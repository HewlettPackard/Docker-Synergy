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76742" w14:textId="3F6A6A8A" w:rsidR="0031426B" w:rsidRPr="00103769" w:rsidRDefault="00F160EE" w:rsidP="0031426B">
      <w:pPr>
        <w:pStyle w:val="CoverHeadline28ptfor4lines"/>
      </w:pPr>
      <w:r w:rsidRPr="00FB503E">
        <w:rPr>
          <w:noProof/>
        </w:rPr>
        <w:drawing>
          <wp:anchor distT="0" distB="0" distL="114300" distR="114300" simplePos="0" relativeHeight="251663360" behindDoc="0" locked="0" layoutInCell="1" allowOverlap="1" wp14:anchorId="69A4CD7D" wp14:editId="726C31B0">
            <wp:simplePos x="0" y="0"/>
            <wp:positionH relativeFrom="margin">
              <wp:posOffset>0</wp:posOffset>
            </wp:positionH>
            <wp:positionV relativeFrom="topMargin">
              <wp:posOffset>384620</wp:posOffset>
            </wp:positionV>
            <wp:extent cx="1618488" cy="676656"/>
            <wp:effectExtent l="0" t="0" r="1270" b="9525"/>
            <wp:wrapNone/>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r w:rsidR="00FD1D81" w:rsidRPr="00C35E94">
        <w:rPr>
          <w:noProof/>
        </w:rPr>
        <mc:AlternateContent>
          <mc:Choice Requires="wps">
            <w:drawing>
              <wp:anchor distT="0" distB="0" distL="114300" distR="114300" simplePos="0" relativeHeight="251665408" behindDoc="0" locked="1" layoutInCell="1" allowOverlap="1" wp14:anchorId="3BBB21C0" wp14:editId="150AA37C">
                <wp:simplePos x="0" y="0"/>
                <wp:positionH relativeFrom="margin">
                  <wp:posOffset>4824095</wp:posOffset>
                </wp:positionH>
                <wp:positionV relativeFrom="page">
                  <wp:posOffset>350520</wp:posOffset>
                </wp:positionV>
                <wp:extent cx="2028190" cy="135255"/>
                <wp:effectExtent l="0" t="0" r="10160" b="0"/>
                <wp:wrapNone/>
                <wp:docPr id="5" name="Text Box 5"/>
                <wp:cNvGraphicFramePr/>
                <a:graphic xmlns:a="http://schemas.openxmlformats.org/drawingml/2006/main">
                  <a:graphicData uri="http://schemas.microsoft.com/office/word/2010/wordprocessingShape">
                    <wps:wsp>
                      <wps:cNvSpPr txBox="1"/>
                      <wps:spPr>
                        <a:xfrm>
                          <a:off x="0" y="0"/>
                          <a:ext cx="2028190" cy="135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39318F" w14:textId="77777777" w:rsidR="005340A8" w:rsidRDefault="005340A8" w:rsidP="004F76A4">
                            <w:pPr>
                              <w:pStyle w:val="CoverDocumentType10pt"/>
                              <w:spacing w:after="0"/>
                              <w:jc w:val="right"/>
                              <w:rPr>
                                <w:rStyle w:val="CoverDocumentType10ptChar"/>
                                <w:b/>
                              </w:rPr>
                            </w:pPr>
                            <w:r>
                              <w:rPr>
                                <w:rStyle w:val="CoverDocumentType10ptChar"/>
                                <w:b/>
                              </w:rPr>
                              <w:t>Deployment Guide</w:t>
                            </w:r>
                          </w:p>
                          <w:p w14:paraId="412F0774" w14:textId="77777777" w:rsidR="005340A8" w:rsidRPr="00D22A0C" w:rsidRDefault="005340A8" w:rsidP="00D26529">
                            <w:pPr>
                              <w:pStyle w:val="CoverDocumentType10pt"/>
                              <w:spacing w:after="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B21C0" id="_x0000_t202" coordsize="21600,21600" o:spt="202" path="m,l,21600r21600,l21600,xe">
                <v:stroke joinstyle="miter"/>
                <v:path gradientshapeok="t" o:connecttype="rect"/>
              </v:shapetype>
              <v:shape id="Text Box 5" o:spid="_x0000_s1026" type="#_x0000_t202" style="position:absolute;margin-left:379.85pt;margin-top:27.6pt;width:159.7pt;height:10.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" filled="f" stroked="f" strokeweight=".5pt">
                <v:textbox inset="0,0,0,0">
                  <w:txbxContent>
                    <w:p w14:paraId="2439318F" w14:textId="77777777" w:rsidR="005340A8" w:rsidRDefault="005340A8" w:rsidP="004F76A4">
                      <w:pPr>
                        <w:pStyle w:val="CoverDocumentType10pt"/>
                        <w:spacing w:after="0"/>
                        <w:jc w:val="right"/>
                        <w:rPr>
                          <w:rStyle w:val="CoverDocumentType10ptChar"/>
                          <w:b/>
                        </w:rPr>
                      </w:pPr>
                      <w:r>
                        <w:rPr>
                          <w:rStyle w:val="CoverDocumentType10ptChar"/>
                          <w:b/>
                        </w:rPr>
                        <w:t>Deployment Guide</w:t>
                      </w:r>
                    </w:p>
                    <w:p w14:paraId="412F0774" w14:textId="77777777" w:rsidR="005340A8" w:rsidRPr="00D22A0C" w:rsidRDefault="005340A8" w:rsidP="00D26529">
                      <w:pPr>
                        <w:pStyle w:val="CoverDocumentType10pt"/>
                        <w:spacing w:after="0"/>
                        <w:jc w:val="center"/>
                      </w:pPr>
                    </w:p>
                  </w:txbxContent>
                </v:textbox>
                <w10:wrap anchorx="margin" anchory="page"/>
                <w10:anchorlock/>
              </v:shape>
            </w:pict>
          </mc:Fallback>
        </mc:AlternateContent>
      </w:r>
      <w:r w:rsidR="002423D5" w:rsidRPr="002423D5">
        <w:t>HPE Reference Configuration for Docker Containers as a Service on HPE Synergy Composable Infrastructure</w:t>
      </w:r>
    </w:p>
    <w:p w14:paraId="6AA10FDD" w14:textId="77777777" w:rsidR="00261F18" w:rsidRDefault="00261F18" w:rsidP="00261F18"/>
    <w:p w14:paraId="3FEA76AA" w14:textId="77777777" w:rsidR="0043785A" w:rsidRDefault="0043785A" w:rsidP="00970C04">
      <w:pPr>
        <w:pStyle w:val="BodyTextLastMetricHPELight10pt"/>
      </w:pPr>
    </w:p>
    <w:p w14:paraId="20D72862" w14:textId="77777777" w:rsidR="00261F18" w:rsidRDefault="00261F18" w:rsidP="00261F18">
      <w:r>
        <w:br w:type="page"/>
      </w:r>
    </w:p>
    <w:bookmarkStart w:id="0" w:name="_Toc291058928" w:displacedByCustomXml="next"/>
    <w:bookmarkStart w:id="1" w:name="_Toc291058930" w:displacedByCustomXml="next"/>
    <w:sdt>
      <w:sdtPr>
        <w:rPr>
          <w:rFonts w:ascii="HP Simplified Light" w:hAnsi="HP Simplified Light"/>
          <w:b w:val="0"/>
          <w:bCs/>
          <w:sz w:val="18"/>
          <w:szCs w:val="24"/>
        </w:rPr>
        <w:id w:val="97270103"/>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 w:val="0"/>
              <w:bCs/>
              <w:sz w:val="18"/>
              <w:szCs w:val="24"/>
            </w:rPr>
            <w:id w:val="-122626981"/>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Cs/>
                  <w:sz w:val="18"/>
                  <w:szCs w:val="24"/>
                </w:rPr>
                <w:id w:val="-416248137"/>
                <w:docPartObj>
                  <w:docPartGallery w:val="Table of Contents"/>
                  <w:docPartUnique/>
                </w:docPartObj>
              </w:sdtPr>
              <w:sdtEndPr>
                <w:rPr>
                  <w:rFonts w:ascii="MetricHPE" w:hAnsi="MetricHPE"/>
                  <w:bCs w:val="0"/>
                  <w:sz w:val="60"/>
                  <w:szCs w:val="18"/>
                </w:rPr>
              </w:sdtEndPr>
              <w:sdtContent>
                <w:p w14:paraId="7934FC28" w14:textId="77777777" w:rsidR="00261F18" w:rsidRPr="00FD792A" w:rsidRDefault="00261F18" w:rsidP="008D200F">
                  <w:pPr>
                    <w:pStyle w:val="CoverTableofcontentstitle30pt"/>
                  </w:pPr>
                  <w:r w:rsidRPr="00FD792A">
                    <w:t>Contents</w:t>
                  </w:r>
                </w:p>
              </w:sdtContent>
            </w:sdt>
            <w:p w14:paraId="43954187" w14:textId="77777777" w:rsidR="00323A76" w:rsidRDefault="00261F18">
              <w:pPr>
                <w:pStyle w:val="TOC1"/>
                <w:rPr>
                  <w:rFonts w:asciiTheme="minorHAnsi" w:eastAsiaTheme="minorEastAsia" w:hAnsiTheme="minorHAnsi" w:cstheme="minorBidi"/>
                  <w:sz w:val="22"/>
                  <w:szCs w:val="22"/>
                </w:rPr>
              </w:pPr>
              <w:r>
                <w:rPr>
                  <w:rFonts w:ascii="Metric Regular" w:hAnsi="Metric Regular"/>
                  <w:b/>
                </w:rPr>
                <w:fldChar w:fldCharType="begin"/>
              </w:r>
              <w:r>
                <w:instrText xml:space="preserve"> TOC \o "1-1" \h \z \t "Heading 2,2" </w:instrText>
              </w:r>
              <w:r>
                <w:rPr>
                  <w:rFonts w:ascii="Metric Regular" w:hAnsi="Metric Regular"/>
                  <w:b/>
                </w:rPr>
                <w:fldChar w:fldCharType="separate"/>
              </w:r>
              <w:hyperlink w:anchor="_Toc5893803" w:history="1">
                <w:r w:rsidR="00323A76" w:rsidRPr="006D51B1">
                  <w:rPr>
                    <w:rStyle w:val="Hyperlink"/>
                  </w:rPr>
                  <w:t>Executive Summary</w:t>
                </w:r>
                <w:r w:rsidR="00323A76">
                  <w:rPr>
                    <w:webHidden/>
                  </w:rPr>
                  <w:tab/>
                </w:r>
                <w:r w:rsidR="00323A76">
                  <w:rPr>
                    <w:webHidden/>
                  </w:rPr>
                  <w:fldChar w:fldCharType="begin"/>
                </w:r>
                <w:r w:rsidR="00323A76">
                  <w:rPr>
                    <w:webHidden/>
                  </w:rPr>
                  <w:instrText xml:space="preserve"> PAGEREF _Toc5893803 \h </w:instrText>
                </w:r>
                <w:r w:rsidR="00323A76">
                  <w:rPr>
                    <w:webHidden/>
                  </w:rPr>
                </w:r>
                <w:r w:rsidR="00323A76">
                  <w:rPr>
                    <w:webHidden/>
                  </w:rPr>
                  <w:fldChar w:fldCharType="separate"/>
                </w:r>
                <w:r w:rsidR="00323A76">
                  <w:rPr>
                    <w:webHidden/>
                  </w:rPr>
                  <w:t>5</w:t>
                </w:r>
                <w:r w:rsidR="00323A76">
                  <w:rPr>
                    <w:webHidden/>
                  </w:rPr>
                  <w:fldChar w:fldCharType="end"/>
                </w:r>
              </w:hyperlink>
            </w:p>
            <w:p w14:paraId="4FFF9F99" w14:textId="77777777" w:rsidR="00323A76" w:rsidRDefault="005340A8">
              <w:pPr>
                <w:pStyle w:val="TOC1"/>
                <w:rPr>
                  <w:rFonts w:asciiTheme="minorHAnsi" w:eastAsiaTheme="minorEastAsia" w:hAnsiTheme="minorHAnsi" w:cstheme="minorBidi"/>
                  <w:sz w:val="22"/>
                  <w:szCs w:val="22"/>
                </w:rPr>
              </w:pPr>
              <w:hyperlink w:anchor="_Toc5893804" w:history="1">
                <w:r w:rsidR="00323A76" w:rsidRPr="006D51B1">
                  <w:rPr>
                    <w:rStyle w:val="Hyperlink"/>
                  </w:rPr>
                  <w:t>Solution overview</w:t>
                </w:r>
                <w:r w:rsidR="00323A76">
                  <w:rPr>
                    <w:webHidden/>
                  </w:rPr>
                  <w:tab/>
                </w:r>
                <w:r w:rsidR="00323A76">
                  <w:rPr>
                    <w:webHidden/>
                  </w:rPr>
                  <w:fldChar w:fldCharType="begin"/>
                </w:r>
                <w:r w:rsidR="00323A76">
                  <w:rPr>
                    <w:webHidden/>
                  </w:rPr>
                  <w:instrText xml:space="preserve"> PAGEREF _Toc5893804 \h </w:instrText>
                </w:r>
                <w:r w:rsidR="00323A76">
                  <w:rPr>
                    <w:webHidden/>
                  </w:rPr>
                </w:r>
                <w:r w:rsidR="00323A76">
                  <w:rPr>
                    <w:webHidden/>
                  </w:rPr>
                  <w:fldChar w:fldCharType="separate"/>
                </w:r>
                <w:r w:rsidR="00323A76">
                  <w:rPr>
                    <w:webHidden/>
                  </w:rPr>
                  <w:t>5</w:t>
                </w:r>
                <w:r w:rsidR="00323A76">
                  <w:rPr>
                    <w:webHidden/>
                  </w:rPr>
                  <w:fldChar w:fldCharType="end"/>
                </w:r>
              </w:hyperlink>
            </w:p>
            <w:p w14:paraId="1C9A9C55" w14:textId="77777777" w:rsidR="00323A76" w:rsidRDefault="005340A8">
              <w:pPr>
                <w:pStyle w:val="TOC2"/>
                <w:rPr>
                  <w:rFonts w:asciiTheme="minorHAnsi" w:eastAsiaTheme="minorEastAsia" w:hAnsiTheme="minorHAnsi" w:cstheme="minorBidi"/>
                  <w:sz w:val="22"/>
                  <w:szCs w:val="22"/>
                </w:rPr>
              </w:pPr>
              <w:hyperlink w:anchor="_Toc5893805" w:history="1">
                <w:r w:rsidR="00323A76" w:rsidRPr="006D51B1">
                  <w:rPr>
                    <w:rStyle w:val="Hyperlink"/>
                  </w:rPr>
                  <w:t>New in this release</w:t>
                </w:r>
                <w:r w:rsidR="00323A76">
                  <w:rPr>
                    <w:webHidden/>
                  </w:rPr>
                  <w:tab/>
                </w:r>
                <w:r w:rsidR="00323A76">
                  <w:rPr>
                    <w:webHidden/>
                  </w:rPr>
                  <w:fldChar w:fldCharType="begin"/>
                </w:r>
                <w:r w:rsidR="00323A76">
                  <w:rPr>
                    <w:webHidden/>
                  </w:rPr>
                  <w:instrText xml:space="preserve"> PAGEREF _Toc5893805 \h </w:instrText>
                </w:r>
                <w:r w:rsidR="00323A76">
                  <w:rPr>
                    <w:webHidden/>
                  </w:rPr>
                </w:r>
                <w:r w:rsidR="00323A76">
                  <w:rPr>
                    <w:webHidden/>
                  </w:rPr>
                  <w:fldChar w:fldCharType="separate"/>
                </w:r>
                <w:r w:rsidR="00323A76">
                  <w:rPr>
                    <w:webHidden/>
                  </w:rPr>
                  <w:t>5</w:t>
                </w:r>
                <w:r w:rsidR="00323A76">
                  <w:rPr>
                    <w:webHidden/>
                  </w:rPr>
                  <w:fldChar w:fldCharType="end"/>
                </w:r>
              </w:hyperlink>
            </w:p>
            <w:p w14:paraId="726C23FF" w14:textId="77777777" w:rsidR="00323A76" w:rsidRDefault="005340A8">
              <w:pPr>
                <w:pStyle w:val="TOC2"/>
                <w:rPr>
                  <w:rFonts w:asciiTheme="minorHAnsi" w:eastAsiaTheme="minorEastAsia" w:hAnsiTheme="minorHAnsi" w:cstheme="minorBidi"/>
                  <w:sz w:val="22"/>
                  <w:szCs w:val="22"/>
                </w:rPr>
              </w:pPr>
              <w:hyperlink w:anchor="_Toc5893806" w:history="1">
                <w:r w:rsidR="00323A76" w:rsidRPr="006D51B1">
                  <w:rPr>
                    <w:rStyle w:val="Hyperlink"/>
                  </w:rPr>
                  <w:t>Solution configuration</w:t>
                </w:r>
                <w:r w:rsidR="00323A76">
                  <w:rPr>
                    <w:webHidden/>
                  </w:rPr>
                  <w:tab/>
                </w:r>
                <w:r w:rsidR="00323A76">
                  <w:rPr>
                    <w:webHidden/>
                  </w:rPr>
                  <w:fldChar w:fldCharType="begin"/>
                </w:r>
                <w:r w:rsidR="00323A76">
                  <w:rPr>
                    <w:webHidden/>
                  </w:rPr>
                  <w:instrText xml:space="preserve"> PAGEREF _Toc5893806 \h </w:instrText>
                </w:r>
                <w:r w:rsidR="00323A76">
                  <w:rPr>
                    <w:webHidden/>
                  </w:rPr>
                </w:r>
                <w:r w:rsidR="00323A76">
                  <w:rPr>
                    <w:webHidden/>
                  </w:rPr>
                  <w:fldChar w:fldCharType="separate"/>
                </w:r>
                <w:r w:rsidR="00323A76">
                  <w:rPr>
                    <w:webHidden/>
                  </w:rPr>
                  <w:t>6</w:t>
                </w:r>
                <w:r w:rsidR="00323A76">
                  <w:rPr>
                    <w:webHidden/>
                  </w:rPr>
                  <w:fldChar w:fldCharType="end"/>
                </w:r>
              </w:hyperlink>
            </w:p>
            <w:p w14:paraId="39ADD38A" w14:textId="77777777" w:rsidR="00323A76" w:rsidRDefault="005340A8">
              <w:pPr>
                <w:pStyle w:val="TOC2"/>
                <w:rPr>
                  <w:rFonts w:asciiTheme="minorHAnsi" w:eastAsiaTheme="minorEastAsia" w:hAnsiTheme="minorHAnsi" w:cstheme="minorBidi"/>
                  <w:sz w:val="22"/>
                  <w:szCs w:val="22"/>
                </w:rPr>
              </w:pPr>
              <w:hyperlink w:anchor="_Toc5893807" w:history="1">
                <w:r w:rsidR="00323A76" w:rsidRPr="006D51B1">
                  <w:rPr>
                    <w:rStyle w:val="Hyperlink"/>
                  </w:rPr>
                  <w:t>High availability</w:t>
                </w:r>
                <w:r w:rsidR="00323A76">
                  <w:rPr>
                    <w:webHidden/>
                  </w:rPr>
                  <w:tab/>
                </w:r>
                <w:r w:rsidR="00323A76">
                  <w:rPr>
                    <w:webHidden/>
                  </w:rPr>
                  <w:fldChar w:fldCharType="begin"/>
                </w:r>
                <w:r w:rsidR="00323A76">
                  <w:rPr>
                    <w:webHidden/>
                  </w:rPr>
                  <w:instrText xml:space="preserve"> PAGEREF _Toc5893807 \h </w:instrText>
                </w:r>
                <w:r w:rsidR="00323A76">
                  <w:rPr>
                    <w:webHidden/>
                  </w:rPr>
                </w:r>
                <w:r w:rsidR="00323A76">
                  <w:rPr>
                    <w:webHidden/>
                  </w:rPr>
                  <w:fldChar w:fldCharType="separate"/>
                </w:r>
                <w:r w:rsidR="00323A76">
                  <w:rPr>
                    <w:webHidden/>
                  </w:rPr>
                  <w:t>8</w:t>
                </w:r>
                <w:r w:rsidR="00323A76">
                  <w:rPr>
                    <w:webHidden/>
                  </w:rPr>
                  <w:fldChar w:fldCharType="end"/>
                </w:r>
              </w:hyperlink>
            </w:p>
            <w:p w14:paraId="5C99302B" w14:textId="77777777" w:rsidR="00323A76" w:rsidRDefault="005340A8">
              <w:pPr>
                <w:pStyle w:val="TOC2"/>
                <w:rPr>
                  <w:rFonts w:asciiTheme="minorHAnsi" w:eastAsiaTheme="minorEastAsia" w:hAnsiTheme="minorHAnsi" w:cstheme="minorBidi"/>
                  <w:sz w:val="22"/>
                  <w:szCs w:val="22"/>
                </w:rPr>
              </w:pPr>
              <w:hyperlink w:anchor="_Toc5893808" w:history="1">
                <w:r w:rsidR="00323A76" w:rsidRPr="006D51B1">
                  <w:rPr>
                    <w:rStyle w:val="Hyperlink"/>
                  </w:rPr>
                  <w:t>Sizing considerations</w:t>
                </w:r>
                <w:r w:rsidR="00323A76">
                  <w:rPr>
                    <w:webHidden/>
                  </w:rPr>
                  <w:tab/>
                </w:r>
                <w:r w:rsidR="00323A76">
                  <w:rPr>
                    <w:webHidden/>
                  </w:rPr>
                  <w:fldChar w:fldCharType="begin"/>
                </w:r>
                <w:r w:rsidR="00323A76">
                  <w:rPr>
                    <w:webHidden/>
                  </w:rPr>
                  <w:instrText xml:space="preserve"> PAGEREF _Toc5893808 \h </w:instrText>
                </w:r>
                <w:r w:rsidR="00323A76">
                  <w:rPr>
                    <w:webHidden/>
                  </w:rPr>
                </w:r>
                <w:r w:rsidR="00323A76">
                  <w:rPr>
                    <w:webHidden/>
                  </w:rPr>
                  <w:fldChar w:fldCharType="separate"/>
                </w:r>
                <w:r w:rsidR="00323A76">
                  <w:rPr>
                    <w:webHidden/>
                  </w:rPr>
                  <w:t>9</w:t>
                </w:r>
                <w:r w:rsidR="00323A76">
                  <w:rPr>
                    <w:webHidden/>
                  </w:rPr>
                  <w:fldChar w:fldCharType="end"/>
                </w:r>
              </w:hyperlink>
            </w:p>
            <w:p w14:paraId="7BD9D60E" w14:textId="77777777" w:rsidR="00323A76" w:rsidRDefault="005340A8">
              <w:pPr>
                <w:pStyle w:val="TOC2"/>
                <w:rPr>
                  <w:rFonts w:asciiTheme="minorHAnsi" w:eastAsiaTheme="minorEastAsia" w:hAnsiTheme="minorHAnsi" w:cstheme="minorBidi"/>
                  <w:sz w:val="22"/>
                  <w:szCs w:val="22"/>
                </w:rPr>
              </w:pPr>
              <w:hyperlink w:anchor="_Toc5893809" w:history="1">
                <w:r w:rsidR="00323A76" w:rsidRPr="006D51B1">
                  <w:rPr>
                    <w:rStyle w:val="Hyperlink"/>
                  </w:rPr>
                  <w:t>Disaster Recovery</w:t>
                </w:r>
                <w:r w:rsidR="00323A76">
                  <w:rPr>
                    <w:webHidden/>
                  </w:rPr>
                  <w:tab/>
                </w:r>
                <w:r w:rsidR="00323A76">
                  <w:rPr>
                    <w:webHidden/>
                  </w:rPr>
                  <w:fldChar w:fldCharType="begin"/>
                </w:r>
                <w:r w:rsidR="00323A76">
                  <w:rPr>
                    <w:webHidden/>
                  </w:rPr>
                  <w:instrText xml:space="preserve"> PAGEREF _Toc5893809 \h </w:instrText>
                </w:r>
                <w:r w:rsidR="00323A76">
                  <w:rPr>
                    <w:webHidden/>
                  </w:rPr>
                </w:r>
                <w:r w:rsidR="00323A76">
                  <w:rPr>
                    <w:webHidden/>
                  </w:rPr>
                  <w:fldChar w:fldCharType="separate"/>
                </w:r>
                <w:r w:rsidR="00323A76">
                  <w:rPr>
                    <w:webHidden/>
                  </w:rPr>
                  <w:t>12</w:t>
                </w:r>
                <w:r w:rsidR="00323A76">
                  <w:rPr>
                    <w:webHidden/>
                  </w:rPr>
                  <w:fldChar w:fldCharType="end"/>
                </w:r>
              </w:hyperlink>
            </w:p>
            <w:p w14:paraId="6EF5E1A0" w14:textId="77777777" w:rsidR="00323A76" w:rsidRDefault="005340A8">
              <w:pPr>
                <w:pStyle w:val="TOC2"/>
                <w:rPr>
                  <w:rFonts w:asciiTheme="minorHAnsi" w:eastAsiaTheme="minorEastAsia" w:hAnsiTheme="minorHAnsi" w:cstheme="minorBidi"/>
                  <w:sz w:val="22"/>
                  <w:szCs w:val="22"/>
                </w:rPr>
              </w:pPr>
              <w:hyperlink w:anchor="_Toc5893810" w:history="1">
                <w:r w:rsidR="00323A76" w:rsidRPr="006D51B1">
                  <w:rPr>
                    <w:rStyle w:val="Hyperlink"/>
                  </w:rPr>
                  <w:t>Security</w:t>
                </w:r>
                <w:r w:rsidR="00323A76">
                  <w:rPr>
                    <w:webHidden/>
                  </w:rPr>
                  <w:tab/>
                </w:r>
                <w:r w:rsidR="00323A76">
                  <w:rPr>
                    <w:webHidden/>
                  </w:rPr>
                  <w:fldChar w:fldCharType="begin"/>
                </w:r>
                <w:r w:rsidR="00323A76">
                  <w:rPr>
                    <w:webHidden/>
                  </w:rPr>
                  <w:instrText xml:space="preserve"> PAGEREF _Toc5893810 \h </w:instrText>
                </w:r>
                <w:r w:rsidR="00323A76">
                  <w:rPr>
                    <w:webHidden/>
                  </w:rPr>
                </w:r>
                <w:r w:rsidR="00323A76">
                  <w:rPr>
                    <w:webHidden/>
                  </w:rPr>
                  <w:fldChar w:fldCharType="separate"/>
                </w:r>
                <w:r w:rsidR="00323A76">
                  <w:rPr>
                    <w:webHidden/>
                  </w:rPr>
                  <w:t>12</w:t>
                </w:r>
                <w:r w:rsidR="00323A76">
                  <w:rPr>
                    <w:webHidden/>
                  </w:rPr>
                  <w:fldChar w:fldCharType="end"/>
                </w:r>
              </w:hyperlink>
            </w:p>
            <w:p w14:paraId="69DDB1C8" w14:textId="77777777" w:rsidR="00323A76" w:rsidRDefault="005340A8">
              <w:pPr>
                <w:pStyle w:val="TOC1"/>
                <w:rPr>
                  <w:rFonts w:asciiTheme="minorHAnsi" w:eastAsiaTheme="minorEastAsia" w:hAnsiTheme="minorHAnsi" w:cstheme="minorBidi"/>
                  <w:sz w:val="22"/>
                  <w:szCs w:val="22"/>
                </w:rPr>
              </w:pPr>
              <w:hyperlink w:anchor="_Toc5893811" w:history="1">
                <w:r w:rsidR="00323A76" w:rsidRPr="006D51B1">
                  <w:rPr>
                    <w:rStyle w:val="Hyperlink"/>
                  </w:rPr>
                  <w:t>Solution components</w:t>
                </w:r>
                <w:r w:rsidR="00323A76">
                  <w:rPr>
                    <w:webHidden/>
                  </w:rPr>
                  <w:tab/>
                </w:r>
                <w:r w:rsidR="00323A76">
                  <w:rPr>
                    <w:webHidden/>
                  </w:rPr>
                  <w:fldChar w:fldCharType="begin"/>
                </w:r>
                <w:r w:rsidR="00323A76">
                  <w:rPr>
                    <w:webHidden/>
                  </w:rPr>
                  <w:instrText xml:space="preserve"> PAGEREF _Toc5893811 \h </w:instrText>
                </w:r>
                <w:r w:rsidR="00323A76">
                  <w:rPr>
                    <w:webHidden/>
                  </w:rPr>
                </w:r>
                <w:r w:rsidR="00323A76">
                  <w:rPr>
                    <w:webHidden/>
                  </w:rPr>
                  <w:fldChar w:fldCharType="separate"/>
                </w:r>
                <w:r w:rsidR="00323A76">
                  <w:rPr>
                    <w:webHidden/>
                  </w:rPr>
                  <w:t>12</w:t>
                </w:r>
                <w:r w:rsidR="00323A76">
                  <w:rPr>
                    <w:webHidden/>
                  </w:rPr>
                  <w:fldChar w:fldCharType="end"/>
                </w:r>
              </w:hyperlink>
            </w:p>
            <w:p w14:paraId="78FA2CD4" w14:textId="77777777" w:rsidR="00323A76" w:rsidRDefault="005340A8">
              <w:pPr>
                <w:pStyle w:val="TOC2"/>
                <w:rPr>
                  <w:rFonts w:asciiTheme="minorHAnsi" w:eastAsiaTheme="minorEastAsia" w:hAnsiTheme="minorHAnsi" w:cstheme="minorBidi"/>
                  <w:sz w:val="22"/>
                  <w:szCs w:val="22"/>
                </w:rPr>
              </w:pPr>
              <w:hyperlink w:anchor="_Toc5893812" w:history="1">
                <w:r w:rsidR="00323A76" w:rsidRPr="006D51B1">
                  <w:rPr>
                    <w:rStyle w:val="Hyperlink"/>
                  </w:rPr>
                  <w:t>Hardware</w:t>
                </w:r>
                <w:r w:rsidR="00323A76">
                  <w:rPr>
                    <w:webHidden/>
                  </w:rPr>
                  <w:tab/>
                </w:r>
                <w:r w:rsidR="00323A76">
                  <w:rPr>
                    <w:webHidden/>
                  </w:rPr>
                  <w:fldChar w:fldCharType="begin"/>
                </w:r>
                <w:r w:rsidR="00323A76">
                  <w:rPr>
                    <w:webHidden/>
                  </w:rPr>
                  <w:instrText xml:space="preserve"> PAGEREF _Toc5893812 \h </w:instrText>
                </w:r>
                <w:r w:rsidR="00323A76">
                  <w:rPr>
                    <w:webHidden/>
                  </w:rPr>
                </w:r>
                <w:r w:rsidR="00323A76">
                  <w:rPr>
                    <w:webHidden/>
                  </w:rPr>
                  <w:fldChar w:fldCharType="separate"/>
                </w:r>
                <w:r w:rsidR="00323A76">
                  <w:rPr>
                    <w:webHidden/>
                  </w:rPr>
                  <w:t>12</w:t>
                </w:r>
                <w:r w:rsidR="00323A76">
                  <w:rPr>
                    <w:webHidden/>
                  </w:rPr>
                  <w:fldChar w:fldCharType="end"/>
                </w:r>
              </w:hyperlink>
            </w:p>
            <w:p w14:paraId="3096C5CA" w14:textId="77777777" w:rsidR="00323A76" w:rsidRDefault="005340A8">
              <w:pPr>
                <w:pStyle w:val="TOC2"/>
                <w:rPr>
                  <w:rFonts w:asciiTheme="minorHAnsi" w:eastAsiaTheme="minorEastAsia" w:hAnsiTheme="minorHAnsi" w:cstheme="minorBidi"/>
                  <w:sz w:val="22"/>
                  <w:szCs w:val="22"/>
                </w:rPr>
              </w:pPr>
              <w:hyperlink w:anchor="_Toc5893813" w:history="1">
                <w:r w:rsidR="00323A76" w:rsidRPr="006D51B1">
                  <w:rPr>
                    <w:rStyle w:val="Hyperlink"/>
                  </w:rPr>
                  <w:t>Software</w:t>
                </w:r>
                <w:r w:rsidR="00323A76">
                  <w:rPr>
                    <w:webHidden/>
                  </w:rPr>
                  <w:tab/>
                </w:r>
                <w:r w:rsidR="00323A76">
                  <w:rPr>
                    <w:webHidden/>
                  </w:rPr>
                  <w:fldChar w:fldCharType="begin"/>
                </w:r>
                <w:r w:rsidR="00323A76">
                  <w:rPr>
                    <w:webHidden/>
                  </w:rPr>
                  <w:instrText xml:space="preserve"> PAGEREF _Toc5893813 \h </w:instrText>
                </w:r>
                <w:r w:rsidR="00323A76">
                  <w:rPr>
                    <w:webHidden/>
                  </w:rPr>
                </w:r>
                <w:r w:rsidR="00323A76">
                  <w:rPr>
                    <w:webHidden/>
                  </w:rPr>
                  <w:fldChar w:fldCharType="separate"/>
                </w:r>
                <w:r w:rsidR="00323A76">
                  <w:rPr>
                    <w:webHidden/>
                  </w:rPr>
                  <w:t>13</w:t>
                </w:r>
                <w:r w:rsidR="00323A76">
                  <w:rPr>
                    <w:webHidden/>
                  </w:rPr>
                  <w:fldChar w:fldCharType="end"/>
                </w:r>
              </w:hyperlink>
            </w:p>
            <w:p w14:paraId="232EAB21" w14:textId="77777777" w:rsidR="00323A76" w:rsidRDefault="005340A8">
              <w:pPr>
                <w:pStyle w:val="TOC2"/>
                <w:rPr>
                  <w:rFonts w:asciiTheme="minorHAnsi" w:eastAsiaTheme="minorEastAsia" w:hAnsiTheme="minorHAnsi" w:cstheme="minorBidi"/>
                  <w:sz w:val="22"/>
                  <w:szCs w:val="22"/>
                </w:rPr>
              </w:pPr>
              <w:hyperlink w:anchor="_Toc5893814" w:history="1">
                <w:r w:rsidR="00323A76" w:rsidRPr="006D51B1">
                  <w:rPr>
                    <w:rStyle w:val="Hyperlink"/>
                  </w:rPr>
                  <w:t>Application software</w:t>
                </w:r>
                <w:r w:rsidR="00323A76">
                  <w:rPr>
                    <w:webHidden/>
                  </w:rPr>
                  <w:tab/>
                </w:r>
                <w:r w:rsidR="00323A76">
                  <w:rPr>
                    <w:webHidden/>
                  </w:rPr>
                  <w:fldChar w:fldCharType="begin"/>
                </w:r>
                <w:r w:rsidR="00323A76">
                  <w:rPr>
                    <w:webHidden/>
                  </w:rPr>
                  <w:instrText xml:space="preserve"> PAGEREF _Toc5893814 \h </w:instrText>
                </w:r>
                <w:r w:rsidR="00323A76">
                  <w:rPr>
                    <w:webHidden/>
                  </w:rPr>
                </w:r>
                <w:r w:rsidR="00323A76">
                  <w:rPr>
                    <w:webHidden/>
                  </w:rPr>
                  <w:fldChar w:fldCharType="separate"/>
                </w:r>
                <w:r w:rsidR="00323A76">
                  <w:rPr>
                    <w:webHidden/>
                  </w:rPr>
                  <w:t>14</w:t>
                </w:r>
                <w:r w:rsidR="00323A76">
                  <w:rPr>
                    <w:webHidden/>
                  </w:rPr>
                  <w:fldChar w:fldCharType="end"/>
                </w:r>
              </w:hyperlink>
            </w:p>
            <w:p w14:paraId="5067D52C" w14:textId="77777777" w:rsidR="00323A76" w:rsidRDefault="005340A8">
              <w:pPr>
                <w:pStyle w:val="TOC1"/>
                <w:rPr>
                  <w:rFonts w:asciiTheme="minorHAnsi" w:eastAsiaTheme="minorEastAsia" w:hAnsiTheme="minorHAnsi" w:cstheme="minorBidi"/>
                  <w:sz w:val="22"/>
                  <w:szCs w:val="22"/>
                </w:rPr>
              </w:pPr>
              <w:hyperlink w:anchor="_Toc5893815" w:history="1">
                <w:r w:rsidR="00323A76" w:rsidRPr="006D51B1">
                  <w:rPr>
                    <w:rStyle w:val="Hyperlink"/>
                  </w:rPr>
                  <w:t>Preparing the environment</w:t>
                </w:r>
                <w:r w:rsidR="00323A76">
                  <w:rPr>
                    <w:webHidden/>
                  </w:rPr>
                  <w:tab/>
                </w:r>
                <w:r w:rsidR="00323A76">
                  <w:rPr>
                    <w:webHidden/>
                  </w:rPr>
                  <w:fldChar w:fldCharType="begin"/>
                </w:r>
                <w:r w:rsidR="00323A76">
                  <w:rPr>
                    <w:webHidden/>
                  </w:rPr>
                  <w:instrText xml:space="preserve"> PAGEREF _Toc5893815 \h </w:instrText>
                </w:r>
                <w:r w:rsidR="00323A76">
                  <w:rPr>
                    <w:webHidden/>
                  </w:rPr>
                </w:r>
                <w:r w:rsidR="00323A76">
                  <w:rPr>
                    <w:webHidden/>
                  </w:rPr>
                  <w:fldChar w:fldCharType="separate"/>
                </w:r>
                <w:r w:rsidR="00323A76">
                  <w:rPr>
                    <w:webHidden/>
                  </w:rPr>
                  <w:t>15</w:t>
                </w:r>
                <w:r w:rsidR="00323A76">
                  <w:rPr>
                    <w:webHidden/>
                  </w:rPr>
                  <w:fldChar w:fldCharType="end"/>
                </w:r>
              </w:hyperlink>
            </w:p>
            <w:p w14:paraId="3A69DE10" w14:textId="77777777" w:rsidR="00323A76" w:rsidRDefault="005340A8">
              <w:pPr>
                <w:pStyle w:val="TOC2"/>
                <w:rPr>
                  <w:rFonts w:asciiTheme="minorHAnsi" w:eastAsiaTheme="minorEastAsia" w:hAnsiTheme="minorHAnsi" w:cstheme="minorBidi"/>
                  <w:sz w:val="22"/>
                  <w:szCs w:val="22"/>
                </w:rPr>
              </w:pPr>
              <w:hyperlink w:anchor="_Toc5893816" w:history="1">
                <w:r w:rsidR="00323A76" w:rsidRPr="006D51B1">
                  <w:rPr>
                    <w:rStyle w:val="Hyperlink"/>
                  </w:rPr>
                  <w:t>Verify prerequisites</w:t>
                </w:r>
                <w:r w:rsidR="00323A76">
                  <w:rPr>
                    <w:webHidden/>
                  </w:rPr>
                  <w:tab/>
                </w:r>
                <w:r w:rsidR="00323A76">
                  <w:rPr>
                    <w:webHidden/>
                  </w:rPr>
                  <w:fldChar w:fldCharType="begin"/>
                </w:r>
                <w:r w:rsidR="00323A76">
                  <w:rPr>
                    <w:webHidden/>
                  </w:rPr>
                  <w:instrText xml:space="preserve"> PAGEREF _Toc5893816 \h </w:instrText>
                </w:r>
                <w:r w:rsidR="00323A76">
                  <w:rPr>
                    <w:webHidden/>
                  </w:rPr>
                </w:r>
                <w:r w:rsidR="00323A76">
                  <w:rPr>
                    <w:webHidden/>
                  </w:rPr>
                  <w:fldChar w:fldCharType="separate"/>
                </w:r>
                <w:r w:rsidR="00323A76">
                  <w:rPr>
                    <w:webHidden/>
                  </w:rPr>
                  <w:t>15</w:t>
                </w:r>
                <w:r w:rsidR="00323A76">
                  <w:rPr>
                    <w:webHidden/>
                  </w:rPr>
                  <w:fldChar w:fldCharType="end"/>
                </w:r>
              </w:hyperlink>
            </w:p>
            <w:p w14:paraId="0A78E6EE" w14:textId="77777777" w:rsidR="00323A76" w:rsidRDefault="005340A8">
              <w:pPr>
                <w:pStyle w:val="TOC2"/>
                <w:rPr>
                  <w:rFonts w:asciiTheme="minorHAnsi" w:eastAsiaTheme="minorEastAsia" w:hAnsiTheme="minorHAnsi" w:cstheme="minorBidi"/>
                  <w:sz w:val="22"/>
                  <w:szCs w:val="22"/>
                </w:rPr>
              </w:pPr>
              <w:hyperlink w:anchor="_Toc5893817" w:history="1">
                <w:r w:rsidR="00323A76" w:rsidRPr="006D51B1">
                  <w:rPr>
                    <w:rStyle w:val="Hyperlink"/>
                  </w:rPr>
                  <w:t>Enable vSphere High Availability (HA)</w:t>
                </w:r>
                <w:r w:rsidR="00323A76">
                  <w:rPr>
                    <w:webHidden/>
                  </w:rPr>
                  <w:tab/>
                </w:r>
                <w:r w:rsidR="00323A76">
                  <w:rPr>
                    <w:webHidden/>
                  </w:rPr>
                  <w:fldChar w:fldCharType="begin"/>
                </w:r>
                <w:r w:rsidR="00323A76">
                  <w:rPr>
                    <w:webHidden/>
                  </w:rPr>
                  <w:instrText xml:space="preserve"> PAGEREF _Toc5893817 \h </w:instrText>
                </w:r>
                <w:r w:rsidR="00323A76">
                  <w:rPr>
                    <w:webHidden/>
                  </w:rPr>
                </w:r>
                <w:r w:rsidR="00323A76">
                  <w:rPr>
                    <w:webHidden/>
                  </w:rPr>
                  <w:fldChar w:fldCharType="separate"/>
                </w:r>
                <w:r w:rsidR="00323A76">
                  <w:rPr>
                    <w:webHidden/>
                  </w:rPr>
                  <w:t>16</w:t>
                </w:r>
                <w:r w:rsidR="00323A76">
                  <w:rPr>
                    <w:webHidden/>
                  </w:rPr>
                  <w:fldChar w:fldCharType="end"/>
                </w:r>
              </w:hyperlink>
            </w:p>
            <w:p w14:paraId="5B3FE724" w14:textId="77777777" w:rsidR="00323A76" w:rsidRDefault="005340A8">
              <w:pPr>
                <w:pStyle w:val="TOC2"/>
                <w:rPr>
                  <w:rFonts w:asciiTheme="minorHAnsi" w:eastAsiaTheme="minorEastAsia" w:hAnsiTheme="minorHAnsi" w:cstheme="minorBidi"/>
                  <w:sz w:val="22"/>
                  <w:szCs w:val="22"/>
                </w:rPr>
              </w:pPr>
              <w:hyperlink w:anchor="_Toc5893818" w:history="1">
                <w:r w:rsidR="00323A76" w:rsidRPr="006D51B1">
                  <w:rPr>
                    <w:rStyle w:val="Hyperlink"/>
                  </w:rPr>
                  <w:t>Install vSphere Docker Volume Service driver on all ESXi hosts</w:t>
                </w:r>
                <w:r w:rsidR="00323A76">
                  <w:rPr>
                    <w:webHidden/>
                  </w:rPr>
                  <w:tab/>
                </w:r>
                <w:r w:rsidR="00323A76">
                  <w:rPr>
                    <w:webHidden/>
                  </w:rPr>
                  <w:fldChar w:fldCharType="begin"/>
                </w:r>
                <w:r w:rsidR="00323A76">
                  <w:rPr>
                    <w:webHidden/>
                  </w:rPr>
                  <w:instrText xml:space="preserve"> PAGEREF _Toc5893818 \h </w:instrText>
                </w:r>
                <w:r w:rsidR="00323A76">
                  <w:rPr>
                    <w:webHidden/>
                  </w:rPr>
                </w:r>
                <w:r w:rsidR="00323A76">
                  <w:rPr>
                    <w:webHidden/>
                  </w:rPr>
                  <w:fldChar w:fldCharType="separate"/>
                </w:r>
                <w:r w:rsidR="00323A76">
                  <w:rPr>
                    <w:webHidden/>
                  </w:rPr>
                  <w:t>16</w:t>
                </w:r>
                <w:r w:rsidR="00323A76">
                  <w:rPr>
                    <w:webHidden/>
                  </w:rPr>
                  <w:fldChar w:fldCharType="end"/>
                </w:r>
              </w:hyperlink>
            </w:p>
            <w:p w14:paraId="3D933023" w14:textId="77777777" w:rsidR="00323A76" w:rsidRDefault="005340A8">
              <w:pPr>
                <w:pStyle w:val="TOC2"/>
                <w:rPr>
                  <w:rFonts w:asciiTheme="minorHAnsi" w:eastAsiaTheme="minorEastAsia" w:hAnsiTheme="minorHAnsi" w:cstheme="minorBidi"/>
                  <w:sz w:val="22"/>
                  <w:szCs w:val="22"/>
                </w:rPr>
              </w:pPr>
              <w:hyperlink w:anchor="_Toc5893819" w:history="1">
                <w:r w:rsidR="00323A76" w:rsidRPr="006D51B1">
                  <w:rPr>
                    <w:rStyle w:val="Hyperlink"/>
                  </w:rPr>
                  <w:t>Create the Ansible node on Fedora</w:t>
                </w:r>
                <w:r w:rsidR="00323A76">
                  <w:rPr>
                    <w:webHidden/>
                  </w:rPr>
                  <w:tab/>
                </w:r>
                <w:r w:rsidR="00323A76">
                  <w:rPr>
                    <w:webHidden/>
                  </w:rPr>
                  <w:fldChar w:fldCharType="begin"/>
                </w:r>
                <w:r w:rsidR="00323A76">
                  <w:rPr>
                    <w:webHidden/>
                  </w:rPr>
                  <w:instrText xml:space="preserve"> PAGEREF _Toc5893819 \h </w:instrText>
                </w:r>
                <w:r w:rsidR="00323A76">
                  <w:rPr>
                    <w:webHidden/>
                  </w:rPr>
                </w:r>
                <w:r w:rsidR="00323A76">
                  <w:rPr>
                    <w:webHidden/>
                  </w:rPr>
                  <w:fldChar w:fldCharType="separate"/>
                </w:r>
                <w:r w:rsidR="00323A76">
                  <w:rPr>
                    <w:webHidden/>
                  </w:rPr>
                  <w:t>16</w:t>
                </w:r>
                <w:r w:rsidR="00323A76">
                  <w:rPr>
                    <w:webHidden/>
                  </w:rPr>
                  <w:fldChar w:fldCharType="end"/>
                </w:r>
              </w:hyperlink>
            </w:p>
            <w:p w14:paraId="52AA834F" w14:textId="77777777" w:rsidR="00323A76" w:rsidRDefault="005340A8">
              <w:pPr>
                <w:pStyle w:val="TOC2"/>
                <w:rPr>
                  <w:rFonts w:asciiTheme="minorHAnsi" w:eastAsiaTheme="minorEastAsia" w:hAnsiTheme="minorHAnsi" w:cstheme="minorBidi"/>
                  <w:sz w:val="22"/>
                  <w:szCs w:val="22"/>
                </w:rPr>
              </w:pPr>
              <w:hyperlink w:anchor="_Toc5893820" w:history="1">
                <w:r w:rsidR="00323A76" w:rsidRPr="006D51B1">
                  <w:rPr>
                    <w:rStyle w:val="Hyperlink"/>
                  </w:rPr>
                  <w:t>Create the Red Hat Linux template</w:t>
                </w:r>
                <w:r w:rsidR="00323A76">
                  <w:rPr>
                    <w:webHidden/>
                  </w:rPr>
                  <w:tab/>
                </w:r>
                <w:r w:rsidR="00323A76">
                  <w:rPr>
                    <w:webHidden/>
                  </w:rPr>
                  <w:fldChar w:fldCharType="begin"/>
                </w:r>
                <w:r w:rsidR="00323A76">
                  <w:rPr>
                    <w:webHidden/>
                  </w:rPr>
                  <w:instrText xml:space="preserve"> PAGEREF _Toc5893820 \h </w:instrText>
                </w:r>
                <w:r w:rsidR="00323A76">
                  <w:rPr>
                    <w:webHidden/>
                  </w:rPr>
                </w:r>
                <w:r w:rsidR="00323A76">
                  <w:rPr>
                    <w:webHidden/>
                  </w:rPr>
                  <w:fldChar w:fldCharType="separate"/>
                </w:r>
                <w:r w:rsidR="00323A76">
                  <w:rPr>
                    <w:webHidden/>
                  </w:rPr>
                  <w:t>17</w:t>
                </w:r>
                <w:r w:rsidR="00323A76">
                  <w:rPr>
                    <w:webHidden/>
                  </w:rPr>
                  <w:fldChar w:fldCharType="end"/>
                </w:r>
              </w:hyperlink>
            </w:p>
            <w:p w14:paraId="727C4A4F" w14:textId="77777777" w:rsidR="00323A76" w:rsidRDefault="005340A8">
              <w:pPr>
                <w:pStyle w:val="TOC1"/>
                <w:rPr>
                  <w:rFonts w:asciiTheme="minorHAnsi" w:eastAsiaTheme="minorEastAsia" w:hAnsiTheme="minorHAnsi" w:cstheme="minorBidi"/>
                  <w:sz w:val="22"/>
                  <w:szCs w:val="22"/>
                </w:rPr>
              </w:pPr>
              <w:hyperlink w:anchor="_Toc5893821" w:history="1">
                <w:r w:rsidR="00323A76" w:rsidRPr="006D51B1">
                  <w:rPr>
                    <w:rStyle w:val="Hyperlink"/>
                  </w:rPr>
                  <w:t>Configuring the solution components</w:t>
                </w:r>
                <w:r w:rsidR="00323A76">
                  <w:rPr>
                    <w:webHidden/>
                  </w:rPr>
                  <w:tab/>
                </w:r>
                <w:r w:rsidR="00323A76">
                  <w:rPr>
                    <w:webHidden/>
                  </w:rPr>
                  <w:fldChar w:fldCharType="begin"/>
                </w:r>
                <w:r w:rsidR="00323A76">
                  <w:rPr>
                    <w:webHidden/>
                  </w:rPr>
                  <w:instrText xml:space="preserve"> PAGEREF _Toc5893821 \h </w:instrText>
                </w:r>
                <w:r w:rsidR="00323A76">
                  <w:rPr>
                    <w:webHidden/>
                  </w:rPr>
                </w:r>
                <w:r w:rsidR="00323A76">
                  <w:rPr>
                    <w:webHidden/>
                  </w:rPr>
                  <w:fldChar w:fldCharType="separate"/>
                </w:r>
                <w:r w:rsidR="00323A76">
                  <w:rPr>
                    <w:webHidden/>
                  </w:rPr>
                  <w:t>19</w:t>
                </w:r>
                <w:r w:rsidR="00323A76">
                  <w:rPr>
                    <w:webHidden/>
                  </w:rPr>
                  <w:fldChar w:fldCharType="end"/>
                </w:r>
              </w:hyperlink>
            </w:p>
            <w:p w14:paraId="253BA606" w14:textId="77777777" w:rsidR="00323A76" w:rsidRDefault="005340A8">
              <w:pPr>
                <w:pStyle w:val="TOC2"/>
                <w:rPr>
                  <w:rFonts w:asciiTheme="minorHAnsi" w:eastAsiaTheme="minorEastAsia" w:hAnsiTheme="minorHAnsi" w:cstheme="minorBidi"/>
                  <w:sz w:val="22"/>
                  <w:szCs w:val="22"/>
                </w:rPr>
              </w:pPr>
              <w:hyperlink w:anchor="_Toc5893822" w:history="1">
                <w:r w:rsidR="00323A76" w:rsidRPr="006D51B1">
                  <w:rPr>
                    <w:rStyle w:val="Hyperlink"/>
                  </w:rPr>
                  <w:t>Ansible configuration</w:t>
                </w:r>
                <w:r w:rsidR="00323A76">
                  <w:rPr>
                    <w:webHidden/>
                  </w:rPr>
                  <w:tab/>
                </w:r>
                <w:r w:rsidR="00323A76">
                  <w:rPr>
                    <w:webHidden/>
                  </w:rPr>
                  <w:fldChar w:fldCharType="begin"/>
                </w:r>
                <w:r w:rsidR="00323A76">
                  <w:rPr>
                    <w:webHidden/>
                  </w:rPr>
                  <w:instrText xml:space="preserve"> PAGEREF _Toc5893822 \h </w:instrText>
                </w:r>
                <w:r w:rsidR="00323A76">
                  <w:rPr>
                    <w:webHidden/>
                  </w:rPr>
                </w:r>
                <w:r w:rsidR="00323A76">
                  <w:rPr>
                    <w:webHidden/>
                  </w:rPr>
                  <w:fldChar w:fldCharType="separate"/>
                </w:r>
                <w:r w:rsidR="00323A76">
                  <w:rPr>
                    <w:webHidden/>
                  </w:rPr>
                  <w:t>19</w:t>
                </w:r>
                <w:r w:rsidR="00323A76">
                  <w:rPr>
                    <w:webHidden/>
                  </w:rPr>
                  <w:fldChar w:fldCharType="end"/>
                </w:r>
              </w:hyperlink>
            </w:p>
            <w:p w14:paraId="7C5CE840" w14:textId="77777777" w:rsidR="00323A76" w:rsidRDefault="005340A8">
              <w:pPr>
                <w:pStyle w:val="TOC2"/>
                <w:rPr>
                  <w:rFonts w:asciiTheme="minorHAnsi" w:eastAsiaTheme="minorEastAsia" w:hAnsiTheme="minorHAnsi" w:cstheme="minorBidi"/>
                  <w:sz w:val="22"/>
                  <w:szCs w:val="22"/>
                </w:rPr>
              </w:pPr>
              <w:hyperlink w:anchor="_Toc5893823" w:history="1">
                <w:r w:rsidR="00323A76" w:rsidRPr="006D51B1">
                  <w:rPr>
                    <w:rStyle w:val="Hyperlink"/>
                  </w:rPr>
                  <w:t>Editing the inventory</w:t>
                </w:r>
                <w:r w:rsidR="00323A76">
                  <w:rPr>
                    <w:webHidden/>
                  </w:rPr>
                  <w:tab/>
                </w:r>
                <w:r w:rsidR="00323A76">
                  <w:rPr>
                    <w:webHidden/>
                  </w:rPr>
                  <w:fldChar w:fldCharType="begin"/>
                </w:r>
                <w:r w:rsidR="00323A76">
                  <w:rPr>
                    <w:webHidden/>
                  </w:rPr>
                  <w:instrText xml:space="preserve"> PAGEREF _Toc5893823 \h </w:instrText>
                </w:r>
                <w:r w:rsidR="00323A76">
                  <w:rPr>
                    <w:webHidden/>
                  </w:rPr>
                </w:r>
                <w:r w:rsidR="00323A76">
                  <w:rPr>
                    <w:webHidden/>
                  </w:rPr>
                  <w:fldChar w:fldCharType="separate"/>
                </w:r>
                <w:r w:rsidR="00323A76">
                  <w:rPr>
                    <w:webHidden/>
                  </w:rPr>
                  <w:t>19</w:t>
                </w:r>
                <w:r w:rsidR="00323A76">
                  <w:rPr>
                    <w:webHidden/>
                  </w:rPr>
                  <w:fldChar w:fldCharType="end"/>
                </w:r>
              </w:hyperlink>
            </w:p>
            <w:p w14:paraId="1346E8AC" w14:textId="77777777" w:rsidR="00323A76" w:rsidRDefault="005340A8">
              <w:pPr>
                <w:pStyle w:val="TOC2"/>
                <w:rPr>
                  <w:rFonts w:asciiTheme="minorHAnsi" w:eastAsiaTheme="minorEastAsia" w:hAnsiTheme="minorHAnsi" w:cstheme="minorBidi"/>
                  <w:sz w:val="22"/>
                  <w:szCs w:val="22"/>
                </w:rPr>
              </w:pPr>
              <w:hyperlink w:anchor="_Toc5893824" w:history="1">
                <w:r w:rsidR="00323A76" w:rsidRPr="006D51B1">
                  <w:rPr>
                    <w:rStyle w:val="Hyperlink"/>
                  </w:rPr>
                  <w:t>Inventory group variables</w:t>
                </w:r>
                <w:r w:rsidR="00323A76">
                  <w:rPr>
                    <w:webHidden/>
                  </w:rPr>
                  <w:tab/>
                </w:r>
                <w:r w:rsidR="00323A76">
                  <w:rPr>
                    <w:webHidden/>
                  </w:rPr>
                  <w:fldChar w:fldCharType="begin"/>
                </w:r>
                <w:r w:rsidR="00323A76">
                  <w:rPr>
                    <w:webHidden/>
                  </w:rPr>
                  <w:instrText xml:space="preserve"> PAGEREF _Toc5893824 \h </w:instrText>
                </w:r>
                <w:r w:rsidR="00323A76">
                  <w:rPr>
                    <w:webHidden/>
                  </w:rPr>
                </w:r>
                <w:r w:rsidR="00323A76">
                  <w:rPr>
                    <w:webHidden/>
                  </w:rPr>
                  <w:fldChar w:fldCharType="separate"/>
                </w:r>
                <w:r w:rsidR="00323A76">
                  <w:rPr>
                    <w:webHidden/>
                  </w:rPr>
                  <w:t>22</w:t>
                </w:r>
                <w:r w:rsidR="00323A76">
                  <w:rPr>
                    <w:webHidden/>
                  </w:rPr>
                  <w:fldChar w:fldCharType="end"/>
                </w:r>
              </w:hyperlink>
            </w:p>
            <w:p w14:paraId="2258C70F" w14:textId="77777777" w:rsidR="00323A76" w:rsidRDefault="005340A8">
              <w:pPr>
                <w:pStyle w:val="TOC2"/>
                <w:rPr>
                  <w:rFonts w:asciiTheme="minorHAnsi" w:eastAsiaTheme="minorEastAsia" w:hAnsiTheme="minorHAnsi" w:cstheme="minorBidi"/>
                  <w:sz w:val="22"/>
                  <w:szCs w:val="22"/>
                </w:rPr>
              </w:pPr>
              <w:hyperlink w:anchor="_Toc5893825" w:history="1">
                <w:r w:rsidR="00323A76" w:rsidRPr="006D51B1">
                  <w:rPr>
                    <w:rStyle w:val="Hyperlink"/>
                  </w:rPr>
                  <w:t>Overriding group variables</w:t>
                </w:r>
                <w:r w:rsidR="00323A76">
                  <w:rPr>
                    <w:webHidden/>
                  </w:rPr>
                  <w:tab/>
                </w:r>
                <w:r w:rsidR="00323A76">
                  <w:rPr>
                    <w:webHidden/>
                  </w:rPr>
                  <w:fldChar w:fldCharType="begin"/>
                </w:r>
                <w:r w:rsidR="00323A76">
                  <w:rPr>
                    <w:webHidden/>
                  </w:rPr>
                  <w:instrText xml:space="preserve"> PAGEREF _Toc5893825 \h </w:instrText>
                </w:r>
                <w:r w:rsidR="00323A76">
                  <w:rPr>
                    <w:webHidden/>
                  </w:rPr>
                </w:r>
                <w:r w:rsidR="00323A76">
                  <w:rPr>
                    <w:webHidden/>
                  </w:rPr>
                  <w:fldChar w:fldCharType="separate"/>
                </w:r>
                <w:r w:rsidR="00323A76">
                  <w:rPr>
                    <w:webHidden/>
                  </w:rPr>
                  <w:t>23</w:t>
                </w:r>
                <w:r w:rsidR="00323A76">
                  <w:rPr>
                    <w:webHidden/>
                  </w:rPr>
                  <w:fldChar w:fldCharType="end"/>
                </w:r>
              </w:hyperlink>
            </w:p>
            <w:p w14:paraId="42D9433F" w14:textId="77777777" w:rsidR="00323A76" w:rsidRDefault="005340A8">
              <w:pPr>
                <w:pStyle w:val="TOC2"/>
                <w:rPr>
                  <w:rFonts w:asciiTheme="minorHAnsi" w:eastAsiaTheme="minorEastAsia" w:hAnsiTheme="minorHAnsi" w:cstheme="minorBidi"/>
                  <w:sz w:val="22"/>
                  <w:szCs w:val="22"/>
                </w:rPr>
              </w:pPr>
              <w:hyperlink w:anchor="_Toc5893826" w:history="1">
                <w:r w:rsidR="00323A76" w:rsidRPr="006D51B1">
                  <w:rPr>
                    <w:rStyle w:val="Hyperlink"/>
                  </w:rPr>
                  <w:t>VMware configuration</w:t>
                </w:r>
                <w:r w:rsidR="00323A76">
                  <w:rPr>
                    <w:webHidden/>
                  </w:rPr>
                  <w:tab/>
                </w:r>
                <w:r w:rsidR="00323A76">
                  <w:rPr>
                    <w:webHidden/>
                  </w:rPr>
                  <w:fldChar w:fldCharType="begin"/>
                </w:r>
                <w:r w:rsidR="00323A76">
                  <w:rPr>
                    <w:webHidden/>
                  </w:rPr>
                  <w:instrText xml:space="preserve"> PAGEREF _Toc5893826 \h </w:instrText>
                </w:r>
                <w:r w:rsidR="00323A76">
                  <w:rPr>
                    <w:webHidden/>
                  </w:rPr>
                </w:r>
                <w:r w:rsidR="00323A76">
                  <w:rPr>
                    <w:webHidden/>
                  </w:rPr>
                  <w:fldChar w:fldCharType="separate"/>
                </w:r>
                <w:r w:rsidR="00323A76">
                  <w:rPr>
                    <w:webHidden/>
                  </w:rPr>
                  <w:t>24</w:t>
                </w:r>
                <w:r w:rsidR="00323A76">
                  <w:rPr>
                    <w:webHidden/>
                  </w:rPr>
                  <w:fldChar w:fldCharType="end"/>
                </w:r>
              </w:hyperlink>
            </w:p>
            <w:p w14:paraId="23F59597" w14:textId="77777777" w:rsidR="00323A76" w:rsidRDefault="005340A8">
              <w:pPr>
                <w:pStyle w:val="TOC2"/>
                <w:rPr>
                  <w:rFonts w:asciiTheme="minorHAnsi" w:eastAsiaTheme="minorEastAsia" w:hAnsiTheme="minorHAnsi" w:cstheme="minorBidi"/>
                  <w:sz w:val="22"/>
                  <w:szCs w:val="22"/>
                </w:rPr>
              </w:pPr>
              <w:hyperlink w:anchor="_Toc5893827" w:history="1">
                <w:r w:rsidR="00323A76" w:rsidRPr="006D51B1">
                  <w:rPr>
                    <w:rStyle w:val="Hyperlink"/>
                  </w:rPr>
                  <w:t>Networking configuration</w:t>
                </w:r>
                <w:r w:rsidR="00323A76">
                  <w:rPr>
                    <w:webHidden/>
                  </w:rPr>
                  <w:tab/>
                </w:r>
                <w:r w:rsidR="00323A76">
                  <w:rPr>
                    <w:webHidden/>
                  </w:rPr>
                  <w:fldChar w:fldCharType="begin"/>
                </w:r>
                <w:r w:rsidR="00323A76">
                  <w:rPr>
                    <w:webHidden/>
                  </w:rPr>
                  <w:instrText xml:space="preserve"> PAGEREF _Toc5893827 \h </w:instrText>
                </w:r>
                <w:r w:rsidR="00323A76">
                  <w:rPr>
                    <w:webHidden/>
                  </w:rPr>
                </w:r>
                <w:r w:rsidR="00323A76">
                  <w:rPr>
                    <w:webHidden/>
                  </w:rPr>
                  <w:fldChar w:fldCharType="separate"/>
                </w:r>
                <w:r w:rsidR="00323A76">
                  <w:rPr>
                    <w:webHidden/>
                  </w:rPr>
                  <w:t>25</w:t>
                </w:r>
                <w:r w:rsidR="00323A76">
                  <w:rPr>
                    <w:webHidden/>
                  </w:rPr>
                  <w:fldChar w:fldCharType="end"/>
                </w:r>
              </w:hyperlink>
            </w:p>
            <w:p w14:paraId="1F788332" w14:textId="77777777" w:rsidR="00323A76" w:rsidRDefault="005340A8">
              <w:pPr>
                <w:pStyle w:val="TOC2"/>
                <w:rPr>
                  <w:rFonts w:asciiTheme="minorHAnsi" w:eastAsiaTheme="minorEastAsia" w:hAnsiTheme="minorHAnsi" w:cstheme="minorBidi"/>
                  <w:sz w:val="22"/>
                  <w:szCs w:val="22"/>
                </w:rPr>
              </w:pPr>
              <w:hyperlink w:anchor="_Toc5893828" w:history="1">
                <w:r w:rsidR="00323A76" w:rsidRPr="006D51B1">
                  <w:rPr>
                    <w:rStyle w:val="Hyperlink"/>
                  </w:rPr>
                  <w:t>Environment configuration</w:t>
                </w:r>
                <w:r w:rsidR="00323A76">
                  <w:rPr>
                    <w:webHidden/>
                  </w:rPr>
                  <w:tab/>
                </w:r>
                <w:r w:rsidR="00323A76">
                  <w:rPr>
                    <w:webHidden/>
                  </w:rPr>
                  <w:fldChar w:fldCharType="begin"/>
                </w:r>
                <w:r w:rsidR="00323A76">
                  <w:rPr>
                    <w:webHidden/>
                  </w:rPr>
                  <w:instrText xml:space="preserve"> PAGEREF _Toc5893828 \h </w:instrText>
                </w:r>
                <w:r w:rsidR="00323A76">
                  <w:rPr>
                    <w:webHidden/>
                  </w:rPr>
                </w:r>
                <w:r w:rsidR="00323A76">
                  <w:rPr>
                    <w:webHidden/>
                  </w:rPr>
                  <w:fldChar w:fldCharType="separate"/>
                </w:r>
                <w:r w:rsidR="00323A76">
                  <w:rPr>
                    <w:webHidden/>
                  </w:rPr>
                  <w:t>25</w:t>
                </w:r>
                <w:r w:rsidR="00323A76">
                  <w:rPr>
                    <w:webHidden/>
                  </w:rPr>
                  <w:fldChar w:fldCharType="end"/>
                </w:r>
              </w:hyperlink>
            </w:p>
            <w:p w14:paraId="6D4DD79F" w14:textId="77777777" w:rsidR="00323A76" w:rsidRDefault="005340A8">
              <w:pPr>
                <w:pStyle w:val="TOC2"/>
                <w:rPr>
                  <w:rFonts w:asciiTheme="minorHAnsi" w:eastAsiaTheme="minorEastAsia" w:hAnsiTheme="minorHAnsi" w:cstheme="minorBidi"/>
                  <w:sz w:val="22"/>
                  <w:szCs w:val="22"/>
                </w:rPr>
              </w:pPr>
              <w:hyperlink w:anchor="_Toc5893829" w:history="1">
                <w:r w:rsidR="00323A76" w:rsidRPr="006D51B1">
                  <w:rPr>
                    <w:rStyle w:val="Hyperlink"/>
                  </w:rPr>
                  <w:t>Docker configuration</w:t>
                </w:r>
                <w:r w:rsidR="00323A76">
                  <w:rPr>
                    <w:webHidden/>
                  </w:rPr>
                  <w:tab/>
                </w:r>
                <w:r w:rsidR="00323A76">
                  <w:rPr>
                    <w:webHidden/>
                  </w:rPr>
                  <w:fldChar w:fldCharType="begin"/>
                </w:r>
                <w:r w:rsidR="00323A76">
                  <w:rPr>
                    <w:webHidden/>
                  </w:rPr>
                  <w:instrText xml:space="preserve"> PAGEREF _Toc5893829 \h </w:instrText>
                </w:r>
                <w:r w:rsidR="00323A76">
                  <w:rPr>
                    <w:webHidden/>
                  </w:rPr>
                </w:r>
                <w:r w:rsidR="00323A76">
                  <w:rPr>
                    <w:webHidden/>
                  </w:rPr>
                  <w:fldChar w:fldCharType="separate"/>
                </w:r>
                <w:r w:rsidR="00323A76">
                  <w:rPr>
                    <w:webHidden/>
                  </w:rPr>
                  <w:t>25</w:t>
                </w:r>
                <w:r w:rsidR="00323A76">
                  <w:rPr>
                    <w:webHidden/>
                  </w:rPr>
                  <w:fldChar w:fldCharType="end"/>
                </w:r>
              </w:hyperlink>
            </w:p>
            <w:p w14:paraId="5E55F362" w14:textId="77777777" w:rsidR="00323A76" w:rsidRDefault="005340A8">
              <w:pPr>
                <w:pStyle w:val="TOC2"/>
                <w:rPr>
                  <w:rFonts w:asciiTheme="minorHAnsi" w:eastAsiaTheme="minorEastAsia" w:hAnsiTheme="minorHAnsi" w:cstheme="minorBidi"/>
                  <w:sz w:val="22"/>
                  <w:szCs w:val="22"/>
                </w:rPr>
              </w:pPr>
              <w:hyperlink w:anchor="_Toc5893830" w:history="1">
                <w:r w:rsidR="00323A76" w:rsidRPr="006D51B1">
                  <w:rPr>
                    <w:rStyle w:val="Hyperlink"/>
                  </w:rPr>
                  <w:t>Orchestrator configuration</w:t>
                </w:r>
                <w:r w:rsidR="00323A76">
                  <w:rPr>
                    <w:webHidden/>
                  </w:rPr>
                  <w:tab/>
                </w:r>
                <w:r w:rsidR="00323A76">
                  <w:rPr>
                    <w:webHidden/>
                  </w:rPr>
                  <w:fldChar w:fldCharType="begin"/>
                </w:r>
                <w:r w:rsidR="00323A76">
                  <w:rPr>
                    <w:webHidden/>
                  </w:rPr>
                  <w:instrText xml:space="preserve"> PAGEREF _Toc5893830 \h </w:instrText>
                </w:r>
                <w:r w:rsidR="00323A76">
                  <w:rPr>
                    <w:webHidden/>
                  </w:rPr>
                </w:r>
                <w:r w:rsidR="00323A76">
                  <w:rPr>
                    <w:webHidden/>
                  </w:rPr>
                  <w:fldChar w:fldCharType="separate"/>
                </w:r>
                <w:r w:rsidR="00323A76">
                  <w:rPr>
                    <w:webHidden/>
                  </w:rPr>
                  <w:t>26</w:t>
                </w:r>
                <w:r w:rsidR="00323A76">
                  <w:rPr>
                    <w:webHidden/>
                  </w:rPr>
                  <w:fldChar w:fldCharType="end"/>
                </w:r>
              </w:hyperlink>
            </w:p>
            <w:p w14:paraId="2266E3ED" w14:textId="77777777" w:rsidR="00323A76" w:rsidRDefault="005340A8">
              <w:pPr>
                <w:pStyle w:val="TOC2"/>
                <w:rPr>
                  <w:rFonts w:asciiTheme="minorHAnsi" w:eastAsiaTheme="minorEastAsia" w:hAnsiTheme="minorHAnsi" w:cstheme="minorBidi"/>
                  <w:sz w:val="22"/>
                  <w:szCs w:val="22"/>
                </w:rPr>
              </w:pPr>
              <w:hyperlink w:anchor="_Toc5893831" w:history="1">
                <w:r w:rsidR="00323A76" w:rsidRPr="006D51B1">
                  <w:rPr>
                    <w:rStyle w:val="Hyperlink"/>
                  </w:rPr>
                  <w:t>Kubernetes configuration</w:t>
                </w:r>
                <w:r w:rsidR="00323A76">
                  <w:rPr>
                    <w:webHidden/>
                  </w:rPr>
                  <w:tab/>
                </w:r>
                <w:r w:rsidR="00323A76">
                  <w:rPr>
                    <w:webHidden/>
                  </w:rPr>
                  <w:fldChar w:fldCharType="begin"/>
                </w:r>
                <w:r w:rsidR="00323A76">
                  <w:rPr>
                    <w:webHidden/>
                  </w:rPr>
                  <w:instrText xml:space="preserve"> PAGEREF _Toc5893831 \h </w:instrText>
                </w:r>
                <w:r w:rsidR="00323A76">
                  <w:rPr>
                    <w:webHidden/>
                  </w:rPr>
                </w:r>
                <w:r w:rsidR="00323A76">
                  <w:rPr>
                    <w:webHidden/>
                  </w:rPr>
                  <w:fldChar w:fldCharType="separate"/>
                </w:r>
                <w:r w:rsidR="00323A76">
                  <w:rPr>
                    <w:webHidden/>
                  </w:rPr>
                  <w:t>27</w:t>
                </w:r>
                <w:r w:rsidR="00323A76">
                  <w:rPr>
                    <w:webHidden/>
                  </w:rPr>
                  <w:fldChar w:fldCharType="end"/>
                </w:r>
              </w:hyperlink>
            </w:p>
            <w:p w14:paraId="6042AF19" w14:textId="77777777" w:rsidR="00323A76" w:rsidRDefault="005340A8">
              <w:pPr>
                <w:pStyle w:val="TOC2"/>
                <w:rPr>
                  <w:rFonts w:asciiTheme="minorHAnsi" w:eastAsiaTheme="minorEastAsia" w:hAnsiTheme="minorHAnsi" w:cstheme="minorBidi"/>
                  <w:sz w:val="22"/>
                  <w:szCs w:val="22"/>
                </w:rPr>
              </w:pPr>
              <w:hyperlink w:anchor="_Toc5893832" w:history="1">
                <w:r w:rsidR="00323A76" w:rsidRPr="006D51B1">
                  <w:rPr>
                    <w:rStyle w:val="Hyperlink"/>
                  </w:rPr>
                  <w:t>Protecting sensitive information</w:t>
                </w:r>
                <w:r w:rsidR="00323A76">
                  <w:rPr>
                    <w:webHidden/>
                  </w:rPr>
                  <w:tab/>
                </w:r>
                <w:r w:rsidR="00323A76">
                  <w:rPr>
                    <w:webHidden/>
                  </w:rPr>
                  <w:fldChar w:fldCharType="begin"/>
                </w:r>
                <w:r w:rsidR="00323A76">
                  <w:rPr>
                    <w:webHidden/>
                  </w:rPr>
                  <w:instrText xml:space="preserve"> PAGEREF _Toc5893832 \h </w:instrText>
                </w:r>
                <w:r w:rsidR="00323A76">
                  <w:rPr>
                    <w:webHidden/>
                  </w:rPr>
                </w:r>
                <w:r w:rsidR="00323A76">
                  <w:rPr>
                    <w:webHidden/>
                  </w:rPr>
                  <w:fldChar w:fldCharType="separate"/>
                </w:r>
                <w:r w:rsidR="00323A76">
                  <w:rPr>
                    <w:webHidden/>
                  </w:rPr>
                  <w:t>27</w:t>
                </w:r>
                <w:r w:rsidR="00323A76">
                  <w:rPr>
                    <w:webHidden/>
                  </w:rPr>
                  <w:fldChar w:fldCharType="end"/>
                </w:r>
              </w:hyperlink>
            </w:p>
            <w:p w14:paraId="79442E2A" w14:textId="77777777" w:rsidR="00323A76" w:rsidRDefault="005340A8">
              <w:pPr>
                <w:pStyle w:val="TOC1"/>
                <w:rPr>
                  <w:rFonts w:asciiTheme="minorHAnsi" w:eastAsiaTheme="minorEastAsia" w:hAnsiTheme="minorHAnsi" w:cstheme="minorBidi"/>
                  <w:sz w:val="22"/>
                  <w:szCs w:val="22"/>
                </w:rPr>
              </w:pPr>
              <w:hyperlink w:anchor="_Toc5893833" w:history="1">
                <w:r w:rsidR="00323A76" w:rsidRPr="006D51B1">
                  <w:rPr>
                    <w:rStyle w:val="Hyperlink"/>
                  </w:rPr>
                  <w:t>Overview of the playbooks</w:t>
                </w:r>
                <w:r w:rsidR="00323A76">
                  <w:rPr>
                    <w:webHidden/>
                  </w:rPr>
                  <w:tab/>
                </w:r>
                <w:r w:rsidR="00323A76">
                  <w:rPr>
                    <w:webHidden/>
                  </w:rPr>
                  <w:fldChar w:fldCharType="begin"/>
                </w:r>
                <w:r w:rsidR="00323A76">
                  <w:rPr>
                    <w:webHidden/>
                  </w:rPr>
                  <w:instrText xml:space="preserve"> PAGEREF _Toc5893833 \h </w:instrText>
                </w:r>
                <w:r w:rsidR="00323A76">
                  <w:rPr>
                    <w:webHidden/>
                  </w:rPr>
                </w:r>
                <w:r w:rsidR="00323A76">
                  <w:rPr>
                    <w:webHidden/>
                  </w:rPr>
                  <w:fldChar w:fldCharType="separate"/>
                </w:r>
                <w:r w:rsidR="00323A76">
                  <w:rPr>
                    <w:webHidden/>
                  </w:rPr>
                  <w:t>28</w:t>
                </w:r>
                <w:r w:rsidR="00323A76">
                  <w:rPr>
                    <w:webHidden/>
                  </w:rPr>
                  <w:fldChar w:fldCharType="end"/>
                </w:r>
              </w:hyperlink>
            </w:p>
            <w:p w14:paraId="47AC0A87" w14:textId="77777777" w:rsidR="00323A76" w:rsidRDefault="005340A8">
              <w:pPr>
                <w:pStyle w:val="TOC2"/>
                <w:rPr>
                  <w:rFonts w:asciiTheme="minorHAnsi" w:eastAsiaTheme="minorEastAsia" w:hAnsiTheme="minorHAnsi" w:cstheme="minorBidi"/>
                  <w:sz w:val="22"/>
                  <w:szCs w:val="22"/>
                </w:rPr>
              </w:pPr>
              <w:hyperlink w:anchor="_Toc5893834" w:history="1">
                <w:r w:rsidR="00323A76" w:rsidRPr="006D51B1">
                  <w:rPr>
                    <w:rStyle w:val="Hyperlink"/>
                  </w:rPr>
                  <w:t>Core components</w:t>
                </w:r>
                <w:r w:rsidR="00323A76">
                  <w:rPr>
                    <w:webHidden/>
                  </w:rPr>
                  <w:tab/>
                </w:r>
                <w:r w:rsidR="00323A76">
                  <w:rPr>
                    <w:webHidden/>
                  </w:rPr>
                  <w:fldChar w:fldCharType="begin"/>
                </w:r>
                <w:r w:rsidR="00323A76">
                  <w:rPr>
                    <w:webHidden/>
                  </w:rPr>
                  <w:instrText xml:space="preserve"> PAGEREF _Toc5893834 \h </w:instrText>
                </w:r>
                <w:r w:rsidR="00323A76">
                  <w:rPr>
                    <w:webHidden/>
                  </w:rPr>
                </w:r>
                <w:r w:rsidR="00323A76">
                  <w:rPr>
                    <w:webHidden/>
                  </w:rPr>
                  <w:fldChar w:fldCharType="separate"/>
                </w:r>
                <w:r w:rsidR="00323A76">
                  <w:rPr>
                    <w:webHidden/>
                  </w:rPr>
                  <w:t>28</w:t>
                </w:r>
                <w:r w:rsidR="00323A76">
                  <w:rPr>
                    <w:webHidden/>
                  </w:rPr>
                  <w:fldChar w:fldCharType="end"/>
                </w:r>
              </w:hyperlink>
            </w:p>
            <w:p w14:paraId="2E1CADE4" w14:textId="77777777" w:rsidR="00323A76" w:rsidRDefault="005340A8">
              <w:pPr>
                <w:pStyle w:val="TOC2"/>
                <w:rPr>
                  <w:rFonts w:asciiTheme="minorHAnsi" w:eastAsiaTheme="minorEastAsia" w:hAnsiTheme="minorHAnsi" w:cstheme="minorBidi"/>
                  <w:sz w:val="22"/>
                  <w:szCs w:val="22"/>
                </w:rPr>
              </w:pPr>
              <w:hyperlink w:anchor="_Toc5893835" w:history="1">
                <w:r w:rsidR="00323A76" w:rsidRPr="006D51B1">
                  <w:rPr>
                    <w:rStyle w:val="Hyperlink"/>
                  </w:rPr>
                  <w:t>Optional components</w:t>
                </w:r>
                <w:r w:rsidR="00323A76">
                  <w:rPr>
                    <w:webHidden/>
                  </w:rPr>
                  <w:tab/>
                </w:r>
                <w:r w:rsidR="00323A76">
                  <w:rPr>
                    <w:webHidden/>
                  </w:rPr>
                  <w:fldChar w:fldCharType="begin"/>
                </w:r>
                <w:r w:rsidR="00323A76">
                  <w:rPr>
                    <w:webHidden/>
                  </w:rPr>
                  <w:instrText xml:space="preserve"> PAGEREF _Toc5893835 \h </w:instrText>
                </w:r>
                <w:r w:rsidR="00323A76">
                  <w:rPr>
                    <w:webHidden/>
                  </w:rPr>
                </w:r>
                <w:r w:rsidR="00323A76">
                  <w:rPr>
                    <w:webHidden/>
                  </w:rPr>
                  <w:fldChar w:fldCharType="separate"/>
                </w:r>
                <w:r w:rsidR="00323A76">
                  <w:rPr>
                    <w:webHidden/>
                  </w:rPr>
                  <w:t>28</w:t>
                </w:r>
                <w:r w:rsidR="00323A76">
                  <w:rPr>
                    <w:webHidden/>
                  </w:rPr>
                  <w:fldChar w:fldCharType="end"/>
                </w:r>
              </w:hyperlink>
            </w:p>
            <w:p w14:paraId="1D47DD4C" w14:textId="77777777" w:rsidR="00323A76" w:rsidRDefault="005340A8">
              <w:pPr>
                <w:pStyle w:val="TOC2"/>
                <w:rPr>
                  <w:rFonts w:asciiTheme="minorHAnsi" w:eastAsiaTheme="minorEastAsia" w:hAnsiTheme="minorHAnsi" w:cstheme="minorBidi"/>
                  <w:sz w:val="22"/>
                  <w:szCs w:val="22"/>
                </w:rPr>
              </w:pPr>
              <w:hyperlink w:anchor="_Toc5893836" w:history="1">
                <w:r w:rsidR="00323A76" w:rsidRPr="006D51B1">
                  <w:rPr>
                    <w:rStyle w:val="Hyperlink"/>
                  </w:rPr>
                  <w:t>Backup and restore playbooks</w:t>
                </w:r>
                <w:r w:rsidR="00323A76">
                  <w:rPr>
                    <w:webHidden/>
                  </w:rPr>
                  <w:tab/>
                </w:r>
                <w:r w:rsidR="00323A76">
                  <w:rPr>
                    <w:webHidden/>
                  </w:rPr>
                  <w:fldChar w:fldCharType="begin"/>
                </w:r>
                <w:r w:rsidR="00323A76">
                  <w:rPr>
                    <w:webHidden/>
                  </w:rPr>
                  <w:instrText xml:space="preserve"> PAGEREF _Toc5893836 \h </w:instrText>
                </w:r>
                <w:r w:rsidR="00323A76">
                  <w:rPr>
                    <w:webHidden/>
                  </w:rPr>
                </w:r>
                <w:r w:rsidR="00323A76">
                  <w:rPr>
                    <w:webHidden/>
                  </w:rPr>
                  <w:fldChar w:fldCharType="separate"/>
                </w:r>
                <w:r w:rsidR="00323A76">
                  <w:rPr>
                    <w:webHidden/>
                  </w:rPr>
                  <w:t>29</w:t>
                </w:r>
                <w:r w:rsidR="00323A76">
                  <w:rPr>
                    <w:webHidden/>
                  </w:rPr>
                  <w:fldChar w:fldCharType="end"/>
                </w:r>
              </w:hyperlink>
            </w:p>
            <w:p w14:paraId="69015B70" w14:textId="77777777" w:rsidR="00323A76" w:rsidRDefault="005340A8">
              <w:pPr>
                <w:pStyle w:val="TOC2"/>
                <w:rPr>
                  <w:rFonts w:asciiTheme="minorHAnsi" w:eastAsiaTheme="minorEastAsia" w:hAnsiTheme="minorHAnsi" w:cstheme="minorBidi"/>
                  <w:sz w:val="22"/>
                  <w:szCs w:val="22"/>
                </w:rPr>
              </w:pPr>
              <w:hyperlink w:anchor="_Toc5893837" w:history="1">
                <w:r w:rsidR="00323A76" w:rsidRPr="006D51B1">
                  <w:rPr>
                    <w:rStyle w:val="Hyperlink"/>
                  </w:rPr>
                  <w:t>Convenience playbooks</w:t>
                </w:r>
                <w:r w:rsidR="00323A76">
                  <w:rPr>
                    <w:webHidden/>
                  </w:rPr>
                  <w:tab/>
                </w:r>
                <w:r w:rsidR="00323A76">
                  <w:rPr>
                    <w:webHidden/>
                  </w:rPr>
                  <w:fldChar w:fldCharType="begin"/>
                </w:r>
                <w:r w:rsidR="00323A76">
                  <w:rPr>
                    <w:webHidden/>
                  </w:rPr>
                  <w:instrText xml:space="preserve"> PAGEREF _Toc5893837 \h </w:instrText>
                </w:r>
                <w:r w:rsidR="00323A76">
                  <w:rPr>
                    <w:webHidden/>
                  </w:rPr>
                </w:r>
                <w:r w:rsidR="00323A76">
                  <w:rPr>
                    <w:webHidden/>
                  </w:rPr>
                  <w:fldChar w:fldCharType="separate"/>
                </w:r>
                <w:r w:rsidR="00323A76">
                  <w:rPr>
                    <w:webHidden/>
                  </w:rPr>
                  <w:t>29</w:t>
                </w:r>
                <w:r w:rsidR="00323A76">
                  <w:rPr>
                    <w:webHidden/>
                  </w:rPr>
                  <w:fldChar w:fldCharType="end"/>
                </w:r>
              </w:hyperlink>
            </w:p>
            <w:p w14:paraId="741DC5AE" w14:textId="77777777" w:rsidR="00323A76" w:rsidRDefault="005340A8">
              <w:pPr>
                <w:pStyle w:val="TOC2"/>
                <w:rPr>
                  <w:rFonts w:asciiTheme="minorHAnsi" w:eastAsiaTheme="minorEastAsia" w:hAnsiTheme="minorHAnsi" w:cstheme="minorBidi"/>
                  <w:sz w:val="22"/>
                  <w:szCs w:val="22"/>
                </w:rPr>
              </w:pPr>
              <w:hyperlink w:anchor="_Toc5893838" w:history="1">
                <w:r w:rsidR="00323A76" w:rsidRPr="006D51B1">
                  <w:rPr>
                    <w:rStyle w:val="Hyperlink"/>
                  </w:rPr>
                  <w:t>Convenience scripts</w:t>
                </w:r>
                <w:r w:rsidR="00323A76">
                  <w:rPr>
                    <w:webHidden/>
                  </w:rPr>
                  <w:tab/>
                </w:r>
                <w:r w:rsidR="00323A76">
                  <w:rPr>
                    <w:webHidden/>
                  </w:rPr>
                  <w:fldChar w:fldCharType="begin"/>
                </w:r>
                <w:r w:rsidR="00323A76">
                  <w:rPr>
                    <w:webHidden/>
                  </w:rPr>
                  <w:instrText xml:space="preserve"> PAGEREF _Toc5893838 \h </w:instrText>
                </w:r>
                <w:r w:rsidR="00323A76">
                  <w:rPr>
                    <w:webHidden/>
                  </w:rPr>
                </w:r>
                <w:r w:rsidR="00323A76">
                  <w:rPr>
                    <w:webHidden/>
                  </w:rPr>
                  <w:fldChar w:fldCharType="separate"/>
                </w:r>
                <w:r w:rsidR="00323A76">
                  <w:rPr>
                    <w:webHidden/>
                  </w:rPr>
                  <w:t>29</w:t>
                </w:r>
                <w:r w:rsidR="00323A76">
                  <w:rPr>
                    <w:webHidden/>
                  </w:rPr>
                  <w:fldChar w:fldCharType="end"/>
                </w:r>
              </w:hyperlink>
            </w:p>
            <w:p w14:paraId="353596ED" w14:textId="77777777" w:rsidR="00323A76" w:rsidRDefault="005340A8">
              <w:pPr>
                <w:pStyle w:val="TOC1"/>
                <w:rPr>
                  <w:rFonts w:asciiTheme="minorHAnsi" w:eastAsiaTheme="minorEastAsia" w:hAnsiTheme="minorHAnsi" w:cstheme="minorBidi"/>
                  <w:sz w:val="22"/>
                  <w:szCs w:val="22"/>
                </w:rPr>
              </w:pPr>
              <w:hyperlink w:anchor="_Toc5893839" w:history="1">
                <w:r w:rsidR="00323A76" w:rsidRPr="006D51B1">
                  <w:rPr>
                    <w:rStyle w:val="Hyperlink"/>
                  </w:rPr>
                  <w:t>Deploying the core components</w:t>
                </w:r>
                <w:r w:rsidR="00323A76">
                  <w:rPr>
                    <w:webHidden/>
                  </w:rPr>
                  <w:tab/>
                </w:r>
                <w:r w:rsidR="00323A76">
                  <w:rPr>
                    <w:webHidden/>
                  </w:rPr>
                  <w:fldChar w:fldCharType="begin"/>
                </w:r>
                <w:r w:rsidR="00323A76">
                  <w:rPr>
                    <w:webHidden/>
                  </w:rPr>
                  <w:instrText xml:space="preserve"> PAGEREF _Toc5893839 \h </w:instrText>
                </w:r>
                <w:r w:rsidR="00323A76">
                  <w:rPr>
                    <w:webHidden/>
                  </w:rPr>
                </w:r>
                <w:r w:rsidR="00323A76">
                  <w:rPr>
                    <w:webHidden/>
                  </w:rPr>
                  <w:fldChar w:fldCharType="separate"/>
                </w:r>
                <w:r w:rsidR="00323A76">
                  <w:rPr>
                    <w:webHidden/>
                  </w:rPr>
                  <w:t>29</w:t>
                </w:r>
                <w:r w:rsidR="00323A76">
                  <w:rPr>
                    <w:webHidden/>
                  </w:rPr>
                  <w:fldChar w:fldCharType="end"/>
                </w:r>
              </w:hyperlink>
            </w:p>
            <w:p w14:paraId="63EBDF88" w14:textId="77777777" w:rsidR="00323A76" w:rsidRDefault="005340A8">
              <w:pPr>
                <w:pStyle w:val="TOC2"/>
                <w:rPr>
                  <w:rFonts w:asciiTheme="minorHAnsi" w:eastAsiaTheme="minorEastAsia" w:hAnsiTheme="minorHAnsi" w:cstheme="minorBidi"/>
                  <w:sz w:val="22"/>
                  <w:szCs w:val="22"/>
                </w:rPr>
              </w:pPr>
              <w:hyperlink w:anchor="_Toc5893840" w:history="1">
                <w:r w:rsidR="00323A76" w:rsidRPr="006D51B1">
                  <w:rPr>
                    <w:rStyle w:val="Hyperlink"/>
                  </w:rPr>
                  <w:t>Provisioning RHEL VMs</w:t>
                </w:r>
                <w:r w:rsidR="00323A76">
                  <w:rPr>
                    <w:webHidden/>
                  </w:rPr>
                  <w:tab/>
                </w:r>
                <w:r w:rsidR="00323A76">
                  <w:rPr>
                    <w:webHidden/>
                  </w:rPr>
                  <w:fldChar w:fldCharType="begin"/>
                </w:r>
                <w:r w:rsidR="00323A76">
                  <w:rPr>
                    <w:webHidden/>
                  </w:rPr>
                  <w:instrText xml:space="preserve"> PAGEREF _Toc5893840 \h </w:instrText>
                </w:r>
                <w:r w:rsidR="00323A76">
                  <w:rPr>
                    <w:webHidden/>
                  </w:rPr>
                </w:r>
                <w:r w:rsidR="00323A76">
                  <w:rPr>
                    <w:webHidden/>
                  </w:rPr>
                  <w:fldChar w:fldCharType="separate"/>
                </w:r>
                <w:r w:rsidR="00323A76">
                  <w:rPr>
                    <w:webHidden/>
                  </w:rPr>
                  <w:t>30</w:t>
                </w:r>
                <w:r w:rsidR="00323A76">
                  <w:rPr>
                    <w:webHidden/>
                  </w:rPr>
                  <w:fldChar w:fldCharType="end"/>
                </w:r>
              </w:hyperlink>
            </w:p>
            <w:p w14:paraId="6AEB51A6" w14:textId="77777777" w:rsidR="00323A76" w:rsidRDefault="005340A8">
              <w:pPr>
                <w:pStyle w:val="TOC2"/>
                <w:rPr>
                  <w:rFonts w:asciiTheme="minorHAnsi" w:eastAsiaTheme="minorEastAsia" w:hAnsiTheme="minorHAnsi" w:cstheme="minorBidi"/>
                  <w:sz w:val="22"/>
                  <w:szCs w:val="22"/>
                </w:rPr>
              </w:pPr>
              <w:hyperlink w:anchor="_Toc5893841" w:history="1">
                <w:r w:rsidR="00323A76" w:rsidRPr="006D51B1">
                  <w:rPr>
                    <w:rStyle w:val="Hyperlink"/>
                  </w:rPr>
                  <w:t>Provisioning load balancers for UCP and DTR</w:t>
                </w:r>
                <w:r w:rsidR="00323A76">
                  <w:rPr>
                    <w:webHidden/>
                  </w:rPr>
                  <w:tab/>
                </w:r>
                <w:r w:rsidR="00323A76">
                  <w:rPr>
                    <w:webHidden/>
                  </w:rPr>
                  <w:fldChar w:fldCharType="begin"/>
                </w:r>
                <w:r w:rsidR="00323A76">
                  <w:rPr>
                    <w:webHidden/>
                  </w:rPr>
                  <w:instrText xml:space="preserve"> PAGEREF _Toc5893841 \h </w:instrText>
                </w:r>
                <w:r w:rsidR="00323A76">
                  <w:rPr>
                    <w:webHidden/>
                  </w:rPr>
                </w:r>
                <w:r w:rsidR="00323A76">
                  <w:rPr>
                    <w:webHidden/>
                  </w:rPr>
                  <w:fldChar w:fldCharType="separate"/>
                </w:r>
                <w:r w:rsidR="00323A76">
                  <w:rPr>
                    <w:webHidden/>
                  </w:rPr>
                  <w:t>30</w:t>
                </w:r>
                <w:r w:rsidR="00323A76">
                  <w:rPr>
                    <w:webHidden/>
                  </w:rPr>
                  <w:fldChar w:fldCharType="end"/>
                </w:r>
              </w:hyperlink>
            </w:p>
            <w:p w14:paraId="60A84710" w14:textId="77777777" w:rsidR="00323A76" w:rsidRDefault="005340A8">
              <w:pPr>
                <w:pStyle w:val="TOC2"/>
                <w:rPr>
                  <w:rFonts w:asciiTheme="minorHAnsi" w:eastAsiaTheme="minorEastAsia" w:hAnsiTheme="minorHAnsi" w:cstheme="minorBidi"/>
                  <w:sz w:val="22"/>
                  <w:szCs w:val="22"/>
                </w:rPr>
              </w:pPr>
              <w:hyperlink w:anchor="_Toc5893842" w:history="1">
                <w:r w:rsidR="00323A76" w:rsidRPr="006D51B1">
                  <w:rPr>
                    <w:rStyle w:val="Hyperlink"/>
                  </w:rPr>
                  <w:t>Installing Docker UCP and DTR on RHEL VMs</w:t>
                </w:r>
                <w:r w:rsidR="00323A76">
                  <w:rPr>
                    <w:webHidden/>
                  </w:rPr>
                  <w:tab/>
                </w:r>
                <w:r w:rsidR="00323A76">
                  <w:rPr>
                    <w:webHidden/>
                  </w:rPr>
                  <w:fldChar w:fldCharType="begin"/>
                </w:r>
                <w:r w:rsidR="00323A76">
                  <w:rPr>
                    <w:webHidden/>
                  </w:rPr>
                  <w:instrText xml:space="preserve"> PAGEREF _Toc5893842 \h </w:instrText>
                </w:r>
                <w:r w:rsidR="00323A76">
                  <w:rPr>
                    <w:webHidden/>
                  </w:rPr>
                </w:r>
                <w:r w:rsidR="00323A76">
                  <w:rPr>
                    <w:webHidden/>
                  </w:rPr>
                  <w:fldChar w:fldCharType="separate"/>
                </w:r>
                <w:r w:rsidR="00323A76">
                  <w:rPr>
                    <w:webHidden/>
                  </w:rPr>
                  <w:t>31</w:t>
                </w:r>
                <w:r w:rsidR="00323A76">
                  <w:rPr>
                    <w:webHidden/>
                  </w:rPr>
                  <w:fldChar w:fldCharType="end"/>
                </w:r>
              </w:hyperlink>
            </w:p>
            <w:p w14:paraId="32BB1119" w14:textId="77777777" w:rsidR="00323A76" w:rsidRDefault="005340A8">
              <w:pPr>
                <w:pStyle w:val="TOC2"/>
                <w:rPr>
                  <w:rFonts w:asciiTheme="minorHAnsi" w:eastAsiaTheme="minorEastAsia" w:hAnsiTheme="minorHAnsi" w:cstheme="minorBidi"/>
                  <w:sz w:val="22"/>
                  <w:szCs w:val="22"/>
                </w:rPr>
              </w:pPr>
              <w:hyperlink w:anchor="_Toc5893843" w:history="1">
                <w:r w:rsidR="00323A76" w:rsidRPr="006D51B1">
                  <w:rPr>
                    <w:rStyle w:val="Hyperlink"/>
                  </w:rPr>
                  <w:t>Deploying RHEL workers</w:t>
                </w:r>
                <w:r w:rsidR="00323A76">
                  <w:rPr>
                    <w:webHidden/>
                  </w:rPr>
                  <w:tab/>
                </w:r>
                <w:r w:rsidR="00323A76">
                  <w:rPr>
                    <w:webHidden/>
                  </w:rPr>
                  <w:fldChar w:fldCharType="begin"/>
                </w:r>
                <w:r w:rsidR="00323A76">
                  <w:rPr>
                    <w:webHidden/>
                  </w:rPr>
                  <w:instrText xml:space="preserve"> PAGEREF _Toc5893843 \h </w:instrText>
                </w:r>
                <w:r w:rsidR="00323A76">
                  <w:rPr>
                    <w:webHidden/>
                  </w:rPr>
                </w:r>
                <w:r w:rsidR="00323A76">
                  <w:rPr>
                    <w:webHidden/>
                  </w:rPr>
                  <w:fldChar w:fldCharType="separate"/>
                </w:r>
                <w:r w:rsidR="00323A76">
                  <w:rPr>
                    <w:webHidden/>
                  </w:rPr>
                  <w:t>32</w:t>
                </w:r>
                <w:r w:rsidR="00323A76">
                  <w:rPr>
                    <w:webHidden/>
                  </w:rPr>
                  <w:fldChar w:fldCharType="end"/>
                </w:r>
              </w:hyperlink>
            </w:p>
            <w:p w14:paraId="4D8BAF38" w14:textId="77777777" w:rsidR="00323A76" w:rsidRDefault="005340A8">
              <w:pPr>
                <w:pStyle w:val="TOC1"/>
                <w:rPr>
                  <w:rFonts w:asciiTheme="minorHAnsi" w:eastAsiaTheme="minorEastAsia" w:hAnsiTheme="minorHAnsi" w:cstheme="minorBidi"/>
                  <w:sz w:val="22"/>
                  <w:szCs w:val="22"/>
                </w:rPr>
              </w:pPr>
              <w:hyperlink w:anchor="_Toc5893844" w:history="1">
                <w:r w:rsidR="00323A76" w:rsidRPr="006D51B1">
                  <w:rPr>
                    <w:rStyle w:val="Hyperlink"/>
                  </w:rPr>
                  <w:t>Post deployment</w:t>
                </w:r>
                <w:r w:rsidR="00323A76">
                  <w:rPr>
                    <w:webHidden/>
                  </w:rPr>
                  <w:tab/>
                </w:r>
                <w:r w:rsidR="00323A76">
                  <w:rPr>
                    <w:webHidden/>
                  </w:rPr>
                  <w:fldChar w:fldCharType="begin"/>
                </w:r>
                <w:r w:rsidR="00323A76">
                  <w:rPr>
                    <w:webHidden/>
                  </w:rPr>
                  <w:instrText xml:space="preserve"> PAGEREF _Toc5893844 \h </w:instrText>
                </w:r>
                <w:r w:rsidR="00323A76">
                  <w:rPr>
                    <w:webHidden/>
                  </w:rPr>
                </w:r>
                <w:r w:rsidR="00323A76">
                  <w:rPr>
                    <w:webHidden/>
                  </w:rPr>
                  <w:fldChar w:fldCharType="separate"/>
                </w:r>
                <w:r w:rsidR="00323A76">
                  <w:rPr>
                    <w:webHidden/>
                  </w:rPr>
                  <w:t>32</w:t>
                </w:r>
                <w:r w:rsidR="00323A76">
                  <w:rPr>
                    <w:webHidden/>
                  </w:rPr>
                  <w:fldChar w:fldCharType="end"/>
                </w:r>
              </w:hyperlink>
            </w:p>
            <w:p w14:paraId="02CDC799" w14:textId="77777777" w:rsidR="00323A76" w:rsidRDefault="005340A8">
              <w:pPr>
                <w:pStyle w:val="TOC2"/>
                <w:rPr>
                  <w:rFonts w:asciiTheme="minorHAnsi" w:eastAsiaTheme="minorEastAsia" w:hAnsiTheme="minorHAnsi" w:cstheme="minorBidi"/>
                  <w:sz w:val="22"/>
                  <w:szCs w:val="22"/>
                </w:rPr>
              </w:pPr>
              <w:hyperlink w:anchor="_Toc5893845" w:history="1">
                <w:r w:rsidR="00323A76" w:rsidRPr="006D51B1">
                  <w:rPr>
                    <w:rStyle w:val="Hyperlink"/>
                  </w:rPr>
                  <w:t>Installing kubectl</w:t>
                </w:r>
                <w:r w:rsidR="00323A76">
                  <w:rPr>
                    <w:webHidden/>
                  </w:rPr>
                  <w:tab/>
                </w:r>
                <w:r w:rsidR="00323A76">
                  <w:rPr>
                    <w:webHidden/>
                  </w:rPr>
                  <w:fldChar w:fldCharType="begin"/>
                </w:r>
                <w:r w:rsidR="00323A76">
                  <w:rPr>
                    <w:webHidden/>
                  </w:rPr>
                  <w:instrText xml:space="preserve"> PAGEREF _Toc5893845 \h </w:instrText>
                </w:r>
                <w:r w:rsidR="00323A76">
                  <w:rPr>
                    <w:webHidden/>
                  </w:rPr>
                </w:r>
                <w:r w:rsidR="00323A76">
                  <w:rPr>
                    <w:webHidden/>
                  </w:rPr>
                  <w:fldChar w:fldCharType="separate"/>
                </w:r>
                <w:r w:rsidR="00323A76">
                  <w:rPr>
                    <w:webHidden/>
                  </w:rPr>
                  <w:t>32</w:t>
                </w:r>
                <w:r w:rsidR="00323A76">
                  <w:rPr>
                    <w:webHidden/>
                  </w:rPr>
                  <w:fldChar w:fldCharType="end"/>
                </w:r>
              </w:hyperlink>
            </w:p>
            <w:p w14:paraId="2B6EDA4D" w14:textId="77777777" w:rsidR="00323A76" w:rsidRDefault="005340A8">
              <w:pPr>
                <w:pStyle w:val="TOC2"/>
                <w:rPr>
                  <w:rFonts w:asciiTheme="minorHAnsi" w:eastAsiaTheme="minorEastAsia" w:hAnsiTheme="minorHAnsi" w:cstheme="minorBidi"/>
                  <w:sz w:val="22"/>
                  <w:szCs w:val="22"/>
                </w:rPr>
              </w:pPr>
              <w:hyperlink w:anchor="_Toc5893846" w:history="1">
                <w:r w:rsidR="00323A76" w:rsidRPr="006D51B1">
                  <w:rPr>
                    <w:rStyle w:val="Hyperlink"/>
                  </w:rPr>
                  <w:t>Installing the client bundle</w:t>
                </w:r>
                <w:r w:rsidR="00323A76">
                  <w:rPr>
                    <w:webHidden/>
                  </w:rPr>
                  <w:tab/>
                </w:r>
                <w:r w:rsidR="00323A76">
                  <w:rPr>
                    <w:webHidden/>
                  </w:rPr>
                  <w:fldChar w:fldCharType="begin"/>
                </w:r>
                <w:r w:rsidR="00323A76">
                  <w:rPr>
                    <w:webHidden/>
                  </w:rPr>
                  <w:instrText xml:space="preserve"> PAGEREF _Toc5893846 \h </w:instrText>
                </w:r>
                <w:r w:rsidR="00323A76">
                  <w:rPr>
                    <w:webHidden/>
                  </w:rPr>
                </w:r>
                <w:r w:rsidR="00323A76">
                  <w:rPr>
                    <w:webHidden/>
                  </w:rPr>
                  <w:fldChar w:fldCharType="separate"/>
                </w:r>
                <w:r w:rsidR="00323A76">
                  <w:rPr>
                    <w:webHidden/>
                  </w:rPr>
                  <w:t>33</w:t>
                </w:r>
                <w:r w:rsidR="00323A76">
                  <w:rPr>
                    <w:webHidden/>
                  </w:rPr>
                  <w:fldChar w:fldCharType="end"/>
                </w:r>
              </w:hyperlink>
            </w:p>
            <w:p w14:paraId="56B98BC6" w14:textId="77777777" w:rsidR="00323A76" w:rsidRDefault="005340A8">
              <w:pPr>
                <w:pStyle w:val="TOC2"/>
                <w:rPr>
                  <w:rFonts w:asciiTheme="minorHAnsi" w:eastAsiaTheme="minorEastAsia" w:hAnsiTheme="minorHAnsi" w:cstheme="minorBidi"/>
                  <w:sz w:val="22"/>
                  <w:szCs w:val="22"/>
                </w:rPr>
              </w:pPr>
              <w:hyperlink w:anchor="_Toc5893847" w:history="1">
                <w:r w:rsidR="00323A76" w:rsidRPr="006D51B1">
                  <w:rPr>
                    <w:rStyle w:val="Hyperlink"/>
                  </w:rPr>
                  <w:t>Installing Helm</w:t>
                </w:r>
                <w:r w:rsidR="00323A76">
                  <w:rPr>
                    <w:webHidden/>
                  </w:rPr>
                  <w:tab/>
                </w:r>
                <w:r w:rsidR="00323A76">
                  <w:rPr>
                    <w:webHidden/>
                  </w:rPr>
                  <w:fldChar w:fldCharType="begin"/>
                </w:r>
                <w:r w:rsidR="00323A76">
                  <w:rPr>
                    <w:webHidden/>
                  </w:rPr>
                  <w:instrText xml:space="preserve"> PAGEREF _Toc5893847 \h </w:instrText>
                </w:r>
                <w:r w:rsidR="00323A76">
                  <w:rPr>
                    <w:webHidden/>
                  </w:rPr>
                </w:r>
                <w:r w:rsidR="00323A76">
                  <w:rPr>
                    <w:webHidden/>
                  </w:rPr>
                  <w:fldChar w:fldCharType="separate"/>
                </w:r>
                <w:r w:rsidR="00323A76">
                  <w:rPr>
                    <w:webHidden/>
                  </w:rPr>
                  <w:t>34</w:t>
                </w:r>
                <w:r w:rsidR="00323A76">
                  <w:rPr>
                    <w:webHidden/>
                  </w:rPr>
                  <w:fldChar w:fldCharType="end"/>
                </w:r>
              </w:hyperlink>
            </w:p>
            <w:p w14:paraId="27340692" w14:textId="77777777" w:rsidR="00323A76" w:rsidRDefault="005340A8">
              <w:pPr>
                <w:pStyle w:val="TOC2"/>
                <w:rPr>
                  <w:rFonts w:asciiTheme="minorHAnsi" w:eastAsiaTheme="minorEastAsia" w:hAnsiTheme="minorHAnsi" w:cstheme="minorBidi"/>
                  <w:sz w:val="22"/>
                  <w:szCs w:val="22"/>
                </w:rPr>
              </w:pPr>
              <w:hyperlink w:anchor="_Toc5893848" w:history="1">
                <w:r w:rsidR="00323A76" w:rsidRPr="006D51B1">
                  <w:rPr>
                    <w:rStyle w:val="Hyperlink"/>
                  </w:rPr>
                  <w:t>Post-deploy validation</w:t>
                </w:r>
                <w:r w:rsidR="00323A76">
                  <w:rPr>
                    <w:webHidden/>
                  </w:rPr>
                  <w:tab/>
                </w:r>
                <w:r w:rsidR="00323A76">
                  <w:rPr>
                    <w:webHidden/>
                  </w:rPr>
                  <w:fldChar w:fldCharType="begin"/>
                </w:r>
                <w:r w:rsidR="00323A76">
                  <w:rPr>
                    <w:webHidden/>
                  </w:rPr>
                  <w:instrText xml:space="preserve"> PAGEREF _Toc5893848 \h </w:instrText>
                </w:r>
                <w:r w:rsidR="00323A76">
                  <w:rPr>
                    <w:webHidden/>
                  </w:rPr>
                </w:r>
                <w:r w:rsidR="00323A76">
                  <w:rPr>
                    <w:webHidden/>
                  </w:rPr>
                  <w:fldChar w:fldCharType="separate"/>
                </w:r>
                <w:r w:rsidR="00323A76">
                  <w:rPr>
                    <w:webHidden/>
                  </w:rPr>
                  <w:t>35</w:t>
                </w:r>
                <w:r w:rsidR="00323A76">
                  <w:rPr>
                    <w:webHidden/>
                  </w:rPr>
                  <w:fldChar w:fldCharType="end"/>
                </w:r>
              </w:hyperlink>
            </w:p>
            <w:p w14:paraId="11ECC823" w14:textId="77777777" w:rsidR="00323A76" w:rsidRDefault="005340A8">
              <w:pPr>
                <w:pStyle w:val="TOC2"/>
                <w:rPr>
                  <w:rFonts w:asciiTheme="minorHAnsi" w:eastAsiaTheme="minorEastAsia" w:hAnsiTheme="minorHAnsi" w:cstheme="minorBidi"/>
                  <w:sz w:val="22"/>
                  <w:szCs w:val="22"/>
                </w:rPr>
              </w:pPr>
              <w:hyperlink w:anchor="_Toc5893849" w:history="1">
                <w:r w:rsidR="00323A76" w:rsidRPr="006D51B1">
                  <w:rPr>
                    <w:rStyle w:val="Hyperlink"/>
                  </w:rPr>
                  <w:t>UCP metrics in Prometheus</w:t>
                </w:r>
                <w:r w:rsidR="00323A76">
                  <w:rPr>
                    <w:webHidden/>
                  </w:rPr>
                  <w:tab/>
                </w:r>
                <w:r w:rsidR="00323A76">
                  <w:rPr>
                    <w:webHidden/>
                  </w:rPr>
                  <w:fldChar w:fldCharType="begin"/>
                </w:r>
                <w:r w:rsidR="00323A76">
                  <w:rPr>
                    <w:webHidden/>
                  </w:rPr>
                  <w:instrText xml:space="preserve"> PAGEREF _Toc5893849 \h </w:instrText>
                </w:r>
                <w:r w:rsidR="00323A76">
                  <w:rPr>
                    <w:webHidden/>
                  </w:rPr>
                </w:r>
                <w:r w:rsidR="00323A76">
                  <w:rPr>
                    <w:webHidden/>
                  </w:rPr>
                  <w:fldChar w:fldCharType="separate"/>
                </w:r>
                <w:r w:rsidR="00323A76">
                  <w:rPr>
                    <w:webHidden/>
                  </w:rPr>
                  <w:t>41</w:t>
                </w:r>
                <w:r w:rsidR="00323A76">
                  <w:rPr>
                    <w:webHidden/>
                  </w:rPr>
                  <w:fldChar w:fldCharType="end"/>
                </w:r>
              </w:hyperlink>
            </w:p>
            <w:p w14:paraId="43C6A9ED" w14:textId="77777777" w:rsidR="00323A76" w:rsidRDefault="005340A8">
              <w:pPr>
                <w:pStyle w:val="TOC1"/>
                <w:rPr>
                  <w:rFonts w:asciiTheme="minorHAnsi" w:eastAsiaTheme="minorEastAsia" w:hAnsiTheme="minorHAnsi" w:cstheme="minorBidi"/>
                  <w:sz w:val="22"/>
                  <w:szCs w:val="22"/>
                </w:rPr>
              </w:pPr>
              <w:hyperlink w:anchor="_Toc5893850" w:history="1">
                <w:r w:rsidR="00323A76" w:rsidRPr="006D51B1">
                  <w:rPr>
                    <w:rStyle w:val="Hyperlink"/>
                  </w:rPr>
                  <w:t>Configuring storage</w:t>
                </w:r>
                <w:r w:rsidR="00323A76">
                  <w:rPr>
                    <w:webHidden/>
                  </w:rPr>
                  <w:tab/>
                </w:r>
                <w:r w:rsidR="00323A76">
                  <w:rPr>
                    <w:webHidden/>
                  </w:rPr>
                  <w:fldChar w:fldCharType="begin"/>
                </w:r>
                <w:r w:rsidR="00323A76">
                  <w:rPr>
                    <w:webHidden/>
                  </w:rPr>
                  <w:instrText xml:space="preserve"> PAGEREF _Toc5893850 \h </w:instrText>
                </w:r>
                <w:r w:rsidR="00323A76">
                  <w:rPr>
                    <w:webHidden/>
                  </w:rPr>
                </w:r>
                <w:r w:rsidR="00323A76">
                  <w:rPr>
                    <w:webHidden/>
                  </w:rPr>
                  <w:fldChar w:fldCharType="separate"/>
                </w:r>
                <w:r w:rsidR="00323A76">
                  <w:rPr>
                    <w:webHidden/>
                  </w:rPr>
                  <w:t>43</w:t>
                </w:r>
                <w:r w:rsidR="00323A76">
                  <w:rPr>
                    <w:webHidden/>
                  </w:rPr>
                  <w:fldChar w:fldCharType="end"/>
                </w:r>
              </w:hyperlink>
            </w:p>
            <w:p w14:paraId="3771C051" w14:textId="77777777" w:rsidR="00323A76" w:rsidRDefault="005340A8">
              <w:pPr>
                <w:pStyle w:val="TOC2"/>
                <w:rPr>
                  <w:rFonts w:asciiTheme="minorHAnsi" w:eastAsiaTheme="minorEastAsia" w:hAnsiTheme="minorHAnsi" w:cstheme="minorBidi"/>
                  <w:sz w:val="22"/>
                  <w:szCs w:val="22"/>
                </w:rPr>
              </w:pPr>
              <w:hyperlink w:anchor="_Toc5893851" w:history="1">
                <w:r w:rsidR="00323A76" w:rsidRPr="006D51B1">
                  <w:rPr>
                    <w:rStyle w:val="Hyperlink"/>
                  </w:rPr>
                  <w:t>Using HPE 3PAR when deploying NFS provisioner for Kubernetes</w:t>
                </w:r>
                <w:r w:rsidR="00323A76">
                  <w:rPr>
                    <w:webHidden/>
                  </w:rPr>
                  <w:tab/>
                </w:r>
                <w:r w:rsidR="00323A76">
                  <w:rPr>
                    <w:webHidden/>
                  </w:rPr>
                  <w:fldChar w:fldCharType="begin"/>
                </w:r>
                <w:r w:rsidR="00323A76">
                  <w:rPr>
                    <w:webHidden/>
                  </w:rPr>
                  <w:instrText xml:space="preserve"> PAGEREF _Toc5893851 \h </w:instrText>
                </w:r>
                <w:r w:rsidR="00323A76">
                  <w:rPr>
                    <w:webHidden/>
                  </w:rPr>
                </w:r>
                <w:r w:rsidR="00323A76">
                  <w:rPr>
                    <w:webHidden/>
                  </w:rPr>
                  <w:fldChar w:fldCharType="separate"/>
                </w:r>
                <w:r w:rsidR="00323A76">
                  <w:rPr>
                    <w:webHidden/>
                  </w:rPr>
                  <w:t>43</w:t>
                </w:r>
                <w:r w:rsidR="00323A76">
                  <w:rPr>
                    <w:webHidden/>
                  </w:rPr>
                  <w:fldChar w:fldCharType="end"/>
                </w:r>
              </w:hyperlink>
            </w:p>
            <w:p w14:paraId="21EBA763" w14:textId="77777777" w:rsidR="00323A76" w:rsidRDefault="005340A8">
              <w:pPr>
                <w:pStyle w:val="TOC2"/>
                <w:rPr>
                  <w:rFonts w:asciiTheme="minorHAnsi" w:eastAsiaTheme="minorEastAsia" w:hAnsiTheme="minorHAnsi" w:cstheme="minorBidi"/>
                  <w:sz w:val="22"/>
                  <w:szCs w:val="22"/>
                </w:rPr>
              </w:pPr>
              <w:hyperlink w:anchor="_Toc5893852" w:history="1">
                <w:r w:rsidR="00323A76" w:rsidRPr="006D51B1">
                  <w:rPr>
                    <w:rStyle w:val="Hyperlink"/>
                  </w:rPr>
                  <w:t>Using NFS VM when deploying NFS provisioner for Kubernetes</w:t>
                </w:r>
                <w:r w:rsidR="00323A76">
                  <w:rPr>
                    <w:webHidden/>
                  </w:rPr>
                  <w:tab/>
                </w:r>
                <w:r w:rsidR="00323A76">
                  <w:rPr>
                    <w:webHidden/>
                  </w:rPr>
                  <w:fldChar w:fldCharType="begin"/>
                </w:r>
                <w:r w:rsidR="00323A76">
                  <w:rPr>
                    <w:webHidden/>
                  </w:rPr>
                  <w:instrText xml:space="preserve"> PAGEREF _Toc5893852 \h </w:instrText>
                </w:r>
                <w:r w:rsidR="00323A76">
                  <w:rPr>
                    <w:webHidden/>
                  </w:rPr>
                </w:r>
                <w:r w:rsidR="00323A76">
                  <w:rPr>
                    <w:webHidden/>
                  </w:rPr>
                  <w:fldChar w:fldCharType="separate"/>
                </w:r>
                <w:r w:rsidR="00323A76">
                  <w:rPr>
                    <w:webHidden/>
                  </w:rPr>
                  <w:t>51</w:t>
                </w:r>
                <w:r w:rsidR="00323A76">
                  <w:rPr>
                    <w:webHidden/>
                  </w:rPr>
                  <w:fldChar w:fldCharType="end"/>
                </w:r>
              </w:hyperlink>
            </w:p>
            <w:p w14:paraId="68815123" w14:textId="77777777" w:rsidR="00323A76" w:rsidRDefault="005340A8">
              <w:pPr>
                <w:pStyle w:val="TOC2"/>
                <w:rPr>
                  <w:rFonts w:asciiTheme="minorHAnsi" w:eastAsiaTheme="minorEastAsia" w:hAnsiTheme="minorHAnsi" w:cstheme="minorBidi"/>
                  <w:sz w:val="22"/>
                  <w:szCs w:val="22"/>
                </w:rPr>
              </w:pPr>
              <w:hyperlink w:anchor="_Toc5893853" w:history="1">
                <w:r w:rsidR="00323A76" w:rsidRPr="006D51B1">
                  <w:rPr>
                    <w:rStyle w:val="Hyperlink"/>
                  </w:rPr>
                  <w:t>Validating the NFS provisioner using WordPress and MySQL</w:t>
                </w:r>
                <w:r w:rsidR="00323A76">
                  <w:rPr>
                    <w:webHidden/>
                  </w:rPr>
                  <w:tab/>
                </w:r>
                <w:r w:rsidR="00323A76">
                  <w:rPr>
                    <w:webHidden/>
                  </w:rPr>
                  <w:fldChar w:fldCharType="begin"/>
                </w:r>
                <w:r w:rsidR="00323A76">
                  <w:rPr>
                    <w:webHidden/>
                  </w:rPr>
                  <w:instrText xml:space="preserve"> PAGEREF _Toc5893853 \h </w:instrText>
                </w:r>
                <w:r w:rsidR="00323A76">
                  <w:rPr>
                    <w:webHidden/>
                  </w:rPr>
                </w:r>
                <w:r w:rsidR="00323A76">
                  <w:rPr>
                    <w:webHidden/>
                  </w:rPr>
                  <w:fldChar w:fldCharType="separate"/>
                </w:r>
                <w:r w:rsidR="00323A76">
                  <w:rPr>
                    <w:webHidden/>
                  </w:rPr>
                  <w:t>53</w:t>
                </w:r>
                <w:r w:rsidR="00323A76">
                  <w:rPr>
                    <w:webHidden/>
                  </w:rPr>
                  <w:fldChar w:fldCharType="end"/>
                </w:r>
              </w:hyperlink>
            </w:p>
            <w:p w14:paraId="44129331" w14:textId="77777777" w:rsidR="00323A76" w:rsidRDefault="005340A8">
              <w:pPr>
                <w:pStyle w:val="TOC1"/>
                <w:rPr>
                  <w:rFonts w:asciiTheme="minorHAnsi" w:eastAsiaTheme="minorEastAsia" w:hAnsiTheme="minorHAnsi" w:cstheme="minorBidi"/>
                  <w:sz w:val="22"/>
                  <w:szCs w:val="22"/>
                </w:rPr>
              </w:pPr>
              <w:hyperlink w:anchor="_Toc5893854" w:history="1">
                <w:r w:rsidR="00323A76" w:rsidRPr="006D51B1">
                  <w:rPr>
                    <w:rStyle w:val="Hyperlink"/>
                  </w:rPr>
                  <w:t>Deploying Windows workers</w:t>
                </w:r>
                <w:r w:rsidR="00323A76">
                  <w:rPr>
                    <w:webHidden/>
                  </w:rPr>
                  <w:tab/>
                </w:r>
                <w:r w:rsidR="00323A76">
                  <w:rPr>
                    <w:webHidden/>
                  </w:rPr>
                  <w:fldChar w:fldCharType="begin"/>
                </w:r>
                <w:r w:rsidR="00323A76">
                  <w:rPr>
                    <w:webHidden/>
                  </w:rPr>
                  <w:instrText xml:space="preserve"> PAGEREF _Toc5893854 \h </w:instrText>
                </w:r>
                <w:r w:rsidR="00323A76">
                  <w:rPr>
                    <w:webHidden/>
                  </w:rPr>
                </w:r>
                <w:r w:rsidR="00323A76">
                  <w:rPr>
                    <w:webHidden/>
                  </w:rPr>
                  <w:fldChar w:fldCharType="separate"/>
                </w:r>
                <w:r w:rsidR="00323A76">
                  <w:rPr>
                    <w:webHidden/>
                  </w:rPr>
                  <w:t>60</w:t>
                </w:r>
                <w:r w:rsidR="00323A76">
                  <w:rPr>
                    <w:webHidden/>
                  </w:rPr>
                  <w:fldChar w:fldCharType="end"/>
                </w:r>
              </w:hyperlink>
            </w:p>
            <w:p w14:paraId="17A592B9" w14:textId="77777777" w:rsidR="00323A76" w:rsidRDefault="005340A8">
              <w:pPr>
                <w:pStyle w:val="TOC2"/>
                <w:rPr>
                  <w:rFonts w:asciiTheme="minorHAnsi" w:eastAsiaTheme="minorEastAsia" w:hAnsiTheme="minorHAnsi" w:cstheme="minorBidi"/>
                  <w:sz w:val="22"/>
                  <w:szCs w:val="22"/>
                </w:rPr>
              </w:pPr>
              <w:hyperlink w:anchor="_Toc5893855" w:history="1">
                <w:r w:rsidR="00323A76" w:rsidRPr="006D51B1">
                  <w:rPr>
                    <w:rStyle w:val="Hyperlink"/>
                  </w:rPr>
                  <w:t>Create the Windows Template</w:t>
                </w:r>
                <w:r w:rsidR="00323A76">
                  <w:rPr>
                    <w:webHidden/>
                  </w:rPr>
                  <w:tab/>
                </w:r>
                <w:r w:rsidR="00323A76">
                  <w:rPr>
                    <w:webHidden/>
                  </w:rPr>
                  <w:fldChar w:fldCharType="begin"/>
                </w:r>
                <w:r w:rsidR="00323A76">
                  <w:rPr>
                    <w:webHidden/>
                  </w:rPr>
                  <w:instrText xml:space="preserve"> PAGEREF _Toc5893855 \h </w:instrText>
                </w:r>
                <w:r w:rsidR="00323A76">
                  <w:rPr>
                    <w:webHidden/>
                  </w:rPr>
                </w:r>
                <w:r w:rsidR="00323A76">
                  <w:rPr>
                    <w:webHidden/>
                  </w:rPr>
                  <w:fldChar w:fldCharType="separate"/>
                </w:r>
                <w:r w:rsidR="00323A76">
                  <w:rPr>
                    <w:webHidden/>
                  </w:rPr>
                  <w:t>60</w:t>
                </w:r>
                <w:r w:rsidR="00323A76">
                  <w:rPr>
                    <w:webHidden/>
                  </w:rPr>
                  <w:fldChar w:fldCharType="end"/>
                </w:r>
              </w:hyperlink>
            </w:p>
            <w:p w14:paraId="45FA8777" w14:textId="77777777" w:rsidR="00323A76" w:rsidRDefault="005340A8">
              <w:pPr>
                <w:pStyle w:val="TOC2"/>
                <w:rPr>
                  <w:rFonts w:asciiTheme="minorHAnsi" w:eastAsiaTheme="minorEastAsia" w:hAnsiTheme="minorHAnsi" w:cstheme="minorBidi"/>
                  <w:sz w:val="22"/>
                  <w:szCs w:val="22"/>
                </w:rPr>
              </w:pPr>
              <w:hyperlink w:anchor="_Toc5893856" w:history="1">
                <w:r w:rsidR="00323A76" w:rsidRPr="006D51B1">
                  <w:rPr>
                    <w:rStyle w:val="Hyperlink"/>
                  </w:rPr>
                  <w:t>Playbooks for adding Windows workers</w:t>
                </w:r>
                <w:r w:rsidR="00323A76">
                  <w:rPr>
                    <w:webHidden/>
                  </w:rPr>
                  <w:tab/>
                </w:r>
                <w:r w:rsidR="00323A76">
                  <w:rPr>
                    <w:webHidden/>
                  </w:rPr>
                  <w:fldChar w:fldCharType="begin"/>
                </w:r>
                <w:r w:rsidR="00323A76">
                  <w:rPr>
                    <w:webHidden/>
                  </w:rPr>
                  <w:instrText xml:space="preserve"> PAGEREF _Toc5893856 \h </w:instrText>
                </w:r>
                <w:r w:rsidR="00323A76">
                  <w:rPr>
                    <w:webHidden/>
                  </w:rPr>
                </w:r>
                <w:r w:rsidR="00323A76">
                  <w:rPr>
                    <w:webHidden/>
                  </w:rPr>
                  <w:fldChar w:fldCharType="separate"/>
                </w:r>
                <w:r w:rsidR="00323A76">
                  <w:rPr>
                    <w:webHidden/>
                  </w:rPr>
                  <w:t>61</w:t>
                </w:r>
                <w:r w:rsidR="00323A76">
                  <w:rPr>
                    <w:webHidden/>
                  </w:rPr>
                  <w:fldChar w:fldCharType="end"/>
                </w:r>
              </w:hyperlink>
            </w:p>
            <w:p w14:paraId="372BCC47" w14:textId="77777777" w:rsidR="00323A76" w:rsidRDefault="005340A8">
              <w:pPr>
                <w:pStyle w:val="TOC2"/>
                <w:rPr>
                  <w:rFonts w:asciiTheme="minorHAnsi" w:eastAsiaTheme="minorEastAsia" w:hAnsiTheme="minorHAnsi" w:cstheme="minorBidi"/>
                  <w:sz w:val="22"/>
                  <w:szCs w:val="22"/>
                </w:rPr>
              </w:pPr>
              <w:hyperlink w:anchor="_Toc5893857" w:history="1">
                <w:r w:rsidR="00323A76" w:rsidRPr="006D51B1">
                  <w:rPr>
                    <w:rStyle w:val="Hyperlink"/>
                  </w:rPr>
                  <w:t>Windows configuration</w:t>
                </w:r>
                <w:r w:rsidR="00323A76">
                  <w:rPr>
                    <w:webHidden/>
                  </w:rPr>
                  <w:tab/>
                </w:r>
                <w:r w:rsidR="00323A76">
                  <w:rPr>
                    <w:webHidden/>
                  </w:rPr>
                  <w:fldChar w:fldCharType="begin"/>
                </w:r>
                <w:r w:rsidR="00323A76">
                  <w:rPr>
                    <w:webHidden/>
                  </w:rPr>
                  <w:instrText xml:space="preserve"> PAGEREF _Toc5893857 \h </w:instrText>
                </w:r>
                <w:r w:rsidR="00323A76">
                  <w:rPr>
                    <w:webHidden/>
                  </w:rPr>
                </w:r>
                <w:r w:rsidR="00323A76">
                  <w:rPr>
                    <w:webHidden/>
                  </w:rPr>
                  <w:fldChar w:fldCharType="separate"/>
                </w:r>
                <w:r w:rsidR="00323A76">
                  <w:rPr>
                    <w:webHidden/>
                  </w:rPr>
                  <w:t>62</w:t>
                </w:r>
                <w:r w:rsidR="00323A76">
                  <w:rPr>
                    <w:webHidden/>
                  </w:rPr>
                  <w:fldChar w:fldCharType="end"/>
                </w:r>
              </w:hyperlink>
            </w:p>
            <w:p w14:paraId="264896C9" w14:textId="77777777" w:rsidR="00323A76" w:rsidRDefault="005340A8">
              <w:pPr>
                <w:pStyle w:val="TOC2"/>
                <w:rPr>
                  <w:rFonts w:asciiTheme="minorHAnsi" w:eastAsiaTheme="minorEastAsia" w:hAnsiTheme="minorHAnsi" w:cstheme="minorBidi"/>
                  <w:sz w:val="22"/>
                  <w:szCs w:val="22"/>
                </w:rPr>
              </w:pPr>
              <w:hyperlink w:anchor="_Toc5893858" w:history="1">
                <w:r w:rsidR="00323A76" w:rsidRPr="006D51B1">
                  <w:rPr>
                    <w:rStyle w:val="Hyperlink"/>
                  </w:rPr>
                  <w:t>Windows operating system and Docker EE</w:t>
                </w:r>
                <w:r w:rsidR="00323A76">
                  <w:rPr>
                    <w:webHidden/>
                  </w:rPr>
                  <w:tab/>
                </w:r>
                <w:r w:rsidR="00323A76">
                  <w:rPr>
                    <w:webHidden/>
                  </w:rPr>
                  <w:fldChar w:fldCharType="begin"/>
                </w:r>
                <w:r w:rsidR="00323A76">
                  <w:rPr>
                    <w:webHidden/>
                  </w:rPr>
                  <w:instrText xml:space="preserve"> PAGEREF _Toc5893858 \h </w:instrText>
                </w:r>
                <w:r w:rsidR="00323A76">
                  <w:rPr>
                    <w:webHidden/>
                  </w:rPr>
                </w:r>
                <w:r w:rsidR="00323A76">
                  <w:rPr>
                    <w:webHidden/>
                  </w:rPr>
                  <w:fldChar w:fldCharType="separate"/>
                </w:r>
                <w:r w:rsidR="00323A76">
                  <w:rPr>
                    <w:webHidden/>
                  </w:rPr>
                  <w:t>64</w:t>
                </w:r>
                <w:r w:rsidR="00323A76">
                  <w:rPr>
                    <w:webHidden/>
                  </w:rPr>
                  <w:fldChar w:fldCharType="end"/>
                </w:r>
              </w:hyperlink>
            </w:p>
            <w:p w14:paraId="49CD7270" w14:textId="77777777" w:rsidR="00323A76" w:rsidRDefault="005340A8">
              <w:pPr>
                <w:pStyle w:val="TOC1"/>
                <w:rPr>
                  <w:rFonts w:asciiTheme="minorHAnsi" w:eastAsiaTheme="minorEastAsia" w:hAnsiTheme="minorHAnsi" w:cstheme="minorBidi"/>
                  <w:sz w:val="22"/>
                  <w:szCs w:val="22"/>
                </w:rPr>
              </w:pPr>
              <w:hyperlink w:anchor="_Toc5893859" w:history="1">
                <w:r w:rsidR="00323A76" w:rsidRPr="006D51B1">
                  <w:rPr>
                    <w:rStyle w:val="Hyperlink"/>
                  </w:rPr>
                  <w:t>Deploying bare metal workers</w:t>
                </w:r>
                <w:r w:rsidR="00323A76">
                  <w:rPr>
                    <w:webHidden/>
                  </w:rPr>
                  <w:tab/>
                </w:r>
                <w:r w:rsidR="00323A76">
                  <w:rPr>
                    <w:webHidden/>
                  </w:rPr>
                  <w:fldChar w:fldCharType="begin"/>
                </w:r>
                <w:r w:rsidR="00323A76">
                  <w:rPr>
                    <w:webHidden/>
                  </w:rPr>
                  <w:instrText xml:space="preserve"> PAGEREF _Toc5893859 \h </w:instrText>
                </w:r>
                <w:r w:rsidR="00323A76">
                  <w:rPr>
                    <w:webHidden/>
                  </w:rPr>
                </w:r>
                <w:r w:rsidR="00323A76">
                  <w:rPr>
                    <w:webHidden/>
                  </w:rPr>
                  <w:fldChar w:fldCharType="separate"/>
                </w:r>
                <w:r w:rsidR="00323A76">
                  <w:rPr>
                    <w:webHidden/>
                  </w:rPr>
                  <w:t>64</w:t>
                </w:r>
                <w:r w:rsidR="00323A76">
                  <w:rPr>
                    <w:webHidden/>
                  </w:rPr>
                  <w:fldChar w:fldCharType="end"/>
                </w:r>
              </w:hyperlink>
            </w:p>
            <w:p w14:paraId="69AC0F39" w14:textId="77777777" w:rsidR="00323A76" w:rsidRDefault="005340A8">
              <w:pPr>
                <w:pStyle w:val="TOC2"/>
                <w:rPr>
                  <w:rFonts w:asciiTheme="minorHAnsi" w:eastAsiaTheme="minorEastAsia" w:hAnsiTheme="minorHAnsi" w:cstheme="minorBidi"/>
                  <w:sz w:val="22"/>
                  <w:szCs w:val="22"/>
                </w:rPr>
              </w:pPr>
              <w:hyperlink w:anchor="_Toc5893860" w:history="1">
                <w:r w:rsidR="00323A76" w:rsidRPr="006D51B1">
                  <w:rPr>
                    <w:rStyle w:val="Hyperlink"/>
                  </w:rPr>
                  <w:t>Introduction to bare metal workers</w:t>
                </w:r>
                <w:r w:rsidR="00323A76">
                  <w:rPr>
                    <w:webHidden/>
                  </w:rPr>
                  <w:tab/>
                </w:r>
                <w:r w:rsidR="00323A76">
                  <w:rPr>
                    <w:webHidden/>
                  </w:rPr>
                  <w:fldChar w:fldCharType="begin"/>
                </w:r>
                <w:r w:rsidR="00323A76">
                  <w:rPr>
                    <w:webHidden/>
                  </w:rPr>
                  <w:instrText xml:space="preserve"> PAGEREF _Toc5893860 \h </w:instrText>
                </w:r>
                <w:r w:rsidR="00323A76">
                  <w:rPr>
                    <w:webHidden/>
                  </w:rPr>
                </w:r>
                <w:r w:rsidR="00323A76">
                  <w:rPr>
                    <w:webHidden/>
                  </w:rPr>
                  <w:fldChar w:fldCharType="separate"/>
                </w:r>
                <w:r w:rsidR="00323A76">
                  <w:rPr>
                    <w:webHidden/>
                  </w:rPr>
                  <w:t>64</w:t>
                </w:r>
                <w:r w:rsidR="00323A76">
                  <w:rPr>
                    <w:webHidden/>
                  </w:rPr>
                  <w:fldChar w:fldCharType="end"/>
                </w:r>
              </w:hyperlink>
            </w:p>
            <w:p w14:paraId="08D0E410" w14:textId="77777777" w:rsidR="00323A76" w:rsidRDefault="005340A8">
              <w:pPr>
                <w:pStyle w:val="TOC2"/>
                <w:rPr>
                  <w:rFonts w:asciiTheme="minorHAnsi" w:eastAsiaTheme="minorEastAsia" w:hAnsiTheme="minorHAnsi" w:cstheme="minorBidi"/>
                  <w:sz w:val="22"/>
                  <w:szCs w:val="22"/>
                </w:rPr>
              </w:pPr>
              <w:hyperlink w:anchor="_Toc5893861" w:history="1">
                <w:r w:rsidR="00323A76" w:rsidRPr="006D51B1">
                  <w:rPr>
                    <w:rStyle w:val="Hyperlink"/>
                  </w:rPr>
                  <w:t>Playbooks and configuration</w:t>
                </w:r>
                <w:r w:rsidR="00323A76">
                  <w:rPr>
                    <w:webHidden/>
                  </w:rPr>
                  <w:tab/>
                </w:r>
                <w:r w:rsidR="00323A76">
                  <w:rPr>
                    <w:webHidden/>
                  </w:rPr>
                  <w:fldChar w:fldCharType="begin"/>
                </w:r>
                <w:r w:rsidR="00323A76">
                  <w:rPr>
                    <w:webHidden/>
                  </w:rPr>
                  <w:instrText xml:space="preserve"> PAGEREF _Toc5893861 \h </w:instrText>
                </w:r>
                <w:r w:rsidR="00323A76">
                  <w:rPr>
                    <w:webHidden/>
                  </w:rPr>
                </w:r>
                <w:r w:rsidR="00323A76">
                  <w:rPr>
                    <w:webHidden/>
                  </w:rPr>
                  <w:fldChar w:fldCharType="separate"/>
                </w:r>
                <w:r w:rsidR="00323A76">
                  <w:rPr>
                    <w:webHidden/>
                  </w:rPr>
                  <w:t>64</w:t>
                </w:r>
                <w:r w:rsidR="00323A76">
                  <w:rPr>
                    <w:webHidden/>
                  </w:rPr>
                  <w:fldChar w:fldCharType="end"/>
                </w:r>
              </w:hyperlink>
            </w:p>
            <w:p w14:paraId="50C9F1EF" w14:textId="77777777" w:rsidR="00323A76" w:rsidRDefault="005340A8">
              <w:pPr>
                <w:pStyle w:val="TOC2"/>
                <w:rPr>
                  <w:rFonts w:asciiTheme="minorHAnsi" w:eastAsiaTheme="minorEastAsia" w:hAnsiTheme="minorHAnsi" w:cstheme="minorBidi"/>
                  <w:sz w:val="22"/>
                  <w:szCs w:val="22"/>
                </w:rPr>
              </w:pPr>
              <w:hyperlink w:anchor="_Toc5893862" w:history="1">
                <w:r w:rsidR="00323A76" w:rsidRPr="006D51B1">
                  <w:rPr>
                    <w:rStyle w:val="Hyperlink"/>
                  </w:rPr>
                  <w:t>OS Deployment Plan Custom Attributes</w:t>
                </w:r>
                <w:r w:rsidR="00323A76">
                  <w:rPr>
                    <w:webHidden/>
                  </w:rPr>
                  <w:tab/>
                </w:r>
                <w:r w:rsidR="00323A76">
                  <w:rPr>
                    <w:webHidden/>
                  </w:rPr>
                  <w:fldChar w:fldCharType="begin"/>
                </w:r>
                <w:r w:rsidR="00323A76">
                  <w:rPr>
                    <w:webHidden/>
                  </w:rPr>
                  <w:instrText xml:space="preserve"> PAGEREF _Toc5893862 \h </w:instrText>
                </w:r>
                <w:r w:rsidR="00323A76">
                  <w:rPr>
                    <w:webHidden/>
                  </w:rPr>
                </w:r>
                <w:r w:rsidR="00323A76">
                  <w:rPr>
                    <w:webHidden/>
                  </w:rPr>
                  <w:fldChar w:fldCharType="separate"/>
                </w:r>
                <w:r w:rsidR="00323A76">
                  <w:rPr>
                    <w:webHidden/>
                  </w:rPr>
                  <w:t>66</w:t>
                </w:r>
                <w:r w:rsidR="00323A76">
                  <w:rPr>
                    <w:webHidden/>
                  </w:rPr>
                  <w:fldChar w:fldCharType="end"/>
                </w:r>
              </w:hyperlink>
            </w:p>
            <w:p w14:paraId="6E533989" w14:textId="77777777" w:rsidR="00323A76" w:rsidRDefault="005340A8">
              <w:pPr>
                <w:pStyle w:val="TOC2"/>
                <w:rPr>
                  <w:rFonts w:asciiTheme="minorHAnsi" w:eastAsiaTheme="minorEastAsia" w:hAnsiTheme="minorHAnsi" w:cstheme="minorBidi"/>
                  <w:sz w:val="22"/>
                  <w:szCs w:val="22"/>
                </w:rPr>
              </w:pPr>
              <w:hyperlink w:anchor="_Toc5893863" w:history="1">
                <w:r w:rsidR="00323A76" w:rsidRPr="006D51B1">
                  <w:rPr>
                    <w:rStyle w:val="Hyperlink"/>
                  </w:rPr>
                  <w:t>RHEL Golden Images</w:t>
                </w:r>
                <w:r w:rsidR="00323A76">
                  <w:rPr>
                    <w:webHidden/>
                  </w:rPr>
                  <w:tab/>
                </w:r>
                <w:r w:rsidR="00323A76">
                  <w:rPr>
                    <w:webHidden/>
                  </w:rPr>
                  <w:fldChar w:fldCharType="begin"/>
                </w:r>
                <w:r w:rsidR="00323A76">
                  <w:rPr>
                    <w:webHidden/>
                  </w:rPr>
                  <w:instrText xml:space="preserve"> PAGEREF _Toc5893863 \h </w:instrText>
                </w:r>
                <w:r w:rsidR="00323A76">
                  <w:rPr>
                    <w:webHidden/>
                  </w:rPr>
                </w:r>
                <w:r w:rsidR="00323A76">
                  <w:rPr>
                    <w:webHidden/>
                  </w:rPr>
                  <w:fldChar w:fldCharType="separate"/>
                </w:r>
                <w:r w:rsidR="00323A76">
                  <w:rPr>
                    <w:webHidden/>
                  </w:rPr>
                  <w:t>70</w:t>
                </w:r>
                <w:r w:rsidR="00323A76">
                  <w:rPr>
                    <w:webHidden/>
                  </w:rPr>
                  <w:fldChar w:fldCharType="end"/>
                </w:r>
              </w:hyperlink>
            </w:p>
            <w:p w14:paraId="09D32333" w14:textId="77777777" w:rsidR="00323A76" w:rsidRDefault="005340A8">
              <w:pPr>
                <w:pStyle w:val="TOC2"/>
                <w:rPr>
                  <w:rFonts w:asciiTheme="minorHAnsi" w:eastAsiaTheme="minorEastAsia" w:hAnsiTheme="minorHAnsi" w:cstheme="minorBidi"/>
                  <w:sz w:val="22"/>
                  <w:szCs w:val="22"/>
                </w:rPr>
              </w:pPr>
              <w:hyperlink w:anchor="_Toc5893864" w:history="1">
                <w:r w:rsidR="00323A76" w:rsidRPr="006D51B1">
                  <w:rPr>
                    <w:rStyle w:val="Hyperlink"/>
                  </w:rPr>
                  <w:t>Windows Golden Images</w:t>
                </w:r>
                <w:r w:rsidR="00323A76">
                  <w:rPr>
                    <w:webHidden/>
                  </w:rPr>
                  <w:tab/>
                </w:r>
                <w:r w:rsidR="00323A76">
                  <w:rPr>
                    <w:webHidden/>
                  </w:rPr>
                  <w:fldChar w:fldCharType="begin"/>
                </w:r>
                <w:r w:rsidR="00323A76">
                  <w:rPr>
                    <w:webHidden/>
                  </w:rPr>
                  <w:instrText xml:space="preserve"> PAGEREF _Toc5893864 \h </w:instrText>
                </w:r>
                <w:r w:rsidR="00323A76">
                  <w:rPr>
                    <w:webHidden/>
                  </w:rPr>
                </w:r>
                <w:r w:rsidR="00323A76">
                  <w:rPr>
                    <w:webHidden/>
                  </w:rPr>
                  <w:fldChar w:fldCharType="separate"/>
                </w:r>
                <w:r w:rsidR="00323A76">
                  <w:rPr>
                    <w:webHidden/>
                  </w:rPr>
                  <w:t>74</w:t>
                </w:r>
                <w:r w:rsidR="00323A76">
                  <w:rPr>
                    <w:webHidden/>
                  </w:rPr>
                  <w:fldChar w:fldCharType="end"/>
                </w:r>
              </w:hyperlink>
            </w:p>
            <w:p w14:paraId="03FA1AB2" w14:textId="77777777" w:rsidR="00323A76" w:rsidRDefault="005340A8">
              <w:pPr>
                <w:pStyle w:val="TOC2"/>
                <w:rPr>
                  <w:rFonts w:asciiTheme="minorHAnsi" w:eastAsiaTheme="minorEastAsia" w:hAnsiTheme="minorHAnsi" w:cstheme="minorBidi"/>
                  <w:sz w:val="22"/>
                  <w:szCs w:val="22"/>
                </w:rPr>
              </w:pPr>
              <w:hyperlink w:anchor="_Toc5893865" w:history="1">
                <w:r w:rsidR="00323A76" w:rsidRPr="006D51B1">
                  <w:rPr>
                    <w:rStyle w:val="Hyperlink"/>
                  </w:rPr>
                  <w:t>OS Deployment Plans</w:t>
                </w:r>
                <w:r w:rsidR="00323A76">
                  <w:rPr>
                    <w:webHidden/>
                  </w:rPr>
                  <w:tab/>
                </w:r>
                <w:r w:rsidR="00323A76">
                  <w:rPr>
                    <w:webHidden/>
                  </w:rPr>
                  <w:fldChar w:fldCharType="begin"/>
                </w:r>
                <w:r w:rsidR="00323A76">
                  <w:rPr>
                    <w:webHidden/>
                  </w:rPr>
                  <w:instrText xml:space="preserve"> PAGEREF _Toc5893865 \h </w:instrText>
                </w:r>
                <w:r w:rsidR="00323A76">
                  <w:rPr>
                    <w:webHidden/>
                  </w:rPr>
                </w:r>
                <w:r w:rsidR="00323A76">
                  <w:rPr>
                    <w:webHidden/>
                  </w:rPr>
                  <w:fldChar w:fldCharType="separate"/>
                </w:r>
                <w:r w:rsidR="00323A76">
                  <w:rPr>
                    <w:webHidden/>
                  </w:rPr>
                  <w:t>77</w:t>
                </w:r>
                <w:r w:rsidR="00323A76">
                  <w:rPr>
                    <w:webHidden/>
                  </w:rPr>
                  <w:fldChar w:fldCharType="end"/>
                </w:r>
              </w:hyperlink>
            </w:p>
            <w:p w14:paraId="2CDED6DD" w14:textId="77777777" w:rsidR="00323A76" w:rsidRDefault="005340A8">
              <w:pPr>
                <w:pStyle w:val="TOC2"/>
                <w:rPr>
                  <w:rFonts w:asciiTheme="minorHAnsi" w:eastAsiaTheme="minorEastAsia" w:hAnsiTheme="minorHAnsi" w:cstheme="minorBidi"/>
                  <w:sz w:val="22"/>
                  <w:szCs w:val="22"/>
                </w:rPr>
              </w:pPr>
              <w:hyperlink w:anchor="_Toc5893866" w:history="1">
                <w:r w:rsidR="00323A76" w:rsidRPr="006D51B1">
                  <w:rPr>
                    <w:rStyle w:val="Hyperlink"/>
                  </w:rPr>
                  <w:t>OneView Server Profile Templates</w:t>
                </w:r>
                <w:r w:rsidR="00323A76">
                  <w:rPr>
                    <w:webHidden/>
                  </w:rPr>
                  <w:tab/>
                </w:r>
                <w:r w:rsidR="00323A76">
                  <w:rPr>
                    <w:webHidden/>
                  </w:rPr>
                  <w:fldChar w:fldCharType="begin"/>
                </w:r>
                <w:r w:rsidR="00323A76">
                  <w:rPr>
                    <w:webHidden/>
                  </w:rPr>
                  <w:instrText xml:space="preserve"> PAGEREF _Toc5893866 \h </w:instrText>
                </w:r>
                <w:r w:rsidR="00323A76">
                  <w:rPr>
                    <w:webHidden/>
                  </w:rPr>
                </w:r>
                <w:r w:rsidR="00323A76">
                  <w:rPr>
                    <w:webHidden/>
                  </w:rPr>
                  <w:fldChar w:fldCharType="separate"/>
                </w:r>
                <w:r w:rsidR="00323A76">
                  <w:rPr>
                    <w:webHidden/>
                  </w:rPr>
                  <w:t>78</w:t>
                </w:r>
                <w:r w:rsidR="00323A76">
                  <w:rPr>
                    <w:webHidden/>
                  </w:rPr>
                  <w:fldChar w:fldCharType="end"/>
                </w:r>
              </w:hyperlink>
            </w:p>
            <w:p w14:paraId="7BE59899" w14:textId="77777777" w:rsidR="00323A76" w:rsidRDefault="005340A8">
              <w:pPr>
                <w:pStyle w:val="TOC1"/>
                <w:rPr>
                  <w:rFonts w:asciiTheme="minorHAnsi" w:eastAsiaTheme="minorEastAsia" w:hAnsiTheme="minorHAnsi" w:cstheme="minorBidi"/>
                  <w:sz w:val="22"/>
                  <w:szCs w:val="22"/>
                </w:rPr>
              </w:pPr>
              <w:hyperlink w:anchor="_Toc5893867" w:history="1">
                <w:r w:rsidR="00323A76" w:rsidRPr="006D51B1">
                  <w:rPr>
                    <w:rStyle w:val="Hyperlink"/>
                  </w:rPr>
                  <w:t>Deploying Sysdig monitoring</w:t>
                </w:r>
                <w:r w:rsidR="00323A76">
                  <w:rPr>
                    <w:webHidden/>
                  </w:rPr>
                  <w:tab/>
                </w:r>
                <w:r w:rsidR="00323A76">
                  <w:rPr>
                    <w:webHidden/>
                  </w:rPr>
                  <w:fldChar w:fldCharType="begin"/>
                </w:r>
                <w:r w:rsidR="00323A76">
                  <w:rPr>
                    <w:webHidden/>
                  </w:rPr>
                  <w:instrText xml:space="preserve"> PAGEREF _Toc5893867 \h </w:instrText>
                </w:r>
                <w:r w:rsidR="00323A76">
                  <w:rPr>
                    <w:webHidden/>
                  </w:rPr>
                </w:r>
                <w:r w:rsidR="00323A76">
                  <w:rPr>
                    <w:webHidden/>
                  </w:rPr>
                  <w:fldChar w:fldCharType="separate"/>
                </w:r>
                <w:r w:rsidR="00323A76">
                  <w:rPr>
                    <w:webHidden/>
                  </w:rPr>
                  <w:t>78</w:t>
                </w:r>
                <w:r w:rsidR="00323A76">
                  <w:rPr>
                    <w:webHidden/>
                  </w:rPr>
                  <w:fldChar w:fldCharType="end"/>
                </w:r>
              </w:hyperlink>
            </w:p>
            <w:p w14:paraId="321C2E41" w14:textId="77777777" w:rsidR="00323A76" w:rsidRDefault="005340A8">
              <w:pPr>
                <w:pStyle w:val="TOC2"/>
                <w:rPr>
                  <w:rFonts w:asciiTheme="minorHAnsi" w:eastAsiaTheme="minorEastAsia" w:hAnsiTheme="minorHAnsi" w:cstheme="minorBidi"/>
                  <w:sz w:val="22"/>
                  <w:szCs w:val="22"/>
                </w:rPr>
              </w:pPr>
              <w:hyperlink w:anchor="_Toc5893868" w:history="1">
                <w:r w:rsidR="00323A76" w:rsidRPr="006D51B1">
                  <w:rPr>
                    <w:rStyle w:val="Hyperlink"/>
                  </w:rPr>
                  <w:t>Monitoring with Sysdig</w:t>
                </w:r>
                <w:r w:rsidR="00323A76">
                  <w:rPr>
                    <w:webHidden/>
                  </w:rPr>
                  <w:tab/>
                </w:r>
                <w:r w:rsidR="00323A76">
                  <w:rPr>
                    <w:webHidden/>
                  </w:rPr>
                  <w:fldChar w:fldCharType="begin"/>
                </w:r>
                <w:r w:rsidR="00323A76">
                  <w:rPr>
                    <w:webHidden/>
                  </w:rPr>
                  <w:instrText xml:space="preserve"> PAGEREF _Toc5893868 \h </w:instrText>
                </w:r>
                <w:r w:rsidR="00323A76">
                  <w:rPr>
                    <w:webHidden/>
                  </w:rPr>
                </w:r>
                <w:r w:rsidR="00323A76">
                  <w:rPr>
                    <w:webHidden/>
                  </w:rPr>
                  <w:fldChar w:fldCharType="separate"/>
                </w:r>
                <w:r w:rsidR="00323A76">
                  <w:rPr>
                    <w:webHidden/>
                  </w:rPr>
                  <w:t>78</w:t>
                </w:r>
                <w:r w:rsidR="00323A76">
                  <w:rPr>
                    <w:webHidden/>
                  </w:rPr>
                  <w:fldChar w:fldCharType="end"/>
                </w:r>
              </w:hyperlink>
            </w:p>
            <w:p w14:paraId="7E273313" w14:textId="77777777" w:rsidR="00323A76" w:rsidRDefault="005340A8">
              <w:pPr>
                <w:pStyle w:val="TOC2"/>
                <w:rPr>
                  <w:rFonts w:asciiTheme="minorHAnsi" w:eastAsiaTheme="minorEastAsia" w:hAnsiTheme="minorHAnsi" w:cstheme="minorBidi"/>
                  <w:sz w:val="22"/>
                  <w:szCs w:val="22"/>
                </w:rPr>
              </w:pPr>
              <w:hyperlink w:anchor="_Toc5893869" w:history="1">
                <w:r w:rsidR="00323A76" w:rsidRPr="006D51B1">
                  <w:rPr>
                    <w:rStyle w:val="Hyperlink"/>
                  </w:rPr>
                  <w:t>Playbooks for installing Sysdig on RHEL</w:t>
                </w:r>
                <w:r w:rsidR="00323A76">
                  <w:rPr>
                    <w:webHidden/>
                  </w:rPr>
                  <w:tab/>
                </w:r>
                <w:r w:rsidR="00323A76">
                  <w:rPr>
                    <w:webHidden/>
                  </w:rPr>
                  <w:fldChar w:fldCharType="begin"/>
                </w:r>
                <w:r w:rsidR="00323A76">
                  <w:rPr>
                    <w:webHidden/>
                  </w:rPr>
                  <w:instrText xml:space="preserve"> PAGEREF _Toc5893869 \h </w:instrText>
                </w:r>
                <w:r w:rsidR="00323A76">
                  <w:rPr>
                    <w:webHidden/>
                  </w:rPr>
                </w:r>
                <w:r w:rsidR="00323A76">
                  <w:rPr>
                    <w:webHidden/>
                  </w:rPr>
                  <w:fldChar w:fldCharType="separate"/>
                </w:r>
                <w:r w:rsidR="00323A76">
                  <w:rPr>
                    <w:webHidden/>
                  </w:rPr>
                  <w:t>79</w:t>
                </w:r>
                <w:r w:rsidR="00323A76">
                  <w:rPr>
                    <w:webHidden/>
                  </w:rPr>
                  <w:fldChar w:fldCharType="end"/>
                </w:r>
              </w:hyperlink>
            </w:p>
            <w:p w14:paraId="40DF5A56" w14:textId="77777777" w:rsidR="00323A76" w:rsidRDefault="005340A8">
              <w:pPr>
                <w:pStyle w:val="TOC2"/>
                <w:rPr>
                  <w:rFonts w:asciiTheme="minorHAnsi" w:eastAsiaTheme="minorEastAsia" w:hAnsiTheme="minorHAnsi" w:cstheme="minorBidi"/>
                  <w:sz w:val="22"/>
                  <w:szCs w:val="22"/>
                </w:rPr>
              </w:pPr>
              <w:hyperlink w:anchor="_Toc5893870" w:history="1">
                <w:r w:rsidR="00323A76" w:rsidRPr="006D51B1">
                  <w:rPr>
                    <w:rStyle w:val="Hyperlink"/>
                  </w:rPr>
                  <w:t>Sysdig configuration</w:t>
                </w:r>
                <w:r w:rsidR="00323A76">
                  <w:rPr>
                    <w:webHidden/>
                  </w:rPr>
                  <w:tab/>
                </w:r>
                <w:r w:rsidR="00323A76">
                  <w:rPr>
                    <w:webHidden/>
                  </w:rPr>
                  <w:fldChar w:fldCharType="begin"/>
                </w:r>
                <w:r w:rsidR="00323A76">
                  <w:rPr>
                    <w:webHidden/>
                  </w:rPr>
                  <w:instrText xml:space="preserve"> PAGEREF _Toc5893870 \h </w:instrText>
                </w:r>
                <w:r w:rsidR="00323A76">
                  <w:rPr>
                    <w:webHidden/>
                  </w:rPr>
                </w:r>
                <w:r w:rsidR="00323A76">
                  <w:rPr>
                    <w:webHidden/>
                  </w:rPr>
                  <w:fldChar w:fldCharType="separate"/>
                </w:r>
                <w:r w:rsidR="00323A76">
                  <w:rPr>
                    <w:webHidden/>
                  </w:rPr>
                  <w:t>79</w:t>
                </w:r>
                <w:r w:rsidR="00323A76">
                  <w:rPr>
                    <w:webHidden/>
                  </w:rPr>
                  <w:fldChar w:fldCharType="end"/>
                </w:r>
              </w:hyperlink>
            </w:p>
            <w:p w14:paraId="53996796" w14:textId="77777777" w:rsidR="00323A76" w:rsidRDefault="005340A8">
              <w:pPr>
                <w:pStyle w:val="TOC2"/>
                <w:rPr>
                  <w:rFonts w:asciiTheme="minorHAnsi" w:eastAsiaTheme="minorEastAsia" w:hAnsiTheme="minorHAnsi" w:cstheme="minorBidi"/>
                  <w:sz w:val="22"/>
                  <w:szCs w:val="22"/>
                </w:rPr>
              </w:pPr>
              <w:hyperlink w:anchor="_Toc5893871" w:history="1">
                <w:r w:rsidR="00323A76" w:rsidRPr="006D51B1">
                  <w:rPr>
                    <w:rStyle w:val="Hyperlink"/>
                  </w:rPr>
                  <w:t>Registering for Sysdig trial</w:t>
                </w:r>
                <w:r w:rsidR="00323A76">
                  <w:rPr>
                    <w:webHidden/>
                  </w:rPr>
                  <w:tab/>
                </w:r>
                <w:r w:rsidR="00323A76">
                  <w:rPr>
                    <w:webHidden/>
                  </w:rPr>
                  <w:fldChar w:fldCharType="begin"/>
                </w:r>
                <w:r w:rsidR="00323A76">
                  <w:rPr>
                    <w:webHidden/>
                  </w:rPr>
                  <w:instrText xml:space="preserve"> PAGEREF _Toc5893871 \h </w:instrText>
                </w:r>
                <w:r w:rsidR="00323A76">
                  <w:rPr>
                    <w:webHidden/>
                  </w:rPr>
                </w:r>
                <w:r w:rsidR="00323A76">
                  <w:rPr>
                    <w:webHidden/>
                  </w:rPr>
                  <w:fldChar w:fldCharType="separate"/>
                </w:r>
                <w:r w:rsidR="00323A76">
                  <w:rPr>
                    <w:webHidden/>
                  </w:rPr>
                  <w:t>80</w:t>
                </w:r>
                <w:r w:rsidR="00323A76">
                  <w:rPr>
                    <w:webHidden/>
                  </w:rPr>
                  <w:fldChar w:fldCharType="end"/>
                </w:r>
              </w:hyperlink>
            </w:p>
            <w:p w14:paraId="3F27D73C" w14:textId="77777777" w:rsidR="00323A76" w:rsidRDefault="005340A8">
              <w:pPr>
                <w:pStyle w:val="TOC2"/>
                <w:rPr>
                  <w:rFonts w:asciiTheme="minorHAnsi" w:eastAsiaTheme="minorEastAsia" w:hAnsiTheme="minorHAnsi" w:cstheme="minorBidi"/>
                  <w:sz w:val="22"/>
                  <w:szCs w:val="22"/>
                </w:rPr>
              </w:pPr>
              <w:hyperlink w:anchor="_Toc5893872" w:history="1">
                <w:r w:rsidR="00323A76" w:rsidRPr="006D51B1">
                  <w:rPr>
                    <w:rStyle w:val="Hyperlink"/>
                  </w:rPr>
                  <w:t>Deploying Sysdig monitoring on Kubernetes</w:t>
                </w:r>
                <w:r w:rsidR="00323A76">
                  <w:rPr>
                    <w:webHidden/>
                  </w:rPr>
                  <w:tab/>
                </w:r>
                <w:r w:rsidR="00323A76">
                  <w:rPr>
                    <w:webHidden/>
                  </w:rPr>
                  <w:fldChar w:fldCharType="begin"/>
                </w:r>
                <w:r w:rsidR="00323A76">
                  <w:rPr>
                    <w:webHidden/>
                  </w:rPr>
                  <w:instrText xml:space="preserve"> PAGEREF _Toc5893872 \h </w:instrText>
                </w:r>
                <w:r w:rsidR="00323A76">
                  <w:rPr>
                    <w:webHidden/>
                  </w:rPr>
                </w:r>
                <w:r w:rsidR="00323A76">
                  <w:rPr>
                    <w:webHidden/>
                  </w:rPr>
                  <w:fldChar w:fldCharType="separate"/>
                </w:r>
                <w:r w:rsidR="00323A76">
                  <w:rPr>
                    <w:webHidden/>
                  </w:rPr>
                  <w:t>83</w:t>
                </w:r>
                <w:r w:rsidR="00323A76">
                  <w:rPr>
                    <w:webHidden/>
                  </w:rPr>
                  <w:fldChar w:fldCharType="end"/>
                </w:r>
              </w:hyperlink>
            </w:p>
            <w:p w14:paraId="7678E84B" w14:textId="77777777" w:rsidR="00323A76" w:rsidRDefault="005340A8">
              <w:pPr>
                <w:pStyle w:val="TOC2"/>
                <w:rPr>
                  <w:rFonts w:asciiTheme="minorHAnsi" w:eastAsiaTheme="minorEastAsia" w:hAnsiTheme="minorHAnsi" w:cstheme="minorBidi"/>
                  <w:sz w:val="22"/>
                  <w:szCs w:val="22"/>
                </w:rPr>
              </w:pPr>
              <w:hyperlink w:anchor="_Toc5893873" w:history="1">
                <w:r w:rsidR="00323A76" w:rsidRPr="006D51B1">
                  <w:rPr>
                    <w:rStyle w:val="Hyperlink"/>
                  </w:rPr>
                  <w:t>Deploying Sysdig monitoring on Docker Swarm</w:t>
                </w:r>
                <w:r w:rsidR="00323A76">
                  <w:rPr>
                    <w:webHidden/>
                  </w:rPr>
                  <w:tab/>
                </w:r>
                <w:r w:rsidR="00323A76">
                  <w:rPr>
                    <w:webHidden/>
                  </w:rPr>
                  <w:fldChar w:fldCharType="begin"/>
                </w:r>
                <w:r w:rsidR="00323A76">
                  <w:rPr>
                    <w:webHidden/>
                  </w:rPr>
                  <w:instrText xml:space="preserve"> PAGEREF _Toc5893873 \h </w:instrText>
                </w:r>
                <w:r w:rsidR="00323A76">
                  <w:rPr>
                    <w:webHidden/>
                  </w:rPr>
                </w:r>
                <w:r w:rsidR="00323A76">
                  <w:rPr>
                    <w:webHidden/>
                  </w:rPr>
                  <w:fldChar w:fldCharType="separate"/>
                </w:r>
                <w:r w:rsidR="00323A76">
                  <w:rPr>
                    <w:webHidden/>
                  </w:rPr>
                  <w:t>83</w:t>
                </w:r>
                <w:r w:rsidR="00323A76">
                  <w:rPr>
                    <w:webHidden/>
                  </w:rPr>
                  <w:fldChar w:fldCharType="end"/>
                </w:r>
              </w:hyperlink>
            </w:p>
            <w:p w14:paraId="17747ABD" w14:textId="77777777" w:rsidR="00323A76" w:rsidRDefault="005340A8">
              <w:pPr>
                <w:pStyle w:val="TOC1"/>
                <w:rPr>
                  <w:rFonts w:asciiTheme="minorHAnsi" w:eastAsiaTheme="minorEastAsia" w:hAnsiTheme="minorHAnsi" w:cstheme="minorBidi"/>
                  <w:sz w:val="22"/>
                  <w:szCs w:val="22"/>
                </w:rPr>
              </w:pPr>
              <w:hyperlink w:anchor="_Toc5893874" w:history="1">
                <w:r w:rsidR="00323A76" w:rsidRPr="006D51B1">
                  <w:rPr>
                    <w:rStyle w:val="Hyperlink"/>
                  </w:rPr>
                  <w:t>Deploying Splunk</w:t>
                </w:r>
                <w:r w:rsidR="00323A76">
                  <w:rPr>
                    <w:webHidden/>
                  </w:rPr>
                  <w:tab/>
                </w:r>
                <w:r w:rsidR="00323A76">
                  <w:rPr>
                    <w:webHidden/>
                  </w:rPr>
                  <w:fldChar w:fldCharType="begin"/>
                </w:r>
                <w:r w:rsidR="00323A76">
                  <w:rPr>
                    <w:webHidden/>
                  </w:rPr>
                  <w:instrText xml:space="preserve"> PAGEREF _Toc5893874 \h </w:instrText>
                </w:r>
                <w:r w:rsidR="00323A76">
                  <w:rPr>
                    <w:webHidden/>
                  </w:rPr>
                </w:r>
                <w:r w:rsidR="00323A76">
                  <w:rPr>
                    <w:webHidden/>
                  </w:rPr>
                  <w:fldChar w:fldCharType="separate"/>
                </w:r>
                <w:r w:rsidR="00323A76">
                  <w:rPr>
                    <w:webHidden/>
                  </w:rPr>
                  <w:t>84</w:t>
                </w:r>
                <w:r w:rsidR="00323A76">
                  <w:rPr>
                    <w:webHidden/>
                  </w:rPr>
                  <w:fldChar w:fldCharType="end"/>
                </w:r>
              </w:hyperlink>
            </w:p>
            <w:p w14:paraId="6A9550F1" w14:textId="77777777" w:rsidR="00323A76" w:rsidRDefault="005340A8">
              <w:pPr>
                <w:pStyle w:val="TOC2"/>
                <w:rPr>
                  <w:rFonts w:asciiTheme="minorHAnsi" w:eastAsiaTheme="minorEastAsia" w:hAnsiTheme="minorHAnsi" w:cstheme="minorBidi"/>
                  <w:sz w:val="22"/>
                  <w:szCs w:val="22"/>
                </w:rPr>
              </w:pPr>
              <w:hyperlink w:anchor="_Toc5893875" w:history="1">
                <w:r w:rsidR="00323A76" w:rsidRPr="006D51B1">
                  <w:rPr>
                    <w:rStyle w:val="Hyperlink"/>
                  </w:rPr>
                  <w:t>Monitoring with Splunk</w:t>
                </w:r>
                <w:r w:rsidR="00323A76">
                  <w:rPr>
                    <w:webHidden/>
                  </w:rPr>
                  <w:tab/>
                </w:r>
                <w:r w:rsidR="00323A76">
                  <w:rPr>
                    <w:webHidden/>
                  </w:rPr>
                  <w:fldChar w:fldCharType="begin"/>
                </w:r>
                <w:r w:rsidR="00323A76">
                  <w:rPr>
                    <w:webHidden/>
                  </w:rPr>
                  <w:instrText xml:space="preserve"> PAGEREF _Toc5893875 \h </w:instrText>
                </w:r>
                <w:r w:rsidR="00323A76">
                  <w:rPr>
                    <w:webHidden/>
                  </w:rPr>
                </w:r>
                <w:r w:rsidR="00323A76">
                  <w:rPr>
                    <w:webHidden/>
                  </w:rPr>
                  <w:fldChar w:fldCharType="separate"/>
                </w:r>
                <w:r w:rsidR="00323A76">
                  <w:rPr>
                    <w:webHidden/>
                  </w:rPr>
                  <w:t>84</w:t>
                </w:r>
                <w:r w:rsidR="00323A76">
                  <w:rPr>
                    <w:webHidden/>
                  </w:rPr>
                  <w:fldChar w:fldCharType="end"/>
                </w:r>
              </w:hyperlink>
            </w:p>
            <w:p w14:paraId="7D4F14CC" w14:textId="77777777" w:rsidR="00323A76" w:rsidRDefault="005340A8">
              <w:pPr>
                <w:pStyle w:val="TOC2"/>
                <w:rPr>
                  <w:rFonts w:asciiTheme="minorHAnsi" w:eastAsiaTheme="minorEastAsia" w:hAnsiTheme="minorHAnsi" w:cstheme="minorBidi"/>
                  <w:sz w:val="22"/>
                  <w:szCs w:val="22"/>
                </w:rPr>
              </w:pPr>
              <w:hyperlink w:anchor="_Toc5893876" w:history="1">
                <w:r w:rsidR="00323A76" w:rsidRPr="006D51B1">
                  <w:rPr>
                    <w:rStyle w:val="Hyperlink"/>
                  </w:rPr>
                  <w:t>Playbooks for installing Splunk</w:t>
                </w:r>
                <w:r w:rsidR="00323A76">
                  <w:rPr>
                    <w:webHidden/>
                  </w:rPr>
                  <w:tab/>
                </w:r>
                <w:r w:rsidR="00323A76">
                  <w:rPr>
                    <w:webHidden/>
                  </w:rPr>
                  <w:fldChar w:fldCharType="begin"/>
                </w:r>
                <w:r w:rsidR="00323A76">
                  <w:rPr>
                    <w:webHidden/>
                  </w:rPr>
                  <w:instrText xml:space="preserve"> PAGEREF _Toc5893876 \h </w:instrText>
                </w:r>
                <w:r w:rsidR="00323A76">
                  <w:rPr>
                    <w:webHidden/>
                  </w:rPr>
                </w:r>
                <w:r w:rsidR="00323A76">
                  <w:rPr>
                    <w:webHidden/>
                  </w:rPr>
                  <w:fldChar w:fldCharType="separate"/>
                </w:r>
                <w:r w:rsidR="00323A76">
                  <w:rPr>
                    <w:webHidden/>
                  </w:rPr>
                  <w:t>86</w:t>
                </w:r>
                <w:r w:rsidR="00323A76">
                  <w:rPr>
                    <w:webHidden/>
                  </w:rPr>
                  <w:fldChar w:fldCharType="end"/>
                </w:r>
              </w:hyperlink>
            </w:p>
            <w:p w14:paraId="5DDDE1D9" w14:textId="77777777" w:rsidR="00323A76" w:rsidRDefault="005340A8">
              <w:pPr>
                <w:pStyle w:val="TOC2"/>
                <w:rPr>
                  <w:rFonts w:asciiTheme="minorHAnsi" w:eastAsiaTheme="minorEastAsia" w:hAnsiTheme="minorHAnsi" w:cstheme="minorBidi"/>
                  <w:sz w:val="22"/>
                  <w:szCs w:val="22"/>
                </w:rPr>
              </w:pPr>
              <w:hyperlink w:anchor="_Toc5893877" w:history="1">
                <w:r w:rsidR="00323A76" w:rsidRPr="006D51B1">
                  <w:rPr>
                    <w:rStyle w:val="Hyperlink"/>
                  </w:rPr>
                  <w:t>Splunk configuration</w:t>
                </w:r>
                <w:r w:rsidR="00323A76">
                  <w:rPr>
                    <w:webHidden/>
                  </w:rPr>
                  <w:tab/>
                </w:r>
                <w:r w:rsidR="00323A76">
                  <w:rPr>
                    <w:webHidden/>
                  </w:rPr>
                  <w:fldChar w:fldCharType="begin"/>
                </w:r>
                <w:r w:rsidR="00323A76">
                  <w:rPr>
                    <w:webHidden/>
                  </w:rPr>
                  <w:instrText xml:space="preserve"> PAGEREF _Toc5893877 \h </w:instrText>
                </w:r>
                <w:r w:rsidR="00323A76">
                  <w:rPr>
                    <w:webHidden/>
                  </w:rPr>
                </w:r>
                <w:r w:rsidR="00323A76">
                  <w:rPr>
                    <w:webHidden/>
                  </w:rPr>
                  <w:fldChar w:fldCharType="separate"/>
                </w:r>
                <w:r w:rsidR="00323A76">
                  <w:rPr>
                    <w:webHidden/>
                  </w:rPr>
                  <w:t>86</w:t>
                </w:r>
                <w:r w:rsidR="00323A76">
                  <w:rPr>
                    <w:webHidden/>
                  </w:rPr>
                  <w:fldChar w:fldCharType="end"/>
                </w:r>
              </w:hyperlink>
            </w:p>
            <w:p w14:paraId="242E38E5" w14:textId="77777777" w:rsidR="00323A76" w:rsidRDefault="005340A8">
              <w:pPr>
                <w:pStyle w:val="TOC2"/>
                <w:rPr>
                  <w:rFonts w:asciiTheme="minorHAnsi" w:eastAsiaTheme="minorEastAsia" w:hAnsiTheme="minorHAnsi" w:cstheme="minorBidi"/>
                  <w:sz w:val="22"/>
                  <w:szCs w:val="22"/>
                </w:rPr>
              </w:pPr>
              <w:hyperlink w:anchor="_Toc5893878" w:history="1">
                <w:r w:rsidR="00323A76" w:rsidRPr="006D51B1">
                  <w:rPr>
                    <w:rStyle w:val="Hyperlink"/>
                  </w:rPr>
                  <w:t>Accessing Splunk UI</w:t>
                </w:r>
                <w:r w:rsidR="00323A76">
                  <w:rPr>
                    <w:webHidden/>
                  </w:rPr>
                  <w:tab/>
                </w:r>
                <w:r w:rsidR="00323A76">
                  <w:rPr>
                    <w:webHidden/>
                  </w:rPr>
                  <w:fldChar w:fldCharType="begin"/>
                </w:r>
                <w:r w:rsidR="00323A76">
                  <w:rPr>
                    <w:webHidden/>
                  </w:rPr>
                  <w:instrText xml:space="preserve"> PAGEREF _Toc5893878 \h </w:instrText>
                </w:r>
                <w:r w:rsidR="00323A76">
                  <w:rPr>
                    <w:webHidden/>
                  </w:rPr>
                </w:r>
                <w:r w:rsidR="00323A76">
                  <w:rPr>
                    <w:webHidden/>
                  </w:rPr>
                  <w:fldChar w:fldCharType="separate"/>
                </w:r>
                <w:r w:rsidR="00323A76">
                  <w:rPr>
                    <w:webHidden/>
                  </w:rPr>
                  <w:t>89</w:t>
                </w:r>
                <w:r w:rsidR="00323A76">
                  <w:rPr>
                    <w:webHidden/>
                  </w:rPr>
                  <w:fldChar w:fldCharType="end"/>
                </w:r>
              </w:hyperlink>
            </w:p>
            <w:p w14:paraId="1C4974B9" w14:textId="77777777" w:rsidR="00323A76" w:rsidRDefault="005340A8">
              <w:pPr>
                <w:pStyle w:val="TOC2"/>
                <w:rPr>
                  <w:rFonts w:asciiTheme="minorHAnsi" w:eastAsiaTheme="minorEastAsia" w:hAnsiTheme="minorHAnsi" w:cstheme="minorBidi"/>
                  <w:sz w:val="22"/>
                  <w:szCs w:val="22"/>
                </w:rPr>
              </w:pPr>
              <w:hyperlink w:anchor="_Toc5893879" w:history="1">
                <w:r w:rsidR="00323A76" w:rsidRPr="006D51B1">
                  <w:rPr>
                    <w:rStyle w:val="Hyperlink"/>
                  </w:rPr>
                  <w:t>Redeploying Splunk demo</w:t>
                </w:r>
                <w:r w:rsidR="00323A76">
                  <w:rPr>
                    <w:webHidden/>
                  </w:rPr>
                  <w:tab/>
                </w:r>
                <w:r w:rsidR="00323A76">
                  <w:rPr>
                    <w:webHidden/>
                  </w:rPr>
                  <w:fldChar w:fldCharType="begin"/>
                </w:r>
                <w:r w:rsidR="00323A76">
                  <w:rPr>
                    <w:webHidden/>
                  </w:rPr>
                  <w:instrText xml:space="preserve"> PAGEREF _Toc5893879 \h </w:instrText>
                </w:r>
                <w:r w:rsidR="00323A76">
                  <w:rPr>
                    <w:webHidden/>
                  </w:rPr>
                </w:r>
                <w:r w:rsidR="00323A76">
                  <w:rPr>
                    <w:webHidden/>
                  </w:rPr>
                  <w:fldChar w:fldCharType="separate"/>
                </w:r>
                <w:r w:rsidR="00323A76">
                  <w:rPr>
                    <w:webHidden/>
                  </w:rPr>
                  <w:t>91</w:t>
                </w:r>
                <w:r w:rsidR="00323A76">
                  <w:rPr>
                    <w:webHidden/>
                  </w:rPr>
                  <w:fldChar w:fldCharType="end"/>
                </w:r>
              </w:hyperlink>
            </w:p>
            <w:p w14:paraId="490F9447" w14:textId="77777777" w:rsidR="00323A76" w:rsidRDefault="005340A8">
              <w:pPr>
                <w:pStyle w:val="TOC1"/>
                <w:rPr>
                  <w:rFonts w:asciiTheme="minorHAnsi" w:eastAsiaTheme="minorEastAsia" w:hAnsiTheme="minorHAnsi" w:cstheme="minorBidi"/>
                  <w:sz w:val="22"/>
                  <w:szCs w:val="22"/>
                </w:rPr>
              </w:pPr>
              <w:hyperlink w:anchor="_Toc5893880" w:history="1">
                <w:r w:rsidR="00323A76" w:rsidRPr="006D51B1">
                  <w:rPr>
                    <w:rStyle w:val="Hyperlink"/>
                  </w:rPr>
                  <w:t>Deploying Prometheus and Grafana on Kubernetes</w:t>
                </w:r>
                <w:r w:rsidR="00323A76">
                  <w:rPr>
                    <w:webHidden/>
                  </w:rPr>
                  <w:tab/>
                </w:r>
                <w:r w:rsidR="00323A76">
                  <w:rPr>
                    <w:webHidden/>
                  </w:rPr>
                  <w:fldChar w:fldCharType="begin"/>
                </w:r>
                <w:r w:rsidR="00323A76">
                  <w:rPr>
                    <w:webHidden/>
                  </w:rPr>
                  <w:instrText xml:space="preserve"> PAGEREF _Toc5893880 \h </w:instrText>
                </w:r>
                <w:r w:rsidR="00323A76">
                  <w:rPr>
                    <w:webHidden/>
                  </w:rPr>
                </w:r>
                <w:r w:rsidR="00323A76">
                  <w:rPr>
                    <w:webHidden/>
                  </w:rPr>
                  <w:fldChar w:fldCharType="separate"/>
                </w:r>
                <w:r w:rsidR="00323A76">
                  <w:rPr>
                    <w:webHidden/>
                  </w:rPr>
                  <w:t>92</w:t>
                </w:r>
                <w:r w:rsidR="00323A76">
                  <w:rPr>
                    <w:webHidden/>
                  </w:rPr>
                  <w:fldChar w:fldCharType="end"/>
                </w:r>
              </w:hyperlink>
            </w:p>
            <w:p w14:paraId="75B85509" w14:textId="77777777" w:rsidR="00323A76" w:rsidRDefault="005340A8">
              <w:pPr>
                <w:pStyle w:val="TOC2"/>
                <w:rPr>
                  <w:rFonts w:asciiTheme="minorHAnsi" w:eastAsiaTheme="minorEastAsia" w:hAnsiTheme="minorHAnsi" w:cstheme="minorBidi"/>
                  <w:sz w:val="22"/>
                  <w:szCs w:val="22"/>
                </w:rPr>
              </w:pPr>
              <w:hyperlink w:anchor="_Toc5893881" w:history="1">
                <w:r w:rsidR="00323A76" w:rsidRPr="006D51B1">
                  <w:rPr>
                    <w:rStyle w:val="Hyperlink"/>
                  </w:rPr>
                  <w:t>Monitoring Kubernetes with Prometheus and Grafana</w:t>
                </w:r>
                <w:r w:rsidR="00323A76">
                  <w:rPr>
                    <w:webHidden/>
                  </w:rPr>
                  <w:tab/>
                </w:r>
                <w:r w:rsidR="00323A76">
                  <w:rPr>
                    <w:webHidden/>
                  </w:rPr>
                  <w:fldChar w:fldCharType="begin"/>
                </w:r>
                <w:r w:rsidR="00323A76">
                  <w:rPr>
                    <w:webHidden/>
                  </w:rPr>
                  <w:instrText xml:space="preserve"> PAGEREF _Toc5893881 \h </w:instrText>
                </w:r>
                <w:r w:rsidR="00323A76">
                  <w:rPr>
                    <w:webHidden/>
                  </w:rPr>
                </w:r>
                <w:r w:rsidR="00323A76">
                  <w:rPr>
                    <w:webHidden/>
                  </w:rPr>
                  <w:fldChar w:fldCharType="separate"/>
                </w:r>
                <w:r w:rsidR="00323A76">
                  <w:rPr>
                    <w:webHidden/>
                  </w:rPr>
                  <w:t>92</w:t>
                </w:r>
                <w:r w:rsidR="00323A76">
                  <w:rPr>
                    <w:webHidden/>
                  </w:rPr>
                  <w:fldChar w:fldCharType="end"/>
                </w:r>
              </w:hyperlink>
            </w:p>
            <w:p w14:paraId="3BA33407" w14:textId="77777777" w:rsidR="00323A76" w:rsidRDefault="005340A8">
              <w:pPr>
                <w:pStyle w:val="TOC2"/>
                <w:rPr>
                  <w:rFonts w:asciiTheme="minorHAnsi" w:eastAsiaTheme="minorEastAsia" w:hAnsiTheme="minorHAnsi" w:cstheme="minorBidi"/>
                  <w:sz w:val="22"/>
                  <w:szCs w:val="22"/>
                </w:rPr>
              </w:pPr>
              <w:hyperlink w:anchor="_Toc5893882" w:history="1">
                <w:r w:rsidR="00323A76" w:rsidRPr="006D51B1">
                  <w:rPr>
                    <w:rStyle w:val="Hyperlink"/>
                  </w:rPr>
                  <w:t>Playbooks for installing Prometheus and Grafana on Kubernetes</w:t>
                </w:r>
                <w:r w:rsidR="00323A76">
                  <w:rPr>
                    <w:webHidden/>
                  </w:rPr>
                  <w:tab/>
                </w:r>
                <w:r w:rsidR="00323A76">
                  <w:rPr>
                    <w:webHidden/>
                  </w:rPr>
                  <w:fldChar w:fldCharType="begin"/>
                </w:r>
                <w:r w:rsidR="00323A76">
                  <w:rPr>
                    <w:webHidden/>
                  </w:rPr>
                  <w:instrText xml:space="preserve"> PAGEREF _Toc5893882 \h </w:instrText>
                </w:r>
                <w:r w:rsidR="00323A76">
                  <w:rPr>
                    <w:webHidden/>
                  </w:rPr>
                </w:r>
                <w:r w:rsidR="00323A76">
                  <w:rPr>
                    <w:webHidden/>
                  </w:rPr>
                  <w:fldChar w:fldCharType="separate"/>
                </w:r>
                <w:r w:rsidR="00323A76">
                  <w:rPr>
                    <w:webHidden/>
                  </w:rPr>
                  <w:t>92</w:t>
                </w:r>
                <w:r w:rsidR="00323A76">
                  <w:rPr>
                    <w:webHidden/>
                  </w:rPr>
                  <w:fldChar w:fldCharType="end"/>
                </w:r>
              </w:hyperlink>
            </w:p>
            <w:p w14:paraId="7F0FD0D3" w14:textId="77777777" w:rsidR="00323A76" w:rsidRDefault="005340A8">
              <w:pPr>
                <w:pStyle w:val="TOC2"/>
                <w:rPr>
                  <w:rFonts w:asciiTheme="minorHAnsi" w:eastAsiaTheme="minorEastAsia" w:hAnsiTheme="minorHAnsi" w:cstheme="minorBidi"/>
                  <w:sz w:val="22"/>
                  <w:szCs w:val="22"/>
                </w:rPr>
              </w:pPr>
              <w:hyperlink w:anchor="_Toc5893883" w:history="1">
                <w:r w:rsidR="00323A76" w:rsidRPr="006D51B1">
                  <w:rPr>
                    <w:rStyle w:val="Hyperlink"/>
                  </w:rPr>
                  <w:t>Prometheus UI</w:t>
                </w:r>
                <w:r w:rsidR="00323A76">
                  <w:rPr>
                    <w:webHidden/>
                  </w:rPr>
                  <w:tab/>
                </w:r>
                <w:r w:rsidR="00323A76">
                  <w:rPr>
                    <w:webHidden/>
                  </w:rPr>
                  <w:fldChar w:fldCharType="begin"/>
                </w:r>
                <w:r w:rsidR="00323A76">
                  <w:rPr>
                    <w:webHidden/>
                  </w:rPr>
                  <w:instrText xml:space="preserve"> PAGEREF _Toc5893883 \h </w:instrText>
                </w:r>
                <w:r w:rsidR="00323A76">
                  <w:rPr>
                    <w:webHidden/>
                  </w:rPr>
                </w:r>
                <w:r w:rsidR="00323A76">
                  <w:rPr>
                    <w:webHidden/>
                  </w:rPr>
                  <w:fldChar w:fldCharType="separate"/>
                </w:r>
                <w:r w:rsidR="00323A76">
                  <w:rPr>
                    <w:webHidden/>
                  </w:rPr>
                  <w:t>94</w:t>
                </w:r>
                <w:r w:rsidR="00323A76">
                  <w:rPr>
                    <w:webHidden/>
                  </w:rPr>
                  <w:fldChar w:fldCharType="end"/>
                </w:r>
              </w:hyperlink>
            </w:p>
            <w:p w14:paraId="1CCB1827" w14:textId="77777777" w:rsidR="00323A76" w:rsidRDefault="005340A8">
              <w:pPr>
                <w:pStyle w:val="TOC2"/>
                <w:rPr>
                  <w:rFonts w:asciiTheme="minorHAnsi" w:eastAsiaTheme="minorEastAsia" w:hAnsiTheme="minorHAnsi" w:cstheme="minorBidi"/>
                  <w:sz w:val="22"/>
                  <w:szCs w:val="22"/>
                </w:rPr>
              </w:pPr>
              <w:hyperlink w:anchor="_Toc5893884" w:history="1">
                <w:r w:rsidR="00323A76" w:rsidRPr="006D51B1">
                  <w:rPr>
                    <w:rStyle w:val="Hyperlink"/>
                  </w:rPr>
                  <w:t>Node Exporter</w:t>
                </w:r>
                <w:r w:rsidR="00323A76">
                  <w:rPr>
                    <w:webHidden/>
                  </w:rPr>
                  <w:tab/>
                </w:r>
                <w:r w:rsidR="00323A76">
                  <w:rPr>
                    <w:webHidden/>
                  </w:rPr>
                  <w:fldChar w:fldCharType="begin"/>
                </w:r>
                <w:r w:rsidR="00323A76">
                  <w:rPr>
                    <w:webHidden/>
                  </w:rPr>
                  <w:instrText xml:space="preserve"> PAGEREF _Toc5893884 \h </w:instrText>
                </w:r>
                <w:r w:rsidR="00323A76">
                  <w:rPr>
                    <w:webHidden/>
                  </w:rPr>
                </w:r>
                <w:r w:rsidR="00323A76">
                  <w:rPr>
                    <w:webHidden/>
                  </w:rPr>
                  <w:fldChar w:fldCharType="separate"/>
                </w:r>
                <w:r w:rsidR="00323A76">
                  <w:rPr>
                    <w:webHidden/>
                  </w:rPr>
                  <w:t>96</w:t>
                </w:r>
                <w:r w:rsidR="00323A76">
                  <w:rPr>
                    <w:webHidden/>
                  </w:rPr>
                  <w:fldChar w:fldCharType="end"/>
                </w:r>
              </w:hyperlink>
            </w:p>
            <w:p w14:paraId="366A606B" w14:textId="77777777" w:rsidR="00323A76" w:rsidRDefault="005340A8">
              <w:pPr>
                <w:pStyle w:val="TOC2"/>
                <w:rPr>
                  <w:rFonts w:asciiTheme="minorHAnsi" w:eastAsiaTheme="minorEastAsia" w:hAnsiTheme="minorHAnsi" w:cstheme="minorBidi"/>
                  <w:sz w:val="22"/>
                  <w:szCs w:val="22"/>
                </w:rPr>
              </w:pPr>
              <w:hyperlink w:anchor="_Toc5893885" w:history="1">
                <w:r w:rsidR="00323A76" w:rsidRPr="006D51B1">
                  <w:rPr>
                    <w:rStyle w:val="Hyperlink"/>
                  </w:rPr>
                  <w:t>cAdvisor</w:t>
                </w:r>
                <w:r w:rsidR="00323A76">
                  <w:rPr>
                    <w:webHidden/>
                  </w:rPr>
                  <w:tab/>
                </w:r>
                <w:r w:rsidR="00323A76">
                  <w:rPr>
                    <w:webHidden/>
                  </w:rPr>
                  <w:fldChar w:fldCharType="begin"/>
                </w:r>
                <w:r w:rsidR="00323A76">
                  <w:rPr>
                    <w:webHidden/>
                  </w:rPr>
                  <w:instrText xml:space="preserve"> PAGEREF _Toc5893885 \h </w:instrText>
                </w:r>
                <w:r w:rsidR="00323A76">
                  <w:rPr>
                    <w:webHidden/>
                  </w:rPr>
                </w:r>
                <w:r w:rsidR="00323A76">
                  <w:rPr>
                    <w:webHidden/>
                  </w:rPr>
                  <w:fldChar w:fldCharType="separate"/>
                </w:r>
                <w:r w:rsidR="00323A76">
                  <w:rPr>
                    <w:webHidden/>
                  </w:rPr>
                  <w:t>97</w:t>
                </w:r>
                <w:r w:rsidR="00323A76">
                  <w:rPr>
                    <w:webHidden/>
                  </w:rPr>
                  <w:fldChar w:fldCharType="end"/>
                </w:r>
              </w:hyperlink>
            </w:p>
            <w:p w14:paraId="2A01B0F4" w14:textId="77777777" w:rsidR="00323A76" w:rsidRDefault="005340A8">
              <w:pPr>
                <w:pStyle w:val="TOC2"/>
                <w:rPr>
                  <w:rFonts w:asciiTheme="minorHAnsi" w:eastAsiaTheme="minorEastAsia" w:hAnsiTheme="minorHAnsi" w:cstheme="minorBidi"/>
                  <w:sz w:val="22"/>
                  <w:szCs w:val="22"/>
                </w:rPr>
              </w:pPr>
              <w:hyperlink w:anchor="_Toc5893886" w:history="1">
                <w:r w:rsidR="00323A76" w:rsidRPr="006D51B1">
                  <w:rPr>
                    <w:rStyle w:val="Hyperlink"/>
                  </w:rPr>
                  <w:t>Grafana UI</w:t>
                </w:r>
                <w:r w:rsidR="00323A76">
                  <w:rPr>
                    <w:webHidden/>
                  </w:rPr>
                  <w:tab/>
                </w:r>
                <w:r w:rsidR="00323A76">
                  <w:rPr>
                    <w:webHidden/>
                  </w:rPr>
                  <w:fldChar w:fldCharType="begin"/>
                </w:r>
                <w:r w:rsidR="00323A76">
                  <w:rPr>
                    <w:webHidden/>
                  </w:rPr>
                  <w:instrText xml:space="preserve"> PAGEREF _Toc5893886 \h </w:instrText>
                </w:r>
                <w:r w:rsidR="00323A76">
                  <w:rPr>
                    <w:webHidden/>
                  </w:rPr>
                </w:r>
                <w:r w:rsidR="00323A76">
                  <w:rPr>
                    <w:webHidden/>
                  </w:rPr>
                  <w:fldChar w:fldCharType="separate"/>
                </w:r>
                <w:r w:rsidR="00323A76">
                  <w:rPr>
                    <w:webHidden/>
                  </w:rPr>
                  <w:t>97</w:t>
                </w:r>
                <w:r w:rsidR="00323A76">
                  <w:rPr>
                    <w:webHidden/>
                  </w:rPr>
                  <w:fldChar w:fldCharType="end"/>
                </w:r>
              </w:hyperlink>
            </w:p>
            <w:p w14:paraId="1DEE5071" w14:textId="77777777" w:rsidR="00323A76" w:rsidRDefault="005340A8">
              <w:pPr>
                <w:pStyle w:val="TOC1"/>
                <w:rPr>
                  <w:rFonts w:asciiTheme="minorHAnsi" w:eastAsiaTheme="minorEastAsia" w:hAnsiTheme="minorHAnsi" w:cstheme="minorBidi"/>
                  <w:sz w:val="22"/>
                  <w:szCs w:val="22"/>
                </w:rPr>
              </w:pPr>
              <w:hyperlink w:anchor="_Toc5893887" w:history="1">
                <w:r w:rsidR="00323A76" w:rsidRPr="006D51B1">
                  <w:rPr>
                    <w:rStyle w:val="Hyperlink"/>
                  </w:rPr>
                  <w:t>Deploying Prometheus and Grafana on Docker swarm</w:t>
                </w:r>
                <w:r w:rsidR="00323A76">
                  <w:rPr>
                    <w:webHidden/>
                  </w:rPr>
                  <w:tab/>
                </w:r>
                <w:r w:rsidR="00323A76">
                  <w:rPr>
                    <w:webHidden/>
                  </w:rPr>
                  <w:fldChar w:fldCharType="begin"/>
                </w:r>
                <w:r w:rsidR="00323A76">
                  <w:rPr>
                    <w:webHidden/>
                  </w:rPr>
                  <w:instrText xml:space="preserve"> PAGEREF _Toc5893887 \h </w:instrText>
                </w:r>
                <w:r w:rsidR="00323A76">
                  <w:rPr>
                    <w:webHidden/>
                  </w:rPr>
                </w:r>
                <w:r w:rsidR="00323A76">
                  <w:rPr>
                    <w:webHidden/>
                  </w:rPr>
                  <w:fldChar w:fldCharType="separate"/>
                </w:r>
                <w:r w:rsidR="00323A76">
                  <w:rPr>
                    <w:webHidden/>
                  </w:rPr>
                  <w:t>100</w:t>
                </w:r>
                <w:r w:rsidR="00323A76">
                  <w:rPr>
                    <w:webHidden/>
                  </w:rPr>
                  <w:fldChar w:fldCharType="end"/>
                </w:r>
              </w:hyperlink>
            </w:p>
            <w:p w14:paraId="5A90C3AF" w14:textId="77777777" w:rsidR="00323A76" w:rsidRDefault="005340A8">
              <w:pPr>
                <w:pStyle w:val="TOC2"/>
                <w:rPr>
                  <w:rFonts w:asciiTheme="minorHAnsi" w:eastAsiaTheme="minorEastAsia" w:hAnsiTheme="minorHAnsi" w:cstheme="minorBidi"/>
                  <w:sz w:val="22"/>
                  <w:szCs w:val="22"/>
                </w:rPr>
              </w:pPr>
              <w:hyperlink w:anchor="_Toc5893888" w:history="1">
                <w:r w:rsidR="00323A76" w:rsidRPr="006D51B1">
                  <w:rPr>
                    <w:rStyle w:val="Hyperlink"/>
                  </w:rPr>
                  <w:t>Monitoring with Prometheus and Grafana</w:t>
                </w:r>
                <w:r w:rsidR="00323A76">
                  <w:rPr>
                    <w:webHidden/>
                  </w:rPr>
                  <w:tab/>
                </w:r>
                <w:r w:rsidR="00323A76">
                  <w:rPr>
                    <w:webHidden/>
                  </w:rPr>
                  <w:fldChar w:fldCharType="begin"/>
                </w:r>
                <w:r w:rsidR="00323A76">
                  <w:rPr>
                    <w:webHidden/>
                  </w:rPr>
                  <w:instrText xml:space="preserve"> PAGEREF _Toc5893888 \h </w:instrText>
                </w:r>
                <w:r w:rsidR="00323A76">
                  <w:rPr>
                    <w:webHidden/>
                  </w:rPr>
                </w:r>
                <w:r w:rsidR="00323A76">
                  <w:rPr>
                    <w:webHidden/>
                  </w:rPr>
                  <w:fldChar w:fldCharType="separate"/>
                </w:r>
                <w:r w:rsidR="00323A76">
                  <w:rPr>
                    <w:webHidden/>
                  </w:rPr>
                  <w:t>100</w:t>
                </w:r>
                <w:r w:rsidR="00323A76">
                  <w:rPr>
                    <w:webHidden/>
                  </w:rPr>
                  <w:fldChar w:fldCharType="end"/>
                </w:r>
              </w:hyperlink>
            </w:p>
            <w:p w14:paraId="7EAFF918" w14:textId="77777777" w:rsidR="00323A76" w:rsidRDefault="005340A8">
              <w:pPr>
                <w:pStyle w:val="TOC2"/>
                <w:rPr>
                  <w:rFonts w:asciiTheme="minorHAnsi" w:eastAsiaTheme="minorEastAsia" w:hAnsiTheme="minorHAnsi" w:cstheme="minorBidi"/>
                  <w:sz w:val="22"/>
                  <w:szCs w:val="22"/>
                </w:rPr>
              </w:pPr>
              <w:hyperlink w:anchor="_Toc5893889" w:history="1">
                <w:r w:rsidR="00323A76" w:rsidRPr="006D51B1">
                  <w:rPr>
                    <w:rStyle w:val="Hyperlink"/>
                  </w:rPr>
                  <w:t>Playbooks for installing Prometheus and Grafana on Docker swarm</w:t>
                </w:r>
                <w:r w:rsidR="00323A76">
                  <w:rPr>
                    <w:webHidden/>
                  </w:rPr>
                  <w:tab/>
                </w:r>
                <w:r w:rsidR="00323A76">
                  <w:rPr>
                    <w:webHidden/>
                  </w:rPr>
                  <w:fldChar w:fldCharType="begin"/>
                </w:r>
                <w:r w:rsidR="00323A76">
                  <w:rPr>
                    <w:webHidden/>
                  </w:rPr>
                  <w:instrText xml:space="preserve"> PAGEREF _Toc5893889 \h </w:instrText>
                </w:r>
                <w:r w:rsidR="00323A76">
                  <w:rPr>
                    <w:webHidden/>
                  </w:rPr>
                </w:r>
                <w:r w:rsidR="00323A76">
                  <w:rPr>
                    <w:webHidden/>
                  </w:rPr>
                  <w:fldChar w:fldCharType="separate"/>
                </w:r>
                <w:r w:rsidR="00323A76">
                  <w:rPr>
                    <w:webHidden/>
                  </w:rPr>
                  <w:t>101</w:t>
                </w:r>
                <w:r w:rsidR="00323A76">
                  <w:rPr>
                    <w:webHidden/>
                  </w:rPr>
                  <w:fldChar w:fldCharType="end"/>
                </w:r>
              </w:hyperlink>
            </w:p>
            <w:p w14:paraId="3FF41CD5" w14:textId="77777777" w:rsidR="00323A76" w:rsidRDefault="005340A8">
              <w:pPr>
                <w:pStyle w:val="TOC2"/>
                <w:rPr>
                  <w:rFonts w:asciiTheme="minorHAnsi" w:eastAsiaTheme="minorEastAsia" w:hAnsiTheme="minorHAnsi" w:cstheme="minorBidi"/>
                  <w:sz w:val="22"/>
                  <w:szCs w:val="22"/>
                </w:rPr>
              </w:pPr>
              <w:hyperlink w:anchor="_Toc5893890" w:history="1">
                <w:r w:rsidR="00323A76" w:rsidRPr="006D51B1">
                  <w:rPr>
                    <w:rStyle w:val="Hyperlink"/>
                  </w:rPr>
                  <w:t>Prometheus and Grafana configuration</w:t>
                </w:r>
                <w:r w:rsidR="00323A76">
                  <w:rPr>
                    <w:webHidden/>
                  </w:rPr>
                  <w:tab/>
                </w:r>
                <w:r w:rsidR="00323A76">
                  <w:rPr>
                    <w:webHidden/>
                  </w:rPr>
                  <w:fldChar w:fldCharType="begin"/>
                </w:r>
                <w:r w:rsidR="00323A76">
                  <w:rPr>
                    <w:webHidden/>
                  </w:rPr>
                  <w:instrText xml:space="preserve"> PAGEREF _Toc5893890 \h </w:instrText>
                </w:r>
                <w:r w:rsidR="00323A76">
                  <w:rPr>
                    <w:webHidden/>
                  </w:rPr>
                </w:r>
                <w:r w:rsidR="00323A76">
                  <w:rPr>
                    <w:webHidden/>
                  </w:rPr>
                  <w:fldChar w:fldCharType="separate"/>
                </w:r>
                <w:r w:rsidR="00323A76">
                  <w:rPr>
                    <w:webHidden/>
                  </w:rPr>
                  <w:t>101</w:t>
                </w:r>
                <w:r w:rsidR="00323A76">
                  <w:rPr>
                    <w:webHidden/>
                  </w:rPr>
                  <w:fldChar w:fldCharType="end"/>
                </w:r>
              </w:hyperlink>
            </w:p>
            <w:p w14:paraId="1302EED3" w14:textId="77777777" w:rsidR="00323A76" w:rsidRDefault="005340A8">
              <w:pPr>
                <w:pStyle w:val="TOC2"/>
                <w:rPr>
                  <w:rFonts w:asciiTheme="minorHAnsi" w:eastAsiaTheme="minorEastAsia" w:hAnsiTheme="minorHAnsi" w:cstheme="minorBidi"/>
                  <w:sz w:val="22"/>
                  <w:szCs w:val="22"/>
                </w:rPr>
              </w:pPr>
              <w:hyperlink w:anchor="_Toc5893891" w:history="1">
                <w:r w:rsidR="00323A76" w:rsidRPr="006D51B1">
                  <w:rPr>
                    <w:rStyle w:val="Hyperlink"/>
                  </w:rPr>
                  <w:t>Accessing Grafana UI</w:t>
                </w:r>
                <w:r w:rsidR="00323A76">
                  <w:rPr>
                    <w:webHidden/>
                  </w:rPr>
                  <w:tab/>
                </w:r>
                <w:r w:rsidR="00323A76">
                  <w:rPr>
                    <w:webHidden/>
                  </w:rPr>
                  <w:fldChar w:fldCharType="begin"/>
                </w:r>
                <w:r w:rsidR="00323A76">
                  <w:rPr>
                    <w:webHidden/>
                  </w:rPr>
                  <w:instrText xml:space="preserve"> PAGEREF _Toc5893891 \h </w:instrText>
                </w:r>
                <w:r w:rsidR="00323A76">
                  <w:rPr>
                    <w:webHidden/>
                  </w:rPr>
                </w:r>
                <w:r w:rsidR="00323A76">
                  <w:rPr>
                    <w:webHidden/>
                  </w:rPr>
                  <w:fldChar w:fldCharType="separate"/>
                </w:r>
                <w:r w:rsidR="00323A76">
                  <w:rPr>
                    <w:webHidden/>
                  </w:rPr>
                  <w:t>101</w:t>
                </w:r>
                <w:r w:rsidR="00323A76">
                  <w:rPr>
                    <w:webHidden/>
                  </w:rPr>
                  <w:fldChar w:fldCharType="end"/>
                </w:r>
              </w:hyperlink>
            </w:p>
            <w:p w14:paraId="7290C727" w14:textId="77777777" w:rsidR="00323A76" w:rsidRDefault="005340A8">
              <w:pPr>
                <w:pStyle w:val="TOC1"/>
                <w:rPr>
                  <w:rFonts w:asciiTheme="minorHAnsi" w:eastAsiaTheme="minorEastAsia" w:hAnsiTheme="minorHAnsi" w:cstheme="minorBidi"/>
                  <w:sz w:val="22"/>
                  <w:szCs w:val="22"/>
                </w:rPr>
              </w:pPr>
              <w:hyperlink w:anchor="_Toc5893892" w:history="1">
                <w:r w:rsidR="00323A76" w:rsidRPr="006D51B1">
                  <w:rPr>
                    <w:rStyle w:val="Hyperlink"/>
                  </w:rPr>
                  <w:t>Backup and restore</w:t>
                </w:r>
                <w:r w:rsidR="00323A76">
                  <w:rPr>
                    <w:webHidden/>
                  </w:rPr>
                  <w:tab/>
                </w:r>
                <w:r w:rsidR="00323A76">
                  <w:rPr>
                    <w:webHidden/>
                  </w:rPr>
                  <w:fldChar w:fldCharType="begin"/>
                </w:r>
                <w:r w:rsidR="00323A76">
                  <w:rPr>
                    <w:webHidden/>
                  </w:rPr>
                  <w:instrText xml:space="preserve"> PAGEREF _Toc5893892 \h </w:instrText>
                </w:r>
                <w:r w:rsidR="00323A76">
                  <w:rPr>
                    <w:webHidden/>
                  </w:rPr>
                </w:r>
                <w:r w:rsidR="00323A76">
                  <w:rPr>
                    <w:webHidden/>
                  </w:rPr>
                  <w:fldChar w:fldCharType="separate"/>
                </w:r>
                <w:r w:rsidR="00323A76">
                  <w:rPr>
                    <w:webHidden/>
                  </w:rPr>
                  <w:t>103</w:t>
                </w:r>
                <w:r w:rsidR="00323A76">
                  <w:rPr>
                    <w:webHidden/>
                  </w:rPr>
                  <w:fldChar w:fldCharType="end"/>
                </w:r>
              </w:hyperlink>
            </w:p>
            <w:p w14:paraId="37350D58" w14:textId="77777777" w:rsidR="00323A76" w:rsidRDefault="005340A8">
              <w:pPr>
                <w:pStyle w:val="TOC2"/>
                <w:rPr>
                  <w:rFonts w:asciiTheme="minorHAnsi" w:eastAsiaTheme="minorEastAsia" w:hAnsiTheme="minorHAnsi" w:cstheme="minorBidi"/>
                  <w:sz w:val="22"/>
                  <w:szCs w:val="22"/>
                </w:rPr>
              </w:pPr>
              <w:hyperlink w:anchor="_Toc5893893" w:history="1">
                <w:r w:rsidR="00323A76" w:rsidRPr="006D51B1">
                  <w:rPr>
                    <w:rStyle w:val="Hyperlink"/>
                  </w:rPr>
                  <w:t>Backup and restore UCP and DTR</w:t>
                </w:r>
                <w:r w:rsidR="00323A76">
                  <w:rPr>
                    <w:webHidden/>
                  </w:rPr>
                  <w:tab/>
                </w:r>
                <w:r w:rsidR="00323A76">
                  <w:rPr>
                    <w:webHidden/>
                  </w:rPr>
                  <w:fldChar w:fldCharType="begin"/>
                </w:r>
                <w:r w:rsidR="00323A76">
                  <w:rPr>
                    <w:webHidden/>
                  </w:rPr>
                  <w:instrText xml:space="preserve"> PAGEREF _Toc5893893 \h </w:instrText>
                </w:r>
                <w:r w:rsidR="00323A76">
                  <w:rPr>
                    <w:webHidden/>
                  </w:rPr>
                </w:r>
                <w:r w:rsidR="00323A76">
                  <w:rPr>
                    <w:webHidden/>
                  </w:rPr>
                  <w:fldChar w:fldCharType="separate"/>
                </w:r>
                <w:r w:rsidR="00323A76">
                  <w:rPr>
                    <w:webHidden/>
                  </w:rPr>
                  <w:t>103</w:t>
                </w:r>
                <w:r w:rsidR="00323A76">
                  <w:rPr>
                    <w:webHidden/>
                  </w:rPr>
                  <w:fldChar w:fldCharType="end"/>
                </w:r>
              </w:hyperlink>
            </w:p>
            <w:p w14:paraId="094DAB49" w14:textId="77777777" w:rsidR="00323A76" w:rsidRDefault="005340A8">
              <w:pPr>
                <w:pStyle w:val="TOC2"/>
                <w:rPr>
                  <w:rFonts w:asciiTheme="minorHAnsi" w:eastAsiaTheme="minorEastAsia" w:hAnsiTheme="minorHAnsi" w:cstheme="minorBidi"/>
                  <w:sz w:val="22"/>
                  <w:szCs w:val="22"/>
                </w:rPr>
              </w:pPr>
              <w:hyperlink w:anchor="_Toc5893894" w:history="1">
                <w:r w:rsidR="00323A76" w:rsidRPr="006D51B1">
                  <w:rPr>
                    <w:rStyle w:val="Hyperlink"/>
                  </w:rPr>
                  <w:t>Backup and restore Docker persistent volumes</w:t>
                </w:r>
                <w:r w:rsidR="00323A76">
                  <w:rPr>
                    <w:webHidden/>
                  </w:rPr>
                  <w:tab/>
                </w:r>
                <w:r w:rsidR="00323A76">
                  <w:rPr>
                    <w:webHidden/>
                  </w:rPr>
                  <w:fldChar w:fldCharType="begin"/>
                </w:r>
                <w:r w:rsidR="00323A76">
                  <w:rPr>
                    <w:webHidden/>
                  </w:rPr>
                  <w:instrText xml:space="preserve"> PAGEREF _Toc5893894 \h </w:instrText>
                </w:r>
                <w:r w:rsidR="00323A76">
                  <w:rPr>
                    <w:webHidden/>
                  </w:rPr>
                </w:r>
                <w:r w:rsidR="00323A76">
                  <w:rPr>
                    <w:webHidden/>
                  </w:rPr>
                  <w:fldChar w:fldCharType="separate"/>
                </w:r>
                <w:r w:rsidR="00323A76">
                  <w:rPr>
                    <w:webHidden/>
                  </w:rPr>
                  <w:t>111</w:t>
                </w:r>
                <w:r w:rsidR="00323A76">
                  <w:rPr>
                    <w:webHidden/>
                  </w:rPr>
                  <w:fldChar w:fldCharType="end"/>
                </w:r>
              </w:hyperlink>
            </w:p>
            <w:p w14:paraId="03B0B97C" w14:textId="77777777" w:rsidR="00323A76" w:rsidRDefault="005340A8">
              <w:pPr>
                <w:pStyle w:val="TOC2"/>
                <w:rPr>
                  <w:rFonts w:asciiTheme="minorHAnsi" w:eastAsiaTheme="minorEastAsia" w:hAnsiTheme="minorHAnsi" w:cstheme="minorBidi"/>
                  <w:sz w:val="22"/>
                  <w:szCs w:val="22"/>
                </w:rPr>
              </w:pPr>
              <w:hyperlink w:anchor="_Toc5893895" w:history="1">
                <w:r w:rsidR="00323A76" w:rsidRPr="006D51B1">
                  <w:rPr>
                    <w:rStyle w:val="Hyperlink"/>
                  </w:rPr>
                  <w:t>Integrate UCP and DTR backup with HPE RMC and HPE StoreOnce</w:t>
                </w:r>
                <w:r w:rsidR="00323A76">
                  <w:rPr>
                    <w:webHidden/>
                  </w:rPr>
                  <w:tab/>
                </w:r>
                <w:r w:rsidR="00323A76">
                  <w:rPr>
                    <w:webHidden/>
                  </w:rPr>
                  <w:fldChar w:fldCharType="begin"/>
                </w:r>
                <w:r w:rsidR="00323A76">
                  <w:rPr>
                    <w:webHidden/>
                  </w:rPr>
                  <w:instrText xml:space="preserve"> PAGEREF _Toc5893895 \h </w:instrText>
                </w:r>
                <w:r w:rsidR="00323A76">
                  <w:rPr>
                    <w:webHidden/>
                  </w:rPr>
                </w:r>
                <w:r w:rsidR="00323A76">
                  <w:rPr>
                    <w:webHidden/>
                  </w:rPr>
                  <w:fldChar w:fldCharType="separate"/>
                </w:r>
                <w:r w:rsidR="00323A76">
                  <w:rPr>
                    <w:webHidden/>
                  </w:rPr>
                  <w:t>114</w:t>
                </w:r>
                <w:r w:rsidR="00323A76">
                  <w:rPr>
                    <w:webHidden/>
                  </w:rPr>
                  <w:fldChar w:fldCharType="end"/>
                </w:r>
              </w:hyperlink>
            </w:p>
            <w:p w14:paraId="2DC872BC" w14:textId="77777777" w:rsidR="00323A76" w:rsidRDefault="005340A8">
              <w:pPr>
                <w:pStyle w:val="TOC1"/>
                <w:rPr>
                  <w:rFonts w:asciiTheme="minorHAnsi" w:eastAsiaTheme="minorEastAsia" w:hAnsiTheme="minorHAnsi" w:cstheme="minorBidi"/>
                  <w:sz w:val="22"/>
                  <w:szCs w:val="22"/>
                </w:rPr>
              </w:pPr>
              <w:hyperlink w:anchor="_Toc5893896" w:history="1">
                <w:r w:rsidR="00323A76" w:rsidRPr="006D51B1">
                  <w:rPr>
                    <w:rStyle w:val="Hyperlink"/>
                  </w:rPr>
                  <w:t>Solution lifecycle management</w:t>
                </w:r>
                <w:r w:rsidR="00323A76">
                  <w:rPr>
                    <w:webHidden/>
                  </w:rPr>
                  <w:tab/>
                </w:r>
                <w:r w:rsidR="00323A76">
                  <w:rPr>
                    <w:webHidden/>
                  </w:rPr>
                  <w:fldChar w:fldCharType="begin"/>
                </w:r>
                <w:r w:rsidR="00323A76">
                  <w:rPr>
                    <w:webHidden/>
                  </w:rPr>
                  <w:instrText xml:space="preserve"> PAGEREF _Toc5893896 \h </w:instrText>
                </w:r>
                <w:r w:rsidR="00323A76">
                  <w:rPr>
                    <w:webHidden/>
                  </w:rPr>
                </w:r>
                <w:r w:rsidR="00323A76">
                  <w:rPr>
                    <w:webHidden/>
                  </w:rPr>
                  <w:fldChar w:fldCharType="separate"/>
                </w:r>
                <w:r w:rsidR="00323A76">
                  <w:rPr>
                    <w:webHidden/>
                  </w:rPr>
                  <w:t>115</w:t>
                </w:r>
                <w:r w:rsidR="00323A76">
                  <w:rPr>
                    <w:webHidden/>
                  </w:rPr>
                  <w:fldChar w:fldCharType="end"/>
                </w:r>
              </w:hyperlink>
            </w:p>
            <w:p w14:paraId="7DE661F9" w14:textId="77777777" w:rsidR="00323A76" w:rsidRDefault="005340A8">
              <w:pPr>
                <w:pStyle w:val="TOC2"/>
                <w:rPr>
                  <w:rFonts w:asciiTheme="minorHAnsi" w:eastAsiaTheme="minorEastAsia" w:hAnsiTheme="minorHAnsi" w:cstheme="minorBidi"/>
                  <w:sz w:val="22"/>
                  <w:szCs w:val="22"/>
                </w:rPr>
              </w:pPr>
              <w:hyperlink w:anchor="_Toc5893897" w:history="1">
                <w:r w:rsidR="00323A76" w:rsidRPr="006D51B1">
                  <w:rPr>
                    <w:rStyle w:val="Hyperlink"/>
                  </w:rPr>
                  <w:t>HPE Synergy</w:t>
                </w:r>
                <w:r w:rsidR="00323A76">
                  <w:rPr>
                    <w:webHidden/>
                  </w:rPr>
                  <w:tab/>
                </w:r>
                <w:r w:rsidR="00323A76">
                  <w:rPr>
                    <w:webHidden/>
                  </w:rPr>
                  <w:fldChar w:fldCharType="begin"/>
                </w:r>
                <w:r w:rsidR="00323A76">
                  <w:rPr>
                    <w:webHidden/>
                  </w:rPr>
                  <w:instrText xml:space="preserve"> PAGEREF _Toc5893897 \h </w:instrText>
                </w:r>
                <w:r w:rsidR="00323A76">
                  <w:rPr>
                    <w:webHidden/>
                  </w:rPr>
                </w:r>
                <w:r w:rsidR="00323A76">
                  <w:rPr>
                    <w:webHidden/>
                  </w:rPr>
                  <w:fldChar w:fldCharType="separate"/>
                </w:r>
                <w:r w:rsidR="00323A76">
                  <w:rPr>
                    <w:webHidden/>
                  </w:rPr>
                  <w:t>115</w:t>
                </w:r>
                <w:r w:rsidR="00323A76">
                  <w:rPr>
                    <w:webHidden/>
                  </w:rPr>
                  <w:fldChar w:fldCharType="end"/>
                </w:r>
              </w:hyperlink>
            </w:p>
            <w:p w14:paraId="0A4978D5" w14:textId="77777777" w:rsidR="00323A76" w:rsidRDefault="005340A8">
              <w:pPr>
                <w:pStyle w:val="TOC2"/>
                <w:rPr>
                  <w:rFonts w:asciiTheme="minorHAnsi" w:eastAsiaTheme="minorEastAsia" w:hAnsiTheme="minorHAnsi" w:cstheme="minorBidi"/>
                  <w:sz w:val="22"/>
                  <w:szCs w:val="22"/>
                </w:rPr>
              </w:pPr>
              <w:hyperlink w:anchor="_Toc5893898" w:history="1">
                <w:r w:rsidR="00323A76" w:rsidRPr="006D51B1">
                  <w:rPr>
                    <w:rStyle w:val="Hyperlink"/>
                  </w:rPr>
                  <w:t>vSphere Docker Volume Service Plug-in</w:t>
                </w:r>
                <w:r w:rsidR="00323A76">
                  <w:rPr>
                    <w:webHidden/>
                  </w:rPr>
                  <w:tab/>
                </w:r>
                <w:r w:rsidR="00323A76">
                  <w:rPr>
                    <w:webHidden/>
                  </w:rPr>
                  <w:fldChar w:fldCharType="begin"/>
                </w:r>
                <w:r w:rsidR="00323A76">
                  <w:rPr>
                    <w:webHidden/>
                  </w:rPr>
                  <w:instrText xml:space="preserve"> PAGEREF _Toc5893898 \h </w:instrText>
                </w:r>
                <w:r w:rsidR="00323A76">
                  <w:rPr>
                    <w:webHidden/>
                  </w:rPr>
                </w:r>
                <w:r w:rsidR="00323A76">
                  <w:rPr>
                    <w:webHidden/>
                  </w:rPr>
                  <w:fldChar w:fldCharType="separate"/>
                </w:r>
                <w:r w:rsidR="00323A76">
                  <w:rPr>
                    <w:webHidden/>
                  </w:rPr>
                  <w:t>115</w:t>
                </w:r>
                <w:r w:rsidR="00323A76">
                  <w:rPr>
                    <w:webHidden/>
                  </w:rPr>
                  <w:fldChar w:fldCharType="end"/>
                </w:r>
              </w:hyperlink>
            </w:p>
            <w:p w14:paraId="3FAD4218" w14:textId="77777777" w:rsidR="00323A76" w:rsidRDefault="005340A8">
              <w:pPr>
                <w:pStyle w:val="TOC2"/>
                <w:rPr>
                  <w:rFonts w:asciiTheme="minorHAnsi" w:eastAsiaTheme="minorEastAsia" w:hAnsiTheme="minorHAnsi" w:cstheme="minorBidi"/>
                  <w:sz w:val="22"/>
                  <w:szCs w:val="22"/>
                </w:rPr>
              </w:pPr>
              <w:hyperlink w:anchor="_Toc5893899" w:history="1">
                <w:r w:rsidR="00323A76" w:rsidRPr="006D51B1">
                  <w:rPr>
                    <w:rStyle w:val="Hyperlink"/>
                  </w:rPr>
                  <w:t>Red Hat Enterprise Linux operating system</w:t>
                </w:r>
                <w:r w:rsidR="00323A76">
                  <w:rPr>
                    <w:webHidden/>
                  </w:rPr>
                  <w:tab/>
                </w:r>
                <w:r w:rsidR="00323A76">
                  <w:rPr>
                    <w:webHidden/>
                  </w:rPr>
                  <w:fldChar w:fldCharType="begin"/>
                </w:r>
                <w:r w:rsidR="00323A76">
                  <w:rPr>
                    <w:webHidden/>
                  </w:rPr>
                  <w:instrText xml:space="preserve"> PAGEREF _Toc5893899 \h </w:instrText>
                </w:r>
                <w:r w:rsidR="00323A76">
                  <w:rPr>
                    <w:webHidden/>
                  </w:rPr>
                </w:r>
                <w:r w:rsidR="00323A76">
                  <w:rPr>
                    <w:webHidden/>
                  </w:rPr>
                  <w:fldChar w:fldCharType="separate"/>
                </w:r>
                <w:r w:rsidR="00323A76">
                  <w:rPr>
                    <w:webHidden/>
                  </w:rPr>
                  <w:t>116</w:t>
                </w:r>
                <w:r w:rsidR="00323A76">
                  <w:rPr>
                    <w:webHidden/>
                  </w:rPr>
                  <w:fldChar w:fldCharType="end"/>
                </w:r>
              </w:hyperlink>
            </w:p>
            <w:p w14:paraId="74CD6DD4" w14:textId="77777777" w:rsidR="00323A76" w:rsidRDefault="005340A8">
              <w:pPr>
                <w:pStyle w:val="TOC2"/>
                <w:rPr>
                  <w:rFonts w:asciiTheme="minorHAnsi" w:eastAsiaTheme="minorEastAsia" w:hAnsiTheme="minorHAnsi" w:cstheme="minorBidi"/>
                  <w:sz w:val="22"/>
                  <w:szCs w:val="22"/>
                </w:rPr>
              </w:pPr>
              <w:hyperlink w:anchor="_Toc5893900" w:history="1">
                <w:r w:rsidR="00323A76" w:rsidRPr="006D51B1">
                  <w:rPr>
                    <w:rStyle w:val="Hyperlink"/>
                  </w:rPr>
                  <w:t>Docker EE Environment</w:t>
                </w:r>
                <w:r w:rsidR="00323A76">
                  <w:rPr>
                    <w:webHidden/>
                  </w:rPr>
                  <w:tab/>
                </w:r>
                <w:r w:rsidR="00323A76">
                  <w:rPr>
                    <w:webHidden/>
                  </w:rPr>
                  <w:fldChar w:fldCharType="begin"/>
                </w:r>
                <w:r w:rsidR="00323A76">
                  <w:rPr>
                    <w:webHidden/>
                  </w:rPr>
                  <w:instrText xml:space="preserve"> PAGEREF _Toc5893900 \h </w:instrText>
                </w:r>
                <w:r w:rsidR="00323A76">
                  <w:rPr>
                    <w:webHidden/>
                  </w:rPr>
                </w:r>
                <w:r w:rsidR="00323A76">
                  <w:rPr>
                    <w:webHidden/>
                  </w:rPr>
                  <w:fldChar w:fldCharType="separate"/>
                </w:r>
                <w:r w:rsidR="00323A76">
                  <w:rPr>
                    <w:webHidden/>
                  </w:rPr>
                  <w:t>117</w:t>
                </w:r>
                <w:r w:rsidR="00323A76">
                  <w:rPr>
                    <w:webHidden/>
                  </w:rPr>
                  <w:fldChar w:fldCharType="end"/>
                </w:r>
              </w:hyperlink>
            </w:p>
            <w:p w14:paraId="07FB596D" w14:textId="77777777" w:rsidR="00323A76" w:rsidRDefault="005340A8">
              <w:pPr>
                <w:pStyle w:val="TOC2"/>
                <w:rPr>
                  <w:rFonts w:asciiTheme="minorHAnsi" w:eastAsiaTheme="minorEastAsia" w:hAnsiTheme="minorHAnsi" w:cstheme="minorBidi"/>
                  <w:sz w:val="22"/>
                  <w:szCs w:val="22"/>
                </w:rPr>
              </w:pPr>
              <w:hyperlink w:anchor="_Toc5893901" w:history="1">
                <w:r w:rsidR="00323A76" w:rsidRPr="006D51B1">
                  <w:rPr>
                    <w:rStyle w:val="Hyperlink"/>
                  </w:rPr>
                  <w:t>Monitoring Tools</w:t>
                </w:r>
                <w:r w:rsidR="00323A76">
                  <w:rPr>
                    <w:webHidden/>
                  </w:rPr>
                  <w:tab/>
                </w:r>
                <w:r w:rsidR="00323A76">
                  <w:rPr>
                    <w:webHidden/>
                  </w:rPr>
                  <w:fldChar w:fldCharType="begin"/>
                </w:r>
                <w:r w:rsidR="00323A76">
                  <w:rPr>
                    <w:webHidden/>
                  </w:rPr>
                  <w:instrText xml:space="preserve"> PAGEREF _Toc5893901 \h </w:instrText>
                </w:r>
                <w:r w:rsidR="00323A76">
                  <w:rPr>
                    <w:webHidden/>
                  </w:rPr>
                </w:r>
                <w:r w:rsidR="00323A76">
                  <w:rPr>
                    <w:webHidden/>
                  </w:rPr>
                  <w:fldChar w:fldCharType="separate"/>
                </w:r>
                <w:r w:rsidR="00323A76">
                  <w:rPr>
                    <w:webHidden/>
                  </w:rPr>
                  <w:t>117</w:t>
                </w:r>
                <w:r w:rsidR="00323A76">
                  <w:rPr>
                    <w:webHidden/>
                  </w:rPr>
                  <w:fldChar w:fldCharType="end"/>
                </w:r>
              </w:hyperlink>
            </w:p>
            <w:p w14:paraId="50A2645E" w14:textId="77777777" w:rsidR="00323A76" w:rsidRDefault="005340A8">
              <w:pPr>
                <w:pStyle w:val="TOC1"/>
                <w:rPr>
                  <w:rFonts w:asciiTheme="minorHAnsi" w:eastAsiaTheme="minorEastAsia" w:hAnsiTheme="minorHAnsi" w:cstheme="minorBidi"/>
                  <w:sz w:val="22"/>
                  <w:szCs w:val="22"/>
                </w:rPr>
              </w:pPr>
              <w:hyperlink w:anchor="_Toc5893902" w:history="1">
                <w:r w:rsidR="00323A76" w:rsidRPr="006D51B1">
                  <w:rPr>
                    <w:rStyle w:val="Hyperlink"/>
                  </w:rPr>
                  <w:t>Summary</w:t>
                </w:r>
                <w:r w:rsidR="00323A76">
                  <w:rPr>
                    <w:webHidden/>
                  </w:rPr>
                  <w:tab/>
                </w:r>
                <w:r w:rsidR="00323A76">
                  <w:rPr>
                    <w:webHidden/>
                  </w:rPr>
                  <w:fldChar w:fldCharType="begin"/>
                </w:r>
                <w:r w:rsidR="00323A76">
                  <w:rPr>
                    <w:webHidden/>
                  </w:rPr>
                  <w:instrText xml:space="preserve"> PAGEREF _Toc5893902 \h </w:instrText>
                </w:r>
                <w:r w:rsidR="00323A76">
                  <w:rPr>
                    <w:webHidden/>
                  </w:rPr>
                </w:r>
                <w:r w:rsidR="00323A76">
                  <w:rPr>
                    <w:webHidden/>
                  </w:rPr>
                  <w:fldChar w:fldCharType="separate"/>
                </w:r>
                <w:r w:rsidR="00323A76">
                  <w:rPr>
                    <w:webHidden/>
                  </w:rPr>
                  <w:t>117</w:t>
                </w:r>
                <w:r w:rsidR="00323A76">
                  <w:rPr>
                    <w:webHidden/>
                  </w:rPr>
                  <w:fldChar w:fldCharType="end"/>
                </w:r>
              </w:hyperlink>
            </w:p>
            <w:p w14:paraId="00F145B7" w14:textId="77777777" w:rsidR="00323A76" w:rsidRDefault="005340A8">
              <w:pPr>
                <w:pStyle w:val="TOC1"/>
                <w:rPr>
                  <w:rFonts w:asciiTheme="minorHAnsi" w:eastAsiaTheme="minorEastAsia" w:hAnsiTheme="minorHAnsi" w:cstheme="minorBidi"/>
                  <w:sz w:val="22"/>
                  <w:szCs w:val="22"/>
                </w:rPr>
              </w:pPr>
              <w:hyperlink w:anchor="_Toc5893903" w:history="1">
                <w:r w:rsidR="00323A76" w:rsidRPr="006D51B1">
                  <w:rPr>
                    <w:rStyle w:val="Hyperlink"/>
                  </w:rPr>
                  <w:t>Appendix A: Software Licenses</w:t>
                </w:r>
                <w:r w:rsidR="00323A76">
                  <w:rPr>
                    <w:webHidden/>
                  </w:rPr>
                  <w:tab/>
                </w:r>
                <w:r w:rsidR="00323A76">
                  <w:rPr>
                    <w:webHidden/>
                  </w:rPr>
                  <w:fldChar w:fldCharType="begin"/>
                </w:r>
                <w:r w:rsidR="00323A76">
                  <w:rPr>
                    <w:webHidden/>
                  </w:rPr>
                  <w:instrText xml:space="preserve"> PAGEREF _Toc5893903 \h </w:instrText>
                </w:r>
                <w:r w:rsidR="00323A76">
                  <w:rPr>
                    <w:webHidden/>
                  </w:rPr>
                </w:r>
                <w:r w:rsidR="00323A76">
                  <w:rPr>
                    <w:webHidden/>
                  </w:rPr>
                  <w:fldChar w:fldCharType="separate"/>
                </w:r>
                <w:r w:rsidR="00323A76">
                  <w:rPr>
                    <w:webHidden/>
                  </w:rPr>
                  <w:t>118</w:t>
                </w:r>
                <w:r w:rsidR="00323A76">
                  <w:rPr>
                    <w:webHidden/>
                  </w:rPr>
                  <w:fldChar w:fldCharType="end"/>
                </w:r>
              </w:hyperlink>
            </w:p>
            <w:p w14:paraId="430C2F9C" w14:textId="77777777" w:rsidR="00323A76" w:rsidRDefault="005340A8">
              <w:pPr>
                <w:pStyle w:val="TOC1"/>
                <w:rPr>
                  <w:rFonts w:asciiTheme="minorHAnsi" w:eastAsiaTheme="minorEastAsia" w:hAnsiTheme="minorHAnsi" w:cstheme="minorBidi"/>
                  <w:sz w:val="22"/>
                  <w:szCs w:val="22"/>
                </w:rPr>
              </w:pPr>
              <w:hyperlink w:anchor="_Toc5893904" w:history="1">
                <w:r w:rsidR="00323A76" w:rsidRPr="006D51B1">
                  <w:rPr>
                    <w:rStyle w:val="Hyperlink"/>
                  </w:rPr>
                  <w:t>Appendix B: Using customer supplied certificates for UCP and DTR</w:t>
                </w:r>
                <w:r w:rsidR="00323A76">
                  <w:rPr>
                    <w:webHidden/>
                  </w:rPr>
                  <w:tab/>
                </w:r>
                <w:r w:rsidR="00323A76">
                  <w:rPr>
                    <w:webHidden/>
                  </w:rPr>
                  <w:fldChar w:fldCharType="begin"/>
                </w:r>
                <w:r w:rsidR="00323A76">
                  <w:rPr>
                    <w:webHidden/>
                  </w:rPr>
                  <w:instrText xml:space="preserve"> PAGEREF _Toc5893904 \h </w:instrText>
                </w:r>
                <w:r w:rsidR="00323A76">
                  <w:rPr>
                    <w:webHidden/>
                  </w:rPr>
                </w:r>
                <w:r w:rsidR="00323A76">
                  <w:rPr>
                    <w:webHidden/>
                  </w:rPr>
                  <w:fldChar w:fldCharType="separate"/>
                </w:r>
                <w:r w:rsidR="00323A76">
                  <w:rPr>
                    <w:webHidden/>
                  </w:rPr>
                  <w:t>118</w:t>
                </w:r>
                <w:r w:rsidR="00323A76">
                  <w:rPr>
                    <w:webHidden/>
                  </w:rPr>
                  <w:fldChar w:fldCharType="end"/>
                </w:r>
              </w:hyperlink>
            </w:p>
            <w:p w14:paraId="458B3B01" w14:textId="77777777" w:rsidR="00323A76" w:rsidRDefault="005340A8">
              <w:pPr>
                <w:pStyle w:val="TOC2"/>
                <w:rPr>
                  <w:rFonts w:asciiTheme="minorHAnsi" w:eastAsiaTheme="minorEastAsia" w:hAnsiTheme="minorHAnsi" w:cstheme="minorBidi"/>
                  <w:sz w:val="22"/>
                  <w:szCs w:val="22"/>
                </w:rPr>
              </w:pPr>
              <w:hyperlink w:anchor="_Toc5893905" w:history="1">
                <w:r w:rsidR="00323A76" w:rsidRPr="006D51B1">
                  <w:rPr>
                    <w:rStyle w:val="Hyperlink"/>
                  </w:rPr>
                  <w:t>Generating and testing certificates</w:t>
                </w:r>
                <w:r w:rsidR="00323A76">
                  <w:rPr>
                    <w:webHidden/>
                  </w:rPr>
                  <w:tab/>
                </w:r>
                <w:r w:rsidR="00323A76">
                  <w:rPr>
                    <w:webHidden/>
                  </w:rPr>
                  <w:fldChar w:fldCharType="begin"/>
                </w:r>
                <w:r w:rsidR="00323A76">
                  <w:rPr>
                    <w:webHidden/>
                  </w:rPr>
                  <w:instrText xml:space="preserve"> PAGEREF _Toc5893905 \h </w:instrText>
                </w:r>
                <w:r w:rsidR="00323A76">
                  <w:rPr>
                    <w:webHidden/>
                  </w:rPr>
                </w:r>
                <w:r w:rsidR="00323A76">
                  <w:rPr>
                    <w:webHidden/>
                  </w:rPr>
                  <w:fldChar w:fldCharType="separate"/>
                </w:r>
                <w:r w:rsidR="00323A76">
                  <w:rPr>
                    <w:webHidden/>
                  </w:rPr>
                  <w:t>118</w:t>
                </w:r>
                <w:r w:rsidR="00323A76">
                  <w:rPr>
                    <w:webHidden/>
                  </w:rPr>
                  <w:fldChar w:fldCharType="end"/>
                </w:r>
              </w:hyperlink>
            </w:p>
            <w:p w14:paraId="096377AC" w14:textId="77777777" w:rsidR="00323A76" w:rsidRDefault="005340A8">
              <w:pPr>
                <w:pStyle w:val="TOC2"/>
                <w:rPr>
                  <w:rFonts w:asciiTheme="minorHAnsi" w:eastAsiaTheme="minorEastAsia" w:hAnsiTheme="minorHAnsi" w:cstheme="minorBidi"/>
                  <w:sz w:val="22"/>
                  <w:szCs w:val="22"/>
                </w:rPr>
              </w:pPr>
              <w:hyperlink w:anchor="_Toc5893906" w:history="1">
                <w:r w:rsidR="00323A76" w:rsidRPr="006D51B1">
                  <w:rPr>
                    <w:rStyle w:val="Hyperlink"/>
                  </w:rPr>
                  <w:t>Verify your certificates</w:t>
                </w:r>
                <w:r w:rsidR="00323A76">
                  <w:rPr>
                    <w:webHidden/>
                  </w:rPr>
                  <w:tab/>
                </w:r>
                <w:r w:rsidR="00323A76">
                  <w:rPr>
                    <w:webHidden/>
                  </w:rPr>
                  <w:fldChar w:fldCharType="begin"/>
                </w:r>
                <w:r w:rsidR="00323A76">
                  <w:rPr>
                    <w:webHidden/>
                  </w:rPr>
                  <w:instrText xml:space="preserve"> PAGEREF _Toc5893906 \h </w:instrText>
                </w:r>
                <w:r w:rsidR="00323A76">
                  <w:rPr>
                    <w:webHidden/>
                  </w:rPr>
                </w:r>
                <w:r w:rsidR="00323A76">
                  <w:rPr>
                    <w:webHidden/>
                  </w:rPr>
                  <w:fldChar w:fldCharType="separate"/>
                </w:r>
                <w:r w:rsidR="00323A76">
                  <w:rPr>
                    <w:webHidden/>
                  </w:rPr>
                  <w:t>121</w:t>
                </w:r>
                <w:r w:rsidR="00323A76">
                  <w:rPr>
                    <w:webHidden/>
                  </w:rPr>
                  <w:fldChar w:fldCharType="end"/>
                </w:r>
              </w:hyperlink>
            </w:p>
            <w:p w14:paraId="47F2C0F3" w14:textId="77777777" w:rsidR="00323A76" w:rsidRDefault="005340A8">
              <w:pPr>
                <w:pStyle w:val="TOC1"/>
                <w:rPr>
                  <w:rFonts w:asciiTheme="minorHAnsi" w:eastAsiaTheme="minorEastAsia" w:hAnsiTheme="minorHAnsi" w:cstheme="minorBidi"/>
                  <w:sz w:val="22"/>
                  <w:szCs w:val="22"/>
                </w:rPr>
              </w:pPr>
              <w:hyperlink w:anchor="_Toc5893907" w:history="1">
                <w:r w:rsidR="00323A76" w:rsidRPr="006D51B1">
                  <w:rPr>
                    <w:rStyle w:val="Hyperlink"/>
                  </w:rPr>
                  <w:t>Appendix C: Enabling SSL between the universal forwarders and the Splunk indexers using your certificates</w:t>
                </w:r>
                <w:r w:rsidR="00323A76">
                  <w:rPr>
                    <w:webHidden/>
                  </w:rPr>
                  <w:tab/>
                </w:r>
                <w:r w:rsidR="00323A76">
                  <w:rPr>
                    <w:webHidden/>
                  </w:rPr>
                  <w:fldChar w:fldCharType="begin"/>
                </w:r>
                <w:r w:rsidR="00323A76">
                  <w:rPr>
                    <w:webHidden/>
                  </w:rPr>
                  <w:instrText xml:space="preserve"> PAGEREF _Toc5893907 \h </w:instrText>
                </w:r>
                <w:r w:rsidR="00323A76">
                  <w:rPr>
                    <w:webHidden/>
                  </w:rPr>
                </w:r>
                <w:r w:rsidR="00323A76">
                  <w:rPr>
                    <w:webHidden/>
                  </w:rPr>
                  <w:fldChar w:fldCharType="separate"/>
                </w:r>
                <w:r w:rsidR="00323A76">
                  <w:rPr>
                    <w:webHidden/>
                  </w:rPr>
                  <w:t>121</w:t>
                </w:r>
                <w:r w:rsidR="00323A76">
                  <w:rPr>
                    <w:webHidden/>
                  </w:rPr>
                  <w:fldChar w:fldCharType="end"/>
                </w:r>
              </w:hyperlink>
            </w:p>
            <w:p w14:paraId="46E0FE59" w14:textId="77777777" w:rsidR="00323A76" w:rsidRDefault="005340A8">
              <w:pPr>
                <w:pStyle w:val="TOC2"/>
                <w:rPr>
                  <w:rFonts w:asciiTheme="minorHAnsi" w:eastAsiaTheme="minorEastAsia" w:hAnsiTheme="minorHAnsi" w:cstheme="minorBidi"/>
                  <w:sz w:val="22"/>
                  <w:szCs w:val="22"/>
                </w:rPr>
              </w:pPr>
              <w:hyperlink w:anchor="_Toc5893908" w:history="1">
                <w:r w:rsidR="00323A76" w:rsidRPr="006D51B1">
                  <w:rPr>
                    <w:rStyle w:val="Hyperlink"/>
                  </w:rPr>
                  <w:t>Limitations</w:t>
                </w:r>
                <w:r w:rsidR="00323A76">
                  <w:rPr>
                    <w:webHidden/>
                  </w:rPr>
                  <w:tab/>
                </w:r>
                <w:r w:rsidR="00323A76">
                  <w:rPr>
                    <w:webHidden/>
                  </w:rPr>
                  <w:fldChar w:fldCharType="begin"/>
                </w:r>
                <w:r w:rsidR="00323A76">
                  <w:rPr>
                    <w:webHidden/>
                  </w:rPr>
                  <w:instrText xml:space="preserve"> PAGEREF _Toc5893908 \h </w:instrText>
                </w:r>
                <w:r w:rsidR="00323A76">
                  <w:rPr>
                    <w:webHidden/>
                  </w:rPr>
                </w:r>
                <w:r w:rsidR="00323A76">
                  <w:rPr>
                    <w:webHidden/>
                  </w:rPr>
                  <w:fldChar w:fldCharType="separate"/>
                </w:r>
                <w:r w:rsidR="00323A76">
                  <w:rPr>
                    <w:webHidden/>
                  </w:rPr>
                  <w:t>121</w:t>
                </w:r>
                <w:r w:rsidR="00323A76">
                  <w:rPr>
                    <w:webHidden/>
                  </w:rPr>
                  <w:fldChar w:fldCharType="end"/>
                </w:r>
              </w:hyperlink>
            </w:p>
            <w:p w14:paraId="408A6E87" w14:textId="77777777" w:rsidR="00323A76" w:rsidRDefault="005340A8">
              <w:pPr>
                <w:pStyle w:val="TOC2"/>
                <w:rPr>
                  <w:rFonts w:asciiTheme="minorHAnsi" w:eastAsiaTheme="minorEastAsia" w:hAnsiTheme="minorHAnsi" w:cstheme="minorBidi"/>
                  <w:sz w:val="22"/>
                  <w:szCs w:val="22"/>
                </w:rPr>
              </w:pPr>
              <w:hyperlink w:anchor="_Toc5893909" w:history="1">
                <w:r w:rsidR="00323A76" w:rsidRPr="006D51B1">
                  <w:rPr>
                    <w:rStyle w:val="Hyperlink"/>
                  </w:rPr>
                  <w:t>Prerequisites</w:t>
                </w:r>
                <w:r w:rsidR="00323A76">
                  <w:rPr>
                    <w:webHidden/>
                  </w:rPr>
                  <w:tab/>
                </w:r>
                <w:r w:rsidR="00323A76">
                  <w:rPr>
                    <w:webHidden/>
                  </w:rPr>
                  <w:fldChar w:fldCharType="begin"/>
                </w:r>
                <w:r w:rsidR="00323A76">
                  <w:rPr>
                    <w:webHidden/>
                  </w:rPr>
                  <w:instrText xml:space="preserve"> PAGEREF _Toc5893909 \h </w:instrText>
                </w:r>
                <w:r w:rsidR="00323A76">
                  <w:rPr>
                    <w:webHidden/>
                  </w:rPr>
                </w:r>
                <w:r w:rsidR="00323A76">
                  <w:rPr>
                    <w:webHidden/>
                  </w:rPr>
                  <w:fldChar w:fldCharType="separate"/>
                </w:r>
                <w:r w:rsidR="00323A76">
                  <w:rPr>
                    <w:webHidden/>
                  </w:rPr>
                  <w:t>122</w:t>
                </w:r>
                <w:r w:rsidR="00323A76">
                  <w:rPr>
                    <w:webHidden/>
                  </w:rPr>
                  <w:fldChar w:fldCharType="end"/>
                </w:r>
              </w:hyperlink>
            </w:p>
            <w:p w14:paraId="19BF14DA" w14:textId="77777777" w:rsidR="00323A76" w:rsidRDefault="005340A8">
              <w:pPr>
                <w:pStyle w:val="TOC2"/>
                <w:rPr>
                  <w:rFonts w:asciiTheme="minorHAnsi" w:eastAsiaTheme="minorEastAsia" w:hAnsiTheme="minorHAnsi" w:cstheme="minorBidi"/>
                  <w:sz w:val="22"/>
                  <w:szCs w:val="22"/>
                </w:rPr>
              </w:pPr>
              <w:hyperlink w:anchor="_Toc5893910" w:history="1">
                <w:r w:rsidR="00323A76" w:rsidRPr="006D51B1">
                  <w:rPr>
                    <w:rStyle w:val="Hyperlink"/>
                  </w:rPr>
                  <w:t>Before you deploy</w:t>
                </w:r>
                <w:r w:rsidR="00323A76">
                  <w:rPr>
                    <w:webHidden/>
                  </w:rPr>
                  <w:tab/>
                </w:r>
                <w:r w:rsidR="00323A76">
                  <w:rPr>
                    <w:webHidden/>
                  </w:rPr>
                  <w:fldChar w:fldCharType="begin"/>
                </w:r>
                <w:r w:rsidR="00323A76">
                  <w:rPr>
                    <w:webHidden/>
                  </w:rPr>
                  <w:instrText xml:space="preserve"> PAGEREF _Toc5893910 \h </w:instrText>
                </w:r>
                <w:r w:rsidR="00323A76">
                  <w:rPr>
                    <w:webHidden/>
                  </w:rPr>
                </w:r>
                <w:r w:rsidR="00323A76">
                  <w:rPr>
                    <w:webHidden/>
                  </w:rPr>
                  <w:fldChar w:fldCharType="separate"/>
                </w:r>
                <w:r w:rsidR="00323A76">
                  <w:rPr>
                    <w:webHidden/>
                  </w:rPr>
                  <w:t>122</w:t>
                </w:r>
                <w:r w:rsidR="00323A76">
                  <w:rPr>
                    <w:webHidden/>
                  </w:rPr>
                  <w:fldChar w:fldCharType="end"/>
                </w:r>
              </w:hyperlink>
            </w:p>
            <w:p w14:paraId="528FA092" w14:textId="77777777" w:rsidR="00323A76" w:rsidRDefault="005340A8">
              <w:pPr>
                <w:pStyle w:val="TOC2"/>
                <w:rPr>
                  <w:rFonts w:asciiTheme="minorHAnsi" w:eastAsiaTheme="minorEastAsia" w:hAnsiTheme="minorHAnsi" w:cstheme="minorBidi"/>
                  <w:sz w:val="22"/>
                  <w:szCs w:val="22"/>
                </w:rPr>
              </w:pPr>
              <w:hyperlink w:anchor="_Toc5893911" w:history="1">
                <w:r w:rsidR="00323A76" w:rsidRPr="006D51B1">
                  <w:rPr>
                    <w:rStyle w:val="Hyperlink"/>
                  </w:rPr>
                  <w:t>Hybrid environment Linux / Windows</w:t>
                </w:r>
                <w:r w:rsidR="00323A76">
                  <w:rPr>
                    <w:webHidden/>
                  </w:rPr>
                  <w:tab/>
                </w:r>
                <w:r w:rsidR="00323A76">
                  <w:rPr>
                    <w:webHidden/>
                  </w:rPr>
                  <w:fldChar w:fldCharType="begin"/>
                </w:r>
                <w:r w:rsidR="00323A76">
                  <w:rPr>
                    <w:webHidden/>
                  </w:rPr>
                  <w:instrText xml:space="preserve"> PAGEREF _Toc5893911 \h </w:instrText>
                </w:r>
                <w:r w:rsidR="00323A76">
                  <w:rPr>
                    <w:webHidden/>
                  </w:rPr>
                </w:r>
                <w:r w:rsidR="00323A76">
                  <w:rPr>
                    <w:webHidden/>
                  </w:rPr>
                  <w:fldChar w:fldCharType="separate"/>
                </w:r>
                <w:r w:rsidR="00323A76">
                  <w:rPr>
                    <w:webHidden/>
                  </w:rPr>
                  <w:t>123</w:t>
                </w:r>
                <w:r w:rsidR="00323A76">
                  <w:rPr>
                    <w:webHidden/>
                  </w:rPr>
                  <w:fldChar w:fldCharType="end"/>
                </w:r>
              </w:hyperlink>
            </w:p>
            <w:p w14:paraId="6B0FF5C6" w14:textId="77777777" w:rsidR="00323A76" w:rsidRDefault="005340A8">
              <w:pPr>
                <w:pStyle w:val="TOC1"/>
                <w:rPr>
                  <w:rFonts w:asciiTheme="minorHAnsi" w:eastAsiaTheme="minorEastAsia" w:hAnsiTheme="minorHAnsi" w:cstheme="minorBidi"/>
                  <w:sz w:val="22"/>
                  <w:szCs w:val="22"/>
                </w:rPr>
              </w:pPr>
              <w:hyperlink w:anchor="_Toc5893912" w:history="1">
                <w:r w:rsidR="00323A76" w:rsidRPr="006D51B1">
                  <w:rPr>
                    <w:rStyle w:val="Hyperlink"/>
                  </w:rPr>
                  <w:t>Appendix D: How to check that certs were deployed correctly</w:t>
                </w:r>
                <w:r w:rsidR="00323A76">
                  <w:rPr>
                    <w:webHidden/>
                  </w:rPr>
                  <w:tab/>
                </w:r>
                <w:r w:rsidR="00323A76">
                  <w:rPr>
                    <w:webHidden/>
                  </w:rPr>
                  <w:fldChar w:fldCharType="begin"/>
                </w:r>
                <w:r w:rsidR="00323A76">
                  <w:rPr>
                    <w:webHidden/>
                  </w:rPr>
                  <w:instrText xml:space="preserve"> PAGEREF _Toc5893912 \h </w:instrText>
                </w:r>
                <w:r w:rsidR="00323A76">
                  <w:rPr>
                    <w:webHidden/>
                  </w:rPr>
                </w:r>
                <w:r w:rsidR="00323A76">
                  <w:rPr>
                    <w:webHidden/>
                  </w:rPr>
                  <w:fldChar w:fldCharType="separate"/>
                </w:r>
                <w:r w:rsidR="00323A76">
                  <w:rPr>
                    <w:webHidden/>
                  </w:rPr>
                  <w:t>124</w:t>
                </w:r>
                <w:r w:rsidR="00323A76">
                  <w:rPr>
                    <w:webHidden/>
                  </w:rPr>
                  <w:fldChar w:fldCharType="end"/>
                </w:r>
              </w:hyperlink>
            </w:p>
            <w:p w14:paraId="5E54ACFB" w14:textId="77777777" w:rsidR="00323A76" w:rsidRDefault="005340A8">
              <w:pPr>
                <w:pStyle w:val="TOC1"/>
                <w:rPr>
                  <w:rFonts w:asciiTheme="minorHAnsi" w:eastAsiaTheme="minorEastAsia" w:hAnsiTheme="minorHAnsi" w:cstheme="minorBidi"/>
                  <w:sz w:val="22"/>
                  <w:szCs w:val="22"/>
                </w:rPr>
              </w:pPr>
              <w:hyperlink w:anchor="_Toc5893913" w:history="1">
                <w:r w:rsidR="00323A76" w:rsidRPr="006D51B1">
                  <w:rPr>
                    <w:rStyle w:val="Hyperlink"/>
                  </w:rPr>
                  <w:t>Resources and additional links</w:t>
                </w:r>
                <w:r w:rsidR="00323A76">
                  <w:rPr>
                    <w:webHidden/>
                  </w:rPr>
                  <w:tab/>
                </w:r>
                <w:r w:rsidR="00323A76">
                  <w:rPr>
                    <w:webHidden/>
                  </w:rPr>
                  <w:fldChar w:fldCharType="begin"/>
                </w:r>
                <w:r w:rsidR="00323A76">
                  <w:rPr>
                    <w:webHidden/>
                  </w:rPr>
                  <w:instrText xml:space="preserve"> PAGEREF _Toc5893913 \h </w:instrText>
                </w:r>
                <w:r w:rsidR="00323A76">
                  <w:rPr>
                    <w:webHidden/>
                  </w:rPr>
                </w:r>
                <w:r w:rsidR="00323A76">
                  <w:rPr>
                    <w:webHidden/>
                  </w:rPr>
                  <w:fldChar w:fldCharType="separate"/>
                </w:r>
                <w:r w:rsidR="00323A76">
                  <w:rPr>
                    <w:webHidden/>
                  </w:rPr>
                  <w:t>126</w:t>
                </w:r>
                <w:r w:rsidR="00323A76">
                  <w:rPr>
                    <w:webHidden/>
                  </w:rPr>
                  <w:fldChar w:fldCharType="end"/>
                </w:r>
              </w:hyperlink>
            </w:p>
            <w:p w14:paraId="4ABA7AA6" w14:textId="77777777" w:rsidR="00692EC8" w:rsidRPr="00533A46" w:rsidRDefault="00261F18" w:rsidP="00DE5A98">
              <w:pPr>
                <w:pStyle w:val="BodyTextMetricHPELight10pt"/>
              </w:pPr>
              <w:r>
                <w:rPr>
                  <w:rFonts w:ascii="Metric Bold" w:hAnsi="Metric Bold"/>
                </w:rPr>
                <w:fldChar w:fldCharType="end"/>
              </w:r>
            </w:p>
          </w:sdtContent>
        </w:sdt>
      </w:sdtContent>
    </w:sdt>
    <w:p w14:paraId="6F0001BA" w14:textId="77777777" w:rsidR="00A57997" w:rsidRPr="00DE5A98" w:rsidRDefault="00A57997" w:rsidP="00DE5A98">
      <w:pPr>
        <w:pStyle w:val="BodyTextMetricHPELight10pt"/>
        <w:rPr>
          <w:rStyle w:val="CoverDocumentType10ptChar"/>
          <w:rFonts w:ascii="MetricHPE Light" w:hAnsi="MetricHPE Light"/>
          <w:b w:val="0"/>
        </w:rPr>
      </w:pPr>
    </w:p>
    <w:p w14:paraId="6E4F2B16" w14:textId="77777777" w:rsidR="006F0BC3" w:rsidRDefault="006F0BC3" w:rsidP="00692EC8">
      <w:pPr>
        <w:sectPr w:rsidR="006F0BC3" w:rsidSect="00F160EE">
          <w:headerReference w:type="even" r:id="rId10"/>
          <w:headerReference w:type="default" r:id="rId11"/>
          <w:footerReference w:type="even" r:id="rId12"/>
          <w:footerReference w:type="default" r:id="rId13"/>
          <w:headerReference w:type="first" r:id="rId14"/>
          <w:footerReference w:type="first" r:id="rId15"/>
          <w:pgSz w:w="12240" w:h="15840" w:code="1"/>
          <w:pgMar w:top="1800" w:right="720" w:bottom="720" w:left="720" w:header="576" w:footer="360" w:gutter="0"/>
          <w:pgNumType w:start="1"/>
          <w:cols w:space="720"/>
          <w:formProt w:val="0"/>
          <w:noEndnote/>
          <w:titlePg/>
          <w:docGrid w:linePitch="245"/>
        </w:sectPr>
      </w:pPr>
    </w:p>
    <w:p w14:paraId="6E34E832" w14:textId="77777777" w:rsidR="000615E7" w:rsidRDefault="000615E7" w:rsidP="000615E7">
      <w:pPr>
        <w:pStyle w:val="Heading1"/>
      </w:pPr>
      <w:bookmarkStart w:id="2" w:name="_Toc531698776"/>
      <w:bookmarkStart w:id="3" w:name="_Toc5893803"/>
      <w:bookmarkStart w:id="4" w:name="_Toc323643104"/>
      <w:bookmarkEnd w:id="0"/>
      <w:r>
        <w:lastRenderedPageBreak/>
        <w:t>Executive Summary</w:t>
      </w:r>
      <w:bookmarkEnd w:id="2"/>
      <w:bookmarkEnd w:id="3"/>
    </w:p>
    <w:p w14:paraId="4AD43EF5" w14:textId="77777777" w:rsidR="00B51222" w:rsidRDefault="00B51222" w:rsidP="00B51222">
      <w:pPr>
        <w:pStyle w:val="BodyTextMetricHPELight10pt"/>
      </w:pPr>
      <w:bookmarkStart w:id="5" w:name="_Refd17e53839"/>
      <w:bookmarkStart w:id="6" w:name="_Tocd17e53839"/>
      <w:bookmarkEnd w:id="5"/>
      <w:bookmarkEnd w:id="6"/>
      <w:r>
        <w:t>HPE Reference Configuration for Docker Containers as a Service on HPE Synergy Composable Infrastructure is a complete solution from Hewlett Packard Enterprise that includes all the hardware, software, professional services, and support you need to deploy a Containers-as-a-Service (CaaS) platform, allowing you to get up and running quickly and efficiently. The solution takes the HPE Synergy infrastructure and combines it with Docker’s enterprise-grade container platform, popular open source tools, along with deployment and advisory services from HPE Pointnext.</w:t>
      </w:r>
    </w:p>
    <w:p w14:paraId="0BA2F206" w14:textId="77777777" w:rsidR="00B51222" w:rsidRDefault="00B51222" w:rsidP="00B51222">
      <w:pPr>
        <w:pStyle w:val="BodyTextMetricHPELight10pt"/>
      </w:pPr>
      <w:r>
        <w:t>HPE Enterprise Containers as a Service with Docker EE is ideal for customers migrating legacy applications to containers, transitioning to a container DevOps development model or needing a hybrid environment to support container and non-containerized applications on a common VM platform. This Reference Configuration provides a solution for IT operations, addressing the need for a production-ready environment that is easy to deploy and manage.</w:t>
      </w:r>
    </w:p>
    <w:p w14:paraId="0D3E9FFA" w14:textId="77777777" w:rsidR="00B51222" w:rsidRDefault="00B51222" w:rsidP="00B51222">
      <w:pPr>
        <w:pStyle w:val="BodyTextMetricHPELight10pt"/>
      </w:pPr>
      <w:r>
        <w:t>This release supports Kubernetes 1.11 via Docker Enterprise Edition (EE) 2.1, which is the only platform that manages and secures applications on Kubernetes in multi-Linux, multi-OS and multi-cloud customer environments. This document describes the best practices for deploying and operating HPE Enterprise Containers as a Service with Docker Enterprise Edition (EE). It shows how to automate the provisioning of the environment using a set of Ansible playbooks. It also outlines a set of manual steps to harden, secure and audit the overall status of the system.</w:t>
      </w:r>
    </w:p>
    <w:p w14:paraId="7BDD63B8" w14:textId="368BE3DB" w:rsidR="000615E7" w:rsidRDefault="000615E7" w:rsidP="00B51222">
      <w:pPr>
        <w:pStyle w:val="BodyTextMetricHPELight10pt"/>
      </w:pPr>
      <w:r>
        <w:rPr>
          <w:rStyle w:val="BoldEmpha"/>
        </w:rPr>
        <w:t xml:space="preserve">Target Audience: </w:t>
      </w:r>
      <w:r w:rsidRPr="003B6B84">
        <w:t>This document is primarily aimed at technical individuals working in the operations side of the software pipeline, such as infrastructure architects, system administrators and infrastructure engineers, but anybody with an interest in automating the provisioning of virtual servers and containers may find this document useful.</w:t>
      </w:r>
      <w:r>
        <w:t xml:space="preserve"> </w:t>
      </w:r>
    </w:p>
    <w:p w14:paraId="774787A5" w14:textId="77777777" w:rsidR="000615E7" w:rsidRDefault="000615E7" w:rsidP="0058095B">
      <w:pPr>
        <w:pStyle w:val="BodyTextLastMetricHPELight10pt"/>
      </w:pPr>
      <w:r>
        <w:rPr>
          <w:rStyle w:val="BoldEmpha"/>
        </w:rPr>
        <w:t xml:space="preserve">Assumptions: </w:t>
      </w:r>
      <w:r>
        <w:t>The present document assumes a minimum understanding in concepts such as virtualization and containerization and also some knowledge around Linux®, Microsoft Windows® and VMware® technologies.</w:t>
      </w:r>
    </w:p>
    <w:p w14:paraId="0E2BC43F" w14:textId="77777777" w:rsidR="000615E7" w:rsidRDefault="000615E7" w:rsidP="000615E7">
      <w:pPr>
        <w:pStyle w:val="Heading1"/>
      </w:pPr>
      <w:bookmarkStart w:id="7" w:name="_Refd17e53853"/>
      <w:bookmarkStart w:id="8" w:name="_Tocd17e53853"/>
      <w:bookmarkStart w:id="9" w:name="_Toc531698777"/>
      <w:bookmarkStart w:id="10" w:name="_Toc5893804"/>
      <w:r>
        <w:t>Solution overview</w:t>
      </w:r>
      <w:bookmarkEnd w:id="7"/>
      <w:bookmarkEnd w:id="8"/>
      <w:bookmarkEnd w:id="9"/>
      <w:bookmarkEnd w:id="10"/>
    </w:p>
    <w:p w14:paraId="40146FBE" w14:textId="45CAC38F" w:rsidR="000615E7" w:rsidRDefault="00B51222" w:rsidP="0058095B">
      <w:pPr>
        <w:pStyle w:val="BodyTextMetricHPELight10pt"/>
      </w:pPr>
      <w:r w:rsidRPr="00B51222">
        <w:t>The HPE Reference Configuration for Docker Containers as a Service on HPE Synergy Composable Infrastructure consists of a set of Ansible playbooks that run on top of a VMware virtualization platform on HPE Synergy and HPE 3PAR storage hardware. The solution allows you to configure a flexible OS environment (with both RHEL and Windows workers) providing built-in high availability (HA), container monitoring and security, and backup and restore functionality. This solution assumes that you have already set up your HPE Synergy hardware, that you have installed your VMware virtualization platform and have configured HPE 3PAR for storage.</w:t>
      </w:r>
    </w:p>
    <w:p w14:paraId="6B0F911B" w14:textId="77777777" w:rsidR="000615E7" w:rsidRDefault="000615E7" w:rsidP="0058095B">
      <w:pPr>
        <w:pStyle w:val="FigureAfterspace"/>
      </w:pPr>
      <w:r>
        <w:rPr>
          <w:noProof/>
        </w:rPr>
        <w:drawing>
          <wp:inline distT="0" distB="0" distL="0" distR="0" wp14:anchorId="542E92A1" wp14:editId="19BC0860">
            <wp:extent cx="5136446" cy="56896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verview-graphic.png"/>
                    <pic:cNvPicPr/>
                  </pic:nvPicPr>
                  <pic:blipFill>
                    <a:blip r:embed="rId16">
                      <a:extLst>
                        <a:ext uri="{28A0092B-C50C-407E-A947-70E740481C1C}">
                          <a14:useLocalDpi xmlns:a14="http://schemas.microsoft.com/office/drawing/2010/main" val="0"/>
                        </a:ext>
                      </a:extLst>
                    </a:blip>
                    <a:stretch>
                      <a:fillRect/>
                    </a:stretch>
                  </pic:blipFill>
                  <pic:spPr>
                    <a:xfrm>
                      <a:off x="0" y="0"/>
                      <a:ext cx="5136446" cy="568960"/>
                    </a:xfrm>
                    <a:prstGeom prst="rect">
                      <a:avLst/>
                    </a:prstGeom>
                  </pic:spPr>
                </pic:pic>
              </a:graphicData>
            </a:graphic>
          </wp:inline>
        </w:drawing>
      </w:r>
    </w:p>
    <w:p w14:paraId="4F3EA4C8" w14:textId="77777777" w:rsidR="000615E7" w:rsidRDefault="000615E7" w:rsidP="0058095B">
      <w:pPr>
        <w:pStyle w:val="MISCFigureCaptionHeader8pt"/>
      </w:pPr>
      <w:bookmarkStart w:id="11" w:name="_Ref523837078"/>
      <w:r w:rsidRPr="0058095B">
        <w:rPr>
          <w:rStyle w:val="MISCFigureCaptionHeaderBold8pt"/>
        </w:rPr>
        <w:t xml:space="preserve">Figure </w:t>
      </w:r>
      <w:r w:rsidRPr="0058095B">
        <w:rPr>
          <w:rStyle w:val="MISCFigureCaptionHeaderBold8pt"/>
        </w:rPr>
        <w:fldChar w:fldCharType="begin"/>
      </w:r>
      <w:r w:rsidRPr="0058095B">
        <w:rPr>
          <w:rStyle w:val="MISCFigureCaptionHeaderBold8pt"/>
        </w:rPr>
        <w:instrText xml:space="preserve"> SEQ Figure \* ARABIC </w:instrText>
      </w:r>
      <w:r w:rsidRPr="0058095B">
        <w:rPr>
          <w:rStyle w:val="MISCFigureCaptionHeaderBold8pt"/>
        </w:rPr>
        <w:fldChar w:fldCharType="separate"/>
      </w:r>
      <w:r w:rsidR="00323A76">
        <w:rPr>
          <w:rStyle w:val="MISCFigureCaptionHeaderBold8pt"/>
          <w:noProof/>
        </w:rPr>
        <w:t>1</w:t>
      </w:r>
      <w:r w:rsidRPr="0058095B">
        <w:rPr>
          <w:rStyle w:val="MISCFigureCaptionHeaderBold8pt"/>
        </w:rPr>
        <w:fldChar w:fldCharType="end"/>
      </w:r>
      <w:bookmarkEnd w:id="11"/>
      <w:r w:rsidRPr="0058095B">
        <w:rPr>
          <w:rStyle w:val="MISCFigureCaptionHeaderBold8pt"/>
        </w:rPr>
        <w:t xml:space="preserve">. </w:t>
      </w:r>
      <w:r>
        <w:t>Solution overview</w:t>
      </w:r>
    </w:p>
    <w:p w14:paraId="31445CC1" w14:textId="254A1CC9" w:rsidR="000615E7" w:rsidRDefault="000615E7" w:rsidP="0058095B">
      <w:pPr>
        <w:pStyle w:val="BodyTextMetricHPELight10pt"/>
      </w:pPr>
      <w:r w:rsidRPr="009534F0">
        <w:fldChar w:fldCharType="begin"/>
      </w:r>
      <w:r w:rsidRPr="00441376">
        <w:instrText xml:space="preserve"> REF _Ref523837078 \h </w:instrText>
      </w:r>
      <w:r>
        <w:instrText xml:space="preserve"> \* MERGEFORMAT </w:instrText>
      </w:r>
      <w:r w:rsidRPr="009534F0">
        <w:fldChar w:fldCharType="separate"/>
      </w:r>
      <w:r w:rsidR="00323A76" w:rsidRPr="00323A76">
        <w:t>Figure 1</w:t>
      </w:r>
      <w:r w:rsidRPr="009534F0">
        <w:fldChar w:fldCharType="end"/>
      </w:r>
      <w:r w:rsidRPr="00441376">
        <w:t xml:space="preserve"> </w:t>
      </w:r>
      <w:r w:rsidRPr="003B6B84">
        <w:t xml:space="preserve">provides an overview of the steps used to deploy the solution. Deploying your hardware and HPE </w:t>
      </w:r>
      <w:r w:rsidR="00B51222" w:rsidRPr="00B51222">
        <w:t xml:space="preserve">Synergy </w:t>
      </w:r>
      <w:r w:rsidRPr="003B6B84">
        <w:t>is specific to your environment and is not covered here. This document shows you how to:</w:t>
      </w:r>
    </w:p>
    <w:p w14:paraId="26A7389F" w14:textId="77777777" w:rsidR="000615E7" w:rsidRPr="00441376" w:rsidRDefault="000615E7" w:rsidP="000615E7">
      <w:pPr>
        <w:pStyle w:val="BulletLevel1"/>
      </w:pPr>
      <w:r w:rsidRPr="00441376">
        <w:t>Prepare the VM templates</w:t>
      </w:r>
    </w:p>
    <w:p w14:paraId="783403CD" w14:textId="77777777" w:rsidR="000615E7" w:rsidRPr="00441376" w:rsidRDefault="000615E7" w:rsidP="000615E7">
      <w:pPr>
        <w:pStyle w:val="BulletLevel1"/>
      </w:pPr>
      <w:r w:rsidRPr="00441376">
        <w:t>Create the Ansible host</w:t>
      </w:r>
    </w:p>
    <w:p w14:paraId="7E82B9B8" w14:textId="77777777" w:rsidR="000615E7" w:rsidRPr="00441376" w:rsidRDefault="000615E7" w:rsidP="000615E7">
      <w:pPr>
        <w:pStyle w:val="BulletLevel1"/>
      </w:pPr>
      <w:r w:rsidRPr="00441376">
        <w:t>Configure the Ansible parameters</w:t>
      </w:r>
    </w:p>
    <w:p w14:paraId="781BB78F" w14:textId="77777777" w:rsidR="000615E7" w:rsidRPr="00441376" w:rsidRDefault="000615E7" w:rsidP="000615E7">
      <w:pPr>
        <w:pStyle w:val="BulletLevel1LastBeforeBodycopy"/>
      </w:pPr>
      <w:r w:rsidRPr="00441376">
        <w:t>Run the Ansible playbooks</w:t>
      </w:r>
    </w:p>
    <w:p w14:paraId="5A5DE28E" w14:textId="77777777" w:rsidR="000615E7" w:rsidRPr="0058095B" w:rsidRDefault="000615E7" w:rsidP="0058095B">
      <w:pPr>
        <w:pStyle w:val="BodyTextMetricHPELight10pt"/>
      </w:pPr>
      <w:r w:rsidRPr="0058095B">
        <w:t>Once you are up and running, you should regularly back up the system using the scripts provided as part of this solution.</w:t>
      </w:r>
    </w:p>
    <w:p w14:paraId="5EC95A4B" w14:textId="77777777" w:rsidR="000615E7" w:rsidRDefault="000615E7" w:rsidP="000615E7">
      <w:pPr>
        <w:pStyle w:val="Heading2"/>
      </w:pPr>
      <w:bookmarkStart w:id="12" w:name="_Toc531698778"/>
      <w:bookmarkStart w:id="13" w:name="_Toc5893805"/>
      <w:r>
        <w:t>New in this release</w:t>
      </w:r>
      <w:bookmarkEnd w:id="12"/>
      <w:bookmarkEnd w:id="13"/>
    </w:p>
    <w:p w14:paraId="56899511" w14:textId="072F6002" w:rsidR="00B51222" w:rsidRDefault="00D13B64" w:rsidP="00B51222">
      <w:pPr>
        <w:pStyle w:val="BodyTextMetricHPELight10pt"/>
      </w:pPr>
      <w:r>
        <w:t xml:space="preserve">Version 2.1 </w:t>
      </w:r>
      <w:r w:rsidR="000615E7">
        <w:t xml:space="preserve">of the solution provides support for Kubernetes </w:t>
      </w:r>
      <w:r w:rsidR="00E62F19">
        <w:t xml:space="preserve">1.11 via Docker EE 2.1. It is recommended that you set the DTR version to 2.6.4 (released 2019-03-28) to avoid a known issue when restoring DTR after backup. </w:t>
      </w:r>
      <w:r>
        <w:t xml:space="preserve">New features </w:t>
      </w:r>
      <w:r w:rsidR="00E62F19">
        <w:t xml:space="preserve">in this release </w:t>
      </w:r>
      <w:r>
        <w:t>include:</w:t>
      </w:r>
    </w:p>
    <w:p w14:paraId="7728A44F" w14:textId="77777777" w:rsidR="00B51222" w:rsidRDefault="00B51222" w:rsidP="00B51222">
      <w:pPr>
        <w:pStyle w:val="BodyTextMetricHPELight10pt"/>
      </w:pPr>
    </w:p>
    <w:p w14:paraId="6D34638E" w14:textId="77777777" w:rsidR="00B51222" w:rsidRDefault="00B51222" w:rsidP="00B51222">
      <w:pPr>
        <w:pStyle w:val="BulletLevel1LastBeforeBodycopy"/>
      </w:pPr>
      <w:r>
        <w:lastRenderedPageBreak/>
        <w:t>Bare metal deployment for Linux and Windows</w:t>
      </w:r>
    </w:p>
    <w:p w14:paraId="7A7E3F23" w14:textId="0DDC3E58" w:rsidR="00D13B64" w:rsidRDefault="00B51222" w:rsidP="00B51222">
      <w:pPr>
        <w:pStyle w:val="BodyTextMetricHPELight10pt"/>
      </w:pPr>
      <w:r>
        <w:t>Features taken from the most recent release of HPE Express Containers on HPE SimpliVity include:</w:t>
      </w:r>
    </w:p>
    <w:p w14:paraId="514FD20C" w14:textId="23311899" w:rsidR="00D13B64" w:rsidRDefault="00D13B64" w:rsidP="00D13B64">
      <w:pPr>
        <w:pStyle w:val="BulletLevel1"/>
      </w:pPr>
      <w:r w:rsidRPr="00D13B64">
        <w:rPr>
          <w:rStyle w:val="BoldEmpha"/>
        </w:rPr>
        <w:t>Prometheus/Grafana on Kubernetes:</w:t>
      </w:r>
      <w:r>
        <w:t xml:space="preserve"> The playbooks now set up a full monitoring stack for the deployed Kubernetes infrastructure using Prometheus Operator. They install kube-state-metrics and node-exporter components, as well as supporting Kubelet and Apiserver metrics. Sample dashboards for Grafana are installed to help you monitor your Kubernetes infrastructure.</w:t>
      </w:r>
    </w:p>
    <w:p w14:paraId="115BB3B5" w14:textId="0BDEDB80" w:rsidR="00D13B64" w:rsidRDefault="00D13B64" w:rsidP="00D13B64">
      <w:pPr>
        <w:pStyle w:val="BulletLevel1"/>
      </w:pPr>
      <w:r w:rsidRPr="00D13B64">
        <w:rPr>
          <w:rStyle w:val="BoldEmpha"/>
        </w:rPr>
        <w:t xml:space="preserve">Docker UCP metrics for Kubernetes: </w:t>
      </w:r>
      <w:r>
        <w:t>A separate, standalone Prometheus/Grafana deployment is provided to support visualization of UCP metrics. This will be integrated into the full stack deployment in a future release.</w:t>
      </w:r>
    </w:p>
    <w:p w14:paraId="46A37176" w14:textId="321EF40C" w:rsidR="00D13B64" w:rsidRDefault="00D13B64" w:rsidP="00D13B64">
      <w:pPr>
        <w:pStyle w:val="BulletLevel1"/>
      </w:pPr>
      <w:r w:rsidRPr="00D13B64">
        <w:rPr>
          <w:rStyle w:val="BoldEmpha"/>
        </w:rPr>
        <w:t>Sysdig for Kubernetes:</w:t>
      </w:r>
      <w:r>
        <w:t xml:space="preserve"> The Sysdig deployment has been updated to use Kubernetes 1.11 RBAC and config maps for sensitive data.</w:t>
      </w:r>
    </w:p>
    <w:p w14:paraId="6F7A780A" w14:textId="38FDDED5" w:rsidR="00D13B64" w:rsidRDefault="00D13B64" w:rsidP="00D13B64">
      <w:pPr>
        <w:pStyle w:val="BulletLevel1"/>
      </w:pPr>
      <w:r w:rsidRPr="00D13B64">
        <w:rPr>
          <w:rStyle w:val="BoldEmpha"/>
        </w:rPr>
        <w:t>NFS Provisioner for Kubernetes:</w:t>
      </w:r>
      <w:r>
        <w:t xml:space="preserve"> The NFS Provisioner has been updated to use Kubernetes 1.11 RBAC.</w:t>
      </w:r>
    </w:p>
    <w:p w14:paraId="10787994" w14:textId="364B07D4" w:rsidR="00D13B64" w:rsidRDefault="00D13B64" w:rsidP="00D13B64">
      <w:pPr>
        <w:pStyle w:val="BulletLevel1"/>
      </w:pPr>
      <w:r w:rsidRPr="00D13B64">
        <w:rPr>
          <w:rStyle w:val="BoldEmpha"/>
        </w:rPr>
        <w:t>WordPress and MySQL using NFS Provisioner:</w:t>
      </w:r>
      <w:r>
        <w:t xml:space="preserve"> Playbooks are provided to validate the NFS Provisioner, featuring a WordPress and MySQL deployment with persistent storage.</w:t>
      </w:r>
    </w:p>
    <w:p w14:paraId="4B953460" w14:textId="3D606958" w:rsidR="00D13B64" w:rsidRDefault="00D13B64" w:rsidP="00D13B64">
      <w:pPr>
        <w:pStyle w:val="BulletLevel1"/>
      </w:pPr>
      <w:proofErr w:type="gramStart"/>
      <w:r w:rsidRPr="00D13B64">
        <w:rPr>
          <w:rStyle w:val="BoldEmpha"/>
        </w:rPr>
        <w:t>kubectl</w:t>
      </w:r>
      <w:proofErr w:type="gramEnd"/>
      <w:r w:rsidRPr="00D13B64">
        <w:rPr>
          <w:rStyle w:val="BoldEmpha"/>
        </w:rPr>
        <w:t>:</w:t>
      </w:r>
      <w:r>
        <w:t xml:space="preserve"> A convenience playbook is provided to download and install kubectl.</w:t>
      </w:r>
    </w:p>
    <w:p w14:paraId="4B64D3CE" w14:textId="4EF9C26E" w:rsidR="00D13B64" w:rsidRDefault="00D13B64" w:rsidP="00D13B64">
      <w:pPr>
        <w:pStyle w:val="BulletLevel1"/>
      </w:pPr>
      <w:r w:rsidRPr="00D13B64">
        <w:rPr>
          <w:rStyle w:val="BoldEmpha"/>
        </w:rPr>
        <w:t>Client bundle:</w:t>
      </w:r>
      <w:r>
        <w:t xml:space="preserve"> A convenience playbook is available to download and configure the client bundle from UCP.</w:t>
      </w:r>
    </w:p>
    <w:p w14:paraId="07DD3385" w14:textId="761E6ECF" w:rsidR="00D13B64" w:rsidRDefault="00D13B64" w:rsidP="00D13B64">
      <w:pPr>
        <w:pStyle w:val="BulletLevel1"/>
      </w:pPr>
      <w:r w:rsidRPr="00D13B64">
        <w:rPr>
          <w:rStyle w:val="BoldEmpha"/>
        </w:rPr>
        <w:t>Helm charts:</w:t>
      </w:r>
      <w:r>
        <w:t xml:space="preserve"> Playbooks for downloading, installing and configuring Helm are provided, with the use of sample charts for validation purposes.</w:t>
      </w:r>
      <w:r w:rsidR="000615E7">
        <w:t xml:space="preserve"> </w:t>
      </w:r>
    </w:p>
    <w:p w14:paraId="6D99E0FC" w14:textId="2517CF9D" w:rsidR="000615E7" w:rsidRPr="00430B46" w:rsidRDefault="000615E7" w:rsidP="0058095B">
      <w:pPr>
        <w:pStyle w:val="BodyTextMetricHPELight10pt"/>
      </w:pPr>
      <w:r>
        <w:t xml:space="preserve">For more details on what is new in this release, see the release notes at </w:t>
      </w:r>
      <w:hyperlink r:id="rId17" w:history="1">
        <w:r w:rsidR="00B51222">
          <w:rPr>
            <w:rStyle w:val="Hyperlink"/>
          </w:rPr>
          <w:t>https://hewlettpackard.github.io/Docker-Synergy/rel-notes/new-features-syn.html</w:t>
        </w:r>
      </w:hyperlink>
      <w:r>
        <w:t>.</w:t>
      </w:r>
    </w:p>
    <w:p w14:paraId="43591969" w14:textId="77777777" w:rsidR="000615E7" w:rsidRDefault="000615E7" w:rsidP="000615E7">
      <w:pPr>
        <w:pStyle w:val="Heading2"/>
      </w:pPr>
      <w:bookmarkStart w:id="14" w:name="_Refd17e53866"/>
      <w:bookmarkStart w:id="15" w:name="_Tocd17e53866"/>
      <w:bookmarkStart w:id="16" w:name="_Toc531698779"/>
      <w:bookmarkStart w:id="17" w:name="_Toc5893806"/>
      <w:r>
        <w:t>Solution configuration</w:t>
      </w:r>
      <w:bookmarkEnd w:id="14"/>
      <w:bookmarkEnd w:id="15"/>
      <w:bookmarkEnd w:id="16"/>
      <w:bookmarkEnd w:id="17"/>
    </w:p>
    <w:p w14:paraId="4C30A058" w14:textId="5BB614BD" w:rsidR="000615E7" w:rsidRDefault="000615E7" w:rsidP="0058095B">
      <w:pPr>
        <w:pStyle w:val="BodyTextMetricHPELight10pt"/>
      </w:pPr>
      <w:r w:rsidRPr="00722036">
        <w:t xml:space="preserve">The Ansible playbooks are available to download at </w:t>
      </w:r>
      <w:hyperlink r:id="rId18" w:history="1">
        <w:r w:rsidR="00B51222">
          <w:rPr>
            <w:rStyle w:val="Hyperlink"/>
          </w:rPr>
          <w:t>https://github.com/HewlettPackard/Docker-Synergy</w:t>
        </w:r>
      </w:hyperlink>
      <w:r w:rsidRPr="00722036">
        <w:t>. By default, the playbooks are configured to set up a 3 node environment. This is the minimal starter configuration recommended by HPE and Docker for production.</w:t>
      </w:r>
      <w:r>
        <w:t xml:space="preserve"> </w:t>
      </w:r>
    </w:p>
    <w:p w14:paraId="00842996" w14:textId="208F1D09" w:rsidR="000615E7" w:rsidRDefault="000615E7" w:rsidP="000615E7">
      <w:pPr>
        <w:pStyle w:val="Heading3"/>
      </w:pPr>
      <w:r w:rsidRPr="00F11370">
        <w:t xml:space="preserve">HPE </w:t>
      </w:r>
      <w:r w:rsidR="00B0382D">
        <w:t>Synergy</w:t>
      </w:r>
      <w:r w:rsidRPr="00F11370">
        <w:t xml:space="preserve"> configuration</w:t>
      </w:r>
    </w:p>
    <w:p w14:paraId="693C1C42" w14:textId="2B74D0B3" w:rsidR="000615E7" w:rsidRDefault="00B51222" w:rsidP="0058095B">
      <w:pPr>
        <w:pStyle w:val="BodyTextMetricHPELight10pt"/>
      </w:pPr>
      <w:r w:rsidRPr="00B51222">
        <w:t>The Ansible playbooks are available to download at https://github.com/HewlettPackard/Docker-Synergy. By default, the playbooks are</w:t>
      </w:r>
      <w:r>
        <w:t xml:space="preserve"> configured as shown in </w:t>
      </w:r>
      <w:r w:rsidRPr="00B51222">
        <w:fldChar w:fldCharType="begin"/>
      </w:r>
      <w:r w:rsidRPr="00B51222">
        <w:instrText xml:space="preserve"> REF _Ref5704688 \h </w:instrText>
      </w:r>
      <w:r>
        <w:instrText xml:space="preserve"> \* MERGEFORMAT </w:instrText>
      </w:r>
      <w:r w:rsidRPr="00B51222">
        <w:fldChar w:fldCharType="separate"/>
      </w:r>
      <w:r w:rsidR="00323A76" w:rsidRPr="00323A76">
        <w:t>Figure 2</w:t>
      </w:r>
      <w:r w:rsidRPr="00B51222">
        <w:fldChar w:fldCharType="end"/>
      </w:r>
      <w:r w:rsidRPr="00B51222">
        <w:t xml:space="preserve"> to set up a 3 node environment. This is the minimal starter configuration recommended b</w:t>
      </w:r>
      <w:r>
        <w:t>y HPE and Docker for production</w:t>
      </w:r>
      <w:r w:rsidR="000615E7">
        <w:t>.</w:t>
      </w:r>
    </w:p>
    <w:p w14:paraId="1263E0FF" w14:textId="68FDB4AC" w:rsidR="00B51222" w:rsidRPr="00B51222" w:rsidRDefault="00B51222" w:rsidP="00B51222">
      <w:pPr>
        <w:pStyle w:val="FigureAfterspace"/>
        <w:rPr>
          <w:rStyle w:val="MISCFigureCaptionHeaderBold8pt"/>
        </w:rPr>
      </w:pPr>
      <w:r w:rsidRPr="00B51222">
        <w:rPr>
          <w:rStyle w:val="MISCFigureCaptionHeaderBold8pt"/>
          <w:noProof/>
        </w:rPr>
        <w:lastRenderedPageBreak/>
        <w:drawing>
          <wp:inline distT="0" distB="0" distL="0" distR="0" wp14:anchorId="6037FC3E" wp14:editId="7FFC9B65">
            <wp:extent cx="5448300" cy="3268980"/>
            <wp:effectExtent l="19050" t="19050" r="19050" b="26670"/>
            <wp:docPr id="72" name="Picture 72" descr=" &quot;Three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quot;Three node HPE Synergy Configuration&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8300" cy="3268980"/>
                    </a:xfrm>
                    <a:prstGeom prst="rect">
                      <a:avLst/>
                    </a:prstGeom>
                    <a:noFill/>
                    <a:ln>
                      <a:solidFill>
                        <a:schemeClr val="tx1"/>
                      </a:solidFill>
                    </a:ln>
                  </pic:spPr>
                </pic:pic>
              </a:graphicData>
            </a:graphic>
          </wp:inline>
        </w:drawing>
      </w:r>
    </w:p>
    <w:p w14:paraId="48E52BDE" w14:textId="14322C35" w:rsidR="00B51222" w:rsidRDefault="00B51222" w:rsidP="00B51222">
      <w:pPr>
        <w:pStyle w:val="MISCFigureCaptionHeader8pt"/>
      </w:pPr>
      <w:bookmarkStart w:id="18" w:name="_Ref5704688"/>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323A76">
        <w:rPr>
          <w:rStyle w:val="MISCFigureCaptionHeaderBold8pt"/>
          <w:noProof/>
        </w:rPr>
        <w:t>2</w:t>
      </w:r>
      <w:r w:rsidRPr="00B51222">
        <w:rPr>
          <w:rStyle w:val="MISCFigureCaptionHeaderBold8pt"/>
        </w:rPr>
        <w:fldChar w:fldCharType="end"/>
      </w:r>
      <w:bookmarkEnd w:id="18"/>
      <w:r w:rsidRPr="00B51222">
        <w:rPr>
          <w:rStyle w:val="MISCFigureCaptionHeaderBold8pt"/>
        </w:rPr>
        <w:t>.</w:t>
      </w:r>
      <w:r>
        <w:t xml:space="preserve"> </w:t>
      </w:r>
      <w:r w:rsidRPr="00B51222">
        <w:t>Three node HPE Synergy Configuration</w:t>
      </w:r>
    </w:p>
    <w:p w14:paraId="3B32C15F" w14:textId="3465D1AA" w:rsidR="00B51222" w:rsidRDefault="00B51222" w:rsidP="00B51222">
      <w:pPr>
        <w:pStyle w:val="BodyTextMetricHPELight10pt"/>
      </w:pPr>
      <w:r w:rsidRPr="00B51222">
        <w:t xml:space="preserve">The playbooks can also be used for larger container environments, for example, with a 3 frame, 6 node HPE Synergy system, as shown in </w:t>
      </w:r>
      <w:r w:rsidRPr="00880490">
        <w:fldChar w:fldCharType="begin"/>
      </w:r>
      <w:r w:rsidRPr="00880490">
        <w:instrText xml:space="preserve"> REF _Ref5704845 \h </w:instrText>
      </w:r>
      <w:r w:rsidR="00880490">
        <w:instrText xml:space="preserve"> \* MERGEFORMAT </w:instrText>
      </w:r>
      <w:r w:rsidRPr="00880490">
        <w:fldChar w:fldCharType="separate"/>
      </w:r>
      <w:r w:rsidR="00323A76" w:rsidRPr="00323A76">
        <w:t>Figure 3</w:t>
      </w:r>
      <w:r w:rsidRPr="00880490">
        <w:fldChar w:fldCharType="end"/>
      </w:r>
      <w:r w:rsidRPr="00880490">
        <w:t xml:space="preserve"> </w:t>
      </w:r>
      <w:r w:rsidRPr="00B51222">
        <w:t>with 2 nodes in each frame.</w:t>
      </w:r>
    </w:p>
    <w:p w14:paraId="6D6288EB" w14:textId="43668D19" w:rsidR="00B51222" w:rsidRDefault="00B51222" w:rsidP="00B51222">
      <w:pPr>
        <w:pStyle w:val="FigureAfterspace"/>
      </w:pPr>
      <w:r w:rsidRPr="00B51222">
        <w:rPr>
          <w:noProof/>
        </w:rPr>
        <w:drawing>
          <wp:inline distT="0" distB="0" distL="0" distR="0" wp14:anchorId="3B2C382A" wp14:editId="0BC1ED7A">
            <wp:extent cx="5629275" cy="3377565"/>
            <wp:effectExtent l="19050" t="19050" r="28575" b="13335"/>
            <wp:docPr id="73" name="Picture 73" descr=" &quot;Six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quot;Six node HPE Synergy Configuration&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3377565"/>
                    </a:xfrm>
                    <a:prstGeom prst="rect">
                      <a:avLst/>
                    </a:prstGeom>
                    <a:noFill/>
                    <a:ln>
                      <a:solidFill>
                        <a:schemeClr val="tx1"/>
                      </a:solidFill>
                    </a:ln>
                  </pic:spPr>
                </pic:pic>
              </a:graphicData>
            </a:graphic>
          </wp:inline>
        </w:drawing>
      </w:r>
    </w:p>
    <w:p w14:paraId="050F2D06" w14:textId="53CA3881" w:rsidR="00B51222" w:rsidRDefault="00B51222" w:rsidP="00B51222">
      <w:pPr>
        <w:pStyle w:val="MISCFigureCaptionHeader8pt"/>
      </w:pPr>
      <w:bookmarkStart w:id="19" w:name="_Ref5704845"/>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323A76">
        <w:rPr>
          <w:rStyle w:val="MISCFigureCaptionHeaderBold8pt"/>
          <w:noProof/>
        </w:rPr>
        <w:t>3</w:t>
      </w:r>
      <w:r w:rsidRPr="00B51222">
        <w:rPr>
          <w:rStyle w:val="MISCFigureCaptionHeaderBold8pt"/>
        </w:rPr>
        <w:fldChar w:fldCharType="end"/>
      </w:r>
      <w:bookmarkEnd w:id="19"/>
      <w:r w:rsidRPr="00B51222">
        <w:rPr>
          <w:rStyle w:val="MISCFigureCaptionHeaderBold8pt"/>
        </w:rPr>
        <w:t>.</w:t>
      </w:r>
      <w:r>
        <w:t xml:space="preserve"> </w:t>
      </w:r>
      <w:r w:rsidRPr="00B51222">
        <w:t>Six node HPE Synergy Configuration</w:t>
      </w:r>
    </w:p>
    <w:p w14:paraId="4214F5BB" w14:textId="77777777" w:rsidR="000615E7" w:rsidRDefault="000615E7" w:rsidP="000615E7">
      <w:pPr>
        <w:pStyle w:val="Heading3"/>
      </w:pPr>
      <w:r>
        <w:lastRenderedPageBreak/>
        <w:t>Linux-only VM configuration</w:t>
      </w:r>
    </w:p>
    <w:p w14:paraId="3923DF80" w14:textId="77777777" w:rsidR="000615E7" w:rsidRDefault="000615E7" w:rsidP="000615E7">
      <w:pPr>
        <w:pStyle w:val="BulletLevel1"/>
      </w:pPr>
      <w:r>
        <w:t xml:space="preserve">3 Docker Universal Control Plane (UCP) VM nodes for HA and cluster management </w:t>
      </w:r>
    </w:p>
    <w:p w14:paraId="3041FFCD" w14:textId="77777777" w:rsidR="000615E7" w:rsidRDefault="000615E7" w:rsidP="000615E7">
      <w:pPr>
        <w:pStyle w:val="BulletLevel1"/>
      </w:pPr>
      <w:r>
        <w:t xml:space="preserve">3 Docker Trusted Registry (DTR) VM nodes for HA of the container registry </w:t>
      </w:r>
    </w:p>
    <w:p w14:paraId="6EFF2E31" w14:textId="77777777" w:rsidR="000615E7" w:rsidRDefault="000615E7" w:rsidP="000615E7">
      <w:pPr>
        <w:pStyle w:val="BulletLevel1-2ndparagraph"/>
      </w:pPr>
      <w:r w:rsidRPr="00FE16F7">
        <w:t>The Docker UCP and DTR nodes are spread across 3 physical nodes, with one on each physical node. An odd number of manager nodes is recommended to avoid split-brain issues. It is possible to restrict the deployment to 1 UCP and 1 DTR, or to expand to more than 3, but the recommended minimum for an enterprise</w:t>
      </w:r>
      <w:r>
        <w:t xml:space="preserve"> production deployment is 3 UCPs</w:t>
      </w:r>
      <w:r w:rsidRPr="00FE16F7">
        <w:t xml:space="preserve"> and 3 DTRs</w:t>
      </w:r>
      <w:r>
        <w:t>.</w:t>
      </w:r>
    </w:p>
    <w:p w14:paraId="4E9BFC05" w14:textId="77777777" w:rsidR="000615E7" w:rsidRDefault="000615E7" w:rsidP="000615E7">
      <w:pPr>
        <w:pStyle w:val="BulletLevel1"/>
      </w:pPr>
      <w:r>
        <w:t xml:space="preserve">3 </w:t>
      </w:r>
      <w:r w:rsidRPr="002B60D4">
        <w:t>Docker Linux worker VM nodes for container workloads - Kubernetes or Docker swarm or a mix</w:t>
      </w:r>
      <w:r>
        <w:t xml:space="preserve"> </w:t>
      </w:r>
      <w:r w:rsidDel="002B60D4">
        <w:t xml:space="preserve"> </w:t>
      </w:r>
    </w:p>
    <w:p w14:paraId="51202D26" w14:textId="77777777" w:rsidR="000615E7" w:rsidRDefault="000615E7" w:rsidP="000615E7">
      <w:pPr>
        <w:pStyle w:val="BulletLevel1-2ndparagraph"/>
      </w:pPr>
      <w:r>
        <w:t>T</w:t>
      </w:r>
      <w:r w:rsidRPr="00FE16F7">
        <w:t>he Docker worker nodes will be co-located with the UCP and DTR nodes in a 3 physical node deployment. Where more than 3 physical nodes are available, the worker nodes will typically be separated onto the extra nodes. It is possible to specify that more than one worker node is deployed per physical node but this decision will depend on the requirements of your application</w:t>
      </w:r>
      <w:r>
        <w:t>s.</w:t>
      </w:r>
    </w:p>
    <w:p w14:paraId="5A70E2C5" w14:textId="77777777" w:rsidR="000615E7" w:rsidRDefault="000615E7" w:rsidP="000615E7">
      <w:pPr>
        <w:pStyle w:val="BulletLevel1"/>
      </w:pPr>
      <w:r>
        <w:t xml:space="preserve">1 Docker UCP load balancer VM to ensure access to UCP in the event of a node failure </w:t>
      </w:r>
    </w:p>
    <w:p w14:paraId="37B882D9" w14:textId="77777777" w:rsidR="000615E7" w:rsidRDefault="000615E7" w:rsidP="000615E7">
      <w:pPr>
        <w:pStyle w:val="BulletLevel1"/>
      </w:pPr>
      <w:r>
        <w:t xml:space="preserve">1 Docker DTR load balancer VM to ensure access to DTR in the event of a node failure </w:t>
      </w:r>
    </w:p>
    <w:p w14:paraId="3C808C29" w14:textId="77777777" w:rsidR="000615E7" w:rsidRDefault="000615E7" w:rsidP="000615E7">
      <w:pPr>
        <w:pStyle w:val="BulletLevel1-2ndparagraph"/>
      </w:pPr>
      <w:r w:rsidRPr="00FE16F7">
        <w:t>By default, two load balancers are deployed to increase availability of UCP and DTR and these are placed on separate physical nodes. Load balancing for applications running on worker nodes can achieved by using the playbooks to deploy additional load balancers, or by manually configuring the existing two to support your applications in addition to supporting UCP and DTR</w:t>
      </w:r>
      <w:r>
        <w:t>.</w:t>
      </w:r>
    </w:p>
    <w:p w14:paraId="2A8DC5C1" w14:textId="77777777" w:rsidR="000615E7" w:rsidRDefault="000615E7" w:rsidP="000615E7">
      <w:pPr>
        <w:pStyle w:val="BulletLevel1"/>
      </w:pPr>
      <w:r>
        <w:t xml:space="preserve">1 Logging server VM for central logging </w:t>
      </w:r>
    </w:p>
    <w:p w14:paraId="1BE8542F" w14:textId="77777777" w:rsidR="000615E7" w:rsidRDefault="000615E7" w:rsidP="000615E7">
      <w:pPr>
        <w:pStyle w:val="BulletLevel1LastBeforeBodycopy"/>
      </w:pPr>
      <w:r>
        <w:t xml:space="preserve">1 NFS server VM for storage of Docker DTR images </w:t>
      </w:r>
    </w:p>
    <w:p w14:paraId="3AF24519" w14:textId="77777777" w:rsidR="000615E7" w:rsidRDefault="000615E7" w:rsidP="0058095B">
      <w:pPr>
        <w:pStyle w:val="BodyTextMetricHPELight10pt"/>
      </w:pPr>
      <w:r>
        <w:t>With the addition of the NFS and logging VMs, a total of 13 VMs are created for the default Linux-only deployment. In addition to these VMs, the playbooks also set up the Docker persistent storage plug-in from VMware. The vSphere Docker volume plug-in facilitates the storage of data in a shared datastore that can be accessed from any machine in the cluster.</w:t>
      </w:r>
    </w:p>
    <w:p w14:paraId="7B51A87E" w14:textId="77777777" w:rsidR="000615E7" w:rsidRDefault="000615E7" w:rsidP="000615E7">
      <w:pPr>
        <w:pStyle w:val="Heading3"/>
      </w:pPr>
      <w:r>
        <w:t>Hybrid VM configuration (Windows and Linux)</w:t>
      </w:r>
    </w:p>
    <w:p w14:paraId="06B9F6DE" w14:textId="77777777" w:rsidR="000615E7" w:rsidRDefault="000615E7" w:rsidP="0058095B">
      <w:pPr>
        <w:pStyle w:val="BodyTextMetricHPELight10pt"/>
      </w:pPr>
      <w:r>
        <w:t xml:space="preserve">The hybrid deployment will typically add 3 Windows worker nodes to the above configuration, co-located with the Linux workers. </w:t>
      </w:r>
    </w:p>
    <w:p w14:paraId="27405753" w14:textId="77777777" w:rsidR="000615E7" w:rsidRDefault="000615E7" w:rsidP="000615E7">
      <w:pPr>
        <w:pStyle w:val="BulletLevel1LastBeforeBodycopy"/>
      </w:pPr>
      <w:r>
        <w:t xml:space="preserve">3 Docker swarm Windows worker VM nodes for container workloads (optional) </w:t>
      </w:r>
    </w:p>
    <w:p w14:paraId="18E26C21" w14:textId="079891D9" w:rsidR="00880490" w:rsidRDefault="00880490" w:rsidP="00880490">
      <w:pPr>
        <w:pStyle w:val="Heading3"/>
      </w:pPr>
      <w:r w:rsidRPr="00880490">
        <w:t>Bare metal (BM) configuration (Windows and Linux)</w:t>
      </w:r>
    </w:p>
    <w:p w14:paraId="66EEDB31" w14:textId="67988514" w:rsidR="00880490" w:rsidRPr="00880490" w:rsidRDefault="00880490" w:rsidP="00880490">
      <w:pPr>
        <w:pStyle w:val="BodyTextMetricHPELight10pt"/>
      </w:pPr>
      <w:r w:rsidRPr="00880490">
        <w:t>This solution leverages HPE Synergy OneView 4.10 and HPE Image Streamer 4.10 to provision bare metal servers with an operating system so they can be added to a Docker/Kubernetes cluster as worker nodes. The bare metal worker nodes can be used in conjuction with VM worker nodes or on their own with a virtualized control plane.</w:t>
      </w:r>
    </w:p>
    <w:p w14:paraId="6A62D93A" w14:textId="77777777" w:rsidR="000615E7" w:rsidRDefault="000615E7" w:rsidP="000615E7">
      <w:pPr>
        <w:pStyle w:val="MISCNote-Ruleabove"/>
      </w:pPr>
      <w:r>
        <w:t xml:space="preserve">Note </w:t>
      </w:r>
    </w:p>
    <w:p w14:paraId="6D346A3F" w14:textId="77777777" w:rsidR="000615E7" w:rsidRDefault="000615E7" w:rsidP="000615E7">
      <w:pPr>
        <w:pStyle w:val="MISCNote-Rulebelow"/>
      </w:pPr>
      <w:r>
        <w:t xml:space="preserve">Some of the application software supported by this configuration does not currently run on Windows, for example, the Sysdig Software Agent (see the section </w:t>
      </w:r>
      <w:hyperlink w:anchor="_Monitoring_with_Sysdig" w:history="1">
        <w:r w:rsidRPr="00D85AB4">
          <w:rPr>
            <w:rStyle w:val="Hyperlink"/>
          </w:rPr>
          <w:t>Monitoring with Sysdig</w:t>
        </w:r>
      </w:hyperlink>
      <w:r>
        <w:t xml:space="preserve">). </w:t>
      </w:r>
    </w:p>
    <w:p w14:paraId="0EDCED79" w14:textId="77777777" w:rsidR="000615E7" w:rsidRDefault="000615E7" w:rsidP="000615E7">
      <w:pPr>
        <w:pStyle w:val="Heading2"/>
      </w:pPr>
      <w:bookmarkStart w:id="20" w:name="_Refd17e53934"/>
      <w:bookmarkStart w:id="21" w:name="_Tocd17e53934"/>
      <w:bookmarkStart w:id="22" w:name="_Toc531698780"/>
      <w:bookmarkStart w:id="23" w:name="_Toc5893807"/>
      <w:r>
        <w:t>High availability</w:t>
      </w:r>
      <w:bookmarkEnd w:id="20"/>
      <w:bookmarkEnd w:id="21"/>
      <w:bookmarkEnd w:id="22"/>
      <w:bookmarkEnd w:id="23"/>
    </w:p>
    <w:p w14:paraId="4C8EF4BA" w14:textId="63502268" w:rsidR="000615E7" w:rsidRDefault="000615E7" w:rsidP="0058095B">
      <w:pPr>
        <w:pStyle w:val="BodyTextMetricHPELight10pt"/>
      </w:pPr>
      <w:r>
        <w:t xml:space="preserve">Uptime is paramount for businesses implementing Docker containers in business critical environments. </w:t>
      </w:r>
      <w:r w:rsidR="004D3CD7">
        <w:t>The HPE Enterprise Containers as a Service with Docker EE</w:t>
      </w:r>
      <w:r w:rsidRPr="004C75E8">
        <w:t xml:space="preserve"> </w:t>
      </w:r>
      <w:r>
        <w:t xml:space="preserve">solution offers various levels of high availability (HA) to support continuous availability. </w:t>
      </w:r>
      <w:r w:rsidRPr="00700797">
        <w:t>The Docker EE system components run on multiple manager nodes in the cluster. The management plane continues to operate even in the event of a manager node failure. Application containers can b</w:t>
      </w:r>
      <w:r>
        <w:t xml:space="preserve">e protected through the use of </w:t>
      </w:r>
      <w:r w:rsidRPr="00F457B7">
        <w:rPr>
          <w:rStyle w:val="CodingLanguage"/>
        </w:rPr>
        <w:t>services</w:t>
      </w:r>
      <w:r w:rsidRPr="00700797">
        <w:t xml:space="preserve"> running on top of </w:t>
      </w:r>
      <w:r>
        <w:t>s</w:t>
      </w:r>
      <w:r w:rsidRPr="00700797">
        <w:t xml:space="preserve">warm. The </w:t>
      </w:r>
      <w:r>
        <w:t>s</w:t>
      </w:r>
      <w:r w:rsidRPr="00700797">
        <w:t xml:space="preserve">warm orchestrator works to maintain the number of containers declared as part of the service. </w:t>
      </w:r>
      <w:r>
        <w:t>The Ansible playbooks can be modified to fit your environment and your high availability (HA) needs.</w:t>
      </w:r>
    </w:p>
    <w:p w14:paraId="234F5F22" w14:textId="77777777" w:rsidR="000615E7" w:rsidRDefault="000615E7" w:rsidP="000615E7">
      <w:pPr>
        <w:pStyle w:val="Heading3"/>
      </w:pPr>
      <w:bookmarkStart w:id="24" w:name="_Refd17e53943"/>
      <w:bookmarkStart w:id="25" w:name="_Tocd17e53943"/>
      <w:r>
        <w:t>Load Balancers</w:t>
      </w:r>
      <w:bookmarkEnd w:id="24"/>
      <w:bookmarkEnd w:id="25"/>
    </w:p>
    <w:p w14:paraId="370173D8" w14:textId="3B1DC1C7" w:rsidR="000615E7" w:rsidRDefault="000615E7" w:rsidP="0058095B">
      <w:pPr>
        <w:pStyle w:val="BodyTextMetricHPELight10pt"/>
      </w:pPr>
      <w:r>
        <w:t xml:space="preserve">This solution also deploys load balancers in the system to help with container traffic management. </w:t>
      </w:r>
      <w:r w:rsidRPr="00FE16F7">
        <w:t xml:space="preserve">There are two load balancer VMs – the UCP load balancer and DTR load balancer. The playbooks can be configured to deploy one or more worker load balancers depending on the requirements of your applications. A typical load balancer architecture for </w:t>
      </w:r>
      <w:r w:rsidR="00BF113F" w:rsidRPr="00FE16F7">
        <w:t>app</w:t>
      </w:r>
      <w:r w:rsidR="00BF113F">
        <w:t>lications</w:t>
      </w:r>
      <w:r>
        <w:t xml:space="preserve"> running on Docker EE i</w:t>
      </w:r>
      <w:r w:rsidRPr="00FE16F7">
        <w:t>s shown in</w:t>
      </w:r>
      <w:r>
        <w:t xml:space="preserve"> </w:t>
      </w:r>
      <w:r w:rsidRPr="00C7552E">
        <w:fldChar w:fldCharType="begin"/>
      </w:r>
      <w:r w:rsidRPr="00C7552E">
        <w:instrText xml:space="preserve"> REF _Refd17e53955 \h </w:instrText>
      </w:r>
      <w:r>
        <w:instrText xml:space="preserve"> \* MERGEFORMAT </w:instrText>
      </w:r>
      <w:r w:rsidRPr="00C7552E">
        <w:fldChar w:fldCharType="separate"/>
      </w:r>
      <w:r w:rsidR="00323A76" w:rsidRPr="00323A76">
        <w:t>Figure 4</w:t>
      </w:r>
      <w:r w:rsidRPr="00C7552E">
        <w:fldChar w:fldCharType="end"/>
      </w:r>
      <w:r>
        <w:t xml:space="preserve">. </w:t>
      </w:r>
      <w:r w:rsidRPr="00FE16F7">
        <w:t xml:space="preserve">The playbooks </w:t>
      </w:r>
      <w:r w:rsidRPr="00FE16F7">
        <w:lastRenderedPageBreak/>
        <w:t xml:space="preserve">now support load balancers based on VRRP, using HAproxy and </w:t>
      </w:r>
      <w:r w:rsidRPr="00C2053F">
        <w:rPr>
          <w:rStyle w:val="CodingLanguage"/>
        </w:rPr>
        <w:t>keepalived</w:t>
      </w:r>
      <w:r w:rsidRPr="00FE16F7">
        <w:t xml:space="preserve">. The solution can be deployed using these loadbalancers, </w:t>
      </w:r>
      <w:r>
        <w:t xml:space="preserve">or </w:t>
      </w:r>
      <w:r w:rsidRPr="00FE16F7">
        <w:t xml:space="preserve">external load balancers, </w:t>
      </w:r>
      <w:r>
        <w:t xml:space="preserve">or </w:t>
      </w:r>
      <w:r w:rsidRPr="00FE16F7">
        <w:t>no load balancers or the legacy version of standalone load balancers</w:t>
      </w:r>
      <w:r>
        <w:t xml:space="preserve">. For more information on HAproxy, see </w:t>
      </w:r>
      <w:hyperlink r:id="rId20">
        <w:r>
          <w:rPr>
            <w:rStyle w:val="Hyperlink"/>
          </w:rPr>
          <w:t>http://www.haproxy.com/solutions/high-availability/</w:t>
        </w:r>
      </w:hyperlink>
      <w:r>
        <w:t>.</w:t>
      </w:r>
    </w:p>
    <w:p w14:paraId="4DC5ECCD" w14:textId="77777777" w:rsidR="000615E7" w:rsidRDefault="000615E7" w:rsidP="000615E7">
      <w:pPr>
        <w:pStyle w:val="FigureAfterspace"/>
      </w:pPr>
      <w:r>
        <w:rPr>
          <w:noProof/>
        </w:rPr>
        <w:drawing>
          <wp:inline distT="0" distB="0" distL="0" distR="0" wp14:anchorId="5D9A1534" wp14:editId="7B2C4CEB">
            <wp:extent cx="6805515" cy="3705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load-balancers.png"/>
                    <pic:cNvPicPr/>
                  </pic:nvPicPr>
                  <pic:blipFill>
                    <a:blip r:embed="rId21">
                      <a:extLst>
                        <a:ext uri="{28A0092B-C50C-407E-A947-70E740481C1C}">
                          <a14:useLocalDpi xmlns:a14="http://schemas.microsoft.com/office/drawing/2010/main" val="0"/>
                        </a:ext>
                      </a:extLst>
                    </a:blip>
                    <a:stretch>
                      <a:fillRect/>
                    </a:stretch>
                  </pic:blipFill>
                  <pic:spPr>
                    <a:xfrm>
                      <a:off x="0" y="0"/>
                      <a:ext cx="7637833" cy="4158376"/>
                    </a:xfrm>
                    <a:prstGeom prst="rect">
                      <a:avLst/>
                    </a:prstGeom>
                  </pic:spPr>
                </pic:pic>
              </a:graphicData>
            </a:graphic>
          </wp:inline>
        </w:drawing>
      </w:r>
      <w:r>
        <w:t xml:space="preserve"> </w:t>
      </w:r>
    </w:p>
    <w:p w14:paraId="3D1A4B51" w14:textId="77777777" w:rsidR="000615E7" w:rsidRDefault="000615E7" w:rsidP="000615E7">
      <w:pPr>
        <w:pStyle w:val="MISCFigureCaptionHeader8pt"/>
      </w:pPr>
      <w:bookmarkStart w:id="26" w:name="_Refd17e53955"/>
      <w:bookmarkStart w:id="27" w:name="_Tocd17e53955"/>
      <w:r w:rsidRPr="00A05F6C">
        <w:rPr>
          <w:rStyle w:val="MISCFigureCaptionHeaderBold8pt"/>
        </w:rPr>
        <w:t>Figure</w:t>
      </w:r>
      <w:bookmarkStart w:id="28" w:name="_Numd17e53955"/>
      <w:r w:rsidR="00F01F81">
        <w:rPr>
          <w:rStyle w:val="MISCFigureCaptionHeaderBold8pt"/>
        </w:rPr>
        <w:t xml:space="preserve"> </w:t>
      </w:r>
      <w:r w:rsidRPr="00A05F6C">
        <w:rPr>
          <w:rStyle w:val="MISCFigureCaptionHeaderBold8pt"/>
        </w:rPr>
        <w:fldChar w:fldCharType="begin"/>
      </w:r>
      <w:r w:rsidRPr="00A05F6C">
        <w:rPr>
          <w:rStyle w:val="MISCFigureCaptionHeaderBold8pt"/>
        </w:rPr>
        <w:instrText xml:space="preserve"> SEQ Figure \* ARABIC </w:instrText>
      </w:r>
      <w:r w:rsidRPr="00A05F6C">
        <w:rPr>
          <w:rStyle w:val="MISCFigureCaptionHeaderBold8pt"/>
        </w:rPr>
        <w:fldChar w:fldCharType="separate"/>
      </w:r>
      <w:r w:rsidR="00323A76">
        <w:rPr>
          <w:rStyle w:val="MISCFigureCaptionHeaderBold8pt"/>
          <w:noProof/>
        </w:rPr>
        <w:t>4</w:t>
      </w:r>
      <w:r w:rsidRPr="00A05F6C">
        <w:rPr>
          <w:rStyle w:val="MISCFigureCaptionHeaderBold8pt"/>
        </w:rPr>
        <w:fldChar w:fldCharType="end"/>
      </w:r>
      <w:bookmarkEnd w:id="26"/>
      <w:bookmarkEnd w:id="27"/>
      <w:bookmarkEnd w:id="28"/>
      <w:r w:rsidRPr="00A05F6C">
        <w:rPr>
          <w:rStyle w:val="MISCFigureCaptionHeaderBold8pt"/>
        </w:rPr>
        <w:t>.</w:t>
      </w:r>
      <w:r>
        <w:rPr>
          <w:rStyle w:val="MISCFigureCaptionHeaderBold8pt"/>
          <w:noProof/>
        </w:rPr>
        <w:t xml:space="preserve"> </w:t>
      </w:r>
      <w:r>
        <w:t>Load balancer architecture</w:t>
      </w:r>
    </w:p>
    <w:p w14:paraId="34C829E9" w14:textId="77777777" w:rsidR="000615E7" w:rsidRDefault="000615E7" w:rsidP="000615E7">
      <w:pPr>
        <w:pStyle w:val="Heading2"/>
      </w:pPr>
      <w:bookmarkStart w:id="29" w:name="_Refd17e53968"/>
      <w:bookmarkStart w:id="30" w:name="_Tocd17e53968"/>
      <w:bookmarkStart w:id="31" w:name="_Toc531698781"/>
      <w:bookmarkStart w:id="32" w:name="_Toc5893808"/>
      <w:r>
        <w:t>Sizing considerations</w:t>
      </w:r>
      <w:bookmarkEnd w:id="29"/>
      <w:bookmarkEnd w:id="30"/>
      <w:bookmarkEnd w:id="31"/>
      <w:bookmarkEnd w:id="32"/>
    </w:p>
    <w:p w14:paraId="7DFC8E0E" w14:textId="77777777" w:rsidR="000615E7" w:rsidRDefault="000615E7" w:rsidP="0058095B">
      <w:pPr>
        <w:pStyle w:val="BodyTextMetricHPELight10pt"/>
      </w:pPr>
      <w:r>
        <w:t xml:space="preserve">A node is a machine in the cluster (virtual or physical) with Docker Engine running on it. </w:t>
      </w:r>
      <w:r w:rsidRPr="00733369">
        <w:t xml:space="preserve">There are two types of nodes: managers and workers. UCP will run on the manager nodes. Although DTR runs on a worker node, Docker does not recommend running other application containers on them. </w:t>
      </w:r>
      <w:r>
        <w:t>To decide what size the node should be in terms of CPU, RAM, and storage resources, consider the following:</w:t>
      </w:r>
    </w:p>
    <w:p w14:paraId="5CE2BB0D" w14:textId="3CC123D8" w:rsidR="000615E7" w:rsidRDefault="000615E7" w:rsidP="00880490">
      <w:pPr>
        <w:pStyle w:val="NumberedList-Level1"/>
      </w:pPr>
      <w:r>
        <w:t>All nodes should at least fulfil the minimal requirements, for UCP 3.0, 8</w:t>
      </w:r>
      <w:r w:rsidR="00880490">
        <w:t>GB of RAM and 6</w:t>
      </w:r>
      <w:r>
        <w:t xml:space="preserve">GB of storage. </w:t>
      </w:r>
      <w:r w:rsidRPr="00103DA7">
        <w:t xml:space="preserve">For production systems, 16GB of RAM </w:t>
      </w:r>
      <w:r w:rsidR="00880490" w:rsidRPr="00880490">
        <w:t xml:space="preserve">and 25-100GB of free disk space </w:t>
      </w:r>
      <w:r w:rsidRPr="00103DA7">
        <w:t xml:space="preserve">is recommended for manager nodes. </w:t>
      </w:r>
      <w:r>
        <w:t xml:space="preserve">More detailed requirements are in the Docker EE UCP documentation at </w:t>
      </w:r>
      <w:hyperlink r:id="rId22" w:history="1">
        <w:r w:rsidRPr="004067B9">
          <w:rPr>
            <w:rStyle w:val="Hyperlink"/>
          </w:rPr>
          <w:t>https://docs.docker.com/ee/ucp/admin/install/system-requirements/</w:t>
        </w:r>
      </w:hyperlink>
      <w:r>
        <w:t xml:space="preserve">. </w:t>
      </w:r>
    </w:p>
    <w:p w14:paraId="012EC741" w14:textId="77777777" w:rsidR="000615E7" w:rsidRDefault="000615E7" w:rsidP="000615E7">
      <w:pPr>
        <w:pStyle w:val="NumberedList-Level1"/>
      </w:pPr>
      <w:r>
        <w:t xml:space="preserve">UCP controller nodes should be provided with more than the minimal requirements, but won’t need much more if nothing else runs on them. </w:t>
      </w:r>
    </w:p>
    <w:p w14:paraId="7A9EC0CE" w14:textId="77777777" w:rsidR="000615E7" w:rsidRDefault="000615E7" w:rsidP="000615E7">
      <w:pPr>
        <w:pStyle w:val="NumberedList-Level1"/>
      </w:pPr>
      <w:r>
        <w:t xml:space="preserve">Ideally, worker node size will vary based on your workloads so it is impossible to define a universal standard size. </w:t>
      </w:r>
    </w:p>
    <w:p w14:paraId="38D050A9" w14:textId="170B2244" w:rsidR="00A34543" w:rsidRPr="00D21B2F" w:rsidRDefault="000615E7" w:rsidP="00D21B2F">
      <w:pPr>
        <w:pStyle w:val="NumberedList-Level1LastBeforeBodycopy"/>
      </w:pPr>
      <w:r>
        <w:t xml:space="preserve">Other considerations like target density (average number of containers per node), whether one standard node type or several are preferred, and other operational considerations might also influence sizing. </w:t>
      </w:r>
    </w:p>
    <w:p w14:paraId="2AB328C8" w14:textId="77777777" w:rsidR="000615E7" w:rsidRDefault="000615E7" w:rsidP="0058095B">
      <w:pPr>
        <w:pStyle w:val="BodyTextMetricHPELight10pt"/>
      </w:pPr>
      <w:r>
        <w:t>If possible, node size should be determined by experimentation and testing actual workloads; and they should be refined iteratively. A good starting point is to select a standard or default machine type for all nodes in the environment. If your standard machine type provides more resources than the UCP controller nodes need, it makes sense to have a smaller node size for these. Whatever the starting choice, it is important to monitor resource usage and cost to improve the model.</w:t>
      </w:r>
    </w:p>
    <w:p w14:paraId="36303BC7" w14:textId="77777777" w:rsidR="000615E7" w:rsidRDefault="000615E7" w:rsidP="0058095B">
      <w:pPr>
        <w:pStyle w:val="BodyTextMetricHPELight10pt"/>
      </w:pPr>
      <w:r>
        <w:t xml:space="preserve">For this solution, the following tables describe sizing configurations, assuming 3 Linux workers and 3 Windows workers. The vCPU allocations are described in </w:t>
      </w:r>
      <w:r w:rsidRPr="000B33EA">
        <w:fldChar w:fldCharType="begin"/>
      </w:r>
      <w:r w:rsidRPr="000B33EA">
        <w:instrText xml:space="preserve"> REF _Refd17e54008 \h </w:instrText>
      </w:r>
      <w:r>
        <w:instrText xml:space="preserve"> \* MERGEFORMAT </w:instrText>
      </w:r>
      <w:r w:rsidRPr="000B33EA">
        <w:fldChar w:fldCharType="separate"/>
      </w:r>
      <w:r w:rsidR="00323A76" w:rsidRPr="00323A76">
        <w:t>Table 1</w:t>
      </w:r>
      <w:r w:rsidRPr="000B33EA">
        <w:fldChar w:fldCharType="end"/>
      </w:r>
      <w:r w:rsidRPr="00A27678">
        <w:t>.</w:t>
      </w:r>
    </w:p>
    <w:p w14:paraId="737200D4" w14:textId="77777777" w:rsidR="000615E7" w:rsidRDefault="000615E7" w:rsidP="000615E7">
      <w:pPr>
        <w:pStyle w:val="MISCTableCaptionHeader8pt"/>
      </w:pPr>
      <w:bookmarkStart w:id="33" w:name="_Refd17e54008"/>
      <w:bookmarkStart w:id="34" w:name="_Tocd17e54008"/>
      <w:r w:rsidRPr="00964755">
        <w:rPr>
          <w:rStyle w:val="MISCTableCaptionHeaderBold8pt"/>
        </w:rPr>
        <w:lastRenderedPageBreak/>
        <w:t>Table</w:t>
      </w:r>
      <w:bookmarkStart w:id="35" w:name="_Numd17e54008"/>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323A76">
        <w:rPr>
          <w:rStyle w:val="MISCTableCaptionHeaderBold8pt"/>
          <w:noProof/>
        </w:rPr>
        <w:t>1</w:t>
      </w:r>
      <w:r w:rsidRPr="00964755">
        <w:rPr>
          <w:rStyle w:val="MISCTableCaptionHeaderBold8pt"/>
        </w:rPr>
        <w:fldChar w:fldCharType="end"/>
      </w:r>
      <w:bookmarkEnd w:id="33"/>
      <w:bookmarkEnd w:id="34"/>
      <w:bookmarkEnd w:id="35"/>
      <w:r w:rsidRPr="00964755">
        <w:rPr>
          <w:rStyle w:val="MISCTableCaptionHeaderBold8pt"/>
        </w:rPr>
        <w:t>.</w:t>
      </w:r>
      <w:r>
        <w:t xml:space="preserve"> </w:t>
      </w:r>
      <w:proofErr w:type="gramStart"/>
      <w:r>
        <w:t>vCPU</w:t>
      </w:r>
      <w:proofErr w:type="gramEnd"/>
    </w:p>
    <w:tbl>
      <w:tblPr>
        <w:tblStyle w:val="TableGrid"/>
        <w:tblW w:w="68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80"/>
        <w:gridCol w:w="1680"/>
        <w:gridCol w:w="1680"/>
        <w:gridCol w:w="1800"/>
      </w:tblGrid>
      <w:tr w:rsidR="000615E7" w14:paraId="4A67E949" w14:textId="77777777" w:rsidTr="00CD4360">
        <w:trPr>
          <w:cantSplit/>
          <w:trHeight w:val="291"/>
        </w:trPr>
        <w:tc>
          <w:tcPr>
            <w:tcW w:w="1680" w:type="dxa"/>
            <w:tcBorders>
              <w:top w:val="nil"/>
              <w:bottom w:val="single" w:sz="36" w:space="0" w:color="00B388"/>
            </w:tcBorders>
          </w:tcPr>
          <w:p w14:paraId="7796C66A" w14:textId="77777777" w:rsidR="000615E7" w:rsidRDefault="000615E7" w:rsidP="00CD4360">
            <w:pPr>
              <w:pStyle w:val="TableSubhead8pt"/>
            </w:pPr>
            <w:r>
              <w:t>vCPUs</w:t>
            </w:r>
          </w:p>
        </w:tc>
        <w:tc>
          <w:tcPr>
            <w:tcW w:w="1680" w:type="dxa"/>
            <w:tcBorders>
              <w:top w:val="nil"/>
              <w:bottom w:val="single" w:sz="36" w:space="0" w:color="00B388"/>
            </w:tcBorders>
          </w:tcPr>
          <w:p w14:paraId="6E46C505" w14:textId="77777777" w:rsidR="000615E7" w:rsidRDefault="000615E7" w:rsidP="00CD4360">
            <w:pPr>
              <w:pStyle w:val="TableSubhead8pt"/>
              <w:jc w:val="center"/>
            </w:pPr>
            <w:r>
              <w:t>node01</w:t>
            </w:r>
          </w:p>
        </w:tc>
        <w:tc>
          <w:tcPr>
            <w:tcW w:w="1680" w:type="dxa"/>
            <w:tcBorders>
              <w:top w:val="nil"/>
              <w:bottom w:val="single" w:sz="36" w:space="0" w:color="00B388"/>
            </w:tcBorders>
          </w:tcPr>
          <w:p w14:paraId="2C013C0A" w14:textId="77777777" w:rsidR="000615E7" w:rsidRDefault="000615E7" w:rsidP="00CD4360">
            <w:pPr>
              <w:pStyle w:val="TableSubhead8pt"/>
              <w:jc w:val="center"/>
            </w:pPr>
            <w:r>
              <w:t>node02</w:t>
            </w:r>
          </w:p>
        </w:tc>
        <w:tc>
          <w:tcPr>
            <w:tcW w:w="1800" w:type="dxa"/>
            <w:tcBorders>
              <w:top w:val="nil"/>
              <w:bottom w:val="single" w:sz="36" w:space="0" w:color="00B388"/>
            </w:tcBorders>
          </w:tcPr>
          <w:p w14:paraId="466922C6" w14:textId="77777777" w:rsidR="000615E7" w:rsidRDefault="000615E7" w:rsidP="00CD4360">
            <w:pPr>
              <w:pStyle w:val="TableSubhead8pt"/>
              <w:jc w:val="center"/>
            </w:pPr>
            <w:r>
              <w:t>node03</w:t>
            </w:r>
          </w:p>
        </w:tc>
      </w:tr>
      <w:tr w:rsidR="000615E7" w14:paraId="0F7EDB60" w14:textId="77777777" w:rsidTr="00CD4360">
        <w:trPr>
          <w:cantSplit/>
          <w:trHeight w:val="291"/>
        </w:trPr>
        <w:tc>
          <w:tcPr>
            <w:tcW w:w="1680" w:type="dxa"/>
          </w:tcPr>
          <w:p w14:paraId="0F6D69D1" w14:textId="77777777" w:rsidR="000615E7" w:rsidRDefault="000615E7" w:rsidP="00CD4360">
            <w:pPr>
              <w:pStyle w:val="TableBody8pt"/>
            </w:pPr>
            <w:r>
              <w:t>ucp1</w:t>
            </w:r>
          </w:p>
        </w:tc>
        <w:tc>
          <w:tcPr>
            <w:tcW w:w="1680" w:type="dxa"/>
          </w:tcPr>
          <w:p w14:paraId="738137A9" w14:textId="77777777" w:rsidR="000615E7" w:rsidRDefault="000615E7" w:rsidP="00CD4360">
            <w:pPr>
              <w:pStyle w:val="TableBody8pt"/>
              <w:jc w:val="center"/>
            </w:pPr>
            <w:r>
              <w:t>4</w:t>
            </w:r>
          </w:p>
        </w:tc>
        <w:tc>
          <w:tcPr>
            <w:tcW w:w="1680" w:type="dxa"/>
          </w:tcPr>
          <w:p w14:paraId="3F414C33" w14:textId="77777777" w:rsidR="000615E7" w:rsidRDefault="000615E7" w:rsidP="00CD4360">
            <w:pPr>
              <w:jc w:val="center"/>
            </w:pPr>
          </w:p>
        </w:tc>
        <w:tc>
          <w:tcPr>
            <w:tcW w:w="1800" w:type="dxa"/>
          </w:tcPr>
          <w:p w14:paraId="47151978" w14:textId="77777777" w:rsidR="000615E7" w:rsidRDefault="000615E7" w:rsidP="00CD4360">
            <w:pPr>
              <w:jc w:val="center"/>
            </w:pPr>
          </w:p>
        </w:tc>
      </w:tr>
      <w:tr w:rsidR="000615E7" w14:paraId="182BF993" w14:textId="77777777" w:rsidTr="00CD4360">
        <w:trPr>
          <w:cantSplit/>
          <w:trHeight w:val="266"/>
        </w:trPr>
        <w:tc>
          <w:tcPr>
            <w:tcW w:w="1680" w:type="dxa"/>
          </w:tcPr>
          <w:p w14:paraId="10B2AFFE" w14:textId="77777777" w:rsidR="000615E7" w:rsidRDefault="000615E7" w:rsidP="00CD4360">
            <w:pPr>
              <w:pStyle w:val="TableBody8pt"/>
            </w:pPr>
            <w:r>
              <w:t>ucp2</w:t>
            </w:r>
          </w:p>
        </w:tc>
        <w:tc>
          <w:tcPr>
            <w:tcW w:w="1680" w:type="dxa"/>
          </w:tcPr>
          <w:p w14:paraId="32166D01" w14:textId="77777777" w:rsidR="000615E7" w:rsidRDefault="000615E7" w:rsidP="00CD4360">
            <w:pPr>
              <w:jc w:val="center"/>
            </w:pPr>
          </w:p>
        </w:tc>
        <w:tc>
          <w:tcPr>
            <w:tcW w:w="1680" w:type="dxa"/>
          </w:tcPr>
          <w:p w14:paraId="21608F04" w14:textId="77777777" w:rsidR="000615E7" w:rsidRDefault="000615E7" w:rsidP="00CD4360">
            <w:pPr>
              <w:pStyle w:val="TableBody8pt"/>
              <w:jc w:val="center"/>
            </w:pPr>
            <w:r>
              <w:t>4</w:t>
            </w:r>
          </w:p>
        </w:tc>
        <w:tc>
          <w:tcPr>
            <w:tcW w:w="1800" w:type="dxa"/>
          </w:tcPr>
          <w:p w14:paraId="105B4327" w14:textId="77777777" w:rsidR="000615E7" w:rsidRDefault="000615E7" w:rsidP="00CD4360">
            <w:pPr>
              <w:jc w:val="center"/>
            </w:pPr>
          </w:p>
        </w:tc>
      </w:tr>
      <w:tr w:rsidR="000615E7" w14:paraId="73CFED20" w14:textId="77777777" w:rsidTr="00CD4360">
        <w:trPr>
          <w:cantSplit/>
          <w:trHeight w:val="278"/>
        </w:trPr>
        <w:tc>
          <w:tcPr>
            <w:tcW w:w="1680" w:type="dxa"/>
          </w:tcPr>
          <w:p w14:paraId="6A123E0A" w14:textId="77777777" w:rsidR="000615E7" w:rsidRDefault="000615E7" w:rsidP="00CD4360">
            <w:pPr>
              <w:pStyle w:val="TableBody8pt"/>
            </w:pPr>
            <w:r>
              <w:t>ucp3</w:t>
            </w:r>
          </w:p>
        </w:tc>
        <w:tc>
          <w:tcPr>
            <w:tcW w:w="1680" w:type="dxa"/>
          </w:tcPr>
          <w:p w14:paraId="58E2E3F7" w14:textId="77777777" w:rsidR="000615E7" w:rsidRDefault="000615E7" w:rsidP="00CD4360">
            <w:pPr>
              <w:jc w:val="center"/>
            </w:pPr>
          </w:p>
        </w:tc>
        <w:tc>
          <w:tcPr>
            <w:tcW w:w="1680" w:type="dxa"/>
          </w:tcPr>
          <w:p w14:paraId="13506EDF" w14:textId="77777777" w:rsidR="000615E7" w:rsidRDefault="000615E7" w:rsidP="00CD4360">
            <w:pPr>
              <w:jc w:val="center"/>
            </w:pPr>
          </w:p>
        </w:tc>
        <w:tc>
          <w:tcPr>
            <w:tcW w:w="1800" w:type="dxa"/>
          </w:tcPr>
          <w:p w14:paraId="0FBA2952" w14:textId="77777777" w:rsidR="000615E7" w:rsidRDefault="000615E7" w:rsidP="00CD4360">
            <w:pPr>
              <w:pStyle w:val="TableBody8pt"/>
              <w:jc w:val="center"/>
            </w:pPr>
            <w:r>
              <w:t>4</w:t>
            </w:r>
          </w:p>
        </w:tc>
      </w:tr>
      <w:tr w:rsidR="000615E7" w14:paraId="526A9398" w14:textId="77777777" w:rsidTr="00CD4360">
        <w:trPr>
          <w:cantSplit/>
          <w:trHeight w:val="278"/>
        </w:trPr>
        <w:tc>
          <w:tcPr>
            <w:tcW w:w="1680" w:type="dxa"/>
          </w:tcPr>
          <w:p w14:paraId="0AC8E9A0" w14:textId="77777777" w:rsidR="000615E7" w:rsidRDefault="000615E7" w:rsidP="00CD4360">
            <w:pPr>
              <w:pStyle w:val="TableBody8pt"/>
            </w:pPr>
            <w:r>
              <w:t>dtr1</w:t>
            </w:r>
          </w:p>
        </w:tc>
        <w:tc>
          <w:tcPr>
            <w:tcW w:w="1680" w:type="dxa"/>
          </w:tcPr>
          <w:p w14:paraId="58B7627C" w14:textId="77777777" w:rsidR="000615E7" w:rsidRDefault="000615E7" w:rsidP="00CD4360">
            <w:pPr>
              <w:pStyle w:val="TableBody8pt"/>
              <w:jc w:val="center"/>
            </w:pPr>
            <w:r>
              <w:t>2</w:t>
            </w:r>
          </w:p>
        </w:tc>
        <w:tc>
          <w:tcPr>
            <w:tcW w:w="1680" w:type="dxa"/>
          </w:tcPr>
          <w:p w14:paraId="0E4A1434" w14:textId="77777777" w:rsidR="000615E7" w:rsidRDefault="000615E7" w:rsidP="00CD4360">
            <w:pPr>
              <w:jc w:val="center"/>
            </w:pPr>
          </w:p>
        </w:tc>
        <w:tc>
          <w:tcPr>
            <w:tcW w:w="1800" w:type="dxa"/>
          </w:tcPr>
          <w:p w14:paraId="4AF5CA9C" w14:textId="77777777" w:rsidR="000615E7" w:rsidRDefault="000615E7" w:rsidP="00CD4360">
            <w:pPr>
              <w:jc w:val="center"/>
            </w:pPr>
          </w:p>
        </w:tc>
      </w:tr>
      <w:tr w:rsidR="000615E7" w14:paraId="717FF46A" w14:textId="77777777" w:rsidTr="00CD4360">
        <w:trPr>
          <w:cantSplit/>
          <w:trHeight w:val="266"/>
        </w:trPr>
        <w:tc>
          <w:tcPr>
            <w:tcW w:w="1680" w:type="dxa"/>
          </w:tcPr>
          <w:p w14:paraId="5DAD0EA6" w14:textId="77777777" w:rsidR="000615E7" w:rsidRDefault="000615E7" w:rsidP="00CD4360">
            <w:pPr>
              <w:pStyle w:val="TableBody8pt"/>
            </w:pPr>
            <w:r>
              <w:t xml:space="preserve">dtr2 </w:t>
            </w:r>
          </w:p>
        </w:tc>
        <w:tc>
          <w:tcPr>
            <w:tcW w:w="1680" w:type="dxa"/>
          </w:tcPr>
          <w:p w14:paraId="5317EDBD" w14:textId="77777777" w:rsidR="000615E7" w:rsidRDefault="000615E7" w:rsidP="00CD4360">
            <w:pPr>
              <w:jc w:val="center"/>
            </w:pPr>
          </w:p>
        </w:tc>
        <w:tc>
          <w:tcPr>
            <w:tcW w:w="1680" w:type="dxa"/>
          </w:tcPr>
          <w:p w14:paraId="58085A07" w14:textId="77777777" w:rsidR="000615E7" w:rsidRDefault="000615E7" w:rsidP="00CD4360">
            <w:pPr>
              <w:pStyle w:val="TableBody8pt"/>
              <w:jc w:val="center"/>
            </w:pPr>
            <w:r>
              <w:t>2</w:t>
            </w:r>
          </w:p>
        </w:tc>
        <w:tc>
          <w:tcPr>
            <w:tcW w:w="1800" w:type="dxa"/>
          </w:tcPr>
          <w:p w14:paraId="5372ADBC" w14:textId="77777777" w:rsidR="000615E7" w:rsidRDefault="000615E7" w:rsidP="00CD4360">
            <w:pPr>
              <w:jc w:val="center"/>
            </w:pPr>
          </w:p>
        </w:tc>
      </w:tr>
      <w:tr w:rsidR="000615E7" w14:paraId="3D70163E" w14:textId="77777777" w:rsidTr="00CD4360">
        <w:trPr>
          <w:cantSplit/>
          <w:trHeight w:val="278"/>
        </w:trPr>
        <w:tc>
          <w:tcPr>
            <w:tcW w:w="1680" w:type="dxa"/>
          </w:tcPr>
          <w:p w14:paraId="54D06EA8" w14:textId="77777777" w:rsidR="000615E7" w:rsidRDefault="000615E7" w:rsidP="00CD4360">
            <w:pPr>
              <w:pStyle w:val="TableBody8pt"/>
            </w:pPr>
            <w:r>
              <w:t xml:space="preserve">dtr3 </w:t>
            </w:r>
          </w:p>
        </w:tc>
        <w:tc>
          <w:tcPr>
            <w:tcW w:w="1680" w:type="dxa"/>
          </w:tcPr>
          <w:p w14:paraId="5B320F73" w14:textId="77777777" w:rsidR="000615E7" w:rsidRDefault="000615E7" w:rsidP="00CD4360">
            <w:pPr>
              <w:jc w:val="center"/>
            </w:pPr>
          </w:p>
        </w:tc>
        <w:tc>
          <w:tcPr>
            <w:tcW w:w="1680" w:type="dxa"/>
          </w:tcPr>
          <w:p w14:paraId="2A87A89D" w14:textId="77777777" w:rsidR="000615E7" w:rsidRDefault="000615E7" w:rsidP="00CD4360">
            <w:pPr>
              <w:jc w:val="center"/>
            </w:pPr>
          </w:p>
        </w:tc>
        <w:tc>
          <w:tcPr>
            <w:tcW w:w="1800" w:type="dxa"/>
          </w:tcPr>
          <w:p w14:paraId="315C4FD9" w14:textId="77777777" w:rsidR="000615E7" w:rsidRDefault="000615E7" w:rsidP="00CD4360">
            <w:pPr>
              <w:pStyle w:val="TableBody8pt"/>
              <w:jc w:val="center"/>
            </w:pPr>
            <w:r>
              <w:t>2</w:t>
            </w:r>
          </w:p>
        </w:tc>
      </w:tr>
      <w:tr w:rsidR="000615E7" w14:paraId="7A5C9288" w14:textId="77777777" w:rsidTr="00CD4360">
        <w:trPr>
          <w:cantSplit/>
          <w:trHeight w:val="278"/>
        </w:trPr>
        <w:tc>
          <w:tcPr>
            <w:tcW w:w="1680" w:type="dxa"/>
          </w:tcPr>
          <w:p w14:paraId="10121D45" w14:textId="77777777" w:rsidR="000615E7" w:rsidRDefault="000615E7" w:rsidP="00CD4360">
            <w:pPr>
              <w:pStyle w:val="TableBody8pt"/>
            </w:pPr>
            <w:r>
              <w:t xml:space="preserve">worker1 </w:t>
            </w:r>
          </w:p>
        </w:tc>
        <w:tc>
          <w:tcPr>
            <w:tcW w:w="1680" w:type="dxa"/>
          </w:tcPr>
          <w:p w14:paraId="21F9A441" w14:textId="77777777" w:rsidR="000615E7" w:rsidRDefault="000615E7" w:rsidP="00CD4360">
            <w:pPr>
              <w:pStyle w:val="TableBody8pt"/>
              <w:jc w:val="center"/>
            </w:pPr>
            <w:r>
              <w:t>4</w:t>
            </w:r>
          </w:p>
        </w:tc>
        <w:tc>
          <w:tcPr>
            <w:tcW w:w="1680" w:type="dxa"/>
          </w:tcPr>
          <w:p w14:paraId="011F1055" w14:textId="77777777" w:rsidR="000615E7" w:rsidRDefault="000615E7" w:rsidP="00CD4360">
            <w:pPr>
              <w:jc w:val="center"/>
            </w:pPr>
          </w:p>
        </w:tc>
        <w:tc>
          <w:tcPr>
            <w:tcW w:w="1800" w:type="dxa"/>
          </w:tcPr>
          <w:p w14:paraId="1FC241A1" w14:textId="77777777" w:rsidR="000615E7" w:rsidRDefault="000615E7" w:rsidP="00CD4360">
            <w:pPr>
              <w:jc w:val="center"/>
            </w:pPr>
          </w:p>
        </w:tc>
      </w:tr>
      <w:tr w:rsidR="000615E7" w14:paraId="74D44EFF" w14:textId="77777777" w:rsidTr="00CD4360">
        <w:trPr>
          <w:cantSplit/>
          <w:trHeight w:val="278"/>
        </w:trPr>
        <w:tc>
          <w:tcPr>
            <w:tcW w:w="1680" w:type="dxa"/>
          </w:tcPr>
          <w:p w14:paraId="4C6E56F7" w14:textId="77777777" w:rsidR="000615E7" w:rsidRDefault="000615E7" w:rsidP="00CD4360">
            <w:pPr>
              <w:pStyle w:val="TableBody8pt"/>
            </w:pPr>
            <w:r>
              <w:t xml:space="preserve">worker2 </w:t>
            </w:r>
          </w:p>
        </w:tc>
        <w:tc>
          <w:tcPr>
            <w:tcW w:w="1680" w:type="dxa"/>
          </w:tcPr>
          <w:p w14:paraId="400B2503" w14:textId="77777777" w:rsidR="000615E7" w:rsidRDefault="000615E7" w:rsidP="00CD4360">
            <w:pPr>
              <w:jc w:val="center"/>
            </w:pPr>
          </w:p>
        </w:tc>
        <w:tc>
          <w:tcPr>
            <w:tcW w:w="1680" w:type="dxa"/>
          </w:tcPr>
          <w:p w14:paraId="0697B16B" w14:textId="77777777" w:rsidR="000615E7" w:rsidRDefault="000615E7" w:rsidP="00CD4360">
            <w:pPr>
              <w:pStyle w:val="TableBody8pt"/>
              <w:jc w:val="center"/>
            </w:pPr>
            <w:r>
              <w:t>4</w:t>
            </w:r>
          </w:p>
        </w:tc>
        <w:tc>
          <w:tcPr>
            <w:tcW w:w="1800" w:type="dxa"/>
          </w:tcPr>
          <w:p w14:paraId="047E1ABC" w14:textId="77777777" w:rsidR="000615E7" w:rsidRDefault="000615E7" w:rsidP="00CD4360">
            <w:pPr>
              <w:jc w:val="center"/>
            </w:pPr>
          </w:p>
        </w:tc>
      </w:tr>
      <w:tr w:rsidR="000615E7" w14:paraId="5911B5F9" w14:textId="77777777" w:rsidTr="00CD4360">
        <w:trPr>
          <w:cantSplit/>
          <w:trHeight w:val="266"/>
        </w:trPr>
        <w:tc>
          <w:tcPr>
            <w:tcW w:w="1680" w:type="dxa"/>
          </w:tcPr>
          <w:p w14:paraId="0FE78F64" w14:textId="77777777" w:rsidR="000615E7" w:rsidRDefault="000615E7" w:rsidP="00CD4360">
            <w:pPr>
              <w:pStyle w:val="TableBody8pt"/>
            </w:pPr>
            <w:r>
              <w:t xml:space="preserve">worker3 </w:t>
            </w:r>
          </w:p>
        </w:tc>
        <w:tc>
          <w:tcPr>
            <w:tcW w:w="1680" w:type="dxa"/>
          </w:tcPr>
          <w:p w14:paraId="4174A175" w14:textId="77777777" w:rsidR="000615E7" w:rsidRDefault="000615E7" w:rsidP="00CD4360">
            <w:pPr>
              <w:jc w:val="center"/>
            </w:pPr>
          </w:p>
        </w:tc>
        <w:tc>
          <w:tcPr>
            <w:tcW w:w="1680" w:type="dxa"/>
          </w:tcPr>
          <w:p w14:paraId="3262CCD6" w14:textId="77777777" w:rsidR="000615E7" w:rsidRDefault="000615E7" w:rsidP="00CD4360">
            <w:pPr>
              <w:jc w:val="center"/>
            </w:pPr>
          </w:p>
        </w:tc>
        <w:tc>
          <w:tcPr>
            <w:tcW w:w="1800" w:type="dxa"/>
          </w:tcPr>
          <w:p w14:paraId="13590496" w14:textId="77777777" w:rsidR="000615E7" w:rsidRDefault="000615E7" w:rsidP="00CD4360">
            <w:pPr>
              <w:pStyle w:val="TableBody8pt"/>
              <w:jc w:val="center"/>
            </w:pPr>
            <w:r>
              <w:t>4</w:t>
            </w:r>
          </w:p>
        </w:tc>
      </w:tr>
      <w:tr w:rsidR="000615E7" w14:paraId="56DBAF7D" w14:textId="77777777" w:rsidTr="00CD4360">
        <w:trPr>
          <w:cantSplit/>
          <w:trHeight w:val="278"/>
        </w:trPr>
        <w:tc>
          <w:tcPr>
            <w:tcW w:w="1680" w:type="dxa"/>
          </w:tcPr>
          <w:p w14:paraId="177EF63D" w14:textId="77777777" w:rsidR="000615E7" w:rsidRDefault="000615E7" w:rsidP="00CD4360">
            <w:pPr>
              <w:pStyle w:val="TableBody8pt"/>
            </w:pPr>
            <w:r>
              <w:t>win-worker1</w:t>
            </w:r>
          </w:p>
        </w:tc>
        <w:tc>
          <w:tcPr>
            <w:tcW w:w="1680" w:type="dxa"/>
          </w:tcPr>
          <w:p w14:paraId="7CB94165" w14:textId="77777777" w:rsidR="000615E7" w:rsidRDefault="000615E7" w:rsidP="00CD4360">
            <w:pPr>
              <w:pStyle w:val="TableBody8pt"/>
              <w:jc w:val="center"/>
            </w:pPr>
            <w:r>
              <w:t>4</w:t>
            </w:r>
          </w:p>
        </w:tc>
        <w:tc>
          <w:tcPr>
            <w:tcW w:w="1680" w:type="dxa"/>
          </w:tcPr>
          <w:p w14:paraId="6A0ECB95" w14:textId="77777777" w:rsidR="000615E7" w:rsidRDefault="000615E7" w:rsidP="00CD4360">
            <w:pPr>
              <w:jc w:val="center"/>
            </w:pPr>
          </w:p>
        </w:tc>
        <w:tc>
          <w:tcPr>
            <w:tcW w:w="1800" w:type="dxa"/>
          </w:tcPr>
          <w:p w14:paraId="54A4F1C3" w14:textId="77777777" w:rsidR="000615E7" w:rsidRDefault="000615E7" w:rsidP="00CD4360">
            <w:pPr>
              <w:jc w:val="center"/>
            </w:pPr>
          </w:p>
        </w:tc>
      </w:tr>
      <w:tr w:rsidR="000615E7" w14:paraId="727FB659" w14:textId="77777777" w:rsidTr="00CD4360">
        <w:trPr>
          <w:cantSplit/>
          <w:trHeight w:val="278"/>
        </w:trPr>
        <w:tc>
          <w:tcPr>
            <w:tcW w:w="1680" w:type="dxa"/>
          </w:tcPr>
          <w:p w14:paraId="44E82C98" w14:textId="77777777" w:rsidR="000615E7" w:rsidRDefault="000615E7" w:rsidP="00CD4360">
            <w:pPr>
              <w:pStyle w:val="TableBody8pt"/>
            </w:pPr>
            <w:r>
              <w:t>win-worker2</w:t>
            </w:r>
          </w:p>
        </w:tc>
        <w:tc>
          <w:tcPr>
            <w:tcW w:w="1680" w:type="dxa"/>
          </w:tcPr>
          <w:p w14:paraId="1A03A96C" w14:textId="77777777" w:rsidR="000615E7" w:rsidRDefault="000615E7" w:rsidP="00CD4360">
            <w:pPr>
              <w:jc w:val="center"/>
            </w:pPr>
          </w:p>
        </w:tc>
        <w:tc>
          <w:tcPr>
            <w:tcW w:w="1680" w:type="dxa"/>
          </w:tcPr>
          <w:p w14:paraId="198764C9" w14:textId="77777777" w:rsidR="000615E7" w:rsidRDefault="000615E7" w:rsidP="00CD4360">
            <w:pPr>
              <w:pStyle w:val="TableBody8pt"/>
              <w:jc w:val="center"/>
            </w:pPr>
            <w:r>
              <w:t>4</w:t>
            </w:r>
          </w:p>
        </w:tc>
        <w:tc>
          <w:tcPr>
            <w:tcW w:w="1800" w:type="dxa"/>
          </w:tcPr>
          <w:p w14:paraId="7A32309B" w14:textId="77777777" w:rsidR="000615E7" w:rsidRDefault="000615E7" w:rsidP="00CD4360">
            <w:pPr>
              <w:jc w:val="center"/>
            </w:pPr>
          </w:p>
        </w:tc>
      </w:tr>
      <w:tr w:rsidR="000615E7" w14:paraId="7FD97725" w14:textId="77777777" w:rsidTr="00CD4360">
        <w:trPr>
          <w:cantSplit/>
          <w:trHeight w:val="278"/>
        </w:trPr>
        <w:tc>
          <w:tcPr>
            <w:tcW w:w="1680" w:type="dxa"/>
          </w:tcPr>
          <w:p w14:paraId="288360E8" w14:textId="77777777" w:rsidR="000615E7" w:rsidRDefault="000615E7" w:rsidP="00CD4360">
            <w:pPr>
              <w:pStyle w:val="TableBody8pt"/>
            </w:pPr>
            <w:r>
              <w:t>win-worker3</w:t>
            </w:r>
          </w:p>
        </w:tc>
        <w:tc>
          <w:tcPr>
            <w:tcW w:w="1680" w:type="dxa"/>
          </w:tcPr>
          <w:p w14:paraId="53295F66" w14:textId="77777777" w:rsidR="000615E7" w:rsidRDefault="000615E7" w:rsidP="00CD4360">
            <w:pPr>
              <w:jc w:val="center"/>
            </w:pPr>
          </w:p>
        </w:tc>
        <w:tc>
          <w:tcPr>
            <w:tcW w:w="1680" w:type="dxa"/>
          </w:tcPr>
          <w:p w14:paraId="753DB1F4" w14:textId="77777777" w:rsidR="000615E7" w:rsidRDefault="000615E7" w:rsidP="00CD4360">
            <w:pPr>
              <w:jc w:val="center"/>
            </w:pPr>
          </w:p>
        </w:tc>
        <w:tc>
          <w:tcPr>
            <w:tcW w:w="1800" w:type="dxa"/>
          </w:tcPr>
          <w:p w14:paraId="5AE0DF0A" w14:textId="77777777" w:rsidR="000615E7" w:rsidRDefault="000615E7" w:rsidP="00CD4360">
            <w:pPr>
              <w:pStyle w:val="TableBody8pt"/>
              <w:jc w:val="center"/>
            </w:pPr>
            <w:r>
              <w:t>4</w:t>
            </w:r>
          </w:p>
        </w:tc>
      </w:tr>
      <w:tr w:rsidR="000615E7" w14:paraId="218B1820" w14:textId="77777777" w:rsidTr="00CD4360">
        <w:trPr>
          <w:cantSplit/>
          <w:trHeight w:val="266"/>
        </w:trPr>
        <w:tc>
          <w:tcPr>
            <w:tcW w:w="1680" w:type="dxa"/>
          </w:tcPr>
          <w:p w14:paraId="54BCB197" w14:textId="77777777" w:rsidR="000615E7" w:rsidRDefault="000615E7" w:rsidP="00CD4360">
            <w:pPr>
              <w:pStyle w:val="TableBody8pt"/>
            </w:pPr>
            <w:r>
              <w:t xml:space="preserve">lb1 </w:t>
            </w:r>
          </w:p>
        </w:tc>
        <w:tc>
          <w:tcPr>
            <w:tcW w:w="1680" w:type="dxa"/>
          </w:tcPr>
          <w:p w14:paraId="65F5BE1A" w14:textId="77777777" w:rsidR="000615E7" w:rsidRDefault="000615E7" w:rsidP="00CD4360">
            <w:pPr>
              <w:pStyle w:val="TableBody8pt"/>
              <w:jc w:val="center"/>
            </w:pPr>
            <w:r>
              <w:t>2</w:t>
            </w:r>
          </w:p>
        </w:tc>
        <w:tc>
          <w:tcPr>
            <w:tcW w:w="1680" w:type="dxa"/>
          </w:tcPr>
          <w:p w14:paraId="1F8AD9E4" w14:textId="77777777" w:rsidR="000615E7" w:rsidRDefault="000615E7" w:rsidP="00CD4360">
            <w:pPr>
              <w:jc w:val="center"/>
            </w:pPr>
          </w:p>
        </w:tc>
        <w:tc>
          <w:tcPr>
            <w:tcW w:w="1800" w:type="dxa"/>
          </w:tcPr>
          <w:p w14:paraId="2CD5CFA1" w14:textId="77777777" w:rsidR="000615E7" w:rsidRDefault="000615E7" w:rsidP="00CD4360">
            <w:pPr>
              <w:jc w:val="center"/>
            </w:pPr>
          </w:p>
        </w:tc>
      </w:tr>
      <w:tr w:rsidR="000615E7" w14:paraId="171A58E7" w14:textId="77777777" w:rsidTr="00CD4360">
        <w:trPr>
          <w:cantSplit/>
          <w:trHeight w:val="278"/>
        </w:trPr>
        <w:tc>
          <w:tcPr>
            <w:tcW w:w="1680" w:type="dxa"/>
          </w:tcPr>
          <w:p w14:paraId="702945C9" w14:textId="77777777" w:rsidR="000615E7" w:rsidRDefault="000615E7" w:rsidP="00CD4360">
            <w:pPr>
              <w:pStyle w:val="TableBody8pt"/>
            </w:pPr>
            <w:r>
              <w:t xml:space="preserve">lb2 </w:t>
            </w:r>
          </w:p>
        </w:tc>
        <w:tc>
          <w:tcPr>
            <w:tcW w:w="1680" w:type="dxa"/>
          </w:tcPr>
          <w:p w14:paraId="7A6718C4" w14:textId="77777777" w:rsidR="000615E7" w:rsidRDefault="000615E7" w:rsidP="00CD4360">
            <w:pPr>
              <w:jc w:val="center"/>
            </w:pPr>
          </w:p>
        </w:tc>
        <w:tc>
          <w:tcPr>
            <w:tcW w:w="1680" w:type="dxa"/>
          </w:tcPr>
          <w:p w14:paraId="602E1502" w14:textId="77777777" w:rsidR="000615E7" w:rsidRDefault="000615E7" w:rsidP="00CD4360">
            <w:pPr>
              <w:pStyle w:val="TableBody8pt"/>
              <w:jc w:val="center"/>
            </w:pPr>
            <w:r>
              <w:t>2</w:t>
            </w:r>
          </w:p>
        </w:tc>
        <w:tc>
          <w:tcPr>
            <w:tcW w:w="1800" w:type="dxa"/>
          </w:tcPr>
          <w:p w14:paraId="62E8C6AA" w14:textId="77777777" w:rsidR="000615E7" w:rsidRDefault="000615E7" w:rsidP="00CD4360">
            <w:pPr>
              <w:jc w:val="center"/>
            </w:pPr>
          </w:p>
        </w:tc>
      </w:tr>
      <w:tr w:rsidR="000615E7" w14:paraId="6C10538D" w14:textId="77777777" w:rsidTr="00CD4360">
        <w:trPr>
          <w:cantSplit/>
          <w:trHeight w:val="278"/>
        </w:trPr>
        <w:tc>
          <w:tcPr>
            <w:tcW w:w="1680" w:type="dxa"/>
          </w:tcPr>
          <w:p w14:paraId="68D15408" w14:textId="77777777" w:rsidR="000615E7" w:rsidRDefault="000615E7" w:rsidP="00CD4360">
            <w:pPr>
              <w:pStyle w:val="TableBody8pt"/>
            </w:pPr>
            <w:r>
              <w:t xml:space="preserve">nfs </w:t>
            </w:r>
          </w:p>
        </w:tc>
        <w:tc>
          <w:tcPr>
            <w:tcW w:w="1680" w:type="dxa"/>
          </w:tcPr>
          <w:p w14:paraId="4191A700" w14:textId="77777777" w:rsidR="000615E7" w:rsidRDefault="000615E7" w:rsidP="00CD4360">
            <w:pPr>
              <w:jc w:val="center"/>
            </w:pPr>
          </w:p>
        </w:tc>
        <w:tc>
          <w:tcPr>
            <w:tcW w:w="1680" w:type="dxa"/>
          </w:tcPr>
          <w:p w14:paraId="0BC07AA7" w14:textId="77777777" w:rsidR="000615E7" w:rsidRDefault="000615E7" w:rsidP="00CD4360">
            <w:pPr>
              <w:jc w:val="center"/>
            </w:pPr>
          </w:p>
        </w:tc>
        <w:tc>
          <w:tcPr>
            <w:tcW w:w="1800" w:type="dxa"/>
          </w:tcPr>
          <w:p w14:paraId="722E0F5D" w14:textId="77777777" w:rsidR="000615E7" w:rsidRDefault="000615E7" w:rsidP="00CD4360">
            <w:pPr>
              <w:pStyle w:val="TableBody8pt"/>
              <w:jc w:val="center"/>
            </w:pPr>
            <w:r>
              <w:t>2</w:t>
            </w:r>
          </w:p>
        </w:tc>
      </w:tr>
      <w:tr w:rsidR="000615E7" w14:paraId="3DD2B626" w14:textId="77777777" w:rsidTr="00CD4360">
        <w:trPr>
          <w:cantSplit/>
          <w:trHeight w:val="266"/>
        </w:trPr>
        <w:tc>
          <w:tcPr>
            <w:tcW w:w="1680" w:type="dxa"/>
          </w:tcPr>
          <w:p w14:paraId="4962304C" w14:textId="77777777" w:rsidR="000615E7" w:rsidRDefault="000615E7" w:rsidP="00CD4360">
            <w:pPr>
              <w:pStyle w:val="TableBody8pt"/>
            </w:pPr>
            <w:r>
              <w:t xml:space="preserve">logger </w:t>
            </w:r>
          </w:p>
        </w:tc>
        <w:tc>
          <w:tcPr>
            <w:tcW w:w="1680" w:type="dxa"/>
          </w:tcPr>
          <w:p w14:paraId="56E3B8FC" w14:textId="77777777" w:rsidR="000615E7" w:rsidRDefault="000615E7" w:rsidP="00CD4360">
            <w:pPr>
              <w:jc w:val="center"/>
            </w:pPr>
          </w:p>
        </w:tc>
        <w:tc>
          <w:tcPr>
            <w:tcW w:w="1680" w:type="dxa"/>
          </w:tcPr>
          <w:p w14:paraId="793C9288" w14:textId="77777777" w:rsidR="000615E7" w:rsidRDefault="000615E7" w:rsidP="00CD4360">
            <w:pPr>
              <w:pStyle w:val="TableBody8pt"/>
              <w:jc w:val="center"/>
            </w:pPr>
            <w:r>
              <w:t>2</w:t>
            </w:r>
          </w:p>
        </w:tc>
        <w:tc>
          <w:tcPr>
            <w:tcW w:w="1800" w:type="dxa"/>
          </w:tcPr>
          <w:p w14:paraId="23CE5655" w14:textId="77777777" w:rsidR="000615E7" w:rsidRDefault="000615E7" w:rsidP="00CD4360">
            <w:pPr>
              <w:jc w:val="center"/>
            </w:pPr>
          </w:p>
        </w:tc>
      </w:tr>
      <w:tr w:rsidR="000615E7" w14:paraId="57D76198" w14:textId="77777777" w:rsidTr="00CD4360">
        <w:trPr>
          <w:cantSplit/>
          <w:trHeight w:val="65"/>
        </w:trPr>
        <w:tc>
          <w:tcPr>
            <w:tcW w:w="1680" w:type="dxa"/>
          </w:tcPr>
          <w:p w14:paraId="57A29D48" w14:textId="77777777" w:rsidR="000615E7" w:rsidRPr="00745BFD" w:rsidRDefault="000615E7" w:rsidP="00CD4360">
            <w:pPr>
              <w:pStyle w:val="TableBody8pt"/>
              <w:rPr>
                <w:rStyle w:val="BoldEmpha"/>
              </w:rPr>
            </w:pPr>
            <w:r w:rsidRPr="00745BFD">
              <w:rPr>
                <w:rStyle w:val="BoldEmpha"/>
              </w:rPr>
              <w:t xml:space="preserve">Total vCPU per node </w:t>
            </w:r>
          </w:p>
        </w:tc>
        <w:tc>
          <w:tcPr>
            <w:tcW w:w="1680" w:type="dxa"/>
          </w:tcPr>
          <w:p w14:paraId="1478A5F4"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c>
          <w:tcPr>
            <w:tcW w:w="1680" w:type="dxa"/>
          </w:tcPr>
          <w:p w14:paraId="73835076" w14:textId="77777777" w:rsidR="000615E7" w:rsidRPr="00745BFD" w:rsidRDefault="000615E7" w:rsidP="00CD4360">
            <w:pPr>
              <w:pStyle w:val="TableBody8pt"/>
              <w:jc w:val="center"/>
              <w:rPr>
                <w:rStyle w:val="BoldEmpha"/>
              </w:rPr>
            </w:pPr>
            <w:r w:rsidRPr="00745BFD">
              <w:rPr>
                <w:rStyle w:val="BoldEmpha"/>
              </w:rPr>
              <w:t>1</w:t>
            </w:r>
            <w:r>
              <w:rPr>
                <w:rStyle w:val="BoldEmpha"/>
              </w:rPr>
              <w:t>8</w:t>
            </w:r>
          </w:p>
        </w:tc>
        <w:tc>
          <w:tcPr>
            <w:tcW w:w="1800" w:type="dxa"/>
          </w:tcPr>
          <w:p w14:paraId="0FB2C25F"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r>
    </w:tbl>
    <w:p w14:paraId="7CC7EF10" w14:textId="77777777" w:rsidR="000615E7" w:rsidRDefault="000615E7" w:rsidP="000615E7">
      <w:pPr>
        <w:pStyle w:val="MISCNote-Ruleabove"/>
      </w:pPr>
      <w:r>
        <w:t>Note</w:t>
      </w:r>
    </w:p>
    <w:p w14:paraId="1D2B39C4" w14:textId="77777777" w:rsidR="000615E7" w:rsidRDefault="000615E7" w:rsidP="000615E7">
      <w:pPr>
        <w:pStyle w:val="MISCNote-Rulebelow"/>
      </w:pPr>
      <w:r>
        <w:t>In the case of one ESX host failure, 2 nodes are enough to accommodate the amount of vCPU required.</w:t>
      </w:r>
    </w:p>
    <w:p w14:paraId="0A1C2DF5" w14:textId="77777777" w:rsidR="00D21B2F" w:rsidRDefault="00D21B2F">
      <w:pPr>
        <w:rPr>
          <w:sz w:val="20"/>
          <w:szCs w:val="18"/>
        </w:rPr>
      </w:pPr>
      <w:bookmarkStart w:id="36" w:name="_Refd17e54330"/>
      <w:bookmarkStart w:id="37" w:name="_Tocd17e54330"/>
      <w:r>
        <w:br w:type="page"/>
      </w:r>
    </w:p>
    <w:p w14:paraId="68C80A83" w14:textId="29DFF5BD" w:rsidR="00C10A88" w:rsidRDefault="00C10A88" w:rsidP="00C10A88">
      <w:pPr>
        <w:pStyle w:val="Heading3"/>
      </w:pPr>
      <w:r w:rsidRPr="00C10A88">
        <w:lastRenderedPageBreak/>
        <w:t>Memory allocation for 3 node solution</w:t>
      </w:r>
    </w:p>
    <w:p w14:paraId="1E53DEE9" w14:textId="212E5915" w:rsidR="000615E7" w:rsidRPr="00A27678" w:rsidRDefault="000615E7" w:rsidP="0058095B">
      <w:pPr>
        <w:pStyle w:val="BodyTextMetricHPELight10pt"/>
        <w:rPr>
          <w:rStyle w:val="MISCTableCaptionHeaderBold8pt"/>
        </w:rPr>
      </w:pPr>
      <w:r w:rsidRPr="00A27678">
        <w:t>The memory allocation for this solution (3 Linux workers and 3 Windows workers), is described in</w:t>
      </w:r>
      <w:r w:rsidRPr="005745E8">
        <w:t xml:space="preserve"> </w:t>
      </w:r>
      <w:r w:rsidRPr="005745E8">
        <w:fldChar w:fldCharType="begin"/>
      </w:r>
      <w:r w:rsidRPr="005745E8">
        <w:instrText xml:space="preserve"> REF _Ref531254602 \h  \* MERGEFORMAT </w:instrText>
      </w:r>
      <w:r w:rsidRPr="005745E8">
        <w:fldChar w:fldCharType="separate"/>
      </w:r>
      <w:r w:rsidR="00323A76" w:rsidRPr="00323A76">
        <w:t>Table 2</w:t>
      </w:r>
      <w:r w:rsidRPr="005745E8">
        <w:fldChar w:fldCharType="end"/>
      </w:r>
      <w:r w:rsidRPr="005745E8">
        <w:t>.</w:t>
      </w:r>
      <w:r>
        <w:t xml:space="preserve"> </w:t>
      </w:r>
    </w:p>
    <w:p w14:paraId="129B47CB" w14:textId="77777777" w:rsidR="000615E7" w:rsidRDefault="000615E7" w:rsidP="000615E7">
      <w:pPr>
        <w:pStyle w:val="MISCTableCaptionHeader8pt"/>
      </w:pPr>
      <w:bookmarkStart w:id="38" w:name="_Ref531254602"/>
      <w:r w:rsidRPr="00964755">
        <w:rPr>
          <w:rStyle w:val="MISCTableCaptionHeaderBold8pt"/>
        </w:rPr>
        <w:t>Table</w:t>
      </w:r>
      <w:bookmarkStart w:id="39" w:name="_Numd17e54330"/>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323A76">
        <w:rPr>
          <w:rStyle w:val="MISCTableCaptionHeaderBold8pt"/>
          <w:noProof/>
        </w:rPr>
        <w:t>2</w:t>
      </w:r>
      <w:r w:rsidRPr="00964755">
        <w:rPr>
          <w:rStyle w:val="MISCTableCaptionHeaderBold8pt"/>
        </w:rPr>
        <w:fldChar w:fldCharType="end"/>
      </w:r>
      <w:bookmarkEnd w:id="36"/>
      <w:bookmarkEnd w:id="37"/>
      <w:bookmarkEnd w:id="38"/>
      <w:bookmarkEnd w:id="39"/>
      <w:r w:rsidRPr="00964755">
        <w:rPr>
          <w:rStyle w:val="MISCTableCaptionHeaderBold8pt"/>
        </w:rPr>
        <w:t>.</w:t>
      </w:r>
      <w:r>
        <w:t xml:space="preserve"> Memory allocation</w:t>
      </w:r>
    </w:p>
    <w:tbl>
      <w:tblPr>
        <w:tblStyle w:val="TableGrid"/>
        <w:tblW w:w="667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00"/>
        <w:gridCol w:w="1278"/>
        <w:gridCol w:w="1440"/>
        <w:gridCol w:w="1560"/>
      </w:tblGrid>
      <w:tr w:rsidR="000615E7" w14:paraId="24C5981F" w14:textId="77777777" w:rsidTr="00CD4360">
        <w:trPr>
          <w:cantSplit/>
          <w:trHeight w:val="256"/>
        </w:trPr>
        <w:tc>
          <w:tcPr>
            <w:tcW w:w="2400" w:type="dxa"/>
            <w:tcBorders>
              <w:top w:val="nil"/>
              <w:bottom w:val="single" w:sz="36" w:space="0" w:color="00B388"/>
            </w:tcBorders>
          </w:tcPr>
          <w:p w14:paraId="6A1E0498" w14:textId="77777777" w:rsidR="000615E7" w:rsidRDefault="000615E7" w:rsidP="00CD4360">
            <w:pPr>
              <w:pStyle w:val="TableSubhead8pt"/>
            </w:pPr>
            <w:r>
              <w:t>RAM (GB)</w:t>
            </w:r>
          </w:p>
        </w:tc>
        <w:tc>
          <w:tcPr>
            <w:tcW w:w="1278" w:type="dxa"/>
            <w:tcBorders>
              <w:top w:val="nil"/>
              <w:bottom w:val="single" w:sz="36" w:space="0" w:color="00B388"/>
            </w:tcBorders>
          </w:tcPr>
          <w:p w14:paraId="1CA330DC" w14:textId="77777777" w:rsidR="000615E7" w:rsidRDefault="000615E7" w:rsidP="00CD4360">
            <w:pPr>
              <w:pStyle w:val="TableSubhead8pt"/>
              <w:jc w:val="center"/>
            </w:pPr>
            <w:r>
              <w:t>node01</w:t>
            </w:r>
          </w:p>
        </w:tc>
        <w:tc>
          <w:tcPr>
            <w:tcW w:w="1440" w:type="dxa"/>
            <w:tcBorders>
              <w:top w:val="nil"/>
              <w:bottom w:val="single" w:sz="36" w:space="0" w:color="00B388"/>
            </w:tcBorders>
          </w:tcPr>
          <w:p w14:paraId="3B962224" w14:textId="77777777" w:rsidR="000615E7" w:rsidRDefault="000615E7" w:rsidP="00CD4360">
            <w:pPr>
              <w:pStyle w:val="TableSubhead8pt"/>
              <w:jc w:val="center"/>
            </w:pPr>
            <w:r>
              <w:t>node02</w:t>
            </w:r>
          </w:p>
        </w:tc>
        <w:tc>
          <w:tcPr>
            <w:tcW w:w="1560" w:type="dxa"/>
            <w:tcBorders>
              <w:top w:val="nil"/>
              <w:bottom w:val="single" w:sz="36" w:space="0" w:color="00B388"/>
            </w:tcBorders>
          </w:tcPr>
          <w:p w14:paraId="09A89E17" w14:textId="77777777" w:rsidR="000615E7" w:rsidRDefault="000615E7" w:rsidP="00CD4360">
            <w:pPr>
              <w:pStyle w:val="TableSubhead8pt"/>
              <w:jc w:val="center"/>
            </w:pPr>
            <w:r>
              <w:t>node03</w:t>
            </w:r>
          </w:p>
        </w:tc>
      </w:tr>
      <w:tr w:rsidR="000615E7" w14:paraId="7C37B1D9" w14:textId="77777777" w:rsidTr="00CD4360">
        <w:trPr>
          <w:cantSplit/>
          <w:trHeight w:val="256"/>
        </w:trPr>
        <w:tc>
          <w:tcPr>
            <w:tcW w:w="2400" w:type="dxa"/>
          </w:tcPr>
          <w:p w14:paraId="4B69A6D7" w14:textId="77777777" w:rsidR="000615E7" w:rsidRDefault="000615E7" w:rsidP="00CD4360">
            <w:pPr>
              <w:pStyle w:val="TableBody8pt"/>
            </w:pPr>
            <w:r>
              <w:t>ucp1</w:t>
            </w:r>
          </w:p>
        </w:tc>
        <w:tc>
          <w:tcPr>
            <w:tcW w:w="1278" w:type="dxa"/>
          </w:tcPr>
          <w:p w14:paraId="2F326E2F" w14:textId="77777777" w:rsidR="000615E7" w:rsidRDefault="000615E7" w:rsidP="00CD4360">
            <w:pPr>
              <w:pStyle w:val="TableBody8pt"/>
              <w:jc w:val="center"/>
            </w:pPr>
            <w:r>
              <w:t>16</w:t>
            </w:r>
          </w:p>
        </w:tc>
        <w:tc>
          <w:tcPr>
            <w:tcW w:w="1440" w:type="dxa"/>
          </w:tcPr>
          <w:p w14:paraId="3CB9C004" w14:textId="77777777" w:rsidR="000615E7" w:rsidRDefault="000615E7" w:rsidP="00CD4360">
            <w:pPr>
              <w:jc w:val="center"/>
            </w:pPr>
          </w:p>
        </w:tc>
        <w:tc>
          <w:tcPr>
            <w:tcW w:w="1560" w:type="dxa"/>
          </w:tcPr>
          <w:p w14:paraId="3D08231C" w14:textId="77777777" w:rsidR="000615E7" w:rsidRDefault="000615E7" w:rsidP="00CD4360">
            <w:pPr>
              <w:jc w:val="center"/>
            </w:pPr>
          </w:p>
        </w:tc>
      </w:tr>
      <w:tr w:rsidR="000615E7" w14:paraId="4D57732C" w14:textId="77777777" w:rsidTr="00CD4360">
        <w:trPr>
          <w:cantSplit/>
          <w:trHeight w:val="234"/>
        </w:trPr>
        <w:tc>
          <w:tcPr>
            <w:tcW w:w="2400" w:type="dxa"/>
          </w:tcPr>
          <w:p w14:paraId="7FAED960" w14:textId="77777777" w:rsidR="000615E7" w:rsidRDefault="000615E7" w:rsidP="00CD4360">
            <w:pPr>
              <w:pStyle w:val="TableBody8pt"/>
            </w:pPr>
            <w:r>
              <w:t>ucp2</w:t>
            </w:r>
          </w:p>
        </w:tc>
        <w:tc>
          <w:tcPr>
            <w:tcW w:w="1278" w:type="dxa"/>
          </w:tcPr>
          <w:p w14:paraId="71D62857" w14:textId="77777777" w:rsidR="000615E7" w:rsidRDefault="000615E7" w:rsidP="00CD4360">
            <w:pPr>
              <w:jc w:val="center"/>
            </w:pPr>
          </w:p>
        </w:tc>
        <w:tc>
          <w:tcPr>
            <w:tcW w:w="1440" w:type="dxa"/>
          </w:tcPr>
          <w:p w14:paraId="3FD6842C" w14:textId="77777777" w:rsidR="000615E7" w:rsidRDefault="000615E7" w:rsidP="00CD4360">
            <w:pPr>
              <w:pStyle w:val="TableBody8pt"/>
              <w:jc w:val="center"/>
            </w:pPr>
            <w:r>
              <w:t>16</w:t>
            </w:r>
          </w:p>
        </w:tc>
        <w:tc>
          <w:tcPr>
            <w:tcW w:w="1560" w:type="dxa"/>
          </w:tcPr>
          <w:p w14:paraId="23995B7C" w14:textId="77777777" w:rsidR="000615E7" w:rsidRDefault="000615E7" w:rsidP="00CD4360">
            <w:pPr>
              <w:jc w:val="center"/>
            </w:pPr>
          </w:p>
        </w:tc>
      </w:tr>
      <w:tr w:rsidR="000615E7" w14:paraId="79F8D488" w14:textId="77777777" w:rsidTr="00CD4360">
        <w:trPr>
          <w:cantSplit/>
          <w:trHeight w:val="245"/>
        </w:trPr>
        <w:tc>
          <w:tcPr>
            <w:tcW w:w="2400" w:type="dxa"/>
          </w:tcPr>
          <w:p w14:paraId="2EEA31A2" w14:textId="77777777" w:rsidR="000615E7" w:rsidRDefault="000615E7" w:rsidP="00CD4360">
            <w:pPr>
              <w:pStyle w:val="TableBody8pt"/>
            </w:pPr>
            <w:r>
              <w:t>ucp3</w:t>
            </w:r>
          </w:p>
        </w:tc>
        <w:tc>
          <w:tcPr>
            <w:tcW w:w="1278" w:type="dxa"/>
          </w:tcPr>
          <w:p w14:paraId="697ED4BD" w14:textId="77777777" w:rsidR="000615E7" w:rsidRDefault="000615E7" w:rsidP="00CD4360">
            <w:pPr>
              <w:jc w:val="center"/>
            </w:pPr>
          </w:p>
        </w:tc>
        <w:tc>
          <w:tcPr>
            <w:tcW w:w="1440" w:type="dxa"/>
          </w:tcPr>
          <w:p w14:paraId="41B43C0A" w14:textId="77777777" w:rsidR="000615E7" w:rsidRDefault="000615E7" w:rsidP="00CD4360">
            <w:pPr>
              <w:jc w:val="center"/>
            </w:pPr>
          </w:p>
        </w:tc>
        <w:tc>
          <w:tcPr>
            <w:tcW w:w="1560" w:type="dxa"/>
          </w:tcPr>
          <w:p w14:paraId="3A701C42" w14:textId="77777777" w:rsidR="000615E7" w:rsidRDefault="000615E7" w:rsidP="00CD4360">
            <w:pPr>
              <w:pStyle w:val="TableBody8pt"/>
              <w:jc w:val="center"/>
            </w:pPr>
            <w:r>
              <w:t>16</w:t>
            </w:r>
          </w:p>
        </w:tc>
      </w:tr>
      <w:tr w:rsidR="000615E7" w14:paraId="46B64E78" w14:textId="77777777" w:rsidTr="00CD4360">
        <w:trPr>
          <w:cantSplit/>
          <w:trHeight w:val="245"/>
        </w:trPr>
        <w:tc>
          <w:tcPr>
            <w:tcW w:w="2400" w:type="dxa"/>
          </w:tcPr>
          <w:p w14:paraId="59FE6D53" w14:textId="77777777" w:rsidR="000615E7" w:rsidRDefault="000615E7" w:rsidP="00CD4360">
            <w:pPr>
              <w:pStyle w:val="TableBody8pt"/>
            </w:pPr>
            <w:r>
              <w:t>dtr1</w:t>
            </w:r>
          </w:p>
        </w:tc>
        <w:tc>
          <w:tcPr>
            <w:tcW w:w="1278" w:type="dxa"/>
          </w:tcPr>
          <w:p w14:paraId="10B4F62D" w14:textId="77777777" w:rsidR="000615E7" w:rsidRDefault="000615E7" w:rsidP="00CD4360">
            <w:pPr>
              <w:pStyle w:val="TableBody8pt"/>
              <w:jc w:val="center"/>
            </w:pPr>
            <w:r>
              <w:t>16</w:t>
            </w:r>
          </w:p>
        </w:tc>
        <w:tc>
          <w:tcPr>
            <w:tcW w:w="1440" w:type="dxa"/>
          </w:tcPr>
          <w:p w14:paraId="0954DAD7" w14:textId="77777777" w:rsidR="000615E7" w:rsidRDefault="000615E7" w:rsidP="00CD4360">
            <w:pPr>
              <w:jc w:val="center"/>
            </w:pPr>
          </w:p>
        </w:tc>
        <w:tc>
          <w:tcPr>
            <w:tcW w:w="1560" w:type="dxa"/>
          </w:tcPr>
          <w:p w14:paraId="175C3051" w14:textId="77777777" w:rsidR="000615E7" w:rsidRDefault="000615E7" w:rsidP="00CD4360">
            <w:pPr>
              <w:jc w:val="center"/>
            </w:pPr>
          </w:p>
        </w:tc>
      </w:tr>
      <w:tr w:rsidR="000615E7" w14:paraId="1887A26A" w14:textId="77777777" w:rsidTr="00CD4360">
        <w:trPr>
          <w:cantSplit/>
          <w:trHeight w:val="234"/>
        </w:trPr>
        <w:tc>
          <w:tcPr>
            <w:tcW w:w="2400" w:type="dxa"/>
          </w:tcPr>
          <w:p w14:paraId="5AED3087" w14:textId="77777777" w:rsidR="000615E7" w:rsidRDefault="000615E7" w:rsidP="00CD4360">
            <w:pPr>
              <w:pStyle w:val="TableBody8pt"/>
            </w:pPr>
            <w:r>
              <w:t>dtr2</w:t>
            </w:r>
          </w:p>
        </w:tc>
        <w:tc>
          <w:tcPr>
            <w:tcW w:w="1278" w:type="dxa"/>
          </w:tcPr>
          <w:p w14:paraId="586B8A33" w14:textId="77777777" w:rsidR="000615E7" w:rsidRDefault="000615E7" w:rsidP="00CD4360">
            <w:pPr>
              <w:jc w:val="center"/>
            </w:pPr>
          </w:p>
        </w:tc>
        <w:tc>
          <w:tcPr>
            <w:tcW w:w="1440" w:type="dxa"/>
          </w:tcPr>
          <w:p w14:paraId="30A1BA98" w14:textId="77777777" w:rsidR="000615E7" w:rsidRDefault="000615E7" w:rsidP="00CD4360">
            <w:pPr>
              <w:pStyle w:val="TableBody8pt"/>
              <w:jc w:val="center"/>
            </w:pPr>
            <w:r>
              <w:t>16</w:t>
            </w:r>
          </w:p>
        </w:tc>
        <w:tc>
          <w:tcPr>
            <w:tcW w:w="1560" w:type="dxa"/>
          </w:tcPr>
          <w:p w14:paraId="47801A8E" w14:textId="77777777" w:rsidR="000615E7" w:rsidRDefault="000615E7" w:rsidP="00CD4360">
            <w:pPr>
              <w:jc w:val="center"/>
            </w:pPr>
          </w:p>
        </w:tc>
      </w:tr>
      <w:tr w:rsidR="000615E7" w14:paraId="141DC248" w14:textId="77777777" w:rsidTr="00CD4360">
        <w:trPr>
          <w:cantSplit/>
          <w:trHeight w:val="245"/>
        </w:trPr>
        <w:tc>
          <w:tcPr>
            <w:tcW w:w="2400" w:type="dxa"/>
          </w:tcPr>
          <w:p w14:paraId="266E7468" w14:textId="77777777" w:rsidR="000615E7" w:rsidRDefault="000615E7" w:rsidP="00CD4360">
            <w:pPr>
              <w:pStyle w:val="TableBody8pt"/>
            </w:pPr>
            <w:r>
              <w:t>dtr3</w:t>
            </w:r>
          </w:p>
        </w:tc>
        <w:tc>
          <w:tcPr>
            <w:tcW w:w="1278" w:type="dxa"/>
          </w:tcPr>
          <w:p w14:paraId="76748096" w14:textId="77777777" w:rsidR="000615E7" w:rsidRDefault="000615E7" w:rsidP="00CD4360">
            <w:pPr>
              <w:jc w:val="center"/>
            </w:pPr>
          </w:p>
        </w:tc>
        <w:tc>
          <w:tcPr>
            <w:tcW w:w="1440" w:type="dxa"/>
          </w:tcPr>
          <w:p w14:paraId="6E75ED48" w14:textId="77777777" w:rsidR="000615E7" w:rsidRDefault="000615E7" w:rsidP="00CD4360">
            <w:pPr>
              <w:jc w:val="center"/>
            </w:pPr>
          </w:p>
        </w:tc>
        <w:tc>
          <w:tcPr>
            <w:tcW w:w="1560" w:type="dxa"/>
          </w:tcPr>
          <w:p w14:paraId="3D1CC77C" w14:textId="77777777" w:rsidR="000615E7" w:rsidRDefault="000615E7" w:rsidP="00CD4360">
            <w:pPr>
              <w:pStyle w:val="TableBody8pt"/>
              <w:jc w:val="center"/>
            </w:pPr>
            <w:r>
              <w:t>16</w:t>
            </w:r>
          </w:p>
        </w:tc>
      </w:tr>
      <w:tr w:rsidR="000615E7" w14:paraId="796B05AD" w14:textId="77777777" w:rsidTr="00CD4360">
        <w:trPr>
          <w:cantSplit/>
          <w:trHeight w:val="245"/>
        </w:trPr>
        <w:tc>
          <w:tcPr>
            <w:tcW w:w="2400" w:type="dxa"/>
          </w:tcPr>
          <w:p w14:paraId="54B2FCA7" w14:textId="77777777" w:rsidR="000615E7" w:rsidRDefault="000615E7" w:rsidP="00CD4360">
            <w:pPr>
              <w:pStyle w:val="TableBody8pt"/>
            </w:pPr>
            <w:r>
              <w:t>worker1</w:t>
            </w:r>
          </w:p>
        </w:tc>
        <w:tc>
          <w:tcPr>
            <w:tcW w:w="1278" w:type="dxa"/>
          </w:tcPr>
          <w:p w14:paraId="71936ADB" w14:textId="77777777" w:rsidR="000615E7" w:rsidRDefault="000615E7" w:rsidP="00CD4360">
            <w:pPr>
              <w:pStyle w:val="TableBody8pt"/>
              <w:jc w:val="center"/>
            </w:pPr>
            <w:r>
              <w:t>64</w:t>
            </w:r>
          </w:p>
        </w:tc>
        <w:tc>
          <w:tcPr>
            <w:tcW w:w="1440" w:type="dxa"/>
          </w:tcPr>
          <w:p w14:paraId="3F774BBE" w14:textId="77777777" w:rsidR="000615E7" w:rsidRDefault="000615E7" w:rsidP="00CD4360">
            <w:pPr>
              <w:jc w:val="center"/>
            </w:pPr>
          </w:p>
        </w:tc>
        <w:tc>
          <w:tcPr>
            <w:tcW w:w="1560" w:type="dxa"/>
          </w:tcPr>
          <w:p w14:paraId="5EA19F59" w14:textId="77777777" w:rsidR="000615E7" w:rsidRDefault="000615E7" w:rsidP="00CD4360">
            <w:pPr>
              <w:jc w:val="center"/>
            </w:pPr>
          </w:p>
        </w:tc>
      </w:tr>
      <w:tr w:rsidR="000615E7" w14:paraId="21D242E9" w14:textId="77777777" w:rsidTr="00CD4360">
        <w:trPr>
          <w:cantSplit/>
          <w:trHeight w:val="245"/>
        </w:trPr>
        <w:tc>
          <w:tcPr>
            <w:tcW w:w="2400" w:type="dxa"/>
          </w:tcPr>
          <w:p w14:paraId="19C5B0B7" w14:textId="77777777" w:rsidR="000615E7" w:rsidRDefault="000615E7" w:rsidP="00CD4360">
            <w:pPr>
              <w:pStyle w:val="TableBody8pt"/>
            </w:pPr>
            <w:r>
              <w:t>worker2</w:t>
            </w:r>
          </w:p>
        </w:tc>
        <w:tc>
          <w:tcPr>
            <w:tcW w:w="1278" w:type="dxa"/>
          </w:tcPr>
          <w:p w14:paraId="5019217D" w14:textId="77777777" w:rsidR="000615E7" w:rsidRDefault="000615E7" w:rsidP="00CD4360">
            <w:pPr>
              <w:jc w:val="center"/>
            </w:pPr>
          </w:p>
        </w:tc>
        <w:tc>
          <w:tcPr>
            <w:tcW w:w="1440" w:type="dxa"/>
          </w:tcPr>
          <w:p w14:paraId="6F269D69" w14:textId="77777777" w:rsidR="000615E7" w:rsidRDefault="000615E7" w:rsidP="00CD4360">
            <w:pPr>
              <w:pStyle w:val="TableBody8pt"/>
              <w:jc w:val="center"/>
            </w:pPr>
            <w:r>
              <w:t>64</w:t>
            </w:r>
          </w:p>
        </w:tc>
        <w:tc>
          <w:tcPr>
            <w:tcW w:w="1560" w:type="dxa"/>
          </w:tcPr>
          <w:p w14:paraId="3771BFA7" w14:textId="77777777" w:rsidR="000615E7" w:rsidRDefault="000615E7" w:rsidP="00CD4360">
            <w:pPr>
              <w:jc w:val="center"/>
            </w:pPr>
          </w:p>
        </w:tc>
      </w:tr>
      <w:tr w:rsidR="000615E7" w14:paraId="37C1D51B" w14:textId="77777777" w:rsidTr="00CD4360">
        <w:trPr>
          <w:cantSplit/>
          <w:trHeight w:val="234"/>
        </w:trPr>
        <w:tc>
          <w:tcPr>
            <w:tcW w:w="2400" w:type="dxa"/>
          </w:tcPr>
          <w:p w14:paraId="1A5DA4F0" w14:textId="77777777" w:rsidR="000615E7" w:rsidRDefault="000615E7" w:rsidP="00CD4360">
            <w:pPr>
              <w:pStyle w:val="TableBody8pt"/>
            </w:pPr>
            <w:r>
              <w:t>worker3</w:t>
            </w:r>
          </w:p>
        </w:tc>
        <w:tc>
          <w:tcPr>
            <w:tcW w:w="1278" w:type="dxa"/>
          </w:tcPr>
          <w:p w14:paraId="158D38D2" w14:textId="77777777" w:rsidR="000615E7" w:rsidRDefault="000615E7" w:rsidP="00CD4360">
            <w:pPr>
              <w:jc w:val="center"/>
            </w:pPr>
          </w:p>
        </w:tc>
        <w:tc>
          <w:tcPr>
            <w:tcW w:w="1440" w:type="dxa"/>
          </w:tcPr>
          <w:p w14:paraId="65C99B84" w14:textId="77777777" w:rsidR="000615E7" w:rsidRDefault="000615E7" w:rsidP="00CD4360">
            <w:pPr>
              <w:jc w:val="center"/>
            </w:pPr>
          </w:p>
        </w:tc>
        <w:tc>
          <w:tcPr>
            <w:tcW w:w="1560" w:type="dxa"/>
          </w:tcPr>
          <w:p w14:paraId="025FFEE2" w14:textId="77777777" w:rsidR="000615E7" w:rsidRDefault="000615E7" w:rsidP="00CD4360">
            <w:pPr>
              <w:pStyle w:val="TableBody8pt"/>
              <w:jc w:val="center"/>
            </w:pPr>
            <w:r>
              <w:t>64</w:t>
            </w:r>
          </w:p>
        </w:tc>
      </w:tr>
      <w:tr w:rsidR="000615E7" w14:paraId="100EC75C" w14:textId="77777777" w:rsidTr="00CD4360">
        <w:trPr>
          <w:cantSplit/>
          <w:trHeight w:val="245"/>
        </w:trPr>
        <w:tc>
          <w:tcPr>
            <w:tcW w:w="2400" w:type="dxa"/>
          </w:tcPr>
          <w:p w14:paraId="22193EB6" w14:textId="77777777" w:rsidR="000615E7" w:rsidRDefault="000615E7" w:rsidP="00CD4360">
            <w:pPr>
              <w:pStyle w:val="TableBody8pt"/>
            </w:pPr>
            <w:r>
              <w:t>win-worker1</w:t>
            </w:r>
          </w:p>
        </w:tc>
        <w:tc>
          <w:tcPr>
            <w:tcW w:w="1278" w:type="dxa"/>
          </w:tcPr>
          <w:p w14:paraId="3D8784B0" w14:textId="77777777" w:rsidR="000615E7" w:rsidRDefault="000615E7" w:rsidP="00CD4360">
            <w:pPr>
              <w:pStyle w:val="TableBody8pt"/>
              <w:jc w:val="center"/>
            </w:pPr>
            <w:r>
              <w:t>64</w:t>
            </w:r>
          </w:p>
        </w:tc>
        <w:tc>
          <w:tcPr>
            <w:tcW w:w="1440" w:type="dxa"/>
          </w:tcPr>
          <w:p w14:paraId="12FA3319" w14:textId="77777777" w:rsidR="000615E7" w:rsidRDefault="000615E7" w:rsidP="00CD4360">
            <w:pPr>
              <w:jc w:val="center"/>
            </w:pPr>
          </w:p>
        </w:tc>
        <w:tc>
          <w:tcPr>
            <w:tcW w:w="1560" w:type="dxa"/>
          </w:tcPr>
          <w:p w14:paraId="238713C9" w14:textId="77777777" w:rsidR="000615E7" w:rsidRDefault="000615E7" w:rsidP="00CD4360">
            <w:pPr>
              <w:jc w:val="center"/>
            </w:pPr>
          </w:p>
        </w:tc>
      </w:tr>
      <w:tr w:rsidR="000615E7" w14:paraId="306F4D46" w14:textId="77777777" w:rsidTr="00CD4360">
        <w:trPr>
          <w:cantSplit/>
          <w:trHeight w:val="245"/>
        </w:trPr>
        <w:tc>
          <w:tcPr>
            <w:tcW w:w="2400" w:type="dxa"/>
          </w:tcPr>
          <w:p w14:paraId="2202D6E3" w14:textId="77777777" w:rsidR="000615E7" w:rsidRDefault="000615E7" w:rsidP="00CD4360">
            <w:pPr>
              <w:pStyle w:val="TableBody8pt"/>
            </w:pPr>
            <w:r>
              <w:t>win-worker2</w:t>
            </w:r>
          </w:p>
        </w:tc>
        <w:tc>
          <w:tcPr>
            <w:tcW w:w="1278" w:type="dxa"/>
          </w:tcPr>
          <w:p w14:paraId="61FA7A5C" w14:textId="77777777" w:rsidR="000615E7" w:rsidRDefault="000615E7" w:rsidP="00CD4360">
            <w:pPr>
              <w:jc w:val="center"/>
            </w:pPr>
          </w:p>
        </w:tc>
        <w:tc>
          <w:tcPr>
            <w:tcW w:w="1440" w:type="dxa"/>
          </w:tcPr>
          <w:p w14:paraId="61350897" w14:textId="77777777" w:rsidR="000615E7" w:rsidRDefault="000615E7" w:rsidP="00CD4360">
            <w:pPr>
              <w:pStyle w:val="TableBody8pt"/>
              <w:jc w:val="center"/>
            </w:pPr>
            <w:r>
              <w:t>64</w:t>
            </w:r>
          </w:p>
        </w:tc>
        <w:tc>
          <w:tcPr>
            <w:tcW w:w="1560" w:type="dxa"/>
          </w:tcPr>
          <w:p w14:paraId="4A977BA5" w14:textId="77777777" w:rsidR="000615E7" w:rsidRDefault="000615E7" w:rsidP="00CD4360">
            <w:pPr>
              <w:jc w:val="center"/>
            </w:pPr>
          </w:p>
        </w:tc>
      </w:tr>
      <w:tr w:rsidR="000615E7" w14:paraId="2D443F24" w14:textId="77777777" w:rsidTr="00CD4360">
        <w:trPr>
          <w:cantSplit/>
          <w:trHeight w:val="245"/>
        </w:trPr>
        <w:tc>
          <w:tcPr>
            <w:tcW w:w="2400" w:type="dxa"/>
          </w:tcPr>
          <w:p w14:paraId="38F43239" w14:textId="77777777" w:rsidR="000615E7" w:rsidRDefault="000615E7" w:rsidP="00CD4360">
            <w:pPr>
              <w:pStyle w:val="TableBody8pt"/>
            </w:pPr>
            <w:r>
              <w:t>win-worker3</w:t>
            </w:r>
          </w:p>
        </w:tc>
        <w:tc>
          <w:tcPr>
            <w:tcW w:w="1278" w:type="dxa"/>
          </w:tcPr>
          <w:p w14:paraId="0B378C9A" w14:textId="77777777" w:rsidR="000615E7" w:rsidRDefault="000615E7" w:rsidP="00CD4360">
            <w:pPr>
              <w:jc w:val="center"/>
            </w:pPr>
          </w:p>
        </w:tc>
        <w:tc>
          <w:tcPr>
            <w:tcW w:w="1440" w:type="dxa"/>
          </w:tcPr>
          <w:p w14:paraId="6D19A5E4" w14:textId="77777777" w:rsidR="000615E7" w:rsidRDefault="000615E7" w:rsidP="00CD4360">
            <w:pPr>
              <w:jc w:val="center"/>
            </w:pPr>
          </w:p>
        </w:tc>
        <w:tc>
          <w:tcPr>
            <w:tcW w:w="1560" w:type="dxa"/>
          </w:tcPr>
          <w:p w14:paraId="0BFE13A4" w14:textId="77777777" w:rsidR="000615E7" w:rsidRDefault="000615E7" w:rsidP="00CD4360">
            <w:pPr>
              <w:pStyle w:val="TableBody8pt"/>
              <w:jc w:val="center"/>
            </w:pPr>
            <w:r>
              <w:t>64</w:t>
            </w:r>
          </w:p>
        </w:tc>
      </w:tr>
      <w:tr w:rsidR="000615E7" w14:paraId="2DE476A3" w14:textId="77777777" w:rsidTr="00CD4360">
        <w:trPr>
          <w:cantSplit/>
          <w:trHeight w:val="234"/>
        </w:trPr>
        <w:tc>
          <w:tcPr>
            <w:tcW w:w="2400" w:type="dxa"/>
          </w:tcPr>
          <w:p w14:paraId="2E370346" w14:textId="77777777" w:rsidR="000615E7" w:rsidRDefault="000615E7" w:rsidP="00CD4360">
            <w:pPr>
              <w:pStyle w:val="TableBody8pt"/>
            </w:pPr>
            <w:r>
              <w:t>lb1</w:t>
            </w:r>
          </w:p>
        </w:tc>
        <w:tc>
          <w:tcPr>
            <w:tcW w:w="1278" w:type="dxa"/>
          </w:tcPr>
          <w:p w14:paraId="0F855AF1" w14:textId="77777777" w:rsidR="000615E7" w:rsidRDefault="000615E7" w:rsidP="00CD4360">
            <w:pPr>
              <w:pStyle w:val="TableBody8pt"/>
              <w:jc w:val="center"/>
            </w:pPr>
            <w:r>
              <w:t>4</w:t>
            </w:r>
          </w:p>
        </w:tc>
        <w:tc>
          <w:tcPr>
            <w:tcW w:w="1440" w:type="dxa"/>
          </w:tcPr>
          <w:p w14:paraId="09FE801C" w14:textId="77777777" w:rsidR="000615E7" w:rsidRDefault="000615E7" w:rsidP="00CD4360">
            <w:pPr>
              <w:jc w:val="center"/>
            </w:pPr>
          </w:p>
        </w:tc>
        <w:tc>
          <w:tcPr>
            <w:tcW w:w="1560" w:type="dxa"/>
          </w:tcPr>
          <w:p w14:paraId="03855A43" w14:textId="77777777" w:rsidR="000615E7" w:rsidRDefault="000615E7" w:rsidP="00CD4360">
            <w:pPr>
              <w:jc w:val="center"/>
            </w:pPr>
          </w:p>
        </w:tc>
      </w:tr>
      <w:tr w:rsidR="000615E7" w14:paraId="695CBDFA" w14:textId="77777777" w:rsidTr="00CD4360">
        <w:trPr>
          <w:cantSplit/>
          <w:trHeight w:val="245"/>
        </w:trPr>
        <w:tc>
          <w:tcPr>
            <w:tcW w:w="2400" w:type="dxa"/>
          </w:tcPr>
          <w:p w14:paraId="30A80AD5" w14:textId="77777777" w:rsidR="000615E7" w:rsidRDefault="000615E7" w:rsidP="00CD4360">
            <w:pPr>
              <w:pStyle w:val="TableBody8pt"/>
            </w:pPr>
            <w:r>
              <w:t>lb2</w:t>
            </w:r>
          </w:p>
        </w:tc>
        <w:tc>
          <w:tcPr>
            <w:tcW w:w="1278" w:type="dxa"/>
          </w:tcPr>
          <w:p w14:paraId="39B44906" w14:textId="77777777" w:rsidR="000615E7" w:rsidRDefault="000615E7" w:rsidP="00CD4360">
            <w:pPr>
              <w:jc w:val="center"/>
            </w:pPr>
          </w:p>
        </w:tc>
        <w:tc>
          <w:tcPr>
            <w:tcW w:w="1440" w:type="dxa"/>
          </w:tcPr>
          <w:p w14:paraId="54623522" w14:textId="77777777" w:rsidR="000615E7" w:rsidRDefault="000615E7" w:rsidP="00CD4360">
            <w:pPr>
              <w:pStyle w:val="TableBody8pt"/>
              <w:jc w:val="center"/>
            </w:pPr>
            <w:r>
              <w:t>4</w:t>
            </w:r>
          </w:p>
        </w:tc>
        <w:tc>
          <w:tcPr>
            <w:tcW w:w="1560" w:type="dxa"/>
          </w:tcPr>
          <w:p w14:paraId="569D3DE7" w14:textId="77777777" w:rsidR="000615E7" w:rsidRDefault="000615E7" w:rsidP="00CD4360">
            <w:pPr>
              <w:jc w:val="center"/>
            </w:pPr>
          </w:p>
        </w:tc>
      </w:tr>
      <w:tr w:rsidR="000615E7" w14:paraId="3FD12E1E" w14:textId="77777777" w:rsidTr="00CD4360">
        <w:trPr>
          <w:cantSplit/>
          <w:trHeight w:val="245"/>
        </w:trPr>
        <w:tc>
          <w:tcPr>
            <w:tcW w:w="2400" w:type="dxa"/>
          </w:tcPr>
          <w:p w14:paraId="25F111B7" w14:textId="77777777" w:rsidR="000615E7" w:rsidRDefault="000615E7" w:rsidP="00CD4360">
            <w:pPr>
              <w:pStyle w:val="TableBody8pt"/>
            </w:pPr>
            <w:r>
              <w:t>nfs</w:t>
            </w:r>
          </w:p>
        </w:tc>
        <w:tc>
          <w:tcPr>
            <w:tcW w:w="1278" w:type="dxa"/>
          </w:tcPr>
          <w:p w14:paraId="2C41508E" w14:textId="77777777" w:rsidR="000615E7" w:rsidRDefault="000615E7" w:rsidP="00CD4360">
            <w:pPr>
              <w:jc w:val="center"/>
            </w:pPr>
          </w:p>
        </w:tc>
        <w:tc>
          <w:tcPr>
            <w:tcW w:w="1440" w:type="dxa"/>
          </w:tcPr>
          <w:p w14:paraId="60BC1E77" w14:textId="77777777" w:rsidR="000615E7" w:rsidRDefault="000615E7" w:rsidP="00CD4360">
            <w:pPr>
              <w:jc w:val="center"/>
            </w:pPr>
          </w:p>
        </w:tc>
        <w:tc>
          <w:tcPr>
            <w:tcW w:w="1560" w:type="dxa"/>
          </w:tcPr>
          <w:p w14:paraId="2BE9B4FE" w14:textId="77777777" w:rsidR="000615E7" w:rsidRDefault="000615E7" w:rsidP="00CD4360">
            <w:pPr>
              <w:pStyle w:val="TableBody8pt"/>
              <w:jc w:val="center"/>
            </w:pPr>
            <w:r>
              <w:t>4</w:t>
            </w:r>
          </w:p>
        </w:tc>
      </w:tr>
      <w:tr w:rsidR="000615E7" w14:paraId="59A2F8CD" w14:textId="77777777" w:rsidTr="00CD4360">
        <w:trPr>
          <w:cantSplit/>
          <w:trHeight w:val="234"/>
        </w:trPr>
        <w:tc>
          <w:tcPr>
            <w:tcW w:w="2400" w:type="dxa"/>
          </w:tcPr>
          <w:p w14:paraId="56E3176E" w14:textId="77777777" w:rsidR="000615E7" w:rsidRDefault="000615E7" w:rsidP="00CD4360">
            <w:pPr>
              <w:pStyle w:val="TableBody8pt"/>
            </w:pPr>
            <w:r>
              <w:t>logger</w:t>
            </w:r>
          </w:p>
        </w:tc>
        <w:tc>
          <w:tcPr>
            <w:tcW w:w="1278" w:type="dxa"/>
          </w:tcPr>
          <w:p w14:paraId="6106AB54" w14:textId="77777777" w:rsidR="000615E7" w:rsidRDefault="000615E7" w:rsidP="00CD4360">
            <w:pPr>
              <w:jc w:val="center"/>
            </w:pPr>
          </w:p>
        </w:tc>
        <w:tc>
          <w:tcPr>
            <w:tcW w:w="1440" w:type="dxa"/>
          </w:tcPr>
          <w:p w14:paraId="57E7A396" w14:textId="77777777" w:rsidR="000615E7" w:rsidRDefault="000615E7" w:rsidP="00CD4360">
            <w:pPr>
              <w:pStyle w:val="TableBody8pt"/>
              <w:jc w:val="center"/>
            </w:pPr>
            <w:r>
              <w:t>4</w:t>
            </w:r>
          </w:p>
        </w:tc>
        <w:tc>
          <w:tcPr>
            <w:tcW w:w="1560" w:type="dxa"/>
          </w:tcPr>
          <w:p w14:paraId="6C7B84CF" w14:textId="77777777" w:rsidR="000615E7" w:rsidRDefault="000615E7" w:rsidP="00CD4360">
            <w:pPr>
              <w:jc w:val="center"/>
            </w:pPr>
          </w:p>
        </w:tc>
      </w:tr>
      <w:tr w:rsidR="000615E7" w14:paraId="76D53D79" w14:textId="77777777" w:rsidTr="00CD4360">
        <w:trPr>
          <w:cantSplit/>
          <w:trHeight w:val="65"/>
        </w:trPr>
        <w:tc>
          <w:tcPr>
            <w:tcW w:w="2400" w:type="dxa"/>
          </w:tcPr>
          <w:p w14:paraId="5C2FB733" w14:textId="77777777" w:rsidR="000615E7" w:rsidRDefault="000615E7" w:rsidP="00CD4360">
            <w:pPr>
              <w:pStyle w:val="TableSubhead8pt"/>
            </w:pPr>
            <w:r>
              <w:t>Total RAM required (per node)</w:t>
            </w:r>
          </w:p>
        </w:tc>
        <w:tc>
          <w:tcPr>
            <w:tcW w:w="1278" w:type="dxa"/>
          </w:tcPr>
          <w:p w14:paraId="2D93FA7E" w14:textId="77777777" w:rsidR="000615E7" w:rsidRDefault="000615E7" w:rsidP="00CD4360">
            <w:pPr>
              <w:pStyle w:val="TableSubhead8pt"/>
              <w:jc w:val="center"/>
            </w:pPr>
            <w:r>
              <w:t>164</w:t>
            </w:r>
          </w:p>
        </w:tc>
        <w:tc>
          <w:tcPr>
            <w:tcW w:w="1440" w:type="dxa"/>
          </w:tcPr>
          <w:p w14:paraId="20FD7AE2" w14:textId="77777777" w:rsidR="000615E7" w:rsidRDefault="000615E7" w:rsidP="00CD4360">
            <w:pPr>
              <w:pStyle w:val="TableSubhead8pt"/>
              <w:jc w:val="center"/>
            </w:pPr>
            <w:r>
              <w:t>168</w:t>
            </w:r>
          </w:p>
        </w:tc>
        <w:tc>
          <w:tcPr>
            <w:tcW w:w="1560" w:type="dxa"/>
          </w:tcPr>
          <w:p w14:paraId="375FF20A" w14:textId="77777777" w:rsidR="000615E7" w:rsidRDefault="000615E7" w:rsidP="00CD4360">
            <w:pPr>
              <w:pStyle w:val="TableSubhead8pt"/>
              <w:jc w:val="center"/>
            </w:pPr>
            <w:r>
              <w:t>164</w:t>
            </w:r>
          </w:p>
        </w:tc>
      </w:tr>
      <w:tr w:rsidR="000615E7" w14:paraId="688069CE" w14:textId="77777777" w:rsidTr="00CD4360">
        <w:trPr>
          <w:cantSplit/>
          <w:trHeight w:val="245"/>
        </w:trPr>
        <w:tc>
          <w:tcPr>
            <w:tcW w:w="2400" w:type="dxa"/>
          </w:tcPr>
          <w:p w14:paraId="6DA454F9" w14:textId="77777777" w:rsidR="000615E7" w:rsidRDefault="000615E7" w:rsidP="00CD4360">
            <w:pPr>
              <w:pStyle w:val="TableSubhead8pt"/>
            </w:pPr>
            <w:r>
              <w:t>Available RAM</w:t>
            </w:r>
          </w:p>
        </w:tc>
        <w:tc>
          <w:tcPr>
            <w:tcW w:w="1278" w:type="dxa"/>
          </w:tcPr>
          <w:p w14:paraId="545CC4C6" w14:textId="77777777" w:rsidR="000615E7" w:rsidRDefault="000615E7" w:rsidP="00CD4360">
            <w:pPr>
              <w:pStyle w:val="TableSubhead8pt"/>
              <w:jc w:val="center"/>
            </w:pPr>
            <w:r>
              <w:t>384</w:t>
            </w:r>
          </w:p>
        </w:tc>
        <w:tc>
          <w:tcPr>
            <w:tcW w:w="1440" w:type="dxa"/>
          </w:tcPr>
          <w:p w14:paraId="05F5C490" w14:textId="77777777" w:rsidR="000615E7" w:rsidRDefault="000615E7" w:rsidP="00CD4360">
            <w:pPr>
              <w:pStyle w:val="TableSubhead8pt"/>
              <w:jc w:val="center"/>
            </w:pPr>
            <w:r>
              <w:t>384</w:t>
            </w:r>
          </w:p>
        </w:tc>
        <w:tc>
          <w:tcPr>
            <w:tcW w:w="1560" w:type="dxa"/>
          </w:tcPr>
          <w:p w14:paraId="4082799E" w14:textId="77777777" w:rsidR="000615E7" w:rsidRDefault="000615E7" w:rsidP="00CD4360">
            <w:pPr>
              <w:pStyle w:val="TableSubhead8pt"/>
              <w:jc w:val="center"/>
            </w:pPr>
            <w:r>
              <w:t>384</w:t>
            </w:r>
          </w:p>
        </w:tc>
      </w:tr>
    </w:tbl>
    <w:p w14:paraId="2167E1A6" w14:textId="77777777" w:rsidR="000615E7" w:rsidRDefault="000615E7" w:rsidP="000615E7">
      <w:pPr>
        <w:pStyle w:val="MISCNote-Ruleabove"/>
      </w:pPr>
      <w:r>
        <w:t>Note</w:t>
      </w:r>
    </w:p>
    <w:p w14:paraId="294860AB" w14:textId="77777777" w:rsidR="000615E7" w:rsidRDefault="000615E7" w:rsidP="000615E7">
      <w:pPr>
        <w:pStyle w:val="MISCNote-Rulebelow"/>
      </w:pPr>
      <w:r>
        <w:t>In the case of one ESX host failure, the two surviving hosts can accommodate the amount of RAM required for all VMs.</w:t>
      </w:r>
    </w:p>
    <w:p w14:paraId="6C862813" w14:textId="3347EB92" w:rsidR="00CD1208" w:rsidRDefault="00CD1208" w:rsidP="00CD1208">
      <w:pPr>
        <w:pStyle w:val="Heading3"/>
      </w:pPr>
      <w:bookmarkStart w:id="40" w:name="_Refd17e54691"/>
      <w:bookmarkStart w:id="41" w:name="_Tocd17e54691"/>
      <w:bookmarkStart w:id="42" w:name="_Toc531698782"/>
      <w:r w:rsidRPr="00CD1208">
        <w:t>Memory allocation for 6 node solution</w:t>
      </w:r>
    </w:p>
    <w:p w14:paraId="6924FE9A" w14:textId="7F7E00DF" w:rsidR="00CD1208" w:rsidRDefault="00CD1208" w:rsidP="00CD1208">
      <w:pPr>
        <w:pStyle w:val="BodyTextMetricHPELight10pt"/>
      </w:pPr>
      <w:r w:rsidRPr="00CD1208">
        <w:t xml:space="preserve">For a 6 node solution, </w:t>
      </w:r>
      <w:r w:rsidRPr="00CD1208">
        <w:fldChar w:fldCharType="begin"/>
      </w:r>
      <w:r w:rsidRPr="00CD1208">
        <w:instrText xml:space="preserve"> REF _Ref5705656 \h </w:instrText>
      </w:r>
      <w:r>
        <w:instrText xml:space="preserve"> \* MERGEFORMAT </w:instrText>
      </w:r>
      <w:r w:rsidRPr="00CD1208">
        <w:fldChar w:fldCharType="separate"/>
      </w:r>
      <w:r w:rsidR="00323A76" w:rsidRPr="00323A76">
        <w:t>Table 3</w:t>
      </w:r>
      <w:r w:rsidRPr="00CD1208">
        <w:fldChar w:fldCharType="end"/>
      </w:r>
      <w:r>
        <w:t xml:space="preserve"> </w:t>
      </w:r>
      <w:r w:rsidRPr="00CD1208">
        <w:t>outlines the memory requirements where the control plane is on 3 nodes and the worker nodes are on the other 3 nodes. In this example, it is assumed that there are 2 Linux worker nodes and 1 Windows worker node, but the actual number of worker nodes is not limited to 3 and depends entirely on the workload requirements.</w:t>
      </w:r>
    </w:p>
    <w:p w14:paraId="20309479" w14:textId="78E80371" w:rsidR="00CD1208" w:rsidRDefault="00CD1208" w:rsidP="00CD1208">
      <w:pPr>
        <w:pStyle w:val="MISCTableCaptionHeader8pt"/>
      </w:pPr>
      <w:bookmarkStart w:id="43" w:name="_Ref5705656"/>
      <w:r w:rsidRPr="00CD1208">
        <w:rPr>
          <w:rStyle w:val="MISCTableCaptionHeaderBold8pt"/>
        </w:rPr>
        <w:t xml:space="preserve">Table </w:t>
      </w:r>
      <w:r w:rsidRPr="00CD1208">
        <w:rPr>
          <w:rStyle w:val="MISCTableCaptionHeaderBold8pt"/>
        </w:rPr>
        <w:fldChar w:fldCharType="begin"/>
      </w:r>
      <w:r w:rsidRPr="00CD1208">
        <w:rPr>
          <w:rStyle w:val="MISCTableCaptionHeaderBold8pt"/>
        </w:rPr>
        <w:instrText xml:space="preserve"> SEQ Table \* ARABIC </w:instrText>
      </w:r>
      <w:r w:rsidRPr="00CD1208">
        <w:rPr>
          <w:rStyle w:val="MISCTableCaptionHeaderBold8pt"/>
        </w:rPr>
        <w:fldChar w:fldCharType="separate"/>
      </w:r>
      <w:r w:rsidR="00323A76">
        <w:rPr>
          <w:rStyle w:val="MISCTableCaptionHeaderBold8pt"/>
          <w:noProof/>
        </w:rPr>
        <w:t>3</w:t>
      </w:r>
      <w:r w:rsidRPr="00CD1208">
        <w:rPr>
          <w:rStyle w:val="MISCTableCaptionHeaderBold8pt"/>
        </w:rPr>
        <w:fldChar w:fldCharType="end"/>
      </w:r>
      <w:bookmarkEnd w:id="43"/>
      <w:r w:rsidRPr="00CD1208">
        <w:rPr>
          <w:rStyle w:val="MISCTableCaptionHeaderBold8pt"/>
        </w:rPr>
        <w:t>.</w:t>
      </w:r>
      <w:r>
        <w:t xml:space="preserve"> </w:t>
      </w:r>
      <w:r w:rsidRPr="00CD1208">
        <w:t>Memory allocation for 6 nodes</w:t>
      </w:r>
    </w:p>
    <w:tbl>
      <w:tblPr>
        <w:tblStyle w:val="TableGrid"/>
        <w:tblW w:w="99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80"/>
        <w:gridCol w:w="1124"/>
        <w:gridCol w:w="1262"/>
        <w:gridCol w:w="1364"/>
        <w:gridCol w:w="1364"/>
        <w:gridCol w:w="1364"/>
        <w:gridCol w:w="1364"/>
      </w:tblGrid>
      <w:tr w:rsidR="00CD1208" w14:paraId="2F19478D" w14:textId="6B53A738" w:rsidTr="00CD1208">
        <w:trPr>
          <w:cantSplit/>
          <w:trHeight w:val="256"/>
        </w:trPr>
        <w:tc>
          <w:tcPr>
            <w:tcW w:w="2080" w:type="dxa"/>
            <w:tcBorders>
              <w:top w:val="nil"/>
              <w:bottom w:val="single" w:sz="36" w:space="0" w:color="00B388"/>
            </w:tcBorders>
          </w:tcPr>
          <w:p w14:paraId="5CE8EA10" w14:textId="77777777" w:rsidR="00CD1208" w:rsidRDefault="00CD1208" w:rsidP="000F20B2">
            <w:pPr>
              <w:pStyle w:val="TableSubhead8pt"/>
            </w:pPr>
            <w:r>
              <w:t>RAM (GB)</w:t>
            </w:r>
          </w:p>
        </w:tc>
        <w:tc>
          <w:tcPr>
            <w:tcW w:w="1124" w:type="dxa"/>
            <w:tcBorders>
              <w:top w:val="nil"/>
              <w:bottom w:val="single" w:sz="36" w:space="0" w:color="00B388"/>
            </w:tcBorders>
          </w:tcPr>
          <w:p w14:paraId="6E6857C1" w14:textId="77777777" w:rsidR="00CD1208" w:rsidRDefault="00CD1208" w:rsidP="000F20B2">
            <w:pPr>
              <w:pStyle w:val="TableSubhead8pt"/>
              <w:jc w:val="center"/>
            </w:pPr>
            <w:r>
              <w:t>node01</w:t>
            </w:r>
          </w:p>
        </w:tc>
        <w:tc>
          <w:tcPr>
            <w:tcW w:w="1262" w:type="dxa"/>
            <w:tcBorders>
              <w:top w:val="nil"/>
              <w:bottom w:val="single" w:sz="36" w:space="0" w:color="00B388"/>
            </w:tcBorders>
          </w:tcPr>
          <w:p w14:paraId="33FB6F31" w14:textId="77777777" w:rsidR="00CD1208" w:rsidRDefault="00CD1208" w:rsidP="000F20B2">
            <w:pPr>
              <w:pStyle w:val="TableSubhead8pt"/>
              <w:jc w:val="center"/>
            </w:pPr>
            <w:r>
              <w:t>node02</w:t>
            </w:r>
          </w:p>
        </w:tc>
        <w:tc>
          <w:tcPr>
            <w:tcW w:w="1364" w:type="dxa"/>
            <w:tcBorders>
              <w:top w:val="nil"/>
              <w:bottom w:val="single" w:sz="36" w:space="0" w:color="00B388"/>
            </w:tcBorders>
          </w:tcPr>
          <w:p w14:paraId="4FE569D1" w14:textId="77777777" w:rsidR="00CD1208" w:rsidRDefault="00CD1208" w:rsidP="000F20B2">
            <w:pPr>
              <w:pStyle w:val="TableSubhead8pt"/>
              <w:jc w:val="center"/>
            </w:pPr>
            <w:r>
              <w:t>node03</w:t>
            </w:r>
          </w:p>
        </w:tc>
        <w:tc>
          <w:tcPr>
            <w:tcW w:w="1364" w:type="dxa"/>
            <w:tcBorders>
              <w:top w:val="nil"/>
              <w:bottom w:val="single" w:sz="36" w:space="0" w:color="00B388"/>
            </w:tcBorders>
          </w:tcPr>
          <w:p w14:paraId="2C93692F" w14:textId="49B40C0A" w:rsidR="00CD1208" w:rsidRDefault="00CD1208" w:rsidP="000F20B2">
            <w:pPr>
              <w:pStyle w:val="TableSubhead8pt"/>
              <w:jc w:val="center"/>
            </w:pPr>
            <w:r>
              <w:t>node04</w:t>
            </w:r>
          </w:p>
        </w:tc>
        <w:tc>
          <w:tcPr>
            <w:tcW w:w="1364" w:type="dxa"/>
            <w:tcBorders>
              <w:top w:val="nil"/>
              <w:bottom w:val="single" w:sz="36" w:space="0" w:color="00B388"/>
            </w:tcBorders>
          </w:tcPr>
          <w:p w14:paraId="38991ADD" w14:textId="4DB3CC6D" w:rsidR="00CD1208" w:rsidRDefault="00CD1208" w:rsidP="00CD1208">
            <w:pPr>
              <w:pStyle w:val="TableSubhead8pt"/>
              <w:jc w:val="center"/>
            </w:pPr>
            <w:r>
              <w:t>node05</w:t>
            </w:r>
          </w:p>
        </w:tc>
        <w:tc>
          <w:tcPr>
            <w:tcW w:w="1364" w:type="dxa"/>
            <w:tcBorders>
              <w:top w:val="nil"/>
              <w:bottom w:val="single" w:sz="36" w:space="0" w:color="00B388"/>
            </w:tcBorders>
          </w:tcPr>
          <w:p w14:paraId="03430762" w14:textId="3C0EA9A8" w:rsidR="00CD1208" w:rsidRDefault="00CD1208" w:rsidP="000F20B2">
            <w:pPr>
              <w:pStyle w:val="TableSubhead8pt"/>
              <w:jc w:val="center"/>
            </w:pPr>
            <w:r>
              <w:t>node06</w:t>
            </w:r>
          </w:p>
        </w:tc>
      </w:tr>
      <w:tr w:rsidR="00CD1208" w14:paraId="4BBE58BF" w14:textId="3D7EEDC7" w:rsidTr="00CD1208">
        <w:trPr>
          <w:cantSplit/>
          <w:trHeight w:val="256"/>
        </w:trPr>
        <w:tc>
          <w:tcPr>
            <w:tcW w:w="2080" w:type="dxa"/>
          </w:tcPr>
          <w:p w14:paraId="77DAB0C7" w14:textId="77777777" w:rsidR="00CD1208" w:rsidRDefault="00CD1208" w:rsidP="000F20B2">
            <w:pPr>
              <w:pStyle w:val="TableBody8pt"/>
            </w:pPr>
            <w:r>
              <w:t>ucp1</w:t>
            </w:r>
          </w:p>
        </w:tc>
        <w:tc>
          <w:tcPr>
            <w:tcW w:w="1124" w:type="dxa"/>
          </w:tcPr>
          <w:p w14:paraId="1BBCCA37" w14:textId="77777777" w:rsidR="00CD1208" w:rsidRDefault="00CD1208" w:rsidP="000F20B2">
            <w:pPr>
              <w:pStyle w:val="TableBody8pt"/>
              <w:jc w:val="center"/>
            </w:pPr>
            <w:r>
              <w:t>16</w:t>
            </w:r>
          </w:p>
        </w:tc>
        <w:tc>
          <w:tcPr>
            <w:tcW w:w="1262" w:type="dxa"/>
          </w:tcPr>
          <w:p w14:paraId="34A666A4" w14:textId="77777777" w:rsidR="00CD1208" w:rsidRDefault="00CD1208" w:rsidP="000F20B2">
            <w:pPr>
              <w:jc w:val="center"/>
            </w:pPr>
          </w:p>
        </w:tc>
        <w:tc>
          <w:tcPr>
            <w:tcW w:w="1364" w:type="dxa"/>
          </w:tcPr>
          <w:p w14:paraId="6EBC6011" w14:textId="77777777" w:rsidR="00CD1208" w:rsidRDefault="00CD1208" w:rsidP="000F20B2">
            <w:pPr>
              <w:jc w:val="center"/>
            </w:pPr>
          </w:p>
        </w:tc>
        <w:tc>
          <w:tcPr>
            <w:tcW w:w="1364" w:type="dxa"/>
          </w:tcPr>
          <w:p w14:paraId="10420AA8" w14:textId="77777777" w:rsidR="00CD1208" w:rsidRDefault="00CD1208" w:rsidP="000F20B2">
            <w:pPr>
              <w:jc w:val="center"/>
            </w:pPr>
          </w:p>
        </w:tc>
        <w:tc>
          <w:tcPr>
            <w:tcW w:w="1364" w:type="dxa"/>
          </w:tcPr>
          <w:p w14:paraId="2C833938" w14:textId="77777777" w:rsidR="00CD1208" w:rsidRDefault="00CD1208" w:rsidP="000F20B2">
            <w:pPr>
              <w:jc w:val="center"/>
            </w:pPr>
          </w:p>
        </w:tc>
        <w:tc>
          <w:tcPr>
            <w:tcW w:w="1364" w:type="dxa"/>
          </w:tcPr>
          <w:p w14:paraId="4974C775" w14:textId="77777777" w:rsidR="00CD1208" w:rsidRDefault="00CD1208" w:rsidP="000F20B2">
            <w:pPr>
              <w:jc w:val="center"/>
            </w:pPr>
          </w:p>
        </w:tc>
      </w:tr>
      <w:tr w:rsidR="00CD1208" w14:paraId="0D23E4B1" w14:textId="2014AE05" w:rsidTr="00CD1208">
        <w:trPr>
          <w:cantSplit/>
          <w:trHeight w:val="234"/>
        </w:trPr>
        <w:tc>
          <w:tcPr>
            <w:tcW w:w="2080" w:type="dxa"/>
          </w:tcPr>
          <w:p w14:paraId="605F78DE" w14:textId="77777777" w:rsidR="00CD1208" w:rsidRDefault="00CD1208" w:rsidP="000F20B2">
            <w:pPr>
              <w:pStyle w:val="TableBody8pt"/>
            </w:pPr>
            <w:r>
              <w:t>ucp2</w:t>
            </w:r>
          </w:p>
        </w:tc>
        <w:tc>
          <w:tcPr>
            <w:tcW w:w="1124" w:type="dxa"/>
          </w:tcPr>
          <w:p w14:paraId="49ACC28D" w14:textId="77777777" w:rsidR="00CD1208" w:rsidRDefault="00CD1208" w:rsidP="000F20B2">
            <w:pPr>
              <w:jc w:val="center"/>
            </w:pPr>
          </w:p>
        </w:tc>
        <w:tc>
          <w:tcPr>
            <w:tcW w:w="1262" w:type="dxa"/>
          </w:tcPr>
          <w:p w14:paraId="03B07644" w14:textId="77777777" w:rsidR="00CD1208" w:rsidRDefault="00CD1208" w:rsidP="000F20B2">
            <w:pPr>
              <w:pStyle w:val="TableBody8pt"/>
              <w:jc w:val="center"/>
            </w:pPr>
            <w:r>
              <w:t>16</w:t>
            </w:r>
          </w:p>
        </w:tc>
        <w:tc>
          <w:tcPr>
            <w:tcW w:w="1364" w:type="dxa"/>
          </w:tcPr>
          <w:p w14:paraId="23B5B66B" w14:textId="77777777" w:rsidR="00CD1208" w:rsidRDefault="00CD1208" w:rsidP="000F20B2">
            <w:pPr>
              <w:jc w:val="center"/>
            </w:pPr>
          </w:p>
        </w:tc>
        <w:tc>
          <w:tcPr>
            <w:tcW w:w="1364" w:type="dxa"/>
          </w:tcPr>
          <w:p w14:paraId="15020883" w14:textId="77777777" w:rsidR="00CD1208" w:rsidRDefault="00CD1208" w:rsidP="000F20B2">
            <w:pPr>
              <w:jc w:val="center"/>
            </w:pPr>
          </w:p>
        </w:tc>
        <w:tc>
          <w:tcPr>
            <w:tcW w:w="1364" w:type="dxa"/>
          </w:tcPr>
          <w:p w14:paraId="73C307C1" w14:textId="77777777" w:rsidR="00CD1208" w:rsidRDefault="00CD1208" w:rsidP="000F20B2">
            <w:pPr>
              <w:jc w:val="center"/>
            </w:pPr>
          </w:p>
        </w:tc>
        <w:tc>
          <w:tcPr>
            <w:tcW w:w="1364" w:type="dxa"/>
          </w:tcPr>
          <w:p w14:paraId="5464B97A" w14:textId="77777777" w:rsidR="00CD1208" w:rsidRDefault="00CD1208" w:rsidP="000F20B2">
            <w:pPr>
              <w:jc w:val="center"/>
            </w:pPr>
          </w:p>
        </w:tc>
      </w:tr>
      <w:tr w:rsidR="00CD1208" w14:paraId="6484867C" w14:textId="372C57FC" w:rsidTr="00CD1208">
        <w:trPr>
          <w:cantSplit/>
          <w:trHeight w:val="245"/>
        </w:trPr>
        <w:tc>
          <w:tcPr>
            <w:tcW w:w="2080" w:type="dxa"/>
          </w:tcPr>
          <w:p w14:paraId="35090828" w14:textId="77777777" w:rsidR="00CD1208" w:rsidRDefault="00CD1208" w:rsidP="000F20B2">
            <w:pPr>
              <w:pStyle w:val="TableBody8pt"/>
            </w:pPr>
            <w:r>
              <w:t>ucp3</w:t>
            </w:r>
          </w:p>
        </w:tc>
        <w:tc>
          <w:tcPr>
            <w:tcW w:w="1124" w:type="dxa"/>
          </w:tcPr>
          <w:p w14:paraId="368AC6AA" w14:textId="77777777" w:rsidR="00CD1208" w:rsidRDefault="00CD1208" w:rsidP="000F20B2">
            <w:pPr>
              <w:jc w:val="center"/>
            </w:pPr>
          </w:p>
        </w:tc>
        <w:tc>
          <w:tcPr>
            <w:tcW w:w="1262" w:type="dxa"/>
          </w:tcPr>
          <w:p w14:paraId="04F44353" w14:textId="77777777" w:rsidR="00CD1208" w:rsidRDefault="00CD1208" w:rsidP="000F20B2">
            <w:pPr>
              <w:jc w:val="center"/>
            </w:pPr>
          </w:p>
        </w:tc>
        <w:tc>
          <w:tcPr>
            <w:tcW w:w="1364" w:type="dxa"/>
          </w:tcPr>
          <w:p w14:paraId="29C77948" w14:textId="77777777" w:rsidR="00CD1208" w:rsidRDefault="00CD1208" w:rsidP="000F20B2">
            <w:pPr>
              <w:pStyle w:val="TableBody8pt"/>
              <w:jc w:val="center"/>
            </w:pPr>
            <w:r>
              <w:t>16</w:t>
            </w:r>
          </w:p>
        </w:tc>
        <w:tc>
          <w:tcPr>
            <w:tcW w:w="1364" w:type="dxa"/>
          </w:tcPr>
          <w:p w14:paraId="3773F7CA" w14:textId="77777777" w:rsidR="00CD1208" w:rsidRDefault="00CD1208" w:rsidP="000F20B2">
            <w:pPr>
              <w:pStyle w:val="TableBody8pt"/>
              <w:jc w:val="center"/>
            </w:pPr>
          </w:p>
        </w:tc>
        <w:tc>
          <w:tcPr>
            <w:tcW w:w="1364" w:type="dxa"/>
          </w:tcPr>
          <w:p w14:paraId="47BBFD62" w14:textId="77777777" w:rsidR="00CD1208" w:rsidRDefault="00CD1208" w:rsidP="000F20B2">
            <w:pPr>
              <w:pStyle w:val="TableBody8pt"/>
              <w:jc w:val="center"/>
            </w:pPr>
          </w:p>
        </w:tc>
        <w:tc>
          <w:tcPr>
            <w:tcW w:w="1364" w:type="dxa"/>
          </w:tcPr>
          <w:p w14:paraId="3B383025" w14:textId="77777777" w:rsidR="00CD1208" w:rsidRDefault="00CD1208" w:rsidP="000F20B2">
            <w:pPr>
              <w:pStyle w:val="TableBody8pt"/>
              <w:jc w:val="center"/>
            </w:pPr>
          </w:p>
        </w:tc>
      </w:tr>
      <w:tr w:rsidR="00CD1208" w14:paraId="2E204F30" w14:textId="759BCDDC" w:rsidTr="00CD1208">
        <w:trPr>
          <w:cantSplit/>
          <w:trHeight w:val="245"/>
        </w:trPr>
        <w:tc>
          <w:tcPr>
            <w:tcW w:w="2080" w:type="dxa"/>
          </w:tcPr>
          <w:p w14:paraId="4B284040" w14:textId="77777777" w:rsidR="00CD1208" w:rsidRDefault="00CD1208" w:rsidP="000F20B2">
            <w:pPr>
              <w:pStyle w:val="TableBody8pt"/>
            </w:pPr>
            <w:r>
              <w:t>dtr1</w:t>
            </w:r>
          </w:p>
        </w:tc>
        <w:tc>
          <w:tcPr>
            <w:tcW w:w="1124" w:type="dxa"/>
          </w:tcPr>
          <w:p w14:paraId="6235C518" w14:textId="77777777" w:rsidR="00CD1208" w:rsidRDefault="00CD1208" w:rsidP="000F20B2">
            <w:pPr>
              <w:pStyle w:val="TableBody8pt"/>
              <w:jc w:val="center"/>
            </w:pPr>
            <w:r>
              <w:t>16</w:t>
            </w:r>
          </w:p>
        </w:tc>
        <w:tc>
          <w:tcPr>
            <w:tcW w:w="1262" w:type="dxa"/>
          </w:tcPr>
          <w:p w14:paraId="43D70E7F" w14:textId="77777777" w:rsidR="00CD1208" w:rsidRDefault="00CD1208" w:rsidP="000F20B2">
            <w:pPr>
              <w:jc w:val="center"/>
            </w:pPr>
          </w:p>
        </w:tc>
        <w:tc>
          <w:tcPr>
            <w:tcW w:w="1364" w:type="dxa"/>
          </w:tcPr>
          <w:p w14:paraId="2C5403BE" w14:textId="77777777" w:rsidR="00CD1208" w:rsidRDefault="00CD1208" w:rsidP="000F20B2">
            <w:pPr>
              <w:jc w:val="center"/>
            </w:pPr>
          </w:p>
        </w:tc>
        <w:tc>
          <w:tcPr>
            <w:tcW w:w="1364" w:type="dxa"/>
          </w:tcPr>
          <w:p w14:paraId="511AAA5E" w14:textId="77777777" w:rsidR="00CD1208" w:rsidRDefault="00CD1208" w:rsidP="000F20B2">
            <w:pPr>
              <w:jc w:val="center"/>
            </w:pPr>
          </w:p>
        </w:tc>
        <w:tc>
          <w:tcPr>
            <w:tcW w:w="1364" w:type="dxa"/>
          </w:tcPr>
          <w:p w14:paraId="68EE5532" w14:textId="77777777" w:rsidR="00CD1208" w:rsidRDefault="00CD1208" w:rsidP="000F20B2">
            <w:pPr>
              <w:jc w:val="center"/>
            </w:pPr>
          </w:p>
        </w:tc>
        <w:tc>
          <w:tcPr>
            <w:tcW w:w="1364" w:type="dxa"/>
          </w:tcPr>
          <w:p w14:paraId="753569A1" w14:textId="77777777" w:rsidR="00CD1208" w:rsidRDefault="00CD1208" w:rsidP="000F20B2">
            <w:pPr>
              <w:jc w:val="center"/>
            </w:pPr>
          </w:p>
        </w:tc>
      </w:tr>
      <w:tr w:rsidR="00CD1208" w14:paraId="421D37E9" w14:textId="1D22374F" w:rsidTr="00CD1208">
        <w:trPr>
          <w:cantSplit/>
          <w:trHeight w:val="234"/>
        </w:trPr>
        <w:tc>
          <w:tcPr>
            <w:tcW w:w="2080" w:type="dxa"/>
          </w:tcPr>
          <w:p w14:paraId="288AC300" w14:textId="77777777" w:rsidR="00CD1208" w:rsidRDefault="00CD1208" w:rsidP="000F20B2">
            <w:pPr>
              <w:pStyle w:val="TableBody8pt"/>
            </w:pPr>
            <w:r>
              <w:t>dtr2</w:t>
            </w:r>
          </w:p>
        </w:tc>
        <w:tc>
          <w:tcPr>
            <w:tcW w:w="1124" w:type="dxa"/>
          </w:tcPr>
          <w:p w14:paraId="6E679351" w14:textId="77777777" w:rsidR="00CD1208" w:rsidRDefault="00CD1208" w:rsidP="000F20B2">
            <w:pPr>
              <w:jc w:val="center"/>
            </w:pPr>
          </w:p>
        </w:tc>
        <w:tc>
          <w:tcPr>
            <w:tcW w:w="1262" w:type="dxa"/>
          </w:tcPr>
          <w:p w14:paraId="168B6CBC" w14:textId="77777777" w:rsidR="00CD1208" w:rsidRDefault="00CD1208" w:rsidP="000F20B2">
            <w:pPr>
              <w:pStyle w:val="TableBody8pt"/>
              <w:jc w:val="center"/>
            </w:pPr>
            <w:r>
              <w:t>16</w:t>
            </w:r>
          </w:p>
        </w:tc>
        <w:tc>
          <w:tcPr>
            <w:tcW w:w="1364" w:type="dxa"/>
          </w:tcPr>
          <w:p w14:paraId="7DD727C2" w14:textId="77777777" w:rsidR="00CD1208" w:rsidRDefault="00CD1208" w:rsidP="000F20B2">
            <w:pPr>
              <w:jc w:val="center"/>
            </w:pPr>
          </w:p>
        </w:tc>
        <w:tc>
          <w:tcPr>
            <w:tcW w:w="1364" w:type="dxa"/>
          </w:tcPr>
          <w:p w14:paraId="2AB29CDF" w14:textId="77777777" w:rsidR="00CD1208" w:rsidRDefault="00CD1208" w:rsidP="000F20B2">
            <w:pPr>
              <w:jc w:val="center"/>
            </w:pPr>
          </w:p>
        </w:tc>
        <w:tc>
          <w:tcPr>
            <w:tcW w:w="1364" w:type="dxa"/>
          </w:tcPr>
          <w:p w14:paraId="3D595F62" w14:textId="77777777" w:rsidR="00CD1208" w:rsidRDefault="00CD1208" w:rsidP="000F20B2">
            <w:pPr>
              <w:jc w:val="center"/>
            </w:pPr>
          </w:p>
        </w:tc>
        <w:tc>
          <w:tcPr>
            <w:tcW w:w="1364" w:type="dxa"/>
          </w:tcPr>
          <w:p w14:paraId="44B081E1" w14:textId="77777777" w:rsidR="00CD1208" w:rsidRDefault="00CD1208" w:rsidP="000F20B2">
            <w:pPr>
              <w:jc w:val="center"/>
            </w:pPr>
          </w:p>
        </w:tc>
      </w:tr>
      <w:tr w:rsidR="00CD1208" w14:paraId="490A39D0" w14:textId="427366B6" w:rsidTr="00CD1208">
        <w:trPr>
          <w:cantSplit/>
          <w:trHeight w:val="245"/>
        </w:trPr>
        <w:tc>
          <w:tcPr>
            <w:tcW w:w="2080" w:type="dxa"/>
          </w:tcPr>
          <w:p w14:paraId="75F6B7FD" w14:textId="77777777" w:rsidR="00CD1208" w:rsidRDefault="00CD1208" w:rsidP="000F20B2">
            <w:pPr>
              <w:pStyle w:val="TableBody8pt"/>
            </w:pPr>
            <w:r>
              <w:t>dtr3</w:t>
            </w:r>
          </w:p>
        </w:tc>
        <w:tc>
          <w:tcPr>
            <w:tcW w:w="1124" w:type="dxa"/>
          </w:tcPr>
          <w:p w14:paraId="14FD56A7" w14:textId="77777777" w:rsidR="00CD1208" w:rsidRDefault="00CD1208" w:rsidP="000F20B2">
            <w:pPr>
              <w:jc w:val="center"/>
            </w:pPr>
          </w:p>
        </w:tc>
        <w:tc>
          <w:tcPr>
            <w:tcW w:w="1262" w:type="dxa"/>
          </w:tcPr>
          <w:p w14:paraId="55F21451" w14:textId="77777777" w:rsidR="00CD1208" w:rsidRDefault="00CD1208" w:rsidP="000F20B2">
            <w:pPr>
              <w:jc w:val="center"/>
            </w:pPr>
          </w:p>
        </w:tc>
        <w:tc>
          <w:tcPr>
            <w:tcW w:w="1364" w:type="dxa"/>
          </w:tcPr>
          <w:p w14:paraId="4302447D" w14:textId="77777777" w:rsidR="00CD1208" w:rsidRDefault="00CD1208" w:rsidP="000F20B2">
            <w:pPr>
              <w:pStyle w:val="TableBody8pt"/>
              <w:jc w:val="center"/>
            </w:pPr>
            <w:r>
              <w:t>16</w:t>
            </w:r>
          </w:p>
        </w:tc>
        <w:tc>
          <w:tcPr>
            <w:tcW w:w="1364" w:type="dxa"/>
          </w:tcPr>
          <w:p w14:paraId="1EA54214" w14:textId="77777777" w:rsidR="00CD1208" w:rsidRDefault="00CD1208" w:rsidP="000F20B2">
            <w:pPr>
              <w:pStyle w:val="TableBody8pt"/>
              <w:jc w:val="center"/>
            </w:pPr>
          </w:p>
        </w:tc>
        <w:tc>
          <w:tcPr>
            <w:tcW w:w="1364" w:type="dxa"/>
          </w:tcPr>
          <w:p w14:paraId="1227B833" w14:textId="77777777" w:rsidR="00CD1208" w:rsidRDefault="00CD1208" w:rsidP="000F20B2">
            <w:pPr>
              <w:pStyle w:val="TableBody8pt"/>
              <w:jc w:val="center"/>
            </w:pPr>
          </w:p>
        </w:tc>
        <w:tc>
          <w:tcPr>
            <w:tcW w:w="1364" w:type="dxa"/>
          </w:tcPr>
          <w:p w14:paraId="60382304" w14:textId="77777777" w:rsidR="00CD1208" w:rsidRDefault="00CD1208" w:rsidP="000F20B2">
            <w:pPr>
              <w:pStyle w:val="TableBody8pt"/>
              <w:jc w:val="center"/>
            </w:pPr>
          </w:p>
        </w:tc>
      </w:tr>
      <w:tr w:rsidR="00CD1208" w14:paraId="50E8AE45" w14:textId="64A4348E" w:rsidTr="00CD1208">
        <w:trPr>
          <w:cantSplit/>
          <w:trHeight w:val="245"/>
        </w:trPr>
        <w:tc>
          <w:tcPr>
            <w:tcW w:w="2080" w:type="dxa"/>
          </w:tcPr>
          <w:p w14:paraId="2858C891" w14:textId="77777777" w:rsidR="00CD1208" w:rsidRDefault="00CD1208" w:rsidP="000F20B2">
            <w:pPr>
              <w:pStyle w:val="TableBody8pt"/>
            </w:pPr>
            <w:r>
              <w:t>worker1</w:t>
            </w:r>
          </w:p>
        </w:tc>
        <w:tc>
          <w:tcPr>
            <w:tcW w:w="1124" w:type="dxa"/>
          </w:tcPr>
          <w:p w14:paraId="71131AA5" w14:textId="0B10CBA3" w:rsidR="00CD1208" w:rsidRDefault="00CD1208" w:rsidP="000F20B2">
            <w:pPr>
              <w:pStyle w:val="TableBody8pt"/>
              <w:jc w:val="center"/>
            </w:pPr>
          </w:p>
        </w:tc>
        <w:tc>
          <w:tcPr>
            <w:tcW w:w="1262" w:type="dxa"/>
          </w:tcPr>
          <w:p w14:paraId="04F22016" w14:textId="77777777" w:rsidR="00CD1208" w:rsidRDefault="00CD1208" w:rsidP="000F20B2">
            <w:pPr>
              <w:jc w:val="center"/>
            </w:pPr>
          </w:p>
        </w:tc>
        <w:tc>
          <w:tcPr>
            <w:tcW w:w="1364" w:type="dxa"/>
          </w:tcPr>
          <w:p w14:paraId="57C58E15" w14:textId="77777777" w:rsidR="00CD1208" w:rsidRDefault="00CD1208" w:rsidP="000F20B2">
            <w:pPr>
              <w:jc w:val="center"/>
            </w:pPr>
          </w:p>
        </w:tc>
        <w:tc>
          <w:tcPr>
            <w:tcW w:w="1364" w:type="dxa"/>
            <w:vAlign w:val="center"/>
          </w:tcPr>
          <w:p w14:paraId="173EDE9B" w14:textId="30080C63" w:rsidR="00CD1208" w:rsidRDefault="00CD1208" w:rsidP="000F20B2">
            <w:pPr>
              <w:jc w:val="center"/>
            </w:pPr>
            <w:r w:rsidRPr="00CD1208">
              <w:t>64</w:t>
            </w:r>
          </w:p>
        </w:tc>
        <w:tc>
          <w:tcPr>
            <w:tcW w:w="1364" w:type="dxa"/>
          </w:tcPr>
          <w:p w14:paraId="53D8B8E7" w14:textId="77777777" w:rsidR="00CD1208" w:rsidRDefault="00CD1208" w:rsidP="000F20B2">
            <w:pPr>
              <w:jc w:val="center"/>
            </w:pPr>
          </w:p>
        </w:tc>
        <w:tc>
          <w:tcPr>
            <w:tcW w:w="1364" w:type="dxa"/>
          </w:tcPr>
          <w:p w14:paraId="0A811F34" w14:textId="77777777" w:rsidR="00CD1208" w:rsidRDefault="00CD1208" w:rsidP="000F20B2">
            <w:pPr>
              <w:jc w:val="center"/>
            </w:pPr>
          </w:p>
        </w:tc>
      </w:tr>
      <w:tr w:rsidR="00CD1208" w14:paraId="3E3AF721" w14:textId="1696CBC9" w:rsidTr="00CD1208">
        <w:trPr>
          <w:cantSplit/>
          <w:trHeight w:val="245"/>
        </w:trPr>
        <w:tc>
          <w:tcPr>
            <w:tcW w:w="2080" w:type="dxa"/>
          </w:tcPr>
          <w:p w14:paraId="09726376" w14:textId="77777777" w:rsidR="00CD1208" w:rsidRDefault="00CD1208" w:rsidP="000F20B2">
            <w:pPr>
              <w:pStyle w:val="TableBody8pt"/>
            </w:pPr>
            <w:r>
              <w:lastRenderedPageBreak/>
              <w:t>worker2</w:t>
            </w:r>
          </w:p>
        </w:tc>
        <w:tc>
          <w:tcPr>
            <w:tcW w:w="1124" w:type="dxa"/>
          </w:tcPr>
          <w:p w14:paraId="045E69E8" w14:textId="77777777" w:rsidR="00CD1208" w:rsidRDefault="00CD1208" w:rsidP="000F20B2">
            <w:pPr>
              <w:jc w:val="center"/>
            </w:pPr>
          </w:p>
        </w:tc>
        <w:tc>
          <w:tcPr>
            <w:tcW w:w="1262" w:type="dxa"/>
          </w:tcPr>
          <w:p w14:paraId="35119A10" w14:textId="137E5897" w:rsidR="00CD1208" w:rsidRDefault="00CD1208" w:rsidP="000F20B2">
            <w:pPr>
              <w:pStyle w:val="TableBody8pt"/>
              <w:jc w:val="center"/>
            </w:pPr>
          </w:p>
        </w:tc>
        <w:tc>
          <w:tcPr>
            <w:tcW w:w="1364" w:type="dxa"/>
          </w:tcPr>
          <w:p w14:paraId="7F5014CD" w14:textId="77777777" w:rsidR="00CD1208" w:rsidRDefault="00CD1208" w:rsidP="000F20B2">
            <w:pPr>
              <w:jc w:val="center"/>
            </w:pPr>
          </w:p>
        </w:tc>
        <w:tc>
          <w:tcPr>
            <w:tcW w:w="1364" w:type="dxa"/>
          </w:tcPr>
          <w:p w14:paraId="1C9C2A2C" w14:textId="77777777" w:rsidR="00CD1208" w:rsidRDefault="00CD1208" w:rsidP="000F20B2">
            <w:pPr>
              <w:jc w:val="center"/>
            </w:pPr>
          </w:p>
        </w:tc>
        <w:tc>
          <w:tcPr>
            <w:tcW w:w="1364" w:type="dxa"/>
            <w:vAlign w:val="center"/>
          </w:tcPr>
          <w:p w14:paraId="267C9B58" w14:textId="32166619" w:rsidR="00CD1208" w:rsidRDefault="00CD1208" w:rsidP="000F20B2">
            <w:pPr>
              <w:jc w:val="center"/>
            </w:pPr>
            <w:r w:rsidRPr="00CD1208">
              <w:t>64</w:t>
            </w:r>
          </w:p>
        </w:tc>
        <w:tc>
          <w:tcPr>
            <w:tcW w:w="1364" w:type="dxa"/>
          </w:tcPr>
          <w:p w14:paraId="321492D8" w14:textId="77777777" w:rsidR="00CD1208" w:rsidRDefault="00CD1208" w:rsidP="000F20B2">
            <w:pPr>
              <w:jc w:val="center"/>
            </w:pPr>
          </w:p>
        </w:tc>
      </w:tr>
      <w:tr w:rsidR="00CD1208" w14:paraId="75A834EC" w14:textId="7D49EEBA" w:rsidTr="00CD1208">
        <w:trPr>
          <w:cantSplit/>
          <w:trHeight w:val="245"/>
        </w:trPr>
        <w:tc>
          <w:tcPr>
            <w:tcW w:w="2080" w:type="dxa"/>
          </w:tcPr>
          <w:p w14:paraId="032FBC5D" w14:textId="77777777" w:rsidR="00CD1208" w:rsidRDefault="00CD1208" w:rsidP="000F20B2">
            <w:pPr>
              <w:pStyle w:val="TableBody8pt"/>
            </w:pPr>
            <w:r>
              <w:t>win-worker1</w:t>
            </w:r>
          </w:p>
        </w:tc>
        <w:tc>
          <w:tcPr>
            <w:tcW w:w="1124" w:type="dxa"/>
          </w:tcPr>
          <w:p w14:paraId="5959E239" w14:textId="218D9B56" w:rsidR="00CD1208" w:rsidRDefault="00CD1208" w:rsidP="000F20B2">
            <w:pPr>
              <w:pStyle w:val="TableBody8pt"/>
              <w:jc w:val="center"/>
            </w:pPr>
          </w:p>
        </w:tc>
        <w:tc>
          <w:tcPr>
            <w:tcW w:w="1262" w:type="dxa"/>
          </w:tcPr>
          <w:p w14:paraId="68488584" w14:textId="77777777" w:rsidR="00CD1208" w:rsidRDefault="00CD1208" w:rsidP="000F20B2">
            <w:pPr>
              <w:jc w:val="center"/>
            </w:pPr>
          </w:p>
        </w:tc>
        <w:tc>
          <w:tcPr>
            <w:tcW w:w="1364" w:type="dxa"/>
          </w:tcPr>
          <w:p w14:paraId="4136FD82" w14:textId="77777777" w:rsidR="00CD1208" w:rsidRDefault="00CD1208" w:rsidP="000F20B2">
            <w:pPr>
              <w:jc w:val="center"/>
            </w:pPr>
          </w:p>
        </w:tc>
        <w:tc>
          <w:tcPr>
            <w:tcW w:w="1364" w:type="dxa"/>
          </w:tcPr>
          <w:p w14:paraId="43FC6127" w14:textId="77777777" w:rsidR="00CD1208" w:rsidRDefault="00CD1208" w:rsidP="000F20B2">
            <w:pPr>
              <w:jc w:val="center"/>
            </w:pPr>
          </w:p>
        </w:tc>
        <w:tc>
          <w:tcPr>
            <w:tcW w:w="1364" w:type="dxa"/>
          </w:tcPr>
          <w:p w14:paraId="37A8747E" w14:textId="77777777" w:rsidR="00CD1208" w:rsidRDefault="00CD1208" w:rsidP="000F20B2">
            <w:pPr>
              <w:jc w:val="center"/>
            </w:pPr>
          </w:p>
        </w:tc>
        <w:tc>
          <w:tcPr>
            <w:tcW w:w="1364" w:type="dxa"/>
            <w:vAlign w:val="center"/>
          </w:tcPr>
          <w:p w14:paraId="18585507" w14:textId="6624FCE5" w:rsidR="00CD1208" w:rsidRDefault="00CD1208" w:rsidP="000F20B2">
            <w:pPr>
              <w:jc w:val="center"/>
            </w:pPr>
            <w:r w:rsidRPr="00CD1208">
              <w:t>64</w:t>
            </w:r>
          </w:p>
        </w:tc>
      </w:tr>
      <w:tr w:rsidR="00CD1208" w14:paraId="30664468" w14:textId="0B56FF9E" w:rsidTr="00CD1208">
        <w:trPr>
          <w:cantSplit/>
          <w:trHeight w:val="234"/>
        </w:trPr>
        <w:tc>
          <w:tcPr>
            <w:tcW w:w="2080" w:type="dxa"/>
          </w:tcPr>
          <w:p w14:paraId="7E1429F3" w14:textId="77777777" w:rsidR="00CD1208" w:rsidRDefault="00CD1208" w:rsidP="000F20B2">
            <w:pPr>
              <w:pStyle w:val="TableBody8pt"/>
            </w:pPr>
            <w:r>
              <w:t>lb1</w:t>
            </w:r>
          </w:p>
        </w:tc>
        <w:tc>
          <w:tcPr>
            <w:tcW w:w="1124" w:type="dxa"/>
          </w:tcPr>
          <w:p w14:paraId="669A4D14" w14:textId="77777777" w:rsidR="00CD1208" w:rsidRDefault="00CD1208" w:rsidP="000F20B2">
            <w:pPr>
              <w:pStyle w:val="TableBody8pt"/>
              <w:jc w:val="center"/>
            </w:pPr>
            <w:r>
              <w:t>4</w:t>
            </w:r>
          </w:p>
        </w:tc>
        <w:tc>
          <w:tcPr>
            <w:tcW w:w="1262" w:type="dxa"/>
          </w:tcPr>
          <w:p w14:paraId="488BF792" w14:textId="77777777" w:rsidR="00CD1208" w:rsidRDefault="00CD1208" w:rsidP="000F20B2">
            <w:pPr>
              <w:jc w:val="center"/>
            </w:pPr>
          </w:p>
        </w:tc>
        <w:tc>
          <w:tcPr>
            <w:tcW w:w="1364" w:type="dxa"/>
          </w:tcPr>
          <w:p w14:paraId="3CA566D1" w14:textId="77777777" w:rsidR="00CD1208" w:rsidRDefault="00CD1208" w:rsidP="000F20B2">
            <w:pPr>
              <w:jc w:val="center"/>
            </w:pPr>
          </w:p>
        </w:tc>
        <w:tc>
          <w:tcPr>
            <w:tcW w:w="1364" w:type="dxa"/>
          </w:tcPr>
          <w:p w14:paraId="7B1B5A14" w14:textId="77777777" w:rsidR="00CD1208" w:rsidRDefault="00CD1208" w:rsidP="000F20B2">
            <w:pPr>
              <w:jc w:val="center"/>
            </w:pPr>
          </w:p>
        </w:tc>
        <w:tc>
          <w:tcPr>
            <w:tcW w:w="1364" w:type="dxa"/>
          </w:tcPr>
          <w:p w14:paraId="21D0AB9B" w14:textId="77777777" w:rsidR="00CD1208" w:rsidRDefault="00CD1208" w:rsidP="000F20B2">
            <w:pPr>
              <w:jc w:val="center"/>
            </w:pPr>
          </w:p>
        </w:tc>
        <w:tc>
          <w:tcPr>
            <w:tcW w:w="1364" w:type="dxa"/>
          </w:tcPr>
          <w:p w14:paraId="23990A05" w14:textId="77777777" w:rsidR="00CD1208" w:rsidRDefault="00CD1208" w:rsidP="000F20B2">
            <w:pPr>
              <w:jc w:val="center"/>
            </w:pPr>
          </w:p>
        </w:tc>
      </w:tr>
      <w:tr w:rsidR="00CD1208" w14:paraId="6E5C7C2B" w14:textId="41222F71" w:rsidTr="00CD1208">
        <w:trPr>
          <w:cantSplit/>
          <w:trHeight w:val="245"/>
        </w:trPr>
        <w:tc>
          <w:tcPr>
            <w:tcW w:w="2080" w:type="dxa"/>
          </w:tcPr>
          <w:p w14:paraId="5E5B1382" w14:textId="77777777" w:rsidR="00CD1208" w:rsidRDefault="00CD1208" w:rsidP="000F20B2">
            <w:pPr>
              <w:pStyle w:val="TableBody8pt"/>
            </w:pPr>
            <w:r>
              <w:t>lb2</w:t>
            </w:r>
          </w:p>
        </w:tc>
        <w:tc>
          <w:tcPr>
            <w:tcW w:w="1124" w:type="dxa"/>
          </w:tcPr>
          <w:p w14:paraId="6708583D" w14:textId="77777777" w:rsidR="00CD1208" w:rsidRDefault="00CD1208" w:rsidP="000F20B2">
            <w:pPr>
              <w:jc w:val="center"/>
            </w:pPr>
          </w:p>
        </w:tc>
        <w:tc>
          <w:tcPr>
            <w:tcW w:w="1262" w:type="dxa"/>
          </w:tcPr>
          <w:p w14:paraId="462DF939" w14:textId="77777777" w:rsidR="00CD1208" w:rsidRDefault="00CD1208" w:rsidP="000F20B2">
            <w:pPr>
              <w:pStyle w:val="TableBody8pt"/>
              <w:jc w:val="center"/>
            </w:pPr>
            <w:r>
              <w:t>4</w:t>
            </w:r>
          </w:p>
        </w:tc>
        <w:tc>
          <w:tcPr>
            <w:tcW w:w="1364" w:type="dxa"/>
          </w:tcPr>
          <w:p w14:paraId="6CBECA1C" w14:textId="77777777" w:rsidR="00CD1208" w:rsidRDefault="00CD1208" w:rsidP="000F20B2">
            <w:pPr>
              <w:jc w:val="center"/>
            </w:pPr>
          </w:p>
        </w:tc>
        <w:tc>
          <w:tcPr>
            <w:tcW w:w="1364" w:type="dxa"/>
          </w:tcPr>
          <w:p w14:paraId="4C9ABE09" w14:textId="77777777" w:rsidR="00CD1208" w:rsidRDefault="00CD1208" w:rsidP="000F20B2">
            <w:pPr>
              <w:jc w:val="center"/>
            </w:pPr>
          </w:p>
        </w:tc>
        <w:tc>
          <w:tcPr>
            <w:tcW w:w="1364" w:type="dxa"/>
          </w:tcPr>
          <w:p w14:paraId="7DC5DDD1" w14:textId="77777777" w:rsidR="00CD1208" w:rsidRDefault="00CD1208" w:rsidP="000F20B2">
            <w:pPr>
              <w:jc w:val="center"/>
            </w:pPr>
          </w:p>
        </w:tc>
        <w:tc>
          <w:tcPr>
            <w:tcW w:w="1364" w:type="dxa"/>
          </w:tcPr>
          <w:p w14:paraId="5782E2C8" w14:textId="77777777" w:rsidR="00CD1208" w:rsidRDefault="00CD1208" w:rsidP="000F20B2">
            <w:pPr>
              <w:jc w:val="center"/>
            </w:pPr>
          </w:p>
        </w:tc>
      </w:tr>
      <w:tr w:rsidR="00CD1208" w14:paraId="57D42157" w14:textId="5342FF9A" w:rsidTr="00CD1208">
        <w:trPr>
          <w:cantSplit/>
          <w:trHeight w:val="245"/>
        </w:trPr>
        <w:tc>
          <w:tcPr>
            <w:tcW w:w="2080" w:type="dxa"/>
          </w:tcPr>
          <w:p w14:paraId="6D148251" w14:textId="77777777" w:rsidR="00CD1208" w:rsidRDefault="00CD1208" w:rsidP="000F20B2">
            <w:pPr>
              <w:pStyle w:val="TableBody8pt"/>
            </w:pPr>
            <w:r>
              <w:t>nfs</w:t>
            </w:r>
          </w:p>
        </w:tc>
        <w:tc>
          <w:tcPr>
            <w:tcW w:w="1124" w:type="dxa"/>
          </w:tcPr>
          <w:p w14:paraId="46D851A4" w14:textId="77777777" w:rsidR="00CD1208" w:rsidRDefault="00CD1208" w:rsidP="000F20B2">
            <w:pPr>
              <w:jc w:val="center"/>
            </w:pPr>
          </w:p>
        </w:tc>
        <w:tc>
          <w:tcPr>
            <w:tcW w:w="1262" w:type="dxa"/>
          </w:tcPr>
          <w:p w14:paraId="73C0CFED" w14:textId="77777777" w:rsidR="00CD1208" w:rsidRDefault="00CD1208" w:rsidP="000F20B2">
            <w:pPr>
              <w:jc w:val="center"/>
            </w:pPr>
          </w:p>
        </w:tc>
        <w:tc>
          <w:tcPr>
            <w:tcW w:w="1364" w:type="dxa"/>
          </w:tcPr>
          <w:p w14:paraId="46F59EA6" w14:textId="77777777" w:rsidR="00CD1208" w:rsidRDefault="00CD1208" w:rsidP="000F20B2">
            <w:pPr>
              <w:pStyle w:val="TableBody8pt"/>
              <w:jc w:val="center"/>
            </w:pPr>
            <w:r>
              <w:t>4</w:t>
            </w:r>
          </w:p>
        </w:tc>
        <w:tc>
          <w:tcPr>
            <w:tcW w:w="1364" w:type="dxa"/>
          </w:tcPr>
          <w:p w14:paraId="2F8564DF" w14:textId="77777777" w:rsidR="00CD1208" w:rsidRDefault="00CD1208" w:rsidP="000F20B2">
            <w:pPr>
              <w:pStyle w:val="TableBody8pt"/>
              <w:jc w:val="center"/>
            </w:pPr>
          </w:p>
        </w:tc>
        <w:tc>
          <w:tcPr>
            <w:tcW w:w="1364" w:type="dxa"/>
          </w:tcPr>
          <w:p w14:paraId="43C18AD8" w14:textId="77777777" w:rsidR="00CD1208" w:rsidRDefault="00CD1208" w:rsidP="000F20B2">
            <w:pPr>
              <w:pStyle w:val="TableBody8pt"/>
              <w:jc w:val="center"/>
            </w:pPr>
          </w:p>
        </w:tc>
        <w:tc>
          <w:tcPr>
            <w:tcW w:w="1364" w:type="dxa"/>
          </w:tcPr>
          <w:p w14:paraId="4C5494D4" w14:textId="77777777" w:rsidR="00CD1208" w:rsidRDefault="00CD1208" w:rsidP="000F20B2">
            <w:pPr>
              <w:pStyle w:val="TableBody8pt"/>
              <w:jc w:val="center"/>
            </w:pPr>
          </w:p>
        </w:tc>
      </w:tr>
      <w:tr w:rsidR="00CD1208" w14:paraId="3AEEEF54" w14:textId="63DE79B5" w:rsidTr="00CD1208">
        <w:trPr>
          <w:cantSplit/>
          <w:trHeight w:val="234"/>
        </w:trPr>
        <w:tc>
          <w:tcPr>
            <w:tcW w:w="2080" w:type="dxa"/>
          </w:tcPr>
          <w:p w14:paraId="000FFB0C" w14:textId="77777777" w:rsidR="00CD1208" w:rsidRDefault="00CD1208" w:rsidP="000F20B2">
            <w:pPr>
              <w:pStyle w:val="TableBody8pt"/>
            </w:pPr>
            <w:r>
              <w:t>logger</w:t>
            </w:r>
          </w:p>
        </w:tc>
        <w:tc>
          <w:tcPr>
            <w:tcW w:w="1124" w:type="dxa"/>
          </w:tcPr>
          <w:p w14:paraId="001EB92E" w14:textId="77777777" w:rsidR="00CD1208" w:rsidRDefault="00CD1208" w:rsidP="000F20B2">
            <w:pPr>
              <w:jc w:val="center"/>
            </w:pPr>
          </w:p>
        </w:tc>
        <w:tc>
          <w:tcPr>
            <w:tcW w:w="1262" w:type="dxa"/>
          </w:tcPr>
          <w:p w14:paraId="35B2C792" w14:textId="77777777" w:rsidR="00CD1208" w:rsidRDefault="00CD1208" w:rsidP="000F20B2">
            <w:pPr>
              <w:pStyle w:val="TableBody8pt"/>
              <w:jc w:val="center"/>
            </w:pPr>
            <w:r>
              <w:t>4</w:t>
            </w:r>
          </w:p>
        </w:tc>
        <w:tc>
          <w:tcPr>
            <w:tcW w:w="1364" w:type="dxa"/>
          </w:tcPr>
          <w:p w14:paraId="269EF377" w14:textId="77777777" w:rsidR="00CD1208" w:rsidRDefault="00CD1208" w:rsidP="000F20B2">
            <w:pPr>
              <w:jc w:val="center"/>
            </w:pPr>
          </w:p>
        </w:tc>
        <w:tc>
          <w:tcPr>
            <w:tcW w:w="1364" w:type="dxa"/>
          </w:tcPr>
          <w:p w14:paraId="3F84164A" w14:textId="77777777" w:rsidR="00CD1208" w:rsidRDefault="00CD1208" w:rsidP="000F20B2">
            <w:pPr>
              <w:jc w:val="center"/>
            </w:pPr>
          </w:p>
        </w:tc>
        <w:tc>
          <w:tcPr>
            <w:tcW w:w="1364" w:type="dxa"/>
          </w:tcPr>
          <w:p w14:paraId="3D1D7554" w14:textId="77777777" w:rsidR="00CD1208" w:rsidRDefault="00CD1208" w:rsidP="000F20B2">
            <w:pPr>
              <w:jc w:val="center"/>
            </w:pPr>
          </w:p>
        </w:tc>
        <w:tc>
          <w:tcPr>
            <w:tcW w:w="1364" w:type="dxa"/>
          </w:tcPr>
          <w:p w14:paraId="68EFF5C9" w14:textId="77777777" w:rsidR="00CD1208" w:rsidRDefault="00CD1208" w:rsidP="000F20B2">
            <w:pPr>
              <w:jc w:val="center"/>
            </w:pPr>
          </w:p>
        </w:tc>
      </w:tr>
      <w:tr w:rsidR="00CD1208" w14:paraId="35D9DFFB" w14:textId="58B50279" w:rsidTr="00CD1208">
        <w:trPr>
          <w:cantSplit/>
          <w:trHeight w:val="65"/>
        </w:trPr>
        <w:tc>
          <w:tcPr>
            <w:tcW w:w="2080" w:type="dxa"/>
          </w:tcPr>
          <w:p w14:paraId="7B602DD9" w14:textId="77777777" w:rsidR="00CD1208" w:rsidRDefault="00CD1208" w:rsidP="000F20B2">
            <w:pPr>
              <w:pStyle w:val="TableSubhead8pt"/>
            </w:pPr>
            <w:r>
              <w:t>Total RAM required (per node)</w:t>
            </w:r>
          </w:p>
        </w:tc>
        <w:tc>
          <w:tcPr>
            <w:tcW w:w="1124" w:type="dxa"/>
          </w:tcPr>
          <w:p w14:paraId="33CBD0D9" w14:textId="7C621AFC" w:rsidR="00CD1208" w:rsidRDefault="00CD1208" w:rsidP="00CD1208">
            <w:pPr>
              <w:pStyle w:val="TableSubhead8pt"/>
              <w:jc w:val="center"/>
            </w:pPr>
            <w:r>
              <w:t>36</w:t>
            </w:r>
          </w:p>
        </w:tc>
        <w:tc>
          <w:tcPr>
            <w:tcW w:w="1262" w:type="dxa"/>
          </w:tcPr>
          <w:p w14:paraId="2D17E7C7" w14:textId="66843CB6" w:rsidR="00CD1208" w:rsidRDefault="00CD1208" w:rsidP="000F20B2">
            <w:pPr>
              <w:pStyle w:val="TableSubhead8pt"/>
              <w:jc w:val="center"/>
            </w:pPr>
            <w:r>
              <w:t>44</w:t>
            </w:r>
          </w:p>
        </w:tc>
        <w:tc>
          <w:tcPr>
            <w:tcW w:w="1364" w:type="dxa"/>
          </w:tcPr>
          <w:p w14:paraId="09239A0F" w14:textId="10CAE87F" w:rsidR="00CD1208" w:rsidRDefault="00CD1208" w:rsidP="000F20B2">
            <w:pPr>
              <w:pStyle w:val="TableSubhead8pt"/>
              <w:jc w:val="center"/>
            </w:pPr>
            <w:r>
              <w:t>44</w:t>
            </w:r>
          </w:p>
        </w:tc>
        <w:tc>
          <w:tcPr>
            <w:tcW w:w="1364" w:type="dxa"/>
          </w:tcPr>
          <w:p w14:paraId="4E6815A1" w14:textId="35E5780C" w:rsidR="00CD1208" w:rsidRDefault="00CD1208" w:rsidP="000F20B2">
            <w:pPr>
              <w:pStyle w:val="TableSubhead8pt"/>
              <w:jc w:val="center"/>
            </w:pPr>
            <w:r>
              <w:t>64</w:t>
            </w:r>
          </w:p>
        </w:tc>
        <w:tc>
          <w:tcPr>
            <w:tcW w:w="1364" w:type="dxa"/>
          </w:tcPr>
          <w:p w14:paraId="3F54CEEC" w14:textId="061B00AA" w:rsidR="00CD1208" w:rsidRDefault="00CD1208" w:rsidP="000F20B2">
            <w:pPr>
              <w:pStyle w:val="TableSubhead8pt"/>
              <w:jc w:val="center"/>
            </w:pPr>
            <w:r>
              <w:t>64</w:t>
            </w:r>
          </w:p>
        </w:tc>
        <w:tc>
          <w:tcPr>
            <w:tcW w:w="1364" w:type="dxa"/>
          </w:tcPr>
          <w:p w14:paraId="332CCFB9" w14:textId="54F5206B" w:rsidR="00CD1208" w:rsidRDefault="00CD1208" w:rsidP="000F20B2">
            <w:pPr>
              <w:pStyle w:val="TableSubhead8pt"/>
              <w:jc w:val="center"/>
            </w:pPr>
            <w:r>
              <w:t>64</w:t>
            </w:r>
          </w:p>
        </w:tc>
      </w:tr>
      <w:tr w:rsidR="00CD1208" w14:paraId="5B6108C2" w14:textId="5929B809" w:rsidTr="00CD1208">
        <w:trPr>
          <w:cantSplit/>
          <w:trHeight w:val="245"/>
        </w:trPr>
        <w:tc>
          <w:tcPr>
            <w:tcW w:w="2080" w:type="dxa"/>
          </w:tcPr>
          <w:p w14:paraId="0272724F" w14:textId="77777777" w:rsidR="00CD1208" w:rsidRDefault="00CD1208" w:rsidP="000F20B2">
            <w:pPr>
              <w:pStyle w:val="TableSubhead8pt"/>
            </w:pPr>
            <w:r>
              <w:t>Available RAM</w:t>
            </w:r>
          </w:p>
        </w:tc>
        <w:tc>
          <w:tcPr>
            <w:tcW w:w="1124" w:type="dxa"/>
          </w:tcPr>
          <w:p w14:paraId="7B97F72B" w14:textId="1C25F16C" w:rsidR="00CD1208" w:rsidRDefault="00CD1208" w:rsidP="000F20B2">
            <w:pPr>
              <w:pStyle w:val="TableSubhead8pt"/>
              <w:jc w:val="center"/>
            </w:pPr>
            <w:r>
              <w:t>128</w:t>
            </w:r>
          </w:p>
        </w:tc>
        <w:tc>
          <w:tcPr>
            <w:tcW w:w="1262" w:type="dxa"/>
          </w:tcPr>
          <w:p w14:paraId="0FF22EDA" w14:textId="026D4E37" w:rsidR="00CD1208" w:rsidRDefault="00CD1208" w:rsidP="000F20B2">
            <w:pPr>
              <w:pStyle w:val="TableSubhead8pt"/>
              <w:jc w:val="center"/>
            </w:pPr>
            <w:r>
              <w:t>128</w:t>
            </w:r>
          </w:p>
        </w:tc>
        <w:tc>
          <w:tcPr>
            <w:tcW w:w="1364" w:type="dxa"/>
          </w:tcPr>
          <w:p w14:paraId="58FC1FE9" w14:textId="245D6CE4" w:rsidR="00CD1208" w:rsidRDefault="00CD1208" w:rsidP="000F20B2">
            <w:pPr>
              <w:pStyle w:val="TableSubhead8pt"/>
              <w:jc w:val="center"/>
            </w:pPr>
            <w:r>
              <w:t>128</w:t>
            </w:r>
          </w:p>
        </w:tc>
        <w:tc>
          <w:tcPr>
            <w:tcW w:w="1364" w:type="dxa"/>
          </w:tcPr>
          <w:p w14:paraId="04CFAEDC" w14:textId="2F271D9A" w:rsidR="00CD1208" w:rsidRDefault="00CD1208" w:rsidP="000F20B2">
            <w:pPr>
              <w:pStyle w:val="TableSubhead8pt"/>
              <w:jc w:val="center"/>
            </w:pPr>
            <w:r>
              <w:t>128</w:t>
            </w:r>
          </w:p>
        </w:tc>
        <w:tc>
          <w:tcPr>
            <w:tcW w:w="1364" w:type="dxa"/>
          </w:tcPr>
          <w:p w14:paraId="2B2C15B2" w14:textId="0AA76E52" w:rsidR="00CD1208" w:rsidRDefault="00CD1208" w:rsidP="000F20B2">
            <w:pPr>
              <w:pStyle w:val="TableSubhead8pt"/>
              <w:jc w:val="center"/>
            </w:pPr>
            <w:r>
              <w:t>128</w:t>
            </w:r>
          </w:p>
        </w:tc>
        <w:tc>
          <w:tcPr>
            <w:tcW w:w="1364" w:type="dxa"/>
          </w:tcPr>
          <w:p w14:paraId="30860437" w14:textId="543FFD4E" w:rsidR="00CD1208" w:rsidRDefault="00CD1208" w:rsidP="000F20B2">
            <w:pPr>
              <w:pStyle w:val="TableSubhead8pt"/>
              <w:jc w:val="center"/>
            </w:pPr>
            <w:r>
              <w:t>128</w:t>
            </w:r>
          </w:p>
        </w:tc>
      </w:tr>
    </w:tbl>
    <w:p w14:paraId="3499CF85" w14:textId="77777777" w:rsidR="00CD1208" w:rsidRDefault="00CD1208" w:rsidP="00CD1208">
      <w:pPr>
        <w:pStyle w:val="MISCNote-Ruleabove"/>
      </w:pPr>
      <w:r>
        <w:t>Note</w:t>
      </w:r>
    </w:p>
    <w:p w14:paraId="0BBB0161" w14:textId="77777777" w:rsidR="00CD1208" w:rsidRDefault="00CD1208" w:rsidP="00CD1208">
      <w:pPr>
        <w:pStyle w:val="MISCNote-Rulebelow"/>
      </w:pPr>
      <w:r>
        <w:t>In the case of one ESX host failure, the two surviving hosts can accommodate the amount of RAM required for all VMs.</w:t>
      </w:r>
    </w:p>
    <w:p w14:paraId="58B13EE9" w14:textId="77777777" w:rsidR="000615E7" w:rsidRDefault="000615E7" w:rsidP="000615E7">
      <w:pPr>
        <w:pStyle w:val="Heading2"/>
      </w:pPr>
      <w:bookmarkStart w:id="44" w:name="_Toc5893809"/>
      <w:r>
        <w:t>Disaster Recovery</w:t>
      </w:r>
      <w:bookmarkEnd w:id="40"/>
      <w:bookmarkEnd w:id="41"/>
      <w:bookmarkEnd w:id="42"/>
      <w:bookmarkEnd w:id="44"/>
    </w:p>
    <w:p w14:paraId="22C752BA" w14:textId="77777777" w:rsidR="000615E7" w:rsidRDefault="000615E7" w:rsidP="0058095B">
      <w:pPr>
        <w:pStyle w:val="BodyTextMetricHPELight10pt"/>
      </w:pPr>
      <w:r>
        <w:t xml:space="preserve">Recovery Time Objective (RTO) refers to the time that it takes to recover your data and applications while Recovery Point Objective (RPO) refers to the point in time you can recover to, in the event of a disaster. In essence, RPO tells you how often you will need to make new backups. </w:t>
      </w:r>
    </w:p>
    <w:p w14:paraId="53BD7A7E" w14:textId="77777777" w:rsidR="000615E7" w:rsidRDefault="000615E7" w:rsidP="0058095B">
      <w:pPr>
        <w:pStyle w:val="BodyTextMetricHPELight10pt"/>
      </w:pPr>
      <w:r>
        <w:t xml:space="preserve">In order to protect your installation from disasters, you need to take regular backups and transfer the backups to a safe location. This solution provides a range of convenience scripts and Ansible playbooks to help automate the backup of UCP, DTR, your swarm and your Docker volumes. See the section </w:t>
      </w:r>
      <w:hyperlink w:anchor="_Backup_and_restore_1" w:history="1">
        <w:r w:rsidRPr="000917EF">
          <w:rPr>
            <w:rStyle w:val="Hyperlink"/>
          </w:rPr>
          <w:t>Backup and restore</w:t>
        </w:r>
      </w:hyperlink>
      <w:r>
        <w:t xml:space="preserve"> for best practices, procedures and utilities for implementing disaster recovery. </w:t>
      </w:r>
    </w:p>
    <w:p w14:paraId="27111435" w14:textId="77777777" w:rsidR="000615E7" w:rsidRDefault="000615E7" w:rsidP="000615E7">
      <w:pPr>
        <w:pStyle w:val="Heading2"/>
      </w:pPr>
      <w:bookmarkStart w:id="45" w:name="_Refd17e54711"/>
      <w:bookmarkStart w:id="46" w:name="_Tocd17e54711"/>
      <w:bookmarkStart w:id="47" w:name="_Toc531698783"/>
      <w:bookmarkStart w:id="48" w:name="_Toc5893810"/>
      <w:r>
        <w:t>Security</w:t>
      </w:r>
      <w:bookmarkEnd w:id="45"/>
      <w:bookmarkEnd w:id="46"/>
      <w:bookmarkEnd w:id="47"/>
      <w:bookmarkEnd w:id="48"/>
    </w:p>
    <w:p w14:paraId="55410653" w14:textId="77777777" w:rsidR="000615E7" w:rsidRDefault="000615E7" w:rsidP="0058095B">
      <w:pPr>
        <w:pStyle w:val="BodyTextMetricHPELight10pt"/>
      </w:pPr>
      <w:r>
        <w:t xml:space="preserve">The Docker Reference architecture for Securing Docker EE and Security Best Practices is available at </w:t>
      </w:r>
      <w:hyperlink r:id="rId23">
        <w:r>
          <w:rPr>
            <w:rStyle w:val="Hyperlink"/>
          </w:rPr>
          <w:t>https://success.docker.com/article/Docker_Reference_Architecture-_Securing_Docker_EE_and_Security_Best_Practices</w:t>
        </w:r>
      </w:hyperlink>
    </w:p>
    <w:p w14:paraId="3A9C8C86" w14:textId="77777777" w:rsidR="000615E7" w:rsidRDefault="000615E7" w:rsidP="0058095B">
      <w:pPr>
        <w:pStyle w:val="BodyTextMetricHPELight10pt"/>
      </w:pPr>
      <w:r>
        <w:t xml:space="preserve">In addition to having all logs centralized in a single place and the image scanning feature enabled for the DTR nodes, there are other guidelines that should be followed in order to keep your Docker environment as secure as possible. The HPE Reference Configuration paper for securing Docker on HPE Hardware places a special emphasis on securing Docker in DevOps environments and covers best practices in terms of Docker security. The document can be found at </w:t>
      </w:r>
      <w:hyperlink r:id="rId24">
        <w:r>
          <w:rPr>
            <w:rStyle w:val="Hyperlink"/>
          </w:rPr>
          <w:t>http://h20195.www2.hpe.com/V2/GetDocument.aspx?docname=a00020437enw</w:t>
        </w:r>
      </w:hyperlink>
      <w:r>
        <w:t>.</w:t>
      </w:r>
    </w:p>
    <w:p w14:paraId="22C7B983" w14:textId="77777777" w:rsidR="000615E7" w:rsidRDefault="000615E7" w:rsidP="0058095B">
      <w:pPr>
        <w:pStyle w:val="BodyTextLastMetricHPELight10pt"/>
      </w:pPr>
      <w:r w:rsidRPr="00711C31">
        <w:t>In addition, the Sys</w:t>
      </w:r>
      <w:r>
        <w:t>d</w:t>
      </w:r>
      <w:r w:rsidRPr="00711C31">
        <w:t>ig product also provides a strong level of container security and monitoring</w:t>
      </w:r>
      <w:r>
        <w:t xml:space="preserve"> (see the section </w:t>
      </w:r>
      <w:hyperlink w:anchor="_Monitoring_with_Sysdig" w:history="1">
        <w:proofErr w:type="gramStart"/>
        <w:r w:rsidRPr="00711C31">
          <w:rPr>
            <w:rStyle w:val="Hyperlink"/>
          </w:rPr>
          <w:t>Monitoring</w:t>
        </w:r>
        <w:proofErr w:type="gramEnd"/>
        <w:r w:rsidRPr="00711C31">
          <w:rPr>
            <w:rStyle w:val="Hyperlink"/>
          </w:rPr>
          <w:t xml:space="preserve"> with Sysdig</w:t>
        </w:r>
      </w:hyperlink>
      <w:r>
        <w:t>).</w:t>
      </w:r>
    </w:p>
    <w:p w14:paraId="63249F58" w14:textId="77777777" w:rsidR="000615E7" w:rsidRDefault="000615E7" w:rsidP="000615E7">
      <w:pPr>
        <w:pStyle w:val="Heading1"/>
      </w:pPr>
      <w:bookmarkStart w:id="49" w:name="_Refd17e54729"/>
      <w:bookmarkStart w:id="50" w:name="_Tocd17e54729"/>
      <w:bookmarkStart w:id="51" w:name="_Toc531698784"/>
      <w:bookmarkStart w:id="52" w:name="_Toc5893811"/>
      <w:r>
        <w:t>Solution components</w:t>
      </w:r>
      <w:bookmarkEnd w:id="49"/>
      <w:bookmarkEnd w:id="50"/>
      <w:bookmarkEnd w:id="51"/>
      <w:bookmarkEnd w:id="52"/>
    </w:p>
    <w:p w14:paraId="0F01DB1F" w14:textId="77777777" w:rsidR="000615E7" w:rsidRPr="00276749" w:rsidRDefault="000615E7" w:rsidP="0058095B">
      <w:pPr>
        <w:pStyle w:val="BodyTextMetricHPELight10pt"/>
      </w:pPr>
      <w:r>
        <w:t>This section describes the various components that were utilized in this Reference Configuration.</w:t>
      </w:r>
    </w:p>
    <w:p w14:paraId="553FFA2B" w14:textId="77777777" w:rsidR="000615E7" w:rsidRDefault="000615E7" w:rsidP="000615E7">
      <w:pPr>
        <w:pStyle w:val="Heading2"/>
      </w:pPr>
      <w:bookmarkStart w:id="53" w:name="_Refd17e54740"/>
      <w:bookmarkStart w:id="54" w:name="_Tocd17e54740"/>
      <w:bookmarkStart w:id="55" w:name="_Toc531698785"/>
      <w:bookmarkStart w:id="56" w:name="_Toc5893812"/>
      <w:r>
        <w:t>Hardware</w:t>
      </w:r>
      <w:bookmarkEnd w:id="53"/>
      <w:bookmarkEnd w:id="54"/>
      <w:bookmarkEnd w:id="55"/>
      <w:bookmarkEnd w:id="56"/>
    </w:p>
    <w:bookmarkStart w:id="57" w:name="_Refd17e54829"/>
    <w:bookmarkStart w:id="58" w:name="_Tocd17e54829"/>
    <w:p w14:paraId="40D669B4" w14:textId="3143E9F4" w:rsidR="007D095B" w:rsidRDefault="005C208A" w:rsidP="005C208A">
      <w:pPr>
        <w:pStyle w:val="BodyTextMetricHPELight10pt"/>
      </w:pPr>
      <w:r w:rsidRPr="005C208A">
        <w:fldChar w:fldCharType="begin"/>
      </w:r>
      <w:r w:rsidRPr="005C208A">
        <w:instrText xml:space="preserve"> REF _Ref5706235 \h </w:instrText>
      </w:r>
      <w:r>
        <w:instrText xml:space="preserve"> \* MERGEFORMAT </w:instrText>
      </w:r>
      <w:r w:rsidRPr="005C208A">
        <w:fldChar w:fldCharType="separate"/>
      </w:r>
      <w:r w:rsidR="00323A76" w:rsidRPr="00323A76">
        <w:t>Table 4</w:t>
      </w:r>
      <w:r w:rsidRPr="005C208A">
        <w:fldChar w:fldCharType="end"/>
      </w:r>
      <w:r>
        <w:t xml:space="preserve"> </w:t>
      </w:r>
      <w:r w:rsidRPr="005C208A">
        <w:t>lists the hardware components that are utilized in this Reference Configuration.</w:t>
      </w:r>
    </w:p>
    <w:p w14:paraId="328152BC" w14:textId="06AD7F1D" w:rsidR="005C208A" w:rsidRDefault="005C208A" w:rsidP="005C208A">
      <w:pPr>
        <w:pStyle w:val="MISCTableCaptionHeader8pt"/>
      </w:pPr>
      <w:bookmarkStart w:id="59" w:name="_Ref5706235"/>
      <w:r w:rsidRPr="005C208A">
        <w:rPr>
          <w:rStyle w:val="MISCTableCaptionHeaderBold8pt"/>
        </w:rPr>
        <w:t xml:space="preserve">Table </w:t>
      </w:r>
      <w:r w:rsidRPr="005C208A">
        <w:rPr>
          <w:rStyle w:val="MISCTableCaptionHeaderBold8pt"/>
        </w:rPr>
        <w:fldChar w:fldCharType="begin"/>
      </w:r>
      <w:r w:rsidRPr="005C208A">
        <w:rPr>
          <w:rStyle w:val="MISCTableCaptionHeaderBold8pt"/>
        </w:rPr>
        <w:instrText xml:space="preserve"> SEQ Table \* ARABIC </w:instrText>
      </w:r>
      <w:r w:rsidRPr="005C208A">
        <w:rPr>
          <w:rStyle w:val="MISCTableCaptionHeaderBold8pt"/>
        </w:rPr>
        <w:fldChar w:fldCharType="separate"/>
      </w:r>
      <w:r w:rsidR="00323A76">
        <w:rPr>
          <w:rStyle w:val="MISCTableCaptionHeaderBold8pt"/>
          <w:noProof/>
        </w:rPr>
        <w:t>4</w:t>
      </w:r>
      <w:r w:rsidRPr="005C208A">
        <w:rPr>
          <w:rStyle w:val="MISCTableCaptionHeaderBold8pt"/>
        </w:rPr>
        <w:fldChar w:fldCharType="end"/>
      </w:r>
      <w:bookmarkEnd w:id="59"/>
      <w:r w:rsidRPr="005C208A">
        <w:rPr>
          <w:rStyle w:val="MISCTableCaptionHeaderBold8pt"/>
        </w:rPr>
        <w:t>.</w:t>
      </w:r>
      <w:r>
        <w:t xml:space="preserve"> Hardware</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330"/>
        <w:gridCol w:w="5310"/>
      </w:tblGrid>
      <w:tr w:rsidR="007D095B" w14:paraId="42F74F0E" w14:textId="77777777" w:rsidTr="000F20B2">
        <w:trPr>
          <w:cantSplit/>
          <w:tblHeader/>
        </w:trPr>
        <w:tc>
          <w:tcPr>
            <w:tcW w:w="3330" w:type="dxa"/>
            <w:tcBorders>
              <w:top w:val="nil"/>
              <w:bottom w:val="single" w:sz="36" w:space="0" w:color="00B388"/>
            </w:tcBorders>
          </w:tcPr>
          <w:p w14:paraId="178D038A" w14:textId="77777777" w:rsidR="007D095B" w:rsidRDefault="007D095B" w:rsidP="000F20B2">
            <w:pPr>
              <w:pStyle w:val="TableSubhead8pt"/>
            </w:pPr>
            <w:r>
              <w:t>Component</w:t>
            </w:r>
          </w:p>
        </w:tc>
        <w:tc>
          <w:tcPr>
            <w:tcW w:w="5310" w:type="dxa"/>
            <w:tcBorders>
              <w:top w:val="nil"/>
              <w:bottom w:val="single" w:sz="36" w:space="0" w:color="00B388"/>
            </w:tcBorders>
          </w:tcPr>
          <w:p w14:paraId="17CD886C" w14:textId="77777777" w:rsidR="007D095B" w:rsidRDefault="007D095B" w:rsidP="000F20B2">
            <w:pPr>
              <w:pStyle w:val="TableSubhead8pt"/>
            </w:pPr>
            <w:r>
              <w:t>Purpose</w:t>
            </w:r>
          </w:p>
        </w:tc>
      </w:tr>
      <w:tr w:rsidR="007D095B" w14:paraId="32AC0CEB" w14:textId="77777777" w:rsidTr="000F20B2">
        <w:trPr>
          <w:cantSplit/>
        </w:trPr>
        <w:tc>
          <w:tcPr>
            <w:tcW w:w="3330" w:type="dxa"/>
          </w:tcPr>
          <w:p w14:paraId="24A0B24A" w14:textId="77777777" w:rsidR="007D095B" w:rsidRDefault="007D095B" w:rsidP="000F20B2">
            <w:pPr>
              <w:pStyle w:val="TableBody8pt"/>
            </w:pPr>
            <w:r>
              <w:t>HPE Synergy 12000 Frame</w:t>
            </w:r>
          </w:p>
        </w:tc>
        <w:tc>
          <w:tcPr>
            <w:tcW w:w="5310" w:type="dxa"/>
          </w:tcPr>
          <w:p w14:paraId="43E4916E" w14:textId="77777777" w:rsidR="007D095B" w:rsidRDefault="007D095B" w:rsidP="000F20B2">
            <w:pPr>
              <w:pStyle w:val="TableBody8pt"/>
            </w:pPr>
            <w:r>
              <w:t>Rack enclosure for compute, storage, and network hardware</w:t>
            </w:r>
          </w:p>
        </w:tc>
      </w:tr>
      <w:tr w:rsidR="007D095B" w14:paraId="5DEEBCFA" w14:textId="77777777" w:rsidTr="000F20B2">
        <w:trPr>
          <w:cantSplit/>
        </w:trPr>
        <w:tc>
          <w:tcPr>
            <w:tcW w:w="3330" w:type="dxa"/>
          </w:tcPr>
          <w:p w14:paraId="0D7852B0" w14:textId="77777777" w:rsidR="007D095B" w:rsidRDefault="007D095B" w:rsidP="000F20B2">
            <w:pPr>
              <w:pStyle w:val="TableBody8pt"/>
            </w:pPr>
            <w:r>
              <w:t>HPE Synergy 480 Gen10 Compute Modules</w:t>
            </w:r>
          </w:p>
        </w:tc>
        <w:tc>
          <w:tcPr>
            <w:tcW w:w="5310" w:type="dxa"/>
          </w:tcPr>
          <w:p w14:paraId="5C08F012" w14:textId="77777777" w:rsidR="007D095B" w:rsidRDefault="007D095B" w:rsidP="000F20B2">
            <w:pPr>
              <w:pStyle w:val="TableBody8pt"/>
            </w:pPr>
            <w:r>
              <w:t>Hosts for running ESX servers that support UCP, DTR, worker and other nodes in the solution</w:t>
            </w:r>
          </w:p>
        </w:tc>
      </w:tr>
      <w:tr w:rsidR="007D095B" w14:paraId="1958331F" w14:textId="77777777" w:rsidTr="000F20B2">
        <w:trPr>
          <w:cantSplit/>
        </w:trPr>
        <w:tc>
          <w:tcPr>
            <w:tcW w:w="3330" w:type="dxa"/>
          </w:tcPr>
          <w:p w14:paraId="2AD4A5E1" w14:textId="77777777" w:rsidR="007D095B" w:rsidRDefault="007D095B" w:rsidP="000F20B2">
            <w:pPr>
              <w:pStyle w:val="TableBody8pt"/>
            </w:pPr>
            <w:r>
              <w:t>HPE 3PAR StoreServ 8200</w:t>
            </w:r>
          </w:p>
        </w:tc>
        <w:tc>
          <w:tcPr>
            <w:tcW w:w="5310" w:type="dxa"/>
          </w:tcPr>
          <w:p w14:paraId="3AEC6129" w14:textId="77777777" w:rsidR="007D095B" w:rsidRDefault="007D095B" w:rsidP="000F20B2">
            <w:pPr>
              <w:pStyle w:val="TableBody8pt"/>
            </w:pPr>
            <w:r>
              <w:t>Provides the storage for the virtual machines and the Docker backups</w:t>
            </w:r>
          </w:p>
        </w:tc>
      </w:tr>
      <w:tr w:rsidR="007D095B" w14:paraId="543D3EF4" w14:textId="77777777" w:rsidTr="000F20B2">
        <w:trPr>
          <w:cantSplit/>
        </w:trPr>
        <w:tc>
          <w:tcPr>
            <w:tcW w:w="3330" w:type="dxa"/>
          </w:tcPr>
          <w:p w14:paraId="67ADDBD7" w14:textId="77777777" w:rsidR="007D095B" w:rsidRDefault="007D095B" w:rsidP="000F20B2">
            <w:pPr>
              <w:pStyle w:val="TableBody8pt"/>
            </w:pPr>
            <w:r>
              <w:t>HPE StoreOnce</w:t>
            </w:r>
          </w:p>
        </w:tc>
        <w:tc>
          <w:tcPr>
            <w:tcW w:w="5310" w:type="dxa"/>
          </w:tcPr>
          <w:p w14:paraId="13D7AE0F" w14:textId="77777777" w:rsidR="007D095B" w:rsidRDefault="007D095B" w:rsidP="000F20B2">
            <w:pPr>
              <w:pStyle w:val="TableBody8pt"/>
            </w:pPr>
            <w:r>
              <w:t>High performance backup system</w:t>
            </w:r>
          </w:p>
        </w:tc>
      </w:tr>
    </w:tbl>
    <w:p w14:paraId="7CA1EDF6" w14:textId="77777777" w:rsidR="007D095B" w:rsidRDefault="007D095B" w:rsidP="000615E7">
      <w:pPr>
        <w:pStyle w:val="Heading3"/>
      </w:pPr>
    </w:p>
    <w:p w14:paraId="1A85BC14" w14:textId="77777777" w:rsidR="007D095B" w:rsidRPr="007D095B" w:rsidRDefault="007D095B" w:rsidP="007D095B">
      <w:pPr>
        <w:pStyle w:val="BodyTextMetricHPELight10pt"/>
      </w:pPr>
    </w:p>
    <w:p w14:paraId="01C4CA60" w14:textId="7CA40715" w:rsidR="000615E7" w:rsidRDefault="000615E7" w:rsidP="000615E7">
      <w:pPr>
        <w:pStyle w:val="Heading3"/>
      </w:pPr>
      <w:r>
        <w:lastRenderedPageBreak/>
        <w:t xml:space="preserve">About HPE </w:t>
      </w:r>
      <w:bookmarkEnd w:id="57"/>
      <w:bookmarkEnd w:id="58"/>
      <w:r w:rsidR="005C208A">
        <w:t>Synergy</w:t>
      </w:r>
    </w:p>
    <w:p w14:paraId="75947C2B" w14:textId="79767321" w:rsidR="000615E7" w:rsidRDefault="005C208A" w:rsidP="0058095B">
      <w:pPr>
        <w:pStyle w:val="BodyTextMetricHPELight10pt"/>
      </w:pPr>
      <w:r w:rsidRPr="005C208A">
        <w:t>HPE Synergy, the first platform built from the ground up for composable infrastructure, empowers IT to create and deliver new value instantly and continuously. This single infrastructure reduces operational complexity for traditional workloads and increases operational velocity for the new breed of applications and services. Through a single interface, HPE Synergy composes compute, storage and fabric pools into any configuration for any application. It also enables a broad range of applications from bare metal to virtual machines to containers, and operational models like hybrid cloud and DevOps. HPE Synergy enables IT to rapidl</w:t>
      </w:r>
      <w:r>
        <w:t>y react to new business demands</w:t>
      </w:r>
      <w:r w:rsidR="000615E7" w:rsidRPr="00FE1818">
        <w:t>.</w:t>
      </w:r>
    </w:p>
    <w:p w14:paraId="2CAD4608" w14:textId="77777777" w:rsidR="005C208A" w:rsidRDefault="005C208A" w:rsidP="005C208A">
      <w:pPr>
        <w:pStyle w:val="BodyTextMetricHPELight10pt"/>
      </w:pPr>
      <w:r>
        <w:t>HPE Synergy Frames contain a management appliance called the HPE Synergy Composer which hosts HPE OneView. HPE Synergy Composer manages the composable infrastructure and delivers:</w:t>
      </w:r>
    </w:p>
    <w:p w14:paraId="0A8E9D26" w14:textId="77777777" w:rsidR="005C208A" w:rsidRDefault="005C208A" w:rsidP="005C208A">
      <w:pPr>
        <w:pStyle w:val="BulletLevel1"/>
      </w:pPr>
      <w:r>
        <w:t xml:space="preserve">Fluid pools of resources, where a single infrastructure of compute, storage and fabric boots up ready for workloads and demonstrates self-assimilating capacity. </w:t>
      </w:r>
    </w:p>
    <w:p w14:paraId="1C2F72B4" w14:textId="77777777" w:rsidR="005C208A" w:rsidRDefault="005C208A" w:rsidP="005C208A">
      <w:pPr>
        <w:pStyle w:val="BulletLevel1"/>
      </w:pPr>
      <w:r>
        <w:t xml:space="preserve">Software-defined intelligence, with a single interface that precisely composes logical infrastructures at near-instant speeds; and demonstrates template-driven, frictionless operations. </w:t>
      </w:r>
    </w:p>
    <w:p w14:paraId="63502A32" w14:textId="77777777" w:rsidR="005C208A" w:rsidRDefault="005C208A" w:rsidP="005C208A">
      <w:pPr>
        <w:pStyle w:val="BulletLevel1LastBeforeBodycopy"/>
      </w:pPr>
      <w:r>
        <w:t xml:space="preserve">Unified API access, which enables simple line-of-code programming of every infrastructure element; easily automates IT operational processes; and effortlessly automates applications through infrastructure deployment. </w:t>
      </w:r>
    </w:p>
    <w:p w14:paraId="472A034C" w14:textId="77777777" w:rsidR="005C208A" w:rsidRDefault="005C208A" w:rsidP="005C208A">
      <w:pPr>
        <w:pStyle w:val="Heading3"/>
      </w:pPr>
      <w:bookmarkStart w:id="60" w:name="_Refd17e54859"/>
      <w:bookmarkStart w:id="61" w:name="_Tocd17e54859"/>
      <w:r>
        <w:t>Server requirements</w:t>
      </w:r>
      <w:bookmarkEnd w:id="60"/>
      <w:bookmarkEnd w:id="61"/>
    </w:p>
    <w:p w14:paraId="31CD592C" w14:textId="0D26792B" w:rsidR="005C208A" w:rsidRDefault="005C208A" w:rsidP="008958C5">
      <w:pPr>
        <w:pStyle w:val="BodyTextMetricHPELight10pt"/>
      </w:pPr>
      <w:r>
        <w:t xml:space="preserve">The minimum platform requirement for this configuration, shown in </w:t>
      </w:r>
      <w:r w:rsidRPr="005C208A">
        <w:fldChar w:fldCharType="begin"/>
      </w:r>
      <w:r w:rsidRPr="005C208A">
        <w:instrText xml:space="preserve"> REF _Ref5704688 \h </w:instrText>
      </w:r>
      <w:r>
        <w:instrText xml:space="preserve"> \* MERGEFORMAT </w:instrText>
      </w:r>
      <w:r w:rsidRPr="005C208A">
        <w:fldChar w:fldCharType="separate"/>
      </w:r>
      <w:r w:rsidR="00323A76" w:rsidRPr="00323A76">
        <w:t>Figure 2</w:t>
      </w:r>
      <w:r w:rsidRPr="005C208A">
        <w:fldChar w:fldCharType="end"/>
      </w:r>
      <w:r>
        <w:t xml:space="preserve">, is a three node HPE Synergy 480 Gen10 deployment with 1 node in each Synergy frame and </w:t>
      </w:r>
    </w:p>
    <w:p w14:paraId="2DE2A94E" w14:textId="77777777" w:rsidR="005C208A" w:rsidRDefault="005C208A" w:rsidP="005C208A">
      <w:pPr>
        <w:pStyle w:val="BulletLevel1"/>
      </w:pPr>
      <w:r>
        <w:t xml:space="preserve">384 GB DDR4-2133 RAM </w:t>
      </w:r>
    </w:p>
    <w:p w14:paraId="6B85D147" w14:textId="77777777" w:rsidR="005C208A" w:rsidRDefault="005C208A" w:rsidP="005C208A">
      <w:pPr>
        <w:pStyle w:val="BulletLevel1"/>
      </w:pPr>
      <w:r>
        <w:t xml:space="preserve">2 Intel® Xeon® CPU Gold 6130 2.10GHz x 16 core </w:t>
      </w:r>
    </w:p>
    <w:p w14:paraId="07BA76A0" w14:textId="77777777" w:rsidR="005C208A" w:rsidRDefault="005C208A" w:rsidP="005C208A">
      <w:pPr>
        <w:pStyle w:val="BulletLevel1LastBeforeBodycopy"/>
      </w:pPr>
      <w:r>
        <w:t xml:space="preserve">Single ESXi cluster with control plane and Docker workers spread out on all 3 nodes </w:t>
      </w:r>
    </w:p>
    <w:p w14:paraId="48A8145D" w14:textId="4B1DAD63" w:rsidR="005C208A" w:rsidRDefault="005C208A" w:rsidP="005C208A">
      <w:pPr>
        <w:pStyle w:val="BodyTextMetricHPELight10pt"/>
      </w:pPr>
      <w:r w:rsidRPr="005C208A">
        <w:t xml:space="preserve">The solution has also been tested on a 6 node HPE Synergy environment, with 2 nodes in each frame. In this setup, the extra 3 nodes are dedicated to Docker worker nodes. The 6 node deployment is </w:t>
      </w:r>
      <w:r>
        <w:t xml:space="preserve">depicted graphically in </w:t>
      </w:r>
      <w:r w:rsidRPr="005C208A">
        <w:fldChar w:fldCharType="begin"/>
      </w:r>
      <w:r w:rsidRPr="005C208A">
        <w:instrText xml:space="preserve"> REF _Ref5704845 \h </w:instrText>
      </w:r>
      <w:r>
        <w:instrText xml:space="preserve"> \* MERGEFORMAT </w:instrText>
      </w:r>
      <w:r w:rsidRPr="005C208A">
        <w:fldChar w:fldCharType="separate"/>
      </w:r>
      <w:r w:rsidR="00323A76" w:rsidRPr="00323A76">
        <w:t>Figure 3</w:t>
      </w:r>
      <w:r w:rsidRPr="005C208A">
        <w:fldChar w:fldCharType="end"/>
      </w:r>
      <w:r w:rsidRPr="005C208A">
        <w:t xml:space="preserve"> with the following suggested requirements for each node.</w:t>
      </w:r>
    </w:p>
    <w:p w14:paraId="3FBFD55E" w14:textId="77777777" w:rsidR="005C208A" w:rsidRDefault="005C208A" w:rsidP="005C208A">
      <w:pPr>
        <w:pStyle w:val="BulletLevel1"/>
      </w:pPr>
      <w:r>
        <w:t>128 GB DDR4-2133 RAM</w:t>
      </w:r>
    </w:p>
    <w:p w14:paraId="11116701" w14:textId="77777777" w:rsidR="005C208A" w:rsidRDefault="005C208A" w:rsidP="005C208A">
      <w:pPr>
        <w:pStyle w:val="BulletLevel1"/>
      </w:pPr>
      <w:r>
        <w:t>2 Intel® Xeon® CPU Gold 6130 2.10GHz x 16 core</w:t>
      </w:r>
    </w:p>
    <w:p w14:paraId="4CF1F619" w14:textId="63A93F11" w:rsidR="005C208A" w:rsidRDefault="005C208A" w:rsidP="005C208A">
      <w:pPr>
        <w:pStyle w:val="BulletLevel1LastBeforeBodycopy"/>
      </w:pPr>
      <w:r>
        <w:t>Single ESXi cluster with the control plane on 3 nodes and the Docker workers spread on the other 3 nodes.</w:t>
      </w:r>
    </w:p>
    <w:p w14:paraId="24FB5FDD" w14:textId="77777777" w:rsidR="005C208A" w:rsidRDefault="005C208A" w:rsidP="005C208A">
      <w:pPr>
        <w:pStyle w:val="Heading3"/>
      </w:pPr>
      <w:bookmarkStart w:id="62" w:name="_Refd17e54896"/>
      <w:bookmarkStart w:id="63" w:name="_Tocd17e54896"/>
      <w:r>
        <w:t>Storage requirements</w:t>
      </w:r>
      <w:bookmarkEnd w:id="62"/>
      <w:bookmarkEnd w:id="63"/>
    </w:p>
    <w:p w14:paraId="5A996D43" w14:textId="77777777" w:rsidR="005C208A" w:rsidRDefault="005C208A" w:rsidP="008958C5">
      <w:pPr>
        <w:pStyle w:val="BodyTextMetricHPELight10pt"/>
      </w:pPr>
      <w:r>
        <w:t>An HPE 3PAR array is required for the ESXi datastore. This solution makes use of an HPE 3PAR StoreServ 8200 populated with:</w:t>
      </w:r>
    </w:p>
    <w:p w14:paraId="4B018439" w14:textId="77777777" w:rsidR="005C208A" w:rsidRDefault="005C208A" w:rsidP="005C208A">
      <w:pPr>
        <w:pStyle w:val="BulletLevel1"/>
      </w:pPr>
      <w:r>
        <w:t>8x 480GB SSD for the vSphere cluster datastore</w:t>
      </w:r>
    </w:p>
    <w:p w14:paraId="143A533B" w14:textId="77777777" w:rsidR="005C208A" w:rsidRDefault="005C208A" w:rsidP="005C208A">
      <w:pPr>
        <w:pStyle w:val="BulletLevel1LastBeforeBodycopy"/>
      </w:pPr>
      <w:r>
        <w:t>8x 1.8TB HDD for the backup datastore</w:t>
      </w:r>
    </w:p>
    <w:p w14:paraId="38E934F0" w14:textId="1C97ADB7" w:rsidR="005C208A" w:rsidRDefault="005C208A" w:rsidP="005C208A">
      <w:pPr>
        <w:pStyle w:val="BodyTextMetricHPELight10pt"/>
      </w:pPr>
      <w:r>
        <w:t>You should create a large virtual volume on the HPE 3PAR StoreServ to host the virtual machines and another large virtual volume for Docker backups. Create datastores on your vSphere cluster using these virtual volumes. If desired, you can create separate HPE 3PAR StoreServ virtual volumes and attach them to all vSphere cluster hosts for backing up Docker persistent volumes. It is recommended that you configure the volumes that are used for virtual machine deployments on the SSD. Storage for backups can be configured on the HDDs.</w:t>
      </w:r>
    </w:p>
    <w:p w14:paraId="496EACF7" w14:textId="77777777" w:rsidR="000615E7" w:rsidRDefault="000615E7" w:rsidP="000615E7">
      <w:pPr>
        <w:pStyle w:val="Heading2"/>
      </w:pPr>
      <w:bookmarkStart w:id="64" w:name="_Refd17e54922"/>
      <w:bookmarkStart w:id="65" w:name="_Tocd17e54922"/>
      <w:bookmarkStart w:id="66" w:name="_Toc531698786"/>
      <w:bookmarkStart w:id="67" w:name="_Toc5893813"/>
      <w:r>
        <w:t>Software</w:t>
      </w:r>
      <w:bookmarkEnd w:id="64"/>
      <w:bookmarkEnd w:id="65"/>
      <w:bookmarkEnd w:id="66"/>
      <w:bookmarkEnd w:id="67"/>
    </w:p>
    <w:p w14:paraId="35EE57FF" w14:textId="77777777" w:rsidR="000615E7" w:rsidRDefault="000615E7" w:rsidP="0058095B">
      <w:pPr>
        <w:pStyle w:val="BodyTextMetricHPELight10pt"/>
      </w:pPr>
      <w:r>
        <w:t xml:space="preserve">The software components used in this Reference Configuration are listed in </w:t>
      </w:r>
      <w:r w:rsidRPr="00E40E58">
        <w:fldChar w:fldCharType="begin"/>
      </w:r>
      <w:r w:rsidRPr="00E40E58">
        <w:instrText xml:space="preserve"> REF _Refd17e54938 \h </w:instrText>
      </w:r>
      <w:r>
        <w:instrText xml:space="preserve"> \* MERGEFORMAT </w:instrText>
      </w:r>
      <w:r w:rsidRPr="00E40E58">
        <w:fldChar w:fldCharType="separate"/>
      </w:r>
      <w:r w:rsidR="00323A76" w:rsidRPr="00323A76">
        <w:t>Table 5</w:t>
      </w:r>
      <w:r w:rsidRPr="00E40E58">
        <w:fldChar w:fldCharType="end"/>
      </w:r>
      <w:r w:rsidRPr="00E40E58">
        <w:t xml:space="preserve"> and </w:t>
      </w:r>
      <w:r w:rsidRPr="00E40E58">
        <w:fldChar w:fldCharType="begin"/>
      </w:r>
      <w:r w:rsidRPr="00E40E58">
        <w:instrText xml:space="preserve"> REF _Ref513455349 \h </w:instrText>
      </w:r>
      <w:r>
        <w:instrText xml:space="preserve"> \* MERGEFORMAT </w:instrText>
      </w:r>
      <w:r w:rsidRPr="00E40E58">
        <w:fldChar w:fldCharType="separate"/>
      </w:r>
      <w:r w:rsidR="00323A76" w:rsidRPr="00323A76">
        <w:t>Table 6</w:t>
      </w:r>
      <w:r w:rsidRPr="00E40E58">
        <w:fldChar w:fldCharType="end"/>
      </w:r>
      <w:r>
        <w:t xml:space="preserve">. </w:t>
      </w:r>
    </w:p>
    <w:p w14:paraId="13B2AA6E" w14:textId="77777777" w:rsidR="000615E7" w:rsidRDefault="000615E7" w:rsidP="000615E7">
      <w:pPr>
        <w:pStyle w:val="MISCTableCaptionHeader8pt"/>
      </w:pPr>
      <w:bookmarkStart w:id="68" w:name="_Refd17e54938"/>
      <w:bookmarkStart w:id="69" w:name="_Tocd17e54938"/>
      <w:r w:rsidRPr="00F819E1">
        <w:rPr>
          <w:rStyle w:val="MISCTableCaptionHeaderBold8pt"/>
        </w:rPr>
        <w:t>Table</w:t>
      </w:r>
      <w:bookmarkStart w:id="70" w:name="_Numd17e54938"/>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323A76">
        <w:rPr>
          <w:rStyle w:val="MISCTableCaptionHeaderBold8pt"/>
          <w:noProof/>
        </w:rPr>
        <w:t>5</w:t>
      </w:r>
      <w:r w:rsidRPr="00F819E1">
        <w:rPr>
          <w:rStyle w:val="MISCTableCaptionHeaderBold8pt"/>
        </w:rPr>
        <w:fldChar w:fldCharType="end"/>
      </w:r>
      <w:bookmarkEnd w:id="68"/>
      <w:bookmarkEnd w:id="69"/>
      <w:bookmarkEnd w:id="70"/>
      <w:r w:rsidRPr="00F819E1">
        <w:rPr>
          <w:rStyle w:val="MISCTableCaptionHeaderBold8pt"/>
        </w:rPr>
        <w:t>.</w:t>
      </w:r>
      <w:r>
        <w:t xml:space="preserve"> Third-party software</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000"/>
        <w:gridCol w:w="5403"/>
      </w:tblGrid>
      <w:tr w:rsidR="000615E7" w14:paraId="2E038225" w14:textId="77777777" w:rsidTr="0058095B">
        <w:trPr>
          <w:cantSplit/>
          <w:trHeight w:val="166"/>
          <w:tblHeader/>
        </w:trPr>
        <w:tc>
          <w:tcPr>
            <w:tcW w:w="3000" w:type="dxa"/>
            <w:tcBorders>
              <w:top w:val="nil"/>
              <w:bottom w:val="single" w:sz="36" w:space="0" w:color="00B388"/>
            </w:tcBorders>
          </w:tcPr>
          <w:p w14:paraId="4840FACD" w14:textId="77777777" w:rsidR="000615E7" w:rsidRDefault="000615E7" w:rsidP="00CD4360">
            <w:pPr>
              <w:pStyle w:val="TableSubhead8pt"/>
            </w:pPr>
            <w:r>
              <w:t>Component</w:t>
            </w:r>
          </w:p>
        </w:tc>
        <w:tc>
          <w:tcPr>
            <w:tcW w:w="5403" w:type="dxa"/>
            <w:tcBorders>
              <w:top w:val="nil"/>
              <w:bottom w:val="single" w:sz="36" w:space="0" w:color="00B388"/>
            </w:tcBorders>
          </w:tcPr>
          <w:p w14:paraId="7FE27731" w14:textId="77777777" w:rsidR="000615E7" w:rsidRDefault="000615E7" w:rsidP="00CD4360">
            <w:pPr>
              <w:pStyle w:val="TableSubhead8pt"/>
            </w:pPr>
            <w:r>
              <w:t>Version</w:t>
            </w:r>
          </w:p>
        </w:tc>
      </w:tr>
      <w:tr w:rsidR="000615E7" w14:paraId="336538C8" w14:textId="77777777" w:rsidTr="0058095B">
        <w:trPr>
          <w:cantSplit/>
          <w:trHeight w:val="166"/>
        </w:trPr>
        <w:tc>
          <w:tcPr>
            <w:tcW w:w="3000" w:type="dxa"/>
          </w:tcPr>
          <w:p w14:paraId="57A49C48" w14:textId="77777777" w:rsidR="000615E7" w:rsidRDefault="000615E7" w:rsidP="00CD4360">
            <w:pPr>
              <w:pStyle w:val="TableBody8pt"/>
            </w:pPr>
            <w:r>
              <w:t>Ansible</w:t>
            </w:r>
          </w:p>
        </w:tc>
        <w:tc>
          <w:tcPr>
            <w:tcW w:w="5403" w:type="dxa"/>
          </w:tcPr>
          <w:p w14:paraId="610C6400" w14:textId="77777777" w:rsidR="000615E7" w:rsidRDefault="000615E7" w:rsidP="00CD4360">
            <w:pPr>
              <w:pStyle w:val="TableBody8pt"/>
            </w:pPr>
            <w:r>
              <w:t>2.7</w:t>
            </w:r>
          </w:p>
        </w:tc>
      </w:tr>
      <w:tr w:rsidR="000615E7" w14:paraId="20B1D668" w14:textId="77777777" w:rsidTr="0058095B">
        <w:trPr>
          <w:cantSplit/>
          <w:trHeight w:val="249"/>
        </w:trPr>
        <w:tc>
          <w:tcPr>
            <w:tcW w:w="3000" w:type="dxa"/>
          </w:tcPr>
          <w:p w14:paraId="4D400FE5" w14:textId="77777777" w:rsidR="000615E7" w:rsidRDefault="000615E7" w:rsidP="00CD4360">
            <w:pPr>
              <w:pStyle w:val="TableBody8pt"/>
            </w:pPr>
            <w:r>
              <w:t>Docker EE</w:t>
            </w:r>
          </w:p>
        </w:tc>
        <w:tc>
          <w:tcPr>
            <w:tcW w:w="5403" w:type="dxa"/>
          </w:tcPr>
          <w:p w14:paraId="2DAEA9B8" w14:textId="69098E66" w:rsidR="000615E7" w:rsidRDefault="00D13B64" w:rsidP="0058095B">
            <w:pPr>
              <w:pStyle w:val="TableBody8pt"/>
            </w:pPr>
            <w:r>
              <w:t>2.1 with Docker EE Engine 18.09</w:t>
            </w:r>
            <w:r w:rsidR="0058095B">
              <w:t xml:space="preserve"> </w:t>
            </w:r>
            <w:r w:rsidR="00C83CEA">
              <w:t>(tested with UCP 3.1.4 and DTR 2.6.4</w:t>
            </w:r>
            <w:r w:rsidR="000615E7">
              <w:t>)</w:t>
            </w:r>
          </w:p>
        </w:tc>
      </w:tr>
      <w:tr w:rsidR="000615E7" w14:paraId="3C7BC8CB" w14:textId="77777777" w:rsidTr="0058095B">
        <w:trPr>
          <w:cantSplit/>
          <w:trHeight w:val="159"/>
        </w:trPr>
        <w:tc>
          <w:tcPr>
            <w:tcW w:w="3000" w:type="dxa"/>
          </w:tcPr>
          <w:p w14:paraId="617B1019" w14:textId="77777777" w:rsidR="000615E7" w:rsidRDefault="000615E7" w:rsidP="00CD4360">
            <w:pPr>
              <w:pStyle w:val="TableBody8pt"/>
            </w:pPr>
            <w:r>
              <w:lastRenderedPageBreak/>
              <w:t>Red Hat Enterprise Linux</w:t>
            </w:r>
          </w:p>
        </w:tc>
        <w:tc>
          <w:tcPr>
            <w:tcW w:w="5403" w:type="dxa"/>
          </w:tcPr>
          <w:p w14:paraId="49257163" w14:textId="30AA8F26" w:rsidR="000615E7" w:rsidRDefault="000615E7" w:rsidP="00CD4360">
            <w:pPr>
              <w:pStyle w:val="TableBody8pt"/>
            </w:pPr>
            <w:r>
              <w:t>7.6</w:t>
            </w:r>
          </w:p>
        </w:tc>
      </w:tr>
      <w:tr w:rsidR="000615E7" w14:paraId="0594FC25" w14:textId="77777777" w:rsidTr="0058095B">
        <w:trPr>
          <w:cantSplit/>
          <w:trHeight w:val="152"/>
        </w:trPr>
        <w:tc>
          <w:tcPr>
            <w:tcW w:w="3000" w:type="dxa"/>
          </w:tcPr>
          <w:p w14:paraId="73D2E7D0" w14:textId="77777777" w:rsidR="000615E7" w:rsidRDefault="000615E7" w:rsidP="00CD4360">
            <w:pPr>
              <w:pStyle w:val="TableBody8pt"/>
            </w:pPr>
            <w:r>
              <w:t xml:space="preserve">Microsoft Windows </w:t>
            </w:r>
          </w:p>
        </w:tc>
        <w:tc>
          <w:tcPr>
            <w:tcW w:w="5403" w:type="dxa"/>
          </w:tcPr>
          <w:p w14:paraId="7D140F1E" w14:textId="77777777" w:rsidR="000615E7" w:rsidRDefault="000615E7" w:rsidP="00CD4360">
            <w:pPr>
              <w:pStyle w:val="TableBody8pt"/>
            </w:pPr>
            <w:r>
              <w:t>Server 2016</w:t>
            </w:r>
          </w:p>
        </w:tc>
      </w:tr>
      <w:tr w:rsidR="000615E7" w14:paraId="3AE0AB2C" w14:textId="77777777" w:rsidTr="0058095B">
        <w:trPr>
          <w:cantSplit/>
          <w:trHeight w:val="159"/>
        </w:trPr>
        <w:tc>
          <w:tcPr>
            <w:tcW w:w="3000" w:type="dxa"/>
          </w:tcPr>
          <w:p w14:paraId="3F99CFDD" w14:textId="77777777" w:rsidR="000615E7" w:rsidRDefault="000615E7" w:rsidP="00CD4360">
            <w:pPr>
              <w:pStyle w:val="TableBody8pt"/>
            </w:pPr>
            <w:r>
              <w:t>VMware</w:t>
            </w:r>
          </w:p>
        </w:tc>
        <w:tc>
          <w:tcPr>
            <w:tcW w:w="5403" w:type="dxa"/>
          </w:tcPr>
          <w:p w14:paraId="0AC82283" w14:textId="77777777" w:rsidR="000615E7" w:rsidRDefault="000615E7" w:rsidP="00CD4360">
            <w:pPr>
              <w:pStyle w:val="TableBody8pt"/>
            </w:pPr>
            <w:r>
              <w:t>ESXi 6.5.0 and vCenter 6.5.0</w:t>
            </w:r>
          </w:p>
        </w:tc>
      </w:tr>
    </w:tbl>
    <w:p w14:paraId="58137792" w14:textId="77777777" w:rsidR="000615E7" w:rsidRPr="0058095B" w:rsidRDefault="000615E7" w:rsidP="0058095B">
      <w:pPr>
        <w:pStyle w:val="BodyTextMetricHPELight10pt"/>
      </w:pPr>
      <w:bookmarkStart w:id="71" w:name="_Refd17e55022"/>
      <w:bookmarkStart w:id="72" w:name="_Tocd17e55022"/>
    </w:p>
    <w:p w14:paraId="7DDF0BE7" w14:textId="77777777" w:rsidR="000615E7" w:rsidRDefault="000615E7" w:rsidP="000615E7">
      <w:pPr>
        <w:pStyle w:val="MISCTableCaptionHeader8pt"/>
      </w:pPr>
      <w:bookmarkStart w:id="73" w:name="_Ref513455349"/>
      <w:r w:rsidRPr="00F819E1">
        <w:rPr>
          <w:rStyle w:val="MISCTableCaptionHeaderBold8pt"/>
        </w:rPr>
        <w:t>Table</w:t>
      </w:r>
      <w:bookmarkStart w:id="74" w:name="_Numd17e55022"/>
      <w:r w:rsidR="00CD3E3B">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323A76">
        <w:rPr>
          <w:rStyle w:val="MISCTableCaptionHeaderBold8pt"/>
          <w:noProof/>
        </w:rPr>
        <w:t>6</w:t>
      </w:r>
      <w:r w:rsidRPr="00F819E1">
        <w:rPr>
          <w:rStyle w:val="MISCTableCaptionHeaderBold8pt"/>
        </w:rPr>
        <w:fldChar w:fldCharType="end"/>
      </w:r>
      <w:bookmarkEnd w:id="71"/>
      <w:bookmarkEnd w:id="72"/>
      <w:bookmarkEnd w:id="73"/>
      <w:bookmarkEnd w:id="74"/>
      <w:r w:rsidRPr="00F819E1">
        <w:rPr>
          <w:rStyle w:val="MISCTableCaptionHeaderBold8pt"/>
        </w:rPr>
        <w:t>.</w:t>
      </w:r>
      <w:r>
        <w:t xml:space="preserve"> HPE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79B6ECAE" w14:textId="77777777" w:rsidTr="00CD4360">
        <w:trPr>
          <w:cantSplit/>
          <w:tblHeader/>
        </w:trPr>
        <w:tc>
          <w:tcPr>
            <w:tcW w:w="2435" w:type="dxa"/>
            <w:tcBorders>
              <w:top w:val="nil"/>
              <w:bottom w:val="single" w:sz="36" w:space="0" w:color="00B388"/>
            </w:tcBorders>
          </w:tcPr>
          <w:p w14:paraId="70D8A463" w14:textId="77777777" w:rsidR="000615E7" w:rsidRDefault="000615E7" w:rsidP="00CD4360">
            <w:pPr>
              <w:pStyle w:val="TableSubhead8pt"/>
            </w:pPr>
            <w:r>
              <w:t>Component</w:t>
            </w:r>
          </w:p>
        </w:tc>
        <w:tc>
          <w:tcPr>
            <w:tcW w:w="2435" w:type="dxa"/>
            <w:tcBorders>
              <w:top w:val="nil"/>
              <w:bottom w:val="single" w:sz="36" w:space="0" w:color="00B388"/>
            </w:tcBorders>
          </w:tcPr>
          <w:p w14:paraId="42275364" w14:textId="77777777" w:rsidR="000615E7" w:rsidRDefault="000615E7" w:rsidP="00CD4360">
            <w:pPr>
              <w:pStyle w:val="TableSubhead8pt"/>
            </w:pPr>
            <w:r>
              <w:t>Version</w:t>
            </w:r>
          </w:p>
        </w:tc>
      </w:tr>
      <w:tr w:rsidR="000615E7" w14:paraId="056B98A7" w14:textId="77777777" w:rsidTr="00CD4360">
        <w:trPr>
          <w:cantSplit/>
        </w:trPr>
        <w:tc>
          <w:tcPr>
            <w:tcW w:w="2435" w:type="dxa"/>
          </w:tcPr>
          <w:p w14:paraId="79A2C8BE" w14:textId="2C3B3957" w:rsidR="000615E7" w:rsidRDefault="005C208A" w:rsidP="00CD4360">
            <w:pPr>
              <w:pStyle w:val="TableBody8pt"/>
            </w:pPr>
            <w:r>
              <w:t>HPE Recovery Manager Central</w:t>
            </w:r>
          </w:p>
        </w:tc>
        <w:tc>
          <w:tcPr>
            <w:tcW w:w="2435" w:type="dxa"/>
          </w:tcPr>
          <w:p w14:paraId="74FC12D6" w14:textId="6C4A15B6" w:rsidR="000615E7" w:rsidRDefault="005C208A" w:rsidP="00CD4360">
            <w:pPr>
              <w:pStyle w:val="TableBody8pt"/>
            </w:pPr>
            <w:r>
              <w:t>5.0.1</w:t>
            </w:r>
          </w:p>
        </w:tc>
      </w:tr>
      <w:tr w:rsidR="00830D02" w14:paraId="4BBC8D0E" w14:textId="77777777" w:rsidTr="00CD4360">
        <w:trPr>
          <w:cantSplit/>
        </w:trPr>
        <w:tc>
          <w:tcPr>
            <w:tcW w:w="2435" w:type="dxa"/>
          </w:tcPr>
          <w:p w14:paraId="63D2F387" w14:textId="540EAD44" w:rsidR="00830D02" w:rsidRDefault="00830D02" w:rsidP="00CD4360">
            <w:pPr>
              <w:pStyle w:val="TableBody8pt"/>
            </w:pPr>
            <w:r w:rsidRPr="00830D02">
              <w:t>HPE Synergy OneView</w:t>
            </w:r>
          </w:p>
        </w:tc>
        <w:tc>
          <w:tcPr>
            <w:tcW w:w="2435" w:type="dxa"/>
          </w:tcPr>
          <w:p w14:paraId="2ED56626" w14:textId="5219F66C" w:rsidR="00830D02" w:rsidRDefault="00830D02" w:rsidP="00CD4360">
            <w:pPr>
              <w:pStyle w:val="TableBody8pt"/>
            </w:pPr>
            <w:r>
              <w:t>4.1</w:t>
            </w:r>
          </w:p>
        </w:tc>
      </w:tr>
      <w:tr w:rsidR="00830D02" w14:paraId="4BD5767A" w14:textId="77777777" w:rsidTr="00CD4360">
        <w:trPr>
          <w:cantSplit/>
        </w:trPr>
        <w:tc>
          <w:tcPr>
            <w:tcW w:w="2435" w:type="dxa"/>
          </w:tcPr>
          <w:p w14:paraId="5DCF81C2" w14:textId="5761AC19" w:rsidR="00830D02" w:rsidRDefault="00830D02" w:rsidP="00CD4360">
            <w:pPr>
              <w:pStyle w:val="TableBody8pt"/>
            </w:pPr>
            <w:r w:rsidRPr="00830D02">
              <w:t>HPE Image Streamer</w:t>
            </w:r>
          </w:p>
        </w:tc>
        <w:tc>
          <w:tcPr>
            <w:tcW w:w="2435" w:type="dxa"/>
          </w:tcPr>
          <w:p w14:paraId="7CB1CB69" w14:textId="591416B8" w:rsidR="00830D02" w:rsidRDefault="00830D02" w:rsidP="00CD4360">
            <w:pPr>
              <w:pStyle w:val="TableBody8pt"/>
            </w:pPr>
            <w:r>
              <w:t>4.1</w:t>
            </w:r>
          </w:p>
        </w:tc>
      </w:tr>
    </w:tbl>
    <w:p w14:paraId="0BCBEA5B" w14:textId="77777777" w:rsidR="000615E7" w:rsidRDefault="000615E7" w:rsidP="0058095B">
      <w:pPr>
        <w:pStyle w:val="BodyTextMetricHPELight10pt"/>
      </w:pPr>
      <w:bookmarkStart w:id="75" w:name="_Refd17e55067"/>
      <w:bookmarkStart w:id="76" w:name="_Tocd17e55067"/>
    </w:p>
    <w:p w14:paraId="28EA5491" w14:textId="77777777" w:rsidR="000615E7" w:rsidRDefault="000615E7" w:rsidP="000615E7">
      <w:pPr>
        <w:pStyle w:val="Heading3"/>
      </w:pPr>
      <w:r>
        <w:t>About Ansible</w:t>
      </w:r>
      <w:bookmarkEnd w:id="75"/>
      <w:bookmarkEnd w:id="76"/>
    </w:p>
    <w:p w14:paraId="40BAF84C" w14:textId="77777777" w:rsidR="000615E7" w:rsidRDefault="000615E7" w:rsidP="0058095B">
      <w:pPr>
        <w:pStyle w:val="BodyTextMetricHPELight10pt"/>
      </w:pPr>
      <w:r>
        <w:t>Ansible is an open-source automation engine that automates software provisioning, configuration management and application deployment.</w:t>
      </w:r>
    </w:p>
    <w:p w14:paraId="5FD4493C" w14:textId="77777777" w:rsidR="000615E7" w:rsidRDefault="000615E7" w:rsidP="0058095B">
      <w:pPr>
        <w:pStyle w:val="BodyTextMetricHPELight10pt"/>
      </w:pPr>
      <w:r>
        <w:t>As with most configuration management software, Ansible has two types of servers: the controlling machine and the nodes. A single controlling machine orchestrates the nodes by deploying modules to the Linux nodes over SSH. The modules are temporarily stored on the nodes and communicate with the controlling machine through a JSON protocol over the standard output. When Ansible is not managing nodes, it does not consume resources because no daemons or programs are executing for Ansible in the background. Ansible uses one or more inventory files to manage the configuration of the multiple nodes in the system.</w:t>
      </w:r>
    </w:p>
    <w:p w14:paraId="6E0A6387" w14:textId="77777777" w:rsidR="000615E7" w:rsidRDefault="000615E7" w:rsidP="0058095B">
      <w:pPr>
        <w:pStyle w:val="BodyTextMetricHPELight10pt"/>
      </w:pPr>
      <w:r>
        <w:t xml:space="preserve">When deploying Windows nodes in a hybrid deployment, the Ansible playbooks make use of the Python </w:t>
      </w:r>
      <w:r>
        <w:rPr>
          <w:rStyle w:val="CodingLanguage"/>
        </w:rPr>
        <w:t>pywinrm</w:t>
      </w:r>
      <w:r>
        <w:t xml:space="preserve"> module which carries out actions via the Windows remote manager. </w:t>
      </w:r>
    </w:p>
    <w:p w14:paraId="1F991EFE" w14:textId="77777777" w:rsidR="000615E7" w:rsidRDefault="000615E7" w:rsidP="0058095B">
      <w:pPr>
        <w:pStyle w:val="BodyTextMetricHPELight10pt"/>
      </w:pPr>
      <w:r>
        <w:t xml:space="preserve">More information about Ansible can be found at </w:t>
      </w:r>
      <w:hyperlink r:id="rId25">
        <w:r>
          <w:rPr>
            <w:rStyle w:val="Hyperlink"/>
          </w:rPr>
          <w:t>http://docs.ansible.com</w:t>
        </w:r>
      </w:hyperlink>
      <w:r>
        <w:rPr>
          <w:rStyle w:val="Hyperlink"/>
        </w:rPr>
        <w:t>.</w:t>
      </w:r>
    </w:p>
    <w:p w14:paraId="5046ADF2" w14:textId="77777777" w:rsidR="000615E7" w:rsidRDefault="000615E7" w:rsidP="000615E7">
      <w:pPr>
        <w:pStyle w:val="Heading3"/>
      </w:pPr>
      <w:bookmarkStart w:id="77" w:name="_Refd17e55093"/>
      <w:bookmarkStart w:id="78" w:name="_Tocd17e55093"/>
      <w:r>
        <w:t>About Docker Enterprise Edition</w:t>
      </w:r>
      <w:bookmarkEnd w:id="77"/>
      <w:bookmarkEnd w:id="78"/>
    </w:p>
    <w:p w14:paraId="428BF52E" w14:textId="77777777" w:rsidR="000615E7" w:rsidRDefault="000615E7" w:rsidP="0058095B">
      <w:pPr>
        <w:pStyle w:val="BodyTextMetricHPELight10pt"/>
      </w:pPr>
      <w:r>
        <w:t>Docker Enterprise Edition (EE) is the leading enterprise-ready container platform for IT that manages and secures diverse applications across disparate infrastructure, both on-premises and in the cloud. Docker EE provides integrated container management and security from development to production. Enterprise-ready capabilities like multi-architecture orchestration and secure software supply chain give IT teams the ability to manage and secure containers without breaking the developer experience.</w:t>
      </w:r>
    </w:p>
    <w:p w14:paraId="0E49BE81" w14:textId="77777777" w:rsidR="000615E7" w:rsidRDefault="000615E7" w:rsidP="0058095B">
      <w:pPr>
        <w:pStyle w:val="BodyTextMetricHPELight10pt"/>
      </w:pPr>
      <w:r>
        <w:t>Docker EE provides:</w:t>
      </w:r>
    </w:p>
    <w:p w14:paraId="3E1E17B5" w14:textId="77777777" w:rsidR="000615E7" w:rsidRDefault="000615E7" w:rsidP="000615E7">
      <w:pPr>
        <w:pStyle w:val="BulletLevel1"/>
      </w:pPr>
      <w:r>
        <w:t>Integrated management of all application resources from a single web admin UI.</w:t>
      </w:r>
    </w:p>
    <w:p w14:paraId="2380411D" w14:textId="77777777" w:rsidR="000615E7" w:rsidRDefault="000615E7" w:rsidP="000615E7">
      <w:pPr>
        <w:pStyle w:val="BulletLevel1"/>
      </w:pPr>
      <w:r>
        <w:t>Frictionless deployment of applications and Compose files to production in a few clicks.</w:t>
      </w:r>
    </w:p>
    <w:p w14:paraId="0A4EBE85" w14:textId="77777777" w:rsidR="000615E7" w:rsidRDefault="000615E7" w:rsidP="000615E7">
      <w:pPr>
        <w:pStyle w:val="BulletLevel1"/>
      </w:pPr>
      <w:r>
        <w:t>Multi-tenant system with granular role-based access control (RBAC) and LDAP/AD integration.</w:t>
      </w:r>
    </w:p>
    <w:p w14:paraId="09EFA4A6" w14:textId="77777777" w:rsidR="000615E7" w:rsidRDefault="000615E7" w:rsidP="000615E7">
      <w:pPr>
        <w:pStyle w:val="BulletLevel1"/>
      </w:pPr>
      <w:r>
        <w:t>Self-healing application deployment with the ability to apply rolling application updates.</w:t>
      </w:r>
    </w:p>
    <w:p w14:paraId="498C2DD9" w14:textId="77777777" w:rsidR="000615E7" w:rsidRDefault="000615E7" w:rsidP="000615E7">
      <w:pPr>
        <w:pStyle w:val="BulletLevel1LastBeforeBodycopy"/>
      </w:pPr>
      <w:r>
        <w:t>End-to-end security model with secrets management, image signing and image security scanning.</w:t>
      </w:r>
    </w:p>
    <w:p w14:paraId="08BDF20D" w14:textId="390209DD" w:rsidR="0058095B" w:rsidRPr="00556BE6" w:rsidRDefault="000615E7" w:rsidP="00556BE6">
      <w:pPr>
        <w:pStyle w:val="BodyTextMetricHPELight10pt"/>
      </w:pPr>
      <w:r>
        <w:t xml:space="preserve">More information about Docker Enterprise Edition can be found at </w:t>
      </w:r>
      <w:hyperlink r:id="rId26">
        <w:r>
          <w:rPr>
            <w:rStyle w:val="Hyperlink"/>
          </w:rPr>
          <w:t>https://www.docker.com/enterprise-edition</w:t>
        </w:r>
      </w:hyperlink>
      <w:r>
        <w:rPr>
          <w:rStyle w:val="Hyperlink"/>
        </w:rPr>
        <w:t>.</w:t>
      </w:r>
      <w:bookmarkStart w:id="79" w:name="_Refd17e55135"/>
      <w:bookmarkStart w:id="80" w:name="_Tocd17e55135"/>
      <w:bookmarkStart w:id="81" w:name="_Toc531698787"/>
    </w:p>
    <w:p w14:paraId="79FBA2ED" w14:textId="77777777" w:rsidR="000615E7" w:rsidRDefault="000615E7" w:rsidP="000615E7">
      <w:pPr>
        <w:pStyle w:val="Heading2"/>
      </w:pPr>
      <w:bookmarkStart w:id="82" w:name="_Toc5893814"/>
      <w:r>
        <w:t>Application software</w:t>
      </w:r>
      <w:bookmarkEnd w:id="79"/>
      <w:bookmarkEnd w:id="80"/>
      <w:bookmarkEnd w:id="81"/>
      <w:bookmarkEnd w:id="82"/>
    </w:p>
    <w:p w14:paraId="45A665DE" w14:textId="77777777" w:rsidR="000615E7" w:rsidRDefault="000615E7" w:rsidP="0058095B">
      <w:pPr>
        <w:pStyle w:val="BodyTextMetricHPELight10pt"/>
      </w:pPr>
      <w:r>
        <w:t>A number of different logging and monitoring solutions are supported by this solution:</w:t>
      </w:r>
    </w:p>
    <w:p w14:paraId="1B9ED496" w14:textId="77777777" w:rsidR="000615E7" w:rsidRDefault="000615E7" w:rsidP="000615E7">
      <w:pPr>
        <w:pStyle w:val="BulletLevel1"/>
      </w:pPr>
      <w:r>
        <w:t>Splunk</w:t>
      </w:r>
    </w:p>
    <w:p w14:paraId="374E374A" w14:textId="77777777" w:rsidR="000615E7" w:rsidRDefault="000615E7" w:rsidP="000615E7">
      <w:pPr>
        <w:pStyle w:val="BulletLevel1"/>
      </w:pPr>
      <w:r>
        <w:t>Sysdig</w:t>
      </w:r>
    </w:p>
    <w:p w14:paraId="4EABDF95" w14:textId="77777777" w:rsidR="000615E7" w:rsidRDefault="000615E7" w:rsidP="000615E7">
      <w:pPr>
        <w:pStyle w:val="BulletLevel1LastBeforeBodycopy"/>
      </w:pPr>
      <w:r>
        <w:t>Prometheus and Grafana</w:t>
      </w:r>
    </w:p>
    <w:p w14:paraId="32AD3ED5" w14:textId="77777777" w:rsidR="000615E7" w:rsidRDefault="000615E7" w:rsidP="0058095B">
      <w:pPr>
        <w:pStyle w:val="BodyTextMetricHPELight10pt"/>
      </w:pPr>
      <w:r>
        <w:lastRenderedPageBreak/>
        <w:t>The application software components used in this Reference Configuration are listed in</w:t>
      </w:r>
      <w:r w:rsidRPr="00E40E58">
        <w:t xml:space="preserve"> </w:t>
      </w:r>
      <w:r w:rsidRPr="00E40E58">
        <w:fldChar w:fldCharType="begin"/>
      </w:r>
      <w:r w:rsidRPr="00E40E58">
        <w:instrText xml:space="preserve"> REF _Refd17e55163 \h </w:instrText>
      </w:r>
      <w:r>
        <w:instrText xml:space="preserve"> \* MERGEFORMAT </w:instrText>
      </w:r>
      <w:r w:rsidRPr="00E40E58">
        <w:fldChar w:fldCharType="separate"/>
      </w:r>
      <w:r w:rsidR="00323A76" w:rsidRPr="00323A76">
        <w:t>Table 7</w:t>
      </w:r>
      <w:r w:rsidRPr="00E40E58">
        <w:fldChar w:fldCharType="end"/>
      </w:r>
      <w:r>
        <w:t xml:space="preserve">. </w:t>
      </w:r>
    </w:p>
    <w:p w14:paraId="3B5033D7" w14:textId="77777777" w:rsidR="000615E7" w:rsidRDefault="000615E7" w:rsidP="000615E7">
      <w:pPr>
        <w:pStyle w:val="MISCTableCaptionHeader8pt"/>
      </w:pPr>
      <w:bookmarkStart w:id="83" w:name="_Refd17e55163"/>
      <w:bookmarkStart w:id="84" w:name="_Tocd17e55163"/>
      <w:r w:rsidRPr="00F819E1">
        <w:rPr>
          <w:rStyle w:val="MISCTableCaptionHeaderBold8pt"/>
        </w:rPr>
        <w:t>Table</w:t>
      </w:r>
      <w:bookmarkStart w:id="85" w:name="_Numd17e55163"/>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323A76">
        <w:rPr>
          <w:rStyle w:val="MISCTableCaptionHeaderBold8pt"/>
          <w:noProof/>
        </w:rPr>
        <w:t>7</w:t>
      </w:r>
      <w:r w:rsidRPr="00F819E1">
        <w:rPr>
          <w:rStyle w:val="MISCTableCaptionHeaderBold8pt"/>
        </w:rPr>
        <w:fldChar w:fldCharType="end"/>
      </w:r>
      <w:bookmarkEnd w:id="83"/>
      <w:bookmarkEnd w:id="84"/>
      <w:bookmarkEnd w:id="85"/>
      <w:r w:rsidRPr="00F819E1">
        <w:rPr>
          <w:rStyle w:val="MISCTableCaptionHeaderBold8pt"/>
        </w:rPr>
        <w:t xml:space="preserve">. </w:t>
      </w:r>
      <w:r>
        <w:t>Application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53A8B46E" w14:textId="77777777" w:rsidTr="00CD4360">
        <w:trPr>
          <w:cantSplit/>
          <w:tblHeader/>
        </w:trPr>
        <w:tc>
          <w:tcPr>
            <w:tcW w:w="2435" w:type="dxa"/>
            <w:tcBorders>
              <w:top w:val="nil"/>
              <w:bottom w:val="single" w:sz="36" w:space="0" w:color="00B388"/>
            </w:tcBorders>
          </w:tcPr>
          <w:p w14:paraId="0EE19D5E" w14:textId="77777777" w:rsidR="000615E7" w:rsidRDefault="000615E7" w:rsidP="00CD4360">
            <w:pPr>
              <w:pStyle w:val="TableSubhead8pt"/>
            </w:pPr>
            <w:r>
              <w:t>Component</w:t>
            </w:r>
          </w:p>
        </w:tc>
        <w:tc>
          <w:tcPr>
            <w:tcW w:w="2435" w:type="dxa"/>
            <w:tcBorders>
              <w:top w:val="nil"/>
              <w:bottom w:val="single" w:sz="36" w:space="0" w:color="00B388"/>
            </w:tcBorders>
          </w:tcPr>
          <w:p w14:paraId="005EE5F6" w14:textId="77777777" w:rsidR="000615E7" w:rsidRDefault="000615E7" w:rsidP="00CD4360">
            <w:pPr>
              <w:pStyle w:val="TableSubhead8pt"/>
            </w:pPr>
            <w:r>
              <w:t>Version</w:t>
            </w:r>
          </w:p>
        </w:tc>
      </w:tr>
      <w:tr w:rsidR="000615E7" w14:paraId="68BD97B1" w14:textId="77777777" w:rsidTr="00CD4360">
        <w:trPr>
          <w:cantSplit/>
        </w:trPr>
        <w:tc>
          <w:tcPr>
            <w:tcW w:w="2435" w:type="dxa"/>
          </w:tcPr>
          <w:p w14:paraId="0A1EC44C" w14:textId="77777777" w:rsidR="000615E7" w:rsidRDefault="000615E7" w:rsidP="00CD4360">
            <w:pPr>
              <w:pStyle w:val="TableBody8pt"/>
            </w:pPr>
            <w:r>
              <w:t>Splunk</w:t>
            </w:r>
          </w:p>
        </w:tc>
        <w:tc>
          <w:tcPr>
            <w:tcW w:w="2435" w:type="dxa"/>
          </w:tcPr>
          <w:p w14:paraId="595D3B6D" w14:textId="77777777" w:rsidR="000615E7" w:rsidRDefault="000615E7" w:rsidP="00CD4360">
            <w:pPr>
              <w:pStyle w:val="TableBody8pt"/>
            </w:pPr>
            <w:r>
              <w:t>7.1.2</w:t>
            </w:r>
          </w:p>
        </w:tc>
      </w:tr>
      <w:tr w:rsidR="000615E7" w14:paraId="3324A18A" w14:textId="77777777" w:rsidTr="00CD4360">
        <w:trPr>
          <w:cantSplit/>
        </w:trPr>
        <w:tc>
          <w:tcPr>
            <w:tcW w:w="2435" w:type="dxa"/>
          </w:tcPr>
          <w:p w14:paraId="4C714C00" w14:textId="77777777" w:rsidR="000615E7" w:rsidRDefault="000615E7" w:rsidP="00CD4360">
            <w:pPr>
              <w:pStyle w:val="TableBody8pt"/>
            </w:pPr>
            <w:r>
              <w:t>Sysdig</w:t>
            </w:r>
          </w:p>
        </w:tc>
        <w:tc>
          <w:tcPr>
            <w:tcW w:w="2435" w:type="dxa"/>
          </w:tcPr>
          <w:p w14:paraId="317D68A7" w14:textId="77777777" w:rsidR="000615E7" w:rsidRDefault="000615E7" w:rsidP="00CD4360">
            <w:pPr>
              <w:pStyle w:val="TableBody8pt"/>
            </w:pPr>
            <w:r>
              <w:t>latest</w:t>
            </w:r>
          </w:p>
        </w:tc>
      </w:tr>
      <w:tr w:rsidR="000615E7" w14:paraId="41F6F348" w14:textId="77777777" w:rsidTr="00CD4360">
        <w:trPr>
          <w:cantSplit/>
        </w:trPr>
        <w:tc>
          <w:tcPr>
            <w:tcW w:w="2435" w:type="dxa"/>
          </w:tcPr>
          <w:p w14:paraId="1F5600EE" w14:textId="77777777" w:rsidR="000615E7" w:rsidRDefault="000615E7" w:rsidP="00CD4360">
            <w:pPr>
              <w:pStyle w:val="TableBody8pt"/>
            </w:pPr>
            <w:r>
              <w:t>Prometheus</w:t>
            </w:r>
          </w:p>
        </w:tc>
        <w:tc>
          <w:tcPr>
            <w:tcW w:w="2435" w:type="dxa"/>
          </w:tcPr>
          <w:p w14:paraId="416E5D1D" w14:textId="77777777" w:rsidR="000615E7" w:rsidRDefault="000615E7" w:rsidP="00CD4360">
            <w:pPr>
              <w:pStyle w:val="TableBody8pt"/>
            </w:pPr>
            <w:r>
              <w:t>V2.3.2</w:t>
            </w:r>
          </w:p>
        </w:tc>
      </w:tr>
      <w:tr w:rsidR="000615E7" w14:paraId="60514E93" w14:textId="77777777" w:rsidTr="00CD4360">
        <w:trPr>
          <w:cantSplit/>
        </w:trPr>
        <w:tc>
          <w:tcPr>
            <w:tcW w:w="2435" w:type="dxa"/>
          </w:tcPr>
          <w:p w14:paraId="39DFF184" w14:textId="77777777" w:rsidR="000615E7" w:rsidRDefault="000615E7" w:rsidP="00CD4360">
            <w:pPr>
              <w:pStyle w:val="TableBody8pt"/>
            </w:pPr>
            <w:r>
              <w:t>Grafana</w:t>
            </w:r>
          </w:p>
        </w:tc>
        <w:tc>
          <w:tcPr>
            <w:tcW w:w="2435" w:type="dxa"/>
          </w:tcPr>
          <w:p w14:paraId="5F411F0E" w14:textId="77777777" w:rsidR="000615E7" w:rsidRDefault="000615E7" w:rsidP="00CD4360">
            <w:pPr>
              <w:pStyle w:val="TableBody8pt"/>
            </w:pPr>
            <w:r>
              <w:t>5.2.3</w:t>
            </w:r>
          </w:p>
        </w:tc>
      </w:tr>
    </w:tbl>
    <w:p w14:paraId="2A404C39" w14:textId="77777777" w:rsidR="000615E7" w:rsidRDefault="000615E7" w:rsidP="0058095B">
      <w:pPr>
        <w:pStyle w:val="BodyTextMetricHPELight10pt"/>
      </w:pPr>
      <w:bookmarkStart w:id="86" w:name="_Refd17e55241"/>
      <w:bookmarkStart w:id="87" w:name="_Tocd17e55241"/>
    </w:p>
    <w:p w14:paraId="7FB8F2FB" w14:textId="77777777" w:rsidR="000615E7" w:rsidRDefault="000615E7" w:rsidP="000615E7">
      <w:pPr>
        <w:pStyle w:val="Heading3"/>
      </w:pPr>
      <w:r>
        <w:t>Monitoring with Splunk and Sysdig</w:t>
      </w:r>
      <w:bookmarkEnd w:id="86"/>
      <w:bookmarkEnd w:id="87"/>
    </w:p>
    <w:p w14:paraId="754E83F0" w14:textId="77777777" w:rsidR="000615E7" w:rsidRDefault="000615E7" w:rsidP="0058095B">
      <w:pPr>
        <w:pStyle w:val="BodyTextMetricHPELight10pt"/>
      </w:pPr>
      <w:r>
        <w:t xml:space="preserve">The solution can be configured to use either Splunk or Sysdig or to enable both simultaneously. While there is some overlap in the functionality provided by these tools, they are ultimately complimentary in what they offer. Splunk aggregates logging and tracing for a wide variety of sources and provides a clean, high-level dashboard for all your enterprise systems. Sysdig, on the other hand, has been engineered from the ground up to focus on containerized environments and includes both monitoring and security features, with built-in understanding of the different workloads running on your cloud. </w:t>
      </w:r>
    </w:p>
    <w:p w14:paraId="602878A9" w14:textId="77777777" w:rsidR="000615E7" w:rsidRDefault="000615E7" w:rsidP="0058095B">
      <w:pPr>
        <w:pStyle w:val="BodyTextMetricHPELight10pt"/>
      </w:pPr>
      <w:r>
        <w:t xml:space="preserve">More information </w:t>
      </w:r>
      <w:r w:rsidRPr="007702D6">
        <w:t>on configuring Splunk and running the relevant playbooks can be found in the section</w:t>
      </w:r>
      <w:r>
        <w:t xml:space="preserve"> </w:t>
      </w:r>
      <w:r w:rsidRPr="00311E7B">
        <w:rPr>
          <w:u w:val="single"/>
        </w:rPr>
        <w:fldChar w:fldCharType="begin"/>
      </w:r>
      <w:r w:rsidRPr="00311E7B">
        <w:rPr>
          <w:u w:val="single"/>
        </w:rPr>
        <w:instrText xml:space="preserve"> REF _Ref531683807 \h </w:instrText>
      </w:r>
      <w:r w:rsidRPr="00311E7B">
        <w:rPr>
          <w:u w:val="single"/>
        </w:rPr>
      </w:r>
      <w:r w:rsidRPr="00311E7B">
        <w:rPr>
          <w:u w:val="single"/>
        </w:rPr>
        <w:fldChar w:fldCharType="separate"/>
      </w:r>
      <w:r w:rsidR="00323A76">
        <w:t>Deploying Splunk</w:t>
      </w:r>
      <w:r w:rsidRPr="00311E7B">
        <w:rPr>
          <w:u w:val="single"/>
        </w:rPr>
        <w:fldChar w:fldCharType="end"/>
      </w:r>
      <w:r w:rsidRPr="00311E7B">
        <w:t>.</w:t>
      </w:r>
    </w:p>
    <w:p w14:paraId="0BA9C995" w14:textId="534DEA20" w:rsidR="000615E7" w:rsidRDefault="000615E7" w:rsidP="004702A0">
      <w:pPr>
        <w:pStyle w:val="BodyTextMetricHPELight10pt"/>
      </w:pPr>
      <w:r w:rsidRPr="007702D6">
        <w:t>For more information on configuring Sysdig and running the relevant playbooks, see the section</w:t>
      </w:r>
      <w:r w:rsidR="004702A0">
        <w:t xml:space="preserve"> </w:t>
      </w:r>
      <w:r w:rsidR="00163AA6">
        <w:fldChar w:fldCharType="begin"/>
      </w:r>
      <w:r w:rsidR="00163AA6">
        <w:instrText xml:space="preserve"> REF _Ref5893575 \h </w:instrText>
      </w:r>
      <w:r w:rsidR="00163AA6">
        <w:fldChar w:fldCharType="separate"/>
      </w:r>
      <w:r w:rsidR="00323A76">
        <w:t>Deploying Sysdig monitoring</w:t>
      </w:r>
      <w:r w:rsidR="00163AA6">
        <w:fldChar w:fldCharType="end"/>
      </w:r>
      <w:r w:rsidR="004702A0">
        <w:t>.</w:t>
      </w:r>
    </w:p>
    <w:p w14:paraId="0BA718F9" w14:textId="77777777" w:rsidR="000615E7" w:rsidRDefault="000615E7" w:rsidP="000615E7">
      <w:pPr>
        <w:pStyle w:val="Heading3"/>
      </w:pPr>
      <w:bookmarkStart w:id="88" w:name="_Monitoring_with_Sysdig"/>
      <w:bookmarkStart w:id="89" w:name="_Refd17e55440"/>
      <w:bookmarkStart w:id="90" w:name="_Tocd17e55440"/>
      <w:bookmarkEnd w:id="88"/>
      <w:r>
        <w:t>Monitoring with Prometheus and Grafana</w:t>
      </w:r>
      <w:bookmarkEnd w:id="89"/>
      <w:bookmarkEnd w:id="90"/>
    </w:p>
    <w:p w14:paraId="2475B2A5" w14:textId="4D516677" w:rsidR="000615E7" w:rsidRDefault="000615E7" w:rsidP="0058095B">
      <w:pPr>
        <w:pStyle w:val="BodyTextMetricHPELight10pt"/>
      </w:pPr>
      <w:r>
        <w:t xml:space="preserve">The solution can be configured to enable the use of Prometheus and Grafana for monitoring. </w:t>
      </w:r>
      <w:r w:rsidRPr="00147EDD">
        <w:t xml:space="preserve">In this setup, there is no need for native installs and all the required monitoring software runs in containers, deployed as either services or stacks. </w:t>
      </w:r>
    </w:p>
    <w:p w14:paraId="76D102CD" w14:textId="77777777" w:rsidR="00526FFF" w:rsidRDefault="00526FFF" w:rsidP="00526FFF">
      <w:pPr>
        <w:pStyle w:val="BodyTextMetricHPELight10pt"/>
      </w:pPr>
      <w:r>
        <w:t>The solution supports two separate monitoring stacks, with one running on Kubernetes and the other using Docker swarm.</w:t>
      </w:r>
    </w:p>
    <w:p w14:paraId="0C94381E" w14:textId="58EE98F2" w:rsidR="00526FFF" w:rsidRDefault="00526FFF" w:rsidP="00526FFF">
      <w:pPr>
        <w:pStyle w:val="BodyTextMetricHPELight10pt"/>
      </w:pPr>
      <w:r>
        <w:t xml:space="preserve">For more information on running Prometheus and Grafana on Kubernetes, see section </w:t>
      </w:r>
      <w:r w:rsidR="00311E7B" w:rsidRPr="00311E7B">
        <w:rPr>
          <w:u w:val="single"/>
        </w:rPr>
        <w:fldChar w:fldCharType="begin"/>
      </w:r>
      <w:r w:rsidR="00311E7B" w:rsidRPr="00311E7B">
        <w:rPr>
          <w:u w:val="single"/>
        </w:rPr>
        <w:instrText xml:space="preserve"> REF _Ref4053963 \h </w:instrText>
      </w:r>
      <w:r w:rsidR="00311E7B" w:rsidRPr="00311E7B">
        <w:rPr>
          <w:u w:val="single"/>
        </w:rPr>
      </w:r>
      <w:r w:rsidR="00311E7B" w:rsidRPr="00311E7B">
        <w:rPr>
          <w:u w:val="single"/>
        </w:rPr>
        <w:fldChar w:fldCharType="separate"/>
      </w:r>
      <w:r w:rsidR="00323A76" w:rsidRPr="00CB6B78">
        <w:t>Monitoring Kubernetes with Prometheus and Grafana</w:t>
      </w:r>
      <w:r w:rsidR="00311E7B" w:rsidRPr="00311E7B">
        <w:rPr>
          <w:u w:val="single"/>
        </w:rPr>
        <w:fldChar w:fldCharType="end"/>
      </w:r>
      <w:r>
        <w:t>.</w:t>
      </w:r>
    </w:p>
    <w:p w14:paraId="46D4B846" w14:textId="38FEA7CE" w:rsidR="00526FFF" w:rsidRDefault="00526FFF" w:rsidP="00526FFF">
      <w:pPr>
        <w:pStyle w:val="BodyTextMetricHPELight10pt"/>
      </w:pPr>
      <w:r>
        <w:t>For more information on running Prometheus and Grafana on Docker swarm, see section</w:t>
      </w:r>
      <w:r w:rsidR="00311E7B">
        <w:t xml:space="preserve"> </w:t>
      </w:r>
      <w:r w:rsidR="00311E7B" w:rsidRPr="00311E7B">
        <w:rPr>
          <w:u w:val="single"/>
        </w:rPr>
        <w:fldChar w:fldCharType="begin"/>
      </w:r>
      <w:r w:rsidR="00311E7B" w:rsidRPr="00311E7B">
        <w:rPr>
          <w:u w:val="single"/>
        </w:rPr>
        <w:instrText xml:space="preserve"> REF _Ref4054001 \h </w:instrText>
      </w:r>
      <w:r w:rsidR="00311E7B" w:rsidRPr="00311E7B">
        <w:rPr>
          <w:u w:val="single"/>
        </w:rPr>
      </w:r>
      <w:r w:rsidR="00311E7B" w:rsidRPr="00311E7B">
        <w:rPr>
          <w:u w:val="single"/>
        </w:rPr>
        <w:fldChar w:fldCharType="separate"/>
      </w:r>
      <w:r w:rsidR="00323A76">
        <w:t>Deploying Prometheus and Grafana on Docker swarm</w:t>
      </w:r>
      <w:r w:rsidR="00311E7B" w:rsidRPr="00311E7B">
        <w:rPr>
          <w:u w:val="single"/>
        </w:rPr>
        <w:fldChar w:fldCharType="end"/>
      </w:r>
      <w:r w:rsidR="00311E7B">
        <w:t>.</w:t>
      </w:r>
    </w:p>
    <w:p w14:paraId="52532188" w14:textId="77777777" w:rsidR="000615E7" w:rsidRDefault="000615E7" w:rsidP="000615E7">
      <w:pPr>
        <w:pStyle w:val="Heading1"/>
      </w:pPr>
      <w:bookmarkStart w:id="91" w:name="_Refd17e55461"/>
      <w:bookmarkStart w:id="92" w:name="_Tocd17e55461"/>
      <w:bookmarkStart w:id="93" w:name="_Toc531698788"/>
      <w:bookmarkStart w:id="94" w:name="_Toc5893815"/>
      <w:r>
        <w:t>Preparing the environment</w:t>
      </w:r>
      <w:bookmarkEnd w:id="91"/>
      <w:bookmarkEnd w:id="92"/>
      <w:bookmarkEnd w:id="93"/>
      <w:bookmarkEnd w:id="94"/>
    </w:p>
    <w:p w14:paraId="5A3A4415" w14:textId="77777777" w:rsidR="000615E7" w:rsidRDefault="000615E7" w:rsidP="0058095B">
      <w:pPr>
        <w:pStyle w:val="BodyTextMetricHPELight10pt"/>
      </w:pPr>
      <w:r>
        <w:t>This section describes in detail how to prepare the environment that was outlined in the architecture section. The following high level steps are required:</w:t>
      </w:r>
    </w:p>
    <w:p w14:paraId="0852C621" w14:textId="77777777" w:rsidR="000615E7" w:rsidRDefault="000615E7" w:rsidP="000615E7">
      <w:pPr>
        <w:pStyle w:val="BulletLevel1"/>
      </w:pPr>
      <w:r>
        <w:t>Verify prerequisites</w:t>
      </w:r>
    </w:p>
    <w:p w14:paraId="6A879410" w14:textId="77777777" w:rsidR="000615E7" w:rsidRDefault="000615E7" w:rsidP="000615E7">
      <w:pPr>
        <w:pStyle w:val="BulletLevel1"/>
      </w:pPr>
      <w:r>
        <w:t>Enable vSphere High Availability (HA)</w:t>
      </w:r>
    </w:p>
    <w:p w14:paraId="6E480CDD" w14:textId="77777777" w:rsidR="000615E7" w:rsidRDefault="000615E7" w:rsidP="000615E7">
      <w:pPr>
        <w:pStyle w:val="BulletLevel1"/>
      </w:pPr>
      <w:r>
        <w:t>Install vSphere Docker Volume Service driver on all ESXi hosts</w:t>
      </w:r>
    </w:p>
    <w:p w14:paraId="5D227F6E" w14:textId="77777777" w:rsidR="000615E7" w:rsidRDefault="000615E7" w:rsidP="000615E7">
      <w:pPr>
        <w:pStyle w:val="BulletLevel1"/>
      </w:pPr>
      <w:r>
        <w:t>Create the Ansible node</w:t>
      </w:r>
    </w:p>
    <w:p w14:paraId="0F7F96A0" w14:textId="77777777" w:rsidR="000615E7" w:rsidRDefault="000615E7" w:rsidP="000615E7">
      <w:pPr>
        <w:pStyle w:val="BulletLevel1"/>
      </w:pPr>
      <w:r>
        <w:t xml:space="preserve">Create the Red Hat Linux Template and configure the </w:t>
      </w:r>
      <w:r>
        <w:rPr>
          <w:rStyle w:val="CodingLanguage"/>
        </w:rPr>
        <w:t>yum</w:t>
      </w:r>
      <w:r>
        <w:t xml:space="preserve"> repositories</w:t>
      </w:r>
    </w:p>
    <w:p w14:paraId="2CC22EAD" w14:textId="77777777" w:rsidR="000615E7" w:rsidRDefault="000615E7" w:rsidP="000615E7">
      <w:pPr>
        <w:pStyle w:val="BulletLevel1"/>
      </w:pPr>
      <w:r>
        <w:t>Create the Windows Template (optional)</w:t>
      </w:r>
    </w:p>
    <w:p w14:paraId="07A6704F" w14:textId="708AFFDB" w:rsidR="0058095B" w:rsidRPr="00EA326C" w:rsidRDefault="000615E7" w:rsidP="00EA326C">
      <w:pPr>
        <w:pStyle w:val="BulletLevel1LastBeforeBodycopy"/>
      </w:pPr>
      <w:r>
        <w:t>Finalize the template</w:t>
      </w:r>
      <w:bookmarkStart w:id="95" w:name="_Refd17e55509"/>
      <w:bookmarkStart w:id="96" w:name="_Tocd17e55509"/>
      <w:bookmarkStart w:id="97" w:name="_Toc531698789"/>
    </w:p>
    <w:p w14:paraId="172F3DED" w14:textId="55061CCD" w:rsidR="000615E7" w:rsidRDefault="000615E7" w:rsidP="000615E7">
      <w:pPr>
        <w:pStyle w:val="Heading2"/>
      </w:pPr>
      <w:bookmarkStart w:id="98" w:name="_Toc5893816"/>
      <w:r>
        <w:t>Verify prerequisites</w:t>
      </w:r>
      <w:bookmarkEnd w:id="95"/>
      <w:bookmarkEnd w:id="96"/>
      <w:bookmarkEnd w:id="97"/>
      <w:bookmarkEnd w:id="98"/>
    </w:p>
    <w:p w14:paraId="0A675B8F" w14:textId="77777777" w:rsidR="000615E7" w:rsidRDefault="000615E7" w:rsidP="0058095B">
      <w:pPr>
        <w:pStyle w:val="BodyTextMetricHPELight10pt"/>
      </w:pPr>
      <w:r>
        <w:t xml:space="preserve">Before you start deployment, you must assemble the information required to assign values for each and every variable used by the playbooks. The variables are fully documented in the section </w:t>
      </w:r>
      <w:hyperlink w:anchor="_Configuring_the_solution" w:history="1">
        <w:proofErr w:type="gramStart"/>
        <w:r w:rsidRPr="00EA3CCE">
          <w:rPr>
            <w:rStyle w:val="Hyperlink"/>
          </w:rPr>
          <w:t>Configuring</w:t>
        </w:r>
        <w:proofErr w:type="gramEnd"/>
        <w:r w:rsidRPr="00EA3CCE">
          <w:rPr>
            <w:rStyle w:val="Hyperlink"/>
          </w:rPr>
          <w:t xml:space="preserve"> the solution components</w:t>
        </w:r>
      </w:hyperlink>
      <w:r>
        <w:t>. A brief overview of the information required is presented in</w:t>
      </w:r>
      <w:r w:rsidRPr="008B00AF">
        <w:t xml:space="preserve"> </w:t>
      </w:r>
      <w:r w:rsidRPr="008B00AF">
        <w:fldChar w:fldCharType="begin"/>
      </w:r>
      <w:r w:rsidRPr="008B00AF">
        <w:instrText xml:space="preserve"> REF _Refd17e55525 \h </w:instrText>
      </w:r>
      <w:r>
        <w:instrText xml:space="preserve"> \* MERGEFORMAT </w:instrText>
      </w:r>
      <w:r w:rsidRPr="008B00AF">
        <w:fldChar w:fldCharType="separate"/>
      </w:r>
      <w:r w:rsidR="00323A76" w:rsidRPr="00323A76">
        <w:t>Table 8</w:t>
      </w:r>
      <w:r w:rsidRPr="008B00AF">
        <w:fldChar w:fldCharType="end"/>
      </w:r>
      <w:r>
        <w:t>.</w:t>
      </w:r>
    </w:p>
    <w:p w14:paraId="3A3021BD" w14:textId="77777777" w:rsidR="000615E7" w:rsidRDefault="000615E7" w:rsidP="000615E7">
      <w:pPr>
        <w:pStyle w:val="MISCTableCaptionHeader8pt"/>
      </w:pPr>
      <w:bookmarkStart w:id="99" w:name="_Refd17e55525"/>
      <w:bookmarkStart w:id="100" w:name="_Tocd17e55525"/>
      <w:r w:rsidRPr="008B00AF">
        <w:rPr>
          <w:rStyle w:val="MISCTableCaptionHeaderBold8pt"/>
        </w:rPr>
        <w:lastRenderedPageBreak/>
        <w:t>Table</w:t>
      </w:r>
      <w:bookmarkStart w:id="101" w:name="_Numd17e55525"/>
      <w:r w:rsidR="00F01F81">
        <w:rPr>
          <w:rStyle w:val="MISCTableCaptionHeaderBold8pt"/>
        </w:rPr>
        <w:t xml:space="preserve"> </w:t>
      </w:r>
      <w:r w:rsidRPr="008B00AF">
        <w:rPr>
          <w:rStyle w:val="MISCTableCaptionHeaderBold8pt"/>
        </w:rPr>
        <w:fldChar w:fldCharType="begin"/>
      </w:r>
      <w:r w:rsidRPr="008B00AF">
        <w:rPr>
          <w:rStyle w:val="MISCTableCaptionHeaderBold8pt"/>
        </w:rPr>
        <w:instrText xml:space="preserve"> SEQ Table \* ARABIC </w:instrText>
      </w:r>
      <w:r w:rsidRPr="008B00AF">
        <w:rPr>
          <w:rStyle w:val="MISCTableCaptionHeaderBold8pt"/>
        </w:rPr>
        <w:fldChar w:fldCharType="separate"/>
      </w:r>
      <w:r w:rsidR="00323A76">
        <w:rPr>
          <w:rStyle w:val="MISCTableCaptionHeaderBold8pt"/>
          <w:noProof/>
        </w:rPr>
        <w:t>8</w:t>
      </w:r>
      <w:r w:rsidRPr="008B00AF">
        <w:rPr>
          <w:rStyle w:val="MISCTableCaptionHeaderBold8pt"/>
        </w:rPr>
        <w:fldChar w:fldCharType="end"/>
      </w:r>
      <w:bookmarkEnd w:id="99"/>
      <w:bookmarkEnd w:id="100"/>
      <w:bookmarkEnd w:id="101"/>
      <w:r w:rsidRPr="008B00AF">
        <w:rPr>
          <w:rStyle w:val="MISCTableCaptionHeaderBold8pt"/>
        </w:rPr>
        <w:t>.</w:t>
      </w:r>
      <w:r>
        <w:t xml:space="preserve"> Summary of information required</w:t>
      </w:r>
    </w:p>
    <w:tbl>
      <w:tblPr>
        <w:tblStyle w:val="TableGrid"/>
        <w:tblW w:w="1046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20"/>
        <w:gridCol w:w="8548"/>
      </w:tblGrid>
      <w:tr w:rsidR="000615E7" w14:paraId="1E5CEDFD" w14:textId="77777777" w:rsidTr="00CD4360">
        <w:trPr>
          <w:cantSplit/>
          <w:trHeight w:val="122"/>
          <w:tblHeader/>
        </w:trPr>
        <w:tc>
          <w:tcPr>
            <w:tcW w:w="1920" w:type="dxa"/>
            <w:tcBorders>
              <w:top w:val="nil"/>
              <w:bottom w:val="single" w:sz="36" w:space="0" w:color="00B388"/>
            </w:tcBorders>
          </w:tcPr>
          <w:p w14:paraId="638B309E" w14:textId="77777777" w:rsidR="000615E7" w:rsidRDefault="000615E7" w:rsidP="00CD4360">
            <w:pPr>
              <w:pStyle w:val="TableSubhead8pt"/>
            </w:pPr>
            <w:r>
              <w:t xml:space="preserve">Component </w:t>
            </w:r>
          </w:p>
        </w:tc>
        <w:tc>
          <w:tcPr>
            <w:tcW w:w="8548" w:type="dxa"/>
            <w:tcBorders>
              <w:top w:val="nil"/>
              <w:bottom w:val="single" w:sz="36" w:space="0" w:color="00B388"/>
            </w:tcBorders>
          </w:tcPr>
          <w:p w14:paraId="6DD4F8E2" w14:textId="77777777" w:rsidR="000615E7" w:rsidRDefault="000615E7" w:rsidP="00CD4360">
            <w:pPr>
              <w:pStyle w:val="TableSubhead8pt"/>
            </w:pPr>
            <w:r>
              <w:t xml:space="preserve">Details </w:t>
            </w:r>
          </w:p>
        </w:tc>
      </w:tr>
      <w:tr w:rsidR="000615E7" w14:paraId="4A9E34C4" w14:textId="77777777" w:rsidTr="00CD4360">
        <w:trPr>
          <w:cantSplit/>
          <w:trHeight w:val="188"/>
        </w:trPr>
        <w:tc>
          <w:tcPr>
            <w:tcW w:w="1920" w:type="dxa"/>
          </w:tcPr>
          <w:p w14:paraId="6E22CE5C" w14:textId="77777777" w:rsidR="000615E7" w:rsidRDefault="000615E7" w:rsidP="00CD4360">
            <w:pPr>
              <w:pStyle w:val="TableBody8pt"/>
            </w:pPr>
            <w:r>
              <w:t xml:space="preserve">Virtual Infrastructure </w:t>
            </w:r>
          </w:p>
        </w:tc>
        <w:tc>
          <w:tcPr>
            <w:tcW w:w="8548" w:type="dxa"/>
          </w:tcPr>
          <w:p w14:paraId="48539C41" w14:textId="77777777" w:rsidR="000615E7" w:rsidRDefault="000615E7" w:rsidP="00CD4360">
            <w:pPr>
              <w:pStyle w:val="TableBody8pt"/>
            </w:pPr>
            <w:r>
              <w:t xml:space="preserve">The FQDN of your vCenter server and the name of the Datacenter. You will also need administrator credentials in order to create templates and spin up virtual machines. </w:t>
            </w:r>
          </w:p>
        </w:tc>
      </w:tr>
      <w:tr w:rsidR="000615E7" w14:paraId="4B79A02C" w14:textId="77777777" w:rsidTr="00CD4360">
        <w:trPr>
          <w:cantSplit/>
          <w:trHeight w:val="540"/>
        </w:trPr>
        <w:tc>
          <w:tcPr>
            <w:tcW w:w="1920" w:type="dxa"/>
          </w:tcPr>
          <w:p w14:paraId="2E082814" w14:textId="77777777" w:rsidR="000615E7" w:rsidRDefault="000615E7" w:rsidP="00CD4360">
            <w:pPr>
              <w:pStyle w:val="TableBody8pt"/>
            </w:pPr>
            <w:r>
              <w:t xml:space="preserve">L3 Network requirements </w:t>
            </w:r>
          </w:p>
        </w:tc>
        <w:tc>
          <w:tcPr>
            <w:tcW w:w="8548" w:type="dxa"/>
          </w:tcPr>
          <w:p w14:paraId="09F65DD0" w14:textId="77777777" w:rsidR="000615E7" w:rsidRDefault="000615E7" w:rsidP="00CD4360">
            <w:pPr>
              <w:pStyle w:val="TableBody8pt"/>
            </w:pPr>
            <w:r>
              <w:t>You will need one IP address for each and every VM configured in the Ansible inventory (see the section</w:t>
            </w:r>
            <w:r>
              <w:rPr>
                <w:u w:val="single"/>
              </w:rPr>
              <w:t xml:space="preserve"> </w:t>
            </w:r>
            <w:hyperlink w:anchor="_Configuring_the_solution" w:history="1">
              <w:r w:rsidRPr="006064CA">
                <w:rPr>
                  <w:rStyle w:val="Hyperlink"/>
                </w:rPr>
                <w:t>Configuring the solution components</w:t>
              </w:r>
            </w:hyperlink>
            <w:r>
              <w:t xml:space="preserve">). The recommended minimal deployment (Linux-only) configures 13 virtual machines so you would need to allocate 13 IP addresses to use this example inventory. If you have a hybrid environment with Windows workers, you will need to increase the allocation. Note that </w:t>
            </w:r>
            <w:r>
              <w:rPr>
                <w:rStyle w:val="BoldEmpha"/>
              </w:rPr>
              <w:t>the Ansible playbooks do not support DHCP</w:t>
            </w:r>
            <w:r>
              <w:t xml:space="preserve"> so you need static IP addresses. All the IPs should be in the same subnet. You will also have to specify the size of the subnet (for example /22 or /24) and the L3 gateway for this subnet. </w:t>
            </w:r>
          </w:p>
        </w:tc>
      </w:tr>
      <w:tr w:rsidR="000615E7" w14:paraId="78C66E80" w14:textId="77777777" w:rsidTr="00CD4360">
        <w:trPr>
          <w:cantSplit/>
          <w:trHeight w:val="265"/>
        </w:trPr>
        <w:tc>
          <w:tcPr>
            <w:tcW w:w="1920" w:type="dxa"/>
          </w:tcPr>
          <w:p w14:paraId="140286E3" w14:textId="77777777" w:rsidR="000615E7" w:rsidRDefault="000615E7" w:rsidP="00CD4360">
            <w:pPr>
              <w:pStyle w:val="TableBody8pt"/>
            </w:pPr>
            <w:r>
              <w:t xml:space="preserve">DNS </w:t>
            </w:r>
          </w:p>
        </w:tc>
        <w:tc>
          <w:tcPr>
            <w:tcW w:w="8548" w:type="dxa"/>
          </w:tcPr>
          <w:p w14:paraId="3FFD7035" w14:textId="77777777" w:rsidR="000615E7" w:rsidRDefault="000615E7" w:rsidP="00CD4360">
            <w:pPr>
              <w:pStyle w:val="TableBody8pt"/>
            </w:pPr>
            <w:r>
              <w:t xml:space="preserve">You will need to know the IP addresses of your DNS server. In addition, all the VMs you configure in the inventory must have their names registered in DNS </w:t>
            </w:r>
            <w:r w:rsidRPr="00A45AEC">
              <w:t>prior to deployment</w:t>
            </w:r>
            <w:r>
              <w:t xml:space="preserve">. In addition, you will need to know the domain name to use for configuring the virtual machines (such as </w:t>
            </w:r>
            <w:r>
              <w:rPr>
                <w:rStyle w:val="CodingLanguage"/>
              </w:rPr>
              <w:t>example.com</w:t>
            </w:r>
            <w:r>
              <w:t xml:space="preserve">) </w:t>
            </w:r>
          </w:p>
        </w:tc>
      </w:tr>
      <w:tr w:rsidR="000615E7" w14:paraId="2CF180D2" w14:textId="77777777" w:rsidTr="00CD4360">
        <w:trPr>
          <w:cantSplit/>
          <w:trHeight w:val="188"/>
        </w:trPr>
        <w:tc>
          <w:tcPr>
            <w:tcW w:w="1920" w:type="dxa"/>
          </w:tcPr>
          <w:p w14:paraId="6F8A2F1D" w14:textId="77777777" w:rsidR="000615E7" w:rsidRDefault="000615E7" w:rsidP="00CD4360">
            <w:pPr>
              <w:pStyle w:val="TableBody8pt"/>
            </w:pPr>
            <w:r>
              <w:t xml:space="preserve">NTP Services </w:t>
            </w:r>
          </w:p>
        </w:tc>
        <w:tc>
          <w:tcPr>
            <w:tcW w:w="8548" w:type="dxa"/>
          </w:tcPr>
          <w:p w14:paraId="233E6D3D" w14:textId="77777777" w:rsidR="000615E7" w:rsidRDefault="000615E7" w:rsidP="00CD4360">
            <w:pPr>
              <w:pStyle w:val="TableBody8pt"/>
            </w:pPr>
            <w:r>
              <w:t xml:space="preserve">You need time services configured in your environment. The deployed solution uses certificates that are time-sensitive. You will need to specify the IP addresses of your time servers (NTP). </w:t>
            </w:r>
          </w:p>
        </w:tc>
      </w:tr>
      <w:tr w:rsidR="000615E7" w14:paraId="19A07295" w14:textId="77777777" w:rsidTr="00CD4360">
        <w:trPr>
          <w:cantSplit/>
          <w:trHeight w:val="111"/>
        </w:trPr>
        <w:tc>
          <w:tcPr>
            <w:tcW w:w="1920" w:type="dxa"/>
          </w:tcPr>
          <w:p w14:paraId="47E7D2F4" w14:textId="77777777" w:rsidR="000615E7" w:rsidRDefault="000615E7" w:rsidP="00CD4360">
            <w:pPr>
              <w:pStyle w:val="TableBody8pt"/>
            </w:pPr>
            <w:r>
              <w:t xml:space="preserve">RHEL Subscription </w:t>
            </w:r>
          </w:p>
        </w:tc>
        <w:tc>
          <w:tcPr>
            <w:tcW w:w="8548" w:type="dxa"/>
          </w:tcPr>
          <w:p w14:paraId="2394AC3D" w14:textId="77777777" w:rsidR="000615E7" w:rsidRDefault="000615E7" w:rsidP="00CD4360">
            <w:pPr>
              <w:pStyle w:val="TableBody8pt"/>
            </w:pPr>
            <w:r>
              <w:t xml:space="preserve">A RHEL subscription is required to pull extra packages that are not on the DVD. </w:t>
            </w:r>
          </w:p>
        </w:tc>
      </w:tr>
      <w:tr w:rsidR="000615E7" w14:paraId="7D1C9986" w14:textId="77777777" w:rsidTr="00CD4360">
        <w:trPr>
          <w:cantSplit/>
          <w:trHeight w:val="325"/>
        </w:trPr>
        <w:tc>
          <w:tcPr>
            <w:tcW w:w="1920" w:type="dxa"/>
          </w:tcPr>
          <w:p w14:paraId="3B58907A" w14:textId="77777777" w:rsidR="000615E7" w:rsidRDefault="000615E7" w:rsidP="00CD4360">
            <w:pPr>
              <w:pStyle w:val="TableBody8pt"/>
            </w:pPr>
            <w:r>
              <w:t xml:space="preserve">Docker Prerequisites </w:t>
            </w:r>
          </w:p>
        </w:tc>
        <w:tc>
          <w:tcPr>
            <w:tcW w:w="8548" w:type="dxa"/>
          </w:tcPr>
          <w:p w14:paraId="4FAB63B3" w14:textId="77777777" w:rsidR="000615E7" w:rsidRDefault="000615E7" w:rsidP="00CD4360">
            <w:pPr>
              <w:pStyle w:val="TableBody8pt"/>
            </w:pPr>
            <w:r>
              <w:t xml:space="preserve">You will need a URL for the official Docker EE software download and a license file. Refer to the Docker documentation to learn more about this URL and the licensing requirements at: </w:t>
            </w:r>
            <w:hyperlink r:id="rId27">
              <w:r>
                <w:rPr>
                  <w:rStyle w:val="Hyperlink"/>
                </w:rPr>
                <w:t>https://docs.docker.com/engine/installation/linux/docker-ee/rhel/</w:t>
              </w:r>
            </w:hyperlink>
            <w:r>
              <w:t xml:space="preserve"> in the section entitled “Docker EE repository URL” </w:t>
            </w:r>
          </w:p>
        </w:tc>
      </w:tr>
      <w:tr w:rsidR="000615E7" w14:paraId="5898A2F4" w14:textId="77777777" w:rsidTr="00CD4360">
        <w:trPr>
          <w:cantSplit/>
          <w:trHeight w:val="254"/>
        </w:trPr>
        <w:tc>
          <w:tcPr>
            <w:tcW w:w="1920" w:type="dxa"/>
          </w:tcPr>
          <w:p w14:paraId="4D3A9F2B" w14:textId="77777777" w:rsidR="000615E7" w:rsidRDefault="000615E7" w:rsidP="00CD4360">
            <w:pPr>
              <w:pStyle w:val="TableBody8pt"/>
            </w:pPr>
            <w:r>
              <w:t xml:space="preserve">Proxy </w:t>
            </w:r>
          </w:p>
        </w:tc>
        <w:tc>
          <w:tcPr>
            <w:tcW w:w="8548" w:type="dxa"/>
          </w:tcPr>
          <w:p w14:paraId="5CF90744" w14:textId="77777777" w:rsidR="000615E7" w:rsidRDefault="000615E7" w:rsidP="00CD4360">
            <w:pPr>
              <w:pStyle w:val="TableBody8pt"/>
            </w:pPr>
            <w:r>
              <w:t xml:space="preserve">The playbooks pull the Docker packages from the Internet. If your environment accesses the Internet through a proxy, you will need the details of the proxy including the fully qualified domain name and the port number. </w:t>
            </w:r>
          </w:p>
        </w:tc>
      </w:tr>
    </w:tbl>
    <w:p w14:paraId="72B05004" w14:textId="77777777" w:rsidR="000615E7" w:rsidRDefault="000615E7" w:rsidP="0058095B">
      <w:pPr>
        <w:pStyle w:val="BodyTextMetricHPELight10pt"/>
      </w:pPr>
      <w:bookmarkStart w:id="102" w:name="_Refd17e55652"/>
      <w:bookmarkStart w:id="103" w:name="_Tocd17e55652"/>
    </w:p>
    <w:p w14:paraId="70FAA070" w14:textId="77777777" w:rsidR="000615E7" w:rsidRDefault="000615E7" w:rsidP="000615E7">
      <w:pPr>
        <w:pStyle w:val="Heading2"/>
      </w:pPr>
      <w:bookmarkStart w:id="104" w:name="_Toc531698790"/>
      <w:bookmarkStart w:id="105" w:name="_Toc5893817"/>
      <w:r>
        <w:t>Enable vSphere High Availability (HA)</w:t>
      </w:r>
      <w:bookmarkEnd w:id="102"/>
      <w:bookmarkEnd w:id="103"/>
      <w:bookmarkEnd w:id="104"/>
      <w:bookmarkEnd w:id="105"/>
    </w:p>
    <w:p w14:paraId="59E9D39C" w14:textId="77777777" w:rsidR="000615E7" w:rsidRDefault="000615E7" w:rsidP="0058095B">
      <w:pPr>
        <w:pStyle w:val="BodyTextMetricHPELight10pt"/>
      </w:pPr>
      <w:r>
        <w:t>You must enable vSphere High Availability (HA) to support virtual machine failover during a HA event such as a host failure. Sufficient CPU and memory resources must be reserved across the system so that all VMs on the affected host(s) can fail over to remaining available hosts in the system. You configure an Admission Control Policy (ACP) to specify the percentage CPU and memory to reserve on all the hosts in the cluster to support HA functionality.</w:t>
      </w:r>
    </w:p>
    <w:p w14:paraId="7A67E94D" w14:textId="77777777" w:rsidR="000615E7" w:rsidRDefault="000615E7" w:rsidP="000615E7">
      <w:pPr>
        <w:pStyle w:val="MISCNote-Ruleabove"/>
      </w:pPr>
      <w:r>
        <w:t>Note</w:t>
      </w:r>
    </w:p>
    <w:p w14:paraId="7F6E22CF" w14:textId="77777777" w:rsidR="000615E7" w:rsidRDefault="000615E7" w:rsidP="000615E7">
      <w:pPr>
        <w:pStyle w:val="MISCNote-Rulebelow"/>
      </w:pPr>
      <w:r>
        <w:t>You should not use the default Admission Control Policy. Instead, you should calculate the memory and CPU requirements that are specific to your environment.</w:t>
      </w:r>
    </w:p>
    <w:p w14:paraId="3F3A5882" w14:textId="77777777" w:rsidR="000615E7" w:rsidRDefault="000615E7" w:rsidP="000615E7">
      <w:pPr>
        <w:pStyle w:val="Heading2"/>
      </w:pPr>
      <w:bookmarkStart w:id="106" w:name="_Refd17e55668"/>
      <w:bookmarkStart w:id="107" w:name="_Tocd17e55668"/>
      <w:bookmarkStart w:id="108" w:name="_Toc531698791"/>
      <w:bookmarkStart w:id="109" w:name="_Toc5893818"/>
      <w:r>
        <w:t>Install vSphere Docker Volume Service driver on all ESXi hosts</w:t>
      </w:r>
      <w:bookmarkEnd w:id="106"/>
      <w:bookmarkEnd w:id="107"/>
      <w:bookmarkEnd w:id="108"/>
      <w:bookmarkEnd w:id="109"/>
    </w:p>
    <w:p w14:paraId="3C625010" w14:textId="77777777" w:rsidR="000615E7" w:rsidRDefault="000615E7" w:rsidP="0058095B">
      <w:pPr>
        <w:pStyle w:val="BodyTextMetricHPELight10pt"/>
      </w:pPr>
      <w:proofErr w:type="gramStart"/>
      <w:r>
        <w:t>vSphere</w:t>
      </w:r>
      <w:proofErr w:type="gramEnd"/>
      <w:r>
        <w:t xml:space="preserve"> Docker Volume Service technology enables stateful containers to access the storage volumes. Setting this up is a one-off manual step. In order to be able to use Docker volumes using the vSphere driver, you must first install the latest release of the vSphere Docker Volume Service (vDVS) driver, which is available as a vSphere Installation Bundle (VIB). To perform this operation, log in to each of the ESXi hosts and then download and install the latest release of vDVS driver.</w:t>
      </w:r>
    </w:p>
    <w:p w14:paraId="22A651AD" w14:textId="77777777" w:rsidR="00F01F81" w:rsidRPr="00F01F81" w:rsidRDefault="00F01F81" w:rsidP="0058095B">
      <w:pPr>
        <w:pStyle w:val="BodyTextMetricHPELight10pt"/>
        <w:rPr>
          <w:rStyle w:val="CodingLanguage"/>
        </w:rPr>
      </w:pPr>
      <w:r w:rsidRPr="00F01F81">
        <w:rPr>
          <w:rStyle w:val="CodingLanguage"/>
        </w:rPr>
        <w:t xml:space="preserve"># </w:t>
      </w:r>
      <w:proofErr w:type="gramStart"/>
      <w:r w:rsidRPr="00F01F81">
        <w:rPr>
          <w:rStyle w:val="CodingLanguage"/>
        </w:rPr>
        <w:t>esxcli</w:t>
      </w:r>
      <w:proofErr w:type="gramEnd"/>
      <w:r w:rsidRPr="00F01F81">
        <w:rPr>
          <w:rStyle w:val="CodingLanguage"/>
        </w:rPr>
        <w:t xml:space="preserve"> software vib install -v /tmp/vmware-esx-vmdkops-&lt;version&gt;.vib --no-sig-check</w:t>
      </w:r>
    </w:p>
    <w:p w14:paraId="619827D9" w14:textId="77777777" w:rsidR="000615E7" w:rsidRDefault="000615E7" w:rsidP="0058095B">
      <w:pPr>
        <w:pStyle w:val="BodyTextMetricHPELight10pt"/>
      </w:pPr>
      <w:r>
        <w:t xml:space="preserve">More information on how to download and install the driver can be found at </w:t>
      </w:r>
      <w:hyperlink r:id="rId28">
        <w:r>
          <w:rPr>
            <w:rStyle w:val="Hyperlink"/>
          </w:rPr>
          <w:t>http://vmware.github.io/vsphere-storage-for-docker/documentation/install.html</w:t>
        </w:r>
      </w:hyperlink>
      <w:r>
        <w:t>.The version of the driver tested in this configuration is 0.21.2.</w:t>
      </w:r>
    </w:p>
    <w:p w14:paraId="253D8D0B" w14:textId="5F3C05B8" w:rsidR="000615E7" w:rsidRDefault="000615E7" w:rsidP="000615E7">
      <w:pPr>
        <w:pStyle w:val="Heading2"/>
      </w:pPr>
      <w:bookmarkStart w:id="110" w:name="_Refd17e55691"/>
      <w:bookmarkStart w:id="111" w:name="_Tocd17e55691"/>
      <w:bookmarkStart w:id="112" w:name="_Toc531698792"/>
      <w:bookmarkStart w:id="113" w:name="_Toc5893819"/>
      <w:r>
        <w:t>Create the Ansible node</w:t>
      </w:r>
      <w:bookmarkEnd w:id="110"/>
      <w:bookmarkEnd w:id="111"/>
      <w:bookmarkEnd w:id="112"/>
      <w:r w:rsidR="00C215F0">
        <w:t xml:space="preserve"> on Fedora</w:t>
      </w:r>
      <w:bookmarkEnd w:id="113"/>
    </w:p>
    <w:p w14:paraId="4558B756" w14:textId="671A5C43" w:rsidR="000615E7" w:rsidRDefault="00C215F0" w:rsidP="0058095B">
      <w:pPr>
        <w:pStyle w:val="BodyTextMetricHPELight10pt"/>
      </w:pPr>
      <w:r w:rsidRPr="00C215F0">
        <w:t xml:space="preserve">The Docker Synergy playbooks rely on the </w:t>
      </w:r>
      <w:hyperlink r:id="rId29" w:history="1">
        <w:r w:rsidRPr="00C215F0">
          <w:rPr>
            <w:rStyle w:val="Hyperlink"/>
          </w:rPr>
          <w:t>Ansible Modules for HPE OneView</w:t>
        </w:r>
      </w:hyperlink>
      <w:r w:rsidRPr="00C215F0">
        <w:t xml:space="preserve"> project when deploying bare metal resources. As a result, there is a requirement to run a newer version of Python than is available by default on RHEL. In this release of the Docker Synergy solution, it is required to deploy your Ansible contoller on Fedora, to take advantage of the built-in support for Python 3</w:t>
      </w:r>
      <w:r>
        <w:t>.</w:t>
      </w:r>
    </w:p>
    <w:p w14:paraId="79526EF9" w14:textId="21FDF0AB" w:rsidR="00C215F0" w:rsidRDefault="00C215F0" w:rsidP="00C215F0">
      <w:pPr>
        <w:pStyle w:val="Heading3"/>
      </w:pPr>
      <w:r w:rsidRPr="00C215F0">
        <w:t>Create Fedora VM</w:t>
      </w:r>
    </w:p>
    <w:p w14:paraId="06E926E2" w14:textId="0E011CED" w:rsidR="00C215F0" w:rsidRDefault="00C215F0" w:rsidP="00C215F0">
      <w:pPr>
        <w:pStyle w:val="BodyTextMetricHPELight10pt"/>
      </w:pPr>
      <w:r w:rsidRPr="00C215F0">
        <w:t>Create a Virtual Machine with the following characteristics:</w:t>
      </w:r>
    </w:p>
    <w:p w14:paraId="5BBF6D5A" w14:textId="0C2F3D10" w:rsidR="00C215F0" w:rsidRDefault="00C215F0" w:rsidP="00C215F0">
      <w:pPr>
        <w:pStyle w:val="BulletLevel1"/>
      </w:pPr>
      <w:r w:rsidRPr="00C215F0">
        <w:rPr>
          <w:rStyle w:val="BoldEmpha"/>
        </w:rPr>
        <w:lastRenderedPageBreak/>
        <w:t>Guest OS:</w:t>
      </w:r>
      <w:r w:rsidRPr="00C215F0">
        <w:t xml:space="preserve"> Red Hat Fedora (64-bit)</w:t>
      </w:r>
    </w:p>
    <w:p w14:paraId="13F23E86" w14:textId="10ED473C" w:rsidR="00C215F0" w:rsidRDefault="00C215F0" w:rsidP="00C215F0">
      <w:pPr>
        <w:pStyle w:val="BulletLevel1"/>
      </w:pPr>
      <w:r w:rsidRPr="00C215F0">
        <w:rPr>
          <w:rStyle w:val="BoldEmpha"/>
        </w:rPr>
        <w:t>Disk:</w:t>
      </w:r>
      <w:r w:rsidRPr="00C215F0">
        <w:t xml:space="preserve"> 50G (thin provisioning)</w:t>
      </w:r>
    </w:p>
    <w:p w14:paraId="732B4390" w14:textId="672B9FE6" w:rsidR="00C215F0" w:rsidRDefault="00C215F0" w:rsidP="00C215F0">
      <w:pPr>
        <w:pStyle w:val="BulletLevel1"/>
      </w:pPr>
      <w:r w:rsidRPr="00C215F0">
        <w:rPr>
          <w:rStyle w:val="BoldEmpha"/>
        </w:rPr>
        <w:t>CPU:</w:t>
      </w:r>
      <w:r w:rsidRPr="00C215F0">
        <w:t xml:space="preserve"> 2</w:t>
      </w:r>
    </w:p>
    <w:p w14:paraId="05FF47E3" w14:textId="3B1BBE96" w:rsidR="00C215F0" w:rsidRDefault="00C215F0" w:rsidP="00C215F0">
      <w:pPr>
        <w:pStyle w:val="BulletLevel1"/>
      </w:pPr>
      <w:r w:rsidRPr="00C215F0">
        <w:rPr>
          <w:rStyle w:val="BoldEmpha"/>
        </w:rPr>
        <w:t xml:space="preserve">RAM: </w:t>
      </w:r>
      <w:r w:rsidRPr="00C215F0">
        <w:t>4 GB</w:t>
      </w:r>
    </w:p>
    <w:p w14:paraId="4A424A17" w14:textId="3BB68562" w:rsidR="00C215F0" w:rsidRDefault="00C215F0" w:rsidP="00C215F0">
      <w:pPr>
        <w:pStyle w:val="BulletLevel1LastBeforeBodycopy"/>
      </w:pPr>
      <w:r w:rsidRPr="00C215F0">
        <w:rPr>
          <w:rStyle w:val="BoldEmpha"/>
        </w:rPr>
        <w:t xml:space="preserve">Ethernet Adapter: </w:t>
      </w:r>
      <w:r w:rsidRPr="00C215F0">
        <w:t>VMXNET 3, connected to your Ansible or management network</w:t>
      </w:r>
    </w:p>
    <w:p w14:paraId="012934E9" w14:textId="393302F6" w:rsidR="00C215F0" w:rsidRDefault="00C215F0" w:rsidP="008958C5">
      <w:pPr>
        <w:pStyle w:val="BodyTextMetricHPELight10pt"/>
      </w:pPr>
      <w:r w:rsidRPr="00C215F0">
        <w:t>Install Fedora Server 29 using the appropriate ISO image for the distro (x86 64 bit) and in the Software Selection section, choose:</w:t>
      </w:r>
    </w:p>
    <w:p w14:paraId="7505649E" w14:textId="3F3F747D" w:rsidR="00C215F0" w:rsidRDefault="00C215F0" w:rsidP="00C215F0">
      <w:pPr>
        <w:pStyle w:val="BulletLevel1"/>
      </w:pPr>
      <w:r w:rsidRPr="00C215F0">
        <w:rPr>
          <w:rStyle w:val="BoldEmpha"/>
        </w:rPr>
        <w:t>Base Environment:</w:t>
      </w:r>
      <w:r w:rsidRPr="00C215F0">
        <w:t xml:space="preserve"> Fedora Server Edition</w:t>
      </w:r>
    </w:p>
    <w:p w14:paraId="07AA9279" w14:textId="50F17F81" w:rsidR="00C215F0" w:rsidRDefault="00C215F0" w:rsidP="00C215F0">
      <w:pPr>
        <w:pStyle w:val="BulletLevel1"/>
      </w:pPr>
      <w:r w:rsidRPr="00C215F0">
        <w:rPr>
          <w:rStyle w:val="BoldEmpha"/>
        </w:rPr>
        <w:t>Add-Ons for Selected Environment:</w:t>
      </w:r>
      <w:r w:rsidRPr="00C215F0">
        <w:t xml:space="preserve"> Guest Agent</w:t>
      </w:r>
    </w:p>
    <w:p w14:paraId="0BBDE107" w14:textId="3E9DBDF8" w:rsidR="00C215F0" w:rsidRDefault="00C215F0" w:rsidP="00C215F0">
      <w:pPr>
        <w:pStyle w:val="BodyTextMetricHPELight10pt"/>
      </w:pPr>
      <w:r w:rsidRPr="00C215F0">
        <w:t>Select your language, keyboard, and timezone settings and re-boot when the installation finishes.</w:t>
      </w:r>
    </w:p>
    <w:p w14:paraId="448DA5F7" w14:textId="6B4D583E" w:rsidR="00C215F0" w:rsidRDefault="00C215F0" w:rsidP="00C215F0">
      <w:pPr>
        <w:pStyle w:val="BodyTextMetricHPELight10pt"/>
      </w:pPr>
      <w:r w:rsidRPr="00C215F0">
        <w:t xml:space="preserve">Configure your networking and check your connectivity before moving on to the next section. If you are operating behind a proxy, configure DNF by editing </w:t>
      </w:r>
      <w:r w:rsidRPr="00C215F0">
        <w:rPr>
          <w:rStyle w:val="CodingLanguage"/>
        </w:rPr>
        <w:t>/etc/dnf/dnf.conf</w:t>
      </w:r>
      <w:r w:rsidRPr="00C215F0">
        <w:t xml:space="preserve">, as outlined </w:t>
      </w:r>
      <w:hyperlink r:id="rId30" w:history="1">
        <w:r w:rsidRPr="00C215F0">
          <w:rPr>
            <w:rStyle w:val="Hyperlink"/>
          </w:rPr>
          <w:t>here</w:t>
        </w:r>
      </w:hyperlink>
      <w:r w:rsidRPr="00C215F0">
        <w:t>.</w:t>
      </w:r>
    </w:p>
    <w:p w14:paraId="43051BE1" w14:textId="355D9589" w:rsidR="00B6277E" w:rsidRDefault="00B6277E" w:rsidP="00B6277E">
      <w:pPr>
        <w:pStyle w:val="Heading3"/>
      </w:pPr>
      <w:r w:rsidRPr="00B6277E">
        <w:t>Install Ansible and required modules</w:t>
      </w:r>
    </w:p>
    <w:p w14:paraId="5BEABDB2" w14:textId="4FC6E0C4" w:rsidR="00B6277E" w:rsidRDefault="00B6277E" w:rsidP="00B6277E">
      <w:pPr>
        <w:pStyle w:val="BodyTextMetricHPELight10pt"/>
      </w:pPr>
      <w:r w:rsidRPr="00B6277E">
        <w:t>Login the root account and run the following commands:</w:t>
      </w:r>
    </w:p>
    <w:p w14:paraId="1BA99EF7" w14:textId="6823AFA8" w:rsidR="00B6277E" w:rsidRPr="00B6277E" w:rsidRDefault="00B6277E" w:rsidP="00B6277E">
      <w:pPr>
        <w:pStyle w:val="BodyTextMetricHPELight10pt"/>
        <w:rPr>
          <w:rStyle w:val="CodingLanguage"/>
        </w:rPr>
      </w:pPr>
      <w:r w:rsidRPr="00B6277E">
        <w:rPr>
          <w:rStyle w:val="CodingLanguage"/>
        </w:rPr>
        <w:t>dnf update –y</w:t>
      </w:r>
      <w:r w:rsidRPr="00B6277E">
        <w:rPr>
          <w:rStyle w:val="CodingLanguage"/>
        </w:rPr>
        <w:br/>
        <w:t>dnf install -y git</w:t>
      </w:r>
      <w:r w:rsidRPr="00B6277E">
        <w:rPr>
          <w:rStyle w:val="CodingLanguage"/>
        </w:rPr>
        <w:br/>
        <w:t>dnf install -y ansible</w:t>
      </w:r>
      <w:r w:rsidRPr="00B6277E">
        <w:rPr>
          <w:rStyle w:val="CodingLanguage"/>
        </w:rPr>
        <w:br/>
        <w:t>dnf install -y python3-netaddr</w:t>
      </w:r>
      <w:r w:rsidRPr="00B6277E">
        <w:rPr>
          <w:rStyle w:val="CodingLanguage"/>
        </w:rPr>
        <w:br/>
        <w:t>dnf install -y python3-requests</w:t>
      </w:r>
      <w:r w:rsidRPr="00B6277E">
        <w:rPr>
          <w:rStyle w:val="CodingLanguage"/>
        </w:rPr>
        <w:br/>
        <w:t>dnf install -y python3-pyvmomi</w:t>
      </w:r>
      <w:r w:rsidRPr="00B6277E">
        <w:rPr>
          <w:rStyle w:val="CodingLanguage"/>
        </w:rPr>
        <w:br/>
        <w:t>dnf install -y python3-pip</w:t>
      </w:r>
      <w:r w:rsidRPr="00B6277E">
        <w:rPr>
          <w:rStyle w:val="CodingLanguage"/>
        </w:rPr>
        <w:br/>
        <w:t>dnf install -y python3-winrm</w:t>
      </w:r>
      <w:r w:rsidRPr="00B6277E">
        <w:rPr>
          <w:rStyle w:val="CodingLanguage"/>
        </w:rPr>
        <w:br/>
        <w:t xml:space="preserve"> </w:t>
      </w:r>
      <w:r w:rsidRPr="00B6277E">
        <w:rPr>
          <w:rStyle w:val="CodingLanguage"/>
        </w:rPr>
        <w:br/>
        <w:t>cd /usr/bin</w:t>
      </w:r>
      <w:r w:rsidRPr="00B6277E">
        <w:rPr>
          <w:rStyle w:val="CodingLanguage"/>
        </w:rPr>
        <w:br/>
        <w:t>ln -s python3.7 python</w:t>
      </w:r>
      <w:r w:rsidRPr="00B6277E">
        <w:rPr>
          <w:rStyle w:val="CodingLanguage"/>
        </w:rPr>
        <w:br/>
      </w:r>
      <w:r w:rsidRPr="00B6277E">
        <w:rPr>
          <w:rStyle w:val="CodingLanguage"/>
        </w:rPr>
        <w:br/>
        <w:t># install the python HPE OneView SDK</w:t>
      </w:r>
      <w:r w:rsidRPr="00B6277E">
        <w:rPr>
          <w:rStyle w:val="CodingLanguage"/>
        </w:rPr>
        <w:br/>
        <w:t>cd</w:t>
      </w:r>
      <w:r w:rsidRPr="00B6277E">
        <w:rPr>
          <w:rStyle w:val="CodingLanguage"/>
        </w:rPr>
        <w:br/>
        <w:t>git clone https://github.com/HewlettPackard/python-hpOneView.git</w:t>
      </w:r>
      <w:r w:rsidRPr="00B6277E">
        <w:rPr>
          <w:rStyle w:val="CodingLanguage"/>
        </w:rPr>
        <w:br/>
        <w:t>cd python-hpOneView/</w:t>
      </w:r>
      <w:r w:rsidRPr="00B6277E">
        <w:rPr>
          <w:rStyle w:val="CodingLanguage"/>
        </w:rPr>
        <w:br/>
        <w:t>pip3 install .</w:t>
      </w:r>
      <w:r w:rsidRPr="00B6277E">
        <w:rPr>
          <w:rStyle w:val="CodingLanguage"/>
        </w:rPr>
        <w:br/>
      </w:r>
      <w:r w:rsidRPr="00B6277E">
        <w:rPr>
          <w:rStyle w:val="CodingLanguage"/>
        </w:rPr>
        <w:br/>
        <w:t># Install the ONeview Ansible Modules</w:t>
      </w:r>
      <w:r w:rsidRPr="00B6277E">
        <w:rPr>
          <w:rStyle w:val="CodingLanguage"/>
        </w:rPr>
        <w:br/>
        <w:t>cd</w:t>
      </w:r>
      <w:r w:rsidRPr="00B6277E">
        <w:rPr>
          <w:rStyle w:val="CodingLanguage"/>
        </w:rPr>
        <w:br/>
        <w:t>git clone https://github.com/HewlettPackard/oneview-ansible.git</w:t>
      </w:r>
      <w:r w:rsidRPr="00B6277E">
        <w:rPr>
          <w:rStyle w:val="CodingLanguage"/>
        </w:rPr>
        <w:br/>
      </w:r>
      <w:r w:rsidRPr="00B6277E">
        <w:rPr>
          <w:rStyle w:val="CodingLanguage"/>
        </w:rPr>
        <w:br/>
        <w:t># Configure ansible</w:t>
      </w:r>
      <w:r w:rsidRPr="00B6277E">
        <w:rPr>
          <w:rStyle w:val="CodingLanguage"/>
        </w:rPr>
        <w:br/>
        <w:t>cat &lt;&lt;EOF &gt;&gt;~/.bashrc</w:t>
      </w:r>
      <w:r w:rsidRPr="00B6277E">
        <w:rPr>
          <w:rStyle w:val="CodingLanguage"/>
        </w:rPr>
        <w:br/>
        <w:t>export ANSIBLE_LIBRARY=/root/oneview-ansible/library</w:t>
      </w:r>
      <w:r w:rsidRPr="00B6277E">
        <w:rPr>
          <w:rStyle w:val="CodingLanguage"/>
        </w:rPr>
        <w:br/>
        <w:t>export ANSIBLE_MODULE_UTILS=/root/oneview-ansible/library/module_utils</w:t>
      </w:r>
      <w:r w:rsidRPr="00B6277E">
        <w:rPr>
          <w:rStyle w:val="CodingLanguage"/>
        </w:rPr>
        <w:br/>
        <w:t>EOF</w:t>
      </w:r>
      <w:r w:rsidRPr="00B6277E">
        <w:rPr>
          <w:rStyle w:val="CodingLanguage"/>
        </w:rPr>
        <w:br/>
      </w:r>
      <w:r w:rsidRPr="00B6277E">
        <w:rPr>
          <w:rStyle w:val="CodingLanguage"/>
        </w:rPr>
        <w:br/>
        <w:t>source ~/.bashrc</w:t>
      </w:r>
    </w:p>
    <w:p w14:paraId="194E2F24" w14:textId="77777777" w:rsidR="000615E7" w:rsidRDefault="000615E7" w:rsidP="000615E7">
      <w:pPr>
        <w:pStyle w:val="Heading2"/>
      </w:pPr>
      <w:bookmarkStart w:id="114" w:name="_Create_the_Red"/>
      <w:bookmarkStart w:id="115" w:name="_Refd17e55834"/>
      <w:bookmarkStart w:id="116" w:name="_Tocd17e55834"/>
      <w:bookmarkStart w:id="117" w:name="_Toc531698793"/>
      <w:bookmarkStart w:id="118" w:name="_Toc5893820"/>
      <w:bookmarkEnd w:id="114"/>
      <w:r>
        <w:t>Create the Red Hat Linux template</w:t>
      </w:r>
      <w:bookmarkEnd w:id="115"/>
      <w:bookmarkEnd w:id="116"/>
      <w:bookmarkEnd w:id="117"/>
      <w:bookmarkEnd w:id="118"/>
    </w:p>
    <w:p w14:paraId="67734A7F" w14:textId="77777777" w:rsidR="000615E7" w:rsidRDefault="000615E7" w:rsidP="0058095B">
      <w:pPr>
        <w:pStyle w:val="BodyTextMetricHPELight10pt"/>
      </w:pPr>
      <w:r>
        <w:t xml:space="preserve">To create the Red Hat Linux VM template that you will use as the base for all your nodes, you first create a Virtual Machine with the OS installed and then convert the Virtual Machine to a VM Template. The VM Template is created as lean as possible, with any additional software installs and/or system configuration performed subsequently using Ansible. </w:t>
      </w:r>
    </w:p>
    <w:p w14:paraId="4CFDE2D9" w14:textId="77777777" w:rsidR="000615E7" w:rsidRDefault="000615E7" w:rsidP="0058095B">
      <w:pPr>
        <w:pStyle w:val="BodyTextMetricHPELight10pt"/>
      </w:pPr>
      <w:r>
        <w:lastRenderedPageBreak/>
        <w:t>As the creation of the template is a one-off task, this procedure has not been automated. The steps required to manually create a VM template are outlined below.</w:t>
      </w:r>
    </w:p>
    <w:p w14:paraId="42F46A36" w14:textId="77777777" w:rsidR="000615E7" w:rsidRDefault="000615E7" w:rsidP="0058095B">
      <w:pPr>
        <w:pStyle w:val="BodyTextMetricHPELight10pt"/>
      </w:pPr>
      <w:r>
        <w:t xml:space="preserve">Log in to vCenter and create a new Virtual Machine with the following characteristics: </w:t>
      </w:r>
    </w:p>
    <w:p w14:paraId="359B691E" w14:textId="77777777" w:rsidR="000615E7" w:rsidRDefault="000615E7" w:rsidP="000615E7">
      <w:pPr>
        <w:pStyle w:val="BulletLevel2"/>
        <w:tabs>
          <w:tab w:val="num" w:pos="374"/>
        </w:tabs>
      </w:pPr>
      <w:r>
        <w:t xml:space="preserve">Guest OS Family: Linux, Guest OS Version: Red Hat Enterprise Linux (64-bit) </w:t>
      </w:r>
    </w:p>
    <w:p w14:paraId="261C7306" w14:textId="77777777" w:rsidR="000615E7" w:rsidRDefault="000615E7" w:rsidP="000615E7">
      <w:pPr>
        <w:pStyle w:val="BulletLevel2"/>
        <w:tabs>
          <w:tab w:val="num" w:pos="374"/>
        </w:tabs>
      </w:pPr>
      <w:r>
        <w:t xml:space="preserve">Hard Disk size: 50GB, (Thin provisioning) </w:t>
      </w:r>
    </w:p>
    <w:p w14:paraId="2C757FD4" w14:textId="77777777" w:rsidR="000615E7" w:rsidRDefault="000615E7" w:rsidP="000615E7">
      <w:pPr>
        <w:pStyle w:val="BulletLevel2"/>
        <w:tabs>
          <w:tab w:val="num" w:pos="374"/>
        </w:tabs>
      </w:pPr>
      <w:r>
        <w:t xml:space="preserve">A single network controller connected to the network or VLAN of your choice. All VMs will connect to this same network. </w:t>
      </w:r>
    </w:p>
    <w:p w14:paraId="32B5A8E8" w14:textId="77777777" w:rsidR="000615E7" w:rsidRDefault="000615E7" w:rsidP="000615E7">
      <w:pPr>
        <w:pStyle w:val="BulletLevel2LastBeforeBodycopy"/>
      </w:pPr>
      <w:r>
        <w:t xml:space="preserve">Optionally you can remove the floppy drive </w:t>
      </w:r>
    </w:p>
    <w:p w14:paraId="7E1D8B4B" w14:textId="77777777" w:rsidR="000615E7" w:rsidRDefault="000615E7" w:rsidP="0058095B">
      <w:pPr>
        <w:pStyle w:val="BodyTextMetricHPELight10pt"/>
      </w:pPr>
      <w:r>
        <w:t>Install Red Hat Enterprise 7:</w:t>
      </w:r>
    </w:p>
    <w:p w14:paraId="4E75B33B" w14:textId="77777777" w:rsidR="000615E7" w:rsidRDefault="000615E7" w:rsidP="000001BE">
      <w:pPr>
        <w:pStyle w:val="NumberedList-Level1"/>
        <w:numPr>
          <w:ilvl w:val="0"/>
          <w:numId w:val="21"/>
        </w:numPr>
      </w:pPr>
      <w:r>
        <w:t xml:space="preserve">Select a language which is supported by Docker </w:t>
      </w:r>
    </w:p>
    <w:p w14:paraId="1469C95C" w14:textId="77777777" w:rsidR="000615E7" w:rsidRDefault="000615E7" w:rsidP="00CD4360">
      <w:pPr>
        <w:pStyle w:val="NumberedList-Level1"/>
      </w:pPr>
      <w:r>
        <w:t xml:space="preserve">For the software selection, choose </w:t>
      </w:r>
      <w:r>
        <w:rPr>
          <w:rStyle w:val="BoldEmpha"/>
        </w:rPr>
        <w:t>Infrastructure Server</w:t>
      </w:r>
      <w:r>
        <w:t xml:space="preserve"> as the base environment and add the </w:t>
      </w:r>
      <w:r>
        <w:rPr>
          <w:rStyle w:val="BoldEmpha"/>
        </w:rPr>
        <w:t>Guest Agents</w:t>
      </w:r>
      <w:r>
        <w:t xml:space="preserve"> from the lists of add-ons available for this environment. The Infrastructure Server environment is selected here versus the Minimal Install because Customization of Linux guest operating systems requires that Perl is installed in the Linux guest operating system. </w:t>
      </w:r>
    </w:p>
    <w:p w14:paraId="395E899E" w14:textId="77777777" w:rsidR="000615E7" w:rsidRDefault="000615E7" w:rsidP="00CD4360">
      <w:pPr>
        <w:pStyle w:val="NumberedList-Level1"/>
      </w:pPr>
      <w:r>
        <w:t xml:space="preserve">Configure the network settings so that you can later access the VM using SSH. Specify an IP address for the network interface, a default gateway, DNS settings and possibly any HTTP/HTTPS proxies that apply in your environment. </w:t>
      </w:r>
    </w:p>
    <w:p w14:paraId="7AD238E7" w14:textId="77777777" w:rsidR="00CD4360" w:rsidRDefault="000615E7" w:rsidP="00CD4360">
      <w:pPr>
        <w:pStyle w:val="NumberedList-Level1"/>
      </w:pPr>
      <w:r>
        <w:t xml:space="preserve">Specify a password for the root account and optionally created an admin user. </w:t>
      </w:r>
    </w:p>
    <w:p w14:paraId="5F594DAB" w14:textId="2D8FFBB1" w:rsidR="005C3C89" w:rsidRPr="00556BE6" w:rsidRDefault="000615E7" w:rsidP="00556BE6">
      <w:pPr>
        <w:pStyle w:val="NumberedList-Level1LastBeforeBodycopy"/>
      </w:pPr>
      <w:r>
        <w:t xml:space="preserve">Wait for the installation to finish and for the VM to reboot. </w:t>
      </w:r>
      <w:bookmarkStart w:id="119" w:name="_Refd17e55899"/>
      <w:bookmarkStart w:id="120" w:name="_Tocd17e55899"/>
    </w:p>
    <w:p w14:paraId="5183AC0D" w14:textId="55E9D3A7" w:rsidR="005A21F1" w:rsidRDefault="005A21F1" w:rsidP="000615E7">
      <w:pPr>
        <w:pStyle w:val="Heading3"/>
      </w:pPr>
      <w:r>
        <w:t>Update packages</w:t>
      </w:r>
    </w:p>
    <w:p w14:paraId="7A40F75A" w14:textId="5A19A281" w:rsidR="005A21F1" w:rsidRPr="005A21F1" w:rsidRDefault="005A21F1" w:rsidP="005A21F1">
      <w:pPr>
        <w:pStyle w:val="BodyTextMetricHPELight10pt"/>
      </w:pPr>
      <w:r>
        <w:t xml:space="preserve">Use </w:t>
      </w:r>
      <w:r w:rsidRPr="005A21F1">
        <w:rPr>
          <w:rStyle w:val="CodingLanguage"/>
        </w:rPr>
        <w:t>yum update</w:t>
      </w:r>
      <w:r>
        <w:t xml:space="preserve"> to install the latest packages, </w:t>
      </w:r>
      <w:r w:rsidRPr="005A21F1">
        <w:t>configuring a proxy if required.</w:t>
      </w:r>
    </w:p>
    <w:p w14:paraId="323E0A63" w14:textId="48CACC01" w:rsidR="005A21F1" w:rsidRPr="005A21F1" w:rsidRDefault="005A21F1" w:rsidP="005A21F1">
      <w:pPr>
        <w:pStyle w:val="BodyTextMetricHPELight10pt"/>
        <w:rPr>
          <w:rStyle w:val="CodingLanguage"/>
        </w:rPr>
      </w:pPr>
      <w:r w:rsidRPr="005A21F1">
        <w:rPr>
          <w:rStyle w:val="CodingLanguage"/>
        </w:rPr>
        <w:t># subscription-manager config --server.proxy_hostname=&lt;proxy IP&gt; -</w:t>
      </w:r>
      <w:r>
        <w:rPr>
          <w:rStyle w:val="CodingLanguage"/>
        </w:rPr>
        <w:t>-server.proxy_port=&lt;proxy port&gt;</w:t>
      </w:r>
      <w:r>
        <w:rPr>
          <w:rStyle w:val="CodingLanguage"/>
        </w:rPr>
        <w:br/>
      </w:r>
      <w:r w:rsidRPr="005A21F1">
        <w:rPr>
          <w:rStyle w:val="CodingLanguage"/>
        </w:rPr>
        <w:t># subscription-</w:t>
      </w:r>
      <w:r>
        <w:rPr>
          <w:rStyle w:val="CodingLanguage"/>
        </w:rPr>
        <w:t>manager register --auto-attach</w:t>
      </w:r>
      <w:r>
        <w:rPr>
          <w:rStyle w:val="CodingLanguage"/>
        </w:rPr>
        <w:br/>
      </w:r>
      <w:r>
        <w:rPr>
          <w:rStyle w:val="CodingLanguage"/>
        </w:rPr>
        <w:br/>
        <w:t># subscription-manager repos \</w:t>
      </w:r>
      <w:r>
        <w:rPr>
          <w:rStyle w:val="CodingLanguage"/>
        </w:rPr>
        <w:br/>
        <w:t>--enable=rhel-7-server-rpms \</w:t>
      </w:r>
      <w:r>
        <w:rPr>
          <w:rStyle w:val="CodingLanguage"/>
        </w:rPr>
        <w:br/>
      </w:r>
      <w:r w:rsidRPr="005A21F1">
        <w:rPr>
          <w:rStyle w:val="CodingLanguage"/>
        </w:rPr>
        <w:t>--e</w:t>
      </w:r>
      <w:r>
        <w:rPr>
          <w:rStyle w:val="CodingLanguage"/>
        </w:rPr>
        <w:t>nable=rhel-7-server-extras-rpms</w:t>
      </w:r>
      <w:r>
        <w:rPr>
          <w:rStyle w:val="CodingLanguage"/>
        </w:rPr>
        <w:br/>
      </w:r>
      <w:r>
        <w:rPr>
          <w:rStyle w:val="CodingLanguage"/>
        </w:rPr>
        <w:br/>
        <w:t># yum update</w:t>
      </w:r>
      <w:r>
        <w:rPr>
          <w:rStyle w:val="CodingLanguage"/>
        </w:rPr>
        <w:br/>
      </w:r>
      <w:r w:rsidRPr="005A21F1">
        <w:rPr>
          <w:rStyle w:val="CodingLanguage"/>
        </w:rPr>
        <w:t># subscription-manager unregister</w:t>
      </w:r>
    </w:p>
    <w:p w14:paraId="76C7B9F9" w14:textId="11E02788" w:rsidR="000615E7" w:rsidRDefault="000615E7" w:rsidP="000615E7">
      <w:pPr>
        <w:pStyle w:val="Heading3"/>
      </w:pPr>
      <w:r>
        <w:t>Finalize the template</w:t>
      </w:r>
      <w:bookmarkEnd w:id="119"/>
      <w:bookmarkEnd w:id="120"/>
    </w:p>
    <w:p w14:paraId="67368C8D" w14:textId="77777777" w:rsidR="000615E7" w:rsidRDefault="000615E7" w:rsidP="0058095B">
      <w:pPr>
        <w:pStyle w:val="BodyTextMetricHPELight10pt"/>
      </w:pPr>
      <w:r>
        <w:t xml:space="preserve">Log in to the </w:t>
      </w:r>
      <w:r>
        <w:rPr>
          <w:rStyle w:val="CodingLanguage"/>
        </w:rPr>
        <w:t>root</w:t>
      </w:r>
      <w:r>
        <w:t xml:space="preserve"> account on the Ansible box and copy the SSH public key to the VM Template. This will allow your Ansible node to SSH to all the Virtual Machines created from the VM Template without the need for a password.</w:t>
      </w:r>
    </w:p>
    <w:p w14:paraId="32BAEA3F" w14:textId="77777777" w:rsidR="000615E7" w:rsidRPr="002B65FD" w:rsidRDefault="000615E7" w:rsidP="0058095B">
      <w:pPr>
        <w:pStyle w:val="BodyTextMetricHPELight10pt"/>
        <w:rPr>
          <w:rStyle w:val="CodingLanguage"/>
        </w:rPr>
      </w:pPr>
      <w:proofErr w:type="gramStart"/>
      <w:r w:rsidRPr="002B65FD">
        <w:rPr>
          <w:rStyle w:val="CodingLanguage"/>
        </w:rPr>
        <w:t>ssh-copy-id</w:t>
      </w:r>
      <w:proofErr w:type="gramEnd"/>
      <w:r w:rsidRPr="002B65FD">
        <w:rPr>
          <w:rStyle w:val="CodingLanguage"/>
        </w:rPr>
        <w:t> root@&lt;IP of your VM_Template&gt;</w:t>
      </w:r>
    </w:p>
    <w:p w14:paraId="47B93160" w14:textId="77777777" w:rsidR="000615E7" w:rsidRDefault="000615E7" w:rsidP="0058095B">
      <w:pPr>
        <w:pStyle w:val="BodyTextMetricHPELight10pt"/>
      </w:pPr>
      <w:r>
        <w:t>Perform the following steps on the VM Template to finalize its creation:</w:t>
      </w:r>
    </w:p>
    <w:p w14:paraId="26A81C73" w14:textId="77777777" w:rsidR="000615E7" w:rsidRDefault="000615E7" w:rsidP="000001BE">
      <w:pPr>
        <w:pStyle w:val="NumberedList-Level1"/>
        <w:numPr>
          <w:ilvl w:val="0"/>
          <w:numId w:val="20"/>
        </w:numPr>
      </w:pPr>
      <w:r>
        <w:t xml:space="preserve">Clean up the template by running the following commands from the </w:t>
      </w:r>
      <w:r>
        <w:rPr>
          <w:rStyle w:val="BoldEmpha"/>
        </w:rPr>
        <w:t>Virtual Machine Console:</w:t>
      </w:r>
      <w:r>
        <w:t xml:space="preserve"> </w:t>
      </w:r>
    </w:p>
    <w:p w14:paraId="1A5822D3" w14:textId="77777777" w:rsidR="000615E7" w:rsidRPr="002B65FD" w:rsidRDefault="000615E7" w:rsidP="000615E7">
      <w:pPr>
        <w:pStyle w:val="NumberedList-Level1-2ndparagraph"/>
        <w:rPr>
          <w:rStyle w:val="CodingLanguage"/>
        </w:rPr>
      </w:pPr>
      <w:r w:rsidRPr="002B65FD">
        <w:rPr>
          <w:rStyle w:val="CodingLanguage"/>
        </w:rPr>
        <w:t># </w:t>
      </w:r>
      <w:proofErr w:type="gramStart"/>
      <w:r w:rsidRPr="002B65FD">
        <w:rPr>
          <w:rStyle w:val="CodingLanguage"/>
        </w:rPr>
        <w:t>rm</w:t>
      </w:r>
      <w:proofErr w:type="gramEnd"/>
      <w:r w:rsidRPr="002B65FD">
        <w:rPr>
          <w:rStyle w:val="CodingLanguage"/>
        </w:rPr>
        <w:t> /etc/ssh/ssh_host_*</w:t>
      </w:r>
      <w:r w:rsidRPr="002B65FD">
        <w:rPr>
          <w:rStyle w:val="CodingLanguage"/>
        </w:rPr>
        <w:br/>
        <w:t># nmcli con del ens192</w:t>
      </w:r>
      <w:r w:rsidRPr="002B65FD">
        <w:rPr>
          <w:rStyle w:val="CodingLanguage"/>
        </w:rPr>
        <w:br/>
        <w:t># logrotate -f /etc/logrotate.conf</w:t>
      </w:r>
      <w:r w:rsidRPr="002B65FD">
        <w:rPr>
          <w:rStyle w:val="CodingLanguage"/>
        </w:rPr>
        <w:br/>
        <w:t># rm /var/log/*-201?*</w:t>
      </w:r>
      <w:r w:rsidRPr="002B65FD">
        <w:rPr>
          <w:rStyle w:val="CodingLanguage"/>
        </w:rPr>
        <w:br/>
        <w:t xml:space="preserve"># history -c </w:t>
      </w:r>
      <w:r w:rsidRPr="002B65FD">
        <w:rPr>
          <w:rStyle w:val="CodingLanguage"/>
        </w:rPr>
        <w:br/>
      </w:r>
    </w:p>
    <w:p w14:paraId="423CB139" w14:textId="77777777" w:rsidR="000615E7" w:rsidRDefault="000615E7" w:rsidP="000001BE">
      <w:pPr>
        <w:pStyle w:val="NumberedList-Level1"/>
        <w:numPr>
          <w:ilvl w:val="0"/>
          <w:numId w:val="20"/>
        </w:numPr>
      </w:pPr>
      <w:r>
        <w:t xml:space="preserve">Shutdown the VM </w:t>
      </w:r>
    </w:p>
    <w:p w14:paraId="2D67B6DE" w14:textId="77777777" w:rsidR="000615E7" w:rsidRPr="002B65FD" w:rsidRDefault="000615E7" w:rsidP="0058095B">
      <w:pPr>
        <w:pStyle w:val="BodyTextMetricHPELight10pt"/>
        <w:rPr>
          <w:rStyle w:val="CodingLanguage"/>
        </w:rPr>
      </w:pPr>
      <w:r w:rsidRPr="002B65FD">
        <w:rPr>
          <w:rStyle w:val="CodingLanguage"/>
        </w:rPr>
        <w:t># </w:t>
      </w:r>
      <w:proofErr w:type="gramStart"/>
      <w:r w:rsidRPr="002B65FD">
        <w:rPr>
          <w:rStyle w:val="CodingLanguage"/>
        </w:rPr>
        <w:t>shutdown</w:t>
      </w:r>
      <w:proofErr w:type="gramEnd"/>
      <w:r w:rsidRPr="002B65FD">
        <w:rPr>
          <w:rStyle w:val="CodingLanguage"/>
        </w:rPr>
        <w:t> -h now</w:t>
      </w:r>
    </w:p>
    <w:p w14:paraId="7EDF3058" w14:textId="77777777" w:rsidR="000615E7" w:rsidRDefault="000615E7" w:rsidP="000001BE">
      <w:pPr>
        <w:pStyle w:val="NumberedList-Level1"/>
        <w:numPr>
          <w:ilvl w:val="0"/>
          <w:numId w:val="20"/>
        </w:numPr>
      </w:pPr>
      <w:r>
        <w:lastRenderedPageBreak/>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534EAE08" w14:textId="77777777" w:rsidR="000615E7" w:rsidRDefault="000615E7" w:rsidP="000615E7">
      <w:pPr>
        <w:pStyle w:val="MISCNote-Ruleabove"/>
      </w:pPr>
      <w:r>
        <w:t>Note</w:t>
      </w:r>
    </w:p>
    <w:p w14:paraId="0C7751BC" w14:textId="77777777" w:rsidR="000615E7" w:rsidRDefault="000615E7" w:rsidP="000615E7">
      <w:pPr>
        <w:pStyle w:val="MISCNote-Rulebelow"/>
      </w:pPr>
      <w:r>
        <w:t>In both the Ansible node and the VM Template, you might need to configure the network so one node can reach the other. Instructions for this step have been omitted since it is a basic step and could vary depending on the user’s environment.</w:t>
      </w:r>
    </w:p>
    <w:p w14:paraId="58875131" w14:textId="77777777" w:rsidR="000615E7" w:rsidRDefault="000615E7" w:rsidP="000615E7">
      <w:pPr>
        <w:pStyle w:val="Heading1"/>
      </w:pPr>
      <w:bookmarkStart w:id="121" w:name="_Configuring_the_solution"/>
      <w:bookmarkStart w:id="122" w:name="_Refd17e56079"/>
      <w:bookmarkStart w:id="123" w:name="_Tocd17e56079"/>
      <w:bookmarkStart w:id="124" w:name="_Toc531698794"/>
      <w:bookmarkStart w:id="125" w:name="_Toc5893821"/>
      <w:bookmarkStart w:id="126" w:name="Configuringthesolutioncomponents"/>
      <w:bookmarkEnd w:id="121"/>
      <w:r>
        <w:t>Configuring the solution components</w:t>
      </w:r>
      <w:bookmarkEnd w:id="122"/>
      <w:bookmarkEnd w:id="123"/>
      <w:bookmarkEnd w:id="124"/>
      <w:bookmarkEnd w:id="125"/>
    </w:p>
    <w:p w14:paraId="5A42B1F8" w14:textId="77777777" w:rsidR="000615E7" w:rsidRDefault="000615E7" w:rsidP="0058095B">
      <w:pPr>
        <w:pStyle w:val="BodyTextMetricHPELight10pt"/>
        <w:rPr>
          <w:b/>
        </w:rPr>
      </w:pPr>
      <w:bookmarkStart w:id="127" w:name="_Refd17e56095"/>
      <w:bookmarkStart w:id="128" w:name="_Tocd17e56095"/>
      <w:bookmarkEnd w:id="126"/>
      <w:r w:rsidRPr="00056BDF">
        <w:t>Once you have prepared your environment, you need to download the solution software and edit the configuration variables to match your setup.</w:t>
      </w:r>
    </w:p>
    <w:p w14:paraId="4BB269E2" w14:textId="77777777" w:rsidR="000615E7" w:rsidRDefault="000615E7" w:rsidP="000615E7">
      <w:pPr>
        <w:pStyle w:val="Heading2"/>
      </w:pPr>
      <w:bookmarkStart w:id="129" w:name="_Toc531698795"/>
      <w:bookmarkStart w:id="130" w:name="_Toc5893822"/>
      <w:r>
        <w:t>Ansible configuration</w:t>
      </w:r>
      <w:bookmarkEnd w:id="127"/>
      <w:bookmarkEnd w:id="128"/>
      <w:bookmarkEnd w:id="129"/>
      <w:bookmarkEnd w:id="130"/>
    </w:p>
    <w:p w14:paraId="1694E76F" w14:textId="77777777" w:rsidR="000615E7" w:rsidRDefault="000615E7" w:rsidP="000001BE">
      <w:pPr>
        <w:pStyle w:val="NumberedList-Level1"/>
        <w:numPr>
          <w:ilvl w:val="0"/>
          <w:numId w:val="22"/>
        </w:numPr>
      </w:pPr>
      <w:r>
        <w:t>On the Ansible node, retrieve the latest version of the playbooks using Git.</w:t>
      </w:r>
    </w:p>
    <w:p w14:paraId="697F491D" w14:textId="614258E9" w:rsidR="000615E7" w:rsidRPr="007B0EC3" w:rsidRDefault="000615E7" w:rsidP="000615E7">
      <w:pPr>
        <w:pStyle w:val="NumberedList-Level1-2ndparagraph"/>
        <w:rPr>
          <w:rStyle w:val="CodingLanguage"/>
        </w:rPr>
      </w:pPr>
      <w:r w:rsidRPr="007B0EC3">
        <w:rPr>
          <w:rStyle w:val="CodingLanguage"/>
        </w:rPr>
        <w:t># </w:t>
      </w:r>
      <w:proofErr w:type="gramStart"/>
      <w:r w:rsidRPr="007B0EC3">
        <w:rPr>
          <w:rStyle w:val="CodingLanguage"/>
        </w:rPr>
        <w:t>git</w:t>
      </w:r>
      <w:proofErr w:type="gramEnd"/>
      <w:r w:rsidRPr="007B0EC3">
        <w:rPr>
          <w:rStyle w:val="CodingLanguage"/>
        </w:rPr>
        <w:t> clone </w:t>
      </w:r>
      <w:r w:rsidRPr="004B516A">
        <w:rPr>
          <w:rStyle w:val="CodingLanguage"/>
        </w:rPr>
        <w:t>https://github.com/HewlettPackard/Docker-S</w:t>
      </w:r>
      <w:r w:rsidR="00B0382D">
        <w:rPr>
          <w:rStyle w:val="CodingLanguage"/>
        </w:rPr>
        <w:t>ynergy</w:t>
      </w:r>
      <w:r w:rsidRPr="004B516A">
        <w:rPr>
          <w:rStyle w:val="CodingLanguage"/>
        </w:rPr>
        <w:t>.git</w:t>
      </w:r>
    </w:p>
    <w:p w14:paraId="5324DBCA" w14:textId="77777777" w:rsidR="000615E7" w:rsidRDefault="000615E7" w:rsidP="000615E7">
      <w:pPr>
        <w:pStyle w:val="NumberedList-Level1"/>
      </w:pPr>
      <w:r>
        <w:t>Change to the directory that you just cloned:</w:t>
      </w:r>
    </w:p>
    <w:p w14:paraId="4810B0B2" w14:textId="3D84A426" w:rsidR="000615E7" w:rsidRPr="007B0EC3" w:rsidRDefault="000615E7" w:rsidP="000615E7">
      <w:pPr>
        <w:pStyle w:val="NumberedList-Level1-2ndparagraph"/>
        <w:rPr>
          <w:rStyle w:val="CodingLanguage"/>
        </w:rPr>
      </w:pPr>
      <w:r w:rsidRPr="007B0EC3">
        <w:rPr>
          <w:rStyle w:val="CodingLanguage"/>
        </w:rPr>
        <w:t># </w:t>
      </w:r>
      <w:proofErr w:type="gramStart"/>
      <w:r w:rsidRPr="007B0EC3">
        <w:rPr>
          <w:rStyle w:val="CodingLanguage"/>
        </w:rPr>
        <w:t>cd</w:t>
      </w:r>
      <w:proofErr w:type="gramEnd"/>
      <w:r w:rsidRPr="007B0EC3">
        <w:rPr>
          <w:rStyle w:val="CodingLanguage"/>
        </w:rPr>
        <w:t> ~/Docker-</w:t>
      </w:r>
      <w:r w:rsidRPr="004B516A">
        <w:rPr>
          <w:rStyle w:val="CodingLanguage"/>
        </w:rPr>
        <w:t>S</w:t>
      </w:r>
      <w:r w:rsidR="00B0382D">
        <w:rPr>
          <w:rStyle w:val="CodingLanguage"/>
        </w:rPr>
        <w:t>ynergy</w:t>
      </w:r>
    </w:p>
    <w:p w14:paraId="43576E1C" w14:textId="77777777" w:rsidR="000615E7" w:rsidRDefault="000615E7" w:rsidP="000615E7">
      <w:pPr>
        <w:pStyle w:val="MISCNote-Ruleabove"/>
      </w:pPr>
      <w:r>
        <w:t>Note</w:t>
      </w:r>
    </w:p>
    <w:p w14:paraId="0C281306" w14:textId="614441E1" w:rsidR="000615E7" w:rsidRDefault="000615E7" w:rsidP="000615E7">
      <w:pPr>
        <w:pStyle w:val="MISCNote-Rulebelow"/>
      </w:pPr>
      <w:r>
        <w:t xml:space="preserve">All subsequent file names are relative to the </w:t>
      </w:r>
      <w:r w:rsidRPr="007B0EC3">
        <w:rPr>
          <w:rStyle w:val="CodingLanguage"/>
        </w:rPr>
        <w:t>Docker-</w:t>
      </w:r>
      <w:r w:rsidR="00B0382D">
        <w:rPr>
          <w:rStyle w:val="CodingLanguage"/>
        </w:rPr>
        <w:t>Synergy</w:t>
      </w:r>
      <w:r>
        <w:t xml:space="preserve"> directory. For example </w:t>
      </w:r>
      <w:r w:rsidR="007230C9">
        <w:rPr>
          <w:rStyle w:val="CodingLanguage"/>
        </w:rPr>
        <w:t>hosts</w:t>
      </w:r>
      <w:r>
        <w:t xml:space="preserve"> is located in </w:t>
      </w:r>
      <w:r>
        <w:rPr>
          <w:rStyle w:val="CodingLanguage"/>
        </w:rPr>
        <w:t>~/</w:t>
      </w:r>
      <w:r w:rsidRPr="007B0EC3">
        <w:rPr>
          <w:rStyle w:val="CodingLanguage"/>
        </w:rPr>
        <w:t>Docker-</w:t>
      </w:r>
      <w:r w:rsidR="00B0382D">
        <w:rPr>
          <w:rStyle w:val="CodingLanguage"/>
        </w:rPr>
        <w:t>Synergy</w:t>
      </w:r>
      <w:r>
        <w:rPr>
          <w:rStyle w:val="CodingLanguage"/>
        </w:rPr>
        <w:t>/</w:t>
      </w:r>
      <w:r>
        <w:t xml:space="preserve"> and </w:t>
      </w:r>
      <w:r w:rsidR="00B0382D">
        <w:rPr>
          <w:rStyle w:val="CodingLanguage"/>
        </w:rPr>
        <w:t>groups_vars/all/vars</w:t>
      </w:r>
      <w:r>
        <w:t xml:space="preserve"> corresponds to </w:t>
      </w:r>
      <w:r>
        <w:rPr>
          <w:rStyle w:val="CodingLanguage"/>
        </w:rPr>
        <w:t>~/</w:t>
      </w:r>
      <w:r w:rsidRPr="007B0EC3">
        <w:rPr>
          <w:rStyle w:val="CodingLanguage"/>
        </w:rPr>
        <w:t>Docker-</w:t>
      </w:r>
      <w:r w:rsidR="00B0382D">
        <w:rPr>
          <w:rStyle w:val="CodingLanguage"/>
        </w:rPr>
        <w:t>Synergy</w:t>
      </w:r>
      <w:r>
        <w:rPr>
          <w:rStyle w:val="CodingLanguage"/>
        </w:rPr>
        <w:t>/</w:t>
      </w:r>
      <w:r w:rsidR="00B0382D">
        <w:rPr>
          <w:rStyle w:val="CodingLanguage"/>
        </w:rPr>
        <w:t>groups_vars/all/vars</w:t>
      </w:r>
      <w:r>
        <w:t>.</w:t>
      </w:r>
    </w:p>
    <w:p w14:paraId="786E8167" w14:textId="77777777" w:rsidR="000615E7" w:rsidRDefault="000615E7" w:rsidP="0058095B">
      <w:pPr>
        <w:pStyle w:val="BodyTextMetricHPELight10pt"/>
      </w:pPr>
      <w:r>
        <w:t>You now need to prepare the configuration to match your own environment, prior to deploying Docker EE and the rest of the nodes. To do so, you will need to modify a number of files including:</w:t>
      </w:r>
    </w:p>
    <w:p w14:paraId="42673D69" w14:textId="77777777" w:rsidR="000615E7" w:rsidRDefault="000615E7" w:rsidP="000615E7">
      <w:pPr>
        <w:pStyle w:val="BulletLevel1"/>
      </w:pPr>
      <w:r>
        <w:rPr>
          <w:rStyle w:val="CodingLanguage"/>
        </w:rPr>
        <w:t>site.yml</w:t>
      </w:r>
      <w:r>
        <w:t>, the main entry point for the playbooks.</w:t>
      </w:r>
    </w:p>
    <w:p w14:paraId="0DABBBB1" w14:textId="2A18A80C" w:rsidR="000615E7" w:rsidRDefault="007230C9" w:rsidP="000615E7">
      <w:pPr>
        <w:pStyle w:val="BulletLevel1LastBeforeBodycopy"/>
      </w:pPr>
      <w:proofErr w:type="gramStart"/>
      <w:r>
        <w:rPr>
          <w:rStyle w:val="CodingLanguage"/>
        </w:rPr>
        <w:t>hosts</w:t>
      </w:r>
      <w:proofErr w:type="gramEnd"/>
      <w:r w:rsidR="000615E7">
        <w:t>, the inventory file.</w:t>
      </w:r>
    </w:p>
    <w:p w14:paraId="104C20EA" w14:textId="77777777" w:rsidR="000615E7" w:rsidRDefault="000615E7" w:rsidP="0058095B">
      <w:pPr>
        <w:pStyle w:val="BodyTextMetricHPELight10pt"/>
      </w:pPr>
      <w:r>
        <w:t xml:space="preserve">You also need to create and populate a number of files: </w:t>
      </w:r>
    </w:p>
    <w:p w14:paraId="5397598B" w14:textId="63D55A0B" w:rsidR="000615E7" w:rsidRDefault="000615E7" w:rsidP="000615E7">
      <w:pPr>
        <w:pStyle w:val="BulletLevel1"/>
      </w:pPr>
      <w:proofErr w:type="gramStart"/>
      <w:r>
        <w:rPr>
          <w:rStyle w:val="CodingLanguage"/>
        </w:rPr>
        <w:t>group_vars/</w:t>
      </w:r>
      <w:r w:rsidR="00B0382D">
        <w:rPr>
          <w:rStyle w:val="CodingLanguage"/>
        </w:rPr>
        <w:t>all/</w:t>
      </w:r>
      <w:r>
        <w:rPr>
          <w:rStyle w:val="CodingLanguage"/>
        </w:rPr>
        <w:t>vars</w:t>
      </w:r>
      <w:proofErr w:type="gramEnd"/>
      <w:r>
        <w:t>, the group variables file.</w:t>
      </w:r>
    </w:p>
    <w:p w14:paraId="70530D99" w14:textId="0AEC4193" w:rsidR="000615E7" w:rsidRDefault="000615E7" w:rsidP="000615E7">
      <w:pPr>
        <w:pStyle w:val="BulletLevel1"/>
      </w:pPr>
      <w:proofErr w:type="gramStart"/>
      <w:r>
        <w:rPr>
          <w:rStyle w:val="CodingLanguage"/>
        </w:rPr>
        <w:t>group_vars/</w:t>
      </w:r>
      <w:r w:rsidR="00B0382D">
        <w:rPr>
          <w:rStyle w:val="CodingLanguage"/>
        </w:rPr>
        <w:t>all/</w:t>
      </w:r>
      <w:r>
        <w:rPr>
          <w:rStyle w:val="CodingLanguage"/>
        </w:rPr>
        <w:t>vault</w:t>
      </w:r>
      <w:proofErr w:type="gramEnd"/>
      <w:r>
        <w:t>, containing sensitive information that needs to be protected.</w:t>
      </w:r>
    </w:p>
    <w:p w14:paraId="3D3D9A32" w14:textId="249C5542" w:rsidR="000615E7" w:rsidRDefault="000615E7" w:rsidP="000615E7">
      <w:pPr>
        <w:pStyle w:val="BulletLevel1LastBeforeBodycopy"/>
      </w:pPr>
      <w:proofErr w:type="gramStart"/>
      <w:r>
        <w:rPr>
          <w:rStyle w:val="CodingLanguage"/>
        </w:rPr>
        <w:t>group_vars/</w:t>
      </w:r>
      <w:r w:rsidR="00B0382D">
        <w:rPr>
          <w:rStyle w:val="CodingLanguage"/>
        </w:rPr>
        <w:t>all/</w:t>
      </w:r>
      <w:r>
        <w:rPr>
          <w:rStyle w:val="CodingLanguage"/>
        </w:rPr>
        <w:t>backups</w:t>
      </w:r>
      <w:proofErr w:type="gramEnd"/>
      <w:r>
        <w:t xml:space="preserve">, containing backup-related variables. </w:t>
      </w:r>
    </w:p>
    <w:p w14:paraId="6E2347ED" w14:textId="77777777" w:rsidR="000615E7" w:rsidRDefault="000615E7" w:rsidP="0058095B">
      <w:pPr>
        <w:pStyle w:val="BodyTextMetricHPELight10pt"/>
      </w:pPr>
      <w:r>
        <w:t>For the latter group, a set of sample files has been provided to help you get started:</w:t>
      </w:r>
    </w:p>
    <w:p w14:paraId="5A8B4D80" w14:textId="1C7F88F0" w:rsidR="000615E7" w:rsidRDefault="000615E7" w:rsidP="000615E7">
      <w:pPr>
        <w:pStyle w:val="BulletLevel1"/>
      </w:pPr>
      <w:r>
        <w:rPr>
          <w:rStyle w:val="CodingLanguage"/>
        </w:rPr>
        <w:t>group_vars/</w:t>
      </w:r>
      <w:r w:rsidR="00B0382D">
        <w:rPr>
          <w:rStyle w:val="CodingLanguage"/>
        </w:rPr>
        <w:t>all/</w:t>
      </w:r>
      <w:r>
        <w:rPr>
          <w:rStyle w:val="CodingLanguage"/>
        </w:rPr>
        <w:t>vars.sample</w:t>
      </w:r>
      <w:r>
        <w:t>, a sample group variables file.</w:t>
      </w:r>
    </w:p>
    <w:p w14:paraId="2D2911D3" w14:textId="63B52F5C" w:rsidR="000615E7" w:rsidRDefault="000615E7" w:rsidP="000615E7">
      <w:pPr>
        <w:pStyle w:val="BulletLevel1"/>
      </w:pPr>
      <w:r>
        <w:rPr>
          <w:rStyle w:val="CodingLanguage"/>
        </w:rPr>
        <w:t>group_vars/</w:t>
      </w:r>
      <w:r w:rsidR="00B0382D">
        <w:rPr>
          <w:rStyle w:val="CodingLanguage"/>
        </w:rPr>
        <w:t>all/</w:t>
      </w:r>
      <w:r>
        <w:rPr>
          <w:rStyle w:val="CodingLanguage"/>
        </w:rPr>
        <w:t>vault.sample</w:t>
      </w:r>
      <w:r>
        <w:t>, a sample vault file.</w:t>
      </w:r>
    </w:p>
    <w:p w14:paraId="1B9D9BD4" w14:textId="38E6C3E6" w:rsidR="000615E7" w:rsidRDefault="000615E7" w:rsidP="000615E7">
      <w:pPr>
        <w:pStyle w:val="BulletLevel1LastBeforeBodycopy"/>
      </w:pPr>
      <w:r>
        <w:rPr>
          <w:rStyle w:val="CodingLanguage"/>
        </w:rPr>
        <w:t>group_vars/</w:t>
      </w:r>
      <w:r w:rsidR="00B0382D">
        <w:rPr>
          <w:rStyle w:val="CodingLanguage"/>
        </w:rPr>
        <w:t>all/</w:t>
      </w:r>
      <w:r>
        <w:rPr>
          <w:rStyle w:val="CodingLanguage"/>
        </w:rPr>
        <w:t>backups.sample</w:t>
      </w:r>
      <w:r>
        <w:t xml:space="preserve">, a sample backup configuration file. </w:t>
      </w:r>
    </w:p>
    <w:p w14:paraId="086FD522" w14:textId="77777777" w:rsidR="000615E7" w:rsidRDefault="000615E7" w:rsidP="0058095B">
      <w:pPr>
        <w:pStyle w:val="BodyTextMetricHPELight10pt"/>
      </w:pPr>
      <w:r>
        <w:t xml:space="preserve">The file </w:t>
      </w:r>
      <w:r>
        <w:rPr>
          <w:rStyle w:val="CodingLanguage"/>
        </w:rPr>
        <w:t>group_vars/win_worker.yml</w:t>
      </w:r>
      <w:r>
        <w:t xml:space="preserve"> supports advanced configuration of Windows remote management and in general should not require modification.</w:t>
      </w:r>
    </w:p>
    <w:p w14:paraId="455026E8" w14:textId="77777777" w:rsidR="000615E7" w:rsidRDefault="000615E7" w:rsidP="0058095B">
      <w:pPr>
        <w:pStyle w:val="BodyTextMetricHPELight10pt"/>
      </w:pPr>
      <w:r>
        <w:t xml:space="preserve">You should work from the </w:t>
      </w:r>
      <w:r>
        <w:rPr>
          <w:rStyle w:val="CodingLanguage"/>
        </w:rPr>
        <w:t>root</w:t>
      </w:r>
      <w:r>
        <w:t xml:space="preserve"> account for the configuration steps and also later on when you run the playbooks.</w:t>
      </w:r>
    </w:p>
    <w:p w14:paraId="2EF17CE8" w14:textId="77777777" w:rsidR="000615E7" w:rsidRDefault="000615E7" w:rsidP="000615E7">
      <w:pPr>
        <w:pStyle w:val="Heading2"/>
      </w:pPr>
      <w:bookmarkStart w:id="131" w:name="_Refd17e56211"/>
      <w:bookmarkStart w:id="132" w:name="_Tocd17e56211"/>
      <w:bookmarkStart w:id="133" w:name="_Toc531698796"/>
      <w:bookmarkStart w:id="134" w:name="_Toc5893823"/>
      <w:r>
        <w:t>Editing the inventory</w:t>
      </w:r>
      <w:bookmarkEnd w:id="131"/>
      <w:bookmarkEnd w:id="132"/>
      <w:bookmarkEnd w:id="133"/>
      <w:bookmarkEnd w:id="134"/>
    </w:p>
    <w:p w14:paraId="015195F8" w14:textId="314FBBAA" w:rsidR="000615E7" w:rsidRDefault="000615E7" w:rsidP="0058095B">
      <w:pPr>
        <w:pStyle w:val="BodyTextMetricHPELight10pt"/>
      </w:pPr>
      <w:r>
        <w:t xml:space="preserve">The inventory is the file named </w:t>
      </w:r>
      <w:r w:rsidR="007230C9">
        <w:rPr>
          <w:rStyle w:val="CodingLanguage"/>
        </w:rPr>
        <w:t>hosts</w:t>
      </w:r>
      <w:r>
        <w:t xml:space="preserve"> in the </w:t>
      </w:r>
      <w:r>
        <w:rPr>
          <w:rStyle w:val="CodingLanguage"/>
        </w:rPr>
        <w:t>~/</w:t>
      </w:r>
      <w:r w:rsidRPr="007B0EC3">
        <w:rPr>
          <w:rStyle w:val="CodingLanguage"/>
        </w:rPr>
        <w:t>Docker-</w:t>
      </w:r>
      <w:r w:rsidR="00B0382D">
        <w:rPr>
          <w:rStyle w:val="CodingLanguage"/>
        </w:rPr>
        <w:t>Synergy</w:t>
      </w:r>
      <w:r>
        <w:t xml:space="preserve"> directory. You need to edit this file to describe the configuration you want to deploy.</w:t>
      </w:r>
    </w:p>
    <w:p w14:paraId="31F2FBB9" w14:textId="77777777" w:rsidR="000615E7" w:rsidRDefault="000615E7" w:rsidP="0058095B">
      <w:pPr>
        <w:pStyle w:val="BodyTextMetricHPELight10pt"/>
      </w:pPr>
      <w:r>
        <w:lastRenderedPageBreak/>
        <w:t>The nodes inside the inventory are organized in groups. The groups are defined by brackets and the group names are static so they must not be changed. Other fields (hostnames, specifications, IP addresses…) are edited to match your setup. The groups are as follows:</w:t>
      </w:r>
    </w:p>
    <w:p w14:paraId="116FEC4E" w14:textId="5FFB0F57" w:rsidR="002935D4" w:rsidRDefault="002935D4" w:rsidP="002935D4">
      <w:pPr>
        <w:pStyle w:val="Heading3"/>
      </w:pPr>
      <w:r w:rsidRPr="002935D4">
        <w:t>Control plane</w:t>
      </w:r>
    </w:p>
    <w:p w14:paraId="51AFBDA0" w14:textId="77777777" w:rsidR="000615E7" w:rsidRDefault="000615E7" w:rsidP="000615E7">
      <w:pPr>
        <w:pStyle w:val="BulletLevel1"/>
      </w:pPr>
      <w:r>
        <w:rPr>
          <w:rStyle w:val="CodingLanguage"/>
        </w:rPr>
        <w:t>[ucp_main]</w:t>
      </w:r>
      <w:r>
        <w:t>: A group containing one single node which will be the main UCP node and swarm leader. Do not add more than one node under this group.</w:t>
      </w:r>
    </w:p>
    <w:p w14:paraId="5E0A8B29" w14:textId="77777777" w:rsidR="000615E7" w:rsidRDefault="000615E7" w:rsidP="000615E7">
      <w:pPr>
        <w:pStyle w:val="BulletLevel1"/>
      </w:pPr>
      <w:r>
        <w:rPr>
          <w:rStyle w:val="CodingLanguage"/>
        </w:rPr>
        <w:t>[</w:t>
      </w:r>
      <w:proofErr w:type="gramStart"/>
      <w:r>
        <w:rPr>
          <w:rStyle w:val="CodingLanguage"/>
        </w:rPr>
        <w:t>ucp</w:t>
      </w:r>
      <w:proofErr w:type="gramEnd"/>
      <w:r>
        <w:rPr>
          <w:rStyle w:val="CodingLanguage"/>
        </w:rPr>
        <w:t>]</w:t>
      </w:r>
      <w:r>
        <w:t>: A group containing all the UCP nodes, including the main UCP node. Typically you should have either 3 or 5 nodes under this group.</w:t>
      </w:r>
    </w:p>
    <w:p w14:paraId="558998EE" w14:textId="77777777" w:rsidR="000615E7" w:rsidRDefault="000615E7" w:rsidP="000615E7">
      <w:pPr>
        <w:pStyle w:val="BulletLevel1"/>
      </w:pPr>
      <w:r>
        <w:rPr>
          <w:rStyle w:val="CodingLanguage"/>
        </w:rPr>
        <w:t>[dtr_main]</w:t>
      </w:r>
      <w:r>
        <w:t>: A group containing one single node which will be the first DTR node to be installed. Do not add more than one node under this group.</w:t>
      </w:r>
    </w:p>
    <w:p w14:paraId="1ABCD807" w14:textId="77777777" w:rsidR="000615E7" w:rsidRDefault="000615E7" w:rsidP="000615E7">
      <w:pPr>
        <w:pStyle w:val="BulletLevel1"/>
      </w:pPr>
      <w:r>
        <w:rPr>
          <w:rStyle w:val="CodingLanguage"/>
        </w:rPr>
        <w:t>[</w:t>
      </w:r>
      <w:proofErr w:type="gramStart"/>
      <w:r>
        <w:rPr>
          <w:rStyle w:val="CodingLanguage"/>
        </w:rPr>
        <w:t>dtr</w:t>
      </w:r>
      <w:proofErr w:type="gramEnd"/>
      <w:r>
        <w:rPr>
          <w:rStyle w:val="CodingLanguage"/>
        </w:rPr>
        <w:t>]</w:t>
      </w:r>
      <w:r>
        <w:t>: A group containing all the DTR nodes, including the main DTR node. Typically you should have either 3 or 5 nodes under this group.</w:t>
      </w:r>
    </w:p>
    <w:p w14:paraId="59B837CB" w14:textId="77777777" w:rsidR="000615E7" w:rsidRDefault="000615E7" w:rsidP="000615E7">
      <w:pPr>
        <w:pStyle w:val="BulletLevel1"/>
      </w:pPr>
      <w:r>
        <w:rPr>
          <w:rStyle w:val="CodingLanguage"/>
        </w:rPr>
        <w:t>[</w:t>
      </w:r>
      <w:proofErr w:type="gramStart"/>
      <w:r>
        <w:rPr>
          <w:rStyle w:val="CodingLanguage"/>
        </w:rPr>
        <w:t>worker</w:t>
      </w:r>
      <w:proofErr w:type="gramEnd"/>
      <w:r>
        <w:rPr>
          <w:rStyle w:val="CodingLanguage"/>
        </w:rPr>
        <w:t>]</w:t>
      </w:r>
      <w:r>
        <w:t xml:space="preserve">: A group containing all the Linux worker nodes. </w:t>
      </w:r>
    </w:p>
    <w:p w14:paraId="0B4149E1" w14:textId="77777777" w:rsidR="000615E7" w:rsidRDefault="000615E7" w:rsidP="000615E7">
      <w:pPr>
        <w:pStyle w:val="BulletLevel1"/>
      </w:pPr>
      <w:r>
        <w:rPr>
          <w:rStyle w:val="CodingLanguage"/>
        </w:rPr>
        <w:t>[win_worker]</w:t>
      </w:r>
      <w:r>
        <w:t xml:space="preserve">: A group containing all the Windows worker nodes. </w:t>
      </w:r>
    </w:p>
    <w:p w14:paraId="62BBFC20" w14:textId="77777777" w:rsidR="000615E7" w:rsidRDefault="000615E7" w:rsidP="000615E7">
      <w:pPr>
        <w:pStyle w:val="BulletLevel1"/>
      </w:pPr>
      <w:r>
        <w:rPr>
          <w:rStyle w:val="CodingLanguage"/>
        </w:rPr>
        <w:t>[</w:t>
      </w:r>
      <w:proofErr w:type="gramStart"/>
      <w:r>
        <w:rPr>
          <w:rStyle w:val="CodingLanguage"/>
        </w:rPr>
        <w:t>nfs</w:t>
      </w:r>
      <w:proofErr w:type="gramEnd"/>
      <w:r>
        <w:rPr>
          <w:rStyle w:val="CodingLanguage"/>
        </w:rPr>
        <w:t>]</w:t>
      </w:r>
      <w:r>
        <w:t>: A group containing one single node which will be the NFS node. Do not add more than one node under this group.</w:t>
      </w:r>
    </w:p>
    <w:p w14:paraId="60C44B16" w14:textId="77777777" w:rsidR="000615E7" w:rsidRDefault="000615E7" w:rsidP="000615E7">
      <w:pPr>
        <w:pStyle w:val="BulletLevel1"/>
      </w:pPr>
      <w:r>
        <w:rPr>
          <w:rStyle w:val="CodingLanguage"/>
        </w:rPr>
        <w:t>[</w:t>
      </w:r>
      <w:proofErr w:type="gramStart"/>
      <w:r>
        <w:rPr>
          <w:rStyle w:val="CodingLanguage"/>
        </w:rPr>
        <w:t>logger</w:t>
      </w:r>
      <w:proofErr w:type="gramEnd"/>
      <w:r>
        <w:rPr>
          <w:rStyle w:val="CodingLanguage"/>
        </w:rPr>
        <w:t>]</w:t>
      </w:r>
      <w:r>
        <w:t>: A group containing one single node which will be the logger node. Do not add more than one node under this group.</w:t>
      </w:r>
    </w:p>
    <w:p w14:paraId="658187AC" w14:textId="77777777" w:rsidR="000615E7" w:rsidRDefault="000615E7" w:rsidP="000615E7">
      <w:pPr>
        <w:pStyle w:val="BulletLevel1LastBeforeBodycopy"/>
      </w:pPr>
      <w:r>
        <w:rPr>
          <w:rStyle w:val="CodingLanguage"/>
        </w:rPr>
        <w:t>[</w:t>
      </w:r>
      <w:proofErr w:type="gramStart"/>
      <w:r>
        <w:rPr>
          <w:rStyle w:val="CodingLanguage"/>
        </w:rPr>
        <w:t>local</w:t>
      </w:r>
      <w:proofErr w:type="gramEnd"/>
      <w:r>
        <w:rPr>
          <w:rStyle w:val="CodingLanguage"/>
        </w:rPr>
        <w:t>]</w:t>
      </w:r>
      <w:r>
        <w:t>: A group containing the local Ansible host. It contains an entry that should not be modified.</w:t>
      </w:r>
    </w:p>
    <w:p w14:paraId="3D88716B" w14:textId="48015935" w:rsidR="002935D4" w:rsidRDefault="002935D4" w:rsidP="002935D4">
      <w:pPr>
        <w:pStyle w:val="Heading4"/>
      </w:pPr>
      <w:r w:rsidRPr="002935D4">
        <w:t>Load balancers</w:t>
      </w:r>
    </w:p>
    <w:p w14:paraId="353EB4EA" w14:textId="77777777" w:rsidR="000615E7" w:rsidRDefault="000615E7" w:rsidP="0058095B">
      <w:pPr>
        <w:pStyle w:val="BodyTextMetricHPELight10pt"/>
      </w:pPr>
      <w:r w:rsidRPr="00711D3B">
        <w:t xml:space="preserve">If you are deploying the new active-active load balancers, using floating IPs managed by </w:t>
      </w:r>
      <w:r w:rsidRPr="00224E12">
        <w:rPr>
          <w:rStyle w:val="CodingLanguage"/>
        </w:rPr>
        <w:t>keepalived</w:t>
      </w:r>
      <w:r>
        <w:t>:</w:t>
      </w:r>
    </w:p>
    <w:p w14:paraId="050932DB" w14:textId="6CA5368D" w:rsidR="00812BB5" w:rsidRDefault="000615E7" w:rsidP="00812BB5">
      <w:pPr>
        <w:pStyle w:val="BulletLevel1LastBeforeBodycopy"/>
      </w:pPr>
      <w:r w:rsidRPr="00711D3B">
        <w:rPr>
          <w:rStyle w:val="CodingLanguage"/>
        </w:rPr>
        <w:t>[</w:t>
      </w:r>
      <w:proofErr w:type="gramStart"/>
      <w:r w:rsidRPr="00711D3B">
        <w:rPr>
          <w:rStyle w:val="CodingLanguage"/>
        </w:rPr>
        <w:t>loadbalancer</w:t>
      </w:r>
      <w:proofErr w:type="gramEnd"/>
      <w:r w:rsidRPr="00711D3B">
        <w:rPr>
          <w:rStyle w:val="CodingLanguage"/>
        </w:rPr>
        <w:t>]</w:t>
      </w:r>
      <w:r w:rsidRPr="00711D3B">
        <w:t>: A group containing the UCP, DTR and any worker load balancers you are deploying.</w:t>
      </w:r>
    </w:p>
    <w:p w14:paraId="7DA74A0B" w14:textId="77777777" w:rsidR="000615E7" w:rsidRDefault="000615E7" w:rsidP="0058095B">
      <w:pPr>
        <w:pStyle w:val="BodyTextMetricHPELight10pt"/>
      </w:pPr>
      <w:r w:rsidRPr="00711D3B">
        <w:t>If you are using the legacy, standalone load balancers</w:t>
      </w:r>
      <w:r>
        <w:t>:</w:t>
      </w:r>
    </w:p>
    <w:p w14:paraId="15D0862E" w14:textId="77777777" w:rsidR="000615E7" w:rsidRDefault="000615E7" w:rsidP="000615E7">
      <w:pPr>
        <w:pStyle w:val="BulletLevel1"/>
      </w:pPr>
      <w:r>
        <w:rPr>
          <w:rStyle w:val="CodingLanguage"/>
        </w:rPr>
        <w:t>[ucp_lb]</w:t>
      </w:r>
      <w:r>
        <w:t>: A group containing one single node which will be the load balancer for the UCP nodes. Do not add more than one node under this group.</w:t>
      </w:r>
    </w:p>
    <w:p w14:paraId="7BB841B0" w14:textId="77777777" w:rsidR="000615E7" w:rsidRDefault="000615E7" w:rsidP="000615E7">
      <w:pPr>
        <w:pStyle w:val="BulletLevel1"/>
      </w:pPr>
      <w:r>
        <w:rPr>
          <w:rStyle w:val="CodingLanguage"/>
        </w:rPr>
        <w:t>[dtr_lb]</w:t>
      </w:r>
      <w:r>
        <w:t>: A group containing one single node which will be the load balancer for the DTR nodes. Do not add more than one node under this group.</w:t>
      </w:r>
    </w:p>
    <w:p w14:paraId="66BCF8DE" w14:textId="77777777" w:rsidR="000615E7" w:rsidRDefault="000615E7" w:rsidP="000615E7">
      <w:pPr>
        <w:pStyle w:val="BulletLevel1"/>
      </w:pPr>
      <w:r>
        <w:rPr>
          <w:rStyle w:val="CodingLanguage"/>
        </w:rPr>
        <w:t>[worker_lb]</w:t>
      </w:r>
      <w:r>
        <w:t>: A group containing one single node which will be the load balancer for the worker nodes. Do not add more than one node under this group.</w:t>
      </w:r>
    </w:p>
    <w:p w14:paraId="5B6FFEE1" w14:textId="66C71C93" w:rsidR="00812BB5" w:rsidRDefault="000615E7" w:rsidP="00812BB5">
      <w:pPr>
        <w:pStyle w:val="BulletLevel1LastBeforeBodycopy"/>
      </w:pPr>
      <w:r>
        <w:rPr>
          <w:rStyle w:val="CodingLanguage"/>
        </w:rPr>
        <w:t>[</w:t>
      </w:r>
      <w:proofErr w:type="gramStart"/>
      <w:r>
        <w:rPr>
          <w:rStyle w:val="CodingLanguage"/>
        </w:rPr>
        <w:t>lbs</w:t>
      </w:r>
      <w:proofErr w:type="gramEnd"/>
      <w:r>
        <w:rPr>
          <w:rStyle w:val="CodingLanguage"/>
        </w:rPr>
        <w:t>]</w:t>
      </w:r>
      <w:r>
        <w:t>: A group containing all the load balancers. This group will have 3 nodes, also defined individually in the three groups above.</w:t>
      </w:r>
    </w:p>
    <w:p w14:paraId="2C4FE6BB" w14:textId="77777777" w:rsidR="00734D48" w:rsidRDefault="00734D48" w:rsidP="00734D48">
      <w:pPr>
        <w:pStyle w:val="MISCNote-Ruleabove"/>
      </w:pPr>
      <w:r>
        <w:t>Note</w:t>
      </w:r>
    </w:p>
    <w:p w14:paraId="105371AC" w14:textId="6F4531A1" w:rsidR="00734D48" w:rsidRPr="009534F0" w:rsidRDefault="00734D48" w:rsidP="00734D48">
      <w:pPr>
        <w:pStyle w:val="MISCNote-Rulebelow"/>
      </w:pPr>
      <w:r>
        <w:t xml:space="preserve">Even if you are using the new </w:t>
      </w:r>
      <w:r w:rsidRPr="00734D48">
        <w:rPr>
          <w:rStyle w:val="CodingLanguage"/>
        </w:rPr>
        <w:t>[loadbalancer]</w:t>
      </w:r>
      <w:r>
        <w:t xml:space="preserve"> group, you must still declare the legacy group </w:t>
      </w:r>
      <w:r w:rsidRPr="00734D48">
        <w:rPr>
          <w:rStyle w:val="CodingLanguage"/>
        </w:rPr>
        <w:t>[lbs]</w:t>
      </w:r>
      <w:r>
        <w:t xml:space="preserve"> and its sub-groups in your inventory. </w:t>
      </w:r>
    </w:p>
    <w:p w14:paraId="5F1BFE07" w14:textId="77777777" w:rsidR="00812BB5" w:rsidRDefault="00812BB5" w:rsidP="00812BB5">
      <w:pPr>
        <w:pStyle w:val="Heading3"/>
      </w:pPr>
      <w:r w:rsidRPr="00812BB5">
        <w:t xml:space="preserve">Worker nodes </w:t>
      </w:r>
    </w:p>
    <w:p w14:paraId="1F859F00" w14:textId="77777777" w:rsidR="00812BB5" w:rsidRDefault="00812BB5" w:rsidP="00812BB5">
      <w:pPr>
        <w:pStyle w:val="BulletLevel1"/>
      </w:pPr>
      <w:r>
        <w:t>[vm_wrk_lnx]: A group containing all the Linux worker nodes on Virtual Machines.</w:t>
      </w:r>
    </w:p>
    <w:p w14:paraId="592F0FAD" w14:textId="2C160215" w:rsidR="00812BB5" w:rsidRDefault="00812BB5" w:rsidP="00812BB5">
      <w:pPr>
        <w:pStyle w:val="BulletLevel1"/>
      </w:pPr>
      <w:r>
        <w:t>[bm_wrk_lnx]: A group containing all the bare metal Linux worker nodes.</w:t>
      </w:r>
    </w:p>
    <w:p w14:paraId="5FE9C3CE" w14:textId="2A2566CB" w:rsidR="00812BB5" w:rsidRDefault="00812BB5" w:rsidP="00812BB5">
      <w:pPr>
        <w:pStyle w:val="BulletLevel1"/>
      </w:pPr>
      <w:r>
        <w:t>[vm_wrk_win]: A group containing all the Windows worker nodes on Virtual Machines.</w:t>
      </w:r>
    </w:p>
    <w:p w14:paraId="7FA027EA" w14:textId="3251A3D9" w:rsidR="00812BB5" w:rsidRDefault="00812BB5" w:rsidP="00812BB5">
      <w:pPr>
        <w:pStyle w:val="BulletLevel1LastBeforeBodycopy"/>
      </w:pPr>
      <w:r>
        <w:t>[bm_wrk_win]: A group containing all the bare metal Windows worker nodes.</w:t>
      </w:r>
    </w:p>
    <w:p w14:paraId="4230A93C" w14:textId="77777777" w:rsidR="00812BB5" w:rsidRDefault="00812BB5" w:rsidP="00812BB5">
      <w:pPr>
        <w:pStyle w:val="Heading3"/>
      </w:pPr>
      <w:r w:rsidRPr="00812BB5">
        <w:t xml:space="preserve">Ansible controller </w:t>
      </w:r>
    </w:p>
    <w:p w14:paraId="2F6834D3" w14:textId="0846BA9B" w:rsidR="00812BB5" w:rsidRPr="00812BB5" w:rsidRDefault="00812BB5" w:rsidP="00812BB5">
      <w:pPr>
        <w:pStyle w:val="BulletLevel1LastBeforeBodycopy"/>
      </w:pPr>
      <w:r>
        <w:t>[</w:t>
      </w:r>
      <w:proofErr w:type="gramStart"/>
      <w:r>
        <w:t>local</w:t>
      </w:r>
      <w:proofErr w:type="gramEnd"/>
      <w:r>
        <w:t xml:space="preserve">]: </w:t>
      </w:r>
      <w:r w:rsidRPr="00812BB5">
        <w:t>A group containing the local Ansible host. It contains an entry that should not be modified.</w:t>
      </w:r>
    </w:p>
    <w:p w14:paraId="355A957C" w14:textId="77777777" w:rsidR="00812BB5" w:rsidRDefault="00812BB5" w:rsidP="00812BB5">
      <w:pPr>
        <w:pStyle w:val="Heading3"/>
      </w:pPr>
      <w:r>
        <w:t>Groups of groups</w:t>
      </w:r>
    </w:p>
    <w:p w14:paraId="0B4F0E1E" w14:textId="6C35FAF4" w:rsidR="000615E7" w:rsidRDefault="00812BB5" w:rsidP="00812BB5">
      <w:pPr>
        <w:pStyle w:val="BodyTextMetricHPELight10pt"/>
      </w:pPr>
      <w:r>
        <w:t xml:space="preserve">A number of "groups of groups" simplify the handling of sets of nodes: </w:t>
      </w:r>
    </w:p>
    <w:p w14:paraId="6DE95CC5" w14:textId="4EA3C0E5" w:rsidR="00812BB5" w:rsidRDefault="00812BB5" w:rsidP="00812BB5">
      <w:pPr>
        <w:pStyle w:val="Heading4"/>
      </w:pPr>
      <w:proofErr w:type="gramStart"/>
      <w:r w:rsidRPr="00812BB5">
        <w:lastRenderedPageBreak/>
        <w:t>ctlrplane</w:t>
      </w:r>
      <w:proofErr w:type="gramEnd"/>
      <w:r w:rsidRPr="00812BB5">
        <w:t xml:space="preserve"> group</w:t>
      </w:r>
    </w:p>
    <w:p w14:paraId="7B2BE46F" w14:textId="756BD2FC" w:rsidR="00812BB5" w:rsidRDefault="00812BB5" w:rsidP="00812BB5">
      <w:pPr>
        <w:pStyle w:val="BodyTextMetricHPELight10pt"/>
      </w:pPr>
      <w:r w:rsidRPr="00812BB5">
        <w:t>All the nodes that make up the control plane:</w:t>
      </w:r>
    </w:p>
    <w:p w14:paraId="448A15D7" w14:textId="18203A60" w:rsidR="00812BB5" w:rsidRPr="00812BB5" w:rsidRDefault="00812BB5" w:rsidP="00812BB5">
      <w:pPr>
        <w:pStyle w:val="BodyTextMetricHPELight10pt"/>
        <w:rPr>
          <w:rStyle w:val="CodingLanguage"/>
        </w:rPr>
      </w:pPr>
      <w:r w:rsidRPr="00812BB5">
        <w:rPr>
          <w:rStyle w:val="CodingLanguage"/>
        </w:rPr>
        <w:t>[</w:t>
      </w:r>
      <w:proofErr w:type="gramStart"/>
      <w:r w:rsidRPr="00812BB5">
        <w:rPr>
          <w:rStyle w:val="CodingLanguage"/>
        </w:rPr>
        <w:t>ctlrplane:</w:t>
      </w:r>
      <w:proofErr w:type="gramEnd"/>
      <w:r w:rsidRPr="00812BB5">
        <w:rPr>
          <w:rStyle w:val="CodingLanguage"/>
        </w:rPr>
        <w:t>children]</w:t>
      </w:r>
      <w:r w:rsidRPr="00812BB5">
        <w:rPr>
          <w:rStyle w:val="CodingLanguage"/>
        </w:rPr>
        <w:br/>
        <w:t>ucp</w:t>
      </w:r>
      <w:r w:rsidRPr="00812BB5">
        <w:rPr>
          <w:rStyle w:val="CodingLanguage"/>
        </w:rPr>
        <w:br/>
        <w:t>dtr</w:t>
      </w:r>
      <w:r w:rsidRPr="00812BB5">
        <w:rPr>
          <w:rStyle w:val="CodingLanguage"/>
        </w:rPr>
        <w:br/>
        <w:t>lbs</w:t>
      </w:r>
      <w:r w:rsidRPr="00812BB5">
        <w:rPr>
          <w:rStyle w:val="CodingLanguage"/>
        </w:rPr>
        <w:br/>
        <w:t>nfs</w:t>
      </w:r>
      <w:r w:rsidRPr="00812BB5">
        <w:rPr>
          <w:rStyle w:val="CodingLanguage"/>
        </w:rPr>
        <w:br/>
        <w:t>loadbalancer</w:t>
      </w:r>
      <w:r w:rsidRPr="00812BB5">
        <w:rPr>
          <w:rStyle w:val="CodingLanguage"/>
        </w:rPr>
        <w:br/>
        <w:t>logger</w:t>
      </w:r>
    </w:p>
    <w:p w14:paraId="4E01419A" w14:textId="515CF86A" w:rsidR="00812BB5" w:rsidRDefault="00812BB5" w:rsidP="00812BB5">
      <w:pPr>
        <w:pStyle w:val="Heading4"/>
      </w:pPr>
      <w:proofErr w:type="gramStart"/>
      <w:r w:rsidRPr="00812BB5">
        <w:t>worker</w:t>
      </w:r>
      <w:proofErr w:type="gramEnd"/>
      <w:r w:rsidRPr="00812BB5">
        <w:t xml:space="preserve"> group</w:t>
      </w:r>
    </w:p>
    <w:p w14:paraId="76B2D16C" w14:textId="7585D6ED" w:rsidR="00812BB5" w:rsidRDefault="00812BB5" w:rsidP="00812BB5">
      <w:pPr>
        <w:pStyle w:val="BodyTextMetricHPELight10pt"/>
      </w:pPr>
      <w:r w:rsidRPr="00812BB5">
        <w:t>All the Docker worker nodes:</w:t>
      </w:r>
    </w:p>
    <w:p w14:paraId="2A934B38" w14:textId="138EE001" w:rsidR="00812BB5" w:rsidRPr="00812BB5" w:rsidRDefault="00812BB5" w:rsidP="00812BB5">
      <w:pPr>
        <w:pStyle w:val="BodyTextMetricHPELight10pt"/>
        <w:rPr>
          <w:rStyle w:val="CodingLanguage"/>
        </w:rPr>
      </w:pPr>
      <w:r w:rsidRPr="00812BB5">
        <w:rPr>
          <w:rStyle w:val="CodingLanguage"/>
        </w:rPr>
        <w:t>[</w:t>
      </w:r>
      <w:proofErr w:type="gramStart"/>
      <w:r w:rsidRPr="00812BB5">
        <w:rPr>
          <w:rStyle w:val="CodingLanguage"/>
        </w:rPr>
        <w:t>worker:</w:t>
      </w:r>
      <w:proofErr w:type="gramEnd"/>
      <w:r w:rsidRPr="00812BB5">
        <w:rPr>
          <w:rStyle w:val="CodingLanguage"/>
        </w:rPr>
        <w:t>children]</w:t>
      </w:r>
      <w:r w:rsidRPr="00812BB5">
        <w:rPr>
          <w:rStyle w:val="CodingLanguage"/>
        </w:rPr>
        <w:br/>
        <w:t>vm_wrk_lnx</w:t>
      </w:r>
      <w:r w:rsidRPr="00812BB5">
        <w:rPr>
          <w:rStyle w:val="CodingLanguage"/>
        </w:rPr>
        <w:br/>
        <w:t>vm_wrk_win</w:t>
      </w:r>
      <w:r w:rsidRPr="00812BB5">
        <w:rPr>
          <w:rStyle w:val="CodingLanguage"/>
        </w:rPr>
        <w:br/>
        <w:t>bm_wrk_lnx</w:t>
      </w:r>
      <w:r w:rsidRPr="00812BB5">
        <w:rPr>
          <w:rStyle w:val="CodingLanguage"/>
        </w:rPr>
        <w:br/>
        <w:t>bm_wrk_win</w:t>
      </w:r>
    </w:p>
    <w:p w14:paraId="4E91B655" w14:textId="77777777" w:rsidR="00812BB5" w:rsidRDefault="00812BB5" w:rsidP="00812BB5">
      <w:pPr>
        <w:pStyle w:val="Heading4"/>
      </w:pPr>
      <w:proofErr w:type="gramStart"/>
      <w:r>
        <w:t>bms</w:t>
      </w:r>
      <w:proofErr w:type="gramEnd"/>
      <w:r>
        <w:t xml:space="preserve"> group</w:t>
      </w:r>
    </w:p>
    <w:p w14:paraId="652C0A72" w14:textId="77777777" w:rsidR="00812BB5" w:rsidRDefault="00812BB5" w:rsidP="00812BB5">
      <w:pPr>
        <w:pStyle w:val="BodyTextMetricHPELight10pt"/>
      </w:pPr>
      <w:r>
        <w:t xml:space="preserve">All the bare metal nodes: </w:t>
      </w:r>
    </w:p>
    <w:p w14:paraId="182AAE56" w14:textId="1382FAF1" w:rsidR="00812BB5" w:rsidRPr="00812BB5" w:rsidRDefault="00812BB5" w:rsidP="00812BB5">
      <w:pPr>
        <w:pStyle w:val="BodyTextMetricHPELight10pt"/>
        <w:rPr>
          <w:rStyle w:val="CodingLanguage"/>
        </w:rPr>
      </w:pPr>
      <w:r w:rsidRPr="00812BB5">
        <w:rPr>
          <w:rStyle w:val="CodingLanguage"/>
        </w:rPr>
        <w:t>[</w:t>
      </w:r>
      <w:proofErr w:type="gramStart"/>
      <w:r w:rsidRPr="00812BB5">
        <w:rPr>
          <w:rStyle w:val="CodingLanguage"/>
        </w:rPr>
        <w:t>bms:</w:t>
      </w:r>
      <w:proofErr w:type="gramEnd"/>
      <w:r w:rsidRPr="00812BB5">
        <w:rPr>
          <w:rStyle w:val="CodingLanguage"/>
        </w:rPr>
        <w:t>children]</w:t>
      </w:r>
      <w:r w:rsidRPr="00812BB5">
        <w:rPr>
          <w:rStyle w:val="CodingLanguage"/>
        </w:rPr>
        <w:br/>
        <w:t>bm_wrk_lnx</w:t>
      </w:r>
      <w:r w:rsidRPr="00812BB5">
        <w:rPr>
          <w:rStyle w:val="CodingLanguage"/>
        </w:rPr>
        <w:br/>
        <w:t>bm_wrk_win</w:t>
      </w:r>
    </w:p>
    <w:p w14:paraId="63661B90" w14:textId="77777777" w:rsidR="00DD6E86" w:rsidRDefault="00DD6E86" w:rsidP="00DD6E86">
      <w:pPr>
        <w:pStyle w:val="Heading4"/>
      </w:pPr>
      <w:proofErr w:type="gramStart"/>
      <w:r>
        <w:t>docker</w:t>
      </w:r>
      <w:proofErr w:type="gramEnd"/>
      <w:r>
        <w:t xml:space="preserve"> group</w:t>
      </w:r>
    </w:p>
    <w:p w14:paraId="4FF8D5B0" w14:textId="5F3C3EA6" w:rsidR="00812BB5" w:rsidRDefault="00DD6E86" w:rsidP="00DD6E86">
      <w:pPr>
        <w:pStyle w:val="BodyTextMetricHPELight10pt"/>
      </w:pPr>
      <w:r>
        <w:t>All the nodes running Docker:</w:t>
      </w:r>
    </w:p>
    <w:p w14:paraId="253C5041" w14:textId="32C111F5" w:rsidR="00DD6E86" w:rsidRPr="00DD6E86" w:rsidRDefault="00DD6E86" w:rsidP="00DD6E86">
      <w:pPr>
        <w:pStyle w:val="BodyTextMetricHPELight10pt"/>
        <w:rPr>
          <w:rStyle w:val="CodingLanguage"/>
        </w:rPr>
      </w:pPr>
      <w:r w:rsidRPr="00DD6E86">
        <w:rPr>
          <w:rStyle w:val="CodingLanguage"/>
        </w:rPr>
        <w:t>[</w:t>
      </w:r>
      <w:proofErr w:type="gramStart"/>
      <w:r w:rsidRPr="00DD6E86">
        <w:rPr>
          <w:rStyle w:val="CodingLanguage"/>
        </w:rPr>
        <w:t>docker:</w:t>
      </w:r>
      <w:proofErr w:type="gramEnd"/>
      <w:r w:rsidRPr="00DD6E86">
        <w:rPr>
          <w:rStyle w:val="CodingLanguage"/>
        </w:rPr>
        <w:t>children]</w:t>
      </w:r>
      <w:r w:rsidRPr="00DD6E86">
        <w:rPr>
          <w:rStyle w:val="CodingLanguage"/>
        </w:rPr>
        <w:br/>
        <w:t>ucp</w:t>
      </w:r>
      <w:r w:rsidRPr="00DD6E86">
        <w:rPr>
          <w:rStyle w:val="CodingLanguage"/>
        </w:rPr>
        <w:br/>
        <w:t>dtr</w:t>
      </w:r>
      <w:r w:rsidRPr="00DD6E86">
        <w:rPr>
          <w:rStyle w:val="CodingLanguage"/>
        </w:rPr>
        <w:br/>
        <w:t>worker</w:t>
      </w:r>
    </w:p>
    <w:p w14:paraId="372697BB" w14:textId="77777777" w:rsidR="00DD6E86" w:rsidRDefault="00DD6E86" w:rsidP="00DD6E86">
      <w:pPr>
        <w:pStyle w:val="Heading4"/>
      </w:pPr>
      <w:proofErr w:type="gramStart"/>
      <w:r>
        <w:t>linux_box</w:t>
      </w:r>
      <w:proofErr w:type="gramEnd"/>
      <w:r>
        <w:t xml:space="preserve"> group</w:t>
      </w:r>
    </w:p>
    <w:p w14:paraId="33DAC57D" w14:textId="5E97A8B7" w:rsidR="00DD6E86" w:rsidRDefault="00DD6E86" w:rsidP="00DD6E86">
      <w:pPr>
        <w:pStyle w:val="BodyTextMetricHPELight10pt"/>
      </w:pPr>
      <w:r>
        <w:t>All the nodes running Linux:</w:t>
      </w:r>
    </w:p>
    <w:p w14:paraId="6AD70BF2" w14:textId="099F63D8" w:rsidR="00DD6E86" w:rsidRDefault="00DD6E86" w:rsidP="00DD6E86">
      <w:pPr>
        <w:pStyle w:val="BodyTextMetricHPELight10pt"/>
      </w:pPr>
      <w:r>
        <w:t>[linux_box</w:t>
      </w:r>
      <w:proofErr w:type="gramStart"/>
      <w:r>
        <w:t>:children</w:t>
      </w:r>
      <w:proofErr w:type="gramEnd"/>
      <w:r>
        <w:t>]</w:t>
      </w:r>
      <w:r>
        <w:br/>
        <w:t>ctlrplane</w:t>
      </w:r>
      <w:r>
        <w:br/>
        <w:t>vm_wrk_lnx</w:t>
      </w:r>
      <w:r>
        <w:br/>
        <w:t>bm_wrk_lnx</w:t>
      </w:r>
    </w:p>
    <w:p w14:paraId="39A22B90" w14:textId="77777777" w:rsidR="00DD6E86" w:rsidRDefault="00DD6E86" w:rsidP="00DD6E86">
      <w:pPr>
        <w:pStyle w:val="Heading4"/>
      </w:pPr>
      <w:proofErr w:type="gramStart"/>
      <w:r>
        <w:t>windows_box</w:t>
      </w:r>
      <w:proofErr w:type="gramEnd"/>
      <w:r>
        <w:t xml:space="preserve"> group</w:t>
      </w:r>
    </w:p>
    <w:p w14:paraId="56F24450" w14:textId="1D6E043D" w:rsidR="00DD6E86" w:rsidRDefault="00DD6E86" w:rsidP="00DD6E86">
      <w:pPr>
        <w:pStyle w:val="BodyTextMetricHPELight10pt"/>
      </w:pPr>
      <w:r>
        <w:t>All the nodes running Windows:</w:t>
      </w:r>
    </w:p>
    <w:p w14:paraId="20A5523B" w14:textId="7E105AC1" w:rsidR="00DD6E86" w:rsidRDefault="00DD6E86" w:rsidP="00DD6E86">
      <w:pPr>
        <w:pStyle w:val="BodyTextMetricHPELight10pt"/>
      </w:pPr>
      <w:r>
        <w:t>[windows_box</w:t>
      </w:r>
      <w:proofErr w:type="gramStart"/>
      <w:r>
        <w:t>:children</w:t>
      </w:r>
      <w:proofErr w:type="gramEnd"/>
      <w:r>
        <w:t>]</w:t>
      </w:r>
      <w:r>
        <w:br/>
        <w:t>bm_wrk_win</w:t>
      </w:r>
      <w:r>
        <w:br/>
        <w:t>vm_wrk_win</w:t>
      </w:r>
    </w:p>
    <w:p w14:paraId="7BE06FF6" w14:textId="77777777" w:rsidR="00DD6E86" w:rsidRDefault="00DD6E86" w:rsidP="00DD6E86">
      <w:pPr>
        <w:pStyle w:val="Heading3"/>
      </w:pPr>
      <w:r>
        <w:t>Bare metal variables</w:t>
      </w:r>
    </w:p>
    <w:p w14:paraId="6C3429F9" w14:textId="77777777" w:rsidR="00DD6E86" w:rsidRDefault="00DD6E86" w:rsidP="00DD6E86">
      <w:pPr>
        <w:pStyle w:val="BodyTextMetricHPELight10pt"/>
      </w:pPr>
      <w:r>
        <w:t>When deploying bare metal worker nodes, you must specify the name of the Server Profile Template (SPT), together with the names of the two connections for your Ansible controller. If you have multiple server types in your HPE Synergy setup, you will need to set the name of the server profile template for each individual bare metal node, typically on the node decalration in the inventory file itself, rather than using a common name in the group file.</w:t>
      </w:r>
    </w:p>
    <w:p w14:paraId="0166F314" w14:textId="0C35BC4F" w:rsidR="00DD6E86" w:rsidRDefault="00DD6E86" w:rsidP="00DD6E86">
      <w:pPr>
        <w:pStyle w:val="Heading4"/>
      </w:pPr>
      <w:r>
        <w:t>Bare metal Linux variables</w:t>
      </w:r>
    </w:p>
    <w:p w14:paraId="195A5771" w14:textId="77777777" w:rsidR="00DD6E86" w:rsidRDefault="00DD6E86" w:rsidP="00DD6E86">
      <w:pPr>
        <w:pStyle w:val="BodyTextMetricHPELight10pt"/>
      </w:pPr>
      <w:r>
        <w:t xml:space="preserve">Variables specific to bare metal Linux worker nodes are specified in </w:t>
      </w:r>
      <w:r w:rsidRPr="00DD6E86">
        <w:rPr>
          <w:rStyle w:val="CodingLanguage"/>
        </w:rPr>
        <w:t>group_vars/bm_wrk_lnx.yml</w:t>
      </w:r>
      <w:r>
        <w:t xml:space="preserve"> </w:t>
      </w:r>
    </w:p>
    <w:p w14:paraId="0485E337" w14:textId="71FAA010" w:rsidR="00DD6E86" w:rsidRDefault="00DD6E86" w:rsidP="00DD6E86">
      <w:pPr>
        <w:pStyle w:val="BodyTextMetricHPELight10pt"/>
      </w:pPr>
      <w:r>
        <w:lastRenderedPageBreak/>
        <w:t xml:space="preserve">ov_template: 'RedHat760_fcoe_v1.0.2'               </w:t>
      </w:r>
      <w:r>
        <w:br/>
        <w:t xml:space="preserve">ov_ansible_connection_name: 'ansibleA'     </w:t>
      </w:r>
      <w:r>
        <w:br/>
        <w:t xml:space="preserve">ov_ansible_redundant_connection_name: ansibleB   </w:t>
      </w:r>
      <w:r>
        <w:br/>
      </w:r>
      <w:r>
        <w:br/>
        <w:t xml:space="preserve">disk2: '/dev/mapper/mpatha' </w:t>
      </w:r>
      <w:r>
        <w:br/>
        <w:t>disk2_part: '/dev/mapper/mpatha1'</w:t>
      </w:r>
      <w:r>
        <w:br/>
        <w:t>orchestrator: kubernetes # or swarm</w:t>
      </w:r>
      <w:r>
        <w:br/>
        <w:t>fcoe_devices: ['ens3f2','ens3f3']</w:t>
      </w:r>
    </w:p>
    <w:p w14:paraId="358EB630" w14:textId="77777777" w:rsidR="00DD6E86" w:rsidRDefault="00DD6E86" w:rsidP="00DD6E86">
      <w:pPr>
        <w:pStyle w:val="Heading4"/>
      </w:pPr>
      <w:r>
        <w:t>Bare metal Windows variables</w:t>
      </w:r>
    </w:p>
    <w:p w14:paraId="5E62127B" w14:textId="3EF02C46" w:rsidR="00DD6E86" w:rsidRDefault="00DD6E86" w:rsidP="00DD6E86">
      <w:pPr>
        <w:pStyle w:val="BodyTextMetricHPELight10pt"/>
      </w:pPr>
      <w:r>
        <w:t xml:space="preserve">Variables specific to bare metal Windows worker nodes are specified in </w:t>
      </w:r>
      <w:r w:rsidRPr="00DD6E86">
        <w:rPr>
          <w:rStyle w:val="CodingLanguage"/>
        </w:rPr>
        <w:t>group_vars/bm_wrk_win.yml</w:t>
      </w:r>
    </w:p>
    <w:p w14:paraId="736BDE22" w14:textId="48A78A9E" w:rsidR="00DD6E86" w:rsidRPr="00DD6E86" w:rsidRDefault="00DD6E86" w:rsidP="00DD6E86">
      <w:pPr>
        <w:pStyle w:val="BodyTextMetricHPELight10pt"/>
        <w:rPr>
          <w:rStyle w:val="CodingLanguage"/>
        </w:rPr>
      </w:pPr>
      <w:r w:rsidRPr="00DD6E86">
        <w:rPr>
          <w:rStyle w:val="CodingLanguage"/>
        </w:rPr>
        <w:t>ov_template:</w:t>
      </w:r>
      <w:r>
        <w:rPr>
          <w:rStyle w:val="CodingLanguage"/>
        </w:rPr>
        <w:t xml:space="preserve"> 'Windows Worker Node (Gen9)'</w:t>
      </w:r>
      <w:r w:rsidRPr="00DD6E86">
        <w:rPr>
          <w:rStyle w:val="CodingLanguage"/>
        </w:rPr>
        <w:br/>
        <w:t>ov_ansible_connection_name: 'Ansible-</w:t>
      </w:r>
      <w:proofErr w:type="gramStart"/>
      <w:r w:rsidRPr="00DD6E86">
        <w:rPr>
          <w:rStyle w:val="CodingLanguage"/>
        </w:rPr>
        <w:t>A</w:t>
      </w:r>
      <w:proofErr w:type="gramEnd"/>
      <w:r w:rsidRPr="00DD6E86">
        <w:rPr>
          <w:rStyle w:val="CodingLanguage"/>
        </w:rPr>
        <w:t xml:space="preserve">'    </w:t>
      </w:r>
      <w:r w:rsidRPr="00DD6E86">
        <w:rPr>
          <w:rStyle w:val="CodingLanguage"/>
        </w:rPr>
        <w:br/>
        <w:t xml:space="preserve">ov_ansible_redundant_connection_name: 'Ansible-B'   </w:t>
      </w:r>
    </w:p>
    <w:p w14:paraId="61DC5DE5" w14:textId="77777777" w:rsidR="00DD6E86" w:rsidRDefault="00DD6E86" w:rsidP="00DD6E86">
      <w:pPr>
        <w:pStyle w:val="Heading2"/>
      </w:pPr>
      <w:bookmarkStart w:id="135" w:name="_Toc531698806"/>
      <w:bookmarkStart w:id="136" w:name="_Toc5893824"/>
      <w:r w:rsidRPr="00F841F0">
        <w:t>Inventory group variables</w:t>
      </w:r>
      <w:bookmarkEnd w:id="135"/>
      <w:bookmarkEnd w:id="136"/>
    </w:p>
    <w:p w14:paraId="5E0B0FE7" w14:textId="77777777" w:rsidR="00DD6E86" w:rsidRDefault="00DD6E86" w:rsidP="00DD6E86">
      <w:pPr>
        <w:pStyle w:val="BodyTextMetricHPELight10pt"/>
      </w:pPr>
      <w:r w:rsidRPr="00F841F0">
        <w:t xml:space="preserve">Additional configuration files for each group in the inventory are available, including </w:t>
      </w:r>
      <w:r w:rsidRPr="00D93702">
        <w:rPr>
          <w:rStyle w:val="CodingLanguage"/>
        </w:rPr>
        <w:t>group_vars/vms.yml</w:t>
      </w:r>
      <w:r w:rsidRPr="00F841F0">
        <w:t xml:space="preserve">, </w:t>
      </w:r>
      <w:r w:rsidRPr="00D93702">
        <w:rPr>
          <w:rStyle w:val="CodingLanguage"/>
        </w:rPr>
        <w:t>group_vars/ucp.yml</w:t>
      </w:r>
      <w:r w:rsidRPr="00F841F0">
        <w:t xml:space="preserve">, </w:t>
      </w:r>
      <w:r w:rsidRPr="00D93702">
        <w:rPr>
          <w:rStyle w:val="CodingLanguage"/>
        </w:rPr>
        <w:t>group_vars/dtr.yml</w:t>
      </w:r>
      <w:r w:rsidRPr="00F841F0">
        <w:t xml:space="preserve">, </w:t>
      </w:r>
      <w:r w:rsidRPr="00D93702">
        <w:rPr>
          <w:rStyle w:val="CodingLanguage"/>
        </w:rPr>
        <w:t>group_vars/worker.yml</w:t>
      </w:r>
      <w:r w:rsidRPr="00F841F0">
        <w:t xml:space="preserve"> and </w:t>
      </w:r>
      <w:r w:rsidRPr="00D93702">
        <w:rPr>
          <w:rStyle w:val="CodingLanguage"/>
        </w:rPr>
        <w:t>group_vars/nfs.yml</w:t>
      </w:r>
      <w:r w:rsidRPr="00F841F0">
        <w:t>.</w:t>
      </w:r>
    </w:p>
    <w:p w14:paraId="68225066" w14:textId="670D72AA" w:rsidR="00DD6E86" w:rsidRDefault="00DD6E86" w:rsidP="00DD6E86">
      <w:pPr>
        <w:pStyle w:val="BodyTextMetricHPELight10pt"/>
      </w:pPr>
      <w:r w:rsidRPr="00DD6E86">
        <w:t>The following files, in the group_vars folder, contain variable definitions for each group.</w:t>
      </w:r>
    </w:p>
    <w:p w14:paraId="3A18F711" w14:textId="3247DBAC" w:rsidR="00DD6E86" w:rsidRDefault="00DD6E86" w:rsidP="00DD6E86">
      <w:pPr>
        <w:pStyle w:val="BulletLevel1"/>
      </w:pPr>
      <w:r w:rsidRPr="00DD6E86">
        <w:rPr>
          <w:rStyle w:val="BoldEmpha"/>
        </w:rPr>
        <w:t>ucp.yml:</w:t>
      </w:r>
      <w:r>
        <w:t xml:space="preserve"> Variables defined for all UCP nodes.</w:t>
      </w:r>
    </w:p>
    <w:p w14:paraId="12F3BE1E" w14:textId="77777777" w:rsidR="00DD6E86" w:rsidRDefault="00DD6E86" w:rsidP="00DD6E86">
      <w:pPr>
        <w:pStyle w:val="BulletLevel1"/>
      </w:pPr>
      <w:r w:rsidRPr="00734D48">
        <w:rPr>
          <w:rStyle w:val="BoldEmpha"/>
        </w:rPr>
        <w:t xml:space="preserve">dtr.yml: </w:t>
      </w:r>
      <w:r>
        <w:t>Variables defined for all DTR nodes.</w:t>
      </w:r>
    </w:p>
    <w:p w14:paraId="34590F02" w14:textId="6A231AAE" w:rsidR="00DD6E86" w:rsidRDefault="00DD6E86" w:rsidP="00DD6E86">
      <w:pPr>
        <w:pStyle w:val="BulletLevel1"/>
      </w:pPr>
      <w:r w:rsidRPr="00734D48">
        <w:rPr>
          <w:rStyle w:val="BoldEmpha"/>
        </w:rPr>
        <w:t>nfs.yml:</w:t>
      </w:r>
      <w:r>
        <w:t xml:space="preserve"> Variables defined for all NFS nodes.</w:t>
      </w:r>
    </w:p>
    <w:p w14:paraId="7ED69642" w14:textId="39709053" w:rsidR="00DD6E86" w:rsidRDefault="00DD6E86" w:rsidP="00DD6E86">
      <w:pPr>
        <w:pStyle w:val="BulletLevel1"/>
      </w:pPr>
      <w:r w:rsidRPr="00734D48">
        <w:rPr>
          <w:rStyle w:val="BoldEmpha"/>
        </w:rPr>
        <w:t>logger.yml:</w:t>
      </w:r>
      <w:r>
        <w:t xml:space="preserve"> Variables defined for all logger nodes.</w:t>
      </w:r>
    </w:p>
    <w:p w14:paraId="1C95AC1C" w14:textId="5970655B" w:rsidR="00DD6E86" w:rsidRDefault="00DD6E86" w:rsidP="00DD6E86">
      <w:pPr>
        <w:pStyle w:val="BulletLevel1"/>
      </w:pPr>
      <w:r w:rsidRPr="00734D48">
        <w:rPr>
          <w:rStyle w:val="BoldEmpha"/>
        </w:rPr>
        <w:t>loadbalancer.yml:</w:t>
      </w:r>
      <w:r>
        <w:t xml:space="preserve"> Variables defined for all nodes in the [loadbalancer] group.</w:t>
      </w:r>
    </w:p>
    <w:p w14:paraId="4A240968" w14:textId="37E6A340" w:rsidR="00DD6E86" w:rsidRDefault="00DD6E86" w:rsidP="00DD6E86">
      <w:pPr>
        <w:pStyle w:val="BulletLevel1"/>
      </w:pPr>
      <w:r w:rsidRPr="00734D48">
        <w:rPr>
          <w:rStyle w:val="BoldEmpha"/>
        </w:rPr>
        <w:t>lbs.yml:</w:t>
      </w:r>
      <w:r>
        <w:t xml:space="preserve"> Variables defined for all nodes in the legacy [lbs] group.</w:t>
      </w:r>
    </w:p>
    <w:p w14:paraId="147429EB" w14:textId="05BD78AE" w:rsidR="00DD6E86" w:rsidRDefault="00DD6E86" w:rsidP="00DD6E86">
      <w:pPr>
        <w:pStyle w:val="BulletLevel1"/>
      </w:pPr>
      <w:r w:rsidRPr="00734D48">
        <w:rPr>
          <w:rStyle w:val="BoldEmpha"/>
        </w:rPr>
        <w:t xml:space="preserve">vm_wrk_lnx.yml: </w:t>
      </w:r>
      <w:r>
        <w:t>Variables defined for all Linux VM worker nodes.</w:t>
      </w:r>
    </w:p>
    <w:p w14:paraId="22B0C977" w14:textId="2310CDBA" w:rsidR="00DD6E86" w:rsidRDefault="00DD6E86" w:rsidP="00DD6E86">
      <w:pPr>
        <w:pStyle w:val="BulletLevel1"/>
      </w:pPr>
      <w:r w:rsidRPr="00734D48">
        <w:rPr>
          <w:rStyle w:val="BoldEmpha"/>
        </w:rPr>
        <w:t>vm_wrk_win.yml:</w:t>
      </w:r>
      <w:r>
        <w:t xml:space="preserve"> Variables defined for all Windows VM worker nodes.</w:t>
      </w:r>
    </w:p>
    <w:p w14:paraId="4BC569A1" w14:textId="6336025D" w:rsidR="00DD6E86" w:rsidRDefault="00DD6E86" w:rsidP="00DD6E86">
      <w:pPr>
        <w:pStyle w:val="BulletLevel1"/>
      </w:pPr>
      <w:r w:rsidRPr="00734D48">
        <w:rPr>
          <w:rStyle w:val="BoldEmpha"/>
        </w:rPr>
        <w:t>worker.yml:</w:t>
      </w:r>
      <w:r>
        <w:t xml:space="preserve"> Variables defined for all worker nodes.</w:t>
      </w:r>
    </w:p>
    <w:p w14:paraId="0B3BC2B0" w14:textId="562CA434" w:rsidR="00DD6E86" w:rsidRDefault="00DD6E86" w:rsidP="00DD6E86">
      <w:pPr>
        <w:pStyle w:val="BulletLevel1"/>
      </w:pPr>
      <w:r w:rsidRPr="00734D48">
        <w:rPr>
          <w:rStyle w:val="BoldEmpha"/>
        </w:rPr>
        <w:t>windows_box.yml:</w:t>
      </w:r>
      <w:r w:rsidR="00734D48">
        <w:t xml:space="preserve"> </w:t>
      </w:r>
      <w:r>
        <w:t>Variables defined for all Windows nodes.</w:t>
      </w:r>
    </w:p>
    <w:p w14:paraId="4EF35D16" w14:textId="7B2FBA77" w:rsidR="00DD6E86" w:rsidRDefault="00734D48" w:rsidP="00DD6E86">
      <w:pPr>
        <w:pStyle w:val="BulletLevel1"/>
      </w:pPr>
      <w:r w:rsidRPr="00734D48">
        <w:rPr>
          <w:rStyle w:val="BoldEmpha"/>
        </w:rPr>
        <w:t>vms.yml:</w:t>
      </w:r>
      <w:r>
        <w:t xml:space="preserve"> </w:t>
      </w:r>
      <w:r w:rsidR="00DD6E86">
        <w:t>Variables defined for all the VMware Virtual Machines deployed by the solution.</w:t>
      </w:r>
    </w:p>
    <w:p w14:paraId="09F4D07B" w14:textId="43CB1E4C" w:rsidR="00DD6E86" w:rsidRDefault="00DD6E86" w:rsidP="00DD6E86">
      <w:pPr>
        <w:pStyle w:val="BulletLevel1"/>
      </w:pPr>
      <w:r w:rsidRPr="00734D48">
        <w:rPr>
          <w:rStyle w:val="BoldEmpha"/>
        </w:rPr>
        <w:t>bms.yml</w:t>
      </w:r>
      <w:r w:rsidR="00734D48" w:rsidRPr="00734D48">
        <w:rPr>
          <w:rStyle w:val="BoldEmpha"/>
        </w:rPr>
        <w:t>:</w:t>
      </w:r>
      <w:r w:rsidR="00734D48">
        <w:t xml:space="preserve"> </w:t>
      </w:r>
      <w:r>
        <w:t>Variables defined for all the bare metal machines deployed by the solution.</w:t>
      </w:r>
    </w:p>
    <w:p w14:paraId="696DF877" w14:textId="77777777" w:rsidR="00DD6E86" w:rsidRDefault="00DD6E86" w:rsidP="00DD6E86">
      <w:pPr>
        <w:pStyle w:val="BodyTextMetricHPELight10pt"/>
      </w:pPr>
      <w:r w:rsidRPr="00F841F0">
        <w:t xml:space="preserve">These group files facilitate more sophisticated settings, such as additional drives and additional network interfaces. For example, here is the </w:t>
      </w:r>
      <w:r w:rsidRPr="00D93702">
        <w:rPr>
          <w:rStyle w:val="CodingLanguage"/>
        </w:rPr>
        <w:t xml:space="preserve">group_vars/nfs.yml </w:t>
      </w:r>
      <w:r w:rsidRPr="00F841F0">
        <w:t>file.</w:t>
      </w:r>
    </w:p>
    <w:p w14:paraId="3AE1EE7B"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r w:rsidRPr="00D93702">
        <w:rPr>
          <w:rStyle w:val="CodingLanguage"/>
        </w:rPr>
        <w:br/>
        <w:t xml:space="preserve"> </w:t>
      </w:r>
      <w:r w:rsidRPr="00D93702">
        <w:rPr>
          <w:rStyle w:val="CodingLanguage"/>
        </w:rPr>
        <w:br/>
        <w:t>disks_specs:</w:t>
      </w:r>
      <w:r w:rsidRPr="00D93702">
        <w:rPr>
          <w:rStyle w:val="CodingLanguage"/>
        </w:rPr>
        <w:br/>
        <w:t xml:space="preserve">  - size_gb:  '{{ disk1_size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 disk2_size }}'</w:t>
      </w:r>
      <w:r w:rsidRPr="00D93702">
        <w:rPr>
          <w:rStyle w:val="CodingLanguage"/>
        </w:rPr>
        <w:br/>
        <w:t xml:space="preserve">    type: thin</w:t>
      </w:r>
      <w:r w:rsidRPr="00D93702">
        <w:rPr>
          <w:rStyle w:val="CodingLanguage"/>
        </w:rPr>
        <w:br/>
      </w:r>
      <w:r w:rsidRPr="00D93702">
        <w:rPr>
          <w:rStyle w:val="CodingLanguage"/>
        </w:rPr>
        <w:lastRenderedPageBreak/>
        <w:t xml:space="preserve">    datastore: "{{ datastores | random }}"</w:t>
      </w:r>
      <w:r w:rsidRPr="00D93702">
        <w:rPr>
          <w:rStyle w:val="CodingLanguage"/>
        </w:rPr>
        <w:br/>
        <w:t xml:space="preserve">  - size_gb: 10</w:t>
      </w:r>
      <w:r w:rsidRPr="00D93702">
        <w:rPr>
          <w:rStyle w:val="CodingLanguage"/>
        </w:rPr>
        <w:br/>
        <w:t xml:space="preserve">    type: thin</w:t>
      </w:r>
      <w:r w:rsidRPr="00D93702">
        <w:rPr>
          <w:rStyle w:val="CodingLanguage"/>
        </w:rPr>
        <w:br/>
        <w:t xml:space="preserve">    datastore: "{{ datastores | random }}"</w:t>
      </w:r>
    </w:p>
    <w:p w14:paraId="0886CB30" w14:textId="3EA9802E" w:rsidR="00DD6E86" w:rsidRDefault="00DD6E86" w:rsidP="00DD6E86">
      <w:pPr>
        <w:pStyle w:val="BodyTextMetricHPELight10pt"/>
      </w:pPr>
      <w:r w:rsidRPr="00F841F0">
        <w:t xml:space="preserve">In this example, the size of the first two drives is specified using the values of the variables </w:t>
      </w:r>
      <w:r w:rsidRPr="00D93702">
        <w:rPr>
          <w:rStyle w:val="CodingLanguage"/>
        </w:rPr>
        <w:t>disk1_size</w:t>
      </w:r>
      <w:r w:rsidRPr="00F841F0">
        <w:t xml:space="preserve"> and </w:t>
      </w:r>
      <w:r w:rsidRPr="00D93702">
        <w:rPr>
          <w:rStyle w:val="CodingLanguage"/>
        </w:rPr>
        <w:t>disk2_size</w:t>
      </w:r>
      <w:r w:rsidRPr="00F841F0">
        <w:t xml:space="preserve"> that are declared in the </w:t>
      </w:r>
      <w:r>
        <w:rPr>
          <w:rStyle w:val="CodingLanguage"/>
        </w:rPr>
        <w:t>groups_vars/all/vars</w:t>
      </w:r>
      <w:r w:rsidRPr="00F841F0">
        <w:t xml:space="preserve"> file. This maintains compatibility with </w:t>
      </w:r>
      <w:r w:rsidR="007230C9">
        <w:rPr>
          <w:rStyle w:val="CodingLanguage"/>
        </w:rPr>
        <w:t>hosts</w:t>
      </w:r>
      <w:r w:rsidRPr="00F841F0">
        <w:t xml:space="preserve"> inventories from the previous release of the playbooks. However, it is possible to provide explicit values, depending on your requirements, for the individual UCP, DTR, worker or NFS VMs. For example, you may want to increase the size of the second disk for the NFS VM as this is used to store the DTR images, so the default value of 500GB may not be sufficient to meet your needs.</w:t>
      </w:r>
    </w:p>
    <w:p w14:paraId="362DB67F" w14:textId="77777777" w:rsidR="00DD6E86" w:rsidRDefault="00DD6E86" w:rsidP="00DD6E86">
      <w:pPr>
        <w:pStyle w:val="BodyTextMetricHPELight10pt"/>
      </w:pPr>
      <w:r w:rsidRPr="00F841F0">
        <w:t>In this release, support has been added for configuring a third drive that can be used to hold Kubernetes persistent volume data. The default size (10GB) is set low as the use of the NFS VM for storing persistent volume data is only considered suitable for demo purposes and should not be used in a production environment.</w:t>
      </w:r>
    </w:p>
    <w:p w14:paraId="12BEF99C" w14:textId="77777777" w:rsidR="00DD6E86" w:rsidRDefault="00DD6E86" w:rsidP="00DD6E86">
      <w:pPr>
        <w:pStyle w:val="BodyTextMetricHPELight10pt"/>
      </w:pPr>
      <w:r w:rsidRPr="00F841F0">
        <w:t xml:space="preserve">In the following example, the </w:t>
      </w:r>
      <w:r w:rsidRPr="00D93702">
        <w:rPr>
          <w:rStyle w:val="CodingLanguage"/>
        </w:rPr>
        <w:t>group_vars/nfs.yml</w:t>
      </w:r>
      <w:r w:rsidRPr="00F841F0">
        <w:t xml:space="preserve"> has been modified to configure the NFS VM with a 50GB boot disk, a 500GB drive for DTR images and an 800GB drive for Kubernetes persistent volumes data.</w:t>
      </w:r>
    </w:p>
    <w:p w14:paraId="437A967C"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p>
    <w:p w14:paraId="50EBF175" w14:textId="77777777" w:rsidR="00DD6E86" w:rsidRPr="00D93702" w:rsidRDefault="00DD6E86" w:rsidP="00DD6E86">
      <w:pPr>
        <w:pStyle w:val="BodyTextMetricHPELight10pt"/>
        <w:rPr>
          <w:rStyle w:val="CodingLanguage"/>
        </w:rPr>
      </w:pPr>
      <w:r w:rsidRPr="00D93702">
        <w:rPr>
          <w:rStyle w:val="CodingLanguage"/>
        </w:rPr>
        <w:t>disks_specs:</w:t>
      </w:r>
      <w:r w:rsidRPr="00D93702">
        <w:rPr>
          <w:rStyle w:val="CodingLanguage"/>
        </w:rPr>
        <w:br/>
        <w:t xml:space="preserve">  - size_gb:  50</w:t>
      </w:r>
      <w:r w:rsidRPr="00D93702">
        <w:rPr>
          <w:rStyle w:val="CodingLanguage"/>
        </w:rPr>
        <w:br/>
        <w:t xml:space="preserve">    type: thin</w:t>
      </w:r>
      <w:r w:rsidRPr="00D93702">
        <w:rPr>
          <w:rStyle w:val="CodingLanguage"/>
        </w:rPr>
        <w:br/>
        <w:t xml:space="preserve">    datastore: "{</w:t>
      </w:r>
      <w:proofErr w:type="gramStart"/>
      <w:r w:rsidRPr="00D93702">
        <w:rPr>
          <w:rStyle w:val="CodingLanguage"/>
        </w:rPr>
        <w:t>{ datastores</w:t>
      </w:r>
      <w:proofErr w:type="gramEnd"/>
      <w:r w:rsidRPr="00D93702">
        <w:rPr>
          <w:rStyle w:val="CodingLanguage"/>
        </w:rPr>
        <w:t xml:space="preserve"> | random }}"</w:t>
      </w:r>
      <w:r w:rsidRPr="00D93702">
        <w:rPr>
          <w:rStyle w:val="CodingLanguage"/>
        </w:rPr>
        <w:br/>
        <w:t xml:space="preserve">  - size_gb: 500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800</w:t>
      </w:r>
      <w:r w:rsidRPr="00D93702">
        <w:rPr>
          <w:rStyle w:val="CodingLanguage"/>
        </w:rPr>
        <w:br/>
        <w:t xml:space="preserve">    type: thin</w:t>
      </w:r>
      <w:r w:rsidRPr="00D93702">
        <w:rPr>
          <w:rStyle w:val="CodingLanguage"/>
        </w:rPr>
        <w:br/>
        <w:t xml:space="preserve">    datastore: "{{ datastores | random }}"</w:t>
      </w:r>
    </w:p>
    <w:p w14:paraId="069AEA40" w14:textId="77777777" w:rsidR="00DD6E86" w:rsidRDefault="00DD6E86" w:rsidP="00DD6E86">
      <w:pPr>
        <w:pStyle w:val="MISCNote-Ruleabove"/>
      </w:pPr>
      <w:r>
        <w:t>Note</w:t>
      </w:r>
    </w:p>
    <w:p w14:paraId="00195D70" w14:textId="77777777" w:rsidR="00DD6E86" w:rsidRPr="009534F0" w:rsidRDefault="00DD6E86" w:rsidP="00DD6E86">
      <w:pPr>
        <w:pStyle w:val="MISCNote-Rulebelow"/>
      </w:pPr>
      <w:r w:rsidRPr="00F841F0">
        <w:t xml:space="preserve">The number of drives and the purpose of each drive is determined by the role of the VM and </w:t>
      </w:r>
      <w:r>
        <w:t>the specific playbooks that use</w:t>
      </w:r>
      <w:r w:rsidRPr="00F841F0">
        <w:t xml:space="preserve"> the information. The first disk is always used as the boot disk, irrespective of VM role, while the purpose of the second or thi</w:t>
      </w:r>
      <w:r>
        <w:t xml:space="preserve">rd disk is specific to the role. </w:t>
      </w:r>
    </w:p>
    <w:p w14:paraId="5E7D9B99" w14:textId="0C7AF8D0" w:rsidR="00DD6E86" w:rsidRDefault="00734D48" w:rsidP="00734D48">
      <w:pPr>
        <w:pStyle w:val="Heading2"/>
      </w:pPr>
      <w:bookmarkStart w:id="137" w:name="_Toc5893825"/>
      <w:r w:rsidRPr="00734D48">
        <w:t>Overriding group variables</w:t>
      </w:r>
      <w:bookmarkEnd w:id="137"/>
    </w:p>
    <w:p w14:paraId="748BAF93" w14:textId="1B7BA12C" w:rsidR="000615E7" w:rsidRDefault="00734D48" w:rsidP="00DD6E86">
      <w:pPr>
        <w:pStyle w:val="BodyTextMetricHPELight10pt"/>
      </w:pPr>
      <w:r w:rsidRPr="00734D48">
        <w:t>If you wish to configure your nodes with different specifications to the ones defined by the group, it is possible to declare the same variables at the node level, overriding the group value. For instance, you could have one of your workers with higher specifications by setting:</w:t>
      </w:r>
    </w:p>
    <w:p w14:paraId="70E2E501" w14:textId="7E2B27C2" w:rsidR="00734D48" w:rsidRDefault="00734D48" w:rsidP="00DD6E86">
      <w:pPr>
        <w:pStyle w:val="BodyTextMetricHPELight10pt"/>
      </w:pPr>
      <w:r w:rsidRPr="00734D48">
        <w:t xml:space="preserve">In the file </w:t>
      </w:r>
      <w:r w:rsidRPr="00734D48">
        <w:rPr>
          <w:rStyle w:val="CodingLanguage"/>
        </w:rPr>
        <w:t>vm_wrk_lnx.yml</w:t>
      </w:r>
      <w:r w:rsidRPr="00734D48">
        <w:t>:</w:t>
      </w:r>
    </w:p>
    <w:p w14:paraId="58A14459" w14:textId="277C6E7B" w:rsidR="00734D48" w:rsidRPr="00734D48" w:rsidRDefault="00734D48" w:rsidP="00734D48">
      <w:pPr>
        <w:pStyle w:val="BodyTextMetricHPELight10pt"/>
        <w:rPr>
          <w:rStyle w:val="CodingLanguage"/>
        </w:rPr>
      </w:pPr>
      <w:proofErr w:type="gramStart"/>
      <w:r w:rsidRPr="00734D48">
        <w:rPr>
          <w:rStyle w:val="CodingLanguage"/>
        </w:rPr>
        <w:t>cpus</w:t>
      </w:r>
      <w:proofErr w:type="gramEnd"/>
      <w:r w:rsidRPr="00734D48">
        <w:rPr>
          <w:rStyle w:val="CodingLanguage"/>
        </w:rPr>
        <w:t>: '4'</w:t>
      </w:r>
      <w:r w:rsidRPr="00734D48">
        <w:rPr>
          <w:rStyle w:val="CodingLanguage"/>
        </w:rPr>
        <w:br/>
        <w:t>ram: '65536'</w:t>
      </w:r>
      <w:r w:rsidRPr="00734D48">
        <w:rPr>
          <w:rStyle w:val="CodingLanguage"/>
        </w:rPr>
        <w:br/>
        <w:t>disk2_size: '500'</w:t>
      </w:r>
    </w:p>
    <w:p w14:paraId="28C8F970" w14:textId="448AA957" w:rsidR="00734D48" w:rsidRDefault="00734D48" w:rsidP="00734D48">
      <w:pPr>
        <w:pStyle w:val="BodyTextMetricHPELight10pt"/>
      </w:pPr>
      <w:r w:rsidRPr="00734D48">
        <w:t xml:space="preserve">In the </w:t>
      </w:r>
      <w:r w:rsidRPr="00734D48">
        <w:rPr>
          <w:rStyle w:val="CodingLanguage"/>
        </w:rPr>
        <w:t>hosts</w:t>
      </w:r>
      <w:r w:rsidRPr="00734D48">
        <w:t xml:space="preserve"> file:</w:t>
      </w:r>
    </w:p>
    <w:p w14:paraId="4116126F" w14:textId="36BF178B" w:rsidR="00734D48" w:rsidRPr="00734D48" w:rsidRDefault="00734D48" w:rsidP="00734D48">
      <w:pPr>
        <w:pStyle w:val="BodyTextMetricHPELight10pt"/>
        <w:rPr>
          <w:rStyle w:val="CodingLanguage"/>
        </w:rPr>
      </w:pPr>
      <w:r w:rsidRPr="00734D48">
        <w:rPr>
          <w:rStyle w:val="CodingLanguage"/>
        </w:rPr>
        <w:t xml:space="preserve">[vm_wrk_lnx] </w:t>
      </w:r>
      <w:r w:rsidRPr="00734D48">
        <w:rPr>
          <w:rStyle w:val="CodingLanguage"/>
        </w:rPr>
        <w:br/>
        <w:t xml:space="preserve">worker01 ip_addr='10.0.0.10/16' esxi_host='esxi1.domain.local' </w:t>
      </w:r>
      <w:r w:rsidRPr="00734D48">
        <w:rPr>
          <w:rStyle w:val="CodingLanguage"/>
        </w:rPr>
        <w:br/>
      </w:r>
      <w:r w:rsidRPr="00734D48">
        <w:rPr>
          <w:rStyle w:val="CodingLanguage"/>
        </w:rPr>
        <w:lastRenderedPageBreak/>
        <w:t xml:space="preserve">worker02 ip_addr='10.0.0.11/16' esxi_host='esxi1.domain.local' </w:t>
      </w:r>
      <w:r w:rsidRPr="00734D48">
        <w:rPr>
          <w:rStyle w:val="CodingLanguage"/>
        </w:rPr>
        <w:br/>
        <w:t>worker03 ip_addr='10.0.0.12/16' esxi_host='esxi1.domain.local' cpus='16' ram'131072'</w:t>
      </w:r>
    </w:p>
    <w:p w14:paraId="5CC89C70" w14:textId="77777777" w:rsidR="00734D48" w:rsidRDefault="00734D48" w:rsidP="00734D48">
      <w:pPr>
        <w:pStyle w:val="BodyTextMetricHPELight10pt"/>
      </w:pPr>
      <w:r>
        <w:t>In the example above, the worker03 Linux VM node would have 4 times more CPU and double the RAM compared to the rest of the Linux VM worker nodes.</w:t>
      </w:r>
    </w:p>
    <w:p w14:paraId="3A4486F9" w14:textId="77777777" w:rsidR="000615E7" w:rsidRDefault="000615E7" w:rsidP="0058095B">
      <w:pPr>
        <w:pStyle w:val="BodyTextMetricHPELight10pt"/>
      </w:pPr>
      <w:r>
        <w:t>The different variables you can use are described in</w:t>
      </w:r>
      <w:r w:rsidRPr="005940E0">
        <w:t xml:space="preserve"> </w:t>
      </w:r>
      <w:r w:rsidRPr="005940E0">
        <w:fldChar w:fldCharType="begin"/>
      </w:r>
      <w:r w:rsidRPr="005940E0">
        <w:instrText xml:space="preserve"> REF _Refd17e56391 \h </w:instrText>
      </w:r>
      <w:r>
        <w:instrText xml:space="preserve"> \* MERGEFORMAT </w:instrText>
      </w:r>
      <w:r w:rsidRPr="005940E0">
        <w:fldChar w:fldCharType="separate"/>
      </w:r>
      <w:r w:rsidR="00323A76" w:rsidRPr="00323A76">
        <w:t>Table</w:t>
      </w:r>
      <w:r w:rsidR="00323A76" w:rsidRPr="00323A76">
        <w:rPr>
          <w:rFonts w:ascii="Calibri" w:hAnsi="Calibri" w:cs="Calibri"/>
        </w:rPr>
        <w:t> </w:t>
      </w:r>
      <w:r w:rsidR="00323A76" w:rsidRPr="00323A76">
        <w:t>9</w:t>
      </w:r>
      <w:r w:rsidRPr="005940E0">
        <w:fldChar w:fldCharType="end"/>
      </w:r>
      <w:r>
        <w:t xml:space="preserve"> below. They are all mandatory unless otherwise specified.</w:t>
      </w:r>
    </w:p>
    <w:p w14:paraId="71FACF27" w14:textId="77777777" w:rsidR="000615E7" w:rsidRDefault="000615E7" w:rsidP="000615E7">
      <w:pPr>
        <w:pStyle w:val="MISCTableCaptionHeader8pt"/>
      </w:pPr>
      <w:bookmarkStart w:id="138" w:name="_Refd17e56391"/>
      <w:bookmarkStart w:id="139" w:name="_Tocd17e56391"/>
      <w:r w:rsidRPr="00FD0CD0">
        <w:rPr>
          <w:rStyle w:val="MISCTableCaptionHeaderBold8pt"/>
        </w:rPr>
        <w:t>Table</w:t>
      </w:r>
      <w:r w:rsidRPr="00FD0CD0">
        <w:rPr>
          <w:rStyle w:val="MISCTableCaptionHeaderBold8pt"/>
          <w:rFonts w:ascii="Calibri" w:hAnsi="Calibri" w:cs="Calibri"/>
        </w:rPr>
        <w:t> </w:t>
      </w:r>
      <w:bookmarkStart w:id="140" w:name="_Numd17e56391"/>
      <w:r w:rsidRPr="00FD0CD0">
        <w:rPr>
          <w:rStyle w:val="MISCTableCaptionHeaderBold8pt"/>
        </w:rPr>
        <w:fldChar w:fldCharType="begin"/>
      </w:r>
      <w:r w:rsidRPr="00FD0CD0">
        <w:rPr>
          <w:rStyle w:val="MISCTableCaptionHeaderBold8pt"/>
        </w:rPr>
        <w:instrText xml:space="preserve"> SEQ Table \* ARABIC </w:instrText>
      </w:r>
      <w:r w:rsidRPr="00FD0CD0">
        <w:rPr>
          <w:rStyle w:val="MISCTableCaptionHeaderBold8pt"/>
        </w:rPr>
        <w:fldChar w:fldCharType="separate"/>
      </w:r>
      <w:r w:rsidR="00323A76">
        <w:rPr>
          <w:rStyle w:val="MISCTableCaptionHeaderBold8pt"/>
          <w:noProof/>
        </w:rPr>
        <w:t>9</w:t>
      </w:r>
      <w:r w:rsidRPr="00FD0CD0">
        <w:rPr>
          <w:rStyle w:val="MISCTableCaptionHeaderBold8pt"/>
        </w:rPr>
        <w:fldChar w:fldCharType="end"/>
      </w:r>
      <w:bookmarkEnd w:id="138"/>
      <w:bookmarkEnd w:id="139"/>
      <w:bookmarkEnd w:id="140"/>
      <w:r w:rsidRPr="00FD0CD0">
        <w:rPr>
          <w:rStyle w:val="MISCTableCaptionHeaderBold8pt"/>
        </w:rPr>
        <w:t xml:space="preserve">. </w:t>
      </w:r>
      <w:r>
        <w:t>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320"/>
        <w:gridCol w:w="7560"/>
      </w:tblGrid>
      <w:tr w:rsidR="000615E7" w14:paraId="41FED5BA" w14:textId="77777777" w:rsidTr="0058095B">
        <w:trPr>
          <w:cantSplit/>
          <w:trHeight w:val="188"/>
          <w:tblHeader/>
        </w:trPr>
        <w:tc>
          <w:tcPr>
            <w:tcW w:w="1440" w:type="dxa"/>
            <w:tcBorders>
              <w:top w:val="nil"/>
              <w:bottom w:val="single" w:sz="36" w:space="0" w:color="00B388"/>
            </w:tcBorders>
          </w:tcPr>
          <w:p w14:paraId="3DE9FD0F" w14:textId="77777777" w:rsidR="000615E7" w:rsidRDefault="000615E7" w:rsidP="00CD4360">
            <w:pPr>
              <w:pStyle w:val="TableSubhead8pt"/>
            </w:pPr>
            <w:r>
              <w:t>Variable</w:t>
            </w:r>
          </w:p>
        </w:tc>
        <w:tc>
          <w:tcPr>
            <w:tcW w:w="1320" w:type="dxa"/>
            <w:tcBorders>
              <w:top w:val="nil"/>
              <w:bottom w:val="single" w:sz="36" w:space="0" w:color="00B388"/>
            </w:tcBorders>
          </w:tcPr>
          <w:p w14:paraId="549E05E2" w14:textId="77777777" w:rsidR="000615E7" w:rsidRDefault="000615E7" w:rsidP="00CD4360">
            <w:pPr>
              <w:pStyle w:val="TableSubhead8pt"/>
            </w:pPr>
            <w:r>
              <w:t>Scope</w:t>
            </w:r>
          </w:p>
        </w:tc>
        <w:tc>
          <w:tcPr>
            <w:tcW w:w="7560" w:type="dxa"/>
            <w:tcBorders>
              <w:top w:val="nil"/>
              <w:bottom w:val="single" w:sz="36" w:space="0" w:color="00B388"/>
            </w:tcBorders>
          </w:tcPr>
          <w:p w14:paraId="4D549C59" w14:textId="77777777" w:rsidR="000615E7" w:rsidRDefault="000615E7" w:rsidP="00CD4360">
            <w:pPr>
              <w:pStyle w:val="TableSubhead8pt"/>
            </w:pPr>
            <w:r>
              <w:t>Description</w:t>
            </w:r>
          </w:p>
        </w:tc>
      </w:tr>
      <w:tr w:rsidR="000615E7" w14:paraId="0D7368E4" w14:textId="77777777" w:rsidTr="0058095B">
        <w:trPr>
          <w:cantSplit/>
          <w:trHeight w:val="199"/>
        </w:trPr>
        <w:tc>
          <w:tcPr>
            <w:tcW w:w="1440" w:type="dxa"/>
          </w:tcPr>
          <w:p w14:paraId="685A20C7" w14:textId="77777777" w:rsidR="000615E7" w:rsidRDefault="000615E7" w:rsidP="00CD4360">
            <w:pPr>
              <w:pStyle w:val="TableBody8pt"/>
            </w:pPr>
            <w:r>
              <w:t>ip_addr</w:t>
            </w:r>
          </w:p>
        </w:tc>
        <w:tc>
          <w:tcPr>
            <w:tcW w:w="1320" w:type="dxa"/>
          </w:tcPr>
          <w:p w14:paraId="64A854D2" w14:textId="77777777" w:rsidR="000615E7" w:rsidRDefault="000615E7" w:rsidP="00CD4360">
            <w:pPr>
              <w:pStyle w:val="TableBody8pt"/>
            </w:pPr>
            <w:r>
              <w:t>Node</w:t>
            </w:r>
          </w:p>
        </w:tc>
        <w:tc>
          <w:tcPr>
            <w:tcW w:w="7560" w:type="dxa"/>
          </w:tcPr>
          <w:p w14:paraId="28CAF706" w14:textId="77777777" w:rsidR="000615E7" w:rsidRDefault="000615E7" w:rsidP="00CD4360">
            <w:pPr>
              <w:pStyle w:val="TableBody8pt"/>
            </w:pPr>
            <w:r>
              <w:t>IP address in CIDR format to be given to a node</w:t>
            </w:r>
          </w:p>
        </w:tc>
      </w:tr>
      <w:tr w:rsidR="000615E7" w14:paraId="292F297C" w14:textId="77777777" w:rsidTr="0058095B">
        <w:trPr>
          <w:cantSplit/>
          <w:trHeight w:val="298"/>
        </w:trPr>
        <w:tc>
          <w:tcPr>
            <w:tcW w:w="1440" w:type="dxa"/>
          </w:tcPr>
          <w:p w14:paraId="1F8B9FCA" w14:textId="77777777" w:rsidR="000615E7" w:rsidRDefault="000615E7" w:rsidP="00CD4360">
            <w:pPr>
              <w:pStyle w:val="TableBody8pt"/>
            </w:pPr>
            <w:r>
              <w:t>esxi_host</w:t>
            </w:r>
          </w:p>
        </w:tc>
        <w:tc>
          <w:tcPr>
            <w:tcW w:w="1320" w:type="dxa"/>
          </w:tcPr>
          <w:p w14:paraId="4A7DBB42" w14:textId="77777777" w:rsidR="000615E7" w:rsidRDefault="000615E7" w:rsidP="00CD4360">
            <w:pPr>
              <w:pStyle w:val="TableBody8pt"/>
            </w:pPr>
            <w:r>
              <w:t>Node</w:t>
            </w:r>
          </w:p>
        </w:tc>
        <w:tc>
          <w:tcPr>
            <w:tcW w:w="7560" w:type="dxa"/>
          </w:tcPr>
          <w:p w14:paraId="5485B9A1" w14:textId="77777777" w:rsidR="000615E7" w:rsidRDefault="000615E7" w:rsidP="00CD4360">
            <w:pPr>
              <w:pStyle w:val="TableBody8pt"/>
            </w:pPr>
            <w:r>
              <w:t>ESXi host where the node will be deployed. If the cluster is configured with DRS, this option will be overridden</w:t>
            </w:r>
          </w:p>
        </w:tc>
      </w:tr>
      <w:tr w:rsidR="000615E7" w14:paraId="2B631F7F" w14:textId="77777777" w:rsidTr="0058095B">
        <w:trPr>
          <w:cantSplit/>
          <w:trHeight w:val="178"/>
        </w:trPr>
        <w:tc>
          <w:tcPr>
            <w:tcW w:w="1440" w:type="dxa"/>
          </w:tcPr>
          <w:p w14:paraId="11574547" w14:textId="77777777" w:rsidR="000615E7" w:rsidRDefault="000615E7" w:rsidP="00CD4360">
            <w:pPr>
              <w:pStyle w:val="TableBody8pt"/>
            </w:pPr>
            <w:r>
              <w:t>cpus</w:t>
            </w:r>
          </w:p>
        </w:tc>
        <w:tc>
          <w:tcPr>
            <w:tcW w:w="1320" w:type="dxa"/>
          </w:tcPr>
          <w:p w14:paraId="5C09765B" w14:textId="77777777" w:rsidR="000615E7" w:rsidRDefault="000615E7" w:rsidP="00CD4360">
            <w:pPr>
              <w:pStyle w:val="TableBody8pt"/>
            </w:pPr>
            <w:r>
              <w:t>Node/Group</w:t>
            </w:r>
          </w:p>
        </w:tc>
        <w:tc>
          <w:tcPr>
            <w:tcW w:w="7560" w:type="dxa"/>
          </w:tcPr>
          <w:p w14:paraId="720E586C" w14:textId="77777777" w:rsidR="000615E7" w:rsidRDefault="000615E7" w:rsidP="00CD4360">
            <w:pPr>
              <w:pStyle w:val="TableBody8pt"/>
            </w:pPr>
            <w:r>
              <w:t>Number of CPUs to assign to a VM or a group of VMs</w:t>
            </w:r>
          </w:p>
        </w:tc>
      </w:tr>
      <w:tr w:rsidR="000615E7" w14:paraId="5BD8B439" w14:textId="77777777" w:rsidTr="0058095B">
        <w:trPr>
          <w:cantSplit/>
          <w:trHeight w:val="188"/>
        </w:trPr>
        <w:tc>
          <w:tcPr>
            <w:tcW w:w="1440" w:type="dxa"/>
          </w:tcPr>
          <w:p w14:paraId="14BC1325" w14:textId="77777777" w:rsidR="000615E7" w:rsidRDefault="000615E7" w:rsidP="00CD4360">
            <w:pPr>
              <w:pStyle w:val="TableBody8pt"/>
            </w:pPr>
            <w:r>
              <w:t>ram</w:t>
            </w:r>
          </w:p>
        </w:tc>
        <w:tc>
          <w:tcPr>
            <w:tcW w:w="1320" w:type="dxa"/>
          </w:tcPr>
          <w:p w14:paraId="0E373B46" w14:textId="77777777" w:rsidR="000615E7" w:rsidRDefault="000615E7" w:rsidP="00CD4360">
            <w:pPr>
              <w:pStyle w:val="TableBody8pt"/>
            </w:pPr>
            <w:r>
              <w:t>Node/Group</w:t>
            </w:r>
          </w:p>
        </w:tc>
        <w:tc>
          <w:tcPr>
            <w:tcW w:w="7560" w:type="dxa"/>
          </w:tcPr>
          <w:p w14:paraId="77E9B52F" w14:textId="77777777" w:rsidR="000615E7" w:rsidRDefault="000615E7" w:rsidP="00CD4360">
            <w:pPr>
              <w:pStyle w:val="TableBody8pt"/>
            </w:pPr>
            <w:r>
              <w:t>Amount of RAM in MB to assign to a VM or a group of VMs</w:t>
            </w:r>
          </w:p>
        </w:tc>
      </w:tr>
      <w:tr w:rsidR="000615E7" w14:paraId="61CE389E" w14:textId="77777777" w:rsidTr="0058095B">
        <w:trPr>
          <w:cantSplit/>
          <w:trHeight w:val="417"/>
        </w:trPr>
        <w:tc>
          <w:tcPr>
            <w:tcW w:w="1440" w:type="dxa"/>
          </w:tcPr>
          <w:p w14:paraId="2386DB21" w14:textId="2653238E" w:rsidR="000615E7" w:rsidRDefault="000615E7" w:rsidP="00311E7B">
            <w:pPr>
              <w:pStyle w:val="TableBody8pt"/>
            </w:pPr>
            <w:r>
              <w:t>disk2_</w:t>
            </w:r>
            <w:r w:rsidR="00311E7B">
              <w:t>size</w:t>
            </w:r>
          </w:p>
        </w:tc>
        <w:tc>
          <w:tcPr>
            <w:tcW w:w="1320" w:type="dxa"/>
          </w:tcPr>
          <w:p w14:paraId="07915476" w14:textId="77777777" w:rsidR="000615E7" w:rsidRDefault="000615E7" w:rsidP="00CD4360">
            <w:pPr>
              <w:pStyle w:val="TableBody8pt"/>
            </w:pPr>
            <w:r>
              <w:t>Node/Group</w:t>
            </w:r>
          </w:p>
        </w:tc>
        <w:tc>
          <w:tcPr>
            <w:tcW w:w="7560" w:type="dxa"/>
          </w:tcPr>
          <w:p w14:paraId="6D61F3AD" w14:textId="77777777" w:rsidR="000615E7" w:rsidRDefault="000615E7" w:rsidP="00CD4360">
            <w:pPr>
              <w:pStyle w:val="TableBody8pt"/>
            </w:pPr>
            <w:r>
              <w:t xml:space="preserve">Size of the second disk in GB to attach to a VM or a group of VMs. This variable is only mandatory on Docker nodes (UCP, DTR, </w:t>
            </w:r>
            <w:proofErr w:type="gramStart"/>
            <w:r>
              <w:t>worker</w:t>
            </w:r>
            <w:proofErr w:type="gramEnd"/>
            <w:r>
              <w:t>) and NFS node. It is not required for the logger node or the load balancers.</w:t>
            </w:r>
          </w:p>
        </w:tc>
      </w:tr>
    </w:tbl>
    <w:p w14:paraId="768FF4C7" w14:textId="77777777" w:rsidR="00734D48" w:rsidRDefault="00734D48" w:rsidP="000615E7">
      <w:pPr>
        <w:pStyle w:val="Heading2"/>
      </w:pPr>
      <w:bookmarkStart w:id="141" w:name="_Toc531698797"/>
    </w:p>
    <w:p w14:paraId="0026A9C9" w14:textId="77777777" w:rsidR="000615E7" w:rsidRDefault="000615E7" w:rsidP="000615E7">
      <w:pPr>
        <w:pStyle w:val="Heading2"/>
      </w:pPr>
      <w:bookmarkStart w:id="142" w:name="_Toc5893826"/>
      <w:r>
        <w:t>VMware configuration</w:t>
      </w:r>
      <w:bookmarkEnd w:id="141"/>
      <w:bookmarkEnd w:id="142"/>
    </w:p>
    <w:p w14:paraId="664C3A57" w14:textId="77777777" w:rsidR="000615E7" w:rsidRDefault="000615E7" w:rsidP="0058095B">
      <w:pPr>
        <w:pStyle w:val="BodyTextMetricHPELight10pt"/>
      </w:pPr>
      <w:r>
        <w:t>All VMware-related variables are mandatory and are described in</w:t>
      </w:r>
      <w:r w:rsidRPr="00566ADC">
        <w:t xml:space="preserve"> </w:t>
      </w:r>
      <w:r w:rsidRPr="00566ADC">
        <w:fldChar w:fldCharType="begin"/>
      </w:r>
      <w:r w:rsidRPr="00566ADC">
        <w:instrText xml:space="preserve"> REF _Refd17e56518 \h </w:instrText>
      </w:r>
      <w:r>
        <w:instrText xml:space="preserve"> \* MERGEFORMAT </w:instrText>
      </w:r>
      <w:r w:rsidRPr="00566ADC">
        <w:fldChar w:fldCharType="separate"/>
      </w:r>
      <w:r w:rsidR="00323A76" w:rsidRPr="00323A76">
        <w:t>Table</w:t>
      </w:r>
      <w:r w:rsidR="00323A76" w:rsidRPr="00323A76">
        <w:rPr>
          <w:rFonts w:ascii="Calibri" w:hAnsi="Calibri" w:cs="Calibri"/>
        </w:rPr>
        <w:t> </w:t>
      </w:r>
      <w:r w:rsidR="00323A76" w:rsidRPr="00323A76">
        <w:t>10</w:t>
      </w:r>
      <w:r w:rsidRPr="00566ADC">
        <w:fldChar w:fldCharType="end"/>
      </w:r>
      <w:r>
        <w:t>.</w:t>
      </w:r>
    </w:p>
    <w:p w14:paraId="15670FE6" w14:textId="77777777" w:rsidR="000615E7" w:rsidRDefault="000615E7" w:rsidP="000615E7">
      <w:pPr>
        <w:pStyle w:val="MISCTableCaptionHeader8pt"/>
      </w:pPr>
      <w:bookmarkStart w:id="143" w:name="_Refd17e56518"/>
      <w:bookmarkStart w:id="144" w:name="_Tocd17e56518"/>
      <w:r w:rsidRPr="00566ADC">
        <w:rPr>
          <w:rStyle w:val="MISCTableCaptionHeaderBold8pt"/>
        </w:rPr>
        <w:t>Table</w:t>
      </w:r>
      <w:r w:rsidRPr="00566ADC">
        <w:rPr>
          <w:rStyle w:val="MISCTableCaptionHeaderBold8pt"/>
          <w:rFonts w:ascii="Calibri" w:hAnsi="Calibri" w:cs="Calibri"/>
        </w:rPr>
        <w:t> </w:t>
      </w:r>
      <w:bookmarkStart w:id="145" w:name="_Numd17e56518"/>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323A76">
        <w:rPr>
          <w:rStyle w:val="MISCTableCaptionHeaderBold8pt"/>
          <w:noProof/>
        </w:rPr>
        <w:t>10</w:t>
      </w:r>
      <w:r w:rsidRPr="00566ADC">
        <w:rPr>
          <w:rStyle w:val="MISCTableCaptionHeaderBold8pt"/>
        </w:rPr>
        <w:fldChar w:fldCharType="end"/>
      </w:r>
      <w:bookmarkEnd w:id="143"/>
      <w:bookmarkEnd w:id="144"/>
      <w:bookmarkEnd w:id="145"/>
      <w:r w:rsidRPr="00566ADC">
        <w:rPr>
          <w:rStyle w:val="MISCTableCaptionHeaderBold8pt"/>
        </w:rPr>
        <w:t>.</w:t>
      </w:r>
      <w:r>
        <w:t xml:space="preserve"> VMware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620"/>
        <w:gridCol w:w="6960"/>
      </w:tblGrid>
      <w:tr w:rsidR="000615E7" w14:paraId="3A68AEF5" w14:textId="77777777" w:rsidTr="0083650F">
        <w:trPr>
          <w:cantSplit/>
        </w:trPr>
        <w:tc>
          <w:tcPr>
            <w:tcW w:w="1620" w:type="dxa"/>
            <w:tcBorders>
              <w:top w:val="nil"/>
              <w:bottom w:val="single" w:sz="36" w:space="0" w:color="00B388"/>
            </w:tcBorders>
          </w:tcPr>
          <w:p w14:paraId="2DD9A8D2" w14:textId="77777777" w:rsidR="000615E7" w:rsidRDefault="000615E7" w:rsidP="00CD4360">
            <w:pPr>
              <w:pStyle w:val="TableSubhead8pt"/>
            </w:pPr>
            <w:r>
              <w:t>Variable</w:t>
            </w:r>
          </w:p>
        </w:tc>
        <w:tc>
          <w:tcPr>
            <w:tcW w:w="1620" w:type="dxa"/>
            <w:tcBorders>
              <w:top w:val="nil"/>
              <w:bottom w:val="single" w:sz="36" w:space="0" w:color="00B388"/>
            </w:tcBorders>
          </w:tcPr>
          <w:p w14:paraId="122E57F5" w14:textId="77777777" w:rsidR="000615E7" w:rsidRDefault="000615E7" w:rsidP="00CD4360">
            <w:pPr>
              <w:pStyle w:val="TableSubhead8pt"/>
            </w:pPr>
            <w:r>
              <w:t>File</w:t>
            </w:r>
          </w:p>
        </w:tc>
        <w:tc>
          <w:tcPr>
            <w:tcW w:w="6960" w:type="dxa"/>
            <w:tcBorders>
              <w:top w:val="nil"/>
              <w:bottom w:val="single" w:sz="36" w:space="0" w:color="00B388"/>
            </w:tcBorders>
          </w:tcPr>
          <w:p w14:paraId="16F1196A" w14:textId="77777777" w:rsidR="000615E7" w:rsidRDefault="000615E7" w:rsidP="00CD4360">
            <w:pPr>
              <w:pStyle w:val="TableSubhead8pt"/>
            </w:pPr>
            <w:r>
              <w:t>Description</w:t>
            </w:r>
          </w:p>
        </w:tc>
      </w:tr>
      <w:tr w:rsidR="000615E7" w14:paraId="495FE0FD" w14:textId="77777777" w:rsidTr="0083650F">
        <w:trPr>
          <w:cantSplit/>
        </w:trPr>
        <w:tc>
          <w:tcPr>
            <w:tcW w:w="1620" w:type="dxa"/>
          </w:tcPr>
          <w:p w14:paraId="5D0CB05D" w14:textId="77777777" w:rsidR="000615E7" w:rsidRDefault="000615E7" w:rsidP="00CD4360">
            <w:pPr>
              <w:pStyle w:val="TableBody8pt"/>
            </w:pPr>
            <w:r>
              <w:t>vcenter_hostname</w:t>
            </w:r>
          </w:p>
        </w:tc>
        <w:tc>
          <w:tcPr>
            <w:tcW w:w="1620" w:type="dxa"/>
          </w:tcPr>
          <w:p w14:paraId="4AD6C4F0" w14:textId="0EF9146D" w:rsidR="000615E7" w:rsidRDefault="00B0382D" w:rsidP="00CD4360">
            <w:pPr>
              <w:pStyle w:val="TableBody8pt"/>
            </w:pPr>
            <w:r>
              <w:t>groups_vars/all/vars</w:t>
            </w:r>
          </w:p>
        </w:tc>
        <w:tc>
          <w:tcPr>
            <w:tcW w:w="6960" w:type="dxa"/>
          </w:tcPr>
          <w:p w14:paraId="2C4E0D45" w14:textId="77777777" w:rsidR="000615E7" w:rsidRDefault="000615E7" w:rsidP="00CD4360">
            <w:pPr>
              <w:pStyle w:val="TableBody8pt"/>
            </w:pPr>
            <w:r>
              <w:t>IP or hostname of the vCenter appliance</w:t>
            </w:r>
          </w:p>
        </w:tc>
      </w:tr>
      <w:tr w:rsidR="000615E7" w14:paraId="7B003FEF" w14:textId="77777777" w:rsidTr="0083650F">
        <w:trPr>
          <w:cantSplit/>
        </w:trPr>
        <w:tc>
          <w:tcPr>
            <w:tcW w:w="1620" w:type="dxa"/>
          </w:tcPr>
          <w:p w14:paraId="7E472A57" w14:textId="77777777" w:rsidR="000615E7" w:rsidRDefault="000615E7" w:rsidP="00CD4360">
            <w:pPr>
              <w:pStyle w:val="TableBody8pt"/>
            </w:pPr>
            <w:r>
              <w:t>vcenter_username</w:t>
            </w:r>
          </w:p>
        </w:tc>
        <w:tc>
          <w:tcPr>
            <w:tcW w:w="1620" w:type="dxa"/>
          </w:tcPr>
          <w:p w14:paraId="0B30430B" w14:textId="668D27CF" w:rsidR="000615E7" w:rsidRDefault="00B0382D" w:rsidP="00CD4360">
            <w:pPr>
              <w:pStyle w:val="TableBody8pt"/>
            </w:pPr>
            <w:r>
              <w:t>groups_vars/all/vars</w:t>
            </w:r>
          </w:p>
        </w:tc>
        <w:tc>
          <w:tcPr>
            <w:tcW w:w="6960" w:type="dxa"/>
          </w:tcPr>
          <w:p w14:paraId="5588C527" w14:textId="77777777" w:rsidR="000615E7" w:rsidRDefault="000615E7" w:rsidP="00CD4360">
            <w:pPr>
              <w:pStyle w:val="TableBody8pt"/>
            </w:pPr>
            <w:r>
              <w:t>Username to log in to the vCenter appliance. It might include a domain, for example, '</w:t>
            </w:r>
            <w:r>
              <w:rPr>
                <w:rStyle w:val="CodingLanguage"/>
              </w:rPr>
              <w:t>administrator@vsphere.local</w:t>
            </w:r>
            <w:r>
              <w:t>'.</w:t>
            </w:r>
          </w:p>
        </w:tc>
      </w:tr>
      <w:tr w:rsidR="000615E7" w14:paraId="1644BD18" w14:textId="77777777" w:rsidTr="0083650F">
        <w:trPr>
          <w:cantSplit/>
        </w:trPr>
        <w:tc>
          <w:tcPr>
            <w:tcW w:w="1620" w:type="dxa"/>
          </w:tcPr>
          <w:p w14:paraId="53A19AB3" w14:textId="77777777" w:rsidR="000615E7" w:rsidRDefault="000615E7" w:rsidP="00CD4360">
            <w:pPr>
              <w:pStyle w:val="TableBody8pt"/>
            </w:pPr>
            <w:r>
              <w:t>vcenter_password</w:t>
            </w:r>
          </w:p>
        </w:tc>
        <w:tc>
          <w:tcPr>
            <w:tcW w:w="1620" w:type="dxa"/>
          </w:tcPr>
          <w:p w14:paraId="79B8AE00" w14:textId="34479126" w:rsidR="000615E7" w:rsidRDefault="0083650F" w:rsidP="00CD4360">
            <w:pPr>
              <w:pStyle w:val="TableBody8pt"/>
            </w:pPr>
            <w:r>
              <w:rPr>
                <w:rStyle w:val="BoldEmpha"/>
              </w:rPr>
              <w:t>groups_vars/all/vault</w:t>
            </w:r>
          </w:p>
        </w:tc>
        <w:tc>
          <w:tcPr>
            <w:tcW w:w="6960" w:type="dxa"/>
          </w:tcPr>
          <w:p w14:paraId="3CF82232" w14:textId="77777777" w:rsidR="000615E7" w:rsidRDefault="000615E7" w:rsidP="00CD4360">
            <w:pPr>
              <w:pStyle w:val="TableBody8pt"/>
            </w:pPr>
            <w:r>
              <w:t xml:space="preserve">The password corresponding to the </w:t>
            </w:r>
            <w:r w:rsidRPr="00A96C4E">
              <w:rPr>
                <w:rStyle w:val="CodingLanguage"/>
              </w:rPr>
              <w:t>vcenter_username</w:t>
            </w:r>
            <w:r>
              <w:t xml:space="preserve"> user above.</w:t>
            </w:r>
          </w:p>
        </w:tc>
      </w:tr>
      <w:tr w:rsidR="000615E7" w14:paraId="1FA48B21" w14:textId="77777777" w:rsidTr="0083650F">
        <w:trPr>
          <w:cantSplit/>
        </w:trPr>
        <w:tc>
          <w:tcPr>
            <w:tcW w:w="1620" w:type="dxa"/>
          </w:tcPr>
          <w:p w14:paraId="66170EE5" w14:textId="77777777" w:rsidR="000615E7" w:rsidRDefault="000615E7" w:rsidP="00CD4360">
            <w:pPr>
              <w:pStyle w:val="TableBody8pt"/>
            </w:pPr>
            <w:r>
              <w:t>vcenter_validate_certs</w:t>
            </w:r>
          </w:p>
        </w:tc>
        <w:tc>
          <w:tcPr>
            <w:tcW w:w="1620" w:type="dxa"/>
          </w:tcPr>
          <w:p w14:paraId="1DA3447B" w14:textId="56097601" w:rsidR="000615E7" w:rsidRDefault="00B0382D" w:rsidP="00CD4360">
            <w:pPr>
              <w:pStyle w:val="TableBody8pt"/>
            </w:pPr>
            <w:r>
              <w:t>groups_vars/all/vars</w:t>
            </w:r>
          </w:p>
        </w:tc>
        <w:tc>
          <w:tcPr>
            <w:tcW w:w="6960" w:type="dxa"/>
          </w:tcPr>
          <w:p w14:paraId="1B86DBA2" w14:textId="77777777" w:rsidR="000615E7" w:rsidRDefault="000615E7" w:rsidP="00CD4360">
            <w:pPr>
              <w:pStyle w:val="TableBody8pt"/>
            </w:pPr>
            <w:r>
              <w:t>‘no’</w:t>
            </w:r>
          </w:p>
        </w:tc>
      </w:tr>
      <w:tr w:rsidR="000615E7" w14:paraId="7C7D6921" w14:textId="77777777" w:rsidTr="0083650F">
        <w:trPr>
          <w:cantSplit/>
        </w:trPr>
        <w:tc>
          <w:tcPr>
            <w:tcW w:w="1620" w:type="dxa"/>
          </w:tcPr>
          <w:p w14:paraId="067A2A16" w14:textId="77777777" w:rsidR="000615E7" w:rsidRDefault="000615E7" w:rsidP="00CD4360">
            <w:pPr>
              <w:pStyle w:val="TableBody8pt"/>
            </w:pPr>
            <w:r>
              <w:t>datacenter</w:t>
            </w:r>
          </w:p>
        </w:tc>
        <w:tc>
          <w:tcPr>
            <w:tcW w:w="1620" w:type="dxa"/>
          </w:tcPr>
          <w:p w14:paraId="17AD5135" w14:textId="70C0BDE7" w:rsidR="000615E7" w:rsidRDefault="00B0382D" w:rsidP="00CD4360">
            <w:pPr>
              <w:pStyle w:val="TableBody8pt"/>
            </w:pPr>
            <w:r>
              <w:t>groups_vars/all/vars</w:t>
            </w:r>
          </w:p>
        </w:tc>
        <w:tc>
          <w:tcPr>
            <w:tcW w:w="6960" w:type="dxa"/>
          </w:tcPr>
          <w:p w14:paraId="6F110F1B" w14:textId="77777777" w:rsidR="000615E7" w:rsidRDefault="000615E7" w:rsidP="00CD4360">
            <w:pPr>
              <w:pStyle w:val="TableBody8pt"/>
            </w:pPr>
            <w:r>
              <w:t>Name of the datacenter where the environment will be provisioned</w:t>
            </w:r>
          </w:p>
        </w:tc>
      </w:tr>
      <w:tr w:rsidR="000615E7" w14:paraId="4CE3275D" w14:textId="77777777" w:rsidTr="0083650F">
        <w:trPr>
          <w:cantSplit/>
        </w:trPr>
        <w:tc>
          <w:tcPr>
            <w:tcW w:w="1620" w:type="dxa"/>
          </w:tcPr>
          <w:p w14:paraId="72370D99" w14:textId="77777777" w:rsidR="000615E7" w:rsidRDefault="000615E7" w:rsidP="00CD4360">
            <w:pPr>
              <w:pStyle w:val="TableBody8pt"/>
            </w:pPr>
            <w:r>
              <w:t>vm_username</w:t>
            </w:r>
          </w:p>
        </w:tc>
        <w:tc>
          <w:tcPr>
            <w:tcW w:w="1620" w:type="dxa"/>
          </w:tcPr>
          <w:p w14:paraId="4511951A" w14:textId="636179FD" w:rsidR="000615E7" w:rsidRDefault="00B0382D" w:rsidP="00CD4360">
            <w:pPr>
              <w:pStyle w:val="TableBody8pt"/>
            </w:pPr>
            <w:r>
              <w:t>groups_vars/all/vars</w:t>
            </w:r>
          </w:p>
        </w:tc>
        <w:tc>
          <w:tcPr>
            <w:tcW w:w="6960" w:type="dxa"/>
          </w:tcPr>
          <w:p w14:paraId="4E91DD49" w14:textId="77777777" w:rsidR="000615E7" w:rsidRDefault="000615E7" w:rsidP="00CD4360">
            <w:pPr>
              <w:pStyle w:val="TableBody8pt"/>
            </w:pPr>
            <w:r>
              <w:t>Username to log into the VMs. It needs to match the one from the VM Template, so unless you have created a user, you must use '</w:t>
            </w:r>
            <w:r w:rsidRPr="00A96C4E">
              <w:rPr>
                <w:rStyle w:val="CodingLanguage"/>
              </w:rPr>
              <w:t>root</w:t>
            </w:r>
            <w:r>
              <w:t xml:space="preserve">'. </w:t>
            </w:r>
          </w:p>
        </w:tc>
      </w:tr>
      <w:tr w:rsidR="000615E7" w14:paraId="65C1C054" w14:textId="77777777" w:rsidTr="0083650F">
        <w:trPr>
          <w:cantSplit/>
        </w:trPr>
        <w:tc>
          <w:tcPr>
            <w:tcW w:w="1620" w:type="dxa"/>
          </w:tcPr>
          <w:p w14:paraId="4169FF90" w14:textId="77777777" w:rsidR="000615E7" w:rsidRDefault="000615E7" w:rsidP="00CD4360">
            <w:pPr>
              <w:pStyle w:val="TableBody8pt"/>
            </w:pPr>
            <w:r>
              <w:t>vm_password</w:t>
            </w:r>
          </w:p>
        </w:tc>
        <w:tc>
          <w:tcPr>
            <w:tcW w:w="1620" w:type="dxa"/>
          </w:tcPr>
          <w:p w14:paraId="1A7E1CEB" w14:textId="30647BA9" w:rsidR="000615E7" w:rsidRPr="00A96C4E" w:rsidRDefault="0083650F" w:rsidP="00CD4360">
            <w:pPr>
              <w:pStyle w:val="TableBody8pt"/>
              <w:rPr>
                <w:rStyle w:val="BoldEmpha"/>
              </w:rPr>
            </w:pPr>
            <w:r>
              <w:rPr>
                <w:rStyle w:val="BoldEmpha"/>
              </w:rPr>
              <w:t>groups_vars/all/vault</w:t>
            </w:r>
          </w:p>
        </w:tc>
        <w:tc>
          <w:tcPr>
            <w:tcW w:w="6960" w:type="dxa"/>
          </w:tcPr>
          <w:p w14:paraId="73282288" w14:textId="77777777" w:rsidR="000615E7" w:rsidRDefault="000615E7" w:rsidP="00CD4360">
            <w:pPr>
              <w:pStyle w:val="TableBody8pt"/>
            </w:pPr>
            <w:r w:rsidRPr="009B7137">
              <w:t xml:space="preserve">The password for the </w:t>
            </w:r>
            <w:r w:rsidRPr="00A96C4E">
              <w:rPr>
                <w:rStyle w:val="CodingLanguage"/>
              </w:rPr>
              <w:t>vm_username</w:t>
            </w:r>
            <w:r w:rsidRPr="009B7137">
              <w:t xml:space="preserve"> user above.</w:t>
            </w:r>
          </w:p>
        </w:tc>
      </w:tr>
      <w:tr w:rsidR="000615E7" w14:paraId="2FA7DDC9" w14:textId="77777777" w:rsidTr="0083650F">
        <w:trPr>
          <w:cantSplit/>
        </w:trPr>
        <w:tc>
          <w:tcPr>
            <w:tcW w:w="1620" w:type="dxa"/>
          </w:tcPr>
          <w:p w14:paraId="54FC3958" w14:textId="77777777" w:rsidR="000615E7" w:rsidRDefault="000615E7" w:rsidP="00CD4360">
            <w:pPr>
              <w:pStyle w:val="TableBody8pt"/>
            </w:pPr>
            <w:r>
              <w:t>vm_template</w:t>
            </w:r>
          </w:p>
        </w:tc>
        <w:tc>
          <w:tcPr>
            <w:tcW w:w="1620" w:type="dxa"/>
          </w:tcPr>
          <w:p w14:paraId="6B30D536" w14:textId="4D57ADAB" w:rsidR="000615E7" w:rsidRDefault="00B0382D" w:rsidP="00CD4360">
            <w:pPr>
              <w:pStyle w:val="TableBody8pt"/>
            </w:pPr>
            <w:r>
              <w:t>groups_vars/all/vars</w:t>
            </w:r>
          </w:p>
        </w:tc>
        <w:tc>
          <w:tcPr>
            <w:tcW w:w="6960" w:type="dxa"/>
          </w:tcPr>
          <w:p w14:paraId="4B705634" w14:textId="77777777" w:rsidR="000615E7" w:rsidRDefault="000615E7" w:rsidP="00CD4360">
            <w:pPr>
              <w:pStyle w:val="TableBody8pt"/>
            </w:pPr>
            <w:r>
              <w:t>Name of the RHEL VM Template to be use. Note that this is the name from a vCenter perspective, not the hostname.</w:t>
            </w:r>
          </w:p>
        </w:tc>
      </w:tr>
      <w:tr w:rsidR="000615E7" w14:paraId="1C062004" w14:textId="77777777" w:rsidTr="0083650F">
        <w:trPr>
          <w:cantSplit/>
        </w:trPr>
        <w:tc>
          <w:tcPr>
            <w:tcW w:w="1620" w:type="dxa"/>
          </w:tcPr>
          <w:p w14:paraId="55F43A24" w14:textId="77777777" w:rsidR="000615E7" w:rsidRDefault="000615E7" w:rsidP="00CD4360">
            <w:pPr>
              <w:pStyle w:val="TableBody8pt"/>
            </w:pPr>
            <w:r>
              <w:t>folder_name</w:t>
            </w:r>
          </w:p>
        </w:tc>
        <w:tc>
          <w:tcPr>
            <w:tcW w:w="1620" w:type="dxa"/>
          </w:tcPr>
          <w:p w14:paraId="156753EB" w14:textId="35699C46" w:rsidR="000615E7" w:rsidRDefault="00B0382D" w:rsidP="00CD4360">
            <w:pPr>
              <w:pStyle w:val="TableBody8pt"/>
            </w:pPr>
            <w:r>
              <w:t>groups_vars/all/vars</w:t>
            </w:r>
          </w:p>
        </w:tc>
        <w:tc>
          <w:tcPr>
            <w:tcW w:w="6960" w:type="dxa"/>
          </w:tcPr>
          <w:p w14:paraId="380B13DF" w14:textId="77777777" w:rsidR="000615E7" w:rsidRDefault="000615E7" w:rsidP="00CD4360">
            <w:pPr>
              <w:pStyle w:val="TableBody8pt"/>
            </w:pPr>
            <w:proofErr w:type="gramStart"/>
            <w:r>
              <w:t>vCenter</w:t>
            </w:r>
            <w:proofErr w:type="gramEnd"/>
            <w:r>
              <w:t xml:space="preserve"> folder to deploy the VMs. If you do not wish to deploy in a particular folder, the value should be </w:t>
            </w:r>
            <w:r>
              <w:rPr>
                <w:rStyle w:val="CodingLanguage"/>
              </w:rPr>
              <w:t>/</w:t>
            </w:r>
            <w:r>
              <w:t>. Note: If you want to deploy in a specific folder, you need to create this folder in the inventory of the selected datacenter before starting the deployment.</w:t>
            </w:r>
          </w:p>
        </w:tc>
      </w:tr>
      <w:tr w:rsidR="000615E7" w14:paraId="50555A9B" w14:textId="77777777" w:rsidTr="0083650F">
        <w:trPr>
          <w:cantSplit/>
        </w:trPr>
        <w:tc>
          <w:tcPr>
            <w:tcW w:w="1620" w:type="dxa"/>
          </w:tcPr>
          <w:p w14:paraId="3206F04D" w14:textId="77777777" w:rsidR="000615E7" w:rsidRDefault="000615E7" w:rsidP="00CD4360">
            <w:pPr>
              <w:pStyle w:val="TableBody8pt"/>
            </w:pPr>
            <w:r>
              <w:t>datastores</w:t>
            </w:r>
          </w:p>
        </w:tc>
        <w:tc>
          <w:tcPr>
            <w:tcW w:w="1620" w:type="dxa"/>
          </w:tcPr>
          <w:p w14:paraId="4F3D9250" w14:textId="33B33556" w:rsidR="000615E7" w:rsidRDefault="00B0382D" w:rsidP="00CD4360">
            <w:pPr>
              <w:pStyle w:val="TableBody8pt"/>
            </w:pPr>
            <w:r>
              <w:t>groups_vars/all/vars</w:t>
            </w:r>
          </w:p>
        </w:tc>
        <w:tc>
          <w:tcPr>
            <w:tcW w:w="6960" w:type="dxa"/>
          </w:tcPr>
          <w:p w14:paraId="3DFDE560" w14:textId="57C3A6F5" w:rsidR="000615E7" w:rsidRDefault="000615E7" w:rsidP="00CD4360">
            <w:pPr>
              <w:pStyle w:val="TableBody8pt"/>
            </w:pPr>
            <w:r>
              <w:t>List of datastores to be used, in list format, i.e. ['</w:t>
            </w:r>
            <w:r>
              <w:rPr>
                <w:rStyle w:val="CodingLanguage"/>
              </w:rPr>
              <w:t>Datastore1</w:t>
            </w:r>
            <w:r>
              <w:t>','</w:t>
            </w:r>
            <w:r>
              <w:rPr>
                <w:rStyle w:val="CodingLanguage"/>
              </w:rPr>
              <w:t>Datastore2</w:t>
            </w:r>
            <w:r>
              <w:t xml:space="preserve">'...]. The datastores must exist before you run the playbooks. </w:t>
            </w:r>
            <w:r w:rsidRPr="003F3C20">
              <w:t>Note that</w:t>
            </w:r>
            <w:r>
              <w:t xml:space="preserve"> each datastore should be mounted on each of</w:t>
            </w:r>
            <w:r w:rsidRPr="003F3C20">
              <w:t xml:space="preserve"> the ESXi hosts.</w:t>
            </w:r>
          </w:p>
        </w:tc>
      </w:tr>
      <w:tr w:rsidR="000615E7" w14:paraId="3566BAC0" w14:textId="77777777" w:rsidTr="0083650F">
        <w:trPr>
          <w:cantSplit/>
        </w:trPr>
        <w:tc>
          <w:tcPr>
            <w:tcW w:w="1620" w:type="dxa"/>
          </w:tcPr>
          <w:p w14:paraId="7581D821" w14:textId="77777777" w:rsidR="000615E7" w:rsidRDefault="000615E7" w:rsidP="00CD4360">
            <w:pPr>
              <w:pStyle w:val="TableBody8pt"/>
            </w:pPr>
            <w:r>
              <w:t>disk2</w:t>
            </w:r>
          </w:p>
        </w:tc>
        <w:tc>
          <w:tcPr>
            <w:tcW w:w="1620" w:type="dxa"/>
          </w:tcPr>
          <w:p w14:paraId="114D5271" w14:textId="35E2E216" w:rsidR="000615E7" w:rsidRDefault="00B0382D" w:rsidP="00CD4360">
            <w:pPr>
              <w:pStyle w:val="TableBody8pt"/>
            </w:pPr>
            <w:r>
              <w:t>groups_vars/all/vars</w:t>
            </w:r>
          </w:p>
        </w:tc>
        <w:tc>
          <w:tcPr>
            <w:tcW w:w="6960" w:type="dxa"/>
          </w:tcPr>
          <w:p w14:paraId="5E60749E" w14:textId="77777777" w:rsidR="000615E7" w:rsidRDefault="000615E7" w:rsidP="00CD4360">
            <w:pPr>
              <w:pStyle w:val="TableBody8pt"/>
            </w:pPr>
            <w:r>
              <w:t xml:space="preserve">UNIX® name of the second disk for the Docker VMs. Typically </w:t>
            </w:r>
            <w:r>
              <w:rPr>
                <w:rStyle w:val="CodingLanguage"/>
              </w:rPr>
              <w:t>/dev/sdb</w:t>
            </w:r>
          </w:p>
        </w:tc>
      </w:tr>
      <w:tr w:rsidR="000615E7" w14:paraId="2239CBE2" w14:textId="77777777" w:rsidTr="0083650F">
        <w:trPr>
          <w:cantSplit/>
        </w:trPr>
        <w:tc>
          <w:tcPr>
            <w:tcW w:w="1620" w:type="dxa"/>
          </w:tcPr>
          <w:p w14:paraId="41171A10" w14:textId="77777777" w:rsidR="000615E7" w:rsidRDefault="000615E7" w:rsidP="00CD4360">
            <w:pPr>
              <w:pStyle w:val="TableBody8pt"/>
            </w:pPr>
            <w:r>
              <w:t>disk2_part</w:t>
            </w:r>
          </w:p>
        </w:tc>
        <w:tc>
          <w:tcPr>
            <w:tcW w:w="1620" w:type="dxa"/>
          </w:tcPr>
          <w:p w14:paraId="2E4FA823" w14:textId="4351E261" w:rsidR="000615E7" w:rsidRDefault="00B0382D" w:rsidP="00CD4360">
            <w:pPr>
              <w:pStyle w:val="TableBody8pt"/>
            </w:pPr>
            <w:r>
              <w:t>groups_vars/all/vars</w:t>
            </w:r>
          </w:p>
        </w:tc>
        <w:tc>
          <w:tcPr>
            <w:tcW w:w="6960" w:type="dxa"/>
          </w:tcPr>
          <w:p w14:paraId="40F215C4" w14:textId="77777777" w:rsidR="000615E7" w:rsidRDefault="000615E7" w:rsidP="00CD4360">
            <w:pPr>
              <w:pStyle w:val="TableBody8pt"/>
            </w:pPr>
            <w:r>
              <w:t xml:space="preserve">UNIX name of the partition of the second disk for the Docker VMs. Typically </w:t>
            </w:r>
            <w:r>
              <w:rPr>
                <w:rStyle w:val="CodingLanguage"/>
              </w:rPr>
              <w:t>/dev/sdb1</w:t>
            </w:r>
          </w:p>
        </w:tc>
      </w:tr>
      <w:tr w:rsidR="000615E7" w14:paraId="426ABDF0" w14:textId="77777777" w:rsidTr="0083650F">
        <w:trPr>
          <w:cantSplit/>
        </w:trPr>
        <w:tc>
          <w:tcPr>
            <w:tcW w:w="1620" w:type="dxa"/>
          </w:tcPr>
          <w:p w14:paraId="1E4F621D" w14:textId="77777777" w:rsidR="000615E7" w:rsidRDefault="000615E7" w:rsidP="00CD4360">
            <w:pPr>
              <w:pStyle w:val="TableBody8pt"/>
            </w:pPr>
            <w:r>
              <w:t>vsphere_plugin_version</w:t>
            </w:r>
          </w:p>
        </w:tc>
        <w:tc>
          <w:tcPr>
            <w:tcW w:w="1620" w:type="dxa"/>
          </w:tcPr>
          <w:p w14:paraId="6673B12C" w14:textId="71663F1C" w:rsidR="000615E7" w:rsidRDefault="00B0382D" w:rsidP="00CD4360">
            <w:pPr>
              <w:pStyle w:val="TableBody8pt"/>
            </w:pPr>
            <w:r>
              <w:t>groups_vars/all/vars</w:t>
            </w:r>
          </w:p>
        </w:tc>
        <w:tc>
          <w:tcPr>
            <w:tcW w:w="6960" w:type="dxa"/>
          </w:tcPr>
          <w:p w14:paraId="7F60DF7D" w14:textId="77777777" w:rsidR="000615E7" w:rsidRDefault="000615E7" w:rsidP="00CD4360">
            <w:pPr>
              <w:pStyle w:val="TableBody8pt"/>
            </w:pPr>
            <w:r>
              <w:t>Version of the vSphere plugin for Docker. The default is 0.21.2 which is the latest version at the time of writing this document. The version of the plugin should match the version of the vSphere Installation Bundle (VIB) that you installed on the ESXi servers.</w:t>
            </w:r>
          </w:p>
        </w:tc>
      </w:tr>
      <w:tr w:rsidR="000615E7" w14:paraId="2B890CEF" w14:textId="77777777" w:rsidTr="0083650F">
        <w:trPr>
          <w:cantSplit/>
        </w:trPr>
        <w:tc>
          <w:tcPr>
            <w:tcW w:w="1620" w:type="dxa"/>
          </w:tcPr>
          <w:p w14:paraId="14058006" w14:textId="77777777" w:rsidR="000615E7" w:rsidRDefault="000615E7" w:rsidP="00CD4360">
            <w:pPr>
              <w:pStyle w:val="TableBody8pt"/>
            </w:pPr>
            <w:r>
              <w:lastRenderedPageBreak/>
              <w:t>vm_portgroup</w:t>
            </w:r>
          </w:p>
        </w:tc>
        <w:tc>
          <w:tcPr>
            <w:tcW w:w="1620" w:type="dxa"/>
          </w:tcPr>
          <w:p w14:paraId="320D25DF" w14:textId="0074C4F6" w:rsidR="000615E7" w:rsidRDefault="00B0382D" w:rsidP="00CD4360">
            <w:pPr>
              <w:pStyle w:val="TableBody8pt"/>
            </w:pPr>
            <w:r>
              <w:t>groups_vars/all/vars</w:t>
            </w:r>
          </w:p>
        </w:tc>
        <w:tc>
          <w:tcPr>
            <w:tcW w:w="6960" w:type="dxa"/>
          </w:tcPr>
          <w:p w14:paraId="3D729EA0" w14:textId="77777777" w:rsidR="000615E7" w:rsidRDefault="000615E7" w:rsidP="00CD4360">
            <w:pPr>
              <w:pStyle w:val="TableBody8pt"/>
            </w:pPr>
            <w:r>
              <w:t xml:space="preserve">Used by the playbook </w:t>
            </w:r>
            <w:r>
              <w:rPr>
                <w:rStyle w:val="CodingLanguage"/>
              </w:rPr>
              <w:t>create_vms.yml</w:t>
            </w:r>
            <w:r>
              <w:t xml:space="preserve">, this variable is used to specify the portgroup connected to the network that connects all the VMs. There is currently only one network. </w:t>
            </w:r>
          </w:p>
          <w:p w14:paraId="713C25F5" w14:textId="77777777" w:rsidR="000615E7" w:rsidRDefault="000615E7" w:rsidP="00CD4360">
            <w:pPr>
              <w:pStyle w:val="TableBody8pt"/>
            </w:pPr>
            <w:r>
              <w:t xml:space="preserve">It is recommended that the template which is used as the base for all deployed VMs specifies a network adapter but it is not required. If a network adapter is specified, you should not attach this adapter to a standard switch if the portgroup designated by </w:t>
            </w:r>
            <w:r>
              <w:rPr>
                <w:rStyle w:val="CodingLanguage"/>
              </w:rPr>
              <w:t>vm_portgroup</w:t>
            </w:r>
            <w:r>
              <w:t xml:space="preserve"> is connected to a distributed vSwitch. In addition, you should make sure that the adapter specifies </w:t>
            </w:r>
            <w:r>
              <w:rPr>
                <w:rStyle w:val="CodingLanguage"/>
              </w:rPr>
              <w:t>Connect At Power On</w:t>
            </w:r>
            <w:r>
              <w:t>.</w:t>
            </w:r>
          </w:p>
        </w:tc>
      </w:tr>
    </w:tbl>
    <w:p w14:paraId="43C1FA13" w14:textId="77777777" w:rsidR="000615E7" w:rsidRDefault="000615E7" w:rsidP="0058095B">
      <w:pPr>
        <w:pStyle w:val="BodyTextMetricHPELight10pt"/>
      </w:pPr>
      <w:bookmarkStart w:id="146" w:name="_Refd17e56725"/>
      <w:bookmarkStart w:id="147" w:name="_Tocd17e56725"/>
    </w:p>
    <w:p w14:paraId="3D1B92F3" w14:textId="77777777" w:rsidR="000615E7" w:rsidRDefault="000615E7" w:rsidP="000615E7">
      <w:pPr>
        <w:pStyle w:val="Heading2"/>
      </w:pPr>
      <w:bookmarkStart w:id="148" w:name="_Toc531698800"/>
      <w:bookmarkStart w:id="149" w:name="_Toc5893827"/>
      <w:r>
        <w:t>Networking configuration</w:t>
      </w:r>
      <w:bookmarkEnd w:id="146"/>
      <w:bookmarkEnd w:id="147"/>
      <w:bookmarkEnd w:id="148"/>
      <w:bookmarkEnd w:id="149"/>
    </w:p>
    <w:p w14:paraId="65E1486B" w14:textId="77777777" w:rsidR="000615E7" w:rsidRDefault="000615E7" w:rsidP="0058095B">
      <w:pPr>
        <w:pStyle w:val="BodyTextMetricHPELight10pt"/>
      </w:pPr>
      <w:r>
        <w:t>All network-related variables are mandatory and are described in</w:t>
      </w:r>
      <w:r w:rsidRPr="00566ADC">
        <w:t xml:space="preserve"> </w:t>
      </w:r>
      <w:r w:rsidRPr="00566ADC">
        <w:fldChar w:fldCharType="begin"/>
      </w:r>
      <w:r w:rsidRPr="00566ADC">
        <w:instrText xml:space="preserve"> REF _Refd17e56737 \h </w:instrText>
      </w:r>
      <w:r>
        <w:instrText xml:space="preserve"> \* MERGEFORMAT </w:instrText>
      </w:r>
      <w:r w:rsidRPr="00566ADC">
        <w:fldChar w:fldCharType="separate"/>
      </w:r>
      <w:r w:rsidR="00323A76" w:rsidRPr="00323A76">
        <w:t>Table</w:t>
      </w:r>
      <w:r w:rsidR="00323A76" w:rsidRPr="00323A76">
        <w:rPr>
          <w:rFonts w:ascii="Calibri" w:hAnsi="Calibri" w:cs="Calibri"/>
        </w:rPr>
        <w:t> </w:t>
      </w:r>
      <w:r w:rsidR="00323A76" w:rsidRPr="00323A76">
        <w:t>11</w:t>
      </w:r>
      <w:r w:rsidRPr="00566ADC">
        <w:fldChar w:fldCharType="end"/>
      </w:r>
      <w:r>
        <w:t>.</w:t>
      </w:r>
    </w:p>
    <w:p w14:paraId="0EA43067" w14:textId="77777777" w:rsidR="000615E7" w:rsidRDefault="000615E7" w:rsidP="000615E7">
      <w:pPr>
        <w:pStyle w:val="MISCTableCaptionHeader8pt"/>
      </w:pPr>
      <w:bookmarkStart w:id="150" w:name="_Refd17e56737"/>
      <w:bookmarkStart w:id="151" w:name="_Tocd17e56737"/>
      <w:r w:rsidRPr="00566ADC">
        <w:rPr>
          <w:rStyle w:val="MISCTableCaptionHeaderBold8pt"/>
        </w:rPr>
        <w:t>Table</w:t>
      </w:r>
      <w:r w:rsidRPr="00566ADC">
        <w:rPr>
          <w:rStyle w:val="MISCTableCaptionHeaderBold8pt"/>
          <w:rFonts w:ascii="Calibri" w:hAnsi="Calibri" w:cs="Calibri"/>
        </w:rPr>
        <w:t> </w:t>
      </w:r>
      <w:bookmarkStart w:id="152" w:name="_Numd17e56737"/>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323A76">
        <w:rPr>
          <w:rStyle w:val="MISCTableCaptionHeaderBold8pt"/>
          <w:noProof/>
        </w:rPr>
        <w:t>11</w:t>
      </w:r>
      <w:r w:rsidRPr="00566ADC">
        <w:rPr>
          <w:rStyle w:val="MISCTableCaptionHeaderBold8pt"/>
        </w:rPr>
        <w:fldChar w:fldCharType="end"/>
      </w:r>
      <w:bookmarkEnd w:id="150"/>
      <w:bookmarkEnd w:id="151"/>
      <w:bookmarkEnd w:id="152"/>
      <w:r w:rsidRPr="00566ADC">
        <w:rPr>
          <w:rStyle w:val="MISCTableCaptionHeaderBold8pt"/>
        </w:rPr>
        <w:t>.</w:t>
      </w:r>
      <w:r>
        <w:t xml:space="preserve"> Network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620"/>
        <w:gridCol w:w="7050"/>
      </w:tblGrid>
      <w:tr w:rsidR="000615E7" w14:paraId="5C5771E3" w14:textId="77777777" w:rsidTr="008B26C1">
        <w:trPr>
          <w:cantSplit/>
          <w:tblHeader/>
        </w:trPr>
        <w:tc>
          <w:tcPr>
            <w:tcW w:w="1530" w:type="dxa"/>
            <w:tcBorders>
              <w:top w:val="nil"/>
              <w:bottom w:val="single" w:sz="36" w:space="0" w:color="00B388"/>
            </w:tcBorders>
          </w:tcPr>
          <w:p w14:paraId="4BE198BD" w14:textId="77777777" w:rsidR="000615E7" w:rsidRDefault="000615E7" w:rsidP="00CD4360">
            <w:pPr>
              <w:pStyle w:val="TableSubhead8pt"/>
            </w:pPr>
            <w:r>
              <w:t>Variable</w:t>
            </w:r>
          </w:p>
        </w:tc>
        <w:tc>
          <w:tcPr>
            <w:tcW w:w="1620" w:type="dxa"/>
            <w:tcBorders>
              <w:top w:val="nil"/>
              <w:bottom w:val="single" w:sz="36" w:space="0" w:color="00B388"/>
            </w:tcBorders>
          </w:tcPr>
          <w:p w14:paraId="28AD62C7" w14:textId="77777777" w:rsidR="000615E7" w:rsidRDefault="000615E7" w:rsidP="00CD4360">
            <w:pPr>
              <w:pStyle w:val="TableSubhead8pt"/>
            </w:pPr>
            <w:r>
              <w:t>File</w:t>
            </w:r>
          </w:p>
        </w:tc>
        <w:tc>
          <w:tcPr>
            <w:tcW w:w="7050" w:type="dxa"/>
            <w:tcBorders>
              <w:top w:val="nil"/>
              <w:bottom w:val="single" w:sz="36" w:space="0" w:color="00B388"/>
            </w:tcBorders>
          </w:tcPr>
          <w:p w14:paraId="1EB33726" w14:textId="77777777" w:rsidR="000615E7" w:rsidRDefault="000615E7" w:rsidP="00CD4360">
            <w:pPr>
              <w:pStyle w:val="TableSubhead8pt"/>
            </w:pPr>
            <w:r>
              <w:t>Description</w:t>
            </w:r>
          </w:p>
        </w:tc>
      </w:tr>
      <w:tr w:rsidR="000615E7" w14:paraId="2E0C9532" w14:textId="77777777" w:rsidTr="008B26C1">
        <w:trPr>
          <w:cantSplit/>
        </w:trPr>
        <w:tc>
          <w:tcPr>
            <w:tcW w:w="1530" w:type="dxa"/>
          </w:tcPr>
          <w:p w14:paraId="21B8FD70" w14:textId="77777777" w:rsidR="000615E7" w:rsidRDefault="000615E7" w:rsidP="00CD4360">
            <w:pPr>
              <w:pStyle w:val="TableBody8pt"/>
            </w:pPr>
            <w:r>
              <w:t>nic_name</w:t>
            </w:r>
          </w:p>
        </w:tc>
        <w:tc>
          <w:tcPr>
            <w:tcW w:w="1620" w:type="dxa"/>
          </w:tcPr>
          <w:p w14:paraId="50DF81B6" w14:textId="1BAFDE8C" w:rsidR="000615E7" w:rsidRDefault="00B0382D" w:rsidP="00CD4360">
            <w:pPr>
              <w:pStyle w:val="TableBody8pt"/>
            </w:pPr>
            <w:r>
              <w:t>groups_vars/all/vars</w:t>
            </w:r>
          </w:p>
        </w:tc>
        <w:tc>
          <w:tcPr>
            <w:tcW w:w="7050" w:type="dxa"/>
          </w:tcPr>
          <w:p w14:paraId="297FFCA8" w14:textId="77777777" w:rsidR="000615E7" w:rsidRDefault="000615E7" w:rsidP="00CD4360">
            <w:pPr>
              <w:pStyle w:val="TableBody8pt"/>
            </w:pPr>
            <w:r>
              <w:t xml:space="preserve">Name of the device, for RHEL this is typically </w:t>
            </w:r>
            <w:r>
              <w:rPr>
                <w:rStyle w:val="CodingLanguage"/>
              </w:rPr>
              <w:t>ens192</w:t>
            </w:r>
            <w:r>
              <w:t xml:space="preserve"> and it is recommended to leave it as is.</w:t>
            </w:r>
          </w:p>
        </w:tc>
      </w:tr>
      <w:tr w:rsidR="000615E7" w14:paraId="488A0432" w14:textId="77777777" w:rsidTr="008B26C1">
        <w:trPr>
          <w:cantSplit/>
        </w:trPr>
        <w:tc>
          <w:tcPr>
            <w:tcW w:w="1530" w:type="dxa"/>
          </w:tcPr>
          <w:p w14:paraId="33C462AD" w14:textId="77777777" w:rsidR="000615E7" w:rsidRDefault="000615E7" w:rsidP="00CD4360">
            <w:pPr>
              <w:pStyle w:val="TableBody8pt"/>
            </w:pPr>
            <w:r>
              <w:t>gateway</w:t>
            </w:r>
          </w:p>
        </w:tc>
        <w:tc>
          <w:tcPr>
            <w:tcW w:w="1620" w:type="dxa"/>
          </w:tcPr>
          <w:p w14:paraId="100A5394" w14:textId="306F4783" w:rsidR="000615E7" w:rsidRDefault="00B0382D" w:rsidP="00CD4360">
            <w:pPr>
              <w:pStyle w:val="TableBody8pt"/>
            </w:pPr>
            <w:r>
              <w:t>groups_vars/all/vars</w:t>
            </w:r>
          </w:p>
        </w:tc>
        <w:tc>
          <w:tcPr>
            <w:tcW w:w="7050" w:type="dxa"/>
          </w:tcPr>
          <w:p w14:paraId="7735083D" w14:textId="77777777" w:rsidR="000615E7" w:rsidRDefault="000615E7" w:rsidP="00CD4360">
            <w:pPr>
              <w:pStyle w:val="TableBody8pt"/>
            </w:pPr>
            <w:r>
              <w:t>IP address of the gateway to be used</w:t>
            </w:r>
          </w:p>
        </w:tc>
      </w:tr>
      <w:tr w:rsidR="000615E7" w14:paraId="0A447E8E" w14:textId="77777777" w:rsidTr="008B26C1">
        <w:trPr>
          <w:cantSplit/>
        </w:trPr>
        <w:tc>
          <w:tcPr>
            <w:tcW w:w="1530" w:type="dxa"/>
          </w:tcPr>
          <w:p w14:paraId="71CFCBB3" w14:textId="77777777" w:rsidR="000615E7" w:rsidRDefault="000615E7" w:rsidP="00CD4360">
            <w:pPr>
              <w:pStyle w:val="TableBody8pt"/>
            </w:pPr>
            <w:r>
              <w:t>dns</w:t>
            </w:r>
          </w:p>
        </w:tc>
        <w:tc>
          <w:tcPr>
            <w:tcW w:w="1620" w:type="dxa"/>
          </w:tcPr>
          <w:p w14:paraId="4BC6948D" w14:textId="6FB0BEBC" w:rsidR="000615E7" w:rsidRDefault="00B0382D" w:rsidP="00CD4360">
            <w:pPr>
              <w:pStyle w:val="TableBody8pt"/>
            </w:pPr>
            <w:r>
              <w:t>groups_vars/all/vars</w:t>
            </w:r>
          </w:p>
        </w:tc>
        <w:tc>
          <w:tcPr>
            <w:tcW w:w="7050" w:type="dxa"/>
          </w:tcPr>
          <w:p w14:paraId="1C3DCF40" w14:textId="77777777" w:rsidR="000615E7" w:rsidRDefault="000615E7" w:rsidP="00CD4360">
            <w:pPr>
              <w:pStyle w:val="TableBody8pt"/>
            </w:pPr>
            <w:r>
              <w:t>List of DNS servers to be used, in list format, i.e. ['</w:t>
            </w:r>
            <w:r>
              <w:rPr>
                <w:rStyle w:val="CodingLanguage"/>
              </w:rPr>
              <w:t>10.10.173.1</w:t>
            </w:r>
            <w:r>
              <w:t>','</w:t>
            </w:r>
            <w:r>
              <w:rPr>
                <w:rStyle w:val="CodingLanguage"/>
              </w:rPr>
              <w:t>10.10.173.2</w:t>
            </w:r>
            <w:r>
              <w:t>'...]</w:t>
            </w:r>
          </w:p>
        </w:tc>
      </w:tr>
      <w:tr w:rsidR="000615E7" w14:paraId="5DFE161C" w14:textId="77777777" w:rsidTr="008B26C1">
        <w:trPr>
          <w:cantSplit/>
        </w:trPr>
        <w:tc>
          <w:tcPr>
            <w:tcW w:w="1530" w:type="dxa"/>
          </w:tcPr>
          <w:p w14:paraId="00B7B8D3" w14:textId="77777777" w:rsidR="000615E7" w:rsidRDefault="000615E7" w:rsidP="00CD4360">
            <w:pPr>
              <w:pStyle w:val="TableBody8pt"/>
            </w:pPr>
            <w:r>
              <w:t>domain_name</w:t>
            </w:r>
          </w:p>
        </w:tc>
        <w:tc>
          <w:tcPr>
            <w:tcW w:w="1620" w:type="dxa"/>
          </w:tcPr>
          <w:p w14:paraId="233A22B6" w14:textId="032A06F6" w:rsidR="000615E7" w:rsidRDefault="00B0382D" w:rsidP="00CD4360">
            <w:pPr>
              <w:pStyle w:val="TableBody8pt"/>
            </w:pPr>
            <w:r>
              <w:t>groups_vars/all/vars</w:t>
            </w:r>
          </w:p>
        </w:tc>
        <w:tc>
          <w:tcPr>
            <w:tcW w:w="7050" w:type="dxa"/>
          </w:tcPr>
          <w:p w14:paraId="08527278" w14:textId="77777777" w:rsidR="000615E7" w:rsidRDefault="000615E7" w:rsidP="00CD4360">
            <w:pPr>
              <w:pStyle w:val="TableBody8pt"/>
            </w:pPr>
            <w:r>
              <w:t>Domain name for your Virtual Machines</w:t>
            </w:r>
          </w:p>
        </w:tc>
      </w:tr>
      <w:tr w:rsidR="000615E7" w14:paraId="2574BE02" w14:textId="77777777" w:rsidTr="008B26C1">
        <w:trPr>
          <w:cantSplit/>
        </w:trPr>
        <w:tc>
          <w:tcPr>
            <w:tcW w:w="1530" w:type="dxa"/>
          </w:tcPr>
          <w:p w14:paraId="77A30E51" w14:textId="68433490" w:rsidR="000615E7" w:rsidRDefault="000615E7" w:rsidP="00CD4360">
            <w:pPr>
              <w:pStyle w:val="TableBody8pt"/>
            </w:pPr>
            <w:r>
              <w:t>ntp_server</w:t>
            </w:r>
            <w:r w:rsidR="00311E7B">
              <w:t>s</w:t>
            </w:r>
          </w:p>
        </w:tc>
        <w:tc>
          <w:tcPr>
            <w:tcW w:w="1620" w:type="dxa"/>
          </w:tcPr>
          <w:p w14:paraId="45692F5D" w14:textId="541514FA" w:rsidR="000615E7" w:rsidRDefault="00B0382D" w:rsidP="00CD4360">
            <w:pPr>
              <w:pStyle w:val="TableBody8pt"/>
            </w:pPr>
            <w:r>
              <w:t>groups_vars/all/vars</w:t>
            </w:r>
          </w:p>
        </w:tc>
        <w:tc>
          <w:tcPr>
            <w:tcW w:w="7050" w:type="dxa"/>
          </w:tcPr>
          <w:p w14:paraId="6F4AD906" w14:textId="77777777" w:rsidR="000615E7" w:rsidRDefault="000615E7" w:rsidP="00CD4360">
            <w:pPr>
              <w:pStyle w:val="TableBody8pt"/>
            </w:pPr>
            <w:r>
              <w:t>List of NTP servers to be used, in list format, i.e. ['</w:t>
            </w:r>
            <w:r>
              <w:rPr>
                <w:rStyle w:val="CodingLanguage"/>
              </w:rPr>
              <w:t>1.2.3.4</w:t>
            </w:r>
            <w:r>
              <w:t>','</w:t>
            </w:r>
            <w:hyperlink r:id="rId31">
              <w:r w:rsidRPr="002C74C6">
                <w:rPr>
                  <w:rStyle w:val="CodingLanguage"/>
                </w:rPr>
                <w:t>0.us.pool.net.org</w:t>
              </w:r>
            </w:hyperlink>
            <w:r w:rsidRPr="002C74C6">
              <w:rPr>
                <w:rStyle w:val="CodingLanguage"/>
              </w:rPr>
              <w:t>'</w:t>
            </w:r>
            <w:r>
              <w:t>...]</w:t>
            </w:r>
          </w:p>
        </w:tc>
      </w:tr>
    </w:tbl>
    <w:p w14:paraId="1AA76FC3" w14:textId="77777777" w:rsidR="008B26C1" w:rsidRDefault="008B26C1" w:rsidP="000615E7">
      <w:pPr>
        <w:pStyle w:val="Heading2"/>
      </w:pPr>
      <w:bookmarkStart w:id="153" w:name="_Refd17e56844"/>
      <w:bookmarkStart w:id="154" w:name="_Tocd17e56844"/>
      <w:bookmarkStart w:id="155" w:name="_Toc531698801"/>
    </w:p>
    <w:p w14:paraId="389740BC" w14:textId="77777777" w:rsidR="000615E7" w:rsidRDefault="000615E7" w:rsidP="000615E7">
      <w:pPr>
        <w:pStyle w:val="Heading2"/>
      </w:pPr>
      <w:bookmarkStart w:id="156" w:name="_Toc5893828"/>
      <w:r>
        <w:t>Environment configuration</w:t>
      </w:r>
      <w:bookmarkEnd w:id="153"/>
      <w:bookmarkEnd w:id="154"/>
      <w:bookmarkEnd w:id="155"/>
      <w:bookmarkEnd w:id="156"/>
    </w:p>
    <w:p w14:paraId="1D9B3F65" w14:textId="77777777" w:rsidR="000615E7" w:rsidRDefault="000615E7" w:rsidP="0058095B">
      <w:pPr>
        <w:pStyle w:val="BodyTextMetricHPELight10pt"/>
      </w:pPr>
      <w:r>
        <w:t xml:space="preserve">All Environment-related variables are described in </w:t>
      </w:r>
      <w:r w:rsidRPr="00566ADC">
        <w:fldChar w:fldCharType="begin"/>
      </w:r>
      <w:r w:rsidRPr="00566ADC">
        <w:instrText xml:space="preserve"> REF _Refd17e56856 \h </w:instrText>
      </w:r>
      <w:r>
        <w:instrText xml:space="preserve"> \* MERGEFORMAT </w:instrText>
      </w:r>
      <w:r w:rsidRPr="00566ADC">
        <w:fldChar w:fldCharType="separate"/>
      </w:r>
      <w:r w:rsidR="00323A76" w:rsidRPr="00323A76">
        <w:t>Table</w:t>
      </w:r>
      <w:r w:rsidR="00323A76" w:rsidRPr="00323A76">
        <w:rPr>
          <w:rFonts w:ascii="Calibri" w:hAnsi="Calibri" w:cs="Calibri"/>
        </w:rPr>
        <w:t> </w:t>
      </w:r>
      <w:r w:rsidR="00323A76" w:rsidRPr="00323A76">
        <w:t>12</w:t>
      </w:r>
      <w:r w:rsidRPr="00566ADC">
        <w:fldChar w:fldCharType="end"/>
      </w:r>
      <w:r>
        <w:t xml:space="preserve"> below.</w:t>
      </w:r>
    </w:p>
    <w:p w14:paraId="67DBCA06" w14:textId="77777777" w:rsidR="000615E7" w:rsidRDefault="000615E7" w:rsidP="000615E7">
      <w:pPr>
        <w:pStyle w:val="MISCTableCaptionHeader8pt"/>
      </w:pPr>
      <w:bookmarkStart w:id="157" w:name="_Refd17e56856"/>
      <w:bookmarkStart w:id="158" w:name="_Tocd17e56856"/>
      <w:r w:rsidRPr="00566ADC">
        <w:rPr>
          <w:rStyle w:val="MISCTableCaptionHeaderBold8pt"/>
        </w:rPr>
        <w:t>Table</w:t>
      </w:r>
      <w:r w:rsidRPr="00566ADC">
        <w:rPr>
          <w:rStyle w:val="MISCTableCaptionHeaderBold8pt"/>
          <w:rFonts w:ascii="Calibri" w:hAnsi="Calibri" w:cs="Calibri"/>
        </w:rPr>
        <w:t> </w:t>
      </w:r>
      <w:bookmarkStart w:id="159" w:name="_Numd17e56856"/>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323A76">
        <w:rPr>
          <w:rStyle w:val="MISCTableCaptionHeaderBold8pt"/>
          <w:noProof/>
        </w:rPr>
        <w:t>12</w:t>
      </w:r>
      <w:r w:rsidRPr="00566ADC">
        <w:rPr>
          <w:rStyle w:val="MISCTableCaptionHeaderBold8pt"/>
        </w:rPr>
        <w:fldChar w:fldCharType="end"/>
      </w:r>
      <w:bookmarkEnd w:id="157"/>
      <w:bookmarkEnd w:id="158"/>
      <w:bookmarkEnd w:id="159"/>
      <w:r w:rsidRPr="00566ADC">
        <w:rPr>
          <w:rStyle w:val="MISCTableCaptionHeaderBold8pt"/>
        </w:rPr>
        <w:t xml:space="preserve">. </w:t>
      </w:r>
      <w:r>
        <w:t>Environment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10"/>
        <w:gridCol w:w="1710"/>
        <w:gridCol w:w="7680"/>
      </w:tblGrid>
      <w:tr w:rsidR="000615E7" w14:paraId="6879D192" w14:textId="77777777" w:rsidTr="008B26C1">
        <w:trPr>
          <w:cantSplit/>
          <w:tblHeader/>
        </w:trPr>
        <w:tc>
          <w:tcPr>
            <w:tcW w:w="810" w:type="dxa"/>
            <w:tcBorders>
              <w:top w:val="nil"/>
              <w:bottom w:val="single" w:sz="36" w:space="0" w:color="00B388"/>
            </w:tcBorders>
          </w:tcPr>
          <w:p w14:paraId="75E23B31" w14:textId="77777777" w:rsidR="000615E7" w:rsidRDefault="000615E7" w:rsidP="00CD4360">
            <w:pPr>
              <w:pStyle w:val="TableSubhead8pt"/>
            </w:pPr>
            <w:r>
              <w:t>Variable</w:t>
            </w:r>
          </w:p>
        </w:tc>
        <w:tc>
          <w:tcPr>
            <w:tcW w:w="1710" w:type="dxa"/>
            <w:tcBorders>
              <w:top w:val="nil"/>
              <w:bottom w:val="single" w:sz="36" w:space="0" w:color="00B388"/>
            </w:tcBorders>
          </w:tcPr>
          <w:p w14:paraId="0305C00A" w14:textId="77777777" w:rsidR="000615E7" w:rsidRDefault="000615E7" w:rsidP="00CD4360">
            <w:pPr>
              <w:pStyle w:val="TableSubhead8pt"/>
            </w:pPr>
            <w:r>
              <w:t>File</w:t>
            </w:r>
          </w:p>
        </w:tc>
        <w:tc>
          <w:tcPr>
            <w:tcW w:w="7680" w:type="dxa"/>
            <w:tcBorders>
              <w:top w:val="nil"/>
              <w:bottom w:val="single" w:sz="36" w:space="0" w:color="00B388"/>
            </w:tcBorders>
          </w:tcPr>
          <w:p w14:paraId="0EA4EF37" w14:textId="77777777" w:rsidR="000615E7" w:rsidRDefault="000615E7" w:rsidP="00CD4360">
            <w:pPr>
              <w:pStyle w:val="TableSubhead8pt"/>
            </w:pPr>
            <w:r>
              <w:t>Description</w:t>
            </w:r>
          </w:p>
        </w:tc>
      </w:tr>
      <w:tr w:rsidR="000615E7" w14:paraId="60A70AF7" w14:textId="77777777" w:rsidTr="008B26C1">
        <w:trPr>
          <w:cantSplit/>
        </w:trPr>
        <w:tc>
          <w:tcPr>
            <w:tcW w:w="810" w:type="dxa"/>
          </w:tcPr>
          <w:p w14:paraId="2469AE8C" w14:textId="77777777" w:rsidR="000615E7" w:rsidRDefault="000615E7" w:rsidP="00CD4360">
            <w:pPr>
              <w:pStyle w:val="TableBody8pt"/>
            </w:pPr>
            <w:r>
              <w:t>env</w:t>
            </w:r>
          </w:p>
        </w:tc>
        <w:tc>
          <w:tcPr>
            <w:tcW w:w="1710" w:type="dxa"/>
          </w:tcPr>
          <w:p w14:paraId="055A08E7" w14:textId="782FFFF0" w:rsidR="000615E7" w:rsidRDefault="00B0382D" w:rsidP="00CD4360">
            <w:pPr>
              <w:pStyle w:val="TableBody8pt"/>
            </w:pPr>
            <w:r>
              <w:t>groups_vars/all/vars</w:t>
            </w:r>
          </w:p>
        </w:tc>
        <w:tc>
          <w:tcPr>
            <w:tcW w:w="7680" w:type="dxa"/>
          </w:tcPr>
          <w:p w14:paraId="6A1449CD" w14:textId="77777777" w:rsidR="000615E7" w:rsidRDefault="000615E7" w:rsidP="00CD4360">
            <w:pPr>
              <w:pStyle w:val="TableBody8pt"/>
            </w:pPr>
            <w:r>
              <w:t>Dictionary containing all environment variables. It contains three entries described below. Please leave the proxy related settings empty if not required:</w:t>
            </w:r>
          </w:p>
          <w:p w14:paraId="27602D0B" w14:textId="77777777" w:rsidR="000615E7" w:rsidRDefault="000615E7" w:rsidP="00CD4360">
            <w:pPr>
              <w:pStyle w:val="TableBody8pt"/>
            </w:pPr>
            <w:r>
              <w:rPr>
                <w:rStyle w:val="CodingLanguage"/>
              </w:rPr>
              <w:t>http_proxy</w:t>
            </w:r>
            <w:r>
              <w:t xml:space="preserve">: HTTP proxy URL, such as </w:t>
            </w:r>
            <w:r>
              <w:rPr>
                <w:rStyle w:val="CodingLanguage"/>
              </w:rPr>
              <w:t>'http</w:t>
            </w:r>
            <w:proofErr w:type="gramStart"/>
            <w:r>
              <w:rPr>
                <w:rStyle w:val="CodingLanguage"/>
              </w:rPr>
              <w:t>:/</w:t>
            </w:r>
            <w:proofErr w:type="gramEnd"/>
            <w:r>
              <w:rPr>
                <w:rStyle w:val="CodingLanguage"/>
              </w:rPr>
              <w:t>/15.184.4.2:8080'</w:t>
            </w:r>
            <w:r>
              <w:t>. This variable defines the HTTP proxy URL if your environment is behind a proxy.</w:t>
            </w:r>
          </w:p>
          <w:p w14:paraId="2FACC43B" w14:textId="77777777" w:rsidR="000615E7" w:rsidRDefault="000615E7" w:rsidP="00CD4360">
            <w:pPr>
              <w:pStyle w:val="TableBody8pt"/>
            </w:pPr>
            <w:r>
              <w:rPr>
                <w:rStyle w:val="CodingLanguage"/>
              </w:rPr>
              <w:t>https_proxy</w:t>
            </w:r>
            <w:r>
              <w:t xml:space="preserve">: HTTPS proxy URL, such as </w:t>
            </w:r>
            <w:r>
              <w:rPr>
                <w:rStyle w:val="CodingLanguage"/>
              </w:rPr>
              <w:t>'http</w:t>
            </w:r>
            <w:proofErr w:type="gramStart"/>
            <w:r>
              <w:rPr>
                <w:rStyle w:val="CodingLanguage"/>
              </w:rPr>
              <w:t>:/</w:t>
            </w:r>
            <w:proofErr w:type="gramEnd"/>
            <w:r>
              <w:rPr>
                <w:rStyle w:val="CodingLanguage"/>
              </w:rPr>
              <w:t>/15.184.4.2:8080'</w:t>
            </w:r>
            <w:r>
              <w:t>. This variable defines the HTTPS proxy URL if your environment is behind a proxy.</w:t>
            </w:r>
          </w:p>
          <w:p w14:paraId="11F0DEFB" w14:textId="77777777" w:rsidR="000615E7" w:rsidRDefault="000615E7" w:rsidP="00CD4360">
            <w:pPr>
              <w:pStyle w:val="TableBody8pt"/>
            </w:pPr>
            <w:r>
              <w:rPr>
                <w:rStyle w:val="CodingLanguage"/>
              </w:rPr>
              <w:t>no_proxy</w:t>
            </w:r>
            <w:r>
              <w:t xml:space="preserve">: List of hostnames or IPs that don't require proxy, such as </w:t>
            </w:r>
            <w:r>
              <w:rPr>
                <w:rStyle w:val="CodingLanguage"/>
              </w:rPr>
              <w:t>'localhost</w:t>
            </w:r>
            <w:proofErr w:type="gramStart"/>
            <w:r>
              <w:rPr>
                <w:rStyle w:val="CodingLanguage"/>
              </w:rPr>
              <w:t>,127.0.0.1</w:t>
            </w:r>
            <w:proofErr w:type="gramEnd"/>
            <w:r>
              <w:rPr>
                <w:rStyle w:val="CodingLanguage"/>
              </w:rPr>
              <w:t>,.cloudra.local,10.10.174.'</w:t>
            </w:r>
          </w:p>
        </w:tc>
      </w:tr>
    </w:tbl>
    <w:p w14:paraId="035C8006" w14:textId="77777777" w:rsidR="000615E7" w:rsidRPr="007F555D" w:rsidRDefault="000615E7" w:rsidP="007F555D">
      <w:bookmarkStart w:id="160" w:name="_Refd17e56929"/>
      <w:bookmarkStart w:id="161" w:name="_Tocd17e56929"/>
    </w:p>
    <w:p w14:paraId="767E2C71" w14:textId="77777777" w:rsidR="008B26C1" w:rsidRDefault="008B26C1" w:rsidP="000615E7">
      <w:pPr>
        <w:pStyle w:val="Heading2"/>
      </w:pPr>
      <w:bookmarkStart w:id="162" w:name="_Toc531698802"/>
    </w:p>
    <w:p w14:paraId="0EA814F0" w14:textId="77777777" w:rsidR="000615E7" w:rsidRDefault="000615E7" w:rsidP="000615E7">
      <w:pPr>
        <w:pStyle w:val="Heading2"/>
      </w:pPr>
      <w:bookmarkStart w:id="163" w:name="_Toc5893829"/>
      <w:r>
        <w:t>Docker configuration</w:t>
      </w:r>
      <w:bookmarkEnd w:id="160"/>
      <w:bookmarkEnd w:id="161"/>
      <w:bookmarkEnd w:id="162"/>
      <w:bookmarkEnd w:id="163"/>
    </w:p>
    <w:p w14:paraId="6137FBD9" w14:textId="77777777" w:rsidR="000615E7" w:rsidRDefault="000615E7" w:rsidP="0058095B">
      <w:pPr>
        <w:pStyle w:val="BodyTextMetricHPELight10pt"/>
      </w:pPr>
      <w:r>
        <w:t xml:space="preserve">All Docker-related variables are mandatory and are described in </w:t>
      </w:r>
      <w:r w:rsidRPr="00566ADC">
        <w:fldChar w:fldCharType="begin"/>
      </w:r>
      <w:r w:rsidRPr="00566ADC">
        <w:instrText xml:space="preserve"> REF _Refd17e56941 \h </w:instrText>
      </w:r>
      <w:r>
        <w:instrText xml:space="preserve"> \* MERGEFORMAT </w:instrText>
      </w:r>
      <w:r w:rsidRPr="00566ADC">
        <w:fldChar w:fldCharType="separate"/>
      </w:r>
      <w:r w:rsidR="00323A76" w:rsidRPr="00323A76">
        <w:t>Table</w:t>
      </w:r>
      <w:r w:rsidR="00323A76" w:rsidRPr="00323A76">
        <w:rPr>
          <w:rFonts w:ascii="Calibri" w:hAnsi="Calibri" w:cs="Calibri"/>
        </w:rPr>
        <w:t> </w:t>
      </w:r>
      <w:r w:rsidR="00323A76" w:rsidRPr="00323A76">
        <w:t>13</w:t>
      </w:r>
      <w:r w:rsidRPr="00566ADC">
        <w:fldChar w:fldCharType="end"/>
      </w:r>
      <w:r w:rsidRPr="00566ADC">
        <w:t>.</w:t>
      </w:r>
    </w:p>
    <w:p w14:paraId="3BC5AAAB" w14:textId="77777777" w:rsidR="000615E7" w:rsidRDefault="000615E7" w:rsidP="000615E7">
      <w:pPr>
        <w:pStyle w:val="MISCTableCaptionHeader8pt"/>
      </w:pPr>
      <w:bookmarkStart w:id="164" w:name="_Refd17e56941"/>
      <w:bookmarkStart w:id="165" w:name="_Tocd17e56941"/>
      <w:r w:rsidRPr="00566ADC">
        <w:rPr>
          <w:rStyle w:val="MISCTableCaptionHeaderBold8pt"/>
        </w:rPr>
        <w:t>Table</w:t>
      </w:r>
      <w:r w:rsidRPr="00566ADC">
        <w:rPr>
          <w:rStyle w:val="MISCTableCaptionHeaderBold8pt"/>
          <w:rFonts w:ascii="Calibri" w:hAnsi="Calibri" w:cs="Calibri"/>
        </w:rPr>
        <w:t> </w:t>
      </w:r>
      <w:bookmarkStart w:id="166" w:name="_Numd17e56941"/>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323A76">
        <w:rPr>
          <w:rStyle w:val="MISCTableCaptionHeaderBold8pt"/>
          <w:noProof/>
        </w:rPr>
        <w:t>13</w:t>
      </w:r>
      <w:r w:rsidRPr="00566ADC">
        <w:rPr>
          <w:rStyle w:val="MISCTableCaptionHeaderBold8pt"/>
        </w:rPr>
        <w:fldChar w:fldCharType="end"/>
      </w:r>
      <w:bookmarkEnd w:id="164"/>
      <w:bookmarkEnd w:id="165"/>
      <w:bookmarkEnd w:id="166"/>
      <w:r w:rsidRPr="00566ADC">
        <w:rPr>
          <w:rStyle w:val="MISCTableCaptionHeaderBold8pt"/>
        </w:rPr>
        <w:t xml:space="preserve">. </w:t>
      </w:r>
      <w:r>
        <w:t>Docker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800"/>
        <w:gridCol w:w="6900"/>
      </w:tblGrid>
      <w:tr w:rsidR="000615E7" w14:paraId="1942BFEC" w14:textId="77777777" w:rsidTr="008B26C1">
        <w:trPr>
          <w:cantSplit/>
        </w:trPr>
        <w:tc>
          <w:tcPr>
            <w:tcW w:w="1620" w:type="dxa"/>
            <w:tcBorders>
              <w:top w:val="nil"/>
              <w:bottom w:val="single" w:sz="36" w:space="0" w:color="00B388"/>
            </w:tcBorders>
            <w:shd w:val="clear" w:color="auto" w:fill="auto"/>
          </w:tcPr>
          <w:p w14:paraId="29313F1C" w14:textId="77777777" w:rsidR="000615E7" w:rsidRDefault="000615E7" w:rsidP="007F555D">
            <w:pPr>
              <w:pStyle w:val="TableSubhead8pt"/>
            </w:pPr>
            <w:r>
              <w:t>Variable</w:t>
            </w:r>
          </w:p>
        </w:tc>
        <w:tc>
          <w:tcPr>
            <w:tcW w:w="1800" w:type="dxa"/>
            <w:tcBorders>
              <w:top w:val="nil"/>
              <w:bottom w:val="single" w:sz="36" w:space="0" w:color="00B388"/>
            </w:tcBorders>
            <w:shd w:val="clear" w:color="auto" w:fill="auto"/>
          </w:tcPr>
          <w:p w14:paraId="614ED89B" w14:textId="77777777" w:rsidR="000615E7" w:rsidRDefault="000615E7" w:rsidP="007F555D">
            <w:pPr>
              <w:pStyle w:val="TableSubhead8pt"/>
            </w:pPr>
            <w:r>
              <w:t>File</w:t>
            </w:r>
          </w:p>
        </w:tc>
        <w:tc>
          <w:tcPr>
            <w:tcW w:w="6900" w:type="dxa"/>
            <w:tcBorders>
              <w:top w:val="nil"/>
              <w:bottom w:val="single" w:sz="36" w:space="0" w:color="00B388"/>
            </w:tcBorders>
            <w:shd w:val="clear" w:color="auto" w:fill="auto"/>
          </w:tcPr>
          <w:p w14:paraId="28D89E6F" w14:textId="77777777" w:rsidR="000615E7" w:rsidRDefault="000615E7" w:rsidP="007F555D">
            <w:pPr>
              <w:pStyle w:val="TableSubhead8pt"/>
            </w:pPr>
            <w:r>
              <w:t>Description</w:t>
            </w:r>
          </w:p>
        </w:tc>
      </w:tr>
      <w:tr w:rsidR="000615E7" w14:paraId="1E0D615C" w14:textId="77777777" w:rsidTr="008B26C1">
        <w:trPr>
          <w:cantSplit/>
        </w:trPr>
        <w:tc>
          <w:tcPr>
            <w:tcW w:w="1620" w:type="dxa"/>
            <w:tcBorders>
              <w:top w:val="single" w:sz="36" w:space="0" w:color="00B388"/>
            </w:tcBorders>
            <w:shd w:val="clear" w:color="auto" w:fill="auto"/>
          </w:tcPr>
          <w:p w14:paraId="30C99208" w14:textId="77777777" w:rsidR="000615E7" w:rsidRDefault="000615E7" w:rsidP="007F555D">
            <w:pPr>
              <w:pStyle w:val="TableBody8pt"/>
            </w:pPr>
            <w:r>
              <w:t>docker_ee_url</w:t>
            </w:r>
          </w:p>
        </w:tc>
        <w:tc>
          <w:tcPr>
            <w:tcW w:w="1800" w:type="dxa"/>
            <w:tcBorders>
              <w:top w:val="single" w:sz="36" w:space="0" w:color="00B388"/>
            </w:tcBorders>
            <w:shd w:val="clear" w:color="auto" w:fill="auto"/>
          </w:tcPr>
          <w:p w14:paraId="3FF419D1" w14:textId="0C0B27F7" w:rsidR="000615E7" w:rsidRDefault="0083650F" w:rsidP="007F555D">
            <w:pPr>
              <w:pStyle w:val="TableBody8pt"/>
            </w:pPr>
            <w:r>
              <w:rPr>
                <w:rStyle w:val="BoldEmpha"/>
              </w:rPr>
              <w:t>groups_vars/all/vault</w:t>
            </w:r>
          </w:p>
        </w:tc>
        <w:tc>
          <w:tcPr>
            <w:tcW w:w="6900" w:type="dxa"/>
            <w:tcBorders>
              <w:top w:val="single" w:sz="36" w:space="0" w:color="00B388"/>
            </w:tcBorders>
            <w:shd w:val="clear" w:color="auto" w:fill="auto"/>
          </w:tcPr>
          <w:p w14:paraId="128F49C2" w14:textId="77777777" w:rsidR="000615E7" w:rsidRDefault="000615E7" w:rsidP="007F555D">
            <w:pPr>
              <w:pStyle w:val="TableBody8pt"/>
            </w:pPr>
            <w:r>
              <w:t xml:space="preserve">Note: This is a private link to your Docker EE subscription. The value for </w:t>
            </w:r>
            <w:r>
              <w:rPr>
                <w:rStyle w:val="CodingLanguage"/>
              </w:rPr>
              <w:t>docker_ee_url</w:t>
            </w:r>
            <w:r>
              <w:t xml:space="preserve"> is the URL documented at the following address: </w:t>
            </w:r>
            <w:hyperlink r:id="rId32">
              <w:r>
                <w:rPr>
                  <w:rStyle w:val="Hyperlink"/>
                </w:rPr>
                <w:t>https://docs.docker.com/engine/installation/linux/docker-ee/rhel/</w:t>
              </w:r>
            </w:hyperlink>
            <w:r>
              <w:t>.</w:t>
            </w:r>
          </w:p>
        </w:tc>
      </w:tr>
      <w:tr w:rsidR="000615E7" w14:paraId="78B24E3B" w14:textId="77777777" w:rsidTr="008B26C1">
        <w:trPr>
          <w:cantSplit/>
          <w:trHeight w:val="247"/>
        </w:trPr>
        <w:tc>
          <w:tcPr>
            <w:tcW w:w="1620" w:type="dxa"/>
            <w:shd w:val="clear" w:color="auto" w:fill="auto"/>
          </w:tcPr>
          <w:p w14:paraId="025CBDA6" w14:textId="77777777" w:rsidR="000615E7" w:rsidRDefault="000615E7" w:rsidP="007F555D">
            <w:pPr>
              <w:pStyle w:val="TableBody8pt"/>
            </w:pPr>
            <w:r w:rsidRPr="006B5EC6">
              <w:t>docker_ee_reponame</w:t>
            </w:r>
          </w:p>
        </w:tc>
        <w:tc>
          <w:tcPr>
            <w:tcW w:w="1800" w:type="dxa"/>
            <w:shd w:val="clear" w:color="auto" w:fill="auto"/>
          </w:tcPr>
          <w:p w14:paraId="3AE437C3" w14:textId="4D84CB74" w:rsidR="000615E7" w:rsidRDefault="00B0382D" w:rsidP="007F555D">
            <w:pPr>
              <w:pStyle w:val="TableBody8pt"/>
            </w:pPr>
            <w:r>
              <w:t>groups_vars/all/vars</w:t>
            </w:r>
          </w:p>
        </w:tc>
        <w:tc>
          <w:tcPr>
            <w:tcW w:w="6900" w:type="dxa"/>
            <w:shd w:val="clear" w:color="auto" w:fill="auto"/>
          </w:tcPr>
          <w:p w14:paraId="603BFEFE" w14:textId="47AB63C1" w:rsidR="000615E7" w:rsidRDefault="00EA326C" w:rsidP="00EA326C">
            <w:pPr>
              <w:pStyle w:val="TableBody8pt"/>
            </w:pPr>
            <w:r>
              <w:t>For Docker EE 2.1</w:t>
            </w:r>
            <w:r w:rsidR="000615E7" w:rsidRPr="006B5EC6">
              <w:t xml:space="preserve">, this variable must be set to the value </w:t>
            </w:r>
            <w:r w:rsidR="000615E7" w:rsidRPr="006B5EC6">
              <w:rPr>
                <w:rStyle w:val="CodingLanguage"/>
              </w:rPr>
              <w:t>stable-</w:t>
            </w:r>
            <w:r>
              <w:rPr>
                <w:rStyle w:val="CodingLanguage"/>
              </w:rPr>
              <w:t>18.09</w:t>
            </w:r>
          </w:p>
        </w:tc>
      </w:tr>
      <w:tr w:rsidR="003C00E2" w14:paraId="75E0CFF5" w14:textId="77777777" w:rsidTr="008B26C1">
        <w:trPr>
          <w:cantSplit/>
          <w:trHeight w:val="247"/>
        </w:trPr>
        <w:tc>
          <w:tcPr>
            <w:tcW w:w="1620" w:type="dxa"/>
            <w:shd w:val="clear" w:color="auto" w:fill="auto"/>
          </w:tcPr>
          <w:p w14:paraId="18B2430D" w14:textId="02F31FE8" w:rsidR="003C00E2" w:rsidRPr="006B5EC6" w:rsidRDefault="003C00E2" w:rsidP="007F555D">
            <w:pPr>
              <w:pStyle w:val="TableBody8pt"/>
            </w:pPr>
            <w:r>
              <w:t>docker_ee_version</w:t>
            </w:r>
          </w:p>
        </w:tc>
        <w:tc>
          <w:tcPr>
            <w:tcW w:w="1800" w:type="dxa"/>
            <w:shd w:val="clear" w:color="auto" w:fill="auto"/>
          </w:tcPr>
          <w:p w14:paraId="09C31687" w14:textId="51A7379A" w:rsidR="003C00E2" w:rsidRDefault="00B0382D" w:rsidP="007F555D">
            <w:pPr>
              <w:pStyle w:val="TableBody8pt"/>
            </w:pPr>
            <w:r>
              <w:t>groups_vars/all/vars</w:t>
            </w:r>
          </w:p>
        </w:tc>
        <w:tc>
          <w:tcPr>
            <w:tcW w:w="6900" w:type="dxa"/>
            <w:shd w:val="clear" w:color="auto" w:fill="auto"/>
          </w:tcPr>
          <w:p w14:paraId="1C43F37D" w14:textId="73E58B56" w:rsidR="003C00E2" w:rsidRDefault="003C00E2" w:rsidP="00EA326C">
            <w:pPr>
              <w:pStyle w:val="TableBody8pt"/>
            </w:pPr>
            <w:r>
              <w:t xml:space="preserve">Specify an exact version of Docker EE to download from the repo defined by </w:t>
            </w:r>
            <w:r w:rsidRPr="003C00E2">
              <w:t>docker_ee_reponame</w:t>
            </w:r>
          </w:p>
        </w:tc>
      </w:tr>
      <w:tr w:rsidR="000615E7" w14:paraId="0DDE5395" w14:textId="77777777" w:rsidTr="008B26C1">
        <w:trPr>
          <w:cantSplit/>
        </w:trPr>
        <w:tc>
          <w:tcPr>
            <w:tcW w:w="1620" w:type="dxa"/>
            <w:shd w:val="clear" w:color="auto" w:fill="auto"/>
          </w:tcPr>
          <w:p w14:paraId="6B702637" w14:textId="77777777" w:rsidR="000615E7" w:rsidRDefault="000615E7" w:rsidP="007F555D">
            <w:pPr>
              <w:pStyle w:val="TableBody8pt"/>
            </w:pPr>
            <w:r>
              <w:t>rhel_version</w:t>
            </w:r>
          </w:p>
        </w:tc>
        <w:tc>
          <w:tcPr>
            <w:tcW w:w="1800" w:type="dxa"/>
            <w:shd w:val="clear" w:color="auto" w:fill="auto"/>
          </w:tcPr>
          <w:p w14:paraId="487704B1" w14:textId="63B30B0E" w:rsidR="000615E7" w:rsidRDefault="00B0382D" w:rsidP="007F555D">
            <w:pPr>
              <w:pStyle w:val="TableBody8pt"/>
            </w:pPr>
            <w:r>
              <w:t>groups_vars/all/vars</w:t>
            </w:r>
          </w:p>
        </w:tc>
        <w:tc>
          <w:tcPr>
            <w:tcW w:w="6900" w:type="dxa"/>
            <w:shd w:val="clear" w:color="auto" w:fill="auto"/>
          </w:tcPr>
          <w:p w14:paraId="18FBC5C2" w14:textId="4CC4D57C" w:rsidR="000615E7" w:rsidRDefault="000615E7" w:rsidP="007F555D">
            <w:pPr>
              <w:pStyle w:val="TableBody8pt"/>
            </w:pPr>
            <w:r>
              <w:t xml:space="preserve">For the Docker installation, this sets the version of your RHEL OS, such as </w:t>
            </w:r>
            <w:r w:rsidR="00EA326C">
              <w:rPr>
                <w:rStyle w:val="CodingLanguage"/>
              </w:rPr>
              <w:t>7.6</w:t>
            </w:r>
            <w:r>
              <w:t>. The pla</w:t>
            </w:r>
            <w:r w:rsidR="00EA326C">
              <w:t>ybooks were tested with RHEL 7.6</w:t>
            </w:r>
            <w:r>
              <w:t>.</w:t>
            </w:r>
          </w:p>
        </w:tc>
      </w:tr>
      <w:tr w:rsidR="000615E7" w14:paraId="760F9C4B" w14:textId="77777777" w:rsidTr="008B26C1">
        <w:trPr>
          <w:cantSplit/>
        </w:trPr>
        <w:tc>
          <w:tcPr>
            <w:tcW w:w="1620" w:type="dxa"/>
            <w:shd w:val="clear" w:color="auto" w:fill="auto"/>
          </w:tcPr>
          <w:p w14:paraId="25394622" w14:textId="77777777" w:rsidR="000615E7" w:rsidRDefault="000615E7" w:rsidP="007F555D">
            <w:pPr>
              <w:pStyle w:val="TableBody8pt"/>
            </w:pPr>
            <w:r>
              <w:t>dtr_version</w:t>
            </w:r>
          </w:p>
        </w:tc>
        <w:tc>
          <w:tcPr>
            <w:tcW w:w="1800" w:type="dxa"/>
            <w:shd w:val="clear" w:color="auto" w:fill="auto"/>
          </w:tcPr>
          <w:p w14:paraId="21445960" w14:textId="54A152BB" w:rsidR="000615E7" w:rsidRDefault="00B0382D" w:rsidP="007F555D">
            <w:pPr>
              <w:pStyle w:val="TableBody8pt"/>
            </w:pPr>
            <w:r>
              <w:t>groups_vars/all/vars</w:t>
            </w:r>
          </w:p>
        </w:tc>
        <w:tc>
          <w:tcPr>
            <w:tcW w:w="6900" w:type="dxa"/>
            <w:shd w:val="clear" w:color="auto" w:fill="auto"/>
          </w:tcPr>
          <w:p w14:paraId="5625753E" w14:textId="287B3E87" w:rsidR="000615E7" w:rsidRDefault="000615E7" w:rsidP="007F555D">
            <w:pPr>
              <w:pStyle w:val="TableBody8pt"/>
            </w:pPr>
            <w:r>
              <w:t xml:space="preserve">Version of the Docker DTR you wish to install. You can use a numeric version or </w:t>
            </w:r>
            <w:r>
              <w:rPr>
                <w:rStyle w:val="CodingLanguage"/>
              </w:rPr>
              <w:t>latest</w:t>
            </w:r>
            <w:r>
              <w:t xml:space="preserve"> for the most recent one. The </w:t>
            </w:r>
            <w:r w:rsidR="00C83CEA">
              <w:t>playbooks were tested with 2.6.4</w:t>
            </w:r>
            <w:r>
              <w:t>.</w:t>
            </w:r>
          </w:p>
        </w:tc>
      </w:tr>
      <w:tr w:rsidR="000615E7" w14:paraId="2D0358DE" w14:textId="77777777" w:rsidTr="008B26C1">
        <w:trPr>
          <w:cantSplit/>
        </w:trPr>
        <w:tc>
          <w:tcPr>
            <w:tcW w:w="1620" w:type="dxa"/>
            <w:shd w:val="clear" w:color="auto" w:fill="auto"/>
          </w:tcPr>
          <w:p w14:paraId="4FEBE21B" w14:textId="77777777" w:rsidR="000615E7" w:rsidRDefault="000615E7" w:rsidP="007F555D">
            <w:pPr>
              <w:pStyle w:val="TableBody8pt"/>
            </w:pPr>
            <w:r>
              <w:lastRenderedPageBreak/>
              <w:t>ucp_version</w:t>
            </w:r>
          </w:p>
        </w:tc>
        <w:tc>
          <w:tcPr>
            <w:tcW w:w="1800" w:type="dxa"/>
            <w:shd w:val="clear" w:color="auto" w:fill="auto"/>
          </w:tcPr>
          <w:p w14:paraId="274DFF33" w14:textId="4827F65F" w:rsidR="000615E7" w:rsidRDefault="00B0382D" w:rsidP="007F555D">
            <w:pPr>
              <w:pStyle w:val="TableBody8pt"/>
            </w:pPr>
            <w:r>
              <w:t>groups_vars/all/vars</w:t>
            </w:r>
          </w:p>
        </w:tc>
        <w:tc>
          <w:tcPr>
            <w:tcW w:w="6900" w:type="dxa"/>
            <w:shd w:val="clear" w:color="auto" w:fill="auto"/>
          </w:tcPr>
          <w:p w14:paraId="764415C0" w14:textId="1D3F5309" w:rsidR="000615E7" w:rsidRDefault="000615E7" w:rsidP="007F555D">
            <w:pPr>
              <w:pStyle w:val="TableBody8pt"/>
            </w:pPr>
            <w:r>
              <w:t xml:space="preserve">Version of the Docker UCP you wish to install. You can use a numeric version or </w:t>
            </w:r>
            <w:r>
              <w:rPr>
                <w:rStyle w:val="CodingLanguage"/>
              </w:rPr>
              <w:t>latest</w:t>
            </w:r>
            <w:r>
              <w:t xml:space="preserve"> for the most recent one. The play</w:t>
            </w:r>
            <w:r w:rsidR="00C83CEA">
              <w:t>books were tested with UCP 3.1.4</w:t>
            </w:r>
            <w:r>
              <w:t>.</w:t>
            </w:r>
          </w:p>
        </w:tc>
      </w:tr>
      <w:tr w:rsidR="000615E7" w14:paraId="1C3B6E7A" w14:textId="77777777" w:rsidTr="008B26C1">
        <w:trPr>
          <w:cantSplit/>
        </w:trPr>
        <w:tc>
          <w:tcPr>
            <w:tcW w:w="1620" w:type="dxa"/>
            <w:shd w:val="clear" w:color="auto" w:fill="auto"/>
          </w:tcPr>
          <w:p w14:paraId="747508B3" w14:textId="77777777" w:rsidR="000615E7" w:rsidRDefault="000615E7" w:rsidP="007F555D">
            <w:pPr>
              <w:pStyle w:val="TableBody8pt"/>
            </w:pPr>
            <w:r>
              <w:t>images_folder</w:t>
            </w:r>
          </w:p>
        </w:tc>
        <w:tc>
          <w:tcPr>
            <w:tcW w:w="1800" w:type="dxa"/>
            <w:shd w:val="clear" w:color="auto" w:fill="auto"/>
          </w:tcPr>
          <w:p w14:paraId="48DBA2E1" w14:textId="2CA361D1" w:rsidR="000615E7" w:rsidRDefault="00B0382D" w:rsidP="007F555D">
            <w:pPr>
              <w:pStyle w:val="TableBody8pt"/>
            </w:pPr>
            <w:r>
              <w:t>groups_vars/all/vars</w:t>
            </w:r>
          </w:p>
        </w:tc>
        <w:tc>
          <w:tcPr>
            <w:tcW w:w="6900" w:type="dxa"/>
            <w:shd w:val="clear" w:color="auto" w:fill="auto"/>
          </w:tcPr>
          <w:p w14:paraId="2D04624A" w14:textId="77777777" w:rsidR="000615E7" w:rsidRDefault="000615E7" w:rsidP="007F555D">
            <w:pPr>
              <w:pStyle w:val="TableBody8pt"/>
            </w:pPr>
            <w:r>
              <w:t>Directory in the NFS server that will be mounted in the DTR nodes and that will host your Docker images.</w:t>
            </w:r>
          </w:p>
        </w:tc>
      </w:tr>
      <w:tr w:rsidR="000615E7" w14:paraId="6A83D49F" w14:textId="77777777" w:rsidTr="008B26C1">
        <w:trPr>
          <w:cantSplit/>
        </w:trPr>
        <w:tc>
          <w:tcPr>
            <w:tcW w:w="1620" w:type="dxa"/>
            <w:shd w:val="clear" w:color="auto" w:fill="auto"/>
          </w:tcPr>
          <w:p w14:paraId="2F09FDA3" w14:textId="77777777" w:rsidR="000615E7" w:rsidRDefault="000615E7" w:rsidP="007F555D">
            <w:pPr>
              <w:pStyle w:val="TableBody8pt"/>
            </w:pPr>
            <w:r>
              <w:t>license_file</w:t>
            </w:r>
          </w:p>
        </w:tc>
        <w:tc>
          <w:tcPr>
            <w:tcW w:w="1800" w:type="dxa"/>
            <w:shd w:val="clear" w:color="auto" w:fill="auto"/>
          </w:tcPr>
          <w:p w14:paraId="2D541C59" w14:textId="0E1AEB51" w:rsidR="000615E7" w:rsidRDefault="00B0382D" w:rsidP="007F555D">
            <w:pPr>
              <w:pStyle w:val="TableBody8pt"/>
            </w:pPr>
            <w:r>
              <w:t>groups_vars/all/vars</w:t>
            </w:r>
          </w:p>
        </w:tc>
        <w:tc>
          <w:tcPr>
            <w:tcW w:w="6900" w:type="dxa"/>
            <w:shd w:val="clear" w:color="auto" w:fill="auto"/>
          </w:tcPr>
          <w:p w14:paraId="0ED05CC6" w14:textId="77777777" w:rsidR="000615E7" w:rsidRDefault="000615E7" w:rsidP="007F555D">
            <w:pPr>
              <w:pStyle w:val="TableBody8pt"/>
            </w:pPr>
            <w:r>
              <w:t>Full path to your Docker EE license file on your Ansible host. The license file is available from the Docker Store</w:t>
            </w:r>
          </w:p>
        </w:tc>
      </w:tr>
      <w:tr w:rsidR="000615E7" w14:paraId="2D0BB0FE" w14:textId="77777777" w:rsidTr="008B26C1">
        <w:trPr>
          <w:cantSplit/>
        </w:trPr>
        <w:tc>
          <w:tcPr>
            <w:tcW w:w="1620" w:type="dxa"/>
            <w:shd w:val="clear" w:color="auto" w:fill="auto"/>
          </w:tcPr>
          <w:p w14:paraId="5E80B68B" w14:textId="77777777" w:rsidR="000615E7" w:rsidRDefault="000615E7" w:rsidP="007F555D">
            <w:pPr>
              <w:pStyle w:val="TableBody8pt"/>
            </w:pPr>
            <w:r>
              <w:t>ucp_username</w:t>
            </w:r>
          </w:p>
        </w:tc>
        <w:tc>
          <w:tcPr>
            <w:tcW w:w="1800" w:type="dxa"/>
            <w:shd w:val="clear" w:color="auto" w:fill="auto"/>
          </w:tcPr>
          <w:p w14:paraId="0AE7EA16" w14:textId="69EE3859" w:rsidR="000615E7" w:rsidRDefault="00B0382D" w:rsidP="007F555D">
            <w:pPr>
              <w:pStyle w:val="TableBody8pt"/>
            </w:pPr>
            <w:r>
              <w:t>groups_vars/all/vars</w:t>
            </w:r>
          </w:p>
        </w:tc>
        <w:tc>
          <w:tcPr>
            <w:tcW w:w="6900" w:type="dxa"/>
            <w:shd w:val="clear" w:color="auto" w:fill="auto"/>
          </w:tcPr>
          <w:p w14:paraId="7E0BFD91" w14:textId="77777777" w:rsidR="000615E7" w:rsidRDefault="000615E7" w:rsidP="007F555D">
            <w:pPr>
              <w:pStyle w:val="TableBody8pt"/>
            </w:pPr>
            <w:r>
              <w:t xml:space="preserve">Username of the administrator user for UCP and DTR, typically </w:t>
            </w:r>
            <w:r>
              <w:rPr>
                <w:rStyle w:val="CodingLanguage"/>
              </w:rPr>
              <w:t>admin</w:t>
            </w:r>
            <w:r>
              <w:t>.</w:t>
            </w:r>
          </w:p>
        </w:tc>
      </w:tr>
      <w:tr w:rsidR="000615E7" w14:paraId="28F07A5F" w14:textId="77777777" w:rsidTr="008B26C1">
        <w:trPr>
          <w:cantSplit/>
        </w:trPr>
        <w:tc>
          <w:tcPr>
            <w:tcW w:w="1620" w:type="dxa"/>
            <w:shd w:val="clear" w:color="auto" w:fill="auto"/>
          </w:tcPr>
          <w:p w14:paraId="3491C9EE" w14:textId="77777777" w:rsidR="000615E7" w:rsidRDefault="000615E7" w:rsidP="007F555D">
            <w:pPr>
              <w:pStyle w:val="TableBody8pt"/>
            </w:pPr>
            <w:r>
              <w:t>ucp_password</w:t>
            </w:r>
          </w:p>
        </w:tc>
        <w:tc>
          <w:tcPr>
            <w:tcW w:w="1800" w:type="dxa"/>
            <w:shd w:val="clear" w:color="auto" w:fill="auto"/>
          </w:tcPr>
          <w:p w14:paraId="57FC7824" w14:textId="26DADCED" w:rsidR="000615E7" w:rsidRDefault="0083650F" w:rsidP="007F555D">
            <w:pPr>
              <w:pStyle w:val="TableBody8pt"/>
            </w:pPr>
            <w:r>
              <w:rPr>
                <w:rStyle w:val="BoldEmpha"/>
              </w:rPr>
              <w:t>groups_vars/all/vault</w:t>
            </w:r>
          </w:p>
        </w:tc>
        <w:tc>
          <w:tcPr>
            <w:tcW w:w="6900" w:type="dxa"/>
            <w:shd w:val="clear" w:color="auto" w:fill="auto"/>
          </w:tcPr>
          <w:p w14:paraId="0B99DE43" w14:textId="77777777" w:rsidR="000615E7" w:rsidRDefault="000615E7" w:rsidP="007F555D">
            <w:pPr>
              <w:pStyle w:val="TableBody8pt"/>
            </w:pPr>
            <w:r>
              <w:t xml:space="preserve">The password for the </w:t>
            </w:r>
            <w:r>
              <w:rPr>
                <w:rStyle w:val="CodingLanguage"/>
              </w:rPr>
              <w:t>ucp_username</w:t>
            </w:r>
            <w:r>
              <w:t xml:space="preserve"> account.</w:t>
            </w:r>
          </w:p>
        </w:tc>
      </w:tr>
      <w:tr w:rsidR="000615E7" w14:paraId="0A7C1D66" w14:textId="77777777" w:rsidTr="008B26C1">
        <w:trPr>
          <w:cantSplit/>
          <w:trHeight w:val="103"/>
        </w:trPr>
        <w:tc>
          <w:tcPr>
            <w:tcW w:w="1620" w:type="dxa"/>
            <w:shd w:val="clear" w:color="auto" w:fill="auto"/>
          </w:tcPr>
          <w:p w14:paraId="2C9353AC" w14:textId="77777777" w:rsidR="000615E7" w:rsidRDefault="000615E7" w:rsidP="007F555D">
            <w:pPr>
              <w:pStyle w:val="TableBody8pt"/>
            </w:pPr>
            <w:r w:rsidRPr="00776F9A">
              <w:t>docker_storage_driver</w:t>
            </w:r>
          </w:p>
        </w:tc>
        <w:tc>
          <w:tcPr>
            <w:tcW w:w="1800" w:type="dxa"/>
            <w:shd w:val="clear" w:color="auto" w:fill="auto"/>
          </w:tcPr>
          <w:p w14:paraId="2AFDBA10" w14:textId="2C96F4F3" w:rsidR="000615E7" w:rsidRDefault="00B0382D" w:rsidP="007F555D">
            <w:pPr>
              <w:pStyle w:val="TableBody8pt"/>
            </w:pPr>
            <w:r>
              <w:t>groups_vars/all/vars</w:t>
            </w:r>
          </w:p>
        </w:tc>
        <w:tc>
          <w:tcPr>
            <w:tcW w:w="6900" w:type="dxa"/>
            <w:shd w:val="clear" w:color="auto" w:fill="auto"/>
          </w:tcPr>
          <w:p w14:paraId="62D7C3B7" w14:textId="4175C693" w:rsidR="000615E7" w:rsidRDefault="000615E7" w:rsidP="007F555D">
            <w:pPr>
              <w:pStyle w:val="TableBody8pt"/>
            </w:pPr>
            <w:r w:rsidRPr="00776F9A">
              <w:t xml:space="preserve">Storage driver for Docker nodes. Accepted values are </w:t>
            </w:r>
            <w:r w:rsidRPr="00776F9A">
              <w:rPr>
                <w:rStyle w:val="CodingLanguage"/>
              </w:rPr>
              <w:t>overlay2</w:t>
            </w:r>
            <w:r w:rsidRPr="00776F9A">
              <w:t xml:space="preserve"> (the default) and </w:t>
            </w:r>
            <w:r w:rsidRPr="00776F9A">
              <w:rPr>
                <w:rStyle w:val="CodingLanguage"/>
              </w:rPr>
              <w:t>devicemapper</w:t>
            </w:r>
            <w:r w:rsidRPr="00776F9A">
              <w:t>.</w:t>
            </w:r>
            <w:r w:rsidR="00DE7DB7">
              <w:t xml:space="preserve"> </w:t>
            </w:r>
            <w:r w:rsidR="00DE7DB7" w:rsidRPr="00DE7DB7">
              <w:t xml:space="preserve">For RHEL 7.6, only </w:t>
            </w:r>
            <w:r w:rsidR="00DE7DB7" w:rsidRPr="00DE7DB7">
              <w:rPr>
                <w:rStyle w:val="CodingLanguage"/>
              </w:rPr>
              <w:t>overlay2</w:t>
            </w:r>
            <w:r w:rsidR="00DE7DB7" w:rsidRPr="00DE7DB7">
              <w:t xml:space="preserve"> is supported.</w:t>
            </w:r>
          </w:p>
        </w:tc>
      </w:tr>
    </w:tbl>
    <w:p w14:paraId="56808455" w14:textId="77777777" w:rsidR="000615E7" w:rsidRPr="007F555D" w:rsidRDefault="000615E7" w:rsidP="007F555D"/>
    <w:p w14:paraId="1B618626" w14:textId="77777777" w:rsidR="000615E7" w:rsidRDefault="000615E7" w:rsidP="0058095B">
      <w:pPr>
        <w:pStyle w:val="BodyTextMetricHPELight10pt"/>
      </w:pPr>
      <w:r>
        <w:t>To see how to use customer-supplied certificates with UCP and DTR, see Appendix B.</w:t>
      </w:r>
    </w:p>
    <w:p w14:paraId="07642E69" w14:textId="77777777" w:rsidR="000615E7" w:rsidRDefault="000615E7" w:rsidP="000615E7">
      <w:pPr>
        <w:pStyle w:val="Heading2"/>
      </w:pPr>
      <w:bookmarkStart w:id="167" w:name="_Ref523848173"/>
      <w:bookmarkStart w:id="168" w:name="_Toc531698803"/>
      <w:bookmarkStart w:id="169" w:name="_Toc5893830"/>
      <w:bookmarkStart w:id="170" w:name="_Refd17e57162"/>
      <w:bookmarkStart w:id="171" w:name="_Tocd17e57162"/>
      <w:r w:rsidRPr="00D11FDE">
        <w:t>Orchestrator configuration</w:t>
      </w:r>
      <w:bookmarkEnd w:id="167"/>
      <w:bookmarkEnd w:id="168"/>
      <w:bookmarkEnd w:id="169"/>
    </w:p>
    <w:p w14:paraId="29551404" w14:textId="77777777" w:rsidR="000615E7" w:rsidRDefault="000615E7" w:rsidP="0058095B">
      <w:pPr>
        <w:pStyle w:val="BodyTextMetricHPELight10pt"/>
      </w:pPr>
      <w:r w:rsidRPr="00D11FDE">
        <w:t xml:space="preserve">The variable </w:t>
      </w:r>
      <w:r w:rsidRPr="00105805">
        <w:rPr>
          <w:rStyle w:val="CodingLanguage"/>
        </w:rPr>
        <w:t>orchestrator</w:t>
      </w:r>
      <w:r w:rsidRPr="00D11FDE">
        <w:t xml:space="preserve"> in the [</w:t>
      </w:r>
      <w:r w:rsidRPr="00105805">
        <w:rPr>
          <w:rStyle w:val="CodingLanguage"/>
        </w:rPr>
        <w:t>worker</w:t>
      </w:r>
      <w:r w:rsidRPr="00D11FDE">
        <w:t>] group is used to specify if a worker node should be assigned to the Kubernetes orchestrator (</w:t>
      </w:r>
      <w:r w:rsidRPr="00105805">
        <w:rPr>
          <w:rStyle w:val="CodingLanguage"/>
        </w:rPr>
        <w:t>orchestrator: 'kubernetes'</w:t>
      </w:r>
      <w:r>
        <w:t>) or to the s</w:t>
      </w:r>
      <w:r w:rsidRPr="00D11FDE">
        <w:t>warm orchestrator (</w:t>
      </w:r>
      <w:r w:rsidRPr="00105805">
        <w:rPr>
          <w:rStyle w:val="CodingLanguage"/>
        </w:rPr>
        <w:t>orchestrator: 'swarm'</w:t>
      </w:r>
      <w:r w:rsidRPr="00D11FDE">
        <w:t>). In general, you should only change the orchestrator for worker nodes.</w:t>
      </w:r>
    </w:p>
    <w:p w14:paraId="3FED94D3" w14:textId="77777777" w:rsidR="000615E7" w:rsidRDefault="000615E7" w:rsidP="000615E7">
      <w:pPr>
        <w:pStyle w:val="MISCNote-Ruleabove"/>
      </w:pPr>
      <w:r>
        <w:t>Note</w:t>
      </w:r>
    </w:p>
    <w:p w14:paraId="18734569" w14:textId="77777777" w:rsidR="000615E7" w:rsidRDefault="000615E7" w:rsidP="000615E7">
      <w:pPr>
        <w:pStyle w:val="MISCNote-Rulebelow"/>
      </w:pPr>
      <w:r w:rsidRPr="00D11FDE">
        <w:t xml:space="preserve">Docker supports a third type, </w:t>
      </w:r>
      <w:r w:rsidRPr="00105805">
        <w:rPr>
          <w:rStyle w:val="CodingLanguage"/>
        </w:rPr>
        <w:t>mixed</w:t>
      </w:r>
      <w:r w:rsidRPr="00D11FDE">
        <w:t>, that enables workloads to be sc</w:t>
      </w:r>
      <w:r>
        <w:t>heduled by both Kubernetes and Docker s</w:t>
      </w:r>
      <w:r w:rsidRPr="00D11FDE">
        <w:t>warm on the same node. Mixing orchestrator types on the same node is not recommended for production deployments because of the l</w:t>
      </w:r>
      <w:r>
        <w:t>ikelihood of resource contention. As a result,</w:t>
      </w:r>
      <w:r w:rsidRPr="00D11FDE">
        <w:t xml:space="preserve"> these playbooks do not support the </w:t>
      </w:r>
      <w:r w:rsidRPr="00105805">
        <w:rPr>
          <w:rStyle w:val="CodingLanguage"/>
        </w:rPr>
        <w:t>mixed</w:t>
      </w:r>
      <w:r w:rsidRPr="00D11FDE">
        <w:t xml:space="preserve"> type.</w:t>
      </w:r>
    </w:p>
    <w:p w14:paraId="193A900F" w14:textId="77777777" w:rsidR="000615E7" w:rsidRDefault="000615E7" w:rsidP="0058095B">
      <w:pPr>
        <w:pStyle w:val="BodyTextMetricHPELight10pt"/>
      </w:pPr>
      <w:r w:rsidRPr="00D11FDE">
        <w:t>The following example shows how to set Kubernetes as the default orchestrator fo</w:t>
      </w:r>
      <w:r>
        <w:t>r worker nodes, and how to override the default to use Docker s</w:t>
      </w:r>
      <w:r w:rsidRPr="00D11FDE">
        <w:t>warm on one specific node instead.</w:t>
      </w:r>
    </w:p>
    <w:p w14:paraId="05700C56" w14:textId="77777777" w:rsidR="008B26C1" w:rsidRDefault="008B26C1" w:rsidP="008B26C1">
      <w:pPr>
        <w:pStyle w:val="BodyTextMetricHPELight10pt"/>
      </w:pPr>
      <w:r>
        <w:t xml:space="preserve">In the </w:t>
      </w:r>
      <w:r w:rsidRPr="008B26C1">
        <w:rPr>
          <w:rStyle w:val="CodingLanguage"/>
        </w:rPr>
        <w:t>vm_wrk_lnx.yml</w:t>
      </w:r>
      <w:r>
        <w:t xml:space="preserve"> file:</w:t>
      </w:r>
    </w:p>
    <w:p w14:paraId="7F980497" w14:textId="69786263" w:rsidR="008B26C1" w:rsidRPr="008B26C1" w:rsidRDefault="008B26C1" w:rsidP="008B26C1">
      <w:pPr>
        <w:pStyle w:val="BodyTextMetricHPELight10pt"/>
        <w:rPr>
          <w:rStyle w:val="CodingLanguage"/>
        </w:rPr>
      </w:pPr>
      <w:proofErr w:type="gramStart"/>
      <w:r w:rsidRPr="008B26C1">
        <w:rPr>
          <w:rStyle w:val="CodingLanguage"/>
        </w:rPr>
        <w:t>cpus</w:t>
      </w:r>
      <w:proofErr w:type="gramEnd"/>
      <w:r w:rsidRPr="008B26C1">
        <w:rPr>
          <w:rStyle w:val="CodingLanguage"/>
        </w:rPr>
        <w:t>: '4'</w:t>
      </w:r>
      <w:r w:rsidRPr="008B26C1">
        <w:rPr>
          <w:rStyle w:val="CodingLanguage"/>
        </w:rPr>
        <w:br/>
        <w:t>ram: '65536'</w:t>
      </w:r>
      <w:r w:rsidRPr="008B26C1">
        <w:rPr>
          <w:rStyle w:val="CodingLanguage"/>
        </w:rPr>
        <w:br/>
        <w:t>disk2_size: '500'</w:t>
      </w:r>
      <w:r w:rsidRPr="008B26C1">
        <w:rPr>
          <w:rStyle w:val="CodingLanguage"/>
        </w:rPr>
        <w:br/>
        <w:t>disk2: '/dev/sdb'</w:t>
      </w:r>
      <w:r w:rsidRPr="008B26C1">
        <w:rPr>
          <w:rStyle w:val="CodingLanguage"/>
        </w:rPr>
        <w:br/>
        <w:t>disk2_part: '/dev/sdb1'</w:t>
      </w:r>
      <w:r w:rsidRPr="008B26C1">
        <w:rPr>
          <w:rStyle w:val="CodingLanguage"/>
        </w:rPr>
        <w:br/>
        <w:t>orchestrator: kubernetes</w:t>
      </w:r>
    </w:p>
    <w:p w14:paraId="5F3419EB" w14:textId="77777777" w:rsidR="008B26C1" w:rsidRPr="008B26C1" w:rsidRDefault="008B26C1" w:rsidP="008958C5">
      <w:pPr>
        <w:pStyle w:val="BodyTextMetricHPELight10pt"/>
      </w:pPr>
      <w:r>
        <w:t xml:space="preserve">In the </w:t>
      </w:r>
      <w:r w:rsidRPr="008B26C1">
        <w:rPr>
          <w:rStyle w:val="CodingLanguage"/>
        </w:rPr>
        <w:t>hosts</w:t>
      </w:r>
      <w:r w:rsidRPr="008B26C1">
        <w:t xml:space="preserve"> file:</w:t>
      </w:r>
    </w:p>
    <w:p w14:paraId="4A6356EA" w14:textId="76C5A7C2" w:rsidR="008B26C1" w:rsidRPr="008B26C1" w:rsidRDefault="008B26C1" w:rsidP="008B26C1">
      <w:pPr>
        <w:pStyle w:val="BodyTextMetricHPELight10pt"/>
        <w:rPr>
          <w:rStyle w:val="CodingLanguage"/>
        </w:rPr>
      </w:pPr>
      <w:r w:rsidRPr="008B26C1">
        <w:rPr>
          <w:rStyle w:val="CodingLanguage"/>
        </w:rPr>
        <w:t>[vm_wrk_lnx</w:t>
      </w:r>
      <w:proofErr w:type="gramStart"/>
      <w:r w:rsidRPr="008B26C1">
        <w:rPr>
          <w:rStyle w:val="CodingLanguage"/>
        </w:rPr>
        <w:t>]</w:t>
      </w:r>
      <w:proofErr w:type="gramEnd"/>
      <w:r w:rsidRPr="008B26C1">
        <w:rPr>
          <w:rStyle w:val="CodingLanguage"/>
        </w:rPr>
        <w:br/>
        <w:t xml:space="preserve">hpe-worker01 ip_addr='10.10.174.122/22' esxi_host='esx04.cloudra.local' </w:t>
      </w:r>
      <w:r w:rsidRPr="008B26C1">
        <w:rPr>
          <w:rStyle w:val="CodingLanguage"/>
        </w:rPr>
        <w:br/>
        <w:t xml:space="preserve">hpe-worker02 ip_addr='10.10.174.123/22' esxi_host='esx05.cloudra.local' </w:t>
      </w:r>
      <w:r w:rsidRPr="008B26C1">
        <w:rPr>
          <w:rStyle w:val="CodingLanguage"/>
        </w:rPr>
        <w:br/>
        <w:t>hpe-worker03 ip_addr='10.10.174.124/22' esxi_host='esx06.cloudra.local' orchestrator=swarm</w:t>
      </w:r>
    </w:p>
    <w:p w14:paraId="2743808D" w14:textId="77777777" w:rsidR="000615E7" w:rsidRDefault="000615E7" w:rsidP="000615E7">
      <w:pPr>
        <w:pStyle w:val="MISCNote-Ruleabove"/>
      </w:pPr>
      <w:r>
        <w:t>Note</w:t>
      </w:r>
    </w:p>
    <w:p w14:paraId="63A77763" w14:textId="30615A52" w:rsidR="000615E7" w:rsidRDefault="000615E7" w:rsidP="0058095B">
      <w:pPr>
        <w:pStyle w:val="BodyTextMetricHPELight10pt"/>
      </w:pPr>
      <w:r w:rsidRPr="00F01248">
        <w:t xml:space="preserve">The playbooks do not change Docker's default orchestrator type which is </w:t>
      </w:r>
      <w:r w:rsidRPr="00105805">
        <w:rPr>
          <w:rStyle w:val="CodingLanguage"/>
        </w:rPr>
        <w:t>swarm</w:t>
      </w:r>
      <w:r w:rsidRPr="00F01248">
        <w:t xml:space="preserve">. Instead, the inventory is used to configure worker nodes for Kubernetes workloads or swarm workloads as explained above. If you want to change the default orchestrator type, use the method explained in the Docker documentation at </w:t>
      </w:r>
      <w:hyperlink r:id="rId33" w:anchor="set-the-default-orchestrator-type-for-new-nodes" w:history="1">
        <w:r w:rsidRPr="00F01248">
          <w:rPr>
            <w:rStyle w:val="Hyperlink"/>
          </w:rPr>
          <w:t>https://docs.docker.com/ee/ucp/admin/configure/set-orchestrator-type/#set-the-default-orchestrator-type-for-new-nodes</w:t>
        </w:r>
      </w:hyperlink>
      <w:r>
        <w:t>.</w:t>
      </w:r>
    </w:p>
    <w:p w14:paraId="2A9C0CD3" w14:textId="011C24B4" w:rsidR="000615E7" w:rsidRDefault="000615E7" w:rsidP="000615E7">
      <w:pPr>
        <w:pStyle w:val="MISCNote-Rulebelow"/>
      </w:pPr>
      <w:r w:rsidRPr="00F01248">
        <w:t>It is possible to manually change the orchestrator type for a node. When you do this, existing workloads are evicted and they are not migrated automatically to the new orchestrator. If you want the workloads to be scheduled by the new orchestrator, you must migrate them manually. More information is available in the Docker documentation at</w:t>
      </w:r>
      <w:hyperlink r:id="rId34" w:anchor="what-happens-when-you-change-a-nodes-orchestrator" w:history="1">
        <w:r w:rsidR="00D4707B">
          <w:rPr>
            <w:rStyle w:val="Hyperlink"/>
          </w:rPr>
          <w:t xml:space="preserve"> https://docs.docker.com/ee/ucp/admin/configure/set-orchestrator-type/#what-happens-when-you-change-a-nodes-orchestrator</w:t>
        </w:r>
      </w:hyperlink>
      <w:r w:rsidR="00D4707B">
        <w:t>.</w:t>
      </w:r>
    </w:p>
    <w:p w14:paraId="3FA4B7CB" w14:textId="77777777" w:rsidR="000615E7" w:rsidRDefault="000615E7" w:rsidP="000615E7">
      <w:pPr>
        <w:pStyle w:val="Heading2"/>
      </w:pPr>
      <w:bookmarkStart w:id="172" w:name="_Toc531698804"/>
      <w:bookmarkStart w:id="173" w:name="_Toc5893831"/>
      <w:r w:rsidRPr="00F01248">
        <w:lastRenderedPageBreak/>
        <w:t>Kubernetes configuration</w:t>
      </w:r>
      <w:bookmarkEnd w:id="172"/>
      <w:bookmarkEnd w:id="173"/>
    </w:p>
    <w:p w14:paraId="2D2BC8FB" w14:textId="55F3676E" w:rsidR="000615E7" w:rsidRDefault="000615E7" w:rsidP="0058095B">
      <w:pPr>
        <w:pStyle w:val="BodyTextMetricHPELight10pt"/>
      </w:pPr>
      <w:r w:rsidRPr="00F01248">
        <w:t>The current playbooks s</w:t>
      </w:r>
      <w:r w:rsidR="00FB0FE9">
        <w:t>upport the deployment of UCP 3.1</w:t>
      </w:r>
      <w:r w:rsidRPr="00F01248">
        <w:t>.* which deploys Kubernetes version 1</w:t>
      </w:r>
      <w:r w:rsidR="00FB0FE9">
        <w:t>.11</w:t>
      </w:r>
      <w:r w:rsidRPr="00F01248">
        <w:t xml:space="preserve">.*. This version of the playbooks will not work with a version of UCP </w:t>
      </w:r>
      <w:r>
        <w:t>that is lower than</w:t>
      </w:r>
      <w:r w:rsidRPr="00F01248">
        <w:t xml:space="preserve"> 3. If you wish to deploy using UCP 2.*, you will need to download </w:t>
      </w:r>
      <w:r>
        <w:t xml:space="preserve">a </w:t>
      </w:r>
      <w:r w:rsidRPr="00F01248">
        <w:t>previous release of the playbooks, which is available on the GitHub site.</w:t>
      </w:r>
    </w:p>
    <w:p w14:paraId="03C9FDAF" w14:textId="77777777" w:rsidR="000615E7" w:rsidRPr="009534F0" w:rsidRDefault="000615E7" w:rsidP="0058095B">
      <w:pPr>
        <w:pStyle w:val="BodyTextMetricHPELight10pt"/>
      </w:pPr>
      <w:r w:rsidRPr="00F01248">
        <w:t xml:space="preserve">The preceding section </w:t>
      </w:r>
      <w:r w:rsidRPr="00105805">
        <w:rPr>
          <w:u w:val="single"/>
        </w:rPr>
        <w:fldChar w:fldCharType="begin"/>
      </w:r>
      <w:r w:rsidRPr="00105805">
        <w:rPr>
          <w:u w:val="single"/>
        </w:rPr>
        <w:instrText xml:space="preserve"> REF _Ref523848173 \h </w:instrText>
      </w:r>
      <w:r>
        <w:rPr>
          <w:u w:val="single"/>
        </w:rPr>
        <w:instrText xml:space="preserve"> \* MERGEFORMAT </w:instrText>
      </w:r>
      <w:r w:rsidRPr="00105805">
        <w:rPr>
          <w:u w:val="single"/>
        </w:rPr>
      </w:r>
      <w:r w:rsidRPr="00105805">
        <w:rPr>
          <w:u w:val="single"/>
        </w:rPr>
        <w:fldChar w:fldCharType="separate"/>
      </w:r>
      <w:r w:rsidR="00323A76" w:rsidRPr="00323A76">
        <w:rPr>
          <w:u w:val="single"/>
        </w:rPr>
        <w:t>Orchestrator configuration</w:t>
      </w:r>
      <w:r w:rsidRPr="00105805">
        <w:rPr>
          <w:u w:val="single"/>
        </w:rPr>
        <w:fldChar w:fldCharType="end"/>
      </w:r>
      <w:r>
        <w:t xml:space="preserve"> </w:t>
      </w:r>
      <w:r w:rsidRPr="00F01248">
        <w:t>explains how to assign a worker node to the Kubern</w:t>
      </w:r>
      <w:r>
        <w:t>etes orchestrator. This section</w:t>
      </w:r>
      <w:r w:rsidRPr="00F01248">
        <w:t xml:space="preserve"> covers specific Kubernetes configuration, including how to set the pod CIDR and how to configure Kubernetes Persistent Volumes.</w:t>
      </w:r>
    </w:p>
    <w:p w14:paraId="7715D466" w14:textId="77777777" w:rsidR="000615E7" w:rsidRDefault="000615E7" w:rsidP="000615E7">
      <w:pPr>
        <w:pStyle w:val="Heading3"/>
      </w:pPr>
      <w:r>
        <w:t>Pod CIDR</w:t>
      </w:r>
    </w:p>
    <w:p w14:paraId="1B82453E" w14:textId="47C7D179" w:rsidR="000615E7" w:rsidRDefault="000615E7" w:rsidP="0058095B">
      <w:pPr>
        <w:pStyle w:val="BodyTextMetricHPELight10pt"/>
      </w:pPr>
      <w:r>
        <w:t xml:space="preserve">The variable </w:t>
      </w:r>
      <w:r w:rsidRPr="00105805">
        <w:rPr>
          <w:rStyle w:val="CodingLanguage"/>
        </w:rPr>
        <w:t>k8s_pod_cidr</w:t>
      </w:r>
      <w:r>
        <w:t xml:space="preserve"> is specified in </w:t>
      </w:r>
      <w:r w:rsidR="00B0382D">
        <w:rPr>
          <w:rStyle w:val="CodingLanguage"/>
        </w:rPr>
        <w:t>groups_vars/all/vars</w:t>
      </w:r>
      <w:r>
        <w:t xml:space="preserve"> and configures a custom range of IP addresses to be used by pods. The specific range that you use should be dedicated to the cluster.</w:t>
      </w:r>
    </w:p>
    <w:p w14:paraId="00ADAAA9" w14:textId="77777777" w:rsidR="00D4707B" w:rsidRDefault="000615E7" w:rsidP="00D4707B">
      <w:pPr>
        <w:pStyle w:val="BodyTextMetricHPELight10pt"/>
        <w:spacing w:after="0"/>
      </w:pPr>
      <w:r>
        <w:t xml:space="preserve">The default value is </w:t>
      </w:r>
      <w:r w:rsidRPr="00105805">
        <w:rPr>
          <w:rStyle w:val="CodingLanguage"/>
        </w:rPr>
        <w:t>192.168.0.0/16</w:t>
      </w:r>
      <w:r>
        <w:t>. To set an alternative value, use the variable as shown in the example:</w:t>
      </w:r>
    </w:p>
    <w:p w14:paraId="2F605FF9" w14:textId="77777777" w:rsidR="00D4707B" w:rsidRDefault="00D4707B" w:rsidP="00D4707B">
      <w:pPr>
        <w:pStyle w:val="BodyTextMetricHPELight10pt"/>
        <w:spacing w:after="0"/>
      </w:pPr>
    </w:p>
    <w:p w14:paraId="43CA455C" w14:textId="2178B910" w:rsidR="00D4707B" w:rsidRDefault="000615E7" w:rsidP="00D4707B">
      <w:pPr>
        <w:pStyle w:val="BodyTextMetricHPELight10pt"/>
        <w:spacing w:after="0"/>
        <w:rPr>
          <w:rStyle w:val="CodingLanguage"/>
        </w:rPr>
      </w:pPr>
      <w:r w:rsidRPr="00105805">
        <w:rPr>
          <w:rStyle w:val="CodingLanguage"/>
        </w:rPr>
        <w:t xml:space="preserve">    k8s_pod_cidr: 192.168.128.0/17</w:t>
      </w:r>
    </w:p>
    <w:p w14:paraId="1F4EAB8A" w14:textId="77777777" w:rsidR="00D4707B" w:rsidRPr="00D4707B" w:rsidRDefault="00D4707B" w:rsidP="00D4707B">
      <w:pPr>
        <w:pStyle w:val="BodyTextMetricHPELight10pt"/>
        <w:spacing w:after="0"/>
        <w:rPr>
          <w:rStyle w:val="CodingLanguage"/>
          <w:rFonts w:ascii="MetricHPE Light" w:hAnsi="MetricHPE Light"/>
        </w:rPr>
      </w:pPr>
    </w:p>
    <w:p w14:paraId="1094C859" w14:textId="77777777" w:rsidR="000615E7" w:rsidRDefault="000615E7" w:rsidP="000615E7">
      <w:pPr>
        <w:pStyle w:val="Heading3"/>
      </w:pPr>
      <w:bookmarkStart w:id="174" w:name="_Ref523938358"/>
      <w:r w:rsidRPr="00F01248">
        <w:t>Kubernetes Persistent Volume configuration</w:t>
      </w:r>
      <w:bookmarkEnd w:id="174"/>
    </w:p>
    <w:p w14:paraId="36D6AAEA" w14:textId="524FAB1D" w:rsidR="000615E7" w:rsidRDefault="000615E7" w:rsidP="0058095B">
      <w:pPr>
        <w:pStyle w:val="BodyTextMetricHPELight10pt"/>
      </w:pPr>
      <w:r w:rsidRPr="00F01248">
        <w:t>Variables related to the configuration of Kubernetes Persistent Volumes are shown in</w:t>
      </w:r>
      <w:r w:rsidR="00D4707B" w:rsidRPr="00D4707B">
        <w:t xml:space="preserve"> </w:t>
      </w:r>
      <w:r w:rsidR="00D4707B" w:rsidRPr="00D4707B">
        <w:fldChar w:fldCharType="begin"/>
      </w:r>
      <w:r w:rsidR="00D4707B" w:rsidRPr="00D4707B">
        <w:instrText xml:space="preserve"> REF _Ref4055069 \h </w:instrText>
      </w:r>
      <w:r w:rsidR="00D4707B">
        <w:instrText xml:space="preserve"> \* MERGEFORMAT </w:instrText>
      </w:r>
      <w:r w:rsidR="00D4707B" w:rsidRPr="00D4707B">
        <w:fldChar w:fldCharType="separate"/>
      </w:r>
      <w:r w:rsidR="00323A76" w:rsidRPr="00323A76">
        <w:t>Table 14</w:t>
      </w:r>
      <w:r w:rsidR="00D4707B" w:rsidRPr="00D4707B">
        <w:fldChar w:fldCharType="end"/>
      </w:r>
      <w:r w:rsidR="00D4707B" w:rsidRPr="00D4707B">
        <w:t>.</w:t>
      </w:r>
    </w:p>
    <w:p w14:paraId="6467AFC4" w14:textId="10E88886" w:rsidR="000615E7" w:rsidRDefault="000615E7" w:rsidP="00D4707B">
      <w:bookmarkStart w:id="175" w:name="_Ref523848569"/>
      <w:bookmarkStart w:id="176" w:name="_Ref4055069"/>
      <w:r w:rsidRPr="00105805">
        <w:rPr>
          <w:rStyle w:val="MISCTableCaptionHeaderBold8pt"/>
        </w:rPr>
        <w:t xml:space="preserve">Table </w:t>
      </w:r>
      <w:r w:rsidRPr="00105805">
        <w:rPr>
          <w:rStyle w:val="MISCTableCaptionHeaderBold8pt"/>
        </w:rPr>
        <w:fldChar w:fldCharType="begin"/>
      </w:r>
      <w:r w:rsidRPr="00105805">
        <w:rPr>
          <w:rStyle w:val="MISCTableCaptionHeaderBold8pt"/>
        </w:rPr>
        <w:instrText xml:space="preserve"> SEQ Table \* ARABIC </w:instrText>
      </w:r>
      <w:r w:rsidRPr="00105805">
        <w:rPr>
          <w:rStyle w:val="MISCTableCaptionHeaderBold8pt"/>
        </w:rPr>
        <w:fldChar w:fldCharType="separate"/>
      </w:r>
      <w:r w:rsidR="00323A76">
        <w:rPr>
          <w:rStyle w:val="MISCTableCaptionHeaderBold8pt"/>
          <w:noProof/>
        </w:rPr>
        <w:t>14</w:t>
      </w:r>
      <w:r w:rsidRPr="00105805">
        <w:rPr>
          <w:rStyle w:val="MISCTableCaptionHeaderBold8pt"/>
        </w:rPr>
        <w:fldChar w:fldCharType="end"/>
      </w:r>
      <w:bookmarkEnd w:id="175"/>
      <w:bookmarkEnd w:id="176"/>
      <w:r w:rsidRPr="00105805">
        <w:rPr>
          <w:rStyle w:val="MISCTableCaptionHeaderBold8pt"/>
        </w:rPr>
        <w:t>.</w:t>
      </w:r>
      <w:r>
        <w:t xml:space="preserve"> </w:t>
      </w:r>
      <w:r w:rsidRPr="00F01248">
        <w:t>Kubernetes Persistent Volume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30"/>
        <w:gridCol w:w="1710"/>
        <w:gridCol w:w="6060"/>
      </w:tblGrid>
      <w:tr w:rsidR="000615E7" w14:paraId="31A48A40" w14:textId="77777777" w:rsidTr="00CD4360">
        <w:trPr>
          <w:cantSplit/>
          <w:tblHeader/>
        </w:trPr>
        <w:tc>
          <w:tcPr>
            <w:tcW w:w="2430" w:type="dxa"/>
            <w:tcBorders>
              <w:top w:val="nil"/>
              <w:bottom w:val="single" w:sz="36" w:space="0" w:color="00B388"/>
            </w:tcBorders>
          </w:tcPr>
          <w:p w14:paraId="78CEED75" w14:textId="77777777" w:rsidR="000615E7" w:rsidRDefault="000615E7" w:rsidP="00CD4360">
            <w:pPr>
              <w:pStyle w:val="TableSubhead8pt"/>
            </w:pPr>
            <w:r>
              <w:t>Variable</w:t>
            </w:r>
          </w:p>
        </w:tc>
        <w:tc>
          <w:tcPr>
            <w:tcW w:w="1710" w:type="dxa"/>
            <w:tcBorders>
              <w:top w:val="nil"/>
              <w:bottom w:val="single" w:sz="36" w:space="0" w:color="00B388"/>
            </w:tcBorders>
          </w:tcPr>
          <w:p w14:paraId="357899FD" w14:textId="77777777" w:rsidR="000615E7" w:rsidRDefault="000615E7" w:rsidP="00CD4360">
            <w:pPr>
              <w:pStyle w:val="TableSubhead8pt"/>
            </w:pPr>
            <w:r>
              <w:t>File</w:t>
            </w:r>
          </w:p>
        </w:tc>
        <w:tc>
          <w:tcPr>
            <w:tcW w:w="6060" w:type="dxa"/>
            <w:tcBorders>
              <w:top w:val="nil"/>
              <w:bottom w:val="single" w:sz="36" w:space="0" w:color="00B388"/>
            </w:tcBorders>
          </w:tcPr>
          <w:p w14:paraId="6EB85BBE" w14:textId="77777777" w:rsidR="000615E7" w:rsidRDefault="000615E7" w:rsidP="00CD4360">
            <w:pPr>
              <w:pStyle w:val="TableSubhead8pt"/>
            </w:pPr>
            <w:r>
              <w:t>Description</w:t>
            </w:r>
          </w:p>
        </w:tc>
      </w:tr>
      <w:tr w:rsidR="000615E7" w14:paraId="2846336B" w14:textId="77777777" w:rsidTr="00CD4360">
        <w:trPr>
          <w:cantSplit/>
        </w:trPr>
        <w:tc>
          <w:tcPr>
            <w:tcW w:w="2430" w:type="dxa"/>
          </w:tcPr>
          <w:p w14:paraId="10588767" w14:textId="175F5C4E" w:rsidR="000615E7" w:rsidRDefault="00A9320A" w:rsidP="00CD4360">
            <w:pPr>
              <w:pStyle w:val="TableBody8pt"/>
            </w:pPr>
            <w:r w:rsidRPr="00A9320A">
              <w:t>nfs_provisioner_namespace</w:t>
            </w:r>
          </w:p>
        </w:tc>
        <w:tc>
          <w:tcPr>
            <w:tcW w:w="1710" w:type="dxa"/>
          </w:tcPr>
          <w:p w14:paraId="2F4F3F34" w14:textId="60545AF8" w:rsidR="000615E7" w:rsidRDefault="00B0382D" w:rsidP="00CD4360">
            <w:pPr>
              <w:pStyle w:val="TableBody8pt"/>
            </w:pPr>
            <w:r>
              <w:t>groups_vars/all/vars</w:t>
            </w:r>
          </w:p>
        </w:tc>
        <w:tc>
          <w:tcPr>
            <w:tcW w:w="6060" w:type="dxa"/>
          </w:tcPr>
          <w:p w14:paraId="0E387DFE" w14:textId="0E8B9E38" w:rsidR="000615E7" w:rsidRDefault="00A9320A" w:rsidP="00A9320A">
            <w:pPr>
              <w:pStyle w:val="TableBody8pt"/>
            </w:pPr>
            <w:r w:rsidRPr="00A9320A">
              <w:t xml:space="preserve">The Kubernetes namespace, for example, </w:t>
            </w:r>
            <w:r w:rsidRPr="00A9320A">
              <w:rPr>
                <w:rStyle w:val="CodingLanguage"/>
              </w:rPr>
              <w:t>nfsstorage</w:t>
            </w:r>
          </w:p>
        </w:tc>
      </w:tr>
      <w:tr w:rsidR="00A9320A" w14:paraId="4979266F" w14:textId="77777777" w:rsidTr="00CD4360">
        <w:trPr>
          <w:cantSplit/>
        </w:trPr>
        <w:tc>
          <w:tcPr>
            <w:tcW w:w="2430" w:type="dxa"/>
          </w:tcPr>
          <w:p w14:paraId="45983F6F" w14:textId="5D989FB1" w:rsidR="00A9320A" w:rsidRPr="00F01248" w:rsidRDefault="00A9320A" w:rsidP="00CD4360">
            <w:pPr>
              <w:pStyle w:val="TableBody8pt"/>
            </w:pPr>
            <w:r w:rsidRPr="00F01248">
              <w:t>nfs_provisioner_role</w:t>
            </w:r>
          </w:p>
        </w:tc>
        <w:tc>
          <w:tcPr>
            <w:tcW w:w="1710" w:type="dxa"/>
          </w:tcPr>
          <w:p w14:paraId="7CC65A11" w14:textId="779CE1F1" w:rsidR="00A9320A" w:rsidRDefault="00B0382D" w:rsidP="00CD4360">
            <w:pPr>
              <w:pStyle w:val="TableBody8pt"/>
            </w:pPr>
            <w:r>
              <w:t>groups_vars/all/vars</w:t>
            </w:r>
          </w:p>
        </w:tc>
        <w:tc>
          <w:tcPr>
            <w:tcW w:w="6060" w:type="dxa"/>
          </w:tcPr>
          <w:p w14:paraId="607A28B9" w14:textId="6E240B74" w:rsidR="00A9320A" w:rsidRPr="00F01248" w:rsidRDefault="00A9320A" w:rsidP="00CD4360">
            <w:pPr>
              <w:pStyle w:val="TableBody8pt"/>
            </w:pPr>
            <w:r w:rsidRPr="00A9320A">
              <w:t xml:space="preserve">Name of the role to create, for example, </w:t>
            </w:r>
            <w:r w:rsidRPr="00A9320A">
              <w:rPr>
                <w:rStyle w:val="CodingLanguage"/>
              </w:rPr>
              <w:t>nfs-provisioner-runner</w:t>
            </w:r>
            <w:r w:rsidRPr="00A9320A">
              <w:t>.</w:t>
            </w:r>
          </w:p>
        </w:tc>
      </w:tr>
      <w:tr w:rsidR="00A9320A" w14:paraId="30CB3B1E" w14:textId="77777777" w:rsidTr="00CD4360">
        <w:trPr>
          <w:cantSplit/>
        </w:trPr>
        <w:tc>
          <w:tcPr>
            <w:tcW w:w="2430" w:type="dxa"/>
          </w:tcPr>
          <w:p w14:paraId="03452C16" w14:textId="43202B87" w:rsidR="00A9320A" w:rsidRPr="00F01248" w:rsidRDefault="00A9320A" w:rsidP="00CD4360">
            <w:pPr>
              <w:pStyle w:val="TableBody8pt"/>
            </w:pPr>
            <w:r w:rsidRPr="00A9320A">
              <w:t>nfs_provisioner_serviceaccount</w:t>
            </w:r>
          </w:p>
        </w:tc>
        <w:tc>
          <w:tcPr>
            <w:tcW w:w="1710" w:type="dxa"/>
          </w:tcPr>
          <w:p w14:paraId="0FB8E9A3" w14:textId="5FDE43C6" w:rsidR="00A9320A" w:rsidRPr="00A9320A" w:rsidRDefault="00B0382D" w:rsidP="00CD4360">
            <w:pPr>
              <w:pStyle w:val="TableBody8pt"/>
            </w:pPr>
            <w:r>
              <w:t>groups_vars/all/vars</w:t>
            </w:r>
          </w:p>
        </w:tc>
        <w:tc>
          <w:tcPr>
            <w:tcW w:w="6060" w:type="dxa"/>
          </w:tcPr>
          <w:p w14:paraId="43E7DB0C" w14:textId="3C75294F" w:rsidR="00A9320A" w:rsidRPr="00A9320A" w:rsidRDefault="00A9320A" w:rsidP="00CD4360">
            <w:pPr>
              <w:pStyle w:val="TableBody8pt"/>
            </w:pPr>
            <w:r w:rsidRPr="00A9320A">
              <w:t xml:space="preserve">The Kubernetes service account name to use for RBAC purposes, for example, </w:t>
            </w:r>
            <w:r w:rsidRPr="00A9320A">
              <w:rPr>
                <w:rStyle w:val="CodingLanguage"/>
              </w:rPr>
              <w:t>nfs-provisioner</w:t>
            </w:r>
          </w:p>
        </w:tc>
      </w:tr>
      <w:tr w:rsidR="000615E7" w14:paraId="038AF74B" w14:textId="77777777" w:rsidTr="00CD4360">
        <w:trPr>
          <w:cantSplit/>
        </w:trPr>
        <w:tc>
          <w:tcPr>
            <w:tcW w:w="2430" w:type="dxa"/>
          </w:tcPr>
          <w:p w14:paraId="282F67EA" w14:textId="77777777" w:rsidR="000615E7" w:rsidRDefault="000615E7" w:rsidP="00CD4360">
            <w:pPr>
              <w:pStyle w:val="TableBody8pt"/>
            </w:pPr>
            <w:r>
              <w:t>nfs_provisioner_name</w:t>
            </w:r>
          </w:p>
        </w:tc>
        <w:tc>
          <w:tcPr>
            <w:tcW w:w="1710" w:type="dxa"/>
          </w:tcPr>
          <w:p w14:paraId="3DB23FE5" w14:textId="276D7409" w:rsidR="000615E7" w:rsidRDefault="00B0382D" w:rsidP="00CD4360">
            <w:pPr>
              <w:pStyle w:val="TableBody8pt"/>
            </w:pPr>
            <w:r>
              <w:t>groups_vars/all/vars</w:t>
            </w:r>
          </w:p>
        </w:tc>
        <w:tc>
          <w:tcPr>
            <w:tcW w:w="6060" w:type="dxa"/>
          </w:tcPr>
          <w:p w14:paraId="7A49FD65" w14:textId="77777777" w:rsidR="000615E7" w:rsidRDefault="000615E7" w:rsidP="00CD4360">
            <w:pPr>
              <w:pStyle w:val="TableBody8pt"/>
            </w:pPr>
            <w:r w:rsidRPr="00F01248">
              <w:t xml:space="preserve">Name of the provisioner, for example, </w:t>
            </w:r>
            <w:r w:rsidRPr="00105805">
              <w:rPr>
                <w:rStyle w:val="CodingLanguage"/>
              </w:rPr>
              <w:t>hpe.com/nfs</w:t>
            </w:r>
          </w:p>
        </w:tc>
      </w:tr>
      <w:tr w:rsidR="000615E7" w14:paraId="3EFACD2E" w14:textId="77777777" w:rsidTr="00CD4360">
        <w:trPr>
          <w:cantSplit/>
        </w:trPr>
        <w:tc>
          <w:tcPr>
            <w:tcW w:w="2430" w:type="dxa"/>
          </w:tcPr>
          <w:p w14:paraId="053DA56F" w14:textId="77777777" w:rsidR="000615E7" w:rsidRDefault="000615E7" w:rsidP="00CD4360">
            <w:pPr>
              <w:pStyle w:val="TableBody8pt"/>
            </w:pPr>
            <w:r w:rsidRPr="00F01248">
              <w:t>nfs_provisioner_storage_class_name</w:t>
            </w:r>
          </w:p>
        </w:tc>
        <w:tc>
          <w:tcPr>
            <w:tcW w:w="1710" w:type="dxa"/>
          </w:tcPr>
          <w:p w14:paraId="290034BE" w14:textId="591DAD54" w:rsidR="000615E7" w:rsidRDefault="00B0382D" w:rsidP="00CD4360">
            <w:pPr>
              <w:pStyle w:val="TableBody8pt"/>
            </w:pPr>
            <w:r>
              <w:t>groups_vars/all/vars</w:t>
            </w:r>
          </w:p>
        </w:tc>
        <w:tc>
          <w:tcPr>
            <w:tcW w:w="6060" w:type="dxa"/>
          </w:tcPr>
          <w:p w14:paraId="07F43751" w14:textId="77777777" w:rsidR="000615E7" w:rsidRDefault="000615E7" w:rsidP="00CD4360">
            <w:pPr>
              <w:pStyle w:val="TableBody8pt"/>
            </w:pPr>
            <w:r w:rsidRPr="00F01248">
              <w:t xml:space="preserve">Name of the storage class to create, for example, </w:t>
            </w:r>
            <w:r w:rsidRPr="00105805">
              <w:rPr>
                <w:rStyle w:val="CodingLanguage"/>
              </w:rPr>
              <w:t>nfs</w:t>
            </w:r>
          </w:p>
        </w:tc>
      </w:tr>
      <w:tr w:rsidR="000615E7" w14:paraId="2C589D1E" w14:textId="77777777" w:rsidTr="00CD4360">
        <w:trPr>
          <w:cantSplit/>
        </w:trPr>
        <w:tc>
          <w:tcPr>
            <w:tcW w:w="2430" w:type="dxa"/>
          </w:tcPr>
          <w:p w14:paraId="369E44BD" w14:textId="77777777" w:rsidR="000615E7" w:rsidRDefault="000615E7" w:rsidP="00CD4360">
            <w:pPr>
              <w:pStyle w:val="TableBody8pt"/>
            </w:pPr>
            <w:r w:rsidRPr="00F01248">
              <w:t>nfs_provisioner_server_ip</w:t>
            </w:r>
          </w:p>
        </w:tc>
        <w:tc>
          <w:tcPr>
            <w:tcW w:w="1710" w:type="dxa"/>
          </w:tcPr>
          <w:p w14:paraId="70BFD721" w14:textId="2E1AB870" w:rsidR="000615E7" w:rsidRDefault="00B0382D" w:rsidP="00CD4360">
            <w:pPr>
              <w:pStyle w:val="TableBody8pt"/>
            </w:pPr>
            <w:r>
              <w:t>groups_vars/all/vars</w:t>
            </w:r>
          </w:p>
        </w:tc>
        <w:tc>
          <w:tcPr>
            <w:tcW w:w="6060" w:type="dxa"/>
          </w:tcPr>
          <w:p w14:paraId="0AAD1057" w14:textId="75BE8A39" w:rsidR="000615E7" w:rsidRDefault="000615E7" w:rsidP="00CD4360">
            <w:pPr>
              <w:pStyle w:val="TableBody8pt"/>
            </w:pPr>
            <w:r w:rsidRPr="00F01248">
              <w:t xml:space="preserve">IP address (or FQDN) of your external NFS server, for example, </w:t>
            </w:r>
            <w:r w:rsidRPr="00105805">
              <w:rPr>
                <w:rStyle w:val="CodingLanguage"/>
              </w:rPr>
              <w:t>hpe</w:t>
            </w:r>
            <w:r w:rsidR="00A9320A">
              <w:rPr>
                <w:rStyle w:val="CodingLanguage"/>
              </w:rPr>
              <w:t>2</w:t>
            </w:r>
            <w:r w:rsidRPr="00105805">
              <w:rPr>
                <w:rStyle w:val="CodingLanguage"/>
              </w:rPr>
              <w:t>-nfs.cloudra.local</w:t>
            </w:r>
          </w:p>
        </w:tc>
      </w:tr>
      <w:tr w:rsidR="000615E7" w14:paraId="24F6F8CF" w14:textId="77777777" w:rsidTr="00CD4360">
        <w:trPr>
          <w:cantSplit/>
        </w:trPr>
        <w:tc>
          <w:tcPr>
            <w:tcW w:w="2430" w:type="dxa"/>
          </w:tcPr>
          <w:p w14:paraId="5E9054A0" w14:textId="77777777" w:rsidR="000615E7" w:rsidRDefault="000615E7" w:rsidP="00CD4360">
            <w:pPr>
              <w:pStyle w:val="TableBody8pt"/>
            </w:pPr>
            <w:r w:rsidRPr="00F01248">
              <w:t>nfs_provisioner_server_share</w:t>
            </w:r>
          </w:p>
        </w:tc>
        <w:tc>
          <w:tcPr>
            <w:tcW w:w="1710" w:type="dxa"/>
          </w:tcPr>
          <w:p w14:paraId="620B57F6" w14:textId="0F44E469" w:rsidR="000615E7" w:rsidRDefault="00B0382D" w:rsidP="00CD4360">
            <w:pPr>
              <w:pStyle w:val="TableBody8pt"/>
            </w:pPr>
            <w:r>
              <w:t>groups_vars/all/vars</w:t>
            </w:r>
          </w:p>
        </w:tc>
        <w:tc>
          <w:tcPr>
            <w:tcW w:w="6060" w:type="dxa"/>
          </w:tcPr>
          <w:p w14:paraId="683A7066" w14:textId="77777777" w:rsidR="000615E7" w:rsidRDefault="000615E7" w:rsidP="00CD4360">
            <w:pPr>
              <w:pStyle w:val="TableBody8pt"/>
            </w:pPr>
            <w:r w:rsidRPr="00F01248">
              <w:t xml:space="preserve">Name of the NFS share where all the persistent volume data will be stored, for example, </w:t>
            </w:r>
            <w:r w:rsidRPr="00105805">
              <w:rPr>
                <w:rStyle w:val="CodingLanguage"/>
              </w:rPr>
              <w:t>/k8s</w:t>
            </w:r>
          </w:p>
        </w:tc>
      </w:tr>
    </w:tbl>
    <w:p w14:paraId="48DF21B5" w14:textId="77777777" w:rsidR="008A04A0" w:rsidRDefault="008A04A0" w:rsidP="000615E7">
      <w:pPr>
        <w:pStyle w:val="Heading4"/>
      </w:pPr>
    </w:p>
    <w:p w14:paraId="5E5B8059" w14:textId="77777777" w:rsidR="000615E7" w:rsidRDefault="000615E7" w:rsidP="000615E7">
      <w:pPr>
        <w:pStyle w:val="Heading4"/>
        <w:rPr>
          <w:szCs w:val="24"/>
        </w:rPr>
      </w:pPr>
      <w:r>
        <w:t>Related playbooks</w:t>
      </w:r>
    </w:p>
    <w:p w14:paraId="7757C8AB" w14:textId="12FAEC69" w:rsidR="000615E7" w:rsidRPr="009534F0" w:rsidRDefault="000615E7" w:rsidP="005F26C8">
      <w:pPr>
        <w:pStyle w:val="BodyTextMetricHPELight10pt"/>
      </w:pPr>
      <w:r w:rsidRPr="00076ABE">
        <w:t>The</w:t>
      </w:r>
      <w:r>
        <w:t xml:space="preserve"> playbook</w:t>
      </w:r>
      <w:r w:rsidRPr="009534F0">
        <w:rPr>
          <w:rStyle w:val="CodingLanguage"/>
        </w:rPr>
        <w:t xml:space="preserve"> </w:t>
      </w:r>
      <w:r w:rsidR="008A04A0">
        <w:rPr>
          <w:rStyle w:val="CodingLanguage"/>
        </w:rPr>
        <w:t>playbooks/</w:t>
      </w:r>
      <w:r w:rsidRPr="00105805">
        <w:rPr>
          <w:rStyle w:val="CodingLanguage"/>
        </w:rPr>
        <w:t>nfs-provisioner.yml</w:t>
      </w:r>
      <w:r w:rsidRPr="00076ABE">
        <w:t xml:space="preserve"> is used to enable a dynamic NFS provisioner which can be used to automatically create and allocate Kubernetes persistent volumes. The backend storage is provided by an NFS backend. This playbook is run from the Ansible box after downloading a UCP client bundle for the </w:t>
      </w:r>
      <w:r w:rsidRPr="00105805">
        <w:rPr>
          <w:rStyle w:val="CodingLanguage"/>
        </w:rPr>
        <w:t>admin</w:t>
      </w:r>
      <w:r w:rsidRPr="00076ABE">
        <w:t xml:space="preserve"> account and sourcing the downloaded </w:t>
      </w:r>
      <w:r w:rsidRPr="00105805">
        <w:rPr>
          <w:rStyle w:val="CodingLanguage"/>
        </w:rPr>
        <w:t>env.sh</w:t>
      </w:r>
      <w:r w:rsidRPr="00076ABE">
        <w:t xml:space="preserve"> file. For more information on using this playbook, see the section</w:t>
      </w:r>
      <w:r w:rsidR="00163AA6">
        <w:t xml:space="preserve"> </w:t>
      </w:r>
      <w:r w:rsidR="00163AA6">
        <w:fldChar w:fldCharType="begin"/>
      </w:r>
      <w:r w:rsidR="00163AA6">
        <w:instrText xml:space="preserve"> REF _Ref5893648 \h </w:instrText>
      </w:r>
      <w:r w:rsidR="00163AA6">
        <w:fldChar w:fldCharType="separate"/>
      </w:r>
      <w:r w:rsidR="00323A76">
        <w:t>Configuring storage</w:t>
      </w:r>
      <w:r w:rsidR="00163AA6">
        <w:fldChar w:fldCharType="end"/>
      </w:r>
      <w:r w:rsidR="005F26C8">
        <w:t xml:space="preserve"> .</w:t>
      </w:r>
    </w:p>
    <w:p w14:paraId="7DBA4F5D" w14:textId="77777777" w:rsidR="000615E7" w:rsidRDefault="000615E7" w:rsidP="000615E7">
      <w:pPr>
        <w:pStyle w:val="Heading2"/>
      </w:pPr>
      <w:bookmarkStart w:id="177" w:name="_Refd17e58181"/>
      <w:bookmarkStart w:id="178" w:name="_Tocd17e58181"/>
      <w:bookmarkStart w:id="179" w:name="_Toc531698805"/>
      <w:bookmarkStart w:id="180" w:name="_Toc5893832"/>
      <w:bookmarkEnd w:id="170"/>
      <w:bookmarkEnd w:id="171"/>
      <w:r>
        <w:t>Protecting sensitive information</w:t>
      </w:r>
      <w:bookmarkEnd w:id="177"/>
      <w:bookmarkEnd w:id="178"/>
      <w:bookmarkEnd w:id="179"/>
      <w:bookmarkEnd w:id="180"/>
    </w:p>
    <w:p w14:paraId="6F839DBD" w14:textId="20BA4F51" w:rsidR="000615E7" w:rsidRDefault="000615E7" w:rsidP="0058095B">
      <w:pPr>
        <w:pStyle w:val="BodyTextMetricHPELight10pt"/>
      </w:pPr>
      <w:r>
        <w:t xml:space="preserve">A vault file is used to protect any sensitive variables that should not appear in clear text in your </w:t>
      </w:r>
      <w:r w:rsidR="00B0382D">
        <w:rPr>
          <w:rStyle w:val="CodingLanguage"/>
        </w:rPr>
        <w:t>groups_vars/all/vars</w:t>
      </w:r>
      <w:r>
        <w:t xml:space="preserve"> file. The vault file will be encrypted and will require a password to be entered before it can be read or updated.</w:t>
      </w:r>
    </w:p>
    <w:p w14:paraId="27475EB6" w14:textId="07BA4C13" w:rsidR="000615E7" w:rsidRDefault="000615E7" w:rsidP="0058095B">
      <w:pPr>
        <w:pStyle w:val="BodyTextMetricHPELight10pt"/>
      </w:pPr>
      <w:r>
        <w:t xml:space="preserve">A sample vault file is provided named </w:t>
      </w:r>
      <w:r w:rsidR="0083650F">
        <w:rPr>
          <w:rStyle w:val="CodingLanguage"/>
        </w:rPr>
        <w:t>groups_vars/all/vault</w:t>
      </w:r>
      <w:r>
        <w:rPr>
          <w:rStyle w:val="CodingLanguage"/>
        </w:rPr>
        <w:t>.sample</w:t>
      </w:r>
      <w:r>
        <w:t xml:space="preserve"> that you can use as a model for your vault file. To create a vault, you create a new file called </w:t>
      </w:r>
      <w:r w:rsidR="0083650F">
        <w:rPr>
          <w:rStyle w:val="CodingLanguage"/>
        </w:rPr>
        <w:t>groups_vars/all/vault</w:t>
      </w:r>
      <w:r>
        <w:t xml:space="preserve"> and add entries similar to:</w:t>
      </w:r>
    </w:p>
    <w:p w14:paraId="79B55235" w14:textId="77777777" w:rsidR="008B26C1" w:rsidRDefault="008B26C1" w:rsidP="008B26C1">
      <w:pPr>
        <w:pStyle w:val="BodyTextMetricHPELight10pt"/>
        <w:rPr>
          <w:rStyle w:val="CodingLanguage"/>
        </w:rPr>
      </w:pPr>
      <w:r>
        <w:rPr>
          <w:rStyle w:val="CodingLanguage"/>
        </w:rPr>
        <w:t>---</w:t>
      </w:r>
      <w:r>
        <w:rPr>
          <w:rStyle w:val="CodingLanguage"/>
        </w:rPr>
        <w:br/>
        <w:t>docker_ee_url: 'your_url_here'</w:t>
      </w:r>
      <w:r>
        <w:rPr>
          <w:rStyle w:val="CodingLanguage"/>
        </w:rPr>
        <w:br/>
        <w:t>vcenter_password: 'xxxx'</w:t>
      </w:r>
      <w:r>
        <w:rPr>
          <w:rStyle w:val="CodingLanguage"/>
        </w:rPr>
        <w:br/>
        <w:t>vm_password: 'xxxx'</w:t>
      </w:r>
      <w:r>
        <w:rPr>
          <w:rStyle w:val="CodingLanguage"/>
        </w:rPr>
        <w:br/>
        <w:t>simplivity_password: 'xxxx'</w:t>
      </w:r>
      <w:r>
        <w:rPr>
          <w:rStyle w:val="CodingLanguage"/>
        </w:rPr>
        <w:br/>
      </w:r>
      <w:r w:rsidRPr="008B26C1">
        <w:rPr>
          <w:rStyle w:val="CodingLanguage"/>
        </w:rPr>
        <w:t>ucp_passw</w:t>
      </w:r>
      <w:r>
        <w:rPr>
          <w:rStyle w:val="CodingLanguage"/>
        </w:rPr>
        <w:t>ord: 'zzzz'</w:t>
      </w:r>
      <w:r>
        <w:rPr>
          <w:rStyle w:val="CodingLanguage"/>
        </w:rPr>
        <w:br/>
        <w:t>win_password: 'yourpass'</w:t>
      </w:r>
      <w:r>
        <w:rPr>
          <w:rStyle w:val="CodingLanguage"/>
        </w:rPr>
        <w:br/>
      </w:r>
      <w:r w:rsidRPr="008B26C1">
        <w:rPr>
          <w:rStyle w:val="CodingLanguage"/>
        </w:rPr>
        <w:t>sysdig_access</w:t>
      </w:r>
      <w:r>
        <w:rPr>
          <w:rStyle w:val="CodingLanguage"/>
        </w:rPr>
        <w:t>_key: 'enter_sysdig_access_key'</w:t>
      </w:r>
      <w:r>
        <w:rPr>
          <w:rStyle w:val="CodingLanguage"/>
        </w:rPr>
        <w:br/>
      </w:r>
      <w:r w:rsidRPr="008B26C1">
        <w:rPr>
          <w:rStyle w:val="CodingLanguage"/>
        </w:rPr>
        <w:t>rhn_orgid: "YourOrgId"</w:t>
      </w:r>
      <w:r>
        <w:rPr>
          <w:rStyle w:val="CodingLanguage"/>
        </w:rPr>
        <w:br/>
      </w:r>
      <w:r>
        <w:rPr>
          <w:rStyle w:val="CodingLanguage"/>
        </w:rPr>
        <w:lastRenderedPageBreak/>
        <w:t>rhn_key: "YourActivationKey"</w:t>
      </w:r>
      <w:r>
        <w:rPr>
          <w:rStyle w:val="CodingLanguage"/>
        </w:rPr>
        <w:br/>
        <w:t>redhat_user: 'YourUserName'</w:t>
      </w:r>
      <w:r>
        <w:rPr>
          <w:rStyle w:val="CodingLanguage"/>
        </w:rPr>
        <w:br/>
        <w:t>redhat_pass: 'YourPassword'</w:t>
      </w:r>
    </w:p>
    <w:p w14:paraId="7820C59F" w14:textId="77777777" w:rsidR="008B26C1" w:rsidRDefault="008B26C1" w:rsidP="008B26C1">
      <w:pPr>
        <w:pStyle w:val="BodyTextMetricHPELight10pt"/>
        <w:rPr>
          <w:rStyle w:val="CodingLanguage"/>
        </w:rPr>
      </w:pPr>
      <w:r w:rsidRPr="008B26C1">
        <w:rPr>
          <w:rStyle w:val="CodingLanguage"/>
        </w:rPr>
        <w:t>#password for the splunk universal forwarder. Must meet password complexi</w:t>
      </w:r>
      <w:r>
        <w:rPr>
          <w:rStyle w:val="CodingLanguage"/>
        </w:rPr>
        <w:t>y requirement (see splunk donc</w:t>
      </w:r>
      <w:proofErr w:type="gramStart"/>
      <w:r>
        <w:rPr>
          <w:rStyle w:val="CodingLanguage"/>
        </w:rPr>
        <w:t>)</w:t>
      </w:r>
      <w:proofErr w:type="gramEnd"/>
      <w:r>
        <w:rPr>
          <w:rStyle w:val="CodingLanguage"/>
        </w:rPr>
        <w:br/>
      </w:r>
      <w:r w:rsidRPr="008B26C1">
        <w:rPr>
          <w:rStyle w:val="CodingLanguage"/>
        </w:rPr>
        <w:t>splun</w:t>
      </w:r>
      <w:r>
        <w:rPr>
          <w:rStyle w:val="CodingLanguage"/>
        </w:rPr>
        <w:t>k_uf_password: 'YourPa$$word12'</w:t>
      </w:r>
      <w:r>
        <w:rPr>
          <w:rStyle w:val="CodingLanguage"/>
        </w:rPr>
        <w:br/>
      </w:r>
      <w:r w:rsidRPr="008B26C1">
        <w:rPr>
          <w:rStyle w:val="CodingLanguage"/>
        </w:rPr>
        <w:t>oneview_config_p</w:t>
      </w:r>
      <w:r>
        <w:rPr>
          <w:rStyle w:val="CodingLanguage"/>
        </w:rPr>
        <w:t>assword: 'EnterOneViewPa$$word'</w:t>
      </w:r>
      <w:r>
        <w:rPr>
          <w:rStyle w:val="CodingLanguage"/>
        </w:rPr>
        <w:br/>
      </w:r>
      <w:r w:rsidRPr="008B26C1">
        <w:rPr>
          <w:rStyle w:val="CodingLanguage"/>
        </w:rPr>
        <w:t>#backup_passphrase must</w:t>
      </w:r>
      <w:r>
        <w:rPr>
          <w:rStyle w:val="CodingLanguage"/>
        </w:rPr>
        <w:t xml:space="preserve"> be at least 12 characters long</w:t>
      </w:r>
      <w:r>
        <w:rPr>
          <w:rStyle w:val="CodingLanguage"/>
        </w:rPr>
        <w:br/>
      </w:r>
      <w:r w:rsidRPr="008B26C1">
        <w:rPr>
          <w:rStyle w:val="CodingLanguage"/>
        </w:rPr>
        <w:t>backup_passphrase: 'EnterYourSecretpassphrase123'</w:t>
      </w:r>
    </w:p>
    <w:p w14:paraId="15076E1D" w14:textId="1C4A5FDF" w:rsidR="000615E7" w:rsidRPr="008B26C1" w:rsidRDefault="000615E7" w:rsidP="008B26C1">
      <w:pPr>
        <w:pStyle w:val="BodyTextMetricHPELight10pt"/>
        <w:rPr>
          <w:rFonts w:ascii="HPE Simple" w:hAnsi="HPE Simple"/>
        </w:rPr>
      </w:pPr>
      <w:proofErr w:type="gramStart"/>
      <w:r>
        <w:rPr>
          <w:rStyle w:val="CodingLanguage"/>
        </w:rPr>
        <w:t>rhn_orgid</w:t>
      </w:r>
      <w:proofErr w:type="gramEnd"/>
      <w:r>
        <w:t xml:space="preserve"> and </w:t>
      </w:r>
      <w:r>
        <w:rPr>
          <w:rStyle w:val="CodingLanguage"/>
        </w:rPr>
        <w:t>rhn_key</w:t>
      </w:r>
      <w:r>
        <w:t xml:space="preserve"> are the credentials needed to subscribe the virtual machines with Red Hat Customer Portal.</w:t>
      </w:r>
      <w:r w:rsidR="00FC4B14">
        <w:t xml:space="preserve"> </w:t>
      </w:r>
      <w:r w:rsidR="00FC4B14" w:rsidRPr="00FC4B14">
        <w:t xml:space="preserve">If these are not supplied, the playbooks will fallback to using the </w:t>
      </w:r>
      <w:r w:rsidR="00FC4B14" w:rsidRPr="00FC4B14">
        <w:rPr>
          <w:rStyle w:val="CodingLanguage"/>
        </w:rPr>
        <w:t>redhat_user</w:t>
      </w:r>
      <w:r w:rsidR="00FC4B14" w:rsidRPr="00FC4B14">
        <w:t>/</w:t>
      </w:r>
      <w:r w:rsidR="00FC4B14" w:rsidRPr="00FC4B14">
        <w:rPr>
          <w:rStyle w:val="CodingLanguage"/>
        </w:rPr>
        <w:t>redhat_pass</w:t>
      </w:r>
      <w:r w:rsidR="00FC4B14" w:rsidRPr="00FC4B14">
        <w:t xml:space="preserve"> combination instead. </w:t>
      </w:r>
      <w:r>
        <w:t xml:space="preserve"> For more information regarding activation keys, see the following URL: </w:t>
      </w:r>
      <w:hyperlink r:id="rId35">
        <w:r>
          <w:rPr>
            <w:rStyle w:val="Hyperlink"/>
          </w:rPr>
          <w:t>https://access.redhat.com/articles/1378093</w:t>
        </w:r>
      </w:hyperlink>
    </w:p>
    <w:p w14:paraId="59180083" w14:textId="77777777" w:rsidR="000615E7" w:rsidRDefault="000615E7" w:rsidP="0058095B">
      <w:pPr>
        <w:pStyle w:val="BodyTextMetricHPELight10pt"/>
      </w:pPr>
      <w:r>
        <w:t>To encrypt the vault you need to run the following command:</w:t>
      </w:r>
    </w:p>
    <w:p w14:paraId="08D8815A" w14:textId="0EF916C2" w:rsidR="000615E7" w:rsidRPr="000B1BFC" w:rsidRDefault="000615E7" w:rsidP="0058095B">
      <w:pPr>
        <w:pStyle w:val="BodyTextMetricHPELight10pt"/>
        <w:rPr>
          <w:rStyle w:val="CodingLanguage"/>
        </w:rPr>
      </w:pPr>
      <w:r w:rsidRPr="000B1BFC">
        <w:rPr>
          <w:rStyle w:val="CodingLanguage"/>
        </w:rPr>
        <w:t># ansible-vault encrypt </w:t>
      </w:r>
      <w:r w:rsidR="0083650F">
        <w:rPr>
          <w:rStyle w:val="CodingLanguage"/>
        </w:rPr>
        <w:t>groups_vars/all/vault</w:t>
      </w:r>
    </w:p>
    <w:p w14:paraId="74E7126A" w14:textId="77777777" w:rsidR="000615E7" w:rsidRDefault="000615E7" w:rsidP="0058095B">
      <w:pPr>
        <w:pStyle w:val="BodyTextMetricHPELight10pt"/>
      </w:pPr>
      <w:r>
        <w:t>You will be prompted for a password that will decrypt the vault when required. You can update the values in your vault by running:</w:t>
      </w:r>
    </w:p>
    <w:p w14:paraId="5FBA599A" w14:textId="3CCB408E" w:rsidR="000615E7" w:rsidRPr="000B1BFC" w:rsidRDefault="000615E7" w:rsidP="0058095B">
      <w:pPr>
        <w:pStyle w:val="BodyTextMetricHPELight10pt"/>
        <w:rPr>
          <w:rStyle w:val="CodingLanguage"/>
        </w:rPr>
      </w:pPr>
      <w:r w:rsidRPr="000B1BFC">
        <w:rPr>
          <w:rStyle w:val="CodingLanguage"/>
        </w:rPr>
        <w:t># ansible-vault edit </w:t>
      </w:r>
      <w:r w:rsidR="0083650F">
        <w:rPr>
          <w:rStyle w:val="CodingLanguage"/>
        </w:rPr>
        <w:t>groups_vars/all/vault</w:t>
      </w:r>
    </w:p>
    <w:p w14:paraId="0B0C54C5" w14:textId="77777777" w:rsidR="000615E7" w:rsidRDefault="000615E7" w:rsidP="0058095B">
      <w:pPr>
        <w:pStyle w:val="BodyTextMetricHPELight10pt"/>
      </w:pPr>
      <w:r>
        <w:t xml:space="preserve">In order for Ansible to be able to read the vault, you need to specify a file where the password is stored, for instance, in a file called </w:t>
      </w:r>
      <w:r>
        <w:rPr>
          <w:rStyle w:val="CodingLanguage"/>
        </w:rPr>
        <w:t>.vault_pass</w:t>
      </w:r>
      <w:r>
        <w:t>. Once the file is created, take the following precautions to avoid illegitimate access to this file:</w:t>
      </w:r>
    </w:p>
    <w:p w14:paraId="731CCBA6" w14:textId="77777777" w:rsidR="000615E7" w:rsidRDefault="000615E7" w:rsidP="000615E7">
      <w:pPr>
        <w:pStyle w:val="BulletLevel1"/>
      </w:pPr>
      <w:r>
        <w:t xml:space="preserve">Change the permissions so only </w:t>
      </w:r>
      <w:r>
        <w:rPr>
          <w:rStyle w:val="CodingLanguage"/>
        </w:rPr>
        <w:t>root</w:t>
      </w:r>
      <w:r>
        <w:t xml:space="preserve"> can read it using </w:t>
      </w:r>
      <w:r>
        <w:rPr>
          <w:rStyle w:val="CodingLanguage"/>
        </w:rPr>
        <w:t># chmod 600 .vault_pass</w:t>
      </w:r>
      <w:r>
        <w:t xml:space="preserve"> </w:t>
      </w:r>
    </w:p>
    <w:p w14:paraId="32BDA773" w14:textId="77777777" w:rsidR="000615E7" w:rsidRDefault="000615E7" w:rsidP="000615E7">
      <w:pPr>
        <w:pStyle w:val="BulletLevel1LastBeforeBodycopy"/>
      </w:pPr>
      <w:r>
        <w:t xml:space="preserve">Add the file to your </w:t>
      </w:r>
      <w:r>
        <w:rPr>
          <w:rStyle w:val="CodingLanguage"/>
        </w:rPr>
        <w:t>.gitignore</w:t>
      </w:r>
      <w:r>
        <w:t xml:space="preserve"> file if you are using a Git repository to manage your playbooks. </w:t>
      </w:r>
    </w:p>
    <w:p w14:paraId="4E77A131" w14:textId="77777777" w:rsidR="000615E7" w:rsidRDefault="000615E7" w:rsidP="000615E7">
      <w:pPr>
        <w:pStyle w:val="Heading1"/>
      </w:pPr>
      <w:bookmarkStart w:id="181" w:name="_Refd17e58245"/>
      <w:bookmarkStart w:id="182" w:name="_Tocd17e58245"/>
      <w:bookmarkStart w:id="183" w:name="_Toc531698807"/>
      <w:bookmarkStart w:id="184" w:name="_Toc5893833"/>
      <w:r>
        <w:t>Overview of the playbooks</w:t>
      </w:r>
      <w:bookmarkEnd w:id="181"/>
      <w:bookmarkEnd w:id="182"/>
      <w:bookmarkEnd w:id="183"/>
      <w:bookmarkEnd w:id="184"/>
    </w:p>
    <w:p w14:paraId="5E6FB109" w14:textId="3001EAC1" w:rsidR="000615E7" w:rsidRDefault="000615E7" w:rsidP="0058095B">
      <w:pPr>
        <w:pStyle w:val="BodyTextMetricHPELight10pt"/>
      </w:pPr>
      <w:r w:rsidRPr="00067C4F">
        <w:t xml:space="preserve">The Ansible playbooks are available to download at </w:t>
      </w:r>
      <w:hyperlink r:id="rId36" w:history="1">
        <w:r w:rsidRPr="00067C4F">
          <w:rPr>
            <w:rStyle w:val="Hyperlink"/>
          </w:rPr>
          <w:t>https://github.com/HewlettPackard/Docker-</w:t>
        </w:r>
        <w:r w:rsidR="00B0382D">
          <w:rPr>
            <w:rStyle w:val="Hyperlink"/>
          </w:rPr>
          <w:t>Synergy</w:t>
        </w:r>
      </w:hyperlink>
      <w:r w:rsidRPr="00067C4F">
        <w:t xml:space="preserve">. Once you have cloned the repository, change directory to </w:t>
      </w:r>
      <w:r w:rsidRPr="00067C4F">
        <w:rPr>
          <w:rStyle w:val="CodingLanguage"/>
        </w:rPr>
        <w:t>/root/Docker-</w:t>
      </w:r>
      <w:r w:rsidR="00B0382D">
        <w:rPr>
          <w:rStyle w:val="CodingLanguage"/>
        </w:rPr>
        <w:t>Synergy</w:t>
      </w:r>
      <w:r w:rsidRPr="00067C4F">
        <w:t>.</w:t>
      </w:r>
    </w:p>
    <w:p w14:paraId="7DE7971C" w14:textId="77777777" w:rsidR="000615E7" w:rsidRDefault="000615E7" w:rsidP="0058095B">
      <w:pPr>
        <w:pStyle w:val="BodyTextMetricHPELight10pt"/>
      </w:pPr>
      <w:r w:rsidRPr="00067C4F">
        <w:t xml:space="preserve">You can use the playbook </w:t>
      </w:r>
      <w:r w:rsidRPr="00067C4F">
        <w:rPr>
          <w:rStyle w:val="CodingLanguage"/>
        </w:rPr>
        <w:t>site.yml</w:t>
      </w:r>
      <w:r w:rsidRPr="00067C4F">
        <w:t xml:space="preserve"> as the day 0 playbook to deploy the solution. It is simply a wrapper around a number of required and optional playbooks that allow you to configure the deployment to your needs.</w:t>
      </w:r>
    </w:p>
    <w:p w14:paraId="389CFC24" w14:textId="77777777" w:rsidR="000615E7" w:rsidRDefault="000615E7" w:rsidP="0058095B">
      <w:pPr>
        <w:pStyle w:val="BodyTextMetricHPELight10pt"/>
        <w:rPr>
          <w:shd w:val="clear" w:color="auto" w:fill="FFFFFF"/>
        </w:rPr>
      </w:pPr>
      <w:r>
        <w:rPr>
          <w:shd w:val="clear" w:color="auto" w:fill="FFFFFF"/>
        </w:rPr>
        <w:t>To start a deployment, use the following command:</w:t>
      </w:r>
    </w:p>
    <w:p w14:paraId="7981CB5D" w14:textId="0DEDA780" w:rsidR="000615E7" w:rsidRPr="00067C4F" w:rsidRDefault="007230C9" w:rsidP="0058095B">
      <w:pPr>
        <w:pStyle w:val="BodyTextMetricHPELight10pt"/>
        <w:rPr>
          <w:rStyle w:val="CodingLanguage"/>
        </w:rPr>
      </w:pPr>
      <w:r>
        <w:rPr>
          <w:rStyle w:val="CodingLanguage"/>
        </w:rPr>
        <w:t xml:space="preserve"># ansible-playbook -i </w:t>
      </w:r>
      <w:r w:rsidR="000615E7" w:rsidRPr="00067C4F">
        <w:rPr>
          <w:rStyle w:val="CodingLanguage"/>
        </w:rPr>
        <w:t>hosts site.yml --vault-password-file .vault_pass</w:t>
      </w:r>
    </w:p>
    <w:p w14:paraId="0363AA45" w14:textId="5746F9B2" w:rsidR="000615E7" w:rsidRDefault="000615E7" w:rsidP="0058095B">
      <w:pPr>
        <w:pStyle w:val="BodyTextMetricHPELight10pt"/>
      </w:pPr>
      <w:r w:rsidRPr="00067C4F">
        <w:t xml:space="preserve">The playbooks should run for approximately 35-40 minutes for the default deployment with 3 UCP, 3 DTR and 3 Linux </w:t>
      </w:r>
      <w:r w:rsidR="007230C9">
        <w:t xml:space="preserve">VM </w:t>
      </w:r>
      <w:r w:rsidRPr="00067C4F">
        <w:t>worker nodes (depending on your server specifications and the size of your environment).</w:t>
      </w:r>
    </w:p>
    <w:p w14:paraId="2187D9BB" w14:textId="77777777" w:rsidR="000615E7" w:rsidRDefault="000615E7" w:rsidP="000615E7">
      <w:pPr>
        <w:pStyle w:val="Heading2"/>
      </w:pPr>
      <w:bookmarkStart w:id="185" w:name="_Refd17e58252"/>
      <w:bookmarkStart w:id="186" w:name="_Tocd17e58252"/>
      <w:bookmarkStart w:id="187" w:name="_Toc531698808"/>
      <w:bookmarkStart w:id="188" w:name="_Toc5893834"/>
      <w:r>
        <w:t>Core components</w:t>
      </w:r>
      <w:bookmarkEnd w:id="185"/>
      <w:bookmarkEnd w:id="186"/>
      <w:bookmarkEnd w:id="187"/>
      <w:bookmarkEnd w:id="188"/>
    </w:p>
    <w:p w14:paraId="73B8AB67" w14:textId="77777777" w:rsidR="000615E7" w:rsidRDefault="000615E7" w:rsidP="0058095B">
      <w:pPr>
        <w:pStyle w:val="BodyTextMetricHPELight10pt"/>
      </w:pPr>
      <w:r w:rsidRPr="00067C4F">
        <w:t>The playbooks for deploying the core components are described in the following sections:</w:t>
      </w:r>
    </w:p>
    <w:p w14:paraId="0E9491C5"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_Ref531619800 \h </w:instrText>
      </w:r>
      <w:r w:rsidRPr="00CA6038">
        <w:rPr>
          <w:u w:val="single"/>
        </w:rPr>
      </w:r>
      <w:r w:rsidRPr="00CA6038">
        <w:rPr>
          <w:u w:val="single"/>
        </w:rPr>
        <w:fldChar w:fldCharType="separate"/>
      </w:r>
      <w:r w:rsidR="00323A76" w:rsidRPr="00443B67">
        <w:t>Provisioning RHEL VMs</w:t>
      </w:r>
      <w:r w:rsidRPr="00CA6038">
        <w:rPr>
          <w:u w:val="single"/>
        </w:rPr>
        <w:fldChar w:fldCharType="end"/>
      </w:r>
    </w:p>
    <w:p w14:paraId="74A8F613"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_Ref531619807 \h </w:instrText>
      </w:r>
      <w:r w:rsidRPr="00CA6038">
        <w:rPr>
          <w:u w:val="single"/>
        </w:rPr>
      </w:r>
      <w:r w:rsidRPr="00CA6038">
        <w:rPr>
          <w:u w:val="single"/>
        </w:rPr>
        <w:fldChar w:fldCharType="separate"/>
      </w:r>
      <w:r w:rsidR="00323A76" w:rsidRPr="00443B67">
        <w:t>Provisioning load balancers for UCP and DTR</w:t>
      </w:r>
      <w:r w:rsidRPr="00CA6038">
        <w:rPr>
          <w:u w:val="single"/>
        </w:rPr>
        <w:fldChar w:fldCharType="end"/>
      </w:r>
    </w:p>
    <w:p w14:paraId="10F529F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_Ref531619820 \h </w:instrText>
      </w:r>
      <w:r w:rsidRPr="00CA6038">
        <w:rPr>
          <w:u w:val="single"/>
        </w:rPr>
      </w:r>
      <w:r w:rsidRPr="00CA6038">
        <w:rPr>
          <w:u w:val="single"/>
        </w:rPr>
        <w:fldChar w:fldCharType="separate"/>
      </w:r>
      <w:r w:rsidR="00323A76" w:rsidRPr="008430A6">
        <w:t>Installing Docker UCP and DTR on RHEL VMs</w:t>
      </w:r>
      <w:r w:rsidRPr="00CA6038">
        <w:rPr>
          <w:u w:val="single"/>
        </w:rPr>
        <w:fldChar w:fldCharType="end"/>
      </w:r>
    </w:p>
    <w:p w14:paraId="2858CF1D" w14:textId="07A74AEB" w:rsidR="000615E7" w:rsidRPr="00FB0FE9" w:rsidRDefault="000615E7" w:rsidP="000615E7">
      <w:pPr>
        <w:pStyle w:val="BulletLevel1LastBeforeBodycopy"/>
      </w:pPr>
      <w:r w:rsidRPr="00FB0FE9">
        <w:fldChar w:fldCharType="begin"/>
      </w:r>
      <w:r w:rsidRPr="00FB0FE9">
        <w:instrText xml:space="preserve"> REF _Ref531619829 \h  \* MERGEFORMAT </w:instrText>
      </w:r>
      <w:r w:rsidRPr="00FB0FE9">
        <w:fldChar w:fldCharType="separate"/>
      </w:r>
      <w:r w:rsidR="00323A76" w:rsidRPr="0086120A">
        <w:t>Deploying RHEL workers</w:t>
      </w:r>
      <w:r w:rsidRPr="00FB0FE9">
        <w:fldChar w:fldCharType="end"/>
      </w:r>
      <w:r w:rsidRPr="00FB0FE9">
        <w:t xml:space="preserve"> </w:t>
      </w:r>
    </w:p>
    <w:p w14:paraId="720E5D34" w14:textId="77777777" w:rsidR="000615E7" w:rsidRDefault="000615E7" w:rsidP="000615E7">
      <w:pPr>
        <w:pStyle w:val="Heading2"/>
      </w:pPr>
      <w:bookmarkStart w:id="189" w:name="_Toc531698809"/>
      <w:bookmarkStart w:id="190" w:name="_Toc5893835"/>
      <w:r w:rsidRPr="00067C4F">
        <w:t>Optional components</w:t>
      </w:r>
      <w:bookmarkEnd w:id="189"/>
      <w:bookmarkEnd w:id="190"/>
    </w:p>
    <w:p w14:paraId="2C1A93A5" w14:textId="42AF58EF" w:rsidR="000615E7" w:rsidRDefault="00A81A75" w:rsidP="0058095B">
      <w:pPr>
        <w:pStyle w:val="BodyTextMetricHPELight10pt"/>
      </w:pPr>
      <w:r w:rsidRPr="00A81A75">
        <w:t>The playbooks for deploying optional components are described in the following sections:</w:t>
      </w:r>
    </w:p>
    <w:p w14:paraId="129EEF3F" w14:textId="77777777" w:rsidR="000615E7" w:rsidRDefault="000615E7" w:rsidP="000615E7">
      <w:pPr>
        <w:pStyle w:val="BulletLevel1"/>
        <w:rPr>
          <w:u w:val="single"/>
        </w:rPr>
      </w:pPr>
      <w:r w:rsidRPr="00CA6038">
        <w:rPr>
          <w:u w:val="single"/>
        </w:rPr>
        <w:fldChar w:fldCharType="begin"/>
      </w:r>
      <w:r w:rsidRPr="00CA6038">
        <w:rPr>
          <w:u w:val="single"/>
        </w:rPr>
        <w:instrText xml:space="preserve"> REF _Ref531619941 \h </w:instrText>
      </w:r>
      <w:r w:rsidRPr="00CA6038">
        <w:rPr>
          <w:u w:val="single"/>
        </w:rPr>
      </w:r>
      <w:r w:rsidRPr="00CA6038">
        <w:rPr>
          <w:u w:val="single"/>
        </w:rPr>
        <w:fldChar w:fldCharType="separate"/>
      </w:r>
      <w:r w:rsidR="00323A76" w:rsidRPr="008A520F">
        <w:t>Playbooks for adding Windows workers</w:t>
      </w:r>
      <w:r w:rsidRPr="00CA6038">
        <w:rPr>
          <w:u w:val="single"/>
        </w:rPr>
        <w:fldChar w:fldCharType="end"/>
      </w:r>
    </w:p>
    <w:p w14:paraId="2DD6253D" w14:textId="4627A21B" w:rsidR="00A81A75" w:rsidRPr="00B24645" w:rsidRDefault="00B24645" w:rsidP="00B24645">
      <w:pPr>
        <w:pStyle w:val="BulletLevel1"/>
      </w:pPr>
      <w:r>
        <w:lastRenderedPageBreak/>
        <w:t xml:space="preserve">Playbooks for deploying </w:t>
      </w:r>
      <w:r w:rsidRPr="00B24645">
        <w:t>bare metal workers on Linux and Windows</w:t>
      </w:r>
    </w:p>
    <w:p w14:paraId="764CF03E"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_Ref531619913 \h </w:instrText>
      </w:r>
      <w:r w:rsidRPr="00CA6038">
        <w:rPr>
          <w:u w:val="single"/>
        </w:rPr>
      </w:r>
      <w:r w:rsidRPr="00CA6038">
        <w:rPr>
          <w:u w:val="single"/>
        </w:rPr>
        <w:fldChar w:fldCharType="separate"/>
      </w:r>
      <w:r w:rsidR="00323A76" w:rsidRPr="00940902">
        <w:t>Playbooks for installing Sysdig on RHEL</w:t>
      </w:r>
      <w:r w:rsidRPr="00CA6038">
        <w:rPr>
          <w:u w:val="single"/>
        </w:rPr>
        <w:fldChar w:fldCharType="end"/>
      </w:r>
    </w:p>
    <w:p w14:paraId="00A968B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_Ref531619931 \h </w:instrText>
      </w:r>
      <w:r w:rsidRPr="00CA6038">
        <w:rPr>
          <w:u w:val="single"/>
        </w:rPr>
      </w:r>
      <w:r w:rsidRPr="00CA6038">
        <w:rPr>
          <w:u w:val="single"/>
        </w:rPr>
        <w:fldChar w:fldCharType="separate"/>
      </w:r>
      <w:r w:rsidR="00323A76">
        <w:t>Playbooks for installing Splunk</w:t>
      </w:r>
      <w:r w:rsidRPr="00CA6038">
        <w:rPr>
          <w:u w:val="single"/>
        </w:rPr>
        <w:fldChar w:fldCharType="end"/>
      </w:r>
    </w:p>
    <w:p w14:paraId="7E24225A" w14:textId="5E8DE6FB" w:rsidR="000615E7" w:rsidRPr="00B24645" w:rsidRDefault="000615E7" w:rsidP="00B24645">
      <w:pPr>
        <w:pStyle w:val="BulletLevel1"/>
        <w:rPr>
          <w:u w:val="single"/>
        </w:rPr>
      </w:pPr>
      <w:r w:rsidRPr="00CA6038">
        <w:rPr>
          <w:u w:val="single"/>
        </w:rPr>
        <w:fldChar w:fldCharType="begin"/>
      </w:r>
      <w:r w:rsidRPr="00CA6038">
        <w:rPr>
          <w:u w:val="single"/>
        </w:rPr>
        <w:instrText xml:space="preserve"> REF _Ref531619965 \h </w:instrText>
      </w:r>
      <w:r w:rsidR="00B24645">
        <w:rPr>
          <w:u w:val="single"/>
        </w:rPr>
        <w:instrText xml:space="preserve"> \* MERGEFORMAT </w:instrText>
      </w:r>
      <w:r w:rsidRPr="00CA6038">
        <w:rPr>
          <w:u w:val="single"/>
        </w:rPr>
      </w:r>
      <w:r w:rsidRPr="00CA6038">
        <w:rPr>
          <w:u w:val="single"/>
        </w:rPr>
        <w:fldChar w:fldCharType="separate"/>
      </w:r>
      <w:r w:rsidR="00323A76" w:rsidRPr="005465BF">
        <w:t>Playbooks for installing Prometheus and Grafana</w:t>
      </w:r>
      <w:r w:rsidRPr="00CA6038">
        <w:rPr>
          <w:u w:val="single"/>
        </w:rPr>
        <w:fldChar w:fldCharType="end"/>
      </w:r>
      <w:r w:rsidR="00B24645">
        <w:t xml:space="preserve"> on Kubernetes</w:t>
      </w:r>
    </w:p>
    <w:p w14:paraId="670656BF" w14:textId="04E30853" w:rsidR="00B24645" w:rsidRPr="00CA6038" w:rsidRDefault="00B24645" w:rsidP="000615E7">
      <w:pPr>
        <w:pStyle w:val="BulletLevel1LastBeforeBodycopy"/>
        <w:rPr>
          <w:u w:val="single"/>
        </w:rPr>
      </w:pPr>
      <w:r>
        <w:t>Playbooks for installing Prometheus and Grafana on Docker swarm</w:t>
      </w:r>
    </w:p>
    <w:p w14:paraId="4B46D506" w14:textId="77777777" w:rsidR="000615E7" w:rsidRDefault="000615E7" w:rsidP="000615E7">
      <w:pPr>
        <w:pStyle w:val="Heading2"/>
      </w:pPr>
      <w:bookmarkStart w:id="191" w:name="_Refd17e58526"/>
      <w:bookmarkStart w:id="192" w:name="_Tocd17e58526"/>
      <w:bookmarkStart w:id="193" w:name="_Toc531698810"/>
      <w:bookmarkStart w:id="194" w:name="_Toc5893836"/>
      <w:r>
        <w:t>Backup and restore playbooks</w:t>
      </w:r>
      <w:bookmarkEnd w:id="191"/>
      <w:bookmarkEnd w:id="192"/>
      <w:bookmarkEnd w:id="193"/>
      <w:bookmarkEnd w:id="194"/>
    </w:p>
    <w:p w14:paraId="776735FF" w14:textId="77777777" w:rsidR="000615E7" w:rsidRDefault="000615E7" w:rsidP="0058095B">
      <w:pPr>
        <w:pStyle w:val="BodyTextMetricHPELight10pt"/>
      </w:pPr>
      <w:r>
        <w:t xml:space="preserve">Best practices and procedures are described in the section </w:t>
      </w:r>
      <w:hyperlink w:anchor="_Backup_and_restore_1" w:history="1">
        <w:r w:rsidRPr="007B14D5">
          <w:rPr>
            <w:rStyle w:val="Hyperlink"/>
          </w:rPr>
          <w:t>Backup and restore</w:t>
        </w:r>
      </w:hyperlink>
      <w:r>
        <w:t>. The following playbooks are used to perform backups:</w:t>
      </w:r>
    </w:p>
    <w:p w14:paraId="4D8F6A47" w14:textId="77777777" w:rsidR="000615E7" w:rsidRDefault="000615E7" w:rsidP="000615E7">
      <w:pPr>
        <w:pStyle w:val="BulletLevel1"/>
      </w:pPr>
      <w:r>
        <w:rPr>
          <w:rStyle w:val="CodingLanguage"/>
        </w:rPr>
        <w:t>playbooks/backup_swarm.yml</w:t>
      </w:r>
      <w:r>
        <w:t xml:space="preserve"> is used to back up the swarm data</w:t>
      </w:r>
    </w:p>
    <w:p w14:paraId="11ECFC57" w14:textId="77777777" w:rsidR="000615E7" w:rsidRDefault="000615E7" w:rsidP="000615E7">
      <w:pPr>
        <w:pStyle w:val="BulletLevel1"/>
      </w:pPr>
      <w:r>
        <w:rPr>
          <w:rStyle w:val="CodingLanguage"/>
        </w:rPr>
        <w:t>playbooks/backup_ucp.yml</w:t>
      </w:r>
      <w:r>
        <w:t xml:space="preserve"> is used to back up UCP</w:t>
      </w:r>
    </w:p>
    <w:p w14:paraId="4B994137" w14:textId="77777777" w:rsidR="000615E7" w:rsidRDefault="000615E7" w:rsidP="000615E7">
      <w:pPr>
        <w:pStyle w:val="BulletLevel1"/>
      </w:pPr>
      <w:r>
        <w:rPr>
          <w:rStyle w:val="CodingLanguage"/>
        </w:rPr>
        <w:t>playbooks/backup_dtr_meta.yml</w:t>
      </w:r>
      <w:r>
        <w:t xml:space="preserve"> is used to back up DTR metadata</w:t>
      </w:r>
    </w:p>
    <w:p w14:paraId="5167A9E1" w14:textId="77777777" w:rsidR="000615E7" w:rsidRDefault="000615E7" w:rsidP="000615E7">
      <w:pPr>
        <w:pStyle w:val="BulletLevel1LastBeforeBodycopy"/>
      </w:pPr>
      <w:r>
        <w:rPr>
          <w:rStyle w:val="CodingLanguage"/>
        </w:rPr>
        <w:t>playbooks/backup_dtr_images.yml</w:t>
      </w:r>
      <w:r>
        <w:t xml:space="preserve"> is used to back up DTR images</w:t>
      </w:r>
    </w:p>
    <w:p w14:paraId="10ED00D8" w14:textId="77777777" w:rsidR="000615E7" w:rsidRDefault="000615E7" w:rsidP="0058095B">
      <w:pPr>
        <w:pStyle w:val="BodyTextMetricHPELight10pt"/>
      </w:pPr>
      <w:r>
        <w:t>The following playbooks are used to restore the system:</w:t>
      </w:r>
    </w:p>
    <w:p w14:paraId="6F462BB8" w14:textId="77777777" w:rsidR="000615E7" w:rsidRDefault="000615E7" w:rsidP="000615E7">
      <w:pPr>
        <w:pStyle w:val="BulletLevel1"/>
      </w:pPr>
      <w:r>
        <w:rPr>
          <w:rStyle w:val="CodingLanguage"/>
        </w:rPr>
        <w:t>playbooks/restore_dtr_images.yml</w:t>
      </w:r>
      <w:r>
        <w:t xml:space="preserve"> is used to restore DTR images</w:t>
      </w:r>
    </w:p>
    <w:p w14:paraId="72081618" w14:textId="77777777" w:rsidR="000615E7" w:rsidRDefault="000615E7" w:rsidP="000615E7">
      <w:pPr>
        <w:pStyle w:val="BulletLevel1"/>
      </w:pPr>
      <w:r>
        <w:rPr>
          <w:rStyle w:val="CodingLanguage"/>
        </w:rPr>
        <w:t>playbooks/restore_dtr_metadata.yml</w:t>
      </w:r>
      <w:r>
        <w:t xml:space="preserve"> is used to restore DTR metadata</w:t>
      </w:r>
    </w:p>
    <w:p w14:paraId="3B44986C" w14:textId="77777777" w:rsidR="000615E7" w:rsidRDefault="000615E7" w:rsidP="000615E7">
      <w:pPr>
        <w:pStyle w:val="BulletLevel1LastBeforeBodycopy"/>
      </w:pPr>
      <w:r>
        <w:rPr>
          <w:rStyle w:val="CodingLanguage"/>
        </w:rPr>
        <w:t>playbooks/restore_ucp.yml</w:t>
      </w:r>
      <w:r>
        <w:t xml:space="preserve"> is used to restore UCP</w:t>
      </w:r>
    </w:p>
    <w:p w14:paraId="51982AE5" w14:textId="77777777" w:rsidR="000615E7" w:rsidRDefault="000615E7" w:rsidP="000615E7">
      <w:pPr>
        <w:pStyle w:val="Heading2"/>
      </w:pPr>
      <w:bookmarkStart w:id="195" w:name="_Refd17e58587"/>
      <w:bookmarkStart w:id="196" w:name="_Tocd17e58587"/>
      <w:bookmarkStart w:id="197" w:name="_Toc531698811"/>
      <w:bookmarkStart w:id="198" w:name="_Toc5893837"/>
      <w:r>
        <w:t>Convenience playbooks</w:t>
      </w:r>
      <w:bookmarkEnd w:id="195"/>
      <w:bookmarkEnd w:id="196"/>
      <w:bookmarkEnd w:id="197"/>
      <w:bookmarkEnd w:id="198"/>
    </w:p>
    <w:p w14:paraId="04CF1576" w14:textId="77777777" w:rsidR="00B24645" w:rsidRPr="00B24645" w:rsidRDefault="00B24645" w:rsidP="00B24645">
      <w:pPr>
        <w:pStyle w:val="BulletLevel1"/>
        <w:rPr>
          <w:rStyle w:val="CodingLanguage"/>
          <w:rFonts w:ascii="MetricHPE Light" w:hAnsi="MetricHPE Light"/>
        </w:rPr>
      </w:pPr>
      <w:proofErr w:type="gramStart"/>
      <w:r w:rsidRPr="00B24645">
        <w:rPr>
          <w:rStyle w:val="CodingLanguage"/>
        </w:rPr>
        <w:t>playbooks/install_kubectl.yml</w:t>
      </w:r>
      <w:proofErr w:type="gramEnd"/>
      <w:r w:rsidRPr="00B24645">
        <w:rPr>
          <w:rStyle w:val="CodingLanguage"/>
          <w:rFonts w:ascii="MetricHPE Light" w:hAnsi="MetricHPE Light"/>
        </w:rPr>
        <w:t xml:space="preserve"> downloads and installs kubectl on the Ansible controller.</w:t>
      </w:r>
    </w:p>
    <w:p w14:paraId="17770991" w14:textId="77777777" w:rsidR="00B24645" w:rsidRPr="00B24645" w:rsidRDefault="00B24645" w:rsidP="00B24645">
      <w:pPr>
        <w:pStyle w:val="BulletLevel1"/>
        <w:rPr>
          <w:rStyle w:val="CodingLanguage"/>
          <w:rFonts w:ascii="MetricHPE Light" w:hAnsi="MetricHPE Light"/>
        </w:rPr>
      </w:pPr>
      <w:proofErr w:type="gramStart"/>
      <w:r w:rsidRPr="00B24645">
        <w:rPr>
          <w:rStyle w:val="CodingLanguage"/>
        </w:rPr>
        <w:t>playbooks/install_client_bundle.yml</w:t>
      </w:r>
      <w:proofErr w:type="gramEnd"/>
      <w:r w:rsidRPr="00B24645">
        <w:rPr>
          <w:rStyle w:val="CodingLanguage"/>
          <w:rFonts w:ascii="MetricHPE Light" w:hAnsi="MetricHPE Light"/>
        </w:rPr>
        <w:t xml:space="preserve"> installs and configures the UCP bundle on the Ansible controller.</w:t>
      </w:r>
    </w:p>
    <w:p w14:paraId="4CB6ADE8" w14:textId="77777777" w:rsidR="00B24645" w:rsidRPr="00B24645" w:rsidRDefault="00B24645" w:rsidP="00B24645">
      <w:pPr>
        <w:pStyle w:val="BulletLevel1"/>
        <w:rPr>
          <w:rStyle w:val="CodingLanguage"/>
          <w:rFonts w:ascii="MetricHPE Light" w:hAnsi="MetricHPE Light"/>
        </w:rPr>
      </w:pPr>
      <w:proofErr w:type="gramStart"/>
      <w:r w:rsidRPr="00B24645">
        <w:rPr>
          <w:rStyle w:val="CodingLanguage"/>
        </w:rPr>
        <w:t>playbooks/install_helm.yml</w:t>
      </w:r>
      <w:proofErr w:type="gramEnd"/>
      <w:r w:rsidRPr="00B24645">
        <w:rPr>
          <w:rStyle w:val="CodingLanguage"/>
          <w:rFonts w:ascii="MetricHPE Light" w:hAnsi="MetricHPE Light"/>
        </w:rPr>
        <w:t xml:space="preserve"> downloads and installs helm on the Ansible controller.</w:t>
      </w:r>
    </w:p>
    <w:p w14:paraId="55B26DDB" w14:textId="77777777" w:rsidR="000615E7" w:rsidRDefault="000615E7" w:rsidP="000615E7">
      <w:pPr>
        <w:pStyle w:val="BulletLevel1"/>
      </w:pPr>
      <w:proofErr w:type="gramStart"/>
      <w:r>
        <w:rPr>
          <w:rStyle w:val="CodingLanguage"/>
        </w:rPr>
        <w:t>playbooks/clean_all.yml</w:t>
      </w:r>
      <w:proofErr w:type="gramEnd"/>
      <w:r>
        <w:t xml:space="preserve"> powers off and deletes all VMs in your inventory.</w:t>
      </w:r>
    </w:p>
    <w:p w14:paraId="392D3C28" w14:textId="5F5923BF" w:rsidR="000615E7" w:rsidRDefault="000615E7" w:rsidP="000615E7">
      <w:pPr>
        <w:pStyle w:val="BulletLevel1LastBeforeBodycopy"/>
      </w:pPr>
      <w:proofErr w:type="gramStart"/>
      <w:r>
        <w:rPr>
          <w:rStyle w:val="CodingLanguage"/>
        </w:rPr>
        <w:t>playbooks/distribute_keys.yml</w:t>
      </w:r>
      <w:proofErr w:type="gramEnd"/>
      <w:r>
        <w:t xml:space="preserve"> distributes public keys between all nodes, to allow each node to password-less log in to every other node. As this is not essential and can be regarded as a security risk (a worker node probably should not be able to log in to a UCP node, for instance), this playbook is</w:t>
      </w:r>
      <w:r w:rsidR="000A5FCC">
        <w:t xml:space="preserve"> not included in</w:t>
      </w:r>
      <w:r>
        <w:t xml:space="preserve"> </w:t>
      </w:r>
      <w:r>
        <w:rPr>
          <w:rStyle w:val="CodingLanguage"/>
        </w:rPr>
        <w:t>site.yml</w:t>
      </w:r>
      <w:r>
        <w:t xml:space="preserve"> by default.</w:t>
      </w:r>
    </w:p>
    <w:p w14:paraId="17699CF5" w14:textId="77777777" w:rsidR="000615E7" w:rsidRDefault="000615E7" w:rsidP="000615E7">
      <w:pPr>
        <w:pStyle w:val="Heading2"/>
      </w:pPr>
      <w:bookmarkStart w:id="199" w:name="_Refd17e58613"/>
      <w:bookmarkStart w:id="200" w:name="_Tocd17e58613"/>
      <w:bookmarkStart w:id="201" w:name="_Toc531698812"/>
      <w:bookmarkStart w:id="202" w:name="_Toc5893838"/>
      <w:r>
        <w:t>Convenience scripts</w:t>
      </w:r>
      <w:bookmarkEnd w:id="199"/>
      <w:bookmarkEnd w:id="200"/>
      <w:bookmarkEnd w:id="201"/>
      <w:bookmarkEnd w:id="202"/>
    </w:p>
    <w:p w14:paraId="49B70EFD" w14:textId="77777777" w:rsidR="000615E7" w:rsidRDefault="000615E7" w:rsidP="000615E7">
      <w:pPr>
        <w:pStyle w:val="BulletLevel1"/>
      </w:pPr>
      <w:proofErr w:type="gramStart"/>
      <w:r>
        <w:rPr>
          <w:rStyle w:val="CodingLanguage"/>
        </w:rPr>
        <w:t>backup.sh</w:t>
      </w:r>
      <w:proofErr w:type="gramEnd"/>
      <w:r>
        <w:t xml:space="preserve"> can be used to take a backup of the swarm, UCP, DTR metadata and the DTR images in one go.</w:t>
      </w:r>
    </w:p>
    <w:p w14:paraId="0EC6CB4B" w14:textId="77777777" w:rsidR="000615E7" w:rsidRDefault="000615E7" w:rsidP="000615E7">
      <w:pPr>
        <w:pStyle w:val="BulletLevel1"/>
      </w:pPr>
      <w:proofErr w:type="gramStart"/>
      <w:r>
        <w:rPr>
          <w:rStyle w:val="CodingLanguage"/>
        </w:rPr>
        <w:t>restore_dtr.sh</w:t>
      </w:r>
      <w:proofErr w:type="gramEnd"/>
      <w:r>
        <w:t xml:space="preserve"> can be used to restore DTR metadata and DTR images.</w:t>
      </w:r>
    </w:p>
    <w:p w14:paraId="7B71A561" w14:textId="77777777" w:rsidR="000615E7" w:rsidRDefault="000615E7" w:rsidP="000615E7">
      <w:pPr>
        <w:pStyle w:val="BulletLevel1LastBeforeMainhead"/>
      </w:pPr>
      <w:proofErr w:type="gramStart"/>
      <w:r>
        <w:rPr>
          <w:rStyle w:val="CodingLanguage"/>
        </w:rPr>
        <w:t>scale_worker.sh</w:t>
      </w:r>
      <w:proofErr w:type="gramEnd"/>
      <w:r>
        <w:t xml:space="preserve"> can be used to scale the worker nodes.</w:t>
      </w:r>
    </w:p>
    <w:p w14:paraId="51E26FBA" w14:textId="77777777" w:rsidR="000615E7" w:rsidRPr="00AC42CC" w:rsidRDefault="000615E7" w:rsidP="00AC42CC">
      <w:pPr>
        <w:pStyle w:val="Heading1"/>
      </w:pPr>
      <w:bookmarkStart w:id="203" w:name="_Refd17e58642"/>
      <w:bookmarkStart w:id="204" w:name="_Tocd17e58642"/>
      <w:bookmarkStart w:id="205" w:name="_Ref531619734"/>
      <w:bookmarkStart w:id="206" w:name="_Toc531698813"/>
      <w:bookmarkStart w:id="207" w:name="_Toc5893839"/>
      <w:r w:rsidRPr="00AC42CC">
        <w:t xml:space="preserve">Deploying the </w:t>
      </w:r>
      <w:bookmarkEnd w:id="203"/>
      <w:bookmarkEnd w:id="204"/>
      <w:r w:rsidRPr="00AC42CC">
        <w:t>core components</w:t>
      </w:r>
      <w:bookmarkEnd w:id="205"/>
      <w:bookmarkEnd w:id="206"/>
      <w:bookmarkEnd w:id="207"/>
    </w:p>
    <w:p w14:paraId="76E50537" w14:textId="5AF34EF0" w:rsidR="000615E7" w:rsidRDefault="000615E7" w:rsidP="0058095B">
      <w:pPr>
        <w:pStyle w:val="BodyTextMetricHPELight10pt"/>
        <w:rPr>
          <w:rStyle w:val="CodingLanguage"/>
        </w:rPr>
      </w:pPr>
      <w:r>
        <w:t xml:space="preserve">At this point, the system is ready to be deployed. Make sure you are logged on as </w:t>
      </w:r>
      <w:r w:rsidRPr="00E60D8A">
        <w:rPr>
          <w:rStyle w:val="CodingLanguage"/>
        </w:rPr>
        <w:t>root</w:t>
      </w:r>
      <w:r w:rsidR="000A5FCC">
        <w:t xml:space="preserve"> in your A</w:t>
      </w:r>
      <w:r>
        <w:t xml:space="preserve">nsible box and that your current directory is </w:t>
      </w:r>
      <w:r w:rsidRPr="00443B67">
        <w:rPr>
          <w:rStyle w:val="CodingLanguage"/>
        </w:rPr>
        <w:t>/root/Docker-</w:t>
      </w:r>
      <w:r w:rsidR="00B0382D">
        <w:rPr>
          <w:rStyle w:val="CodingLanguage"/>
        </w:rPr>
        <w:t>Synergy</w:t>
      </w:r>
    </w:p>
    <w:p w14:paraId="4B05F63B" w14:textId="77777777" w:rsidR="000615E7" w:rsidRDefault="000615E7" w:rsidP="000615E7">
      <w:pPr>
        <w:pStyle w:val="MISCNote-Ruleabove"/>
      </w:pPr>
      <w:r>
        <w:t>Note</w:t>
      </w:r>
    </w:p>
    <w:p w14:paraId="3EC41AF6" w14:textId="709D69AD" w:rsidR="000615E7" w:rsidRDefault="000615E7" w:rsidP="000615E7">
      <w:pPr>
        <w:pStyle w:val="MISCNote-Rulebelow"/>
      </w:pPr>
      <w:r>
        <w:t xml:space="preserve">As well as configuring your </w:t>
      </w:r>
      <w:r w:rsidRPr="008A22B1">
        <w:rPr>
          <w:rStyle w:val="CodingLanguage"/>
        </w:rPr>
        <w:t>vars</w:t>
      </w:r>
      <w:r>
        <w:t xml:space="preserve"> and </w:t>
      </w:r>
      <w:r w:rsidRPr="008A22B1">
        <w:rPr>
          <w:rStyle w:val="CodingLanguage"/>
        </w:rPr>
        <w:t>vault</w:t>
      </w:r>
      <w:r>
        <w:t xml:space="preserve"> files, you must also provide a </w:t>
      </w:r>
      <w:r w:rsidRPr="008A22B1">
        <w:rPr>
          <w:rStyle w:val="CodingLanguage"/>
        </w:rPr>
        <w:t>backup</w:t>
      </w:r>
      <w:r>
        <w:rPr>
          <w:rStyle w:val="CodingLanguage"/>
        </w:rPr>
        <w:t>s</w:t>
      </w:r>
      <w:r>
        <w:t xml:space="preserve"> configuration file in the </w:t>
      </w:r>
      <w:r w:rsidRPr="008A22B1">
        <w:rPr>
          <w:rStyle w:val="CodingLanguage"/>
        </w:rPr>
        <w:t>group_vars</w:t>
      </w:r>
      <w:r w:rsidR="0083650F">
        <w:rPr>
          <w:rStyle w:val="CodingLanguage"/>
        </w:rPr>
        <w:t>/all</w:t>
      </w:r>
      <w:r>
        <w:t xml:space="preserve"> folder when running </w:t>
      </w:r>
      <w:r w:rsidRPr="008A22B1">
        <w:rPr>
          <w:rStyle w:val="CodingLanguage"/>
        </w:rPr>
        <w:t>site.yml</w:t>
      </w:r>
      <w:r>
        <w:t xml:space="preserve">. An example file is provided in the repository named </w:t>
      </w:r>
      <w:r w:rsidRPr="008A22B1">
        <w:rPr>
          <w:rStyle w:val="CodingLanguage"/>
        </w:rPr>
        <w:t>backup</w:t>
      </w:r>
      <w:r>
        <w:rPr>
          <w:rStyle w:val="CodingLanguage"/>
        </w:rPr>
        <w:t>s</w:t>
      </w:r>
      <w:r w:rsidRPr="008A22B1">
        <w:rPr>
          <w:rStyle w:val="CodingLanguage"/>
        </w:rPr>
        <w:t>.sample</w:t>
      </w:r>
      <w:r>
        <w:t xml:space="preserve">. Rename it to </w:t>
      </w:r>
      <w:r w:rsidRPr="008A22B1">
        <w:rPr>
          <w:rStyle w:val="CodingLanguage"/>
        </w:rPr>
        <w:t>backup</w:t>
      </w:r>
      <w:r>
        <w:rPr>
          <w:rStyle w:val="CodingLanguage"/>
        </w:rPr>
        <w:t>s</w:t>
      </w:r>
      <w:r>
        <w:t xml:space="preserve"> before running the playbooks. Details on how to configure this file are available in the section </w:t>
      </w:r>
      <w:hyperlink w:anchor="_Backup_and_restore_1" w:history="1">
        <w:r w:rsidRPr="00A1335C">
          <w:rPr>
            <w:rStyle w:val="Hyperlink"/>
          </w:rPr>
          <w:t>Backup and restore</w:t>
        </w:r>
      </w:hyperlink>
      <w:r>
        <w:t xml:space="preserve">. </w:t>
      </w:r>
    </w:p>
    <w:p w14:paraId="044B2DEE" w14:textId="77777777" w:rsidR="000615E7" w:rsidRDefault="000615E7" w:rsidP="000615E7">
      <w:pPr>
        <w:pStyle w:val="Heading2"/>
      </w:pPr>
      <w:bookmarkStart w:id="208" w:name="_Provisioning_RHEL_VMs"/>
      <w:bookmarkStart w:id="209" w:name="_Ref531619800"/>
      <w:bookmarkStart w:id="210" w:name="_Toc531698814"/>
      <w:bookmarkStart w:id="211" w:name="_Toc5893840"/>
      <w:bookmarkEnd w:id="208"/>
      <w:r w:rsidRPr="00443B67">
        <w:lastRenderedPageBreak/>
        <w:t>Provisioning RHEL VMs</w:t>
      </w:r>
      <w:bookmarkEnd w:id="209"/>
      <w:bookmarkEnd w:id="210"/>
      <w:bookmarkEnd w:id="211"/>
    </w:p>
    <w:p w14:paraId="532DBFC7" w14:textId="77777777" w:rsidR="000615E7" w:rsidRDefault="000615E7" w:rsidP="0058095B">
      <w:pPr>
        <w:pStyle w:val="BodyTextMetricHPELight10pt"/>
      </w:pPr>
      <w:r w:rsidRPr="00443B67">
        <w:t>The following playbooks are used to provision RHEL VM</w:t>
      </w:r>
      <w:r>
        <w:t>s:</w:t>
      </w:r>
    </w:p>
    <w:p w14:paraId="1D23179A" w14:textId="196E3912" w:rsidR="000615E7" w:rsidRDefault="000615E7" w:rsidP="00883441">
      <w:pPr>
        <w:pStyle w:val="BulletLevel1"/>
      </w:pPr>
      <w:proofErr w:type="gramStart"/>
      <w:r>
        <w:rPr>
          <w:rStyle w:val="CodingLanguage"/>
        </w:rPr>
        <w:t>playbooks/</w:t>
      </w:r>
      <w:r w:rsidR="00883441" w:rsidRPr="00883441">
        <w:rPr>
          <w:rStyle w:val="CodingLanguage"/>
        </w:rPr>
        <w:t>provision_nodes</w:t>
      </w:r>
      <w:r>
        <w:rPr>
          <w:rStyle w:val="CodingLanguage"/>
        </w:rPr>
        <w:t>.yml</w:t>
      </w:r>
      <w:proofErr w:type="gramEnd"/>
      <w:r>
        <w:t xml:space="preserve"> will create all the necessary virtual machines for the environment from the VM Template defined in the </w:t>
      </w:r>
      <w:r>
        <w:rPr>
          <w:rStyle w:val="CodingLanguage"/>
        </w:rPr>
        <w:t>vm_template</w:t>
      </w:r>
      <w:r>
        <w:t xml:space="preserve"> variable. </w:t>
      </w:r>
      <w:r w:rsidRPr="00E96307">
        <w:t>All Linux VMs are now created in one go, regardless of the number of drives they have. This playbook also has the potential to configure additional network adapters.</w:t>
      </w:r>
      <w:r w:rsidR="00883441">
        <w:t xml:space="preserve"> </w:t>
      </w:r>
      <w:r w:rsidR="00883441" w:rsidRPr="00883441">
        <w:t>Note that this playbook will also provision any Linux or Windows bare metal nodes that are configured in the inventory.</w:t>
      </w:r>
    </w:p>
    <w:p w14:paraId="664D2E68" w14:textId="77777777" w:rsidR="000615E7" w:rsidRDefault="000615E7" w:rsidP="000615E7">
      <w:pPr>
        <w:pStyle w:val="BulletLevel1"/>
      </w:pPr>
      <w:proofErr w:type="gramStart"/>
      <w:r>
        <w:rPr>
          <w:rStyle w:val="CodingLanguage"/>
        </w:rPr>
        <w:t>playbooks/config_networking.yml</w:t>
      </w:r>
      <w:proofErr w:type="gramEnd"/>
      <w:r>
        <w:t xml:space="preserve"> will configure the network settings in all the virtual machines.</w:t>
      </w:r>
    </w:p>
    <w:p w14:paraId="39FA4637" w14:textId="77777777" w:rsidR="000615E7" w:rsidRDefault="000615E7" w:rsidP="000615E7">
      <w:pPr>
        <w:pStyle w:val="BulletLevel1"/>
      </w:pPr>
      <w:proofErr w:type="gramStart"/>
      <w:r w:rsidRPr="00D93702">
        <w:rPr>
          <w:rStyle w:val="CodingLanguage"/>
        </w:rPr>
        <w:t>playbooks/resize_syspart.yml</w:t>
      </w:r>
      <w:proofErr w:type="gramEnd"/>
      <w:r w:rsidRPr="00E96307">
        <w:t xml:space="preserve"> resizes the logical volume that holds the </w:t>
      </w:r>
      <w:r w:rsidRPr="00D93702">
        <w:rPr>
          <w:rStyle w:val="CodingLanguage"/>
        </w:rPr>
        <w:t>/</w:t>
      </w:r>
      <w:r w:rsidRPr="00E96307">
        <w:t xml:space="preserve"> partition of the Linux VMs to use all the space available on the drive.</w:t>
      </w:r>
      <w:r>
        <w:t xml:space="preserve"> </w:t>
      </w:r>
    </w:p>
    <w:p w14:paraId="51647E2D" w14:textId="4E3D330C" w:rsidR="000615E7" w:rsidRDefault="000615E7" w:rsidP="000615E7">
      <w:pPr>
        <w:pStyle w:val="BulletLevel1"/>
      </w:pPr>
      <w:proofErr w:type="gramStart"/>
      <w:r>
        <w:rPr>
          <w:rStyle w:val="CodingLanguage"/>
        </w:rPr>
        <w:t>playbooks/config_subscription.yml</w:t>
      </w:r>
      <w:proofErr w:type="gramEnd"/>
      <w:r>
        <w:t xml:space="preserve"> registers and subscribes all virtual machines to the Red Hat Customer Portal. </w:t>
      </w:r>
    </w:p>
    <w:p w14:paraId="17496828" w14:textId="36622ADD" w:rsidR="000615E7" w:rsidRDefault="000615E7" w:rsidP="000615E7">
      <w:pPr>
        <w:pStyle w:val="BulletLevel1LastBeforeBodycopy"/>
      </w:pPr>
      <w:proofErr w:type="gramStart"/>
      <w:r>
        <w:rPr>
          <w:rStyle w:val="CodingLanguage"/>
        </w:rPr>
        <w:t>playbooks/config_ntp.yml</w:t>
      </w:r>
      <w:proofErr w:type="gramEnd"/>
      <w:r>
        <w:t xml:space="preserve"> configures the </w:t>
      </w:r>
      <w:r>
        <w:rPr>
          <w:rStyle w:val="BoldEmpha"/>
        </w:rPr>
        <w:t>chrony</w:t>
      </w:r>
      <w:r>
        <w:t xml:space="preserve"> client package in all virtual machines in order to have a synchronized clock across the environment. It will use the list of servers specified in the </w:t>
      </w:r>
      <w:r>
        <w:rPr>
          <w:rStyle w:val="CodingLanguage"/>
        </w:rPr>
        <w:t>ntp_servers</w:t>
      </w:r>
      <w:r>
        <w:t xml:space="preserve"> variable in the file </w:t>
      </w:r>
      <w:r w:rsidR="00B0382D">
        <w:rPr>
          <w:rStyle w:val="CodingLanguage"/>
        </w:rPr>
        <w:t>groups_vars/all/vars</w:t>
      </w:r>
      <w:r>
        <w:t>.</w:t>
      </w:r>
    </w:p>
    <w:p w14:paraId="762D77E8" w14:textId="77777777" w:rsidR="000615E7" w:rsidRDefault="000615E7" w:rsidP="000615E7">
      <w:pPr>
        <w:pStyle w:val="Heading2"/>
      </w:pPr>
      <w:bookmarkStart w:id="212" w:name="_Ref531619807"/>
      <w:bookmarkStart w:id="213" w:name="_Ref531619809"/>
      <w:bookmarkStart w:id="214" w:name="_Toc531698815"/>
      <w:bookmarkStart w:id="215" w:name="_Toc5893841"/>
      <w:r w:rsidRPr="00443B67">
        <w:t>Provisioning load balancers for UCP and DTR</w:t>
      </w:r>
      <w:bookmarkEnd w:id="212"/>
      <w:bookmarkEnd w:id="213"/>
      <w:bookmarkEnd w:id="214"/>
      <w:bookmarkEnd w:id="215"/>
    </w:p>
    <w:p w14:paraId="495DF405" w14:textId="77777777" w:rsidR="000615E7" w:rsidRDefault="000615E7" w:rsidP="0058095B">
      <w:pPr>
        <w:pStyle w:val="BodyTextMetricHPELight10pt"/>
      </w:pPr>
      <w:r w:rsidRPr="00443B67">
        <w:t xml:space="preserve">The playbook </w:t>
      </w:r>
      <w:r w:rsidRPr="00443B67">
        <w:rPr>
          <w:rStyle w:val="CodingLanguage"/>
        </w:rPr>
        <w:t>playbooks/loadbalancer.yml</w:t>
      </w:r>
      <w:r w:rsidRPr="00443B67">
        <w:t xml:space="preserve"> is used to deploy load balancers in an </w:t>
      </w:r>
      <w:r w:rsidRPr="00443B67">
        <w:rPr>
          <w:rStyle w:val="CodingLanguage"/>
        </w:rPr>
        <w:t>active-active</w:t>
      </w:r>
      <w:r w:rsidRPr="00443B67">
        <w:t xml:space="preserve"> configuration to provide highly-available access to UCP and DTR.</w:t>
      </w:r>
    </w:p>
    <w:p w14:paraId="34673DA8" w14:textId="77777777" w:rsidR="000615E7" w:rsidRDefault="000615E7" w:rsidP="0058095B">
      <w:pPr>
        <w:pStyle w:val="BodyTextMetricHPELight10pt"/>
      </w:pPr>
      <w:r w:rsidRPr="00443B67">
        <w:t>At least two nodes are specified in the [</w:t>
      </w:r>
      <w:r w:rsidRPr="00443B67">
        <w:rPr>
          <w:rStyle w:val="CodingLanguage"/>
        </w:rPr>
        <w:t>loadbalancer</w:t>
      </w:r>
      <w:r w:rsidRPr="00443B67">
        <w:t xml:space="preserve">] group in the inventory, along with group variables defining CPU and RAM requirements. These nodes run </w:t>
      </w:r>
      <w:r w:rsidRPr="00443B67">
        <w:rPr>
          <w:rStyle w:val="CodingLanguage"/>
        </w:rPr>
        <w:t>keepalived</w:t>
      </w:r>
      <w:r w:rsidRPr="00443B67">
        <w:t xml:space="preserve"> and </w:t>
      </w:r>
      <w:r w:rsidRPr="00443B67">
        <w:rPr>
          <w:rStyle w:val="CodingLanguage"/>
        </w:rPr>
        <w:t>HAproxy</w:t>
      </w:r>
      <w:r w:rsidRPr="00443B67">
        <w:t>.</w:t>
      </w:r>
    </w:p>
    <w:p w14:paraId="77B527B3" w14:textId="77777777" w:rsidR="000615E7" w:rsidRPr="0086120A" w:rsidRDefault="000615E7" w:rsidP="0058095B">
      <w:pPr>
        <w:pStyle w:val="BodyTextMetricHPELight10pt"/>
        <w:rPr>
          <w:rStyle w:val="CodingLanguage"/>
        </w:rPr>
      </w:pPr>
      <w:r w:rsidRPr="0086120A">
        <w:rPr>
          <w:rStyle w:val="CodingLanguage"/>
        </w:rPr>
        <w:t>[</w:t>
      </w:r>
      <w:proofErr w:type="gramStart"/>
      <w:r w:rsidRPr="0086120A">
        <w:rPr>
          <w:rStyle w:val="CodingLanguage"/>
        </w:rPr>
        <w:t>loadbalancer</w:t>
      </w:r>
      <w:proofErr w:type="gramEnd"/>
      <w:r w:rsidRPr="0086120A">
        <w:rPr>
          <w:rStyle w:val="CodingLanguage"/>
        </w:rPr>
        <w:t>]</w:t>
      </w:r>
      <w:r w:rsidRPr="0086120A">
        <w:rPr>
          <w:rStyle w:val="CodingLanguage"/>
        </w:rPr>
        <w:br/>
        <w:t>hpe-lb1 ip_addr='10.10.174.248/22' esxi_host='simply04.am2.cloudra.local' ucp=true</w:t>
      </w:r>
      <w:r w:rsidRPr="0086120A">
        <w:rPr>
          <w:rStyle w:val="CodingLanguage"/>
        </w:rPr>
        <w:br/>
        <w:t>hpe-lb2 ip_addr='10.10.174.249/22' esxi_host='simply05.am2.cloudra.local' dtr=true</w:t>
      </w:r>
      <w:r w:rsidRPr="0086120A">
        <w:rPr>
          <w:rStyle w:val="CodingLanguage"/>
        </w:rPr>
        <w:br/>
      </w:r>
      <w:r w:rsidRPr="0086120A">
        <w:rPr>
          <w:rStyle w:val="CodingLanguage"/>
        </w:rPr>
        <w:br/>
        <w:t>[loadbalancer:vars]</w:t>
      </w:r>
      <w:r w:rsidRPr="0086120A">
        <w:rPr>
          <w:rStyle w:val="CodingLanguage"/>
        </w:rPr>
        <w:br/>
        <w:t>cpus='2'</w:t>
      </w:r>
      <w:r w:rsidRPr="0086120A">
        <w:rPr>
          <w:rStyle w:val="CodingLanguage"/>
        </w:rPr>
        <w:br/>
        <w:t>ram='4096'</w:t>
      </w:r>
      <w:r w:rsidRPr="0086120A">
        <w:rPr>
          <w:rStyle w:val="CodingLanguage"/>
        </w:rPr>
        <w:br/>
        <w:t>node_policy='hpe-bronze'</w:t>
      </w:r>
    </w:p>
    <w:p w14:paraId="7BC0FDC7" w14:textId="77777777" w:rsidR="000615E7" w:rsidRDefault="000615E7" w:rsidP="0058095B">
      <w:pPr>
        <w:pStyle w:val="BodyTextMetricHPELight10pt"/>
      </w:pPr>
      <w:r w:rsidRPr="008430A6">
        <w:t xml:space="preserve">The virtual IP for UCP will be handled by </w:t>
      </w:r>
      <w:r w:rsidRPr="008430A6">
        <w:rPr>
          <w:rStyle w:val="CodingLanguage"/>
        </w:rPr>
        <w:t>hpe-lb1</w:t>
      </w:r>
      <w:r w:rsidRPr="008430A6">
        <w:t xml:space="preserve"> by default, which will split the traffic across the three UCP VMs </w:t>
      </w:r>
      <w:r w:rsidRPr="008430A6">
        <w:rPr>
          <w:rStyle w:val="CodingLanguage"/>
        </w:rPr>
        <w:t>hpe-ucp01</w:t>
      </w:r>
      <w:r w:rsidRPr="008430A6">
        <w:t xml:space="preserve">, </w:t>
      </w:r>
      <w:r w:rsidRPr="008430A6">
        <w:rPr>
          <w:rStyle w:val="CodingLanguage"/>
        </w:rPr>
        <w:t>hpe-ucp02</w:t>
      </w:r>
      <w:r w:rsidRPr="008430A6">
        <w:t xml:space="preserve"> and </w:t>
      </w:r>
      <w:r w:rsidRPr="008430A6">
        <w:rPr>
          <w:rStyle w:val="CodingLanguage"/>
        </w:rPr>
        <w:t>hpe-ucp03</w:t>
      </w:r>
      <w:r w:rsidRPr="008430A6">
        <w:t xml:space="preserve">. In the case of a failure of </w:t>
      </w:r>
      <w:r w:rsidRPr="008430A6">
        <w:rPr>
          <w:rStyle w:val="CodingLanguage"/>
        </w:rPr>
        <w:t>hpe-lb1</w:t>
      </w:r>
      <w:r w:rsidRPr="008430A6">
        <w:t xml:space="preserve">, the virtual IP for UCP will automatically move to the second load balancer node </w:t>
      </w:r>
      <w:r w:rsidRPr="008430A6">
        <w:rPr>
          <w:rStyle w:val="CodingLanguage"/>
        </w:rPr>
        <w:t>hpe-lb2</w:t>
      </w:r>
      <w:r w:rsidRPr="008430A6">
        <w:t xml:space="preserve"> which will again distribute the traffic to the UCP VMs.</w:t>
      </w:r>
    </w:p>
    <w:p w14:paraId="35D4AFF5" w14:textId="77777777" w:rsidR="000615E7" w:rsidRDefault="000615E7" w:rsidP="0058095B">
      <w:pPr>
        <w:pStyle w:val="BodyTextMetricHPELight10pt"/>
      </w:pPr>
      <w:r w:rsidRPr="008430A6">
        <w:t xml:space="preserve">Similarly, the virtual IP for DTR will be handled by default by the load balancer </w:t>
      </w:r>
      <w:r w:rsidRPr="008430A6">
        <w:rPr>
          <w:rStyle w:val="CodingLanguage"/>
        </w:rPr>
        <w:t>hpe-lb2</w:t>
      </w:r>
      <w:r w:rsidRPr="008430A6">
        <w:t xml:space="preserve">, splitting the traffic across the three DTR VMs </w:t>
      </w:r>
      <w:r w:rsidRPr="008430A6">
        <w:rPr>
          <w:rStyle w:val="CodingLanguage"/>
        </w:rPr>
        <w:t>hpe-dtr01</w:t>
      </w:r>
      <w:r w:rsidRPr="008430A6">
        <w:t xml:space="preserve">, </w:t>
      </w:r>
      <w:r w:rsidRPr="008430A6">
        <w:rPr>
          <w:rStyle w:val="CodingLanguage"/>
        </w:rPr>
        <w:t>hpe-dtr02</w:t>
      </w:r>
      <w:r w:rsidRPr="008430A6">
        <w:t xml:space="preserve"> and </w:t>
      </w:r>
      <w:r w:rsidRPr="008430A6">
        <w:rPr>
          <w:rStyle w:val="CodingLanguage"/>
        </w:rPr>
        <w:t>hpe-dtr03</w:t>
      </w:r>
      <w:r w:rsidRPr="008430A6">
        <w:t xml:space="preserve">. In the case of a failure of </w:t>
      </w:r>
      <w:r w:rsidRPr="008430A6">
        <w:rPr>
          <w:rStyle w:val="CodingLanguage"/>
        </w:rPr>
        <w:t>hpe-lb2</w:t>
      </w:r>
      <w:r w:rsidRPr="008430A6">
        <w:t xml:space="preserve">, the virtual IP for DTR will automatically move to the first load balancer node </w:t>
      </w:r>
      <w:r w:rsidRPr="008430A6">
        <w:rPr>
          <w:rStyle w:val="CodingLanguage"/>
        </w:rPr>
        <w:t>hpe-lb1</w:t>
      </w:r>
      <w:r w:rsidRPr="008430A6">
        <w:t xml:space="preserve"> which will again distribute the traffic to the DTR VMs.</w:t>
      </w:r>
    </w:p>
    <w:p w14:paraId="3B6F1CCD" w14:textId="4FFA2BAD" w:rsidR="000615E7" w:rsidRDefault="000615E7" w:rsidP="0058095B">
      <w:pPr>
        <w:pStyle w:val="BodyTextMetricHPELight10pt"/>
      </w:pPr>
      <w:r w:rsidRPr="008430A6">
        <w:t xml:space="preserve">To configure the virtual IPs for UCP and DTR, you need to add a </w:t>
      </w:r>
      <w:r w:rsidRPr="00C016C5">
        <w:rPr>
          <w:rStyle w:val="CodingLanguage"/>
        </w:rPr>
        <w:t>loadbalancers</w:t>
      </w:r>
      <w:r w:rsidRPr="008430A6">
        <w:t xml:space="preserve"> dictionary to your </w:t>
      </w:r>
      <w:r w:rsidR="00B0382D">
        <w:rPr>
          <w:rStyle w:val="CodingLanguage"/>
        </w:rPr>
        <w:t>groups_vars/all/vars</w:t>
      </w:r>
      <w:r w:rsidRPr="008430A6">
        <w:t xml:space="preserve"> file as shown in the excerpt below:</w:t>
      </w:r>
    </w:p>
    <w:p w14:paraId="30B0B34C" w14:textId="77777777" w:rsidR="000615E7" w:rsidRPr="008430A6" w:rsidRDefault="000615E7" w:rsidP="0058095B">
      <w:pPr>
        <w:pStyle w:val="BodyTextMetricHPELight10pt"/>
        <w:rPr>
          <w:rStyle w:val="CodingLanguage"/>
        </w:rPr>
      </w:pPr>
      <w:proofErr w:type="gramStart"/>
      <w:r w:rsidRPr="008430A6">
        <w:rPr>
          <w:rStyle w:val="CodingLanguage"/>
        </w:rPr>
        <w:t>loadbalancers</w:t>
      </w:r>
      <w:proofErr w:type="gramEnd"/>
      <w:r w:rsidRPr="008430A6">
        <w:rPr>
          <w:rStyle w:val="CodingLanguage"/>
        </w:rPr>
        <w:t>:</w:t>
      </w:r>
      <w:r w:rsidRPr="008430A6">
        <w:rPr>
          <w:rStyle w:val="CodingLanguage"/>
        </w:rPr>
        <w:br/>
        <w:t xml:space="preserve">  ucp:</w:t>
      </w:r>
      <w:r w:rsidRPr="008430A6">
        <w:rPr>
          <w:rStyle w:val="CodingLanguage"/>
        </w:rPr>
        <w:br/>
        <w:t xml:space="preserve">    public_interface: 'ens192'</w:t>
      </w:r>
      <w:r w:rsidRPr="008430A6">
        <w:rPr>
          <w:rStyle w:val="CodingLanguage"/>
        </w:rPr>
        <w:br/>
        <w:t xml:space="preserve">    public_vip: '10.60.59.251'</w:t>
      </w:r>
      <w:r w:rsidRPr="008430A6">
        <w:rPr>
          <w:rStyle w:val="CodingLanguage"/>
        </w:rPr>
        <w:br/>
        <w:t xml:space="preserve">    public_fqdn: hpe-ucpvip.cloudra.local</w:t>
      </w:r>
      <w:r w:rsidRPr="008430A6">
        <w:rPr>
          <w:rStyle w:val="CodingLanguage"/>
        </w:rPr>
        <w:br/>
        <w:t xml:space="preserve">    virtual_router_id: 54</w:t>
      </w:r>
      <w:r w:rsidRPr="008430A6">
        <w:rPr>
          <w:rStyle w:val="CodingLanguage"/>
        </w:rPr>
        <w:br/>
        <w:t xml:space="preserve">  dtr:</w:t>
      </w:r>
      <w:r w:rsidRPr="008430A6">
        <w:rPr>
          <w:rStyle w:val="CodingLanguage"/>
        </w:rPr>
        <w:br/>
        <w:t xml:space="preserve">    public_interface: 'ens192'</w:t>
      </w:r>
      <w:r w:rsidRPr="008430A6">
        <w:rPr>
          <w:rStyle w:val="CodingLanguage"/>
        </w:rPr>
        <w:br/>
        <w:t xml:space="preserve">    public_vip: '10.60.59.252'</w:t>
      </w:r>
      <w:r w:rsidRPr="008430A6">
        <w:rPr>
          <w:rStyle w:val="CodingLanguage"/>
        </w:rPr>
        <w:br/>
        <w:t xml:space="preserve">    public_fqdn: hpe-dtrvip.cloudra.local</w:t>
      </w:r>
      <w:r w:rsidRPr="008430A6">
        <w:rPr>
          <w:rStyle w:val="CodingLanguage"/>
        </w:rPr>
        <w:br/>
        <w:t xml:space="preserve">    virtual_router_id: 55</w:t>
      </w:r>
    </w:p>
    <w:p w14:paraId="05DB47C0" w14:textId="77777777" w:rsidR="000615E7" w:rsidRDefault="000615E7" w:rsidP="000615E7">
      <w:pPr>
        <w:pStyle w:val="MISCNote-Ruleabove"/>
      </w:pPr>
      <w:r>
        <w:lastRenderedPageBreak/>
        <w:t>Warning</w:t>
      </w:r>
    </w:p>
    <w:p w14:paraId="485C3BC2" w14:textId="77777777" w:rsidR="000615E7" w:rsidRDefault="000615E7" w:rsidP="000615E7">
      <w:pPr>
        <w:pStyle w:val="MISCNote-Rulebelow"/>
      </w:pPr>
      <w:r w:rsidRPr="008430A6">
        <w:t xml:space="preserve">If you re-run </w:t>
      </w:r>
      <w:r w:rsidRPr="008430A6">
        <w:rPr>
          <w:rStyle w:val="CodingLanguage"/>
        </w:rPr>
        <w:t>playbooks/loadbalancer.yml</w:t>
      </w:r>
      <w:r w:rsidRPr="008430A6">
        <w:t xml:space="preserve"> after a configuration change, you may need to subsequently run </w:t>
      </w:r>
      <w:r w:rsidRPr="008430A6">
        <w:rPr>
          <w:rStyle w:val="CodingLanguage"/>
        </w:rPr>
        <w:t>playbooks/reconfigure_dtr.yml</w:t>
      </w:r>
      <w:r w:rsidRPr="008430A6">
        <w:t xml:space="preserve"> as the latter playbook configures the virtual IP address for accessing the UCP Single-Sign-On (SSO) page. If there is no virtual IP or FQDN defined for UCP in the variables file, the playbook will choose the address of the first UCP node in the [</w:t>
      </w:r>
      <w:r w:rsidRPr="008430A6">
        <w:rPr>
          <w:rStyle w:val="CodingLanguage"/>
        </w:rPr>
        <w:t>ucp</w:t>
      </w:r>
      <w:r w:rsidRPr="008430A6">
        <w:t>] group. This scenario introduces a single point of failure and should be avoided.</w:t>
      </w:r>
    </w:p>
    <w:p w14:paraId="156D655C" w14:textId="77777777" w:rsidR="000615E7" w:rsidRDefault="000615E7" w:rsidP="000615E7">
      <w:pPr>
        <w:pStyle w:val="MISCNote-Ruleabove"/>
      </w:pPr>
      <w:r>
        <w:t>Note</w:t>
      </w:r>
    </w:p>
    <w:p w14:paraId="20D632C5" w14:textId="77777777" w:rsidR="000615E7" w:rsidRDefault="000615E7" w:rsidP="000615E7">
      <w:pPr>
        <w:pStyle w:val="MISCNote-Rulebelow"/>
      </w:pPr>
      <w:r w:rsidRPr="008430A6">
        <w:t xml:space="preserve">By default, the playbook supports ports </w:t>
      </w:r>
      <w:r>
        <w:rPr>
          <w:rStyle w:val="CodingLanguage"/>
        </w:rPr>
        <w:t>44</w:t>
      </w:r>
      <w:r w:rsidRPr="008430A6">
        <w:rPr>
          <w:rStyle w:val="CodingLanguage"/>
        </w:rPr>
        <w:t>3</w:t>
      </w:r>
      <w:r w:rsidRPr="008430A6">
        <w:t xml:space="preserve"> and </w:t>
      </w:r>
      <w:r w:rsidRPr="008430A6">
        <w:rPr>
          <w:rStyle w:val="CodingLanguage"/>
        </w:rPr>
        <w:t>6443</w:t>
      </w:r>
      <w:r w:rsidRPr="008430A6">
        <w:t xml:space="preserve"> for UCP and port </w:t>
      </w:r>
      <w:r w:rsidRPr="008430A6">
        <w:rPr>
          <w:rStyle w:val="CodingLanguage"/>
        </w:rPr>
        <w:t>433</w:t>
      </w:r>
      <w:r w:rsidRPr="008430A6">
        <w:t xml:space="preserve"> for DTR. If you deploy Prometheus and Grafana on Docker Swarm, the Grafana port </w:t>
      </w:r>
      <w:r w:rsidRPr="008430A6">
        <w:rPr>
          <w:rStyle w:val="CodingLanguage"/>
        </w:rPr>
        <w:t>3000</w:t>
      </w:r>
      <w:r w:rsidRPr="008430A6">
        <w:t xml:space="preserve"> will be handled as well.</w:t>
      </w:r>
      <w:r>
        <w:t xml:space="preserve"> </w:t>
      </w:r>
    </w:p>
    <w:p w14:paraId="546679D2" w14:textId="77777777" w:rsidR="000615E7" w:rsidRDefault="000615E7" w:rsidP="000615E7">
      <w:pPr>
        <w:pStyle w:val="MISCNote-Ruleabove"/>
      </w:pPr>
      <w:r>
        <w:t>Note</w:t>
      </w:r>
    </w:p>
    <w:p w14:paraId="7A5C475A" w14:textId="31645192" w:rsidR="000615E7" w:rsidRDefault="000615E7" w:rsidP="000615E7">
      <w:pPr>
        <w:pStyle w:val="MISCNote-Rulebelow"/>
      </w:pPr>
      <w:r w:rsidRPr="008430A6">
        <w:t xml:space="preserve">The playbook </w:t>
      </w:r>
      <w:r w:rsidRPr="008430A6">
        <w:rPr>
          <w:rStyle w:val="CodingLanguage"/>
        </w:rPr>
        <w:t>playbooks/loadbalancer.yml</w:t>
      </w:r>
      <w:r w:rsidRPr="008430A6">
        <w:t xml:space="preserve"> can be used to create one or more load balancers for applications running on your worker nodes. However, it is impossible for the playbooks to know what ports to support, so manual configuration of HAproxy and </w:t>
      </w:r>
      <w:r w:rsidRPr="008430A6">
        <w:rPr>
          <w:rStyle w:val="CodingLanguage"/>
        </w:rPr>
        <w:t>keepalived</w:t>
      </w:r>
      <w:r w:rsidRPr="008430A6">
        <w:t xml:space="preserve"> may be required. By default, the playbooks support ports </w:t>
      </w:r>
      <w:r w:rsidRPr="008430A6">
        <w:rPr>
          <w:rStyle w:val="CodingLanguage"/>
        </w:rPr>
        <w:t>80</w:t>
      </w:r>
      <w:r w:rsidRPr="008430A6">
        <w:t xml:space="preserve"> and </w:t>
      </w:r>
      <w:r>
        <w:rPr>
          <w:rStyle w:val="CodingLanguage"/>
        </w:rPr>
        <w:t>44</w:t>
      </w:r>
      <w:r w:rsidRPr="008430A6">
        <w:rPr>
          <w:rStyle w:val="CodingLanguage"/>
        </w:rPr>
        <w:t>3</w:t>
      </w:r>
      <w:r w:rsidRPr="008430A6">
        <w:t xml:space="preserve"> for worker nodes</w:t>
      </w:r>
      <w:r w:rsidR="0014084A">
        <w:t>.</w:t>
      </w:r>
      <w:r>
        <w:t xml:space="preserve"> </w:t>
      </w:r>
    </w:p>
    <w:p w14:paraId="412A2E46" w14:textId="77777777" w:rsidR="000615E7" w:rsidRDefault="000615E7" w:rsidP="000615E7">
      <w:pPr>
        <w:pStyle w:val="Heading3"/>
      </w:pPr>
      <w:r w:rsidRPr="008430A6">
        <w:t>Legacy stand-alone load balancers</w:t>
      </w:r>
    </w:p>
    <w:p w14:paraId="0A3E0089" w14:textId="77777777" w:rsidR="000615E7" w:rsidRPr="008430A6" w:rsidRDefault="000615E7" w:rsidP="0058095B">
      <w:pPr>
        <w:pStyle w:val="BodyTextMetricHPELight10pt"/>
      </w:pPr>
      <w:r w:rsidRPr="008430A6">
        <w:t xml:space="preserve">The playbook </w:t>
      </w:r>
      <w:r w:rsidRPr="008430A6">
        <w:rPr>
          <w:rStyle w:val="CodingLanguage"/>
        </w:rPr>
        <w:t>playbooks/install_haproxy.yml</w:t>
      </w:r>
      <w:r w:rsidRPr="008430A6">
        <w:t xml:space="preserve"> is used to deploy three separate load balancers, for the UCP, DTR and worker nodes. It is recommended that you use the HAproxy</w:t>
      </w:r>
      <w:r>
        <w:t xml:space="preserve"> and </w:t>
      </w:r>
      <w:r w:rsidRPr="008430A6">
        <w:rPr>
          <w:rStyle w:val="CodingLanguage"/>
        </w:rPr>
        <w:t>keepalived</w:t>
      </w:r>
      <w:r w:rsidRPr="008430A6">
        <w:t xml:space="preserve"> solution documented above instead of this option.</w:t>
      </w:r>
    </w:p>
    <w:p w14:paraId="07A737BA" w14:textId="77777777" w:rsidR="000615E7" w:rsidRDefault="000615E7" w:rsidP="000615E7">
      <w:pPr>
        <w:pStyle w:val="Heading3"/>
      </w:pPr>
      <w:r w:rsidRPr="008430A6">
        <w:t>Deploying without load balancers</w:t>
      </w:r>
    </w:p>
    <w:p w14:paraId="351197A3" w14:textId="77777777" w:rsidR="000615E7" w:rsidRDefault="000615E7" w:rsidP="0058095B">
      <w:pPr>
        <w:pStyle w:val="BodyTextMetricHPELight10pt"/>
      </w:pPr>
      <w:r w:rsidRPr="008430A6">
        <w:t xml:space="preserve">If you do not want to deploy load balancers when running </w:t>
      </w:r>
      <w:r w:rsidRPr="008430A6">
        <w:rPr>
          <w:rStyle w:val="CodingLanguage"/>
        </w:rPr>
        <w:t>site.yml</w:t>
      </w:r>
      <w:r w:rsidRPr="008430A6">
        <w:t>, you should comment out any declarations in the inventory and variables files. This includes any legacy stand-alone load balancers.</w:t>
      </w:r>
    </w:p>
    <w:p w14:paraId="7EF32379" w14:textId="77777777" w:rsidR="000615E7" w:rsidRDefault="000615E7" w:rsidP="000615E7">
      <w:pPr>
        <w:pStyle w:val="Heading3"/>
      </w:pPr>
      <w:r w:rsidRPr="008430A6">
        <w:t>Deploying with your own load balancers</w:t>
      </w:r>
    </w:p>
    <w:p w14:paraId="50A4E24D" w14:textId="4BB4E3A5" w:rsidR="000615E7" w:rsidRDefault="000615E7" w:rsidP="0058095B">
      <w:pPr>
        <w:pStyle w:val="BodyTextMetricHPELight10pt"/>
      </w:pPr>
      <w:r w:rsidRPr="008430A6">
        <w:t xml:space="preserve">If you are using external load balancers for UCP and DTR, you can configure UCP and DTR to use these external load balancers by specifying FQDNs in the loadbalancers dictionary in </w:t>
      </w:r>
      <w:r w:rsidR="00B0382D">
        <w:rPr>
          <w:rStyle w:val="CodingLanguage"/>
        </w:rPr>
        <w:t>groups_vars/all/vars</w:t>
      </w:r>
      <w:r w:rsidRPr="008430A6">
        <w:t>:</w:t>
      </w:r>
    </w:p>
    <w:p w14:paraId="608A7BDD" w14:textId="77777777" w:rsidR="000615E7" w:rsidRPr="008430A6" w:rsidRDefault="000615E7" w:rsidP="0058095B">
      <w:pPr>
        <w:pStyle w:val="BodyTextMetricHPELight10pt"/>
        <w:rPr>
          <w:rStyle w:val="CodingLanguage"/>
        </w:rPr>
      </w:pPr>
      <w:proofErr w:type="gramStart"/>
      <w:r w:rsidRPr="008430A6">
        <w:rPr>
          <w:rStyle w:val="CodingLanguage"/>
        </w:rPr>
        <w:t>loadbalancers</w:t>
      </w:r>
      <w:proofErr w:type="gramEnd"/>
      <w:r w:rsidRPr="008430A6">
        <w:rPr>
          <w:rStyle w:val="CodingLanguage"/>
        </w:rPr>
        <w:t>:</w:t>
      </w:r>
      <w:r w:rsidRPr="008430A6">
        <w:rPr>
          <w:rStyle w:val="CodingLanguage"/>
        </w:rPr>
        <w:br/>
        <w:t xml:space="preserve">  ucp:</w:t>
      </w:r>
      <w:r w:rsidRPr="008430A6">
        <w:rPr>
          <w:rStyle w:val="CodingLanguage"/>
        </w:rPr>
        <w:br/>
        <w:t xml:space="preserve">    public_fqdn: external-ucpvip.am2.cloudra.local</w:t>
      </w:r>
      <w:r w:rsidRPr="008430A6">
        <w:rPr>
          <w:rStyle w:val="CodingLanguage"/>
        </w:rPr>
        <w:br/>
        <w:t xml:space="preserve">  dtr:</w:t>
      </w:r>
      <w:r w:rsidRPr="008430A6">
        <w:rPr>
          <w:rStyle w:val="CodingLanguage"/>
        </w:rPr>
        <w:br/>
        <w:t xml:space="preserve">    public_fqdn: external-dtrvip.am2.cloudra.local</w:t>
      </w:r>
      <w:r>
        <w:rPr>
          <w:rStyle w:val="CodingLanguage"/>
        </w:rPr>
        <w:br/>
      </w:r>
    </w:p>
    <w:p w14:paraId="3BBEA999" w14:textId="77777777" w:rsidR="000615E7" w:rsidRDefault="000615E7" w:rsidP="000615E7">
      <w:pPr>
        <w:pStyle w:val="Heading2"/>
      </w:pPr>
      <w:bookmarkStart w:id="216" w:name="_Ref531619820"/>
      <w:bookmarkStart w:id="217" w:name="_Toc531698816"/>
      <w:bookmarkStart w:id="218" w:name="_Toc5893842"/>
      <w:r w:rsidRPr="008430A6">
        <w:t>Installing Docker UCP and DTR on RHEL VMs</w:t>
      </w:r>
      <w:bookmarkEnd w:id="216"/>
      <w:bookmarkEnd w:id="217"/>
      <w:bookmarkEnd w:id="218"/>
    </w:p>
    <w:p w14:paraId="1C7D2408" w14:textId="77777777" w:rsidR="000615E7" w:rsidRDefault="000615E7" w:rsidP="0058095B">
      <w:pPr>
        <w:pStyle w:val="BodyTextMetricHPELight10pt"/>
      </w:pPr>
      <w:r w:rsidRPr="0086120A">
        <w:t>The following playbooks are used to install Docker UCP and DTR on RHEL VMs.</w:t>
      </w:r>
    </w:p>
    <w:p w14:paraId="07DC0B65" w14:textId="6460366A" w:rsidR="000615E7" w:rsidRPr="0086120A" w:rsidRDefault="000615E7" w:rsidP="0014084A">
      <w:pPr>
        <w:pStyle w:val="BulletLevel1"/>
        <w:rPr>
          <w:rStyle w:val="CodingLanguage"/>
        </w:rPr>
      </w:pPr>
      <w:proofErr w:type="gramStart"/>
      <w:r w:rsidRPr="0086120A">
        <w:rPr>
          <w:rStyle w:val="CodingLanguage"/>
        </w:rPr>
        <w:t>playbooks/config_storage_driver.yml</w:t>
      </w:r>
      <w:proofErr w:type="gramEnd"/>
      <w:r w:rsidRPr="0086120A">
        <w:rPr>
          <w:rStyle w:val="CodingLanguage"/>
        </w:rPr>
        <w:t xml:space="preserve"> </w:t>
      </w:r>
      <w:r w:rsidR="0014084A" w:rsidRPr="0014084A">
        <w:t xml:space="preserve">prepares drives for local Docker volumes and container images. It also configures Docker with either the </w:t>
      </w:r>
      <w:r w:rsidR="0014084A" w:rsidRPr="0014084A">
        <w:rPr>
          <w:rStyle w:val="CodingLanguage"/>
        </w:rPr>
        <w:t>overlay2</w:t>
      </w:r>
      <w:r w:rsidR="0014084A" w:rsidRPr="0014084A">
        <w:t xml:space="preserve"> storage driver (the default) or the </w:t>
      </w:r>
      <w:r w:rsidR="0014084A" w:rsidRPr="0014084A">
        <w:rPr>
          <w:rStyle w:val="CodingLanguage"/>
        </w:rPr>
        <w:t>devicemapper</w:t>
      </w:r>
      <w:r w:rsidR="0014084A" w:rsidRPr="0014084A">
        <w:t xml:space="preserve"> storage driver, depending on the value of the </w:t>
      </w:r>
      <w:r w:rsidR="0014084A" w:rsidRPr="0014084A">
        <w:rPr>
          <w:rStyle w:val="CodingLanguage"/>
        </w:rPr>
        <w:t>docker_storage_driver</w:t>
      </w:r>
      <w:r w:rsidR="0014084A" w:rsidRPr="0014084A">
        <w:t xml:space="preserve"> variable in </w:t>
      </w:r>
      <w:r w:rsidR="00B0382D">
        <w:rPr>
          <w:rStyle w:val="CodingLanguage"/>
        </w:rPr>
        <w:t>groups_vars/all/vars</w:t>
      </w:r>
      <w:r w:rsidR="0014084A" w:rsidRPr="0014084A">
        <w:t xml:space="preserve">. This playbook was previously called </w:t>
      </w:r>
      <w:r w:rsidR="0014084A" w:rsidRPr="0014084A">
        <w:rPr>
          <w:rStyle w:val="CodingLanguage"/>
        </w:rPr>
        <w:t>playbooks/config_docker_lvs.yml</w:t>
      </w:r>
      <w:r w:rsidR="0014084A" w:rsidRPr="0014084A">
        <w:t xml:space="preserve"> in earlier releases of the solution.</w:t>
      </w:r>
    </w:p>
    <w:p w14:paraId="1FADD5EB" w14:textId="77777777" w:rsidR="000615E7" w:rsidRDefault="000615E7" w:rsidP="000615E7">
      <w:pPr>
        <w:pStyle w:val="BulletLevel1"/>
      </w:pPr>
      <w:proofErr w:type="gramStart"/>
      <w:r>
        <w:rPr>
          <w:rStyle w:val="CodingLanguage"/>
        </w:rPr>
        <w:t>playbooks/install_docker.yml</w:t>
      </w:r>
      <w:proofErr w:type="gramEnd"/>
      <w:r>
        <w:t xml:space="preserve"> installs Docker along with all of its dependencies.</w:t>
      </w:r>
    </w:p>
    <w:p w14:paraId="6AF462FF" w14:textId="77777777" w:rsidR="000615E7" w:rsidRDefault="000615E7" w:rsidP="000615E7">
      <w:pPr>
        <w:pStyle w:val="BulletLevel1"/>
      </w:pPr>
      <w:proofErr w:type="gramStart"/>
      <w:r>
        <w:rPr>
          <w:rStyle w:val="CodingLanguage"/>
        </w:rPr>
        <w:t>playbooks/install_rsyslog.yml</w:t>
      </w:r>
      <w:proofErr w:type="gramEnd"/>
      <w:r>
        <w:t xml:space="preserve"> installs and configures </w:t>
      </w:r>
      <w:r>
        <w:rPr>
          <w:rStyle w:val="BoldEmpha"/>
        </w:rPr>
        <w:t>rsyslog</w:t>
      </w:r>
      <w:r>
        <w:t xml:space="preserve"> in the logger node and in all Docker nodes. The logger node will be configured to receive all </w:t>
      </w:r>
      <w:r>
        <w:rPr>
          <w:rStyle w:val="CodingLanguage"/>
        </w:rPr>
        <w:t>syslogs</w:t>
      </w:r>
      <w:r>
        <w:t xml:space="preserve"> on port </w:t>
      </w:r>
      <w:r w:rsidRPr="0086120A">
        <w:rPr>
          <w:rStyle w:val="CodingLanguage"/>
        </w:rPr>
        <w:t>514</w:t>
      </w:r>
      <w:r>
        <w:t xml:space="preserve"> and the Docker nodes will be configured to send all logs (including container logs) to the logger node.</w:t>
      </w:r>
    </w:p>
    <w:p w14:paraId="3C86CD8B" w14:textId="77777777" w:rsidR="000615E7" w:rsidRDefault="000615E7" w:rsidP="000615E7">
      <w:pPr>
        <w:pStyle w:val="BulletLevel1"/>
      </w:pPr>
      <w:proofErr w:type="gramStart"/>
      <w:r>
        <w:rPr>
          <w:rStyle w:val="CodingLanguage"/>
        </w:rPr>
        <w:t>playbooks/docker_post_config.yml</w:t>
      </w:r>
      <w:proofErr w:type="gramEnd"/>
      <w:r>
        <w:t xml:space="preserve"> performs a variety of tasks to complete the installation of the Docker environment, including configuration of the HTTP/HTTPS proxies, if any, and installation of the VMware vSphere Storage for Docker volume plugin.</w:t>
      </w:r>
    </w:p>
    <w:p w14:paraId="1A881F8C" w14:textId="77777777" w:rsidR="000615E7" w:rsidRDefault="000615E7" w:rsidP="000615E7">
      <w:pPr>
        <w:pStyle w:val="BulletLevel1"/>
      </w:pPr>
      <w:proofErr w:type="gramStart"/>
      <w:r>
        <w:rPr>
          <w:rStyle w:val="CodingLanguage"/>
        </w:rPr>
        <w:t>playbooks/install_nfs_server.yml</w:t>
      </w:r>
      <w:proofErr w:type="gramEnd"/>
      <w:r>
        <w:t xml:space="preserve"> installs and configures an NFS server on the NFS node.</w:t>
      </w:r>
    </w:p>
    <w:p w14:paraId="732EED5C" w14:textId="77777777" w:rsidR="000615E7" w:rsidRPr="009534F0" w:rsidRDefault="000615E7" w:rsidP="000615E7">
      <w:pPr>
        <w:pStyle w:val="BulletLevel1-2ndparagraph"/>
      </w:pPr>
      <w:r w:rsidRPr="00E96307">
        <w:lastRenderedPageBreak/>
        <w:t>This playbook has been updated to configure a third drive which is used to hold the data of the persistent volumes created with the NFS provisioner. Th</w:t>
      </w:r>
      <w:r>
        <w:t>e</w:t>
      </w:r>
      <w:r w:rsidRPr="00E96307">
        <w:t xml:space="preserve"> default size for this drive is purposefully kept small because using the NFS VM to store persistent volumes is not recommended for production use. However, this can be useful for demo purposes.</w:t>
      </w:r>
    </w:p>
    <w:p w14:paraId="6A54E8C4" w14:textId="77777777" w:rsidR="000615E7" w:rsidRDefault="000615E7" w:rsidP="000615E7">
      <w:pPr>
        <w:pStyle w:val="BulletLevel1"/>
      </w:pPr>
      <w:proofErr w:type="gramStart"/>
      <w:r>
        <w:rPr>
          <w:rStyle w:val="CodingLanguage"/>
        </w:rPr>
        <w:t>playbooks/install_nfs_clients.yml</w:t>
      </w:r>
      <w:proofErr w:type="gramEnd"/>
      <w:r>
        <w:t xml:space="preserve"> installs the required packages on the DTR nodes to be able to mount an NFS share.</w:t>
      </w:r>
    </w:p>
    <w:p w14:paraId="56729B44" w14:textId="2C9A754E" w:rsidR="000615E7" w:rsidRDefault="000615E7" w:rsidP="000615E7">
      <w:pPr>
        <w:pStyle w:val="BulletLevel1"/>
      </w:pPr>
      <w:proofErr w:type="gramStart"/>
      <w:r>
        <w:rPr>
          <w:rStyle w:val="CodingLanguage"/>
        </w:rPr>
        <w:t>playbooks/create_main_ucp.yml</w:t>
      </w:r>
      <w:proofErr w:type="gramEnd"/>
      <w:r>
        <w:t xml:space="preserve"> installs and configures the first Docker UCP instance on the target node defined by the group </w:t>
      </w:r>
      <w:r>
        <w:rPr>
          <w:rStyle w:val="CodingLanguage"/>
        </w:rPr>
        <w:t>ucp_main</w:t>
      </w:r>
      <w:r>
        <w:t xml:space="preserve"> in the </w:t>
      </w:r>
      <w:r w:rsidR="007230C9">
        <w:rPr>
          <w:rStyle w:val="CodingLanguage"/>
        </w:rPr>
        <w:t>hosts</w:t>
      </w:r>
      <w:r>
        <w:t xml:space="preserve"> inventory.</w:t>
      </w:r>
    </w:p>
    <w:p w14:paraId="05BB6768" w14:textId="6FDB921F" w:rsidR="000615E7" w:rsidRDefault="000615E7" w:rsidP="000615E7">
      <w:pPr>
        <w:pStyle w:val="BulletLevel1"/>
      </w:pPr>
      <w:proofErr w:type="gramStart"/>
      <w:r>
        <w:rPr>
          <w:rStyle w:val="CodingLanguage"/>
        </w:rPr>
        <w:t>playbooks/scale_ucp.yml</w:t>
      </w:r>
      <w:proofErr w:type="gramEnd"/>
      <w:r>
        <w:t xml:space="preserve"> installs and configures additional instances of UCP on the target nodes defined by the group </w:t>
      </w:r>
      <w:r>
        <w:rPr>
          <w:rStyle w:val="CodingLanguage"/>
        </w:rPr>
        <w:t>ucp</w:t>
      </w:r>
      <w:r>
        <w:t xml:space="preserve"> in the </w:t>
      </w:r>
      <w:r w:rsidR="007230C9">
        <w:rPr>
          <w:rStyle w:val="CodingLanguage"/>
        </w:rPr>
        <w:t>hosts</w:t>
      </w:r>
      <w:r>
        <w:t xml:space="preserve"> inventory, except for the node defined in the group </w:t>
      </w:r>
      <w:r>
        <w:rPr>
          <w:rStyle w:val="CodingLanguage"/>
        </w:rPr>
        <w:t>ucp_main</w:t>
      </w:r>
      <w:r>
        <w:t>.</w:t>
      </w:r>
    </w:p>
    <w:p w14:paraId="017AC33F" w14:textId="68B716AF" w:rsidR="000615E7" w:rsidRDefault="000615E7" w:rsidP="000615E7">
      <w:pPr>
        <w:pStyle w:val="BulletLevel1"/>
      </w:pPr>
      <w:proofErr w:type="gramStart"/>
      <w:r>
        <w:rPr>
          <w:rStyle w:val="CodingLanguage"/>
        </w:rPr>
        <w:t>playbooks/create_main_dtr.yml</w:t>
      </w:r>
      <w:proofErr w:type="gramEnd"/>
      <w:r>
        <w:t xml:space="preserve"> installs and configures the first Docker DTR instance on the target node defined by the group </w:t>
      </w:r>
      <w:r>
        <w:rPr>
          <w:rStyle w:val="CodingLanguage"/>
        </w:rPr>
        <w:t>dtr_main</w:t>
      </w:r>
      <w:r>
        <w:t xml:space="preserve"> in the </w:t>
      </w:r>
      <w:r w:rsidR="007230C9">
        <w:rPr>
          <w:rStyle w:val="CodingLanguage"/>
        </w:rPr>
        <w:t>hosts</w:t>
      </w:r>
      <w:r>
        <w:t xml:space="preserve"> inventory.</w:t>
      </w:r>
    </w:p>
    <w:p w14:paraId="5DA0FFC8" w14:textId="77777777" w:rsidR="000615E7" w:rsidRDefault="000615E7" w:rsidP="000615E7">
      <w:pPr>
        <w:pStyle w:val="BulletLevel1"/>
      </w:pPr>
      <w:proofErr w:type="gramStart"/>
      <w:r>
        <w:rPr>
          <w:rStyle w:val="CodingLanguage"/>
        </w:rPr>
        <w:t>playbooks/config_scheduler.yml</w:t>
      </w:r>
      <w:proofErr w:type="gramEnd"/>
      <w:r>
        <w:t xml:space="preserve"> configures the scheduler to prevent regular users (i.e. non-admin users) scheduling containers on the Docker nodes running instances of UCP and DTR.</w:t>
      </w:r>
    </w:p>
    <w:p w14:paraId="048188D5" w14:textId="17F87DCE" w:rsidR="000615E7" w:rsidRDefault="000615E7" w:rsidP="000615E7">
      <w:pPr>
        <w:pStyle w:val="BulletLevel1"/>
      </w:pPr>
      <w:proofErr w:type="gramStart"/>
      <w:r>
        <w:rPr>
          <w:rStyle w:val="CodingLanguage"/>
        </w:rPr>
        <w:t>playbooks/scale_dtr.yml</w:t>
      </w:r>
      <w:proofErr w:type="gramEnd"/>
      <w:r>
        <w:t xml:space="preserve"> installs and configures additional instances (or replicas) of DTR on the target nodes defined by the group </w:t>
      </w:r>
      <w:r>
        <w:rPr>
          <w:rStyle w:val="CodingLanguage"/>
        </w:rPr>
        <w:t>dtr</w:t>
      </w:r>
      <w:r>
        <w:t xml:space="preserve"> in the </w:t>
      </w:r>
      <w:r w:rsidR="007230C9">
        <w:rPr>
          <w:rStyle w:val="CodingLanguage"/>
        </w:rPr>
        <w:t>hosts</w:t>
      </w:r>
      <w:r>
        <w:t xml:space="preserve"> inventory, with the exception of the node defined in the group </w:t>
      </w:r>
      <w:r>
        <w:rPr>
          <w:rStyle w:val="CodingLanguage"/>
        </w:rPr>
        <w:t>dtr_main</w:t>
      </w:r>
      <w:r>
        <w:t>.</w:t>
      </w:r>
    </w:p>
    <w:p w14:paraId="786B04E7" w14:textId="77777777" w:rsidR="000615E7" w:rsidRDefault="000615E7" w:rsidP="000615E7">
      <w:pPr>
        <w:pStyle w:val="BulletLevel1LastBeforeBodycopy"/>
      </w:pPr>
      <w:proofErr w:type="gramStart"/>
      <w:r>
        <w:rPr>
          <w:rStyle w:val="CodingLanguage"/>
        </w:rPr>
        <w:t>playbooks/reconfigure_dtr.yml</w:t>
      </w:r>
      <w:proofErr w:type="gramEnd"/>
      <w:r>
        <w:t xml:space="preserve"> is used to reconfigure DTR with the FQDN of the UCP Load Balancer and also enables image scanning. </w:t>
      </w:r>
    </w:p>
    <w:p w14:paraId="3CA81498" w14:textId="77777777" w:rsidR="000615E7" w:rsidRDefault="000615E7" w:rsidP="000615E7">
      <w:pPr>
        <w:pStyle w:val="Heading2"/>
      </w:pPr>
      <w:bookmarkStart w:id="219" w:name="_Ref531619829"/>
      <w:bookmarkStart w:id="220" w:name="_Toc531698817"/>
      <w:bookmarkStart w:id="221" w:name="_Toc5893843"/>
      <w:r w:rsidRPr="0086120A">
        <w:t>Deploying RHEL workers</w:t>
      </w:r>
      <w:bookmarkEnd w:id="219"/>
      <w:bookmarkEnd w:id="220"/>
      <w:bookmarkEnd w:id="221"/>
    </w:p>
    <w:p w14:paraId="172ADCAB" w14:textId="77777777" w:rsidR="000615E7" w:rsidRDefault="000615E7" w:rsidP="0058095B">
      <w:pPr>
        <w:pStyle w:val="BodyTextMetricHPELight10pt"/>
      </w:pPr>
      <w:r w:rsidRPr="0086120A">
        <w:t xml:space="preserve">By default, </w:t>
      </w:r>
      <w:r w:rsidRPr="002B2D14">
        <w:rPr>
          <w:rStyle w:val="CodingLanguage"/>
        </w:rPr>
        <w:t>site.yml</w:t>
      </w:r>
      <w:r w:rsidRPr="0086120A">
        <w:t xml:space="preserve"> will automatically deploy any RHEL (and / or Windows) worker nodes that are declared in the inventory.</w:t>
      </w:r>
    </w:p>
    <w:p w14:paraId="6260509B" w14:textId="77777777" w:rsidR="000615E7" w:rsidRDefault="000615E7" w:rsidP="0058095B">
      <w:pPr>
        <w:pStyle w:val="BodyTextMetricHPELight10pt"/>
      </w:pPr>
      <w:r w:rsidRPr="0086120A">
        <w:t>If you subsequently want additional RHEL worker nodes, add them to the inventory as appropriate and then run the playbooks for</w:t>
      </w:r>
      <w:r>
        <w:t xml:space="preserve"> </w:t>
      </w:r>
      <w:hyperlink w:anchor="_Provisioning_RHEL_VMs" w:history="1">
        <w:r w:rsidRPr="00F02F31">
          <w:rPr>
            <w:rStyle w:val="Hyperlink"/>
          </w:rPr>
          <w:t>Provisioning RHEL VMs</w:t>
        </w:r>
      </w:hyperlink>
      <w:r w:rsidRPr="0086120A">
        <w:t>, followed by the specific playbooks for RHEL worker nodes outlined below:</w:t>
      </w:r>
    </w:p>
    <w:p w14:paraId="240124E6" w14:textId="7B1B9C4F" w:rsidR="000615E7" w:rsidRDefault="000615E7" w:rsidP="000615E7">
      <w:pPr>
        <w:pStyle w:val="BulletLevel1"/>
      </w:pPr>
      <w:proofErr w:type="gramStart"/>
      <w:r>
        <w:rPr>
          <w:rStyle w:val="CodingLanguage"/>
        </w:rPr>
        <w:t>playbooks/scale_workers.yml</w:t>
      </w:r>
      <w:proofErr w:type="gramEnd"/>
      <w:r>
        <w:t xml:space="preserve"> installs and configures additional Linux workers on the target nodes defined by the group </w:t>
      </w:r>
      <w:r>
        <w:rPr>
          <w:rStyle w:val="CodingLanguage"/>
        </w:rPr>
        <w:t>worker</w:t>
      </w:r>
      <w:r>
        <w:t xml:space="preserve"> in the </w:t>
      </w:r>
      <w:r w:rsidR="007230C9">
        <w:rPr>
          <w:rStyle w:val="CodingLanguage"/>
        </w:rPr>
        <w:t>hosts</w:t>
      </w:r>
      <w:r>
        <w:t xml:space="preserve"> inventory.</w:t>
      </w:r>
    </w:p>
    <w:p w14:paraId="5AF1562F" w14:textId="77777777" w:rsidR="000615E7" w:rsidRDefault="000615E7" w:rsidP="0058095B">
      <w:pPr>
        <w:pStyle w:val="BodyTextMetricHPELight10pt"/>
      </w:pPr>
      <w:r w:rsidRPr="0086120A">
        <w:t xml:space="preserve">A utility script </w:t>
      </w:r>
      <w:r w:rsidRPr="0086120A">
        <w:rPr>
          <w:rStyle w:val="CodingLanguage"/>
        </w:rPr>
        <w:t>scale_worker.sh</w:t>
      </w:r>
      <w:r w:rsidRPr="0086120A">
        <w:t xml:space="preserve"> is provided to assist you in adding worker nodes after the initial deployment.</w:t>
      </w:r>
    </w:p>
    <w:p w14:paraId="3765FE5C" w14:textId="77777777" w:rsidR="00076402" w:rsidRPr="0086155E" w:rsidRDefault="00076402" w:rsidP="00076402">
      <w:pPr>
        <w:pStyle w:val="Heading1"/>
      </w:pPr>
      <w:bookmarkStart w:id="222" w:name="_Toc531698843"/>
      <w:bookmarkStart w:id="223" w:name="_Toc5893844"/>
      <w:r w:rsidRPr="0086155E">
        <w:t>Post deployment</w:t>
      </w:r>
      <w:bookmarkEnd w:id="222"/>
      <w:bookmarkEnd w:id="223"/>
      <w:r w:rsidRPr="0086155E">
        <w:t xml:space="preserve"> </w:t>
      </w:r>
    </w:p>
    <w:p w14:paraId="5EDBDB3F" w14:textId="77777777" w:rsidR="00076402" w:rsidRDefault="00076402" w:rsidP="00076402">
      <w:pPr>
        <w:pStyle w:val="BodyTextMetricHPELight10pt"/>
      </w:pPr>
      <w:r>
        <w:t xml:space="preserve">The playbooks are intended to be used to deploy a new environment. You should only use them for Day 0 deployment purposes. </w:t>
      </w:r>
    </w:p>
    <w:p w14:paraId="3376F932" w14:textId="75F54EA5" w:rsidR="00076402" w:rsidRDefault="00076402" w:rsidP="00076402">
      <w:pPr>
        <w:pStyle w:val="BodyTextMetricHPELight10pt"/>
      </w:pPr>
      <w:r>
        <w:t xml:space="preserve">The Ansible log is stored in the folder </w:t>
      </w:r>
      <w:r>
        <w:rPr>
          <w:rStyle w:val="CodingLanguage"/>
        </w:rPr>
        <w:t>/root/Docker-</w:t>
      </w:r>
      <w:r w:rsidR="00B0382D">
        <w:rPr>
          <w:rStyle w:val="CodingLanguage"/>
        </w:rPr>
        <w:t>Synergy</w:t>
      </w:r>
      <w:r>
        <w:t xml:space="preserve">. If the deployment fails, you may find useful hints in this log. To see how to check if your certs have been deployed correctly, see </w:t>
      </w:r>
      <w:r w:rsidR="00A02AB9" w:rsidRPr="00A02AB9">
        <w:rPr>
          <w:u w:val="single"/>
        </w:rPr>
        <w:fldChar w:fldCharType="begin"/>
      </w:r>
      <w:r w:rsidR="00A02AB9" w:rsidRPr="00A02AB9">
        <w:rPr>
          <w:u w:val="single"/>
        </w:rPr>
        <w:instrText xml:space="preserve"> REF _Ref4057479 \h </w:instrText>
      </w:r>
      <w:r w:rsidR="00A02AB9" w:rsidRPr="00A02AB9">
        <w:rPr>
          <w:u w:val="single"/>
        </w:rPr>
      </w:r>
      <w:r w:rsidR="00A02AB9" w:rsidRPr="00A02AB9">
        <w:rPr>
          <w:u w:val="single"/>
        </w:rPr>
        <w:fldChar w:fldCharType="separate"/>
      </w:r>
      <w:r w:rsidR="00323A76">
        <w:t>Appendix D: How to check that certs were deployed correctly</w:t>
      </w:r>
      <w:r w:rsidR="00A02AB9" w:rsidRPr="00A02AB9">
        <w:rPr>
          <w:u w:val="single"/>
        </w:rPr>
        <w:fldChar w:fldCharType="end"/>
      </w:r>
      <w:r>
        <w:t>.</w:t>
      </w:r>
    </w:p>
    <w:p w14:paraId="7642CFEC" w14:textId="77777777" w:rsidR="00076402" w:rsidRDefault="00076402" w:rsidP="00076402">
      <w:pPr>
        <w:pStyle w:val="Heading2"/>
      </w:pPr>
      <w:bookmarkStart w:id="224" w:name="_Toc531698844"/>
      <w:bookmarkStart w:id="225" w:name="_Toc5893845"/>
      <w:r w:rsidRPr="00E6356B">
        <w:t>Installing kubectl</w:t>
      </w:r>
      <w:bookmarkEnd w:id="224"/>
      <w:bookmarkEnd w:id="225"/>
    </w:p>
    <w:p w14:paraId="2F411C02" w14:textId="5BF741B0" w:rsidR="00076402" w:rsidRDefault="00076402" w:rsidP="00076402">
      <w:pPr>
        <w:pStyle w:val="BodyTextMetricHPELight10pt"/>
      </w:pPr>
      <w:r w:rsidRPr="00076402">
        <w:t xml:space="preserve">A convenience playbook is provided to make it easy to install </w:t>
      </w:r>
      <w:r w:rsidRPr="00076402">
        <w:rPr>
          <w:rStyle w:val="CodingLanguage"/>
        </w:rPr>
        <w:t>kubectl</w:t>
      </w:r>
      <w:r w:rsidR="00A02AB9">
        <w:rPr>
          <w:rStyle w:val="CodingLanguage"/>
        </w:rPr>
        <w:t xml:space="preserve"> </w:t>
      </w:r>
      <w:r w:rsidR="00A02AB9">
        <w:t>on t</w:t>
      </w:r>
      <w:r w:rsidR="00A02AB9" w:rsidRPr="00076402">
        <w:t>he</w:t>
      </w:r>
      <w:r w:rsidR="00A02AB9">
        <w:t xml:space="preserve"> Ansible controller</w:t>
      </w:r>
      <w:r w:rsidRPr="00076402">
        <w:t xml:space="preserve">. This playbook uses variables in </w:t>
      </w:r>
      <w:r w:rsidR="00B0382D">
        <w:rPr>
          <w:rStyle w:val="CodingLanguage"/>
        </w:rPr>
        <w:t>groups_vars/all/vars</w:t>
      </w:r>
      <w:r w:rsidRPr="00076402">
        <w:t xml:space="preserve"> to determine which version to download. The default version specified by the variable </w:t>
      </w:r>
      <w:r w:rsidRPr="00076402">
        <w:rPr>
          <w:rStyle w:val="CodingLanguage"/>
        </w:rPr>
        <w:t>kubectl_version</w:t>
      </w:r>
      <w:r w:rsidRPr="00076402">
        <w:t xml:space="preserve"> in the sample variables file is </w:t>
      </w:r>
      <w:r w:rsidRPr="00076402">
        <w:rPr>
          <w:rStyle w:val="CodingLanguage"/>
        </w:rPr>
        <w:t>1.11.5</w:t>
      </w:r>
      <w:r w:rsidRPr="00076402">
        <w:t>.</w:t>
      </w:r>
      <w:r w:rsidR="00A02AB9">
        <w:t xml:space="preserve"> Details </w:t>
      </w:r>
      <w:r w:rsidR="00420FCE">
        <w:t>of</w:t>
      </w:r>
      <w:r w:rsidR="00A02AB9">
        <w:t xml:space="preserve"> the </w:t>
      </w:r>
      <w:r w:rsidR="00A02AB9" w:rsidRPr="00A02AB9">
        <w:rPr>
          <w:rStyle w:val="CodingLanguage"/>
        </w:rPr>
        <w:t>1.11</w:t>
      </w:r>
      <w:r w:rsidR="00A02AB9">
        <w:t xml:space="preserve"> release are available at </w:t>
      </w:r>
      <w:hyperlink r:id="rId37" w:history="1">
        <w:r w:rsidR="00A02AB9" w:rsidRPr="00A02AB9">
          <w:rPr>
            <w:rStyle w:val="Hyperlink"/>
          </w:rPr>
          <w:t>https://github.com/kubernetes/kubernetes/blob/master/CHANGELOG-1.11.md</w:t>
        </w:r>
      </w:hyperlink>
      <w:r w:rsidR="00A02AB9">
        <w:t xml:space="preserve">. In particular, the </w:t>
      </w:r>
      <w:r w:rsidR="00043452">
        <w:t xml:space="preserve">playbook requires a checksum to be present in the variable </w:t>
      </w:r>
      <w:r w:rsidR="00043452" w:rsidRPr="00043452">
        <w:rPr>
          <w:rStyle w:val="CodingLanguage"/>
        </w:rPr>
        <w:t>kubectl_checksum</w:t>
      </w:r>
      <w:r w:rsidR="00043452">
        <w:t xml:space="preserve">. The appropriate value can be found in the details for the specific version of </w:t>
      </w:r>
      <w:r w:rsidR="00043452" w:rsidRPr="00043452">
        <w:rPr>
          <w:rStyle w:val="CodingLanguage"/>
        </w:rPr>
        <w:t>kubectl</w:t>
      </w:r>
      <w:r w:rsidR="00043452">
        <w:t xml:space="preserve"> to be downloaded, in this case for version 1.11.5 of </w:t>
      </w:r>
      <w:r w:rsidR="00043452" w:rsidRPr="00043452">
        <w:rPr>
          <w:rStyle w:val="CodingLanguage"/>
        </w:rPr>
        <w:t>kubernetes-client-linux-amd64.tar.gz</w:t>
      </w:r>
      <w:r w:rsidR="00043452">
        <w:t xml:space="preserve">, available at </w:t>
      </w:r>
      <w:hyperlink r:id="rId38" w:anchor="downloads-for-v1115" w:history="1">
        <w:r w:rsidR="00043452" w:rsidRPr="00043452">
          <w:rPr>
            <w:rStyle w:val="Hyperlink"/>
          </w:rPr>
          <w:t>https://github.com/kubernetes/kubernetes/blob/master/CHANGELOG-1.11.md#downloads-for-v1115</w:t>
        </w:r>
      </w:hyperlink>
      <w:r w:rsidR="00043452">
        <w:t>.</w:t>
      </w:r>
    </w:p>
    <w:p w14:paraId="545B600E" w14:textId="77AA50F7" w:rsidR="00290B13" w:rsidRDefault="00290B13" w:rsidP="00076402">
      <w:pPr>
        <w:pStyle w:val="BodyTextMetricHPELight10pt"/>
      </w:pPr>
      <w:r>
        <w:t xml:space="preserve">The </w:t>
      </w:r>
      <w:r w:rsidRPr="00290B13">
        <w:rPr>
          <w:rStyle w:val="CodingLanguage"/>
        </w:rPr>
        <w:t>vars.sample</w:t>
      </w:r>
      <w:r>
        <w:t xml:space="preserve"> file that ships with this release has the following values:</w:t>
      </w:r>
    </w:p>
    <w:p w14:paraId="5080C8F5" w14:textId="29B94361" w:rsidR="00290B13" w:rsidRPr="00290B13" w:rsidRDefault="00290B13" w:rsidP="00290B13">
      <w:pPr>
        <w:pStyle w:val="BodyTextMetricHPELight10pt"/>
        <w:rPr>
          <w:rStyle w:val="CodingLanguage"/>
        </w:rPr>
      </w:pPr>
      <w:r w:rsidRPr="00290B13">
        <w:rPr>
          <w:rStyle w:val="CodingLanguage"/>
        </w:rPr>
        <w:t>kubectl_version: "1.11.5"</w:t>
      </w:r>
      <w:r w:rsidRPr="00290B13">
        <w:rPr>
          <w:rStyle w:val="CodingLanguage"/>
        </w:rPr>
        <w:br/>
        <w:t>kubectl_checksum: "sha512:7028d357f65603398c35b7578793a153248e17c2ad631541a587f4ae13ef93f058db130390eea4820c2fd7707509ed0eb581cb129790b12680e869829a6fc241"</w:t>
      </w:r>
    </w:p>
    <w:p w14:paraId="6E4D84E7" w14:textId="690D19B1" w:rsidR="00076402" w:rsidRDefault="00076402" w:rsidP="00076402">
      <w:pPr>
        <w:pStyle w:val="BodyTextMetricHPELight10pt"/>
      </w:pPr>
      <w:r w:rsidRPr="00076402">
        <w:t>To run the playbook:</w:t>
      </w:r>
    </w:p>
    <w:p w14:paraId="369F79B6" w14:textId="10B61665" w:rsidR="00076402" w:rsidRPr="00076402" w:rsidRDefault="00076402" w:rsidP="00076402">
      <w:pPr>
        <w:pStyle w:val="BodyTextMetricHPELight10pt"/>
        <w:rPr>
          <w:rStyle w:val="CodingLanguage"/>
        </w:rPr>
      </w:pPr>
      <w:r w:rsidRPr="00076402">
        <w:rPr>
          <w:rStyle w:val="CodingLanguage"/>
        </w:rPr>
        <w:lastRenderedPageBreak/>
        <w:t xml:space="preserve"># </w:t>
      </w:r>
      <w:proofErr w:type="gramStart"/>
      <w:r w:rsidRPr="00076402">
        <w:rPr>
          <w:rStyle w:val="CodingLanguage"/>
        </w:rPr>
        <w:t>cd</w:t>
      </w:r>
      <w:proofErr w:type="gramEnd"/>
      <w:r w:rsidRPr="00076402">
        <w:rPr>
          <w:rStyle w:val="CodingLanguage"/>
        </w:rPr>
        <w:t xml:space="preserve"> ~/Docker-</w:t>
      </w:r>
      <w:r w:rsidR="00B0382D">
        <w:rPr>
          <w:rStyle w:val="CodingLanguage"/>
        </w:rPr>
        <w:t>Synergy</w:t>
      </w:r>
      <w:r>
        <w:rPr>
          <w:rStyle w:val="CodingLanguage"/>
        </w:rPr>
        <w:br/>
      </w:r>
      <w:r w:rsidRPr="00076402">
        <w:rPr>
          <w:rStyle w:val="CodingLanguage"/>
        </w:rPr>
        <w:t># ansible-playboo</w:t>
      </w:r>
      <w:r w:rsidR="008C5D8D">
        <w:rPr>
          <w:rStyle w:val="CodingLanguage"/>
        </w:rPr>
        <w:t xml:space="preserve">k -i </w:t>
      </w:r>
      <w:r w:rsidR="007230C9">
        <w:rPr>
          <w:rStyle w:val="CodingLanguage"/>
        </w:rPr>
        <w:t>hosts</w:t>
      </w:r>
      <w:r w:rsidR="008C5D8D">
        <w:rPr>
          <w:rStyle w:val="CodingLanguage"/>
        </w:rPr>
        <w:t xml:space="preserve"> playbooks/install_</w:t>
      </w:r>
      <w:r w:rsidRPr="00076402">
        <w:rPr>
          <w:rStyle w:val="CodingLanguage"/>
        </w:rPr>
        <w:t>kubectl.yml</w:t>
      </w:r>
    </w:p>
    <w:p w14:paraId="1F0D0FDD" w14:textId="2A622888" w:rsidR="00076402" w:rsidRDefault="00076402" w:rsidP="00076402">
      <w:pPr>
        <w:pStyle w:val="BodyTextMetricHPELight10pt"/>
      </w:pPr>
      <w:r w:rsidRPr="00076402">
        <w:t xml:space="preserve">Test the installation by running the </w:t>
      </w:r>
      <w:r w:rsidRPr="00076402">
        <w:rPr>
          <w:rStyle w:val="CodingLanguage"/>
        </w:rPr>
        <w:t>kubectl version</w:t>
      </w:r>
      <w:r w:rsidRPr="00076402">
        <w:t xml:space="preserve"> command:</w:t>
      </w:r>
    </w:p>
    <w:p w14:paraId="1DD2D2C3" w14:textId="77777777" w:rsidR="00076402" w:rsidRPr="00076402" w:rsidRDefault="00076402" w:rsidP="00076402">
      <w:pPr>
        <w:pStyle w:val="BodyTextMetricHPELight10pt"/>
        <w:rPr>
          <w:rStyle w:val="CodingLanguage"/>
        </w:rPr>
      </w:pPr>
      <w:r w:rsidRPr="00076402">
        <w:rPr>
          <w:rStyle w:val="CodingLanguage"/>
        </w:rPr>
        <w:t xml:space="preserve"># </w:t>
      </w:r>
      <w:proofErr w:type="gramStart"/>
      <w:r w:rsidRPr="00076402">
        <w:rPr>
          <w:rStyle w:val="CodingLanguage"/>
        </w:rPr>
        <w:t>kubectl</w:t>
      </w:r>
      <w:proofErr w:type="gramEnd"/>
      <w:r w:rsidRPr="00076402">
        <w:rPr>
          <w:rStyle w:val="CodingLanguage"/>
        </w:rPr>
        <w:t xml:space="preserve"> version</w:t>
      </w:r>
    </w:p>
    <w:p w14:paraId="72877517" w14:textId="77777777" w:rsidR="00076402" w:rsidRPr="00076402" w:rsidRDefault="00076402" w:rsidP="00076402">
      <w:pPr>
        <w:pStyle w:val="BodyTextMetricHPELight10pt"/>
        <w:rPr>
          <w:rStyle w:val="CodingLanguage"/>
        </w:rPr>
      </w:pPr>
      <w:r w:rsidRPr="00076402">
        <w:rPr>
          <w:rStyle w:val="CodingLanguage"/>
        </w:rPr>
        <w:t xml:space="preserve">Client Version: </w:t>
      </w:r>
      <w:proofErr w:type="gramStart"/>
      <w:r w:rsidRPr="00076402">
        <w:rPr>
          <w:rStyle w:val="CodingLanguage"/>
        </w:rPr>
        <w:t>version.Info{</w:t>
      </w:r>
      <w:proofErr w:type="gramEnd"/>
      <w:r w:rsidRPr="00076402">
        <w:rPr>
          <w:rStyle w:val="CodingLanguage"/>
        </w:rPr>
        <w:t>Major:"1", Minor:"11", GitVersion:"v1.11.5", GitCommit:"753b2dbc622f5cc417845f0ff8a77f539a4213ea", GitTreeState:"clean", BuildDate:"2018-11-26T14:41:50Z", GoVersion:"go1.10.3", Compiler:"gc", Platform:"linux/amd64"}</w:t>
      </w:r>
    </w:p>
    <w:p w14:paraId="12B9C259" w14:textId="51A3F61B" w:rsidR="00076402" w:rsidRPr="00076402" w:rsidRDefault="00076402" w:rsidP="00076402">
      <w:pPr>
        <w:pStyle w:val="BodyTextMetricHPELight10pt"/>
        <w:rPr>
          <w:rStyle w:val="CodingLanguage"/>
        </w:rPr>
      </w:pPr>
      <w:r w:rsidRPr="00076402">
        <w:rPr>
          <w:rStyle w:val="CodingLanguage"/>
        </w:rPr>
        <w:t>The connection to the server localhost</w:t>
      </w:r>
      <w:proofErr w:type="gramStart"/>
      <w:r w:rsidRPr="00076402">
        <w:rPr>
          <w:rStyle w:val="CodingLanguage"/>
        </w:rPr>
        <w:t>:8080</w:t>
      </w:r>
      <w:proofErr w:type="gramEnd"/>
      <w:r w:rsidRPr="00076402">
        <w:rPr>
          <w:rStyle w:val="CodingLanguage"/>
        </w:rPr>
        <w:t xml:space="preserve"> was refused - did you specify the right host or port?</w:t>
      </w:r>
    </w:p>
    <w:p w14:paraId="2EF0853C" w14:textId="4B877B71" w:rsidR="00076402" w:rsidRDefault="00076402" w:rsidP="00076402">
      <w:pPr>
        <w:pStyle w:val="BodyTextMetricHPELight10pt"/>
      </w:pPr>
      <w:r w:rsidRPr="00076402">
        <w:t xml:space="preserve">The client version is reported correctly. However, </w:t>
      </w:r>
      <w:r w:rsidRPr="00076402">
        <w:rPr>
          <w:rStyle w:val="CodingLanguage"/>
        </w:rPr>
        <w:t>kubectl</w:t>
      </w:r>
      <w:r w:rsidRPr="00076402">
        <w:t xml:space="preserve"> cannot connect to the server until you set up a client bundle - this is described in the section titled</w:t>
      </w:r>
      <w:r w:rsidR="00D923A2">
        <w:t xml:space="preserve"> </w:t>
      </w:r>
      <w:r w:rsidR="00D923A2" w:rsidRPr="00A02AB9">
        <w:rPr>
          <w:u w:val="single"/>
        </w:rPr>
        <w:fldChar w:fldCharType="begin"/>
      </w:r>
      <w:r w:rsidR="00D923A2" w:rsidRPr="00A02AB9">
        <w:rPr>
          <w:u w:val="single"/>
        </w:rPr>
        <w:instrText xml:space="preserve"> REF _Ref2069709 \h </w:instrText>
      </w:r>
      <w:r w:rsidR="00D923A2" w:rsidRPr="00A02AB9">
        <w:rPr>
          <w:u w:val="single"/>
        </w:rPr>
      </w:r>
      <w:r w:rsidR="00D923A2" w:rsidRPr="00A02AB9">
        <w:rPr>
          <w:u w:val="single"/>
        </w:rPr>
        <w:fldChar w:fldCharType="separate"/>
      </w:r>
      <w:proofErr w:type="gramStart"/>
      <w:r w:rsidR="00323A76" w:rsidRPr="00076402">
        <w:t>Installing</w:t>
      </w:r>
      <w:proofErr w:type="gramEnd"/>
      <w:r w:rsidR="00323A76" w:rsidRPr="00076402">
        <w:t xml:space="preserve"> the client bundle</w:t>
      </w:r>
      <w:r w:rsidR="00D923A2" w:rsidRPr="00A02AB9">
        <w:rPr>
          <w:u w:val="single"/>
        </w:rPr>
        <w:fldChar w:fldCharType="end"/>
      </w:r>
      <w:r w:rsidRPr="00076402">
        <w:t>.</w:t>
      </w:r>
    </w:p>
    <w:p w14:paraId="0AA1DFF5" w14:textId="060B41A3" w:rsidR="00076402" w:rsidRDefault="00076402" w:rsidP="00076402">
      <w:pPr>
        <w:pStyle w:val="Heading3"/>
      </w:pPr>
      <w:r w:rsidRPr="00076402">
        <w:t>Manually installing kubectl</w:t>
      </w:r>
    </w:p>
    <w:p w14:paraId="78E1C687" w14:textId="0FF534C8" w:rsidR="00076402" w:rsidRPr="00076402" w:rsidRDefault="00076402" w:rsidP="00076402">
      <w:pPr>
        <w:pStyle w:val="BodyTextMetricHPELight10pt"/>
      </w:pPr>
      <w:r w:rsidRPr="00076402">
        <w:t xml:space="preserve">You can find the version number for the current stable version of </w:t>
      </w:r>
      <w:r w:rsidRPr="00076402">
        <w:rPr>
          <w:rStyle w:val="CodingLanguage"/>
        </w:rPr>
        <w:t>kubectl</w:t>
      </w:r>
      <w:r w:rsidRPr="00076402">
        <w:t xml:space="preserve"> at </w:t>
      </w:r>
      <w:hyperlink r:id="rId39" w:history="1">
        <w:r w:rsidRPr="00076402">
          <w:rPr>
            <w:rStyle w:val="Hyperlink"/>
          </w:rPr>
          <w:t>https://kubernetes.io/docs/tasks/tools/install-kubectl/</w:t>
        </w:r>
      </w:hyperlink>
      <w:r w:rsidRPr="00076402">
        <w:t xml:space="preserve">. At the time of writing, the stable version is </w:t>
      </w:r>
      <w:r w:rsidRPr="00076402">
        <w:rPr>
          <w:rStyle w:val="CodingLanguage"/>
        </w:rPr>
        <w:t>1.13</w:t>
      </w:r>
      <w:r w:rsidRPr="00076402">
        <w:t>.</w:t>
      </w:r>
    </w:p>
    <w:p w14:paraId="7F197951" w14:textId="0DD901E5" w:rsidR="00076402" w:rsidRDefault="00076402" w:rsidP="00076402">
      <w:pPr>
        <w:pStyle w:val="BodyTextMetricHPELight10pt"/>
      </w:pPr>
      <w:r w:rsidRPr="00076402">
        <w:t xml:space="preserve">The following is an example of manually downloading and installing a specific version of </w:t>
      </w:r>
      <w:r w:rsidRPr="00076402">
        <w:rPr>
          <w:rStyle w:val="CodingLanguage"/>
        </w:rPr>
        <w:t>kubectl</w:t>
      </w:r>
      <w:r w:rsidRPr="00076402">
        <w:t>.</w:t>
      </w:r>
    </w:p>
    <w:p w14:paraId="5A1A1C79" w14:textId="6FDC3797" w:rsidR="00076402" w:rsidRPr="00D93702" w:rsidRDefault="00076402" w:rsidP="00076402">
      <w:pPr>
        <w:pStyle w:val="BodyTextMetricHPELight10pt"/>
        <w:rPr>
          <w:rStyle w:val="CodingLanguage"/>
        </w:rPr>
      </w:pPr>
      <w:r>
        <w:rPr>
          <w:rStyle w:val="CodingLanguage"/>
        </w:rPr>
        <w:t xml:space="preserve"># </w:t>
      </w:r>
      <w:proofErr w:type="gramStart"/>
      <w:r>
        <w:rPr>
          <w:rStyle w:val="CodingLanguage"/>
        </w:rPr>
        <w:t>version=</w:t>
      </w:r>
      <w:proofErr w:type="gramEnd"/>
      <w:r>
        <w:rPr>
          <w:rStyle w:val="CodingLanguage"/>
        </w:rPr>
        <w:t>v1.10.4</w:t>
      </w:r>
      <w:r>
        <w:rPr>
          <w:rStyle w:val="CodingLanguage"/>
        </w:rPr>
        <w:br/>
      </w:r>
      <w:r w:rsidRPr="00D93702">
        <w:rPr>
          <w:rStyle w:val="CodingLanguage"/>
        </w:rPr>
        <w:t># wget -O kubectl https://storage.googleapis.com/kubernetes-release/release/${v</w:t>
      </w:r>
      <w:r>
        <w:rPr>
          <w:rStyle w:val="CodingLanguage"/>
        </w:rPr>
        <w:t>ersion}/bin/linux/amd64/kubectl</w:t>
      </w:r>
      <w:r>
        <w:rPr>
          <w:rStyle w:val="CodingLanguage"/>
        </w:rPr>
        <w:br/>
        <w:t># chmod +x ./kubectl</w:t>
      </w:r>
      <w:r>
        <w:rPr>
          <w:rStyle w:val="CodingLanguage"/>
        </w:rPr>
        <w:br/>
      </w:r>
      <w:r w:rsidRPr="00D93702">
        <w:rPr>
          <w:rStyle w:val="CodingLanguage"/>
        </w:rPr>
        <w:t># sudo mv ./kubectl /usr/local/bin/kubectl</w:t>
      </w:r>
    </w:p>
    <w:p w14:paraId="36C32CAB" w14:textId="77777777" w:rsidR="00076402" w:rsidRPr="00D93702" w:rsidRDefault="00076402" w:rsidP="00076402">
      <w:pPr>
        <w:pStyle w:val="BodyTextMetricHPELight10pt"/>
        <w:rPr>
          <w:rStyle w:val="CodingLanguage"/>
        </w:rPr>
      </w:pPr>
      <w:r>
        <w:rPr>
          <w:rStyle w:val="CodingLanguage"/>
        </w:rPr>
        <w:t># kubectl version</w:t>
      </w:r>
      <w:r>
        <w:rPr>
          <w:rStyle w:val="CodingLanguage"/>
        </w:rPr>
        <w:br/>
      </w:r>
      <w:r w:rsidRPr="00D93702">
        <w:rPr>
          <w:rStyle w:val="CodingLanguage"/>
        </w:rPr>
        <w:t>Client Version: version.Info{Major:"1", Minor:"10", GitVersion:"v1.10.4", GitCommit:"5ca598b4ba5abb89bb773071ce452e33fb66339d", GitTreeState:"clean", BuildDate:"2018-06-06T08:13:03Z", GoVersion:"go1.9.3", Compile</w:t>
      </w:r>
      <w:r>
        <w:rPr>
          <w:rStyle w:val="CodingLanguage"/>
        </w:rPr>
        <w:t>r:"gc", Platform:"linux/amd64"}</w:t>
      </w:r>
      <w:r>
        <w:rPr>
          <w:rStyle w:val="CodingLanguage"/>
        </w:rPr>
        <w:br/>
      </w:r>
      <w:r>
        <w:rPr>
          <w:rStyle w:val="CodingLanguage"/>
        </w:rPr>
        <w:br/>
      </w:r>
      <w:r w:rsidRPr="00D93702">
        <w:rPr>
          <w:rStyle w:val="CodingLanguage"/>
        </w:rPr>
        <w:t>Server Version: version.Info{Major:"1", Minor:"8+", GitVersion:"v1.8.11-docker-8d637ae", GitCommit:"8d637aedf46b9c21dde723e29c645b9f27106fa5", GitTreeState:"clean", BuildDate:"2018-04-26T16:51:21Z", GoVersion:"go1.8.3", Compiler:"gc", Platform:"linux/amd64"}</w:t>
      </w:r>
    </w:p>
    <w:p w14:paraId="7895665F" w14:textId="77777777" w:rsidR="00076402" w:rsidRDefault="00076402" w:rsidP="00076402">
      <w:pPr>
        <w:pStyle w:val="BodyTextMetricHPELight10pt"/>
      </w:pPr>
      <w:r>
        <w:t xml:space="preserve">More details on installing </w:t>
      </w:r>
      <w:r w:rsidRPr="00D93702">
        <w:rPr>
          <w:rStyle w:val="CodingLanguage"/>
        </w:rPr>
        <w:t>kubectl</w:t>
      </w:r>
      <w:r>
        <w:t xml:space="preserve"> are available at </w:t>
      </w:r>
      <w:hyperlink r:id="rId40" w:history="1">
        <w:r w:rsidRPr="00E6356B">
          <w:rPr>
            <w:rStyle w:val="Hyperlink"/>
          </w:rPr>
          <w:t>https://kubernetes.io/docs/tasks/tools/install-kubectl/</w:t>
        </w:r>
      </w:hyperlink>
      <w:r>
        <w:t>.</w:t>
      </w:r>
    </w:p>
    <w:p w14:paraId="3C321963" w14:textId="65668A79" w:rsidR="00076402" w:rsidRDefault="00076402" w:rsidP="00076402">
      <w:pPr>
        <w:pStyle w:val="Heading2"/>
      </w:pPr>
      <w:bookmarkStart w:id="226" w:name="_Ref2069709"/>
      <w:bookmarkStart w:id="227" w:name="_Toc5893846"/>
      <w:r w:rsidRPr="00076402">
        <w:t>Installing the client bundle</w:t>
      </w:r>
      <w:bookmarkEnd w:id="226"/>
      <w:bookmarkEnd w:id="227"/>
    </w:p>
    <w:p w14:paraId="29DB2B6F" w14:textId="1066A3BB" w:rsidR="00076402" w:rsidRDefault="00076402" w:rsidP="00076402">
      <w:pPr>
        <w:pStyle w:val="BodyTextMetricHPELight10pt"/>
      </w:pPr>
      <w:r w:rsidRPr="00076402">
        <w:t>A convenience playbook is provided to install and apply the client bundle</w:t>
      </w:r>
      <w:r w:rsidR="00420FCE">
        <w:t xml:space="preserve"> on the Ansible controller</w:t>
      </w:r>
      <w:r w:rsidRPr="00076402">
        <w:t>. To run the playbook:</w:t>
      </w:r>
    </w:p>
    <w:p w14:paraId="42D45FCF" w14:textId="10C11DE9" w:rsidR="00076402" w:rsidRPr="00420FCE" w:rsidRDefault="00076402" w:rsidP="00076402">
      <w:pPr>
        <w:pStyle w:val="BodyTextMetricHPELight10pt"/>
        <w:rPr>
          <w:rStyle w:val="CodingLanguage"/>
        </w:rPr>
      </w:pPr>
      <w:r w:rsidRPr="00420FCE">
        <w:rPr>
          <w:rStyle w:val="CodingLanguage"/>
        </w:rPr>
        <w:t xml:space="preserve"># </w:t>
      </w:r>
      <w:proofErr w:type="gramStart"/>
      <w:r w:rsidRPr="00420FCE">
        <w:rPr>
          <w:rStyle w:val="CodingLanguage"/>
        </w:rPr>
        <w:t>cd</w:t>
      </w:r>
      <w:proofErr w:type="gramEnd"/>
      <w:r w:rsidRPr="00420FCE">
        <w:rPr>
          <w:rStyle w:val="CodingLanguage"/>
        </w:rPr>
        <w:t xml:space="preserve"> ~/Docker-</w:t>
      </w:r>
      <w:r w:rsidR="00B0382D">
        <w:rPr>
          <w:rStyle w:val="CodingLanguage"/>
        </w:rPr>
        <w:t>Synergy</w:t>
      </w:r>
      <w:r w:rsidRPr="00420FCE">
        <w:rPr>
          <w:rStyle w:val="CodingLanguage"/>
        </w:rPr>
        <w:br/>
        <w:t xml:space="preserve"># ansible-playbook -i </w:t>
      </w:r>
      <w:r w:rsidR="007230C9">
        <w:rPr>
          <w:rStyle w:val="CodingLanguage"/>
        </w:rPr>
        <w:t>hosts</w:t>
      </w:r>
      <w:r w:rsidR="008C5D8D" w:rsidRPr="00420FCE">
        <w:rPr>
          <w:rStyle w:val="CodingLanguage"/>
        </w:rPr>
        <w:t xml:space="preserve"> playbooks/install_client_</w:t>
      </w:r>
      <w:r w:rsidRPr="00420FCE">
        <w:rPr>
          <w:rStyle w:val="CodingLanguage"/>
        </w:rPr>
        <w:t>bundle.yml --vault-password-file .vault_pass</w:t>
      </w:r>
    </w:p>
    <w:p w14:paraId="686C6EA0" w14:textId="346B83AD" w:rsidR="00076402" w:rsidRDefault="00076402" w:rsidP="00076402">
      <w:pPr>
        <w:pStyle w:val="BodyTextMetricHPELight10pt"/>
      </w:pPr>
      <w:r w:rsidRPr="00076402">
        <w:t xml:space="preserve">The client bundle is downloaded to </w:t>
      </w:r>
      <w:r w:rsidRPr="00076402">
        <w:rPr>
          <w:rStyle w:val="CodingLanguage"/>
        </w:rPr>
        <w:t>~/certs.&lt;&lt;ucp_instance&gt;&gt;.&lt;&lt;ucp_username&gt;&gt;</w:t>
      </w:r>
      <w:r w:rsidRPr="00076402">
        <w:t xml:space="preserve"> where </w:t>
      </w:r>
      <w:r w:rsidRPr="00076402">
        <w:rPr>
          <w:rStyle w:val="CodingLanguage"/>
        </w:rPr>
        <w:t>ucp_instance</w:t>
      </w:r>
      <w:r w:rsidRPr="00076402">
        <w:t xml:space="preserve"> will be specific to the cluster you are running against, for example, </w:t>
      </w:r>
      <w:r w:rsidRPr="00076402">
        <w:rPr>
          <w:rStyle w:val="CodingLanguage"/>
        </w:rPr>
        <w:t>hpe2-ucp01</w:t>
      </w:r>
      <w:r w:rsidRPr="00076402">
        <w:t xml:space="preserve"> and the </w:t>
      </w:r>
      <w:r w:rsidRPr="00076402">
        <w:rPr>
          <w:rStyle w:val="CodingLanguage"/>
        </w:rPr>
        <w:t>ucp-username</w:t>
      </w:r>
      <w:r w:rsidRPr="00076402">
        <w:t xml:space="preserve"> is typically </w:t>
      </w:r>
      <w:r w:rsidRPr="00076402">
        <w:rPr>
          <w:rStyle w:val="CodingLanguage"/>
        </w:rPr>
        <w:t>admin</w:t>
      </w:r>
      <w:r w:rsidRPr="00076402">
        <w:t>.</w:t>
      </w:r>
    </w:p>
    <w:p w14:paraId="1BA74723" w14:textId="38F94301" w:rsidR="003578AC" w:rsidRDefault="003578AC" w:rsidP="00076402">
      <w:pPr>
        <w:pStyle w:val="BodyTextMetricHPELight10pt"/>
      </w:pPr>
      <w:r w:rsidRPr="003578AC">
        <w:t xml:space="preserve">The playbook downloads the client bundle, but does not configure it for use. Change to the download folder and execute </w:t>
      </w:r>
      <w:r w:rsidRPr="00990366">
        <w:rPr>
          <w:rStyle w:val="CodingLanguage"/>
        </w:rPr>
        <w:t>eval "$(&lt;env.sh)"</w:t>
      </w:r>
    </w:p>
    <w:p w14:paraId="011342DE" w14:textId="29905988" w:rsidR="00990366" w:rsidRPr="00990366" w:rsidRDefault="00990366" w:rsidP="00990366">
      <w:pPr>
        <w:pStyle w:val="BodyTextMetricHPELight10pt"/>
        <w:rPr>
          <w:rStyle w:val="CodingLanguage"/>
        </w:rPr>
      </w:pPr>
      <w:r w:rsidRPr="00990366">
        <w:rPr>
          <w:rStyle w:val="CodingLanguage"/>
        </w:rPr>
        <w:t xml:space="preserve"># </w:t>
      </w:r>
      <w:proofErr w:type="gramStart"/>
      <w:r w:rsidRPr="00990366">
        <w:rPr>
          <w:rStyle w:val="CodingLanguage"/>
        </w:rPr>
        <w:t>cd</w:t>
      </w:r>
      <w:proofErr w:type="gramEnd"/>
      <w:r w:rsidRPr="00990366">
        <w:rPr>
          <w:rStyle w:val="CodingLanguage"/>
        </w:rPr>
        <w:t xml:space="preserve"> ~/certs.hpe2-ucp01.admin</w:t>
      </w:r>
      <w:r w:rsidRPr="00990366">
        <w:rPr>
          <w:rStyle w:val="CodingLanguage"/>
        </w:rPr>
        <w:br/>
        <w:t># eval "$(&lt;env.sh)"</w:t>
      </w:r>
    </w:p>
    <w:p w14:paraId="6904BF2F" w14:textId="06582ED9" w:rsidR="00076402" w:rsidRDefault="00076402" w:rsidP="00076402">
      <w:pPr>
        <w:pStyle w:val="BodyTextMetricHPELight10pt"/>
      </w:pPr>
      <w:r w:rsidRPr="00076402">
        <w:t>Test the configuration by again running the</w:t>
      </w:r>
      <w:r w:rsidRPr="00076402">
        <w:rPr>
          <w:rStyle w:val="CodingLanguage"/>
        </w:rPr>
        <w:t xml:space="preserve"> kubectl version</w:t>
      </w:r>
      <w:r w:rsidR="00990366">
        <w:t xml:space="preserve"> command. I</w:t>
      </w:r>
      <w:r w:rsidRPr="00076402">
        <w:t>t should now report the server version as well as the client version:</w:t>
      </w:r>
    </w:p>
    <w:p w14:paraId="3DEE484A" w14:textId="77777777" w:rsidR="00076402" w:rsidRPr="00076402" w:rsidRDefault="00076402" w:rsidP="00076402">
      <w:pPr>
        <w:pStyle w:val="BodyTextMetricHPELight10pt"/>
        <w:rPr>
          <w:rStyle w:val="CodingLanguage"/>
        </w:rPr>
      </w:pPr>
      <w:r w:rsidRPr="00076402">
        <w:rPr>
          <w:rStyle w:val="CodingLanguage"/>
        </w:rPr>
        <w:t xml:space="preserve"># </w:t>
      </w:r>
      <w:proofErr w:type="gramStart"/>
      <w:r w:rsidRPr="00076402">
        <w:rPr>
          <w:rStyle w:val="CodingLanguage"/>
        </w:rPr>
        <w:t>kubectl</w:t>
      </w:r>
      <w:proofErr w:type="gramEnd"/>
      <w:r w:rsidRPr="00076402">
        <w:rPr>
          <w:rStyle w:val="CodingLanguage"/>
        </w:rPr>
        <w:t xml:space="preserve"> version</w:t>
      </w:r>
    </w:p>
    <w:p w14:paraId="45573042" w14:textId="77777777" w:rsidR="00076402" w:rsidRPr="00076402" w:rsidRDefault="00076402" w:rsidP="00076402">
      <w:pPr>
        <w:pStyle w:val="BodyTextMetricHPELight10pt"/>
        <w:rPr>
          <w:rStyle w:val="CodingLanguage"/>
        </w:rPr>
      </w:pPr>
      <w:r w:rsidRPr="00076402">
        <w:rPr>
          <w:rStyle w:val="CodingLanguage"/>
        </w:rPr>
        <w:lastRenderedPageBreak/>
        <w:t xml:space="preserve">Client Version: </w:t>
      </w:r>
      <w:proofErr w:type="gramStart"/>
      <w:r w:rsidRPr="00076402">
        <w:rPr>
          <w:rStyle w:val="CodingLanguage"/>
        </w:rPr>
        <w:t>version.Info{</w:t>
      </w:r>
      <w:proofErr w:type="gramEnd"/>
      <w:r w:rsidRPr="00076402">
        <w:rPr>
          <w:rStyle w:val="CodingLanguage"/>
        </w:rPr>
        <w:t>Major:"1", Minor:"11", GitVersion:"v1.11.5", GitCommit:"753b2dbc622f5cc417845f0ff8a77f539a4213ea", GitTreeState:"clean", BuildDate:"2018-11-26T14:41:50Z", GoVersion:"go1.10.3", Compiler:"gc", Platform:"linux/amd64"}</w:t>
      </w:r>
    </w:p>
    <w:p w14:paraId="76274E34" w14:textId="3CE31B89" w:rsidR="00076402" w:rsidRPr="00076402" w:rsidRDefault="00076402" w:rsidP="00076402">
      <w:pPr>
        <w:pStyle w:val="BodyTextMetricHPELight10pt"/>
        <w:rPr>
          <w:rStyle w:val="CodingLanguage"/>
        </w:rPr>
      </w:pPr>
      <w:r w:rsidRPr="00076402">
        <w:rPr>
          <w:rStyle w:val="CodingLanguage"/>
        </w:rPr>
        <w:t xml:space="preserve">Server Version: </w:t>
      </w:r>
      <w:proofErr w:type="gramStart"/>
      <w:r w:rsidRPr="00076402">
        <w:rPr>
          <w:rStyle w:val="CodingLanguage"/>
        </w:rPr>
        <w:t>version.Info{</w:t>
      </w:r>
      <w:proofErr w:type="gramEnd"/>
      <w:r w:rsidRPr="00076402">
        <w:rPr>
          <w:rStyle w:val="CodingLanguage"/>
        </w:rPr>
        <w:t>Major:"1", Minor:"11+", GitVersion:"v1.11.5-docker-1", GitCommit:"d512ba512d0de40cd80258f480ff66bf71f2d8a4", GitTreeState:"clean", BuildDate:"2018-12-03T19:55:14Z", GoVersion:"go1.10.3", Compiler:"gc", Platform:"linux/amd64"}</w:t>
      </w:r>
    </w:p>
    <w:p w14:paraId="0ACEA31B" w14:textId="299B07C7" w:rsidR="00076402" w:rsidRDefault="00076402" w:rsidP="00076402">
      <w:pPr>
        <w:pStyle w:val="BodyTextMetricHPELight10pt"/>
      </w:pPr>
      <w:r w:rsidRPr="00076402">
        <w:t xml:space="preserve">More information on the client bundle is available at </w:t>
      </w:r>
      <w:hyperlink r:id="rId41" w:anchor="download-client-certificates-by-using-the-rest-api" w:history="1">
        <w:r w:rsidRPr="00076402">
          <w:rPr>
            <w:rStyle w:val="Hyperlink"/>
          </w:rPr>
          <w:t>https://docs.docker.com/ee/ucp/user-access/cli/#download-client-certificates-by-using-the-rest-api</w:t>
        </w:r>
      </w:hyperlink>
      <w:r>
        <w:t>.</w:t>
      </w:r>
    </w:p>
    <w:p w14:paraId="34540A4B" w14:textId="03D5F646" w:rsidR="00076402" w:rsidRDefault="00D923A2" w:rsidP="00D923A2">
      <w:pPr>
        <w:pStyle w:val="Heading2"/>
      </w:pPr>
      <w:bookmarkStart w:id="228" w:name="_Toc5893847"/>
      <w:r w:rsidRPr="00D923A2">
        <w:t>Installing Helm</w:t>
      </w:r>
      <w:bookmarkEnd w:id="228"/>
    </w:p>
    <w:p w14:paraId="294EE68A" w14:textId="15E6F40F" w:rsidR="00D923A2" w:rsidRDefault="00D923A2" w:rsidP="00D923A2">
      <w:pPr>
        <w:pStyle w:val="Heading3"/>
      </w:pPr>
      <w:r w:rsidRPr="00D923A2">
        <w:t>Prerequisites</w:t>
      </w:r>
    </w:p>
    <w:p w14:paraId="0526B2BB" w14:textId="71587104" w:rsidR="00D923A2" w:rsidRDefault="00B93C65" w:rsidP="00B93C65">
      <w:pPr>
        <w:pStyle w:val="BulletLevel1"/>
      </w:pPr>
      <w:r w:rsidRPr="00B93C65">
        <w:t xml:space="preserve">Install the </w:t>
      </w:r>
      <w:r w:rsidRPr="00420FCE">
        <w:rPr>
          <w:rStyle w:val="CodingLanguage"/>
        </w:rPr>
        <w:t>kubectl</w:t>
      </w:r>
      <w:r w:rsidRPr="00B93C65">
        <w:t xml:space="preserve"> binary on your Ansible box</w:t>
      </w:r>
    </w:p>
    <w:p w14:paraId="074F8242" w14:textId="171BB180" w:rsidR="00B93C65" w:rsidRDefault="00B93C65" w:rsidP="00B93C65">
      <w:pPr>
        <w:pStyle w:val="BulletLevel1"/>
      </w:pPr>
      <w:r w:rsidRPr="00B93C65">
        <w:t>Install the UCP Client bundle for the admin user</w:t>
      </w:r>
    </w:p>
    <w:p w14:paraId="286AE119" w14:textId="31DCA103" w:rsidR="00B93C65" w:rsidRPr="00B93C65" w:rsidRDefault="00B93C65" w:rsidP="00B93C65">
      <w:pPr>
        <w:pStyle w:val="BulletLevel1"/>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328FB602" w14:textId="32A599EA" w:rsidR="00B93C65" w:rsidRDefault="00B93C65" w:rsidP="00B93C65">
      <w:pPr>
        <w:pStyle w:val="Heading3"/>
      </w:pPr>
      <w:r>
        <w:t>Running the playbook</w:t>
      </w:r>
    </w:p>
    <w:p w14:paraId="0427A8D9" w14:textId="5F8D0624" w:rsidR="00B93C65" w:rsidRPr="00B93C65" w:rsidRDefault="00B93C65" w:rsidP="00B93C65">
      <w:pPr>
        <w:pStyle w:val="BodyTextMetricHPELight10pt"/>
      </w:pPr>
      <w:r>
        <w:t>To run the playbook</w:t>
      </w:r>
      <w:r w:rsidR="008C0754">
        <w:t xml:space="preserve"> on your Ansible controller</w:t>
      </w:r>
      <w:r>
        <w:t>:</w:t>
      </w:r>
    </w:p>
    <w:p w14:paraId="7EED9C0B" w14:textId="6D613953" w:rsidR="005A7FE9" w:rsidRPr="00420FCE" w:rsidRDefault="00B93C65" w:rsidP="005A7FE9">
      <w:pPr>
        <w:pStyle w:val="BodyTextMetricHPELight10pt"/>
        <w:rPr>
          <w:rStyle w:val="CodingLanguage"/>
        </w:rPr>
      </w:pPr>
      <w:r w:rsidRPr="00B93C65">
        <w:rPr>
          <w:rStyle w:val="CodingLanguage"/>
        </w:rPr>
        <w:t xml:space="preserve"># </w:t>
      </w:r>
      <w:proofErr w:type="gramStart"/>
      <w:r w:rsidRPr="00B93C65">
        <w:rPr>
          <w:rStyle w:val="CodingLanguage"/>
        </w:rPr>
        <w:t>cd</w:t>
      </w:r>
      <w:proofErr w:type="gramEnd"/>
      <w:r w:rsidRPr="00B93C65">
        <w:rPr>
          <w:rStyle w:val="CodingLanguage"/>
        </w:rPr>
        <w:t xml:space="preserve"> ~/Docker-</w:t>
      </w:r>
      <w:r w:rsidR="00B0382D">
        <w:rPr>
          <w:rStyle w:val="CodingLanguage"/>
        </w:rPr>
        <w:t>Synergy</w:t>
      </w:r>
      <w:r>
        <w:rPr>
          <w:rStyle w:val="CodingLanguage"/>
        </w:rPr>
        <w:br/>
      </w:r>
      <w:r w:rsidRPr="00B93C65">
        <w:rPr>
          <w:rStyle w:val="CodingLanguage"/>
        </w:rPr>
        <w:t xml:space="preserve"># ansible-playbook -i </w:t>
      </w:r>
      <w:r w:rsidR="007230C9">
        <w:rPr>
          <w:rStyle w:val="CodingLanguage"/>
        </w:rPr>
        <w:t>hosts</w:t>
      </w:r>
      <w:r w:rsidR="001B1C5C">
        <w:rPr>
          <w:rStyle w:val="CodingLanguage"/>
        </w:rPr>
        <w:t xml:space="preserve"> playbooks/install_helm.yml</w:t>
      </w:r>
      <w:r w:rsidR="005A7FE9">
        <w:rPr>
          <w:rStyle w:val="CodingLanguage"/>
        </w:rPr>
        <w:t xml:space="preserve"> </w:t>
      </w:r>
      <w:r w:rsidR="005A7FE9" w:rsidRPr="00420FCE">
        <w:rPr>
          <w:rStyle w:val="CodingLanguage"/>
        </w:rPr>
        <w:t>--vault-password-file .vault_pass</w:t>
      </w:r>
    </w:p>
    <w:p w14:paraId="5A6E1D13" w14:textId="216C573C" w:rsidR="008C0754" w:rsidRDefault="008C0754" w:rsidP="00B93C65">
      <w:pPr>
        <w:pStyle w:val="BodyTextMetricHPELight10pt"/>
      </w:pPr>
      <w:r>
        <w:t xml:space="preserve">The playbook relies on the variable </w:t>
      </w:r>
      <w:r w:rsidRPr="008C0754">
        <w:rPr>
          <w:rStyle w:val="CodingLanguage"/>
        </w:rPr>
        <w:t>helm_version</w:t>
      </w:r>
      <w:r>
        <w:t xml:space="preserve"> to determine the version of Helm to download. The playbooks have been tested using version </w:t>
      </w:r>
      <w:r w:rsidRPr="00290B13">
        <w:rPr>
          <w:rStyle w:val="CodingLanguage"/>
        </w:rPr>
        <w:t>2.12.3</w:t>
      </w:r>
      <w:r>
        <w:t xml:space="preserve">. You must also specify the appropriate checksum for the download in the variable </w:t>
      </w:r>
      <w:r w:rsidRPr="008C0754">
        <w:rPr>
          <w:rStyle w:val="CodingLanguage"/>
        </w:rPr>
        <w:t>helm_checksum</w:t>
      </w:r>
      <w:r>
        <w:t>.</w:t>
      </w:r>
      <w:r w:rsidR="00290B13">
        <w:t xml:space="preserve"> This</w:t>
      </w:r>
      <w:r>
        <w:t xml:space="preserve"> value can be obtained from </w:t>
      </w:r>
      <w:proofErr w:type="gramStart"/>
      <w:r>
        <w:t>the downloads</w:t>
      </w:r>
      <w:proofErr w:type="gramEnd"/>
      <w:r>
        <w:t xml:space="preserve"> page </w:t>
      </w:r>
      <w:r w:rsidR="00290B13">
        <w:t xml:space="preserve">at </w:t>
      </w:r>
      <w:hyperlink r:id="rId42" w:history="1">
        <w:r w:rsidR="00290B13" w:rsidRPr="00290B13">
          <w:rPr>
            <w:rStyle w:val="Hyperlink"/>
          </w:rPr>
          <w:t>https://github.com/helm/helm/releases</w:t>
        </w:r>
      </w:hyperlink>
      <w:r w:rsidR="00290B13">
        <w:t xml:space="preserve">. The </w:t>
      </w:r>
      <w:r w:rsidR="00290B13" w:rsidRPr="00290B13">
        <w:rPr>
          <w:rStyle w:val="CodingLanguage"/>
        </w:rPr>
        <w:t>vars.sample</w:t>
      </w:r>
      <w:r w:rsidR="00290B13">
        <w:t xml:space="preserve"> file that ships with this release contains the following values:</w:t>
      </w:r>
    </w:p>
    <w:p w14:paraId="1B31C899" w14:textId="284F07FE" w:rsidR="008C0754" w:rsidRPr="008C0754" w:rsidRDefault="008C0754" w:rsidP="008C0754">
      <w:pPr>
        <w:pStyle w:val="BodyTextMetricHPELight10pt"/>
        <w:rPr>
          <w:rStyle w:val="CodingLanguage"/>
        </w:rPr>
      </w:pPr>
      <w:r w:rsidRPr="008C0754">
        <w:rPr>
          <w:rStyle w:val="CodingLanguage"/>
        </w:rPr>
        <w:t>helm_version: "2.12.3"</w:t>
      </w:r>
      <w:r w:rsidRPr="008C0754">
        <w:rPr>
          <w:rStyle w:val="CodingLanguage"/>
        </w:rPr>
        <w:br/>
        <w:t>helm_checksum: "sha256:3425a1b37954dabdf2ba37d5d8a0bd24a225bb8454a06f12b115c55907809107"</w:t>
      </w:r>
    </w:p>
    <w:p w14:paraId="160E66E6" w14:textId="5914E4FC" w:rsidR="00B93C65" w:rsidRDefault="00B93C65" w:rsidP="00B93C65">
      <w:pPr>
        <w:pStyle w:val="Heading3"/>
      </w:pPr>
      <w:r w:rsidRPr="00B93C65">
        <w:t>Install sample charts</w:t>
      </w:r>
    </w:p>
    <w:p w14:paraId="5F1DEC37" w14:textId="77777777" w:rsidR="00B93C65" w:rsidRDefault="00B93C65" w:rsidP="00B93C65">
      <w:pPr>
        <w:pStyle w:val="BodyTextMetricHPELight10pt"/>
      </w:pPr>
      <w:r>
        <w:t>A number of sample charts are delivered with the solution, for the purposes of demonstration.</w:t>
      </w:r>
    </w:p>
    <w:p w14:paraId="19FBF444" w14:textId="79D29001" w:rsidR="00B93C65" w:rsidRDefault="00B93C65" w:rsidP="00B93C65">
      <w:pPr>
        <w:pStyle w:val="Heading4"/>
      </w:pPr>
      <w:r w:rsidRPr="00B93C65">
        <w:t>Alpine</w:t>
      </w:r>
    </w:p>
    <w:p w14:paraId="11A18864" w14:textId="77B96E04" w:rsidR="00B93C65" w:rsidRPr="00B93C65" w:rsidRDefault="00B93C65" w:rsidP="00B93C65">
      <w:pPr>
        <w:pStyle w:val="BodyTextMetricHPELight10pt"/>
      </w:pPr>
      <w:r w:rsidRPr="00B93C65">
        <w:t>A simple chart is provided in the</w:t>
      </w:r>
      <w:r w:rsidRPr="00B93C65">
        <w:rPr>
          <w:rStyle w:val="CodingLanguage"/>
        </w:rPr>
        <w:t xml:space="preserve"> ~/Docker-</w:t>
      </w:r>
      <w:r w:rsidR="00B0382D">
        <w:rPr>
          <w:rStyle w:val="CodingLanguage"/>
        </w:rPr>
        <w:t>Synergy</w:t>
      </w:r>
      <w:r w:rsidRPr="00B93C65">
        <w:rPr>
          <w:rStyle w:val="CodingLanguage"/>
        </w:rPr>
        <w:t>/test/files/helm/alpine</w:t>
      </w:r>
      <w:r w:rsidRPr="00B93C65">
        <w:t xml:space="preserve"> directory to run a single pod of Alpine Linux.</w:t>
      </w:r>
    </w:p>
    <w:p w14:paraId="59EDEF51" w14:textId="48F22375" w:rsidR="00B93C65" w:rsidRDefault="00B93C65" w:rsidP="00B93C65">
      <w:pPr>
        <w:pStyle w:val="BodyTextMetricHPELight10pt"/>
      </w:pPr>
      <w:r w:rsidRPr="00B93C65">
        <w:t xml:space="preserve">The </w:t>
      </w:r>
      <w:r w:rsidRPr="00B93C65">
        <w:rPr>
          <w:rStyle w:val="CodingLanguage"/>
        </w:rPr>
        <w:t>templates/</w:t>
      </w:r>
      <w:r w:rsidRPr="00B93C65">
        <w:t xml:space="preserve"> directory contains a very simple pod resource with a couple of parameters. The </w:t>
      </w:r>
      <w:r w:rsidRPr="00B93C65">
        <w:rPr>
          <w:rStyle w:val="CodingLanguage"/>
        </w:rPr>
        <w:t>values.yaml</w:t>
      </w:r>
      <w:r w:rsidRPr="00B93C65">
        <w:t xml:space="preserve"> file contains the default values for the </w:t>
      </w:r>
      <w:r w:rsidRPr="00B93C65">
        <w:rPr>
          <w:rStyle w:val="CodingLanguage"/>
        </w:rPr>
        <w:t>alpine-pod.yaml</w:t>
      </w:r>
      <w:r w:rsidRPr="00B93C65">
        <w:t xml:space="preserve"> template.</w:t>
      </w:r>
    </w:p>
    <w:p w14:paraId="53BAE4F8" w14:textId="6BC81B4B" w:rsidR="00B93C65" w:rsidRPr="00B93C65" w:rsidRDefault="00B93C65" w:rsidP="00B93C65">
      <w:pPr>
        <w:pStyle w:val="BodyTextMetricHPELight10pt"/>
        <w:rPr>
          <w:rStyle w:val="CodingLanguage"/>
        </w:rPr>
      </w:pPr>
      <w:r w:rsidRPr="00B93C65">
        <w:rPr>
          <w:rStyle w:val="CodingLanguage"/>
        </w:rPr>
        <w:t xml:space="preserve"># </w:t>
      </w:r>
      <w:proofErr w:type="gramStart"/>
      <w:r w:rsidRPr="00B93C65">
        <w:rPr>
          <w:rStyle w:val="CodingLanguage"/>
        </w:rPr>
        <w:t>cd</w:t>
      </w:r>
      <w:proofErr w:type="gramEnd"/>
      <w:r w:rsidRPr="00B93C65">
        <w:rPr>
          <w:rStyle w:val="CodingLanguage"/>
        </w:rPr>
        <w:t xml:space="preserve"> ~/Docker-</w:t>
      </w:r>
      <w:r w:rsidR="00B0382D">
        <w:rPr>
          <w:rStyle w:val="CodingLanguage"/>
        </w:rPr>
        <w:t>Synergy</w:t>
      </w:r>
      <w:r>
        <w:rPr>
          <w:rStyle w:val="CodingLanguage"/>
        </w:rPr>
        <w:br/>
      </w:r>
      <w:r w:rsidRPr="00B93C65">
        <w:rPr>
          <w:rStyle w:val="CodingLanguage"/>
        </w:rPr>
        <w:t># helm install test/files/helm/alpine</w:t>
      </w:r>
    </w:p>
    <w:p w14:paraId="0C472137" w14:textId="1E5F5711" w:rsidR="00B93C65" w:rsidRDefault="00B93C65" w:rsidP="00B93C65">
      <w:pPr>
        <w:pStyle w:val="BodyTextMetricHPELight10pt"/>
      </w:pPr>
      <w:r w:rsidRPr="00B93C65">
        <w:t>The output shows that a single pod was deployed.</w:t>
      </w:r>
    </w:p>
    <w:p w14:paraId="4C065D67" w14:textId="1CD9519F" w:rsidR="00B93C65" w:rsidRPr="00B93C65" w:rsidRDefault="00B93C65" w:rsidP="00B93C65">
      <w:pPr>
        <w:pStyle w:val="BodyTextMetricHPELight10pt"/>
        <w:rPr>
          <w:rStyle w:val="CodingLanguage"/>
        </w:rPr>
      </w:pPr>
      <w:r>
        <w:rPr>
          <w:rStyle w:val="CodingLanguage"/>
        </w:rPr>
        <w:t>NAME:   old-mole</w:t>
      </w:r>
      <w:r>
        <w:rPr>
          <w:rStyle w:val="CodingLanguage"/>
        </w:rPr>
        <w:br/>
      </w:r>
      <w:r w:rsidRPr="00B93C65">
        <w:rPr>
          <w:rStyle w:val="CodingLanguage"/>
        </w:rPr>
        <w:t>LAST DEP</w:t>
      </w:r>
      <w:r>
        <w:rPr>
          <w:rStyle w:val="CodingLanguage"/>
        </w:rPr>
        <w:t xml:space="preserve">LOYED: Fri </w:t>
      </w:r>
      <w:proofErr w:type="gramStart"/>
      <w:r>
        <w:rPr>
          <w:rStyle w:val="CodingLanguage"/>
        </w:rPr>
        <w:t>Feb  8</w:t>
      </w:r>
      <w:proofErr w:type="gramEnd"/>
      <w:r>
        <w:rPr>
          <w:rStyle w:val="CodingLanguage"/>
        </w:rPr>
        <w:t xml:space="preserve"> 17:27:35 2019</w:t>
      </w:r>
      <w:r>
        <w:rPr>
          <w:rStyle w:val="CodingLanguage"/>
        </w:rPr>
        <w:br/>
        <w:t>NAMESPACE: default</w:t>
      </w:r>
      <w:r>
        <w:rPr>
          <w:rStyle w:val="CodingLanguage"/>
        </w:rPr>
        <w:br/>
        <w:t>STATUS: DEPLOYED</w:t>
      </w:r>
    </w:p>
    <w:p w14:paraId="4A9BF83F" w14:textId="14FAEAA5" w:rsidR="00B93C65" w:rsidRPr="00B93C65" w:rsidRDefault="00B93C65" w:rsidP="00B93C65">
      <w:pPr>
        <w:pStyle w:val="BodyTextMetricHPELight10pt"/>
        <w:rPr>
          <w:rStyle w:val="CodingLanguage"/>
        </w:rPr>
      </w:pPr>
      <w:r>
        <w:rPr>
          <w:rStyle w:val="CodingLanguage"/>
        </w:rPr>
        <w:t>RESOURCES</w:t>
      </w:r>
      <w:proofErr w:type="gramStart"/>
      <w:r>
        <w:rPr>
          <w:rStyle w:val="CodingLanguage"/>
        </w:rPr>
        <w:t>:</w:t>
      </w:r>
      <w:proofErr w:type="gramEnd"/>
      <w:r>
        <w:rPr>
          <w:rStyle w:val="CodingLanguage"/>
        </w:rPr>
        <w:br/>
        <w:t>==&gt; v1/Pod</w:t>
      </w:r>
      <w:r>
        <w:rPr>
          <w:rStyle w:val="CodingLanguage"/>
        </w:rPr>
        <w:br/>
      </w:r>
      <w:r w:rsidRPr="00B93C65">
        <w:rPr>
          <w:rStyle w:val="CodingLanguage"/>
        </w:rPr>
        <w:t xml:space="preserve">NAME           </w:t>
      </w:r>
      <w:r>
        <w:rPr>
          <w:rStyle w:val="CodingLanguage"/>
        </w:rPr>
        <w:t xml:space="preserve">  READY  STATUS   RESTARTS  AGE</w:t>
      </w:r>
      <w:r>
        <w:rPr>
          <w:rStyle w:val="CodingLanguage"/>
        </w:rPr>
        <w:br/>
      </w:r>
      <w:r w:rsidRPr="00B93C65">
        <w:rPr>
          <w:rStyle w:val="CodingLanguage"/>
        </w:rPr>
        <w:t>old-mole-alpine  1/1    Running  0         0s</w:t>
      </w:r>
    </w:p>
    <w:p w14:paraId="1FD1E910" w14:textId="65E7FBEB" w:rsidR="00B93C65" w:rsidRDefault="00B93C65" w:rsidP="00B93C65">
      <w:pPr>
        <w:pStyle w:val="Heading4"/>
      </w:pPr>
      <w:r w:rsidRPr="00B93C65">
        <w:lastRenderedPageBreak/>
        <w:t>Nginx</w:t>
      </w:r>
    </w:p>
    <w:p w14:paraId="0FB846F5" w14:textId="08633F04" w:rsidR="00B93C65" w:rsidRPr="00B93C65" w:rsidRDefault="00B93C65" w:rsidP="00B93C65">
      <w:pPr>
        <w:pStyle w:val="BodyTextMetricHPELight10pt"/>
      </w:pPr>
      <w:r w:rsidRPr="00B93C65">
        <w:t xml:space="preserve">An example chart is provided in the </w:t>
      </w:r>
      <w:r w:rsidRPr="00B93C65">
        <w:rPr>
          <w:rStyle w:val="CodingLanguage"/>
        </w:rPr>
        <w:t>~/Docker-</w:t>
      </w:r>
      <w:r w:rsidR="00B0382D">
        <w:rPr>
          <w:rStyle w:val="CodingLanguage"/>
        </w:rPr>
        <w:t>Synergy</w:t>
      </w:r>
      <w:r w:rsidRPr="00B93C65">
        <w:rPr>
          <w:rStyle w:val="CodingLanguage"/>
        </w:rPr>
        <w:t>/test/files/helm/nginx</w:t>
      </w:r>
      <w:r w:rsidRPr="00B93C65">
        <w:t xml:space="preserve"> directory to install a simple nginx server according to the following pattern:</w:t>
      </w:r>
    </w:p>
    <w:p w14:paraId="43EEEBB7" w14:textId="235586E0" w:rsidR="00B93C65" w:rsidRDefault="00B93C65" w:rsidP="00B93C65">
      <w:pPr>
        <w:pStyle w:val="BulletLevel1"/>
      </w:pPr>
      <w:r w:rsidRPr="00B93C65">
        <w:t>A ConfigMap is used to store the files the server will serve. (</w:t>
      </w:r>
      <w:r w:rsidRPr="00B93C65">
        <w:rPr>
          <w:rStyle w:val="CodingLanguage"/>
        </w:rPr>
        <w:t>templates/configmap.yaml</w:t>
      </w:r>
      <w:r w:rsidRPr="00B93C65">
        <w:t>)</w:t>
      </w:r>
    </w:p>
    <w:p w14:paraId="1B66B287" w14:textId="7885E329" w:rsidR="00B93C65" w:rsidRDefault="00B93C65" w:rsidP="00B93C65">
      <w:pPr>
        <w:pStyle w:val="BulletLevel1"/>
      </w:pPr>
      <w:r w:rsidRPr="00B93C65">
        <w:t>A Deployment is used to create a Replica Set of nginx pods. (</w:t>
      </w:r>
      <w:r w:rsidRPr="00B93C65">
        <w:rPr>
          <w:rStyle w:val="CodingLanguage"/>
        </w:rPr>
        <w:t>templates/deployment.yaml</w:t>
      </w:r>
      <w:r w:rsidRPr="00B93C65">
        <w:t>)</w:t>
      </w:r>
    </w:p>
    <w:p w14:paraId="2D7C60DF" w14:textId="52083C86" w:rsidR="00B93C65" w:rsidRDefault="00B93C65" w:rsidP="00B93C65">
      <w:pPr>
        <w:pStyle w:val="BulletLevel1"/>
      </w:pPr>
      <w:r w:rsidRPr="00B93C65">
        <w:t>A Service is used to create a gateway to the pods running in the replica set (</w:t>
      </w:r>
      <w:r w:rsidRPr="00B93C65">
        <w:rPr>
          <w:rStyle w:val="CodingLanguage"/>
        </w:rPr>
        <w:t>templates/service.yaml</w:t>
      </w:r>
      <w:r w:rsidRPr="00B93C65">
        <w:t>)</w:t>
      </w:r>
    </w:p>
    <w:p w14:paraId="715050EF" w14:textId="3C09A92F" w:rsidR="00B93C65" w:rsidRDefault="00B93C65" w:rsidP="006B70FA">
      <w:pPr>
        <w:pStyle w:val="BodyTextMetricHPELight10pt"/>
      </w:pPr>
      <w:r w:rsidRPr="00B93C65">
        <w:t xml:space="preserve">The </w:t>
      </w:r>
      <w:r w:rsidRPr="00B93C65">
        <w:rPr>
          <w:rStyle w:val="CodingLanguage"/>
        </w:rPr>
        <w:t>values.yaml</w:t>
      </w:r>
      <w:r w:rsidRPr="00B93C65">
        <w:t xml:space="preserve"> exposes a few of the configuration options in the charts.</w:t>
      </w:r>
    </w:p>
    <w:p w14:paraId="4C287EB2" w14:textId="431EA1C1" w:rsidR="006B70FA" w:rsidRDefault="006B70FA" w:rsidP="006B70FA">
      <w:pPr>
        <w:pStyle w:val="BodyTextMetricHPELight10pt"/>
        <w:rPr>
          <w:rStyle w:val="CodingLanguage"/>
        </w:rPr>
      </w:pPr>
      <w:r w:rsidRPr="006B70FA">
        <w:rPr>
          <w:rStyle w:val="CodingLanguage"/>
        </w:rPr>
        <w:t xml:space="preserve"># </w:t>
      </w:r>
      <w:proofErr w:type="gramStart"/>
      <w:r w:rsidRPr="006B70FA">
        <w:rPr>
          <w:rStyle w:val="CodingLanguage"/>
        </w:rPr>
        <w:t>cd</w:t>
      </w:r>
      <w:proofErr w:type="gramEnd"/>
      <w:r w:rsidRPr="006B70FA">
        <w:rPr>
          <w:rStyle w:val="CodingLanguage"/>
        </w:rPr>
        <w:t xml:space="preserve"> ~/Docker-</w:t>
      </w:r>
      <w:r w:rsidR="00B0382D">
        <w:rPr>
          <w:rStyle w:val="CodingLanguage"/>
        </w:rPr>
        <w:t>Synergy</w:t>
      </w:r>
      <w:r w:rsidRPr="006B70FA">
        <w:rPr>
          <w:rStyle w:val="CodingLanguage"/>
        </w:rPr>
        <w:br/>
        <w:t># helm install test/files/helm/nginx</w:t>
      </w:r>
    </w:p>
    <w:p w14:paraId="16A92F84" w14:textId="45F4DC84" w:rsidR="00D1758B" w:rsidRPr="00D1758B" w:rsidRDefault="00D1758B" w:rsidP="00D1758B">
      <w:pPr>
        <w:pStyle w:val="BodyTextMetricHPELight10pt"/>
      </w:pPr>
      <w:r w:rsidRPr="00D1758B">
        <w:t xml:space="preserve">The output shows a service being created with a NodePort at </w:t>
      </w:r>
      <w:r w:rsidRPr="00D1758B">
        <w:rPr>
          <w:rStyle w:val="CodingLanguage"/>
        </w:rPr>
        <w:t>34567</w:t>
      </w:r>
      <w:r w:rsidRPr="00D1758B">
        <w:t xml:space="preserve">. This value comes from the </w:t>
      </w:r>
      <w:r w:rsidRPr="00D1758B">
        <w:rPr>
          <w:rStyle w:val="CodingLanguage"/>
        </w:rPr>
        <w:t>values.yml</w:t>
      </w:r>
      <w:r w:rsidRPr="00D1758B">
        <w:t xml:space="preserve"> file in the folder.</w:t>
      </w:r>
    </w:p>
    <w:p w14:paraId="2E2A8990" w14:textId="77777777" w:rsidR="00D8462E" w:rsidRDefault="00B93C65" w:rsidP="00D8462E">
      <w:pPr>
        <w:pStyle w:val="BodyTextMetricHPELight10pt"/>
        <w:rPr>
          <w:rStyle w:val="CodingLanguage"/>
        </w:rPr>
      </w:pPr>
      <w:r w:rsidRPr="00B93C65">
        <w:rPr>
          <w:rStyle w:val="CodingLanguage"/>
        </w:rPr>
        <w:t>NAME:   worn-olm</w:t>
      </w:r>
      <w:r w:rsidRPr="00B93C65">
        <w:rPr>
          <w:rStyle w:val="CodingLanguage"/>
        </w:rPr>
        <w:br/>
        <w:t>LAST DEPLOYED: Fri Feb  8 16:23:21 2019</w:t>
      </w:r>
      <w:r w:rsidRPr="00B93C65">
        <w:rPr>
          <w:rStyle w:val="CodingLanguage"/>
        </w:rPr>
        <w:br/>
        <w:t>NAMESPACE: default</w:t>
      </w:r>
      <w:r w:rsidRPr="00B93C65">
        <w:rPr>
          <w:rStyle w:val="CodingLanguage"/>
        </w:rPr>
        <w:br/>
        <w:t>STATUS: DEPLOYED</w:t>
      </w:r>
      <w:r>
        <w:rPr>
          <w:rStyle w:val="CodingLanguage"/>
        </w:rPr>
        <w:br/>
      </w:r>
      <w:r w:rsidR="00D8462E">
        <w:rPr>
          <w:rStyle w:val="CodingLanguage"/>
        </w:rPr>
        <w:br/>
      </w:r>
      <w:r>
        <w:rPr>
          <w:rStyle w:val="CodingLanguage"/>
        </w:rPr>
        <w:t>RESOURCES:</w:t>
      </w:r>
      <w:r>
        <w:rPr>
          <w:rStyle w:val="CodingLanguage"/>
        </w:rPr>
        <w:br/>
        <w:t>==&gt; v1/Deployment</w:t>
      </w:r>
      <w:r>
        <w:rPr>
          <w:rStyle w:val="CodingLanguage"/>
        </w:rPr>
        <w:br/>
      </w:r>
      <w:r w:rsidRPr="00B93C65">
        <w:rPr>
          <w:rStyle w:val="CodingLanguage"/>
        </w:rPr>
        <w:t>NAME            DESIRED  CURR</w:t>
      </w:r>
      <w:r>
        <w:rPr>
          <w:rStyle w:val="CodingLanguage"/>
        </w:rPr>
        <w:t>ENT  UP-TO-DATE  AVAILABLE  AGE</w:t>
      </w:r>
      <w:r>
        <w:rPr>
          <w:rStyle w:val="CodingLanguage"/>
        </w:rPr>
        <w:br/>
      </w:r>
      <w:r w:rsidRPr="00B93C65">
        <w:rPr>
          <w:rStyle w:val="CodingLanguage"/>
        </w:rPr>
        <w:t>worn-olm-nginx  1        1        1           1          14s</w:t>
      </w:r>
      <w:r w:rsidR="00D8462E">
        <w:rPr>
          <w:rStyle w:val="CodingLanguage"/>
        </w:rPr>
        <w:br/>
      </w:r>
      <w:r w:rsidR="00D8462E">
        <w:rPr>
          <w:rStyle w:val="CodingLanguage"/>
        </w:rPr>
        <w:br/>
        <w:t>==&gt; v1/Pod(related)</w:t>
      </w:r>
      <w:r w:rsidR="00D8462E">
        <w:rPr>
          <w:rStyle w:val="CodingLanguage"/>
        </w:rPr>
        <w:br/>
      </w:r>
      <w:r w:rsidR="00D8462E" w:rsidRPr="00D8462E">
        <w:rPr>
          <w:rStyle w:val="CodingLanguage"/>
        </w:rPr>
        <w:t xml:space="preserve">NAME                             </w:t>
      </w:r>
      <w:r w:rsidR="00D8462E">
        <w:rPr>
          <w:rStyle w:val="CodingLanguage"/>
        </w:rPr>
        <w:t>READY  STATUS     RESTARTS  AGE</w:t>
      </w:r>
      <w:r w:rsidR="00D8462E">
        <w:rPr>
          <w:rStyle w:val="CodingLanguage"/>
        </w:rPr>
        <w:br/>
      </w:r>
      <w:r w:rsidR="00D8462E" w:rsidRPr="00D8462E">
        <w:rPr>
          <w:rStyle w:val="CodingLanguage"/>
        </w:rPr>
        <w:t xml:space="preserve">worn-olm-nginx-7d648f7dfb-gg2jk  </w:t>
      </w:r>
      <w:r w:rsidR="00D8462E">
        <w:rPr>
          <w:rStyle w:val="CodingLanguage"/>
        </w:rPr>
        <w:t>1/1    Running    0         14s</w:t>
      </w:r>
      <w:r w:rsidR="00D8462E">
        <w:rPr>
          <w:rStyle w:val="CodingLanguage"/>
        </w:rPr>
        <w:br/>
      </w:r>
      <w:r w:rsidR="00D8462E" w:rsidRPr="00D8462E">
        <w:rPr>
          <w:rStyle w:val="CodingLanguage"/>
        </w:rPr>
        <w:t>worn-olm-nginx-vhwc7             0/1    Completed  0         14s</w:t>
      </w:r>
    </w:p>
    <w:p w14:paraId="2FB8A0F0" w14:textId="77777777" w:rsidR="00D8462E" w:rsidRDefault="00D8462E" w:rsidP="00D8462E">
      <w:pPr>
        <w:pStyle w:val="BodyTextMetricHPELight10pt"/>
        <w:rPr>
          <w:rStyle w:val="CodingLanguage"/>
        </w:rPr>
      </w:pPr>
      <w:r>
        <w:rPr>
          <w:rStyle w:val="CodingLanguage"/>
        </w:rPr>
        <w:t>==&gt; v1/ConfigMap</w:t>
      </w:r>
      <w:r>
        <w:rPr>
          <w:rStyle w:val="CodingLanguage"/>
        </w:rPr>
        <w:br/>
        <w:t xml:space="preserve">NAME            </w:t>
      </w:r>
      <w:proofErr w:type="gramStart"/>
      <w:r>
        <w:rPr>
          <w:rStyle w:val="CodingLanguage"/>
        </w:rPr>
        <w:t>DATA  AGE</w:t>
      </w:r>
      <w:proofErr w:type="gramEnd"/>
      <w:r>
        <w:rPr>
          <w:rStyle w:val="CodingLanguage"/>
        </w:rPr>
        <w:br/>
      </w:r>
      <w:r w:rsidRPr="00D8462E">
        <w:rPr>
          <w:rStyle w:val="CodingLanguage"/>
        </w:rPr>
        <w:t>worn-olm-nginx  2     14s</w:t>
      </w:r>
    </w:p>
    <w:p w14:paraId="1D6C4AEF" w14:textId="2243FCD6" w:rsidR="00B93C65" w:rsidRPr="00B93C65" w:rsidRDefault="00D8462E" w:rsidP="00D8462E">
      <w:pPr>
        <w:pStyle w:val="BodyTextMetricHPELight10pt"/>
        <w:rPr>
          <w:rStyle w:val="CodingLanguage"/>
        </w:rPr>
      </w:pPr>
      <w:r>
        <w:rPr>
          <w:rStyle w:val="CodingLanguage"/>
        </w:rPr>
        <w:t>==&gt; v1/Service</w:t>
      </w:r>
      <w:r>
        <w:rPr>
          <w:rStyle w:val="CodingLanguage"/>
        </w:rPr>
        <w:br/>
      </w:r>
      <w:r w:rsidRPr="00D8462E">
        <w:rPr>
          <w:rStyle w:val="CodingLanguage"/>
        </w:rPr>
        <w:t xml:space="preserve">NAME            TYPE      CLUSTER-IP   </w:t>
      </w:r>
      <w:r>
        <w:rPr>
          <w:rStyle w:val="CodingLanguage"/>
        </w:rPr>
        <w:t xml:space="preserve"> EXTERNAL-IP  PORT(S)       AGE</w:t>
      </w:r>
      <w:r>
        <w:rPr>
          <w:rStyle w:val="CodingLanguage"/>
        </w:rPr>
        <w:br/>
      </w:r>
      <w:r w:rsidRPr="00D8462E">
        <w:rPr>
          <w:rStyle w:val="CodingLanguage"/>
        </w:rPr>
        <w:t>worn-olm-nginx  NodePort  10.96.30.222  &lt;none&gt;       80:34567/TCP  14s</w:t>
      </w:r>
    </w:p>
    <w:p w14:paraId="405A762A" w14:textId="234A921D" w:rsidR="00B93C65" w:rsidRDefault="00D8462E" w:rsidP="00D8462E">
      <w:pPr>
        <w:pStyle w:val="BodyTextMetricHPELight10pt"/>
        <w:rPr>
          <w:rStyle w:val="CodingLanguage"/>
          <w:rFonts w:ascii="MetricHPE Light" w:hAnsi="MetricHPE Light"/>
        </w:rPr>
      </w:pPr>
      <w:r w:rsidRPr="00D8462E">
        <w:rPr>
          <w:rStyle w:val="CodingLanguage"/>
          <w:rFonts w:ascii="MetricHPE Light" w:hAnsi="MetricHPE Light"/>
        </w:rPr>
        <w:t>Helm also allows you to easily delete installed releases. List the installed releases to find the name of the release you wish to delete.</w:t>
      </w:r>
    </w:p>
    <w:p w14:paraId="7ED4334E" w14:textId="5D99F5B6" w:rsidR="00D8462E" w:rsidRPr="00D8462E" w:rsidRDefault="00D8462E" w:rsidP="00D8462E">
      <w:pPr>
        <w:pStyle w:val="BodyTextMetricHPELight10pt"/>
        <w:rPr>
          <w:rStyle w:val="CodingLanguage"/>
        </w:rPr>
      </w:pPr>
      <w:r>
        <w:rPr>
          <w:rStyle w:val="CodingLanguage"/>
        </w:rPr>
        <w:t xml:space="preserve"># </w:t>
      </w:r>
      <w:proofErr w:type="gramStart"/>
      <w:r>
        <w:rPr>
          <w:rStyle w:val="CodingLanguage"/>
        </w:rPr>
        <w:t>helm</w:t>
      </w:r>
      <w:proofErr w:type="gramEnd"/>
      <w:r>
        <w:rPr>
          <w:rStyle w:val="CodingLanguage"/>
        </w:rPr>
        <w:t xml:space="preserve"> list</w:t>
      </w:r>
      <w:r>
        <w:rPr>
          <w:rStyle w:val="CodingLanguage"/>
        </w:rPr>
        <w:br/>
      </w:r>
      <w:r w:rsidRPr="00D8462E">
        <w:rPr>
          <w:rStyle w:val="CodingLanguage"/>
        </w:rPr>
        <w:t xml:space="preserve">NAME            REVISION        UPDATED                         STATUS          CHART     </w:t>
      </w:r>
      <w:r>
        <w:rPr>
          <w:rStyle w:val="CodingLanguage"/>
        </w:rPr>
        <w:t xml:space="preserve">      APP VERSION     NAMESPACE</w:t>
      </w:r>
      <w:r>
        <w:rPr>
          <w:rStyle w:val="CodingLanguage"/>
        </w:rPr>
        <w:br/>
      </w:r>
      <w:r w:rsidRPr="00D8462E">
        <w:rPr>
          <w:rStyle w:val="CodingLanguage"/>
        </w:rPr>
        <w:t>worn-olm        1               Fri Feb  8 16:23:21 2019        DEPLOYED        nginx-0.1.0                     default</w:t>
      </w:r>
    </w:p>
    <w:p w14:paraId="313DDE68" w14:textId="6F307A96" w:rsidR="00B93C65" w:rsidRDefault="00D8462E" w:rsidP="00D8462E">
      <w:pPr>
        <w:pStyle w:val="BodyTextMetricHPELight10pt"/>
      </w:pPr>
      <w:r w:rsidRPr="00D8462E">
        <w:t xml:space="preserve">Use the </w:t>
      </w:r>
      <w:r w:rsidRPr="00D8462E">
        <w:rPr>
          <w:rStyle w:val="CodingLanguage"/>
        </w:rPr>
        <w:t>helm delete</w:t>
      </w:r>
      <w:r>
        <w:t xml:space="preserve"> command to remove</w:t>
      </w:r>
      <w:r w:rsidRPr="00D8462E">
        <w:t xml:space="preserve"> the named release.</w:t>
      </w:r>
    </w:p>
    <w:p w14:paraId="767434E2" w14:textId="5668786A" w:rsidR="00D8462E" w:rsidRDefault="005A33ED" w:rsidP="005A33ED">
      <w:pPr>
        <w:pStyle w:val="BodyTextMetricHPELight10pt"/>
        <w:rPr>
          <w:rStyle w:val="CodingLanguage"/>
        </w:rPr>
      </w:pPr>
      <w:r>
        <w:rPr>
          <w:rStyle w:val="CodingLanguage"/>
        </w:rPr>
        <w:t xml:space="preserve"># </w:t>
      </w:r>
      <w:proofErr w:type="gramStart"/>
      <w:r>
        <w:rPr>
          <w:rStyle w:val="CodingLanguage"/>
        </w:rPr>
        <w:t>helm</w:t>
      </w:r>
      <w:proofErr w:type="gramEnd"/>
      <w:r>
        <w:rPr>
          <w:rStyle w:val="CodingLanguage"/>
        </w:rPr>
        <w:t xml:space="preserve"> delete worn-olm</w:t>
      </w:r>
      <w:r>
        <w:rPr>
          <w:rStyle w:val="CodingLanguage"/>
        </w:rPr>
        <w:br/>
      </w:r>
      <w:r w:rsidRPr="005A33ED">
        <w:rPr>
          <w:rStyle w:val="CodingLanguage"/>
        </w:rPr>
        <w:t>release "worn-olm" deleted</w:t>
      </w:r>
    </w:p>
    <w:p w14:paraId="03F57F6D" w14:textId="101577D8" w:rsidR="00463FEF" w:rsidRDefault="00463FEF" w:rsidP="00463FEF">
      <w:pPr>
        <w:pStyle w:val="Heading2"/>
        <w:rPr>
          <w:rStyle w:val="CodingLanguage"/>
          <w:rFonts w:ascii="MetricHPE" w:hAnsi="MetricHPE"/>
        </w:rPr>
      </w:pPr>
      <w:bookmarkStart w:id="229" w:name="_Toc5893848"/>
      <w:r w:rsidRPr="00463FEF">
        <w:rPr>
          <w:rStyle w:val="CodingLanguage"/>
          <w:rFonts w:ascii="MetricHPE" w:hAnsi="MetricHPE"/>
        </w:rPr>
        <w:t>Post-deploy validation</w:t>
      </w:r>
      <w:bookmarkEnd w:id="229"/>
    </w:p>
    <w:p w14:paraId="1B8BAB40" w14:textId="3404DCF1" w:rsidR="00463FEF" w:rsidRDefault="00463FEF" w:rsidP="00463FEF">
      <w:pPr>
        <w:pStyle w:val="BodyTextMetricHPELight10pt"/>
      </w:pPr>
      <w:r w:rsidRPr="00463FEF">
        <w:t xml:space="preserve">Many sample Kubernetes applications are available at </w:t>
      </w:r>
      <w:hyperlink r:id="rId43" w:history="1">
        <w:r w:rsidRPr="00463FEF">
          <w:rPr>
            <w:rStyle w:val="Hyperlink"/>
          </w:rPr>
          <w:t>https://kubernetes.io/docs/tutorials/</w:t>
        </w:r>
      </w:hyperlink>
      <w:r w:rsidRPr="00463FEF">
        <w:t xml:space="preserve">. This section details how to deploy the stateless </w:t>
      </w:r>
      <w:r w:rsidRPr="00463FEF">
        <w:rPr>
          <w:rStyle w:val="CodingLanguage"/>
        </w:rPr>
        <w:t>guestbook</w:t>
      </w:r>
      <w:r w:rsidRPr="00463FEF">
        <w:t xml:space="preserve"> application with Redis as documented at </w:t>
      </w:r>
      <w:hyperlink r:id="rId44" w:history="1">
        <w:r w:rsidRPr="00463FEF">
          <w:rPr>
            <w:rStyle w:val="Hyperlink"/>
          </w:rPr>
          <w:t>https://kubernetes.io/docs/tutorials/stateless-application/guestbook/</w:t>
        </w:r>
      </w:hyperlink>
      <w:r w:rsidRPr="00463FEF">
        <w:t>.</w:t>
      </w:r>
    </w:p>
    <w:p w14:paraId="583579D6" w14:textId="6B27C091" w:rsidR="00463FEF" w:rsidRDefault="00463FEF" w:rsidP="00463FEF">
      <w:pPr>
        <w:pStyle w:val="BodyTextMetricHPELight10pt"/>
      </w:pPr>
      <w:r w:rsidRPr="00463FEF">
        <w:t>When deploying applications, you must be aware that Kubernetes version 1.11 shipped with Docker 2.1. If you are testing examples that are designed to work with a newer (or older) version of Kubernetes, you may have to make changes in some places to the configuration files.</w:t>
      </w:r>
    </w:p>
    <w:p w14:paraId="5BC29B3A" w14:textId="77777777" w:rsidR="00463FEF" w:rsidRDefault="00463FEF" w:rsidP="00463FEF">
      <w:pPr>
        <w:pStyle w:val="Heading3"/>
      </w:pPr>
      <w:r w:rsidRPr="00D923A2">
        <w:lastRenderedPageBreak/>
        <w:t>Prerequisites</w:t>
      </w:r>
    </w:p>
    <w:p w14:paraId="53C9DE1B" w14:textId="77777777" w:rsidR="00463FEF" w:rsidRDefault="00463FEF" w:rsidP="00463FEF">
      <w:pPr>
        <w:pStyle w:val="BulletLevel1"/>
      </w:pPr>
      <w:r w:rsidRPr="00B93C65">
        <w:t xml:space="preserve">Install the </w:t>
      </w:r>
      <w:r w:rsidRPr="00026590">
        <w:rPr>
          <w:rStyle w:val="CodingLanguage"/>
        </w:rPr>
        <w:t>kubectl</w:t>
      </w:r>
      <w:r w:rsidRPr="00B93C65">
        <w:t xml:space="preserve"> binary on your Ansible box</w:t>
      </w:r>
    </w:p>
    <w:p w14:paraId="025A8A14" w14:textId="77777777" w:rsidR="00463FEF" w:rsidRDefault="00463FEF" w:rsidP="00463FEF">
      <w:pPr>
        <w:pStyle w:val="BulletLevel1"/>
      </w:pPr>
      <w:r w:rsidRPr="00B93C65">
        <w:t>Install the UCP Client bundle for the admin user</w:t>
      </w:r>
    </w:p>
    <w:p w14:paraId="6F1370FC" w14:textId="63C3C499" w:rsidR="00463FEF" w:rsidRDefault="00463FEF" w:rsidP="00463FEF">
      <w:pPr>
        <w:pStyle w:val="BulletLevel1LastBeforeBodycopy"/>
      </w:pPr>
      <w:r w:rsidRPr="00B93C65">
        <w:t xml:space="preserve">Confirm that you can connect to the cluster by running a test command, for example, </w:t>
      </w:r>
      <w:r w:rsidRPr="00B93C65">
        <w:rPr>
          <w:rStyle w:val="CodingLanguage"/>
        </w:rPr>
        <w:t>kubectl get nodes</w:t>
      </w:r>
    </w:p>
    <w:p w14:paraId="168FDA71" w14:textId="5A3438AC" w:rsidR="00463FEF" w:rsidRDefault="00463FEF" w:rsidP="00463FEF">
      <w:pPr>
        <w:pStyle w:val="Heading3"/>
      </w:pPr>
      <w:bookmarkStart w:id="230" w:name="_Ref3197732"/>
      <w:r w:rsidRPr="00463FEF">
        <w:t>Kubernetes guestbook example with Redis</w:t>
      </w:r>
      <w:bookmarkEnd w:id="230"/>
    </w:p>
    <w:p w14:paraId="685A1678" w14:textId="1CDF947B" w:rsidR="00463FEF" w:rsidRDefault="00463FEF" w:rsidP="00463FEF">
      <w:pPr>
        <w:pStyle w:val="BodyTextMetricHPELight10pt"/>
      </w:pPr>
      <w:r w:rsidRPr="00463FEF">
        <w:t xml:space="preserve">The playbook for the Kubernetes example guestbook is based on the example taken from the GitHub repo at </w:t>
      </w:r>
      <w:hyperlink r:id="rId45" w:history="1">
        <w:r w:rsidRPr="00463FEF">
          <w:rPr>
            <w:rStyle w:val="Hyperlink"/>
          </w:rPr>
          <w:t>https://github.com/kubernetes/examples</w:t>
        </w:r>
      </w:hyperlink>
      <w:r w:rsidRPr="00463FEF">
        <w:t>.</w:t>
      </w:r>
    </w:p>
    <w:p w14:paraId="484FEABB" w14:textId="651E96F2" w:rsidR="00463FEF" w:rsidRPr="00463FEF" w:rsidRDefault="00463FEF" w:rsidP="00463FEF">
      <w:pPr>
        <w:pStyle w:val="BodyTextMetricHPELight10pt"/>
        <w:rPr>
          <w:rStyle w:val="CodingLanguage"/>
        </w:rPr>
      </w:pPr>
      <w:r w:rsidRPr="00463FEF">
        <w:rPr>
          <w:rStyle w:val="CodingLanguage"/>
        </w:rPr>
        <w:t xml:space="preserve"># </w:t>
      </w:r>
      <w:proofErr w:type="gramStart"/>
      <w:r w:rsidRPr="00463FEF">
        <w:rPr>
          <w:rStyle w:val="CodingLanguage"/>
        </w:rPr>
        <w:t>cd</w:t>
      </w:r>
      <w:proofErr w:type="gramEnd"/>
      <w:r w:rsidRPr="00463FEF">
        <w:rPr>
          <w:rStyle w:val="CodingLanguage"/>
        </w:rPr>
        <w:t xml:space="preserve"> ~/Docker-</w:t>
      </w:r>
      <w:r w:rsidR="00B0382D">
        <w:rPr>
          <w:rStyle w:val="CodingLanguage"/>
        </w:rPr>
        <w:t>Synergy</w:t>
      </w:r>
      <w:r>
        <w:rPr>
          <w:rStyle w:val="CodingLanguage"/>
        </w:rPr>
        <w:br/>
      </w:r>
      <w:r w:rsidRPr="00463FEF">
        <w:rPr>
          <w:rStyle w:val="CodingLanguage"/>
        </w:rPr>
        <w:t xml:space="preserve"># ansible-playbook -i </w:t>
      </w:r>
      <w:r w:rsidR="007230C9">
        <w:rPr>
          <w:rStyle w:val="CodingLanguage"/>
        </w:rPr>
        <w:t>hosts</w:t>
      </w:r>
      <w:r w:rsidRPr="00463FEF">
        <w:rPr>
          <w:rStyle w:val="CodingLanguage"/>
        </w:rPr>
        <w:t xml:space="preserve"> test/playbooks/k8s-guestbook.yml --vault-password-file .vault_pass</w:t>
      </w:r>
    </w:p>
    <w:p w14:paraId="27BBD068" w14:textId="33D31ACA" w:rsidR="00463FEF" w:rsidRDefault="00463FEF" w:rsidP="00463FEF">
      <w:pPr>
        <w:pStyle w:val="BodyTextMetricHPELight10pt"/>
      </w:pPr>
      <w:r w:rsidRPr="00463FEF">
        <w:t>You can run the playbook directly, but it can be informative to walk through the individual files to see what is going on under the covers.</w:t>
      </w:r>
    </w:p>
    <w:p w14:paraId="44B79737" w14:textId="7D0BA9EE" w:rsidR="00463FEF" w:rsidRDefault="00463FEF" w:rsidP="00463FEF">
      <w:pPr>
        <w:pStyle w:val="Heading3"/>
      </w:pPr>
      <w:r>
        <w:t>Quickstart</w:t>
      </w:r>
    </w:p>
    <w:p w14:paraId="5230FF08" w14:textId="5B4A79D0" w:rsidR="00463FEF" w:rsidRPr="00463FEF" w:rsidRDefault="00463FEF" w:rsidP="00463FEF">
      <w:pPr>
        <w:pStyle w:val="BodyTextMetricHPELight10pt"/>
        <w:rPr>
          <w:rStyle w:val="CodingLanguage"/>
        </w:rPr>
      </w:pPr>
      <w:r w:rsidRPr="00463FEF">
        <w:rPr>
          <w:rStyle w:val="CodingLanguage"/>
        </w:rPr>
        <w:t xml:space="preserve"># </w:t>
      </w:r>
      <w:proofErr w:type="gramStart"/>
      <w:r w:rsidRPr="00463FEF">
        <w:rPr>
          <w:rStyle w:val="CodingLanguage"/>
        </w:rPr>
        <w:t>cd</w:t>
      </w:r>
      <w:proofErr w:type="gramEnd"/>
      <w:r w:rsidRPr="00463FEF">
        <w:rPr>
          <w:rStyle w:val="CodingLanguage"/>
        </w:rPr>
        <w:t xml:space="preserve"> ~/Docker-</w:t>
      </w:r>
      <w:r w:rsidR="00B0382D">
        <w:rPr>
          <w:rStyle w:val="CodingLanguage"/>
        </w:rPr>
        <w:t>Synergy</w:t>
      </w:r>
      <w:r w:rsidRPr="00463FEF">
        <w:rPr>
          <w:rStyle w:val="CodingLanguage"/>
        </w:rPr>
        <w:t>/test/files/k8s-examples/guestbook</w:t>
      </w:r>
      <w:r w:rsidRPr="00463FEF">
        <w:rPr>
          <w:rStyle w:val="CodingLanguage"/>
        </w:rPr>
        <w:br/>
        <w:t># kubectl apply -f redis-master-deployment.yaml</w:t>
      </w:r>
      <w:r w:rsidRPr="00463FEF">
        <w:rPr>
          <w:rStyle w:val="CodingLanguage"/>
        </w:rPr>
        <w:br/>
        <w:t># kubectl apply -f redis-master-service.yaml</w:t>
      </w:r>
      <w:r w:rsidRPr="00463FEF">
        <w:rPr>
          <w:rStyle w:val="CodingLanguage"/>
        </w:rPr>
        <w:br/>
        <w:t># kubectl apply -f redis-slave-deployment.yaml</w:t>
      </w:r>
      <w:r w:rsidRPr="00463FEF">
        <w:rPr>
          <w:rStyle w:val="CodingLanguage"/>
        </w:rPr>
        <w:br/>
        <w:t># kubectl apply -f redis-slave-service.yaml</w:t>
      </w:r>
      <w:r w:rsidRPr="00463FEF">
        <w:rPr>
          <w:rStyle w:val="CodingLanguage"/>
        </w:rPr>
        <w:br/>
        <w:t># kubectl apply -f frontend-deployment.yaml</w:t>
      </w:r>
      <w:r w:rsidRPr="00463FEF">
        <w:rPr>
          <w:rStyle w:val="CodingLanguage"/>
        </w:rPr>
        <w:br/>
        <w:t># kubectl apply -f frontend-service.yaml</w:t>
      </w:r>
      <w:r w:rsidRPr="00463FEF">
        <w:rPr>
          <w:rStyle w:val="CodingLanguage"/>
        </w:rPr>
        <w:br/>
        <w:t># kubectl get svc frontend</w:t>
      </w:r>
    </w:p>
    <w:p w14:paraId="75D734B9" w14:textId="4F6C316B" w:rsidR="00463FEF" w:rsidRDefault="00463FEF" w:rsidP="00463FEF">
      <w:pPr>
        <w:pStyle w:val="Heading3"/>
      </w:pPr>
      <w:r w:rsidRPr="00463FEF">
        <w:t>Details</w:t>
      </w:r>
    </w:p>
    <w:p w14:paraId="04B0A347" w14:textId="29B58804" w:rsidR="00463FEF" w:rsidRDefault="00463FEF" w:rsidP="00463FEF">
      <w:pPr>
        <w:pStyle w:val="BodyTextMetricHPELight10pt"/>
      </w:pPr>
      <w:r w:rsidRPr="00463FEF">
        <w:t>Change to the directory containing the guestbook YAML files.</w:t>
      </w:r>
    </w:p>
    <w:p w14:paraId="62061088" w14:textId="73864900" w:rsidR="00463FEF" w:rsidRDefault="00463FEF" w:rsidP="00463FEF">
      <w:pPr>
        <w:pStyle w:val="BodyTextMetricHPELight10pt"/>
        <w:rPr>
          <w:rStyle w:val="CodingLanguage"/>
        </w:rPr>
      </w:pPr>
      <w:r w:rsidRPr="00463FEF">
        <w:rPr>
          <w:rStyle w:val="CodingLanguage"/>
        </w:rPr>
        <w:t xml:space="preserve"># </w:t>
      </w:r>
      <w:proofErr w:type="gramStart"/>
      <w:r w:rsidRPr="00463FEF">
        <w:rPr>
          <w:rStyle w:val="CodingLanguage"/>
        </w:rPr>
        <w:t>cd</w:t>
      </w:r>
      <w:proofErr w:type="gramEnd"/>
      <w:r w:rsidRPr="00463FEF">
        <w:rPr>
          <w:rStyle w:val="CodingLanguage"/>
        </w:rPr>
        <w:t xml:space="preserve"> ~/Docker-</w:t>
      </w:r>
      <w:r w:rsidR="00B0382D">
        <w:rPr>
          <w:rStyle w:val="CodingLanguage"/>
        </w:rPr>
        <w:t>Synergy</w:t>
      </w:r>
      <w:r w:rsidRPr="00463FEF">
        <w:rPr>
          <w:rStyle w:val="CodingLanguage"/>
        </w:rPr>
        <w:t>/test/files/k8s-examples/guestbook</w:t>
      </w:r>
    </w:p>
    <w:p w14:paraId="5C0E8668" w14:textId="787133EA" w:rsidR="00463FEF" w:rsidRDefault="00463FEF" w:rsidP="00463FEF">
      <w:pPr>
        <w:pStyle w:val="BodyTextMetricHPELight10pt"/>
      </w:pPr>
      <w:r w:rsidRPr="00463FEF">
        <w:t xml:space="preserve">The manifest file </w:t>
      </w:r>
      <w:r w:rsidRPr="00463FEF">
        <w:rPr>
          <w:rStyle w:val="CodingLanguage"/>
        </w:rPr>
        <w:t>redis-master-deployment.yaml</w:t>
      </w:r>
      <w:r w:rsidRPr="00463FEF">
        <w:t>, included below, specifies a deployment controller that runs a single replica Redis master pod.</w:t>
      </w:r>
    </w:p>
    <w:p w14:paraId="5620CAEA" w14:textId="77777777" w:rsidR="00463FEF" w:rsidRPr="00463FEF" w:rsidRDefault="00463FEF" w:rsidP="00463FEF">
      <w:pPr>
        <w:pStyle w:val="BodyTextMetricHPELight10pt"/>
        <w:rPr>
          <w:rStyle w:val="CodingLanguage"/>
        </w:rPr>
      </w:pPr>
      <w:r w:rsidRPr="00463FEF">
        <w:rPr>
          <w:rStyle w:val="CodingLanguage"/>
        </w:rPr>
        <w:t xml:space="preserve"># </w:t>
      </w:r>
      <w:proofErr w:type="gramStart"/>
      <w:r w:rsidRPr="00463FEF">
        <w:rPr>
          <w:rStyle w:val="CodingLanguage"/>
        </w:rPr>
        <w:t>cat</w:t>
      </w:r>
      <w:proofErr w:type="gramEnd"/>
      <w:r w:rsidRPr="00463FEF">
        <w:rPr>
          <w:rStyle w:val="CodingLanguage"/>
        </w:rPr>
        <w:t xml:space="preserve"> redis-master-deployment.yaml</w:t>
      </w:r>
    </w:p>
    <w:p w14:paraId="06380A75" w14:textId="6B8D62DA" w:rsidR="00463FEF" w:rsidRDefault="00463FEF" w:rsidP="00463FEF">
      <w:pPr>
        <w:rPr>
          <w:rFonts w:ascii="HPE Simple" w:hAnsi="HPE Simple"/>
        </w:rPr>
      </w:pPr>
      <w:r w:rsidRPr="00463FEF">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r>
      <w:r w:rsidRPr="00463FEF">
        <w:rPr>
          <w:rStyle w:val="CodingLanguage"/>
        </w:rPr>
        <w:t>metadata:</w:t>
      </w:r>
      <w:r>
        <w:rPr>
          <w:rStyle w:val="CodingLanguage"/>
        </w:rPr>
        <w:br/>
      </w:r>
      <w:r w:rsidRPr="00463FEF">
        <w:rPr>
          <w:rStyle w:val="CodingLanguage"/>
        </w:rPr>
        <w:t xml:space="preserve">  name: redis-master</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replicas: 1</w:t>
      </w:r>
      <w:r>
        <w:rPr>
          <w:rStyle w:val="CodingLanguage"/>
        </w:rPr>
        <w:br/>
        <w:t xml:space="preserve">  template:</w:t>
      </w:r>
      <w:r>
        <w:rPr>
          <w:rStyle w:val="CodingLanguage"/>
        </w:rPr>
        <w:br/>
        <w:t xml:space="preserve">    metadata:</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master</w:t>
      </w:r>
      <w:r>
        <w:rPr>
          <w:rStyle w:val="CodingLanguage"/>
        </w:rPr>
        <w:br/>
      </w:r>
      <w:r w:rsidRPr="00463FEF">
        <w:rPr>
          <w:rStyle w:val="CodingLanguage"/>
        </w:rPr>
        <w:t xml:space="preserve">        image: k8s.gcr.io/re</w:t>
      </w:r>
      <w:r>
        <w:rPr>
          <w:rStyle w:val="CodingLanguage"/>
        </w:rPr>
        <w:t>dis:e2e  # or just image: redis</w:t>
      </w:r>
      <w:r>
        <w:rPr>
          <w:rStyle w:val="CodingLanguage"/>
        </w:rPr>
        <w:br/>
        <w:t xml:space="preserve">        resources:</w:t>
      </w:r>
      <w:r>
        <w:rPr>
          <w:rStyle w:val="CodingLanguage"/>
        </w:rPr>
        <w:br/>
        <w:t xml:space="preserve">          requests:</w:t>
      </w:r>
      <w:r>
        <w:rPr>
          <w:rStyle w:val="CodingLanguage"/>
        </w:rPr>
        <w:br/>
      </w:r>
      <w:r>
        <w:rPr>
          <w:rStyle w:val="CodingLanguage"/>
        </w:rPr>
        <w:lastRenderedPageBreak/>
        <w:t xml:space="preserve">            cpu: 100m</w:t>
      </w:r>
      <w:r>
        <w:rPr>
          <w:rStyle w:val="CodingLanguage"/>
        </w:rPr>
        <w:br/>
      </w:r>
      <w:r w:rsidRPr="00463FEF">
        <w:rPr>
          <w:rStyle w:val="CodingLanguage"/>
        </w:rPr>
        <w:t xml:space="preserve">            memory: 100M</w:t>
      </w:r>
      <w:r>
        <w:rPr>
          <w:rStyle w:val="CodingLanguage"/>
        </w:rPr>
        <w:t>i</w:t>
      </w:r>
      <w:r>
        <w:rPr>
          <w:rStyle w:val="CodingLanguage"/>
        </w:rPr>
        <w:br/>
        <w:t xml:space="preserve">        ports:</w:t>
      </w:r>
      <w:r>
        <w:rPr>
          <w:rStyle w:val="CodingLanguage"/>
        </w:rPr>
        <w:br/>
      </w:r>
      <w:r w:rsidRPr="00463FEF">
        <w:rPr>
          <w:rStyle w:val="CodingLanguage"/>
        </w:rPr>
        <w:t xml:space="preserve">        - containerPort: 6379</w:t>
      </w:r>
      <w:r>
        <w:rPr>
          <w:rStyle w:val="CodingLanguage"/>
        </w:rPr>
        <w:br/>
      </w:r>
    </w:p>
    <w:p w14:paraId="393B2FAC" w14:textId="2EA09B0C" w:rsidR="00463FEF" w:rsidRDefault="00463FEF" w:rsidP="00463FEF">
      <w:pPr>
        <w:pStyle w:val="BodyTextMetricHPELight10pt"/>
      </w:pPr>
      <w:r w:rsidRPr="00463FEF">
        <w:t>Apply the Redis master deployment from the red</w:t>
      </w:r>
      <w:r>
        <w:t>is-master-deployment.yaml file:</w:t>
      </w:r>
    </w:p>
    <w:p w14:paraId="6F349B77" w14:textId="58C773B6" w:rsidR="00463FEF" w:rsidRPr="00463FEF" w:rsidRDefault="00463FEF" w:rsidP="00463FEF">
      <w:pPr>
        <w:pStyle w:val="BodyTextMetricHPELight10pt"/>
        <w:rPr>
          <w:rStyle w:val="CodingLanguage"/>
        </w:rPr>
      </w:pPr>
      <w:r w:rsidRPr="00463FEF">
        <w:rPr>
          <w:rStyle w:val="CodingLanguage"/>
        </w:rPr>
        <w:t xml:space="preserve"># </w:t>
      </w:r>
      <w:proofErr w:type="gramStart"/>
      <w:r w:rsidRPr="00463FEF">
        <w:rPr>
          <w:rStyle w:val="CodingLanguage"/>
        </w:rPr>
        <w:t>kubectl</w:t>
      </w:r>
      <w:proofErr w:type="gramEnd"/>
      <w:r w:rsidRPr="00463FEF">
        <w:rPr>
          <w:rStyle w:val="CodingLanguage"/>
        </w:rPr>
        <w:t xml:space="preserve"> apply -f redis-master-deployment.yaml</w:t>
      </w:r>
    </w:p>
    <w:p w14:paraId="503D1286" w14:textId="710062C8" w:rsidR="00463FEF" w:rsidRDefault="00463FEF" w:rsidP="00463FEF">
      <w:pPr>
        <w:pStyle w:val="BodyTextMetricHPELight10pt"/>
      </w:pPr>
      <w:r w:rsidRPr="00463FEF">
        <w:t>Query the list of Pods to verify that the Redis master pod is running.</w:t>
      </w:r>
    </w:p>
    <w:p w14:paraId="36DA9435" w14:textId="5E4940C5" w:rsidR="00463FEF" w:rsidRPr="00463FEF" w:rsidRDefault="00463FEF" w:rsidP="00463FEF">
      <w:pPr>
        <w:pStyle w:val="BodyTextMetricHPELight10pt"/>
        <w:rPr>
          <w:rStyle w:val="CodingLanguage"/>
        </w:rPr>
      </w:pPr>
      <w:r>
        <w:rPr>
          <w:rStyle w:val="CodingLanguage"/>
        </w:rPr>
        <w:t xml:space="preserve"># </w:t>
      </w:r>
      <w:proofErr w:type="gramStart"/>
      <w:r>
        <w:rPr>
          <w:rStyle w:val="CodingLanguage"/>
        </w:rPr>
        <w:t>kubectl</w:t>
      </w:r>
      <w:proofErr w:type="gramEnd"/>
      <w:r>
        <w:rPr>
          <w:rStyle w:val="CodingLanguage"/>
        </w:rPr>
        <w:t xml:space="preserve"> get pods | grep redis</w:t>
      </w:r>
      <w:r>
        <w:rPr>
          <w:rStyle w:val="CodingLanguage"/>
        </w:rPr>
        <w:br/>
      </w:r>
      <w:r w:rsidRPr="00463FEF">
        <w:rPr>
          <w:rStyle w:val="CodingLanguage"/>
        </w:rPr>
        <w:t>redis-master-57657796fc-psvhc     1/1       Running   0          32s</w:t>
      </w:r>
    </w:p>
    <w:p w14:paraId="7A749156" w14:textId="22886A06" w:rsidR="00463FEF" w:rsidRDefault="00463FEF" w:rsidP="00463FEF">
      <w:pPr>
        <w:pStyle w:val="BodyTextMetricHPELight10pt"/>
      </w:pPr>
      <w:r w:rsidRPr="00463FEF">
        <w:t xml:space="preserve">Use the </w:t>
      </w:r>
      <w:r w:rsidRPr="00463FEF">
        <w:rPr>
          <w:rStyle w:val="CodingLanguage"/>
        </w:rPr>
        <w:t>kubectl logs</w:t>
      </w:r>
      <w:r w:rsidRPr="00463FEF">
        <w:t xml:space="preserve"> command to view the logs from the Redis master pod:</w:t>
      </w:r>
    </w:p>
    <w:p w14:paraId="5028A130" w14:textId="77777777" w:rsidR="00463FEF" w:rsidRPr="00463FEF" w:rsidRDefault="00463FEF" w:rsidP="00463FEF">
      <w:pPr>
        <w:pStyle w:val="BodyTextMetricHPELight10pt"/>
        <w:rPr>
          <w:rStyle w:val="CodingLanguage"/>
        </w:rPr>
      </w:pPr>
      <w:r w:rsidRPr="00463FEF">
        <w:rPr>
          <w:rStyle w:val="CodingLanguage"/>
        </w:rPr>
        <w:t xml:space="preserve"># </w:t>
      </w:r>
      <w:proofErr w:type="gramStart"/>
      <w:r w:rsidRPr="00463FEF">
        <w:rPr>
          <w:rStyle w:val="CodingLanguage"/>
        </w:rPr>
        <w:t>kubectl</w:t>
      </w:r>
      <w:proofErr w:type="gramEnd"/>
      <w:r w:rsidRPr="00463FEF">
        <w:rPr>
          <w:rStyle w:val="CodingLanguage"/>
        </w:rPr>
        <w:t xml:space="preserve"> logs -f redis-master-57657796fc-psvhc</w:t>
      </w:r>
    </w:p>
    <w:p w14:paraId="54DD345D" w14:textId="0B0D4B0E" w:rsidR="00463FEF" w:rsidRPr="00463FEF" w:rsidRDefault="00463FEF" w:rsidP="00463FEF">
      <w:pPr>
        <w:pStyle w:val="BodyTextMetricHPELight10pt"/>
        <w:rPr>
          <w:rStyle w:val="CodingLanguage"/>
        </w:rPr>
      </w:pPr>
      <w:r>
        <w:rPr>
          <w:rStyle w:val="CodingLanguage"/>
        </w:rPr>
        <w:t xml:space="preserve">                _._</w:t>
      </w:r>
      <w:r>
        <w:rPr>
          <w:rStyle w:val="CodingLanguage"/>
        </w:rPr>
        <w:br/>
        <w:t xml:space="preserve">           _.-``__ ''-._</w:t>
      </w:r>
      <w:r>
        <w:rPr>
          <w:rStyle w:val="CodingLanguage"/>
        </w:rPr>
        <w:br/>
      </w:r>
      <w:r w:rsidRPr="00463FEF">
        <w:rPr>
          <w:rStyle w:val="CodingLanguage"/>
        </w:rPr>
        <w:t xml:space="preserve">      _.-``    `.  `_.  ''-._           R</w:t>
      </w:r>
      <w:r>
        <w:rPr>
          <w:rStyle w:val="CodingLanguage"/>
        </w:rPr>
        <w:t>edis 2.8.19 (00000000/0) 64 bit</w:t>
      </w:r>
      <w:r>
        <w:rPr>
          <w:rStyle w:val="CodingLanguage"/>
        </w:rPr>
        <w:br/>
      </w:r>
      <w:proofErr w:type="gramStart"/>
      <w:r w:rsidRPr="00463FEF">
        <w:rPr>
          <w:rStyle w:val="CodingLanguage"/>
        </w:rPr>
        <w:t xml:space="preserve"> </w:t>
      </w:r>
      <w:proofErr w:type="gramEnd"/>
      <w:r w:rsidRPr="00463FEF">
        <w:rPr>
          <w:rStyle w:val="CodingLanguage"/>
        </w:rPr>
        <w:t xml:space="preserve"> .-`` .-```.  `</w:t>
      </w:r>
      <w:r>
        <w:rPr>
          <w:rStyle w:val="CodingLanguage"/>
        </w:rPr>
        <w:t>``\/    _.,_ ''-._</w:t>
      </w:r>
      <w:r>
        <w:rPr>
          <w:rStyle w:val="CodingLanguage"/>
        </w:rPr>
        <w:br/>
      </w:r>
      <w:r w:rsidRPr="00463FEF">
        <w:rPr>
          <w:rStyle w:val="CodingLanguage"/>
        </w:rPr>
        <w:t xml:space="preserve"> (    '      ,       .-`  | `,    ) </w:t>
      </w:r>
      <w:r>
        <w:rPr>
          <w:rStyle w:val="CodingLanguage"/>
        </w:rPr>
        <w:t xml:space="preserve">    Running in stand alone mode</w:t>
      </w:r>
      <w:r>
        <w:rPr>
          <w:rStyle w:val="CodingLanguage"/>
        </w:rPr>
        <w:br/>
      </w:r>
      <w:r w:rsidRPr="00463FEF">
        <w:rPr>
          <w:rStyle w:val="CodingLanguage"/>
        </w:rPr>
        <w:t xml:space="preserve"> |`-._`-...-` __...</w:t>
      </w:r>
      <w:r>
        <w:rPr>
          <w:rStyle w:val="CodingLanguage"/>
        </w:rPr>
        <w:t>-.``-._|'` _.-'|     Port: 6379</w:t>
      </w:r>
      <w:r>
        <w:rPr>
          <w:rStyle w:val="CodingLanguage"/>
        </w:rPr>
        <w:br/>
      </w:r>
      <w:r w:rsidRPr="00463FEF">
        <w:rPr>
          <w:rStyle w:val="CodingLanguage"/>
        </w:rPr>
        <w:t xml:space="preserve"> |    `-._   `.</w:t>
      </w:r>
      <w:r>
        <w:rPr>
          <w:rStyle w:val="CodingLanguage"/>
        </w:rPr>
        <w:t>_    /     _.-'    |     PID: 1</w:t>
      </w:r>
      <w:r>
        <w:rPr>
          <w:rStyle w:val="CodingLanguage"/>
        </w:rPr>
        <w:br/>
      </w:r>
      <w:r w:rsidRPr="00463FEF">
        <w:rPr>
          <w:rStyle w:val="CodingLanguage"/>
        </w:rPr>
        <w:t xml:space="preserve">  `</w:t>
      </w:r>
      <w:r>
        <w:rPr>
          <w:rStyle w:val="CodingLanguage"/>
        </w:rPr>
        <w:t>-._    `-._  `-./  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`-._`-._        _.-'_.-'</w:t>
      </w:r>
      <w:r>
        <w:rPr>
          <w:rStyle w:val="CodingLanguage"/>
        </w:rPr>
        <w:t xml:space="preserve">    |           http://redis.io</w:t>
      </w:r>
      <w:r>
        <w:rPr>
          <w:rStyle w:val="CodingLanguage"/>
        </w:rPr>
        <w:br/>
      </w:r>
      <w:r w:rsidRPr="00463FEF">
        <w:rPr>
          <w:rStyle w:val="CodingLanguage"/>
        </w:rPr>
        <w:t xml:space="preserve">  `</w:t>
      </w:r>
      <w:r>
        <w:rPr>
          <w:rStyle w:val="CodingLanguage"/>
        </w:rPr>
        <w:t>-._    `-._`-.__.-'_.-'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w:t>
      </w:r>
      <w:r>
        <w:rPr>
          <w:rStyle w:val="CodingLanguage"/>
        </w:rPr>
        <w:t xml:space="preserve">  `-._`-._        _.-'_.-'    |</w:t>
      </w:r>
      <w:r>
        <w:rPr>
          <w:rStyle w:val="CodingLanguage"/>
        </w:rPr>
        <w:br/>
      </w:r>
      <w:r w:rsidRPr="00463FEF">
        <w:rPr>
          <w:rStyle w:val="CodingLanguage"/>
        </w:rPr>
        <w:t xml:space="preserve">  `</w:t>
      </w:r>
      <w:r>
        <w:rPr>
          <w:rStyle w:val="CodingLanguage"/>
        </w:rPr>
        <w:t>-._    `-._`-.__.-'_.-'    _.-'</w:t>
      </w:r>
      <w:r>
        <w:rPr>
          <w:rStyle w:val="CodingLanguage"/>
        </w:rPr>
        <w:br/>
        <w:t xml:space="preserve">      `-._    `-.__.-'    _.-'</w:t>
      </w:r>
      <w:r>
        <w:rPr>
          <w:rStyle w:val="CodingLanguage"/>
        </w:rPr>
        <w:br/>
      </w:r>
      <w:r w:rsidRPr="00463FEF">
        <w:rPr>
          <w:rStyle w:val="CodingLanguage"/>
        </w:rPr>
        <w:t xml:space="preserve">          `-._       </w:t>
      </w:r>
      <w:r>
        <w:rPr>
          <w:rStyle w:val="CodingLanguage"/>
        </w:rPr>
        <w:t xml:space="preserve"> _.-'</w:t>
      </w:r>
      <w:r>
        <w:rPr>
          <w:rStyle w:val="CodingLanguage"/>
        </w:rPr>
        <w:br/>
        <w:t xml:space="preserve">              `-.__.-'</w:t>
      </w:r>
      <w:r>
        <w:rPr>
          <w:rStyle w:val="CodingLanguage"/>
        </w:rPr>
        <w:br/>
      </w:r>
    </w:p>
    <w:p w14:paraId="51FC86E7" w14:textId="51A535F4" w:rsidR="00463FEF" w:rsidRPr="00463FEF" w:rsidRDefault="00463FEF" w:rsidP="00463FEF">
      <w:pPr>
        <w:pStyle w:val="BodyTextMetricHPELight10pt"/>
        <w:rPr>
          <w:rStyle w:val="CodingLanguage"/>
        </w:rPr>
      </w:pPr>
      <w:r w:rsidRPr="00463FEF">
        <w:rPr>
          <w:rStyle w:val="CodingLanguage"/>
        </w:rPr>
        <w:t>[1] 07 Feb 15:04:32.189 # Server started, Redis version 2.8.19</w:t>
      </w:r>
      <w:r>
        <w:rPr>
          <w:rStyle w:val="CodingLanguage"/>
        </w:rPr>
        <w:br/>
      </w:r>
      <w:r w:rsidRPr="00463FEF">
        <w:rPr>
          <w:rStyle w:val="CodingLanguage"/>
        </w:rPr>
        <w:t>[1] 07 Feb 15:04:32.189 # WARNING you have Transparent Huge Pages (THP) support enabled in your kernel. This will create latency and memory usage issues with Redis. To fix this issue run the command 'echo never &gt; /sys/kernel/mm/transparent_hugepage/enabled' as root, and add it to your /etc/rc.local in order to retain the setting after a reboot. Redis must be r</w:t>
      </w:r>
      <w:r>
        <w:rPr>
          <w:rStyle w:val="CodingLanguage"/>
        </w:rPr>
        <w:t>estarted after THP is disabled.</w:t>
      </w:r>
      <w:r>
        <w:rPr>
          <w:rStyle w:val="CodingLanguage"/>
        </w:rPr>
        <w:br/>
      </w:r>
      <w:r w:rsidRPr="00463FEF">
        <w:rPr>
          <w:rStyle w:val="CodingLanguage"/>
        </w:rPr>
        <w:t>[1] 07 Feb 15:04:32.189 # WARNING: The TCP backlog setting of 511 cannot be enforced because /proc/sys/net/core/somaxconn is</w:t>
      </w:r>
      <w:r>
        <w:rPr>
          <w:rStyle w:val="CodingLanguage"/>
        </w:rPr>
        <w:t xml:space="preserve"> set to the lower value of 128.</w:t>
      </w:r>
      <w:r>
        <w:rPr>
          <w:rStyle w:val="CodingLanguage"/>
        </w:rPr>
        <w:br/>
      </w:r>
      <w:r w:rsidRPr="00463FEF">
        <w:rPr>
          <w:rStyle w:val="CodingLanguage"/>
        </w:rPr>
        <w:t xml:space="preserve">[1] 07 Feb 15:04:32.190 * </w:t>
      </w:r>
      <w:proofErr w:type="gramStart"/>
      <w:r w:rsidRPr="00463FEF">
        <w:rPr>
          <w:rStyle w:val="CodingLanguage"/>
        </w:rPr>
        <w:t>The</w:t>
      </w:r>
      <w:proofErr w:type="gramEnd"/>
      <w:r w:rsidRPr="00463FEF">
        <w:rPr>
          <w:rStyle w:val="CodingLanguage"/>
        </w:rPr>
        <w:t xml:space="preserve"> server is now ready to accept connections on port 6379</w:t>
      </w:r>
    </w:p>
    <w:p w14:paraId="3B46A8D9" w14:textId="690FDC88" w:rsidR="00463FEF" w:rsidRDefault="005A37E6" w:rsidP="00463FEF">
      <w:pPr>
        <w:pStyle w:val="BodyTextMetricHPELight10pt"/>
      </w:pPr>
      <w:r w:rsidRPr="005A37E6">
        <w:t>The guestbook application needs to communicate with the Redis master to write its data. You need to apply a service to proxy the traffic to the Redis master pod. A service defines a policy to access the pods.</w:t>
      </w:r>
    </w:p>
    <w:p w14:paraId="259D0433" w14:textId="77777777" w:rsidR="005A37E6" w:rsidRPr="005A37E6" w:rsidRDefault="005A37E6" w:rsidP="005A37E6">
      <w:pPr>
        <w:pStyle w:val="BodyTextMetricHPELight10pt"/>
        <w:rPr>
          <w:rStyle w:val="CodingLanguage"/>
        </w:rPr>
      </w:pPr>
      <w:r w:rsidRPr="005A37E6">
        <w:rPr>
          <w:rStyle w:val="CodingLanguage"/>
        </w:rPr>
        <w:t xml:space="preserve"># </w:t>
      </w:r>
      <w:proofErr w:type="gramStart"/>
      <w:r w:rsidRPr="005A37E6">
        <w:rPr>
          <w:rStyle w:val="CodingLanguage"/>
        </w:rPr>
        <w:t>cat</w:t>
      </w:r>
      <w:proofErr w:type="gramEnd"/>
      <w:r w:rsidRPr="005A37E6">
        <w:rPr>
          <w:rStyle w:val="CodingLanguage"/>
        </w:rPr>
        <w:t xml:space="preserve"> redis-master-service.yaml</w:t>
      </w:r>
    </w:p>
    <w:p w14:paraId="208C4020" w14:textId="274F8E70" w:rsidR="005A37E6" w:rsidRPr="005A37E6" w:rsidRDefault="005A37E6" w:rsidP="005A37E6">
      <w:pPr>
        <w:pStyle w:val="BodyTextMetricHPELight10pt"/>
        <w:rPr>
          <w:rStyle w:val="CodingLanguage"/>
        </w:rPr>
      </w:pPr>
      <w:proofErr w:type="gramStart"/>
      <w:r>
        <w:rPr>
          <w:rStyle w:val="CodingLanguage"/>
        </w:rPr>
        <w:t>apiVersion</w:t>
      </w:r>
      <w:proofErr w:type="gramEnd"/>
      <w:r>
        <w:rPr>
          <w:rStyle w:val="CodingLanguage"/>
        </w:rPr>
        <w:t>: v1</w:t>
      </w:r>
      <w:r>
        <w:rPr>
          <w:rStyle w:val="CodingLanguage"/>
        </w:rPr>
        <w:br/>
        <w:t>kind: Service</w:t>
      </w:r>
      <w:r>
        <w:rPr>
          <w:rStyle w:val="CodingLanguage"/>
        </w:rPr>
        <w:br/>
        <w:t>metadata:</w:t>
      </w:r>
      <w:r>
        <w:rPr>
          <w:rStyle w:val="CodingLanguage"/>
        </w:rPr>
        <w:br/>
      </w:r>
      <w:r w:rsidRPr="005A37E6">
        <w:rPr>
          <w:rStyle w:val="CodingLanguage"/>
        </w:rPr>
        <w:t xml:space="preserve">  name: redis-mas</w:t>
      </w:r>
      <w:r>
        <w:rPr>
          <w:rStyle w:val="CodingLanguage"/>
        </w:rPr>
        <w:t>ter</w:t>
      </w:r>
      <w:r>
        <w:rPr>
          <w:rStyle w:val="CodingLanguage"/>
        </w:rPr>
        <w:br/>
        <w:t xml:space="preserve">  labels:</w:t>
      </w:r>
      <w:r>
        <w:rPr>
          <w:rStyle w:val="CodingLanguage"/>
        </w:rPr>
        <w:br/>
        <w:t xml:space="preserve">    app: redis</w:t>
      </w:r>
      <w:r>
        <w:rPr>
          <w:rStyle w:val="CodingLanguage"/>
        </w:rPr>
        <w:br/>
      </w:r>
      <w:r>
        <w:rPr>
          <w:rStyle w:val="CodingLanguage"/>
        </w:rPr>
        <w:lastRenderedPageBreak/>
        <w:t xml:space="preserve">    role: master</w:t>
      </w:r>
      <w:r>
        <w:rPr>
          <w:rStyle w:val="CodingLanguage"/>
        </w:rPr>
        <w:br/>
        <w:t xml:space="preserve">    tier: backend</w:t>
      </w:r>
      <w:r>
        <w:rPr>
          <w:rStyle w:val="CodingLanguage"/>
        </w:rPr>
        <w:br/>
        <w:t>spec:</w:t>
      </w:r>
      <w:r>
        <w:rPr>
          <w:rStyle w:val="CodingLanguage"/>
        </w:rPr>
        <w:br/>
        <w:t xml:space="preserve">  ports:</w:t>
      </w:r>
      <w:r>
        <w:rPr>
          <w:rStyle w:val="CodingLanguage"/>
        </w:rPr>
        <w:br/>
        <w:t xml:space="preserve">  - port: 6379</w:t>
      </w:r>
      <w:r>
        <w:rPr>
          <w:rStyle w:val="CodingLanguage"/>
        </w:rPr>
        <w:br/>
        <w:t xml:space="preserve">    targetPort: 6379</w:t>
      </w:r>
      <w:r>
        <w:rPr>
          <w:rStyle w:val="CodingLanguage"/>
        </w:rPr>
        <w:br/>
        <w:t xml:space="preserve">  selector:</w:t>
      </w:r>
      <w:r>
        <w:rPr>
          <w:rStyle w:val="CodingLanguage"/>
        </w:rPr>
        <w:br/>
        <w:t xml:space="preserve">    app: redis</w:t>
      </w:r>
      <w:r>
        <w:rPr>
          <w:rStyle w:val="CodingLanguage"/>
        </w:rPr>
        <w:br/>
        <w:t xml:space="preserve">    role: master</w:t>
      </w:r>
      <w:r>
        <w:rPr>
          <w:rStyle w:val="CodingLanguage"/>
        </w:rPr>
        <w:br/>
      </w:r>
      <w:r w:rsidRPr="005A37E6">
        <w:rPr>
          <w:rStyle w:val="CodingLanguage"/>
        </w:rPr>
        <w:t xml:space="preserve">    tier: backend</w:t>
      </w:r>
    </w:p>
    <w:p w14:paraId="20C85A29" w14:textId="7FE81215" w:rsidR="00463FEF" w:rsidRDefault="005A37E6" w:rsidP="00463FEF">
      <w:pPr>
        <w:pStyle w:val="BodyTextMetricHPELight10pt"/>
      </w:pPr>
      <w:r w:rsidRPr="005A37E6">
        <w:t xml:space="preserve">Apply the Redis master service from the </w:t>
      </w:r>
      <w:r w:rsidRPr="005A37E6">
        <w:rPr>
          <w:rStyle w:val="CodingLanguage"/>
        </w:rPr>
        <w:t>redis-master-service.yaml</w:t>
      </w:r>
      <w:r w:rsidRPr="005A37E6">
        <w:t xml:space="preserve"> file:</w:t>
      </w:r>
    </w:p>
    <w:p w14:paraId="41379BC1" w14:textId="49C11B9E" w:rsidR="00463FEF" w:rsidRPr="005A37E6" w:rsidRDefault="005A37E6" w:rsidP="005A37E6">
      <w:pPr>
        <w:pStyle w:val="BodyTextMetricHPELight10pt"/>
        <w:rPr>
          <w:rStyle w:val="CodingLanguage"/>
        </w:rPr>
      </w:pPr>
      <w:proofErr w:type="gramStart"/>
      <w:r w:rsidRPr="005A37E6">
        <w:rPr>
          <w:rStyle w:val="CodingLanguage"/>
        </w:rPr>
        <w:t>#  kubectl</w:t>
      </w:r>
      <w:proofErr w:type="gramEnd"/>
      <w:r w:rsidRPr="005A37E6">
        <w:rPr>
          <w:rStyle w:val="CodingLanguage"/>
        </w:rPr>
        <w:t xml:space="preserve"> app</w:t>
      </w:r>
      <w:r>
        <w:rPr>
          <w:rStyle w:val="CodingLanguage"/>
        </w:rPr>
        <w:t>ly -f redis-master-service.yaml</w:t>
      </w:r>
      <w:r>
        <w:rPr>
          <w:rStyle w:val="CodingLanguage"/>
        </w:rPr>
        <w:br/>
      </w:r>
      <w:r w:rsidRPr="005A37E6">
        <w:rPr>
          <w:rStyle w:val="CodingLanguage"/>
        </w:rPr>
        <w:t>service "redis-master" created</w:t>
      </w:r>
    </w:p>
    <w:p w14:paraId="050A9F0D" w14:textId="0AE1D558" w:rsidR="005A37E6" w:rsidRDefault="005A37E6" w:rsidP="00463FEF">
      <w:pPr>
        <w:pStyle w:val="BodyTextMetricHPELight10pt"/>
      </w:pPr>
      <w:r w:rsidRPr="005A37E6">
        <w:t>Query the list of services to verify that the Redis master service is running.</w:t>
      </w:r>
    </w:p>
    <w:p w14:paraId="14C24306" w14:textId="782742E1" w:rsidR="005A37E6" w:rsidRPr="005A37E6" w:rsidRDefault="005A37E6" w:rsidP="005A37E6">
      <w:pPr>
        <w:pStyle w:val="BodyTextMetricHPELight10pt"/>
        <w:rPr>
          <w:rStyle w:val="CodingLanguage"/>
        </w:rPr>
      </w:pPr>
      <w:r>
        <w:rPr>
          <w:rStyle w:val="CodingLanguage"/>
        </w:rPr>
        <w:t xml:space="preserve"># </w:t>
      </w:r>
      <w:proofErr w:type="gramStart"/>
      <w:r>
        <w:rPr>
          <w:rStyle w:val="CodingLanguage"/>
        </w:rPr>
        <w:t>kubectl</w:t>
      </w:r>
      <w:proofErr w:type="gramEnd"/>
      <w:r>
        <w:rPr>
          <w:rStyle w:val="CodingLanguage"/>
        </w:rPr>
        <w:t xml:space="preserve"> get svc</w:t>
      </w:r>
      <w:r>
        <w:rPr>
          <w:rStyle w:val="CodingLanguage"/>
        </w:rPr>
        <w:br/>
      </w:r>
      <w:r w:rsidRPr="005A37E6">
        <w:rPr>
          <w:rStyle w:val="CodingLanguage"/>
        </w:rPr>
        <w:t>NAME           TYPE        CLUSTER-IP      EXT</w:t>
      </w:r>
      <w:r>
        <w:rPr>
          <w:rStyle w:val="CodingLanguage"/>
        </w:rPr>
        <w:t>ERNAL-IP   PORT(S)          AGE</w:t>
      </w:r>
      <w:r>
        <w:rPr>
          <w:rStyle w:val="CodingLanguage"/>
        </w:rPr>
        <w:br/>
      </w:r>
      <w:r w:rsidRPr="005A37E6">
        <w:rPr>
          <w:rStyle w:val="CodingLanguage"/>
        </w:rPr>
        <w:t>redis-master   ClusterIP   10.96.240.18    &lt;none&gt;        6379/TCP         1m</w:t>
      </w:r>
    </w:p>
    <w:p w14:paraId="03846D19" w14:textId="68F4034C" w:rsidR="005A37E6" w:rsidRDefault="005A37E6" w:rsidP="00463FEF">
      <w:pPr>
        <w:pStyle w:val="BodyTextMetricHPELight10pt"/>
      </w:pPr>
      <w:r w:rsidRPr="005A37E6">
        <w:t>Although the Redis master is a single pod, you can make it highly available to meet traffic demands by adding replica Redis slaves.</w:t>
      </w:r>
    </w:p>
    <w:p w14:paraId="4D4451B3" w14:textId="77777777" w:rsidR="005A37E6" w:rsidRPr="005A37E6" w:rsidRDefault="005A37E6" w:rsidP="005A37E6">
      <w:pPr>
        <w:pStyle w:val="BodyTextMetricHPELight10pt"/>
        <w:rPr>
          <w:rStyle w:val="CodingLanguage"/>
        </w:rPr>
      </w:pPr>
      <w:r w:rsidRPr="005A37E6">
        <w:rPr>
          <w:rStyle w:val="CodingLanguage"/>
        </w:rPr>
        <w:t xml:space="preserve"># </w:t>
      </w:r>
      <w:proofErr w:type="gramStart"/>
      <w:r w:rsidRPr="005A37E6">
        <w:rPr>
          <w:rStyle w:val="CodingLanguage"/>
        </w:rPr>
        <w:t>cat</w:t>
      </w:r>
      <w:proofErr w:type="gramEnd"/>
      <w:r w:rsidRPr="005A37E6">
        <w:rPr>
          <w:rStyle w:val="CodingLanguage"/>
        </w:rPr>
        <w:t xml:space="preserve"> redis-slave-deployment.yaml</w:t>
      </w:r>
    </w:p>
    <w:p w14:paraId="69B217F0" w14:textId="77777777" w:rsidR="005A37E6" w:rsidRDefault="005A37E6" w:rsidP="00463FEF">
      <w:pPr>
        <w:pStyle w:val="BodyTextMetricHPELight10pt"/>
        <w:rPr>
          <w:rStyle w:val="CodingLanguage"/>
        </w:rPr>
      </w:pPr>
      <w:r w:rsidRPr="005A37E6">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t>metadata:</w:t>
      </w:r>
      <w:r>
        <w:rPr>
          <w:rStyle w:val="CodingLanguage"/>
        </w:rPr>
        <w:br/>
        <w:t xml:space="preserve">  name: redis-slave</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replicas: 2</w:t>
      </w:r>
      <w:r>
        <w:rPr>
          <w:rStyle w:val="CodingLanguage"/>
        </w:rPr>
        <w:br/>
      </w:r>
      <w:r w:rsidRPr="005A37E6">
        <w:rPr>
          <w:rStyle w:val="CodingLanguage"/>
        </w:rPr>
        <w:t xml:space="preserve">  template:</w:t>
      </w:r>
      <w:r>
        <w:rPr>
          <w:rStyle w:val="CodingLanguage"/>
        </w:rPr>
        <w:br/>
      </w:r>
      <w:r w:rsidRPr="005A37E6">
        <w:rPr>
          <w:rStyle w:val="CodingLanguage"/>
        </w:rPr>
        <w:t xml:space="preserve">    metadata:</w:t>
      </w:r>
      <w:r>
        <w:rPr>
          <w:rStyle w:val="CodingLanguage"/>
        </w:rPr>
        <w:br/>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slave</w:t>
      </w:r>
      <w:r>
        <w:rPr>
          <w:rStyle w:val="CodingLanguage"/>
        </w:rPr>
        <w:br/>
      </w:r>
      <w:r w:rsidRPr="005A37E6">
        <w:rPr>
          <w:rStyle w:val="CodingLanguage"/>
        </w:rPr>
        <w:t xml:space="preserve">        image: gcr.io/</w:t>
      </w:r>
      <w:r>
        <w:rPr>
          <w:rStyle w:val="CodingLanguage"/>
        </w:rPr>
        <w:t>google_samples/gb-redisslave:v1</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t xml:space="preserve">            memory: 100Mi</w:t>
      </w:r>
      <w:r>
        <w:rPr>
          <w:rStyle w:val="CodingLanguage"/>
        </w:rPr>
        <w:br/>
      </w:r>
      <w:r w:rsidRPr="005A37E6">
        <w:rPr>
          <w:rStyle w:val="CodingLanguage"/>
        </w:rPr>
        <w:t xml:space="preserve">      </w:t>
      </w:r>
      <w:r>
        <w:rPr>
          <w:rStyle w:val="CodingLanguage"/>
        </w:rPr>
        <w:t xml:space="preserve">  env:</w:t>
      </w:r>
      <w:r>
        <w:rPr>
          <w:rStyle w:val="CodingLanguage"/>
        </w:rPr>
        <w:br/>
        <w:t xml:space="preserve">        - name: GET_HOSTS_FROM</w:t>
      </w:r>
      <w:r>
        <w:rPr>
          <w:rStyle w:val="CodingLanguage"/>
        </w:rPr>
        <w:br/>
        <w:t xml:space="preserve">          value: dns</w:t>
      </w:r>
      <w:r>
        <w:rPr>
          <w:rStyle w:val="CodingLanguage"/>
        </w:rPr>
        <w:br/>
      </w:r>
      <w:r w:rsidRPr="005A37E6">
        <w:rPr>
          <w:rStyle w:val="CodingLanguage"/>
        </w:rPr>
        <w:t xml:space="preserve">          # If your cluster config does not</w:t>
      </w:r>
      <w:r>
        <w:rPr>
          <w:rStyle w:val="CodingLanguage"/>
        </w:rPr>
        <w:t xml:space="preserve"> include a dns service, then to</w:t>
      </w:r>
      <w:r>
        <w:rPr>
          <w:rStyle w:val="CodingLanguage"/>
        </w:rPr>
        <w:br/>
      </w:r>
      <w:r w:rsidRPr="005A37E6">
        <w:rPr>
          <w:rStyle w:val="CodingLanguage"/>
        </w:rPr>
        <w:lastRenderedPageBreak/>
        <w:t xml:space="preserve">          # instead access an environm</w:t>
      </w:r>
      <w:r>
        <w:rPr>
          <w:rStyle w:val="CodingLanguage"/>
        </w:rPr>
        <w:t>ent variable to find the master</w:t>
      </w:r>
      <w:r>
        <w:rPr>
          <w:rStyle w:val="CodingLanguage"/>
        </w:rPr>
        <w:br/>
      </w:r>
      <w:r w:rsidRPr="005A37E6">
        <w:rPr>
          <w:rStyle w:val="CodingLanguage"/>
        </w:rPr>
        <w:t xml:space="preserve">          # service's host, comment out the 'value: </w:t>
      </w:r>
      <w:r>
        <w:rPr>
          <w:rStyle w:val="CodingLanguage"/>
        </w:rPr>
        <w:t>dns' line above, and</w:t>
      </w:r>
      <w:r>
        <w:rPr>
          <w:rStyle w:val="CodingLanguage"/>
        </w:rPr>
        <w:br/>
      </w:r>
      <w:r w:rsidRPr="005A37E6">
        <w:rPr>
          <w:rStyle w:val="CodingLanguage"/>
        </w:rPr>
        <w:t xml:space="preserve">      </w:t>
      </w:r>
      <w:r>
        <w:rPr>
          <w:rStyle w:val="CodingLanguage"/>
        </w:rPr>
        <w:t xml:space="preserve">    # uncomment the line below:</w:t>
      </w:r>
      <w:r>
        <w:rPr>
          <w:rStyle w:val="CodingLanguage"/>
        </w:rPr>
        <w:br/>
        <w:t xml:space="preserve">          # value: env</w:t>
      </w:r>
      <w:r>
        <w:rPr>
          <w:rStyle w:val="CodingLanguage"/>
        </w:rPr>
        <w:br/>
        <w:t xml:space="preserve">        ports:</w:t>
      </w:r>
      <w:r>
        <w:rPr>
          <w:rStyle w:val="CodingLanguage"/>
        </w:rPr>
        <w:br/>
      </w:r>
      <w:r w:rsidRPr="005A37E6">
        <w:rPr>
          <w:rStyle w:val="CodingLanguage"/>
        </w:rPr>
        <w:t xml:space="preserve">        - containerPort: 6379</w:t>
      </w:r>
    </w:p>
    <w:p w14:paraId="4C8D1AB3" w14:textId="704D3CBC" w:rsidR="005A37E6" w:rsidRDefault="005A37E6" w:rsidP="00463FEF">
      <w:pPr>
        <w:pStyle w:val="BodyTextMetricHPELight10pt"/>
      </w:pPr>
      <w:r>
        <w:rPr>
          <w:rStyle w:val="CodingLanguage"/>
        </w:rPr>
        <w:br/>
      </w:r>
      <w:r w:rsidRPr="005A37E6">
        <w:t xml:space="preserve">Create the Redis slaves from the </w:t>
      </w:r>
      <w:r w:rsidRPr="005A37E6">
        <w:rPr>
          <w:rStyle w:val="CodingLanguage"/>
        </w:rPr>
        <w:t>redis-slave-deployment.yaml</w:t>
      </w:r>
      <w:r w:rsidRPr="005A37E6">
        <w:t xml:space="preserve"> file.</w:t>
      </w:r>
    </w:p>
    <w:p w14:paraId="5E1FDD60" w14:textId="4BFD1726" w:rsidR="005A37E6" w:rsidRPr="005A37E6" w:rsidRDefault="005A37E6" w:rsidP="005A37E6">
      <w:pPr>
        <w:pStyle w:val="BodyTextMetricHPELight10pt"/>
        <w:rPr>
          <w:rStyle w:val="CodingLanguage"/>
        </w:rPr>
      </w:pPr>
      <w:r w:rsidRPr="005A37E6">
        <w:rPr>
          <w:rStyle w:val="CodingLanguage"/>
        </w:rPr>
        <w:t xml:space="preserve"># </w:t>
      </w:r>
      <w:proofErr w:type="gramStart"/>
      <w:r w:rsidRPr="005A37E6">
        <w:rPr>
          <w:rStyle w:val="CodingLanguage"/>
        </w:rPr>
        <w:t>kubectl</w:t>
      </w:r>
      <w:proofErr w:type="gramEnd"/>
      <w:r w:rsidRPr="005A37E6">
        <w:rPr>
          <w:rStyle w:val="CodingLanguage"/>
        </w:rPr>
        <w:t xml:space="preserve"> apply -f  redis-slave-deployment.yaml</w:t>
      </w:r>
      <w:r w:rsidRPr="005A37E6">
        <w:rPr>
          <w:rStyle w:val="CodingLanguage"/>
        </w:rPr>
        <w:br/>
        <w:t>deployment.apps "redis-slave" created</w:t>
      </w:r>
    </w:p>
    <w:p w14:paraId="077C8711" w14:textId="3E58E13A" w:rsidR="005A37E6" w:rsidRDefault="005A37E6" w:rsidP="00463FEF">
      <w:pPr>
        <w:pStyle w:val="BodyTextMetricHPELight10pt"/>
      </w:pPr>
      <w:r w:rsidRPr="005A37E6">
        <w:t>Query the list of Pods to verify that the Redis slave pods are running.</w:t>
      </w:r>
    </w:p>
    <w:p w14:paraId="72C54D74" w14:textId="605580D8" w:rsidR="005A37E6" w:rsidRPr="005A37E6" w:rsidRDefault="005A37E6" w:rsidP="005A37E6">
      <w:pPr>
        <w:pStyle w:val="BodyTextMetricHPELight10pt"/>
        <w:rPr>
          <w:rStyle w:val="CodingLanguage"/>
        </w:rPr>
      </w:pPr>
      <w:r w:rsidRPr="005A37E6">
        <w:rPr>
          <w:rStyle w:val="CodingLanguage"/>
        </w:rPr>
        <w:t xml:space="preserve"># </w:t>
      </w:r>
      <w:proofErr w:type="gramStart"/>
      <w:r w:rsidRPr="005A37E6">
        <w:rPr>
          <w:rStyle w:val="CodingLanguage"/>
        </w:rPr>
        <w:t>kubectl</w:t>
      </w:r>
      <w:proofErr w:type="gramEnd"/>
      <w:r w:rsidRPr="005A37E6">
        <w:rPr>
          <w:rStyle w:val="CodingLanguage"/>
        </w:rPr>
        <w:t xml:space="preserve"> get pods | grep redis</w:t>
      </w:r>
      <w:r w:rsidRPr="005A37E6">
        <w:rPr>
          <w:rStyle w:val="CodingLanguage"/>
        </w:rPr>
        <w:br/>
        <w:t>redis-master-57657796fc-psvhc     1/1       Running   0          7m</w:t>
      </w:r>
      <w:r w:rsidRPr="005A37E6">
        <w:rPr>
          <w:rStyle w:val="CodingLanguage"/>
        </w:rPr>
        <w:br/>
        <w:t>redis-slave-5cb5956459-bqqlg      1/1       Running   0          19s</w:t>
      </w:r>
      <w:r w:rsidRPr="005A37E6">
        <w:rPr>
          <w:rStyle w:val="CodingLanguage"/>
        </w:rPr>
        <w:br/>
        <w:t>redis-slave-5cb5956459-gql5x      1/1       Running   0          19s</w:t>
      </w:r>
    </w:p>
    <w:p w14:paraId="4F564CD3" w14:textId="433034D5" w:rsidR="005A37E6" w:rsidRDefault="005A37E6" w:rsidP="00463FEF">
      <w:pPr>
        <w:pStyle w:val="BodyTextMetricHPELight10pt"/>
      </w:pPr>
      <w:r w:rsidRPr="005A37E6">
        <w:t xml:space="preserve">The guestbook application needs to communicate to </w:t>
      </w:r>
      <w:proofErr w:type="gramStart"/>
      <w:r w:rsidRPr="005A37E6">
        <w:t>Redis</w:t>
      </w:r>
      <w:proofErr w:type="gramEnd"/>
      <w:r w:rsidRPr="005A37E6">
        <w:t xml:space="preserve"> slaves to read data. To make the Redis slaves discoverable, you need to set up a service that provides transparent load balancing to the set of pods.</w:t>
      </w:r>
    </w:p>
    <w:p w14:paraId="2B67B0DD" w14:textId="1C71EECB" w:rsidR="005A37E6" w:rsidRPr="005A37E6" w:rsidRDefault="005A37E6" w:rsidP="005A37E6">
      <w:pPr>
        <w:pStyle w:val="BodyTextMetricHPELight10pt"/>
        <w:rPr>
          <w:rStyle w:val="CodingLanguage"/>
        </w:rPr>
      </w:pPr>
      <w:r>
        <w:rPr>
          <w:rStyle w:val="CodingLanguage"/>
        </w:rPr>
        <w:t xml:space="preserve"># </w:t>
      </w:r>
      <w:proofErr w:type="gramStart"/>
      <w:r>
        <w:rPr>
          <w:rStyle w:val="CodingLanguage"/>
        </w:rPr>
        <w:t>cat</w:t>
      </w:r>
      <w:proofErr w:type="gramEnd"/>
      <w:r>
        <w:rPr>
          <w:rStyle w:val="CodingLanguage"/>
        </w:rPr>
        <w:t xml:space="preserve"> redis-slave-service.yaml</w:t>
      </w:r>
      <w:r>
        <w:rPr>
          <w:rStyle w:val="CodingLanguage"/>
        </w:rPr>
        <w:br/>
        <w:t>apiVersion: v1</w:t>
      </w:r>
      <w:r>
        <w:rPr>
          <w:rStyle w:val="CodingLanguage"/>
        </w:rPr>
        <w:br/>
        <w:t>kind: Service</w:t>
      </w:r>
      <w:r>
        <w:rPr>
          <w:rStyle w:val="CodingLanguage"/>
        </w:rPr>
        <w:br/>
        <w:t>metadata:</w:t>
      </w:r>
      <w:r>
        <w:rPr>
          <w:rStyle w:val="CodingLanguage"/>
        </w:rPr>
        <w:br/>
        <w:t xml:space="preserve">  name: redis-slave</w:t>
      </w:r>
      <w:r>
        <w:rPr>
          <w:rStyle w:val="CodingLanguage"/>
        </w:rPr>
        <w:br/>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spec:</w:t>
      </w:r>
      <w:r>
        <w:rPr>
          <w:rStyle w:val="CodingLanguage"/>
        </w:rPr>
        <w:br/>
        <w:t xml:space="preserve">  ports:</w:t>
      </w:r>
      <w:r>
        <w:rPr>
          <w:rStyle w:val="CodingLanguage"/>
        </w:rPr>
        <w:br/>
      </w:r>
      <w:r w:rsidRPr="005A37E6">
        <w:rPr>
          <w:rStyle w:val="CodingLanguage"/>
        </w:rPr>
        <w:t xml:space="preserve">  - p</w:t>
      </w:r>
      <w:r>
        <w:rPr>
          <w:rStyle w:val="CodingLanguage"/>
        </w:rPr>
        <w:t>ort: 6379</w:t>
      </w:r>
      <w:r>
        <w:rPr>
          <w:rStyle w:val="CodingLanguage"/>
        </w:rPr>
        <w:br/>
        <w:t xml:space="preserve">  selector:</w:t>
      </w:r>
      <w:r>
        <w:rPr>
          <w:rStyle w:val="CodingLanguage"/>
        </w:rPr>
        <w:br/>
        <w:t xml:space="preserve">    app: redis</w:t>
      </w:r>
      <w:r>
        <w:rPr>
          <w:rStyle w:val="CodingLanguage"/>
        </w:rPr>
        <w:br/>
        <w:t xml:space="preserve">    role: slave</w:t>
      </w:r>
      <w:r>
        <w:rPr>
          <w:rStyle w:val="CodingLanguage"/>
        </w:rPr>
        <w:br/>
      </w:r>
      <w:r w:rsidRPr="005A37E6">
        <w:rPr>
          <w:rStyle w:val="CodingLanguage"/>
        </w:rPr>
        <w:t xml:space="preserve">    tier: backend</w:t>
      </w:r>
    </w:p>
    <w:p w14:paraId="43F8CDD3" w14:textId="21CA1617" w:rsidR="005A37E6" w:rsidRDefault="005A37E6" w:rsidP="00463FEF">
      <w:pPr>
        <w:pStyle w:val="BodyTextMetricHPELight10pt"/>
      </w:pPr>
      <w:r w:rsidRPr="005A37E6">
        <w:t xml:space="preserve">Deploy the Redis slave service from the </w:t>
      </w:r>
      <w:r w:rsidRPr="005A37E6">
        <w:rPr>
          <w:rStyle w:val="CodingLanguage"/>
        </w:rPr>
        <w:t>redis-slave-service.yaml</w:t>
      </w:r>
      <w:r w:rsidRPr="005A37E6">
        <w:t xml:space="preserve"> file</w:t>
      </w:r>
      <w:r>
        <w:t>.</w:t>
      </w:r>
    </w:p>
    <w:p w14:paraId="411D72CE" w14:textId="6A02D103" w:rsidR="005A37E6" w:rsidRPr="005A37E6" w:rsidRDefault="005A37E6" w:rsidP="005A37E6">
      <w:pPr>
        <w:pStyle w:val="BodyTextMetricHPELight10pt"/>
        <w:rPr>
          <w:rStyle w:val="CodingLanguage"/>
        </w:rPr>
      </w:pPr>
      <w:r w:rsidRPr="005A37E6">
        <w:rPr>
          <w:rStyle w:val="CodingLanguage"/>
        </w:rPr>
        <w:t xml:space="preserve"># </w:t>
      </w:r>
      <w:proofErr w:type="gramStart"/>
      <w:r w:rsidRPr="005A37E6">
        <w:rPr>
          <w:rStyle w:val="CodingLanguage"/>
        </w:rPr>
        <w:t>kubectl</w:t>
      </w:r>
      <w:proofErr w:type="gramEnd"/>
      <w:r w:rsidRPr="005A37E6">
        <w:rPr>
          <w:rStyle w:val="CodingLanguage"/>
        </w:rPr>
        <w:t xml:space="preserve"> apply -f redis-slave-service.yaml</w:t>
      </w:r>
      <w:r w:rsidRPr="005A37E6">
        <w:rPr>
          <w:rStyle w:val="CodingLanguage"/>
        </w:rPr>
        <w:br/>
        <w:t>service "redis-slave" created</w:t>
      </w:r>
    </w:p>
    <w:p w14:paraId="3AFCF2B1" w14:textId="13E87440" w:rsidR="005A37E6" w:rsidRDefault="005A37E6" w:rsidP="00463FEF">
      <w:pPr>
        <w:pStyle w:val="BodyTextMetricHPELight10pt"/>
      </w:pPr>
      <w:r w:rsidRPr="005A37E6">
        <w:t>Query the list of services to verify that the Redis slave service is running.</w:t>
      </w:r>
    </w:p>
    <w:p w14:paraId="57C0832E" w14:textId="0BE70821" w:rsidR="005A37E6" w:rsidRPr="005A37E6" w:rsidRDefault="005A37E6" w:rsidP="005A37E6">
      <w:pPr>
        <w:pStyle w:val="BodyTextMetricHPELight10pt"/>
        <w:rPr>
          <w:rStyle w:val="CodingLanguage"/>
        </w:rPr>
      </w:pPr>
      <w:r w:rsidRPr="005A37E6">
        <w:rPr>
          <w:rStyle w:val="CodingLanguage"/>
        </w:rPr>
        <w:t xml:space="preserve"># </w:t>
      </w:r>
      <w:proofErr w:type="gramStart"/>
      <w:r w:rsidRPr="005A37E6">
        <w:rPr>
          <w:rStyle w:val="CodingLanguage"/>
        </w:rPr>
        <w:t>ku</w:t>
      </w:r>
      <w:r>
        <w:rPr>
          <w:rStyle w:val="CodingLanguage"/>
        </w:rPr>
        <w:t>bectl</w:t>
      </w:r>
      <w:proofErr w:type="gramEnd"/>
      <w:r>
        <w:rPr>
          <w:rStyle w:val="CodingLanguage"/>
        </w:rPr>
        <w:t xml:space="preserve"> get services | grep redis</w:t>
      </w:r>
      <w:r>
        <w:rPr>
          <w:rStyle w:val="CodingLanguage"/>
        </w:rPr>
        <w:br/>
      </w:r>
      <w:r w:rsidRPr="005A37E6">
        <w:rPr>
          <w:rStyle w:val="CodingLanguage"/>
        </w:rPr>
        <w:t>redis-master   ClusterIP   10.96.240.18    &lt;n</w:t>
      </w:r>
      <w:r>
        <w:rPr>
          <w:rStyle w:val="CodingLanguage"/>
        </w:rPr>
        <w:t>one&gt;        6379/TCP         4m</w:t>
      </w:r>
      <w:r>
        <w:rPr>
          <w:rStyle w:val="CodingLanguage"/>
        </w:rPr>
        <w:br/>
      </w:r>
      <w:r w:rsidRPr="005A37E6">
        <w:rPr>
          <w:rStyle w:val="CodingLanguage"/>
        </w:rPr>
        <w:t>redis-slave    ClusterIP   10.96.200.85    &lt;none&gt;        6379/TCP         22s</w:t>
      </w:r>
    </w:p>
    <w:p w14:paraId="3CD04F3B" w14:textId="11A98B07" w:rsidR="005A37E6" w:rsidRDefault="005A37E6" w:rsidP="00463FEF">
      <w:pPr>
        <w:pStyle w:val="BodyTextMetricHPELight10pt"/>
      </w:pPr>
      <w:r w:rsidRPr="005A37E6">
        <w:t xml:space="preserve">The guestbook application has a web frontend written in PHP serving the HTTP requests. It is configured to connect to the </w:t>
      </w:r>
      <w:r w:rsidRPr="005A37E6">
        <w:rPr>
          <w:rStyle w:val="CodingLanguage"/>
        </w:rPr>
        <w:t>redis-master</w:t>
      </w:r>
      <w:r w:rsidRPr="005A37E6">
        <w:t xml:space="preserve"> service for write requests and the </w:t>
      </w:r>
      <w:r w:rsidRPr="005A37E6">
        <w:rPr>
          <w:rStyle w:val="CodingLanguage"/>
        </w:rPr>
        <w:t>redis-slave</w:t>
      </w:r>
      <w:r w:rsidRPr="005A37E6">
        <w:t xml:space="preserve"> service for read requests.</w:t>
      </w:r>
    </w:p>
    <w:p w14:paraId="60BAB6F9" w14:textId="77777777" w:rsidR="005A37E6" w:rsidRPr="00476B9D" w:rsidRDefault="005A37E6" w:rsidP="00463FEF">
      <w:pPr>
        <w:pStyle w:val="BodyTextMetricHPELight10pt"/>
        <w:rPr>
          <w:rStyle w:val="CodingLanguage"/>
        </w:rPr>
      </w:pPr>
      <w:r w:rsidRPr="00476B9D">
        <w:rPr>
          <w:rStyle w:val="CodingLanguage"/>
        </w:rPr>
        <w:t># cat frontend-deployment.yaml</w:t>
      </w:r>
      <w:r w:rsidRPr="00476B9D">
        <w:rPr>
          <w:rStyle w:val="CodingLanguage"/>
        </w:rPr>
        <w:br/>
        <w:t>apiVersion: apps/v1 #  for k8s versions before 1.9.0 use apps/v1beta2  and before 1.8.0 use extensions/v1beta1</w:t>
      </w:r>
      <w:r w:rsidRPr="00476B9D">
        <w:rPr>
          <w:rStyle w:val="CodingLanguage"/>
        </w:rPr>
        <w:br/>
      </w:r>
      <w:r w:rsidRPr="00476B9D">
        <w:rPr>
          <w:rStyle w:val="CodingLanguage"/>
        </w:rPr>
        <w:lastRenderedPageBreak/>
        <w:t>kind: Deployment</w:t>
      </w:r>
      <w:r w:rsidRPr="00476B9D">
        <w:rPr>
          <w:rStyle w:val="CodingLanguage"/>
        </w:rPr>
        <w:br/>
        <w:t>metadata:</w:t>
      </w:r>
      <w:r w:rsidRPr="00476B9D">
        <w:rPr>
          <w:rStyle w:val="CodingLanguage"/>
        </w:rPr>
        <w:br/>
        <w:t xml:space="preserve">  name: frontend</w:t>
      </w:r>
      <w:r w:rsidRPr="00476B9D">
        <w:rPr>
          <w:rStyle w:val="CodingLanguage"/>
        </w:rPr>
        <w:br/>
        <w:t>spec:</w:t>
      </w:r>
      <w:r w:rsidRPr="00476B9D">
        <w:rPr>
          <w:rStyle w:val="CodingLanguage"/>
        </w:rPr>
        <w:br/>
        <w:t xml:space="preserve">  selector:</w:t>
      </w:r>
      <w:r w:rsidRPr="00476B9D">
        <w:rPr>
          <w:rStyle w:val="CodingLanguage"/>
        </w:rPr>
        <w:br/>
        <w:t xml:space="preserve">    matchLabels: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replicas: 3</w:t>
      </w:r>
      <w:r w:rsidRPr="00476B9D">
        <w:rPr>
          <w:rStyle w:val="CodingLanguage"/>
        </w:rPr>
        <w:br/>
        <w:t xml:space="preserve">  template:</w:t>
      </w:r>
      <w:r w:rsidRPr="00476B9D">
        <w:rPr>
          <w:rStyle w:val="CodingLanguage"/>
        </w:rPr>
        <w:br/>
        <w:t xml:space="preserve">    metadata:</w:t>
      </w:r>
      <w:r w:rsidRPr="00476B9D">
        <w:rPr>
          <w:rStyle w:val="CodingLanguage"/>
        </w:rPr>
        <w:br/>
        <w:t xml:space="preserve">      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spec:</w:t>
      </w:r>
      <w:r w:rsidRPr="00476B9D">
        <w:rPr>
          <w:rStyle w:val="CodingLanguage"/>
        </w:rPr>
        <w:br/>
        <w:t xml:space="preserve">      containers:</w:t>
      </w:r>
      <w:r w:rsidRPr="00476B9D">
        <w:rPr>
          <w:rStyle w:val="CodingLanguage"/>
        </w:rPr>
        <w:br/>
        <w:t xml:space="preserve">      - name: php-redis</w:t>
      </w:r>
      <w:r w:rsidRPr="00476B9D">
        <w:rPr>
          <w:rStyle w:val="CodingLanguage"/>
        </w:rPr>
        <w:br/>
        <w:t xml:space="preserve">        image: gcr.io/google-samples/gb-frontend:v4</w:t>
      </w:r>
      <w:r w:rsidRPr="00476B9D">
        <w:rPr>
          <w:rStyle w:val="CodingLanguage"/>
        </w:rPr>
        <w:br/>
        <w:t xml:space="preserve">        resources:</w:t>
      </w:r>
      <w:r w:rsidRPr="00476B9D">
        <w:rPr>
          <w:rStyle w:val="CodingLanguage"/>
        </w:rPr>
        <w:br/>
        <w:t xml:space="preserve">          requests:</w:t>
      </w:r>
      <w:r w:rsidRPr="00476B9D">
        <w:rPr>
          <w:rStyle w:val="CodingLanguage"/>
        </w:rPr>
        <w:br/>
        <w:t xml:space="preserve">            cpu: 100m</w:t>
      </w:r>
      <w:r w:rsidRPr="00476B9D">
        <w:rPr>
          <w:rStyle w:val="CodingLanguage"/>
        </w:rPr>
        <w:br/>
        <w:t xml:space="preserve">            memory: 100Mi</w:t>
      </w:r>
      <w:r w:rsidRPr="00476B9D">
        <w:rPr>
          <w:rStyle w:val="CodingLanguage"/>
        </w:rPr>
        <w:br/>
        <w:t xml:space="preserve">        env:</w:t>
      </w:r>
      <w:r w:rsidRPr="00476B9D">
        <w:rPr>
          <w:rStyle w:val="CodingLanguage"/>
        </w:rPr>
        <w:br/>
        <w:t xml:space="preserve">        - name: GET_HOSTS_FROM</w:t>
      </w:r>
      <w:r w:rsidRPr="00476B9D">
        <w:rPr>
          <w:rStyle w:val="CodingLanguage"/>
        </w:rPr>
        <w:br/>
        <w:t xml:space="preserve">          value: dns</w:t>
      </w:r>
      <w:r w:rsidRPr="00476B9D">
        <w:rPr>
          <w:rStyle w:val="CodingLanguage"/>
        </w:rPr>
        <w:br/>
        <w:t xml:space="preserve">          # If your cluster config does not include a dns service, then to</w:t>
      </w:r>
      <w:r w:rsidRPr="00476B9D">
        <w:rPr>
          <w:rStyle w:val="CodingLanguage"/>
        </w:rPr>
        <w:br/>
        <w:t xml:space="preserve">          # instead access environment variables to find service host</w:t>
      </w:r>
      <w:r w:rsidRPr="00476B9D">
        <w:rPr>
          <w:rStyle w:val="CodingLanguage"/>
        </w:rPr>
        <w:br/>
        <w:t xml:space="preserve">          # info, comment out the 'value: dns' line above, and uncomment the</w:t>
      </w:r>
      <w:r w:rsidRPr="00476B9D">
        <w:rPr>
          <w:rStyle w:val="CodingLanguage"/>
        </w:rPr>
        <w:br/>
        <w:t xml:space="preserve">          # line below:</w:t>
      </w:r>
      <w:r w:rsidRPr="00476B9D">
        <w:rPr>
          <w:rStyle w:val="CodingLanguage"/>
        </w:rPr>
        <w:br/>
        <w:t xml:space="preserve">          # value: env</w:t>
      </w:r>
      <w:r w:rsidRPr="00476B9D">
        <w:rPr>
          <w:rStyle w:val="CodingLanguage"/>
        </w:rPr>
        <w:br/>
        <w:t xml:space="preserve">        ports:</w:t>
      </w:r>
      <w:r w:rsidRPr="00476B9D">
        <w:rPr>
          <w:rStyle w:val="CodingLanguage"/>
        </w:rPr>
        <w:br/>
        <w:t xml:space="preserve">        - containerPort: 80</w:t>
      </w:r>
    </w:p>
    <w:p w14:paraId="38DC0DE5" w14:textId="760A6990" w:rsidR="005A37E6" w:rsidRDefault="005A37E6" w:rsidP="00463FEF">
      <w:pPr>
        <w:pStyle w:val="BodyTextMetricHPELight10pt"/>
      </w:pPr>
      <w:r>
        <w:br/>
      </w:r>
      <w:r w:rsidRPr="005A37E6">
        <w:t xml:space="preserve">Create the frontend deployment using the </w:t>
      </w:r>
      <w:r w:rsidRPr="006A1CB8">
        <w:rPr>
          <w:rStyle w:val="CodingLanguage"/>
        </w:rPr>
        <w:t>frontend-deployment.yaml</w:t>
      </w:r>
      <w:r w:rsidRPr="005A37E6">
        <w:t xml:space="preserve"> file.</w:t>
      </w:r>
    </w:p>
    <w:p w14:paraId="6D0DD139" w14:textId="41EFC00D" w:rsidR="005A37E6" w:rsidRPr="008901B5" w:rsidRDefault="008901B5" w:rsidP="008901B5">
      <w:pPr>
        <w:pStyle w:val="BodyTextMetricHPELight10pt"/>
        <w:rPr>
          <w:rStyle w:val="CodingLanguage"/>
        </w:rPr>
      </w:pPr>
      <w:r w:rsidRPr="008901B5">
        <w:rPr>
          <w:rStyle w:val="CodingLanguage"/>
        </w:rPr>
        <w:t xml:space="preserve"># </w:t>
      </w:r>
      <w:proofErr w:type="gramStart"/>
      <w:r w:rsidRPr="008901B5">
        <w:rPr>
          <w:rStyle w:val="CodingLanguage"/>
        </w:rPr>
        <w:t>kubectl</w:t>
      </w:r>
      <w:proofErr w:type="gramEnd"/>
      <w:r w:rsidRPr="008901B5">
        <w:rPr>
          <w:rStyle w:val="CodingLanguage"/>
        </w:rPr>
        <w:t xml:space="preserve"> ap</w:t>
      </w:r>
      <w:r>
        <w:rPr>
          <w:rStyle w:val="CodingLanguage"/>
        </w:rPr>
        <w:t>ply -f frontend-deployment.yaml</w:t>
      </w:r>
      <w:r>
        <w:rPr>
          <w:rStyle w:val="CodingLanguage"/>
        </w:rPr>
        <w:br/>
      </w:r>
      <w:r w:rsidRPr="008901B5">
        <w:rPr>
          <w:rStyle w:val="CodingLanguage"/>
        </w:rPr>
        <w:t>deployment.apps "frontend" created</w:t>
      </w:r>
    </w:p>
    <w:p w14:paraId="6EBD9222" w14:textId="06697F19" w:rsidR="005A37E6" w:rsidRDefault="008901B5" w:rsidP="00463FEF">
      <w:pPr>
        <w:pStyle w:val="BodyTextMetricHPELight10pt"/>
      </w:pPr>
      <w:r w:rsidRPr="008901B5">
        <w:t>Query the list of pods to verify that the three frontend replicas are running.</w:t>
      </w:r>
    </w:p>
    <w:p w14:paraId="183DA140" w14:textId="07C8050F" w:rsidR="008901B5" w:rsidRPr="008901B5" w:rsidRDefault="008901B5" w:rsidP="008901B5">
      <w:pPr>
        <w:pStyle w:val="BodyTextMetricHPELight10pt"/>
        <w:rPr>
          <w:rStyle w:val="CodingLanguage"/>
        </w:rPr>
      </w:pPr>
      <w:r w:rsidRPr="008901B5">
        <w:rPr>
          <w:rStyle w:val="CodingLanguage"/>
        </w:rPr>
        <w:t xml:space="preserve"># </w:t>
      </w:r>
      <w:proofErr w:type="gramStart"/>
      <w:r w:rsidRPr="008901B5">
        <w:rPr>
          <w:rStyle w:val="CodingLanguage"/>
        </w:rPr>
        <w:t>kubectl</w:t>
      </w:r>
      <w:proofErr w:type="gramEnd"/>
      <w:r w:rsidRPr="008901B5">
        <w:rPr>
          <w:rStyle w:val="CodingLanguage"/>
        </w:rPr>
        <w:t xml:space="preserve"> get pods -l</w:t>
      </w:r>
      <w:r>
        <w:rPr>
          <w:rStyle w:val="CodingLanguage"/>
        </w:rPr>
        <w:t xml:space="preserve"> app=guestbook -l tier=frontend</w:t>
      </w:r>
      <w:r>
        <w:rPr>
          <w:rStyle w:val="CodingLanguage"/>
        </w:rPr>
        <w:br/>
      </w:r>
      <w:r w:rsidRPr="008901B5">
        <w:rPr>
          <w:rStyle w:val="CodingLanguage"/>
        </w:rPr>
        <w:t>NAME                        REA</w:t>
      </w:r>
      <w:r>
        <w:rPr>
          <w:rStyle w:val="CodingLanguage"/>
        </w:rPr>
        <w:t>DY     STATUS    RESTARTS   AGE</w:t>
      </w:r>
      <w:r>
        <w:rPr>
          <w:rStyle w:val="CodingLanguage"/>
        </w:rPr>
        <w:br/>
      </w:r>
      <w:r w:rsidRPr="008901B5">
        <w:rPr>
          <w:rStyle w:val="CodingLanguage"/>
        </w:rPr>
        <w:t>frontend-7f5cd767dc-28j6b   1/1</w:t>
      </w:r>
      <w:r>
        <w:rPr>
          <w:rStyle w:val="CodingLanguage"/>
        </w:rPr>
        <w:t xml:space="preserve">       Running   0          23s</w:t>
      </w:r>
      <w:r>
        <w:rPr>
          <w:rStyle w:val="CodingLanguage"/>
        </w:rPr>
        <w:br/>
      </w:r>
      <w:r w:rsidRPr="008901B5">
        <w:rPr>
          <w:rStyle w:val="CodingLanguage"/>
        </w:rPr>
        <w:t>frontend-7f5cd767dc-mqcbv   1/1</w:t>
      </w:r>
      <w:r>
        <w:rPr>
          <w:rStyle w:val="CodingLanguage"/>
        </w:rPr>
        <w:t xml:space="preserve">       Running   0          23s</w:t>
      </w:r>
      <w:r>
        <w:rPr>
          <w:rStyle w:val="CodingLanguage"/>
        </w:rPr>
        <w:br/>
      </w:r>
      <w:r w:rsidRPr="008901B5">
        <w:rPr>
          <w:rStyle w:val="CodingLanguage"/>
        </w:rPr>
        <w:t>frontend-7f5cd767dc-v6lwc   1/1       Running   0          23s</w:t>
      </w:r>
    </w:p>
    <w:p w14:paraId="0F5FCC73" w14:textId="19DE17DA" w:rsidR="008901B5" w:rsidRDefault="008901B5" w:rsidP="00463FEF">
      <w:pPr>
        <w:pStyle w:val="BodyTextMetricHPELight10pt"/>
      </w:pPr>
      <w:r w:rsidRPr="008901B5">
        <w:t>If you want guests to be able to access your guestbook, you must configure the frontend service to be externally visible, so a client can request the service from outside the container cluster.</w:t>
      </w:r>
    </w:p>
    <w:p w14:paraId="7845C07D" w14:textId="4F23F7AD" w:rsidR="008901B5" w:rsidRPr="008901B5" w:rsidRDefault="008901B5" w:rsidP="008901B5">
      <w:pPr>
        <w:pStyle w:val="BodyTextMetricHPELight10pt"/>
        <w:rPr>
          <w:rStyle w:val="CodingLanguage"/>
        </w:rPr>
      </w:pPr>
      <w:r>
        <w:rPr>
          <w:rStyle w:val="CodingLanguage"/>
        </w:rPr>
        <w:t xml:space="preserve"># </w:t>
      </w:r>
      <w:proofErr w:type="gramStart"/>
      <w:r>
        <w:rPr>
          <w:rStyle w:val="CodingLanguage"/>
        </w:rPr>
        <w:t>cat</w:t>
      </w:r>
      <w:proofErr w:type="gramEnd"/>
      <w:r>
        <w:rPr>
          <w:rStyle w:val="CodingLanguage"/>
        </w:rPr>
        <w:t xml:space="preserve"> frontend-service.yaml</w:t>
      </w:r>
      <w:r>
        <w:rPr>
          <w:rStyle w:val="CodingLanguage"/>
        </w:rPr>
        <w:br/>
        <w:t>apiVersion: v1</w:t>
      </w:r>
      <w:r>
        <w:rPr>
          <w:rStyle w:val="CodingLanguage"/>
        </w:rPr>
        <w:br/>
        <w:t>kind: Service</w:t>
      </w:r>
      <w:r>
        <w:rPr>
          <w:rStyle w:val="CodingLanguage"/>
        </w:rPr>
        <w:br/>
        <w:t>metadata:</w:t>
      </w:r>
      <w:r>
        <w:rPr>
          <w:rStyle w:val="CodingLanguage"/>
        </w:rPr>
        <w:br/>
        <w:t xml:space="preserve">  name: frontend</w:t>
      </w:r>
      <w:r>
        <w:rPr>
          <w:rStyle w:val="CodingLanguage"/>
        </w:rPr>
        <w:br/>
      </w:r>
      <w:r>
        <w:rPr>
          <w:rStyle w:val="CodingLanguage"/>
        </w:rPr>
        <w:lastRenderedPageBreak/>
        <w:t xml:space="preserve">  labels:</w:t>
      </w:r>
      <w:r>
        <w:rPr>
          <w:rStyle w:val="CodingLanguage"/>
        </w:rPr>
        <w:br/>
        <w:t xml:space="preserve">    app: guestbook</w:t>
      </w:r>
      <w:r>
        <w:rPr>
          <w:rStyle w:val="CodingLanguage"/>
        </w:rPr>
        <w:br/>
        <w:t xml:space="preserve">    tier: frontend</w:t>
      </w:r>
      <w:r>
        <w:rPr>
          <w:rStyle w:val="CodingLanguage"/>
        </w:rPr>
        <w:br/>
        <w:t>spec:</w:t>
      </w:r>
      <w:r>
        <w:rPr>
          <w:rStyle w:val="CodingLanguage"/>
        </w:rPr>
        <w:br/>
      </w:r>
      <w:r w:rsidRPr="008901B5">
        <w:rPr>
          <w:rStyle w:val="CodingLanguage"/>
        </w:rPr>
        <w:t xml:space="preserve">  # comment or delete the following line if</w:t>
      </w:r>
      <w:r>
        <w:rPr>
          <w:rStyle w:val="CodingLanguage"/>
        </w:rPr>
        <w:t xml:space="preserve"> you want to use a LoadBalancer</w:t>
      </w:r>
      <w:r>
        <w:rPr>
          <w:rStyle w:val="CodingLanguage"/>
        </w:rPr>
        <w:br/>
        <w:t xml:space="preserve">  type: NodePort</w:t>
      </w:r>
      <w:r>
        <w:rPr>
          <w:rStyle w:val="CodingLanguage"/>
        </w:rPr>
        <w:br/>
      </w:r>
      <w:r w:rsidRPr="008901B5">
        <w:rPr>
          <w:rStyle w:val="CodingLanguage"/>
        </w:rPr>
        <w:t xml:space="preserve">  # if your cluster supports it, uncomment the fo</w:t>
      </w:r>
      <w:r>
        <w:rPr>
          <w:rStyle w:val="CodingLanguage"/>
        </w:rPr>
        <w:t>llowing to automatically create</w:t>
      </w:r>
      <w:r>
        <w:rPr>
          <w:rStyle w:val="CodingLanguage"/>
        </w:rPr>
        <w:br/>
      </w:r>
      <w:r w:rsidRPr="008901B5">
        <w:rPr>
          <w:rStyle w:val="CodingLanguage"/>
        </w:rPr>
        <w:t xml:space="preserve">  # an external load-balanc</w:t>
      </w:r>
      <w:r>
        <w:rPr>
          <w:rStyle w:val="CodingLanguage"/>
        </w:rPr>
        <w:t>ed IP for the frontend service.</w:t>
      </w:r>
      <w:r>
        <w:rPr>
          <w:rStyle w:val="CodingLanguage"/>
        </w:rPr>
        <w:br/>
        <w:t xml:space="preserve">  # </w:t>
      </w:r>
      <w:proofErr w:type="gramStart"/>
      <w:r>
        <w:rPr>
          <w:rStyle w:val="CodingLanguage"/>
        </w:rPr>
        <w:t>type</w:t>
      </w:r>
      <w:proofErr w:type="gramEnd"/>
      <w:r>
        <w:rPr>
          <w:rStyle w:val="CodingLanguage"/>
        </w:rPr>
        <w:t>: LoadBalancer</w:t>
      </w:r>
      <w:r>
        <w:rPr>
          <w:rStyle w:val="CodingLanguage"/>
        </w:rPr>
        <w:br/>
        <w:t xml:space="preserve">  ports:</w:t>
      </w:r>
      <w:r>
        <w:rPr>
          <w:rStyle w:val="CodingLanguage"/>
        </w:rPr>
        <w:br/>
        <w:t xml:space="preserve">  - port: 80</w:t>
      </w:r>
      <w:r>
        <w:rPr>
          <w:rStyle w:val="CodingLanguage"/>
        </w:rPr>
        <w:br/>
        <w:t xml:space="preserve">  selector:</w:t>
      </w:r>
      <w:r>
        <w:rPr>
          <w:rStyle w:val="CodingLanguage"/>
        </w:rPr>
        <w:br/>
        <w:t xml:space="preserve">    app: guestbook</w:t>
      </w:r>
      <w:r>
        <w:rPr>
          <w:rStyle w:val="CodingLanguage"/>
        </w:rPr>
        <w:br/>
      </w:r>
      <w:r w:rsidRPr="008901B5">
        <w:rPr>
          <w:rStyle w:val="CodingLanguage"/>
        </w:rPr>
        <w:t xml:space="preserve">    tier: frontend</w:t>
      </w:r>
    </w:p>
    <w:p w14:paraId="26F66164" w14:textId="43B3CE19" w:rsidR="008901B5" w:rsidRDefault="008901B5" w:rsidP="00463FEF">
      <w:pPr>
        <w:pStyle w:val="BodyTextMetricHPELight10pt"/>
      </w:pPr>
      <w:r w:rsidRPr="008901B5">
        <w:t xml:space="preserve">Deploy the frontend service using the </w:t>
      </w:r>
      <w:r w:rsidRPr="008901B5">
        <w:rPr>
          <w:rStyle w:val="CodingLanguage"/>
        </w:rPr>
        <w:t>frontend-service.yaml</w:t>
      </w:r>
      <w:r w:rsidRPr="008901B5">
        <w:t xml:space="preserve"> file</w:t>
      </w:r>
      <w:r>
        <w:t>.</w:t>
      </w:r>
    </w:p>
    <w:p w14:paraId="0DB068DE" w14:textId="7A1318CB" w:rsidR="008901B5" w:rsidRPr="008901B5" w:rsidRDefault="008901B5" w:rsidP="008901B5">
      <w:pPr>
        <w:pStyle w:val="BodyTextMetricHPELight10pt"/>
        <w:rPr>
          <w:rStyle w:val="CodingLanguage"/>
        </w:rPr>
      </w:pPr>
      <w:r w:rsidRPr="008901B5">
        <w:rPr>
          <w:rStyle w:val="CodingLanguage"/>
        </w:rPr>
        <w:t xml:space="preserve"># </w:t>
      </w:r>
      <w:proofErr w:type="gramStart"/>
      <w:r w:rsidRPr="008901B5">
        <w:rPr>
          <w:rStyle w:val="CodingLanguage"/>
        </w:rPr>
        <w:t>kubectl</w:t>
      </w:r>
      <w:proofErr w:type="gramEnd"/>
      <w:r>
        <w:rPr>
          <w:rStyle w:val="CodingLanguage"/>
        </w:rPr>
        <w:t xml:space="preserve"> apply -f frontend-service.yaml</w:t>
      </w:r>
      <w:r>
        <w:rPr>
          <w:rStyle w:val="CodingLanguage"/>
        </w:rPr>
        <w:br/>
      </w:r>
      <w:r w:rsidRPr="008901B5">
        <w:rPr>
          <w:rStyle w:val="CodingLanguage"/>
        </w:rPr>
        <w:t>service "frontend" created</w:t>
      </w:r>
    </w:p>
    <w:p w14:paraId="5502F50C" w14:textId="13DA4706" w:rsidR="008901B5" w:rsidRDefault="008901B5" w:rsidP="00463FEF">
      <w:pPr>
        <w:pStyle w:val="BodyTextMetricHPELight10pt"/>
      </w:pPr>
      <w:r w:rsidRPr="008901B5">
        <w:t>Query the list of services to verify that the frontend service is running.</w:t>
      </w:r>
    </w:p>
    <w:p w14:paraId="37E368C7" w14:textId="7A0ADCE5" w:rsidR="008901B5" w:rsidRPr="00476B9D" w:rsidRDefault="008901B5" w:rsidP="008901B5">
      <w:pPr>
        <w:pStyle w:val="BodyTextMetricHPELight10pt"/>
        <w:rPr>
          <w:rStyle w:val="CodingLanguage"/>
        </w:rPr>
      </w:pPr>
      <w:proofErr w:type="gramStart"/>
      <w:r w:rsidRPr="00476B9D">
        <w:rPr>
          <w:rStyle w:val="CodingLanguage"/>
        </w:rPr>
        <w:t>#  kubectl</w:t>
      </w:r>
      <w:proofErr w:type="gramEnd"/>
      <w:r w:rsidRPr="00476B9D">
        <w:rPr>
          <w:rStyle w:val="CodingLanguage"/>
        </w:rPr>
        <w:t xml:space="preserve"> get services | grep frontend</w:t>
      </w:r>
      <w:r w:rsidRPr="00476B9D">
        <w:rPr>
          <w:rStyle w:val="CodingLanguage"/>
        </w:rPr>
        <w:br/>
        <w:t>frontend       NodePort    10.96.16.200    &lt;none&gt;        80:33444/TCP     25s</w:t>
      </w:r>
    </w:p>
    <w:p w14:paraId="6D7F9E48" w14:textId="29C3D8A2" w:rsidR="008901B5" w:rsidRDefault="008901B5" w:rsidP="00463FEF">
      <w:pPr>
        <w:pStyle w:val="BodyTextMetricHPELight10pt"/>
      </w:pPr>
      <w:r w:rsidRPr="008901B5">
        <w:t xml:space="preserve">Access the UI using the identified port on any node in your cluster, for example, </w:t>
      </w:r>
      <w:r w:rsidRPr="008901B5">
        <w:rPr>
          <w:rStyle w:val="CodingLanguage"/>
        </w:rPr>
        <w:t>http://hpe2-ucp01.am2.cloudra.local:33444/</w:t>
      </w:r>
      <w:r>
        <w:t xml:space="preserve"> as shown in </w:t>
      </w:r>
      <w:r w:rsidRPr="008901B5">
        <w:fldChar w:fldCharType="begin"/>
      </w:r>
      <w:r w:rsidRPr="008901B5">
        <w:instrText xml:space="preserve"> REF _Ref2074258 \h </w:instrText>
      </w:r>
      <w:r>
        <w:instrText xml:space="preserve"> \* MERGEFORMAT </w:instrText>
      </w:r>
      <w:r w:rsidRPr="008901B5">
        <w:fldChar w:fldCharType="separate"/>
      </w:r>
      <w:r w:rsidR="00323A76" w:rsidRPr="00323A76">
        <w:t>Figure 5</w:t>
      </w:r>
      <w:r w:rsidRPr="008901B5">
        <w:fldChar w:fldCharType="end"/>
      </w:r>
      <w:r w:rsidRPr="008901B5">
        <w:t>.</w:t>
      </w:r>
    </w:p>
    <w:p w14:paraId="53D1D854" w14:textId="3F4AE43A" w:rsidR="008901B5" w:rsidRDefault="008901B5" w:rsidP="008901B5">
      <w:pPr>
        <w:pStyle w:val="FigureAfterspace"/>
      </w:pPr>
      <w:r>
        <w:rPr>
          <w:noProof/>
        </w:rPr>
        <w:drawing>
          <wp:inline distT="0" distB="0" distL="0" distR="0" wp14:anchorId="468382D3" wp14:editId="046C9FC7">
            <wp:extent cx="6858000" cy="1903482"/>
            <wp:effectExtent l="0" t="0" r="0" b="1905"/>
            <wp:docPr id="17" name="Picture 17" descr=" &quot;Guestbook U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quot;Guestbook UI&qu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1903482"/>
                    </a:xfrm>
                    <a:prstGeom prst="rect">
                      <a:avLst/>
                    </a:prstGeom>
                    <a:noFill/>
                    <a:ln>
                      <a:noFill/>
                    </a:ln>
                  </pic:spPr>
                </pic:pic>
              </a:graphicData>
            </a:graphic>
          </wp:inline>
        </w:drawing>
      </w:r>
    </w:p>
    <w:p w14:paraId="5A74D176" w14:textId="77777777" w:rsidR="008901B5" w:rsidRDefault="008901B5" w:rsidP="008901B5">
      <w:pPr>
        <w:pStyle w:val="MISCFigureCaptionHeader8pt"/>
      </w:pPr>
      <w:bookmarkStart w:id="231" w:name="_Ref2074258"/>
      <w:bookmarkStart w:id="232" w:name="_Ref2074140"/>
      <w:r w:rsidRPr="008901B5">
        <w:rPr>
          <w:rStyle w:val="MISCFigureCaptionHeaderBold8pt"/>
        </w:rPr>
        <w:t xml:space="preserve">Figure </w:t>
      </w:r>
      <w:r w:rsidRPr="008901B5">
        <w:rPr>
          <w:rStyle w:val="MISCFigureCaptionHeaderBold8pt"/>
        </w:rPr>
        <w:fldChar w:fldCharType="begin"/>
      </w:r>
      <w:r w:rsidRPr="008901B5">
        <w:rPr>
          <w:rStyle w:val="MISCFigureCaptionHeaderBold8pt"/>
        </w:rPr>
        <w:instrText xml:space="preserve"> SEQ Figure \* ARABIC </w:instrText>
      </w:r>
      <w:r w:rsidRPr="008901B5">
        <w:rPr>
          <w:rStyle w:val="MISCFigureCaptionHeaderBold8pt"/>
        </w:rPr>
        <w:fldChar w:fldCharType="separate"/>
      </w:r>
      <w:r w:rsidR="00323A76">
        <w:rPr>
          <w:rStyle w:val="MISCFigureCaptionHeaderBold8pt"/>
          <w:noProof/>
        </w:rPr>
        <w:t>5</w:t>
      </w:r>
      <w:r w:rsidRPr="008901B5">
        <w:rPr>
          <w:rStyle w:val="MISCFigureCaptionHeaderBold8pt"/>
        </w:rPr>
        <w:fldChar w:fldCharType="end"/>
      </w:r>
      <w:bookmarkEnd w:id="231"/>
      <w:r w:rsidRPr="008901B5">
        <w:rPr>
          <w:rStyle w:val="MISCFigureCaptionHeaderBold8pt"/>
        </w:rPr>
        <w:t>.</w:t>
      </w:r>
      <w:r>
        <w:t xml:space="preserve"> Guestbook UI</w:t>
      </w:r>
      <w:bookmarkEnd w:id="232"/>
    </w:p>
    <w:p w14:paraId="595A7B9E" w14:textId="5012C5EC" w:rsidR="008901B5" w:rsidRDefault="008901B5" w:rsidP="008901B5">
      <w:pPr>
        <w:pStyle w:val="Heading3"/>
      </w:pPr>
      <w:r>
        <w:t>Teardown</w:t>
      </w:r>
    </w:p>
    <w:p w14:paraId="2497011F" w14:textId="54DDE102" w:rsidR="008901B5" w:rsidRDefault="008901B5" w:rsidP="008901B5">
      <w:pPr>
        <w:pStyle w:val="BodyTextMetricHPELight10pt"/>
      </w:pPr>
      <w:r w:rsidRPr="008901B5">
        <w:t xml:space="preserve">A playbook is provided to remove the deployed </w:t>
      </w:r>
      <w:r w:rsidRPr="008901B5">
        <w:rPr>
          <w:rStyle w:val="CodingLanguage"/>
        </w:rPr>
        <w:t>guestbook</w:t>
      </w:r>
      <w:r>
        <w:t xml:space="preserve"> </w:t>
      </w:r>
      <w:r w:rsidRPr="008901B5">
        <w:t>artifacts.</w:t>
      </w:r>
    </w:p>
    <w:p w14:paraId="5F0DD9F9" w14:textId="2FC26B38" w:rsidR="008901B5" w:rsidRDefault="008901B5" w:rsidP="008901B5">
      <w:pPr>
        <w:pStyle w:val="BodyTextMetricHPELight10pt"/>
        <w:rPr>
          <w:rStyle w:val="CodingLanguage"/>
        </w:rPr>
      </w:pPr>
      <w:r>
        <w:rPr>
          <w:rStyle w:val="CodingLanguage"/>
        </w:rPr>
        <w:t xml:space="preserve"># </w:t>
      </w:r>
      <w:proofErr w:type="gramStart"/>
      <w:r>
        <w:rPr>
          <w:rStyle w:val="CodingLanguage"/>
        </w:rPr>
        <w:t>cd</w:t>
      </w:r>
      <w:proofErr w:type="gramEnd"/>
      <w:r>
        <w:rPr>
          <w:rStyle w:val="CodingLanguage"/>
        </w:rPr>
        <w:t xml:space="preserve"> ~/Docker-</w:t>
      </w:r>
      <w:r w:rsidR="00B0382D">
        <w:rPr>
          <w:rStyle w:val="CodingLanguage"/>
        </w:rPr>
        <w:t>Synergy</w:t>
      </w:r>
      <w:r>
        <w:rPr>
          <w:rStyle w:val="CodingLanguage"/>
        </w:rPr>
        <w:br/>
      </w:r>
      <w:r w:rsidRPr="008901B5">
        <w:rPr>
          <w:rStyle w:val="CodingLanguage"/>
        </w:rPr>
        <w:t xml:space="preserve"># ansible-playbook -i </w:t>
      </w:r>
      <w:r w:rsidR="007230C9">
        <w:rPr>
          <w:rStyle w:val="CodingLanguage"/>
        </w:rPr>
        <w:t>hosts</w:t>
      </w:r>
      <w:r w:rsidRPr="008901B5">
        <w:rPr>
          <w:rStyle w:val="CodingLanguage"/>
        </w:rPr>
        <w:t xml:space="preserve"> test/playbooks/k8s-guestbook-teardown.yml --vault-password-file .vault_pass</w:t>
      </w:r>
    </w:p>
    <w:p w14:paraId="31B06BFA" w14:textId="70B74553" w:rsidR="008E0EBA" w:rsidRDefault="003048CB" w:rsidP="003048CB">
      <w:pPr>
        <w:pStyle w:val="Heading2"/>
      </w:pPr>
      <w:bookmarkStart w:id="233" w:name="_Toc5893849"/>
      <w:r w:rsidRPr="003048CB">
        <w:t>UCP metrics in Prometheus</w:t>
      </w:r>
      <w:bookmarkEnd w:id="233"/>
    </w:p>
    <w:p w14:paraId="41EB6568" w14:textId="740234E3" w:rsidR="003048CB" w:rsidRPr="003048CB" w:rsidRDefault="003048CB" w:rsidP="003048CB">
      <w:pPr>
        <w:pStyle w:val="BodyTextMetricHPELight10pt"/>
      </w:pPr>
      <w:r w:rsidRPr="003048CB">
        <w:t>Docker EE 2.1 uses a built-in deployment of Prometheus to power the performance graphs in the web UI for UCP. The metrics that UCP generates can be routed to a separate Prometheus, if required. A convenience playbook has been provided to configure a minimal Prometheus and Grafana deployment that can help vizualize all of the metrics that UCP generates.</w:t>
      </w:r>
    </w:p>
    <w:p w14:paraId="1E6F74AB" w14:textId="4FD42B7E" w:rsidR="003048CB" w:rsidRDefault="003048CB" w:rsidP="003048CB">
      <w:pPr>
        <w:pStyle w:val="BodyTextMetricHPELight10pt"/>
      </w:pPr>
      <w:r w:rsidRPr="003048CB">
        <w:lastRenderedPageBreak/>
        <w:t xml:space="preserve">For more information on UCP cluster metrics, see the article at </w:t>
      </w:r>
      <w:hyperlink r:id="rId47" w:history="1">
        <w:r w:rsidRPr="003048CB">
          <w:rPr>
            <w:rStyle w:val="Hyperlink"/>
          </w:rPr>
          <w:t>https://docs.docker.com/ee/ucp/admin/configure/collect-cluster-metrics/</w:t>
        </w:r>
      </w:hyperlink>
      <w:r w:rsidRPr="003048CB">
        <w:t>.</w:t>
      </w:r>
    </w:p>
    <w:p w14:paraId="73692ADF" w14:textId="77777777" w:rsidR="003048CB" w:rsidRDefault="003048CB" w:rsidP="003048CB">
      <w:pPr>
        <w:pStyle w:val="Heading3"/>
      </w:pPr>
      <w:r w:rsidRPr="00D923A2">
        <w:t>Prerequisites</w:t>
      </w:r>
    </w:p>
    <w:p w14:paraId="249EB2E9" w14:textId="77777777" w:rsidR="003048CB" w:rsidRDefault="003048CB" w:rsidP="003048CB">
      <w:pPr>
        <w:pStyle w:val="BulletLevel1"/>
      </w:pPr>
      <w:r w:rsidRPr="00B93C65">
        <w:t xml:space="preserve">Install the </w:t>
      </w:r>
      <w:r w:rsidRPr="00026590">
        <w:rPr>
          <w:rStyle w:val="CodingLanguage"/>
        </w:rPr>
        <w:t>kubectl</w:t>
      </w:r>
      <w:r w:rsidRPr="00B93C65">
        <w:t xml:space="preserve"> binary on your Ansible box</w:t>
      </w:r>
    </w:p>
    <w:p w14:paraId="77425EE5" w14:textId="77777777" w:rsidR="003048CB" w:rsidRDefault="003048CB" w:rsidP="003048CB">
      <w:pPr>
        <w:pStyle w:val="BulletLevel1"/>
      </w:pPr>
      <w:r w:rsidRPr="00B93C65">
        <w:t>Install the UCP Client bundle for the admin user</w:t>
      </w:r>
    </w:p>
    <w:p w14:paraId="483F779E" w14:textId="77777777" w:rsidR="003048CB" w:rsidRDefault="003048CB" w:rsidP="003048CB">
      <w:pPr>
        <w:pStyle w:val="BulletLevel1LastBeforeBodycopy"/>
      </w:pPr>
      <w:r w:rsidRPr="00B93C65">
        <w:t xml:space="preserve">Confirm that you can connect to the cluster by running a test command, for example, </w:t>
      </w:r>
      <w:r w:rsidRPr="00B93C65">
        <w:rPr>
          <w:rStyle w:val="CodingLanguage"/>
        </w:rPr>
        <w:t>kubectl get nodes</w:t>
      </w:r>
    </w:p>
    <w:p w14:paraId="3802745E" w14:textId="07051E30" w:rsidR="003048CB" w:rsidRDefault="003048CB" w:rsidP="003048CB">
      <w:pPr>
        <w:pStyle w:val="Heading3"/>
      </w:pPr>
      <w:r w:rsidRPr="003048CB">
        <w:t>Deploy Prometheus and Grafana</w:t>
      </w:r>
    </w:p>
    <w:p w14:paraId="6FF13FBC" w14:textId="7EADD584" w:rsidR="003048CB" w:rsidRDefault="003048CB" w:rsidP="003048CB">
      <w:pPr>
        <w:pStyle w:val="BodyTextMetricHPELight10pt"/>
      </w:pPr>
      <w:r w:rsidRPr="003048CB">
        <w:t xml:space="preserve">The playbook </w:t>
      </w:r>
      <w:r w:rsidRPr="003048CB">
        <w:rPr>
          <w:rStyle w:val="CodingLanguage"/>
        </w:rPr>
        <w:t>playbooks/ucp-metrics-prometheus.yml</w:t>
      </w:r>
      <w:r w:rsidRPr="003048CB">
        <w:t xml:space="preserve"> deploys pods for Prometheus and Grafana and configures them to use the client bundle to access the UCP metrics. To run the playbook:</w:t>
      </w:r>
    </w:p>
    <w:p w14:paraId="6DE51C6A" w14:textId="73E9E52B" w:rsidR="003048CB" w:rsidRPr="003048CB" w:rsidRDefault="003048CB" w:rsidP="003048CB">
      <w:pPr>
        <w:pStyle w:val="BodyTextMetricHPELight10pt"/>
        <w:rPr>
          <w:rStyle w:val="CodingLanguage"/>
        </w:rPr>
      </w:pPr>
      <w:r w:rsidRPr="003048CB">
        <w:rPr>
          <w:rStyle w:val="CodingLanguage"/>
        </w:rPr>
        <w:t xml:space="preserve"># </w:t>
      </w:r>
      <w:proofErr w:type="gramStart"/>
      <w:r w:rsidRPr="003048CB">
        <w:rPr>
          <w:rStyle w:val="CodingLanguage"/>
        </w:rPr>
        <w:t>cd</w:t>
      </w:r>
      <w:proofErr w:type="gramEnd"/>
      <w:r w:rsidRPr="003048CB">
        <w:rPr>
          <w:rStyle w:val="CodingLanguage"/>
        </w:rPr>
        <w:t xml:space="preserve"> ~/Docker-</w:t>
      </w:r>
      <w:r w:rsidR="00B0382D">
        <w:rPr>
          <w:rStyle w:val="CodingLanguage"/>
        </w:rPr>
        <w:t>Synergy</w:t>
      </w:r>
      <w:r>
        <w:rPr>
          <w:rStyle w:val="CodingLanguage"/>
        </w:rPr>
        <w:br/>
      </w:r>
      <w:r w:rsidRPr="003048CB">
        <w:rPr>
          <w:rStyle w:val="CodingLanguage"/>
        </w:rPr>
        <w:t xml:space="preserve"># ansible-playbook -i </w:t>
      </w:r>
      <w:r w:rsidR="007230C9">
        <w:rPr>
          <w:rStyle w:val="CodingLanguage"/>
        </w:rPr>
        <w:t>hosts</w:t>
      </w:r>
      <w:r w:rsidRPr="003048CB">
        <w:rPr>
          <w:rStyle w:val="CodingLanguage"/>
        </w:rPr>
        <w:t xml:space="preserve"> playbooks/ucp-metrics-prometheus.yml --vault-password-file .vault_pass</w:t>
      </w:r>
    </w:p>
    <w:p w14:paraId="09800B44" w14:textId="12BBA930" w:rsidR="003048CB" w:rsidRDefault="003048CB" w:rsidP="003048CB">
      <w:pPr>
        <w:pStyle w:val="Heading3"/>
      </w:pPr>
      <w:r w:rsidRPr="003048CB">
        <w:t>Prometheus UI</w:t>
      </w:r>
    </w:p>
    <w:p w14:paraId="298687BC" w14:textId="18B0467B" w:rsidR="003048CB" w:rsidRDefault="003048CB" w:rsidP="003048CB">
      <w:pPr>
        <w:pStyle w:val="BodyTextMetricHPELight10pt"/>
      </w:pPr>
      <w:r w:rsidRPr="003048CB">
        <w:t xml:space="preserve">The playbook exposes a port to access the user interface for Prometheus - to find the port, get the details of the </w:t>
      </w:r>
      <w:proofErr w:type="gramStart"/>
      <w:r w:rsidRPr="003048CB">
        <w:rPr>
          <w:rStyle w:val="CodingLanguage"/>
        </w:rPr>
        <w:t>prometheus</w:t>
      </w:r>
      <w:proofErr w:type="gramEnd"/>
      <w:r w:rsidRPr="003048CB">
        <w:t xml:space="preserve"> service:</w:t>
      </w:r>
    </w:p>
    <w:p w14:paraId="29120214" w14:textId="1A59290A" w:rsidR="003048CB" w:rsidRPr="003048CB" w:rsidRDefault="003048CB" w:rsidP="003048CB">
      <w:pPr>
        <w:pStyle w:val="BodyTextMetricHPELight10pt"/>
        <w:rPr>
          <w:rStyle w:val="CodingLanguage"/>
        </w:rPr>
      </w:pPr>
      <w:r w:rsidRPr="003048CB">
        <w:rPr>
          <w:rStyle w:val="CodingLanguage"/>
        </w:rPr>
        <w:t># k</w:t>
      </w:r>
      <w:r>
        <w:rPr>
          <w:rStyle w:val="CodingLanguage"/>
        </w:rPr>
        <w:t>ubectl get svc Prometheus</w:t>
      </w:r>
      <w:r>
        <w:rPr>
          <w:rStyle w:val="CodingLanguage"/>
        </w:rPr>
        <w:br/>
      </w:r>
      <w:r w:rsidRPr="003048CB">
        <w:rPr>
          <w:rStyle w:val="CodingLanguage"/>
        </w:rPr>
        <w:t>NAME         TYPE       CLUSTER-IP      EXT</w:t>
      </w:r>
      <w:r>
        <w:rPr>
          <w:rStyle w:val="CodingLanguage"/>
        </w:rPr>
        <w:t>ERNAL-IP   PORT(S)          AGE</w:t>
      </w:r>
      <w:r>
        <w:rPr>
          <w:rStyle w:val="CodingLanguage"/>
        </w:rPr>
        <w:br/>
      </w:r>
      <w:r w:rsidRPr="003048CB">
        <w:rPr>
          <w:rStyle w:val="CodingLanguage"/>
        </w:rPr>
        <w:t>prometheus   NodePort   10.96.216.220   &lt;none&gt;        9090:34713/TCP   6d</w:t>
      </w:r>
    </w:p>
    <w:p w14:paraId="3D8C9DF2" w14:textId="228CE695" w:rsidR="003048CB" w:rsidRDefault="003048CB" w:rsidP="003048CB">
      <w:pPr>
        <w:pStyle w:val="BodyTextMetricHPELight10pt"/>
      </w:pPr>
      <w:r w:rsidRPr="003048CB">
        <w:t xml:space="preserve">The Prometheus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http://hpe2-ucp01.am2.cloudra.local:34713</w:t>
      </w:r>
      <w:r>
        <w:t xml:space="preserve"> as shown in </w:t>
      </w:r>
      <w:r w:rsidRPr="003048CB">
        <w:fldChar w:fldCharType="begin"/>
      </w:r>
      <w:r w:rsidRPr="003048CB">
        <w:instrText xml:space="preserve"> REF _Ref2074818 \h </w:instrText>
      </w:r>
      <w:r>
        <w:instrText xml:space="preserve"> \* MERGEFORMAT </w:instrText>
      </w:r>
      <w:r w:rsidRPr="003048CB">
        <w:fldChar w:fldCharType="separate"/>
      </w:r>
      <w:r w:rsidR="00323A76" w:rsidRPr="00323A76">
        <w:t>Figure 6</w:t>
      </w:r>
      <w:r w:rsidRPr="003048CB">
        <w:fldChar w:fldCharType="end"/>
      </w:r>
      <w:r w:rsidRPr="003048CB">
        <w:t>.</w:t>
      </w:r>
    </w:p>
    <w:p w14:paraId="56942EC5" w14:textId="45002A2E" w:rsidR="003048CB" w:rsidRDefault="003048CB" w:rsidP="003048CB">
      <w:pPr>
        <w:pStyle w:val="FigureAfterspace"/>
      </w:pPr>
      <w:r>
        <w:rPr>
          <w:noProof/>
        </w:rPr>
        <w:drawing>
          <wp:inline distT="0" distB="0" distL="0" distR="0" wp14:anchorId="05DDD26C" wp14:editId="4395658F">
            <wp:extent cx="5076825" cy="3869632"/>
            <wp:effectExtent l="0" t="0" r="0" b="0"/>
            <wp:docPr id="18" name="Picture 18" descr=" &quot;UCP metrics in Promethe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quot;UCP metrics in Prometheus&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3303" cy="3874570"/>
                    </a:xfrm>
                    <a:prstGeom prst="rect">
                      <a:avLst/>
                    </a:prstGeom>
                    <a:noFill/>
                    <a:ln>
                      <a:noFill/>
                    </a:ln>
                  </pic:spPr>
                </pic:pic>
              </a:graphicData>
            </a:graphic>
          </wp:inline>
        </w:drawing>
      </w:r>
    </w:p>
    <w:p w14:paraId="5565EBC0" w14:textId="24833B75" w:rsidR="003048CB" w:rsidRDefault="003048CB" w:rsidP="003048CB">
      <w:pPr>
        <w:pStyle w:val="MISCFigureCaptionHeader8pt"/>
      </w:pPr>
      <w:bookmarkStart w:id="234" w:name="_Ref2074818"/>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323A76">
        <w:rPr>
          <w:rStyle w:val="MISCFigureCaptionHeaderBold8pt"/>
          <w:noProof/>
        </w:rPr>
        <w:t>6</w:t>
      </w:r>
      <w:r w:rsidRPr="003048CB">
        <w:rPr>
          <w:rStyle w:val="MISCFigureCaptionHeaderBold8pt"/>
        </w:rPr>
        <w:fldChar w:fldCharType="end"/>
      </w:r>
      <w:bookmarkEnd w:id="234"/>
      <w:r w:rsidRPr="003048CB">
        <w:rPr>
          <w:rStyle w:val="MISCFigureCaptionHeaderBold8pt"/>
        </w:rPr>
        <w:t>.</w:t>
      </w:r>
      <w:r>
        <w:t xml:space="preserve"> </w:t>
      </w:r>
      <w:r w:rsidRPr="003048CB">
        <w:t>UCP metrics in Prometheus</w:t>
      </w:r>
    </w:p>
    <w:p w14:paraId="12769F33" w14:textId="6A03A2C6" w:rsidR="003048CB" w:rsidRDefault="003048CB" w:rsidP="003048CB">
      <w:pPr>
        <w:pStyle w:val="Heading3"/>
      </w:pPr>
      <w:r w:rsidRPr="003048CB">
        <w:lastRenderedPageBreak/>
        <w:t>Using Grafana to vizualize UCP metrics</w:t>
      </w:r>
    </w:p>
    <w:p w14:paraId="4198FAFF" w14:textId="11372809" w:rsidR="003048CB" w:rsidRDefault="003048CB" w:rsidP="003048CB">
      <w:pPr>
        <w:pStyle w:val="BodyTextMetricHPELight10pt"/>
      </w:pPr>
      <w:r w:rsidRPr="003048CB">
        <w:t>The playbook also exposes a port to access the Grafana UI - to find the port, get the details of the grafana service:</w:t>
      </w:r>
    </w:p>
    <w:p w14:paraId="0C07A89B" w14:textId="4FBF0290" w:rsidR="003048CB" w:rsidRPr="003048CB" w:rsidRDefault="003048CB" w:rsidP="003048CB">
      <w:pPr>
        <w:pStyle w:val="BodyTextMetricHPELight10pt"/>
        <w:rPr>
          <w:rStyle w:val="CodingLanguage"/>
        </w:rPr>
      </w:pPr>
      <w:r>
        <w:rPr>
          <w:rStyle w:val="CodingLanguage"/>
        </w:rPr>
        <w:t># kubectl get svc Grafana</w:t>
      </w:r>
      <w:r>
        <w:rPr>
          <w:rStyle w:val="CodingLanguage"/>
        </w:rPr>
        <w:br/>
      </w:r>
      <w:r w:rsidRPr="003048CB">
        <w:rPr>
          <w:rStyle w:val="CodingLanguage"/>
        </w:rPr>
        <w:t>NAME      TYPE       CLUSTER-IP      EXT</w:t>
      </w:r>
      <w:r>
        <w:rPr>
          <w:rStyle w:val="CodingLanguage"/>
        </w:rPr>
        <w:t>ERNAL-IP   PORT(S)          AGE</w:t>
      </w:r>
      <w:r>
        <w:rPr>
          <w:rStyle w:val="CodingLanguage"/>
        </w:rPr>
        <w:br/>
      </w:r>
      <w:r w:rsidRPr="003048CB">
        <w:rPr>
          <w:rStyle w:val="CodingLanguage"/>
        </w:rPr>
        <w:t>grafana   NodePort   10.96.177.108   &lt;none&gt;        3000:33118/TCP   6d</w:t>
      </w:r>
    </w:p>
    <w:p w14:paraId="1CDBF2CA" w14:textId="7DDB6DCA" w:rsidR="003048CB" w:rsidRDefault="003048CB" w:rsidP="003048CB">
      <w:pPr>
        <w:pStyle w:val="BodyTextMetricHPELight10pt"/>
      </w:pPr>
      <w:r w:rsidRPr="003048CB">
        <w:t xml:space="preserve">The Grafana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http://hpe2-ucp01.am2.cloudra.local:33118</w:t>
      </w:r>
      <w:r w:rsidRPr="003048CB">
        <w:t xml:space="preserve">. The example UCP Dashboard </w:t>
      </w:r>
      <w:r>
        <w:t xml:space="preserve">shown in </w:t>
      </w:r>
      <w:r w:rsidRPr="003048CB">
        <w:fldChar w:fldCharType="begin"/>
      </w:r>
      <w:r w:rsidRPr="003048CB">
        <w:instrText xml:space="preserve"> REF _Ref2074982 \h </w:instrText>
      </w:r>
      <w:r>
        <w:instrText xml:space="preserve"> \* MERGEFORMAT </w:instrText>
      </w:r>
      <w:r w:rsidRPr="003048CB">
        <w:fldChar w:fldCharType="separate"/>
      </w:r>
      <w:r w:rsidR="00323A76" w:rsidRPr="00323A76">
        <w:t>Figure 7</w:t>
      </w:r>
      <w:r w:rsidRPr="003048CB">
        <w:fldChar w:fldCharType="end"/>
      </w:r>
      <w:r>
        <w:t xml:space="preserve"> </w:t>
      </w:r>
      <w:r w:rsidRPr="003048CB">
        <w:t xml:space="preserve">is taken from </w:t>
      </w:r>
      <w:hyperlink r:id="rId49" w:history="1">
        <w:r w:rsidRPr="003048CB">
          <w:rPr>
            <w:rStyle w:val="Hyperlink"/>
          </w:rPr>
          <w:t>https://grafana.com/dashboards/9309</w:t>
        </w:r>
      </w:hyperlink>
      <w:r w:rsidRPr="003048CB">
        <w:t>.</w:t>
      </w:r>
    </w:p>
    <w:p w14:paraId="400A35AD" w14:textId="3AE5E0F4" w:rsidR="003048CB" w:rsidRDefault="003048CB" w:rsidP="003048CB">
      <w:pPr>
        <w:pStyle w:val="FigureAfterspace"/>
      </w:pPr>
      <w:r w:rsidRPr="003048CB">
        <w:rPr>
          <w:noProof/>
        </w:rPr>
        <w:drawing>
          <wp:inline distT="0" distB="0" distL="0" distR="0" wp14:anchorId="71C67026" wp14:editId="215D7B74">
            <wp:extent cx="5890819" cy="2695575"/>
            <wp:effectExtent l="0" t="0" r="0" b="0"/>
            <wp:docPr id="19" name="Picture 19" descr=" &quot;UCP Dashboard in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quot;UCP Dashboard in Grafana&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6157" cy="2698017"/>
                    </a:xfrm>
                    <a:prstGeom prst="rect">
                      <a:avLst/>
                    </a:prstGeom>
                    <a:noFill/>
                    <a:ln>
                      <a:noFill/>
                    </a:ln>
                  </pic:spPr>
                </pic:pic>
              </a:graphicData>
            </a:graphic>
          </wp:inline>
        </w:drawing>
      </w:r>
    </w:p>
    <w:p w14:paraId="1A55DCE5" w14:textId="06A63534" w:rsidR="003048CB" w:rsidRDefault="003048CB" w:rsidP="003048CB">
      <w:pPr>
        <w:pStyle w:val="MISCFigureCaptionHeader8pt"/>
      </w:pPr>
      <w:bookmarkStart w:id="235" w:name="_Ref2074982"/>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323A76">
        <w:rPr>
          <w:rStyle w:val="MISCFigureCaptionHeaderBold8pt"/>
          <w:noProof/>
        </w:rPr>
        <w:t>7</w:t>
      </w:r>
      <w:r w:rsidRPr="003048CB">
        <w:rPr>
          <w:rStyle w:val="MISCFigureCaptionHeaderBold8pt"/>
        </w:rPr>
        <w:fldChar w:fldCharType="end"/>
      </w:r>
      <w:bookmarkEnd w:id="235"/>
      <w:r w:rsidRPr="003048CB">
        <w:rPr>
          <w:rStyle w:val="MISCFigureCaptionHeaderBold8pt"/>
        </w:rPr>
        <w:t>.</w:t>
      </w:r>
      <w:r>
        <w:t xml:space="preserve"> </w:t>
      </w:r>
      <w:r w:rsidRPr="003048CB">
        <w:t>UCP Dashboard in Grafana</w:t>
      </w:r>
    </w:p>
    <w:p w14:paraId="549C1B98" w14:textId="151BD8FA" w:rsidR="005A3FAB" w:rsidRDefault="005A3FAB" w:rsidP="005A3FAB">
      <w:pPr>
        <w:pStyle w:val="Heading1"/>
      </w:pPr>
      <w:bookmarkStart w:id="236" w:name="_Ref5893648"/>
      <w:bookmarkStart w:id="237" w:name="_Toc5893850"/>
      <w:bookmarkStart w:id="238" w:name="_Ref523992906"/>
      <w:bookmarkStart w:id="239" w:name="_Ref523992958"/>
      <w:bookmarkStart w:id="240" w:name="_Ref524072920"/>
      <w:bookmarkStart w:id="241" w:name="_Toc531698846"/>
      <w:r>
        <w:t>Configuring storage</w:t>
      </w:r>
      <w:bookmarkEnd w:id="236"/>
      <w:bookmarkEnd w:id="237"/>
    </w:p>
    <w:p w14:paraId="41B4C5C4" w14:textId="77777777" w:rsidR="00D11833" w:rsidRDefault="00D11833" w:rsidP="00D11833">
      <w:pPr>
        <w:pStyle w:val="Heading2"/>
      </w:pPr>
      <w:bookmarkStart w:id="242" w:name="_Toc5893851"/>
      <w:bookmarkStart w:id="243" w:name="_Ref2078903"/>
      <w:r>
        <w:t>Using HPE 3PAR when deploying NFS provisioner for Kubernetes</w:t>
      </w:r>
      <w:bookmarkEnd w:id="242"/>
    </w:p>
    <w:p w14:paraId="64D17F1A" w14:textId="77777777" w:rsidR="00D11833" w:rsidRDefault="00D11833" w:rsidP="00D11833">
      <w:pPr>
        <w:pStyle w:val="Heading3"/>
      </w:pPr>
      <w:r w:rsidRPr="00B555EC">
        <w:t>Prerequisites</w:t>
      </w:r>
    </w:p>
    <w:p w14:paraId="5405F6BD" w14:textId="77777777" w:rsidR="00D11833" w:rsidRPr="00CA6038" w:rsidRDefault="00D11833" w:rsidP="00D11833">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323A76" w:rsidRPr="00F01248">
        <w:t>Kubernetes Persistent Volume configuration</w:t>
      </w:r>
      <w:r w:rsidRPr="00CA6038">
        <w:rPr>
          <w:u w:val="single"/>
        </w:rPr>
        <w:fldChar w:fldCharType="end"/>
      </w:r>
    </w:p>
    <w:p w14:paraId="03D798E4" w14:textId="77777777" w:rsidR="00D11833" w:rsidRDefault="00D11833" w:rsidP="00D11833">
      <w:pPr>
        <w:pStyle w:val="BulletLevel1"/>
      </w:pPr>
      <w:r w:rsidRPr="00B93C65">
        <w:t xml:space="preserve">Install the </w:t>
      </w:r>
      <w:r w:rsidRPr="00D11833">
        <w:rPr>
          <w:rStyle w:val="CodingLanguage"/>
        </w:rPr>
        <w:t>kubectl</w:t>
      </w:r>
      <w:r w:rsidRPr="00B93C65">
        <w:t xml:space="preserve"> binary on your Ansible box</w:t>
      </w:r>
    </w:p>
    <w:p w14:paraId="01110958" w14:textId="77777777" w:rsidR="00D11833" w:rsidRDefault="00D11833" w:rsidP="00D11833">
      <w:pPr>
        <w:pStyle w:val="BulletLevel1"/>
      </w:pPr>
      <w:r w:rsidRPr="00B93C65">
        <w:t>Install the UCP Client bundle for the admin user</w:t>
      </w:r>
    </w:p>
    <w:p w14:paraId="05A03663" w14:textId="77777777" w:rsidR="00D11833" w:rsidRDefault="00D11833" w:rsidP="00D11833">
      <w:pPr>
        <w:pStyle w:val="BulletLevel1LastBeforeBodycopy"/>
      </w:pPr>
      <w:r w:rsidRPr="00B93C65">
        <w:t xml:space="preserve">Confirm that you can connect to the cluster by running a test command, for example, </w:t>
      </w:r>
      <w:r w:rsidRPr="00B93C65">
        <w:rPr>
          <w:rStyle w:val="CodingLanguage"/>
        </w:rPr>
        <w:t>kubectl get nodes</w:t>
      </w:r>
    </w:p>
    <w:p w14:paraId="704DC98F" w14:textId="2F85EED8" w:rsidR="00D11833" w:rsidRDefault="00D11833" w:rsidP="00126612">
      <w:pPr>
        <w:pStyle w:val="Heading3"/>
      </w:pPr>
      <w:r w:rsidRPr="00D11833">
        <w:t>Setting up HPE 3PAR</w:t>
      </w:r>
    </w:p>
    <w:p w14:paraId="3AAD35DA" w14:textId="77777777" w:rsidR="00D11833" w:rsidRDefault="00D11833" w:rsidP="00D11833">
      <w:pPr>
        <w:pStyle w:val="BodyTextMetricHPELight10pt"/>
      </w:pPr>
      <w:r>
        <w:t>The following section outlines the steps you need to follow in order to configure a Virtual File Server and a share for use by the Kubernetes NFS provisioner.</w:t>
      </w:r>
    </w:p>
    <w:p w14:paraId="4028A4DE" w14:textId="37F6CA24" w:rsidR="00D11833" w:rsidRPr="00D11833" w:rsidRDefault="00D11833" w:rsidP="00D11833">
      <w:pPr>
        <w:pStyle w:val="BodyTextMetricHPELight10pt"/>
      </w:pPr>
      <w:r>
        <w:t>Log in to the HPE 3PAR StoreServ Management console and perform the following tasks.</w:t>
      </w:r>
    </w:p>
    <w:p w14:paraId="0E08B4A6" w14:textId="01449361" w:rsidR="00D11833" w:rsidRDefault="00D11833" w:rsidP="008958C5">
      <w:pPr>
        <w:pStyle w:val="BodyTextMetricHPELight10pt"/>
        <w:rPr>
          <w:rStyle w:val="BoldEmpha"/>
        </w:rPr>
      </w:pPr>
      <w:r w:rsidRPr="00D11833">
        <w:rPr>
          <w:rStyle w:val="BoldEmpha"/>
        </w:rPr>
        <w:t>Create a virtual file server (VFS):</w:t>
      </w:r>
    </w:p>
    <w:p w14:paraId="48F1698E" w14:textId="77777777" w:rsidR="00D11833" w:rsidRPr="00297BB0" w:rsidRDefault="00D11833" w:rsidP="000001BE">
      <w:pPr>
        <w:pStyle w:val="NumberedList-Level1"/>
        <w:numPr>
          <w:ilvl w:val="0"/>
          <w:numId w:val="31"/>
        </w:numPr>
        <w:rPr>
          <w:rStyle w:val="CodingLanguage"/>
          <w:rFonts w:ascii="MetricHPE Semibold" w:hAnsi="MetricHPE Semibold"/>
          <w:color w:val="auto"/>
        </w:rPr>
      </w:pPr>
      <w:r w:rsidRPr="00D11833">
        <w:t xml:space="preserve">In the General section, specify a name, in this instance </w:t>
      </w:r>
      <w:r w:rsidRPr="00D11833">
        <w:rPr>
          <w:rStyle w:val="CodingLanguage"/>
        </w:rPr>
        <w:t>hpe_vfs3par</w:t>
      </w:r>
    </w:p>
    <w:p w14:paraId="3EE07890" w14:textId="77777777" w:rsidR="00D11833" w:rsidRDefault="00D11833" w:rsidP="00D11833">
      <w:pPr>
        <w:pStyle w:val="FigureAfterspace"/>
        <w:rPr>
          <w:rStyle w:val="BoldEmpha"/>
        </w:rPr>
      </w:pPr>
      <w:r>
        <w:rPr>
          <w:noProof/>
        </w:rPr>
        <w:lastRenderedPageBreak/>
        <w:drawing>
          <wp:inline distT="0" distB="0" distL="0" distR="0" wp14:anchorId="62D0CB5C" wp14:editId="61421304">
            <wp:extent cx="6858000" cy="2949949"/>
            <wp:effectExtent l="0" t="0" r="0" b="3175"/>
            <wp:docPr id="74" name="Picture 74" descr="&quot;Figure.  Create Virtual File Server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ot;Figure.  Create Virtual File Server - General&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2949949"/>
                    </a:xfrm>
                    <a:prstGeom prst="rect">
                      <a:avLst/>
                    </a:prstGeom>
                    <a:noFill/>
                    <a:ln>
                      <a:noFill/>
                    </a:ln>
                  </pic:spPr>
                </pic:pic>
              </a:graphicData>
            </a:graphic>
          </wp:inline>
        </w:drawing>
      </w:r>
    </w:p>
    <w:p w14:paraId="32B8EC97" w14:textId="36338ACA" w:rsidR="00D11833" w:rsidRDefault="00D11833" w:rsidP="00D11833">
      <w:pPr>
        <w:pStyle w:val="MISCFigureCaptionHeader8pt"/>
        <w:rPr>
          <w:rStyle w:val="BoldEmpha"/>
        </w:rPr>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323A76">
        <w:rPr>
          <w:rStyle w:val="MISCFigureCaptionHeaderBold8pt"/>
          <w:noProof/>
        </w:rPr>
        <w:t>8</w:t>
      </w:r>
      <w:r w:rsidRPr="00D11833">
        <w:rPr>
          <w:rStyle w:val="MISCFigureCaptionHeaderBold8pt"/>
        </w:rPr>
        <w:fldChar w:fldCharType="end"/>
      </w:r>
      <w:r w:rsidRPr="00D11833">
        <w:rPr>
          <w:rStyle w:val="MISCFigureCaptionHeaderBold8pt"/>
        </w:rPr>
        <w:t>.</w:t>
      </w:r>
      <w:r>
        <w:t xml:space="preserve"> </w:t>
      </w:r>
      <w:r w:rsidRPr="00D11833">
        <w:t>Create Virtual File Server - General</w:t>
      </w:r>
    </w:p>
    <w:p w14:paraId="61D0DD7E" w14:textId="77777777" w:rsidR="00D11833" w:rsidRPr="00D11833" w:rsidRDefault="00D11833" w:rsidP="00D11833">
      <w:pPr>
        <w:pStyle w:val="NumberedList-Level1"/>
        <w:rPr>
          <w:rFonts w:ascii="MetricHPE Semibold" w:hAnsi="MetricHPE Semibold"/>
          <w:color w:val="auto"/>
        </w:rPr>
      </w:pPr>
      <w:r w:rsidRPr="00D11833">
        <w:t>In the</w:t>
      </w:r>
      <w:r>
        <w:t xml:space="preserve"> </w:t>
      </w:r>
      <w:r w:rsidRPr="00D11833">
        <w:t>Storage Allocation Settings section, set the Provisioning to Thin Provisioned, select an appropriate CPG, in this instance FC_r1, and set the size, for example, 1 terabyte.</w:t>
      </w:r>
    </w:p>
    <w:p w14:paraId="4E3A7177" w14:textId="77777777" w:rsidR="00D11833" w:rsidRDefault="00D11833" w:rsidP="00D11833">
      <w:pPr>
        <w:pStyle w:val="FigureAfterspace"/>
        <w:rPr>
          <w:rStyle w:val="BoldEmpha"/>
        </w:rPr>
      </w:pPr>
      <w:r>
        <w:rPr>
          <w:noProof/>
        </w:rPr>
        <w:drawing>
          <wp:inline distT="0" distB="0" distL="0" distR="0" wp14:anchorId="28B65991" wp14:editId="3FF294BD">
            <wp:extent cx="5962650" cy="2743200"/>
            <wp:effectExtent l="0" t="0" r="0" b="0"/>
            <wp:docPr id="75" name="Picture 75" descr="&quot;Figure.  Create Virtual File Server - Storage Allocation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ot;Figure.  Create Virtual File Server - Storage Allocation Settings&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2743200"/>
                    </a:xfrm>
                    <a:prstGeom prst="rect">
                      <a:avLst/>
                    </a:prstGeom>
                    <a:noFill/>
                    <a:ln>
                      <a:noFill/>
                    </a:ln>
                  </pic:spPr>
                </pic:pic>
              </a:graphicData>
            </a:graphic>
          </wp:inline>
        </w:drawing>
      </w:r>
    </w:p>
    <w:p w14:paraId="565A494B" w14:textId="77777777" w:rsidR="00D11833"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323A76">
        <w:rPr>
          <w:rStyle w:val="MISCFigureCaptionHeaderBold8pt"/>
          <w:noProof/>
        </w:rPr>
        <w:t>9</w:t>
      </w:r>
      <w:r w:rsidRPr="00D11833">
        <w:rPr>
          <w:rStyle w:val="MISCFigureCaptionHeaderBold8pt"/>
        </w:rPr>
        <w:fldChar w:fldCharType="end"/>
      </w:r>
      <w:r w:rsidRPr="00D11833">
        <w:rPr>
          <w:rStyle w:val="MISCFigureCaptionHeaderBold8pt"/>
        </w:rPr>
        <w:t xml:space="preserve">. </w:t>
      </w:r>
      <w:r w:rsidRPr="00D11833">
        <w:t>Create Virtual File Server - Storage Allocation Settings</w:t>
      </w:r>
    </w:p>
    <w:p w14:paraId="24CC45F3" w14:textId="77777777" w:rsidR="00D11833" w:rsidRPr="00D11833" w:rsidRDefault="00D11833" w:rsidP="00D11833">
      <w:pPr>
        <w:pStyle w:val="NumberedList-Level1"/>
        <w:rPr>
          <w:rFonts w:ascii="MetricHPE Semibold" w:hAnsi="MetricHPE Semibold"/>
          <w:color w:val="auto"/>
        </w:rPr>
      </w:pPr>
      <w:r>
        <w:t xml:space="preserve">Add a </w:t>
      </w:r>
      <w:r w:rsidRPr="00D11833">
        <w:t>virtual IP address</w:t>
      </w:r>
    </w:p>
    <w:p w14:paraId="10CA38D0" w14:textId="77777777" w:rsidR="00D11833" w:rsidRDefault="00D11833" w:rsidP="00D11833">
      <w:pPr>
        <w:pStyle w:val="FigureAfterspace"/>
        <w:rPr>
          <w:rStyle w:val="BoldEmpha"/>
        </w:rPr>
      </w:pPr>
      <w:r>
        <w:rPr>
          <w:noProof/>
        </w:rPr>
        <w:lastRenderedPageBreak/>
        <w:drawing>
          <wp:inline distT="0" distB="0" distL="0" distR="0" wp14:anchorId="7DF1C3D4" wp14:editId="73F172B3">
            <wp:extent cx="6858000" cy="2659918"/>
            <wp:effectExtent l="0" t="0" r="0" b="7620"/>
            <wp:docPr id="76" name="Picture 76" descr="&quot;Figure.  Create Virtual File Server - Add Virtual IP Add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Figure.  Create Virtual File Server - Add Virtual IP Address&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659918"/>
                    </a:xfrm>
                    <a:prstGeom prst="rect">
                      <a:avLst/>
                    </a:prstGeom>
                    <a:noFill/>
                    <a:ln>
                      <a:noFill/>
                    </a:ln>
                  </pic:spPr>
                </pic:pic>
              </a:graphicData>
            </a:graphic>
          </wp:inline>
        </w:drawing>
      </w:r>
    </w:p>
    <w:p w14:paraId="2FF9219D" w14:textId="77777777" w:rsidR="00297BB0"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323A76">
        <w:rPr>
          <w:rStyle w:val="MISCFigureCaptionHeaderBold8pt"/>
          <w:noProof/>
        </w:rPr>
        <w:t>10</w:t>
      </w:r>
      <w:r w:rsidRPr="00D11833">
        <w:rPr>
          <w:rStyle w:val="MISCFigureCaptionHeaderBold8pt"/>
        </w:rPr>
        <w:fldChar w:fldCharType="end"/>
      </w:r>
      <w:r w:rsidRPr="00D11833">
        <w:rPr>
          <w:rStyle w:val="MISCFigureCaptionHeaderBold8pt"/>
        </w:rPr>
        <w:t xml:space="preserve">. </w:t>
      </w:r>
      <w:r w:rsidRPr="00D11833">
        <w:t>Create Virtual File Server - Add Virtual IP Address</w:t>
      </w:r>
    </w:p>
    <w:p w14:paraId="4F0B7067" w14:textId="5C1054A7" w:rsidR="00297BB0" w:rsidRDefault="00297BB0" w:rsidP="00D11833">
      <w:pPr>
        <w:pStyle w:val="MISCFigureCaptionHeader8pt"/>
      </w:pPr>
      <w:r w:rsidRPr="00297BB0">
        <w:t>These steps result in a Virtual File Server:</w:t>
      </w:r>
    </w:p>
    <w:p w14:paraId="798C730A" w14:textId="585C2AB8" w:rsidR="00297BB0" w:rsidRDefault="00297BB0" w:rsidP="00297BB0">
      <w:pPr>
        <w:pStyle w:val="FigureAfterspace"/>
      </w:pPr>
      <w:r>
        <w:rPr>
          <w:noProof/>
        </w:rPr>
        <w:drawing>
          <wp:inline distT="0" distB="0" distL="0" distR="0" wp14:anchorId="443EFFB1" wp14:editId="70F4A7A2">
            <wp:extent cx="6858000" cy="3289777"/>
            <wp:effectExtent l="0" t="0" r="0" b="6350"/>
            <wp:docPr id="80" name="Picture 80" descr="&quot;Figure.  Virtual File Ser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Figure.  Virtual File Server&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3289777"/>
                    </a:xfrm>
                    <a:prstGeom prst="rect">
                      <a:avLst/>
                    </a:prstGeom>
                    <a:noFill/>
                    <a:ln>
                      <a:noFill/>
                    </a:ln>
                  </pic:spPr>
                </pic:pic>
              </a:graphicData>
            </a:graphic>
          </wp:inline>
        </w:drawing>
      </w:r>
    </w:p>
    <w:p w14:paraId="74CFEC5B" w14:textId="53197E22"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323A76">
        <w:rPr>
          <w:rStyle w:val="MISCFigureCaptionHeaderBold8pt"/>
          <w:noProof/>
        </w:rPr>
        <w:t>11</w:t>
      </w:r>
      <w:r w:rsidRPr="00297BB0">
        <w:rPr>
          <w:rStyle w:val="MISCFigureCaptionHeaderBold8pt"/>
        </w:rPr>
        <w:fldChar w:fldCharType="end"/>
      </w:r>
      <w:r w:rsidRPr="00297BB0">
        <w:rPr>
          <w:rStyle w:val="MISCFigureCaptionHeaderBold8pt"/>
        </w:rPr>
        <w:t>.</w:t>
      </w:r>
      <w:r>
        <w:t xml:space="preserve"> </w:t>
      </w:r>
      <w:r w:rsidRPr="00297BB0">
        <w:t>Virtual File Server</w:t>
      </w:r>
    </w:p>
    <w:p w14:paraId="1408B5A5" w14:textId="62703D7E" w:rsidR="00297BB0" w:rsidRPr="00297BB0" w:rsidRDefault="00297BB0" w:rsidP="008958C5">
      <w:pPr>
        <w:pStyle w:val="BodyTextMetricHPELight10pt"/>
        <w:rPr>
          <w:rStyle w:val="BoldEmpha"/>
        </w:rPr>
      </w:pPr>
      <w:r w:rsidRPr="00297BB0">
        <w:rPr>
          <w:rStyle w:val="BoldEmpha"/>
        </w:rPr>
        <w:t>Create a File Store:</w:t>
      </w:r>
    </w:p>
    <w:p w14:paraId="00E1CE58" w14:textId="60D23CA6" w:rsidR="00297BB0" w:rsidRDefault="00297BB0" w:rsidP="000001BE">
      <w:pPr>
        <w:pStyle w:val="NumberedList-Level1"/>
        <w:numPr>
          <w:ilvl w:val="0"/>
          <w:numId w:val="32"/>
        </w:numPr>
      </w:pPr>
      <w:r w:rsidRPr="00297BB0">
        <w:t>In the General section, specify a name, in this instance HPE_filestore3par, and select the Virtual File Server that you just created.</w:t>
      </w:r>
    </w:p>
    <w:p w14:paraId="1CF9F7D6" w14:textId="5B5AE824" w:rsidR="00297BB0" w:rsidRDefault="00297BB0" w:rsidP="00297BB0">
      <w:pPr>
        <w:pStyle w:val="FigureAfterspace"/>
      </w:pPr>
      <w:r>
        <w:rPr>
          <w:noProof/>
        </w:rPr>
        <w:lastRenderedPageBreak/>
        <w:drawing>
          <wp:inline distT="0" distB="0" distL="0" distR="0" wp14:anchorId="179CD113" wp14:editId="5DAD45C8">
            <wp:extent cx="6153150" cy="3257550"/>
            <wp:effectExtent l="0" t="0" r="0" b="0"/>
            <wp:docPr id="81" name="Picture 81" descr="&quot;Figure.  Create File Sto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Figure.  Create File Store - General&qu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3150" cy="3257550"/>
                    </a:xfrm>
                    <a:prstGeom prst="rect">
                      <a:avLst/>
                    </a:prstGeom>
                    <a:noFill/>
                    <a:ln>
                      <a:noFill/>
                    </a:ln>
                  </pic:spPr>
                </pic:pic>
              </a:graphicData>
            </a:graphic>
          </wp:inline>
        </w:drawing>
      </w:r>
    </w:p>
    <w:p w14:paraId="498888CA" w14:textId="5B17633F"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323A76">
        <w:rPr>
          <w:rStyle w:val="MISCFigureCaptionHeaderBold8pt"/>
          <w:noProof/>
        </w:rPr>
        <w:t>12</w:t>
      </w:r>
      <w:r w:rsidRPr="00297BB0">
        <w:rPr>
          <w:rStyle w:val="MISCFigureCaptionHeaderBold8pt"/>
        </w:rPr>
        <w:fldChar w:fldCharType="end"/>
      </w:r>
      <w:r w:rsidRPr="00297BB0">
        <w:rPr>
          <w:rStyle w:val="MISCFigureCaptionHeaderBold8pt"/>
        </w:rPr>
        <w:t>.</w:t>
      </w:r>
      <w:r w:rsidRPr="00297BB0">
        <w:t xml:space="preserve"> Create File Store </w:t>
      </w:r>
      <w:r>
        <w:t>–</w:t>
      </w:r>
      <w:r w:rsidRPr="00297BB0">
        <w:t xml:space="preserve"> General</w:t>
      </w:r>
    </w:p>
    <w:p w14:paraId="0A89E92A" w14:textId="30021499" w:rsidR="00297BB0" w:rsidRDefault="00297BB0" w:rsidP="00297BB0">
      <w:pPr>
        <w:pStyle w:val="NumberedList-Level1"/>
      </w:pPr>
      <w:r w:rsidRPr="00297BB0">
        <w:t>Use the default Security settings:</w:t>
      </w:r>
    </w:p>
    <w:p w14:paraId="6BD95DB8" w14:textId="68932FAD" w:rsidR="00297BB0" w:rsidRDefault="00297BB0" w:rsidP="00297BB0">
      <w:pPr>
        <w:pStyle w:val="FigureAfterspace"/>
      </w:pPr>
      <w:r w:rsidRPr="00297BB0">
        <w:rPr>
          <w:noProof/>
        </w:rPr>
        <w:drawing>
          <wp:inline distT="0" distB="0" distL="0" distR="0" wp14:anchorId="48E6B9BB" wp14:editId="6752A50F">
            <wp:extent cx="6115050" cy="2543175"/>
            <wp:effectExtent l="0" t="0" r="0" b="9525"/>
            <wp:docPr id="82" name="Picture 82" descr="&quot;Figure.  Create File Store - Secur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ot;Figure.  Create File Store - Security&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2543175"/>
                    </a:xfrm>
                    <a:prstGeom prst="rect">
                      <a:avLst/>
                    </a:prstGeom>
                    <a:noFill/>
                    <a:ln>
                      <a:noFill/>
                    </a:ln>
                  </pic:spPr>
                </pic:pic>
              </a:graphicData>
            </a:graphic>
          </wp:inline>
        </w:drawing>
      </w:r>
    </w:p>
    <w:p w14:paraId="7347483D" w14:textId="70E275C9"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323A76">
        <w:rPr>
          <w:rStyle w:val="MISCFigureCaptionHeaderBold8pt"/>
          <w:noProof/>
        </w:rPr>
        <w:t>13</w:t>
      </w:r>
      <w:r w:rsidRPr="00297BB0">
        <w:rPr>
          <w:rStyle w:val="MISCFigureCaptionHeaderBold8pt"/>
        </w:rPr>
        <w:fldChar w:fldCharType="end"/>
      </w:r>
      <w:r w:rsidRPr="00297BB0">
        <w:rPr>
          <w:rStyle w:val="MISCFigureCaptionHeaderBold8pt"/>
        </w:rPr>
        <w:t xml:space="preserve">. </w:t>
      </w:r>
      <w:r w:rsidRPr="00297BB0">
        <w:t xml:space="preserve">Create File Store </w:t>
      </w:r>
      <w:r>
        <w:t>–</w:t>
      </w:r>
      <w:r w:rsidRPr="00297BB0">
        <w:t xml:space="preserve"> Security</w:t>
      </w:r>
    </w:p>
    <w:p w14:paraId="2B7AA93B" w14:textId="0B33FC2F" w:rsidR="00297BB0" w:rsidRDefault="00297BB0" w:rsidP="008958C5">
      <w:pPr>
        <w:pStyle w:val="BodyTextMetricHPELight10pt"/>
      </w:pPr>
      <w:r w:rsidRPr="00297BB0">
        <w:t>These steps result in the File Store shown below:</w:t>
      </w:r>
    </w:p>
    <w:p w14:paraId="645E4E4B" w14:textId="1DFCB55E" w:rsidR="00297BB0" w:rsidRDefault="00297BB0" w:rsidP="00297BB0">
      <w:pPr>
        <w:pStyle w:val="FigureAfterspace"/>
      </w:pPr>
      <w:r>
        <w:rPr>
          <w:noProof/>
        </w:rPr>
        <w:lastRenderedPageBreak/>
        <w:drawing>
          <wp:inline distT="0" distB="0" distL="0" distR="0" wp14:anchorId="5C6880FD" wp14:editId="2435C494">
            <wp:extent cx="6858000" cy="3803073"/>
            <wp:effectExtent l="0" t="0" r="0" b="6985"/>
            <wp:docPr id="83" name="Picture 83" descr="&quot;Figure.  File Sto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Figure.  File Store&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3803073"/>
                    </a:xfrm>
                    <a:prstGeom prst="rect">
                      <a:avLst/>
                    </a:prstGeom>
                    <a:noFill/>
                    <a:ln>
                      <a:noFill/>
                    </a:ln>
                  </pic:spPr>
                </pic:pic>
              </a:graphicData>
            </a:graphic>
          </wp:inline>
        </w:drawing>
      </w:r>
    </w:p>
    <w:p w14:paraId="3DC32C78" w14:textId="420D6A5A"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323A76">
        <w:rPr>
          <w:rStyle w:val="MISCFigureCaptionHeaderBold8pt"/>
          <w:noProof/>
        </w:rPr>
        <w:t>14</w:t>
      </w:r>
      <w:r w:rsidRPr="00297BB0">
        <w:rPr>
          <w:rStyle w:val="MISCFigureCaptionHeaderBold8pt"/>
        </w:rPr>
        <w:fldChar w:fldCharType="end"/>
      </w:r>
      <w:r w:rsidRPr="00297BB0">
        <w:rPr>
          <w:rStyle w:val="MISCFigureCaptionHeaderBold8pt"/>
        </w:rPr>
        <w:t>.</w:t>
      </w:r>
      <w:r>
        <w:t xml:space="preserve"> </w:t>
      </w:r>
      <w:r w:rsidRPr="00297BB0">
        <w:t>File Store</w:t>
      </w:r>
    </w:p>
    <w:p w14:paraId="3ACD89BE" w14:textId="10E45409" w:rsidR="00297BB0" w:rsidRPr="00297BB0" w:rsidRDefault="00297BB0" w:rsidP="008958C5">
      <w:pPr>
        <w:pStyle w:val="BodyTextMetricHPELight10pt"/>
        <w:rPr>
          <w:rStyle w:val="BoldEmpha"/>
        </w:rPr>
      </w:pPr>
      <w:r w:rsidRPr="00297BB0">
        <w:rPr>
          <w:rStyle w:val="BoldEmpha"/>
        </w:rPr>
        <w:t>Create a File Share:</w:t>
      </w:r>
    </w:p>
    <w:p w14:paraId="2278850F" w14:textId="74163C49" w:rsidR="00297BB0" w:rsidRDefault="00297BB0" w:rsidP="000001BE">
      <w:pPr>
        <w:pStyle w:val="NumberedList-Level1"/>
        <w:numPr>
          <w:ilvl w:val="0"/>
          <w:numId w:val="33"/>
        </w:numPr>
      </w:pPr>
      <w:r w:rsidRPr="00297BB0">
        <w:t>In the General section of the Create File Share dialog, set the share type to NFS Share and set a share name, for example, hpe_fileshare3par.</w:t>
      </w:r>
    </w:p>
    <w:p w14:paraId="5F2D2340" w14:textId="3950E7D9" w:rsidR="00297BB0" w:rsidRDefault="00297BB0" w:rsidP="00297BB0">
      <w:pPr>
        <w:pStyle w:val="FigureAfterspace"/>
      </w:pPr>
      <w:r>
        <w:rPr>
          <w:noProof/>
        </w:rPr>
        <w:drawing>
          <wp:inline distT="0" distB="0" distL="0" distR="0" wp14:anchorId="63059026" wp14:editId="1D6EA8DD">
            <wp:extent cx="6553200" cy="2838450"/>
            <wp:effectExtent l="0" t="0" r="0" b="0"/>
            <wp:docPr id="84" name="Picture 84" descr="&quot;Figure.  Create File Sha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uot;Figure.  Create File Share - General&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53200" cy="2838450"/>
                    </a:xfrm>
                    <a:prstGeom prst="rect">
                      <a:avLst/>
                    </a:prstGeom>
                    <a:noFill/>
                    <a:ln>
                      <a:noFill/>
                    </a:ln>
                  </pic:spPr>
                </pic:pic>
              </a:graphicData>
            </a:graphic>
          </wp:inline>
        </w:drawing>
      </w:r>
    </w:p>
    <w:p w14:paraId="6FDB4732" w14:textId="27A78574" w:rsidR="00297BB0" w:rsidRDefault="00297BB0"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323A76">
        <w:rPr>
          <w:rStyle w:val="MISCFigureCaptionHeaderBold8pt"/>
          <w:noProof/>
        </w:rPr>
        <w:t>15</w:t>
      </w:r>
      <w:r w:rsidRPr="008958C5">
        <w:rPr>
          <w:rStyle w:val="MISCFigureCaptionHeaderBold8pt"/>
        </w:rPr>
        <w:fldChar w:fldCharType="end"/>
      </w:r>
      <w:r w:rsidRPr="008958C5">
        <w:rPr>
          <w:rStyle w:val="MISCFigureCaptionHeaderBold8pt"/>
        </w:rPr>
        <w:t>.</w:t>
      </w:r>
      <w:r>
        <w:t xml:space="preserve"> </w:t>
      </w:r>
      <w:r w:rsidRPr="00297BB0">
        <w:t xml:space="preserve">Create File Share </w:t>
      </w:r>
      <w:r w:rsidR="008958C5">
        <w:t>–</w:t>
      </w:r>
      <w:r w:rsidRPr="00297BB0">
        <w:t xml:space="preserve"> General</w:t>
      </w:r>
    </w:p>
    <w:p w14:paraId="3DE7FBA4" w14:textId="0B013F98" w:rsidR="008958C5" w:rsidRDefault="008958C5" w:rsidP="008958C5">
      <w:pPr>
        <w:pStyle w:val="NumberedList-Level1"/>
      </w:pPr>
      <w:r w:rsidRPr="008958C5">
        <w:lastRenderedPageBreak/>
        <w:t xml:space="preserve">In the Share Path section, select the virtual file server and file store that you created earlier and set the sub-directory to </w:t>
      </w:r>
      <w:r w:rsidRPr="008958C5">
        <w:rPr>
          <w:rStyle w:val="CodingLanguage"/>
        </w:rPr>
        <w:t>k8s</w:t>
      </w:r>
      <w:r w:rsidRPr="008958C5">
        <w:t>.</w:t>
      </w:r>
    </w:p>
    <w:p w14:paraId="6D3151EC" w14:textId="381F06CB" w:rsidR="00297BB0" w:rsidRDefault="008958C5" w:rsidP="008958C5">
      <w:pPr>
        <w:pStyle w:val="FigureAfterspace"/>
      </w:pPr>
      <w:r>
        <w:rPr>
          <w:noProof/>
        </w:rPr>
        <w:drawing>
          <wp:inline distT="0" distB="0" distL="0" distR="0" wp14:anchorId="05B65ABF" wp14:editId="05A32559">
            <wp:extent cx="6858000" cy="2907497"/>
            <wp:effectExtent l="0" t="0" r="0" b="7620"/>
            <wp:docPr id="85" name="Picture 85" descr="&quot;Figure.  Create File Share - Share Pat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Figure.  Create File Share - Share Path&q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907497"/>
                    </a:xfrm>
                    <a:prstGeom prst="rect">
                      <a:avLst/>
                    </a:prstGeom>
                    <a:noFill/>
                    <a:ln>
                      <a:noFill/>
                    </a:ln>
                  </pic:spPr>
                </pic:pic>
              </a:graphicData>
            </a:graphic>
          </wp:inline>
        </w:drawing>
      </w:r>
    </w:p>
    <w:p w14:paraId="5EDC86CB" w14:textId="19BDC104"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323A76">
        <w:rPr>
          <w:rStyle w:val="MISCFigureCaptionHeaderBold8pt"/>
          <w:noProof/>
        </w:rPr>
        <w:t>16</w:t>
      </w:r>
      <w:r w:rsidRPr="008958C5">
        <w:rPr>
          <w:rStyle w:val="MISCFigureCaptionHeaderBold8pt"/>
        </w:rPr>
        <w:fldChar w:fldCharType="end"/>
      </w:r>
      <w:r w:rsidRPr="008958C5">
        <w:rPr>
          <w:rStyle w:val="MISCFigureCaptionHeaderBold8pt"/>
        </w:rPr>
        <w:t xml:space="preserve">. </w:t>
      </w:r>
      <w:r w:rsidRPr="008958C5">
        <w:t>Create File Share - Share Path</w:t>
      </w:r>
    </w:p>
    <w:p w14:paraId="1820B97B" w14:textId="636C1D79" w:rsidR="00297BB0" w:rsidRDefault="008958C5" w:rsidP="008958C5">
      <w:pPr>
        <w:pStyle w:val="NumberedList-Level1"/>
      </w:pPr>
      <w:r w:rsidRPr="008958C5">
        <w:t>In the Additional Settings section, set the Permission to Read/Write allowed and the Privilege to root squashing is off (no root squash):</w:t>
      </w:r>
    </w:p>
    <w:p w14:paraId="2E165D64" w14:textId="17941B27" w:rsidR="008958C5" w:rsidRDefault="008958C5" w:rsidP="008958C5">
      <w:pPr>
        <w:pStyle w:val="FigureAfterspace"/>
      </w:pPr>
      <w:r>
        <w:rPr>
          <w:noProof/>
        </w:rPr>
        <w:drawing>
          <wp:inline distT="0" distB="0" distL="0" distR="0" wp14:anchorId="7A043E89" wp14:editId="7C92675B">
            <wp:extent cx="6343650" cy="3419475"/>
            <wp:effectExtent l="0" t="0" r="0" b="9525"/>
            <wp:docPr id="86" name="Picture 86" descr="&quot;Figure.  Create File Share - Additional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Figure.  Create File Share - Additional Settings&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3650" cy="3419475"/>
                    </a:xfrm>
                    <a:prstGeom prst="rect">
                      <a:avLst/>
                    </a:prstGeom>
                    <a:noFill/>
                    <a:ln>
                      <a:noFill/>
                    </a:ln>
                  </pic:spPr>
                </pic:pic>
              </a:graphicData>
            </a:graphic>
          </wp:inline>
        </w:drawing>
      </w:r>
    </w:p>
    <w:p w14:paraId="27E25BD8" w14:textId="07BA9E63"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323A76">
        <w:rPr>
          <w:rStyle w:val="MISCFigureCaptionHeaderBold8pt"/>
          <w:noProof/>
        </w:rPr>
        <w:t>17</w:t>
      </w:r>
      <w:r w:rsidRPr="008958C5">
        <w:rPr>
          <w:rStyle w:val="MISCFigureCaptionHeaderBold8pt"/>
        </w:rPr>
        <w:fldChar w:fldCharType="end"/>
      </w:r>
      <w:r w:rsidRPr="008958C5">
        <w:rPr>
          <w:rStyle w:val="MISCFigureCaptionHeaderBold8pt"/>
        </w:rPr>
        <w:t>.</w:t>
      </w:r>
      <w:r>
        <w:t xml:space="preserve"> </w:t>
      </w:r>
      <w:r w:rsidRPr="008958C5">
        <w:t>Create File Share - Additional Settings</w:t>
      </w:r>
    </w:p>
    <w:p w14:paraId="3A786925" w14:textId="6A3AA52F" w:rsidR="00297BB0" w:rsidRDefault="008958C5" w:rsidP="008958C5">
      <w:pPr>
        <w:pStyle w:val="BodyTextMetricHPELight10pt"/>
      </w:pPr>
      <w:r w:rsidRPr="008958C5">
        <w:t>The overview for the created File Share is shown below and contains the information you need to specify the configuration variables.</w:t>
      </w:r>
    </w:p>
    <w:p w14:paraId="66DFF4C8" w14:textId="5793C635" w:rsidR="008958C5" w:rsidRDefault="008958C5" w:rsidP="008958C5">
      <w:pPr>
        <w:pStyle w:val="FigureAfterspace"/>
      </w:pPr>
      <w:r>
        <w:rPr>
          <w:noProof/>
        </w:rPr>
        <w:lastRenderedPageBreak/>
        <w:drawing>
          <wp:inline distT="0" distB="0" distL="0" distR="0" wp14:anchorId="10885969" wp14:editId="685509B6">
            <wp:extent cx="6858000" cy="3679902"/>
            <wp:effectExtent l="0" t="0" r="0" b="0"/>
            <wp:docPr id="105" name="Picture 105" descr="&quot;Figure.  File Sha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Figure.  File Share&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679902"/>
                    </a:xfrm>
                    <a:prstGeom prst="rect">
                      <a:avLst/>
                    </a:prstGeom>
                    <a:noFill/>
                    <a:ln>
                      <a:noFill/>
                    </a:ln>
                  </pic:spPr>
                </pic:pic>
              </a:graphicData>
            </a:graphic>
          </wp:inline>
        </w:drawing>
      </w:r>
    </w:p>
    <w:p w14:paraId="216285B4" w14:textId="0DDAC429"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323A76">
        <w:rPr>
          <w:rStyle w:val="MISCFigureCaptionHeaderBold8pt"/>
          <w:noProof/>
        </w:rPr>
        <w:t>18</w:t>
      </w:r>
      <w:r w:rsidRPr="008958C5">
        <w:rPr>
          <w:rStyle w:val="MISCFigureCaptionHeaderBold8pt"/>
        </w:rPr>
        <w:fldChar w:fldCharType="end"/>
      </w:r>
      <w:r w:rsidRPr="008958C5">
        <w:rPr>
          <w:rStyle w:val="MISCFigureCaptionHeaderBold8pt"/>
        </w:rPr>
        <w:t>.</w:t>
      </w:r>
      <w:r>
        <w:t xml:space="preserve"> </w:t>
      </w:r>
      <w:r w:rsidRPr="008958C5">
        <w:t>File Share</w:t>
      </w:r>
    </w:p>
    <w:p w14:paraId="1CA4215A" w14:textId="0436D1AB" w:rsidR="008958C5" w:rsidRDefault="00126612" w:rsidP="00126612">
      <w:pPr>
        <w:pStyle w:val="Heading3"/>
      </w:pPr>
      <w:r w:rsidRPr="00126612">
        <w:t>Configurating NFS on HPE 3PAR for post-deployment verification</w:t>
      </w:r>
    </w:p>
    <w:p w14:paraId="461632CF" w14:textId="41F651D9" w:rsidR="00126612" w:rsidRDefault="00126612" w:rsidP="00126612">
      <w:pPr>
        <w:pStyle w:val="BodyTextMetricHPELight10pt"/>
      </w:pPr>
      <w:r w:rsidRPr="00126612">
        <w:t>In this example, it is assumed that the relevant variables are configured as follows:</w:t>
      </w:r>
    </w:p>
    <w:p w14:paraId="21AEBFE9" w14:textId="04E04521" w:rsidR="00126612" w:rsidRPr="00126612" w:rsidRDefault="00126612" w:rsidP="00126612">
      <w:pPr>
        <w:pStyle w:val="MISCTableCaptionHeader8pt"/>
      </w:pPr>
      <w:r w:rsidRPr="00126612">
        <w:rPr>
          <w:rStyle w:val="MISCTableCaptionHeaderBold8pt"/>
        </w:rPr>
        <w:t xml:space="preserve">Table </w:t>
      </w:r>
      <w:r w:rsidRPr="00126612">
        <w:rPr>
          <w:rStyle w:val="MISCTableCaptionHeaderBold8pt"/>
        </w:rPr>
        <w:fldChar w:fldCharType="begin"/>
      </w:r>
      <w:r w:rsidRPr="00126612">
        <w:rPr>
          <w:rStyle w:val="MISCTableCaptionHeaderBold8pt"/>
        </w:rPr>
        <w:instrText xml:space="preserve"> SEQ Table \* ARABIC </w:instrText>
      </w:r>
      <w:r w:rsidRPr="00126612">
        <w:rPr>
          <w:rStyle w:val="MISCTableCaptionHeaderBold8pt"/>
        </w:rPr>
        <w:fldChar w:fldCharType="separate"/>
      </w:r>
      <w:r w:rsidR="00323A76">
        <w:rPr>
          <w:rStyle w:val="MISCTableCaptionHeaderBold8pt"/>
          <w:noProof/>
        </w:rPr>
        <w:t>15</w:t>
      </w:r>
      <w:r w:rsidRPr="00126612">
        <w:rPr>
          <w:rStyle w:val="MISCTableCaptionHeaderBold8pt"/>
        </w:rPr>
        <w:fldChar w:fldCharType="end"/>
      </w:r>
      <w:r w:rsidRPr="00126612">
        <w:rPr>
          <w:rStyle w:val="MISCTableCaptionHeaderBold8pt"/>
        </w:rPr>
        <w:t>.</w:t>
      </w:r>
      <w:r>
        <w:t xml:space="preserve"> </w:t>
      </w:r>
      <w:r w:rsidRPr="00126612">
        <w:t>NFS on HPE 3PAR</w:t>
      </w:r>
      <w:r>
        <w:t xml:space="preserve"> configuration</w:t>
      </w:r>
    </w:p>
    <w:tbl>
      <w:tblPr>
        <w:tblStyle w:val="TableGrid"/>
        <w:tblW w:w="73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4500"/>
      </w:tblGrid>
      <w:tr w:rsidR="00126612" w14:paraId="47BA0644" w14:textId="77777777" w:rsidTr="00126612">
        <w:trPr>
          <w:cantSplit/>
        </w:trPr>
        <w:tc>
          <w:tcPr>
            <w:tcW w:w="2880" w:type="dxa"/>
            <w:tcBorders>
              <w:top w:val="nil"/>
              <w:bottom w:val="single" w:sz="36" w:space="0" w:color="00B388"/>
            </w:tcBorders>
          </w:tcPr>
          <w:p w14:paraId="76DC6744" w14:textId="77777777" w:rsidR="00126612" w:rsidRDefault="00126612" w:rsidP="005511D6">
            <w:pPr>
              <w:pStyle w:val="TableSubhead8pt"/>
            </w:pPr>
            <w:r>
              <w:t>Variable</w:t>
            </w:r>
          </w:p>
        </w:tc>
        <w:tc>
          <w:tcPr>
            <w:tcW w:w="4500" w:type="dxa"/>
            <w:tcBorders>
              <w:top w:val="nil"/>
              <w:bottom w:val="single" w:sz="36" w:space="0" w:color="00B388"/>
            </w:tcBorders>
          </w:tcPr>
          <w:p w14:paraId="00729B3C" w14:textId="77777777" w:rsidR="00126612" w:rsidRDefault="00126612" w:rsidP="005511D6">
            <w:pPr>
              <w:pStyle w:val="TableSubhead8pt"/>
            </w:pPr>
            <w:r w:rsidRPr="00435426">
              <w:t>Value</w:t>
            </w:r>
          </w:p>
        </w:tc>
      </w:tr>
      <w:tr w:rsidR="00126612" w14:paraId="1848C968" w14:textId="77777777" w:rsidTr="00126612">
        <w:trPr>
          <w:cantSplit/>
        </w:trPr>
        <w:tc>
          <w:tcPr>
            <w:tcW w:w="2880" w:type="dxa"/>
          </w:tcPr>
          <w:p w14:paraId="468F44C2" w14:textId="77777777" w:rsidR="00126612" w:rsidRDefault="00126612" w:rsidP="005511D6">
            <w:pPr>
              <w:pStyle w:val="TableBody8pt"/>
            </w:pPr>
            <w:r w:rsidRPr="005F7101">
              <w:t>nfs_provisioner_namespace</w:t>
            </w:r>
          </w:p>
        </w:tc>
        <w:tc>
          <w:tcPr>
            <w:tcW w:w="4500" w:type="dxa"/>
          </w:tcPr>
          <w:p w14:paraId="014D948E" w14:textId="77777777" w:rsidR="00126612" w:rsidRDefault="00126612" w:rsidP="005511D6">
            <w:pPr>
              <w:pStyle w:val="TableBody8pt"/>
            </w:pPr>
            <w:r w:rsidRPr="005F7101">
              <w:rPr>
                <w:rStyle w:val="CodingLanguage"/>
              </w:rPr>
              <w:t>nfsstorage</w:t>
            </w:r>
          </w:p>
        </w:tc>
      </w:tr>
      <w:tr w:rsidR="00126612" w14:paraId="27E9EF15" w14:textId="77777777" w:rsidTr="00126612">
        <w:trPr>
          <w:cantSplit/>
        </w:trPr>
        <w:tc>
          <w:tcPr>
            <w:tcW w:w="2880" w:type="dxa"/>
          </w:tcPr>
          <w:p w14:paraId="3B6348A4" w14:textId="77777777" w:rsidR="00126612" w:rsidRPr="00435426" w:rsidRDefault="00126612" w:rsidP="005511D6">
            <w:pPr>
              <w:pStyle w:val="TableBody8pt"/>
            </w:pPr>
            <w:r w:rsidRPr="00435426">
              <w:t>nfs_provisioner_role</w:t>
            </w:r>
          </w:p>
        </w:tc>
        <w:tc>
          <w:tcPr>
            <w:tcW w:w="4500" w:type="dxa"/>
          </w:tcPr>
          <w:p w14:paraId="6AE680D9" w14:textId="327E6D78" w:rsidR="00126612" w:rsidRPr="00435426" w:rsidRDefault="00126612" w:rsidP="005511D6">
            <w:pPr>
              <w:pStyle w:val="TableBody8pt"/>
              <w:rPr>
                <w:rStyle w:val="CodingLanguage"/>
              </w:rPr>
            </w:pPr>
            <w:r w:rsidRPr="00435426">
              <w:rPr>
                <w:rStyle w:val="CodingLanguage"/>
              </w:rPr>
              <w:t>nfs-provisioner-runner</w:t>
            </w:r>
            <w:r>
              <w:rPr>
                <w:rStyle w:val="CodingLanguage"/>
              </w:rPr>
              <w:t>-3par</w:t>
            </w:r>
          </w:p>
        </w:tc>
      </w:tr>
      <w:tr w:rsidR="00126612" w14:paraId="1A4E6526" w14:textId="77777777" w:rsidTr="00126612">
        <w:trPr>
          <w:cantSplit/>
        </w:trPr>
        <w:tc>
          <w:tcPr>
            <w:tcW w:w="2880" w:type="dxa"/>
          </w:tcPr>
          <w:p w14:paraId="5485C1FC" w14:textId="77777777" w:rsidR="00126612" w:rsidRPr="00435426" w:rsidRDefault="00126612" w:rsidP="005511D6">
            <w:pPr>
              <w:pStyle w:val="TableBody8pt"/>
            </w:pPr>
            <w:r w:rsidRPr="005F7101">
              <w:t>nfs_provisioner_serviceaccount</w:t>
            </w:r>
          </w:p>
        </w:tc>
        <w:tc>
          <w:tcPr>
            <w:tcW w:w="4500" w:type="dxa"/>
          </w:tcPr>
          <w:p w14:paraId="2A6FB3B8" w14:textId="77777777" w:rsidR="00126612" w:rsidRPr="00435426" w:rsidRDefault="00126612" w:rsidP="005511D6">
            <w:pPr>
              <w:pStyle w:val="TableBody8pt"/>
              <w:rPr>
                <w:rStyle w:val="CodingLanguage"/>
              </w:rPr>
            </w:pPr>
            <w:r w:rsidRPr="005F7101">
              <w:rPr>
                <w:rStyle w:val="CodingLanguage"/>
              </w:rPr>
              <w:t>nfs-provisioner</w:t>
            </w:r>
          </w:p>
        </w:tc>
      </w:tr>
      <w:tr w:rsidR="00126612" w14:paraId="317E6EAF" w14:textId="77777777" w:rsidTr="00126612">
        <w:trPr>
          <w:cantSplit/>
        </w:trPr>
        <w:tc>
          <w:tcPr>
            <w:tcW w:w="2880" w:type="dxa"/>
          </w:tcPr>
          <w:p w14:paraId="4C8B2B56" w14:textId="77777777" w:rsidR="00126612" w:rsidRDefault="00126612" w:rsidP="005511D6">
            <w:pPr>
              <w:pStyle w:val="TableBody8pt"/>
            </w:pPr>
            <w:r w:rsidRPr="00435426">
              <w:t>nfs_provisioner_name</w:t>
            </w:r>
          </w:p>
        </w:tc>
        <w:tc>
          <w:tcPr>
            <w:tcW w:w="4500" w:type="dxa"/>
          </w:tcPr>
          <w:p w14:paraId="120A557E" w14:textId="373A6C8F" w:rsidR="00126612" w:rsidRDefault="00126612" w:rsidP="005511D6">
            <w:pPr>
              <w:pStyle w:val="TableBody8pt"/>
            </w:pPr>
            <w:r w:rsidRPr="00435426">
              <w:rPr>
                <w:rStyle w:val="CodingLanguage"/>
              </w:rPr>
              <w:t>hpe.com/nfs</w:t>
            </w:r>
            <w:r>
              <w:t xml:space="preserve"> -3par</w:t>
            </w:r>
          </w:p>
        </w:tc>
      </w:tr>
      <w:tr w:rsidR="00126612" w14:paraId="43ABE65F" w14:textId="77777777" w:rsidTr="00126612">
        <w:trPr>
          <w:cantSplit/>
        </w:trPr>
        <w:tc>
          <w:tcPr>
            <w:tcW w:w="2880" w:type="dxa"/>
          </w:tcPr>
          <w:p w14:paraId="5A68F3FC" w14:textId="77777777" w:rsidR="00126612" w:rsidRDefault="00126612" w:rsidP="005511D6">
            <w:pPr>
              <w:pStyle w:val="TableBody8pt"/>
            </w:pPr>
            <w:r w:rsidRPr="00435426">
              <w:t>nfs_provisioner_storage_class_name</w:t>
            </w:r>
          </w:p>
        </w:tc>
        <w:tc>
          <w:tcPr>
            <w:tcW w:w="4500" w:type="dxa"/>
          </w:tcPr>
          <w:p w14:paraId="0764DE2C" w14:textId="57638D3A" w:rsidR="00126612" w:rsidRDefault="00126612" w:rsidP="005511D6">
            <w:pPr>
              <w:pStyle w:val="TableBody8pt"/>
            </w:pPr>
            <w:r w:rsidRPr="00435426">
              <w:rPr>
                <w:rStyle w:val="CodingLanguage"/>
              </w:rPr>
              <w:t>nfs</w:t>
            </w:r>
            <w:r>
              <w:t xml:space="preserve"> -3par</w:t>
            </w:r>
          </w:p>
        </w:tc>
      </w:tr>
      <w:tr w:rsidR="00126612" w14:paraId="2150C4E6" w14:textId="77777777" w:rsidTr="00126612">
        <w:trPr>
          <w:cantSplit/>
        </w:trPr>
        <w:tc>
          <w:tcPr>
            <w:tcW w:w="2880" w:type="dxa"/>
          </w:tcPr>
          <w:p w14:paraId="34B1A0AE" w14:textId="77777777" w:rsidR="00126612" w:rsidRDefault="00126612" w:rsidP="005511D6">
            <w:pPr>
              <w:pStyle w:val="TableBody8pt"/>
            </w:pPr>
            <w:r w:rsidRPr="00435426">
              <w:t>nfs_provisioner_server_ip</w:t>
            </w:r>
          </w:p>
        </w:tc>
        <w:tc>
          <w:tcPr>
            <w:tcW w:w="4500" w:type="dxa"/>
          </w:tcPr>
          <w:p w14:paraId="1D6E08B5" w14:textId="1384142C" w:rsidR="00126612" w:rsidRPr="00520D3C" w:rsidRDefault="00126612" w:rsidP="005511D6">
            <w:pPr>
              <w:pStyle w:val="TableBody8pt"/>
              <w:rPr>
                <w:rStyle w:val="CodingLanguage"/>
              </w:rPr>
            </w:pPr>
            <w:r w:rsidRPr="00126612">
              <w:rPr>
                <w:rStyle w:val="CodingLanguage"/>
              </w:rPr>
              <w:t>hpe_vfs3par.cloudra.local</w:t>
            </w:r>
          </w:p>
        </w:tc>
      </w:tr>
      <w:tr w:rsidR="00126612" w14:paraId="4E1C65E9" w14:textId="77777777" w:rsidTr="00126612">
        <w:trPr>
          <w:cantSplit/>
        </w:trPr>
        <w:tc>
          <w:tcPr>
            <w:tcW w:w="2880" w:type="dxa"/>
          </w:tcPr>
          <w:p w14:paraId="329E676C" w14:textId="77777777" w:rsidR="00126612" w:rsidRDefault="00126612" w:rsidP="005511D6">
            <w:pPr>
              <w:pStyle w:val="TableBody8pt"/>
            </w:pPr>
            <w:r w:rsidRPr="00435426">
              <w:t>nfs_provisioner_server_share</w:t>
            </w:r>
          </w:p>
        </w:tc>
        <w:tc>
          <w:tcPr>
            <w:tcW w:w="4500" w:type="dxa"/>
          </w:tcPr>
          <w:p w14:paraId="01F27919" w14:textId="244BF482" w:rsidR="00126612" w:rsidRPr="00520D3C" w:rsidRDefault="00126612" w:rsidP="005511D6">
            <w:pPr>
              <w:pStyle w:val="TableBody8pt"/>
              <w:rPr>
                <w:rStyle w:val="CodingLanguage"/>
              </w:rPr>
            </w:pPr>
            <w:r w:rsidRPr="00126612">
              <w:rPr>
                <w:rStyle w:val="CodingLanguage"/>
              </w:rPr>
              <w:t>/hpe_vfs3par/hpe_vfs3par/hpe_filestore3par/k8s</w:t>
            </w:r>
          </w:p>
        </w:tc>
      </w:tr>
      <w:tr w:rsidR="00126612" w14:paraId="5E17E40B" w14:textId="77777777" w:rsidTr="00126612">
        <w:trPr>
          <w:cantSplit/>
        </w:trPr>
        <w:tc>
          <w:tcPr>
            <w:tcW w:w="2880" w:type="dxa"/>
          </w:tcPr>
          <w:p w14:paraId="2E292A72" w14:textId="7A40466F" w:rsidR="00126612" w:rsidRPr="00435426" w:rsidRDefault="00126612" w:rsidP="005511D6">
            <w:pPr>
              <w:pStyle w:val="TableBody8pt"/>
            </w:pPr>
            <w:r w:rsidRPr="00126612">
              <w:t>nfs_mount_options</w:t>
            </w:r>
          </w:p>
        </w:tc>
        <w:tc>
          <w:tcPr>
            <w:tcW w:w="4500" w:type="dxa"/>
          </w:tcPr>
          <w:p w14:paraId="7C4E2CC1" w14:textId="541E9BE5" w:rsidR="00126612" w:rsidRPr="00520D3C" w:rsidRDefault="00126612" w:rsidP="005511D6">
            <w:pPr>
              <w:pStyle w:val="TableBody8pt"/>
              <w:rPr>
                <w:rStyle w:val="CodingLanguage"/>
              </w:rPr>
            </w:pPr>
            <w:r w:rsidRPr="00126612">
              <w:rPr>
                <w:rStyle w:val="CodingLanguage"/>
              </w:rPr>
              <w:t>'rw,sync,actimeo=0'</w:t>
            </w:r>
          </w:p>
        </w:tc>
      </w:tr>
    </w:tbl>
    <w:p w14:paraId="38667287" w14:textId="77777777" w:rsidR="00297BB0" w:rsidRDefault="00297BB0" w:rsidP="008958C5">
      <w:pPr>
        <w:pStyle w:val="BodyTextMetricHPELight10pt"/>
      </w:pPr>
    </w:p>
    <w:p w14:paraId="354F9382" w14:textId="67B0C3AB" w:rsidR="00126612" w:rsidRDefault="00126612" w:rsidP="00126612">
      <w:pPr>
        <w:pStyle w:val="Heading3"/>
      </w:pPr>
      <w:r w:rsidRPr="00126612">
        <w:t>Running the playbook</w:t>
      </w:r>
    </w:p>
    <w:p w14:paraId="702D62DA" w14:textId="5CE832B7" w:rsidR="00126612" w:rsidRDefault="00126612" w:rsidP="00126612">
      <w:pPr>
        <w:pStyle w:val="BodyTextMetricHPELight10pt"/>
      </w:pPr>
      <w:r w:rsidRPr="00126612">
        <w:t>Once the appropriate configuration has been establised, run the playbook:</w:t>
      </w:r>
    </w:p>
    <w:p w14:paraId="7F392806" w14:textId="295CE447" w:rsidR="00126612" w:rsidRPr="00126612" w:rsidRDefault="00126612" w:rsidP="00126612">
      <w:pPr>
        <w:pStyle w:val="BodyTextMetricHPELight10pt"/>
        <w:rPr>
          <w:rStyle w:val="CodingLanguage"/>
        </w:rPr>
      </w:pPr>
      <w:r w:rsidRPr="00126612">
        <w:rPr>
          <w:rStyle w:val="CodingLanguage"/>
        </w:rPr>
        <w:t xml:space="preserve"># </w:t>
      </w:r>
      <w:proofErr w:type="gramStart"/>
      <w:r w:rsidRPr="00126612">
        <w:rPr>
          <w:rStyle w:val="CodingLanguage"/>
        </w:rPr>
        <w:t>cd</w:t>
      </w:r>
      <w:proofErr w:type="gramEnd"/>
      <w:r w:rsidRPr="00126612">
        <w:rPr>
          <w:rStyle w:val="CodingLanguage"/>
        </w:rPr>
        <w:t xml:space="preserve"> ~/Docker-Synergy</w:t>
      </w:r>
      <w:r w:rsidRPr="00126612">
        <w:rPr>
          <w:rStyle w:val="CodingLanguage"/>
        </w:rPr>
        <w:br/>
        <w:t># ansible-playbook -i hosts playbooks/nfs-provisioner.yml --vault-password-file .vault_pass</w:t>
      </w:r>
    </w:p>
    <w:p w14:paraId="0499F8DE" w14:textId="265B6C4A" w:rsidR="00126612" w:rsidRDefault="00126612" w:rsidP="00126612">
      <w:pPr>
        <w:pStyle w:val="BodyTextMetricHPELight10pt"/>
      </w:pPr>
      <w:r w:rsidRPr="00126612">
        <w:t xml:space="preserve">Running the command </w:t>
      </w:r>
      <w:r w:rsidRPr="00126612">
        <w:rPr>
          <w:rStyle w:val="CodingLanguage"/>
        </w:rPr>
        <w:t>kubectl get sc</w:t>
      </w:r>
      <w:r w:rsidRPr="00126612">
        <w:t xml:space="preserve"> will show the storage class named </w:t>
      </w:r>
      <w:r w:rsidRPr="00126612">
        <w:rPr>
          <w:rStyle w:val="CodingLanguage"/>
        </w:rPr>
        <w:t>nfs-3par</w:t>
      </w:r>
      <w:r w:rsidRPr="00126612">
        <w:t>:</w:t>
      </w:r>
    </w:p>
    <w:p w14:paraId="1C5613D9" w14:textId="086B9BB5" w:rsidR="00126612" w:rsidRPr="00761D8C" w:rsidRDefault="00126612" w:rsidP="00126612">
      <w:pPr>
        <w:pStyle w:val="BodyTextMetricHPELight10pt"/>
        <w:rPr>
          <w:rStyle w:val="CodingLanguage"/>
        </w:rPr>
      </w:pPr>
      <w:r w:rsidRPr="00761D8C">
        <w:rPr>
          <w:rStyle w:val="CodingLanguage"/>
        </w:rPr>
        <w:lastRenderedPageBreak/>
        <w:t xml:space="preserve"># </w:t>
      </w:r>
      <w:proofErr w:type="gramStart"/>
      <w:r w:rsidRPr="00761D8C">
        <w:rPr>
          <w:rStyle w:val="CodingLanguage"/>
        </w:rPr>
        <w:t>kubectl</w:t>
      </w:r>
      <w:proofErr w:type="gramEnd"/>
      <w:r w:rsidRPr="00761D8C">
        <w:rPr>
          <w:rStyle w:val="CodingLanguage"/>
        </w:rPr>
        <w:t xml:space="preserve"> get sc</w:t>
      </w:r>
      <w:r w:rsidR="00761D8C" w:rsidRPr="00761D8C">
        <w:rPr>
          <w:rStyle w:val="CodingLanguage"/>
        </w:rPr>
        <w:br/>
      </w:r>
      <w:r w:rsidR="00761D8C" w:rsidRPr="00761D8C">
        <w:rPr>
          <w:rStyle w:val="CodingLanguage"/>
        </w:rPr>
        <w:br/>
      </w:r>
      <w:r w:rsidRPr="00761D8C">
        <w:rPr>
          <w:rStyle w:val="CodingLanguage"/>
        </w:rPr>
        <w:t>NAME       PROVISIONER        AGE</w:t>
      </w:r>
      <w:r w:rsidR="00761D8C" w:rsidRPr="00761D8C">
        <w:rPr>
          <w:rStyle w:val="CodingLanguage"/>
        </w:rPr>
        <w:br/>
      </w:r>
      <w:r w:rsidRPr="00761D8C">
        <w:rPr>
          <w:rStyle w:val="CodingLanguage"/>
        </w:rPr>
        <w:t>nfs-3par   hpe.com/nfs-3par   5m</w:t>
      </w:r>
    </w:p>
    <w:p w14:paraId="21ED1E70" w14:textId="2CE03E4C" w:rsidR="00126612" w:rsidRDefault="00761D8C" w:rsidP="00126612">
      <w:pPr>
        <w:pStyle w:val="BodyTextMetricHPELight10pt"/>
      </w:pPr>
      <w:r w:rsidRPr="00761D8C">
        <w:t>The playbook has a built-in test to validate the provisioining. A pod is deployed to write some test content:</w:t>
      </w:r>
    </w:p>
    <w:p w14:paraId="583DE687" w14:textId="77777777" w:rsidR="00761D8C" w:rsidRDefault="00761D8C" w:rsidP="00126612">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DBF424E" w14:textId="77777777" w:rsidR="00761D8C" w:rsidRDefault="00761D8C" w:rsidP="00126612">
      <w:pPr>
        <w:pStyle w:val="BodyTextMetricHPELight10pt"/>
      </w:pPr>
      <w:r w:rsidRPr="00761D8C">
        <w:t>This pod is then deleted, and a new pod is deployed to check that the test content has been persisted after the writer pod went away.</w:t>
      </w:r>
    </w:p>
    <w:p w14:paraId="0E9C0CF3"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4CC7F66C" w14:textId="77777777" w:rsidR="00761D8C" w:rsidRPr="00761D8C" w:rsidRDefault="00761D8C" w:rsidP="00761D8C">
      <w:pPr>
        <w:pStyle w:val="BodyTextMetricHPELight10pt"/>
        <w:rPr>
          <w:rStyle w:val="CodingLanguage"/>
        </w:rPr>
      </w:pPr>
      <w:proofErr w:type="gramStart"/>
      <w:r w:rsidRPr="00761D8C">
        <w:rPr>
          <w:rStyle w:val="CodingLanguage"/>
        </w:rPr>
        <w:t>kind</w:t>
      </w:r>
      <w:proofErr w:type="gramEnd"/>
      <w:r w:rsidRPr="00761D8C">
        <w:rPr>
          <w:rStyle w:val="CodingLanguage"/>
        </w:rPr>
        <w:t>: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r>
      <w:r w:rsidRPr="00761D8C">
        <w:rPr>
          <w:rStyle w:val="CodingLanguage"/>
        </w:rPr>
        <w:lastRenderedPageBreak/>
        <w:t xml:space="preserve">      persistentVolumeClaim:</w:t>
      </w:r>
      <w:r w:rsidRPr="00761D8C">
        <w:rPr>
          <w:rStyle w:val="CodingLanguage"/>
        </w:rPr>
        <w:br/>
        <w:t xml:space="preserve">        claimName: test-claim</w:t>
      </w:r>
    </w:p>
    <w:p w14:paraId="0F67B349" w14:textId="77777777" w:rsidR="00761D8C" w:rsidRDefault="00761D8C" w:rsidP="00761D8C">
      <w:pPr>
        <w:pStyle w:val="BodyTextMetricHPELight10pt"/>
      </w:pPr>
      <w:r w:rsidRPr="00761D8C">
        <w:t>You should see the following output if the provisioning succeeds:</w:t>
      </w:r>
    </w:p>
    <w:p w14:paraId="5848724C" w14:textId="77777777" w:rsidR="00761D8C" w:rsidRDefault="00761D8C" w:rsidP="00126612">
      <w:pPr>
        <w:pStyle w:val="BodyTextMetricHPELight10pt"/>
        <w:rPr>
          <w:rStyle w:val="CodingLanguage"/>
        </w:rPr>
      </w:pPr>
      <w:proofErr w:type="gramStart"/>
      <w:r w:rsidRPr="00761D8C">
        <w:rPr>
          <w:rStyle w:val="CodingLanguage"/>
        </w:rPr>
        <w:t>ok</w:t>
      </w:r>
      <w:proofErr w:type="gramEnd"/>
      <w:r w:rsidRPr="00761D8C">
        <w:rPr>
          <w:rStyle w:val="CodingLanguage"/>
        </w:rPr>
        <w:t>: [localhost] =&gt; {</w:t>
      </w:r>
      <w:r w:rsidRPr="00761D8C">
        <w:rPr>
          <w:rStyle w:val="CodingLanguage"/>
        </w:rPr>
        <w:br/>
        <w:t xml:space="preserve">    "msg": "Successfully tested NFS persistent storage"</w:t>
      </w:r>
      <w:r w:rsidRPr="00761D8C">
        <w:rPr>
          <w:rStyle w:val="CodingLanguage"/>
        </w:rPr>
        <w:br/>
        <w:t>}</w:t>
      </w:r>
    </w:p>
    <w:p w14:paraId="6847A263" w14:textId="77777777" w:rsidR="00761D8C" w:rsidRDefault="00761D8C" w:rsidP="00260703">
      <w:pPr>
        <w:pStyle w:val="Heading2"/>
      </w:pPr>
      <w:bookmarkStart w:id="244" w:name="_Toc5893852"/>
      <w:bookmarkEnd w:id="238"/>
      <w:bookmarkEnd w:id="239"/>
      <w:bookmarkEnd w:id="240"/>
      <w:bookmarkEnd w:id="241"/>
      <w:bookmarkEnd w:id="243"/>
      <w:r w:rsidRPr="00761D8C">
        <w:t>Using NFS VM when deploying NFS provisioner for Kubernetes</w:t>
      </w:r>
      <w:bookmarkEnd w:id="244"/>
    </w:p>
    <w:p w14:paraId="41EBF371" w14:textId="1F2DA54E" w:rsidR="00076402" w:rsidRPr="00B555EC" w:rsidRDefault="00076402" w:rsidP="00076402">
      <w:pPr>
        <w:pStyle w:val="BodyTextMetricHPELight10pt"/>
      </w:pPr>
      <w:r>
        <w:t>NFS can be provisioned using the NFS VM for proof of concept or demo systems.</w:t>
      </w:r>
    </w:p>
    <w:p w14:paraId="13E71CEE" w14:textId="77777777" w:rsidR="00076402" w:rsidRDefault="00076402" w:rsidP="00260703">
      <w:pPr>
        <w:pStyle w:val="Heading3"/>
      </w:pPr>
      <w:r w:rsidRPr="00B555EC">
        <w:t>Prerequisites</w:t>
      </w:r>
    </w:p>
    <w:p w14:paraId="244D9900" w14:textId="77777777" w:rsidR="00076402" w:rsidRPr="00CA6038" w:rsidRDefault="00076402" w:rsidP="00076402">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323A76" w:rsidRPr="00F01248">
        <w:t>Kubernetes Persistent Volume configuration</w:t>
      </w:r>
      <w:r w:rsidRPr="00CA6038">
        <w:rPr>
          <w:u w:val="single"/>
        </w:rPr>
        <w:fldChar w:fldCharType="end"/>
      </w:r>
    </w:p>
    <w:p w14:paraId="4D337371" w14:textId="77777777" w:rsidR="005A3FAB" w:rsidRDefault="005A3FAB" w:rsidP="005A3FAB">
      <w:pPr>
        <w:pStyle w:val="BulletLevel1"/>
      </w:pPr>
      <w:r w:rsidRPr="00B93C65">
        <w:t xml:space="preserve">Install the </w:t>
      </w:r>
      <w:r w:rsidRPr="00761D8C">
        <w:rPr>
          <w:rStyle w:val="CodingLanguage"/>
        </w:rPr>
        <w:t>kubectl</w:t>
      </w:r>
      <w:r w:rsidRPr="00B93C65">
        <w:t xml:space="preserve"> binary on your Ansible box</w:t>
      </w:r>
    </w:p>
    <w:p w14:paraId="49E08DCB" w14:textId="77777777" w:rsidR="005A3FAB" w:rsidRDefault="005A3FAB" w:rsidP="005A3FAB">
      <w:pPr>
        <w:pStyle w:val="BulletLevel1"/>
      </w:pPr>
      <w:r w:rsidRPr="00B93C65">
        <w:t>Install the UCP Client bundle for the admin user</w:t>
      </w:r>
    </w:p>
    <w:p w14:paraId="46AC731F" w14:textId="77777777" w:rsidR="005A3FAB" w:rsidRDefault="005A3FAB" w:rsidP="005A3FAB">
      <w:pPr>
        <w:pStyle w:val="BulletLevel1LastBeforeBodycopy"/>
      </w:pPr>
      <w:r w:rsidRPr="00B93C65">
        <w:t xml:space="preserve">Confirm that you can connect to the cluster by running a test command, for example, </w:t>
      </w:r>
      <w:r w:rsidRPr="00B93C65">
        <w:rPr>
          <w:rStyle w:val="CodingLanguage"/>
        </w:rPr>
        <w:t>kubectl get nodes</w:t>
      </w:r>
    </w:p>
    <w:p w14:paraId="54973177" w14:textId="77777777" w:rsidR="00076402" w:rsidRDefault="00076402" w:rsidP="00076402">
      <w:pPr>
        <w:pStyle w:val="Heading3"/>
      </w:pPr>
      <w:r w:rsidRPr="00435426">
        <w:t>Using NFS VM for post-deployment verification</w:t>
      </w:r>
    </w:p>
    <w:p w14:paraId="47518E34" w14:textId="77777777" w:rsidR="00076402" w:rsidRDefault="00076402" w:rsidP="00076402">
      <w:pPr>
        <w:pStyle w:val="BodyTextMetricHPELight10pt"/>
      </w:pPr>
      <w:r w:rsidRPr="00435426">
        <w:t xml:space="preserve">In this example, it is assumed that the relevant variables are configured as </w:t>
      </w:r>
      <w:r>
        <w:t xml:space="preserve">shown in </w:t>
      </w:r>
      <w:r w:rsidRPr="009534F0">
        <w:fldChar w:fldCharType="begin"/>
      </w:r>
      <w:r w:rsidRPr="00934707">
        <w:instrText xml:space="preserve"> REF _Ref523939017 \h </w:instrText>
      </w:r>
      <w:r>
        <w:instrText xml:space="preserve"> \* MERGEFORMAT </w:instrText>
      </w:r>
      <w:r w:rsidRPr="009534F0">
        <w:fldChar w:fldCharType="separate"/>
      </w:r>
      <w:r w:rsidR="00323A76" w:rsidRPr="00323A76">
        <w:t>Table 16</w:t>
      </w:r>
      <w:r w:rsidRPr="009534F0">
        <w:fldChar w:fldCharType="end"/>
      </w:r>
      <w:r>
        <w:t>.</w:t>
      </w:r>
    </w:p>
    <w:p w14:paraId="1EC930EB" w14:textId="06F00D1F" w:rsidR="00076402" w:rsidRDefault="00076402" w:rsidP="00076402">
      <w:pPr>
        <w:pStyle w:val="MISCTableCaptionHeader8pt"/>
      </w:pPr>
      <w:bookmarkStart w:id="245" w:name="_Ref523939017"/>
      <w:r w:rsidRPr="00520D3C">
        <w:rPr>
          <w:rStyle w:val="MISCTableCaptionHeaderBold8pt"/>
        </w:rPr>
        <w:t xml:space="preserve">Table </w:t>
      </w:r>
      <w:r w:rsidRPr="00520D3C">
        <w:rPr>
          <w:rStyle w:val="MISCTableCaptionHeaderBold8pt"/>
        </w:rPr>
        <w:fldChar w:fldCharType="begin"/>
      </w:r>
      <w:r w:rsidRPr="00520D3C">
        <w:rPr>
          <w:rStyle w:val="MISCTableCaptionHeaderBold8pt"/>
        </w:rPr>
        <w:instrText xml:space="preserve"> SEQ Table \* ARABIC </w:instrText>
      </w:r>
      <w:r w:rsidRPr="00520D3C">
        <w:rPr>
          <w:rStyle w:val="MISCTableCaptionHeaderBold8pt"/>
        </w:rPr>
        <w:fldChar w:fldCharType="separate"/>
      </w:r>
      <w:r w:rsidR="00323A76">
        <w:rPr>
          <w:rStyle w:val="MISCTableCaptionHeaderBold8pt"/>
          <w:noProof/>
        </w:rPr>
        <w:t>16</w:t>
      </w:r>
      <w:r w:rsidRPr="00520D3C">
        <w:rPr>
          <w:rStyle w:val="MISCTableCaptionHeaderBold8pt"/>
        </w:rPr>
        <w:fldChar w:fldCharType="end"/>
      </w:r>
      <w:bookmarkEnd w:id="245"/>
      <w:r w:rsidRPr="00520D3C">
        <w:rPr>
          <w:rStyle w:val="MISCTableCaptionHeaderBold8pt"/>
        </w:rPr>
        <w:t>.</w:t>
      </w:r>
      <w:r>
        <w:t xml:space="preserve"> </w:t>
      </w:r>
      <w:r w:rsidR="006927E5">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76402" w14:paraId="22116EB1" w14:textId="77777777" w:rsidTr="00F843F5">
        <w:trPr>
          <w:cantSplit/>
        </w:trPr>
        <w:tc>
          <w:tcPr>
            <w:tcW w:w="2880" w:type="dxa"/>
            <w:tcBorders>
              <w:top w:val="nil"/>
              <w:bottom w:val="single" w:sz="36" w:space="0" w:color="00B388"/>
            </w:tcBorders>
          </w:tcPr>
          <w:p w14:paraId="27665A8D" w14:textId="77777777" w:rsidR="00076402" w:rsidRDefault="00076402" w:rsidP="00F843F5">
            <w:pPr>
              <w:pStyle w:val="TableSubhead8pt"/>
            </w:pPr>
            <w:r>
              <w:t>Variable</w:t>
            </w:r>
          </w:p>
        </w:tc>
        <w:tc>
          <w:tcPr>
            <w:tcW w:w="2880" w:type="dxa"/>
            <w:tcBorders>
              <w:top w:val="nil"/>
              <w:bottom w:val="single" w:sz="36" w:space="0" w:color="00B388"/>
            </w:tcBorders>
          </w:tcPr>
          <w:p w14:paraId="1CAC8906" w14:textId="77777777" w:rsidR="00076402" w:rsidRDefault="00076402" w:rsidP="00F843F5">
            <w:pPr>
              <w:pStyle w:val="TableSubhead8pt"/>
            </w:pPr>
            <w:r w:rsidRPr="00435426">
              <w:t>Value</w:t>
            </w:r>
          </w:p>
        </w:tc>
      </w:tr>
      <w:tr w:rsidR="00076402" w14:paraId="38BA6046" w14:textId="77777777" w:rsidTr="00F843F5">
        <w:trPr>
          <w:cantSplit/>
        </w:trPr>
        <w:tc>
          <w:tcPr>
            <w:tcW w:w="2880" w:type="dxa"/>
          </w:tcPr>
          <w:p w14:paraId="11D04908" w14:textId="489E78F0" w:rsidR="00076402" w:rsidRDefault="005F7101" w:rsidP="00F843F5">
            <w:pPr>
              <w:pStyle w:val="TableBody8pt"/>
            </w:pPr>
            <w:r w:rsidRPr="005F7101">
              <w:t>nfs_provisioner_namespace</w:t>
            </w:r>
          </w:p>
        </w:tc>
        <w:tc>
          <w:tcPr>
            <w:tcW w:w="2880" w:type="dxa"/>
          </w:tcPr>
          <w:p w14:paraId="7E8E6B61" w14:textId="5D353281" w:rsidR="00076402" w:rsidRDefault="005F7101" w:rsidP="00F843F5">
            <w:pPr>
              <w:pStyle w:val="TableBody8pt"/>
            </w:pPr>
            <w:r w:rsidRPr="005F7101">
              <w:rPr>
                <w:rStyle w:val="CodingLanguage"/>
              </w:rPr>
              <w:t>nfsstorage</w:t>
            </w:r>
          </w:p>
        </w:tc>
      </w:tr>
      <w:tr w:rsidR="005F7101" w14:paraId="385AA8E2" w14:textId="77777777" w:rsidTr="00F843F5">
        <w:trPr>
          <w:cantSplit/>
        </w:trPr>
        <w:tc>
          <w:tcPr>
            <w:tcW w:w="2880" w:type="dxa"/>
          </w:tcPr>
          <w:p w14:paraId="567743F3" w14:textId="5715719F" w:rsidR="005F7101" w:rsidRPr="00435426" w:rsidRDefault="005F7101" w:rsidP="00F843F5">
            <w:pPr>
              <w:pStyle w:val="TableBody8pt"/>
            </w:pPr>
            <w:r w:rsidRPr="00435426">
              <w:t>nfs_provisioner_role</w:t>
            </w:r>
          </w:p>
        </w:tc>
        <w:tc>
          <w:tcPr>
            <w:tcW w:w="2880" w:type="dxa"/>
          </w:tcPr>
          <w:p w14:paraId="387695B9" w14:textId="5338C803" w:rsidR="005F7101" w:rsidRPr="00435426" w:rsidRDefault="005F7101" w:rsidP="00F843F5">
            <w:pPr>
              <w:pStyle w:val="TableBody8pt"/>
              <w:rPr>
                <w:rStyle w:val="CodingLanguage"/>
              </w:rPr>
            </w:pPr>
            <w:r w:rsidRPr="00435426">
              <w:rPr>
                <w:rStyle w:val="CodingLanguage"/>
              </w:rPr>
              <w:t>nfs-provisioner-runner</w:t>
            </w:r>
            <w:r w:rsidR="00761D8C">
              <w:rPr>
                <w:rStyle w:val="CodingLanguage"/>
              </w:rPr>
              <w:t>-vm</w:t>
            </w:r>
          </w:p>
        </w:tc>
      </w:tr>
      <w:tr w:rsidR="005F7101" w14:paraId="53B47F08" w14:textId="77777777" w:rsidTr="00F843F5">
        <w:trPr>
          <w:cantSplit/>
        </w:trPr>
        <w:tc>
          <w:tcPr>
            <w:tcW w:w="2880" w:type="dxa"/>
          </w:tcPr>
          <w:p w14:paraId="714F3C90" w14:textId="1BD38714" w:rsidR="005F7101" w:rsidRPr="00435426" w:rsidRDefault="005F7101" w:rsidP="00F843F5">
            <w:pPr>
              <w:pStyle w:val="TableBody8pt"/>
            </w:pPr>
            <w:r w:rsidRPr="005F7101">
              <w:t>nfs_provisioner_serviceaccount</w:t>
            </w:r>
          </w:p>
        </w:tc>
        <w:tc>
          <w:tcPr>
            <w:tcW w:w="2880" w:type="dxa"/>
          </w:tcPr>
          <w:p w14:paraId="07D3641E" w14:textId="5366B24A" w:rsidR="005F7101" w:rsidRPr="00435426" w:rsidRDefault="005F7101" w:rsidP="00F843F5">
            <w:pPr>
              <w:pStyle w:val="TableBody8pt"/>
              <w:rPr>
                <w:rStyle w:val="CodingLanguage"/>
              </w:rPr>
            </w:pPr>
            <w:r w:rsidRPr="005F7101">
              <w:rPr>
                <w:rStyle w:val="CodingLanguage"/>
              </w:rPr>
              <w:t>nfs-provisioner</w:t>
            </w:r>
          </w:p>
        </w:tc>
      </w:tr>
      <w:tr w:rsidR="00076402" w14:paraId="699B3B7C" w14:textId="77777777" w:rsidTr="00F843F5">
        <w:trPr>
          <w:cantSplit/>
        </w:trPr>
        <w:tc>
          <w:tcPr>
            <w:tcW w:w="2880" w:type="dxa"/>
          </w:tcPr>
          <w:p w14:paraId="610C36F8" w14:textId="77777777" w:rsidR="00076402" w:rsidRDefault="00076402" w:rsidP="00F843F5">
            <w:pPr>
              <w:pStyle w:val="TableBody8pt"/>
            </w:pPr>
            <w:r w:rsidRPr="00435426">
              <w:t>nfs_provisioner_name</w:t>
            </w:r>
          </w:p>
        </w:tc>
        <w:tc>
          <w:tcPr>
            <w:tcW w:w="2880" w:type="dxa"/>
          </w:tcPr>
          <w:p w14:paraId="2CA5A442" w14:textId="445E0EEE" w:rsidR="00076402" w:rsidRDefault="00076402" w:rsidP="00F843F5">
            <w:pPr>
              <w:pStyle w:val="TableBody8pt"/>
            </w:pPr>
            <w:r w:rsidRPr="00435426">
              <w:rPr>
                <w:rStyle w:val="CodingLanguage"/>
              </w:rPr>
              <w:t>hpe.com/nfs</w:t>
            </w:r>
            <w:r w:rsidR="00761D8C">
              <w:rPr>
                <w:rStyle w:val="CodingLanguage"/>
              </w:rPr>
              <w:t>-vm</w:t>
            </w:r>
            <w:r>
              <w:t xml:space="preserve"> </w:t>
            </w:r>
          </w:p>
        </w:tc>
      </w:tr>
      <w:tr w:rsidR="00076402" w14:paraId="228EC043" w14:textId="77777777" w:rsidTr="00F843F5">
        <w:trPr>
          <w:cantSplit/>
        </w:trPr>
        <w:tc>
          <w:tcPr>
            <w:tcW w:w="2880" w:type="dxa"/>
          </w:tcPr>
          <w:p w14:paraId="0345F724" w14:textId="77777777" w:rsidR="00076402" w:rsidRDefault="00076402" w:rsidP="00F843F5">
            <w:pPr>
              <w:pStyle w:val="TableBody8pt"/>
            </w:pPr>
            <w:r w:rsidRPr="00435426">
              <w:t>nfs_provisioner_storage_class_name</w:t>
            </w:r>
          </w:p>
        </w:tc>
        <w:tc>
          <w:tcPr>
            <w:tcW w:w="2880" w:type="dxa"/>
          </w:tcPr>
          <w:p w14:paraId="2E26D38E" w14:textId="477A1B3F" w:rsidR="00076402" w:rsidRDefault="00761D8C" w:rsidP="00761D8C">
            <w:pPr>
              <w:pStyle w:val="TableBody8pt"/>
            </w:pPr>
            <w:r>
              <w:rPr>
                <w:rStyle w:val="CodingLanguage"/>
              </w:rPr>
              <w:t>n</w:t>
            </w:r>
            <w:r w:rsidR="00076402" w:rsidRPr="00435426">
              <w:rPr>
                <w:rStyle w:val="CodingLanguage"/>
              </w:rPr>
              <w:t>fs</w:t>
            </w:r>
            <w:r>
              <w:t>-vm</w:t>
            </w:r>
          </w:p>
        </w:tc>
      </w:tr>
      <w:tr w:rsidR="00076402" w14:paraId="34562410" w14:textId="77777777" w:rsidTr="00F843F5">
        <w:trPr>
          <w:cantSplit/>
        </w:trPr>
        <w:tc>
          <w:tcPr>
            <w:tcW w:w="2880" w:type="dxa"/>
          </w:tcPr>
          <w:p w14:paraId="5972945E" w14:textId="77777777" w:rsidR="00076402" w:rsidRDefault="00076402" w:rsidP="00F843F5">
            <w:pPr>
              <w:pStyle w:val="TableBody8pt"/>
            </w:pPr>
            <w:r w:rsidRPr="00435426">
              <w:t>nfs_provisioner_server_ip</w:t>
            </w:r>
          </w:p>
        </w:tc>
        <w:tc>
          <w:tcPr>
            <w:tcW w:w="2880" w:type="dxa"/>
          </w:tcPr>
          <w:p w14:paraId="1BB2C5AC" w14:textId="77777777" w:rsidR="00076402" w:rsidRPr="00520D3C" w:rsidRDefault="00076402" w:rsidP="00F843F5">
            <w:pPr>
              <w:pStyle w:val="TableBody8pt"/>
              <w:rPr>
                <w:rStyle w:val="CodingLanguage"/>
              </w:rPr>
            </w:pPr>
            <w:r w:rsidRPr="00520D3C">
              <w:rPr>
                <w:rStyle w:val="CodingLanguage"/>
              </w:rPr>
              <w:t>hpe-nfs.cloudra.local</w:t>
            </w:r>
          </w:p>
        </w:tc>
      </w:tr>
      <w:tr w:rsidR="00076402" w14:paraId="760A9654" w14:textId="77777777" w:rsidTr="00F843F5">
        <w:trPr>
          <w:cantSplit/>
        </w:trPr>
        <w:tc>
          <w:tcPr>
            <w:tcW w:w="2880" w:type="dxa"/>
          </w:tcPr>
          <w:p w14:paraId="67B245B6" w14:textId="77777777" w:rsidR="00076402" w:rsidRDefault="00076402" w:rsidP="00F843F5">
            <w:pPr>
              <w:pStyle w:val="TableBody8pt"/>
            </w:pPr>
            <w:r w:rsidRPr="00435426">
              <w:t>nfs_provisioner_server_share</w:t>
            </w:r>
          </w:p>
        </w:tc>
        <w:tc>
          <w:tcPr>
            <w:tcW w:w="2880" w:type="dxa"/>
          </w:tcPr>
          <w:p w14:paraId="3D295765" w14:textId="77777777" w:rsidR="00076402" w:rsidRPr="00520D3C" w:rsidRDefault="00076402" w:rsidP="00F843F5">
            <w:pPr>
              <w:pStyle w:val="TableBody8pt"/>
              <w:rPr>
                <w:rStyle w:val="CodingLanguage"/>
              </w:rPr>
            </w:pPr>
            <w:r w:rsidRPr="00520D3C">
              <w:rPr>
                <w:rStyle w:val="CodingLanguage"/>
              </w:rPr>
              <w:t>/k8s</w:t>
            </w:r>
          </w:p>
        </w:tc>
      </w:tr>
      <w:tr w:rsidR="00761D8C" w14:paraId="263A8307" w14:textId="77777777" w:rsidTr="00F843F5">
        <w:trPr>
          <w:cantSplit/>
        </w:trPr>
        <w:tc>
          <w:tcPr>
            <w:tcW w:w="2880" w:type="dxa"/>
          </w:tcPr>
          <w:p w14:paraId="36DAB97A" w14:textId="62ED726F" w:rsidR="00761D8C" w:rsidRPr="00435426" w:rsidRDefault="00761D8C" w:rsidP="00F843F5">
            <w:pPr>
              <w:pStyle w:val="TableBody8pt"/>
            </w:pPr>
            <w:r w:rsidRPr="00761D8C">
              <w:t>nfs_mount_options</w:t>
            </w:r>
          </w:p>
        </w:tc>
        <w:tc>
          <w:tcPr>
            <w:tcW w:w="2880" w:type="dxa"/>
          </w:tcPr>
          <w:p w14:paraId="000A4D0C" w14:textId="20761379" w:rsidR="00761D8C" w:rsidRPr="00520D3C" w:rsidRDefault="00761D8C" w:rsidP="00F843F5">
            <w:pPr>
              <w:pStyle w:val="TableBody8pt"/>
              <w:rPr>
                <w:rStyle w:val="CodingLanguage"/>
              </w:rPr>
            </w:pPr>
            <w:r w:rsidRPr="00761D8C">
              <w:rPr>
                <w:rStyle w:val="CodingLanguage"/>
              </w:rPr>
              <w:t>'rw,sync,actimeo=0'</w:t>
            </w:r>
          </w:p>
        </w:tc>
      </w:tr>
    </w:tbl>
    <w:p w14:paraId="51523038" w14:textId="77777777" w:rsidR="00761D8C" w:rsidRDefault="00761D8C" w:rsidP="00076402">
      <w:pPr>
        <w:pStyle w:val="BodyTextMetricHPELight10pt"/>
      </w:pPr>
    </w:p>
    <w:p w14:paraId="2816508E" w14:textId="1B80F9AF" w:rsidR="00076402" w:rsidRDefault="00761D8C" w:rsidP="00076402">
      <w:pPr>
        <w:pStyle w:val="BodyTextMetricHPELight10pt"/>
      </w:pPr>
      <w:r w:rsidRPr="00761D8C">
        <w:t xml:space="preserve">In this instance, the variable </w:t>
      </w:r>
      <w:r w:rsidRPr="00761D8C">
        <w:rPr>
          <w:rStyle w:val="CodingLanguage"/>
        </w:rPr>
        <w:t>nfs_external_server</w:t>
      </w:r>
      <w:r w:rsidRPr="00761D8C">
        <w:t xml:space="preserve"> is commented out, resulting in the NFS VM being used, </w:t>
      </w:r>
      <w:r>
        <w:t>rather than any external server</w:t>
      </w:r>
      <w:r w:rsidR="00076402" w:rsidRPr="001D4886">
        <w:t>.</w:t>
      </w:r>
    </w:p>
    <w:p w14:paraId="6D9E9041" w14:textId="77777777" w:rsidR="00761D8C" w:rsidRDefault="00761D8C" w:rsidP="00761D8C">
      <w:pPr>
        <w:pStyle w:val="MISCNote-Ruleabove"/>
      </w:pPr>
      <w:r>
        <w:t>Note</w:t>
      </w:r>
    </w:p>
    <w:p w14:paraId="7710F4F0" w14:textId="09D1D12C" w:rsidR="00761D8C" w:rsidRDefault="00761D8C" w:rsidP="00761D8C">
      <w:pPr>
        <w:pStyle w:val="MISCNote-Rulebelow"/>
      </w:pPr>
      <w:r w:rsidRPr="00761D8C">
        <w:t xml:space="preserve">When using an external NFS server such as the one hosted by 3PAR, you need to create the file shares manually as shown in the previous section. If you are using the NFS VM, the file share is created automatically when running </w:t>
      </w:r>
      <w:r w:rsidRPr="00761D8C">
        <w:rPr>
          <w:rStyle w:val="CodingLanguage"/>
        </w:rPr>
        <w:t>site.yml</w:t>
      </w:r>
      <w:r w:rsidRPr="00761D8C">
        <w:t xml:space="preserve"> by the playbook </w:t>
      </w:r>
      <w:r w:rsidRPr="00761D8C">
        <w:rPr>
          <w:rStyle w:val="CodingLanguage"/>
        </w:rPr>
        <w:t>playbooks/install_nfs_server.yml</w:t>
      </w:r>
      <w:r w:rsidRPr="00761D8C">
        <w:t xml:space="preserve">. If you wish to change the file share after initial deployment, you must update the variable </w:t>
      </w:r>
      <w:r w:rsidRPr="00761D8C">
        <w:rPr>
          <w:rStyle w:val="CodingLanguage"/>
        </w:rPr>
        <w:t>nfs_provisioner_server_share</w:t>
      </w:r>
      <w:r w:rsidRPr="00761D8C">
        <w:t xml:space="preserve"> and then re-run the playbook </w:t>
      </w:r>
      <w:r w:rsidRPr="00761D8C">
        <w:rPr>
          <w:rStyle w:val="CodingLanguage"/>
        </w:rPr>
        <w:t>playbooks/install_nfs_server.yml</w:t>
      </w:r>
      <w:r w:rsidRPr="00761D8C">
        <w:t>.</w:t>
      </w:r>
    </w:p>
    <w:p w14:paraId="52D95130" w14:textId="77777777" w:rsidR="005A3FAB" w:rsidRDefault="005A3FAB" w:rsidP="005A3FAB">
      <w:pPr>
        <w:pStyle w:val="Heading3"/>
      </w:pPr>
      <w:r w:rsidRPr="00435426">
        <w:t>Running the playbook</w:t>
      </w:r>
    </w:p>
    <w:p w14:paraId="760C6D56" w14:textId="77777777" w:rsidR="005A3FAB" w:rsidRDefault="005A3FAB" w:rsidP="005F7101">
      <w:pPr>
        <w:pStyle w:val="BodyTextMetricHPELight10pt"/>
      </w:pPr>
      <w:r w:rsidRPr="00435426">
        <w:t>Once the prerequisites are satisfied, run the appropriat</w:t>
      </w:r>
      <w:r>
        <w:t>e playbook on your Ansible node.</w:t>
      </w:r>
    </w:p>
    <w:p w14:paraId="5910A6C3" w14:textId="6EDA7F8C" w:rsidR="00761D8C" w:rsidRPr="00520D3C" w:rsidRDefault="005A3FAB" w:rsidP="005A3FAB">
      <w:pPr>
        <w:pStyle w:val="BodyTextLastMetricHPELight10pt"/>
        <w:rPr>
          <w:rStyle w:val="CodingLanguage"/>
        </w:rPr>
      </w:pPr>
      <w:r w:rsidRPr="00520D3C">
        <w:rPr>
          <w:rStyle w:val="CodingLanguage"/>
        </w:rPr>
        <w:t xml:space="preserve"># </w:t>
      </w:r>
      <w:proofErr w:type="gramStart"/>
      <w:r w:rsidRPr="00520D3C">
        <w:rPr>
          <w:rStyle w:val="CodingLanguage"/>
        </w:rPr>
        <w:t>cd</w:t>
      </w:r>
      <w:proofErr w:type="gramEnd"/>
      <w:r w:rsidRPr="00520D3C">
        <w:rPr>
          <w:rStyle w:val="CodingLanguage"/>
        </w:rPr>
        <w:t xml:space="preserve"> Docker-</w:t>
      </w:r>
      <w:r w:rsidR="00B0382D">
        <w:rPr>
          <w:rStyle w:val="CodingLanguage"/>
        </w:rPr>
        <w:t>Synergy</w:t>
      </w:r>
      <w:r w:rsidRPr="00520D3C">
        <w:rPr>
          <w:rStyle w:val="CodingLanguage"/>
        </w:rPr>
        <w:br/>
        <w:t xml:space="preserve"># ansible-playbook -i </w:t>
      </w:r>
      <w:r w:rsidR="007230C9">
        <w:rPr>
          <w:rStyle w:val="CodingLanguage"/>
        </w:rPr>
        <w:t>hosts</w:t>
      </w:r>
      <w:r w:rsidRPr="00520D3C">
        <w:rPr>
          <w:rStyle w:val="CodingLanguage"/>
        </w:rPr>
        <w:t xml:space="preserve"> playbooks/nfs-provisioner.yml --vault-password-file .vault_pass</w:t>
      </w:r>
    </w:p>
    <w:p w14:paraId="4F5C0F9A" w14:textId="77777777" w:rsidR="00761D8C" w:rsidRDefault="00761D8C" w:rsidP="005F7101">
      <w:pPr>
        <w:pStyle w:val="BodyTextMetricHPELight10pt"/>
      </w:pPr>
    </w:p>
    <w:p w14:paraId="19CF5699" w14:textId="0B33FA1D" w:rsidR="00761D8C" w:rsidRDefault="00761D8C" w:rsidP="005F7101">
      <w:pPr>
        <w:pStyle w:val="BodyTextMetricHPELight10pt"/>
      </w:pPr>
      <w:r w:rsidRPr="00761D8C">
        <w:lastRenderedPageBreak/>
        <w:t xml:space="preserve">Running the command kubectl get sc will show the storage class named </w:t>
      </w:r>
      <w:r w:rsidRPr="00761D8C">
        <w:rPr>
          <w:rStyle w:val="CodingLanguage"/>
        </w:rPr>
        <w:t>nfs-vm</w:t>
      </w:r>
      <w:r w:rsidRPr="00761D8C">
        <w:t>:</w:t>
      </w:r>
    </w:p>
    <w:p w14:paraId="640EEE91" w14:textId="483CC9BB" w:rsidR="00761D8C" w:rsidRPr="00761D8C" w:rsidRDefault="00761D8C" w:rsidP="00761D8C">
      <w:pPr>
        <w:pStyle w:val="BodyTextMetricHPELight10pt"/>
        <w:rPr>
          <w:rStyle w:val="CodingLanguage"/>
        </w:rPr>
      </w:pPr>
      <w:r w:rsidRPr="00761D8C">
        <w:rPr>
          <w:rStyle w:val="CodingLanguage"/>
        </w:rPr>
        <w:t xml:space="preserve"># </w:t>
      </w:r>
      <w:proofErr w:type="gramStart"/>
      <w:r w:rsidRPr="00761D8C">
        <w:rPr>
          <w:rStyle w:val="CodingLanguage"/>
        </w:rPr>
        <w:t>kubectl</w:t>
      </w:r>
      <w:proofErr w:type="gramEnd"/>
      <w:r w:rsidRPr="00761D8C">
        <w:rPr>
          <w:rStyle w:val="CodingLanguage"/>
        </w:rPr>
        <w:t xml:space="preserve"> get sc</w:t>
      </w:r>
      <w:r w:rsidRPr="00761D8C">
        <w:rPr>
          <w:rStyle w:val="CodingLanguage"/>
        </w:rPr>
        <w:br/>
      </w:r>
      <w:r w:rsidRPr="00761D8C">
        <w:rPr>
          <w:rStyle w:val="CodingLanguage"/>
        </w:rPr>
        <w:br/>
        <w:t>NAME      PROVISIONER   AGE</w:t>
      </w:r>
      <w:r w:rsidRPr="00761D8C">
        <w:rPr>
          <w:rStyle w:val="CodingLanguage"/>
        </w:rPr>
        <w:br/>
        <w:t>nfs-vm     hpe.com/nfs-vm     5m</w:t>
      </w:r>
    </w:p>
    <w:p w14:paraId="2BE32E2F" w14:textId="74A2DCDF" w:rsidR="00761D8C" w:rsidRDefault="00761D8C" w:rsidP="005F7101">
      <w:pPr>
        <w:pStyle w:val="BodyTextMetricHPELight10pt"/>
      </w:pPr>
      <w:r w:rsidRPr="00761D8C">
        <w:t>The playbook has a built-in test to validate the provisioining. A pod is deployed to write some test content:</w:t>
      </w:r>
    </w:p>
    <w:p w14:paraId="6B2F98C9" w14:textId="77777777" w:rsidR="00761D8C" w:rsidRDefault="00761D8C" w:rsidP="00761D8C">
      <w:pPr>
        <w:pStyle w:val="BodyTextMetricHPELight10pt"/>
      </w:pPr>
      <w:r w:rsidRPr="00761D8C">
        <w:t>The playbook has a built-in test to validate the provisioining. A pod is deployed to write some test content:</w:t>
      </w:r>
    </w:p>
    <w:p w14:paraId="1C054D43" w14:textId="77777777" w:rsidR="00761D8C" w:rsidRDefault="00761D8C" w:rsidP="00761D8C">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271B41F" w14:textId="77777777" w:rsidR="00761D8C" w:rsidRDefault="00761D8C" w:rsidP="00761D8C">
      <w:pPr>
        <w:pStyle w:val="BodyTextMetricHPELight10pt"/>
      </w:pPr>
      <w:r w:rsidRPr="00761D8C">
        <w:t>This pod is then deleted, and a new pod is deployed to check that the test content has been persisted after the writer pod went away.</w:t>
      </w:r>
    </w:p>
    <w:p w14:paraId="2F17C641"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3E1D7FE8" w14:textId="77777777" w:rsidR="00761D8C" w:rsidRPr="00761D8C" w:rsidRDefault="00761D8C" w:rsidP="00761D8C">
      <w:pPr>
        <w:pStyle w:val="BodyTextMetricHPELight10pt"/>
        <w:rPr>
          <w:rStyle w:val="CodingLanguage"/>
        </w:rPr>
      </w:pPr>
      <w:proofErr w:type="gramStart"/>
      <w:r w:rsidRPr="00761D8C">
        <w:rPr>
          <w:rStyle w:val="CodingLanguage"/>
        </w:rPr>
        <w:t>kind</w:t>
      </w:r>
      <w:proofErr w:type="gramEnd"/>
      <w:r w:rsidRPr="00761D8C">
        <w:rPr>
          <w:rStyle w:val="CodingLanguage"/>
        </w:rPr>
        <w:t>: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r>
      <w:r w:rsidRPr="00761D8C">
        <w:rPr>
          <w:rStyle w:val="CodingLanguage"/>
        </w:rPr>
        <w:lastRenderedPageBreak/>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0CC0CE63" w14:textId="77777777" w:rsidR="00761D8C" w:rsidRDefault="00761D8C" w:rsidP="00761D8C">
      <w:pPr>
        <w:pStyle w:val="BodyTextMetricHPELight10pt"/>
      </w:pPr>
      <w:r w:rsidRPr="00761D8C">
        <w:t>You should see the following output if the provisioning succeeds:</w:t>
      </w:r>
    </w:p>
    <w:p w14:paraId="5BBA5D0B" w14:textId="77777777" w:rsidR="00761D8C" w:rsidRDefault="00761D8C" w:rsidP="00761D8C">
      <w:pPr>
        <w:pStyle w:val="BodyTextMetricHPELight10pt"/>
        <w:rPr>
          <w:rStyle w:val="CodingLanguage"/>
        </w:rPr>
      </w:pPr>
      <w:proofErr w:type="gramStart"/>
      <w:r w:rsidRPr="00761D8C">
        <w:rPr>
          <w:rStyle w:val="CodingLanguage"/>
        </w:rPr>
        <w:t>ok</w:t>
      </w:r>
      <w:proofErr w:type="gramEnd"/>
      <w:r w:rsidRPr="00761D8C">
        <w:rPr>
          <w:rStyle w:val="CodingLanguage"/>
        </w:rPr>
        <w:t>: [localhost] =&gt; {</w:t>
      </w:r>
      <w:r w:rsidRPr="00761D8C">
        <w:rPr>
          <w:rStyle w:val="CodingLanguage"/>
        </w:rPr>
        <w:br/>
        <w:t xml:space="preserve">    "msg": "Successfully tested NFS persistent storage"</w:t>
      </w:r>
      <w:r w:rsidRPr="00761D8C">
        <w:rPr>
          <w:rStyle w:val="CodingLanguage"/>
        </w:rPr>
        <w:br/>
        <w:t>}</w:t>
      </w:r>
    </w:p>
    <w:p w14:paraId="31A0103D" w14:textId="77777777" w:rsidR="00A9320A" w:rsidRDefault="00A9320A" w:rsidP="00A9320A">
      <w:pPr>
        <w:pStyle w:val="Heading2"/>
      </w:pPr>
      <w:bookmarkStart w:id="246" w:name="_Toc5893853"/>
      <w:bookmarkStart w:id="247" w:name="_Toc531698819"/>
      <w:bookmarkStart w:id="248" w:name="_Refd17e55266"/>
      <w:bookmarkStart w:id="249" w:name="_Tocd17e55266"/>
      <w:r w:rsidRPr="00A9320A">
        <w:t>Validating the NFS provisioner using WordPress and MySQL</w:t>
      </w:r>
      <w:bookmarkEnd w:id="246"/>
    </w:p>
    <w:p w14:paraId="1999DD4D" w14:textId="77777777" w:rsidR="00A9320A" w:rsidRDefault="00A9320A" w:rsidP="00A9320A">
      <w:pPr>
        <w:pStyle w:val="BodyTextMetricHPELight10pt"/>
      </w:pPr>
      <w:r>
        <w:t>A sample playbook has been provided to show how to use the NFS provioner for perstent storage for a WordPress and MySQL deployment.</w:t>
      </w:r>
    </w:p>
    <w:p w14:paraId="2CB1F3D7" w14:textId="77777777" w:rsidR="00A9320A" w:rsidRDefault="00A9320A" w:rsidP="00A9320A">
      <w:pPr>
        <w:pStyle w:val="Heading3"/>
      </w:pPr>
      <w:r w:rsidRPr="00B555EC">
        <w:t>Prerequisites</w:t>
      </w:r>
    </w:p>
    <w:p w14:paraId="6F605727" w14:textId="77777777" w:rsidR="00A9320A" w:rsidRDefault="00A9320A" w:rsidP="00A9320A">
      <w:pPr>
        <w:pStyle w:val="BulletLevel1"/>
      </w:pPr>
      <w:r w:rsidRPr="00B93C65">
        <w:t xml:space="preserve">Install the </w:t>
      </w:r>
      <w:r w:rsidRPr="001277DE">
        <w:rPr>
          <w:rStyle w:val="CodingLanguage"/>
        </w:rPr>
        <w:t>kubectl</w:t>
      </w:r>
      <w:r w:rsidRPr="00B93C65">
        <w:t xml:space="preserve"> binary on your Ansible box</w:t>
      </w:r>
    </w:p>
    <w:p w14:paraId="5DFC70F9" w14:textId="77777777" w:rsidR="00A9320A" w:rsidRDefault="00A9320A" w:rsidP="00A9320A">
      <w:pPr>
        <w:pStyle w:val="BulletLevel1"/>
      </w:pPr>
      <w:r w:rsidRPr="00B93C65">
        <w:t>Install the UCP Client bundle for the admin user</w:t>
      </w:r>
    </w:p>
    <w:p w14:paraId="3886D966" w14:textId="77777777" w:rsidR="00A9320A" w:rsidRPr="00A9320A" w:rsidRDefault="00A9320A" w:rsidP="00A9320A">
      <w:pPr>
        <w:pStyle w:val="BulletLevel1LastBeforeBodycopy"/>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284EE8D6" w14:textId="35E28B84" w:rsidR="00A9320A" w:rsidRDefault="00A9320A" w:rsidP="006927E5">
      <w:pPr>
        <w:pStyle w:val="BodyTextMetricHPELight10pt"/>
      </w:pPr>
      <w:r w:rsidRPr="00A9320A">
        <w:t xml:space="preserve">Deploy the NFS provisioner as outlined in the preceeding section. The article assumes that the NFS configuration is the same as used in that section, </w:t>
      </w:r>
      <w:r w:rsidR="006927E5">
        <w:t xml:space="preserve">as shown in </w:t>
      </w:r>
      <w:r w:rsidR="006927E5" w:rsidRPr="006927E5">
        <w:fldChar w:fldCharType="begin"/>
      </w:r>
      <w:r w:rsidR="006927E5" w:rsidRPr="006927E5">
        <w:instrText xml:space="preserve"> REF _Ref2076353 \h  \* MERGEFORMAT </w:instrText>
      </w:r>
      <w:r w:rsidR="006927E5" w:rsidRPr="006927E5">
        <w:fldChar w:fldCharType="separate"/>
      </w:r>
      <w:r w:rsidR="00323A76" w:rsidRPr="00323A76">
        <w:t>Table 17</w:t>
      </w:r>
      <w:r w:rsidR="006927E5" w:rsidRPr="006927E5">
        <w:fldChar w:fldCharType="end"/>
      </w:r>
      <w:r w:rsidRPr="00A9320A">
        <w:t>:</w:t>
      </w:r>
    </w:p>
    <w:p w14:paraId="32613C72" w14:textId="62C18F85" w:rsidR="006927E5" w:rsidRDefault="006927E5" w:rsidP="006927E5">
      <w:pPr>
        <w:pStyle w:val="MISCTableCaptionHeader8pt"/>
      </w:pPr>
      <w:bookmarkStart w:id="250" w:name="_Ref2076353"/>
      <w:r w:rsidRPr="006927E5">
        <w:rPr>
          <w:rStyle w:val="MISCTableCaptionHeaderBold8pt"/>
        </w:rPr>
        <w:t xml:space="preserve">Table </w:t>
      </w:r>
      <w:r w:rsidRPr="006927E5">
        <w:rPr>
          <w:rStyle w:val="MISCTableCaptionHeaderBold8pt"/>
        </w:rPr>
        <w:fldChar w:fldCharType="begin"/>
      </w:r>
      <w:r w:rsidRPr="006927E5">
        <w:rPr>
          <w:rStyle w:val="MISCTableCaptionHeaderBold8pt"/>
        </w:rPr>
        <w:instrText xml:space="preserve"> SEQ Table \* ARABIC </w:instrText>
      </w:r>
      <w:r w:rsidRPr="006927E5">
        <w:rPr>
          <w:rStyle w:val="MISCTableCaptionHeaderBold8pt"/>
        </w:rPr>
        <w:fldChar w:fldCharType="separate"/>
      </w:r>
      <w:r w:rsidR="00323A76">
        <w:rPr>
          <w:rStyle w:val="MISCTableCaptionHeaderBold8pt"/>
          <w:noProof/>
        </w:rPr>
        <w:t>17</w:t>
      </w:r>
      <w:r w:rsidRPr="006927E5">
        <w:rPr>
          <w:rStyle w:val="MISCTableCaptionHeaderBold8pt"/>
        </w:rPr>
        <w:fldChar w:fldCharType="end"/>
      </w:r>
      <w:bookmarkEnd w:id="250"/>
      <w:r w:rsidRPr="006927E5">
        <w:rPr>
          <w:rStyle w:val="MISCTableCaptionHeaderBold8pt"/>
        </w:rPr>
        <w:t xml:space="preserve">. </w:t>
      </w:r>
      <w:r>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A9320A" w14:paraId="7B4D227E" w14:textId="77777777" w:rsidTr="006927E5">
        <w:trPr>
          <w:cantSplit/>
        </w:trPr>
        <w:tc>
          <w:tcPr>
            <w:tcW w:w="2880" w:type="dxa"/>
            <w:tcBorders>
              <w:top w:val="nil"/>
              <w:bottom w:val="single" w:sz="36" w:space="0" w:color="00B388"/>
            </w:tcBorders>
          </w:tcPr>
          <w:p w14:paraId="1F76A2DF" w14:textId="77777777" w:rsidR="00A9320A" w:rsidRDefault="00A9320A" w:rsidP="006927E5">
            <w:pPr>
              <w:pStyle w:val="TableSubhead8pt"/>
            </w:pPr>
            <w:r>
              <w:t>Variable</w:t>
            </w:r>
          </w:p>
        </w:tc>
        <w:tc>
          <w:tcPr>
            <w:tcW w:w="2880" w:type="dxa"/>
            <w:tcBorders>
              <w:top w:val="nil"/>
              <w:bottom w:val="single" w:sz="36" w:space="0" w:color="00B388"/>
            </w:tcBorders>
          </w:tcPr>
          <w:p w14:paraId="2552F9FD" w14:textId="77777777" w:rsidR="00A9320A" w:rsidRDefault="00A9320A" w:rsidP="006927E5">
            <w:pPr>
              <w:pStyle w:val="TableSubhead8pt"/>
            </w:pPr>
            <w:r w:rsidRPr="00435426">
              <w:t>Value</w:t>
            </w:r>
          </w:p>
        </w:tc>
      </w:tr>
      <w:tr w:rsidR="00A9320A" w14:paraId="05BF2B01" w14:textId="77777777" w:rsidTr="006927E5">
        <w:trPr>
          <w:cantSplit/>
        </w:trPr>
        <w:tc>
          <w:tcPr>
            <w:tcW w:w="2880" w:type="dxa"/>
          </w:tcPr>
          <w:p w14:paraId="593135D5" w14:textId="1A0E577B" w:rsidR="00A9320A" w:rsidRDefault="00A9320A" w:rsidP="006927E5">
            <w:pPr>
              <w:pStyle w:val="TableBody8pt"/>
            </w:pPr>
            <w:r w:rsidRPr="00A9320A">
              <w:t>nfs_provisioner_namespace</w:t>
            </w:r>
          </w:p>
        </w:tc>
        <w:tc>
          <w:tcPr>
            <w:tcW w:w="2880" w:type="dxa"/>
          </w:tcPr>
          <w:p w14:paraId="4FEB022C" w14:textId="7F2FEF5C" w:rsidR="00A9320A" w:rsidRDefault="00A9320A" w:rsidP="006927E5">
            <w:pPr>
              <w:pStyle w:val="TableBody8pt"/>
            </w:pPr>
            <w:r w:rsidRPr="00A9320A">
              <w:rPr>
                <w:rStyle w:val="CodingLanguage"/>
              </w:rPr>
              <w:t>nfsstorage</w:t>
            </w:r>
          </w:p>
        </w:tc>
      </w:tr>
      <w:tr w:rsidR="00A9320A" w14:paraId="036C6B61" w14:textId="77777777" w:rsidTr="006927E5">
        <w:trPr>
          <w:cantSplit/>
        </w:trPr>
        <w:tc>
          <w:tcPr>
            <w:tcW w:w="2880" w:type="dxa"/>
          </w:tcPr>
          <w:p w14:paraId="7090A2FB" w14:textId="75055163" w:rsidR="00A9320A" w:rsidRPr="00435426" w:rsidRDefault="00A9320A" w:rsidP="006927E5">
            <w:pPr>
              <w:pStyle w:val="TableBody8pt"/>
            </w:pPr>
            <w:r w:rsidRPr="00A9320A">
              <w:t>nfs_provisioner_role</w:t>
            </w:r>
          </w:p>
        </w:tc>
        <w:tc>
          <w:tcPr>
            <w:tcW w:w="2880" w:type="dxa"/>
          </w:tcPr>
          <w:p w14:paraId="77C95FC8" w14:textId="7D552FC6" w:rsidR="00A9320A" w:rsidRPr="00435426" w:rsidRDefault="00A9320A" w:rsidP="006927E5">
            <w:pPr>
              <w:pStyle w:val="TableBody8pt"/>
              <w:rPr>
                <w:rStyle w:val="CodingLanguage"/>
              </w:rPr>
            </w:pPr>
            <w:r w:rsidRPr="00A9320A">
              <w:rPr>
                <w:rStyle w:val="CodingLanguage"/>
              </w:rPr>
              <w:t>nfs-provisioner-runner</w:t>
            </w:r>
          </w:p>
        </w:tc>
      </w:tr>
      <w:tr w:rsidR="00A9320A" w14:paraId="17581A43" w14:textId="77777777" w:rsidTr="006927E5">
        <w:trPr>
          <w:cantSplit/>
        </w:trPr>
        <w:tc>
          <w:tcPr>
            <w:tcW w:w="2880" w:type="dxa"/>
          </w:tcPr>
          <w:p w14:paraId="37F7206F" w14:textId="7F39FD7A" w:rsidR="00A9320A" w:rsidRPr="00A9320A" w:rsidRDefault="00A9320A" w:rsidP="006927E5">
            <w:pPr>
              <w:pStyle w:val="TableBody8pt"/>
            </w:pPr>
            <w:r w:rsidRPr="00A9320A">
              <w:t>nfs_provisioner_serviceaccount</w:t>
            </w:r>
          </w:p>
        </w:tc>
        <w:tc>
          <w:tcPr>
            <w:tcW w:w="2880" w:type="dxa"/>
          </w:tcPr>
          <w:p w14:paraId="1EA41220" w14:textId="00A3331E" w:rsidR="00A9320A" w:rsidRPr="00435426" w:rsidRDefault="00A9320A" w:rsidP="006927E5">
            <w:pPr>
              <w:pStyle w:val="TableBody8pt"/>
              <w:rPr>
                <w:rStyle w:val="CodingLanguage"/>
              </w:rPr>
            </w:pPr>
            <w:r w:rsidRPr="00A9320A">
              <w:rPr>
                <w:rStyle w:val="CodingLanguage"/>
              </w:rPr>
              <w:t>nfs-provisioner</w:t>
            </w:r>
          </w:p>
        </w:tc>
      </w:tr>
      <w:tr w:rsidR="00A9320A" w14:paraId="2BC77C7E" w14:textId="77777777" w:rsidTr="006927E5">
        <w:trPr>
          <w:cantSplit/>
        </w:trPr>
        <w:tc>
          <w:tcPr>
            <w:tcW w:w="2880" w:type="dxa"/>
          </w:tcPr>
          <w:p w14:paraId="11E170C0" w14:textId="77777777" w:rsidR="00A9320A" w:rsidRDefault="00A9320A" w:rsidP="006927E5">
            <w:pPr>
              <w:pStyle w:val="TableBody8pt"/>
            </w:pPr>
            <w:r w:rsidRPr="00435426">
              <w:t>nfs_provisioner_name</w:t>
            </w:r>
          </w:p>
        </w:tc>
        <w:tc>
          <w:tcPr>
            <w:tcW w:w="2880" w:type="dxa"/>
          </w:tcPr>
          <w:p w14:paraId="10AF2FBF" w14:textId="77777777" w:rsidR="00A9320A" w:rsidRDefault="00A9320A" w:rsidP="006927E5">
            <w:pPr>
              <w:pStyle w:val="TableBody8pt"/>
            </w:pPr>
            <w:r w:rsidRPr="00435426">
              <w:rPr>
                <w:rStyle w:val="CodingLanguage"/>
              </w:rPr>
              <w:t>hpe.com/nfs</w:t>
            </w:r>
            <w:r>
              <w:t xml:space="preserve"> </w:t>
            </w:r>
          </w:p>
        </w:tc>
      </w:tr>
      <w:tr w:rsidR="00A9320A" w14:paraId="2DD47E27" w14:textId="77777777" w:rsidTr="006927E5">
        <w:trPr>
          <w:cantSplit/>
        </w:trPr>
        <w:tc>
          <w:tcPr>
            <w:tcW w:w="2880" w:type="dxa"/>
          </w:tcPr>
          <w:p w14:paraId="1EFFB9E7" w14:textId="77777777" w:rsidR="00A9320A" w:rsidRDefault="00A9320A" w:rsidP="006927E5">
            <w:pPr>
              <w:pStyle w:val="TableBody8pt"/>
            </w:pPr>
            <w:r w:rsidRPr="00435426">
              <w:t>nfs_provisioner_storage_class_name</w:t>
            </w:r>
          </w:p>
        </w:tc>
        <w:tc>
          <w:tcPr>
            <w:tcW w:w="2880" w:type="dxa"/>
          </w:tcPr>
          <w:p w14:paraId="538B9B5F" w14:textId="77777777" w:rsidR="00A9320A" w:rsidRDefault="00A9320A" w:rsidP="006927E5">
            <w:pPr>
              <w:pStyle w:val="TableBody8pt"/>
            </w:pPr>
            <w:r w:rsidRPr="00435426">
              <w:rPr>
                <w:rStyle w:val="CodingLanguage"/>
              </w:rPr>
              <w:t>nfs</w:t>
            </w:r>
            <w:r>
              <w:t xml:space="preserve"> </w:t>
            </w:r>
          </w:p>
        </w:tc>
      </w:tr>
      <w:tr w:rsidR="00A9320A" w14:paraId="2F5B397A" w14:textId="77777777" w:rsidTr="006927E5">
        <w:trPr>
          <w:cantSplit/>
        </w:trPr>
        <w:tc>
          <w:tcPr>
            <w:tcW w:w="2880" w:type="dxa"/>
          </w:tcPr>
          <w:p w14:paraId="4BF8748F" w14:textId="77777777" w:rsidR="00A9320A" w:rsidRDefault="00A9320A" w:rsidP="006927E5">
            <w:pPr>
              <w:pStyle w:val="TableBody8pt"/>
            </w:pPr>
            <w:r w:rsidRPr="00435426">
              <w:t>nfs_provisioner_server_ip</w:t>
            </w:r>
          </w:p>
        </w:tc>
        <w:tc>
          <w:tcPr>
            <w:tcW w:w="2880" w:type="dxa"/>
          </w:tcPr>
          <w:p w14:paraId="159C7C5A" w14:textId="60982E5A" w:rsidR="00A9320A" w:rsidRPr="00520D3C" w:rsidRDefault="00A9320A" w:rsidP="006927E5">
            <w:pPr>
              <w:pStyle w:val="TableBody8pt"/>
              <w:rPr>
                <w:rStyle w:val="CodingLanguage"/>
              </w:rPr>
            </w:pPr>
            <w:r>
              <w:rPr>
                <w:rStyle w:val="CodingLanguage"/>
              </w:rPr>
              <w:t>h</w:t>
            </w:r>
            <w:r w:rsidRPr="00520D3C">
              <w:rPr>
                <w:rStyle w:val="CodingLanguage"/>
              </w:rPr>
              <w:t>pe</w:t>
            </w:r>
            <w:r>
              <w:rPr>
                <w:rStyle w:val="CodingLanguage"/>
              </w:rPr>
              <w:t>2</w:t>
            </w:r>
            <w:r w:rsidRPr="00520D3C">
              <w:rPr>
                <w:rStyle w:val="CodingLanguage"/>
              </w:rPr>
              <w:t>-nfs.cloudra.local</w:t>
            </w:r>
          </w:p>
        </w:tc>
      </w:tr>
      <w:tr w:rsidR="00A9320A" w14:paraId="3B808129" w14:textId="77777777" w:rsidTr="006927E5">
        <w:trPr>
          <w:cantSplit/>
        </w:trPr>
        <w:tc>
          <w:tcPr>
            <w:tcW w:w="2880" w:type="dxa"/>
          </w:tcPr>
          <w:p w14:paraId="59B8BA50" w14:textId="77777777" w:rsidR="00A9320A" w:rsidRDefault="00A9320A" w:rsidP="006927E5">
            <w:pPr>
              <w:pStyle w:val="TableBody8pt"/>
            </w:pPr>
            <w:r w:rsidRPr="00435426">
              <w:t>nfs_provisioner_server_share</w:t>
            </w:r>
          </w:p>
        </w:tc>
        <w:tc>
          <w:tcPr>
            <w:tcW w:w="2880" w:type="dxa"/>
          </w:tcPr>
          <w:p w14:paraId="1ED0635C" w14:textId="77777777" w:rsidR="00A9320A" w:rsidRPr="00520D3C" w:rsidRDefault="00A9320A" w:rsidP="006927E5">
            <w:pPr>
              <w:pStyle w:val="TableBody8pt"/>
              <w:rPr>
                <w:rStyle w:val="CodingLanguage"/>
              </w:rPr>
            </w:pPr>
            <w:r w:rsidRPr="00520D3C">
              <w:rPr>
                <w:rStyle w:val="CodingLanguage"/>
              </w:rPr>
              <w:t>/k8s</w:t>
            </w:r>
          </w:p>
        </w:tc>
      </w:tr>
    </w:tbl>
    <w:p w14:paraId="47B66D9F" w14:textId="461BC486" w:rsidR="00A9320A" w:rsidRDefault="00A9320A" w:rsidP="00A9320A">
      <w:pPr>
        <w:pStyle w:val="BodyTextMetricHPELight10pt"/>
      </w:pPr>
    </w:p>
    <w:p w14:paraId="4F0F0465" w14:textId="457CBE87" w:rsidR="006927E5" w:rsidRDefault="006927E5" w:rsidP="006927E5">
      <w:pPr>
        <w:pStyle w:val="Heading3"/>
      </w:pPr>
      <w:r w:rsidRPr="006927E5">
        <w:t>Running the playbook</w:t>
      </w:r>
    </w:p>
    <w:p w14:paraId="5DA609B9" w14:textId="53F2169D" w:rsidR="006927E5" w:rsidRDefault="006927E5" w:rsidP="006927E5">
      <w:pPr>
        <w:pStyle w:val="BodyTextMetricHPELight10pt"/>
      </w:pPr>
      <w:r w:rsidRPr="006927E5">
        <w:t xml:space="preserve">The playbook </w:t>
      </w:r>
      <w:r w:rsidRPr="006927E5">
        <w:rPr>
          <w:rStyle w:val="CodingLanguage"/>
        </w:rPr>
        <w:t>test/playbooks/wordpress-mysql-nfs.yml</w:t>
      </w:r>
      <w:r w:rsidRPr="006927E5">
        <w:t xml:space="preserve"> creates Persistent Volume Claims for both Wordpress and MySQL, deploys both applications and makes the WordPress UI available via a NodePort.</w:t>
      </w:r>
    </w:p>
    <w:p w14:paraId="095A7641" w14:textId="180DAEE8" w:rsidR="006927E5" w:rsidRPr="006927E5" w:rsidRDefault="006927E5" w:rsidP="006927E5">
      <w:pPr>
        <w:pStyle w:val="BodyTextMetricHPELight10pt"/>
        <w:rPr>
          <w:rStyle w:val="CodingLanguage"/>
        </w:rPr>
      </w:pPr>
      <w:r>
        <w:rPr>
          <w:rStyle w:val="CodingLanguage"/>
        </w:rPr>
        <w:t xml:space="preserve"># </w:t>
      </w:r>
      <w:proofErr w:type="gramStart"/>
      <w:r>
        <w:rPr>
          <w:rStyle w:val="CodingLanguage"/>
        </w:rPr>
        <w:t>cd</w:t>
      </w:r>
      <w:proofErr w:type="gramEnd"/>
      <w:r>
        <w:rPr>
          <w:rStyle w:val="CodingLanguage"/>
        </w:rPr>
        <w:t xml:space="preserve"> ~/Docker-</w:t>
      </w:r>
      <w:r w:rsidR="00B0382D">
        <w:rPr>
          <w:rStyle w:val="CodingLanguage"/>
        </w:rPr>
        <w:t>Synergy</w:t>
      </w:r>
      <w:r>
        <w:rPr>
          <w:rStyle w:val="CodingLanguage"/>
        </w:rPr>
        <w:br/>
      </w:r>
      <w:r w:rsidRPr="006927E5">
        <w:rPr>
          <w:rStyle w:val="CodingLanguage"/>
        </w:rPr>
        <w:t xml:space="preserve">#  ansible-playbook -i </w:t>
      </w:r>
      <w:r w:rsidR="007230C9">
        <w:rPr>
          <w:rStyle w:val="CodingLanguage"/>
        </w:rPr>
        <w:t>hosts</w:t>
      </w:r>
      <w:r w:rsidRPr="006927E5">
        <w:rPr>
          <w:rStyle w:val="CodingLanguage"/>
        </w:rPr>
        <w:t xml:space="preserve"> ./test/playbooks/wordpress-mysql-nfs.yml --vault-password-file .vault_pass</w:t>
      </w:r>
    </w:p>
    <w:p w14:paraId="302F334A" w14:textId="3B3A70FE" w:rsidR="006927E5" w:rsidRDefault="006927E5" w:rsidP="00A9320A">
      <w:pPr>
        <w:pStyle w:val="BodyTextMetricHPELight10pt"/>
      </w:pPr>
      <w:r w:rsidRPr="006927E5">
        <w:t xml:space="preserve">The output shows the components created along with the NodePort for the </w:t>
      </w:r>
      <w:r w:rsidRPr="006927E5">
        <w:rPr>
          <w:rStyle w:val="CodingLanguage"/>
        </w:rPr>
        <w:t>wordpress</w:t>
      </w:r>
      <w:r w:rsidRPr="006927E5">
        <w:t xml:space="preserve"> service.</w:t>
      </w:r>
    </w:p>
    <w:p w14:paraId="4C0D923F" w14:textId="04A67ED4" w:rsidR="006927E5" w:rsidRPr="006927E5" w:rsidRDefault="006927E5" w:rsidP="006927E5">
      <w:pPr>
        <w:pStyle w:val="BodyTextMetricHPELight10pt"/>
        <w:rPr>
          <w:rStyle w:val="CodingLanguage"/>
        </w:rPr>
      </w:pPr>
      <w:r>
        <w:rPr>
          <w:rStyle w:val="CodingLanguage"/>
        </w:rPr>
        <w:t>ok: [localhost] =&gt; {</w:t>
      </w:r>
      <w:r>
        <w:rPr>
          <w:rStyle w:val="CodingLanguage"/>
        </w:rPr>
        <w:br/>
        <w:t xml:space="preserve">    "ps.stdout_lines": [</w:t>
      </w:r>
      <w:r>
        <w:rPr>
          <w:rStyle w:val="CodingLanguage"/>
        </w:rPr>
        <w:br/>
      </w:r>
      <w:r w:rsidRPr="006927E5">
        <w:rPr>
          <w:rStyle w:val="CodingLanguage"/>
        </w:rPr>
        <w:t xml:space="preserve">        "Cluster \"ucp_hpe2-ucp01.am2.cl</w:t>
      </w:r>
      <w:r>
        <w:rPr>
          <w:rStyle w:val="CodingLanguage"/>
        </w:rPr>
        <w:t>oudra.local:6443_admin\" set.",</w:t>
      </w:r>
      <w:r>
        <w:rPr>
          <w:rStyle w:val="CodingLanguage"/>
        </w:rPr>
        <w:br/>
      </w:r>
      <w:r w:rsidRPr="006927E5">
        <w:rPr>
          <w:rStyle w:val="CodingLanguage"/>
        </w:rPr>
        <w:t xml:space="preserve">        "User \"ucp_hpe2-ucp01.am2.cloudra.local</w:t>
      </w:r>
      <w:r>
        <w:rPr>
          <w:rStyle w:val="CodingLanguage"/>
        </w:rPr>
        <w:t>:6443_admin\" set.",</w:t>
      </w:r>
      <w:r>
        <w:rPr>
          <w:rStyle w:val="CodingLanguage"/>
        </w:rPr>
        <w:br/>
      </w:r>
      <w:r w:rsidRPr="006927E5">
        <w:rPr>
          <w:rStyle w:val="CodingLanguage"/>
        </w:rPr>
        <w:t xml:space="preserve">        "Context \"ucp_hpe2-ucp01.am2.cloudra</w:t>
      </w:r>
      <w:r>
        <w:rPr>
          <w:rStyle w:val="CodingLanguage"/>
        </w:rPr>
        <w:t>.local:6443_admin\" modified.",</w:t>
      </w:r>
      <w:r>
        <w:rPr>
          <w:rStyle w:val="CodingLanguage"/>
        </w:rPr>
        <w:br/>
      </w:r>
      <w:r w:rsidRPr="006927E5">
        <w:rPr>
          <w:rStyle w:val="CodingLanguage"/>
        </w:rPr>
        <w:t xml:space="preserve">        "name</w:t>
      </w:r>
      <w:r>
        <w:rPr>
          <w:rStyle w:val="CodingLanguage"/>
        </w:rPr>
        <w:t>space/wordpress-mysql created",</w:t>
      </w:r>
      <w:r>
        <w:rPr>
          <w:rStyle w:val="CodingLanguage"/>
        </w:rPr>
        <w:br/>
      </w:r>
      <w:r w:rsidRPr="006927E5">
        <w:rPr>
          <w:rStyle w:val="CodingLanguage"/>
        </w:rPr>
        <w:t xml:space="preserve">     </w:t>
      </w:r>
      <w:r>
        <w:rPr>
          <w:rStyle w:val="CodingLanguage"/>
        </w:rPr>
        <w:t xml:space="preserve">   "secret/mysql-pass created",</w:t>
      </w:r>
      <w:r>
        <w:rPr>
          <w:rStyle w:val="CodingLanguage"/>
        </w:rPr>
        <w:br/>
      </w:r>
      <w:r w:rsidRPr="006927E5">
        <w:rPr>
          <w:rStyle w:val="CodingLanguage"/>
        </w:rPr>
        <w:t xml:space="preserve">        "persistentvolum</w:t>
      </w:r>
      <w:r>
        <w:rPr>
          <w:rStyle w:val="CodingLanguage"/>
        </w:rPr>
        <w:t>eclaim/mysql-pv-claim created",</w:t>
      </w:r>
      <w:r>
        <w:rPr>
          <w:rStyle w:val="CodingLanguage"/>
        </w:rPr>
        <w:br/>
      </w:r>
      <w:r w:rsidRPr="006927E5">
        <w:rPr>
          <w:rStyle w:val="CodingLanguage"/>
        </w:rPr>
        <w:t xml:space="preserve">        "persistentvo</w:t>
      </w:r>
      <w:r>
        <w:rPr>
          <w:rStyle w:val="CodingLanguage"/>
        </w:rPr>
        <w:t>lumeclaim/wp-pv-claim created",</w:t>
      </w:r>
      <w:r>
        <w:rPr>
          <w:rStyle w:val="CodingLanguage"/>
        </w:rPr>
        <w:br/>
      </w:r>
      <w:r w:rsidRPr="006927E5">
        <w:rPr>
          <w:rStyle w:val="CodingLanguage"/>
        </w:rPr>
        <w:lastRenderedPageBreak/>
        <w:t xml:space="preserve">        "deployment</w:t>
      </w:r>
      <w:r>
        <w:rPr>
          <w:rStyle w:val="CodingLanguage"/>
        </w:rPr>
        <w:t>.apps/wordpress-mysql created",</w:t>
      </w:r>
      <w:r>
        <w:rPr>
          <w:rStyle w:val="CodingLanguage"/>
        </w:rPr>
        <w:br/>
      </w:r>
      <w:r w:rsidRPr="006927E5">
        <w:rPr>
          <w:rStyle w:val="CodingLanguage"/>
        </w:rPr>
        <w:t xml:space="preserve">        "depl</w:t>
      </w:r>
      <w:r>
        <w:rPr>
          <w:rStyle w:val="CodingLanguage"/>
        </w:rPr>
        <w:t>oyment.apps/wordpress created",</w:t>
      </w:r>
      <w:r>
        <w:rPr>
          <w:rStyle w:val="CodingLanguage"/>
        </w:rPr>
        <w:br/>
      </w:r>
      <w:r w:rsidRPr="006927E5">
        <w:rPr>
          <w:rStyle w:val="CodingLanguage"/>
        </w:rPr>
        <w:t xml:space="preserve">        "se</w:t>
      </w:r>
      <w:r>
        <w:rPr>
          <w:rStyle w:val="CodingLanguage"/>
        </w:rPr>
        <w:t>rvice/wordpress-mysql created",</w:t>
      </w:r>
      <w:r>
        <w:rPr>
          <w:rStyle w:val="CodingLanguage"/>
        </w:rPr>
        <w:br/>
      </w:r>
      <w:r w:rsidRPr="006927E5">
        <w:rPr>
          <w:rStyle w:val="CodingLanguage"/>
        </w:rPr>
        <w:t xml:space="preserve">     </w:t>
      </w:r>
      <w:r>
        <w:rPr>
          <w:rStyle w:val="CodingLanguage"/>
        </w:rPr>
        <w:t xml:space="preserve">   "service/wordpress created",</w:t>
      </w:r>
      <w:r>
        <w:rPr>
          <w:rStyle w:val="CodingLanguage"/>
        </w:rPr>
        <w:br/>
      </w:r>
      <w:r w:rsidRPr="006927E5">
        <w:rPr>
          <w:rStyle w:val="CodingLanguage"/>
        </w:rPr>
        <w:t xml:space="preserve">        "NAME              TYPE        CLUSTER-IP      EXT</w:t>
      </w:r>
      <w:r>
        <w:rPr>
          <w:rStyle w:val="CodingLanguage"/>
        </w:rPr>
        <w:t>ERNAL-IP   PORT(S)        AGE",</w:t>
      </w:r>
      <w:r>
        <w:rPr>
          <w:rStyle w:val="CodingLanguage"/>
        </w:rPr>
        <w:br/>
      </w:r>
      <w:r w:rsidRPr="006927E5">
        <w:rPr>
          <w:rStyle w:val="CodingLanguage"/>
        </w:rPr>
        <w:t xml:space="preserve">        "wordpress         NodePort    10.96.216.103   &lt;n</w:t>
      </w:r>
      <w:r>
        <w:rPr>
          <w:rStyle w:val="CodingLanguage"/>
        </w:rPr>
        <w:t>one&gt;        80:33790/TCP   0s",</w:t>
      </w:r>
      <w:r>
        <w:rPr>
          <w:rStyle w:val="CodingLanguage"/>
        </w:rPr>
        <w:br/>
      </w:r>
      <w:r w:rsidRPr="006927E5">
        <w:rPr>
          <w:rStyle w:val="CodingLanguage"/>
        </w:rPr>
        <w:t xml:space="preserve">        "wordpress-mysql   ClusterIP   None            &lt;</w:t>
      </w:r>
      <w:r>
        <w:rPr>
          <w:rStyle w:val="CodingLanguage"/>
        </w:rPr>
        <w:t>none&gt;        3306/TCP       0s"</w:t>
      </w:r>
      <w:r>
        <w:rPr>
          <w:rStyle w:val="CodingLanguage"/>
        </w:rPr>
        <w:br/>
      </w:r>
      <w:r w:rsidRPr="006927E5">
        <w:rPr>
          <w:rStyle w:val="CodingLanguage"/>
        </w:rPr>
        <w:t xml:space="preserve">    ]</w:t>
      </w:r>
    </w:p>
    <w:p w14:paraId="3FB049C9" w14:textId="019DFF40" w:rsidR="006927E5" w:rsidRDefault="006927E5" w:rsidP="00A9320A">
      <w:pPr>
        <w:pStyle w:val="BodyTextMetricHPELight10pt"/>
      </w:pPr>
      <w:r w:rsidRPr="006927E5">
        <w:t>Browse to the specified port on any node in your cluster.</w:t>
      </w:r>
    </w:p>
    <w:p w14:paraId="2555EC27" w14:textId="06D9B5E3" w:rsidR="006927E5" w:rsidRPr="006927E5" w:rsidRDefault="006927E5" w:rsidP="00A9320A">
      <w:pPr>
        <w:pStyle w:val="BodyTextMetricHPELight10pt"/>
        <w:rPr>
          <w:rStyle w:val="CodingLanguage"/>
        </w:rPr>
      </w:pPr>
      <w:r w:rsidRPr="006927E5">
        <w:rPr>
          <w:rStyle w:val="CodingLanguage"/>
        </w:rPr>
        <w:t>http://hpe2-ucp01.am2.cloudra.local:33790</w:t>
      </w:r>
    </w:p>
    <w:p w14:paraId="690B881F" w14:textId="117FDDFF" w:rsidR="006927E5" w:rsidRDefault="006927E5" w:rsidP="006927E5">
      <w:pPr>
        <w:pStyle w:val="Heading3"/>
      </w:pPr>
      <w:r w:rsidRPr="006927E5">
        <w:t>Configuring WordPress</w:t>
      </w:r>
    </w:p>
    <w:p w14:paraId="71744C5C" w14:textId="179FEAA5" w:rsidR="006927E5" w:rsidRDefault="006927E5" w:rsidP="006927E5">
      <w:pPr>
        <w:pStyle w:val="BodyTextMetricHPELight10pt"/>
      </w:pPr>
      <w:r w:rsidRPr="006927E5">
        <w:t>You need to configure the language and password before WordPress is ready to use</w:t>
      </w:r>
      <w:r>
        <w:t>, as shown in</w:t>
      </w:r>
      <w:r w:rsidRPr="006927E5">
        <w:t xml:space="preserve"> </w:t>
      </w:r>
      <w:r w:rsidRPr="006927E5">
        <w:fldChar w:fldCharType="begin"/>
      </w:r>
      <w:r w:rsidRPr="006927E5">
        <w:instrText xml:space="preserve"> REF _Ref2076654 \h </w:instrText>
      </w:r>
      <w:r>
        <w:instrText xml:space="preserve"> \* MERGEFORMAT </w:instrText>
      </w:r>
      <w:r w:rsidRPr="006927E5">
        <w:fldChar w:fldCharType="separate"/>
      </w:r>
      <w:r w:rsidR="00323A76" w:rsidRPr="00323A76">
        <w:t>Figure 19</w:t>
      </w:r>
      <w:r w:rsidRPr="006927E5">
        <w:fldChar w:fldCharType="end"/>
      </w:r>
      <w:r w:rsidRPr="006927E5">
        <w:t>.</w:t>
      </w:r>
    </w:p>
    <w:p w14:paraId="0E9B5AFA" w14:textId="6DD7191A" w:rsidR="006927E5" w:rsidRDefault="006927E5" w:rsidP="006927E5">
      <w:pPr>
        <w:pStyle w:val="FigureAfterspace"/>
      </w:pPr>
      <w:r>
        <w:rPr>
          <w:noProof/>
        </w:rPr>
        <w:drawing>
          <wp:inline distT="0" distB="0" distL="0" distR="0" wp14:anchorId="2328843E" wp14:editId="690D01F4">
            <wp:extent cx="4400550" cy="3161406"/>
            <wp:effectExtent l="0" t="0" r="0" b="1270"/>
            <wp:docPr id="20" name="Picture 20" descr="&quot;Configure WordPress langu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Configure WordPress language&qu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9344" cy="3174908"/>
                    </a:xfrm>
                    <a:prstGeom prst="rect">
                      <a:avLst/>
                    </a:prstGeom>
                    <a:noFill/>
                    <a:ln>
                      <a:noFill/>
                    </a:ln>
                  </pic:spPr>
                </pic:pic>
              </a:graphicData>
            </a:graphic>
          </wp:inline>
        </w:drawing>
      </w:r>
    </w:p>
    <w:p w14:paraId="4B778B6D" w14:textId="1DAA8366" w:rsidR="006927E5" w:rsidRDefault="006927E5" w:rsidP="006927E5">
      <w:pPr>
        <w:pStyle w:val="MISCFigureCaptionHeader8pt"/>
      </w:pPr>
      <w:bookmarkStart w:id="251" w:name="_Ref2076654"/>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323A76">
        <w:rPr>
          <w:rStyle w:val="MISCFigureCaptionHeaderBold8pt"/>
          <w:noProof/>
        </w:rPr>
        <w:t>19</w:t>
      </w:r>
      <w:r w:rsidRPr="006927E5">
        <w:rPr>
          <w:rStyle w:val="MISCFigureCaptionHeaderBold8pt"/>
        </w:rPr>
        <w:fldChar w:fldCharType="end"/>
      </w:r>
      <w:bookmarkEnd w:id="251"/>
      <w:r w:rsidRPr="006927E5">
        <w:rPr>
          <w:rStyle w:val="MISCFigureCaptionHeaderBold8pt"/>
        </w:rPr>
        <w:t>.</w:t>
      </w:r>
      <w:r>
        <w:t xml:space="preserve"> </w:t>
      </w:r>
      <w:r w:rsidRPr="006927E5">
        <w:t>Configure WordPress language</w:t>
      </w:r>
    </w:p>
    <w:p w14:paraId="6CF96DEB" w14:textId="1E89343C" w:rsidR="006927E5" w:rsidRDefault="006927E5" w:rsidP="006927E5">
      <w:pPr>
        <w:pStyle w:val="BodyTextMetricHPELight10pt"/>
      </w:pPr>
      <w:r w:rsidRPr="006927E5">
        <w:t>Add a username, password and other configuration details</w:t>
      </w:r>
      <w:r>
        <w:t>, as shown in</w:t>
      </w:r>
      <w:r w:rsidRPr="006927E5">
        <w:t xml:space="preserve"> </w:t>
      </w:r>
      <w:r w:rsidRPr="006927E5">
        <w:fldChar w:fldCharType="begin"/>
      </w:r>
      <w:r w:rsidRPr="006927E5">
        <w:instrText xml:space="preserve"> REF _Ref2076740 \h </w:instrText>
      </w:r>
      <w:r>
        <w:instrText xml:space="preserve"> \* MERGEFORMAT </w:instrText>
      </w:r>
      <w:r w:rsidRPr="006927E5">
        <w:fldChar w:fldCharType="separate"/>
      </w:r>
      <w:r w:rsidR="00323A76" w:rsidRPr="00323A76">
        <w:t>Figure 20</w:t>
      </w:r>
      <w:r w:rsidRPr="006927E5">
        <w:fldChar w:fldCharType="end"/>
      </w:r>
      <w:r w:rsidRPr="006927E5">
        <w:t>.</w:t>
      </w:r>
    </w:p>
    <w:p w14:paraId="77D671D4" w14:textId="3708FDE0" w:rsidR="006927E5" w:rsidRDefault="006927E5" w:rsidP="006927E5">
      <w:pPr>
        <w:pStyle w:val="FigureAfterspace"/>
      </w:pPr>
      <w:r>
        <w:rPr>
          <w:noProof/>
        </w:rPr>
        <w:lastRenderedPageBreak/>
        <w:drawing>
          <wp:inline distT="0" distB="0" distL="0" distR="0" wp14:anchorId="7AEC6A55" wp14:editId="759BB4F3">
            <wp:extent cx="4400550" cy="3349969"/>
            <wp:effectExtent l="0" t="0" r="0" b="3175"/>
            <wp:docPr id="26" name="Picture 26"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Configure WordPress password&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20074" cy="3364832"/>
                    </a:xfrm>
                    <a:prstGeom prst="rect">
                      <a:avLst/>
                    </a:prstGeom>
                    <a:noFill/>
                    <a:ln>
                      <a:noFill/>
                    </a:ln>
                  </pic:spPr>
                </pic:pic>
              </a:graphicData>
            </a:graphic>
          </wp:inline>
        </w:drawing>
      </w:r>
    </w:p>
    <w:p w14:paraId="197B7C42" w14:textId="0CD342E8" w:rsidR="006927E5" w:rsidRDefault="006927E5" w:rsidP="006927E5">
      <w:pPr>
        <w:pStyle w:val="MISCFigureCaptionHeader8pt"/>
      </w:pPr>
      <w:bookmarkStart w:id="252" w:name="_Ref2076740"/>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323A76">
        <w:rPr>
          <w:rStyle w:val="MISCFigureCaptionHeaderBold8pt"/>
          <w:noProof/>
        </w:rPr>
        <w:t>20</w:t>
      </w:r>
      <w:r w:rsidRPr="006927E5">
        <w:rPr>
          <w:rStyle w:val="MISCFigureCaptionHeaderBold8pt"/>
        </w:rPr>
        <w:fldChar w:fldCharType="end"/>
      </w:r>
      <w:bookmarkEnd w:id="252"/>
      <w:r w:rsidRPr="006927E5">
        <w:rPr>
          <w:rStyle w:val="MISCFigureCaptionHeaderBold8pt"/>
        </w:rPr>
        <w:t>.</w:t>
      </w:r>
      <w:r>
        <w:t xml:space="preserve"> </w:t>
      </w:r>
      <w:r w:rsidRPr="006927E5">
        <w:t>Configure WordPress password</w:t>
      </w:r>
    </w:p>
    <w:p w14:paraId="7179C197" w14:textId="373DC529" w:rsidR="006927E5" w:rsidRDefault="006927E5" w:rsidP="006927E5">
      <w:pPr>
        <w:pStyle w:val="BodyTextMetricHPELight10pt"/>
      </w:pPr>
      <w:r w:rsidRPr="006927E5">
        <w:t xml:space="preserve">Log in to WordPress, </w:t>
      </w:r>
      <w:r w:rsidR="00720DA7">
        <w:t xml:space="preserve">as shown in </w:t>
      </w:r>
      <w:r w:rsidR="00720DA7" w:rsidRPr="00720DA7">
        <w:fldChar w:fldCharType="begin"/>
      </w:r>
      <w:r w:rsidR="00720DA7" w:rsidRPr="00720DA7">
        <w:instrText xml:space="preserve"> REF _Ref2076857 \h </w:instrText>
      </w:r>
      <w:r w:rsidR="00720DA7">
        <w:instrText xml:space="preserve"> \* MERGEFORMAT </w:instrText>
      </w:r>
      <w:r w:rsidR="00720DA7" w:rsidRPr="00720DA7">
        <w:fldChar w:fldCharType="separate"/>
      </w:r>
      <w:r w:rsidR="00323A76" w:rsidRPr="00323A76">
        <w:t>Figure 21</w:t>
      </w:r>
      <w:r w:rsidR="00720DA7" w:rsidRPr="00720DA7">
        <w:fldChar w:fldCharType="end"/>
      </w:r>
      <w:r w:rsidR="00720DA7">
        <w:t xml:space="preserve">, </w:t>
      </w:r>
      <w:r w:rsidRPr="006927E5">
        <w:t>with the user name and password you have just set up.</w:t>
      </w:r>
    </w:p>
    <w:p w14:paraId="550993E3" w14:textId="2DAB33F0" w:rsidR="006927E5" w:rsidRDefault="006927E5" w:rsidP="006927E5">
      <w:pPr>
        <w:pStyle w:val="FigureAfterspace"/>
      </w:pPr>
      <w:r>
        <w:rPr>
          <w:noProof/>
        </w:rPr>
        <w:drawing>
          <wp:inline distT="0" distB="0" distL="0" distR="0" wp14:anchorId="59AB4114" wp14:editId="69CFA124">
            <wp:extent cx="4067175" cy="2729080"/>
            <wp:effectExtent l="19050" t="19050" r="9525" b="14605"/>
            <wp:docPr id="28" name="Picture 28"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Configure WordPress password&qu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3767" cy="2740213"/>
                    </a:xfrm>
                    <a:prstGeom prst="rect">
                      <a:avLst/>
                    </a:prstGeom>
                    <a:noFill/>
                    <a:ln>
                      <a:solidFill>
                        <a:schemeClr val="accent1"/>
                      </a:solidFill>
                    </a:ln>
                  </pic:spPr>
                </pic:pic>
              </a:graphicData>
            </a:graphic>
          </wp:inline>
        </w:drawing>
      </w:r>
    </w:p>
    <w:p w14:paraId="374DC3FD" w14:textId="37F15635" w:rsidR="006927E5" w:rsidRPr="006927E5" w:rsidRDefault="006927E5" w:rsidP="006927E5">
      <w:pPr>
        <w:pStyle w:val="MISCFigureCaptionHeader8pt"/>
      </w:pPr>
      <w:bookmarkStart w:id="253" w:name="_Ref2076857"/>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323A76">
        <w:rPr>
          <w:rStyle w:val="MISCFigureCaptionHeaderBold8pt"/>
          <w:noProof/>
        </w:rPr>
        <w:t>21</w:t>
      </w:r>
      <w:r w:rsidRPr="00720DA7">
        <w:rPr>
          <w:rStyle w:val="MISCFigureCaptionHeaderBold8pt"/>
        </w:rPr>
        <w:fldChar w:fldCharType="end"/>
      </w:r>
      <w:bookmarkEnd w:id="253"/>
      <w:r w:rsidRPr="00720DA7">
        <w:rPr>
          <w:rStyle w:val="MISCFigureCaptionHeaderBold8pt"/>
        </w:rPr>
        <w:t>.</w:t>
      </w:r>
      <w:r>
        <w:t xml:space="preserve"> </w:t>
      </w:r>
      <w:r w:rsidRPr="006927E5">
        <w:t>WordPress login</w:t>
      </w:r>
    </w:p>
    <w:p w14:paraId="7A7200DF" w14:textId="0D48DF77" w:rsidR="006927E5" w:rsidRDefault="00720DA7" w:rsidP="00A9320A">
      <w:pPr>
        <w:pStyle w:val="BodyTextMetricHPELight10pt"/>
      </w:pPr>
      <w:r w:rsidRPr="00720DA7">
        <w:t xml:space="preserve">The welcome page is </w:t>
      </w:r>
      <w:r>
        <w:t>displayed, as shown in</w:t>
      </w:r>
      <w:r w:rsidRPr="00720DA7">
        <w:t xml:space="preserve"> </w:t>
      </w:r>
      <w:r w:rsidRPr="00720DA7">
        <w:fldChar w:fldCharType="begin"/>
      </w:r>
      <w:r w:rsidRPr="00720DA7">
        <w:instrText xml:space="preserve"> REF _Ref2077002 \h </w:instrText>
      </w:r>
      <w:r>
        <w:instrText xml:space="preserve"> \* MERGEFORMAT </w:instrText>
      </w:r>
      <w:r w:rsidRPr="00720DA7">
        <w:fldChar w:fldCharType="separate"/>
      </w:r>
      <w:r w:rsidR="00323A76" w:rsidRPr="00323A76">
        <w:t>Figure 22</w:t>
      </w:r>
      <w:r w:rsidRPr="00720DA7">
        <w:fldChar w:fldCharType="end"/>
      </w:r>
      <w:r w:rsidRPr="00720DA7">
        <w:t>.</w:t>
      </w:r>
    </w:p>
    <w:p w14:paraId="48243B99" w14:textId="78D2BBC4" w:rsidR="00720DA7" w:rsidRDefault="00720DA7" w:rsidP="00720DA7">
      <w:pPr>
        <w:pStyle w:val="FigureAfterspace"/>
      </w:pPr>
      <w:r>
        <w:rPr>
          <w:noProof/>
        </w:rPr>
        <w:lastRenderedPageBreak/>
        <w:drawing>
          <wp:inline distT="0" distB="0" distL="0" distR="0" wp14:anchorId="379F7EE7" wp14:editId="2891B64A">
            <wp:extent cx="4524375" cy="4152508"/>
            <wp:effectExtent l="0" t="0" r="0" b="635"/>
            <wp:docPr id="29" name="Picture 29" descr="&quot;WordPress welco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WordPress welcome&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3122" cy="4160536"/>
                    </a:xfrm>
                    <a:prstGeom prst="rect">
                      <a:avLst/>
                    </a:prstGeom>
                    <a:noFill/>
                    <a:ln>
                      <a:noFill/>
                    </a:ln>
                  </pic:spPr>
                </pic:pic>
              </a:graphicData>
            </a:graphic>
          </wp:inline>
        </w:drawing>
      </w:r>
    </w:p>
    <w:p w14:paraId="15165F7A" w14:textId="1995071D" w:rsidR="00720DA7" w:rsidRDefault="00720DA7" w:rsidP="00720DA7">
      <w:pPr>
        <w:pStyle w:val="MISCFigureCaptionHeader8pt"/>
      </w:pPr>
      <w:bookmarkStart w:id="254" w:name="_Ref2077002"/>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323A76">
        <w:rPr>
          <w:rStyle w:val="MISCFigureCaptionHeaderBold8pt"/>
          <w:noProof/>
        </w:rPr>
        <w:t>22</w:t>
      </w:r>
      <w:r w:rsidRPr="00720DA7">
        <w:rPr>
          <w:rStyle w:val="MISCFigureCaptionHeaderBold8pt"/>
        </w:rPr>
        <w:fldChar w:fldCharType="end"/>
      </w:r>
      <w:bookmarkEnd w:id="254"/>
      <w:r w:rsidRPr="00720DA7">
        <w:rPr>
          <w:rStyle w:val="MISCFigureCaptionHeaderBold8pt"/>
        </w:rPr>
        <w:t>.</w:t>
      </w:r>
      <w:r>
        <w:t xml:space="preserve"> </w:t>
      </w:r>
      <w:r w:rsidRPr="00720DA7">
        <w:t>WordPress welcome</w:t>
      </w:r>
    </w:p>
    <w:p w14:paraId="5D65E13B" w14:textId="61B9FD9E" w:rsidR="00720DA7" w:rsidRDefault="00720DA7" w:rsidP="00720DA7">
      <w:pPr>
        <w:pStyle w:val="Heading3"/>
      </w:pPr>
      <w:r w:rsidRPr="00720DA7">
        <w:t>Create your first post</w:t>
      </w:r>
    </w:p>
    <w:p w14:paraId="0164B098" w14:textId="0F3B1FAA" w:rsidR="00720DA7" w:rsidRDefault="000237CA" w:rsidP="00720DA7">
      <w:pPr>
        <w:pStyle w:val="BodyTextMetricHPELight10pt"/>
      </w:pPr>
      <w:r w:rsidRPr="000237CA">
        <w:t xml:space="preserve">Click on </w:t>
      </w:r>
      <w:r w:rsidRPr="000237CA">
        <w:rPr>
          <w:rStyle w:val="CodingLanguage"/>
        </w:rPr>
        <w:t>Write your first blog post</w:t>
      </w:r>
      <w:r w:rsidRPr="000237CA">
        <w:t xml:space="preserve"> and start creating some content. Add a blog title and then click </w:t>
      </w:r>
      <w:r w:rsidRPr="000237CA">
        <w:rPr>
          <w:rStyle w:val="CodingLanguage"/>
        </w:rPr>
        <w:t>Add Media</w:t>
      </w:r>
      <w:r w:rsidRPr="000237CA">
        <w:t xml:space="preserve"> to upload an image to the Media Library and then </w:t>
      </w:r>
      <w:proofErr w:type="gramStart"/>
      <w:r w:rsidRPr="000237CA">
        <w:rPr>
          <w:rStyle w:val="CodingLanguage"/>
        </w:rPr>
        <w:t>Insert</w:t>
      </w:r>
      <w:proofErr w:type="gramEnd"/>
      <w:r w:rsidRPr="000237CA">
        <w:t xml:space="preserve"> into post. In th</w:t>
      </w:r>
      <w:r w:rsidR="00E067A2">
        <w:t>is</w:t>
      </w:r>
      <w:r w:rsidRPr="000237CA">
        <w:t xml:space="preserve"> example, </w:t>
      </w:r>
      <w:r w:rsidR="00E067A2">
        <w:t xml:space="preserve">as shown in </w:t>
      </w:r>
      <w:r w:rsidR="00E067A2" w:rsidRPr="00E067A2">
        <w:fldChar w:fldCharType="begin"/>
      </w:r>
      <w:r w:rsidR="00E067A2" w:rsidRPr="00E067A2">
        <w:instrText xml:space="preserve"> REF _Ref2077619 \h </w:instrText>
      </w:r>
      <w:r w:rsidR="00E067A2">
        <w:instrText xml:space="preserve"> \* MERGEFORMAT </w:instrText>
      </w:r>
      <w:r w:rsidR="00E067A2" w:rsidRPr="00E067A2">
        <w:fldChar w:fldCharType="separate"/>
      </w:r>
      <w:r w:rsidR="00323A76" w:rsidRPr="00323A76">
        <w:t>Figure 23</w:t>
      </w:r>
      <w:r w:rsidR="00E067A2" w:rsidRPr="00E067A2">
        <w:fldChar w:fldCharType="end"/>
      </w:r>
      <w:r w:rsidR="00E067A2">
        <w:t xml:space="preserve">, </w:t>
      </w:r>
      <w:r w:rsidRPr="000237CA">
        <w:t xml:space="preserve">the image is a file named </w:t>
      </w:r>
      <w:r w:rsidRPr="00722DBB">
        <w:rPr>
          <w:rStyle w:val="CodingLanguage"/>
        </w:rPr>
        <w:t>380 with OmniStack.jpg</w:t>
      </w:r>
      <w:r w:rsidRPr="000237CA">
        <w:t>.</w:t>
      </w:r>
    </w:p>
    <w:p w14:paraId="1C258859" w14:textId="40E99731" w:rsidR="00722DBB" w:rsidRDefault="00E067A2" w:rsidP="00E067A2">
      <w:pPr>
        <w:pStyle w:val="FigureAfterspace"/>
      </w:pPr>
      <w:r>
        <w:rPr>
          <w:noProof/>
        </w:rPr>
        <w:lastRenderedPageBreak/>
        <w:drawing>
          <wp:inline distT="0" distB="0" distL="0" distR="0" wp14:anchorId="406986DB" wp14:editId="6622B171">
            <wp:extent cx="5124450" cy="3261014"/>
            <wp:effectExtent l="0" t="0" r="0" b="0"/>
            <wp:docPr id="30" name="Picture 30" descr="&quot;Create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uot;Create your first WordPress blog post&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34354" cy="3267317"/>
                    </a:xfrm>
                    <a:prstGeom prst="rect">
                      <a:avLst/>
                    </a:prstGeom>
                    <a:noFill/>
                    <a:ln>
                      <a:noFill/>
                    </a:ln>
                  </pic:spPr>
                </pic:pic>
              </a:graphicData>
            </a:graphic>
          </wp:inline>
        </w:drawing>
      </w:r>
    </w:p>
    <w:p w14:paraId="0525E2EF" w14:textId="7F14FA42" w:rsidR="00E067A2" w:rsidRDefault="00E067A2" w:rsidP="00E067A2">
      <w:pPr>
        <w:pStyle w:val="MISCFigureCaptionHeader8pt"/>
      </w:pPr>
      <w:bookmarkStart w:id="255" w:name="_Ref2077619"/>
      <w:r w:rsidRPr="00E067A2">
        <w:rPr>
          <w:rStyle w:val="MISCFigureCaptionHeaderBold8pt"/>
        </w:rPr>
        <w:t xml:space="preserve">Figure </w:t>
      </w:r>
      <w:r w:rsidRPr="00E067A2">
        <w:rPr>
          <w:rStyle w:val="MISCFigureCaptionHeaderBold8pt"/>
        </w:rPr>
        <w:fldChar w:fldCharType="begin"/>
      </w:r>
      <w:r w:rsidRPr="00E067A2">
        <w:rPr>
          <w:rStyle w:val="MISCFigureCaptionHeaderBold8pt"/>
        </w:rPr>
        <w:instrText xml:space="preserve"> SEQ Figure \* ARABIC </w:instrText>
      </w:r>
      <w:r w:rsidRPr="00E067A2">
        <w:rPr>
          <w:rStyle w:val="MISCFigureCaptionHeaderBold8pt"/>
        </w:rPr>
        <w:fldChar w:fldCharType="separate"/>
      </w:r>
      <w:r w:rsidR="00323A76">
        <w:rPr>
          <w:rStyle w:val="MISCFigureCaptionHeaderBold8pt"/>
          <w:noProof/>
        </w:rPr>
        <w:t>23</w:t>
      </w:r>
      <w:r w:rsidRPr="00E067A2">
        <w:rPr>
          <w:rStyle w:val="MISCFigureCaptionHeaderBold8pt"/>
        </w:rPr>
        <w:fldChar w:fldCharType="end"/>
      </w:r>
      <w:bookmarkEnd w:id="255"/>
      <w:r w:rsidRPr="00E067A2">
        <w:rPr>
          <w:rStyle w:val="MISCFigureCaptionHeaderBold8pt"/>
        </w:rPr>
        <w:t>.</w:t>
      </w:r>
      <w:r>
        <w:t xml:space="preserve"> </w:t>
      </w:r>
      <w:r w:rsidRPr="00E067A2">
        <w:t>Create your first WordPress blog post</w:t>
      </w:r>
    </w:p>
    <w:p w14:paraId="62D1B6ED" w14:textId="11CC92BD" w:rsidR="00E067A2" w:rsidRDefault="00E067A2" w:rsidP="00E067A2">
      <w:pPr>
        <w:pStyle w:val="BodyTextMetricHPELight10pt"/>
      </w:pPr>
      <w:r w:rsidRPr="00E067A2">
        <w:t xml:space="preserve">Click </w:t>
      </w:r>
      <w:r w:rsidRPr="00E067A2">
        <w:rPr>
          <w:rStyle w:val="CodingLanguage"/>
        </w:rPr>
        <w:t>Publish</w:t>
      </w:r>
      <w:r w:rsidRPr="00E067A2">
        <w:t xml:space="preserve"> and then </w:t>
      </w:r>
      <w:r w:rsidRPr="00E067A2">
        <w:rPr>
          <w:rStyle w:val="CodingLanguage"/>
        </w:rPr>
        <w:t>View post</w:t>
      </w:r>
      <w:r w:rsidRPr="00E067A2">
        <w:t xml:space="preserve"> to see your new blog post</w:t>
      </w:r>
      <w:r w:rsidR="000D4349">
        <w:t>, as shown in</w:t>
      </w:r>
      <w:r w:rsidR="000D4349" w:rsidRPr="000D4349">
        <w:t xml:space="preserve"> </w:t>
      </w:r>
      <w:r w:rsidR="000D4349" w:rsidRPr="000D4349">
        <w:fldChar w:fldCharType="begin"/>
      </w:r>
      <w:r w:rsidR="000D4349" w:rsidRPr="000D4349">
        <w:instrText xml:space="preserve"> REF _Ref2077787 \h </w:instrText>
      </w:r>
      <w:r w:rsidR="000D4349">
        <w:instrText xml:space="preserve"> \* MERGEFORMAT </w:instrText>
      </w:r>
      <w:r w:rsidR="000D4349" w:rsidRPr="000D4349">
        <w:fldChar w:fldCharType="separate"/>
      </w:r>
      <w:r w:rsidR="00323A76" w:rsidRPr="00323A76">
        <w:t>Figure 24</w:t>
      </w:r>
      <w:r w:rsidR="000D4349" w:rsidRPr="000D4349">
        <w:fldChar w:fldCharType="end"/>
      </w:r>
      <w:r w:rsidRPr="00E067A2">
        <w:t>.</w:t>
      </w:r>
    </w:p>
    <w:p w14:paraId="6B021154" w14:textId="40CD4EC8" w:rsidR="00652AF0" w:rsidRDefault="00652AF0" w:rsidP="00652AF0">
      <w:pPr>
        <w:pStyle w:val="FigureAfterspace"/>
      </w:pPr>
      <w:r>
        <w:rPr>
          <w:noProof/>
        </w:rPr>
        <w:drawing>
          <wp:inline distT="0" distB="0" distL="0" distR="0" wp14:anchorId="78B5AA89" wp14:editId="569E8536">
            <wp:extent cx="4752975" cy="3069524"/>
            <wp:effectExtent l="19050" t="19050" r="9525" b="17145"/>
            <wp:docPr id="64" name="Picture 64" descr="&quot;View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View your first WordPress blog post&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9040" cy="3079899"/>
                    </a:xfrm>
                    <a:prstGeom prst="rect">
                      <a:avLst/>
                    </a:prstGeom>
                    <a:noFill/>
                    <a:ln>
                      <a:solidFill>
                        <a:schemeClr val="tx1"/>
                      </a:solidFill>
                    </a:ln>
                  </pic:spPr>
                </pic:pic>
              </a:graphicData>
            </a:graphic>
          </wp:inline>
        </w:drawing>
      </w:r>
    </w:p>
    <w:p w14:paraId="59DAD442" w14:textId="1181DF45" w:rsidR="00652AF0" w:rsidRDefault="00652AF0" w:rsidP="00652AF0">
      <w:pPr>
        <w:pStyle w:val="MISCFigureCaptionHeader8pt"/>
      </w:pPr>
      <w:bookmarkStart w:id="256" w:name="_Ref2077787"/>
      <w:r w:rsidRPr="00652AF0">
        <w:rPr>
          <w:rStyle w:val="MISCFigureCaptionHeaderBold8pt"/>
        </w:rPr>
        <w:t xml:space="preserve">Figure </w:t>
      </w:r>
      <w:r w:rsidRPr="00652AF0">
        <w:rPr>
          <w:rStyle w:val="MISCFigureCaptionHeaderBold8pt"/>
        </w:rPr>
        <w:fldChar w:fldCharType="begin"/>
      </w:r>
      <w:r w:rsidRPr="00652AF0">
        <w:rPr>
          <w:rStyle w:val="MISCFigureCaptionHeaderBold8pt"/>
        </w:rPr>
        <w:instrText xml:space="preserve"> SEQ Figure \* ARABIC </w:instrText>
      </w:r>
      <w:r w:rsidRPr="00652AF0">
        <w:rPr>
          <w:rStyle w:val="MISCFigureCaptionHeaderBold8pt"/>
        </w:rPr>
        <w:fldChar w:fldCharType="separate"/>
      </w:r>
      <w:r w:rsidR="00323A76">
        <w:rPr>
          <w:rStyle w:val="MISCFigureCaptionHeaderBold8pt"/>
          <w:noProof/>
        </w:rPr>
        <w:t>24</w:t>
      </w:r>
      <w:r w:rsidRPr="00652AF0">
        <w:rPr>
          <w:rStyle w:val="MISCFigureCaptionHeaderBold8pt"/>
        </w:rPr>
        <w:fldChar w:fldCharType="end"/>
      </w:r>
      <w:bookmarkEnd w:id="256"/>
      <w:r w:rsidRPr="00652AF0">
        <w:rPr>
          <w:rStyle w:val="MISCFigureCaptionHeaderBold8pt"/>
        </w:rPr>
        <w:t>.</w:t>
      </w:r>
      <w:r>
        <w:t xml:space="preserve"> </w:t>
      </w:r>
      <w:r w:rsidRPr="00652AF0">
        <w:t>View your first post</w:t>
      </w:r>
    </w:p>
    <w:p w14:paraId="1A694861" w14:textId="01068B46" w:rsidR="00652AF0" w:rsidRDefault="00652AF0" w:rsidP="00652AF0">
      <w:pPr>
        <w:pStyle w:val="Heading3"/>
      </w:pPr>
      <w:r w:rsidRPr="00652AF0">
        <w:t>Test persistence for WordPress</w:t>
      </w:r>
    </w:p>
    <w:p w14:paraId="7319B06D" w14:textId="13E8832C" w:rsidR="00652AF0" w:rsidRDefault="000D4349" w:rsidP="00652AF0">
      <w:pPr>
        <w:pStyle w:val="BodyTextMetricHPELight10pt"/>
      </w:pPr>
      <w:r w:rsidRPr="000D4349">
        <w:t>Find your WordPress Persistent Volume Claim (PVC)</w:t>
      </w:r>
      <w:r>
        <w:t>.</w:t>
      </w:r>
    </w:p>
    <w:p w14:paraId="570FCAEB" w14:textId="0D557AFB" w:rsidR="000D4349" w:rsidRPr="000D4349" w:rsidRDefault="000D4349" w:rsidP="000D4349">
      <w:pPr>
        <w:pStyle w:val="BodyTextMetricHPELight10pt"/>
        <w:rPr>
          <w:rStyle w:val="CodingLanguage"/>
        </w:rPr>
      </w:pPr>
      <w:r w:rsidRPr="000D4349">
        <w:rPr>
          <w:rStyle w:val="CodingLanguage"/>
        </w:rPr>
        <w:lastRenderedPageBreak/>
        <w:t xml:space="preserve"># </w:t>
      </w:r>
      <w:proofErr w:type="gramStart"/>
      <w:r w:rsidRPr="000D4349">
        <w:rPr>
          <w:rStyle w:val="CodingLanguage"/>
        </w:rPr>
        <w:t>kub</w:t>
      </w:r>
      <w:r>
        <w:rPr>
          <w:rStyle w:val="CodingLanguage"/>
        </w:rPr>
        <w:t>ectl</w:t>
      </w:r>
      <w:proofErr w:type="gramEnd"/>
      <w:r>
        <w:rPr>
          <w:rStyle w:val="CodingLanguage"/>
        </w:rPr>
        <w:t xml:space="preserve"> -n wordpress-mysql get pvc</w:t>
      </w:r>
      <w:r>
        <w:rPr>
          <w:rStyle w:val="CodingLanguage"/>
        </w:rPr>
        <w:br/>
      </w:r>
      <w:r w:rsidRPr="000D4349">
        <w:rPr>
          <w:rStyle w:val="CodingLanguage"/>
        </w:rPr>
        <w:t>NAME             STATUS    VOLUME                                     CAPACITY   AC</w:t>
      </w:r>
      <w:r>
        <w:rPr>
          <w:rStyle w:val="CodingLanguage"/>
        </w:rPr>
        <w:t>CESS   STORAGECLASS   AGE</w:t>
      </w:r>
      <w:r>
        <w:rPr>
          <w:rStyle w:val="CodingLanguage"/>
        </w:rPr>
        <w:br/>
      </w:r>
      <w:r w:rsidRPr="000D4349">
        <w:rPr>
          <w:rStyle w:val="CodingLanguage"/>
        </w:rPr>
        <w:t xml:space="preserve">mysql-pv-claim   Bound     pvc-d48880e3-2d58-11e9-adb2-0242ac110003   1Gi        RWO            nfs     </w:t>
      </w:r>
      <w:r>
        <w:rPr>
          <w:rStyle w:val="CodingLanguage"/>
        </w:rPr>
        <w:t xml:space="preserve">       1h</w:t>
      </w:r>
      <w:r>
        <w:rPr>
          <w:rStyle w:val="CodingLanguage"/>
        </w:rPr>
        <w:br/>
      </w:r>
      <w:r w:rsidRPr="000D4349">
        <w:rPr>
          <w:rStyle w:val="CodingLanguage"/>
        </w:rPr>
        <w:t>wp-pv-claim      Bound     pvc-d4bc101f-2d58-11e9-adb2-0242ac110003   20Gi       RWO            nfs            1h</w:t>
      </w:r>
    </w:p>
    <w:p w14:paraId="59FCF4BE" w14:textId="0293046F" w:rsidR="000D4349" w:rsidRDefault="00CD6D5E" w:rsidP="00652AF0">
      <w:pPr>
        <w:pStyle w:val="BodyTextMetricHPELight10pt"/>
      </w:pPr>
      <w:r w:rsidRPr="00CD6D5E">
        <w:t xml:space="preserve">Connect to the NFS VM and browse the </w:t>
      </w:r>
      <w:r w:rsidRPr="00CD6D5E">
        <w:rPr>
          <w:rStyle w:val="CodingLanguage"/>
        </w:rPr>
        <w:t>/k8s</w:t>
      </w:r>
      <w:r w:rsidRPr="00CD6D5E">
        <w:t xml:space="preserve"> folder to find the volume for the WordPress claim </w:t>
      </w:r>
      <w:r w:rsidRPr="00CD6D5E">
        <w:rPr>
          <w:rStyle w:val="CodingLanguage"/>
        </w:rPr>
        <w:t>wp-pv-claim</w:t>
      </w:r>
      <w:r w:rsidRPr="00CD6D5E">
        <w:t>.</w:t>
      </w:r>
    </w:p>
    <w:p w14:paraId="17B51D0E" w14:textId="4F0F50AC" w:rsidR="00CD6D5E" w:rsidRPr="00CD6D5E" w:rsidRDefault="00CD6D5E" w:rsidP="00CD6D5E">
      <w:pPr>
        <w:pStyle w:val="BodyTextMetricHPELight10pt"/>
        <w:rPr>
          <w:rStyle w:val="CodingLanguage"/>
        </w:rPr>
      </w:pPr>
      <w:r w:rsidRPr="00CD6D5E">
        <w:rPr>
          <w:rStyle w:val="CodingLanguage"/>
        </w:rPr>
        <w:t xml:space="preserve"># </w:t>
      </w:r>
      <w:proofErr w:type="gramStart"/>
      <w:r w:rsidRPr="00CD6D5E">
        <w:rPr>
          <w:rStyle w:val="CodingLanguage"/>
        </w:rPr>
        <w:t>ssh</w:t>
      </w:r>
      <w:proofErr w:type="gramEnd"/>
      <w:r w:rsidRPr="00CD6D5E">
        <w:rPr>
          <w:rStyle w:val="CodingLanguage"/>
        </w:rPr>
        <w:t xml:space="preserve"> hpe2-nfs ls</w:t>
      </w:r>
      <w:r>
        <w:rPr>
          <w:rStyle w:val="CodingLanguage"/>
        </w:rPr>
        <w:t xml:space="preserve"> /k8s</w:t>
      </w:r>
      <w:r>
        <w:rPr>
          <w:rStyle w:val="CodingLanguage"/>
        </w:rPr>
        <w:br/>
      </w:r>
      <w:r w:rsidRPr="00CD6D5E">
        <w:rPr>
          <w:rStyle w:val="CodingLanguage"/>
        </w:rPr>
        <w:t>wordpress-mysql-mysql-pv-claim-pvc-d4888</w:t>
      </w:r>
      <w:r>
        <w:rPr>
          <w:rStyle w:val="CodingLanguage"/>
        </w:rPr>
        <w:t>0e3-2d58-11e9-adb2-0242ac110003</w:t>
      </w:r>
      <w:r>
        <w:rPr>
          <w:rStyle w:val="CodingLanguage"/>
        </w:rPr>
        <w:br/>
      </w:r>
      <w:r w:rsidRPr="00CD6D5E">
        <w:rPr>
          <w:rStyle w:val="CodingLanguage"/>
        </w:rPr>
        <w:t>wordpress-mysql-wp-pv-claim-pvc-d4bc101f-2d58-11e9-adb2-0242ac110003</w:t>
      </w:r>
    </w:p>
    <w:p w14:paraId="1A285C15" w14:textId="2F3BD760" w:rsidR="00CD6D5E" w:rsidRDefault="00CD6D5E" w:rsidP="00652AF0">
      <w:pPr>
        <w:pStyle w:val="BodyTextMetricHPELight10pt"/>
      </w:pPr>
      <w:r w:rsidRPr="00CD6D5E">
        <w:t xml:space="preserve">Locate the </w:t>
      </w:r>
      <w:r w:rsidRPr="00CD6D5E">
        <w:rPr>
          <w:rStyle w:val="CodingLanguage"/>
        </w:rPr>
        <w:t>wp-content</w:t>
      </w:r>
      <w:r w:rsidRPr="00CD6D5E">
        <w:t xml:space="preserve"> folder.</w:t>
      </w:r>
    </w:p>
    <w:p w14:paraId="25C2443C" w14:textId="62DB9ED3" w:rsidR="00CD6D5E" w:rsidRDefault="00CD6D5E" w:rsidP="00CD6D5E">
      <w:pPr>
        <w:pStyle w:val="BodyTextMetricHPELight10pt"/>
        <w:rPr>
          <w:rStyle w:val="CodingLanguage"/>
        </w:rPr>
      </w:pPr>
      <w:r w:rsidRPr="00CD6D5E">
        <w:rPr>
          <w:rStyle w:val="CodingLanguage"/>
        </w:rPr>
        <w:t># ssh hpe2-nfs ls /k8s/wordpress-mysql-wp-pv-claim-pvc-d4bc101f-2d58-11e9-adb2-02</w:t>
      </w:r>
      <w:r>
        <w:rPr>
          <w:rStyle w:val="CodingLanguage"/>
        </w:rPr>
        <w:t>42ac110003</w:t>
      </w:r>
      <w:r>
        <w:rPr>
          <w:rStyle w:val="CodingLanguage"/>
        </w:rPr>
        <w:br/>
        <w:t>index.php</w:t>
      </w:r>
      <w:r>
        <w:rPr>
          <w:rStyle w:val="CodingLanguage"/>
        </w:rPr>
        <w:br/>
        <w:t>license.txt</w:t>
      </w:r>
      <w:r>
        <w:rPr>
          <w:rStyle w:val="CodingLanguage"/>
        </w:rPr>
        <w:br/>
        <w:t>readme.html</w:t>
      </w:r>
      <w:r>
        <w:rPr>
          <w:rStyle w:val="CodingLanguage"/>
        </w:rPr>
        <w:br/>
        <w:t>wp-activate.php</w:t>
      </w:r>
      <w:r>
        <w:rPr>
          <w:rStyle w:val="CodingLanguage"/>
        </w:rPr>
        <w:br/>
        <w:t>wp-admin</w:t>
      </w:r>
      <w:r>
        <w:rPr>
          <w:rStyle w:val="CodingLanguage"/>
        </w:rPr>
        <w:br/>
        <w:t>wp-blog-header.php</w:t>
      </w:r>
      <w:r>
        <w:rPr>
          <w:rStyle w:val="CodingLanguage"/>
        </w:rPr>
        <w:br/>
        <w:t>wp-comments-post.php</w:t>
      </w:r>
      <w:r>
        <w:rPr>
          <w:rStyle w:val="CodingLanguage"/>
        </w:rPr>
        <w:br/>
        <w:t>wp-config.php</w:t>
      </w:r>
      <w:r>
        <w:rPr>
          <w:rStyle w:val="CodingLanguage"/>
        </w:rPr>
        <w:br/>
        <w:t>wp-config-sample.php</w:t>
      </w:r>
      <w:r>
        <w:rPr>
          <w:rStyle w:val="CodingLanguage"/>
        </w:rPr>
        <w:br/>
        <w:t>wp-content</w:t>
      </w:r>
      <w:r>
        <w:rPr>
          <w:rStyle w:val="CodingLanguage"/>
        </w:rPr>
        <w:br/>
        <w:t>wp-cron.php</w:t>
      </w:r>
      <w:r>
        <w:rPr>
          <w:rStyle w:val="CodingLanguage"/>
        </w:rPr>
        <w:br/>
        <w:t>wp-includes</w:t>
      </w:r>
      <w:r>
        <w:rPr>
          <w:rStyle w:val="CodingLanguage"/>
        </w:rPr>
        <w:br/>
        <w:t>wp-links-opml.php</w:t>
      </w:r>
      <w:r>
        <w:rPr>
          <w:rStyle w:val="CodingLanguage"/>
        </w:rPr>
        <w:br/>
        <w:t>wp-load.php</w:t>
      </w:r>
      <w:r>
        <w:rPr>
          <w:rStyle w:val="CodingLanguage"/>
        </w:rPr>
        <w:br/>
        <w:t>wp-login.php</w:t>
      </w:r>
      <w:r>
        <w:rPr>
          <w:rStyle w:val="CodingLanguage"/>
        </w:rPr>
        <w:br/>
        <w:t>wp-mail.php</w:t>
      </w:r>
      <w:r>
        <w:rPr>
          <w:rStyle w:val="CodingLanguage"/>
        </w:rPr>
        <w:br/>
        <w:t>wp-settings.php</w:t>
      </w:r>
      <w:r>
        <w:rPr>
          <w:rStyle w:val="CodingLanguage"/>
        </w:rPr>
        <w:br/>
      </w:r>
      <w:r w:rsidRPr="00CD6D5E">
        <w:rPr>
          <w:rStyle w:val="CodingLanguage"/>
        </w:rPr>
        <w:t>wp-si</w:t>
      </w:r>
      <w:r>
        <w:rPr>
          <w:rStyle w:val="CodingLanguage"/>
        </w:rPr>
        <w:t>gnup.php</w:t>
      </w:r>
      <w:r>
        <w:rPr>
          <w:rStyle w:val="CodingLanguage"/>
        </w:rPr>
        <w:br/>
        <w:t>wp-trackback.php</w:t>
      </w:r>
      <w:r>
        <w:rPr>
          <w:rStyle w:val="CodingLanguage"/>
        </w:rPr>
        <w:br/>
      </w:r>
      <w:r w:rsidRPr="00CD6D5E">
        <w:rPr>
          <w:rStyle w:val="CodingLanguage"/>
        </w:rPr>
        <w:t>xmlrpc.php</w:t>
      </w:r>
    </w:p>
    <w:p w14:paraId="6909CD33" w14:textId="7FA7A31B" w:rsidR="00720DA7" w:rsidRDefault="00CD6D5E" w:rsidP="00CD6D5E">
      <w:pPr>
        <w:pStyle w:val="BodyTextMetricHPELight10pt"/>
      </w:pPr>
      <w:r w:rsidRPr="00CD6D5E">
        <w:t>Now find the image used in the blog post.</w:t>
      </w:r>
    </w:p>
    <w:p w14:paraId="5D294A6D" w14:textId="2D35F3E6" w:rsidR="00CD6D5E" w:rsidRPr="00CD6D5E" w:rsidRDefault="00CD6D5E" w:rsidP="00CD6D5E">
      <w:pPr>
        <w:pStyle w:val="BodyTextMetricHPELight10pt"/>
        <w:rPr>
          <w:rStyle w:val="CodingLanguage"/>
        </w:rPr>
      </w:pPr>
      <w:r w:rsidRPr="00CD6D5E">
        <w:rPr>
          <w:rStyle w:val="CodingLanguage"/>
        </w:rPr>
        <w:t># ssh hpe2-nfs ls /k8s/wordpress-mysql-wp-pv-claim-pvc-d4bc101f-2d58-11e9-adb2-0242ac11</w:t>
      </w:r>
      <w:r>
        <w:rPr>
          <w:rStyle w:val="CodingLanguage"/>
        </w:rPr>
        <w:t>0003/wp-content/uploads/2019/02</w:t>
      </w:r>
      <w:r>
        <w:rPr>
          <w:rStyle w:val="CodingLanguage"/>
        </w:rPr>
        <w:br/>
      </w:r>
      <w:r w:rsidRPr="00CD6D5E">
        <w:rPr>
          <w:rStyle w:val="CodingLanguage"/>
        </w:rPr>
        <w:t>380-with-OmniStack-100</w:t>
      </w:r>
      <w:r>
        <w:rPr>
          <w:rStyle w:val="CodingLanguage"/>
        </w:rPr>
        <w:t>x100.jpg</w:t>
      </w:r>
      <w:r>
        <w:rPr>
          <w:rStyle w:val="CodingLanguage"/>
        </w:rPr>
        <w:br/>
        <w:t>380-with-OmniStack-150x150.jpg</w:t>
      </w:r>
      <w:r>
        <w:rPr>
          <w:rStyle w:val="CodingLanguage"/>
        </w:rPr>
        <w:br/>
        <w:t>380-with-OmniStack-300x150.jpg</w:t>
      </w:r>
      <w:r>
        <w:rPr>
          <w:rStyle w:val="CodingLanguage"/>
        </w:rPr>
        <w:br/>
        <w:t>380-with-OmniStack-768x384.jpg</w:t>
      </w:r>
      <w:r>
        <w:rPr>
          <w:rStyle w:val="CodingLanguage"/>
        </w:rPr>
        <w:br/>
      </w:r>
      <w:r w:rsidRPr="00CD6D5E">
        <w:rPr>
          <w:rStyle w:val="CodingLanguage"/>
        </w:rPr>
        <w:t>380-with-OmniStack.jpg</w:t>
      </w:r>
    </w:p>
    <w:p w14:paraId="09A62316" w14:textId="1BC98759" w:rsidR="00CD6D5E" w:rsidRDefault="00CD6D5E" w:rsidP="00CD6D5E">
      <w:pPr>
        <w:pStyle w:val="BodyTextMetricHPELight10pt"/>
      </w:pPr>
      <w:r w:rsidRPr="00CD6D5E">
        <w:t>Note that WordPress has created a number of variations of the original image, for different screen sizes.</w:t>
      </w:r>
      <w:r>
        <w:t xml:space="preserve"> </w:t>
      </w:r>
      <w:r w:rsidRPr="00CD6D5E">
        <w:t>Shutdown wordpress (leave MySQL running for now)</w:t>
      </w:r>
      <w:r w:rsidR="00CD4B98">
        <w:t>.</w:t>
      </w:r>
    </w:p>
    <w:p w14:paraId="5AFC4AAC" w14:textId="03D44A2D" w:rsidR="00CD4B98" w:rsidRPr="00CD4B98" w:rsidRDefault="00CD4B98" w:rsidP="00CD4B98">
      <w:pPr>
        <w:pStyle w:val="BodyTextMetricHPELight10pt"/>
        <w:rPr>
          <w:rStyle w:val="CodingLanguage"/>
        </w:rPr>
      </w:pPr>
      <w:r w:rsidRPr="00CD4B98">
        <w:rPr>
          <w:rStyle w:val="CodingLanguage"/>
        </w:rPr>
        <w:t xml:space="preserve"># </w:t>
      </w:r>
      <w:proofErr w:type="gramStart"/>
      <w:r w:rsidRPr="00CD4B98">
        <w:rPr>
          <w:rStyle w:val="CodingLanguage"/>
        </w:rPr>
        <w:t>kubectl</w:t>
      </w:r>
      <w:proofErr w:type="gramEnd"/>
      <w:r w:rsidRPr="00CD4B98">
        <w:rPr>
          <w:rStyle w:val="CodingLanguage"/>
        </w:rPr>
        <w:t xml:space="preserve"> -n wordpress-mysql delete -f /tmp/wordpress-mys</w:t>
      </w:r>
      <w:r>
        <w:rPr>
          <w:rStyle w:val="CodingLanguage"/>
        </w:rPr>
        <w:t>ql-nfs/wordpress-deployment.yml</w:t>
      </w:r>
      <w:r>
        <w:rPr>
          <w:rStyle w:val="CodingLanguage"/>
        </w:rPr>
        <w:br/>
      </w:r>
      <w:r w:rsidRPr="00CD4B98">
        <w:rPr>
          <w:rStyle w:val="CodingLanguage"/>
        </w:rPr>
        <w:t>deployment.apps "wordpress" deleted</w:t>
      </w:r>
    </w:p>
    <w:p w14:paraId="33B9F959" w14:textId="6F80CE52" w:rsidR="00CD6D5E" w:rsidRDefault="00CD4B98" w:rsidP="00CD6D5E">
      <w:pPr>
        <w:pStyle w:val="BodyTextMetricHPELight10pt"/>
      </w:pPr>
      <w:r w:rsidRPr="00CD4B98">
        <w:t>Refresh the page in the browser to confirm that WordPress is indeed inaccessible.</w:t>
      </w:r>
    </w:p>
    <w:p w14:paraId="3B780CBB" w14:textId="4D1B4FE1" w:rsidR="00CD4B98" w:rsidRDefault="00CD4B98" w:rsidP="00CD4B98">
      <w:pPr>
        <w:pStyle w:val="FigureAfterspace"/>
      </w:pPr>
      <w:r>
        <w:rPr>
          <w:noProof/>
        </w:rPr>
        <w:lastRenderedPageBreak/>
        <w:drawing>
          <wp:inline distT="0" distB="0" distL="0" distR="0" wp14:anchorId="34A0520F" wp14:editId="29582387">
            <wp:extent cx="4276725" cy="1665571"/>
            <wp:effectExtent l="0" t="0" r="0" b="0"/>
            <wp:docPr id="65" name="Picture 65" descr="&quot;Cannot connect to WordP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Cannot connect to WordPress&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2605" cy="1667861"/>
                    </a:xfrm>
                    <a:prstGeom prst="rect">
                      <a:avLst/>
                    </a:prstGeom>
                    <a:noFill/>
                    <a:ln>
                      <a:noFill/>
                    </a:ln>
                  </pic:spPr>
                </pic:pic>
              </a:graphicData>
            </a:graphic>
          </wp:inline>
        </w:drawing>
      </w:r>
    </w:p>
    <w:p w14:paraId="3557B388" w14:textId="4D459537" w:rsidR="00CD4B98" w:rsidRDefault="00CD4B98" w:rsidP="00CD4B98">
      <w:pPr>
        <w:pStyle w:val="MISCFigureCaptionHeader8pt"/>
      </w:pPr>
      <w:r w:rsidRPr="00CD4B98">
        <w:rPr>
          <w:rStyle w:val="MISCFigureCaptionHeaderBold8pt"/>
        </w:rPr>
        <w:t xml:space="preserve">Figure </w:t>
      </w:r>
      <w:r w:rsidRPr="00CD4B98">
        <w:rPr>
          <w:rStyle w:val="MISCFigureCaptionHeaderBold8pt"/>
        </w:rPr>
        <w:fldChar w:fldCharType="begin"/>
      </w:r>
      <w:r w:rsidRPr="00CD4B98">
        <w:rPr>
          <w:rStyle w:val="MISCFigureCaptionHeaderBold8pt"/>
        </w:rPr>
        <w:instrText xml:space="preserve"> SEQ Figure \* ARABIC </w:instrText>
      </w:r>
      <w:r w:rsidRPr="00CD4B98">
        <w:rPr>
          <w:rStyle w:val="MISCFigureCaptionHeaderBold8pt"/>
        </w:rPr>
        <w:fldChar w:fldCharType="separate"/>
      </w:r>
      <w:r w:rsidR="00323A76">
        <w:rPr>
          <w:rStyle w:val="MISCFigureCaptionHeaderBold8pt"/>
          <w:noProof/>
        </w:rPr>
        <w:t>25</w:t>
      </w:r>
      <w:r w:rsidRPr="00CD4B98">
        <w:rPr>
          <w:rStyle w:val="MISCFigureCaptionHeaderBold8pt"/>
        </w:rPr>
        <w:fldChar w:fldCharType="end"/>
      </w:r>
      <w:r w:rsidRPr="00CD4B98">
        <w:rPr>
          <w:rStyle w:val="MISCFigureCaptionHeaderBold8pt"/>
        </w:rPr>
        <w:t>.</w:t>
      </w:r>
      <w:r>
        <w:t xml:space="preserve"> </w:t>
      </w:r>
      <w:r w:rsidRPr="00CD4B98">
        <w:t>Cannot connect to WordPress</w:t>
      </w:r>
    </w:p>
    <w:p w14:paraId="017A4496" w14:textId="0D8C4BD8" w:rsidR="00CD4B98" w:rsidRDefault="00EA11F3" w:rsidP="00EA11F3">
      <w:pPr>
        <w:pStyle w:val="BodyTextMetricHPELight10pt"/>
      </w:pPr>
      <w:r>
        <w:t>Now r</w:t>
      </w:r>
      <w:r w:rsidRPr="00EA11F3">
        <w:t>edeploy Wordpress</w:t>
      </w:r>
    </w:p>
    <w:p w14:paraId="5A4659DC" w14:textId="0F069DA8" w:rsidR="00EA11F3" w:rsidRPr="00EA11F3" w:rsidRDefault="00EA11F3" w:rsidP="00EA11F3">
      <w:pPr>
        <w:pStyle w:val="BodyTextMetricHPELight10pt"/>
        <w:rPr>
          <w:rStyle w:val="CodingLanguage"/>
        </w:rPr>
      </w:pPr>
      <w:r>
        <w:rPr>
          <w:rStyle w:val="CodingLanguage"/>
        </w:rPr>
        <w:t xml:space="preserve"># </w:t>
      </w:r>
      <w:proofErr w:type="gramStart"/>
      <w:r w:rsidRPr="00EA11F3">
        <w:rPr>
          <w:rStyle w:val="CodingLanguage"/>
        </w:rPr>
        <w:t>kubectl</w:t>
      </w:r>
      <w:proofErr w:type="gramEnd"/>
      <w:r w:rsidRPr="00EA11F3">
        <w:rPr>
          <w:rStyle w:val="CodingLanguage"/>
        </w:rPr>
        <w:t xml:space="preserve"> -n wordpress-mysql apply -f /tmp/wordpress-mys</w:t>
      </w:r>
      <w:r w:rsidR="00802589">
        <w:rPr>
          <w:rStyle w:val="CodingLanguage"/>
        </w:rPr>
        <w:t>ql-nfs/wordpress-deployment.yml</w:t>
      </w:r>
      <w:r w:rsidR="00802589">
        <w:rPr>
          <w:rStyle w:val="CodingLanguage"/>
        </w:rPr>
        <w:br/>
        <w:t>d</w:t>
      </w:r>
      <w:r w:rsidRPr="00EA11F3">
        <w:rPr>
          <w:rStyle w:val="CodingLanguage"/>
        </w:rPr>
        <w:t>eployment.apps/wordpress created</w:t>
      </w:r>
    </w:p>
    <w:p w14:paraId="7A51DF2D" w14:textId="3D0EDE41" w:rsidR="00EA11F3" w:rsidRPr="00EA11F3" w:rsidRDefault="00EA11F3" w:rsidP="00EA11F3">
      <w:pPr>
        <w:pStyle w:val="BodyTextMetricHPELight10pt"/>
      </w:pPr>
      <w:r w:rsidRPr="00EA11F3">
        <w:t>Refresh the page in the browser to confirm that WordPress is now accessible and that the image in the blog post has survived the shutdown</w:t>
      </w:r>
      <w:r w:rsidR="00802589">
        <w:t>, as shown in</w:t>
      </w:r>
      <w:r w:rsidR="00802589" w:rsidRPr="00802589">
        <w:t xml:space="preserve"> </w:t>
      </w:r>
      <w:r w:rsidR="00802589" w:rsidRPr="00802589">
        <w:fldChar w:fldCharType="begin"/>
      </w:r>
      <w:r w:rsidR="00802589" w:rsidRPr="00802589">
        <w:instrText xml:space="preserve"> REF _Ref2078379 \h </w:instrText>
      </w:r>
      <w:r w:rsidR="00802589">
        <w:instrText xml:space="preserve"> \* MERGEFORMAT </w:instrText>
      </w:r>
      <w:r w:rsidR="00802589" w:rsidRPr="00802589">
        <w:fldChar w:fldCharType="separate"/>
      </w:r>
      <w:r w:rsidR="00323A76" w:rsidRPr="00323A76">
        <w:t>Figure 26</w:t>
      </w:r>
      <w:r w:rsidR="00802589" w:rsidRPr="00802589">
        <w:fldChar w:fldCharType="end"/>
      </w:r>
      <w:r w:rsidRPr="00EA11F3">
        <w:t>.</w:t>
      </w:r>
    </w:p>
    <w:p w14:paraId="5269DD8A" w14:textId="478BCA75" w:rsidR="00EA11F3" w:rsidRDefault="00802589" w:rsidP="00802589">
      <w:pPr>
        <w:pStyle w:val="FigureAfterspace"/>
      </w:pPr>
      <w:r>
        <w:rPr>
          <w:noProof/>
        </w:rPr>
        <w:drawing>
          <wp:inline distT="0" distB="0" distL="0" distR="0" wp14:anchorId="548B4CE8" wp14:editId="3FFF83AE">
            <wp:extent cx="4712807" cy="2743200"/>
            <wp:effectExtent l="0" t="0" r="0" b="0"/>
            <wp:docPr id="66" name="Picture 66" descr="&quot;View restored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View restored post&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7558" cy="2745966"/>
                    </a:xfrm>
                    <a:prstGeom prst="rect">
                      <a:avLst/>
                    </a:prstGeom>
                    <a:noFill/>
                    <a:ln>
                      <a:noFill/>
                    </a:ln>
                  </pic:spPr>
                </pic:pic>
              </a:graphicData>
            </a:graphic>
          </wp:inline>
        </w:drawing>
      </w:r>
    </w:p>
    <w:p w14:paraId="62A2716C" w14:textId="77777777" w:rsidR="00802589" w:rsidRDefault="00802589" w:rsidP="00802589">
      <w:pPr>
        <w:pStyle w:val="MISCFigureCaptionHeader8pt"/>
      </w:pPr>
      <w:bookmarkStart w:id="257" w:name="_Ref2078379"/>
      <w:r w:rsidRPr="00802589">
        <w:rPr>
          <w:rStyle w:val="MISCFigureCaptionHeaderBold8pt"/>
        </w:rPr>
        <w:t xml:space="preserve">Figure </w:t>
      </w:r>
      <w:r w:rsidRPr="00802589">
        <w:rPr>
          <w:rStyle w:val="MISCFigureCaptionHeaderBold8pt"/>
        </w:rPr>
        <w:fldChar w:fldCharType="begin"/>
      </w:r>
      <w:r w:rsidRPr="00802589">
        <w:rPr>
          <w:rStyle w:val="MISCFigureCaptionHeaderBold8pt"/>
        </w:rPr>
        <w:instrText xml:space="preserve"> SEQ Figure \* ARABIC </w:instrText>
      </w:r>
      <w:r w:rsidRPr="00802589">
        <w:rPr>
          <w:rStyle w:val="MISCFigureCaptionHeaderBold8pt"/>
        </w:rPr>
        <w:fldChar w:fldCharType="separate"/>
      </w:r>
      <w:r w:rsidR="00323A76">
        <w:rPr>
          <w:rStyle w:val="MISCFigureCaptionHeaderBold8pt"/>
          <w:noProof/>
        </w:rPr>
        <w:t>26</w:t>
      </w:r>
      <w:r w:rsidRPr="00802589">
        <w:rPr>
          <w:rStyle w:val="MISCFigureCaptionHeaderBold8pt"/>
        </w:rPr>
        <w:fldChar w:fldCharType="end"/>
      </w:r>
      <w:bookmarkEnd w:id="257"/>
      <w:r w:rsidRPr="00802589">
        <w:rPr>
          <w:rStyle w:val="MISCFigureCaptionHeaderBold8pt"/>
        </w:rPr>
        <w:t xml:space="preserve">. </w:t>
      </w:r>
      <w:r>
        <w:t>View restored post</w:t>
      </w:r>
    </w:p>
    <w:p w14:paraId="024CD454" w14:textId="0962AC42" w:rsidR="00BA59CB" w:rsidRDefault="00BA59CB" w:rsidP="00BA59CB">
      <w:pPr>
        <w:pStyle w:val="Heading3"/>
      </w:pPr>
      <w:r w:rsidRPr="00BA59CB">
        <w:t>Test persistence in MySQL</w:t>
      </w:r>
    </w:p>
    <w:p w14:paraId="04C91A16" w14:textId="10925A6A" w:rsidR="00BA59CB" w:rsidRDefault="00BA59CB" w:rsidP="00BA59CB">
      <w:pPr>
        <w:pStyle w:val="BodyTextMetricHPELight10pt"/>
      </w:pPr>
      <w:r w:rsidRPr="00BA59CB">
        <w:t>A similar procedure can be performed for MySQL. While assets such as images, CSS files, etc are stored in the WordPress volume, information about users, posts, comments, tags, etc are stored in the MySQL database. It is possible to browse the tables in the database and identify the rows related to the blog post you created.</w:t>
      </w:r>
    </w:p>
    <w:p w14:paraId="59A34429" w14:textId="1FC7B4BB" w:rsidR="00BA59CB" w:rsidRDefault="00BA59CB" w:rsidP="00BA59CB">
      <w:pPr>
        <w:pStyle w:val="BodyTextMetricHPELight10pt"/>
      </w:pPr>
      <w:r w:rsidRPr="00BA59CB">
        <w:t>Shut down MySQL as follows:</w:t>
      </w:r>
    </w:p>
    <w:p w14:paraId="05545F7C" w14:textId="77777777" w:rsidR="00BA59CB" w:rsidRPr="00BA59CB" w:rsidRDefault="00BA59CB" w:rsidP="00BA59CB">
      <w:pPr>
        <w:pStyle w:val="BodyTextMetricHPELight10pt"/>
        <w:rPr>
          <w:rStyle w:val="CodingLanguage"/>
        </w:rPr>
      </w:pPr>
      <w:r w:rsidRPr="00BA59CB">
        <w:rPr>
          <w:rStyle w:val="CodingLanguage"/>
        </w:rPr>
        <w:t xml:space="preserve"># </w:t>
      </w:r>
      <w:proofErr w:type="gramStart"/>
      <w:r w:rsidRPr="00BA59CB">
        <w:rPr>
          <w:rStyle w:val="CodingLanguage"/>
        </w:rPr>
        <w:t>kubectl</w:t>
      </w:r>
      <w:proofErr w:type="gramEnd"/>
      <w:r w:rsidRPr="00BA59CB">
        <w:rPr>
          <w:rStyle w:val="CodingLanguage"/>
        </w:rPr>
        <w:t xml:space="preserve"> -n wordpress-mysql delete -f /tmp/wordpress-mysql-nfs/mysql-deployment.yml</w:t>
      </w:r>
    </w:p>
    <w:p w14:paraId="47CBB999" w14:textId="0EFF4400" w:rsidR="00BA59CB" w:rsidRDefault="00BA59CB" w:rsidP="00BA59CB">
      <w:pPr>
        <w:pStyle w:val="BodyTextMetricHPELight10pt"/>
        <w:rPr>
          <w:rStyle w:val="CodingLanguage"/>
        </w:rPr>
      </w:pPr>
      <w:r w:rsidRPr="00BA59CB">
        <w:rPr>
          <w:rStyle w:val="CodingLanguage"/>
        </w:rPr>
        <w:t>deployment.apps "wordpress-mysql" deleted</w:t>
      </w:r>
    </w:p>
    <w:p w14:paraId="71E05C3C" w14:textId="0490E7B5" w:rsidR="00BA59CB" w:rsidRDefault="00BA59CB" w:rsidP="00BA59CB">
      <w:pPr>
        <w:pStyle w:val="BodyTextMetricHPELight10pt"/>
      </w:pPr>
      <w:r w:rsidRPr="00BA59CB">
        <w:lastRenderedPageBreak/>
        <w:t>Refresh the page for your blog post, and you will see that WordPress can no longer connect to the database</w:t>
      </w:r>
      <w:r>
        <w:t>, as shown in</w:t>
      </w:r>
      <w:r w:rsidRPr="00BA59CB">
        <w:t xml:space="preserve"> </w:t>
      </w:r>
      <w:r w:rsidRPr="00BA59CB">
        <w:fldChar w:fldCharType="begin"/>
      </w:r>
      <w:r w:rsidRPr="00BA59CB">
        <w:instrText xml:space="preserve"> REF _Ref2078540 \h </w:instrText>
      </w:r>
      <w:r>
        <w:instrText xml:space="preserve"> \* MERGEFORMAT </w:instrText>
      </w:r>
      <w:r w:rsidRPr="00BA59CB">
        <w:fldChar w:fldCharType="separate"/>
      </w:r>
      <w:r w:rsidR="00323A76" w:rsidRPr="00323A76">
        <w:t>Figure 27</w:t>
      </w:r>
      <w:r w:rsidRPr="00BA59CB">
        <w:fldChar w:fldCharType="end"/>
      </w:r>
      <w:r>
        <w:t>.</w:t>
      </w:r>
    </w:p>
    <w:p w14:paraId="0D8F741E" w14:textId="4BF44EA2" w:rsidR="00BA59CB" w:rsidRDefault="00BA59CB" w:rsidP="00BA59CB">
      <w:pPr>
        <w:pStyle w:val="FigureAfterspace"/>
      </w:pPr>
      <w:r>
        <w:rPr>
          <w:noProof/>
        </w:rPr>
        <w:drawing>
          <wp:inline distT="0" distB="0" distL="0" distR="0" wp14:anchorId="6DEC3494" wp14:editId="2EFBCF8E">
            <wp:extent cx="4837315" cy="704850"/>
            <wp:effectExtent l="0" t="0" r="1905" b="0"/>
            <wp:docPr id="67" name="Picture 67" descr="&quot;Cannot connect to 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uot;Cannot connect to MySQL&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3340" cy="707185"/>
                    </a:xfrm>
                    <a:prstGeom prst="rect">
                      <a:avLst/>
                    </a:prstGeom>
                    <a:noFill/>
                    <a:ln>
                      <a:noFill/>
                    </a:ln>
                  </pic:spPr>
                </pic:pic>
              </a:graphicData>
            </a:graphic>
          </wp:inline>
        </w:drawing>
      </w:r>
    </w:p>
    <w:p w14:paraId="0D5637BB" w14:textId="15AE3F6F" w:rsidR="00BA59CB" w:rsidRDefault="00BA59CB" w:rsidP="00BA59CB">
      <w:pPr>
        <w:pStyle w:val="MISCFigureCaptionHeader8pt"/>
      </w:pPr>
      <w:bookmarkStart w:id="258" w:name="_Ref2078540"/>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323A76">
        <w:rPr>
          <w:rStyle w:val="MISCFigureCaptionHeaderBold8pt"/>
          <w:noProof/>
        </w:rPr>
        <w:t>27</w:t>
      </w:r>
      <w:r w:rsidRPr="00BA59CB">
        <w:rPr>
          <w:rStyle w:val="MISCFigureCaptionHeaderBold8pt"/>
        </w:rPr>
        <w:fldChar w:fldCharType="end"/>
      </w:r>
      <w:bookmarkEnd w:id="258"/>
      <w:r w:rsidRPr="00BA59CB">
        <w:rPr>
          <w:rStyle w:val="MISCFigureCaptionHeaderBold8pt"/>
        </w:rPr>
        <w:t>.</w:t>
      </w:r>
      <w:r>
        <w:t xml:space="preserve"> </w:t>
      </w:r>
      <w:r w:rsidRPr="00BA59CB">
        <w:t>Cannot connect to MySQL</w:t>
      </w:r>
    </w:p>
    <w:p w14:paraId="4615CF50" w14:textId="018831A3" w:rsidR="00BA59CB" w:rsidRDefault="00BA59CB" w:rsidP="00BA59CB">
      <w:pPr>
        <w:pStyle w:val="BodyTextMetricHPELight10pt"/>
      </w:pPr>
      <w:r w:rsidRPr="00BA59CB">
        <w:t>Restore the MySQL deployment:</w:t>
      </w:r>
    </w:p>
    <w:p w14:paraId="60E4DFE7" w14:textId="5A41AA18" w:rsidR="00BA59CB" w:rsidRPr="00BA59CB" w:rsidRDefault="00BA59CB" w:rsidP="00BA59CB">
      <w:pPr>
        <w:pStyle w:val="BodyTextMetricHPELight10pt"/>
        <w:rPr>
          <w:rStyle w:val="CodingLanguage"/>
        </w:rPr>
      </w:pPr>
      <w:r>
        <w:rPr>
          <w:rStyle w:val="CodingLanguage"/>
        </w:rPr>
        <w:t xml:space="preserve"># </w:t>
      </w:r>
      <w:proofErr w:type="gramStart"/>
      <w:r w:rsidRPr="00BA59CB">
        <w:rPr>
          <w:rStyle w:val="CodingLanguage"/>
        </w:rPr>
        <w:t>kubectl</w:t>
      </w:r>
      <w:proofErr w:type="gramEnd"/>
      <w:r w:rsidRPr="00BA59CB">
        <w:rPr>
          <w:rStyle w:val="CodingLanguage"/>
        </w:rPr>
        <w:t xml:space="preserve"> -n wordpress-mysql apply -f /tmp/wordpress</w:t>
      </w:r>
      <w:r>
        <w:rPr>
          <w:rStyle w:val="CodingLanguage"/>
        </w:rPr>
        <w:t>-mysql-nfs/mysql-deployment.yml</w:t>
      </w:r>
      <w:r>
        <w:rPr>
          <w:rStyle w:val="CodingLanguage"/>
        </w:rPr>
        <w:br/>
      </w:r>
      <w:r w:rsidRPr="00BA59CB">
        <w:rPr>
          <w:rStyle w:val="CodingLanguage"/>
        </w:rPr>
        <w:t>deployment.apps/wordpress-mysql created</w:t>
      </w:r>
    </w:p>
    <w:p w14:paraId="21F710A8" w14:textId="3055BAB4" w:rsidR="00BA59CB" w:rsidRDefault="00BA59CB" w:rsidP="00BA59CB">
      <w:pPr>
        <w:pStyle w:val="BodyTextMetricHPELight10pt"/>
      </w:pPr>
      <w:r w:rsidRPr="00BA59CB">
        <w:t>Refresh the page in the browser</w:t>
      </w:r>
      <w:r>
        <w:t>, as shown in</w:t>
      </w:r>
      <w:r w:rsidRPr="00BA59CB">
        <w:t xml:space="preserve"> </w:t>
      </w:r>
      <w:r w:rsidRPr="00BA59CB">
        <w:fldChar w:fldCharType="begin"/>
      </w:r>
      <w:r w:rsidRPr="00BA59CB">
        <w:instrText xml:space="preserve"> REF _Ref2078671 \h </w:instrText>
      </w:r>
      <w:r>
        <w:instrText xml:space="preserve"> \* MERGEFORMAT </w:instrText>
      </w:r>
      <w:r w:rsidRPr="00BA59CB">
        <w:fldChar w:fldCharType="separate"/>
      </w:r>
      <w:r w:rsidR="00323A76" w:rsidRPr="00323A76">
        <w:t>Figure 28</w:t>
      </w:r>
      <w:r w:rsidRPr="00BA59CB">
        <w:fldChar w:fldCharType="end"/>
      </w:r>
      <w:r>
        <w:t xml:space="preserve">, </w:t>
      </w:r>
      <w:r w:rsidRPr="00BA59CB">
        <w:t>to confirm that WordPress can now access the database and that the blog post has survived the database shutdown.</w:t>
      </w:r>
    </w:p>
    <w:p w14:paraId="2A31DE1F" w14:textId="7B03135D" w:rsidR="00BA59CB" w:rsidRDefault="00BA59CB" w:rsidP="00BA59CB">
      <w:pPr>
        <w:pStyle w:val="MISCFigureCaptionHeader8pt"/>
      </w:pPr>
      <w:r w:rsidRPr="00BA59CB">
        <w:rPr>
          <w:noProof/>
        </w:rPr>
        <w:drawing>
          <wp:inline distT="0" distB="0" distL="0" distR="0" wp14:anchorId="07C5963F" wp14:editId="2F69BAF4">
            <wp:extent cx="4859428" cy="2581275"/>
            <wp:effectExtent l="0" t="0" r="0" b="0"/>
            <wp:docPr id="68" name="Picture 68" descr="&quot;Figure. Check after MySQL restor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uot;Figure. Check after MySQL restored&qu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4878" cy="2584170"/>
                    </a:xfrm>
                    <a:prstGeom prst="rect">
                      <a:avLst/>
                    </a:prstGeom>
                    <a:noFill/>
                    <a:ln>
                      <a:noFill/>
                    </a:ln>
                  </pic:spPr>
                </pic:pic>
              </a:graphicData>
            </a:graphic>
          </wp:inline>
        </w:drawing>
      </w:r>
    </w:p>
    <w:p w14:paraId="0635DCF0" w14:textId="0E7013C4" w:rsidR="00BA59CB" w:rsidRDefault="00BA59CB" w:rsidP="00BA59CB">
      <w:pPr>
        <w:pStyle w:val="MISCFigureCaptionHeader8pt"/>
      </w:pPr>
      <w:bookmarkStart w:id="259" w:name="_Ref2078671"/>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323A76">
        <w:rPr>
          <w:rStyle w:val="MISCFigureCaptionHeaderBold8pt"/>
          <w:noProof/>
        </w:rPr>
        <w:t>28</w:t>
      </w:r>
      <w:r w:rsidRPr="00BA59CB">
        <w:rPr>
          <w:rStyle w:val="MISCFigureCaptionHeaderBold8pt"/>
        </w:rPr>
        <w:fldChar w:fldCharType="end"/>
      </w:r>
      <w:bookmarkEnd w:id="259"/>
      <w:r w:rsidRPr="00BA59CB">
        <w:rPr>
          <w:rStyle w:val="MISCFigureCaptionHeaderBold8pt"/>
        </w:rPr>
        <w:t>.</w:t>
      </w:r>
      <w:r>
        <w:t xml:space="preserve"> </w:t>
      </w:r>
      <w:r w:rsidRPr="00BA59CB">
        <w:t>Check after MySQL restored</w:t>
      </w:r>
    </w:p>
    <w:p w14:paraId="07A80DCD" w14:textId="649BCA8D" w:rsidR="000615E7" w:rsidRPr="00AC42CC" w:rsidRDefault="000615E7" w:rsidP="00AC42CC">
      <w:pPr>
        <w:pStyle w:val="Heading1"/>
      </w:pPr>
      <w:bookmarkStart w:id="260" w:name="_Toc5893854"/>
      <w:r w:rsidRPr="00AC42CC">
        <w:t>Deploying Windows workers</w:t>
      </w:r>
      <w:bookmarkEnd w:id="247"/>
      <w:bookmarkEnd w:id="260"/>
    </w:p>
    <w:p w14:paraId="55262ACB" w14:textId="77777777" w:rsidR="000615E7" w:rsidRPr="005B0530" w:rsidRDefault="000615E7" w:rsidP="0058095B">
      <w:pPr>
        <w:pStyle w:val="BodyTextMetricHPELight10pt"/>
      </w:pPr>
      <w:r w:rsidRPr="005B0530">
        <w:t xml:space="preserve">The </w:t>
      </w:r>
      <w:r w:rsidRPr="005B0530">
        <w:rPr>
          <w:rStyle w:val="CodingLanguage"/>
        </w:rPr>
        <w:t>site.yml</w:t>
      </w:r>
      <w:r w:rsidRPr="005B0530">
        <w:t xml:space="preserve"> playbook will automatically deploy any Windows workers declared in the inventory. The playbooks should run for approximately 70-80 minutes with 3 Windows workers added to the default deployment (depending on your server specifications and the size of your environment). The increase in running time is primarily due to the need to update Windows after creating the VMs.</w:t>
      </w:r>
    </w:p>
    <w:p w14:paraId="344485DD" w14:textId="77777777" w:rsidR="000615E7" w:rsidRDefault="000615E7" w:rsidP="0058095B">
      <w:pPr>
        <w:pStyle w:val="BodyTextMetricHPELight10pt"/>
      </w:pPr>
      <w:r>
        <w:t>This section describes</w:t>
      </w:r>
      <w:r w:rsidRPr="005B0530">
        <w:t xml:space="preserve"> the functionality and configuration of the Windows-specific playbooks. It also details how to create the initial Windows template and how to manage deploying Windows worker nodes behind a proxy.</w:t>
      </w:r>
    </w:p>
    <w:p w14:paraId="43D03A23" w14:textId="77777777" w:rsidR="000615E7" w:rsidRDefault="000615E7" w:rsidP="000615E7">
      <w:pPr>
        <w:pStyle w:val="Heading2"/>
      </w:pPr>
      <w:bookmarkStart w:id="261" w:name="_Refd17e55946"/>
      <w:bookmarkStart w:id="262" w:name="_Tocd17e55946"/>
      <w:bookmarkStart w:id="263" w:name="_Toc531698820"/>
      <w:bookmarkStart w:id="264" w:name="_Toc5893855"/>
      <w:r>
        <w:t>Create the Windows Template</w:t>
      </w:r>
      <w:bookmarkEnd w:id="261"/>
      <w:bookmarkEnd w:id="262"/>
      <w:bookmarkEnd w:id="263"/>
      <w:bookmarkEnd w:id="264"/>
    </w:p>
    <w:p w14:paraId="26533C2A" w14:textId="77777777" w:rsidR="000615E7" w:rsidRDefault="000615E7" w:rsidP="0058095B">
      <w:pPr>
        <w:pStyle w:val="BodyTextMetricHPELight10pt"/>
      </w:pPr>
      <w:r>
        <w:t xml:space="preserve">To create the Windows VM Template that you will use as the base for all your Windows worker nodes, you will first create a Virtual Machine with the OS installed and then convert the Virtual Machine to a VM Template. The VM Template is created as lean as possible, with any additional software installs and/or system configuration performed subsequently using Ansible. </w:t>
      </w:r>
    </w:p>
    <w:p w14:paraId="6237DCDD" w14:textId="77777777" w:rsidR="000615E7" w:rsidRDefault="000615E7" w:rsidP="0058095B">
      <w:pPr>
        <w:pStyle w:val="BodyTextMetricHPELight10pt"/>
      </w:pPr>
      <w:r>
        <w:t>As the creation of the template is a one-off task, this procedure has not been automated. The steps to create a VM template manually are outlined below.</w:t>
      </w:r>
    </w:p>
    <w:p w14:paraId="142100AD" w14:textId="77777777" w:rsidR="000615E7" w:rsidRDefault="000615E7" w:rsidP="0058095B">
      <w:pPr>
        <w:pStyle w:val="BodyTextMetricHPELight10pt"/>
      </w:pPr>
      <w:r>
        <w:lastRenderedPageBreak/>
        <w:t>Log in to vCenter and create a new Virtual Machine with the following characteristics:</w:t>
      </w:r>
    </w:p>
    <w:p w14:paraId="5123A006" w14:textId="77777777" w:rsidR="000615E7" w:rsidRDefault="000615E7" w:rsidP="000615E7">
      <w:pPr>
        <w:pStyle w:val="BulletLevel1"/>
      </w:pPr>
      <w:r>
        <w:t xml:space="preserve">Guest OS Family: Windows, Guest OS Version: Microsoft Windows Server 2016 (64-bit) </w:t>
      </w:r>
    </w:p>
    <w:p w14:paraId="5EBEE257" w14:textId="77777777" w:rsidR="000615E7" w:rsidRDefault="000615E7" w:rsidP="000615E7">
      <w:pPr>
        <w:pStyle w:val="BulletLevel1"/>
      </w:pPr>
      <w:r>
        <w:t xml:space="preserve">Hard Disk size: 100GB (Thin provisioning), 1 vCPU and 4 GB of RAM. Both vCPU and memory can be altered later after you deploy from this template. </w:t>
      </w:r>
    </w:p>
    <w:p w14:paraId="5BFE0D7A" w14:textId="77777777" w:rsidR="000615E7" w:rsidRDefault="000615E7" w:rsidP="000615E7">
      <w:pPr>
        <w:pStyle w:val="BulletLevel1"/>
      </w:pPr>
      <w:r>
        <w:t xml:space="preserve">A single network controller connected to the network or VLAN of your choice. All VMs will connect to this same network. </w:t>
      </w:r>
    </w:p>
    <w:p w14:paraId="3C57F469" w14:textId="77777777" w:rsidR="000615E7" w:rsidRDefault="000615E7" w:rsidP="000615E7">
      <w:pPr>
        <w:pStyle w:val="BulletLevel1"/>
      </w:pPr>
      <w:r>
        <w:t xml:space="preserve">Change the network type to </w:t>
      </w:r>
      <w:r w:rsidRPr="00A303CF">
        <w:rPr>
          <w:rStyle w:val="CodingLanguage"/>
        </w:rPr>
        <w:t>VMXNET3</w:t>
      </w:r>
      <w:r>
        <w:t xml:space="preserve">, and attach the Windows Server 2016 ISO image from a datastore ensuring you connect the CD/DVD drive on boot. </w:t>
      </w:r>
    </w:p>
    <w:p w14:paraId="154839FD" w14:textId="77777777" w:rsidR="000615E7" w:rsidRDefault="000615E7" w:rsidP="000615E7">
      <w:pPr>
        <w:pStyle w:val="BulletLevel1"/>
      </w:pPr>
      <w:r>
        <w:t xml:space="preserve">Click on the </w:t>
      </w:r>
      <w:r w:rsidRPr="00A303CF">
        <w:rPr>
          <w:rStyle w:val="CodingLanguage"/>
        </w:rPr>
        <w:t>VM Options</w:t>
      </w:r>
      <w:r>
        <w:t xml:space="preserve"> tab, and in the </w:t>
      </w:r>
      <w:r w:rsidRPr="00A303CF">
        <w:rPr>
          <w:rStyle w:val="CodingLanguage"/>
        </w:rPr>
        <w:t>Boot Options</w:t>
      </w:r>
      <w:r>
        <w:t xml:space="preserve"> section, select </w:t>
      </w:r>
      <w:r>
        <w:rPr>
          <w:rStyle w:val="CodingLanguage"/>
        </w:rPr>
        <w:t xml:space="preserve">Force BIOS </w:t>
      </w:r>
      <w:proofErr w:type="gramStart"/>
      <w:r>
        <w:rPr>
          <w:rStyle w:val="CodingLanguage"/>
        </w:rPr>
        <w:t>setup(</w:t>
      </w:r>
      <w:proofErr w:type="gramEnd"/>
      <w:r>
        <w:rPr>
          <w:rStyle w:val="CodingLanguage"/>
        </w:rPr>
        <w:t>*)</w:t>
      </w:r>
      <w:r>
        <w:t xml:space="preserve"> to ensure that the machine enters the BIOS setup screen on next boot of this VM. This will allow you to adjust the boot order, placing the virtual CDROM in front of your hard drive.</w:t>
      </w:r>
    </w:p>
    <w:p w14:paraId="0D5D1FBD" w14:textId="4B01CFB1" w:rsidR="008F6A3B" w:rsidRPr="00421B73" w:rsidRDefault="000615E7" w:rsidP="00421B73">
      <w:pPr>
        <w:pStyle w:val="BulletLevel1LastBeforeBodycopy"/>
      </w:pPr>
      <w:r>
        <w:t xml:space="preserve">Optionally you can remove the floppy drive. </w:t>
      </w:r>
    </w:p>
    <w:p w14:paraId="48973D86" w14:textId="77777777" w:rsidR="000615E7" w:rsidRDefault="000615E7" w:rsidP="0058095B">
      <w:pPr>
        <w:pStyle w:val="BodyTextMetricHPELight10pt"/>
      </w:pPr>
      <w:r>
        <w:t>Install Windows Server 2016:</w:t>
      </w:r>
    </w:p>
    <w:p w14:paraId="6D20096E" w14:textId="77777777" w:rsidR="000615E7" w:rsidRDefault="000615E7" w:rsidP="000001BE">
      <w:pPr>
        <w:pStyle w:val="NumberedList-Level1"/>
        <w:numPr>
          <w:ilvl w:val="0"/>
          <w:numId w:val="23"/>
        </w:numPr>
      </w:pPr>
      <w:r w:rsidRPr="00CA3B71">
        <w:t>Power on the selected VM and then Open Console.</w:t>
      </w:r>
      <w:r>
        <w:t xml:space="preserve"> </w:t>
      </w:r>
      <w:r w:rsidRPr="00A728C1">
        <w:t xml:space="preserve">Once connected to the console, you will be placed in the BIOS setup screen. </w:t>
      </w:r>
    </w:p>
    <w:p w14:paraId="0116B34E" w14:textId="77777777" w:rsidR="000615E7" w:rsidRPr="00A728C1" w:rsidRDefault="000615E7" w:rsidP="000001BE">
      <w:pPr>
        <w:pStyle w:val="NumberedList-Level1"/>
        <w:numPr>
          <w:ilvl w:val="0"/>
          <w:numId w:val="19"/>
        </w:numPr>
      </w:pPr>
      <w:r w:rsidRPr="00A728C1">
        <w:t>Select the Boot tab, click on CD-ROM Drive and move up the CDROM drive above the hard drive. This allows your Windows Server 2016 ISO image to be loaded first on boot. F10 Save and exit is next step.</w:t>
      </w:r>
    </w:p>
    <w:p w14:paraId="5EE97201" w14:textId="77777777" w:rsidR="000615E7" w:rsidRPr="00A728C1" w:rsidRDefault="000615E7" w:rsidP="000615E7">
      <w:pPr>
        <w:pStyle w:val="NumberedList-Level1"/>
      </w:pPr>
      <w:r w:rsidRPr="00A728C1">
        <w:t>Enter your choices for Language, Time/Currency Format, Keyboard and then Install Now.</w:t>
      </w:r>
    </w:p>
    <w:p w14:paraId="3CC772D2" w14:textId="77777777" w:rsidR="000615E7" w:rsidRPr="00A728C1" w:rsidRDefault="000615E7" w:rsidP="000615E7">
      <w:pPr>
        <w:pStyle w:val="NumberedList-Level1"/>
      </w:pPr>
      <w:r w:rsidRPr="00A728C1">
        <w:t>Select the OS you want to install, and then select Custom: Install Windows Only.</w:t>
      </w:r>
    </w:p>
    <w:p w14:paraId="4A8CBB27" w14:textId="77777777" w:rsidR="000615E7" w:rsidRPr="00A728C1" w:rsidRDefault="000615E7" w:rsidP="000615E7">
      <w:pPr>
        <w:pStyle w:val="NumberedList-Level1"/>
      </w:pPr>
      <w:r w:rsidRPr="00A728C1">
        <w:t>Select drive 0, the 100 GB drive you specified earlier, as the location for installing windows.</w:t>
      </w:r>
    </w:p>
    <w:p w14:paraId="13F4B158" w14:textId="77777777" w:rsidR="000615E7" w:rsidRPr="00A728C1" w:rsidRDefault="000615E7" w:rsidP="000615E7">
      <w:pPr>
        <w:pStyle w:val="NumberedList-Level1"/>
      </w:pPr>
      <w:r w:rsidRPr="00A728C1">
        <w:t>Add a password for the Administrator user.</w:t>
      </w:r>
    </w:p>
    <w:p w14:paraId="2D443F35" w14:textId="77777777" w:rsidR="000615E7" w:rsidRPr="00A728C1" w:rsidRDefault="000615E7" w:rsidP="000615E7">
      <w:pPr>
        <w:pStyle w:val="NumberedList-Level1"/>
      </w:pPr>
      <w:r w:rsidRPr="00A728C1">
        <w:t>Install VMware Tools and reboot.</w:t>
      </w:r>
    </w:p>
    <w:p w14:paraId="2E399D9C" w14:textId="77777777" w:rsidR="000615E7" w:rsidRPr="00A728C1" w:rsidRDefault="000615E7" w:rsidP="000615E7">
      <w:pPr>
        <w:pStyle w:val="NumberedList-Level1"/>
      </w:pPr>
      <w:r w:rsidRPr="00A728C1">
        <w:t>Once the VM has re-booted</w:t>
      </w:r>
      <w:r>
        <w:t>, a</w:t>
      </w:r>
      <w:r w:rsidRPr="00A728C1">
        <w:t>dd a temporary network IP address.</w:t>
      </w:r>
    </w:p>
    <w:p w14:paraId="73603CD7" w14:textId="77777777" w:rsidR="000615E7" w:rsidRPr="00A728C1" w:rsidRDefault="000615E7" w:rsidP="000615E7">
      <w:pPr>
        <w:pStyle w:val="NumberedList-Level1"/>
      </w:pPr>
      <w:r w:rsidRPr="00A728C1">
        <w:t>Use</w:t>
      </w:r>
      <w:r>
        <w:t xml:space="preserve"> the</w:t>
      </w:r>
      <w:r w:rsidRPr="00A728C1">
        <w:t xml:space="preserve"> </w:t>
      </w:r>
      <w:r w:rsidRPr="00AF222C">
        <w:rPr>
          <w:rStyle w:val="CodingLanguage"/>
        </w:rPr>
        <w:t>sconfig</w:t>
      </w:r>
      <w:r w:rsidRPr="00A728C1">
        <w:t xml:space="preserve"> utility from (M</w:t>
      </w:r>
      <w:r>
        <w:t>S-DOS) command line to install W</w:t>
      </w:r>
      <w:r w:rsidRPr="00A728C1">
        <w:t>indows updates and enable remote desktop.</w:t>
      </w:r>
    </w:p>
    <w:p w14:paraId="4E0AF5C5" w14:textId="77777777" w:rsidR="000615E7" w:rsidRPr="00A728C1" w:rsidRDefault="000615E7" w:rsidP="000615E7">
      <w:pPr>
        <w:pStyle w:val="NumberedList-Level1"/>
      </w:pPr>
      <w:r w:rsidRPr="00A728C1">
        <w:t>Perform any other customizations you require at this point.</w:t>
      </w:r>
    </w:p>
    <w:p w14:paraId="1583758A" w14:textId="77777777" w:rsidR="000615E7" w:rsidRPr="00A728C1" w:rsidRDefault="000615E7" w:rsidP="000615E7">
      <w:pPr>
        <w:pStyle w:val="NumberedList-Level1"/>
      </w:pPr>
      <w:r w:rsidRPr="00A728C1">
        <w:t xml:space="preserve">Prior to converting the VM to Template, run </w:t>
      </w:r>
      <w:r w:rsidRPr="00AF222C">
        <w:rPr>
          <w:rStyle w:val="CodingLanguage"/>
        </w:rPr>
        <w:t>Sysprep: C:\Windows\System32\Sysprep\Sysprep.exe</w:t>
      </w:r>
    </w:p>
    <w:p w14:paraId="6F40E2FB" w14:textId="77777777" w:rsidR="000615E7" w:rsidRPr="00A728C1" w:rsidRDefault="000615E7" w:rsidP="000615E7">
      <w:pPr>
        <w:pStyle w:val="NumberedList-Level1"/>
      </w:pPr>
      <w:r w:rsidRPr="00A728C1">
        <w:t>Ensure ‘System Out-of-Box Experience (OOBE)’ is selected</w:t>
      </w:r>
      <w:r>
        <w:t>.</w:t>
      </w:r>
    </w:p>
    <w:p w14:paraId="2750ABB3" w14:textId="77777777" w:rsidR="000615E7" w:rsidRPr="00A728C1" w:rsidRDefault="000615E7" w:rsidP="000615E7">
      <w:pPr>
        <w:pStyle w:val="NumberedList-Level1"/>
      </w:pPr>
      <w:r w:rsidRPr="00A728C1">
        <w:t>Select the ‘Generalize’ option</w:t>
      </w:r>
      <w:r>
        <w:t>.</w:t>
      </w:r>
    </w:p>
    <w:p w14:paraId="5CD7B6E3" w14:textId="77777777" w:rsidR="000615E7" w:rsidRDefault="000615E7" w:rsidP="000615E7">
      <w:pPr>
        <w:pStyle w:val="NumberedList-Level1"/>
      </w:pPr>
      <w:r w:rsidRPr="00A728C1">
        <w:t>Select ‘Shut</w:t>
      </w:r>
      <w:r>
        <w:t>down’ from the Shutdown Options.</w:t>
      </w:r>
    </w:p>
    <w:p w14:paraId="2B84C0C2" w14:textId="77777777" w:rsidR="00575564" w:rsidRDefault="000615E7" w:rsidP="000615E7">
      <w:pPr>
        <w:pStyle w:val="NumberedList-Level1"/>
      </w:pPr>
      <w:r>
        <w:t xml:space="preserve">Shutdown VM, and untick </w:t>
      </w:r>
      <w:r>
        <w:rPr>
          <w:rStyle w:val="CodingLanguage"/>
        </w:rPr>
        <w:t>Connect CD/DVD</w:t>
      </w:r>
      <w:r>
        <w:t xml:space="preserve"> so that the Windows Server 2016 ISO is no longer mounted. </w:t>
      </w:r>
    </w:p>
    <w:p w14:paraId="5A8FF988" w14:textId="1EE3AF04" w:rsidR="000615E7" w:rsidRDefault="000615E7" w:rsidP="00575564">
      <w:pPr>
        <w:pStyle w:val="NumberedList-Level1LastBeforeBodycopy"/>
      </w:pPr>
      <w:r>
        <w:t>Boot the Windows VM one final time and enter regional settings applicable to your location and keyboard mapping, then enter a password and Shutdown VM.</w:t>
      </w:r>
    </w:p>
    <w:p w14:paraId="6064B2CB" w14:textId="77777777" w:rsidR="000615E7" w:rsidRDefault="000615E7" w:rsidP="000615E7">
      <w:pPr>
        <w:pStyle w:val="MISCNote-Ruleabove"/>
      </w:pPr>
      <w:r>
        <w:t>Note</w:t>
      </w:r>
    </w:p>
    <w:p w14:paraId="122BEE2A" w14:textId="77777777" w:rsidR="000615E7" w:rsidRDefault="000615E7" w:rsidP="000615E7">
      <w:pPr>
        <w:pStyle w:val="MISCNote-Rulebelow"/>
      </w:pPr>
      <w:r>
        <w:t xml:space="preserve">The </w:t>
      </w:r>
      <w:r>
        <w:rPr>
          <w:rStyle w:val="CodingLanguage"/>
        </w:rPr>
        <w:t>vmware_guest</w:t>
      </w:r>
      <w:r>
        <w:t xml:space="preserve"> module used by the playbooks will generate a new SID.</w:t>
      </w:r>
    </w:p>
    <w:p w14:paraId="3A5C819F" w14:textId="77777777" w:rsidR="000615E7" w:rsidRDefault="000615E7" w:rsidP="0058095B">
      <w:pPr>
        <w:pStyle w:val="BodyTextMetricHPELight10pt"/>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09E58BBA" w14:textId="77777777" w:rsidR="000615E7" w:rsidRDefault="000615E7" w:rsidP="000615E7">
      <w:pPr>
        <w:pStyle w:val="Heading2"/>
      </w:pPr>
      <w:bookmarkStart w:id="265" w:name="_Ref531619941"/>
      <w:bookmarkStart w:id="266" w:name="_Toc531698821"/>
      <w:bookmarkStart w:id="267" w:name="_Toc5893856"/>
      <w:r w:rsidRPr="008A520F">
        <w:t>Playbooks for adding Windows workers</w:t>
      </w:r>
      <w:bookmarkEnd w:id="265"/>
      <w:bookmarkEnd w:id="266"/>
      <w:bookmarkEnd w:id="267"/>
    </w:p>
    <w:p w14:paraId="462E25AD" w14:textId="298E549C" w:rsidR="000615E7" w:rsidRDefault="000615E7" w:rsidP="006A34A0">
      <w:pPr>
        <w:pStyle w:val="BulletLevel1"/>
      </w:pPr>
      <w:proofErr w:type="gramStart"/>
      <w:r w:rsidRPr="008A520F">
        <w:rPr>
          <w:rStyle w:val="CodingLanguage"/>
        </w:rPr>
        <w:t>playbooks/</w:t>
      </w:r>
      <w:r w:rsidR="00CB40BF">
        <w:rPr>
          <w:rStyle w:val="CodingLanguage"/>
        </w:rPr>
        <w:t>provision_nodes</w:t>
      </w:r>
      <w:r w:rsidRPr="008A520F">
        <w:rPr>
          <w:rStyle w:val="CodingLanguage"/>
        </w:rPr>
        <w:t>.yml</w:t>
      </w:r>
      <w:proofErr w:type="gramEnd"/>
      <w:r>
        <w:t xml:space="preserve"> </w:t>
      </w:r>
      <w:r w:rsidR="006A34A0" w:rsidRPr="006A34A0">
        <w:t>will create all the necessary Windows 2016 VMs for the environment based on the Wind</w:t>
      </w:r>
      <w:r w:rsidR="006A34A0">
        <w:t xml:space="preserve">ows VM Template defined in the </w:t>
      </w:r>
      <w:r w:rsidR="006A34A0" w:rsidRPr="006A34A0">
        <w:rPr>
          <w:rStyle w:val="CodingLanguage"/>
        </w:rPr>
        <w:t>win_vm_template</w:t>
      </w:r>
      <w:r w:rsidR="006A34A0" w:rsidRPr="006A34A0">
        <w:t xml:space="preserve"> variable. Windows VM workers </w:t>
      </w:r>
      <w:r w:rsidR="006A34A0">
        <w:t xml:space="preserve">nodes are defined in the group </w:t>
      </w:r>
      <w:r w:rsidR="006A34A0" w:rsidRPr="006A34A0">
        <w:rPr>
          <w:rStyle w:val="CodingLanguage"/>
        </w:rPr>
        <w:t>vm_wrk_win</w:t>
      </w:r>
      <w:r w:rsidR="006A34A0">
        <w:t xml:space="preserve"> in the </w:t>
      </w:r>
      <w:proofErr w:type="gramStart"/>
      <w:r w:rsidR="006A34A0" w:rsidRPr="006A34A0">
        <w:rPr>
          <w:rStyle w:val="CodingLanguage"/>
        </w:rPr>
        <w:t>hosts</w:t>
      </w:r>
      <w:proofErr w:type="gramEnd"/>
      <w:r w:rsidR="006A34A0" w:rsidRPr="006A34A0">
        <w:t xml:space="preserve"> inventory.</w:t>
      </w:r>
    </w:p>
    <w:p w14:paraId="73684625" w14:textId="77777777" w:rsidR="000615E7" w:rsidRDefault="000615E7" w:rsidP="000615E7">
      <w:pPr>
        <w:pStyle w:val="BulletLevel1"/>
      </w:pPr>
      <w:r w:rsidRPr="008A520F">
        <w:rPr>
          <w:rStyle w:val="CodingLanguage"/>
        </w:rPr>
        <w:lastRenderedPageBreak/>
        <w:t>playbooks/install_docker.yml</w:t>
      </w:r>
      <w:r>
        <w:t xml:space="preserve"> installs Docker along with all its dependencies on your Windows VMs</w:t>
      </w:r>
    </w:p>
    <w:p w14:paraId="0257F3A7" w14:textId="1A676735" w:rsidR="000615E7" w:rsidRDefault="000615E7" w:rsidP="00884635">
      <w:pPr>
        <w:pStyle w:val="BulletLevel1"/>
      </w:pPr>
      <w:proofErr w:type="gramStart"/>
      <w:r w:rsidRPr="008A520F">
        <w:rPr>
          <w:rStyle w:val="CodingLanguage"/>
        </w:rPr>
        <w:t>playbooks/scale_workers.yml</w:t>
      </w:r>
      <w:proofErr w:type="gramEnd"/>
      <w:r>
        <w:t xml:space="preserve"> installs and configures additional Windows workers on the target nodes defined by the group </w:t>
      </w:r>
      <w:r w:rsidR="00884635" w:rsidRPr="00884635">
        <w:rPr>
          <w:rStyle w:val="CodingLanguage"/>
        </w:rPr>
        <w:t>vm_wrk_win</w:t>
      </w:r>
      <w:r>
        <w:t xml:space="preserve"> in the </w:t>
      </w:r>
      <w:r w:rsidR="007230C9">
        <w:rPr>
          <w:rStyle w:val="CodingLanguage"/>
        </w:rPr>
        <w:t>hosts</w:t>
      </w:r>
      <w:r>
        <w:t xml:space="preserve"> inventory.</w:t>
      </w:r>
    </w:p>
    <w:p w14:paraId="2553290C" w14:textId="3D2009DD" w:rsidR="008F6A3B" w:rsidRPr="00421B73" w:rsidRDefault="000615E7" w:rsidP="00421B73">
      <w:pPr>
        <w:pStyle w:val="BulletLevel1LastBeforeBodycopy"/>
      </w:pPr>
      <w:proofErr w:type="gramStart"/>
      <w:r w:rsidRPr="008A520F">
        <w:rPr>
          <w:rStyle w:val="CodingLanguage"/>
        </w:rPr>
        <w:t>playbooks/splunk_uf_win.yml</w:t>
      </w:r>
      <w:proofErr w:type="gramEnd"/>
      <w:r>
        <w:t xml:space="preserve"> installs and configures the Splunk Universal Forwarder on each Windows machine in the inventory.</w:t>
      </w:r>
      <w:bookmarkStart w:id="268" w:name="_Toc531698822"/>
    </w:p>
    <w:p w14:paraId="025A747F" w14:textId="77777777" w:rsidR="000615E7" w:rsidRDefault="000615E7" w:rsidP="000615E7">
      <w:pPr>
        <w:pStyle w:val="Heading2"/>
      </w:pPr>
      <w:bookmarkStart w:id="269" w:name="_Toc5893857"/>
      <w:r>
        <w:t>Windows configuration</w:t>
      </w:r>
      <w:bookmarkEnd w:id="268"/>
      <w:bookmarkEnd w:id="269"/>
    </w:p>
    <w:p w14:paraId="6333CE61" w14:textId="42CD223E" w:rsidR="000615E7" w:rsidRPr="00566ADC" w:rsidRDefault="000615E7" w:rsidP="0058095B">
      <w:pPr>
        <w:pStyle w:val="BodyTextMetricHPELight10pt"/>
      </w:pPr>
      <w:r>
        <w:t xml:space="preserve">Window-related variables are shown in </w:t>
      </w:r>
      <w:r w:rsidRPr="00566ADC">
        <w:fldChar w:fldCharType="begin"/>
      </w:r>
      <w:r w:rsidRPr="00566ADC">
        <w:instrText xml:space="preserve"> REF _Refd17e57169 \h  \* MERGEFORMAT </w:instrText>
      </w:r>
      <w:r w:rsidRPr="00566ADC">
        <w:fldChar w:fldCharType="separate"/>
      </w:r>
      <w:r w:rsidR="00323A76" w:rsidRPr="00323A76">
        <w:t>Table</w:t>
      </w:r>
      <w:r w:rsidR="00323A76" w:rsidRPr="00323A76">
        <w:rPr>
          <w:rFonts w:ascii="Calibri" w:hAnsi="Calibri" w:cs="Calibri"/>
        </w:rPr>
        <w:t> </w:t>
      </w:r>
      <w:r w:rsidR="00323A76" w:rsidRPr="00323A76">
        <w:t>18</w:t>
      </w:r>
      <w:r w:rsidRPr="00566ADC">
        <w:fldChar w:fldCharType="end"/>
      </w:r>
      <w:r w:rsidRPr="00566ADC">
        <w:t>.</w:t>
      </w:r>
      <w:r w:rsidR="00CB40BF">
        <w:t xml:space="preserve"> </w:t>
      </w:r>
      <w:r w:rsidR="00CB40BF" w:rsidRPr="00CB40BF">
        <w:t xml:space="preserve">Variables for all Windows nodes (VM and bare metal) are in the file </w:t>
      </w:r>
      <w:r w:rsidR="00CB40BF" w:rsidRPr="00CB40BF">
        <w:rPr>
          <w:rStyle w:val="CodingLanguage"/>
        </w:rPr>
        <w:t>group_vars/windows_box.yml</w:t>
      </w:r>
      <w:r w:rsidR="00CB40BF" w:rsidRPr="00CB40BF">
        <w:t xml:space="preserve">. Windows VM-specific variables are in </w:t>
      </w:r>
      <w:r w:rsidR="00CB40BF" w:rsidRPr="00CB40BF">
        <w:rPr>
          <w:rStyle w:val="CodingLanguage"/>
        </w:rPr>
        <w:t>group_vars/vm_wrk_win.yml</w:t>
      </w:r>
      <w:r w:rsidR="00CB40BF" w:rsidRPr="00CB40BF">
        <w:t xml:space="preserve"> while Windows bare metal variables are in </w:t>
      </w:r>
      <w:r w:rsidR="00CB40BF" w:rsidRPr="00CB40BF">
        <w:rPr>
          <w:rStyle w:val="CodingLanguage"/>
        </w:rPr>
        <w:t>group_vars/bm_wrk_win.yml</w:t>
      </w:r>
    </w:p>
    <w:p w14:paraId="55813974" w14:textId="77777777" w:rsidR="000615E7" w:rsidRDefault="000615E7" w:rsidP="000615E7">
      <w:pPr>
        <w:pStyle w:val="MISCTableCaptionHeader8pt"/>
      </w:pPr>
      <w:bookmarkStart w:id="270" w:name="_Refd17e57169"/>
      <w:bookmarkStart w:id="271" w:name="_Tocd17e57169"/>
      <w:r w:rsidRPr="00566ADC">
        <w:rPr>
          <w:rStyle w:val="MISCTableCaptionHeaderBold8pt"/>
        </w:rPr>
        <w:t>Table</w:t>
      </w:r>
      <w:r w:rsidRPr="00566ADC">
        <w:rPr>
          <w:rStyle w:val="MISCTableCaptionHeaderBold8pt"/>
          <w:rFonts w:ascii="Calibri" w:hAnsi="Calibri" w:cs="Calibri"/>
        </w:rPr>
        <w:t> </w:t>
      </w:r>
      <w:bookmarkStart w:id="272" w:name="_Numd17e57169"/>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323A76">
        <w:rPr>
          <w:rStyle w:val="MISCTableCaptionHeaderBold8pt"/>
          <w:noProof/>
        </w:rPr>
        <w:t>18</w:t>
      </w:r>
      <w:r w:rsidRPr="00566ADC">
        <w:rPr>
          <w:rStyle w:val="MISCTableCaptionHeaderBold8pt"/>
        </w:rPr>
        <w:fldChar w:fldCharType="end"/>
      </w:r>
      <w:bookmarkEnd w:id="270"/>
      <w:bookmarkEnd w:id="271"/>
      <w:bookmarkEnd w:id="272"/>
      <w:r w:rsidRPr="00566ADC">
        <w:rPr>
          <w:rStyle w:val="MISCTableCaptionHeaderBold8pt"/>
        </w:rPr>
        <w:t>.</w:t>
      </w:r>
      <w:r>
        <w:t xml:space="preserve"> Windows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102"/>
        <w:gridCol w:w="2219"/>
        <w:gridCol w:w="5999"/>
      </w:tblGrid>
      <w:tr w:rsidR="000615E7" w14:paraId="0EF35720" w14:textId="77777777" w:rsidTr="005B52F4">
        <w:trPr>
          <w:cantSplit/>
        </w:trPr>
        <w:tc>
          <w:tcPr>
            <w:tcW w:w="2131" w:type="dxa"/>
            <w:tcBorders>
              <w:top w:val="nil"/>
              <w:bottom w:val="single" w:sz="36" w:space="0" w:color="00B388"/>
            </w:tcBorders>
          </w:tcPr>
          <w:p w14:paraId="5985FC4B" w14:textId="77777777" w:rsidR="000615E7" w:rsidRDefault="000615E7" w:rsidP="00CD4360">
            <w:pPr>
              <w:pStyle w:val="TableSubhead8pt"/>
            </w:pPr>
            <w:r>
              <w:t>Variable</w:t>
            </w:r>
          </w:p>
        </w:tc>
        <w:tc>
          <w:tcPr>
            <w:tcW w:w="2250" w:type="dxa"/>
            <w:tcBorders>
              <w:top w:val="nil"/>
              <w:bottom w:val="single" w:sz="36" w:space="0" w:color="00B388"/>
            </w:tcBorders>
          </w:tcPr>
          <w:p w14:paraId="042CAB55" w14:textId="77777777" w:rsidR="000615E7" w:rsidRDefault="000615E7" w:rsidP="00CD4360">
            <w:pPr>
              <w:pStyle w:val="TableSubhead8pt"/>
            </w:pPr>
            <w:r>
              <w:t>File</w:t>
            </w:r>
          </w:p>
        </w:tc>
        <w:tc>
          <w:tcPr>
            <w:tcW w:w="6090" w:type="dxa"/>
            <w:tcBorders>
              <w:top w:val="nil"/>
              <w:bottom w:val="single" w:sz="36" w:space="0" w:color="00B388"/>
            </w:tcBorders>
          </w:tcPr>
          <w:p w14:paraId="40B58670" w14:textId="77777777" w:rsidR="000615E7" w:rsidRDefault="000615E7" w:rsidP="00CD4360">
            <w:pPr>
              <w:pStyle w:val="TableSubhead8pt"/>
            </w:pPr>
            <w:r>
              <w:t>Description</w:t>
            </w:r>
          </w:p>
        </w:tc>
      </w:tr>
      <w:tr w:rsidR="000615E7" w14:paraId="356D2351" w14:textId="77777777" w:rsidTr="005B52F4">
        <w:trPr>
          <w:cantSplit/>
        </w:trPr>
        <w:tc>
          <w:tcPr>
            <w:tcW w:w="2131" w:type="dxa"/>
          </w:tcPr>
          <w:p w14:paraId="49A9A5C0" w14:textId="77777777" w:rsidR="000615E7" w:rsidRDefault="000615E7" w:rsidP="00CD4360">
            <w:pPr>
              <w:pStyle w:val="TableBody8pt"/>
            </w:pPr>
            <w:r>
              <w:t>win_username</w:t>
            </w:r>
          </w:p>
        </w:tc>
        <w:tc>
          <w:tcPr>
            <w:tcW w:w="2250" w:type="dxa"/>
          </w:tcPr>
          <w:p w14:paraId="0C48A32D" w14:textId="4D66289F" w:rsidR="000615E7" w:rsidRPr="00CB40BF" w:rsidRDefault="00B0382D" w:rsidP="00CB40BF">
            <w:pPr>
              <w:pStyle w:val="TableBody8pt"/>
              <w:rPr>
                <w:rStyle w:val="BoldEmpha"/>
              </w:rPr>
            </w:pPr>
            <w:r w:rsidRPr="00CB40BF">
              <w:rPr>
                <w:rStyle w:val="BoldEmpha"/>
              </w:rPr>
              <w:t>groups_vars/</w:t>
            </w:r>
            <w:r w:rsidR="00CB40BF" w:rsidRPr="00CB40BF">
              <w:rPr>
                <w:rStyle w:val="BoldEmpha"/>
              </w:rPr>
              <w:t>windows_box.yml</w:t>
            </w:r>
          </w:p>
        </w:tc>
        <w:tc>
          <w:tcPr>
            <w:tcW w:w="6090" w:type="dxa"/>
          </w:tcPr>
          <w:p w14:paraId="59A8A274" w14:textId="77777777" w:rsidR="000615E7" w:rsidRDefault="000615E7" w:rsidP="00CD4360">
            <w:pPr>
              <w:pStyle w:val="TableBody8pt"/>
            </w:pPr>
            <w:r>
              <w:t xml:space="preserve">Windows user name. The default is </w:t>
            </w:r>
            <w:r>
              <w:rPr>
                <w:rStyle w:val="CodingLanguage"/>
              </w:rPr>
              <w:t>Administrator</w:t>
            </w:r>
            <w:r>
              <w:t xml:space="preserve"> </w:t>
            </w:r>
          </w:p>
        </w:tc>
      </w:tr>
      <w:tr w:rsidR="000615E7" w14:paraId="02F0FD4D" w14:textId="77777777" w:rsidTr="005B52F4">
        <w:trPr>
          <w:cantSplit/>
        </w:trPr>
        <w:tc>
          <w:tcPr>
            <w:tcW w:w="2131" w:type="dxa"/>
          </w:tcPr>
          <w:p w14:paraId="36F0B8D6" w14:textId="77777777" w:rsidR="000615E7" w:rsidRDefault="000615E7" w:rsidP="00CD4360">
            <w:pPr>
              <w:pStyle w:val="TableBody8pt"/>
            </w:pPr>
            <w:r>
              <w:t>win_password</w:t>
            </w:r>
          </w:p>
        </w:tc>
        <w:tc>
          <w:tcPr>
            <w:tcW w:w="2250" w:type="dxa"/>
          </w:tcPr>
          <w:p w14:paraId="4BEFBE7C" w14:textId="11442404" w:rsidR="000615E7" w:rsidRDefault="0083650F" w:rsidP="00CD4360">
            <w:pPr>
              <w:pStyle w:val="TableBody8pt"/>
            </w:pPr>
            <w:r>
              <w:rPr>
                <w:rStyle w:val="BoldEmpha"/>
              </w:rPr>
              <w:t>groups_vars/all/vault</w:t>
            </w:r>
          </w:p>
        </w:tc>
        <w:tc>
          <w:tcPr>
            <w:tcW w:w="6090" w:type="dxa"/>
          </w:tcPr>
          <w:p w14:paraId="476B8598" w14:textId="77777777" w:rsidR="000615E7" w:rsidRDefault="000615E7" w:rsidP="00CD4360">
            <w:pPr>
              <w:pStyle w:val="TableBody8pt"/>
            </w:pPr>
            <w:r>
              <w:t xml:space="preserve">The password for the Windows account. </w:t>
            </w:r>
          </w:p>
        </w:tc>
      </w:tr>
      <w:tr w:rsidR="000615E7" w14:paraId="1192D596" w14:textId="77777777" w:rsidTr="005B52F4">
        <w:trPr>
          <w:cantSplit/>
        </w:trPr>
        <w:tc>
          <w:tcPr>
            <w:tcW w:w="2131" w:type="dxa"/>
          </w:tcPr>
          <w:p w14:paraId="2EEEED4A" w14:textId="77777777" w:rsidR="000615E7" w:rsidRDefault="000615E7" w:rsidP="00CD4360">
            <w:pPr>
              <w:pStyle w:val="TableBody8pt"/>
            </w:pPr>
            <w:r w:rsidRPr="008A520F">
              <w:t>docker_ee_version_windows</w:t>
            </w:r>
          </w:p>
        </w:tc>
        <w:tc>
          <w:tcPr>
            <w:tcW w:w="2250" w:type="dxa"/>
          </w:tcPr>
          <w:p w14:paraId="1F120A19" w14:textId="1F612483" w:rsidR="000615E7" w:rsidRPr="00CB40BF" w:rsidRDefault="00B0382D" w:rsidP="00CD4360">
            <w:pPr>
              <w:pStyle w:val="TableBody8pt"/>
              <w:rPr>
                <w:rStyle w:val="BoldEmpha"/>
              </w:rPr>
            </w:pPr>
            <w:r w:rsidRPr="00CB40BF">
              <w:rPr>
                <w:rStyle w:val="BoldEmpha"/>
              </w:rPr>
              <w:t>groups_vars</w:t>
            </w:r>
            <w:r w:rsidR="00CB40BF" w:rsidRPr="00CB40BF">
              <w:rPr>
                <w:rStyle w:val="BoldEmpha"/>
              </w:rPr>
              <w:t>/windows_box.yml</w:t>
            </w:r>
          </w:p>
        </w:tc>
        <w:tc>
          <w:tcPr>
            <w:tcW w:w="6090" w:type="dxa"/>
          </w:tcPr>
          <w:p w14:paraId="121A2F3C" w14:textId="0D10B1B8" w:rsidR="000615E7" w:rsidRDefault="000615E7" w:rsidP="00575564">
            <w:pPr>
              <w:pStyle w:val="TableBody8pt"/>
            </w:pPr>
            <w:r w:rsidRPr="008A520F">
              <w:t>It is important that the version of the Docker engine running on your Windows worker nodes is the same as that running on RHEL in the rest of your cluster. You should use this variable to explicitly match</w:t>
            </w:r>
            <w:r w:rsidR="00575564">
              <w:t xml:space="preserve"> up the versions. For Docker 2.1</w:t>
            </w:r>
            <w:r w:rsidRPr="008A520F">
              <w:t>, the recommended value is '</w:t>
            </w:r>
            <w:r w:rsidRPr="008A520F">
              <w:rPr>
                <w:rStyle w:val="CodingLanguage"/>
              </w:rPr>
              <w:t>1</w:t>
            </w:r>
            <w:r w:rsidR="00575564">
              <w:rPr>
                <w:rStyle w:val="CodingLanguage"/>
              </w:rPr>
              <w:t>8.09</w:t>
            </w:r>
            <w:r>
              <w:t>'. If you do not explicit</w:t>
            </w:r>
            <w:r w:rsidRPr="008A520F">
              <w:t>ly set this value, you may end up with an incompatible newer version running on your Windows workers.</w:t>
            </w:r>
          </w:p>
        </w:tc>
      </w:tr>
      <w:tr w:rsidR="006C7B25" w14:paraId="49871177" w14:textId="77777777" w:rsidTr="005B52F4">
        <w:trPr>
          <w:cantSplit/>
        </w:trPr>
        <w:tc>
          <w:tcPr>
            <w:tcW w:w="2131" w:type="dxa"/>
          </w:tcPr>
          <w:p w14:paraId="2F334ECF" w14:textId="3EC12C36" w:rsidR="006C7B25" w:rsidRPr="008A520F" w:rsidRDefault="006C7B25" w:rsidP="00CD4360">
            <w:pPr>
              <w:pStyle w:val="TableBody8pt"/>
            </w:pPr>
            <w:r w:rsidRPr="008A520F">
              <w:t>windows_update</w:t>
            </w:r>
          </w:p>
        </w:tc>
        <w:tc>
          <w:tcPr>
            <w:tcW w:w="2250" w:type="dxa"/>
          </w:tcPr>
          <w:p w14:paraId="5E6320A8" w14:textId="782528A9" w:rsidR="006C7B25" w:rsidRPr="005B52F4" w:rsidRDefault="00B0382D" w:rsidP="00CD4360">
            <w:pPr>
              <w:pStyle w:val="TableBody8pt"/>
              <w:rPr>
                <w:rStyle w:val="BoldEmpha"/>
              </w:rPr>
            </w:pPr>
            <w:r w:rsidRPr="005B52F4">
              <w:rPr>
                <w:rStyle w:val="BoldEmpha"/>
              </w:rPr>
              <w:t>groups_vars</w:t>
            </w:r>
            <w:r w:rsidR="005B52F4" w:rsidRPr="00CB40BF">
              <w:rPr>
                <w:rStyle w:val="BoldEmpha"/>
              </w:rPr>
              <w:t>/windows_box.yml</w:t>
            </w:r>
          </w:p>
        </w:tc>
        <w:tc>
          <w:tcPr>
            <w:tcW w:w="6090" w:type="dxa"/>
          </w:tcPr>
          <w:p w14:paraId="1BE8B57C" w14:textId="1D5C9488" w:rsidR="006C7B25" w:rsidRPr="008A520F" w:rsidRDefault="006C7B25" w:rsidP="00145A93">
            <w:pPr>
              <w:pStyle w:val="TableBody8pt"/>
            </w:pPr>
            <w:r>
              <w:t>Va</w:t>
            </w:r>
            <w:r w:rsidRPr="008A520F">
              <w:t xml:space="preserve">riable used to determine if Windows updates are automatically downloaded when installing Docker on Windows worker nodes (in the </w:t>
            </w:r>
            <w:r w:rsidRPr="008A520F">
              <w:rPr>
                <w:rStyle w:val="CodingLanguage"/>
              </w:rPr>
              <w:t>playbooks/install_docker.yml</w:t>
            </w:r>
            <w:r w:rsidRPr="008A520F">
              <w:t xml:space="preserve">). Defaults to </w:t>
            </w:r>
            <w:r w:rsidRPr="008A520F">
              <w:rPr>
                <w:rStyle w:val="CodingLanguage"/>
              </w:rPr>
              <w:t>true</w:t>
            </w:r>
            <w:r w:rsidRPr="008A520F">
              <w:t xml:space="preserve">. </w:t>
            </w:r>
          </w:p>
        </w:tc>
      </w:tr>
      <w:tr w:rsidR="00CB40BF" w14:paraId="4A009A6D" w14:textId="77777777" w:rsidTr="005B52F4">
        <w:trPr>
          <w:cantSplit/>
        </w:trPr>
        <w:tc>
          <w:tcPr>
            <w:tcW w:w="2131" w:type="dxa"/>
          </w:tcPr>
          <w:p w14:paraId="231AF7D3" w14:textId="77777777" w:rsidR="00CB40BF" w:rsidRPr="008A520F" w:rsidRDefault="00CB40BF" w:rsidP="00CD4360">
            <w:pPr>
              <w:pStyle w:val="TableBody8pt"/>
            </w:pPr>
          </w:p>
        </w:tc>
        <w:tc>
          <w:tcPr>
            <w:tcW w:w="2250" w:type="dxa"/>
          </w:tcPr>
          <w:p w14:paraId="5CA22CE5" w14:textId="77777777" w:rsidR="00CB40BF" w:rsidRDefault="00CB40BF" w:rsidP="00CD4360">
            <w:pPr>
              <w:pStyle w:val="TableBody8pt"/>
            </w:pPr>
          </w:p>
        </w:tc>
        <w:tc>
          <w:tcPr>
            <w:tcW w:w="6090" w:type="dxa"/>
          </w:tcPr>
          <w:p w14:paraId="54A145D3" w14:textId="77777777" w:rsidR="00CB40BF" w:rsidRDefault="00CB40BF" w:rsidP="00145A93">
            <w:pPr>
              <w:pStyle w:val="TableBody8pt"/>
            </w:pPr>
          </w:p>
        </w:tc>
      </w:tr>
      <w:tr w:rsidR="00CB40BF" w14:paraId="473FFF5D" w14:textId="77777777" w:rsidTr="005B52F4">
        <w:trPr>
          <w:cantSplit/>
        </w:trPr>
        <w:tc>
          <w:tcPr>
            <w:tcW w:w="2131" w:type="dxa"/>
          </w:tcPr>
          <w:p w14:paraId="5AD461F5" w14:textId="02AA0263" w:rsidR="00CB40BF" w:rsidRPr="008A520F" w:rsidRDefault="00CB40BF" w:rsidP="00CD4360">
            <w:pPr>
              <w:pStyle w:val="TableBody8pt"/>
            </w:pPr>
            <w:r w:rsidRPr="00CB40BF">
              <w:t>windows_docker_drive</w:t>
            </w:r>
          </w:p>
        </w:tc>
        <w:tc>
          <w:tcPr>
            <w:tcW w:w="2250" w:type="dxa"/>
          </w:tcPr>
          <w:p w14:paraId="20BED783" w14:textId="757DCE10" w:rsidR="00CB40BF" w:rsidRDefault="005B52F4" w:rsidP="00CD4360">
            <w:pPr>
              <w:pStyle w:val="TableBody8pt"/>
            </w:pPr>
            <w:r w:rsidRPr="005B52F4">
              <w:rPr>
                <w:rStyle w:val="BoldEmpha"/>
              </w:rPr>
              <w:t>groups_vars</w:t>
            </w:r>
            <w:r w:rsidRPr="00CB40BF">
              <w:rPr>
                <w:rStyle w:val="BoldEmpha"/>
              </w:rPr>
              <w:t>/windows_box.yml</w:t>
            </w:r>
          </w:p>
        </w:tc>
        <w:tc>
          <w:tcPr>
            <w:tcW w:w="6090" w:type="dxa"/>
          </w:tcPr>
          <w:p w14:paraId="545E7875" w14:textId="1655D053" w:rsidR="00CB40BF" w:rsidRDefault="005B52F4" w:rsidP="00145A93">
            <w:pPr>
              <w:pStyle w:val="TableBody8pt"/>
            </w:pPr>
            <w:r w:rsidRPr="005B52F4">
              <w:t>'D'</w:t>
            </w:r>
          </w:p>
        </w:tc>
      </w:tr>
      <w:tr w:rsidR="00CB40BF" w14:paraId="598E0058" w14:textId="77777777" w:rsidTr="005B52F4">
        <w:trPr>
          <w:cantSplit/>
        </w:trPr>
        <w:tc>
          <w:tcPr>
            <w:tcW w:w="2131" w:type="dxa"/>
          </w:tcPr>
          <w:p w14:paraId="7C617643" w14:textId="7D11667E" w:rsidR="00CB40BF" w:rsidRPr="008A520F" w:rsidRDefault="005B52F4" w:rsidP="00CD4360">
            <w:pPr>
              <w:pStyle w:val="TableBody8pt"/>
            </w:pPr>
            <w:r w:rsidRPr="005B52F4">
              <w:t>windows_docker_directory</w:t>
            </w:r>
          </w:p>
        </w:tc>
        <w:tc>
          <w:tcPr>
            <w:tcW w:w="2250" w:type="dxa"/>
          </w:tcPr>
          <w:p w14:paraId="4202DB35" w14:textId="76572456" w:rsidR="00CB40BF" w:rsidRDefault="005B52F4" w:rsidP="00CD4360">
            <w:pPr>
              <w:pStyle w:val="TableBody8pt"/>
            </w:pPr>
            <w:r w:rsidRPr="005B52F4">
              <w:rPr>
                <w:rStyle w:val="BoldEmpha"/>
              </w:rPr>
              <w:t>groups_vars</w:t>
            </w:r>
            <w:r w:rsidRPr="00CB40BF">
              <w:rPr>
                <w:rStyle w:val="BoldEmpha"/>
              </w:rPr>
              <w:t>/windows_box.yml</w:t>
            </w:r>
          </w:p>
        </w:tc>
        <w:tc>
          <w:tcPr>
            <w:tcW w:w="6090" w:type="dxa"/>
          </w:tcPr>
          <w:p w14:paraId="02A04544" w14:textId="77D8AB37" w:rsidR="00CB40BF" w:rsidRDefault="005B52F4" w:rsidP="00145A93">
            <w:pPr>
              <w:pStyle w:val="TableBody8pt"/>
            </w:pPr>
            <w:r w:rsidRPr="005B52F4">
              <w:t>'D:\\DockerData'</w:t>
            </w:r>
          </w:p>
        </w:tc>
      </w:tr>
      <w:tr w:rsidR="005B52F4" w14:paraId="3CBEE52B" w14:textId="77777777" w:rsidTr="005B52F4">
        <w:trPr>
          <w:cantSplit/>
        </w:trPr>
        <w:tc>
          <w:tcPr>
            <w:tcW w:w="2131" w:type="dxa"/>
          </w:tcPr>
          <w:p w14:paraId="7C3ACB73" w14:textId="608E6024" w:rsidR="005B52F4" w:rsidRPr="008A520F" w:rsidRDefault="005B52F4" w:rsidP="00CD4360">
            <w:pPr>
              <w:pStyle w:val="TableBody8pt"/>
            </w:pPr>
            <w:r w:rsidRPr="005B52F4">
              <w:t>windows_docker_volume_label</w:t>
            </w:r>
          </w:p>
        </w:tc>
        <w:tc>
          <w:tcPr>
            <w:tcW w:w="2250" w:type="dxa"/>
          </w:tcPr>
          <w:p w14:paraId="769C05D7" w14:textId="433612C2" w:rsidR="005B52F4" w:rsidRPr="005B52F4" w:rsidRDefault="005B52F4" w:rsidP="00CD4360">
            <w:pPr>
              <w:pStyle w:val="TableBody8pt"/>
              <w:rPr>
                <w:rStyle w:val="BoldEmpha"/>
              </w:rPr>
            </w:pPr>
            <w:r w:rsidRPr="005B52F4">
              <w:rPr>
                <w:rStyle w:val="BoldEmpha"/>
              </w:rPr>
              <w:t>groups_vars</w:t>
            </w:r>
            <w:r w:rsidRPr="00CB40BF">
              <w:rPr>
                <w:rStyle w:val="BoldEmpha"/>
              </w:rPr>
              <w:t>/windows_box.yml</w:t>
            </w:r>
          </w:p>
        </w:tc>
        <w:tc>
          <w:tcPr>
            <w:tcW w:w="6090" w:type="dxa"/>
          </w:tcPr>
          <w:p w14:paraId="5A990E1A" w14:textId="33EF4D43" w:rsidR="005B52F4" w:rsidRDefault="005B52F4" w:rsidP="00145A93">
            <w:pPr>
              <w:pStyle w:val="TableBody8pt"/>
            </w:pPr>
            <w:r w:rsidRPr="005B52F4">
              <w:t>'DockerVol'</w:t>
            </w:r>
          </w:p>
        </w:tc>
      </w:tr>
      <w:tr w:rsidR="005B52F4" w14:paraId="1D4C0218" w14:textId="77777777" w:rsidTr="005B52F4">
        <w:trPr>
          <w:cantSplit/>
        </w:trPr>
        <w:tc>
          <w:tcPr>
            <w:tcW w:w="2131" w:type="dxa"/>
          </w:tcPr>
          <w:p w14:paraId="5CBEAF28" w14:textId="07E2592F" w:rsidR="005B52F4" w:rsidRPr="005B52F4" w:rsidRDefault="005B52F4" w:rsidP="00CD4360">
            <w:pPr>
              <w:pStyle w:val="TableBody8pt"/>
            </w:pPr>
            <w:r w:rsidRPr="005B52F4">
              <w:t>windows_tz</w:t>
            </w:r>
          </w:p>
        </w:tc>
        <w:tc>
          <w:tcPr>
            <w:tcW w:w="2250" w:type="dxa"/>
          </w:tcPr>
          <w:p w14:paraId="1A52732A" w14:textId="109614ED" w:rsidR="005B52F4" w:rsidRPr="005B52F4" w:rsidRDefault="005B52F4" w:rsidP="00CD4360">
            <w:pPr>
              <w:pStyle w:val="TableBody8pt"/>
              <w:rPr>
                <w:rStyle w:val="BoldEmpha"/>
              </w:rPr>
            </w:pPr>
            <w:r w:rsidRPr="005B52F4">
              <w:rPr>
                <w:rStyle w:val="BoldEmpha"/>
              </w:rPr>
              <w:t>groups_vars</w:t>
            </w:r>
            <w:r w:rsidRPr="00CB40BF">
              <w:rPr>
                <w:rStyle w:val="BoldEmpha"/>
              </w:rPr>
              <w:t>/windows_box.yml</w:t>
            </w:r>
          </w:p>
        </w:tc>
        <w:tc>
          <w:tcPr>
            <w:tcW w:w="6090" w:type="dxa"/>
          </w:tcPr>
          <w:p w14:paraId="6818DFBB" w14:textId="2333B098" w:rsidR="005B52F4" w:rsidRPr="005B52F4" w:rsidRDefault="005B52F4" w:rsidP="005B52F4">
            <w:pPr>
              <w:pStyle w:val="TableBody8pt"/>
            </w:pPr>
            <w:r>
              <w:t>'Pacific Standard Time'</w:t>
            </w:r>
            <w:r>
              <w:br/>
              <w:t xml:space="preserve">This is different from the </w:t>
            </w:r>
            <w:r w:rsidRPr="005B52F4">
              <w:rPr>
                <w:rStyle w:val="CodingLanguage"/>
              </w:rPr>
              <w:t>windows_timezone</w:t>
            </w:r>
            <w:r w:rsidRPr="005B52F4">
              <w:t xml:space="preserve"> variable. It is important that this value matches the timezone used by UCP servers for certificate validation. </w:t>
            </w:r>
            <w:proofErr w:type="gramStart"/>
            <w:r w:rsidRPr="005B52F4">
              <w:t xml:space="preserve">See  </w:t>
            </w:r>
            <w:proofErr w:type="gramEnd"/>
            <w:r>
              <w:fldChar w:fldCharType="begin"/>
            </w:r>
            <w:r>
              <w:instrText xml:space="preserve"> HYPERLINK "https://msdn.microsoft.com/en-us/library/ms912391.aspx" </w:instrText>
            </w:r>
            <w:r>
              <w:fldChar w:fldCharType="separate"/>
            </w:r>
            <w:r w:rsidRPr="005B52F4">
              <w:rPr>
                <w:rStyle w:val="Hyperlink"/>
              </w:rPr>
              <w:t>https://msdn.microsoft.com/en-us/library/ms912391.aspx</w:t>
            </w:r>
            <w:r>
              <w:fldChar w:fldCharType="end"/>
            </w:r>
            <w:r w:rsidRPr="005B52F4">
              <w:t>.</w:t>
            </w:r>
          </w:p>
        </w:tc>
      </w:tr>
      <w:tr w:rsidR="005B52F4" w14:paraId="2C689558" w14:textId="77777777" w:rsidTr="005B52F4">
        <w:trPr>
          <w:cantSplit/>
        </w:trPr>
        <w:tc>
          <w:tcPr>
            <w:tcW w:w="2131" w:type="dxa"/>
          </w:tcPr>
          <w:p w14:paraId="22C33F87" w14:textId="77777777" w:rsidR="005B52F4" w:rsidRPr="008A520F" w:rsidRDefault="005B52F4" w:rsidP="00CD4360">
            <w:pPr>
              <w:pStyle w:val="TableBody8pt"/>
            </w:pPr>
          </w:p>
        </w:tc>
        <w:tc>
          <w:tcPr>
            <w:tcW w:w="2250" w:type="dxa"/>
          </w:tcPr>
          <w:p w14:paraId="3768E60D" w14:textId="77777777" w:rsidR="005B52F4" w:rsidRPr="005B52F4" w:rsidRDefault="005B52F4" w:rsidP="00CD4360">
            <w:pPr>
              <w:pStyle w:val="TableBody8pt"/>
              <w:rPr>
                <w:rStyle w:val="BoldEmpha"/>
              </w:rPr>
            </w:pPr>
          </w:p>
        </w:tc>
        <w:tc>
          <w:tcPr>
            <w:tcW w:w="6090" w:type="dxa"/>
          </w:tcPr>
          <w:p w14:paraId="4E4E498D" w14:textId="77777777" w:rsidR="005B52F4" w:rsidRDefault="005B52F4" w:rsidP="00145A93">
            <w:pPr>
              <w:pStyle w:val="TableBody8pt"/>
            </w:pPr>
          </w:p>
        </w:tc>
      </w:tr>
      <w:tr w:rsidR="000615E7" w14:paraId="3D010C16" w14:textId="77777777" w:rsidTr="005B52F4">
        <w:trPr>
          <w:cantSplit/>
        </w:trPr>
        <w:tc>
          <w:tcPr>
            <w:tcW w:w="2131" w:type="dxa"/>
          </w:tcPr>
          <w:p w14:paraId="4918853A" w14:textId="3C0DF845" w:rsidR="000615E7" w:rsidRDefault="006C7B25" w:rsidP="00CD4360">
            <w:pPr>
              <w:pStyle w:val="TableBody8pt"/>
            </w:pPr>
            <w:r w:rsidRPr="008A520F">
              <w:t>windows_winrm_script</w:t>
            </w:r>
          </w:p>
        </w:tc>
        <w:tc>
          <w:tcPr>
            <w:tcW w:w="2250" w:type="dxa"/>
          </w:tcPr>
          <w:p w14:paraId="4CBBE294" w14:textId="547AFC89" w:rsidR="000615E7" w:rsidRDefault="005B52F4" w:rsidP="00CD4360">
            <w:pPr>
              <w:pStyle w:val="TableBody8pt"/>
            </w:pPr>
            <w:r w:rsidRPr="005B52F4">
              <w:rPr>
                <w:rStyle w:val="BoldEmpha"/>
              </w:rPr>
              <w:t>groups_vars</w:t>
            </w:r>
            <w:r w:rsidRPr="00CB40BF">
              <w:rPr>
                <w:rStyle w:val="BoldEmpha"/>
              </w:rPr>
              <w:t>/windows_box.yml</w:t>
            </w:r>
          </w:p>
        </w:tc>
        <w:tc>
          <w:tcPr>
            <w:tcW w:w="6090" w:type="dxa"/>
          </w:tcPr>
          <w:p w14:paraId="5EF01FCE" w14:textId="650D4E53" w:rsidR="000615E7" w:rsidRDefault="006C7B25" w:rsidP="006C7B25">
            <w:pPr>
              <w:pStyle w:val="TableBody8pt"/>
            </w:pPr>
            <w:r w:rsidRPr="008A520F">
              <w:t xml:space="preserve">Variable used to determine where the </w:t>
            </w:r>
            <w:r w:rsidRPr="008A520F">
              <w:rPr>
                <w:rStyle w:val="CodingLanguage"/>
              </w:rPr>
              <w:t>winrm</w:t>
            </w:r>
            <w:r w:rsidRPr="008A520F">
              <w:t xml:space="preserve"> Powershell script will be downloaded from. See the </w:t>
            </w:r>
            <w:r>
              <w:t xml:space="preserve">following </w:t>
            </w:r>
            <w:r w:rsidRPr="008A520F">
              <w:t xml:space="preserve">section </w:t>
            </w:r>
            <w:r>
              <w:t>for more i</w:t>
            </w:r>
            <w:r w:rsidRPr="008A520F">
              <w:t>nformation.</w:t>
            </w:r>
          </w:p>
        </w:tc>
      </w:tr>
    </w:tbl>
    <w:p w14:paraId="6C397132" w14:textId="77777777" w:rsidR="000615E7" w:rsidRDefault="000615E7" w:rsidP="0058095B">
      <w:pPr>
        <w:pStyle w:val="BodyTextMetricHPELight10pt"/>
      </w:pPr>
    </w:p>
    <w:p w14:paraId="5CF21601" w14:textId="77777777" w:rsidR="00145A93" w:rsidRDefault="00145A93" w:rsidP="000615E7"/>
    <w:p w14:paraId="0F9BBC13" w14:textId="77777777" w:rsidR="000615E7" w:rsidRDefault="000615E7" w:rsidP="000615E7">
      <w:pPr>
        <w:pStyle w:val="Heading3"/>
      </w:pPr>
      <w:bookmarkStart w:id="273" w:name="_Deploying_Windows_workers"/>
      <w:bookmarkEnd w:id="273"/>
      <w:r w:rsidRPr="00237C47">
        <w:t>Configuring the winrm remoting script</w:t>
      </w:r>
    </w:p>
    <w:p w14:paraId="6C0A90F9" w14:textId="30E48308" w:rsidR="006C7B25" w:rsidRDefault="000615E7" w:rsidP="0058095B">
      <w:pPr>
        <w:pStyle w:val="BodyTextMetricHPELight10pt"/>
      </w:pPr>
      <w:r w:rsidRPr="00237C47">
        <w:t xml:space="preserve">The playbooks for deploying Windows workers rely on a Powershell script for remote access from the Ansible machine. The script </w:t>
      </w:r>
      <w:r w:rsidRPr="00237C47">
        <w:rPr>
          <w:rStyle w:val="CodingLanguage"/>
        </w:rPr>
        <w:t>ConfigureRemotingForAnsible.ps1</w:t>
      </w:r>
      <w:r w:rsidRPr="00237C47">
        <w:t xml:space="preserve"> is available online on GitHub</w:t>
      </w:r>
      <w:r w:rsidR="006C7B25">
        <w:t xml:space="preserve"> at </w:t>
      </w:r>
      <w:hyperlink r:id="rId72" w:history="1">
        <w:r w:rsidR="006C7B25" w:rsidRPr="006C7B25">
          <w:rPr>
            <w:rStyle w:val="Hyperlink"/>
          </w:rPr>
          <w:t>https://raw.githubusercontent.com/ansible/ansible/devel/examples/scripts/ConfigureRemotingForAnsible.ps1</w:t>
        </w:r>
      </w:hyperlink>
      <w:r w:rsidR="006C7B25">
        <w:t xml:space="preserve">. </w:t>
      </w:r>
      <w:r w:rsidRPr="00237C47">
        <w:t xml:space="preserve"> </w:t>
      </w:r>
    </w:p>
    <w:p w14:paraId="78208952" w14:textId="00531389" w:rsidR="000615E7" w:rsidRDefault="006C7B25" w:rsidP="0058095B">
      <w:pPr>
        <w:pStyle w:val="BodyTextMetricHPELight10pt"/>
      </w:pPr>
      <w:r>
        <w:t>You n</w:t>
      </w:r>
      <w:r w:rsidR="000615E7" w:rsidRPr="00577A7F">
        <w:t>eed to mak</w:t>
      </w:r>
      <w:r>
        <w:t>e this script available locally:</w:t>
      </w:r>
    </w:p>
    <w:p w14:paraId="13410B53" w14:textId="16EC76F3" w:rsidR="000615E7" w:rsidRDefault="000615E7" w:rsidP="000001BE">
      <w:pPr>
        <w:pStyle w:val="NumberedList-Level1"/>
        <w:numPr>
          <w:ilvl w:val="0"/>
          <w:numId w:val="24"/>
        </w:numPr>
      </w:pPr>
      <w:r w:rsidRPr="00577A7F">
        <w:t>Download the script:</w:t>
      </w:r>
      <w:r>
        <w:br/>
      </w:r>
      <w:r>
        <w:br/>
      </w:r>
      <w:r w:rsidRPr="00577A7F">
        <w:rPr>
          <w:rStyle w:val="CodingLanguage"/>
        </w:rPr>
        <w:t xml:space="preserve">wget </w:t>
      </w:r>
      <w:r w:rsidR="00491E72" w:rsidRPr="00491E72">
        <w:rPr>
          <w:rStyle w:val="CodingLanguage"/>
        </w:rPr>
        <w:t>https://raw.githubusercontent.com/ansible/ansible/devel/examples/scripts/ConfigureRemotingForAnsible.ps1</w:t>
      </w:r>
    </w:p>
    <w:p w14:paraId="415C1E6F" w14:textId="5B41D98D" w:rsidR="000615E7" w:rsidRDefault="000615E7" w:rsidP="000001BE">
      <w:pPr>
        <w:pStyle w:val="NumberedList-Level1"/>
        <w:numPr>
          <w:ilvl w:val="0"/>
          <w:numId w:val="19"/>
        </w:numPr>
      </w:pPr>
      <w:r w:rsidRPr="00577A7F">
        <w:t>Deploy a local HTTP server, enabling port 80, for example:</w:t>
      </w:r>
      <w:r>
        <w:br/>
      </w:r>
      <w:r>
        <w:br/>
      </w:r>
      <w:r w:rsidRPr="00577A7F">
        <w:rPr>
          <w:rStyle w:val="CodingLanguage"/>
        </w:rPr>
        <w:lastRenderedPageBreak/>
        <w:t>yum install httpd</w:t>
      </w:r>
      <w:r w:rsidRPr="00577A7F">
        <w:rPr>
          <w:rStyle w:val="CodingLanguage"/>
        </w:rPr>
        <w:br/>
        <w:t>systemctl enable httpd</w:t>
      </w:r>
      <w:r w:rsidRPr="00577A7F">
        <w:rPr>
          <w:rStyle w:val="CodingLanguage"/>
        </w:rPr>
        <w:br/>
        <w:t>systemctl start httpd</w:t>
      </w:r>
      <w:r w:rsidRPr="00577A7F">
        <w:rPr>
          <w:rStyle w:val="CodingLanguage"/>
        </w:rPr>
        <w:br/>
        <w:t>firewall-cmd --permanent --add-port 80/tcp --zone=pub</w:t>
      </w:r>
      <w:r w:rsidR="001F6B4D">
        <w:rPr>
          <w:rStyle w:val="CodingLanguage"/>
        </w:rPr>
        <w:t>l</w:t>
      </w:r>
      <w:r w:rsidRPr="00577A7F">
        <w:rPr>
          <w:rStyle w:val="CodingLanguage"/>
        </w:rPr>
        <w:t>ic</w:t>
      </w:r>
      <w:r w:rsidRPr="00577A7F">
        <w:rPr>
          <w:rStyle w:val="CodingLanguage"/>
        </w:rPr>
        <w:br/>
        <w:t>firewall-cmd –reload</w:t>
      </w:r>
    </w:p>
    <w:p w14:paraId="06085368" w14:textId="77777777" w:rsidR="000615E7" w:rsidRDefault="000615E7" w:rsidP="000001BE">
      <w:pPr>
        <w:pStyle w:val="NumberedList-Level1"/>
        <w:numPr>
          <w:ilvl w:val="0"/>
          <w:numId w:val="19"/>
        </w:numPr>
      </w:pPr>
      <w:r w:rsidRPr="00577A7F">
        <w:t>Copy the downloaded script to the web server:</w:t>
      </w:r>
      <w:r>
        <w:br/>
      </w:r>
      <w:r>
        <w:br/>
      </w:r>
      <w:r w:rsidRPr="00577A7F">
        <w:rPr>
          <w:rStyle w:val="CodingLanguage"/>
        </w:rPr>
        <w:t>cp ConfigureRemotingForAnsible.ps1 /var/www/html</w:t>
      </w:r>
    </w:p>
    <w:p w14:paraId="08747069" w14:textId="77777777" w:rsidR="000615E7" w:rsidRPr="00CB40BF" w:rsidRDefault="000615E7" w:rsidP="000615E7">
      <w:pPr>
        <w:pStyle w:val="NumberedList-Level1LastBeforeBodycopy"/>
        <w:rPr>
          <w:rStyle w:val="CodingLanguage"/>
          <w:rFonts w:ascii="MetricHPE Light" w:hAnsi="MetricHPE Light"/>
        </w:rPr>
      </w:pPr>
      <w:r w:rsidRPr="00577A7F">
        <w:t xml:space="preserve">Configure the </w:t>
      </w:r>
      <w:r>
        <w:t>variable</w:t>
      </w:r>
      <w:r w:rsidRPr="00577A7F">
        <w:t xml:space="preserve"> to point at the local web server, for example,</w:t>
      </w:r>
      <w:r>
        <w:br/>
      </w:r>
      <w:r>
        <w:br/>
      </w:r>
      <w:r w:rsidRPr="00614DCF">
        <w:rPr>
          <w:rStyle w:val="CodingLanguage"/>
        </w:rPr>
        <w:t>windows_winrm_script: 'http://10.10.174.230/ConfigureRemotingForAnsible.ps1'</w:t>
      </w:r>
    </w:p>
    <w:p w14:paraId="761E94E5" w14:textId="6277692A" w:rsidR="00CB40BF" w:rsidRDefault="00884635" w:rsidP="00884635">
      <w:pPr>
        <w:pStyle w:val="Heading3"/>
      </w:pPr>
      <w:r>
        <w:t>Windows VM variables</w:t>
      </w:r>
    </w:p>
    <w:p w14:paraId="1E5AF8E8" w14:textId="0DEA3367" w:rsidR="00884635" w:rsidRPr="00884635" w:rsidRDefault="00884635" w:rsidP="00884635">
      <w:pPr>
        <w:pStyle w:val="BodyTextMetricHPELight10pt"/>
      </w:pPr>
      <w:r>
        <w:t>The following table shows the variables specific to Windows VMs.</w:t>
      </w:r>
    </w:p>
    <w:p w14:paraId="11541A08" w14:textId="6CC2A505" w:rsidR="00884635" w:rsidRPr="00884635" w:rsidRDefault="00884635" w:rsidP="00884635">
      <w:pPr>
        <w:pStyle w:val="MISCTableCaptionHeader8pt"/>
      </w:pPr>
      <w:r w:rsidRPr="00884635">
        <w:rPr>
          <w:rStyle w:val="MISCTableCaptionHeaderBold8pt"/>
        </w:rPr>
        <w:t xml:space="preserve">Table </w:t>
      </w:r>
      <w:r w:rsidRPr="00884635">
        <w:rPr>
          <w:rStyle w:val="MISCTableCaptionHeaderBold8pt"/>
        </w:rPr>
        <w:fldChar w:fldCharType="begin"/>
      </w:r>
      <w:r w:rsidRPr="00884635">
        <w:rPr>
          <w:rStyle w:val="MISCTableCaptionHeaderBold8pt"/>
        </w:rPr>
        <w:instrText xml:space="preserve"> SEQ Table \* ARABIC </w:instrText>
      </w:r>
      <w:r w:rsidRPr="00884635">
        <w:rPr>
          <w:rStyle w:val="MISCTableCaptionHeaderBold8pt"/>
        </w:rPr>
        <w:fldChar w:fldCharType="separate"/>
      </w:r>
      <w:r w:rsidR="00323A76">
        <w:rPr>
          <w:rStyle w:val="MISCTableCaptionHeaderBold8pt"/>
          <w:noProof/>
        </w:rPr>
        <w:t>19</w:t>
      </w:r>
      <w:r w:rsidRPr="00884635">
        <w:rPr>
          <w:rStyle w:val="MISCTableCaptionHeaderBold8pt"/>
        </w:rPr>
        <w:fldChar w:fldCharType="end"/>
      </w:r>
      <w:r w:rsidRPr="00884635">
        <w:rPr>
          <w:rStyle w:val="MISCTableCaptionHeaderBold8pt"/>
        </w:rPr>
        <w:t>.</w:t>
      </w:r>
      <w:r>
        <w:t xml:space="preserve"> Windows VM variables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00"/>
        <w:gridCol w:w="2430"/>
        <w:gridCol w:w="5730"/>
      </w:tblGrid>
      <w:tr w:rsidR="00CB40BF" w14:paraId="754AFBA1" w14:textId="77777777" w:rsidTr="000970E4">
        <w:trPr>
          <w:cantSplit/>
        </w:trPr>
        <w:tc>
          <w:tcPr>
            <w:tcW w:w="1800" w:type="dxa"/>
            <w:tcBorders>
              <w:top w:val="nil"/>
              <w:bottom w:val="single" w:sz="36" w:space="0" w:color="00B388"/>
            </w:tcBorders>
          </w:tcPr>
          <w:p w14:paraId="0E42FEEB" w14:textId="77777777" w:rsidR="00CB40BF" w:rsidRDefault="00CB40BF" w:rsidP="00151A02">
            <w:pPr>
              <w:pStyle w:val="TableSubhead8pt"/>
            </w:pPr>
            <w:bookmarkStart w:id="274" w:name="_Sysdig_configuration"/>
            <w:bookmarkStart w:id="275" w:name="_Prometheus_and_Grafana"/>
            <w:bookmarkEnd w:id="274"/>
            <w:bookmarkEnd w:id="275"/>
            <w:r>
              <w:t>Variable</w:t>
            </w:r>
          </w:p>
        </w:tc>
        <w:tc>
          <w:tcPr>
            <w:tcW w:w="2430" w:type="dxa"/>
            <w:tcBorders>
              <w:top w:val="nil"/>
              <w:bottom w:val="single" w:sz="36" w:space="0" w:color="00B388"/>
            </w:tcBorders>
          </w:tcPr>
          <w:p w14:paraId="3B3A3C3D" w14:textId="77777777" w:rsidR="00CB40BF" w:rsidRDefault="00CB40BF" w:rsidP="00151A02">
            <w:pPr>
              <w:pStyle w:val="TableSubhead8pt"/>
            </w:pPr>
            <w:r>
              <w:t>File</w:t>
            </w:r>
          </w:p>
        </w:tc>
        <w:tc>
          <w:tcPr>
            <w:tcW w:w="5730" w:type="dxa"/>
            <w:tcBorders>
              <w:top w:val="nil"/>
              <w:bottom w:val="single" w:sz="36" w:space="0" w:color="00B388"/>
            </w:tcBorders>
          </w:tcPr>
          <w:p w14:paraId="4425B2D9" w14:textId="77777777" w:rsidR="00CB40BF" w:rsidRDefault="00CB40BF" w:rsidP="00151A02">
            <w:pPr>
              <w:pStyle w:val="TableSubhead8pt"/>
            </w:pPr>
            <w:r>
              <w:t>Description</w:t>
            </w:r>
          </w:p>
        </w:tc>
      </w:tr>
      <w:tr w:rsidR="00CB40BF" w14:paraId="1D4134EB" w14:textId="77777777" w:rsidTr="000970E4">
        <w:trPr>
          <w:cantSplit/>
        </w:trPr>
        <w:tc>
          <w:tcPr>
            <w:tcW w:w="1800" w:type="dxa"/>
          </w:tcPr>
          <w:p w14:paraId="58A456A8" w14:textId="77777777" w:rsidR="00CB40BF" w:rsidRDefault="00CB40BF" w:rsidP="00151A02">
            <w:pPr>
              <w:pStyle w:val="TableBody8pt"/>
            </w:pPr>
            <w:r>
              <w:t>win_vm_template</w:t>
            </w:r>
          </w:p>
        </w:tc>
        <w:tc>
          <w:tcPr>
            <w:tcW w:w="2430" w:type="dxa"/>
          </w:tcPr>
          <w:p w14:paraId="339D5EF2" w14:textId="707C8A8F" w:rsidR="00CB40BF" w:rsidRPr="000970E4" w:rsidRDefault="000970E4" w:rsidP="00151A02">
            <w:pPr>
              <w:pStyle w:val="TableBody8pt"/>
              <w:rPr>
                <w:rStyle w:val="BoldEmpha"/>
              </w:rPr>
            </w:pPr>
            <w:r w:rsidRPr="000970E4">
              <w:rPr>
                <w:rStyle w:val="BoldEmpha"/>
              </w:rPr>
              <w:t>group_vars/vm_wrk_win.yml</w:t>
            </w:r>
          </w:p>
        </w:tc>
        <w:tc>
          <w:tcPr>
            <w:tcW w:w="5730" w:type="dxa"/>
          </w:tcPr>
          <w:p w14:paraId="375043AE" w14:textId="77777777" w:rsidR="00CB40BF" w:rsidRDefault="00CB40BF" w:rsidP="00151A02">
            <w:pPr>
              <w:pStyle w:val="TableBody8pt"/>
            </w:pPr>
            <w:r>
              <w:t>Name of the Windows 2016 VM Template to use. Note that this is the name from a vCenter perspective, not the hostname.</w:t>
            </w:r>
          </w:p>
        </w:tc>
      </w:tr>
      <w:tr w:rsidR="00884635" w14:paraId="02522521" w14:textId="77777777" w:rsidTr="000970E4">
        <w:trPr>
          <w:cantSplit/>
        </w:trPr>
        <w:tc>
          <w:tcPr>
            <w:tcW w:w="1800" w:type="dxa"/>
          </w:tcPr>
          <w:p w14:paraId="242BF791" w14:textId="6B544008" w:rsidR="00884635" w:rsidRDefault="00884635" w:rsidP="00151A02">
            <w:pPr>
              <w:pStyle w:val="TableBody8pt"/>
            </w:pPr>
            <w:r w:rsidRPr="00884635">
              <w:t>windows_vdvs_ps</w:t>
            </w:r>
          </w:p>
        </w:tc>
        <w:tc>
          <w:tcPr>
            <w:tcW w:w="2430" w:type="dxa"/>
          </w:tcPr>
          <w:p w14:paraId="45C535BD" w14:textId="7A969D88" w:rsidR="00884635" w:rsidRDefault="000970E4" w:rsidP="00151A02">
            <w:pPr>
              <w:pStyle w:val="TableBody8pt"/>
            </w:pPr>
            <w:r w:rsidRPr="000970E4">
              <w:rPr>
                <w:rStyle w:val="BoldEmpha"/>
              </w:rPr>
              <w:t>group_vars/vm_wrk_win.yml</w:t>
            </w:r>
          </w:p>
        </w:tc>
        <w:tc>
          <w:tcPr>
            <w:tcW w:w="5730" w:type="dxa"/>
          </w:tcPr>
          <w:p w14:paraId="39AB791D" w14:textId="48126BD7" w:rsidR="00884635" w:rsidRDefault="00884635" w:rsidP="00884635">
            <w:pPr>
              <w:pStyle w:val="TableBody8pt"/>
            </w:pPr>
            <w:r w:rsidRPr="00884635">
              <w:t xml:space="preserve">Variable used to download the PowerShell script that is used to install vDVS for Windows. For example, </w:t>
            </w:r>
            <w:hyperlink r:id="rId73" w:history="1">
              <w:r w:rsidRPr="000970E4">
                <w:rPr>
                  <w:rStyle w:val="Hyperlink"/>
                </w:rPr>
                <w:t>https://raw.githubusercontent.com/vmware/vsphere-storage-for-docker/master/install-vdvs.ps1</w:t>
              </w:r>
            </w:hyperlink>
          </w:p>
        </w:tc>
      </w:tr>
      <w:tr w:rsidR="00CB40BF" w14:paraId="4A3427C6" w14:textId="77777777" w:rsidTr="000970E4">
        <w:trPr>
          <w:cantSplit/>
        </w:trPr>
        <w:tc>
          <w:tcPr>
            <w:tcW w:w="1800" w:type="dxa"/>
          </w:tcPr>
          <w:p w14:paraId="6997D284" w14:textId="77777777" w:rsidR="00CB40BF" w:rsidRDefault="00CB40BF" w:rsidP="00151A02">
            <w:pPr>
              <w:pStyle w:val="TableBody8pt"/>
            </w:pPr>
            <w:r>
              <w:t>windows_vdvs_path</w:t>
            </w:r>
          </w:p>
        </w:tc>
        <w:tc>
          <w:tcPr>
            <w:tcW w:w="2430" w:type="dxa"/>
          </w:tcPr>
          <w:p w14:paraId="0074062C" w14:textId="00C6298F" w:rsidR="00CB40BF" w:rsidRDefault="000970E4" w:rsidP="00151A02">
            <w:pPr>
              <w:pStyle w:val="TableBody8pt"/>
              <w:rPr>
                <w:rStyle w:val="BoldEmpha"/>
              </w:rPr>
            </w:pPr>
            <w:r w:rsidRPr="000970E4">
              <w:rPr>
                <w:rStyle w:val="BoldEmpha"/>
              </w:rPr>
              <w:t>group_vars/vm_wrk_win.yml</w:t>
            </w:r>
          </w:p>
        </w:tc>
        <w:tc>
          <w:tcPr>
            <w:tcW w:w="5730" w:type="dxa"/>
          </w:tcPr>
          <w:p w14:paraId="7E1D6EE4" w14:textId="77777777" w:rsidR="00CB40BF" w:rsidRDefault="00CB40BF" w:rsidP="00151A02">
            <w:pPr>
              <w:pStyle w:val="TableBody8pt"/>
            </w:pPr>
            <w:r>
              <w:t xml:space="preserve">Variable used to download vSphere Docker Volume Service software. This variable is combined with </w:t>
            </w:r>
            <w:r>
              <w:rPr>
                <w:rStyle w:val="CodingLanguage"/>
              </w:rPr>
              <w:t>windows_vdvs_version</w:t>
            </w:r>
            <w:r>
              <w:t xml:space="preserve"> (below) to generate a URL of the form &lt;windows_vdvs_path&gt;_&lt;windows_vdvs_version&gt;.zip to download the software. For example, to download version 0.21, set </w:t>
            </w:r>
            <w:r>
              <w:rPr>
                <w:rStyle w:val="CodingLanguage"/>
              </w:rPr>
              <w:t>windows_vdvs_path</w:t>
            </w:r>
            <w:r>
              <w:t xml:space="preserve"> equal to </w:t>
            </w:r>
            <w:r w:rsidRPr="007F77C6">
              <w:rPr>
                <w:rStyle w:val="CodingLanguage"/>
              </w:rPr>
              <w:t>https://vmware.bintray.com/vDVS/vsphere-storage-for-docker_windows</w:t>
            </w:r>
            <w:r>
              <w:t xml:space="preserve"> and </w:t>
            </w:r>
            <w:r>
              <w:rPr>
                <w:rStyle w:val="CodingLanguage"/>
              </w:rPr>
              <w:t>windows_vdvs_version</w:t>
            </w:r>
            <w:r>
              <w:t xml:space="preserve"> equal to </w:t>
            </w:r>
            <w:r>
              <w:rPr>
                <w:rStyle w:val="CodingLanguage"/>
              </w:rPr>
              <w:t>0.21</w:t>
            </w:r>
            <w:r>
              <w:t xml:space="preserve"> </w:t>
            </w:r>
          </w:p>
        </w:tc>
      </w:tr>
      <w:tr w:rsidR="00CB40BF" w14:paraId="66EDC4DE" w14:textId="77777777" w:rsidTr="000970E4">
        <w:trPr>
          <w:cantSplit/>
        </w:trPr>
        <w:tc>
          <w:tcPr>
            <w:tcW w:w="1800" w:type="dxa"/>
          </w:tcPr>
          <w:p w14:paraId="4DE6C18D" w14:textId="77777777" w:rsidR="00CB40BF" w:rsidRDefault="00CB40BF" w:rsidP="00151A02">
            <w:pPr>
              <w:pStyle w:val="TableBody8pt"/>
            </w:pPr>
            <w:r>
              <w:t>windows_vdvs_version</w:t>
            </w:r>
          </w:p>
        </w:tc>
        <w:tc>
          <w:tcPr>
            <w:tcW w:w="2430" w:type="dxa"/>
          </w:tcPr>
          <w:p w14:paraId="289C2A45" w14:textId="071ECB72" w:rsidR="00CB40BF" w:rsidRDefault="000970E4" w:rsidP="00151A02">
            <w:pPr>
              <w:pStyle w:val="TableBody8pt"/>
              <w:rPr>
                <w:rStyle w:val="BoldEmpha"/>
              </w:rPr>
            </w:pPr>
            <w:r w:rsidRPr="000970E4">
              <w:rPr>
                <w:rStyle w:val="BoldEmpha"/>
              </w:rPr>
              <w:t>group_vars/vm_wrk_win.yml</w:t>
            </w:r>
          </w:p>
        </w:tc>
        <w:tc>
          <w:tcPr>
            <w:tcW w:w="5730" w:type="dxa"/>
          </w:tcPr>
          <w:p w14:paraId="0A0E7010" w14:textId="77777777" w:rsidR="00CB40BF" w:rsidRDefault="00CB40BF" w:rsidP="00151A02">
            <w:pPr>
              <w:pStyle w:val="TableBody8pt"/>
            </w:pPr>
            <w:r>
              <w:t xml:space="preserve">Combined with </w:t>
            </w:r>
            <w:r>
              <w:rPr>
                <w:rStyle w:val="CodingLanguage"/>
              </w:rPr>
              <w:t>windows_vdvs_path</w:t>
            </w:r>
            <w:r>
              <w:t>, this variable is used to generate the URL for downloading the software.</w:t>
            </w:r>
          </w:p>
        </w:tc>
      </w:tr>
      <w:tr w:rsidR="000970E4" w14:paraId="73AFD750" w14:textId="77777777" w:rsidTr="000970E4">
        <w:trPr>
          <w:cantSplit/>
        </w:trPr>
        <w:tc>
          <w:tcPr>
            <w:tcW w:w="1800" w:type="dxa"/>
          </w:tcPr>
          <w:p w14:paraId="4A38BFD4" w14:textId="68377FCA" w:rsidR="000970E4" w:rsidRDefault="000970E4" w:rsidP="00151A02">
            <w:pPr>
              <w:pStyle w:val="TableBody8pt"/>
            </w:pPr>
            <w:r w:rsidRPr="000970E4">
              <w:t>windows_vdvs_directory</w:t>
            </w:r>
          </w:p>
        </w:tc>
        <w:tc>
          <w:tcPr>
            <w:tcW w:w="2430" w:type="dxa"/>
          </w:tcPr>
          <w:p w14:paraId="7E23FC15" w14:textId="0078CF12" w:rsidR="000970E4" w:rsidRPr="000970E4" w:rsidRDefault="000970E4" w:rsidP="00151A02">
            <w:pPr>
              <w:pStyle w:val="TableBody8pt"/>
              <w:rPr>
                <w:rStyle w:val="BoldEmpha"/>
              </w:rPr>
            </w:pPr>
            <w:r w:rsidRPr="000970E4">
              <w:rPr>
                <w:rStyle w:val="BoldEmpha"/>
              </w:rPr>
              <w:t>group_vars/vm_wrk_win.yml</w:t>
            </w:r>
          </w:p>
        </w:tc>
        <w:tc>
          <w:tcPr>
            <w:tcW w:w="5730" w:type="dxa"/>
          </w:tcPr>
          <w:p w14:paraId="458AAA30" w14:textId="743EDF89" w:rsidR="000970E4" w:rsidRDefault="000970E4" w:rsidP="00151A02">
            <w:pPr>
              <w:pStyle w:val="TableBody8pt"/>
            </w:pPr>
            <w:r w:rsidRPr="000970E4">
              <w:t xml:space="preserve">Variable used to determine where vDVS software will be unzipped and </w:t>
            </w:r>
            <w:r>
              <w:t xml:space="preserve">installed from. The default is </w:t>
            </w:r>
            <w:r w:rsidRPr="000970E4">
              <w:rPr>
                <w:rStyle w:val="CodingLanguage"/>
              </w:rPr>
              <w:t>C:\Users\Administrator\Downloads</w:t>
            </w:r>
          </w:p>
        </w:tc>
      </w:tr>
      <w:tr w:rsidR="00CB40BF" w:rsidRPr="000609AB" w14:paraId="0BA0C758" w14:textId="77777777" w:rsidTr="000970E4">
        <w:trPr>
          <w:cantSplit/>
        </w:trPr>
        <w:tc>
          <w:tcPr>
            <w:tcW w:w="1800" w:type="dxa"/>
          </w:tcPr>
          <w:p w14:paraId="4AA6552F" w14:textId="0A55ADD7" w:rsidR="00CB40BF" w:rsidRPr="000609AB" w:rsidRDefault="000970E4" w:rsidP="00151A02">
            <w:pPr>
              <w:pStyle w:val="TableBody8pt"/>
            </w:pPr>
            <w:r>
              <w:t>windows</w:t>
            </w:r>
            <w:r w:rsidRPr="000970E4">
              <w:t>_timezone</w:t>
            </w:r>
          </w:p>
        </w:tc>
        <w:tc>
          <w:tcPr>
            <w:tcW w:w="2430" w:type="dxa"/>
          </w:tcPr>
          <w:p w14:paraId="6A1ED26D" w14:textId="79AF1C56" w:rsidR="00CB40BF" w:rsidRDefault="000970E4" w:rsidP="00151A02">
            <w:pPr>
              <w:pStyle w:val="TableBody8pt"/>
            </w:pPr>
            <w:r w:rsidRPr="000970E4">
              <w:rPr>
                <w:rStyle w:val="BoldEmpha"/>
              </w:rPr>
              <w:t>group_vars/vm_wrk_win.yml</w:t>
            </w:r>
          </w:p>
        </w:tc>
        <w:tc>
          <w:tcPr>
            <w:tcW w:w="5730" w:type="dxa"/>
          </w:tcPr>
          <w:p w14:paraId="3B7B7E15" w14:textId="63A38685" w:rsidR="00CB40BF" w:rsidRPr="000609AB" w:rsidRDefault="000970E4" w:rsidP="000970E4">
            <w:pPr>
              <w:pStyle w:val="TableBody8pt"/>
            </w:pPr>
            <w:r w:rsidRPr="000970E4">
              <w:t xml:space="preserve">Defaults to </w:t>
            </w:r>
            <w:r w:rsidRPr="000970E4">
              <w:rPr>
                <w:rStyle w:val="CodingLanguage"/>
              </w:rPr>
              <w:t>15</w:t>
            </w:r>
            <w:r w:rsidRPr="000970E4">
              <w:t xml:space="preserve">. </w:t>
            </w:r>
            <w:r>
              <w:br/>
            </w:r>
            <w:r w:rsidRPr="000970E4">
              <w:t xml:space="preserve">Valid values are available at </w:t>
            </w:r>
            <w:hyperlink r:id="rId74" w:history="1">
              <w:r w:rsidRPr="000970E4">
                <w:rPr>
                  <w:rStyle w:val="Hyperlink"/>
                </w:rPr>
                <w:t>https://msdn.microsoft.com/en-us/library/ms912391.aspx</w:t>
              </w:r>
            </w:hyperlink>
          </w:p>
        </w:tc>
      </w:tr>
    </w:tbl>
    <w:p w14:paraId="320C3B09" w14:textId="77777777" w:rsidR="00CB40BF" w:rsidRDefault="00CB40BF" w:rsidP="00CB40BF"/>
    <w:p w14:paraId="7F58360D" w14:textId="77777777" w:rsidR="00CB40BF" w:rsidRPr="006C7B25" w:rsidRDefault="00CB40BF" w:rsidP="00CB40BF">
      <w:pPr>
        <w:pStyle w:val="BodyTextMetricHPELight10pt"/>
        <w:rPr>
          <w:rStyle w:val="CodingLanguage"/>
          <w:rFonts w:ascii="MetricHPE Light" w:hAnsi="MetricHPE Light"/>
        </w:rPr>
      </w:pPr>
    </w:p>
    <w:p w14:paraId="6C91E78A" w14:textId="77777777" w:rsidR="006C7B25" w:rsidRDefault="006C7B25" w:rsidP="006C7B25">
      <w:pPr>
        <w:pStyle w:val="Heading3"/>
      </w:pPr>
      <w:r>
        <w:t>group_vars/win_worker.yml</w:t>
      </w:r>
    </w:p>
    <w:p w14:paraId="6B9B74BB" w14:textId="5D717264" w:rsidR="006C7B25" w:rsidRDefault="00145A93" w:rsidP="006C7B25">
      <w:pPr>
        <w:pStyle w:val="BodyTextMetricHPELight10pt"/>
      </w:pPr>
      <w:r w:rsidRPr="00145A93">
        <w:t xml:space="preserve">In general, it should not be necessary to modify the following advanced variables, but they are documented in </w:t>
      </w:r>
      <w:r w:rsidR="000970E4" w:rsidRPr="000970E4">
        <w:fldChar w:fldCharType="begin"/>
      </w:r>
      <w:r w:rsidR="000970E4" w:rsidRPr="000970E4">
        <w:instrText xml:space="preserve"> REF _Refd17e57382 \h </w:instrText>
      </w:r>
      <w:r w:rsidR="000970E4">
        <w:instrText xml:space="preserve"> \* MERGEFORMAT </w:instrText>
      </w:r>
      <w:r w:rsidR="000970E4" w:rsidRPr="000970E4">
        <w:fldChar w:fldCharType="separate"/>
      </w:r>
      <w:r w:rsidR="00323A76" w:rsidRPr="00323A76">
        <w:t>Table</w:t>
      </w:r>
      <w:r w:rsidR="00323A76" w:rsidRPr="00323A76">
        <w:rPr>
          <w:rFonts w:ascii="Calibri" w:hAnsi="Calibri" w:cs="Calibri"/>
        </w:rPr>
        <w:t> </w:t>
      </w:r>
      <w:r w:rsidR="00323A76" w:rsidRPr="00323A76">
        <w:t>20</w:t>
      </w:r>
      <w:r w:rsidR="000970E4" w:rsidRPr="000970E4">
        <w:fldChar w:fldCharType="end"/>
      </w:r>
      <w:r w:rsidR="000970E4">
        <w:t xml:space="preserve"> </w:t>
      </w:r>
      <w:r>
        <w:t>for the sake of completeness</w:t>
      </w:r>
      <w:r w:rsidR="006C7B25">
        <w:t>.</w:t>
      </w:r>
    </w:p>
    <w:p w14:paraId="45DA1E72" w14:textId="77777777" w:rsidR="006C7B25" w:rsidRDefault="006C7B25" w:rsidP="006C7B25">
      <w:pPr>
        <w:pStyle w:val="MISCTableCaptionHeader8pt"/>
      </w:pPr>
      <w:bookmarkStart w:id="276" w:name="_Refd17e57382"/>
      <w:bookmarkStart w:id="277" w:name="_Tocd17e57382"/>
      <w:r w:rsidRPr="00566ADC">
        <w:rPr>
          <w:rStyle w:val="MISCTableCaptionHeaderBold8pt"/>
        </w:rPr>
        <w:t>Table</w:t>
      </w:r>
      <w:r w:rsidRPr="00566ADC">
        <w:rPr>
          <w:rStyle w:val="MISCTableCaptionHeaderBold8pt"/>
          <w:rFonts w:ascii="Calibri" w:hAnsi="Calibri" w:cs="Calibri"/>
        </w:rPr>
        <w:t> </w:t>
      </w:r>
      <w:bookmarkStart w:id="278" w:name="_Numd17e57382"/>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323A76">
        <w:rPr>
          <w:rStyle w:val="MISCTableCaptionHeaderBold8pt"/>
          <w:noProof/>
        </w:rPr>
        <w:t>20</w:t>
      </w:r>
      <w:r w:rsidRPr="00566ADC">
        <w:rPr>
          <w:rStyle w:val="MISCTableCaptionHeaderBold8pt"/>
        </w:rPr>
        <w:fldChar w:fldCharType="end"/>
      </w:r>
      <w:bookmarkEnd w:id="276"/>
      <w:bookmarkEnd w:id="277"/>
      <w:bookmarkEnd w:id="278"/>
      <w:r w:rsidRPr="00566ADC">
        <w:rPr>
          <w:rStyle w:val="MISCTableCaptionHeaderBold8pt"/>
        </w:rPr>
        <w:t xml:space="preserve">. </w:t>
      </w:r>
      <w:r>
        <w:t>Advanced windows variables</w:t>
      </w:r>
    </w:p>
    <w:tbl>
      <w:tblPr>
        <w:tblStyle w:val="TableGrid"/>
        <w:tblW w:w="105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5880"/>
      </w:tblGrid>
      <w:tr w:rsidR="006C7B25" w14:paraId="058DDCEA" w14:textId="77777777" w:rsidTr="00C65B7A">
        <w:trPr>
          <w:cantSplit/>
        </w:trPr>
        <w:tc>
          <w:tcPr>
            <w:tcW w:w="2520" w:type="dxa"/>
            <w:tcBorders>
              <w:top w:val="nil"/>
              <w:bottom w:val="single" w:sz="36" w:space="0" w:color="00B388"/>
            </w:tcBorders>
          </w:tcPr>
          <w:p w14:paraId="5BCEE6A3" w14:textId="77777777" w:rsidR="006C7B25" w:rsidRDefault="006C7B25" w:rsidP="00C65B7A">
            <w:pPr>
              <w:pStyle w:val="TableSubhead8pt"/>
            </w:pPr>
            <w:r>
              <w:t>Variable</w:t>
            </w:r>
          </w:p>
        </w:tc>
        <w:tc>
          <w:tcPr>
            <w:tcW w:w="2160" w:type="dxa"/>
            <w:tcBorders>
              <w:top w:val="nil"/>
              <w:bottom w:val="single" w:sz="36" w:space="0" w:color="00B388"/>
            </w:tcBorders>
          </w:tcPr>
          <w:p w14:paraId="2B72D248" w14:textId="77777777" w:rsidR="006C7B25" w:rsidRDefault="006C7B25" w:rsidP="00C65B7A">
            <w:pPr>
              <w:pStyle w:val="TableSubhead8pt"/>
            </w:pPr>
            <w:r>
              <w:t>File</w:t>
            </w:r>
          </w:p>
        </w:tc>
        <w:tc>
          <w:tcPr>
            <w:tcW w:w="5880" w:type="dxa"/>
            <w:tcBorders>
              <w:top w:val="nil"/>
              <w:bottom w:val="single" w:sz="36" w:space="0" w:color="00B388"/>
            </w:tcBorders>
          </w:tcPr>
          <w:p w14:paraId="6EF9F08A" w14:textId="77777777" w:rsidR="006C7B25" w:rsidRDefault="006C7B25" w:rsidP="00C65B7A">
            <w:pPr>
              <w:pStyle w:val="TableSubhead8pt"/>
            </w:pPr>
            <w:r>
              <w:t>Description</w:t>
            </w:r>
          </w:p>
        </w:tc>
      </w:tr>
      <w:tr w:rsidR="006C7B25" w14:paraId="456B70E6" w14:textId="77777777" w:rsidTr="00C65B7A">
        <w:trPr>
          <w:cantSplit/>
        </w:trPr>
        <w:tc>
          <w:tcPr>
            <w:tcW w:w="2520" w:type="dxa"/>
          </w:tcPr>
          <w:p w14:paraId="2E60BD5F" w14:textId="77777777" w:rsidR="006C7B25" w:rsidRDefault="006C7B25" w:rsidP="00C65B7A">
            <w:pPr>
              <w:pStyle w:val="TableBody8pt"/>
            </w:pPr>
            <w:r>
              <w:t>ansible_user</w:t>
            </w:r>
          </w:p>
        </w:tc>
        <w:tc>
          <w:tcPr>
            <w:tcW w:w="2160" w:type="dxa"/>
          </w:tcPr>
          <w:p w14:paraId="504DC079" w14:textId="6BB14D2A" w:rsidR="006C7B25" w:rsidRDefault="006C7B25" w:rsidP="00145A93">
            <w:pPr>
              <w:pStyle w:val="TableBody8pt"/>
            </w:pPr>
            <w:r>
              <w:rPr>
                <w:rStyle w:val="BoldEmpha"/>
              </w:rPr>
              <w:t>group_vars/</w:t>
            </w:r>
            <w:r w:rsidR="00145A93">
              <w:rPr>
                <w:rStyle w:val="BoldEmpha"/>
              </w:rPr>
              <w:t>windows_box</w:t>
            </w:r>
            <w:r>
              <w:rPr>
                <w:rStyle w:val="BoldEmpha"/>
              </w:rPr>
              <w:t>.yml</w:t>
            </w:r>
          </w:p>
        </w:tc>
        <w:tc>
          <w:tcPr>
            <w:tcW w:w="5880" w:type="dxa"/>
          </w:tcPr>
          <w:p w14:paraId="51DDCF6D" w14:textId="1E296D8D" w:rsidR="006C7B25" w:rsidRDefault="006C7B25" w:rsidP="00C65B7A">
            <w:pPr>
              <w:pStyle w:val="TableBody8pt"/>
            </w:pPr>
            <w:r>
              <w:t xml:space="preserve">Defaults to the Windows user account </w:t>
            </w:r>
            <w:r>
              <w:rPr>
                <w:rStyle w:val="CodingLanguage"/>
              </w:rPr>
              <w:t>win_username</w:t>
            </w:r>
            <w:r>
              <w:t xml:space="preserve"> as specified in </w:t>
            </w:r>
            <w:r w:rsidR="00B0382D">
              <w:rPr>
                <w:rStyle w:val="CodingLanguage"/>
              </w:rPr>
              <w:t>groups_vars/all/vars</w:t>
            </w:r>
            <w:r>
              <w:t xml:space="preserve"> </w:t>
            </w:r>
          </w:p>
        </w:tc>
      </w:tr>
      <w:tr w:rsidR="006C7B25" w14:paraId="06DD1A5B" w14:textId="77777777" w:rsidTr="00C65B7A">
        <w:trPr>
          <w:cantSplit/>
        </w:trPr>
        <w:tc>
          <w:tcPr>
            <w:tcW w:w="2520" w:type="dxa"/>
          </w:tcPr>
          <w:p w14:paraId="45D6FB66" w14:textId="77777777" w:rsidR="006C7B25" w:rsidRDefault="006C7B25" w:rsidP="00C65B7A">
            <w:pPr>
              <w:pStyle w:val="TableBody8pt"/>
            </w:pPr>
            <w:r>
              <w:t>ansible_password</w:t>
            </w:r>
          </w:p>
        </w:tc>
        <w:tc>
          <w:tcPr>
            <w:tcW w:w="2160" w:type="dxa"/>
          </w:tcPr>
          <w:p w14:paraId="63775BB5" w14:textId="6111BC41" w:rsidR="006C7B25" w:rsidRDefault="00145A93" w:rsidP="00145A93">
            <w:pPr>
              <w:pStyle w:val="TableBody8pt"/>
            </w:pPr>
            <w:r>
              <w:rPr>
                <w:rStyle w:val="BoldEmpha"/>
              </w:rPr>
              <w:t>group_vars/windows_box</w:t>
            </w:r>
            <w:r w:rsidR="006C7B25">
              <w:rPr>
                <w:rStyle w:val="BoldEmpha"/>
              </w:rPr>
              <w:t>.yml</w:t>
            </w:r>
          </w:p>
        </w:tc>
        <w:tc>
          <w:tcPr>
            <w:tcW w:w="5880" w:type="dxa"/>
          </w:tcPr>
          <w:p w14:paraId="75061EEB" w14:textId="2013EB23" w:rsidR="006C7B25" w:rsidRDefault="006C7B25" w:rsidP="00C65B7A">
            <w:pPr>
              <w:pStyle w:val="TableBody8pt"/>
            </w:pPr>
            <w:r>
              <w:t xml:space="preserve">Defaults to the Windows user password </w:t>
            </w:r>
            <w:r>
              <w:rPr>
                <w:rStyle w:val="CodingLanguage"/>
              </w:rPr>
              <w:t>win_password</w:t>
            </w:r>
            <w:r>
              <w:t xml:space="preserve"> as specified in </w:t>
            </w:r>
            <w:r w:rsidR="0083650F">
              <w:rPr>
                <w:rStyle w:val="CodingLanguage"/>
              </w:rPr>
              <w:t>groups_vars/all/vault</w:t>
            </w:r>
          </w:p>
        </w:tc>
      </w:tr>
      <w:tr w:rsidR="006C7B25" w14:paraId="58A12B95" w14:textId="77777777" w:rsidTr="00C65B7A">
        <w:trPr>
          <w:cantSplit/>
        </w:trPr>
        <w:tc>
          <w:tcPr>
            <w:tcW w:w="2520" w:type="dxa"/>
          </w:tcPr>
          <w:p w14:paraId="6B48C7A2" w14:textId="77777777" w:rsidR="006C7B25" w:rsidRDefault="006C7B25" w:rsidP="00C65B7A">
            <w:pPr>
              <w:pStyle w:val="TableBody8pt"/>
            </w:pPr>
            <w:r>
              <w:t>ansible_port</w:t>
            </w:r>
          </w:p>
        </w:tc>
        <w:tc>
          <w:tcPr>
            <w:tcW w:w="2160" w:type="dxa"/>
          </w:tcPr>
          <w:p w14:paraId="621F82FE" w14:textId="0FB960C2" w:rsidR="006C7B25" w:rsidRDefault="006C7B25" w:rsidP="00C65B7A">
            <w:pPr>
              <w:pStyle w:val="TableBody8pt"/>
            </w:pPr>
            <w:r>
              <w:rPr>
                <w:rStyle w:val="BoldEmpha"/>
              </w:rPr>
              <w:t>group_vars/</w:t>
            </w:r>
            <w:r w:rsidR="00145A93">
              <w:rPr>
                <w:rStyle w:val="BoldEmpha"/>
              </w:rPr>
              <w:t>windows_box</w:t>
            </w:r>
            <w:r>
              <w:rPr>
                <w:rStyle w:val="BoldEmpha"/>
              </w:rPr>
              <w:t>.yml</w:t>
            </w:r>
          </w:p>
        </w:tc>
        <w:tc>
          <w:tcPr>
            <w:tcW w:w="5880" w:type="dxa"/>
          </w:tcPr>
          <w:p w14:paraId="6DF12EE6" w14:textId="77777777" w:rsidR="006C7B25" w:rsidRDefault="006C7B25" w:rsidP="00C65B7A">
            <w:pPr>
              <w:pStyle w:val="TableBody8pt"/>
            </w:pPr>
            <w:r>
              <w:t>5986</w:t>
            </w:r>
          </w:p>
        </w:tc>
      </w:tr>
      <w:tr w:rsidR="006C7B25" w14:paraId="64F3F2C9" w14:textId="77777777" w:rsidTr="00C65B7A">
        <w:trPr>
          <w:cantSplit/>
        </w:trPr>
        <w:tc>
          <w:tcPr>
            <w:tcW w:w="2520" w:type="dxa"/>
          </w:tcPr>
          <w:p w14:paraId="3A11E10D" w14:textId="77777777" w:rsidR="006C7B25" w:rsidRDefault="006C7B25" w:rsidP="00C65B7A">
            <w:pPr>
              <w:pStyle w:val="TableBody8pt"/>
            </w:pPr>
            <w:r>
              <w:t>ansible_connection</w:t>
            </w:r>
          </w:p>
        </w:tc>
        <w:tc>
          <w:tcPr>
            <w:tcW w:w="2160" w:type="dxa"/>
          </w:tcPr>
          <w:p w14:paraId="5AF3751B" w14:textId="17A8C825" w:rsidR="006C7B25" w:rsidRDefault="006C7B25" w:rsidP="00145A93">
            <w:pPr>
              <w:pStyle w:val="TableBody8pt"/>
            </w:pPr>
            <w:r>
              <w:rPr>
                <w:rStyle w:val="BoldEmpha"/>
              </w:rPr>
              <w:t>group_vars/</w:t>
            </w:r>
            <w:r w:rsidR="00145A93">
              <w:rPr>
                <w:rStyle w:val="BoldEmpha"/>
              </w:rPr>
              <w:t xml:space="preserve">windows_box </w:t>
            </w:r>
            <w:r>
              <w:rPr>
                <w:rStyle w:val="BoldEmpha"/>
              </w:rPr>
              <w:t>.yml</w:t>
            </w:r>
          </w:p>
        </w:tc>
        <w:tc>
          <w:tcPr>
            <w:tcW w:w="5880" w:type="dxa"/>
          </w:tcPr>
          <w:p w14:paraId="48E06E4A" w14:textId="77777777" w:rsidR="006C7B25" w:rsidRDefault="006C7B25" w:rsidP="00C65B7A">
            <w:pPr>
              <w:pStyle w:val="TableBody8pt"/>
            </w:pPr>
            <w:r>
              <w:t>winrm</w:t>
            </w:r>
          </w:p>
        </w:tc>
      </w:tr>
      <w:tr w:rsidR="006C7B25" w14:paraId="64154CE1" w14:textId="77777777" w:rsidTr="00C65B7A">
        <w:trPr>
          <w:cantSplit/>
        </w:trPr>
        <w:tc>
          <w:tcPr>
            <w:tcW w:w="2520" w:type="dxa"/>
          </w:tcPr>
          <w:p w14:paraId="7DB5E40E" w14:textId="77777777" w:rsidR="006C7B25" w:rsidRDefault="006C7B25" w:rsidP="00C65B7A">
            <w:pPr>
              <w:pStyle w:val="TableBody8pt"/>
            </w:pPr>
            <w:r>
              <w:t>ansible_winrm_server_cert_validation</w:t>
            </w:r>
          </w:p>
        </w:tc>
        <w:tc>
          <w:tcPr>
            <w:tcW w:w="2160" w:type="dxa"/>
          </w:tcPr>
          <w:p w14:paraId="45FAE186" w14:textId="584906E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44AAB602" w14:textId="77777777" w:rsidR="006C7B25" w:rsidRDefault="006C7B25" w:rsidP="00C65B7A">
            <w:pPr>
              <w:pStyle w:val="TableBody8pt"/>
            </w:pPr>
            <w:r>
              <w:t xml:space="preserve">Defaults to </w:t>
            </w:r>
            <w:r>
              <w:rPr>
                <w:rStyle w:val="CodingLanguage"/>
              </w:rPr>
              <w:t>ignore</w:t>
            </w:r>
          </w:p>
        </w:tc>
      </w:tr>
      <w:tr w:rsidR="006C7B25" w14:paraId="36A5021C" w14:textId="77777777" w:rsidTr="00C65B7A">
        <w:trPr>
          <w:cantSplit/>
        </w:trPr>
        <w:tc>
          <w:tcPr>
            <w:tcW w:w="2520" w:type="dxa"/>
          </w:tcPr>
          <w:p w14:paraId="203351FF" w14:textId="77777777" w:rsidR="006C7B25" w:rsidRDefault="006C7B25" w:rsidP="00C65B7A">
            <w:pPr>
              <w:pStyle w:val="TableBody8pt"/>
            </w:pPr>
            <w:r>
              <w:lastRenderedPageBreak/>
              <w:t>ansible_winrm_operation_timeout_sec</w:t>
            </w:r>
          </w:p>
        </w:tc>
        <w:tc>
          <w:tcPr>
            <w:tcW w:w="2160" w:type="dxa"/>
          </w:tcPr>
          <w:p w14:paraId="6BDD5995" w14:textId="2B26555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25C2A0F1" w14:textId="77777777" w:rsidR="006C7B25" w:rsidRDefault="006C7B25" w:rsidP="00C65B7A">
            <w:pPr>
              <w:pStyle w:val="TableBody8pt"/>
            </w:pPr>
            <w:r>
              <w:t xml:space="preserve">Defaults to </w:t>
            </w:r>
            <w:r>
              <w:rPr>
                <w:rStyle w:val="CodingLanguage"/>
              </w:rPr>
              <w:t>250</w:t>
            </w:r>
          </w:p>
        </w:tc>
      </w:tr>
      <w:tr w:rsidR="006C7B25" w14:paraId="4D99966A" w14:textId="77777777" w:rsidTr="00C65B7A">
        <w:trPr>
          <w:cantSplit/>
        </w:trPr>
        <w:tc>
          <w:tcPr>
            <w:tcW w:w="2520" w:type="dxa"/>
          </w:tcPr>
          <w:p w14:paraId="734ECDBA" w14:textId="77777777" w:rsidR="006C7B25" w:rsidRDefault="006C7B25" w:rsidP="00C65B7A">
            <w:pPr>
              <w:pStyle w:val="TableBody8pt"/>
            </w:pPr>
            <w:r>
              <w:t>ansible_winrm_read_timeout_sec</w:t>
            </w:r>
          </w:p>
        </w:tc>
        <w:tc>
          <w:tcPr>
            <w:tcW w:w="2160" w:type="dxa"/>
          </w:tcPr>
          <w:p w14:paraId="31374571" w14:textId="509E7B1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06FD70B" w14:textId="77777777" w:rsidR="006C7B25" w:rsidRDefault="006C7B25" w:rsidP="00C65B7A">
            <w:pPr>
              <w:pStyle w:val="TableBody8pt"/>
            </w:pPr>
            <w:r>
              <w:t xml:space="preserve">Defaults to </w:t>
            </w:r>
            <w:r>
              <w:rPr>
                <w:rStyle w:val="CodingLanguage"/>
              </w:rPr>
              <w:t>300</w:t>
            </w:r>
          </w:p>
        </w:tc>
      </w:tr>
      <w:tr w:rsidR="006C7B25" w14:paraId="16B62EB7" w14:textId="77777777" w:rsidTr="00C65B7A">
        <w:trPr>
          <w:cantSplit/>
        </w:trPr>
        <w:tc>
          <w:tcPr>
            <w:tcW w:w="2520" w:type="dxa"/>
          </w:tcPr>
          <w:p w14:paraId="182C3D0C" w14:textId="77777777" w:rsidR="006C7B25" w:rsidRDefault="006C7B25" w:rsidP="00C65B7A">
            <w:pPr>
              <w:pStyle w:val="TableBody8pt"/>
            </w:pPr>
            <w:r>
              <w:t>windows_timezone</w:t>
            </w:r>
          </w:p>
        </w:tc>
        <w:tc>
          <w:tcPr>
            <w:tcW w:w="2160" w:type="dxa"/>
          </w:tcPr>
          <w:p w14:paraId="742EB558" w14:textId="5C8B4260"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EEFF5D1" w14:textId="0AC92148" w:rsidR="006C7B25" w:rsidRDefault="006C7B25" w:rsidP="00C65B7A">
            <w:pPr>
              <w:pStyle w:val="TableBody8pt"/>
            </w:pPr>
            <w:r>
              <w:t xml:space="preserve">Defaults to </w:t>
            </w:r>
            <w:r>
              <w:rPr>
                <w:rStyle w:val="CodingLanguage"/>
              </w:rPr>
              <w:t>15</w:t>
            </w:r>
            <w:r w:rsidR="00A433F3">
              <w:rPr>
                <w:rStyle w:val="CodingLanguage"/>
              </w:rPr>
              <w:t xml:space="preserve">. </w:t>
            </w:r>
            <w:r w:rsidR="00A433F3" w:rsidRPr="00A433F3">
              <w:t xml:space="preserve">Valid values are available at </w:t>
            </w:r>
            <w:hyperlink r:id="rId75" w:history="1">
              <w:r w:rsidR="00A433F3" w:rsidRPr="00A433F3">
                <w:rPr>
                  <w:rStyle w:val="Hyperlink"/>
                </w:rPr>
                <w:t>https://msdn.microsoft.com/en-us/library/ms912391.aspx</w:t>
              </w:r>
            </w:hyperlink>
          </w:p>
        </w:tc>
      </w:tr>
    </w:tbl>
    <w:p w14:paraId="662AE983" w14:textId="77777777" w:rsidR="006C7B25" w:rsidRPr="00F17A52" w:rsidRDefault="006C7B25" w:rsidP="006C7B25"/>
    <w:p w14:paraId="76092563" w14:textId="77777777" w:rsidR="000615E7" w:rsidRDefault="000615E7" w:rsidP="000615E7">
      <w:pPr>
        <w:pStyle w:val="Heading2"/>
      </w:pPr>
      <w:bookmarkStart w:id="279" w:name="_Toc531698824"/>
      <w:bookmarkStart w:id="280" w:name="_Toc5893858"/>
      <w:r w:rsidRPr="00577A7F">
        <w:t>Windows operating system and Docker EE</w:t>
      </w:r>
      <w:bookmarkEnd w:id="279"/>
      <w:bookmarkEnd w:id="280"/>
    </w:p>
    <w:p w14:paraId="57EC3E79" w14:textId="5808651A" w:rsidR="000615E7" w:rsidRDefault="000615E7" w:rsidP="0058095B">
      <w:pPr>
        <w:pStyle w:val="BodyTextMetricHPELight10pt"/>
      </w:pPr>
      <w:r w:rsidRPr="00614DCF">
        <w:t xml:space="preserve">Docker Enterprise Edition for Windows Server (Docker EE) enables native Docker containers on Windows Server. This solution has been tested with Windows worker nodes running Windows Server 2016 </w:t>
      </w:r>
      <w:r w:rsidR="00FB0FE9">
        <w:t>and with Docker EE 18.09</w:t>
      </w:r>
      <w:r w:rsidRPr="00614DCF">
        <w:t>. More recent versions of Windows Server may work but have not been tested.</w:t>
      </w:r>
    </w:p>
    <w:p w14:paraId="1D259D5F" w14:textId="77777777" w:rsidR="000615E7" w:rsidRDefault="000615E7" w:rsidP="000615E7">
      <w:pPr>
        <w:pStyle w:val="MISCNote-Ruleabove"/>
      </w:pPr>
      <w:r>
        <w:t>Note</w:t>
      </w:r>
    </w:p>
    <w:p w14:paraId="47131130" w14:textId="77777777" w:rsidR="000615E7" w:rsidRDefault="000615E7" w:rsidP="0058095B">
      <w:pPr>
        <w:pStyle w:val="BodyTextMetricHPELight10pt"/>
      </w:pPr>
      <w:r w:rsidRPr="00614DCF">
        <w:t>Docker Universal Control Plane is not currently supported on Windows Server 1709 due to image incompatibility issues. For more information, see the Docker documentation</w:t>
      </w:r>
      <w:r>
        <w:t xml:space="preserve"> </w:t>
      </w:r>
      <w:hyperlink r:id="rId76" w:history="1">
        <w:r w:rsidRPr="00614DCF">
          <w:rPr>
            <w:rStyle w:val="Hyperlink"/>
          </w:rPr>
          <w:t>Install Docker Enterprise Edition for Windows Server</w:t>
        </w:r>
      </w:hyperlink>
      <w:r>
        <w:t>.</w:t>
      </w:r>
    </w:p>
    <w:p w14:paraId="418749CF" w14:textId="77777777" w:rsidR="000615E7" w:rsidRDefault="000615E7" w:rsidP="000615E7">
      <w:pPr>
        <w:pStyle w:val="MISCNote-Rulebelow"/>
      </w:pPr>
      <w:r w:rsidRPr="00614DCF">
        <w:t>This solution recommends that you only run Windows Server 2016 on your Windows worker nodes and that you install any required updates to your Windows nodes in a timely manner.</w:t>
      </w:r>
    </w:p>
    <w:p w14:paraId="7E276F33" w14:textId="77777777" w:rsidR="000615E7" w:rsidRPr="00614DCF" w:rsidRDefault="000615E7" w:rsidP="0058095B">
      <w:pPr>
        <w:pStyle w:val="BodyTextLastMetricHPELight10pt"/>
      </w:pPr>
      <w:r w:rsidRPr="00614DCF">
        <w:t>For information on how to update Docker EE on Windows Server 2016, see the Docker documentation</w:t>
      </w:r>
      <w:r>
        <w:t xml:space="preserve"> </w:t>
      </w:r>
      <w:hyperlink r:id="rId77" w:anchor="update-docker-ee" w:history="1">
        <w:r w:rsidRPr="00614DCF">
          <w:rPr>
            <w:rStyle w:val="Hyperlink"/>
          </w:rPr>
          <w:t>Update Docker EE</w:t>
        </w:r>
      </w:hyperlink>
      <w:r>
        <w:t>.</w:t>
      </w:r>
    </w:p>
    <w:p w14:paraId="6F4DFC5D" w14:textId="77777777" w:rsidR="00853256" w:rsidRDefault="00853256" w:rsidP="000615E7">
      <w:pPr>
        <w:pStyle w:val="Heading1"/>
      </w:pPr>
      <w:bookmarkStart w:id="281" w:name="_Toc5893859"/>
      <w:bookmarkStart w:id="282" w:name="_Ref531683825"/>
      <w:bookmarkStart w:id="283" w:name="_Toc531698825"/>
      <w:r w:rsidRPr="00853256">
        <w:t>Deploying bare metal workers</w:t>
      </w:r>
      <w:bookmarkEnd w:id="281"/>
      <w:r w:rsidRPr="00853256">
        <w:t xml:space="preserve"> </w:t>
      </w:r>
    </w:p>
    <w:p w14:paraId="0F2AC71D" w14:textId="66A5D7B0" w:rsidR="00853256" w:rsidRPr="00853256" w:rsidRDefault="00853256" w:rsidP="00853256">
      <w:pPr>
        <w:pStyle w:val="Heading2"/>
      </w:pPr>
      <w:bookmarkStart w:id="284" w:name="_Toc5893860"/>
      <w:r w:rsidRPr="00853256">
        <w:t>Introduction to bare metal workers</w:t>
      </w:r>
      <w:bookmarkEnd w:id="284"/>
    </w:p>
    <w:p w14:paraId="0D8D535A" w14:textId="73E7656C" w:rsidR="00853256" w:rsidRDefault="00853256" w:rsidP="00853256">
      <w:pPr>
        <w:pStyle w:val="BodyTextMetricHPELight10pt"/>
      </w:pPr>
      <w:r>
        <w:t>This solution leverages HPE Synergy OneView 4.10 and HPE Image Streamer 4.10 to provision bare metal servers with an operating system so they can be added to a Docker/Kubernetes cluster as worker nodes. Before you can provision servers using the playbooks, you need to create one or more Image Streamer Operating System Deployment Plans (OSDP) and one or more OneView Server Profile Templates (SPT).</w:t>
      </w:r>
    </w:p>
    <w:p w14:paraId="01C35108" w14:textId="77777777" w:rsidR="00853256" w:rsidRDefault="00853256" w:rsidP="00853256">
      <w:pPr>
        <w:pStyle w:val="BodyTextMetricHPELight10pt"/>
      </w:pPr>
      <w:r>
        <w:t>HPE OneView Server Profile Templates are used to create the OneView Server Profiles (SP) that are applied to the Synergy compute modules, also known as bare metal servers. Each bare metal server listed in the Ansible inventory maps to exactly one OneView Server Profile Template. Depending on the environment, you may need to create one or more SPTs depending on the type of servers available in your Synergy environment. In the simplest case, where all servers are of the same Server Hardware Type and there is a single enclosure group, a single SPT can be used. If, on the other hand, the pool of compute modules consists of different server types (for example Gen9 and Gen10 compute modules), then a separate SPT must be created for each Server Hardware Type. When creating the SPT, an OSDP is specified. In most cases, the same OSDP can be used for all compute modules running the same operating system. If you want to deploy both Windows and Linux worker nodes in the same cluster, you need to create a minimum of two SPTs and two OSDPs. One SPT will specify an OSDP that deploys Linux, while a separate SPT will specify a different OSDP that deploys Windows.</w:t>
      </w:r>
    </w:p>
    <w:p w14:paraId="02D58F65" w14:textId="77777777" w:rsidR="00853256" w:rsidRDefault="00853256" w:rsidP="00853256">
      <w:pPr>
        <w:pStyle w:val="BodyTextMetricHPELight10pt"/>
      </w:pPr>
      <w:r>
        <w:t>Image Streamer Operating System Deployment Plans leverage Operating System Build Plans (OSBP), each of which contains one or more Plan Scripts that are used to configure the deployed Operating System. Each Plan Script may expose one or more OS custom attributes. Custom attributes are parameters that can either be hard-coded to specific values or exposed to the deployment plan and configured by the SPT using the deployment plan. Custom attributes can hold various data types such as IP addresses, host names, product keys etc. The OSDP also specifies a golden image, which will be used when deploying the OS on the server.</w:t>
      </w:r>
    </w:p>
    <w:p w14:paraId="6A0AE0B7" w14:textId="284EA9AA" w:rsidR="00853256" w:rsidRDefault="00853256" w:rsidP="00853256">
      <w:pPr>
        <w:pStyle w:val="BodyTextMetricHPELight10pt"/>
      </w:pPr>
      <w:r>
        <w:t>When it comes to the provisioning of bare metal servers, the Ansible playbooks create Server Profiles (SP) based on specified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035072C0" w14:textId="7810FF4F" w:rsidR="00853256" w:rsidRDefault="00853256" w:rsidP="00853256">
      <w:pPr>
        <w:pStyle w:val="Heading2"/>
      </w:pPr>
      <w:bookmarkStart w:id="285" w:name="_Toc5893861"/>
      <w:r w:rsidRPr="00853256">
        <w:t>Playbooks and configuration</w:t>
      </w:r>
      <w:bookmarkEnd w:id="285"/>
    </w:p>
    <w:p w14:paraId="192740CF" w14:textId="6E6BCB9D" w:rsidR="00853256" w:rsidRDefault="00853256" w:rsidP="00853256">
      <w:pPr>
        <w:pStyle w:val="BodyTextMetricHPELight10pt"/>
      </w:pPr>
      <w:r>
        <w:t>The following table shows the basic variables needed for OneView configuration.</w:t>
      </w:r>
    </w:p>
    <w:p w14:paraId="43AF376C" w14:textId="77777777" w:rsidR="00417D96" w:rsidRDefault="00417D96">
      <w:pPr>
        <w:rPr>
          <w:rStyle w:val="MISCTableCaptionHeaderBold8pt"/>
          <w:szCs w:val="20"/>
        </w:rPr>
      </w:pPr>
      <w:r>
        <w:rPr>
          <w:rStyle w:val="MISCTableCaptionHeaderBold8pt"/>
        </w:rPr>
        <w:br w:type="page"/>
      </w:r>
    </w:p>
    <w:p w14:paraId="2281F39E" w14:textId="47131F93" w:rsidR="00853256" w:rsidRDefault="00853256" w:rsidP="00853256">
      <w:pPr>
        <w:pStyle w:val="MISCTableCaptionHeader8pt"/>
      </w:pPr>
      <w:r w:rsidRPr="00853256">
        <w:rPr>
          <w:rStyle w:val="MISCTableCaptionHeaderBold8pt"/>
        </w:rPr>
        <w:lastRenderedPageBreak/>
        <w:t xml:space="preserve">Table </w:t>
      </w:r>
      <w:r w:rsidRPr="00853256">
        <w:rPr>
          <w:rStyle w:val="MISCTableCaptionHeaderBold8pt"/>
        </w:rPr>
        <w:fldChar w:fldCharType="begin"/>
      </w:r>
      <w:r w:rsidRPr="00853256">
        <w:rPr>
          <w:rStyle w:val="MISCTableCaptionHeaderBold8pt"/>
        </w:rPr>
        <w:instrText xml:space="preserve"> SEQ Table \* ARABIC </w:instrText>
      </w:r>
      <w:r w:rsidRPr="00853256">
        <w:rPr>
          <w:rStyle w:val="MISCTableCaptionHeaderBold8pt"/>
        </w:rPr>
        <w:fldChar w:fldCharType="separate"/>
      </w:r>
      <w:r w:rsidR="00323A76">
        <w:rPr>
          <w:rStyle w:val="MISCTableCaptionHeaderBold8pt"/>
          <w:noProof/>
        </w:rPr>
        <w:t>21</w:t>
      </w:r>
      <w:r w:rsidRPr="00853256">
        <w:rPr>
          <w:rStyle w:val="MISCTableCaptionHeaderBold8pt"/>
        </w:rPr>
        <w:fldChar w:fldCharType="end"/>
      </w:r>
      <w:r w:rsidRPr="00853256">
        <w:rPr>
          <w:rStyle w:val="MISCTableCaptionHeaderBold8pt"/>
        </w:rPr>
        <w:t>.</w:t>
      </w:r>
      <w:r>
        <w:t xml:space="preserve"> </w:t>
      </w:r>
      <w:r w:rsidRPr="00853256">
        <w:t>HPE OneView variables</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4050"/>
      </w:tblGrid>
      <w:tr w:rsidR="00853256" w14:paraId="00EA5236" w14:textId="77777777" w:rsidTr="003660E7">
        <w:trPr>
          <w:cantSplit/>
        </w:trPr>
        <w:tc>
          <w:tcPr>
            <w:tcW w:w="2520" w:type="dxa"/>
            <w:tcBorders>
              <w:top w:val="nil"/>
              <w:bottom w:val="single" w:sz="36" w:space="0" w:color="00B388"/>
            </w:tcBorders>
          </w:tcPr>
          <w:p w14:paraId="609B90CE" w14:textId="77777777" w:rsidR="00853256" w:rsidRDefault="00853256" w:rsidP="00E54F3A">
            <w:pPr>
              <w:pStyle w:val="TableSubhead8pt"/>
            </w:pPr>
            <w:r>
              <w:t>Variable</w:t>
            </w:r>
          </w:p>
        </w:tc>
        <w:tc>
          <w:tcPr>
            <w:tcW w:w="2160" w:type="dxa"/>
            <w:tcBorders>
              <w:top w:val="nil"/>
              <w:bottom w:val="single" w:sz="36" w:space="0" w:color="00B388"/>
            </w:tcBorders>
          </w:tcPr>
          <w:p w14:paraId="4B0F0B13" w14:textId="77777777" w:rsidR="00853256" w:rsidRDefault="00853256" w:rsidP="00E54F3A">
            <w:pPr>
              <w:pStyle w:val="TableSubhead8pt"/>
            </w:pPr>
            <w:r>
              <w:t>File</w:t>
            </w:r>
          </w:p>
        </w:tc>
        <w:tc>
          <w:tcPr>
            <w:tcW w:w="4050" w:type="dxa"/>
            <w:tcBorders>
              <w:top w:val="nil"/>
              <w:bottom w:val="single" w:sz="36" w:space="0" w:color="00B388"/>
            </w:tcBorders>
          </w:tcPr>
          <w:p w14:paraId="1B28A262" w14:textId="77777777" w:rsidR="00853256" w:rsidRDefault="00853256" w:rsidP="00E54F3A">
            <w:pPr>
              <w:pStyle w:val="TableSubhead8pt"/>
            </w:pPr>
            <w:r>
              <w:t>Description</w:t>
            </w:r>
          </w:p>
        </w:tc>
      </w:tr>
      <w:tr w:rsidR="00853256" w14:paraId="7988425E" w14:textId="77777777" w:rsidTr="003660E7">
        <w:trPr>
          <w:cantSplit/>
        </w:trPr>
        <w:tc>
          <w:tcPr>
            <w:tcW w:w="2520" w:type="dxa"/>
          </w:tcPr>
          <w:p w14:paraId="38609578" w14:textId="5160EEB8" w:rsidR="00853256" w:rsidRDefault="00853256" w:rsidP="00E54F3A">
            <w:pPr>
              <w:pStyle w:val="TableBody8pt"/>
            </w:pPr>
            <w:r w:rsidRPr="00853256">
              <w:t>oneview_config_hostname</w:t>
            </w:r>
          </w:p>
        </w:tc>
        <w:tc>
          <w:tcPr>
            <w:tcW w:w="2160" w:type="dxa"/>
          </w:tcPr>
          <w:p w14:paraId="6C52EABE" w14:textId="1C1D02FC" w:rsidR="00853256" w:rsidRDefault="00853256" w:rsidP="00E54F3A">
            <w:pPr>
              <w:pStyle w:val="TableBody8pt"/>
            </w:pPr>
            <w:r w:rsidRPr="00853256">
              <w:rPr>
                <w:rStyle w:val="BoldEmpha"/>
              </w:rPr>
              <w:t>group_vars/all/vars</w:t>
            </w:r>
          </w:p>
        </w:tc>
        <w:tc>
          <w:tcPr>
            <w:tcW w:w="4050" w:type="dxa"/>
          </w:tcPr>
          <w:p w14:paraId="440471A3" w14:textId="64A5EC19" w:rsidR="00853256" w:rsidRDefault="00853256" w:rsidP="00E54F3A">
            <w:pPr>
              <w:pStyle w:val="TableBody8pt"/>
            </w:pPr>
            <w:r w:rsidRPr="00853256">
              <w:t>The server hosting HPE OneView</w:t>
            </w:r>
          </w:p>
        </w:tc>
      </w:tr>
      <w:tr w:rsidR="00853256" w14:paraId="4B7BB8B2" w14:textId="77777777" w:rsidTr="003660E7">
        <w:trPr>
          <w:cantSplit/>
        </w:trPr>
        <w:tc>
          <w:tcPr>
            <w:tcW w:w="2520" w:type="dxa"/>
          </w:tcPr>
          <w:p w14:paraId="7B670D47" w14:textId="366BD3DF" w:rsidR="00853256" w:rsidRDefault="00853256" w:rsidP="00E54F3A">
            <w:pPr>
              <w:pStyle w:val="TableBody8pt"/>
            </w:pPr>
            <w:r w:rsidRPr="00853256">
              <w:t>oneview_config_username</w:t>
            </w:r>
          </w:p>
        </w:tc>
        <w:tc>
          <w:tcPr>
            <w:tcW w:w="2160" w:type="dxa"/>
          </w:tcPr>
          <w:p w14:paraId="3B7543D2" w14:textId="4D59C1D0" w:rsidR="00853256" w:rsidRDefault="00853256" w:rsidP="00E54F3A">
            <w:pPr>
              <w:pStyle w:val="TableBody8pt"/>
            </w:pPr>
            <w:r w:rsidRPr="00853256">
              <w:rPr>
                <w:rStyle w:val="BoldEmpha"/>
              </w:rPr>
              <w:t>group_vars/all/vars</w:t>
            </w:r>
          </w:p>
        </w:tc>
        <w:tc>
          <w:tcPr>
            <w:tcW w:w="4050" w:type="dxa"/>
          </w:tcPr>
          <w:p w14:paraId="1CB79FD7" w14:textId="13F2E431" w:rsidR="00853256" w:rsidRDefault="00853256" w:rsidP="00E54F3A">
            <w:pPr>
              <w:pStyle w:val="TableBody8pt"/>
            </w:pPr>
            <w:r w:rsidRPr="00853256">
              <w:t xml:space="preserve">HPE OneView user name. Defaults to </w:t>
            </w:r>
            <w:r w:rsidRPr="00853256">
              <w:rPr>
                <w:rStyle w:val="CodingLanguage"/>
              </w:rPr>
              <w:t>Administrator</w:t>
            </w:r>
          </w:p>
        </w:tc>
      </w:tr>
      <w:tr w:rsidR="00853256" w14:paraId="177D5C29" w14:textId="77777777" w:rsidTr="003660E7">
        <w:trPr>
          <w:cantSplit/>
        </w:trPr>
        <w:tc>
          <w:tcPr>
            <w:tcW w:w="2520" w:type="dxa"/>
          </w:tcPr>
          <w:p w14:paraId="64696A57" w14:textId="7D2BC78E" w:rsidR="00853256" w:rsidRDefault="00853256" w:rsidP="00E54F3A">
            <w:pPr>
              <w:pStyle w:val="TableBody8pt"/>
            </w:pPr>
            <w:r w:rsidRPr="00853256">
              <w:t>oneview_config_password</w:t>
            </w:r>
          </w:p>
        </w:tc>
        <w:tc>
          <w:tcPr>
            <w:tcW w:w="2160" w:type="dxa"/>
          </w:tcPr>
          <w:p w14:paraId="3B21781A" w14:textId="637F9FA0" w:rsidR="00853256" w:rsidRDefault="00853256" w:rsidP="00E54F3A">
            <w:pPr>
              <w:pStyle w:val="TableBody8pt"/>
            </w:pPr>
            <w:r w:rsidRPr="00853256">
              <w:rPr>
                <w:rStyle w:val="BoldEmpha"/>
              </w:rPr>
              <w:t>group_vars/all/vault</w:t>
            </w:r>
          </w:p>
        </w:tc>
        <w:tc>
          <w:tcPr>
            <w:tcW w:w="4050" w:type="dxa"/>
          </w:tcPr>
          <w:p w14:paraId="0E0957E3" w14:textId="558FDB4C" w:rsidR="00853256" w:rsidRDefault="00853256" w:rsidP="00E54F3A">
            <w:pPr>
              <w:pStyle w:val="TableBody8pt"/>
            </w:pPr>
            <w:r w:rsidRPr="00853256">
              <w:t>HPE OneView password.</w:t>
            </w:r>
          </w:p>
        </w:tc>
      </w:tr>
      <w:tr w:rsidR="00853256" w14:paraId="786AA4A5" w14:textId="77777777" w:rsidTr="003660E7">
        <w:trPr>
          <w:cantSplit/>
        </w:trPr>
        <w:tc>
          <w:tcPr>
            <w:tcW w:w="2520" w:type="dxa"/>
          </w:tcPr>
          <w:p w14:paraId="3417CFA8" w14:textId="2E96AB8C" w:rsidR="00853256" w:rsidRDefault="00853256" w:rsidP="00E54F3A">
            <w:pPr>
              <w:pStyle w:val="TableBody8pt"/>
            </w:pPr>
            <w:r w:rsidRPr="00853256">
              <w:t>oneview_config_api_version</w:t>
            </w:r>
          </w:p>
        </w:tc>
        <w:tc>
          <w:tcPr>
            <w:tcW w:w="2160" w:type="dxa"/>
          </w:tcPr>
          <w:p w14:paraId="1086312F" w14:textId="1E62BADA" w:rsidR="00853256" w:rsidRDefault="00853256" w:rsidP="00E54F3A">
            <w:pPr>
              <w:pStyle w:val="TableBody8pt"/>
            </w:pPr>
            <w:r w:rsidRPr="00853256">
              <w:rPr>
                <w:rStyle w:val="BoldEmpha"/>
              </w:rPr>
              <w:t>group_vars/all/vars</w:t>
            </w:r>
          </w:p>
        </w:tc>
        <w:tc>
          <w:tcPr>
            <w:tcW w:w="4050" w:type="dxa"/>
          </w:tcPr>
          <w:p w14:paraId="071980B0" w14:textId="48F7E4C4" w:rsidR="00853256" w:rsidRDefault="00853256" w:rsidP="00E54F3A">
            <w:pPr>
              <w:pStyle w:val="TableBody8pt"/>
            </w:pPr>
            <w:r w:rsidRPr="00853256">
              <w:t>HPE OneView API version. Defaults to 600</w:t>
            </w:r>
          </w:p>
        </w:tc>
      </w:tr>
    </w:tbl>
    <w:p w14:paraId="2E3B3D70" w14:textId="77777777" w:rsidR="00853256" w:rsidRPr="00F17A52" w:rsidRDefault="00853256" w:rsidP="00853256"/>
    <w:p w14:paraId="4EFD0A69" w14:textId="77777777" w:rsidR="00853256" w:rsidRDefault="00853256" w:rsidP="00853256">
      <w:pPr>
        <w:pStyle w:val="BodyTextMetricHPELight10pt"/>
      </w:pPr>
      <w:r>
        <w:t>When it comes to the provisioning of bare-metal servers, the Ansible playbooks create Server Profiles (SP) based on specified Server Profile Templates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31B0AFF4" w14:textId="7FA47A7D" w:rsidR="00853256" w:rsidRDefault="00853256" w:rsidP="00853256">
      <w:pPr>
        <w:pStyle w:val="BodyTextMetricHPELight10pt"/>
      </w:pPr>
      <w:r>
        <w:t>The playbook responsible for the provisioning of the bare metal servers uses the following information stored in Ansible variables for each worker node:</w:t>
      </w:r>
    </w:p>
    <w:p w14:paraId="399C4CFC" w14:textId="77777777" w:rsidR="00853256" w:rsidRDefault="00853256" w:rsidP="00853256">
      <w:pPr>
        <w:pStyle w:val="BulletLevel1"/>
      </w:pPr>
      <w:r w:rsidRPr="00853256">
        <w:rPr>
          <w:rStyle w:val="BoldEmpha"/>
        </w:rPr>
        <w:t>ov_template:</w:t>
      </w:r>
      <w:r>
        <w:t xml:space="preserve"> The name of the SPT to use when creating the SP for this compute module</w:t>
      </w:r>
    </w:p>
    <w:p w14:paraId="4EBBC13E" w14:textId="77777777" w:rsidR="00853256" w:rsidRDefault="00853256" w:rsidP="00853256">
      <w:pPr>
        <w:pStyle w:val="BulletLevel1"/>
      </w:pPr>
      <w:proofErr w:type="gramStart"/>
      <w:r w:rsidRPr="00853256">
        <w:rPr>
          <w:rStyle w:val="BoldEmpha"/>
        </w:rPr>
        <w:t>ov_ansible_connection_name</w:t>
      </w:r>
      <w:proofErr w:type="gramEnd"/>
      <w:r>
        <w:t xml:space="preserve"> and </w:t>
      </w:r>
      <w:r w:rsidRPr="00853256">
        <w:rPr>
          <w:rStyle w:val="BoldEmpha"/>
        </w:rPr>
        <w:t>ov_ansible_redundant_connection_name:</w:t>
      </w:r>
      <w:r>
        <w:t xml:space="preserve"> The names of the network connections in the server profile template that maps to the network where the Ansible controller node resides. Currently redundant connections are supported so you must specify two connections on the Ansible network/VLAN</w:t>
      </w:r>
    </w:p>
    <w:p w14:paraId="63FC0B5D" w14:textId="13F14051" w:rsidR="00853256" w:rsidRDefault="00853256" w:rsidP="00853256">
      <w:pPr>
        <w:pStyle w:val="BulletLevel1LastBeforeBodycopy"/>
      </w:pPr>
      <w:r w:rsidRPr="00853256">
        <w:rPr>
          <w:rStyle w:val="BoldEmpha"/>
        </w:rPr>
        <w:t>enclosure</w:t>
      </w:r>
      <w:r>
        <w:t xml:space="preserve"> and </w:t>
      </w:r>
      <w:r w:rsidRPr="00853256">
        <w:rPr>
          <w:rStyle w:val="BoldEmpha"/>
        </w:rPr>
        <w:t>bay:</w:t>
      </w:r>
      <w:r>
        <w:t xml:space="preserve"> The target compute module to provision, specified by the name of the Synergy enclosure where the compute module resides and the bay number of the compute module</w:t>
      </w:r>
    </w:p>
    <w:p w14:paraId="28420AC2" w14:textId="77777777" w:rsidR="00853256" w:rsidRDefault="00853256" w:rsidP="00853256">
      <w:pPr>
        <w:pStyle w:val="BodyTextMetricHPELight10pt"/>
      </w:pPr>
      <w:r>
        <w:t>Below is an excerpt of a sample inventory file. The enclosure and bay number is specified for each bare-metal server. Because this particular HPE Synergy environment contains compute modules of different hardware types, each worker node entry also specifies the HPE OneView Server Profile Template to use when deploying the OS.</w:t>
      </w:r>
    </w:p>
    <w:p w14:paraId="69101282" w14:textId="02B7AC36" w:rsidR="00853256" w:rsidRDefault="00853256" w:rsidP="00853256">
      <w:pPr>
        <w:pStyle w:val="BodyTextMetricHPELight10pt"/>
      </w:pPr>
      <w:r>
        <w:t>In this example, both Gen9 and Gen10 compute modules are used and Linux and Windows worker nodes are being deployed.</w:t>
      </w:r>
    </w:p>
    <w:p w14:paraId="28A3073B" w14:textId="241C3B96" w:rsidR="00853256" w:rsidRPr="00853256" w:rsidRDefault="00853256" w:rsidP="00853256">
      <w:pPr>
        <w:pStyle w:val="BodyTextMetricHPELight10pt"/>
        <w:rPr>
          <w:rStyle w:val="CodingLanguage"/>
        </w:rPr>
      </w:pPr>
      <w:r w:rsidRPr="00853256">
        <w:rPr>
          <w:rStyle w:val="CodingLanguage"/>
        </w:rPr>
        <w:t>[bm_wrk_lnx</w:t>
      </w:r>
      <w:proofErr w:type="gramStart"/>
      <w:r w:rsidRPr="00853256">
        <w:rPr>
          <w:rStyle w:val="CodingLanguage"/>
        </w:rPr>
        <w:t>]</w:t>
      </w:r>
      <w:proofErr w:type="gramEnd"/>
      <w:r w:rsidRPr="00853256">
        <w:rPr>
          <w:rStyle w:val="CodingLanguage"/>
        </w:rPr>
        <w:br/>
        <w:t>clh-worker04 ip_addr='10.60.59.25/16' enclosure='Rack1-Mid-CN759000BZ' bay=8 ov_template='RedHat760_fcoe_gen9_4_v1.0.3'</w:t>
      </w:r>
      <w:r w:rsidRPr="00853256">
        <w:rPr>
          <w:rStyle w:val="CodingLanguage"/>
        </w:rPr>
        <w:br/>
        <w:t>clh-worker06 ip_addr='10.60.59.27/16' enclosure='Rack1-Top-CN7515048P' bay=5 ov_template='RedHat760_fcoe_gen9_3_v1.0.3'</w:t>
      </w:r>
      <w:r w:rsidRPr="00853256">
        <w:rPr>
          <w:rStyle w:val="CodingLanguage"/>
        </w:rPr>
        <w:br/>
      </w:r>
      <w:r w:rsidRPr="00853256">
        <w:rPr>
          <w:rStyle w:val="CodingLanguage"/>
        </w:rPr>
        <w:br/>
        <w:t>[bm_wrk_win]</w:t>
      </w:r>
      <w:r w:rsidRPr="00853256">
        <w:rPr>
          <w:rStyle w:val="CodingLanguage"/>
        </w:rPr>
        <w:br/>
        <w:t>clh-worker05 ip_addr='10.60.59.26/16'  enclosure='Rack1-Top-CN7515048P' bay=2 ov_template='Win2016_fcoe_gen10_3_v1.0.3'</w:t>
      </w:r>
    </w:p>
    <w:p w14:paraId="11591B88" w14:textId="4483D473" w:rsidR="00853256" w:rsidRDefault="00845860" w:rsidP="00853256">
      <w:pPr>
        <w:pStyle w:val="BodyTextMetricHPELight10pt"/>
      </w:pPr>
      <w:r w:rsidRPr="00845860">
        <w:t xml:space="preserve">Note the difference in the Linux template names for the separate Server Hardware Types of </w:t>
      </w:r>
      <w:r w:rsidRPr="00845860">
        <w:rPr>
          <w:rStyle w:val="BoldEmpha"/>
        </w:rPr>
        <w:t>Gen 9 4</w:t>
      </w:r>
      <w:r w:rsidRPr="00845860">
        <w:t xml:space="preserve"> and </w:t>
      </w:r>
      <w:r w:rsidRPr="00845860">
        <w:rPr>
          <w:rStyle w:val="BoldEmpha"/>
        </w:rPr>
        <w:t>Gen 9 3</w:t>
      </w:r>
      <w:r w:rsidRPr="00845860">
        <w:t>. This can be seen in the following figure taken from HPE OneView:</w:t>
      </w:r>
    </w:p>
    <w:p w14:paraId="107A0EE8" w14:textId="5BA237C0" w:rsidR="00845860" w:rsidRDefault="00845860" w:rsidP="00845860">
      <w:pPr>
        <w:pStyle w:val="FigureAfterspace"/>
      </w:pPr>
      <w:r>
        <w:rPr>
          <w:noProof/>
        </w:rPr>
        <w:lastRenderedPageBreak/>
        <w:drawing>
          <wp:inline distT="0" distB="0" distL="0" distR="0" wp14:anchorId="3101AC91" wp14:editId="4D405505">
            <wp:extent cx="5486400" cy="3741651"/>
            <wp:effectExtent l="19050" t="19050" r="19050" b="11430"/>
            <wp:docPr id="211" name="Picture 211" descr=" &quot;HPE OneView Server Hardware Ty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quot;HPE OneView Server Hardware Types&quo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94140" cy="3746929"/>
                    </a:xfrm>
                    <a:prstGeom prst="rect">
                      <a:avLst/>
                    </a:prstGeom>
                    <a:noFill/>
                    <a:ln>
                      <a:solidFill>
                        <a:schemeClr val="tx1"/>
                      </a:solidFill>
                    </a:ln>
                  </pic:spPr>
                </pic:pic>
              </a:graphicData>
            </a:graphic>
          </wp:inline>
        </w:drawing>
      </w:r>
    </w:p>
    <w:p w14:paraId="0BDA1413" w14:textId="662F96F9" w:rsidR="00845860" w:rsidRDefault="00845860" w:rsidP="00845860">
      <w:pPr>
        <w:pStyle w:val="MISCFigureCaptionHeader8pt"/>
      </w:pPr>
      <w:r w:rsidRPr="00845860">
        <w:rPr>
          <w:rStyle w:val="MISCFigureCaptionHeaderBold8pt"/>
        </w:rPr>
        <w:t xml:space="preserve">Figure </w:t>
      </w:r>
      <w:r w:rsidRPr="00845860">
        <w:rPr>
          <w:rStyle w:val="MISCFigureCaptionHeaderBold8pt"/>
        </w:rPr>
        <w:fldChar w:fldCharType="begin"/>
      </w:r>
      <w:r w:rsidRPr="00845860">
        <w:rPr>
          <w:rStyle w:val="MISCFigureCaptionHeaderBold8pt"/>
        </w:rPr>
        <w:instrText xml:space="preserve"> SEQ Figure \* ARABIC </w:instrText>
      </w:r>
      <w:r w:rsidRPr="00845860">
        <w:rPr>
          <w:rStyle w:val="MISCFigureCaptionHeaderBold8pt"/>
        </w:rPr>
        <w:fldChar w:fldCharType="separate"/>
      </w:r>
      <w:r w:rsidR="00323A76">
        <w:rPr>
          <w:rStyle w:val="MISCFigureCaptionHeaderBold8pt"/>
          <w:noProof/>
        </w:rPr>
        <w:t>29</w:t>
      </w:r>
      <w:r w:rsidRPr="00845860">
        <w:rPr>
          <w:rStyle w:val="MISCFigureCaptionHeaderBold8pt"/>
        </w:rPr>
        <w:fldChar w:fldCharType="end"/>
      </w:r>
      <w:r w:rsidRPr="00845860">
        <w:rPr>
          <w:rStyle w:val="MISCFigureCaptionHeaderBold8pt"/>
        </w:rPr>
        <w:t>.</w:t>
      </w:r>
      <w:r>
        <w:t xml:space="preserve"> </w:t>
      </w:r>
      <w:r w:rsidRPr="00845860">
        <w:t>HPE OneView Server Hardware Types</w:t>
      </w:r>
    </w:p>
    <w:p w14:paraId="359A8691" w14:textId="305E53AD" w:rsidR="00845860" w:rsidRDefault="00845860" w:rsidP="00853256">
      <w:pPr>
        <w:pStyle w:val="BodyTextMetricHPELight10pt"/>
        <w:rPr>
          <w:rStyle w:val="CodingLanguage"/>
        </w:rPr>
      </w:pPr>
      <w:r>
        <w:t>C</w:t>
      </w:r>
      <w:r w:rsidRPr="00845860">
        <w:t xml:space="preserve">ommon variables for all Windows nodes (VM and bare metal) are specified in the file </w:t>
      </w:r>
      <w:r w:rsidRPr="00845860">
        <w:rPr>
          <w:rStyle w:val="CodingLanguage"/>
        </w:rPr>
        <w:t>group_vars/windows_box.yml</w:t>
      </w:r>
      <w:r w:rsidRPr="00845860">
        <w:t xml:space="preserve">. Windows VM-specific variables are in </w:t>
      </w:r>
      <w:r w:rsidRPr="00845860">
        <w:rPr>
          <w:rStyle w:val="CodingLanguage"/>
        </w:rPr>
        <w:t>group_vars/vm_wrk_win.yml</w:t>
      </w:r>
      <w:r w:rsidRPr="00845860">
        <w:t xml:space="preserve"> while Windows bare metal variables are in </w:t>
      </w:r>
      <w:r w:rsidRPr="00845860">
        <w:rPr>
          <w:rStyle w:val="CodingLanguage"/>
        </w:rPr>
        <w:t>group_vars/bm_wrk_win.yml</w:t>
      </w:r>
    </w:p>
    <w:p w14:paraId="17096606" w14:textId="1021A0DC" w:rsidR="00845860" w:rsidRDefault="00845860" w:rsidP="00845860">
      <w:pPr>
        <w:pStyle w:val="Heading2"/>
      </w:pPr>
      <w:bookmarkStart w:id="286" w:name="_Toc5893862"/>
      <w:r w:rsidRPr="00845860">
        <w:t>OS Deployment Plan Custom Attributes</w:t>
      </w:r>
      <w:bookmarkEnd w:id="286"/>
    </w:p>
    <w:p w14:paraId="7524C6C0" w14:textId="530F684F" w:rsidR="00845860" w:rsidRDefault="00845860" w:rsidP="00845860">
      <w:pPr>
        <w:pStyle w:val="Heading3"/>
      </w:pPr>
      <w:r w:rsidRPr="00845860">
        <w:t>RHEL OS Deployment Plan</w:t>
      </w:r>
    </w:p>
    <w:p w14:paraId="11218761" w14:textId="7288517C" w:rsidR="00845860" w:rsidRDefault="00845860" w:rsidP="00845860">
      <w:pPr>
        <w:pStyle w:val="BodyTextMetricHPELight10pt"/>
      </w:pPr>
      <w:r w:rsidRPr="00845860">
        <w:t xml:space="preserve">Currently, the code responsible for the provisioning of server profiles expects the OS Deployment Plans to expose two and only two custom attributes named 'NIC1' and 'NIC2'. This means the server profiles templates using the OSBP will only see the NIC1 and NIC2 attributes as shown in the figure below, which illustrates the OS Deployment section of the </w:t>
      </w:r>
      <w:r w:rsidRPr="003660E7">
        <w:rPr>
          <w:rStyle w:val="CodingLanguage"/>
        </w:rPr>
        <w:t>RedHat760_fcoe_gen9_4_v1.0.3</w:t>
      </w:r>
      <w:r w:rsidRPr="00845860">
        <w:t xml:space="preserve"> server profile template.</w:t>
      </w:r>
    </w:p>
    <w:p w14:paraId="449842EA" w14:textId="197E6D3D" w:rsidR="003660E7" w:rsidRDefault="003660E7" w:rsidP="003660E7">
      <w:pPr>
        <w:pStyle w:val="FigureAfterspace"/>
      </w:pPr>
      <w:r>
        <w:rPr>
          <w:noProof/>
        </w:rPr>
        <w:lastRenderedPageBreak/>
        <w:drawing>
          <wp:inline distT="0" distB="0" distL="0" distR="0" wp14:anchorId="30FFC4AB" wp14:editId="0369A5BD">
            <wp:extent cx="4284698" cy="3562350"/>
            <wp:effectExtent l="19050" t="19050" r="20955" b="19050"/>
            <wp:docPr id="212" name="Picture 212" descr=" &quot;Server Profile Template - OS Deploy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quot;Server Profile Template - OS Deployment&qu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09778" cy="3583202"/>
                    </a:xfrm>
                    <a:prstGeom prst="rect">
                      <a:avLst/>
                    </a:prstGeom>
                    <a:noFill/>
                    <a:ln>
                      <a:solidFill>
                        <a:schemeClr val="tx1"/>
                      </a:solidFill>
                    </a:ln>
                  </pic:spPr>
                </pic:pic>
              </a:graphicData>
            </a:graphic>
          </wp:inline>
        </w:drawing>
      </w:r>
    </w:p>
    <w:p w14:paraId="0675266A" w14:textId="1CFD2B99"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323A76">
        <w:rPr>
          <w:rStyle w:val="MISCFigureCaptionHeaderBold8pt"/>
          <w:noProof/>
        </w:rPr>
        <w:t>30</w:t>
      </w:r>
      <w:r w:rsidRPr="003660E7">
        <w:rPr>
          <w:rStyle w:val="MISCFigureCaptionHeaderBold8pt"/>
        </w:rPr>
        <w:fldChar w:fldCharType="end"/>
      </w:r>
      <w:r w:rsidRPr="003660E7">
        <w:rPr>
          <w:rStyle w:val="MISCFigureCaptionHeaderBold8pt"/>
        </w:rPr>
        <w:t>.</w:t>
      </w:r>
      <w:r>
        <w:t xml:space="preserve"> </w:t>
      </w:r>
      <w:r w:rsidRPr="003660E7">
        <w:t>Server Profile Template - OS Deployment</w:t>
      </w:r>
    </w:p>
    <w:p w14:paraId="61E56BDF" w14:textId="41DF4CFE" w:rsidR="003660E7" w:rsidRDefault="003660E7" w:rsidP="003660E7">
      <w:pPr>
        <w:pStyle w:val="BodyTextMetricHPELight10pt"/>
      </w:pPr>
      <w:r>
        <w:t xml:space="preserve">The IPV4 configuration should be configured using "User-specified" because the playbooks will assign the IP addresses from the data in the </w:t>
      </w:r>
      <w:r w:rsidRPr="003660E7">
        <w:rPr>
          <w:rStyle w:val="CodingLanguage"/>
        </w:rPr>
        <w:t>hosts</w:t>
      </w:r>
      <w:r>
        <w:t xml:space="preserve"> inventory file. All other attributes are populated automatically.</w:t>
      </w:r>
    </w:p>
    <w:p w14:paraId="6CF49FB1" w14:textId="77777777" w:rsidR="003660E7" w:rsidRDefault="003660E7" w:rsidP="003660E7">
      <w:pPr>
        <w:pStyle w:val="BodyTextMetricHPELight10pt"/>
      </w:pPr>
      <w:r>
        <w:t>It is possible to specify additional custom attributes in the OS Deployment Plan and the underlying OS Build Plan but these attributes should be hard-coded to the desired values and should not be made visible on deployment.</w:t>
      </w:r>
    </w:p>
    <w:p w14:paraId="204BDF01" w14:textId="18671E91" w:rsidR="003660E7" w:rsidRPr="00845860" w:rsidRDefault="003660E7" w:rsidP="003660E7">
      <w:pPr>
        <w:pStyle w:val="BodyTextMetricHPELight10pt"/>
      </w:pPr>
      <w:r>
        <w:t>For example, the Red Hat OS Deployment Plan includes four custom attributes used by the underlying OS Build Plan that are not exposed by the OS Deployment Plan.</w:t>
      </w:r>
    </w:p>
    <w:p w14:paraId="114E7567" w14:textId="77777777" w:rsidR="003660E7" w:rsidRDefault="003660E7" w:rsidP="003660E7">
      <w:pPr>
        <w:pStyle w:val="BulletLevel1"/>
      </w:pPr>
      <w:r w:rsidRPr="003660E7">
        <w:rPr>
          <w:rStyle w:val="BoldEmpha"/>
        </w:rPr>
        <w:t>NewRootPassword:</w:t>
      </w:r>
      <w:r>
        <w:t xml:space="preserve"> This attribute is used to configure the password for the root account.</w:t>
      </w:r>
    </w:p>
    <w:p w14:paraId="15A4D534" w14:textId="77777777" w:rsidR="003660E7" w:rsidRDefault="003660E7" w:rsidP="003660E7">
      <w:pPr>
        <w:pStyle w:val="BulletLevel1"/>
      </w:pPr>
      <w:r w:rsidRPr="003660E7">
        <w:rPr>
          <w:rStyle w:val="BoldEmpha"/>
        </w:rPr>
        <w:t>NewUser</w:t>
      </w:r>
      <w:r>
        <w:t xml:space="preserve"> and </w:t>
      </w:r>
      <w:r w:rsidRPr="003660E7">
        <w:rPr>
          <w:rStyle w:val="BoldEmpha"/>
        </w:rPr>
        <w:t>NewUserPassword:</w:t>
      </w:r>
      <w:r>
        <w:t xml:space="preserve"> These two custom attributes are used to configure an additional user.</w:t>
      </w:r>
    </w:p>
    <w:p w14:paraId="04292991" w14:textId="6F93E0CA" w:rsidR="00845860" w:rsidRDefault="003660E7" w:rsidP="003660E7">
      <w:pPr>
        <w:pStyle w:val="BulletLevel1"/>
      </w:pPr>
      <w:proofErr w:type="gramStart"/>
      <w:r w:rsidRPr="003660E7">
        <w:rPr>
          <w:rStyle w:val="BoldEmpha"/>
        </w:rPr>
        <w:t>ssh</w:t>
      </w:r>
      <w:proofErr w:type="gramEnd"/>
      <w:r w:rsidRPr="003660E7">
        <w:rPr>
          <w:rStyle w:val="BoldEmpha"/>
        </w:rPr>
        <w:t>:</w:t>
      </w:r>
      <w:r>
        <w:t xml:space="preserve"> The underlying OS Build Plan specifies that SSH is enabled since this is required for Ansible to work.</w:t>
      </w:r>
    </w:p>
    <w:p w14:paraId="49332FAD" w14:textId="504CA34E" w:rsidR="003660E7" w:rsidRDefault="003660E7" w:rsidP="003660E7">
      <w:pPr>
        <w:pStyle w:val="BodyTextMetricHPELight10pt"/>
      </w:pPr>
      <w:r w:rsidRPr="003660E7">
        <w:t>Again, these non-visible custom attributes are all hard-coded to specific values in the OS Build Plan, which effectively means any compute module deployed using this OS Deployment Plan will have these custom attributes set to these hard-coded values.</w:t>
      </w:r>
    </w:p>
    <w:p w14:paraId="2721CB84" w14:textId="2600852E" w:rsidR="003660E7" w:rsidRDefault="003660E7" w:rsidP="003660E7">
      <w:pPr>
        <w:pStyle w:val="FigureAfterspace"/>
      </w:pPr>
      <w:r>
        <w:rPr>
          <w:noProof/>
        </w:rPr>
        <w:lastRenderedPageBreak/>
        <w:drawing>
          <wp:inline distT="0" distB="0" distL="0" distR="0" wp14:anchorId="503DC890" wp14:editId="6D3C8DA7">
            <wp:extent cx="5086350" cy="4339793"/>
            <wp:effectExtent l="19050" t="19050" r="19050" b="22860"/>
            <wp:docPr id="213" name="Picture 213" descr=" &quot;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quot;Deployment Plan attributes&qu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3412" cy="4345818"/>
                    </a:xfrm>
                    <a:prstGeom prst="rect">
                      <a:avLst/>
                    </a:prstGeom>
                    <a:noFill/>
                    <a:ln>
                      <a:solidFill>
                        <a:schemeClr val="tx1"/>
                      </a:solidFill>
                    </a:ln>
                  </pic:spPr>
                </pic:pic>
              </a:graphicData>
            </a:graphic>
          </wp:inline>
        </w:drawing>
      </w:r>
    </w:p>
    <w:p w14:paraId="73DC954A" w14:textId="3B730360"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323A76">
        <w:rPr>
          <w:rStyle w:val="MISCFigureCaptionHeaderBold8pt"/>
          <w:noProof/>
        </w:rPr>
        <w:t>31</w:t>
      </w:r>
      <w:r w:rsidRPr="003660E7">
        <w:rPr>
          <w:rStyle w:val="MISCFigureCaptionHeaderBold8pt"/>
        </w:rPr>
        <w:fldChar w:fldCharType="end"/>
      </w:r>
      <w:r w:rsidRPr="003660E7">
        <w:rPr>
          <w:rStyle w:val="MISCFigureCaptionHeaderBold8pt"/>
        </w:rPr>
        <w:t>.</w:t>
      </w:r>
      <w:r>
        <w:t xml:space="preserve"> </w:t>
      </w:r>
      <w:r w:rsidRPr="003660E7">
        <w:t>Deployment Plan attributes</w:t>
      </w:r>
    </w:p>
    <w:p w14:paraId="1EE4ABE7" w14:textId="4D766143" w:rsidR="003660E7" w:rsidRDefault="003660E7" w:rsidP="003660E7">
      <w:pPr>
        <w:pStyle w:val="Heading3"/>
      </w:pPr>
      <w:r w:rsidRPr="003660E7">
        <w:t>Windows 2016 OS Deployment Plan</w:t>
      </w:r>
    </w:p>
    <w:p w14:paraId="517E38EE" w14:textId="473A6B05" w:rsidR="003660E7" w:rsidRDefault="003660E7" w:rsidP="003660E7">
      <w:pPr>
        <w:pStyle w:val="BodyTextMetricHPELight10pt"/>
      </w:pPr>
      <w:r w:rsidRPr="003660E7">
        <w:t>The following figure shows the Windows 2016 OS Deployment Plan shipping with this solution where only the NIC1 and NIC2 attributes are exposed but additional custom attributes are present and used to configure the Windows OS during deployment. Among other things, the password for the administrative user, the desired Power Plan, Remote Desktop settings, and the Windows Product Key are specified using custom attributes.</w:t>
      </w:r>
    </w:p>
    <w:p w14:paraId="27288B8A" w14:textId="1D768877" w:rsidR="003660E7" w:rsidRDefault="003660E7" w:rsidP="003660E7">
      <w:pPr>
        <w:pStyle w:val="FigureAfterspace"/>
      </w:pPr>
      <w:r>
        <w:rPr>
          <w:noProof/>
        </w:rPr>
        <w:lastRenderedPageBreak/>
        <w:drawing>
          <wp:inline distT="0" distB="0" distL="0" distR="0" wp14:anchorId="7A269B21" wp14:editId="30A2190B">
            <wp:extent cx="5695950" cy="3719426"/>
            <wp:effectExtent l="19050" t="19050" r="19050" b="14605"/>
            <wp:docPr id="214" name="Picture 214" descr=" &quot;Windows 2016 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quot;Windows 2016 Deployment Plan attributes&qu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97060" cy="3720151"/>
                    </a:xfrm>
                    <a:prstGeom prst="rect">
                      <a:avLst/>
                    </a:prstGeom>
                    <a:noFill/>
                    <a:ln>
                      <a:solidFill>
                        <a:schemeClr val="tx1"/>
                      </a:solidFill>
                    </a:ln>
                  </pic:spPr>
                </pic:pic>
              </a:graphicData>
            </a:graphic>
          </wp:inline>
        </w:drawing>
      </w:r>
    </w:p>
    <w:p w14:paraId="45A36CA6" w14:textId="0DE126CC"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323A76">
        <w:rPr>
          <w:rStyle w:val="MISCFigureCaptionHeaderBold8pt"/>
          <w:noProof/>
        </w:rPr>
        <w:t>32</w:t>
      </w:r>
      <w:r w:rsidRPr="003660E7">
        <w:rPr>
          <w:rStyle w:val="MISCFigureCaptionHeaderBold8pt"/>
        </w:rPr>
        <w:fldChar w:fldCharType="end"/>
      </w:r>
      <w:r w:rsidRPr="003660E7">
        <w:rPr>
          <w:rStyle w:val="MISCFigureCaptionHeaderBold8pt"/>
        </w:rPr>
        <w:t>.</w:t>
      </w:r>
      <w:r>
        <w:t xml:space="preserve"> </w:t>
      </w:r>
      <w:r w:rsidRPr="003660E7">
        <w:t>Windows 2016 Deployment Plan attributes</w:t>
      </w:r>
    </w:p>
    <w:p w14:paraId="298BEAD5" w14:textId="5F9C28E7" w:rsidR="003660E7" w:rsidRDefault="003660E7" w:rsidP="003660E7">
      <w:pPr>
        <w:pStyle w:val="Heading3"/>
      </w:pPr>
      <w:r w:rsidRPr="003660E7">
        <w:t>Windows Proxy Server Configuration</w:t>
      </w:r>
    </w:p>
    <w:p w14:paraId="04DA19FC" w14:textId="2FA62969" w:rsidR="003660E7" w:rsidRDefault="003660E7" w:rsidP="003660E7">
      <w:pPr>
        <w:pStyle w:val="BodyTextMetricHPELight10pt"/>
      </w:pPr>
      <w:r w:rsidRPr="003660E7">
        <w:t>This Deployment Plan includes the ability to configure a Proxy server if needed. There are four custom attributes related to proxy server configuration:</w:t>
      </w:r>
    </w:p>
    <w:p w14:paraId="148F7A9D" w14:textId="2BFE85AE" w:rsidR="003660E7" w:rsidRDefault="00997C86" w:rsidP="00997C86">
      <w:pPr>
        <w:pStyle w:val="MISCTableCaptionHeader8pt"/>
      </w:pPr>
      <w:r w:rsidRPr="00997C86">
        <w:rPr>
          <w:rStyle w:val="MISCTableCaptionHeaderBold8pt"/>
        </w:rPr>
        <w:t xml:space="preserve">Table </w:t>
      </w:r>
      <w:r w:rsidRPr="00997C86">
        <w:rPr>
          <w:rStyle w:val="MISCTableCaptionHeaderBold8pt"/>
        </w:rPr>
        <w:fldChar w:fldCharType="begin"/>
      </w:r>
      <w:r w:rsidRPr="00997C86">
        <w:rPr>
          <w:rStyle w:val="MISCTableCaptionHeaderBold8pt"/>
        </w:rPr>
        <w:instrText xml:space="preserve"> SEQ Table \* ARABIC </w:instrText>
      </w:r>
      <w:r w:rsidRPr="00997C86">
        <w:rPr>
          <w:rStyle w:val="MISCTableCaptionHeaderBold8pt"/>
        </w:rPr>
        <w:fldChar w:fldCharType="separate"/>
      </w:r>
      <w:r w:rsidR="00323A76">
        <w:rPr>
          <w:rStyle w:val="MISCTableCaptionHeaderBold8pt"/>
          <w:noProof/>
        </w:rPr>
        <w:t>22</w:t>
      </w:r>
      <w:r w:rsidRPr="00997C86">
        <w:rPr>
          <w:rStyle w:val="MISCTableCaptionHeaderBold8pt"/>
        </w:rPr>
        <w:fldChar w:fldCharType="end"/>
      </w:r>
      <w:r w:rsidRPr="00997C86">
        <w:rPr>
          <w:rStyle w:val="MISCTableCaptionHeaderBold8pt"/>
        </w:rPr>
        <w:t>.</w:t>
      </w:r>
      <w:r>
        <w:t xml:space="preserve"> Custom attributes for proxy configuration</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5580"/>
        <w:gridCol w:w="1080"/>
      </w:tblGrid>
      <w:tr w:rsidR="00997C86" w14:paraId="2B8DEDCA" w14:textId="77777777" w:rsidTr="00997C86">
        <w:trPr>
          <w:cantSplit/>
        </w:trPr>
        <w:tc>
          <w:tcPr>
            <w:tcW w:w="2070" w:type="dxa"/>
            <w:tcBorders>
              <w:top w:val="nil"/>
              <w:bottom w:val="single" w:sz="36" w:space="0" w:color="00B388"/>
            </w:tcBorders>
          </w:tcPr>
          <w:p w14:paraId="7FF9A4F8" w14:textId="2B5A83F5" w:rsidR="00997C86" w:rsidRDefault="00997C86" w:rsidP="00E54F3A">
            <w:pPr>
              <w:pStyle w:val="TableSubhead8pt"/>
            </w:pPr>
            <w:r w:rsidRPr="00997C86">
              <w:t>Custom attribute name</w:t>
            </w:r>
          </w:p>
        </w:tc>
        <w:tc>
          <w:tcPr>
            <w:tcW w:w="5580" w:type="dxa"/>
            <w:tcBorders>
              <w:top w:val="nil"/>
              <w:bottom w:val="single" w:sz="36" w:space="0" w:color="00B388"/>
            </w:tcBorders>
          </w:tcPr>
          <w:p w14:paraId="273AB681" w14:textId="2EF68D74" w:rsidR="00997C86" w:rsidRDefault="00997C86" w:rsidP="00E54F3A">
            <w:pPr>
              <w:pStyle w:val="TableSubhead8pt"/>
            </w:pPr>
            <w:r w:rsidRPr="00997C86">
              <w:t>Purpose</w:t>
            </w:r>
          </w:p>
        </w:tc>
        <w:tc>
          <w:tcPr>
            <w:tcW w:w="1080" w:type="dxa"/>
            <w:tcBorders>
              <w:top w:val="nil"/>
              <w:bottom w:val="single" w:sz="36" w:space="0" w:color="00B388"/>
            </w:tcBorders>
          </w:tcPr>
          <w:p w14:paraId="127848CF" w14:textId="7055C97B" w:rsidR="00997C86" w:rsidRDefault="00997C86" w:rsidP="00E54F3A">
            <w:pPr>
              <w:pStyle w:val="TableSubhead8pt"/>
            </w:pPr>
            <w:r w:rsidRPr="00997C86">
              <w:t>Default value</w:t>
            </w:r>
          </w:p>
        </w:tc>
      </w:tr>
      <w:tr w:rsidR="00997C86" w14:paraId="70A19082" w14:textId="77777777" w:rsidTr="00997C86">
        <w:trPr>
          <w:cantSplit/>
        </w:trPr>
        <w:tc>
          <w:tcPr>
            <w:tcW w:w="2070" w:type="dxa"/>
          </w:tcPr>
          <w:p w14:paraId="7EE827E2" w14:textId="2077F2FB" w:rsidR="00997C86" w:rsidRDefault="00997C86" w:rsidP="00E54F3A">
            <w:pPr>
              <w:pStyle w:val="TableBody8pt"/>
            </w:pPr>
            <w:r w:rsidRPr="00997C86">
              <w:t>EnableProxy</w:t>
            </w:r>
          </w:p>
        </w:tc>
        <w:tc>
          <w:tcPr>
            <w:tcW w:w="5580" w:type="dxa"/>
          </w:tcPr>
          <w:p w14:paraId="2B4F1093" w14:textId="37BDD422" w:rsidR="00997C86" w:rsidRDefault="00997C86" w:rsidP="00997C86">
            <w:pPr>
              <w:pStyle w:val="TableBody8pt"/>
            </w:pPr>
            <w:r w:rsidRPr="00997C86">
              <w:t>Controls whether the remaining proxy-related custom attributes are applied to the server during OS deployment</w:t>
            </w:r>
          </w:p>
        </w:tc>
        <w:tc>
          <w:tcPr>
            <w:tcW w:w="1080" w:type="dxa"/>
          </w:tcPr>
          <w:p w14:paraId="133B9A77" w14:textId="442FECC9" w:rsidR="00997C86" w:rsidRDefault="00997C86" w:rsidP="00997C86">
            <w:pPr>
              <w:pStyle w:val="TableBody8pt"/>
            </w:pPr>
            <w:r>
              <w:t>false</w:t>
            </w:r>
          </w:p>
        </w:tc>
      </w:tr>
      <w:tr w:rsidR="00997C86" w14:paraId="2CC39547" w14:textId="77777777" w:rsidTr="00997C86">
        <w:trPr>
          <w:cantSplit/>
        </w:trPr>
        <w:tc>
          <w:tcPr>
            <w:tcW w:w="2070" w:type="dxa"/>
          </w:tcPr>
          <w:p w14:paraId="0131BDCC" w14:textId="759CCDF8" w:rsidR="00997C86" w:rsidRDefault="00997C86" w:rsidP="00E54F3A">
            <w:pPr>
              <w:pStyle w:val="TableBody8pt"/>
            </w:pPr>
            <w:r w:rsidRPr="00997C86">
              <w:t>ProxyServerAddress</w:t>
            </w:r>
          </w:p>
        </w:tc>
        <w:tc>
          <w:tcPr>
            <w:tcW w:w="5580" w:type="dxa"/>
          </w:tcPr>
          <w:p w14:paraId="6C4AE43E" w14:textId="235683E1" w:rsidR="00997C86" w:rsidRDefault="00997C86" w:rsidP="00E54F3A">
            <w:pPr>
              <w:pStyle w:val="TableBody8pt"/>
            </w:pPr>
            <w:r w:rsidRPr="00997C86">
              <w:t>The hostname or IP address of the proxy server</w:t>
            </w:r>
          </w:p>
        </w:tc>
        <w:tc>
          <w:tcPr>
            <w:tcW w:w="1080" w:type="dxa"/>
          </w:tcPr>
          <w:p w14:paraId="10231404" w14:textId="67648DC1" w:rsidR="00997C86" w:rsidRDefault="00997C86" w:rsidP="00E54F3A">
            <w:pPr>
              <w:pStyle w:val="TableBody8pt"/>
            </w:pPr>
            <w:r w:rsidRPr="00997C86">
              <w:t>none</w:t>
            </w:r>
          </w:p>
        </w:tc>
      </w:tr>
      <w:tr w:rsidR="00997C86" w14:paraId="407E2E68" w14:textId="77777777" w:rsidTr="00997C86">
        <w:trPr>
          <w:cantSplit/>
        </w:trPr>
        <w:tc>
          <w:tcPr>
            <w:tcW w:w="2070" w:type="dxa"/>
          </w:tcPr>
          <w:p w14:paraId="664284A1" w14:textId="7551789F" w:rsidR="00997C86" w:rsidRDefault="00997C86" w:rsidP="00E54F3A">
            <w:pPr>
              <w:pStyle w:val="TableBody8pt"/>
            </w:pPr>
            <w:r w:rsidRPr="00997C86">
              <w:t>ProxyServerPort</w:t>
            </w:r>
          </w:p>
        </w:tc>
        <w:tc>
          <w:tcPr>
            <w:tcW w:w="5580" w:type="dxa"/>
          </w:tcPr>
          <w:p w14:paraId="20E70B67" w14:textId="36AAA960" w:rsidR="00997C86" w:rsidRDefault="00997C86" w:rsidP="00E54F3A">
            <w:pPr>
              <w:pStyle w:val="TableBody8pt"/>
            </w:pPr>
            <w:r w:rsidRPr="00997C86">
              <w:t>The numeric port number used by the proxy server</w:t>
            </w:r>
          </w:p>
        </w:tc>
        <w:tc>
          <w:tcPr>
            <w:tcW w:w="1080" w:type="dxa"/>
          </w:tcPr>
          <w:p w14:paraId="5AAD2C02" w14:textId="01AF24E4" w:rsidR="00997C86" w:rsidRDefault="00997C86" w:rsidP="00E54F3A">
            <w:pPr>
              <w:pStyle w:val="TableBody8pt"/>
            </w:pPr>
            <w:r w:rsidRPr="00997C86">
              <w:t>none</w:t>
            </w:r>
          </w:p>
        </w:tc>
      </w:tr>
      <w:tr w:rsidR="00997C86" w14:paraId="511BCA61" w14:textId="77777777" w:rsidTr="00997C86">
        <w:trPr>
          <w:cantSplit/>
        </w:trPr>
        <w:tc>
          <w:tcPr>
            <w:tcW w:w="2070" w:type="dxa"/>
          </w:tcPr>
          <w:p w14:paraId="43C711EA" w14:textId="35092DA1" w:rsidR="00997C86" w:rsidRDefault="00997C86" w:rsidP="00E54F3A">
            <w:pPr>
              <w:pStyle w:val="TableBody8pt"/>
            </w:pPr>
            <w:r w:rsidRPr="00997C86">
              <w:t>ProxyServerSkipForAddresses</w:t>
            </w:r>
          </w:p>
        </w:tc>
        <w:tc>
          <w:tcPr>
            <w:tcW w:w="5580" w:type="dxa"/>
          </w:tcPr>
          <w:p w14:paraId="47071872" w14:textId="1CCD00A0" w:rsidR="00997C86" w:rsidRDefault="00997C86" w:rsidP="00E54F3A">
            <w:pPr>
              <w:pStyle w:val="TableBody8pt"/>
            </w:pPr>
            <w:r w:rsidRPr="00997C86">
              <w:t>Hostnames or IP addresses that are excluded from the proxy server</w:t>
            </w:r>
          </w:p>
        </w:tc>
        <w:tc>
          <w:tcPr>
            <w:tcW w:w="1080" w:type="dxa"/>
          </w:tcPr>
          <w:p w14:paraId="7641B077" w14:textId="1E0060F4" w:rsidR="00997C86" w:rsidRDefault="00997C86" w:rsidP="00E54F3A">
            <w:pPr>
              <w:pStyle w:val="TableBody8pt"/>
            </w:pPr>
            <w:r w:rsidRPr="00997C86">
              <w:t>none</w:t>
            </w:r>
          </w:p>
        </w:tc>
      </w:tr>
    </w:tbl>
    <w:p w14:paraId="2A578373" w14:textId="77777777" w:rsidR="00997C86" w:rsidRDefault="00997C86" w:rsidP="003660E7">
      <w:pPr>
        <w:pStyle w:val="BodyTextMetricHPELight10pt"/>
      </w:pPr>
    </w:p>
    <w:p w14:paraId="4E8A3A1E" w14:textId="4704FD4A" w:rsidR="00997C86" w:rsidRDefault="00997C86" w:rsidP="00997C86">
      <w:pPr>
        <w:pStyle w:val="BodyTextMetricHPELight10pt"/>
      </w:pPr>
      <w:r>
        <w:t xml:space="preserve">By default the EnableProxy custom attribute is set to "false" which causes the other three proxy-related custom attributes to be ignored. However, all of these custom attributes require a string value be configured (i.e. they cannot be left blank), which is why the remaining proxy attributes are set to "none". In environments where a proxy server is required to reach the internet, the </w:t>
      </w:r>
      <w:r w:rsidRPr="00997C86">
        <w:rPr>
          <w:rStyle w:val="CodingLanguage"/>
        </w:rPr>
        <w:t>EnableProxy</w:t>
      </w:r>
      <w:r>
        <w:t xml:space="preserve"> attribute must be set to "true" and the </w:t>
      </w:r>
      <w:r w:rsidRPr="00997C86">
        <w:rPr>
          <w:rStyle w:val="CodingLanguage"/>
        </w:rPr>
        <w:t>ProxyServerAddress</w:t>
      </w:r>
      <w:r>
        <w:t xml:space="preserve">, </w:t>
      </w:r>
      <w:r w:rsidRPr="00997C86">
        <w:rPr>
          <w:rStyle w:val="CodingLanguage"/>
        </w:rPr>
        <w:t>ProxyServerPort</w:t>
      </w:r>
      <w:r>
        <w:t xml:space="preserve">, and </w:t>
      </w:r>
      <w:r w:rsidRPr="00997C86">
        <w:rPr>
          <w:rStyle w:val="CodingLanguage"/>
        </w:rPr>
        <w:t>ProxyServerSkipForAddresses</w:t>
      </w:r>
      <w:r>
        <w:t xml:space="preserve"> attributes should be configured with their appropriate values.</w:t>
      </w:r>
    </w:p>
    <w:p w14:paraId="7A5A9456" w14:textId="4B79FA0C" w:rsidR="00997C86" w:rsidRPr="003660E7" w:rsidRDefault="00997C86" w:rsidP="00997C86">
      <w:pPr>
        <w:pStyle w:val="BodyTextMetricHPELight10pt"/>
      </w:pPr>
      <w:r>
        <w:t xml:space="preserve">For more information about custom attributes and the type of attributes available, see the </w:t>
      </w:r>
      <w:hyperlink r:id="rId82" w:history="1">
        <w:r w:rsidRPr="00997C86">
          <w:rPr>
            <w:rStyle w:val="Hyperlink"/>
          </w:rPr>
          <w:t>HPE Synergy Image Streamer 4.1 User's Guide</w:t>
        </w:r>
      </w:hyperlink>
      <w:r>
        <w:t>.</w:t>
      </w:r>
    </w:p>
    <w:p w14:paraId="77BCAEA3" w14:textId="439DA55A" w:rsidR="003660E7" w:rsidRDefault="00997C86" w:rsidP="00997C86">
      <w:pPr>
        <w:pStyle w:val="Heading2"/>
      </w:pPr>
      <w:bookmarkStart w:id="287" w:name="_Toc5893863"/>
      <w:r w:rsidRPr="00997C86">
        <w:lastRenderedPageBreak/>
        <w:t>RHEL Golden Images</w:t>
      </w:r>
      <w:bookmarkEnd w:id="287"/>
    </w:p>
    <w:p w14:paraId="11DD393A" w14:textId="03F4B57D" w:rsidR="00997C86" w:rsidRDefault="00997C86" w:rsidP="00997C86">
      <w:pPr>
        <w:pStyle w:val="Heading3"/>
      </w:pPr>
      <w:r w:rsidRPr="00997C86">
        <w:t>OS installation and configuration with HPE Synergy Image Streamer</w:t>
      </w:r>
    </w:p>
    <w:p w14:paraId="5DE34191" w14:textId="0D033178" w:rsidR="00997C86" w:rsidRDefault="00997C86" w:rsidP="00997C86">
      <w:pPr>
        <w:pStyle w:val="BodyTextMetricHPELight10pt"/>
      </w:pPr>
      <w:r w:rsidRPr="00997C86">
        <w:t>The bare metal RHEL worker nodes will be deployed and customized using HPE Synergy Image Streamer. This section outlines the steps required to install the host. At a high level, these steps can be described as:</w:t>
      </w:r>
    </w:p>
    <w:p w14:paraId="705C2937" w14:textId="77777777" w:rsidR="00997C86" w:rsidRDefault="00997C86" w:rsidP="000001BE">
      <w:pPr>
        <w:pStyle w:val="NumberedList-Level1"/>
        <w:numPr>
          <w:ilvl w:val="0"/>
          <w:numId w:val="34"/>
        </w:numPr>
      </w:pPr>
      <w:r>
        <w:t>Download the artifacts for HPE Image Streamer from the HPE GitHub site.</w:t>
      </w:r>
    </w:p>
    <w:p w14:paraId="173CE712" w14:textId="77777777" w:rsidR="00997C86" w:rsidRDefault="00997C86" w:rsidP="000001BE">
      <w:pPr>
        <w:pStyle w:val="NumberedList-Level1"/>
        <w:numPr>
          <w:ilvl w:val="0"/>
          <w:numId w:val="34"/>
        </w:numPr>
      </w:pPr>
      <w:r>
        <w:t>Add the artifact bundles to HPE Image Streamer.</w:t>
      </w:r>
    </w:p>
    <w:p w14:paraId="74D4C6BC" w14:textId="77777777" w:rsidR="00997C86" w:rsidRDefault="00997C86" w:rsidP="000001BE">
      <w:pPr>
        <w:pStyle w:val="NumberedList-Level1"/>
        <w:numPr>
          <w:ilvl w:val="0"/>
          <w:numId w:val="34"/>
        </w:numPr>
      </w:pPr>
      <w:r>
        <w:t>Prepare a compute module for the installation of the Operating System.</w:t>
      </w:r>
    </w:p>
    <w:p w14:paraId="08EADDF6" w14:textId="77777777" w:rsidR="00997C86" w:rsidRDefault="00997C86" w:rsidP="000001BE">
      <w:pPr>
        <w:pStyle w:val="NumberedList-Level1"/>
        <w:numPr>
          <w:ilvl w:val="0"/>
          <w:numId w:val="34"/>
        </w:numPr>
      </w:pPr>
      <w:r>
        <w:t>Create a Server Profile.</w:t>
      </w:r>
    </w:p>
    <w:p w14:paraId="1598040C" w14:textId="77777777" w:rsidR="00997C86" w:rsidRDefault="00997C86" w:rsidP="000001BE">
      <w:pPr>
        <w:pStyle w:val="NumberedList-Level1"/>
        <w:numPr>
          <w:ilvl w:val="0"/>
          <w:numId w:val="34"/>
        </w:numPr>
      </w:pPr>
      <w:r>
        <w:t>Install and customize the Operating System.</w:t>
      </w:r>
    </w:p>
    <w:p w14:paraId="4F69DF59" w14:textId="77777777" w:rsidR="00997C86" w:rsidRDefault="00997C86" w:rsidP="000001BE">
      <w:pPr>
        <w:pStyle w:val="NumberedList-Level1"/>
        <w:numPr>
          <w:ilvl w:val="0"/>
          <w:numId w:val="34"/>
        </w:numPr>
      </w:pPr>
      <w:r>
        <w:t>Capture a Golden Image from the compute module.</w:t>
      </w:r>
    </w:p>
    <w:p w14:paraId="7321709A" w14:textId="2BAA375E" w:rsidR="00997C86" w:rsidRDefault="00997C86" w:rsidP="00997C86">
      <w:pPr>
        <w:pStyle w:val="NumberedList-Level1LastBeforeBodycopy"/>
      </w:pPr>
      <w:r>
        <w:t>Deploy the hosts.</w:t>
      </w:r>
    </w:p>
    <w:p w14:paraId="4E8D7207" w14:textId="71E057C6" w:rsidR="00997C86" w:rsidRDefault="00997C86" w:rsidP="00997C86">
      <w:pPr>
        <w:pStyle w:val="Heading3"/>
      </w:pPr>
      <w:r w:rsidRPr="00997C86">
        <w:t>Download the artifacts for HPE Synergy Image Streamer</w:t>
      </w:r>
    </w:p>
    <w:p w14:paraId="5EC3FF7A" w14:textId="20F1F918" w:rsidR="00997C86" w:rsidRDefault="00997C86" w:rsidP="00997C86">
      <w:pPr>
        <w:pStyle w:val="BodyTextMetricHPELight10pt"/>
      </w:pPr>
      <w:r>
        <w:t xml:space="preserve">Red Hat Enterprise Linux bundles for HPE Image Streamer may be downloaded from </w:t>
      </w:r>
      <w:hyperlink r:id="rId83" w:history="1">
        <w:r w:rsidRPr="00997C86">
          <w:rPr>
            <w:rStyle w:val="Hyperlink"/>
          </w:rPr>
          <w:t>https://github.com/HewlettPackard/image-streamerrhel/tree/V4.1/artifact-bundles/</w:t>
        </w:r>
      </w:hyperlink>
      <w:r>
        <w:t>.</w:t>
      </w:r>
    </w:p>
    <w:p w14:paraId="46942BC9" w14:textId="3C13ECD8" w:rsidR="00997C86" w:rsidRPr="00997C86" w:rsidRDefault="00997C86" w:rsidP="00997C86">
      <w:pPr>
        <w:pStyle w:val="BodyTextMetricHPELight10pt"/>
      </w:pPr>
      <w:r>
        <w:t xml:space="preserve">Sample foundation artifact bundles should be downloaded from </w:t>
      </w:r>
      <w:hyperlink r:id="rId84" w:history="1">
        <w:r w:rsidRPr="00997C86">
          <w:rPr>
            <w:rStyle w:val="Hyperlink"/>
          </w:rPr>
          <w:t>https://github.com/HewlettPackard/imagestreamer-tools/tree/v4.0/foundation/artifact-bundles</w:t>
        </w:r>
      </w:hyperlink>
      <w:r>
        <w:t>.</w:t>
      </w:r>
    </w:p>
    <w:p w14:paraId="6EE91D24" w14:textId="7EC2BF1C" w:rsidR="00997C86" w:rsidRDefault="00997C86" w:rsidP="00997C86">
      <w:pPr>
        <w:pStyle w:val="Heading3"/>
      </w:pPr>
      <w:r w:rsidRPr="00997C86">
        <w:t>Add the artifact bundles to HPE Image Streamer</w:t>
      </w:r>
    </w:p>
    <w:p w14:paraId="5422EF39" w14:textId="5022374F" w:rsidR="00EA0E1E" w:rsidRPr="00EA0E1E" w:rsidRDefault="00EA0E1E" w:rsidP="00EA0E1E">
      <w:pPr>
        <w:pStyle w:val="BodyTextMetricHPELight10pt"/>
      </w:pPr>
      <w:r>
        <w:t>The following steps show how to add the artifact bundles to Image Streamer:</w:t>
      </w:r>
    </w:p>
    <w:p w14:paraId="412497DE" w14:textId="77777777" w:rsidR="00997C86" w:rsidRDefault="00997C86" w:rsidP="000001BE">
      <w:pPr>
        <w:pStyle w:val="NumberedList-Level1"/>
        <w:numPr>
          <w:ilvl w:val="0"/>
          <w:numId w:val="35"/>
        </w:numPr>
      </w:pPr>
      <w:r>
        <w:t>From within the HPE Image Streamer interface navigate to the Artifact Bundles page.</w:t>
      </w:r>
    </w:p>
    <w:p w14:paraId="33E2FDFC" w14:textId="77777777" w:rsidR="00997C86" w:rsidRDefault="00997C86" w:rsidP="00997C86">
      <w:pPr>
        <w:pStyle w:val="NumberedList-Level1"/>
      </w:pPr>
      <w:r>
        <w:t xml:space="preserve">From the Actions menu, </w:t>
      </w:r>
      <w:proofErr w:type="gramStart"/>
      <w:r>
        <w:t>Add</w:t>
      </w:r>
      <w:proofErr w:type="gramEnd"/>
      <w:r>
        <w:t xml:space="preserve"> the downloaded RHEL artifact bundle. If not already present, add the sample foundation bundle.</w:t>
      </w:r>
    </w:p>
    <w:p w14:paraId="102A936E" w14:textId="26367A53" w:rsidR="00997C86" w:rsidRPr="00997C86" w:rsidRDefault="00997C86" w:rsidP="00EA0E1E">
      <w:pPr>
        <w:pStyle w:val="NumberedList-Level1LastBeforeBodycopy"/>
      </w:pPr>
      <w:r>
        <w:t>From the Actions menu, select Extract to extract the artifacts from each downloaded bundle.</w:t>
      </w:r>
    </w:p>
    <w:p w14:paraId="6371EE77" w14:textId="5705A9C4" w:rsidR="00997C86" w:rsidRDefault="00EA0E1E" w:rsidP="00EA0E1E">
      <w:pPr>
        <w:pStyle w:val="Heading3"/>
      </w:pPr>
      <w:r w:rsidRPr="00EA0E1E">
        <w:t>Prepare the compute module for the installation of the Operating System</w:t>
      </w:r>
    </w:p>
    <w:p w14:paraId="77E28388" w14:textId="77777777" w:rsidR="00EA0E1E" w:rsidRDefault="00EA0E1E" w:rsidP="000001BE">
      <w:pPr>
        <w:pStyle w:val="NumberedList-Level1"/>
        <w:numPr>
          <w:ilvl w:val="0"/>
          <w:numId w:val="36"/>
        </w:numPr>
      </w:pPr>
      <w:r>
        <w:t xml:space="preserve">Attach a Red Hat Enterprise Linux 7.* Server ISO to the </w:t>
      </w:r>
      <w:proofErr w:type="gramStart"/>
      <w:r>
        <w:t>iLO</w:t>
      </w:r>
      <w:proofErr w:type="gramEnd"/>
      <w:r>
        <w:t xml:space="preserve"> of a worker node host by selecting the Action menu and then Launch Console.</w:t>
      </w:r>
    </w:p>
    <w:p w14:paraId="0F4E9AC0" w14:textId="47DCF0D1" w:rsidR="00EA0E1E" w:rsidRPr="00EA0E1E" w:rsidRDefault="00EA0E1E" w:rsidP="00EA0E1E">
      <w:pPr>
        <w:pStyle w:val="NumberedList-Level1LastBeforeBodycopy"/>
      </w:pPr>
      <w:r>
        <w:t>When the console launches, select Virtual Drives and then Image File CD-ROM/DVD. Browse to the location where your ISO resides and select it.</w:t>
      </w:r>
    </w:p>
    <w:p w14:paraId="000FDB54" w14:textId="151D6FE0" w:rsidR="00997C86" w:rsidRDefault="00EA0E1E" w:rsidP="00EA0E1E">
      <w:pPr>
        <w:pStyle w:val="Heading3"/>
      </w:pPr>
      <w:r w:rsidRPr="00EA0E1E">
        <w:t>Create a Server Profile</w:t>
      </w:r>
    </w:p>
    <w:p w14:paraId="4F40174F" w14:textId="77777777" w:rsidR="00EA0E1E" w:rsidRDefault="00EA0E1E" w:rsidP="000001BE">
      <w:pPr>
        <w:pStyle w:val="NumberedList-Level1"/>
        <w:numPr>
          <w:ilvl w:val="0"/>
          <w:numId w:val="37"/>
        </w:numPr>
      </w:pPr>
      <w:r>
        <w:t>Use a Server Profile Template to deploy a new Server Profile to the worker node host you attached the ISO to in the prior step.</w:t>
      </w:r>
    </w:p>
    <w:p w14:paraId="68CB10C8" w14:textId="77777777" w:rsidR="00EA0E1E" w:rsidRDefault="00EA0E1E" w:rsidP="000001BE">
      <w:pPr>
        <w:pStyle w:val="NumberedList-Level1"/>
        <w:numPr>
          <w:ilvl w:val="0"/>
          <w:numId w:val="37"/>
        </w:numPr>
      </w:pPr>
      <w:r>
        <w:t>Select the new Server Profile and choose Edit.</w:t>
      </w:r>
    </w:p>
    <w:p w14:paraId="514FB5C0" w14:textId="77777777" w:rsidR="00EA0E1E" w:rsidRDefault="00EA0E1E" w:rsidP="000001BE">
      <w:pPr>
        <w:pStyle w:val="NumberedList-Level1"/>
        <w:numPr>
          <w:ilvl w:val="0"/>
          <w:numId w:val="37"/>
        </w:numPr>
      </w:pPr>
      <w:r>
        <w:t>Under the OS Deployment section, choose HPE-Create Empty Volume and enter a Volume Size of 30720 MB.</w:t>
      </w:r>
    </w:p>
    <w:p w14:paraId="79FC7292" w14:textId="77777777" w:rsidR="00EA0E1E" w:rsidRDefault="00EA0E1E" w:rsidP="000001BE">
      <w:pPr>
        <w:pStyle w:val="NumberedList-Level1"/>
        <w:numPr>
          <w:ilvl w:val="0"/>
          <w:numId w:val="37"/>
        </w:numPr>
      </w:pPr>
      <w:r>
        <w:t>Validate the network and SAN connections exist on the host.</w:t>
      </w:r>
    </w:p>
    <w:p w14:paraId="64C4337D" w14:textId="77777777" w:rsidR="00EA0E1E" w:rsidRDefault="00EA0E1E" w:rsidP="000001BE">
      <w:pPr>
        <w:pStyle w:val="NumberedList-Level1"/>
        <w:numPr>
          <w:ilvl w:val="0"/>
          <w:numId w:val="37"/>
        </w:numPr>
      </w:pPr>
      <w:r>
        <w:t>Ensure that, under boot settings, Boot mode is set to UEFI optimized and that the Primary boot device is Hard disk.</w:t>
      </w:r>
    </w:p>
    <w:p w14:paraId="55F82457" w14:textId="77777777" w:rsidR="00EA0E1E" w:rsidRDefault="00EA0E1E" w:rsidP="000001BE">
      <w:pPr>
        <w:pStyle w:val="NumberedList-Level1"/>
        <w:numPr>
          <w:ilvl w:val="0"/>
          <w:numId w:val="37"/>
        </w:numPr>
      </w:pPr>
      <w:r>
        <w:t>Click OK. It will take some time for the profile to create.</w:t>
      </w:r>
    </w:p>
    <w:p w14:paraId="2559AF28" w14:textId="2B9706F5" w:rsidR="00EA0E1E" w:rsidRPr="00EA0E1E" w:rsidRDefault="00EA0E1E" w:rsidP="00EA0E1E">
      <w:pPr>
        <w:pStyle w:val="NumberedList-Level1LastBeforeBodycopy"/>
      </w:pPr>
      <w:r>
        <w:t>While waiting on profile creation to complete, select the Actions menu and then click Launch Console. Click Allow to launch the console.</w:t>
      </w:r>
    </w:p>
    <w:p w14:paraId="4B156381" w14:textId="1918202C" w:rsidR="00EA0E1E" w:rsidRDefault="00EA0E1E" w:rsidP="00EA0E1E">
      <w:pPr>
        <w:pStyle w:val="Heading3"/>
      </w:pPr>
      <w:r w:rsidRPr="00EA0E1E">
        <w:t>Install and customize the Operating System</w:t>
      </w:r>
    </w:p>
    <w:p w14:paraId="6D835649" w14:textId="77777777" w:rsidR="00EA0E1E" w:rsidRDefault="00EA0E1E" w:rsidP="000001BE">
      <w:pPr>
        <w:pStyle w:val="NumberedList-Level1"/>
        <w:numPr>
          <w:ilvl w:val="0"/>
          <w:numId w:val="38"/>
        </w:numPr>
      </w:pPr>
      <w:r>
        <w:t>After profile creation is completed, power on the server. From the console window, select Power Switch and then Momentary Press.</w:t>
      </w:r>
    </w:p>
    <w:p w14:paraId="4D96E5C4" w14:textId="62922474" w:rsidR="00EA0E1E" w:rsidRDefault="00EA0E1E" w:rsidP="00EA0E1E">
      <w:pPr>
        <w:pStyle w:val="NumberedList-Level1"/>
      </w:pPr>
      <w:r>
        <w:t>When the screen shown in the following figure appears, select Install Red Hat Enterprise Linux 7.* and then hit the letter ‘e’ on the keyboard.</w:t>
      </w:r>
    </w:p>
    <w:p w14:paraId="0BF0E0B9" w14:textId="25644384" w:rsidR="00EA0E1E" w:rsidRDefault="00EA0E1E" w:rsidP="00EA0E1E">
      <w:pPr>
        <w:pStyle w:val="FigureAfterspace"/>
        <w:rPr>
          <w14:textOutline w14:w="9525" w14:cap="rnd" w14:cmpd="sng" w14:algn="ctr">
            <w14:solidFill>
              <w14:schemeClr w14:val="tx1"/>
            </w14:solidFill>
            <w14:prstDash w14:val="solid"/>
            <w14:bevel/>
          </w14:textOutline>
        </w:rPr>
      </w:pPr>
      <w:r>
        <w:rPr>
          <w:noProof/>
        </w:rPr>
        <w:lastRenderedPageBreak/>
        <w:drawing>
          <wp:inline distT="0" distB="0" distL="0" distR="0" wp14:anchorId="4D624F66" wp14:editId="029C11D2">
            <wp:extent cx="5476875" cy="4421507"/>
            <wp:effectExtent l="0" t="0" r="0" b="0"/>
            <wp:docPr id="215" name="Picture 215" descr=" &quot;Selecting OS to inst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quot;Selecting OS to install&qu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1338" cy="4425110"/>
                    </a:xfrm>
                    <a:prstGeom prst="rect">
                      <a:avLst/>
                    </a:prstGeom>
                    <a:noFill/>
                    <a:ln>
                      <a:noFill/>
                    </a:ln>
                  </pic:spPr>
                </pic:pic>
              </a:graphicData>
            </a:graphic>
          </wp:inline>
        </w:drawing>
      </w:r>
    </w:p>
    <w:p w14:paraId="38645F22" w14:textId="069BEFDF" w:rsidR="00EA0E1E" w:rsidRDefault="00EA0E1E" w:rsidP="00EA0E1E">
      <w:pPr>
        <w:pStyle w:val="MISCFigureCaptionHeader8pt"/>
      </w:pPr>
      <w:r w:rsidRPr="00EA0E1E">
        <w:rPr>
          <w:rStyle w:val="MISCFigureCaptionHeaderBold8pt"/>
        </w:rPr>
        <w:t xml:space="preserve">Figure </w:t>
      </w:r>
      <w:r w:rsidRPr="00EA0E1E">
        <w:rPr>
          <w:rStyle w:val="MISCFigureCaptionHeaderBold8pt"/>
        </w:rPr>
        <w:fldChar w:fldCharType="begin"/>
      </w:r>
      <w:r w:rsidRPr="00EA0E1E">
        <w:rPr>
          <w:rStyle w:val="MISCFigureCaptionHeaderBold8pt"/>
        </w:rPr>
        <w:instrText xml:space="preserve"> SEQ Figure \* ARABIC </w:instrText>
      </w:r>
      <w:r w:rsidRPr="00EA0E1E">
        <w:rPr>
          <w:rStyle w:val="MISCFigureCaptionHeaderBold8pt"/>
        </w:rPr>
        <w:fldChar w:fldCharType="separate"/>
      </w:r>
      <w:r w:rsidR="00323A76">
        <w:rPr>
          <w:rStyle w:val="MISCFigureCaptionHeaderBold8pt"/>
          <w:noProof/>
        </w:rPr>
        <w:t>33</w:t>
      </w:r>
      <w:r w:rsidRPr="00EA0E1E">
        <w:rPr>
          <w:rStyle w:val="MISCFigureCaptionHeaderBold8pt"/>
        </w:rPr>
        <w:fldChar w:fldCharType="end"/>
      </w:r>
      <w:r w:rsidRPr="00EA0E1E">
        <w:rPr>
          <w:rStyle w:val="MISCFigureCaptionHeaderBold8pt"/>
        </w:rPr>
        <w:t>.</w:t>
      </w:r>
      <w:r>
        <w:t xml:space="preserve"> </w:t>
      </w:r>
      <w:r w:rsidRPr="00EA0E1E">
        <w:t>Selecting OS to install</w:t>
      </w:r>
    </w:p>
    <w:p w14:paraId="117EFA33" w14:textId="77777777" w:rsidR="00EA0E1E" w:rsidRDefault="00EA0E1E" w:rsidP="00EA0E1E">
      <w:pPr>
        <w:pStyle w:val="NumberedList-Level1"/>
      </w:pPr>
      <w:r>
        <w:t xml:space="preserve">Append the following to the install kernel boot parameter: </w:t>
      </w:r>
      <w:r w:rsidRPr="00EA0E1E">
        <w:rPr>
          <w:rStyle w:val="CodingLanguage"/>
        </w:rPr>
        <w:t>rd.iscsi.ibft=1</w:t>
      </w:r>
    </w:p>
    <w:p w14:paraId="4F513ADD" w14:textId="77777777" w:rsidR="00EA0E1E" w:rsidRDefault="00EA0E1E" w:rsidP="00EA0E1E">
      <w:pPr>
        <w:pStyle w:val="NumberedList-Level1"/>
      </w:pPr>
      <w:r>
        <w:t xml:space="preserve">Type </w:t>
      </w:r>
      <w:r w:rsidRPr="00EA0E1E">
        <w:rPr>
          <w:rStyle w:val="CodingLanguage"/>
        </w:rPr>
        <w:t>Ctrl-x</w:t>
      </w:r>
      <w:r>
        <w:t xml:space="preserve"> to continue the boot process.</w:t>
      </w:r>
    </w:p>
    <w:p w14:paraId="7A4BFCEF" w14:textId="77777777" w:rsidR="00EA0E1E" w:rsidRDefault="00EA0E1E" w:rsidP="00EA0E1E">
      <w:pPr>
        <w:pStyle w:val="NumberedList-Level1"/>
      </w:pPr>
      <w:r>
        <w:t xml:space="preserve">When the installer screen appears, insure you select your local language, set the date and time, keyboard layout and language support. When done, click </w:t>
      </w:r>
      <w:r w:rsidRPr="00EA0E1E">
        <w:rPr>
          <w:rStyle w:val="CodingLanguage"/>
        </w:rPr>
        <w:t>Installation Destination</w:t>
      </w:r>
      <w:r>
        <w:t>.</w:t>
      </w:r>
    </w:p>
    <w:p w14:paraId="5033560F" w14:textId="04C3E654" w:rsidR="00EA0E1E" w:rsidRDefault="00EA0E1E" w:rsidP="00EA0E1E">
      <w:pPr>
        <w:pStyle w:val="NumberedList-Level1"/>
      </w:pPr>
      <w:r>
        <w:t xml:space="preserve">At the Installation Destination screen, select </w:t>
      </w:r>
      <w:proofErr w:type="gramStart"/>
      <w:r w:rsidRPr="00EA0E1E">
        <w:rPr>
          <w:rStyle w:val="CodingLanguage"/>
        </w:rPr>
        <w:t>Add</w:t>
      </w:r>
      <w:proofErr w:type="gramEnd"/>
      <w:r w:rsidRPr="00EA0E1E">
        <w:rPr>
          <w:rStyle w:val="CodingLanguage"/>
        </w:rPr>
        <w:t xml:space="preserve"> a disk</w:t>
      </w:r>
      <w:r>
        <w:t xml:space="preserve"> and then choose the 30 GiB volume from HPE Image Streamer. Select </w:t>
      </w:r>
      <w:proofErr w:type="gramStart"/>
      <w:r w:rsidRPr="00EA0E1E">
        <w:rPr>
          <w:rStyle w:val="CodingLanguage"/>
        </w:rPr>
        <w:t>Done</w:t>
      </w:r>
      <w:proofErr w:type="gramEnd"/>
      <w:r>
        <w:t xml:space="preserve"> once you have chosen this disk.</w:t>
      </w:r>
    </w:p>
    <w:p w14:paraId="5C795364" w14:textId="77777777" w:rsidR="00EA0E1E" w:rsidRDefault="00EA0E1E" w:rsidP="00EA0E1E">
      <w:pPr>
        <w:pStyle w:val="NumberedList-Level1"/>
      </w:pPr>
      <w:r>
        <w:t xml:space="preserve">Under </w:t>
      </w:r>
      <w:r w:rsidRPr="00EA0E1E">
        <w:rPr>
          <w:rStyle w:val="CodingLanguage"/>
        </w:rPr>
        <w:t>Other Storage Options</w:t>
      </w:r>
      <w:r>
        <w:t xml:space="preserve">, select the radio button for </w:t>
      </w:r>
      <w:r w:rsidRPr="00EA0E1E">
        <w:rPr>
          <w:rStyle w:val="CodingLanguage"/>
        </w:rPr>
        <w:t>I will configure partitioning</w:t>
      </w:r>
      <w:r>
        <w:t xml:space="preserve"> and then click </w:t>
      </w:r>
      <w:proofErr w:type="gramStart"/>
      <w:r w:rsidRPr="00EA0E1E">
        <w:rPr>
          <w:rStyle w:val="CodingLanguage"/>
        </w:rPr>
        <w:t>Done</w:t>
      </w:r>
      <w:proofErr w:type="gramEnd"/>
      <w:r>
        <w:t>.</w:t>
      </w:r>
    </w:p>
    <w:p w14:paraId="35810A48" w14:textId="77777777" w:rsidR="00EA0E1E" w:rsidRDefault="00EA0E1E" w:rsidP="00EA0E1E">
      <w:pPr>
        <w:pStyle w:val="NumberedList-Level1"/>
      </w:pPr>
      <w:r>
        <w:t xml:space="preserve">At the </w:t>
      </w:r>
      <w:r w:rsidRPr="00EA0E1E">
        <w:rPr>
          <w:rStyle w:val="CodingLanguage"/>
        </w:rPr>
        <w:t>Manual Partitioning</w:t>
      </w:r>
      <w:r>
        <w:t xml:space="preserve"> screen, select </w:t>
      </w:r>
      <w:r w:rsidRPr="00EA0E1E">
        <w:rPr>
          <w:rStyle w:val="CodingLanguage"/>
        </w:rPr>
        <w:t>Click here to create them automatically</w:t>
      </w:r>
      <w:r>
        <w:t>. This will display a new Manual Partitioning screen.</w:t>
      </w:r>
    </w:p>
    <w:p w14:paraId="327435A9" w14:textId="77777777" w:rsidR="00EA0E1E" w:rsidRDefault="00EA0E1E" w:rsidP="00EA0E1E">
      <w:pPr>
        <w:pStyle w:val="NumberedList-Level1"/>
      </w:pPr>
      <w:r>
        <w:t xml:space="preserve">Highlight the </w:t>
      </w:r>
      <w:r w:rsidRPr="00EA0E1E">
        <w:rPr>
          <w:rStyle w:val="CodingLanguage"/>
        </w:rPr>
        <w:t>/boot</w:t>
      </w:r>
      <w:r>
        <w:t xml:space="preserve"> partition and on the right side of the page select </w:t>
      </w:r>
      <w:r w:rsidRPr="00EA0E1E">
        <w:rPr>
          <w:rStyle w:val="CodingLanguage"/>
        </w:rPr>
        <w:t>ext4</w:t>
      </w:r>
      <w:r>
        <w:t xml:space="preserve"> as the File System. Click the </w:t>
      </w:r>
      <w:r w:rsidRPr="00EA0E1E">
        <w:rPr>
          <w:rStyle w:val="CodingLanguage"/>
        </w:rPr>
        <w:t>Update Settings</w:t>
      </w:r>
      <w:r>
        <w:t xml:space="preserve"> button.</w:t>
      </w:r>
    </w:p>
    <w:p w14:paraId="2F3B7581" w14:textId="77777777" w:rsidR="00EA0E1E" w:rsidRDefault="00EA0E1E" w:rsidP="00EA0E1E">
      <w:pPr>
        <w:pStyle w:val="NumberedList-Level1"/>
      </w:pPr>
      <w:r>
        <w:t>Highlight the</w:t>
      </w:r>
      <w:r w:rsidRPr="00EA0E1E">
        <w:rPr>
          <w:rStyle w:val="CodingLanguage"/>
        </w:rPr>
        <w:t xml:space="preserve"> /</w:t>
      </w:r>
      <w:r>
        <w:t xml:space="preserve"> partition and on the right side of the screen, reduce the </w:t>
      </w:r>
      <w:r w:rsidRPr="00EA0E1E">
        <w:rPr>
          <w:rStyle w:val="CodingLanguage"/>
        </w:rPr>
        <w:t>Desired Capacity</w:t>
      </w:r>
      <w:r>
        <w:t xml:space="preserve"> to </w:t>
      </w:r>
      <w:r w:rsidRPr="00EA0E1E">
        <w:rPr>
          <w:rStyle w:val="CodingLanguage"/>
        </w:rPr>
        <w:t>8 GiB</w:t>
      </w:r>
      <w:r>
        <w:t xml:space="preserve"> and then choose </w:t>
      </w:r>
      <w:r w:rsidRPr="00EA0E1E">
        <w:rPr>
          <w:rStyle w:val="CodingLanguage"/>
        </w:rPr>
        <w:t>ext4</w:t>
      </w:r>
      <w:r>
        <w:t xml:space="preserve"> as the File System. Click the </w:t>
      </w:r>
      <w:r w:rsidRPr="008117EC">
        <w:rPr>
          <w:rStyle w:val="CodingLanguage"/>
        </w:rPr>
        <w:t>Update Settings</w:t>
      </w:r>
      <w:r>
        <w:t xml:space="preserve"> button.</w:t>
      </w:r>
    </w:p>
    <w:p w14:paraId="171798ED" w14:textId="77777777" w:rsidR="00EA0E1E" w:rsidRDefault="00EA0E1E" w:rsidP="00EA0E1E">
      <w:pPr>
        <w:pStyle w:val="NumberedList-Level1"/>
      </w:pPr>
      <w:r>
        <w:t xml:space="preserve">Highlight the </w:t>
      </w:r>
      <w:r w:rsidRPr="008117EC">
        <w:rPr>
          <w:rStyle w:val="CodingLanguage"/>
        </w:rPr>
        <w:t>swap</w:t>
      </w:r>
      <w:r>
        <w:t xml:space="preserve"> partition and on the right side of the screen, change </w:t>
      </w:r>
      <w:r w:rsidRPr="008117EC">
        <w:rPr>
          <w:rStyle w:val="CodingLanguage"/>
        </w:rPr>
        <w:t>Desired Capacity</w:t>
      </w:r>
      <w:r>
        <w:t xml:space="preserve"> from </w:t>
      </w:r>
      <w:r w:rsidRPr="008117EC">
        <w:rPr>
          <w:rStyle w:val="CodingLanguage"/>
        </w:rPr>
        <w:t>3000 MiB</w:t>
      </w:r>
      <w:r>
        <w:t xml:space="preserve"> to </w:t>
      </w:r>
      <w:r w:rsidRPr="008117EC">
        <w:rPr>
          <w:rStyle w:val="CodingLanguage"/>
        </w:rPr>
        <w:t>4092 MiB.</w:t>
      </w:r>
      <w:r>
        <w:t xml:space="preserve"> Click the </w:t>
      </w:r>
      <w:r w:rsidRPr="008117EC">
        <w:rPr>
          <w:rStyle w:val="CodingLanguage"/>
        </w:rPr>
        <w:t>Update Settings</w:t>
      </w:r>
      <w:r>
        <w:t xml:space="preserve"> button.</w:t>
      </w:r>
    </w:p>
    <w:p w14:paraId="7F528560" w14:textId="77777777" w:rsidR="00EA0E1E" w:rsidRDefault="00EA0E1E" w:rsidP="00EA0E1E">
      <w:pPr>
        <w:pStyle w:val="NumberedList-Level1"/>
      </w:pPr>
      <w:r>
        <w:t xml:space="preserve">Click the </w:t>
      </w:r>
      <w:r w:rsidRPr="008117EC">
        <w:rPr>
          <w:rStyle w:val="CodingLanguage"/>
        </w:rPr>
        <w:t>“+”</w:t>
      </w:r>
      <w:r>
        <w:t xml:space="preserve"> button below the list of partitions. For </w:t>
      </w:r>
      <w:r w:rsidRPr="008117EC">
        <w:rPr>
          <w:rStyle w:val="CodingLanguage"/>
        </w:rPr>
        <w:t>Mount Point</w:t>
      </w:r>
      <w:r>
        <w:t xml:space="preserve">, select </w:t>
      </w:r>
      <w:r w:rsidRPr="008117EC">
        <w:rPr>
          <w:rStyle w:val="CodingLanguage"/>
        </w:rPr>
        <w:t>/var</w:t>
      </w:r>
      <w:r>
        <w:t xml:space="preserve"> from the dropdown and leave the </w:t>
      </w:r>
      <w:r w:rsidRPr="008117EC">
        <w:rPr>
          <w:rStyle w:val="CodingLanguage"/>
        </w:rPr>
        <w:t>Desired Capacity</w:t>
      </w:r>
      <w:r>
        <w:t xml:space="preserve"> blank. This will allow the </w:t>
      </w:r>
      <w:r w:rsidRPr="008117EC">
        <w:rPr>
          <w:rStyle w:val="CodingLanguage"/>
        </w:rPr>
        <w:t>/var</w:t>
      </w:r>
      <w:r>
        <w:t xml:space="preserve"> partition to use all remaining space.</w:t>
      </w:r>
    </w:p>
    <w:p w14:paraId="1BD3A671" w14:textId="77777777" w:rsidR="00EA0E1E" w:rsidRDefault="00EA0E1E" w:rsidP="00EA0E1E">
      <w:pPr>
        <w:pStyle w:val="NumberedList-Level1"/>
      </w:pPr>
      <w:r>
        <w:lastRenderedPageBreak/>
        <w:t xml:space="preserve">At the </w:t>
      </w:r>
      <w:r w:rsidRPr="008117EC">
        <w:rPr>
          <w:rStyle w:val="CodingLanguage"/>
        </w:rPr>
        <w:t>Manual Partitioning</w:t>
      </w:r>
      <w:r>
        <w:t xml:space="preserve"> screen, highlight the </w:t>
      </w:r>
      <w:r w:rsidRPr="008117EC">
        <w:rPr>
          <w:rStyle w:val="CodingLanguage"/>
        </w:rPr>
        <w:t>/var</w:t>
      </w:r>
      <w:r>
        <w:t xml:space="preserve"> partition and choose </w:t>
      </w:r>
      <w:r w:rsidRPr="008117EC">
        <w:rPr>
          <w:rStyle w:val="CodingLanguage"/>
        </w:rPr>
        <w:t>/ext4</w:t>
      </w:r>
      <w:r>
        <w:t xml:space="preserve"> for the File System. Click </w:t>
      </w:r>
      <w:r w:rsidRPr="008117EC">
        <w:rPr>
          <w:rStyle w:val="CodingLanguage"/>
        </w:rPr>
        <w:t>Update Settings.</w:t>
      </w:r>
    </w:p>
    <w:p w14:paraId="7D1A0471" w14:textId="21A50C8D" w:rsidR="00EA0E1E" w:rsidRPr="00EA0E1E" w:rsidRDefault="00EA0E1E" w:rsidP="00EA0E1E">
      <w:pPr>
        <w:pStyle w:val="NumberedList-Level1"/>
      </w:pPr>
      <w:r>
        <w:t>The screen should appear as shown in the following figure.</w:t>
      </w:r>
    </w:p>
    <w:p w14:paraId="0E972841" w14:textId="3F52091B" w:rsidR="00EA0E1E" w:rsidRDefault="008117EC" w:rsidP="008117EC">
      <w:pPr>
        <w:pStyle w:val="FigureAfterspace"/>
      </w:pPr>
      <w:r w:rsidRPr="008117EC">
        <w:rPr>
          <w:noProof/>
        </w:rPr>
        <w:drawing>
          <wp:inline distT="0" distB="0" distL="0" distR="0" wp14:anchorId="0286975C" wp14:editId="31DF4B6D">
            <wp:extent cx="5419725" cy="4180331"/>
            <wp:effectExtent l="19050" t="19050" r="9525" b="10795"/>
            <wp:docPr id="216" name="Picture 216" descr=" &quot;Manual partitio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quot;Manual partitioning&quo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5010" cy="4184407"/>
                    </a:xfrm>
                    <a:prstGeom prst="rect">
                      <a:avLst/>
                    </a:prstGeom>
                    <a:noFill/>
                    <a:ln>
                      <a:solidFill>
                        <a:schemeClr val="tx1"/>
                      </a:solidFill>
                    </a:ln>
                  </pic:spPr>
                </pic:pic>
              </a:graphicData>
            </a:graphic>
          </wp:inline>
        </w:drawing>
      </w:r>
    </w:p>
    <w:p w14:paraId="5E5D5915" w14:textId="2F4B5D53"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323A76">
        <w:rPr>
          <w:rStyle w:val="MISCFigureCaptionHeaderBold8pt"/>
          <w:noProof/>
        </w:rPr>
        <w:t>34</w:t>
      </w:r>
      <w:r w:rsidRPr="008117EC">
        <w:rPr>
          <w:rStyle w:val="MISCFigureCaptionHeaderBold8pt"/>
        </w:rPr>
        <w:fldChar w:fldCharType="end"/>
      </w:r>
      <w:r w:rsidRPr="008117EC">
        <w:rPr>
          <w:rStyle w:val="MISCFigureCaptionHeaderBold8pt"/>
        </w:rPr>
        <w:t>.</w:t>
      </w:r>
      <w:r>
        <w:t xml:space="preserve"> </w:t>
      </w:r>
      <w:r w:rsidRPr="008117EC">
        <w:t>Manual partitioning</w:t>
      </w:r>
    </w:p>
    <w:p w14:paraId="663BBE8C" w14:textId="77777777" w:rsidR="008117EC" w:rsidRDefault="008117EC" w:rsidP="008117EC">
      <w:pPr>
        <w:pStyle w:val="NumberedList-Level1"/>
      </w:pPr>
      <w:r>
        <w:t xml:space="preserve">Once you have validated the file systems and partition sizes are correct, click </w:t>
      </w:r>
      <w:proofErr w:type="gramStart"/>
      <w:r>
        <w:t>Done</w:t>
      </w:r>
      <w:proofErr w:type="gramEnd"/>
      <w:r>
        <w:t>.</w:t>
      </w:r>
    </w:p>
    <w:p w14:paraId="1D09E51E" w14:textId="77777777" w:rsidR="008117EC" w:rsidRDefault="008117EC" w:rsidP="008117EC">
      <w:pPr>
        <w:pStyle w:val="NumberedList-Level1"/>
      </w:pPr>
      <w:r>
        <w:t>When prompted, click Accept Changes.</w:t>
      </w:r>
    </w:p>
    <w:p w14:paraId="1FA764BA" w14:textId="77777777" w:rsidR="008117EC" w:rsidRDefault="008117EC" w:rsidP="008117EC">
      <w:pPr>
        <w:pStyle w:val="NumberedList-Level1"/>
      </w:pPr>
      <w:r>
        <w:t>Click the Network &amp; Hostname link. At the resulting screen, highlight Ethernet (ens3f4) and set it to ‘ON’ in the descriptor screen as in the following figure. Click Done.</w:t>
      </w:r>
    </w:p>
    <w:p w14:paraId="57EFF7AA" w14:textId="78A41E46" w:rsidR="00EA0E1E" w:rsidRDefault="008117EC" w:rsidP="008117EC">
      <w:pPr>
        <w:pStyle w:val="FigureAfterspace"/>
      </w:pPr>
      <w:r>
        <w:rPr>
          <w:noProof/>
        </w:rPr>
        <w:lastRenderedPageBreak/>
        <w:drawing>
          <wp:inline distT="0" distB="0" distL="0" distR="0" wp14:anchorId="48267978" wp14:editId="0FCE6872">
            <wp:extent cx="5276850" cy="2048372"/>
            <wp:effectExtent l="19050" t="19050" r="19050" b="28575"/>
            <wp:docPr id="217" name="Picture 217" descr=" &quot;Network &amp; Hostn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quot;Network &amp; Hostname&qu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5052" cy="2051556"/>
                    </a:xfrm>
                    <a:prstGeom prst="rect">
                      <a:avLst/>
                    </a:prstGeom>
                    <a:noFill/>
                    <a:ln>
                      <a:solidFill>
                        <a:schemeClr val="tx1"/>
                      </a:solidFill>
                    </a:ln>
                  </pic:spPr>
                </pic:pic>
              </a:graphicData>
            </a:graphic>
          </wp:inline>
        </w:drawing>
      </w:r>
    </w:p>
    <w:p w14:paraId="7C899FB9" w14:textId="5CF27F4C"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323A76">
        <w:rPr>
          <w:rStyle w:val="MISCFigureCaptionHeaderBold8pt"/>
          <w:noProof/>
        </w:rPr>
        <w:t>35</w:t>
      </w:r>
      <w:r w:rsidRPr="008117EC">
        <w:rPr>
          <w:rStyle w:val="MISCFigureCaptionHeaderBold8pt"/>
        </w:rPr>
        <w:fldChar w:fldCharType="end"/>
      </w:r>
      <w:r w:rsidRPr="008117EC">
        <w:rPr>
          <w:rStyle w:val="MISCFigureCaptionHeaderBold8pt"/>
        </w:rPr>
        <w:t xml:space="preserve">. </w:t>
      </w:r>
      <w:r w:rsidRPr="008117EC">
        <w:t>Network &amp; Host</w:t>
      </w:r>
      <w:r>
        <w:t xml:space="preserve"> N</w:t>
      </w:r>
      <w:r w:rsidRPr="008117EC">
        <w:t>ame</w:t>
      </w:r>
    </w:p>
    <w:p w14:paraId="0D93629C" w14:textId="77777777" w:rsidR="008117EC" w:rsidRDefault="008117EC" w:rsidP="008117EC">
      <w:pPr>
        <w:pStyle w:val="NumberedList-Level1"/>
      </w:pPr>
      <w:r>
        <w:t>Click Begin Installation. Set a root password for the host. Do not configure extra users. Click Done.</w:t>
      </w:r>
    </w:p>
    <w:p w14:paraId="6A3AA1A2" w14:textId="77777777" w:rsidR="008117EC" w:rsidRDefault="008117EC" w:rsidP="008117EC">
      <w:pPr>
        <w:pStyle w:val="NumberedList-Level1"/>
      </w:pPr>
      <w:r>
        <w:t xml:space="preserve">Once the OS installation is complete you can reboot the host. Log on at the </w:t>
      </w:r>
      <w:proofErr w:type="gramStart"/>
      <w:r>
        <w:t>iLO</w:t>
      </w:r>
      <w:proofErr w:type="gramEnd"/>
      <w:r>
        <w:t xml:space="preserve"> console when the host becomes active again.</w:t>
      </w:r>
    </w:p>
    <w:p w14:paraId="6657AF12" w14:textId="77777777" w:rsidR="008117EC" w:rsidRDefault="008117EC" w:rsidP="008117EC">
      <w:pPr>
        <w:pStyle w:val="NumberedList-Level1"/>
      </w:pPr>
      <w:r>
        <w:t>Configure a temporary hostname for the system</w:t>
      </w:r>
    </w:p>
    <w:p w14:paraId="4CE442F8" w14:textId="77777777" w:rsidR="008117EC" w:rsidRDefault="008117EC" w:rsidP="008117EC">
      <w:pPr>
        <w:pStyle w:val="NumberedList-Level1"/>
      </w:pPr>
      <w:r>
        <w:t>Configure your networking and ensure you have connectivity.</w:t>
      </w:r>
    </w:p>
    <w:p w14:paraId="0DEB89D7" w14:textId="6A4137A7" w:rsidR="008117EC" w:rsidRPr="008117EC" w:rsidRDefault="008117EC" w:rsidP="008117EC">
      <w:pPr>
        <w:pStyle w:val="NumberedList-Level1"/>
        <w:rPr>
          <w:rStyle w:val="CodingLanguage"/>
          <w:rFonts w:ascii="MetricHPE Light" w:hAnsi="MetricHPE Light"/>
        </w:rPr>
      </w:pPr>
      <w:r>
        <w:t>Register the host with Red Hat by running the following command. Enter the username and password when prompted.</w:t>
      </w:r>
      <w:r>
        <w:br/>
      </w:r>
      <w:r>
        <w:br/>
      </w:r>
      <w:r w:rsidRPr="008117EC">
        <w:rPr>
          <w:rStyle w:val="CodingLanguage"/>
        </w:rPr>
        <w:t># subscription-manager register</w:t>
      </w:r>
    </w:p>
    <w:p w14:paraId="4AEDC374" w14:textId="72E3D84F" w:rsidR="008117EC" w:rsidRDefault="008117EC" w:rsidP="008117EC">
      <w:pPr>
        <w:pStyle w:val="NumberedList-Level1"/>
      </w:pPr>
      <w:r w:rsidRPr="008117EC">
        <w:t>Use Red Hat subscription manager to register your system to give you access to the official Red Hat repositories. Use the subscription-manager register command as follows.</w:t>
      </w:r>
      <w:r>
        <w:br/>
      </w:r>
      <w:r>
        <w:br/>
      </w:r>
      <w:r w:rsidRPr="008117EC">
        <w:rPr>
          <w:rStyle w:val="CodingLanguage"/>
        </w:rPr>
        <w:t># subscription-manager auto-attach</w:t>
      </w:r>
    </w:p>
    <w:p w14:paraId="61339D5D" w14:textId="2FD754C9" w:rsidR="008117EC" w:rsidRDefault="008117EC" w:rsidP="008117EC">
      <w:pPr>
        <w:pStyle w:val="NumberedList-Level1"/>
      </w:pPr>
      <w:r w:rsidRPr="008117EC">
        <w:t>Enable the required repos:</w:t>
      </w:r>
      <w:r>
        <w:br/>
      </w:r>
      <w:r>
        <w:br/>
      </w:r>
      <w:r w:rsidRPr="008117EC">
        <w:rPr>
          <w:rStyle w:val="CodingLanguage"/>
        </w:rPr>
        <w:t># subscription-manager repos \</w:t>
      </w:r>
      <w:r w:rsidRPr="008117EC">
        <w:rPr>
          <w:rStyle w:val="CodingLanguage"/>
        </w:rPr>
        <w:br/>
        <w:t>--enable=rhel-7-server-rpms \</w:t>
      </w:r>
      <w:r w:rsidRPr="008117EC">
        <w:rPr>
          <w:rStyle w:val="CodingLanguage"/>
        </w:rPr>
        <w:br/>
        <w:t>--enable=rhel-7-server-extras-rpms</w:t>
      </w:r>
      <w:r>
        <w:t xml:space="preserve"> </w:t>
      </w:r>
    </w:p>
    <w:p w14:paraId="75E23ECA" w14:textId="1C4A260D" w:rsidR="008117EC" w:rsidRDefault="008117EC" w:rsidP="008117EC">
      <w:pPr>
        <w:pStyle w:val="NumberedList-Level1"/>
      </w:pPr>
      <w:r w:rsidRPr="008117EC">
        <w:t>Update the host by running the following command.</w:t>
      </w:r>
      <w:r>
        <w:br/>
      </w:r>
      <w:r>
        <w:br/>
      </w:r>
      <w:r w:rsidRPr="008117EC">
        <w:rPr>
          <w:rStyle w:val="CodingLanguage"/>
        </w:rPr>
        <w:t># yum update</w:t>
      </w:r>
    </w:p>
    <w:p w14:paraId="63A2764B" w14:textId="76040E72" w:rsidR="008117EC" w:rsidRDefault="008117EC" w:rsidP="008117EC">
      <w:pPr>
        <w:pStyle w:val="NumberedList-Level1"/>
      </w:pPr>
      <w:r w:rsidRPr="008117EC">
        <w:t>Copy the SSH public key from your Ansible box. This will allow your Ansible node to SSH without the need for a password to all the bare metal REHL nodes.</w:t>
      </w:r>
      <w:r>
        <w:br/>
      </w:r>
      <w:r>
        <w:br/>
      </w:r>
      <w:r w:rsidRPr="008117EC">
        <w:rPr>
          <w:rStyle w:val="CodingLanguage"/>
        </w:rPr>
        <w:t># ssh-copy-id root@&lt;IP of your bare metal node&gt;</w:t>
      </w:r>
    </w:p>
    <w:p w14:paraId="6B5D5147" w14:textId="53725EF4" w:rsidR="008117EC" w:rsidRDefault="008117EC" w:rsidP="008117EC">
      <w:pPr>
        <w:pStyle w:val="NumberedList-Level1"/>
      </w:pPr>
      <w:r w:rsidRPr="008117EC">
        <w:t>Gracefully shut down the host.</w:t>
      </w:r>
      <w:r>
        <w:br/>
      </w:r>
      <w:r>
        <w:br/>
      </w:r>
      <w:r w:rsidRPr="008117EC">
        <w:rPr>
          <w:rStyle w:val="CodingLanguage"/>
        </w:rPr>
        <w:t># yum update</w:t>
      </w:r>
    </w:p>
    <w:p w14:paraId="57E72B23" w14:textId="77777777" w:rsidR="008117EC" w:rsidRDefault="008117EC" w:rsidP="00A33CEC">
      <w:pPr>
        <w:pStyle w:val="Heading2"/>
      </w:pPr>
    </w:p>
    <w:p w14:paraId="5A6EC4F7" w14:textId="3D4A1729" w:rsidR="008117EC" w:rsidRDefault="00A33CEC" w:rsidP="00A33CEC">
      <w:pPr>
        <w:pStyle w:val="Heading2"/>
      </w:pPr>
      <w:bookmarkStart w:id="288" w:name="_Toc5893864"/>
      <w:r w:rsidRPr="00A33CEC">
        <w:t>Windows Golden Images</w:t>
      </w:r>
      <w:bookmarkEnd w:id="288"/>
    </w:p>
    <w:p w14:paraId="4CB558AA" w14:textId="5D64CD80" w:rsidR="00A33CEC" w:rsidRDefault="00A33CEC" w:rsidP="00A33CEC">
      <w:pPr>
        <w:pStyle w:val="Heading3"/>
      </w:pPr>
      <w:r w:rsidRPr="00A33CEC">
        <w:t>Prepare Image Streamer with Windows Artifact Bundle</w:t>
      </w:r>
    </w:p>
    <w:p w14:paraId="5BFDAF17" w14:textId="0875797C" w:rsidR="00A33CEC" w:rsidRDefault="00A33CEC" w:rsidP="00A33CEC">
      <w:pPr>
        <w:pStyle w:val="BulletLevel1"/>
      </w:pPr>
      <w:r>
        <w:t xml:space="preserve">Download the "HPE - Windows - 2018-10-26.zip" artifact bundle from the GitHub repository at </w:t>
      </w:r>
      <w:hyperlink r:id="rId88" w:history="1">
        <w:r w:rsidRPr="00A33CEC">
          <w:rPr>
            <w:rStyle w:val="Hyperlink"/>
          </w:rPr>
          <w:t>https://github.com/HewlettPackard/image-streamer-windows</w:t>
        </w:r>
      </w:hyperlink>
      <w:r>
        <w:t>. The file is available in the artifact-bundles directory. The artifacts are supported on HPE Image Streamer 4.1 and higher for Windows 2016, while version 4.2 and higher are required for Windows 2019. This solution has been tested using Windows 2016 on HPE Image Streamer 4.1.</w:t>
      </w:r>
    </w:p>
    <w:p w14:paraId="2E32E8F0" w14:textId="77777777" w:rsidR="00A33CEC" w:rsidRDefault="00A33CEC" w:rsidP="00A33CEC">
      <w:pPr>
        <w:pStyle w:val="BulletLevel1"/>
      </w:pPr>
      <w:r>
        <w:t>Upload the Artifact bundle to the Image Streamer appliance</w:t>
      </w:r>
    </w:p>
    <w:p w14:paraId="7F2C7E43" w14:textId="721F0205" w:rsidR="00A33CEC" w:rsidRPr="00A33CEC" w:rsidRDefault="00A33CEC" w:rsidP="00A33CEC">
      <w:pPr>
        <w:pStyle w:val="BulletLevel1LastBeforeBodycopy"/>
      </w:pPr>
      <w:r>
        <w:t>Extract the Artifact Bundle on the Image Streamer appliance</w:t>
      </w:r>
    </w:p>
    <w:p w14:paraId="595E965D" w14:textId="1C7070B0" w:rsidR="008117EC" w:rsidRDefault="00A33CEC" w:rsidP="00A33CEC">
      <w:pPr>
        <w:pStyle w:val="Heading3"/>
      </w:pPr>
      <w:r w:rsidRPr="00A33CEC">
        <w:t>Create Windows Golden Image</w:t>
      </w:r>
    </w:p>
    <w:p w14:paraId="48C87432" w14:textId="65B8107E" w:rsidR="00A33CEC" w:rsidRDefault="00A33CEC" w:rsidP="00A33CEC">
      <w:pPr>
        <w:pStyle w:val="BodyTextMetricHPELight10pt"/>
      </w:pPr>
      <w:r>
        <w:t xml:space="preserve">The procedure for creating a Windows Server 2016 golden image are documented in the Image Streamer GitHub repostiory at </w:t>
      </w:r>
      <w:hyperlink r:id="rId89" w:history="1">
        <w:r w:rsidRPr="00A33CEC">
          <w:rPr>
            <w:rStyle w:val="Hyperlink"/>
          </w:rPr>
          <w:t>https://github.com/HewlettPackard/image-streamer-windows</w:t>
        </w:r>
      </w:hyperlink>
      <w:r>
        <w:t xml:space="preserve">. See the appropriate file in the </w:t>
      </w:r>
      <w:proofErr w:type="gramStart"/>
      <w:r w:rsidRPr="00A33CEC">
        <w:rPr>
          <w:rStyle w:val="CodingLanguage"/>
        </w:rPr>
        <w:t>docs</w:t>
      </w:r>
      <w:proofErr w:type="gramEnd"/>
      <w:r>
        <w:t xml:space="preserve"> directory here.</w:t>
      </w:r>
    </w:p>
    <w:p w14:paraId="209FC1FE" w14:textId="272031AC" w:rsidR="00A33CEC" w:rsidRDefault="00A33CEC" w:rsidP="00A33CEC">
      <w:pPr>
        <w:pStyle w:val="BodyTextMetricHPELight10pt"/>
      </w:pPr>
      <w:r>
        <w:t>The instructions are repeated here for convenience, but you should rely on the Image Streamer repository for the definitive version of the documentation.</w:t>
      </w:r>
    </w:p>
    <w:p w14:paraId="6C30779A" w14:textId="77777777" w:rsidR="00A33CEC" w:rsidRDefault="00A33CEC" w:rsidP="000001BE">
      <w:pPr>
        <w:pStyle w:val="NumberedList-Level1"/>
        <w:numPr>
          <w:ilvl w:val="0"/>
          <w:numId w:val="39"/>
        </w:numPr>
      </w:pPr>
      <w:r>
        <w:t>Ensure that you have access to Windows 2016 or 2019 ISO file.</w:t>
      </w:r>
    </w:p>
    <w:p w14:paraId="1A692F88" w14:textId="77777777" w:rsidR="00A33CEC" w:rsidRDefault="00A33CEC" w:rsidP="00A33CEC">
      <w:pPr>
        <w:pStyle w:val="NumberedList-Level1"/>
      </w:pPr>
      <w:r>
        <w:t>Create a server profile with “HPE - Foundation 1.0 - create empty OS Volume” as OS Deployment plan and a server hardware of desired hardware type (see section on Golden Image Compatibility below). Set an appropriate value for volume size in MiB units, say 40000 MiB. The HPE Synergy Server will be configured for access to this empty OS Volume.</w:t>
      </w:r>
    </w:p>
    <w:p w14:paraId="50512D20" w14:textId="77777777" w:rsidR="00A33CEC" w:rsidRDefault="00A33CEC" w:rsidP="00A33CEC">
      <w:pPr>
        <w:pStyle w:val="NumberedList-Level1"/>
      </w:pPr>
      <w:r>
        <w:t xml:space="preserve">Launch </w:t>
      </w:r>
      <w:proofErr w:type="gramStart"/>
      <w:r>
        <w:t>iLO</w:t>
      </w:r>
      <w:proofErr w:type="gramEnd"/>
      <w:r>
        <w:t xml:space="preserve"> Integrated Remote Console of this server and set the Windows 2016 or 2019 ISO file as virtual CD-ROM/DVD image file. Power on the server.</w:t>
      </w:r>
    </w:p>
    <w:p w14:paraId="553D11B8" w14:textId="77777777" w:rsidR="00A33CEC" w:rsidRDefault="00A33CEC" w:rsidP="00A33CEC">
      <w:pPr>
        <w:pStyle w:val="NumberedList-Level1"/>
      </w:pPr>
      <w:r>
        <w:t>Windows should present an option of installing from CD/DVD. Continue with this option.</w:t>
      </w:r>
    </w:p>
    <w:p w14:paraId="22DDABAB" w14:textId="77777777" w:rsidR="00A33CEC" w:rsidRDefault="00A33CEC" w:rsidP="00A33CEC">
      <w:pPr>
        <w:pStyle w:val="NumberedList-Level1"/>
      </w:pPr>
      <w:r>
        <w:t>Install Windows 2016 or 2019.</w:t>
      </w:r>
    </w:p>
    <w:p w14:paraId="2355EF1C" w14:textId="77777777" w:rsidR="00A33CEC" w:rsidRDefault="00A33CEC" w:rsidP="00A33CEC">
      <w:pPr>
        <w:pStyle w:val="NumberedList-Level1"/>
      </w:pPr>
      <w:r>
        <w:t>(Optional) To take a backup of this installation at this stage:</w:t>
      </w:r>
    </w:p>
    <w:p w14:paraId="72178B28" w14:textId="77777777" w:rsidR="00A33CEC" w:rsidRDefault="00A33CEC" w:rsidP="00A33CEC">
      <w:pPr>
        <w:pStyle w:val="NumberedList-Level2"/>
      </w:pPr>
      <w:r>
        <w:t>Shutdown the server</w:t>
      </w:r>
    </w:p>
    <w:p w14:paraId="103B63F3" w14:textId="77777777" w:rsidR="00A33CEC" w:rsidRDefault="00A33CEC" w:rsidP="00A33CEC">
      <w:pPr>
        <w:pStyle w:val="NumberedList-Level2"/>
      </w:pPr>
      <w:r>
        <w:t>Perform an as-is capture using "HPE - Windows - Capture - As-Is" build plan to create the "as-is" golden image of the OS.</w:t>
      </w:r>
    </w:p>
    <w:p w14:paraId="6C3E1820" w14:textId="5176108E" w:rsidR="00A33CEC" w:rsidRDefault="00A33CEC" w:rsidP="00A33CEC">
      <w:pPr>
        <w:pStyle w:val="NumberedList-Level2"/>
      </w:pPr>
      <w:r>
        <w:t>Deploy another server with the golden image captured in previous step and boot the server.</w:t>
      </w:r>
    </w:p>
    <w:p w14:paraId="615DA469" w14:textId="25307990" w:rsidR="00A33CEC" w:rsidRPr="00A33CEC" w:rsidRDefault="00A33CEC" w:rsidP="00A33CEC">
      <w:pPr>
        <w:pStyle w:val="NumberedList-Level1"/>
      </w:pPr>
      <w:r>
        <w:t>Install any additional software or roles if required.</w:t>
      </w:r>
    </w:p>
    <w:p w14:paraId="5B690AFE" w14:textId="77777777" w:rsidR="00A33CEC" w:rsidRDefault="00A33CEC" w:rsidP="00A33CEC">
      <w:pPr>
        <w:pStyle w:val="MISCNote-Ruleabove"/>
      </w:pPr>
      <w:r>
        <w:t>Note</w:t>
      </w:r>
    </w:p>
    <w:p w14:paraId="67D7A177" w14:textId="250600F7" w:rsidR="00A33CEC" w:rsidRDefault="00A33CEC" w:rsidP="00A33CEC">
      <w:pPr>
        <w:pStyle w:val="MISCNote-Rulebelow"/>
      </w:pPr>
      <w:r w:rsidRPr="00A33CEC">
        <w:t>The next six steps can be automated using the “PrepareForImageStreamerOSVolumeCapture.ps1” script in “scripts” directory on the GitHub repository where Windows artifact bundles are available for download.</w:t>
      </w:r>
    </w:p>
    <w:p w14:paraId="2EA457B3" w14:textId="77777777" w:rsidR="00C25361" w:rsidRDefault="00A33CEC" w:rsidP="00A33CEC">
      <w:pPr>
        <w:pStyle w:val="NumberedList-Level1"/>
      </w:pPr>
      <w:r w:rsidRPr="00A33CEC">
        <w:t>Create a FAT32 partition which will be used by the artifacts for personalization: FAT 32 partition can be created either from UI using Disk Management utility (8.1) or using CMD Diskpart commands (8.2).</w:t>
      </w:r>
      <w:r>
        <w:br/>
      </w:r>
      <w:r>
        <w:br/>
      </w:r>
      <w:r w:rsidRPr="00A33CEC">
        <w:t>8.1 FAT32 partition creation from UI</w:t>
      </w:r>
      <w:r>
        <w:br/>
      </w:r>
      <w:r>
        <w:br/>
        <w:t>a. Open "Computer Management" &gt; "Disk Management"</w:t>
      </w:r>
      <w:r>
        <w:br/>
        <w:t>b. Select C: partition</w:t>
      </w:r>
      <w:r>
        <w:br/>
        <w:t>c. Shrink volume</w:t>
      </w:r>
      <w:r>
        <w:br/>
        <w:t>d. Change amount of space to shrink to 100 MB</w:t>
      </w:r>
      <w:r>
        <w:br/>
        <w:t>e. Select Shrink</w:t>
      </w:r>
      <w:r>
        <w:br/>
        <w:t>f. Select new Unallocated space</w:t>
      </w:r>
      <w:r>
        <w:br/>
        <w:t>g. Select New Simple Volume</w:t>
      </w:r>
      <w:r>
        <w:br/>
      </w:r>
      <w:r>
        <w:lastRenderedPageBreak/>
        <w:t>h. Leave size</w:t>
      </w:r>
      <w:r>
        <w:br/>
        <w:t>i. Assign drive letter, (Choose S)</w:t>
      </w:r>
      <w:r>
        <w:br/>
        <w:t>j. Format as FAT32 file system type (this requires changing from the default)</w:t>
      </w:r>
      <w:r>
        <w:br/>
        <w:t>k. Give Volume label as "ISDEPLOY"</w:t>
      </w:r>
      <w:r>
        <w:br/>
        <w:t>l. Finish</w:t>
      </w:r>
      <w:r>
        <w:br/>
        <w:t>m. “ISDEPLOY (S:)” should be shown</w:t>
      </w:r>
      <w:r>
        <w:br/>
      </w:r>
      <w:r>
        <w:br/>
        <w:t>8.2 FAT32 partition creation using CMD commands</w:t>
      </w:r>
      <w:r>
        <w:br/>
        <w:t>Use list volume command to get volume number for C: partition. Here C: partition resides in Volume 0.</w:t>
      </w:r>
      <w:r>
        <w:br/>
      </w:r>
      <w:r>
        <w:br/>
      </w:r>
      <w:r w:rsidRPr="00C25361">
        <w:rPr>
          <w:rStyle w:val="CodingLanguage"/>
        </w:rPr>
        <w:t>C:\Users\Administrator&gt;diskpart</w:t>
      </w:r>
      <w:r w:rsidRPr="00C25361">
        <w:rPr>
          <w:rStyle w:val="CodingLanguage"/>
        </w:rPr>
        <w:br/>
        <w:t xml:space="preserve">DISKPART&gt;list volume </w:t>
      </w:r>
      <w:r w:rsidRPr="00C25361">
        <w:rPr>
          <w:rStyle w:val="CodingLanguage"/>
        </w:rPr>
        <w:br/>
        <w:t xml:space="preserve">DISKPART &gt;select volume 0 </w:t>
      </w:r>
      <w:r w:rsidRPr="00C25361">
        <w:rPr>
          <w:rStyle w:val="CodingLanguage"/>
        </w:rPr>
        <w:br/>
        <w:t xml:space="preserve">DISKPART &gt;shrink desired=100 </w:t>
      </w:r>
      <w:r w:rsidRPr="00C25361">
        <w:rPr>
          <w:rStyle w:val="CodingLanguage"/>
        </w:rPr>
        <w:br/>
        <w:t xml:space="preserve">DISKPART &gt;create partition primary size=100 </w:t>
      </w:r>
      <w:r w:rsidRPr="00C25361">
        <w:rPr>
          <w:rStyle w:val="CodingLanguage"/>
        </w:rPr>
        <w:br/>
        <w:t xml:space="preserve">DISKPART &gt;format fs=fat32 quick label=ISDEPLOY </w:t>
      </w:r>
      <w:r w:rsidRPr="00C25361">
        <w:rPr>
          <w:rStyle w:val="CodingLanguage"/>
        </w:rPr>
        <w:br/>
        <w:t>DISKPART &gt;assign letter=S</w:t>
      </w:r>
    </w:p>
    <w:p w14:paraId="32612B67" w14:textId="77777777" w:rsidR="00C25361" w:rsidRDefault="00C25361" w:rsidP="00C25361">
      <w:pPr>
        <w:pStyle w:val="NumberedList-Level1"/>
      </w:pPr>
      <w:r w:rsidRPr="00C25361">
        <w:t>Backup drive-letters</w:t>
      </w:r>
      <w:r>
        <w:br/>
      </w:r>
      <w:r>
        <w:br/>
      </w:r>
      <w:r w:rsidRPr="00C25361">
        <w:rPr>
          <w:rStyle w:val="CodingLanguage"/>
        </w:rPr>
        <w:t>reg export HKLM\System\MountedDevices C:\driveletters.reg</w:t>
      </w:r>
    </w:p>
    <w:p w14:paraId="5043943E" w14:textId="5FC39C27" w:rsidR="00C25361" w:rsidRDefault="00C25361" w:rsidP="00C25361">
      <w:pPr>
        <w:pStyle w:val="NumberedList-Level1"/>
      </w:pPr>
      <w:r w:rsidRPr="00C25361">
        <w:t xml:space="preserve">Generalize Windows using </w:t>
      </w:r>
      <w:r>
        <w:t>Sysprep</w:t>
      </w:r>
      <w:r>
        <w:br/>
      </w:r>
      <w:r>
        <w:br/>
        <w:t>WARNING: This operation is destructive and will remove all configuration. To take backup of the system at this stage, capture an as-is golden image.</w:t>
      </w:r>
      <w:r>
        <w:br/>
      </w:r>
      <w:r>
        <w:br/>
        <w:t>Open Command Prompt window and run the following</w:t>
      </w:r>
      <w:r>
        <w:br/>
      </w:r>
      <w:r>
        <w:br/>
      </w:r>
      <w:r w:rsidRPr="00C25361">
        <w:rPr>
          <w:rStyle w:val="CodingLanguage"/>
        </w:rPr>
        <w:t>cd Windows\System32\Sysprep</w:t>
      </w:r>
      <w:r w:rsidRPr="00C25361">
        <w:rPr>
          <w:rStyle w:val="CodingLanguage"/>
        </w:rPr>
        <w:br/>
        <w:t>Sysprep /generalize /oobe /quit</w:t>
      </w:r>
      <w:r>
        <w:br/>
      </w:r>
      <w:r>
        <w:br/>
      </w:r>
      <w:proofErr w:type="gramStart"/>
      <w:r w:rsidRPr="00C25361">
        <w:t>This</w:t>
      </w:r>
      <w:proofErr w:type="gramEnd"/>
      <w:r w:rsidRPr="00C25361">
        <w:t xml:space="preserve"> will take a few minutes to complete and will generalize the system. All settings will be lost. This does not remove any additional user accounts that are created. Any user accounts not required in the captured golden image must be manually deleted.</w:t>
      </w:r>
    </w:p>
    <w:p w14:paraId="26845F81" w14:textId="2FE51FDD" w:rsidR="004E2E69" w:rsidRDefault="004E2E69" w:rsidP="004E2E69">
      <w:pPr>
        <w:pStyle w:val="NumberedList-Level1"/>
      </w:pPr>
      <w:r w:rsidRPr="004E2E69">
        <w:t>Restore drive-letters</w:t>
      </w:r>
      <w:r>
        <w:br/>
      </w:r>
      <w:r>
        <w:br/>
      </w:r>
      <w:r w:rsidRPr="004E2E69">
        <w:rPr>
          <w:rStyle w:val="CodingLanguage"/>
        </w:rPr>
        <w:t>reg import C:\driveletters.reg</w:t>
      </w:r>
    </w:p>
    <w:p w14:paraId="00574027" w14:textId="1A9D6B2F" w:rsidR="004E2E69" w:rsidRDefault="004E2E69" w:rsidP="004E2E69">
      <w:pPr>
        <w:pStyle w:val="NumberedList-Level1"/>
      </w:pPr>
      <w:r w:rsidRPr="004E2E69">
        <w:t>Set Unattend.xml location to the FAT32 partition</w:t>
      </w:r>
      <w:r>
        <w:br/>
      </w:r>
      <w:r>
        <w:br/>
      </w:r>
      <w:r w:rsidRPr="004E2E69">
        <w:rPr>
          <w:rStyle w:val="CodingLanguage"/>
        </w:rPr>
        <w:t>reg add HKLM\System\Setup /v UnattendFile /t REG_SZ /d "S:\ISdeploy\Unattend.xml"</w:t>
      </w:r>
    </w:p>
    <w:p w14:paraId="5D286D5F" w14:textId="377AE839" w:rsidR="004E2E69" w:rsidRDefault="004E2E69" w:rsidP="004E2E69">
      <w:pPr>
        <w:pStyle w:val="NumberedList-Level1"/>
      </w:pPr>
      <w:r w:rsidRPr="004E2E69">
        <w:t>Set SetupComplete.cmd location to the FAT32 partition</w:t>
      </w:r>
      <w:r>
        <w:br/>
      </w:r>
      <w:r>
        <w:br/>
      </w:r>
      <w:r w:rsidRPr="004E2E69">
        <w:rPr>
          <w:rStyle w:val="CodingLanguage"/>
        </w:rPr>
        <w:t xml:space="preserve">mkdir C:\Windows\Setup\Scripts </w:t>
      </w:r>
      <w:r w:rsidRPr="004E2E69">
        <w:rPr>
          <w:rStyle w:val="CodingLanguage"/>
        </w:rPr>
        <w:br/>
        <w:t>echo S:\ISdeploy\SetupComplete.cmd &gt; C:\Windows\Setup\Scripts\SetupComplete.cmd</w:t>
      </w:r>
    </w:p>
    <w:p w14:paraId="71850465" w14:textId="77777777" w:rsidR="004E2E69" w:rsidRDefault="004E2E69" w:rsidP="004E2E69">
      <w:pPr>
        <w:pStyle w:val="NumberedList-Level1"/>
      </w:pPr>
      <w:r w:rsidRPr="004E2E69">
        <w:t>Shutdown the server.</w:t>
      </w:r>
    </w:p>
    <w:p w14:paraId="61EE57FB" w14:textId="36C9431B" w:rsidR="004E2E69" w:rsidRDefault="004E2E69" w:rsidP="004E2E69">
      <w:pPr>
        <w:pStyle w:val="NumberedList-Level1LastBeforeBodycopy"/>
      </w:pPr>
      <w:r w:rsidRPr="004E2E69">
        <w:t>Capture a golden image using the "HPE - Windows - Capture - As-Is" build plan as described in the following section.</w:t>
      </w:r>
    </w:p>
    <w:p w14:paraId="62203C6C" w14:textId="77777777" w:rsidR="00E54F3A" w:rsidRDefault="004E2E69" w:rsidP="004E2E69">
      <w:pPr>
        <w:pStyle w:val="Heading3"/>
      </w:pPr>
      <w:r w:rsidRPr="004E2E69">
        <w:t>Capture the Golden Image</w:t>
      </w:r>
    </w:p>
    <w:p w14:paraId="7F1F5925" w14:textId="60BEC463" w:rsidR="00A33CEC" w:rsidRDefault="00E54F3A" w:rsidP="00E54F3A">
      <w:pPr>
        <w:pStyle w:val="BulletLevel1"/>
      </w:pPr>
      <w:r w:rsidRPr="00E54F3A">
        <w:t>Determine the OS Volume that was created for the Server Profile created earlier</w:t>
      </w:r>
      <w:r>
        <w:t>:</w:t>
      </w:r>
    </w:p>
    <w:p w14:paraId="65F77134" w14:textId="72DB8581" w:rsidR="00E54F3A" w:rsidRDefault="00E54F3A" w:rsidP="00E54F3A">
      <w:pPr>
        <w:pStyle w:val="FigureAfterspace"/>
      </w:pPr>
      <w:r w:rsidRPr="00E54F3A">
        <w:rPr>
          <w:noProof/>
        </w:rPr>
        <w:lastRenderedPageBreak/>
        <w:drawing>
          <wp:inline distT="0" distB="0" distL="0" distR="0" wp14:anchorId="50D8DB75" wp14:editId="396CF7F3">
            <wp:extent cx="5037089" cy="2143125"/>
            <wp:effectExtent l="19050" t="19050" r="11430" b="9525"/>
            <wp:docPr id="218" name="Picture 218" descr=" &quot;Server prof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quot;Server profile&qu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0293" cy="2144488"/>
                    </a:xfrm>
                    <a:prstGeom prst="rect">
                      <a:avLst/>
                    </a:prstGeom>
                    <a:noFill/>
                    <a:ln>
                      <a:solidFill>
                        <a:schemeClr val="tx1"/>
                      </a:solidFill>
                    </a:ln>
                  </pic:spPr>
                </pic:pic>
              </a:graphicData>
            </a:graphic>
          </wp:inline>
        </w:drawing>
      </w:r>
    </w:p>
    <w:p w14:paraId="41F64F2F" w14:textId="7D06C357"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323A76">
        <w:rPr>
          <w:rStyle w:val="MISCFigureCaptionHeaderBold8pt"/>
          <w:noProof/>
        </w:rPr>
        <w:t>36</w:t>
      </w:r>
      <w:r w:rsidRPr="00E54F3A">
        <w:rPr>
          <w:rStyle w:val="MISCFigureCaptionHeaderBold8pt"/>
        </w:rPr>
        <w:fldChar w:fldCharType="end"/>
      </w:r>
      <w:r w:rsidRPr="00E54F3A">
        <w:rPr>
          <w:rStyle w:val="MISCFigureCaptionHeaderBold8pt"/>
        </w:rPr>
        <w:t>.</w:t>
      </w:r>
      <w:r>
        <w:t xml:space="preserve"> </w:t>
      </w:r>
      <w:r w:rsidRPr="00E54F3A">
        <w:t>Server profile</w:t>
      </w:r>
    </w:p>
    <w:p w14:paraId="0780CA1C" w14:textId="579657AD" w:rsidR="00E54F3A" w:rsidRDefault="00E54F3A" w:rsidP="00E54F3A">
      <w:pPr>
        <w:pStyle w:val="BulletLevel1"/>
      </w:pPr>
      <w:r w:rsidRPr="00E54F3A">
        <w:t>Navigate to the Image Streamer Golden Images page</w:t>
      </w:r>
    </w:p>
    <w:p w14:paraId="7A492708" w14:textId="2EA408B6" w:rsidR="00E54F3A" w:rsidRDefault="00E54F3A" w:rsidP="00E54F3A">
      <w:pPr>
        <w:pStyle w:val="BulletLevel1"/>
      </w:pPr>
      <w:r w:rsidRPr="00E54F3A">
        <w:t>Select "Create golden image" specifying the OS Volume and the "HPE - Windows - Capture - As-Is" build plan:</w:t>
      </w:r>
    </w:p>
    <w:p w14:paraId="3A035FC9" w14:textId="228B4A1D" w:rsidR="00E54F3A" w:rsidRDefault="00E54F3A" w:rsidP="00E54F3A">
      <w:pPr>
        <w:pStyle w:val="FigureAfterspace"/>
      </w:pPr>
      <w:r w:rsidRPr="00E54F3A">
        <w:rPr>
          <w:noProof/>
        </w:rPr>
        <w:drawing>
          <wp:inline distT="0" distB="0" distL="0" distR="0" wp14:anchorId="24931EC2" wp14:editId="0D4B6CCB">
            <wp:extent cx="4724666" cy="2619375"/>
            <wp:effectExtent l="19050" t="19050" r="19050" b="9525"/>
            <wp:docPr id="219" name="Picture 219" descr=" &quot;Create Golden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 &quot;Create Golden Image&qu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8260" cy="2621368"/>
                    </a:xfrm>
                    <a:prstGeom prst="rect">
                      <a:avLst/>
                    </a:prstGeom>
                    <a:noFill/>
                    <a:ln>
                      <a:solidFill>
                        <a:schemeClr val="tx1"/>
                      </a:solidFill>
                    </a:ln>
                  </pic:spPr>
                </pic:pic>
              </a:graphicData>
            </a:graphic>
          </wp:inline>
        </w:drawing>
      </w:r>
    </w:p>
    <w:p w14:paraId="21995EAC" w14:textId="2E6B9313"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323A76">
        <w:rPr>
          <w:rStyle w:val="MISCFigureCaptionHeaderBold8pt"/>
          <w:noProof/>
        </w:rPr>
        <w:t>37</w:t>
      </w:r>
      <w:r w:rsidRPr="00E54F3A">
        <w:rPr>
          <w:rStyle w:val="MISCFigureCaptionHeaderBold8pt"/>
        </w:rPr>
        <w:fldChar w:fldCharType="end"/>
      </w:r>
      <w:r w:rsidRPr="00E54F3A">
        <w:rPr>
          <w:rStyle w:val="MISCFigureCaptionHeaderBold8pt"/>
        </w:rPr>
        <w:t xml:space="preserve">. </w:t>
      </w:r>
      <w:r w:rsidRPr="00E54F3A">
        <w:t>Create Golden Image</w:t>
      </w:r>
    </w:p>
    <w:p w14:paraId="471AC290" w14:textId="3AC372B2" w:rsidR="00E54F3A" w:rsidRDefault="00E54F3A" w:rsidP="00E54F3A">
      <w:pPr>
        <w:pStyle w:val="BulletLevel1"/>
      </w:pPr>
      <w:r w:rsidRPr="00E54F3A">
        <w:t>Select "Create"</w:t>
      </w:r>
    </w:p>
    <w:p w14:paraId="6A9A18D6" w14:textId="30CD3D7C" w:rsidR="00E54F3A" w:rsidRDefault="00E54F3A" w:rsidP="00E54F3A">
      <w:pPr>
        <w:pStyle w:val="BulletLevel1LastBeforeBodycopy"/>
      </w:pPr>
      <w:r w:rsidRPr="00E54F3A">
        <w:t>Delete the Server Profile "Windows Template" used to create the golden image</w:t>
      </w:r>
    </w:p>
    <w:p w14:paraId="76D846CE" w14:textId="77C5C875" w:rsidR="00C25361" w:rsidRDefault="00E54F3A" w:rsidP="00E54F3A">
      <w:pPr>
        <w:pStyle w:val="Heading3"/>
      </w:pPr>
      <w:r w:rsidRPr="00E54F3A">
        <w:t>Golden Image Compatibility</w:t>
      </w:r>
    </w:p>
    <w:p w14:paraId="622132BD" w14:textId="728B67A2" w:rsidR="00C25361" w:rsidRDefault="00E54F3A" w:rsidP="00E54F3A">
      <w:pPr>
        <w:pStyle w:val="BodyTextMetricHPELight10pt"/>
      </w:pPr>
      <w:r w:rsidRPr="00E54F3A">
        <w:t>The golden image created using the above method will work only when the image is deployed on server hardware of the same model. Specifically, if the number of processors on server where the image is deployed is different from the server where the image was captured, server boot after deployment will fail. Also, if the boot controller is moved from one Mezzanine slot on the server to another, Windows will not boot correctly.</w:t>
      </w:r>
    </w:p>
    <w:p w14:paraId="6913AE9B" w14:textId="24E5F174" w:rsidR="00E54F3A" w:rsidRDefault="00E54F3A" w:rsidP="00E54F3A">
      <w:pPr>
        <w:pStyle w:val="Heading2"/>
      </w:pPr>
      <w:bookmarkStart w:id="289" w:name="_Toc5893865"/>
      <w:r w:rsidRPr="00E54F3A">
        <w:lastRenderedPageBreak/>
        <w:t>OS Deployment Plans</w:t>
      </w:r>
      <w:bookmarkEnd w:id="289"/>
    </w:p>
    <w:p w14:paraId="1908A294" w14:textId="77777777" w:rsidR="00E54F3A" w:rsidRDefault="00E54F3A" w:rsidP="00E54F3A">
      <w:pPr>
        <w:pStyle w:val="BodyTextMetricHPELight10pt"/>
      </w:pPr>
      <w:r>
        <w:t>The solution delivers two artifact bundles, one for Windows Server 2016 systems and one for Red Hat Linux 7 systems. Each artifact bundle contains one Deployment Plan, one OS Build Plan and all dependent Plan Scripts.</w:t>
      </w:r>
    </w:p>
    <w:p w14:paraId="246CBD71" w14:textId="0C072E7D" w:rsidR="00E54F3A" w:rsidRDefault="00E54F3A" w:rsidP="00E54F3A">
      <w:pPr>
        <w:pStyle w:val="BodyTextMetricHPELight10pt"/>
      </w:pPr>
      <w:r>
        <w:t>The artifact bundles are included in the Docker-Synergy repository:</w:t>
      </w:r>
    </w:p>
    <w:p w14:paraId="0A8F2A49" w14:textId="13689A4C" w:rsidR="00E54F3A" w:rsidRPr="00E54F3A" w:rsidRDefault="00E54F3A" w:rsidP="00E54F3A">
      <w:pPr>
        <w:pStyle w:val="BodyTextMetricHPELight10pt"/>
        <w:rPr>
          <w:rStyle w:val="CodingLanguage"/>
        </w:rPr>
      </w:pPr>
      <w:r w:rsidRPr="00E54F3A">
        <w:rPr>
          <w:rStyle w:val="CodingLanguage"/>
        </w:rPr>
        <w:t xml:space="preserve"># </w:t>
      </w:r>
      <w:proofErr w:type="gramStart"/>
      <w:r w:rsidRPr="00E54F3A">
        <w:rPr>
          <w:rStyle w:val="CodingLanguage"/>
        </w:rPr>
        <w:t>cd</w:t>
      </w:r>
      <w:proofErr w:type="gramEnd"/>
      <w:r w:rsidRPr="00E54F3A">
        <w:rPr>
          <w:rStyle w:val="CodingLanguage"/>
        </w:rPr>
        <w:t xml:space="preserve"> ~/Docker-Synergy</w:t>
      </w:r>
      <w:r w:rsidRPr="00E54F3A">
        <w:rPr>
          <w:rStyle w:val="CodingLanguage"/>
        </w:rPr>
        <w:br/>
        <w:t># ls ./files/ImageStreamer</w:t>
      </w:r>
      <w:r w:rsidRPr="00E54F3A">
        <w:rPr>
          <w:rStyle w:val="CodingLanguage"/>
        </w:rPr>
        <w:br/>
      </w:r>
      <w:r w:rsidRPr="00E54F3A">
        <w:rPr>
          <w:rStyle w:val="CodingLanguage"/>
        </w:rPr>
        <w:br/>
        <w:t>HPE_RHEL7_2019_02_25.zip</w:t>
      </w:r>
      <w:r w:rsidRPr="00E54F3A">
        <w:rPr>
          <w:rStyle w:val="CodingLanguage"/>
        </w:rPr>
        <w:br/>
        <w:t>HPE_WIN2016_2019-03-15.zip</w:t>
      </w:r>
    </w:p>
    <w:p w14:paraId="3155E0D4" w14:textId="78C33C25" w:rsidR="00E54F3A" w:rsidRPr="00E54F3A" w:rsidRDefault="00E54F3A" w:rsidP="00E54F3A">
      <w:pPr>
        <w:pStyle w:val="BodyTextMetricHPELight10pt"/>
      </w:pPr>
      <w:r w:rsidRPr="00E54F3A">
        <w:t xml:space="preserve">In the Image Streamer UI, use the </w:t>
      </w:r>
      <w:r w:rsidRPr="00E54F3A">
        <w:rPr>
          <w:rStyle w:val="CodingLanguage"/>
        </w:rPr>
        <w:t>Add Artifact bundle</w:t>
      </w:r>
      <w:r w:rsidRPr="00E54F3A">
        <w:t xml:space="preserve"> button in the </w:t>
      </w:r>
      <w:r w:rsidRPr="00E54F3A">
        <w:rPr>
          <w:rStyle w:val="CodingLanguage"/>
        </w:rPr>
        <w:t>Artifact Bundles</w:t>
      </w:r>
      <w:r w:rsidRPr="00E54F3A">
        <w:t xml:space="preserve"> screen to upload the two files. When the upload is finished, select the Artifact bundles corresponding to the files (without the .zip extension) and use the </w:t>
      </w:r>
      <w:r w:rsidRPr="00E54F3A">
        <w:rPr>
          <w:rStyle w:val="CodingLanguage"/>
        </w:rPr>
        <w:t>Actions</w:t>
      </w:r>
      <w:r w:rsidRPr="00E54F3A">
        <w:t xml:space="preserve"> button to extract artifacts from the bundles, as shown in the following figure.</w:t>
      </w:r>
    </w:p>
    <w:p w14:paraId="05ACF415" w14:textId="5EB940D9" w:rsidR="00A33CEC" w:rsidRDefault="00E54F3A" w:rsidP="00E54F3A">
      <w:pPr>
        <w:pStyle w:val="FigureAfterspace"/>
      </w:pPr>
      <w:r w:rsidRPr="00E54F3A">
        <w:rPr>
          <w:noProof/>
        </w:rPr>
        <w:drawing>
          <wp:inline distT="0" distB="0" distL="0" distR="0" wp14:anchorId="4420A7E4" wp14:editId="3E71F5A8">
            <wp:extent cx="5204647" cy="2781300"/>
            <wp:effectExtent l="19050" t="19050" r="15240" b="19050"/>
            <wp:docPr id="220" name="Picture 220" descr=" &quot;Extract bund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quot;Extract bundle&quo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07913" cy="2783045"/>
                    </a:xfrm>
                    <a:prstGeom prst="rect">
                      <a:avLst/>
                    </a:prstGeom>
                    <a:noFill/>
                    <a:ln>
                      <a:solidFill>
                        <a:schemeClr val="tx1"/>
                      </a:solidFill>
                    </a:ln>
                  </pic:spPr>
                </pic:pic>
              </a:graphicData>
            </a:graphic>
          </wp:inline>
        </w:drawing>
      </w:r>
    </w:p>
    <w:p w14:paraId="34E9F37E" w14:textId="79C58D68"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323A76">
        <w:rPr>
          <w:rStyle w:val="MISCFigureCaptionHeaderBold8pt"/>
          <w:noProof/>
        </w:rPr>
        <w:t>38</w:t>
      </w:r>
      <w:r w:rsidRPr="00E54F3A">
        <w:rPr>
          <w:rStyle w:val="MISCFigureCaptionHeaderBold8pt"/>
        </w:rPr>
        <w:fldChar w:fldCharType="end"/>
      </w:r>
      <w:r w:rsidRPr="00E54F3A">
        <w:rPr>
          <w:rStyle w:val="MISCFigureCaptionHeaderBold8pt"/>
        </w:rPr>
        <w:t>.</w:t>
      </w:r>
      <w:r>
        <w:t xml:space="preserve"> </w:t>
      </w:r>
      <w:r w:rsidRPr="00E54F3A">
        <w:t>Extract bundle</w:t>
      </w:r>
    </w:p>
    <w:p w14:paraId="74E7467B" w14:textId="610AEED8" w:rsidR="00E54F3A" w:rsidRDefault="00E54F3A" w:rsidP="00E54F3A">
      <w:pPr>
        <w:pStyle w:val="BodyTextMetricHPELight10pt"/>
      </w:pPr>
      <w:r w:rsidRPr="00E54F3A">
        <w:t>After the extraction completes, you should find two new deployment plans in your Image Streamer appliance named</w:t>
      </w:r>
      <w:r>
        <w:t>:</w:t>
      </w:r>
    </w:p>
    <w:p w14:paraId="51319E2D" w14:textId="77777777" w:rsidR="00877B13" w:rsidRDefault="00877B13" w:rsidP="00877B13">
      <w:pPr>
        <w:pStyle w:val="BulletLevel1"/>
      </w:pPr>
      <w:r>
        <w:t>HPE_RHEL7_2019_02_25 which is the Red Hat Enterprise Linux 7 OS Deployment Plan</w:t>
      </w:r>
    </w:p>
    <w:p w14:paraId="0D4311B4" w14:textId="778E16D6" w:rsidR="00E54F3A" w:rsidRDefault="00877B13" w:rsidP="00877B13">
      <w:pPr>
        <w:pStyle w:val="BulletLevel1LastBeforeBodycopy"/>
      </w:pPr>
      <w:r>
        <w:t>HPE_WIN2016_2019-03-15 which is the Microsoft Windows Server 2016 OS Deployment Plan</w:t>
      </w:r>
    </w:p>
    <w:p w14:paraId="3A73A51E" w14:textId="044D5ED6" w:rsidR="00877B13" w:rsidRPr="00E54F3A" w:rsidRDefault="00877B13" w:rsidP="00877B13">
      <w:pPr>
        <w:pStyle w:val="BodyTextMetricHPELight10pt"/>
      </w:pPr>
      <w:r w:rsidRPr="00877B13">
        <w:t>The deployment plans are shipped without a golden image. Golden images for each OS must be created as outlined in the previous sections.</w:t>
      </w:r>
    </w:p>
    <w:p w14:paraId="6787E460" w14:textId="1E75A1D7" w:rsidR="00E54F3A" w:rsidRDefault="00877B13" w:rsidP="00877B13">
      <w:pPr>
        <w:pStyle w:val="Heading3"/>
      </w:pPr>
      <w:r w:rsidRPr="00877B13">
        <w:t>Update the Red Hat OS Deployment plan</w:t>
      </w:r>
    </w:p>
    <w:p w14:paraId="1D1960BB" w14:textId="77777777" w:rsidR="00877B13" w:rsidRDefault="00877B13" w:rsidP="000001BE">
      <w:pPr>
        <w:pStyle w:val="NumberedList-Level1"/>
        <w:numPr>
          <w:ilvl w:val="0"/>
          <w:numId w:val="40"/>
        </w:numPr>
      </w:pPr>
      <w:r>
        <w:t xml:space="preserve">Select the OS Deployment Plan named </w:t>
      </w:r>
      <w:r w:rsidRPr="00877B13">
        <w:rPr>
          <w:rStyle w:val="CodingLanguage"/>
        </w:rPr>
        <w:t>HPE_RHEL7_2019_02_25</w:t>
      </w:r>
      <w:r>
        <w:t xml:space="preserve"> on the </w:t>
      </w:r>
      <w:r w:rsidRPr="00877B13">
        <w:rPr>
          <w:rStyle w:val="CodingLanguage"/>
        </w:rPr>
        <w:t>Deployment Plans</w:t>
      </w:r>
      <w:r>
        <w:t xml:space="preserve"> menu in the Image Streamer UI.</w:t>
      </w:r>
    </w:p>
    <w:p w14:paraId="71A09CDA" w14:textId="77777777" w:rsidR="00877B13" w:rsidRDefault="00877B13" w:rsidP="000001BE">
      <w:pPr>
        <w:pStyle w:val="NumberedList-Level1"/>
        <w:numPr>
          <w:ilvl w:val="0"/>
          <w:numId w:val="40"/>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39AE5CDE" w14:textId="77777777" w:rsidR="00877B13" w:rsidRDefault="00877B13" w:rsidP="000001BE">
      <w:pPr>
        <w:pStyle w:val="NumberedList-Level1"/>
        <w:numPr>
          <w:ilvl w:val="0"/>
          <w:numId w:val="40"/>
        </w:numPr>
      </w:pPr>
      <w:r>
        <w:t>In the Edit screen, locate the Golden Image drop-down widget and select the golden image created with Red Hat Linux 7.</w:t>
      </w:r>
    </w:p>
    <w:p w14:paraId="712D8C48" w14:textId="77777777" w:rsidR="00877B13" w:rsidRDefault="00877B13" w:rsidP="000001BE">
      <w:pPr>
        <w:pStyle w:val="NumberedList-Level1"/>
        <w:numPr>
          <w:ilvl w:val="0"/>
          <w:numId w:val="40"/>
        </w:numPr>
      </w:pPr>
      <w:r>
        <w:t>Ensure that the visibility of the custom attributes is configured as explained earlier (i.e. only NIC1 and NIC2 should be visible).</w:t>
      </w:r>
    </w:p>
    <w:p w14:paraId="21CE86EE" w14:textId="7B6BABFA" w:rsidR="00877B13" w:rsidRDefault="00877B13" w:rsidP="00877B13">
      <w:pPr>
        <w:pStyle w:val="NumberedList-Level1LastBeforeBodycopy"/>
      </w:pPr>
      <w:r>
        <w:t>Save your changes.</w:t>
      </w:r>
    </w:p>
    <w:p w14:paraId="0B1B196D" w14:textId="6584848F" w:rsidR="00877B13" w:rsidRDefault="00877B13" w:rsidP="00877B13">
      <w:pPr>
        <w:pStyle w:val="Heading3"/>
      </w:pPr>
      <w:r w:rsidRPr="00877B13">
        <w:lastRenderedPageBreak/>
        <w:t>Update the Windows Server 2016 Deployment plan</w:t>
      </w:r>
    </w:p>
    <w:p w14:paraId="70E5AE59" w14:textId="77777777" w:rsidR="00877B13" w:rsidRDefault="00877B13" w:rsidP="000001BE">
      <w:pPr>
        <w:pStyle w:val="NumberedList-Level1"/>
        <w:numPr>
          <w:ilvl w:val="0"/>
          <w:numId w:val="41"/>
        </w:numPr>
      </w:pPr>
      <w:r>
        <w:t xml:space="preserve">Select the OS Deployment Plan named </w:t>
      </w:r>
      <w:r w:rsidRPr="00877B13">
        <w:rPr>
          <w:rStyle w:val="CodingLanguage"/>
        </w:rPr>
        <w:t>HPE_WIN2016_2019-03-15</w:t>
      </w:r>
      <w:r>
        <w:t xml:space="preserve"> on the </w:t>
      </w:r>
      <w:r w:rsidRPr="00877B13">
        <w:rPr>
          <w:rStyle w:val="CodingLanguage"/>
        </w:rPr>
        <w:t>Deployment Plans</w:t>
      </w:r>
      <w:r>
        <w:t xml:space="preserve"> menu in the Image Streamer UI.</w:t>
      </w:r>
    </w:p>
    <w:p w14:paraId="365E8531" w14:textId="77777777" w:rsidR="00877B13" w:rsidRDefault="00877B13" w:rsidP="000001BE">
      <w:pPr>
        <w:pStyle w:val="NumberedList-Level1"/>
        <w:numPr>
          <w:ilvl w:val="0"/>
          <w:numId w:val="41"/>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63288230" w14:textId="77777777" w:rsidR="00877B13" w:rsidRDefault="00877B13" w:rsidP="000001BE">
      <w:pPr>
        <w:pStyle w:val="NumberedList-Level1"/>
        <w:numPr>
          <w:ilvl w:val="0"/>
          <w:numId w:val="41"/>
        </w:numPr>
      </w:pPr>
      <w:r>
        <w:t>In the Edit screen, locate the Golden Image drop-down widget and select the golden image created with Microsoft Windows Server 2016.</w:t>
      </w:r>
    </w:p>
    <w:p w14:paraId="24176007" w14:textId="77777777" w:rsidR="00877B13" w:rsidRDefault="00877B13" w:rsidP="000001BE">
      <w:pPr>
        <w:pStyle w:val="NumberedList-Level1"/>
        <w:numPr>
          <w:ilvl w:val="0"/>
          <w:numId w:val="41"/>
        </w:numPr>
      </w:pPr>
      <w:r>
        <w:t>Make sure the visibility of the custom attributes is configured as explained earlier (ie only NIC1 and NIC2 should be visible).</w:t>
      </w:r>
    </w:p>
    <w:p w14:paraId="18237275" w14:textId="2FCBB84C" w:rsidR="00877B13" w:rsidRPr="00877B13" w:rsidRDefault="00877B13" w:rsidP="00877B13">
      <w:pPr>
        <w:pStyle w:val="NumberedList-Level1LastBeforeBodycopy"/>
      </w:pPr>
      <w:r>
        <w:t>Save your changes</w:t>
      </w:r>
    </w:p>
    <w:p w14:paraId="27DE59B0" w14:textId="6493A41C" w:rsidR="00877B13" w:rsidRDefault="00877B13" w:rsidP="00877B13">
      <w:pPr>
        <w:pStyle w:val="Heading2"/>
      </w:pPr>
      <w:bookmarkStart w:id="290" w:name="_Toc5893866"/>
      <w:r w:rsidRPr="00877B13">
        <w:t>OneView Server Profile Templates</w:t>
      </w:r>
      <w:bookmarkEnd w:id="290"/>
    </w:p>
    <w:p w14:paraId="0F0BAE07" w14:textId="5A9A8908" w:rsidR="00877B13" w:rsidRDefault="00877B13" w:rsidP="00877B13">
      <w:pPr>
        <w:pStyle w:val="BodyTextMetricHPELight10pt"/>
      </w:pPr>
      <w:r w:rsidRPr="00877B13">
        <w:t>The server profile template must meet the following criteria</w:t>
      </w:r>
      <w:r>
        <w:t>:</w:t>
      </w:r>
    </w:p>
    <w:p w14:paraId="07203226" w14:textId="77777777" w:rsidR="00877B13" w:rsidRDefault="00877B13" w:rsidP="00877B13">
      <w:pPr>
        <w:pStyle w:val="BulletLevel1"/>
      </w:pPr>
      <w:r>
        <w:t>The template must specify an Image Streamer Deployment Plan and the deployment plan must match the constraints explained in the section OS Deployment Plan Custom Attributes.</w:t>
      </w:r>
    </w:p>
    <w:p w14:paraId="7930805E" w14:textId="77777777" w:rsidR="00877B13" w:rsidRDefault="00877B13" w:rsidP="00877B13">
      <w:pPr>
        <w:pStyle w:val="BulletLevel1"/>
      </w:pPr>
      <w:r>
        <w:t>There must be at least one data drive in addition to the boot device provided by the Image Streamer. The playbooks supports local drives as well as drives configured from a Synergy D3940 storage module or LUNs from an HPE 3PAR array.</w:t>
      </w:r>
    </w:p>
    <w:p w14:paraId="2CBC9B32" w14:textId="54B98890" w:rsidR="00877B13" w:rsidRPr="00877B13" w:rsidRDefault="00877B13" w:rsidP="00877B13">
      <w:pPr>
        <w:pStyle w:val="BulletLevel1LastBeforeBodycopy"/>
      </w:pPr>
      <w:r>
        <w:t>There must be two Ethernet connections mapped to the Ethernet network used by the Ansible controller node.</w:t>
      </w:r>
    </w:p>
    <w:p w14:paraId="7C0F1C81" w14:textId="1DD75CAB" w:rsidR="000615E7" w:rsidRDefault="000615E7" w:rsidP="000615E7">
      <w:pPr>
        <w:pStyle w:val="Heading1"/>
      </w:pPr>
      <w:bookmarkStart w:id="291" w:name="_Ref5893575"/>
      <w:bookmarkStart w:id="292" w:name="_Toc5893867"/>
      <w:r>
        <w:t>Deploying Sysdig monitoring</w:t>
      </w:r>
      <w:bookmarkEnd w:id="282"/>
      <w:bookmarkEnd w:id="283"/>
      <w:bookmarkEnd w:id="291"/>
      <w:bookmarkEnd w:id="292"/>
    </w:p>
    <w:p w14:paraId="6AC58DE0" w14:textId="77777777" w:rsidR="000615E7" w:rsidRDefault="000615E7" w:rsidP="0058095B">
      <w:pPr>
        <w:pStyle w:val="BodyTextMetricHPELight10pt"/>
      </w:pPr>
      <w:r w:rsidRPr="00940902">
        <w:t xml:space="preserve">By default, the playbooks for deploying Sysdig are commented out in </w:t>
      </w:r>
      <w:r w:rsidRPr="00940902">
        <w:rPr>
          <w:rStyle w:val="CodingLanguage"/>
        </w:rPr>
        <w:t>site.yml</w:t>
      </w:r>
      <w:r w:rsidRPr="00940902">
        <w:t xml:space="preserve"> and must be explicitly enabled in that file if you want it included in the initial deployment. Alternatively, you can run the specific playbooks detailed in this section in a stand-alone manner, subsequent to the initial deployment.</w:t>
      </w:r>
    </w:p>
    <w:p w14:paraId="37E0C4E2" w14:textId="77777777" w:rsidR="000615E7" w:rsidRDefault="000615E7" w:rsidP="000615E7">
      <w:pPr>
        <w:pStyle w:val="MISCNote-Ruleabove"/>
      </w:pPr>
      <w:r>
        <w:t>Note</w:t>
      </w:r>
    </w:p>
    <w:p w14:paraId="44EDEB57" w14:textId="124E04B0" w:rsidR="000615E7" w:rsidRDefault="000615E7" w:rsidP="0058095B">
      <w:pPr>
        <w:pStyle w:val="BodyTextMetricHPELight10pt"/>
      </w:pPr>
      <w:r w:rsidRPr="00940902">
        <w:t xml:space="preserve">By default, you must have outgoing port </w:t>
      </w:r>
      <w:r w:rsidRPr="00940902">
        <w:rPr>
          <w:rStyle w:val="CodingLanguage"/>
        </w:rPr>
        <w:t>6666</w:t>
      </w:r>
      <w:r w:rsidRPr="00940902">
        <w:t xml:space="preserve"> open in your firewall, to allow data to flow to </w:t>
      </w:r>
      <w:r w:rsidRPr="00940902">
        <w:rPr>
          <w:rStyle w:val="CodingLanguage"/>
        </w:rPr>
        <w:t>collector.sysdigcloud.com</w:t>
      </w:r>
      <w:r w:rsidRPr="00940902">
        <w:t xml:space="preserve">. You can configure the agent to use a different port by </w:t>
      </w:r>
      <w:r w:rsidR="00FB0FE9" w:rsidRPr="00FB0FE9">
        <w:t xml:space="preserve">using the variable </w:t>
      </w:r>
      <w:r w:rsidR="00FB0FE9" w:rsidRPr="00FB0FE9">
        <w:rPr>
          <w:rStyle w:val="CodingLanguage"/>
        </w:rPr>
        <w:t>sysdig_collector_port</w:t>
      </w:r>
      <w:r w:rsidR="00FB0FE9" w:rsidRPr="00FB0FE9">
        <w:t xml:space="preserve"> in </w:t>
      </w:r>
      <w:r w:rsidR="00B0382D">
        <w:rPr>
          <w:rStyle w:val="CodingLanguage"/>
        </w:rPr>
        <w:t>groups_vars/all/vars</w:t>
      </w:r>
      <w:r w:rsidR="00FB0FE9">
        <w:rPr>
          <w:rStyle w:val="CodingLanguage"/>
        </w:rPr>
        <w:t>.</w:t>
      </w:r>
    </w:p>
    <w:p w14:paraId="766A4F41" w14:textId="1E4D5ABE" w:rsidR="000615E7" w:rsidRDefault="000615E7" w:rsidP="000615E7">
      <w:pPr>
        <w:pStyle w:val="MISCNote-Rulebelow"/>
      </w:pPr>
      <w:r w:rsidRPr="00940902">
        <w:t>If you are using a proxy, it must be configured to be "fully-transparent". Non-transparent proxies will not allow the agent to connect.</w:t>
      </w:r>
    </w:p>
    <w:p w14:paraId="38679DC3" w14:textId="77777777" w:rsidR="000615E7" w:rsidRDefault="000615E7" w:rsidP="000615E7">
      <w:pPr>
        <w:pStyle w:val="Heading2"/>
      </w:pPr>
      <w:bookmarkStart w:id="293" w:name="_Refd17e55405"/>
      <w:bookmarkStart w:id="294" w:name="_Tocd17e55405"/>
      <w:bookmarkStart w:id="295" w:name="_Toc531698826"/>
      <w:bookmarkStart w:id="296" w:name="_Toc5893868"/>
      <w:r>
        <w:t>Monitoring with Sysdig</w:t>
      </w:r>
      <w:bookmarkEnd w:id="293"/>
      <w:bookmarkEnd w:id="294"/>
      <w:bookmarkEnd w:id="295"/>
      <w:bookmarkEnd w:id="296"/>
    </w:p>
    <w:p w14:paraId="7A1C0A5E" w14:textId="77777777" w:rsidR="000615E7" w:rsidRDefault="000615E7" w:rsidP="0058095B">
      <w:pPr>
        <w:pStyle w:val="BodyTextMetricHPELight10pt"/>
      </w:pPr>
      <w:r>
        <w:t xml:space="preserve">Sysdig's approach to Docker monitoring uses transparent instrumentation to see inside containers from the outside, with no need for agents in each container. Metrics from Docker containers, and from your applications running inside them, are aggregated in real-time across each service to provide meaningful monitoring dashboards and alerts for your application. </w:t>
      </w:r>
      <w:r w:rsidRPr="002433BD">
        <w:fldChar w:fldCharType="begin"/>
      </w:r>
      <w:r w:rsidRPr="002433BD">
        <w:instrText xml:space="preserve"> REF _Refd17e55413 \h </w:instrText>
      </w:r>
      <w:r>
        <w:instrText xml:space="preserve"> \* MERGEFORMAT </w:instrText>
      </w:r>
      <w:r w:rsidRPr="002433BD">
        <w:fldChar w:fldCharType="separate"/>
      </w:r>
      <w:r w:rsidR="00323A76" w:rsidRPr="00323A76">
        <w:t>Figure</w:t>
      </w:r>
      <w:r w:rsidR="00323A76" w:rsidRPr="00323A76">
        <w:rPr>
          <w:rFonts w:ascii="Calibri" w:hAnsi="Calibri" w:cs="Calibri"/>
        </w:rPr>
        <w:t> </w:t>
      </w:r>
      <w:r w:rsidR="00323A76" w:rsidRPr="00323A76">
        <w:t>39</w:t>
      </w:r>
      <w:r w:rsidRPr="002433BD">
        <w:fldChar w:fldCharType="end"/>
      </w:r>
      <w:r>
        <w:t xml:space="preserve"> provides an overview of the Sysdig architecture.</w:t>
      </w:r>
    </w:p>
    <w:p w14:paraId="20C6B1C2" w14:textId="77777777" w:rsidR="000615E7" w:rsidRDefault="000615E7" w:rsidP="000615E7">
      <w:pPr>
        <w:pStyle w:val="FigureAfterspace"/>
      </w:pPr>
      <w:r>
        <w:rPr>
          <w:noProof/>
        </w:rPr>
        <w:lastRenderedPageBreak/>
        <w:drawing>
          <wp:inline distT="0" distB="0" distL="0" distR="0" wp14:anchorId="6D8FDC30" wp14:editId="42FF115A">
            <wp:extent cx="3225562" cy="2512456"/>
            <wp:effectExtent l="19050" t="19050" r="1333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sdig-architecture.png"/>
                    <pic:cNvPicPr/>
                  </pic:nvPicPr>
                  <pic:blipFill>
                    <a:blip r:embed="rId93">
                      <a:extLst>
                        <a:ext uri="{28A0092B-C50C-407E-A947-70E740481C1C}">
                          <a14:useLocalDpi xmlns:a14="http://schemas.microsoft.com/office/drawing/2010/main" val="0"/>
                        </a:ext>
                      </a:extLst>
                    </a:blip>
                    <a:stretch>
                      <a:fillRect/>
                    </a:stretch>
                  </pic:blipFill>
                  <pic:spPr>
                    <a:xfrm>
                      <a:off x="0" y="0"/>
                      <a:ext cx="3957133" cy="3082292"/>
                    </a:xfrm>
                    <a:prstGeom prst="rect">
                      <a:avLst/>
                    </a:prstGeom>
                    <a:ln>
                      <a:solidFill>
                        <a:schemeClr val="accent1"/>
                      </a:solidFill>
                    </a:ln>
                  </pic:spPr>
                </pic:pic>
              </a:graphicData>
            </a:graphic>
          </wp:inline>
        </w:drawing>
      </w:r>
      <w:r>
        <w:t xml:space="preserve"> </w:t>
      </w:r>
    </w:p>
    <w:p w14:paraId="019E31D4" w14:textId="77777777" w:rsidR="000615E7" w:rsidRDefault="000615E7" w:rsidP="000615E7">
      <w:pPr>
        <w:pStyle w:val="MISCFigureCaptionHeader8pt"/>
      </w:pPr>
      <w:bookmarkStart w:id="297" w:name="_Refd17e55413"/>
      <w:bookmarkStart w:id="298" w:name="_Tocd17e55413"/>
      <w:r w:rsidRPr="00F819E1">
        <w:rPr>
          <w:rStyle w:val="MISCFigureCaptionHeaderBold8pt"/>
        </w:rPr>
        <w:t>Figure</w:t>
      </w:r>
      <w:r w:rsidRPr="00F819E1">
        <w:rPr>
          <w:rStyle w:val="MISCFigureCaptionHeaderBold8pt"/>
          <w:rFonts w:ascii="Calibri" w:hAnsi="Calibri" w:cs="Calibri"/>
        </w:rPr>
        <w:t> </w:t>
      </w:r>
      <w:bookmarkStart w:id="299" w:name="_Numd17e55413"/>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323A76">
        <w:rPr>
          <w:rStyle w:val="MISCFigureCaptionHeaderBold8pt"/>
          <w:noProof/>
        </w:rPr>
        <w:t>39</w:t>
      </w:r>
      <w:r w:rsidRPr="00F819E1">
        <w:rPr>
          <w:rStyle w:val="MISCFigureCaptionHeaderBold8pt"/>
        </w:rPr>
        <w:fldChar w:fldCharType="end"/>
      </w:r>
      <w:bookmarkEnd w:id="297"/>
      <w:bookmarkEnd w:id="298"/>
      <w:bookmarkEnd w:id="299"/>
      <w:r w:rsidRPr="00F819E1">
        <w:rPr>
          <w:rStyle w:val="MISCFigureCaptionHeaderBold8pt"/>
        </w:rPr>
        <w:t>.</w:t>
      </w:r>
      <w:r>
        <w:rPr>
          <w:rStyle w:val="MISCFigureCaptionHeaderBold8pt"/>
          <w:noProof/>
        </w:rPr>
        <w:t xml:space="preserve"> </w:t>
      </w:r>
      <w:r>
        <w:t>Sysdig architecture</w:t>
      </w:r>
    </w:p>
    <w:p w14:paraId="2CEA3708" w14:textId="77777777" w:rsidR="000615E7" w:rsidRDefault="000615E7" w:rsidP="0058095B">
      <w:pPr>
        <w:pStyle w:val="BodyTextMetricHPELight10pt"/>
      </w:pPr>
      <w:r>
        <w:rPr>
          <w:rStyle w:val="BoldEmpha"/>
        </w:rPr>
        <w:t>Sysdig Monitor</w:t>
      </w:r>
      <w:r>
        <w:t xml:space="preserve"> allows you to analyze response times, application performance metrics, container and server utilization metrics, and network metrics. You can build dashboards across applications, micro-services, container and networks, and explore metadata from Docker, Kubernetes, Mesos and AWS. For more information, see the </w:t>
      </w:r>
      <w:hyperlink r:id="rId94" w:history="1">
        <w:r>
          <w:rPr>
            <w:rStyle w:val="Hyperlink"/>
          </w:rPr>
          <w:t>Sysdig Container Monitoring</w:t>
        </w:r>
      </w:hyperlink>
      <w:r>
        <w:t xml:space="preserve"> </w:t>
      </w:r>
      <w:r w:rsidRPr="0027333B">
        <w:t>video overview</w:t>
      </w:r>
      <w:r>
        <w:t xml:space="preserve"> and the </w:t>
      </w:r>
      <w:hyperlink r:id="rId95" w:history="1">
        <w:r w:rsidRPr="001226C3">
          <w:rPr>
            <w:rStyle w:val="Hyperlink"/>
          </w:rPr>
          <w:t>Sysdig Monitor 101</w:t>
        </w:r>
      </w:hyperlink>
      <w:r>
        <w:t xml:space="preserve"> training course. </w:t>
      </w:r>
    </w:p>
    <w:p w14:paraId="304DFD68" w14:textId="77777777" w:rsidR="000615E7" w:rsidRDefault="000615E7" w:rsidP="0058095B">
      <w:pPr>
        <w:pStyle w:val="BodyTextMetricHPELight10pt"/>
      </w:pPr>
      <w:r>
        <w:rPr>
          <w:rStyle w:val="BoldEmpha"/>
        </w:rPr>
        <w:t>Sysdig Secure</w:t>
      </w:r>
      <w:r>
        <w:t xml:space="preserve"> provides security at the orchestrator as well as the container level. You create service-aware policies that allow you to take actions (like killing a container) or send alerts (to Slack, Splunk, etc) whenever a policy violation occurs. All commands are audited to help you identify anomalous actions, along with taking snapshots of all activities pre-and-post a policy violation. For more information, see the </w:t>
      </w:r>
      <w:hyperlink r:id="rId96" w:history="1">
        <w:r w:rsidRPr="0027333B">
          <w:rPr>
            <w:rStyle w:val="Hyperlink"/>
          </w:rPr>
          <w:t>Sysdig Secure</w:t>
        </w:r>
      </w:hyperlink>
      <w:r>
        <w:t xml:space="preserve"> video overview and the </w:t>
      </w:r>
      <w:hyperlink r:id="rId97" w:history="1">
        <w:r w:rsidRPr="0059437E">
          <w:rPr>
            <w:rStyle w:val="Hyperlink"/>
          </w:rPr>
          <w:t>Sysdig Secure 101</w:t>
        </w:r>
      </w:hyperlink>
      <w:r>
        <w:t xml:space="preserve"> training course.</w:t>
      </w:r>
    </w:p>
    <w:p w14:paraId="3AFF5968" w14:textId="77777777" w:rsidR="000615E7" w:rsidRDefault="000615E7" w:rsidP="0058095B">
      <w:pPr>
        <w:pStyle w:val="BodyTextMetricHPELight10pt"/>
      </w:pPr>
      <w:r>
        <w:t xml:space="preserve">The implementation in this solution uses the Software as a Service (SaaS) version of Sysdig. The playbooks deploy Sysdig Agent software on each UCP, DTR and Linux worker node, as well as the NFS, logger and load balancer VMs and captured data is relayed back to your Sysdig SaaS Cloud portal. </w:t>
      </w:r>
      <w:r w:rsidRPr="00E676E0">
        <w:t xml:space="preserve">The deployment </w:t>
      </w:r>
      <w:r>
        <w:t>provides access to a 90 day</w:t>
      </w:r>
      <w:r w:rsidRPr="00E676E0">
        <w:t xml:space="preserve"> try-and-buy</w:t>
      </w:r>
      <w:r>
        <w:t>,</w:t>
      </w:r>
      <w:r w:rsidRPr="00E676E0">
        <w:t xml:space="preserve"> fully featured </w:t>
      </w:r>
      <w:r>
        <w:t xml:space="preserve">version of the </w:t>
      </w:r>
      <w:r w:rsidRPr="00E676E0">
        <w:t>Sysdig software.</w:t>
      </w:r>
    </w:p>
    <w:p w14:paraId="7115CC13" w14:textId="77777777" w:rsidR="000615E7" w:rsidRDefault="000615E7" w:rsidP="000615E7">
      <w:pPr>
        <w:pStyle w:val="MISCNote-Ruleabove"/>
      </w:pPr>
      <w:r>
        <w:t>Note</w:t>
      </w:r>
    </w:p>
    <w:p w14:paraId="6C42DC9A" w14:textId="42A5FCC6" w:rsidR="000615E7" w:rsidRDefault="000615E7" w:rsidP="000615E7">
      <w:pPr>
        <w:pStyle w:val="MISCNote-Rulebelow"/>
      </w:pPr>
      <w:r>
        <w:t xml:space="preserve">The Sysdig functionality is not turned on by default in this solution - see the section on </w:t>
      </w:r>
      <w:hyperlink w:anchor="_Sysdig_configuration" w:history="1">
        <w:r w:rsidRPr="001034EB">
          <w:rPr>
            <w:rStyle w:val="Hyperlink"/>
          </w:rPr>
          <w:t>Sysdig configuration</w:t>
        </w:r>
      </w:hyperlink>
      <w:r>
        <w:t xml:space="preserve"> for more information on how to enable Sysdig. For more information on how to access the 90 day try-and-buy version, see the GitHub repository at </w:t>
      </w:r>
      <w:hyperlink r:id="rId98" w:history="1">
        <w:r w:rsidR="00194A5F">
          <w:rPr>
            <w:rStyle w:val="Hyperlink"/>
          </w:rPr>
          <w:t>https://hewlettpackard.github.io/Docker-</w:t>
        </w:r>
        <w:r w:rsidR="00B0382D">
          <w:rPr>
            <w:rStyle w:val="Hyperlink"/>
          </w:rPr>
          <w:t>Synergy</w:t>
        </w:r>
        <w:r w:rsidR="00194A5F">
          <w:rPr>
            <w:rStyle w:val="Hyperlink"/>
          </w:rPr>
          <w:t>/sysdig/sysdig-trial.html</w:t>
        </w:r>
      </w:hyperlink>
      <w:r>
        <w:t>.</w:t>
      </w:r>
    </w:p>
    <w:p w14:paraId="5C15E8C5" w14:textId="77777777" w:rsidR="000615E7" w:rsidRDefault="000615E7" w:rsidP="000615E7">
      <w:pPr>
        <w:pStyle w:val="Heading2"/>
      </w:pPr>
      <w:bookmarkStart w:id="300" w:name="_Ref531619913"/>
      <w:bookmarkStart w:id="301" w:name="_Toc531698827"/>
      <w:bookmarkStart w:id="302" w:name="_Toc5893869"/>
      <w:r w:rsidRPr="00940902">
        <w:t>Playbooks for installing Sysdig on RHEL</w:t>
      </w:r>
      <w:bookmarkEnd w:id="300"/>
      <w:bookmarkEnd w:id="301"/>
      <w:bookmarkEnd w:id="302"/>
    </w:p>
    <w:p w14:paraId="4F8FABE7" w14:textId="77777777" w:rsidR="000615E7" w:rsidRPr="00711080" w:rsidRDefault="000615E7" w:rsidP="0058095B">
      <w:pPr>
        <w:pStyle w:val="BodyTextMetricHPELight10pt"/>
      </w:pPr>
      <w:r>
        <w:t>The following playbooks are used when deploying Sysdig:</w:t>
      </w:r>
    </w:p>
    <w:p w14:paraId="5E1EEA46" w14:textId="32843D8D" w:rsidR="00D91E8B" w:rsidRPr="00D91E8B" w:rsidRDefault="00D91E8B" w:rsidP="00D91E8B">
      <w:pPr>
        <w:pStyle w:val="BulletLevel1LastBeforeBodycopy"/>
        <w:rPr>
          <w:rStyle w:val="CodingLanguage"/>
          <w:rFonts w:ascii="MetricHPE Light" w:hAnsi="MetricHPE Light"/>
        </w:rPr>
      </w:pPr>
      <w:proofErr w:type="gramStart"/>
      <w:r w:rsidRPr="00711080">
        <w:rPr>
          <w:rStyle w:val="CodingLanguage"/>
        </w:rPr>
        <w:t>playbooks/</w:t>
      </w:r>
      <w:r w:rsidRPr="00D91E8B">
        <w:rPr>
          <w:rStyle w:val="CodingLanguage"/>
        </w:rPr>
        <w:t>sysdig-k8s-rbac.yml</w:t>
      </w:r>
      <w:proofErr w:type="gramEnd"/>
      <w:r w:rsidRPr="00711080">
        <w:t xml:space="preserve"> is used to configure Sysdig for Kubernetes.</w:t>
      </w:r>
    </w:p>
    <w:p w14:paraId="55C28AB1" w14:textId="77777777" w:rsidR="000615E7" w:rsidRDefault="000615E7" w:rsidP="000615E7">
      <w:pPr>
        <w:pStyle w:val="BulletLevel1"/>
      </w:pPr>
      <w:proofErr w:type="gramStart"/>
      <w:r>
        <w:rPr>
          <w:rStyle w:val="CodingLanguage"/>
        </w:rPr>
        <w:t>playbooks/install_sysdig.yml</w:t>
      </w:r>
      <w:proofErr w:type="gramEnd"/>
      <w:r>
        <w:t xml:space="preserve"> is used to configure Sysdig for Docker swarm. It opens the required port in the firewall, and installs the latest version of the Sysdig agent image on the nodes. By default, this playbook is commented out in </w:t>
      </w:r>
      <w:r>
        <w:rPr>
          <w:rStyle w:val="CodingLanguage"/>
        </w:rPr>
        <w:t>site.yml</w:t>
      </w:r>
      <w:r>
        <w:t xml:space="preserve">, so if you want to use the solution to automatically configure Sysdig for Docker swarm, you must uncomment this line. </w:t>
      </w:r>
    </w:p>
    <w:p w14:paraId="3F5F8CCC" w14:textId="77777777" w:rsidR="000615E7" w:rsidRDefault="000615E7" w:rsidP="000615E7">
      <w:pPr>
        <w:pStyle w:val="Heading2"/>
      </w:pPr>
      <w:bookmarkStart w:id="303" w:name="_Refd17e57920"/>
      <w:bookmarkStart w:id="304" w:name="_Tocd17e57920"/>
      <w:bookmarkStart w:id="305" w:name="_Toc531698828"/>
      <w:bookmarkStart w:id="306" w:name="_Toc5893870"/>
      <w:r>
        <w:t>Sysdig configuration</w:t>
      </w:r>
      <w:bookmarkEnd w:id="303"/>
      <w:bookmarkEnd w:id="304"/>
      <w:bookmarkEnd w:id="305"/>
      <w:bookmarkEnd w:id="306"/>
    </w:p>
    <w:p w14:paraId="4FA94CBE" w14:textId="77777777" w:rsidR="000615E7" w:rsidRPr="009534F0" w:rsidRDefault="000615E7" w:rsidP="0058095B">
      <w:pPr>
        <w:pStyle w:val="BodyTextMetricHPELight10pt"/>
      </w:pPr>
      <w:r>
        <w:t>Separate playbooks are used to install Sysdig for Docker swarm and Sysdig for Kubernetes.</w:t>
      </w:r>
    </w:p>
    <w:p w14:paraId="2CF1FEAC" w14:textId="77777777" w:rsidR="000615E7" w:rsidRPr="009534F0" w:rsidRDefault="000615E7" w:rsidP="000615E7">
      <w:pPr>
        <w:pStyle w:val="Heading3"/>
      </w:pPr>
      <w:bookmarkStart w:id="307" w:name="_Ref523998319"/>
      <w:r w:rsidRPr="00D73B87">
        <w:lastRenderedPageBreak/>
        <w:t>Sysdig configuration for Docker swarm</w:t>
      </w:r>
      <w:bookmarkEnd w:id="307"/>
    </w:p>
    <w:p w14:paraId="5AC3EAAB" w14:textId="77777777" w:rsidR="000615E7" w:rsidRDefault="000615E7" w:rsidP="0058095B">
      <w:pPr>
        <w:pStyle w:val="BodyTextMetricHPELight10pt"/>
      </w:pPr>
      <w:r>
        <w:t xml:space="preserve">The playbook </w:t>
      </w:r>
      <w:r>
        <w:rPr>
          <w:rStyle w:val="CodingLanguage"/>
        </w:rPr>
        <w:t>playbooks/install_sysdig.yml</w:t>
      </w:r>
      <w:r>
        <w:t xml:space="preserve"> is used to automate the configuration of the SaaS setup for Docker swarm. By default, this playbook is commented out in </w:t>
      </w:r>
      <w:r>
        <w:rPr>
          <w:rStyle w:val="CodingLanguage"/>
        </w:rPr>
        <w:t>site.yml</w:t>
      </w:r>
      <w:r>
        <w:t xml:space="preserve"> and must be explicitly enabled. The variables used to configure Sysdig for Docker swarm are detailed in </w:t>
      </w:r>
      <w:r w:rsidRPr="009534F0">
        <w:fldChar w:fldCharType="begin"/>
      </w:r>
      <w:r w:rsidRPr="00BB10F2">
        <w:instrText xml:space="preserve"> REF _Refd17e57941 \h </w:instrText>
      </w:r>
      <w:r>
        <w:instrText xml:space="preserve"> \* MERGEFORMAT </w:instrText>
      </w:r>
      <w:r w:rsidRPr="009534F0">
        <w:fldChar w:fldCharType="separate"/>
      </w:r>
      <w:r w:rsidR="00323A76" w:rsidRPr="00323A76">
        <w:t>Table</w:t>
      </w:r>
      <w:r w:rsidR="00323A76" w:rsidRPr="00323A76">
        <w:rPr>
          <w:rFonts w:ascii="Calibri" w:hAnsi="Calibri" w:cs="Calibri"/>
        </w:rPr>
        <w:t> </w:t>
      </w:r>
      <w:r w:rsidR="00323A76" w:rsidRPr="00323A76">
        <w:t>23</w:t>
      </w:r>
      <w:r w:rsidRPr="009534F0">
        <w:fldChar w:fldCharType="end"/>
      </w:r>
      <w:r w:rsidRPr="00463F2E">
        <w:t>.</w:t>
      </w:r>
    </w:p>
    <w:p w14:paraId="290E8853" w14:textId="77777777" w:rsidR="000615E7" w:rsidRDefault="000615E7" w:rsidP="000615E7">
      <w:pPr>
        <w:pStyle w:val="MISCTableCaptionHeader8pt"/>
      </w:pPr>
      <w:bookmarkStart w:id="308" w:name="_Refd17e57941"/>
      <w:bookmarkStart w:id="309" w:name="_Tocd17e57941"/>
      <w:r w:rsidRPr="005967EA">
        <w:rPr>
          <w:rStyle w:val="MISCTableCaptionHeaderBold8pt"/>
        </w:rPr>
        <w:t>Table</w:t>
      </w:r>
      <w:r w:rsidRPr="005967EA">
        <w:rPr>
          <w:rStyle w:val="MISCTableCaptionHeaderBold8pt"/>
          <w:rFonts w:ascii="Calibri" w:hAnsi="Calibri" w:cs="Calibri"/>
        </w:rPr>
        <w:t> </w:t>
      </w:r>
      <w:bookmarkStart w:id="310" w:name="_Numd17e57941"/>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323A76">
        <w:rPr>
          <w:rStyle w:val="MISCTableCaptionHeaderBold8pt"/>
          <w:noProof/>
        </w:rPr>
        <w:t>23</w:t>
      </w:r>
      <w:r w:rsidRPr="005967EA">
        <w:rPr>
          <w:rStyle w:val="MISCTableCaptionHeaderBold8pt"/>
        </w:rPr>
        <w:fldChar w:fldCharType="end"/>
      </w:r>
      <w:bookmarkEnd w:id="308"/>
      <w:bookmarkEnd w:id="309"/>
      <w:bookmarkEnd w:id="310"/>
      <w:r w:rsidRPr="005967EA">
        <w:rPr>
          <w:rStyle w:val="MISCTableCaptionHeaderBold8pt"/>
        </w:rPr>
        <w:t xml:space="preserve">. </w:t>
      </w:r>
      <w:r>
        <w:t>Sysdig variables for Docker swarm</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60"/>
        <w:gridCol w:w="1680"/>
        <w:gridCol w:w="6720"/>
      </w:tblGrid>
      <w:tr w:rsidR="000615E7" w14:paraId="48724C6B" w14:textId="77777777" w:rsidTr="00CD2A0F">
        <w:trPr>
          <w:cantSplit/>
        </w:trPr>
        <w:tc>
          <w:tcPr>
            <w:tcW w:w="1560" w:type="dxa"/>
            <w:tcBorders>
              <w:top w:val="nil"/>
              <w:bottom w:val="single" w:sz="36" w:space="0" w:color="00B388"/>
            </w:tcBorders>
          </w:tcPr>
          <w:p w14:paraId="2D90A8B4" w14:textId="77777777" w:rsidR="000615E7" w:rsidRDefault="000615E7" w:rsidP="00CD4360">
            <w:pPr>
              <w:pStyle w:val="TableSubhead8pt"/>
            </w:pPr>
            <w:r>
              <w:t>Variable</w:t>
            </w:r>
          </w:p>
        </w:tc>
        <w:tc>
          <w:tcPr>
            <w:tcW w:w="1680" w:type="dxa"/>
            <w:tcBorders>
              <w:top w:val="nil"/>
              <w:bottom w:val="single" w:sz="36" w:space="0" w:color="00B388"/>
            </w:tcBorders>
          </w:tcPr>
          <w:p w14:paraId="21A4BEFC" w14:textId="77777777" w:rsidR="000615E7" w:rsidRDefault="000615E7" w:rsidP="00CD4360">
            <w:pPr>
              <w:pStyle w:val="TableSubhead8pt"/>
            </w:pPr>
            <w:r>
              <w:t>File</w:t>
            </w:r>
          </w:p>
        </w:tc>
        <w:tc>
          <w:tcPr>
            <w:tcW w:w="6720" w:type="dxa"/>
            <w:tcBorders>
              <w:top w:val="nil"/>
              <w:bottom w:val="single" w:sz="36" w:space="0" w:color="00B388"/>
            </w:tcBorders>
          </w:tcPr>
          <w:p w14:paraId="483F88DC" w14:textId="77777777" w:rsidR="000615E7" w:rsidRDefault="000615E7" w:rsidP="00CD4360">
            <w:pPr>
              <w:pStyle w:val="TableSubhead8pt"/>
            </w:pPr>
            <w:r>
              <w:t>Description</w:t>
            </w:r>
          </w:p>
        </w:tc>
      </w:tr>
      <w:tr w:rsidR="000615E7" w14:paraId="0F2466C8" w14:textId="77777777" w:rsidTr="00CD2A0F">
        <w:trPr>
          <w:cantSplit/>
        </w:trPr>
        <w:tc>
          <w:tcPr>
            <w:tcW w:w="1560" w:type="dxa"/>
          </w:tcPr>
          <w:p w14:paraId="63EA7F4F" w14:textId="77777777" w:rsidR="000615E7" w:rsidRDefault="000615E7" w:rsidP="00CD4360">
            <w:pPr>
              <w:pStyle w:val="TableBody8pt"/>
            </w:pPr>
            <w:r>
              <w:t>sysdig_access_key</w:t>
            </w:r>
          </w:p>
        </w:tc>
        <w:tc>
          <w:tcPr>
            <w:tcW w:w="1680" w:type="dxa"/>
          </w:tcPr>
          <w:p w14:paraId="3622DCC1" w14:textId="56427878" w:rsidR="000615E7" w:rsidRDefault="0083650F" w:rsidP="00CD4360">
            <w:pPr>
              <w:pStyle w:val="TableBody8pt"/>
            </w:pPr>
            <w:r>
              <w:rPr>
                <w:rStyle w:val="BoldEmpha"/>
              </w:rPr>
              <w:t>groups_vars/all/vault</w:t>
            </w:r>
          </w:p>
        </w:tc>
        <w:tc>
          <w:tcPr>
            <w:tcW w:w="6720" w:type="dxa"/>
          </w:tcPr>
          <w:p w14:paraId="727BB6E5" w14:textId="77777777" w:rsidR="000615E7" w:rsidRDefault="000615E7" w:rsidP="00CD4360">
            <w:pPr>
              <w:pStyle w:val="TableBody8pt"/>
            </w:pPr>
            <w:r>
              <w:t xml:space="preserve">After the activation of your account on the Sysdig portal, you will be provided with your access key. This is used by the playbooks to install the agent on each UCP, DTR and Linux worker node, as well as the NFS, logger and load balancer VMs. </w:t>
            </w:r>
          </w:p>
        </w:tc>
      </w:tr>
      <w:tr w:rsidR="000615E7" w14:paraId="42C43AB9" w14:textId="77777777" w:rsidTr="00CD2A0F">
        <w:trPr>
          <w:cantSplit/>
        </w:trPr>
        <w:tc>
          <w:tcPr>
            <w:tcW w:w="1560" w:type="dxa"/>
          </w:tcPr>
          <w:p w14:paraId="0287B63D" w14:textId="77777777" w:rsidR="000615E7" w:rsidRDefault="000615E7" w:rsidP="00CD4360">
            <w:pPr>
              <w:pStyle w:val="TableBody8pt"/>
            </w:pPr>
            <w:r>
              <w:t>sysdig_agent</w:t>
            </w:r>
          </w:p>
        </w:tc>
        <w:tc>
          <w:tcPr>
            <w:tcW w:w="1680" w:type="dxa"/>
          </w:tcPr>
          <w:p w14:paraId="2B6702C0" w14:textId="381F4D26" w:rsidR="000615E7" w:rsidRDefault="00B0382D" w:rsidP="00CD4360">
            <w:pPr>
              <w:pStyle w:val="TableBody8pt"/>
            </w:pPr>
            <w:r>
              <w:t>groups_vars/all/vars</w:t>
            </w:r>
          </w:p>
        </w:tc>
        <w:tc>
          <w:tcPr>
            <w:tcW w:w="6720" w:type="dxa"/>
          </w:tcPr>
          <w:p w14:paraId="29E14942" w14:textId="77777777" w:rsidR="000615E7" w:rsidRDefault="000615E7" w:rsidP="00CD4360">
            <w:pPr>
              <w:pStyle w:val="TableBody8pt"/>
            </w:pPr>
            <w:r>
              <w:t xml:space="preserve">Specifies the URL to the Sysdig Linux native install agent, for example, </w:t>
            </w:r>
            <w:r>
              <w:rPr>
                <w:rStyle w:val="CodingLanguage"/>
              </w:rPr>
              <w:t>https://s3.amazonaws.com/download.draios.com/stable/install-agent</w:t>
            </w:r>
          </w:p>
        </w:tc>
      </w:tr>
      <w:tr w:rsidR="000615E7" w14:paraId="2838F659" w14:textId="77777777" w:rsidTr="00CD2A0F">
        <w:trPr>
          <w:cantSplit/>
        </w:trPr>
        <w:tc>
          <w:tcPr>
            <w:tcW w:w="1560" w:type="dxa"/>
          </w:tcPr>
          <w:p w14:paraId="7D0DAB90" w14:textId="77777777" w:rsidR="000615E7" w:rsidRDefault="000615E7" w:rsidP="00CD4360">
            <w:pPr>
              <w:pStyle w:val="TableBody8pt"/>
            </w:pPr>
            <w:r>
              <w:t>sysdig_tags</w:t>
            </w:r>
          </w:p>
        </w:tc>
        <w:tc>
          <w:tcPr>
            <w:tcW w:w="1680" w:type="dxa"/>
          </w:tcPr>
          <w:p w14:paraId="107BA3C8" w14:textId="4E94DAC5" w:rsidR="000615E7" w:rsidRDefault="00B0382D" w:rsidP="00CD4360">
            <w:pPr>
              <w:pStyle w:val="TableBody8pt"/>
            </w:pPr>
            <w:r>
              <w:t>groups_vars/all/vars</w:t>
            </w:r>
          </w:p>
        </w:tc>
        <w:tc>
          <w:tcPr>
            <w:tcW w:w="6720" w:type="dxa"/>
          </w:tcPr>
          <w:p w14:paraId="7246FBDB" w14:textId="77777777" w:rsidR="000615E7" w:rsidRDefault="000615E7" w:rsidP="00CD4360">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bl>
    <w:p w14:paraId="2C4F7C7D" w14:textId="77777777" w:rsidR="000615E7" w:rsidRDefault="000615E7" w:rsidP="0058095B">
      <w:pPr>
        <w:pStyle w:val="BodyTextMetricHPELight10pt"/>
      </w:pPr>
    </w:p>
    <w:p w14:paraId="00679E2E" w14:textId="77777777" w:rsidR="000615E7" w:rsidRDefault="000615E7" w:rsidP="000615E7">
      <w:pPr>
        <w:pStyle w:val="Heading3"/>
      </w:pPr>
      <w:bookmarkStart w:id="311" w:name="_Ref523996212"/>
      <w:r w:rsidRPr="000609AB">
        <w:t>Sysdig configuration for Kubernetes</w:t>
      </w:r>
      <w:bookmarkEnd w:id="311"/>
    </w:p>
    <w:p w14:paraId="222C0B3A" w14:textId="5EBE632D" w:rsidR="000615E7" w:rsidRDefault="000615E7" w:rsidP="0058095B">
      <w:pPr>
        <w:pStyle w:val="BodyTextMetricHPELight10pt"/>
      </w:pPr>
      <w:r>
        <w:t xml:space="preserve">The playbook </w:t>
      </w:r>
      <w:r>
        <w:rPr>
          <w:rStyle w:val="CodingLanguage"/>
        </w:rPr>
        <w:t>playbooks/</w:t>
      </w:r>
      <w:r w:rsidR="00D91E8B" w:rsidRPr="00D91E8B">
        <w:rPr>
          <w:rStyle w:val="CodingLanguage"/>
        </w:rPr>
        <w:t>sysdig-k8s-rbac.yml</w:t>
      </w:r>
      <w:r>
        <w:t xml:space="preserve"> is used to automate the configuration of the SaaS setup for Kubernetes</w:t>
      </w:r>
      <w:r w:rsidR="00D91E8B">
        <w:t xml:space="preserve">. </w:t>
      </w:r>
      <w:r>
        <w:t xml:space="preserve">The variables used to configure Sysdig for Kubernetes are detailed in </w:t>
      </w:r>
      <w:r w:rsidRPr="009534F0">
        <w:fldChar w:fldCharType="begin"/>
      </w:r>
      <w:r w:rsidRPr="00667E19">
        <w:instrText xml:space="preserve"> REF _Ref524339459 \h </w:instrText>
      </w:r>
      <w:r>
        <w:instrText xml:space="preserve"> \* MERGEFORMAT </w:instrText>
      </w:r>
      <w:r w:rsidRPr="009534F0">
        <w:fldChar w:fldCharType="separate"/>
      </w:r>
      <w:r w:rsidR="00323A76" w:rsidRPr="00323A76">
        <w:t>Table 24</w:t>
      </w:r>
      <w:r w:rsidRPr="009534F0">
        <w:fldChar w:fldCharType="end"/>
      </w:r>
      <w:r w:rsidRPr="00667E19">
        <w:t>.</w:t>
      </w:r>
    </w:p>
    <w:p w14:paraId="0EB7729D" w14:textId="77777777" w:rsidR="000615E7" w:rsidRDefault="000615E7" w:rsidP="000615E7">
      <w:pPr>
        <w:pStyle w:val="MISCTableCaptionHeader8pt"/>
      </w:pPr>
      <w:bookmarkStart w:id="312" w:name="_Ref524339459"/>
      <w:r w:rsidRPr="005967EA">
        <w:rPr>
          <w:rStyle w:val="MISCTableCaptionHeaderBold8pt"/>
        </w:rPr>
        <w:t xml:space="preserve">Table </w:t>
      </w:r>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323A76">
        <w:rPr>
          <w:rStyle w:val="MISCTableCaptionHeaderBold8pt"/>
          <w:noProof/>
        </w:rPr>
        <w:t>24</w:t>
      </w:r>
      <w:r w:rsidRPr="005967EA">
        <w:rPr>
          <w:rStyle w:val="MISCTableCaptionHeaderBold8pt"/>
        </w:rPr>
        <w:fldChar w:fldCharType="end"/>
      </w:r>
      <w:bookmarkEnd w:id="312"/>
      <w:r w:rsidRPr="005967EA">
        <w:rPr>
          <w:rStyle w:val="MISCTableCaptionHeaderBold8pt"/>
        </w:rPr>
        <w:t>.</w:t>
      </w:r>
      <w:r>
        <w:t xml:space="preserve"> Sysdig variables for Kubernetes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1620"/>
        <w:gridCol w:w="6270"/>
      </w:tblGrid>
      <w:tr w:rsidR="000615E7" w14:paraId="721F2817" w14:textId="77777777" w:rsidTr="00CD2A0F">
        <w:trPr>
          <w:cantSplit/>
        </w:trPr>
        <w:tc>
          <w:tcPr>
            <w:tcW w:w="2070" w:type="dxa"/>
            <w:tcBorders>
              <w:top w:val="nil"/>
              <w:bottom w:val="single" w:sz="36" w:space="0" w:color="00B388"/>
            </w:tcBorders>
          </w:tcPr>
          <w:p w14:paraId="2EB497ED" w14:textId="77777777" w:rsidR="000615E7" w:rsidRDefault="000615E7" w:rsidP="00CD4360">
            <w:pPr>
              <w:pStyle w:val="TableSubhead8pt"/>
            </w:pPr>
            <w:r>
              <w:t>Variable</w:t>
            </w:r>
          </w:p>
        </w:tc>
        <w:tc>
          <w:tcPr>
            <w:tcW w:w="1620" w:type="dxa"/>
            <w:tcBorders>
              <w:top w:val="nil"/>
              <w:bottom w:val="single" w:sz="36" w:space="0" w:color="00B388"/>
            </w:tcBorders>
          </w:tcPr>
          <w:p w14:paraId="61351CFD" w14:textId="77777777" w:rsidR="000615E7" w:rsidRDefault="000615E7" w:rsidP="00CD4360">
            <w:pPr>
              <w:pStyle w:val="TableSubhead8pt"/>
            </w:pPr>
            <w:r>
              <w:t>File</w:t>
            </w:r>
          </w:p>
        </w:tc>
        <w:tc>
          <w:tcPr>
            <w:tcW w:w="6270" w:type="dxa"/>
            <w:tcBorders>
              <w:top w:val="nil"/>
              <w:bottom w:val="single" w:sz="36" w:space="0" w:color="00B388"/>
            </w:tcBorders>
          </w:tcPr>
          <w:p w14:paraId="4DA5F119" w14:textId="77777777" w:rsidR="000615E7" w:rsidRDefault="000615E7" w:rsidP="00CD4360">
            <w:pPr>
              <w:pStyle w:val="TableSubhead8pt"/>
            </w:pPr>
            <w:r>
              <w:t>Description</w:t>
            </w:r>
          </w:p>
        </w:tc>
      </w:tr>
      <w:tr w:rsidR="000615E7" w14:paraId="560307F6" w14:textId="77777777" w:rsidTr="00CD2A0F">
        <w:trPr>
          <w:cantSplit/>
        </w:trPr>
        <w:tc>
          <w:tcPr>
            <w:tcW w:w="2070" w:type="dxa"/>
          </w:tcPr>
          <w:p w14:paraId="3051FCA8" w14:textId="77777777" w:rsidR="000615E7" w:rsidRDefault="000615E7" w:rsidP="00CD4360">
            <w:pPr>
              <w:pStyle w:val="TableBody8pt"/>
            </w:pPr>
            <w:r>
              <w:t>sysdig_access_key</w:t>
            </w:r>
          </w:p>
        </w:tc>
        <w:tc>
          <w:tcPr>
            <w:tcW w:w="1620" w:type="dxa"/>
          </w:tcPr>
          <w:p w14:paraId="54568E13" w14:textId="5E18C899" w:rsidR="000615E7" w:rsidRDefault="0083650F" w:rsidP="00CD4360">
            <w:pPr>
              <w:pStyle w:val="TableBody8pt"/>
            </w:pPr>
            <w:r>
              <w:rPr>
                <w:rStyle w:val="BoldEmpha"/>
              </w:rPr>
              <w:t>groups_vars/all/vault</w:t>
            </w:r>
          </w:p>
        </w:tc>
        <w:tc>
          <w:tcPr>
            <w:tcW w:w="6270" w:type="dxa"/>
          </w:tcPr>
          <w:p w14:paraId="17954EF7" w14:textId="77777777" w:rsidR="000615E7" w:rsidRDefault="000615E7" w:rsidP="00CD4360">
            <w:pPr>
              <w:pStyle w:val="TableBody8pt"/>
            </w:pPr>
            <w:r>
              <w:t xml:space="preserve">After the activation of your account on the Sysdig portal, you will be provided with your access key. This is used by the playbooks to install the agent on each UCP, DTR and Linux Kubernetes worker nodes. </w:t>
            </w:r>
          </w:p>
        </w:tc>
      </w:tr>
      <w:tr w:rsidR="00D91E8B" w14:paraId="40F2EEB8" w14:textId="77777777" w:rsidTr="00CD2A0F">
        <w:trPr>
          <w:cantSplit/>
        </w:trPr>
        <w:tc>
          <w:tcPr>
            <w:tcW w:w="2070" w:type="dxa"/>
          </w:tcPr>
          <w:p w14:paraId="40DB4FB4" w14:textId="456B57FC" w:rsidR="00D91E8B" w:rsidRDefault="00D91E8B" w:rsidP="00CD4360">
            <w:pPr>
              <w:pStyle w:val="TableBody8pt"/>
            </w:pPr>
            <w:r w:rsidRPr="00D91E8B">
              <w:t>sysdig_collector</w:t>
            </w:r>
          </w:p>
        </w:tc>
        <w:tc>
          <w:tcPr>
            <w:tcW w:w="1620" w:type="dxa"/>
          </w:tcPr>
          <w:p w14:paraId="388D8E19" w14:textId="0490F03F" w:rsidR="00D91E8B" w:rsidRDefault="00B0382D" w:rsidP="00CD4360">
            <w:pPr>
              <w:pStyle w:val="TableBody8pt"/>
              <w:rPr>
                <w:rStyle w:val="BoldEmpha"/>
              </w:rPr>
            </w:pPr>
            <w:r>
              <w:t>groups_vars/all/vars</w:t>
            </w:r>
          </w:p>
        </w:tc>
        <w:tc>
          <w:tcPr>
            <w:tcW w:w="6270" w:type="dxa"/>
          </w:tcPr>
          <w:p w14:paraId="29912987" w14:textId="4ECF1DB9" w:rsidR="00D91E8B" w:rsidRDefault="00DE72AE" w:rsidP="00CD4360">
            <w:pPr>
              <w:pStyle w:val="TableBody8pt"/>
            </w:pPr>
            <w:r w:rsidRPr="00DE72AE">
              <w:t>The URL for the Sysdig SaaS, by default, '</w:t>
            </w:r>
            <w:r w:rsidRPr="00DE72AE">
              <w:rPr>
                <w:rStyle w:val="CodingLanguage"/>
              </w:rPr>
              <w:t>collector.sysdigcloud.com</w:t>
            </w:r>
            <w:r w:rsidRPr="00DE72AE">
              <w:t>'</w:t>
            </w:r>
          </w:p>
        </w:tc>
      </w:tr>
      <w:tr w:rsidR="00D91E8B" w14:paraId="1BDEA547" w14:textId="77777777" w:rsidTr="00CD2A0F">
        <w:trPr>
          <w:cantSplit/>
        </w:trPr>
        <w:tc>
          <w:tcPr>
            <w:tcW w:w="2070" w:type="dxa"/>
          </w:tcPr>
          <w:p w14:paraId="6ADEE439" w14:textId="15612041" w:rsidR="00D91E8B" w:rsidRDefault="00D91E8B" w:rsidP="00CD4360">
            <w:pPr>
              <w:pStyle w:val="TableBody8pt"/>
            </w:pPr>
            <w:r w:rsidRPr="00D91E8B">
              <w:t>sysdig_collector_port</w:t>
            </w:r>
          </w:p>
        </w:tc>
        <w:tc>
          <w:tcPr>
            <w:tcW w:w="1620" w:type="dxa"/>
          </w:tcPr>
          <w:p w14:paraId="03E6522D" w14:textId="61F60B67" w:rsidR="00D91E8B" w:rsidRDefault="00B0382D" w:rsidP="00CD4360">
            <w:pPr>
              <w:pStyle w:val="TableBody8pt"/>
              <w:rPr>
                <w:rStyle w:val="BoldEmpha"/>
              </w:rPr>
            </w:pPr>
            <w:r>
              <w:t>groups_vars/all/vars</w:t>
            </w:r>
          </w:p>
        </w:tc>
        <w:tc>
          <w:tcPr>
            <w:tcW w:w="6270" w:type="dxa"/>
          </w:tcPr>
          <w:p w14:paraId="35EB3861" w14:textId="18120232" w:rsidR="00D91E8B" w:rsidRDefault="00DE72AE" w:rsidP="00CD4360">
            <w:pPr>
              <w:pStyle w:val="TableBody8pt"/>
            </w:pPr>
            <w:r w:rsidRPr="00DE72AE">
              <w:t xml:space="preserve">The port used by the agent, by default, </w:t>
            </w:r>
            <w:r w:rsidRPr="00DE72AE">
              <w:rPr>
                <w:rStyle w:val="CodingLanguage"/>
              </w:rPr>
              <w:t>'6666'</w:t>
            </w:r>
          </w:p>
        </w:tc>
      </w:tr>
      <w:tr w:rsidR="00DE72AE" w14:paraId="29A1DB38" w14:textId="77777777" w:rsidTr="00CD2A0F">
        <w:trPr>
          <w:cantSplit/>
        </w:trPr>
        <w:tc>
          <w:tcPr>
            <w:tcW w:w="2070" w:type="dxa"/>
          </w:tcPr>
          <w:p w14:paraId="3FD993D0" w14:textId="1E653CB2" w:rsidR="00DE72AE" w:rsidRPr="000609AB" w:rsidRDefault="00DE72AE" w:rsidP="00DE72AE">
            <w:pPr>
              <w:pStyle w:val="TableBody8pt"/>
            </w:pPr>
            <w:r>
              <w:t>sysdig_tags</w:t>
            </w:r>
          </w:p>
        </w:tc>
        <w:tc>
          <w:tcPr>
            <w:tcW w:w="1620" w:type="dxa"/>
          </w:tcPr>
          <w:p w14:paraId="19085627" w14:textId="71D92016" w:rsidR="00DE72AE" w:rsidRDefault="00B0382D" w:rsidP="00DE72AE">
            <w:pPr>
              <w:pStyle w:val="TableBody8pt"/>
            </w:pPr>
            <w:r>
              <w:t>groups_vars/all/vars</w:t>
            </w:r>
          </w:p>
        </w:tc>
        <w:tc>
          <w:tcPr>
            <w:tcW w:w="6270" w:type="dxa"/>
          </w:tcPr>
          <w:p w14:paraId="6FDDC37F" w14:textId="324531C6" w:rsidR="00DE72AE" w:rsidRPr="000609AB" w:rsidRDefault="00DE72AE" w:rsidP="00DE72AE">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r w:rsidR="00DE72AE" w14:paraId="7220F50E" w14:textId="77777777" w:rsidTr="00CD2A0F">
        <w:trPr>
          <w:cantSplit/>
        </w:trPr>
        <w:tc>
          <w:tcPr>
            <w:tcW w:w="2070" w:type="dxa"/>
          </w:tcPr>
          <w:p w14:paraId="5EF1CF9E" w14:textId="77777777" w:rsidR="00DE72AE" w:rsidRDefault="00DE72AE" w:rsidP="00DE72AE">
            <w:pPr>
              <w:pStyle w:val="TableBody8pt"/>
            </w:pPr>
            <w:r w:rsidRPr="000609AB">
              <w:t>k8s_cluster</w:t>
            </w:r>
          </w:p>
        </w:tc>
        <w:tc>
          <w:tcPr>
            <w:tcW w:w="1620" w:type="dxa"/>
          </w:tcPr>
          <w:p w14:paraId="7DB6D79B" w14:textId="6A8D557B" w:rsidR="00DE72AE" w:rsidRDefault="00B0382D" w:rsidP="00DE72AE">
            <w:pPr>
              <w:pStyle w:val="TableBody8pt"/>
            </w:pPr>
            <w:r>
              <w:t>groups_vars/all/vars</w:t>
            </w:r>
          </w:p>
        </w:tc>
        <w:tc>
          <w:tcPr>
            <w:tcW w:w="6270" w:type="dxa"/>
          </w:tcPr>
          <w:p w14:paraId="6A7A5522" w14:textId="77777777" w:rsidR="00DE72AE" w:rsidRPr="005967EA" w:rsidRDefault="00DE72AE" w:rsidP="00DE72AE">
            <w:pPr>
              <w:pStyle w:val="TableBody8pt"/>
              <w:rPr>
                <w:rFonts w:ascii="HPE Simple Light" w:hAnsi="HPE Simple Light"/>
              </w:rPr>
            </w:pPr>
            <w:r w:rsidRPr="000609AB">
              <w:t>This should match the cluster name displayed when you source the environment setup script, for example</w:t>
            </w:r>
            <w:ins w:id="313" w:author="Author">
              <w:r>
                <w:t>.</w:t>
              </w:r>
            </w:ins>
            <w:del w:id="314" w:author="Author">
              <w:r w:rsidRPr="000609AB" w:rsidDel="00BF113F">
                <w:delText>,</w:delText>
              </w:r>
            </w:del>
            <w:r>
              <w:br/>
            </w:r>
            <w:r>
              <w:br/>
            </w:r>
            <w:r>
              <w:rPr>
                <w:rStyle w:val="CodingLanguage"/>
              </w:rPr>
              <w:t xml:space="preserve"># </w:t>
            </w:r>
            <w:proofErr w:type="gramStart"/>
            <w:r>
              <w:rPr>
                <w:rStyle w:val="CodingLanguage"/>
              </w:rPr>
              <w:t>source</w:t>
            </w:r>
            <w:proofErr w:type="gramEnd"/>
            <w:r>
              <w:rPr>
                <w:rStyle w:val="CodingLanguage"/>
              </w:rPr>
              <w:t xml:space="preserve"> env.sh</w:t>
            </w:r>
            <w:r>
              <w:rPr>
                <w:rStyle w:val="CodingLanguage"/>
              </w:rPr>
              <w:br/>
            </w:r>
            <w:r w:rsidRPr="000609AB">
              <w:rPr>
                <w:rStyle w:val="CodingLanguage"/>
              </w:rPr>
              <w:t>Cluster "</w:t>
            </w:r>
            <w:r>
              <w:rPr>
                <w:rStyle w:val="BoldEmpha"/>
              </w:rPr>
              <w:t>ucp_hpe</w:t>
            </w:r>
            <w:r w:rsidRPr="005967EA">
              <w:rPr>
                <w:rStyle w:val="BoldEmpha"/>
              </w:rPr>
              <w:t>-ucp.cloudra.local</w:t>
            </w:r>
            <w:r>
              <w:rPr>
                <w:rStyle w:val="CodingLanguage"/>
              </w:rPr>
              <w:t>:6443_admin" set.</w:t>
            </w:r>
            <w:r>
              <w:rPr>
                <w:rStyle w:val="CodingLanguage"/>
              </w:rPr>
              <w:br/>
              <w:t>User "ucp_hpe</w:t>
            </w:r>
            <w:r w:rsidRPr="000609AB">
              <w:rPr>
                <w:rStyle w:val="CodingLanguage"/>
              </w:rPr>
              <w:t>-ucp.cloudra.local:6443_admin" set.</w:t>
            </w:r>
            <w:r>
              <w:rPr>
                <w:rStyle w:val="CodingLanguage"/>
              </w:rPr>
              <w:br/>
            </w:r>
            <w:r>
              <w:br/>
            </w:r>
            <w:r w:rsidRPr="000609AB">
              <w:t>For more information, see the section on installing the UCP client bundle in</w:t>
            </w:r>
            <w:r>
              <w:t xml:space="preserve"> the section </w:t>
            </w:r>
            <w:r w:rsidRPr="00CA6038">
              <w:rPr>
                <w:u w:val="single"/>
              </w:rPr>
              <w:fldChar w:fldCharType="begin"/>
            </w:r>
            <w:r w:rsidRPr="00CA6038">
              <w:rPr>
                <w:u w:val="single"/>
              </w:rPr>
              <w:instrText xml:space="preserve"> REF _Ref524073107 \h </w:instrText>
            </w:r>
            <w:r w:rsidRPr="00CA6038">
              <w:rPr>
                <w:u w:val="single"/>
              </w:rPr>
            </w:r>
            <w:r w:rsidRPr="00CA6038">
              <w:rPr>
                <w:u w:val="single"/>
              </w:rPr>
              <w:fldChar w:fldCharType="separate"/>
            </w:r>
            <w:r w:rsidR="00323A76" w:rsidRPr="001404A8">
              <w:t>Deploying Sysdig monitoring on Kubernetes</w:t>
            </w:r>
            <w:r w:rsidRPr="00CA6038">
              <w:rPr>
                <w:u w:val="single"/>
              </w:rPr>
              <w:fldChar w:fldCharType="end"/>
            </w:r>
            <w:r w:rsidRPr="00CA6038">
              <w:rPr>
                <w:u w:val="single"/>
              </w:rPr>
              <w:t>.</w:t>
            </w:r>
          </w:p>
        </w:tc>
      </w:tr>
    </w:tbl>
    <w:p w14:paraId="75661604" w14:textId="77777777" w:rsidR="000615E7" w:rsidRDefault="000615E7" w:rsidP="000615E7">
      <w:pPr>
        <w:pStyle w:val="BulletLevel1LastBeforeBodycopy"/>
        <w:numPr>
          <w:ilvl w:val="0"/>
          <w:numId w:val="0"/>
        </w:numPr>
      </w:pPr>
    </w:p>
    <w:p w14:paraId="65F5FF06" w14:textId="77777777" w:rsidR="000615E7" w:rsidRDefault="000615E7" w:rsidP="000615E7">
      <w:pPr>
        <w:pStyle w:val="Heading2"/>
      </w:pPr>
      <w:bookmarkStart w:id="315" w:name="_Toc531698829"/>
      <w:bookmarkStart w:id="316" w:name="_Toc5893871"/>
      <w:r w:rsidRPr="00914B53">
        <w:t>Registering for Sysdig trial</w:t>
      </w:r>
      <w:bookmarkEnd w:id="315"/>
      <w:bookmarkEnd w:id="316"/>
    </w:p>
    <w:p w14:paraId="29456724" w14:textId="56AB6958" w:rsidR="000615E7" w:rsidRDefault="000615E7" w:rsidP="0058095B">
      <w:pPr>
        <w:pStyle w:val="BodyTextMetricHPELight10pt"/>
      </w:pPr>
      <w:r>
        <w:t xml:space="preserve">Hewlett Packard Enterprise has teamed up with Sysdig to offer a fully featured 90-day trial version of Sysdig Monitor and </w:t>
      </w:r>
      <w:proofErr w:type="gramStart"/>
      <w:r>
        <w:t>Secure</w:t>
      </w:r>
      <w:proofErr w:type="gramEnd"/>
      <w:r>
        <w:t xml:space="preserve"> as part of the </w:t>
      </w:r>
      <w:r w:rsidR="004D3CD7" w:rsidRPr="004D3CD7">
        <w:t>HPE Enterprise Containers as a Service with Docker EE</w:t>
      </w:r>
      <w:r>
        <w:t xml:space="preserve"> solution. For more details on how to sign up, see the GitHub repository at </w:t>
      </w:r>
      <w:hyperlink r:id="rId99" w:history="1">
        <w:r>
          <w:rPr>
            <w:rStyle w:val="Hyperlink"/>
          </w:rPr>
          <w:t>https://github.com/HewlettPackard/Docker-</w:t>
        </w:r>
        <w:r w:rsidR="00B0382D">
          <w:rPr>
            <w:rStyle w:val="Hyperlink"/>
          </w:rPr>
          <w:t>Synergy</w:t>
        </w:r>
      </w:hyperlink>
      <w:r>
        <w:t xml:space="preserve">.  </w:t>
      </w:r>
    </w:p>
    <w:p w14:paraId="6692A160" w14:textId="77777777" w:rsidR="000615E7" w:rsidRDefault="000615E7" w:rsidP="0058095B">
      <w:pPr>
        <w:pStyle w:val="BodyTextMetricHPELight10pt"/>
      </w:pPr>
      <w:r>
        <w:t xml:space="preserve">After registering for the trial, you will be presented with options for setting up your environment, as shown in </w:t>
      </w:r>
      <w:r w:rsidRPr="009534F0">
        <w:fldChar w:fldCharType="begin"/>
      </w:r>
      <w:r w:rsidRPr="003B6B84">
        <w:instrText xml:space="preserve"> REF _Ref523995482 \h </w:instrText>
      </w:r>
      <w:r>
        <w:instrText xml:space="preserve"> \* MERGEFORMAT </w:instrText>
      </w:r>
      <w:r w:rsidRPr="009534F0">
        <w:fldChar w:fldCharType="separate"/>
      </w:r>
      <w:r w:rsidR="00323A76" w:rsidRPr="00323A76">
        <w:t>Figure 40</w:t>
      </w:r>
      <w:r w:rsidRPr="009534F0">
        <w:fldChar w:fldCharType="end"/>
      </w:r>
      <w:r w:rsidRPr="004B75DE">
        <w:t>.</w:t>
      </w:r>
    </w:p>
    <w:p w14:paraId="2245BCCA" w14:textId="77777777" w:rsidR="000615E7" w:rsidRDefault="000615E7" w:rsidP="000615E7">
      <w:pPr>
        <w:pStyle w:val="FigureAfterspace"/>
      </w:pPr>
      <w:r>
        <w:rPr>
          <w:noProof/>
        </w:rPr>
        <w:lastRenderedPageBreak/>
        <w:drawing>
          <wp:inline distT="0" distB="0" distL="0" distR="0" wp14:anchorId="4E498389" wp14:editId="7547F070">
            <wp:extent cx="2806700" cy="2758884"/>
            <wp:effectExtent l="19050" t="19050" r="1270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ysdig-setup-env.png"/>
                    <pic:cNvPicPr/>
                  </pic:nvPicPr>
                  <pic:blipFill>
                    <a:blip r:embed="rId100">
                      <a:extLst>
                        <a:ext uri="{28A0092B-C50C-407E-A947-70E740481C1C}">
                          <a14:useLocalDpi xmlns:a14="http://schemas.microsoft.com/office/drawing/2010/main" val="0"/>
                        </a:ext>
                      </a:extLst>
                    </a:blip>
                    <a:stretch>
                      <a:fillRect/>
                    </a:stretch>
                  </pic:blipFill>
                  <pic:spPr>
                    <a:xfrm>
                      <a:off x="0" y="0"/>
                      <a:ext cx="2829975" cy="2781763"/>
                    </a:xfrm>
                    <a:prstGeom prst="rect">
                      <a:avLst/>
                    </a:prstGeom>
                    <a:ln>
                      <a:solidFill>
                        <a:schemeClr val="accent1"/>
                      </a:solidFill>
                    </a:ln>
                  </pic:spPr>
                </pic:pic>
              </a:graphicData>
            </a:graphic>
          </wp:inline>
        </w:drawing>
      </w:r>
    </w:p>
    <w:p w14:paraId="68684DD9" w14:textId="77777777" w:rsidR="000615E7" w:rsidRDefault="000615E7" w:rsidP="000615E7">
      <w:pPr>
        <w:pStyle w:val="MISCFigureCaptionHeader8pt"/>
      </w:pPr>
      <w:bookmarkStart w:id="317" w:name="_Ref52399548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323A76">
        <w:rPr>
          <w:rStyle w:val="MISCFigureCaptionHeaderBold8pt"/>
          <w:noProof/>
        </w:rPr>
        <w:t>40</w:t>
      </w:r>
      <w:r w:rsidRPr="003B6B84">
        <w:rPr>
          <w:rStyle w:val="MISCFigureCaptionHeaderBold8pt"/>
        </w:rPr>
        <w:fldChar w:fldCharType="end"/>
      </w:r>
      <w:bookmarkEnd w:id="317"/>
      <w:r w:rsidRPr="003B6B84">
        <w:rPr>
          <w:rStyle w:val="MISCFigureCaptionHeaderBold8pt"/>
        </w:rPr>
        <w:t xml:space="preserve">. </w:t>
      </w:r>
      <w:r w:rsidRPr="009563C4">
        <w:t>Sysdig Monitor set up environment</w:t>
      </w:r>
    </w:p>
    <w:p w14:paraId="047F6E14" w14:textId="77777777" w:rsidR="000615E7" w:rsidRDefault="000615E7" w:rsidP="000615E7">
      <w:pPr>
        <w:pStyle w:val="Heading3"/>
      </w:pPr>
      <w:r w:rsidRPr="009563C4">
        <w:t>Sysdig Monitoring for Kubernetes</w:t>
      </w:r>
    </w:p>
    <w:p w14:paraId="27AEAC7D" w14:textId="77777777" w:rsidR="000615E7" w:rsidRPr="0013160E" w:rsidRDefault="000615E7" w:rsidP="0058095B">
      <w:pPr>
        <w:pStyle w:val="BodyTextMetricHPELight10pt"/>
      </w:pPr>
      <w:r w:rsidRPr="009563C4">
        <w:t xml:space="preserve">If you are deploying Sysdig monitoring on Kubernetes, select the </w:t>
      </w:r>
      <w:r w:rsidRPr="003B6B84">
        <w:rPr>
          <w:rStyle w:val="CodingLanguage"/>
        </w:rPr>
        <w:t>Kubernetes | GKE | OpenShift</w:t>
      </w:r>
      <w:r w:rsidRPr="009563C4">
        <w:t xml:space="preserve"> option. You will be presented with an ac</w:t>
      </w:r>
      <w:r>
        <w:t xml:space="preserve">cess code, as shown in </w:t>
      </w:r>
      <w:r w:rsidRPr="009534F0">
        <w:fldChar w:fldCharType="begin"/>
      </w:r>
      <w:r w:rsidRPr="003B6B84">
        <w:instrText xml:space="preserve"> REF _Ref524077305 \h </w:instrText>
      </w:r>
      <w:r>
        <w:instrText xml:space="preserve"> \* MERGEFORMAT </w:instrText>
      </w:r>
      <w:r w:rsidRPr="009534F0">
        <w:fldChar w:fldCharType="separate"/>
      </w:r>
      <w:r w:rsidR="00323A76" w:rsidRPr="00323A76">
        <w:t>Figure 41</w:t>
      </w:r>
      <w:r w:rsidRPr="009534F0">
        <w:fldChar w:fldCharType="end"/>
      </w:r>
      <w:r w:rsidRPr="004B75DE">
        <w:t>.</w:t>
      </w:r>
    </w:p>
    <w:p w14:paraId="731C0C3A" w14:textId="77777777" w:rsidR="000615E7" w:rsidRDefault="000615E7" w:rsidP="000615E7">
      <w:pPr>
        <w:pStyle w:val="FigureAfterspace"/>
      </w:pPr>
      <w:r>
        <w:rPr>
          <w:noProof/>
        </w:rPr>
        <w:drawing>
          <wp:inline distT="0" distB="0" distL="0" distR="0" wp14:anchorId="63DFF870" wp14:editId="224AD55A">
            <wp:extent cx="2905381" cy="2721935"/>
            <wp:effectExtent l="19050" t="19050" r="9525" b="215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ysdig-k8s.png"/>
                    <pic:cNvPicPr/>
                  </pic:nvPicPr>
                  <pic:blipFill>
                    <a:blip r:embed="rId101">
                      <a:extLst>
                        <a:ext uri="{28A0092B-C50C-407E-A947-70E740481C1C}">
                          <a14:useLocalDpi xmlns:a14="http://schemas.microsoft.com/office/drawing/2010/main" val="0"/>
                        </a:ext>
                      </a:extLst>
                    </a:blip>
                    <a:stretch>
                      <a:fillRect/>
                    </a:stretch>
                  </pic:blipFill>
                  <pic:spPr>
                    <a:xfrm>
                      <a:off x="0" y="0"/>
                      <a:ext cx="2929808" cy="2744820"/>
                    </a:xfrm>
                    <a:prstGeom prst="rect">
                      <a:avLst/>
                    </a:prstGeom>
                    <a:ln>
                      <a:solidFill>
                        <a:schemeClr val="accent1"/>
                      </a:solidFill>
                    </a:ln>
                  </pic:spPr>
                </pic:pic>
              </a:graphicData>
            </a:graphic>
          </wp:inline>
        </w:drawing>
      </w:r>
    </w:p>
    <w:p w14:paraId="160DFE97" w14:textId="77777777" w:rsidR="000615E7" w:rsidRDefault="000615E7" w:rsidP="000615E7">
      <w:pPr>
        <w:pStyle w:val="MISCFigureCaptionHeader8pt"/>
      </w:pPr>
      <w:bookmarkStart w:id="318" w:name="_Ref524077305"/>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323A76">
        <w:rPr>
          <w:rStyle w:val="MISCFigureCaptionHeaderBold8pt"/>
          <w:noProof/>
        </w:rPr>
        <w:t>41</w:t>
      </w:r>
      <w:r w:rsidRPr="003B6B84">
        <w:rPr>
          <w:rStyle w:val="MISCFigureCaptionHeaderBold8pt"/>
        </w:rPr>
        <w:fldChar w:fldCharType="end"/>
      </w:r>
      <w:bookmarkEnd w:id="318"/>
      <w:r w:rsidRPr="003B6B84">
        <w:rPr>
          <w:rStyle w:val="MISCFigureCaptionHeaderBold8pt"/>
        </w:rPr>
        <w:t>.</w:t>
      </w:r>
      <w:r>
        <w:t xml:space="preserve"> </w:t>
      </w:r>
      <w:r w:rsidRPr="009563C4">
        <w:t>Sysdig Monitor access code for Kubernetes</w:t>
      </w:r>
    </w:p>
    <w:p w14:paraId="31ECA187" w14:textId="2DB1BDAA" w:rsidR="000615E7" w:rsidRDefault="000615E7" w:rsidP="0058095B">
      <w:pPr>
        <w:pStyle w:val="BodyTextMetricHPELight10pt"/>
      </w:pPr>
      <w:r w:rsidRPr="005A6F10">
        <w:t xml:space="preserve">Use the </w:t>
      </w:r>
      <w:r w:rsidRPr="003B6B84">
        <w:rPr>
          <w:rStyle w:val="CodingLanguage"/>
        </w:rPr>
        <w:t>sysdig_access_key</w:t>
      </w:r>
      <w:r w:rsidRPr="005A6F10">
        <w:t xml:space="preserve"> field in your </w:t>
      </w:r>
      <w:r w:rsidR="0083650F">
        <w:rPr>
          <w:rStyle w:val="CodingLanguage"/>
        </w:rPr>
        <w:t>groups_vars/all/vault</w:t>
      </w:r>
      <w:r w:rsidRPr="005A6F10">
        <w:t>, as described in the section</w:t>
      </w:r>
      <w:r>
        <w:t xml:space="preserve">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323A76" w:rsidRPr="000609AB">
        <w:t>Sysdig configuration for Kubernetes</w:t>
      </w:r>
      <w:r w:rsidRPr="00CA6038">
        <w:rPr>
          <w:u w:val="single"/>
        </w:rPr>
        <w:fldChar w:fldCharType="end"/>
      </w:r>
      <w:r w:rsidRPr="00CA6038">
        <w:t>.</w:t>
      </w:r>
      <w:r w:rsidRPr="005A6F10">
        <w:t xml:space="preserve"> Once you deploy your environment and your Kubernetes nodes connect to the Sysdig SaaS platform, Sysdig will automatically display information regarding y</w:t>
      </w:r>
      <w:r>
        <w:t>our setup, as shown in</w:t>
      </w:r>
      <w:r w:rsidRPr="009534F0">
        <w:t xml:space="preserve"> </w:t>
      </w:r>
      <w:r w:rsidRPr="004B75DE">
        <w:fldChar w:fldCharType="begin"/>
      </w:r>
      <w:r w:rsidRPr="003B6B84">
        <w:instrText xml:space="preserve"> REF _Ref523996402 \h </w:instrText>
      </w:r>
      <w:r>
        <w:instrText xml:space="preserve"> \* MERGEFORMAT </w:instrText>
      </w:r>
      <w:r w:rsidRPr="004B75DE">
        <w:fldChar w:fldCharType="separate"/>
      </w:r>
      <w:r w:rsidR="00323A76" w:rsidRPr="00323A76">
        <w:t>Figure 42</w:t>
      </w:r>
      <w:r w:rsidRPr="004B75DE">
        <w:fldChar w:fldCharType="end"/>
      </w:r>
      <w:r w:rsidRPr="0013160E">
        <w:t>.</w:t>
      </w:r>
    </w:p>
    <w:p w14:paraId="5DFD7422" w14:textId="77777777" w:rsidR="000615E7" w:rsidRDefault="000615E7" w:rsidP="000615E7">
      <w:pPr>
        <w:pStyle w:val="FigureAfterspace"/>
      </w:pPr>
      <w:r>
        <w:rPr>
          <w:noProof/>
        </w:rPr>
        <w:lastRenderedPageBreak/>
        <w:drawing>
          <wp:inline distT="0" distB="0" distL="0" distR="0" wp14:anchorId="2BE7B06B" wp14:editId="7267C0B9">
            <wp:extent cx="5381625" cy="2813892"/>
            <wp:effectExtent l="19050" t="19050" r="9525" b="247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ysdig-k8s-spotlight.png"/>
                    <pic:cNvPicPr/>
                  </pic:nvPicPr>
                  <pic:blipFill>
                    <a:blip r:embed="rId102">
                      <a:extLst>
                        <a:ext uri="{28A0092B-C50C-407E-A947-70E740481C1C}">
                          <a14:useLocalDpi xmlns:a14="http://schemas.microsoft.com/office/drawing/2010/main" val="0"/>
                        </a:ext>
                      </a:extLst>
                    </a:blip>
                    <a:stretch>
                      <a:fillRect/>
                    </a:stretch>
                  </pic:blipFill>
                  <pic:spPr>
                    <a:xfrm>
                      <a:off x="0" y="0"/>
                      <a:ext cx="5392301" cy="2819474"/>
                    </a:xfrm>
                    <a:prstGeom prst="rect">
                      <a:avLst/>
                    </a:prstGeom>
                    <a:ln>
                      <a:solidFill>
                        <a:schemeClr val="accent1"/>
                      </a:solidFill>
                    </a:ln>
                  </pic:spPr>
                </pic:pic>
              </a:graphicData>
            </a:graphic>
          </wp:inline>
        </w:drawing>
      </w:r>
    </w:p>
    <w:p w14:paraId="5F5D301D" w14:textId="77777777" w:rsidR="000615E7" w:rsidRDefault="000615E7" w:rsidP="000615E7">
      <w:pPr>
        <w:pStyle w:val="MISCFigureCaptionHeader8pt"/>
      </w:pPr>
      <w:bookmarkStart w:id="319" w:name="_Ref52399640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323A76">
        <w:rPr>
          <w:rStyle w:val="MISCFigureCaptionHeaderBold8pt"/>
          <w:noProof/>
        </w:rPr>
        <w:t>42</w:t>
      </w:r>
      <w:r w:rsidRPr="003B6B84">
        <w:rPr>
          <w:rStyle w:val="MISCFigureCaptionHeaderBold8pt"/>
        </w:rPr>
        <w:fldChar w:fldCharType="end"/>
      </w:r>
      <w:bookmarkEnd w:id="319"/>
      <w:r>
        <w:t xml:space="preserve">. </w:t>
      </w:r>
      <w:r w:rsidRPr="005A6F10">
        <w:t>Sysdig Monitor Spotlight for Kubernetes</w:t>
      </w:r>
    </w:p>
    <w:p w14:paraId="150BBABB" w14:textId="77777777" w:rsidR="000615E7" w:rsidRDefault="000615E7" w:rsidP="0058095B">
      <w:pPr>
        <w:pStyle w:val="BodyTextMetricHPELight10pt"/>
      </w:pPr>
      <w:r w:rsidRPr="005A6F10">
        <w:t xml:space="preserve">Select </w:t>
      </w:r>
      <w:r w:rsidRPr="003B6B84">
        <w:rPr>
          <w:rStyle w:val="CodingLanguage"/>
        </w:rPr>
        <w:t>View Dashboard</w:t>
      </w:r>
      <w:r w:rsidRPr="005A6F10">
        <w:t xml:space="preserve"> for an entry point to accessing all your monitoring data. Alternatively, you can browse to </w:t>
      </w:r>
      <w:hyperlink r:id="rId103" w:history="1">
        <w:r w:rsidRPr="005A6F10">
          <w:rPr>
            <w:rStyle w:val="Hyperlink"/>
          </w:rPr>
          <w:t>https://app.sysdigcloud.com</w:t>
        </w:r>
      </w:hyperlink>
      <w:r w:rsidRPr="005A6F10">
        <w:t xml:space="preserve"> at any time to access your dashboards.</w:t>
      </w:r>
    </w:p>
    <w:p w14:paraId="7E074483" w14:textId="77777777" w:rsidR="000615E7" w:rsidRDefault="000615E7" w:rsidP="000615E7">
      <w:pPr>
        <w:pStyle w:val="Heading3"/>
      </w:pPr>
      <w:r w:rsidRPr="009432CE">
        <w:t>Sysdig Monitor for Docker swarm</w:t>
      </w:r>
    </w:p>
    <w:p w14:paraId="77DC58B6" w14:textId="77777777" w:rsidR="000615E7" w:rsidRDefault="000615E7" w:rsidP="0058095B">
      <w:pPr>
        <w:pStyle w:val="BodyTextMetricHPELight10pt"/>
      </w:pPr>
      <w:r w:rsidRPr="009432CE">
        <w:t xml:space="preserve">If you are deploying Sysdig monitoring on Docker swarm, select the </w:t>
      </w:r>
      <w:r w:rsidRPr="003B6B84">
        <w:rPr>
          <w:rStyle w:val="CodingLanguage"/>
        </w:rPr>
        <w:t>Non-Orchestrated: Native Linux</w:t>
      </w:r>
      <w:r w:rsidRPr="009432CE">
        <w:t xml:space="preserve"> option. You will be presented with a screen containing details for the URL to download the Sysdig agent, along with your access code embedded in the command, as shown in</w:t>
      </w:r>
      <w:r>
        <w:t xml:space="preserve"> </w:t>
      </w:r>
      <w:r w:rsidRPr="009534F0">
        <w:fldChar w:fldCharType="begin"/>
      </w:r>
      <w:r w:rsidRPr="003B6B84">
        <w:instrText xml:space="preserve"> REF _Ref523998230 \h </w:instrText>
      </w:r>
      <w:r>
        <w:instrText xml:space="preserve"> \* MERGEFORMAT </w:instrText>
      </w:r>
      <w:r w:rsidRPr="009534F0">
        <w:fldChar w:fldCharType="separate"/>
      </w:r>
      <w:r w:rsidR="00323A76" w:rsidRPr="00323A76">
        <w:t>Figure 43</w:t>
      </w:r>
      <w:r w:rsidRPr="009534F0">
        <w:fldChar w:fldCharType="end"/>
      </w:r>
      <w:r>
        <w:t>.</w:t>
      </w:r>
    </w:p>
    <w:p w14:paraId="5B443986" w14:textId="77777777" w:rsidR="000615E7" w:rsidRDefault="000615E7" w:rsidP="000615E7">
      <w:pPr>
        <w:pStyle w:val="FigureAfterspace"/>
      </w:pPr>
      <w:r>
        <w:rPr>
          <w:noProof/>
        </w:rPr>
        <w:drawing>
          <wp:inline distT="0" distB="0" distL="0" distR="0" wp14:anchorId="115980D5" wp14:editId="31B0162A">
            <wp:extent cx="5571429" cy="2504762"/>
            <wp:effectExtent l="19050" t="19050" r="10795"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sdig-docker.png"/>
                    <pic:cNvPicPr/>
                  </pic:nvPicPr>
                  <pic:blipFill>
                    <a:blip r:embed="rId104">
                      <a:extLst>
                        <a:ext uri="{28A0092B-C50C-407E-A947-70E740481C1C}">
                          <a14:useLocalDpi xmlns:a14="http://schemas.microsoft.com/office/drawing/2010/main" val="0"/>
                        </a:ext>
                      </a:extLst>
                    </a:blip>
                    <a:stretch>
                      <a:fillRect/>
                    </a:stretch>
                  </pic:blipFill>
                  <pic:spPr>
                    <a:xfrm>
                      <a:off x="0" y="0"/>
                      <a:ext cx="5571429" cy="2504762"/>
                    </a:xfrm>
                    <a:prstGeom prst="rect">
                      <a:avLst/>
                    </a:prstGeom>
                    <a:ln>
                      <a:solidFill>
                        <a:schemeClr val="accent1"/>
                      </a:solidFill>
                    </a:ln>
                  </pic:spPr>
                </pic:pic>
              </a:graphicData>
            </a:graphic>
          </wp:inline>
        </w:drawing>
      </w:r>
    </w:p>
    <w:p w14:paraId="635FA9D0" w14:textId="77777777" w:rsidR="000615E7" w:rsidRPr="009534F0" w:rsidRDefault="000615E7" w:rsidP="000615E7">
      <w:pPr>
        <w:pStyle w:val="MISCFigureCaptionHeader8pt"/>
      </w:pPr>
      <w:bookmarkStart w:id="320" w:name="_Ref523998230"/>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323A76">
        <w:rPr>
          <w:rStyle w:val="MISCFigureCaptionHeaderBold8pt"/>
          <w:noProof/>
        </w:rPr>
        <w:t>43</w:t>
      </w:r>
      <w:r w:rsidRPr="003B6B84">
        <w:rPr>
          <w:rStyle w:val="MISCFigureCaptionHeaderBold8pt"/>
        </w:rPr>
        <w:fldChar w:fldCharType="end"/>
      </w:r>
      <w:bookmarkEnd w:id="320"/>
      <w:r w:rsidRPr="003B6B84">
        <w:rPr>
          <w:rStyle w:val="MISCFigureCaptionHeaderBold8pt"/>
        </w:rPr>
        <w:t xml:space="preserve">. </w:t>
      </w:r>
      <w:r w:rsidRPr="009432CE">
        <w:t>Sysdig Monitor download location and access code for Docker</w:t>
      </w:r>
    </w:p>
    <w:p w14:paraId="68026C1F" w14:textId="41AF6B54" w:rsidR="000615E7" w:rsidRDefault="000615E7" w:rsidP="0058095B">
      <w:pPr>
        <w:pStyle w:val="BodyTextMetricHPELight10pt"/>
      </w:pPr>
      <w:r w:rsidRPr="009432CE">
        <w:t xml:space="preserve">The download URL is used in the </w:t>
      </w:r>
      <w:r w:rsidRPr="003B6B84">
        <w:rPr>
          <w:rStyle w:val="CodingLanguage"/>
        </w:rPr>
        <w:t>sysdig_agent</w:t>
      </w:r>
      <w:r w:rsidRPr="009432CE">
        <w:t xml:space="preserve"> field in </w:t>
      </w:r>
      <w:r w:rsidR="00B0382D">
        <w:rPr>
          <w:rStyle w:val="CodingLanguage"/>
        </w:rPr>
        <w:t>groups_vars/all/vars</w:t>
      </w:r>
      <w:r>
        <w:rPr>
          <w:rStyle w:val="CodingLanguage"/>
        </w:rPr>
        <w:t>,</w:t>
      </w:r>
      <w:r w:rsidRPr="009432CE">
        <w:t xml:space="preserve"> while the access code is stored in the </w:t>
      </w:r>
      <w:r w:rsidRPr="003B6B84">
        <w:rPr>
          <w:rStyle w:val="CodingLanguage"/>
        </w:rPr>
        <w:t>sysdig_access_key</w:t>
      </w:r>
      <w:r w:rsidRPr="009432CE">
        <w:t xml:space="preserve"> field in your </w:t>
      </w:r>
      <w:r w:rsidR="0083650F">
        <w:rPr>
          <w:rStyle w:val="CodingLanguage"/>
        </w:rPr>
        <w:t>groups_vars/all/vault</w:t>
      </w:r>
      <w:r w:rsidRPr="009432CE">
        <w:t>, as described in the section</w:t>
      </w:r>
      <w:r>
        <w:t xml:space="preserve"> </w:t>
      </w:r>
      <w:r w:rsidRPr="00CA6038">
        <w:rPr>
          <w:u w:val="single"/>
        </w:rPr>
        <w:fldChar w:fldCharType="begin"/>
      </w:r>
      <w:r w:rsidRPr="00CA6038">
        <w:rPr>
          <w:u w:val="single"/>
        </w:rPr>
        <w:instrText xml:space="preserve"> REF _Ref523998319 \h </w:instrText>
      </w:r>
      <w:r w:rsidRPr="00CA6038">
        <w:rPr>
          <w:u w:val="single"/>
        </w:rPr>
      </w:r>
      <w:r w:rsidRPr="00CA6038">
        <w:rPr>
          <w:u w:val="single"/>
        </w:rPr>
        <w:fldChar w:fldCharType="separate"/>
      </w:r>
      <w:r w:rsidR="00323A76" w:rsidRPr="00D73B87">
        <w:t>Sysdig configuration for Docker swarm</w:t>
      </w:r>
      <w:r w:rsidRPr="00CA6038">
        <w:rPr>
          <w:u w:val="single"/>
        </w:rPr>
        <w:fldChar w:fldCharType="end"/>
      </w:r>
      <w:r w:rsidRPr="009432CE">
        <w:t>.</w:t>
      </w:r>
    </w:p>
    <w:p w14:paraId="3FFAE01E" w14:textId="77777777" w:rsidR="000615E7" w:rsidRDefault="000615E7" w:rsidP="0058095B">
      <w:pPr>
        <w:pStyle w:val="BodyTextMetricHPELight10pt"/>
      </w:pPr>
      <w:r w:rsidRPr="009432CE">
        <w:lastRenderedPageBreak/>
        <w:t xml:space="preserve">Once you deploy your environment and your Docker swarm nodes connect to the Sysdig SaaS platform, Sysdig will automatically display information regarding your setup. Alternatively, you can browse to </w:t>
      </w:r>
      <w:hyperlink r:id="rId105" w:history="1">
        <w:r w:rsidRPr="009432CE">
          <w:rPr>
            <w:rStyle w:val="Hyperlink"/>
          </w:rPr>
          <w:t>https://app.sysdigcloud.com</w:t>
        </w:r>
      </w:hyperlink>
      <w:r w:rsidRPr="009432CE">
        <w:t xml:space="preserve"> at any time to access your dashboards.</w:t>
      </w:r>
    </w:p>
    <w:p w14:paraId="1674A63C" w14:textId="77777777" w:rsidR="000615E7" w:rsidRDefault="000615E7" w:rsidP="000615E7">
      <w:pPr>
        <w:pStyle w:val="Heading2"/>
      </w:pPr>
      <w:bookmarkStart w:id="321" w:name="_Ref524073107"/>
      <w:bookmarkStart w:id="322" w:name="_Toc531698830"/>
      <w:bookmarkStart w:id="323" w:name="_Toc5893872"/>
      <w:bookmarkStart w:id="324" w:name="_Refd17e58676"/>
      <w:bookmarkStart w:id="325" w:name="_Tocd17e58676"/>
      <w:r w:rsidRPr="001404A8">
        <w:t>Deploying Sysdig monitoring on Kubernetes</w:t>
      </w:r>
      <w:bookmarkEnd w:id="321"/>
      <w:bookmarkEnd w:id="322"/>
      <w:bookmarkEnd w:id="323"/>
    </w:p>
    <w:p w14:paraId="1419FC47" w14:textId="77777777" w:rsidR="000615E7" w:rsidRPr="009534F0" w:rsidRDefault="000615E7" w:rsidP="0058095B">
      <w:pPr>
        <w:pStyle w:val="BodyTextMetricHPELight10pt"/>
      </w:pPr>
      <w:r>
        <w:t>The latest version of Sysdig supports monitoring of Kubernetes logs and metrics.</w:t>
      </w:r>
    </w:p>
    <w:p w14:paraId="43EFF746" w14:textId="77777777" w:rsidR="000615E7" w:rsidRDefault="000615E7" w:rsidP="000615E7">
      <w:pPr>
        <w:pStyle w:val="Heading4"/>
      </w:pPr>
      <w:r w:rsidRPr="001404A8">
        <w:t>Prerequisites</w:t>
      </w:r>
    </w:p>
    <w:p w14:paraId="67EE1D35" w14:textId="20F9B5BC" w:rsidR="000615E7" w:rsidRDefault="000615E7" w:rsidP="000615E7">
      <w:pPr>
        <w:pStyle w:val="BulletLevel1"/>
      </w:pPr>
      <w:r w:rsidRPr="001404A8">
        <w:t xml:space="preserve">Install the </w:t>
      </w:r>
      <w:r w:rsidRPr="00CD2A0F">
        <w:rPr>
          <w:rStyle w:val="CodingLanguage"/>
        </w:rPr>
        <w:t>kub</w:t>
      </w:r>
      <w:r w:rsidR="00BA797F" w:rsidRPr="00CD2A0F">
        <w:rPr>
          <w:rStyle w:val="CodingLanguage"/>
        </w:rPr>
        <w:t>ectl</w:t>
      </w:r>
      <w:r w:rsidR="00BA797F">
        <w:t xml:space="preserve"> binary on your Ansible box.</w:t>
      </w:r>
    </w:p>
    <w:p w14:paraId="34E35FDC" w14:textId="58EC62A1" w:rsidR="000615E7" w:rsidRDefault="000615E7" w:rsidP="000615E7">
      <w:pPr>
        <w:pStyle w:val="BulletLevel1"/>
      </w:pPr>
      <w:r w:rsidRPr="001404A8">
        <w:t>Install the UCP Client bundle for the admin user</w:t>
      </w:r>
      <w:r w:rsidR="00BA797F">
        <w:t>.</w:t>
      </w:r>
    </w:p>
    <w:p w14:paraId="11E13A17" w14:textId="77777777" w:rsidR="000615E7" w:rsidRPr="003B6B84" w:rsidRDefault="000615E7" w:rsidP="000615E7">
      <w:pPr>
        <w:pStyle w:val="BulletLevel1"/>
        <w:rPr>
          <w:rStyle w:val="CodingLanguage"/>
          <w:b/>
        </w:rPr>
      </w:pPr>
      <w:r w:rsidRPr="001404A8">
        <w:t xml:space="preserve">Confirm that you can connect to the cluster by running a test command, for example, </w:t>
      </w:r>
      <w:r w:rsidRPr="003B6B84">
        <w:rPr>
          <w:rStyle w:val="CodingLanguage"/>
        </w:rPr>
        <w:t>kubectl get nodes</w:t>
      </w:r>
    </w:p>
    <w:p w14:paraId="087E3C8E" w14:textId="77777777" w:rsidR="000615E7" w:rsidRPr="00CA6038" w:rsidRDefault="000615E7" w:rsidP="000615E7">
      <w:pPr>
        <w:pStyle w:val="BulletLevel1LastBeforeBodycopy"/>
        <w:rPr>
          <w:u w:val="single"/>
        </w:rPr>
      </w:pPr>
      <w:r w:rsidRPr="001404A8">
        <w:t>Ensure that you have configured the required variables,</w:t>
      </w:r>
      <w:r>
        <w:t xml:space="preserve"> as described in the section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323A76" w:rsidRPr="000609AB">
        <w:t>Sysdig configuration for Kubernetes</w:t>
      </w:r>
      <w:r w:rsidRPr="00CA6038">
        <w:rPr>
          <w:u w:val="single"/>
        </w:rPr>
        <w:fldChar w:fldCharType="end"/>
      </w:r>
    </w:p>
    <w:p w14:paraId="6DE5CFE7" w14:textId="20A8D797" w:rsidR="000615E7" w:rsidRDefault="000615E7" w:rsidP="0058095B">
      <w:pPr>
        <w:pStyle w:val="BodyTextMetricHPELight10pt"/>
      </w:pPr>
      <w:r w:rsidRPr="001404A8">
        <w:t xml:space="preserve">For example, you add the relevant variables in the </w:t>
      </w:r>
      <w:r w:rsidR="00B0382D">
        <w:rPr>
          <w:rStyle w:val="CodingLanguage"/>
        </w:rPr>
        <w:t>groups_vars/all/vars</w:t>
      </w:r>
      <w:r w:rsidRPr="001404A8">
        <w:t xml:space="preserve"> file.</w:t>
      </w:r>
    </w:p>
    <w:p w14:paraId="15DD8414" w14:textId="77777777" w:rsidR="00BA797F" w:rsidRDefault="00BA797F" w:rsidP="00BA797F">
      <w:pPr>
        <w:pStyle w:val="BodyTextMetricHPELight10pt"/>
        <w:rPr>
          <w:rStyle w:val="CodingLanguage"/>
        </w:rPr>
      </w:pPr>
      <w:r w:rsidRPr="00BA797F">
        <w:rPr>
          <w:rStyle w:val="CodingLanguage"/>
        </w:rPr>
        <w:t>sysdig_collector: 'coll</w:t>
      </w:r>
      <w:r>
        <w:rPr>
          <w:rStyle w:val="CodingLanguage"/>
        </w:rPr>
        <w:t>ector.sysdigcloud.com'</w:t>
      </w:r>
      <w:r>
        <w:rPr>
          <w:rStyle w:val="CodingLanguage"/>
        </w:rPr>
        <w:br/>
        <w:t>sysdig_collector_port: '6666'</w:t>
      </w:r>
      <w:r>
        <w:rPr>
          <w:rStyle w:val="CodingLanguage"/>
        </w:rPr>
        <w:br/>
      </w:r>
      <w:r w:rsidRPr="00BA797F">
        <w:rPr>
          <w:rStyle w:val="CodingLanguage"/>
        </w:rPr>
        <w:t>sysdig_tags: 'location</w:t>
      </w:r>
      <w:proofErr w:type="gramStart"/>
      <w:r w:rsidRPr="00BA797F">
        <w:rPr>
          <w:rStyle w:val="CodingLanguage"/>
        </w:rPr>
        <w:t>:Enter</w:t>
      </w:r>
      <w:proofErr w:type="gramEnd"/>
      <w:r w:rsidRPr="00BA797F">
        <w:rPr>
          <w:rStyle w:val="CodingLanguage"/>
        </w:rPr>
        <w:t xml:space="preserve"> city,role:</w:t>
      </w:r>
      <w:r>
        <w:rPr>
          <w:rStyle w:val="CodingLanguage"/>
        </w:rPr>
        <w:t>Enter role,owner:Customer name'</w:t>
      </w:r>
      <w:r>
        <w:rPr>
          <w:rStyle w:val="CodingLanguage"/>
        </w:rPr>
        <w:br/>
      </w:r>
      <w:r w:rsidRPr="00BA797F">
        <w:rPr>
          <w:rStyle w:val="CodingLanguage"/>
        </w:rPr>
        <w:t>k8s_cluster: 'ucp_hpe2-ucp.cloudra.local'</w:t>
      </w:r>
    </w:p>
    <w:p w14:paraId="6C997788" w14:textId="3E1470DB" w:rsidR="000615E7" w:rsidRPr="00BA797F" w:rsidRDefault="000615E7" w:rsidP="00BA797F">
      <w:pPr>
        <w:pStyle w:val="BodyTextMetricHPELight10pt"/>
        <w:rPr>
          <w:rFonts w:ascii="HPE Simple" w:hAnsi="HPE Simple"/>
        </w:rPr>
      </w:pPr>
      <w:r w:rsidRPr="001404A8">
        <w:t xml:space="preserve">You should add the access key to the encrypted </w:t>
      </w:r>
      <w:r w:rsidR="0083650F">
        <w:rPr>
          <w:rStyle w:val="CodingLanguage"/>
        </w:rPr>
        <w:t>groups_vars/all/vault</w:t>
      </w:r>
      <w:r w:rsidRPr="001404A8">
        <w:t xml:space="preserve"> using the command </w:t>
      </w:r>
      <w:r w:rsidRPr="003B6B84">
        <w:rPr>
          <w:rStyle w:val="CodingLanguage"/>
        </w:rPr>
        <w:t xml:space="preserve">ansible-vault edit </w:t>
      </w:r>
      <w:r w:rsidR="0083650F">
        <w:rPr>
          <w:rStyle w:val="CodingLanguage"/>
        </w:rPr>
        <w:t>groups_vars/all/vault</w:t>
      </w:r>
      <w:r w:rsidRPr="001404A8">
        <w:t>.</w:t>
      </w:r>
    </w:p>
    <w:p w14:paraId="568B96D7" w14:textId="77777777" w:rsidR="000615E7" w:rsidRPr="003B6B84" w:rsidRDefault="000615E7" w:rsidP="000615E7">
      <w:pPr>
        <w:pStyle w:val="BulletLevel1-2ndparagraphLastBeforeBodycopy"/>
        <w:ind w:left="0"/>
        <w:rPr>
          <w:rStyle w:val="CodingLanguage"/>
        </w:rPr>
      </w:pPr>
      <w:r w:rsidRPr="003B6B84">
        <w:rPr>
          <w:rStyle w:val="CodingLanguage"/>
        </w:rPr>
        <w:t>sysdig_access_key: '10****97-9160-****-9061-84bfd0f****0'</w:t>
      </w:r>
    </w:p>
    <w:p w14:paraId="44268874" w14:textId="77777777" w:rsidR="000615E7" w:rsidRDefault="000615E7" w:rsidP="000615E7">
      <w:pPr>
        <w:pStyle w:val="Heading4"/>
      </w:pPr>
      <w:r w:rsidRPr="001404A8">
        <w:t>Running the playbook</w:t>
      </w:r>
    </w:p>
    <w:p w14:paraId="154D9585" w14:textId="77777777" w:rsidR="000615E7" w:rsidRPr="009534F0" w:rsidRDefault="000615E7" w:rsidP="0058095B">
      <w:pPr>
        <w:pStyle w:val="BodyTextMetricHPELight10pt"/>
      </w:pPr>
      <w:r w:rsidRPr="001404A8">
        <w:t xml:space="preserve">The playbook </w:t>
      </w:r>
      <w:r w:rsidRPr="006635C1">
        <w:rPr>
          <w:rStyle w:val="CodingLanguage"/>
        </w:rPr>
        <w:t>playbooks/</w:t>
      </w:r>
      <w:r>
        <w:rPr>
          <w:rStyle w:val="CodingLanguage"/>
        </w:rPr>
        <w:t>k8s-install-</w:t>
      </w:r>
      <w:r w:rsidRPr="006635C1">
        <w:rPr>
          <w:rStyle w:val="CodingLanguage"/>
        </w:rPr>
        <w:t>sysdig.yml</w:t>
      </w:r>
      <w:r w:rsidRPr="001404A8">
        <w:t xml:space="preserve"> is used to automate the configuration of the SaaS setup</w:t>
      </w:r>
      <w:r>
        <w:t xml:space="preserve"> for Docker swarm</w:t>
      </w:r>
      <w:r w:rsidRPr="001404A8">
        <w:t>.</w:t>
      </w:r>
    </w:p>
    <w:p w14:paraId="5C6DDED0" w14:textId="58C1A661" w:rsidR="000615E7" w:rsidRPr="003B6B84" w:rsidRDefault="000615E7" w:rsidP="0058095B">
      <w:pPr>
        <w:pStyle w:val="BodyTextMetricHPELight10pt"/>
        <w:rPr>
          <w:rStyle w:val="CodingLanguage"/>
        </w:rPr>
      </w:pPr>
      <w:r w:rsidRPr="003B6B84">
        <w:rPr>
          <w:rStyle w:val="CodingLanguage"/>
        </w:rPr>
        <w:t xml:space="preserve"># </w:t>
      </w:r>
      <w:proofErr w:type="gramStart"/>
      <w:r w:rsidRPr="003B6B84">
        <w:rPr>
          <w:rStyle w:val="CodingLanguage"/>
        </w:rPr>
        <w:t>cd</w:t>
      </w:r>
      <w:proofErr w:type="gramEnd"/>
      <w:r w:rsidRPr="003B6B84">
        <w:rPr>
          <w:rStyle w:val="CodingLanguage"/>
        </w:rPr>
        <w:t xml:space="preserve"> Docker-</w:t>
      </w:r>
      <w:r w:rsidR="00B0382D">
        <w:rPr>
          <w:rStyle w:val="CodingLanguage"/>
        </w:rPr>
        <w:t>Synergy</w:t>
      </w:r>
      <w:r w:rsidRPr="003B6B84">
        <w:rPr>
          <w:rStyle w:val="CodingLanguage"/>
        </w:rPr>
        <w:br/>
        <w:t># ansible-playbook -i</w:t>
      </w:r>
      <w:r w:rsidRPr="009534F0">
        <w:rPr>
          <w:rStyle w:val="CodingLanguage"/>
        </w:rPr>
        <w:t xml:space="preserve"> </w:t>
      </w:r>
      <w:r w:rsidR="007230C9">
        <w:rPr>
          <w:rStyle w:val="CodingLanguage"/>
        </w:rPr>
        <w:t>hosts</w:t>
      </w:r>
      <w:r w:rsidRPr="009534F0">
        <w:rPr>
          <w:rStyle w:val="CodingLanguage"/>
        </w:rPr>
        <w:t xml:space="preserve"> playbooks/</w:t>
      </w:r>
      <w:r w:rsidR="00CF70EF" w:rsidRPr="00CF70EF">
        <w:rPr>
          <w:rStyle w:val="CodingLanguage"/>
        </w:rPr>
        <w:t>sysdig-k8s-rbac.yml</w:t>
      </w:r>
      <w:r w:rsidRPr="003B6B84">
        <w:rPr>
          <w:rStyle w:val="CodingLanguage"/>
        </w:rPr>
        <w:t xml:space="preserve"> --vault-password-file .vault_pass</w:t>
      </w:r>
    </w:p>
    <w:p w14:paraId="7E09C70C" w14:textId="0A5F87AC" w:rsidR="000615E7" w:rsidRDefault="000615E7" w:rsidP="0058095B">
      <w:pPr>
        <w:pStyle w:val="BodyTextMetricHPELight10pt"/>
      </w:pPr>
      <w:r w:rsidRPr="001404A8">
        <w:t xml:space="preserve">Using the Sysdig software as a solution (SaaS) website </w:t>
      </w:r>
      <w:hyperlink r:id="rId106" w:history="1">
        <w:r w:rsidRPr="00C06985">
          <w:rPr>
            <w:rStyle w:val="Hyperlink"/>
          </w:rPr>
          <w:t>https://app.sysdigcloud.com</w:t>
        </w:r>
      </w:hyperlink>
      <w:r w:rsidRPr="001404A8">
        <w:t>, you are able to view, analyze and inspect various different dashboards. Initially, you will just see the monitoring information for the infrastructure itself. Deploy a sample applica</w:t>
      </w:r>
      <w:r w:rsidR="00776A01">
        <w:t>tion, as detailed in the section</w:t>
      </w:r>
      <w:r w:rsidR="00776A01" w:rsidRPr="00776A01">
        <w:rPr>
          <w:u w:val="single"/>
        </w:rPr>
        <w:t xml:space="preserve"> </w:t>
      </w:r>
      <w:r w:rsidR="00776A01" w:rsidRPr="00776A01">
        <w:rPr>
          <w:u w:val="single"/>
        </w:rPr>
        <w:fldChar w:fldCharType="begin"/>
      </w:r>
      <w:r w:rsidR="00776A01" w:rsidRPr="00776A01">
        <w:rPr>
          <w:u w:val="single"/>
        </w:rPr>
        <w:instrText xml:space="preserve"> REF _Ref3197732 \h </w:instrText>
      </w:r>
      <w:r w:rsidR="00776A01" w:rsidRPr="00776A01">
        <w:rPr>
          <w:u w:val="single"/>
        </w:rPr>
      </w:r>
      <w:r w:rsidR="00776A01" w:rsidRPr="00776A01">
        <w:rPr>
          <w:u w:val="single"/>
        </w:rPr>
        <w:fldChar w:fldCharType="separate"/>
      </w:r>
      <w:r w:rsidR="00323A76" w:rsidRPr="00463FEF">
        <w:t>Kubernetes guestbook example with Redis</w:t>
      </w:r>
      <w:r w:rsidR="00776A01" w:rsidRPr="00776A01">
        <w:rPr>
          <w:u w:val="single"/>
        </w:rPr>
        <w:fldChar w:fldCharType="end"/>
      </w:r>
      <w:r w:rsidRPr="001404A8">
        <w:t>, and use the Sysdig solution to analyze the different facets of the deployed application.</w:t>
      </w:r>
    </w:p>
    <w:p w14:paraId="5826105E" w14:textId="77777777" w:rsidR="000615E7" w:rsidRDefault="000615E7" w:rsidP="000615E7">
      <w:pPr>
        <w:pStyle w:val="Heading2"/>
      </w:pPr>
      <w:bookmarkStart w:id="326" w:name="_Toc531698831"/>
      <w:bookmarkStart w:id="327" w:name="_Toc5893873"/>
      <w:r w:rsidRPr="001404A8">
        <w:t>Deploying Sysdig monitoring on Docker Swarm</w:t>
      </w:r>
      <w:bookmarkEnd w:id="326"/>
      <w:bookmarkEnd w:id="327"/>
    </w:p>
    <w:p w14:paraId="474ECD79" w14:textId="25E29476" w:rsidR="000615E7" w:rsidRDefault="000615E7" w:rsidP="0058095B">
      <w:pPr>
        <w:pStyle w:val="BodyTextMetricHPELight10pt"/>
      </w:pPr>
      <w:r w:rsidRPr="001404A8">
        <w:t xml:space="preserve">The playbook </w:t>
      </w:r>
      <w:r w:rsidRPr="009534F0">
        <w:rPr>
          <w:rStyle w:val="CodingLanguage"/>
        </w:rPr>
        <w:t>playbooks/install_</w:t>
      </w:r>
      <w:r w:rsidRPr="003B6B84">
        <w:rPr>
          <w:rStyle w:val="CodingLanguage"/>
        </w:rPr>
        <w:t>sysdig.yml</w:t>
      </w:r>
      <w:r w:rsidRPr="001404A8">
        <w:t xml:space="preserve"> is used to automate the configuration of the SaaS setup</w:t>
      </w:r>
      <w:r>
        <w:t xml:space="preserve"> for Docker swarm</w:t>
      </w:r>
      <w:r w:rsidRPr="001404A8">
        <w:t xml:space="preserve">. By default, this playbook is commented out in </w:t>
      </w:r>
      <w:r w:rsidRPr="003B6B84">
        <w:rPr>
          <w:rStyle w:val="CodingLanguage"/>
        </w:rPr>
        <w:t>site.yml</w:t>
      </w:r>
      <w:r w:rsidRPr="001404A8">
        <w:t xml:space="preserve"> and must be explicitly enabled. An access key variable must be set in the </w:t>
      </w:r>
      <w:r w:rsidR="0083650F">
        <w:rPr>
          <w:rStyle w:val="CodingLanguage"/>
        </w:rPr>
        <w:t>groups_vars/all/vault</w:t>
      </w:r>
      <w:r>
        <w:t xml:space="preserve"> file as detailed in </w:t>
      </w:r>
      <w:r w:rsidRPr="009534F0">
        <w:fldChar w:fldCharType="begin"/>
      </w:r>
      <w:r w:rsidRPr="003B6B84">
        <w:instrText xml:space="preserve"> REF _Refd17e57941 \h </w:instrText>
      </w:r>
      <w:r>
        <w:instrText xml:space="preserve"> \* MERGEFORMAT </w:instrText>
      </w:r>
      <w:r w:rsidRPr="009534F0">
        <w:fldChar w:fldCharType="separate"/>
      </w:r>
      <w:r w:rsidR="00323A76" w:rsidRPr="00323A76">
        <w:t>Table</w:t>
      </w:r>
      <w:r w:rsidR="00323A76" w:rsidRPr="00323A76">
        <w:rPr>
          <w:rFonts w:ascii="Calibri" w:hAnsi="Calibri" w:cs="Calibri"/>
        </w:rPr>
        <w:t> </w:t>
      </w:r>
      <w:r w:rsidR="00323A76" w:rsidRPr="00323A76">
        <w:t>23</w:t>
      </w:r>
      <w:r w:rsidRPr="009534F0">
        <w:fldChar w:fldCharType="end"/>
      </w:r>
      <w:r w:rsidRPr="001404A8">
        <w:t>.</w:t>
      </w:r>
    </w:p>
    <w:p w14:paraId="352D874E" w14:textId="068D5B19" w:rsidR="000615E7" w:rsidRPr="003B6B84" w:rsidRDefault="000615E7" w:rsidP="0058095B">
      <w:pPr>
        <w:pStyle w:val="BodyTextMetricHPELight10pt"/>
        <w:rPr>
          <w:rStyle w:val="CodingLanguage"/>
        </w:rPr>
      </w:pPr>
      <w:r w:rsidRPr="003B6B84">
        <w:rPr>
          <w:rStyle w:val="CodingLanguage"/>
        </w:rPr>
        <w:t xml:space="preserve"># </w:t>
      </w:r>
      <w:proofErr w:type="gramStart"/>
      <w:r w:rsidRPr="003B6B84">
        <w:rPr>
          <w:rStyle w:val="CodingLanguage"/>
        </w:rPr>
        <w:t>cd</w:t>
      </w:r>
      <w:proofErr w:type="gramEnd"/>
      <w:r w:rsidRPr="003B6B84">
        <w:rPr>
          <w:rStyle w:val="CodingLanguage"/>
        </w:rPr>
        <w:t xml:space="preserve"> Docker-</w:t>
      </w:r>
      <w:r w:rsidR="00B0382D">
        <w:rPr>
          <w:rStyle w:val="CodingLanguage"/>
        </w:rPr>
        <w:t>Synergy</w:t>
      </w:r>
      <w:r w:rsidRPr="003B6B84">
        <w:rPr>
          <w:rStyle w:val="CodingLanguage"/>
        </w:rPr>
        <w:br/>
        <w:t># ansible-playboo</w:t>
      </w:r>
      <w:r w:rsidRPr="009534F0">
        <w:rPr>
          <w:rStyle w:val="CodingLanguage"/>
        </w:rPr>
        <w:t xml:space="preserve">k -i </w:t>
      </w:r>
      <w:r w:rsidR="007230C9">
        <w:rPr>
          <w:rStyle w:val="CodingLanguage"/>
        </w:rPr>
        <w:t>hosts</w:t>
      </w:r>
      <w:r w:rsidRPr="009534F0">
        <w:rPr>
          <w:rStyle w:val="CodingLanguage"/>
        </w:rPr>
        <w:t xml:space="preserve"> playbooks/install_</w:t>
      </w:r>
      <w:r w:rsidRPr="003B6B84">
        <w:rPr>
          <w:rStyle w:val="CodingLanguage"/>
        </w:rPr>
        <w:t>sysdig.yml --vault-password-file .vault_pass</w:t>
      </w:r>
    </w:p>
    <w:p w14:paraId="2EAC87D7" w14:textId="77777777" w:rsidR="000615E7" w:rsidRPr="009534F0" w:rsidRDefault="000615E7" w:rsidP="0058095B">
      <w:pPr>
        <w:pStyle w:val="BodyTextLastMetricHPELight10pt"/>
      </w:pPr>
      <w:r w:rsidRPr="00C06985">
        <w:t xml:space="preserve">Using the Sysdig software as a solution (SaaS) website </w:t>
      </w:r>
      <w:hyperlink r:id="rId107" w:history="1">
        <w:r w:rsidRPr="00C06985">
          <w:rPr>
            <w:rStyle w:val="Hyperlink"/>
          </w:rPr>
          <w:t>https://app.sysdigcloud.com</w:t>
        </w:r>
      </w:hyperlink>
      <w:r w:rsidRPr="00C06985">
        <w:t>, you are able to view, analyze and inspect various different dashboards.</w:t>
      </w:r>
    </w:p>
    <w:bookmarkEnd w:id="324"/>
    <w:bookmarkEnd w:id="325"/>
    <w:p w14:paraId="2BE4080B" w14:textId="77777777" w:rsidR="000615E7" w:rsidRDefault="000615E7" w:rsidP="000615E7">
      <w:pPr>
        <w:rPr>
          <w:rFonts w:ascii="MetricHPE" w:hAnsi="MetricHPE"/>
          <w:b/>
          <w:color w:val="000000"/>
          <w:sz w:val="28"/>
          <w:szCs w:val="34"/>
        </w:rPr>
      </w:pPr>
      <w:r>
        <w:br w:type="page"/>
      </w:r>
    </w:p>
    <w:p w14:paraId="661545AA" w14:textId="77777777" w:rsidR="000615E7" w:rsidRDefault="000615E7" w:rsidP="000615E7">
      <w:pPr>
        <w:pStyle w:val="Heading1"/>
      </w:pPr>
      <w:bookmarkStart w:id="328" w:name="_Ref531683807"/>
      <w:bookmarkStart w:id="329" w:name="_Toc531698832"/>
      <w:bookmarkStart w:id="330" w:name="_Toc5893874"/>
      <w:r>
        <w:lastRenderedPageBreak/>
        <w:t>Deploying Splunk</w:t>
      </w:r>
      <w:bookmarkEnd w:id="328"/>
      <w:bookmarkEnd w:id="329"/>
      <w:bookmarkEnd w:id="330"/>
    </w:p>
    <w:p w14:paraId="591E8963" w14:textId="77777777" w:rsidR="000615E7" w:rsidRDefault="000615E7" w:rsidP="0058095B">
      <w:pPr>
        <w:pStyle w:val="BodyTextMetricHPELight10pt"/>
      </w:pPr>
      <w:r>
        <w:t>This section provides an overview of Splunk, outlines how to configure and run the relevant playbooks and shows how to access the UI to see the resultant Docker and Kubernetes dashboards.</w:t>
      </w:r>
    </w:p>
    <w:p w14:paraId="038973C2" w14:textId="77777777" w:rsidR="000615E7" w:rsidRDefault="000615E7" w:rsidP="000615E7">
      <w:pPr>
        <w:pStyle w:val="Heading2"/>
      </w:pPr>
      <w:bookmarkStart w:id="331" w:name="_Toc531698833"/>
      <w:bookmarkStart w:id="332" w:name="_Toc5893875"/>
      <w:r>
        <w:t>Monitoring with Splunk</w:t>
      </w:r>
      <w:bookmarkEnd w:id="331"/>
      <w:bookmarkEnd w:id="332"/>
    </w:p>
    <w:p w14:paraId="4B2A9651" w14:textId="77777777" w:rsidR="000615E7" w:rsidRDefault="000615E7" w:rsidP="0058095B">
      <w:pPr>
        <w:pStyle w:val="BodyTextMetricHPELight10pt"/>
      </w:pPr>
      <w:r>
        <w:t>Splunk Enterprise allows you to collect and index any data from any source, and to monitor systems and infrastructure in real time to preempt issues before they happen. It allows you to analyze your data to understand trends, patterns of activity and behavior, giving you valuable intelligence across your entire organization. The solution architecture for Splunk is shown in</w:t>
      </w:r>
      <w:r w:rsidRPr="0027222B">
        <w:t xml:space="preserve"> </w:t>
      </w:r>
      <w:r w:rsidRPr="0027222B">
        <w:fldChar w:fldCharType="begin"/>
      </w:r>
      <w:r w:rsidRPr="0027222B">
        <w:instrText xml:space="preserve"> REF _Ref513456326 \h </w:instrText>
      </w:r>
      <w:r>
        <w:instrText xml:space="preserve"> \* MERGEFORMAT </w:instrText>
      </w:r>
      <w:r w:rsidRPr="0027222B">
        <w:fldChar w:fldCharType="separate"/>
      </w:r>
      <w:r w:rsidR="00323A76" w:rsidRPr="00323A76">
        <w:t>Figure</w:t>
      </w:r>
      <w:r w:rsidR="00323A76" w:rsidRPr="00323A76">
        <w:rPr>
          <w:rFonts w:ascii="Calibri" w:hAnsi="Calibri" w:cs="Calibri"/>
        </w:rPr>
        <w:t> </w:t>
      </w:r>
      <w:r w:rsidR="00323A76" w:rsidRPr="00323A76">
        <w:t>44</w:t>
      </w:r>
      <w:r w:rsidRPr="0027222B">
        <w:fldChar w:fldCharType="end"/>
      </w:r>
      <w:r w:rsidRPr="0027222B">
        <w:t>.</w:t>
      </w:r>
    </w:p>
    <w:p w14:paraId="3BD58E26" w14:textId="77777777" w:rsidR="000615E7" w:rsidRDefault="000615E7" w:rsidP="0058095B">
      <w:pPr>
        <w:pStyle w:val="BodyTextMetricHPELight10pt"/>
      </w:pPr>
    </w:p>
    <w:p w14:paraId="0ABB10CA" w14:textId="3EA75368" w:rsidR="000615E7" w:rsidRDefault="000615E7" w:rsidP="000615E7">
      <w:pPr>
        <w:pStyle w:val="FigureAfterspace"/>
      </w:pPr>
      <w:r>
        <w:t xml:space="preserve"> </w:t>
      </w:r>
      <w:r w:rsidR="00CD2A0F">
        <w:rPr>
          <w:noProof/>
        </w:rPr>
        <w:drawing>
          <wp:inline distT="0" distB="0" distL="0" distR="0" wp14:anchorId="4869E313" wp14:editId="43385BBA">
            <wp:extent cx="6858000" cy="4798657"/>
            <wp:effectExtent l="0" t="0" r="0" b="2540"/>
            <wp:docPr id="195" name="Picture 195" descr=" &quot;Solution architecture: Hybrid Linux and Windows VM workers with Splunk and Sysdi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quot;Solution architecture: Hybrid Linux and Windows VM workers with Splunk and Sysdig&quo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4798657"/>
                    </a:xfrm>
                    <a:prstGeom prst="rect">
                      <a:avLst/>
                    </a:prstGeom>
                    <a:noFill/>
                    <a:ln>
                      <a:noFill/>
                    </a:ln>
                  </pic:spPr>
                </pic:pic>
              </a:graphicData>
            </a:graphic>
          </wp:inline>
        </w:drawing>
      </w:r>
    </w:p>
    <w:p w14:paraId="457FC5B6" w14:textId="77777777" w:rsidR="000615E7" w:rsidRDefault="000615E7" w:rsidP="000615E7">
      <w:pPr>
        <w:pStyle w:val="MISCFigureCaptionHeader8pt"/>
      </w:pPr>
      <w:bookmarkStart w:id="333" w:name="_Ref513456326"/>
      <w:bookmarkStart w:id="334" w:name="_Refd17e55254"/>
      <w:bookmarkStart w:id="335" w:name="_Tocd17e55254"/>
      <w:r w:rsidRPr="00F819E1">
        <w:rPr>
          <w:rStyle w:val="MISCFigureCaptionHeaderBold8pt"/>
        </w:rPr>
        <w:t>Figure</w:t>
      </w:r>
      <w:r w:rsidRPr="00F819E1">
        <w:rPr>
          <w:rStyle w:val="MISCFigureCaptionHeaderBold8pt"/>
          <w:rFonts w:ascii="Calibri" w:hAnsi="Calibri" w:cs="Calibri"/>
        </w:rPr>
        <w:t> </w:t>
      </w:r>
      <w:bookmarkStart w:id="336" w:name="_Numd17e55254"/>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323A76">
        <w:rPr>
          <w:rStyle w:val="MISCFigureCaptionHeaderBold8pt"/>
          <w:noProof/>
        </w:rPr>
        <w:t>44</w:t>
      </w:r>
      <w:r w:rsidRPr="00F819E1">
        <w:rPr>
          <w:rStyle w:val="MISCFigureCaptionHeaderBold8pt"/>
        </w:rPr>
        <w:fldChar w:fldCharType="end"/>
      </w:r>
      <w:bookmarkEnd w:id="333"/>
      <w:bookmarkEnd w:id="336"/>
      <w:r w:rsidRPr="00F819E1">
        <w:rPr>
          <w:rStyle w:val="MISCFigureCaptionHeaderBold8pt"/>
        </w:rPr>
        <w:t xml:space="preserve">. </w:t>
      </w:r>
      <w:r>
        <w:t>Solution architecture: Hybrid Linux and Windows workers with Splunk and Sysdig</w:t>
      </w:r>
      <w:bookmarkEnd w:id="334"/>
      <w:bookmarkEnd w:id="335"/>
    </w:p>
    <w:bookmarkEnd w:id="248"/>
    <w:bookmarkEnd w:id="249"/>
    <w:p w14:paraId="51D0B706" w14:textId="77777777" w:rsidR="0086155E" w:rsidRDefault="0086155E">
      <w:pPr>
        <w:rPr>
          <w:sz w:val="20"/>
          <w:szCs w:val="18"/>
        </w:rPr>
      </w:pPr>
      <w:r>
        <w:br w:type="page"/>
      </w:r>
    </w:p>
    <w:p w14:paraId="4F0A4E33" w14:textId="77777777" w:rsidR="000615E7" w:rsidRDefault="000615E7" w:rsidP="0058095B">
      <w:pPr>
        <w:pStyle w:val="BodyTextMetricHPELight10pt"/>
      </w:pPr>
      <w:r>
        <w:lastRenderedPageBreak/>
        <w:t xml:space="preserve">This solution allows you to integrate your CaaS deployment with an existing Splunk Enterprise installation or to deploy a stand-alone Splunk Enterprise demo environment as a Docker stack in your cloud. In both instances, Universal Forwarders are used to collect data from your applications running on your Linux and Windows worker nodes in your cloud, as well as log data from the Docker platform itself and from the infrastructure VMs and servers. </w:t>
      </w:r>
      <w:r w:rsidRPr="00290D5E">
        <w:fldChar w:fldCharType="begin"/>
      </w:r>
      <w:r w:rsidRPr="00290D5E">
        <w:instrText xml:space="preserve"> REF _Refd17e55276 \h </w:instrText>
      </w:r>
      <w:r>
        <w:instrText xml:space="preserve"> \* MERGEFORMAT </w:instrText>
      </w:r>
      <w:r w:rsidRPr="00290D5E">
        <w:fldChar w:fldCharType="separate"/>
      </w:r>
      <w:r w:rsidR="00323A76" w:rsidRPr="00323A76">
        <w:t>Figure</w:t>
      </w:r>
      <w:r w:rsidR="00323A76" w:rsidRPr="00323A76">
        <w:rPr>
          <w:rFonts w:ascii="Calibri" w:hAnsi="Calibri" w:cs="Calibri"/>
        </w:rPr>
        <w:t> </w:t>
      </w:r>
      <w:r w:rsidR="00323A76" w:rsidRPr="00323A76">
        <w:t>45</w:t>
      </w:r>
      <w:r w:rsidRPr="00290D5E">
        <w:fldChar w:fldCharType="end"/>
      </w:r>
      <w:r w:rsidRPr="00290D5E">
        <w:t xml:space="preserve"> </w:t>
      </w:r>
      <w:r>
        <w:t>shows the Splunk architecture.</w:t>
      </w:r>
    </w:p>
    <w:p w14:paraId="5966DF61" w14:textId="77777777" w:rsidR="000615E7" w:rsidRDefault="000615E7" w:rsidP="000615E7">
      <w:pPr>
        <w:pStyle w:val="FigureAfterspace"/>
      </w:pPr>
      <w:r>
        <w:rPr>
          <w:noProof/>
        </w:rPr>
        <w:drawing>
          <wp:inline distT="0" distB="0" distL="0" distR="0" wp14:anchorId="1AA5965C" wp14:editId="5D8605B0">
            <wp:extent cx="6120000" cy="3442500"/>
            <wp:effectExtent l="19050" t="19050" r="1460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plunk-architecture.png"/>
                    <pic:cNvPicPr/>
                  </pic:nvPicPr>
                  <pic:blipFill>
                    <a:blip r:embed="rId109">
                      <a:extLst>
                        <a:ext uri="{28A0092B-C50C-407E-A947-70E740481C1C}">
                          <a14:useLocalDpi xmlns:a14="http://schemas.microsoft.com/office/drawing/2010/main" val="0"/>
                        </a:ext>
                      </a:extLst>
                    </a:blip>
                    <a:stretch>
                      <a:fillRect/>
                    </a:stretch>
                  </pic:blipFill>
                  <pic:spPr>
                    <a:xfrm>
                      <a:off x="0" y="0"/>
                      <a:ext cx="15240000" cy="8572500"/>
                    </a:xfrm>
                    <a:prstGeom prst="rect">
                      <a:avLst/>
                    </a:prstGeom>
                    <a:ln>
                      <a:solidFill>
                        <a:schemeClr val="accent1"/>
                      </a:solidFill>
                    </a:ln>
                  </pic:spPr>
                </pic:pic>
              </a:graphicData>
            </a:graphic>
          </wp:inline>
        </w:drawing>
      </w:r>
      <w:r>
        <w:t xml:space="preserve"> </w:t>
      </w:r>
    </w:p>
    <w:p w14:paraId="5A9478CF" w14:textId="77777777" w:rsidR="000615E7" w:rsidRDefault="000615E7" w:rsidP="000615E7">
      <w:pPr>
        <w:pStyle w:val="MISCFigureCaptionHeader8pt"/>
      </w:pPr>
      <w:bookmarkStart w:id="337" w:name="_Refd17e55276"/>
      <w:bookmarkStart w:id="338" w:name="_Tocd17e55276"/>
      <w:r w:rsidRPr="00F819E1">
        <w:rPr>
          <w:rStyle w:val="MISCFigureCaptionHeaderBold8pt"/>
        </w:rPr>
        <w:t>Figure</w:t>
      </w:r>
      <w:r w:rsidRPr="00F819E1">
        <w:rPr>
          <w:rStyle w:val="MISCFigureCaptionHeaderBold8pt"/>
          <w:rFonts w:ascii="Calibri" w:hAnsi="Calibri" w:cs="Calibri"/>
        </w:rPr>
        <w:t> </w:t>
      </w:r>
      <w:bookmarkStart w:id="339" w:name="_Numd17e55276"/>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323A76">
        <w:rPr>
          <w:rStyle w:val="MISCFigureCaptionHeaderBold8pt"/>
          <w:noProof/>
        </w:rPr>
        <w:t>45</w:t>
      </w:r>
      <w:r w:rsidRPr="00F819E1">
        <w:rPr>
          <w:rStyle w:val="MISCFigureCaptionHeaderBold8pt"/>
        </w:rPr>
        <w:fldChar w:fldCharType="end"/>
      </w:r>
      <w:bookmarkEnd w:id="337"/>
      <w:bookmarkEnd w:id="338"/>
      <w:bookmarkEnd w:id="339"/>
      <w:r w:rsidRPr="00F819E1">
        <w:rPr>
          <w:rStyle w:val="MISCFigureCaptionHeaderBold8pt"/>
        </w:rPr>
        <w:t>.</w:t>
      </w:r>
      <w:r>
        <w:rPr>
          <w:rStyle w:val="MISCFigureCaptionHeaderBold8pt"/>
          <w:noProof/>
        </w:rPr>
        <w:t xml:space="preserve"> </w:t>
      </w:r>
      <w:r>
        <w:t>Splunk architecture</w:t>
      </w:r>
    </w:p>
    <w:p w14:paraId="0CEB7E9C" w14:textId="77777777" w:rsidR="000615E7" w:rsidRDefault="000615E7" w:rsidP="0058095B">
      <w:pPr>
        <w:pStyle w:val="BodyTextMetricHPELight10pt"/>
      </w:pPr>
      <w:r>
        <w:t xml:space="preserve">All the Universal Forwarders run natively on the operating system to allow greater flexibility in terms of configuration options. Each forwarder sends the data it collects to one or more indexers in the central Splunk. </w:t>
      </w:r>
    </w:p>
    <w:p w14:paraId="4164DF3E" w14:textId="77777777" w:rsidR="000615E7" w:rsidRDefault="000615E7" w:rsidP="0058095B">
      <w:pPr>
        <w:pStyle w:val="BodyTextMetricHPELight10pt"/>
      </w:pPr>
      <w:r>
        <w:rPr>
          <w:rStyle w:val="BoldEmpha"/>
        </w:rPr>
        <w:t>Linux worker nodes:</w:t>
      </w:r>
      <w:r>
        <w:t xml:space="preserve"> </w:t>
      </w:r>
      <w:r w:rsidRPr="00316B06">
        <w:t>The Universal Forwarders on the Linux worker nodes collect log and metrics data. The log data includes:</w:t>
      </w:r>
    </w:p>
    <w:p w14:paraId="55D52CAE" w14:textId="3B0795B2" w:rsidR="000615E7" w:rsidRDefault="000615E7" w:rsidP="000615E7">
      <w:pPr>
        <w:pStyle w:val="BulletLevel1"/>
      </w:pPr>
      <w:r>
        <w:rPr>
          <w:rStyle w:val="CodingLanguage"/>
        </w:rPr>
        <w:t>/var/log/messages</w:t>
      </w:r>
      <w:r>
        <w:t xml:space="preserve"> from the </w:t>
      </w:r>
      <w:r w:rsidR="00BF113F">
        <w:t>Docker</w:t>
      </w:r>
      <w:r>
        <w:t xml:space="preserve"> host (including the daemon engine logs)</w:t>
      </w:r>
    </w:p>
    <w:p w14:paraId="6E200346" w14:textId="706703BE" w:rsidR="000615E7" w:rsidRDefault="000615E7" w:rsidP="000615E7">
      <w:pPr>
        <w:pStyle w:val="BulletLevel1"/>
      </w:pPr>
      <w:r>
        <w:rPr>
          <w:rStyle w:val="CodingLanguage"/>
        </w:rPr>
        <w:t>/var/log/secure</w:t>
      </w:r>
      <w:r>
        <w:t xml:space="preserve"> from the </w:t>
      </w:r>
      <w:r w:rsidR="00BF113F">
        <w:t>Docker</w:t>
      </w:r>
      <w:r>
        <w:t xml:space="preserve"> hosts</w:t>
      </w:r>
    </w:p>
    <w:p w14:paraId="5D2A7C21" w14:textId="77777777" w:rsidR="000615E7" w:rsidRDefault="000615E7" w:rsidP="000615E7">
      <w:pPr>
        <w:pStyle w:val="BulletLevel1LastBeforeBodycopy"/>
      </w:pPr>
      <w:r>
        <w:t>container logs via a Splunk technical add-on</w:t>
      </w:r>
    </w:p>
    <w:p w14:paraId="41E8E6D0" w14:textId="77777777" w:rsidR="000615E7" w:rsidRDefault="000615E7" w:rsidP="0058095B">
      <w:pPr>
        <w:pStyle w:val="BodyTextMetricHPELight10pt"/>
      </w:pPr>
      <w:r>
        <w:t>The metrics data is collected via a technical add-on and includes:</w:t>
      </w:r>
    </w:p>
    <w:p w14:paraId="1EEB97D3" w14:textId="77777777" w:rsidR="000615E7" w:rsidRDefault="000615E7" w:rsidP="000615E7">
      <w:pPr>
        <w:pStyle w:val="BulletLevel1"/>
      </w:pPr>
      <w:r>
        <w:rPr>
          <w:rStyle w:val="CodingLanguage"/>
        </w:rPr>
        <w:t>docker stats</w:t>
      </w:r>
    </w:p>
    <w:p w14:paraId="4F2C4075" w14:textId="77777777" w:rsidR="000615E7" w:rsidRDefault="000615E7" w:rsidP="000615E7">
      <w:pPr>
        <w:pStyle w:val="BulletLevel1"/>
      </w:pPr>
      <w:r>
        <w:rPr>
          <w:rStyle w:val="CodingLanguage"/>
        </w:rPr>
        <w:t>docker top</w:t>
      </w:r>
    </w:p>
    <w:p w14:paraId="6FB1BB4B" w14:textId="77777777" w:rsidR="000615E7" w:rsidRDefault="000615E7" w:rsidP="000615E7">
      <w:pPr>
        <w:pStyle w:val="BulletLevel1"/>
      </w:pPr>
      <w:r>
        <w:rPr>
          <w:rStyle w:val="CodingLanguage"/>
        </w:rPr>
        <w:t>docker events</w:t>
      </w:r>
    </w:p>
    <w:p w14:paraId="106B1094" w14:textId="77777777" w:rsidR="000615E7" w:rsidRDefault="000615E7" w:rsidP="000615E7">
      <w:pPr>
        <w:pStyle w:val="BulletLevel1LastBeforeBodycopy"/>
      </w:pPr>
      <w:r>
        <w:rPr>
          <w:rStyle w:val="CodingLanguage"/>
        </w:rPr>
        <w:t>docker service stats</w:t>
      </w:r>
    </w:p>
    <w:p w14:paraId="7667B9A1" w14:textId="77777777" w:rsidR="0086155E" w:rsidRDefault="0086155E">
      <w:pPr>
        <w:rPr>
          <w:rStyle w:val="BoldEmpha"/>
          <w:sz w:val="20"/>
          <w:szCs w:val="18"/>
        </w:rPr>
      </w:pPr>
      <w:r>
        <w:rPr>
          <w:rStyle w:val="BoldEmpha"/>
        </w:rPr>
        <w:br w:type="page"/>
      </w:r>
    </w:p>
    <w:p w14:paraId="04495AB7" w14:textId="77777777" w:rsidR="000615E7" w:rsidRDefault="000615E7" w:rsidP="0058095B">
      <w:pPr>
        <w:pStyle w:val="BodyTextMetricHPELight10pt"/>
      </w:pPr>
      <w:r>
        <w:rPr>
          <w:rStyle w:val="BoldEmpha"/>
        </w:rPr>
        <w:lastRenderedPageBreak/>
        <w:t>Windows worker nodes:</w:t>
      </w:r>
      <w:r>
        <w:t xml:space="preserve"> </w:t>
      </w:r>
      <w:r w:rsidRPr="00316B06">
        <w:t>The Universal Forwarders running on the Windows worker nodes collect the following data:</w:t>
      </w:r>
    </w:p>
    <w:p w14:paraId="0D29D076" w14:textId="77777777" w:rsidR="000615E7" w:rsidRDefault="000615E7" w:rsidP="000615E7">
      <w:pPr>
        <w:pStyle w:val="BulletLevel1"/>
      </w:pPr>
      <w:r>
        <w:t>Windows logs</w:t>
      </w:r>
    </w:p>
    <w:p w14:paraId="182EF844" w14:textId="77777777" w:rsidR="000615E7" w:rsidRDefault="000615E7" w:rsidP="000615E7">
      <w:pPr>
        <w:pStyle w:val="BulletLevel1"/>
      </w:pPr>
      <w:r>
        <w:t>CPU stats</w:t>
      </w:r>
    </w:p>
    <w:p w14:paraId="5CF7016C" w14:textId="77777777" w:rsidR="000615E7" w:rsidRDefault="000615E7" w:rsidP="000615E7">
      <w:pPr>
        <w:pStyle w:val="BulletLevel1"/>
      </w:pPr>
      <w:r>
        <w:t>Memory stats</w:t>
      </w:r>
    </w:p>
    <w:p w14:paraId="0AFE7955" w14:textId="77777777" w:rsidR="000615E7" w:rsidRDefault="000615E7" w:rsidP="000615E7">
      <w:pPr>
        <w:pStyle w:val="BulletLevel1"/>
      </w:pPr>
      <w:r>
        <w:t>Network Interface stats</w:t>
      </w:r>
    </w:p>
    <w:p w14:paraId="5F817756" w14:textId="77777777" w:rsidR="000615E7" w:rsidRDefault="000615E7" w:rsidP="000615E7">
      <w:pPr>
        <w:pStyle w:val="BulletLevel1LastBeforeBodycopy"/>
      </w:pPr>
      <w:r>
        <w:t>and more</w:t>
      </w:r>
    </w:p>
    <w:p w14:paraId="04CC06B2" w14:textId="77777777" w:rsidR="000615E7" w:rsidRDefault="000615E7" w:rsidP="0058095B">
      <w:pPr>
        <w:pStyle w:val="BodyTextMetricHPELight10pt"/>
      </w:pPr>
      <w:r>
        <w:t xml:space="preserve">For more information on configuring standalone Splunk for Linux and Windows worker nodes, see the section on </w:t>
      </w:r>
      <w:hyperlink w:anchor="_Splunk_prerequisites" w:history="1">
        <w:r w:rsidRPr="001034EB">
          <w:rPr>
            <w:rStyle w:val="Hyperlink"/>
          </w:rPr>
          <w:t>Splunk prerequisites</w:t>
        </w:r>
      </w:hyperlink>
      <w:r>
        <w:t xml:space="preserve">. </w:t>
      </w:r>
    </w:p>
    <w:p w14:paraId="22299616" w14:textId="77777777" w:rsidR="000615E7" w:rsidRDefault="000615E7" w:rsidP="0058095B">
      <w:pPr>
        <w:pStyle w:val="BodyTextMetricHPELight10pt"/>
      </w:pPr>
      <w:r>
        <w:rPr>
          <w:rStyle w:val="BoldEmpha"/>
        </w:rPr>
        <w:t>UCP and ESXi:</w:t>
      </w:r>
      <w:r>
        <w:t xml:space="preserve"> UCP operational logs and ESXi logs are forwarded to the logger VM via TCP ports 1514 and 514 respectively. Port 1514 is assigned a special </w:t>
      </w:r>
      <w:r>
        <w:rPr>
          <w:rStyle w:val="CodingLanguage"/>
        </w:rPr>
        <w:t>sourcetype</w:t>
      </w:r>
      <w:r>
        <w:t xml:space="preserve"> of </w:t>
      </w:r>
      <w:r>
        <w:rPr>
          <w:rStyle w:val="CodingLanguage"/>
        </w:rPr>
        <w:t>ucp</w:t>
      </w:r>
      <w:r>
        <w:t xml:space="preserve"> which is then used by the Splunk Docker APP to interpret UCP logs. The Universal Forwarder runs the rsyslog daemon which will record the log messages coming from the ESX machines into the </w:t>
      </w:r>
      <w:r>
        <w:rPr>
          <w:rStyle w:val="CodingLanguage"/>
        </w:rPr>
        <w:t>/var/log/messages</w:t>
      </w:r>
      <w:r>
        <w:t xml:space="preserve"> file on the VM. </w:t>
      </w:r>
    </w:p>
    <w:p w14:paraId="306F7F0B" w14:textId="77777777" w:rsidR="000615E7" w:rsidRDefault="000615E7" w:rsidP="0058095B">
      <w:pPr>
        <w:pStyle w:val="BodyTextMetricHPELight10pt"/>
      </w:pPr>
      <w:r>
        <w:rPr>
          <w:rStyle w:val="BoldEmpha"/>
        </w:rPr>
        <w:t>Non-Docker VMs:</w:t>
      </w:r>
      <w:r>
        <w:t xml:space="preserve"> Other VMs, for example, NFS, use a Splunk </w:t>
      </w:r>
      <w:r>
        <w:rPr>
          <w:rStyle w:val="CodingLanguage"/>
        </w:rPr>
        <w:t>monitor</w:t>
      </w:r>
      <w:r>
        <w:t xml:space="preserve"> to collect and forward data from the following files: </w:t>
      </w:r>
    </w:p>
    <w:p w14:paraId="4069938D" w14:textId="77777777" w:rsidR="000615E7" w:rsidRDefault="000615E7" w:rsidP="000615E7">
      <w:pPr>
        <w:pStyle w:val="BulletLevel1"/>
      </w:pPr>
      <w:r>
        <w:t>/var/log/messages</w:t>
      </w:r>
    </w:p>
    <w:p w14:paraId="2D4E57CC" w14:textId="77777777" w:rsidR="000615E7" w:rsidRDefault="000615E7" w:rsidP="000615E7">
      <w:pPr>
        <w:pStyle w:val="BulletLevel1LastBeforeBodycopy"/>
      </w:pPr>
      <w:r>
        <w:t>/var/log/secure (Red Hat)</w:t>
      </w:r>
    </w:p>
    <w:p w14:paraId="318B0334" w14:textId="77777777" w:rsidR="000615E7" w:rsidRDefault="000615E7" w:rsidP="000615E7">
      <w:pPr>
        <w:pStyle w:val="MISCNote-Ruleabove"/>
      </w:pPr>
      <w:r>
        <w:t>Note</w:t>
      </w:r>
    </w:p>
    <w:p w14:paraId="3D06B06A" w14:textId="77777777" w:rsidR="000615E7" w:rsidRDefault="000615E7" w:rsidP="000615E7">
      <w:pPr>
        <w:pStyle w:val="MISCNote-Rulebelow"/>
      </w:pPr>
      <w:r>
        <w:t>You can configure the list of files monitored by the Universal Forwarder.</w:t>
      </w:r>
    </w:p>
    <w:p w14:paraId="44AABA22" w14:textId="77777777" w:rsidR="000615E7" w:rsidRDefault="000615E7" w:rsidP="0058095B">
      <w:pPr>
        <w:pStyle w:val="BodyTextMetricHPELight10pt"/>
      </w:pPr>
      <w:r>
        <w:t>Other syslog senders can be configured to send their data to the logger VM or directly to central Splunk.</w:t>
      </w:r>
    </w:p>
    <w:p w14:paraId="64B38C35" w14:textId="77777777" w:rsidR="000615E7" w:rsidRDefault="000615E7" w:rsidP="000615E7">
      <w:pPr>
        <w:pStyle w:val="Heading2"/>
      </w:pPr>
      <w:bookmarkStart w:id="340" w:name="_Ref531619931"/>
      <w:bookmarkStart w:id="341" w:name="_Toc531698834"/>
      <w:bookmarkStart w:id="342" w:name="_Toc5893876"/>
      <w:r>
        <w:t>Playbooks for installing Splunk</w:t>
      </w:r>
      <w:bookmarkEnd w:id="340"/>
      <w:bookmarkEnd w:id="341"/>
      <w:bookmarkEnd w:id="342"/>
    </w:p>
    <w:p w14:paraId="5716AFA2" w14:textId="77777777" w:rsidR="000615E7" w:rsidRPr="0082705B" w:rsidRDefault="000615E7" w:rsidP="0058095B">
      <w:pPr>
        <w:pStyle w:val="BodyTextMetricHPELight10pt"/>
      </w:pPr>
      <w:r>
        <w:t>The following playbooks are used to install Splunk.</w:t>
      </w:r>
    </w:p>
    <w:p w14:paraId="1C5CC6A6" w14:textId="77777777" w:rsidR="000615E7" w:rsidRDefault="000615E7" w:rsidP="000615E7">
      <w:pPr>
        <w:pStyle w:val="BulletLevel1"/>
      </w:pPr>
      <w:proofErr w:type="gramStart"/>
      <w:r w:rsidRPr="00247791">
        <w:rPr>
          <w:rStyle w:val="CodingLanguage"/>
        </w:rPr>
        <w:t>playbooks/splunk_demo.yml</w:t>
      </w:r>
      <w:proofErr w:type="gramEnd"/>
      <w:r w:rsidRPr="00247791">
        <w:t xml:space="preserve"> installs a demo of Splunk Enterprise in the cluster (if the </w:t>
      </w:r>
      <w:r w:rsidRPr="00303D4B">
        <w:rPr>
          <w:rStyle w:val="CodingLanguage"/>
        </w:rPr>
        <w:t>splunk_demo</w:t>
      </w:r>
      <w:r>
        <w:t xml:space="preserve"> deployment option is selected.</w:t>
      </w:r>
      <w:r w:rsidRPr="00247791">
        <w:t xml:space="preserve"> A value of </w:t>
      </w:r>
      <w:r w:rsidRPr="00303D4B">
        <w:rPr>
          <w:rStyle w:val="CodingLanguage"/>
        </w:rPr>
        <w:t>splunk</w:t>
      </w:r>
      <w:r w:rsidRPr="00247791">
        <w:t xml:space="preserve"> is used to configure an external production Splunk deployment.)</w:t>
      </w:r>
    </w:p>
    <w:p w14:paraId="2E3D9E41" w14:textId="77777777" w:rsidR="000615E7" w:rsidRDefault="000615E7" w:rsidP="000615E7">
      <w:pPr>
        <w:pStyle w:val="BulletLevel1LastBeforeBodycopy"/>
      </w:pPr>
      <w:r w:rsidRPr="00295F48">
        <w:rPr>
          <w:rStyle w:val="CodingLanguage"/>
        </w:rPr>
        <w:t>playbooks/splunk_uf.yml</w:t>
      </w:r>
      <w:r w:rsidRPr="00247791">
        <w:t xml:space="preserve"> installs and configures the Splunk Universal Forwarder on each Linux and Windows </w:t>
      </w:r>
      <w:r>
        <w:t>node</w:t>
      </w:r>
      <w:r w:rsidRPr="00247791">
        <w:t xml:space="preserve"> in the inventory</w:t>
      </w:r>
    </w:p>
    <w:p w14:paraId="0CECF630" w14:textId="77777777" w:rsidR="000615E7" w:rsidRDefault="000615E7" w:rsidP="000615E7">
      <w:pPr>
        <w:pStyle w:val="Heading2"/>
      </w:pPr>
      <w:bookmarkStart w:id="343" w:name="_Toc531698835"/>
      <w:bookmarkStart w:id="344" w:name="_Toc5893877"/>
      <w:r>
        <w:t>Splunk configuration</w:t>
      </w:r>
      <w:bookmarkEnd w:id="343"/>
      <w:bookmarkEnd w:id="344"/>
    </w:p>
    <w:p w14:paraId="79AD495B" w14:textId="737AAB07" w:rsidR="000615E7" w:rsidRDefault="000615E7" w:rsidP="0058095B">
      <w:pPr>
        <w:pStyle w:val="BodyTextMetricHPELight10pt"/>
      </w:pPr>
      <w:r>
        <w:t>This solution supports two types of Splunk deployment</w:t>
      </w:r>
      <w:r w:rsidR="00EF4489">
        <w:t>s</w:t>
      </w:r>
      <w:r>
        <w:t xml:space="preserve">. Firstly, there is a built-in deployment useful for demos and for getting up to speed with Splunk. Alternatively, the solution can be configured to interact with a standalone, production Splunk deployment that you set up independently. In this case, you must explicitly configure the universal forwarders with external "forward servers" (Splunk indexers), whereas this happens automatically with the built-in option. </w:t>
      </w:r>
    </w:p>
    <w:p w14:paraId="07E41190" w14:textId="69E3BF5A" w:rsidR="000615E7" w:rsidRDefault="000615E7" w:rsidP="0058095B">
      <w:pPr>
        <w:pStyle w:val="BodyTextMetricHPELight10pt"/>
      </w:pPr>
      <w:r>
        <w:t xml:space="preserve">In the standalone deployment, you can enable SSL authentication between the universal forwarders and the indexers, by setting the </w:t>
      </w:r>
      <w:r>
        <w:rPr>
          <w:rStyle w:val="CodingLanguage"/>
        </w:rPr>
        <w:t>splunk_ssl</w:t>
      </w:r>
      <w:r>
        <w:t xml:space="preserve"> variable to </w:t>
      </w:r>
      <w:r>
        <w:rPr>
          <w:rStyle w:val="CodingLanguage"/>
        </w:rPr>
        <w:t>yes</w:t>
      </w:r>
      <w:r>
        <w:t xml:space="preserve"> in the file </w:t>
      </w:r>
      <w:r w:rsidR="00B0382D">
        <w:rPr>
          <w:rStyle w:val="CodingLanguage"/>
        </w:rPr>
        <w:t>groups_vars/all/vars</w:t>
      </w:r>
      <w:r>
        <w:t xml:space="preserve">. The built-in demo deployment does not support SSL and so, in this instance, the value of the </w:t>
      </w:r>
      <w:r>
        <w:rPr>
          <w:rStyle w:val="CodingLanguage"/>
        </w:rPr>
        <w:t>splunk_ssl</w:t>
      </w:r>
      <w:r>
        <w:t xml:space="preserve"> variable is ignored. For more information on enabling SSL, see Appendix C.</w:t>
      </w:r>
    </w:p>
    <w:p w14:paraId="53826B32" w14:textId="77777777" w:rsidR="000615E7" w:rsidRDefault="000615E7" w:rsidP="0058095B">
      <w:pPr>
        <w:pStyle w:val="BodyTextMetricHPELight10pt"/>
      </w:pPr>
      <w:r>
        <w:t xml:space="preserve">After the installation is complete, the Splunk UI can be reached at </w:t>
      </w:r>
      <w:proofErr w:type="gramStart"/>
      <w:r>
        <w:rPr>
          <w:rStyle w:val="CodingLanguage"/>
        </w:rPr>
        <w:t>http:</w:t>
      </w:r>
      <w:proofErr w:type="gramEnd"/>
      <w:r>
        <w:rPr>
          <w:rStyle w:val="CodingLanguage"/>
        </w:rPr>
        <w:t>//&lt;fqdn&gt;:8000</w:t>
      </w:r>
      <w:r>
        <w:t xml:space="preserve">, where </w:t>
      </w:r>
      <w:r>
        <w:rPr>
          <w:rStyle w:val="CodingLanguage"/>
        </w:rPr>
        <w:t>&lt;fqdn&gt;</w:t>
      </w:r>
      <w:r>
        <w:t xml:space="preserve"> is the FQDN of one of your Linux Docker nodes. Mesh routing does not currently work on Windows so you must use a Linux node to access the UI.</w:t>
      </w:r>
    </w:p>
    <w:p w14:paraId="4D574B9C" w14:textId="77777777" w:rsidR="000615E7" w:rsidRDefault="000615E7" w:rsidP="000615E7">
      <w:pPr>
        <w:pStyle w:val="Heading3"/>
      </w:pPr>
      <w:bookmarkStart w:id="345" w:name="_Splunk_prerequisites"/>
      <w:bookmarkStart w:id="346" w:name="_Refd17e57610"/>
      <w:bookmarkStart w:id="347" w:name="_Tocd17e57610"/>
      <w:bookmarkEnd w:id="345"/>
      <w:r>
        <w:t>Splunk prerequisites</w:t>
      </w:r>
      <w:bookmarkEnd w:id="346"/>
      <w:bookmarkEnd w:id="347"/>
    </w:p>
    <w:p w14:paraId="28FC6F79" w14:textId="263923B6" w:rsidR="000615E7" w:rsidRDefault="000615E7" w:rsidP="0058095B">
      <w:pPr>
        <w:pStyle w:val="BodyTextMetricHPELight10pt"/>
      </w:pPr>
      <w:r>
        <w:t xml:space="preserve">You should select the Splunk deployment type that you require by setting the variable </w:t>
      </w:r>
      <w:r>
        <w:rPr>
          <w:rStyle w:val="CodingLanguage"/>
        </w:rPr>
        <w:t>monitoring_stack</w:t>
      </w:r>
      <w:r>
        <w:t xml:space="preserve"> in the </w:t>
      </w:r>
      <w:r w:rsidR="00B0382D">
        <w:rPr>
          <w:rStyle w:val="CodingLanguage"/>
        </w:rPr>
        <w:t>groups_vars/all/vars</w:t>
      </w:r>
      <w:r>
        <w:t xml:space="preserve"> file to either </w:t>
      </w:r>
      <w:r>
        <w:rPr>
          <w:rStyle w:val="BoldEmpha"/>
        </w:rPr>
        <w:t>splunk</w:t>
      </w:r>
      <w:r>
        <w:t xml:space="preserve">, to use a standalone Splunk deployment, or </w:t>
      </w:r>
      <w:r>
        <w:rPr>
          <w:rStyle w:val="BoldEmpha"/>
        </w:rPr>
        <w:t>splunk_demo</w:t>
      </w:r>
      <w:r>
        <w:t xml:space="preserve"> for the built-in version. If you omit this variable, or if it has an invalid value, no Splunk deployment will be configured. </w:t>
      </w:r>
    </w:p>
    <w:p w14:paraId="774D3997" w14:textId="77777777" w:rsidR="000615E7" w:rsidRDefault="000615E7" w:rsidP="0058095B">
      <w:pPr>
        <w:pStyle w:val="BodyTextMetricHPELight10pt"/>
      </w:pPr>
      <w:r>
        <w:t xml:space="preserve">For both types of deployment, you need to download the Splunk universal forwarder images/packages from </w:t>
      </w:r>
      <w:hyperlink r:id="rId110">
        <w:r>
          <w:rPr>
            <w:rStyle w:val="Hyperlink"/>
          </w:rPr>
          <w:t>https://www.splunk.com/en_us/download/universal-forwarder.html</w:t>
        </w:r>
      </w:hyperlink>
      <w:r>
        <w:t xml:space="preserve">. Packages are available for 64-bit Linux and 64-bit Windows 8.1/Windows 10. Download the RPM package for Linux 64-bit (2.6+ kernel Linux distributions) to </w:t>
      </w:r>
      <w:r>
        <w:rPr>
          <w:rStyle w:val="CodingLanguage"/>
        </w:rPr>
        <w:t>./files/splunk/linux</w:t>
      </w:r>
      <w:r>
        <w:t xml:space="preserve">. If you are deploying Windows </w:t>
      </w:r>
      <w:r>
        <w:lastRenderedPageBreak/>
        <w:t xml:space="preserve">nodes, download the MSI package for Windows 64 bit to </w:t>
      </w:r>
      <w:r>
        <w:rPr>
          <w:rStyle w:val="CodingLanguage"/>
        </w:rPr>
        <w:t>./files/splunk/windows</w:t>
      </w:r>
      <w:r>
        <w:t xml:space="preserve">. For a dual Linux/Windows deployment, the images and packages must have same name and version, along with the appropriate extensions, for example: </w:t>
      </w:r>
    </w:p>
    <w:p w14:paraId="68A73E61" w14:textId="77777777" w:rsidR="000615E7" w:rsidRDefault="000615E7" w:rsidP="000615E7">
      <w:pPr>
        <w:pStyle w:val="BulletLevel1"/>
      </w:pPr>
      <w:r>
        <w:t>files/splunk/windows/splunkforwarder-7.1.2.msi</w:t>
      </w:r>
    </w:p>
    <w:p w14:paraId="7310F80F" w14:textId="77777777" w:rsidR="000615E7" w:rsidRDefault="000615E7" w:rsidP="000615E7">
      <w:pPr>
        <w:pStyle w:val="BulletLevel1LastBeforeBodycopy"/>
      </w:pPr>
      <w:r>
        <w:t>files/splunk/linux/splunkforwarder-7.1.2.rpm</w:t>
      </w:r>
    </w:p>
    <w:p w14:paraId="6D095C12" w14:textId="77777777" w:rsidR="000615E7" w:rsidRDefault="000615E7" w:rsidP="0058095B">
      <w:pPr>
        <w:pStyle w:val="BodyTextMetricHPELight10pt"/>
      </w:pPr>
      <w:r>
        <w:t xml:space="preserve">You need to set the variable </w:t>
      </w:r>
      <w:r>
        <w:rPr>
          <w:rStyle w:val="CodingLanguage"/>
        </w:rPr>
        <w:t>splunk_architecture_universal_forwarder_package</w:t>
      </w:r>
      <w:r>
        <w:t xml:space="preserve"> to the name you selected for the package(s), not including the file extension. Depending on the Splunk deployment you have chosen, edit the file </w:t>
      </w:r>
      <w:r>
        <w:rPr>
          <w:rStyle w:val="CodingLanguage"/>
        </w:rPr>
        <w:t>templates/monitoring/</w:t>
      </w:r>
      <w:r>
        <w:rPr>
          <w:rStyle w:val="BoldEmpha"/>
        </w:rPr>
        <w:t>splunk</w:t>
      </w:r>
      <w:r>
        <w:rPr>
          <w:rStyle w:val="CodingLanguage"/>
        </w:rPr>
        <w:t>/vars.yml</w:t>
      </w:r>
      <w:r>
        <w:t xml:space="preserve"> or the file </w:t>
      </w:r>
      <w:r>
        <w:rPr>
          <w:rStyle w:val="CodingLanguage"/>
        </w:rPr>
        <w:t>templates/monitoring/</w:t>
      </w:r>
      <w:r>
        <w:rPr>
          <w:rStyle w:val="BoldEmpha"/>
        </w:rPr>
        <w:t>splunk_demo</w:t>
      </w:r>
      <w:r>
        <w:rPr>
          <w:rStyle w:val="CodingLanguage"/>
        </w:rPr>
        <w:t>/vars.yml</w:t>
      </w:r>
      <w:r>
        <w:t xml:space="preserve"> and set the variable, for example: </w:t>
      </w:r>
    </w:p>
    <w:p w14:paraId="1B1E0BDD" w14:textId="77777777" w:rsidR="000615E7" w:rsidRDefault="000615E7" w:rsidP="0058095B">
      <w:pPr>
        <w:pStyle w:val="BodyTextMetricHPELight10pt"/>
        <w:rPr>
          <w:rStyle w:val="CodingLanguage"/>
        </w:rPr>
      </w:pPr>
      <w:r w:rsidRPr="003A664D">
        <w:rPr>
          <w:rStyle w:val="CodingLanguage"/>
        </w:rPr>
        <w:t>splunk_architecture_universal_forwarder_package: 'splunkforwarder-7.</w:t>
      </w:r>
      <w:r>
        <w:rPr>
          <w:rStyle w:val="CodingLanguage"/>
        </w:rPr>
        <w:t>1</w:t>
      </w:r>
      <w:r w:rsidRPr="003A664D">
        <w:rPr>
          <w:rStyle w:val="CodingLanguage"/>
        </w:rPr>
        <w:t>.2'</w:t>
      </w:r>
    </w:p>
    <w:p w14:paraId="6AB9D15C" w14:textId="6F0CB3C3" w:rsidR="000615E7" w:rsidRPr="009534F0" w:rsidRDefault="000615E7" w:rsidP="0058095B">
      <w:pPr>
        <w:pStyle w:val="BodyTextMetricHPELight10pt"/>
        <w:rPr>
          <w:rStyle w:val="CodingLanguage"/>
        </w:rPr>
      </w:pPr>
      <w:r w:rsidRPr="005967EA">
        <w:t xml:space="preserve">As of Splunk version 7.1, the Splunk universal forwarder must be deployed with a password. This password is specified using the variable </w:t>
      </w:r>
      <w:r w:rsidRPr="0052318A">
        <w:rPr>
          <w:rStyle w:val="CodingLanguage"/>
        </w:rPr>
        <w:t>splunk_uf_password</w:t>
      </w:r>
      <w:r w:rsidRPr="009534F0">
        <w:rPr>
          <w:rStyle w:val="CodingLanguage"/>
        </w:rPr>
        <w:t xml:space="preserve"> which is configured in </w:t>
      </w:r>
      <w:r w:rsidR="0083650F">
        <w:rPr>
          <w:rStyle w:val="CodingLanguage"/>
        </w:rPr>
        <w:t>groups_vars/all/vault</w:t>
      </w:r>
      <w:r w:rsidRPr="009534F0">
        <w:rPr>
          <w:rStyle w:val="CodingLanguage"/>
        </w:rPr>
        <w:t>.</w:t>
      </w:r>
    </w:p>
    <w:p w14:paraId="75A19979" w14:textId="36BCE41B" w:rsidR="000615E7" w:rsidRDefault="000615E7" w:rsidP="0058095B">
      <w:pPr>
        <w:pStyle w:val="BodyTextMetricHPELight10pt"/>
      </w:pPr>
      <w:r>
        <w:t xml:space="preserve">If you are using a standalone Splunk deployment, you must specify the list of indexers using the variable </w:t>
      </w:r>
      <w:r>
        <w:rPr>
          <w:rStyle w:val="CodingLanguage"/>
        </w:rPr>
        <w:t xml:space="preserve">splunk_architecture_forward_servers </w:t>
      </w:r>
      <w:r>
        <w:t xml:space="preserve">in </w:t>
      </w:r>
      <w:r w:rsidR="00B0382D">
        <w:rPr>
          <w:rStyle w:val="CodingLanguage"/>
        </w:rPr>
        <w:t>groups_vars/all/vars</w:t>
      </w:r>
      <w:r>
        <w:t xml:space="preserve">, for example: </w:t>
      </w:r>
    </w:p>
    <w:p w14:paraId="5389BC1B" w14:textId="77777777" w:rsidR="000615E7" w:rsidRPr="00DB6801" w:rsidRDefault="000615E7" w:rsidP="0058095B">
      <w:pPr>
        <w:pStyle w:val="BodyTextMetricHPELight10pt"/>
        <w:rPr>
          <w:rStyle w:val="CodingLanguage"/>
        </w:rPr>
      </w:pPr>
      <w:r w:rsidRPr="00DB6801">
        <w:rPr>
          <w:rStyle w:val="CodingLanguage"/>
        </w:rPr>
        <w:t>splunk_architecture_forward_servers:</w:t>
      </w:r>
      <w:r w:rsidRPr="00DB6801">
        <w:rPr>
          <w:rStyle w:val="CodingLanguage"/>
        </w:rPr>
        <w:br/>
        <w:t>- splunk-indexer1.cloudra.local:9997</w:t>
      </w:r>
      <w:r w:rsidRPr="00DB6801">
        <w:rPr>
          <w:rStyle w:val="CodingLanguage"/>
        </w:rPr>
        <w:br/>
        <w:t>- spl</w:t>
      </w:r>
      <w:r>
        <w:rPr>
          <w:rStyle w:val="CodingLanguage"/>
        </w:rPr>
        <w:t>unk-indexer2.cloudra.local:9997</w:t>
      </w:r>
    </w:p>
    <w:p w14:paraId="6602291B" w14:textId="77777777" w:rsidR="000615E7" w:rsidRDefault="000615E7" w:rsidP="0058095B">
      <w:pPr>
        <w:pStyle w:val="BodyTextMetricHPELight10pt"/>
      </w:pPr>
      <w:r>
        <w:t xml:space="preserve">By default, the indexers are configured in a single load balancing group. This can be changed by editing the file </w:t>
      </w:r>
      <w:r>
        <w:rPr>
          <w:rStyle w:val="CodingLanguage"/>
        </w:rPr>
        <w:t>outputs.conf.j2</w:t>
      </w:r>
      <w:r>
        <w:t xml:space="preserve"> in the folder </w:t>
      </w:r>
      <w:r>
        <w:rPr>
          <w:rStyle w:val="CodingLanguage"/>
        </w:rPr>
        <w:t>template/monitoring/splunk/</w:t>
      </w:r>
      <w:r>
        <w:t xml:space="preserve">. For more information on forwarding using Universal Forwarder, see the Splunk documentation at </w:t>
      </w:r>
      <w:hyperlink r:id="rId111">
        <w:r>
          <w:rPr>
            <w:rStyle w:val="Hyperlink"/>
          </w:rPr>
          <w:t>http://docs.splunk.com/Documentation/Forwarder/7.0.2/Forwarder/Configureforwardingwithoutputs.conf</w:t>
        </w:r>
      </w:hyperlink>
      <w:r>
        <w:t>.</w:t>
      </w:r>
    </w:p>
    <w:p w14:paraId="7BEFCDB7" w14:textId="77777777" w:rsidR="000615E7" w:rsidRDefault="000615E7" w:rsidP="0058095B">
      <w:pPr>
        <w:pStyle w:val="BodyTextMetricHPELight10pt"/>
      </w:pPr>
      <w:r>
        <w:t>On your standalone Splunk installation, you need to install the following add-ons and apps.</w:t>
      </w:r>
    </w:p>
    <w:p w14:paraId="39B3EEAD" w14:textId="77777777" w:rsidR="000615E7" w:rsidRDefault="000615E7" w:rsidP="0058095B">
      <w:pPr>
        <w:pStyle w:val="BodyTextMetricHPELight10pt"/>
      </w:pPr>
      <w:r>
        <w:t xml:space="preserve">To monitor </w:t>
      </w:r>
      <w:r>
        <w:rPr>
          <w:rStyle w:val="BoldEmpha"/>
        </w:rPr>
        <w:t>Linux worker nodes</w:t>
      </w:r>
      <w:r>
        <w:t xml:space="preserve">, the </w:t>
      </w:r>
      <w:r>
        <w:rPr>
          <w:rStyle w:val="BoldEmpha"/>
        </w:rPr>
        <w:t>Docker app</w:t>
      </w:r>
      <w:r>
        <w:t xml:space="preserve"> should be installed on central Splunk. More info on this Docker app can be found at </w:t>
      </w:r>
      <w:hyperlink r:id="rId112">
        <w:r>
          <w:rPr>
            <w:rStyle w:val="Hyperlink"/>
          </w:rPr>
          <w:t>https://github.com/splunk/docker-itmonitoring</w:t>
        </w:r>
      </w:hyperlink>
      <w:r>
        <w:t xml:space="preserve"> and at </w:t>
      </w:r>
      <w:hyperlink r:id="rId113">
        <w:r>
          <w:rPr>
            <w:rStyle w:val="Hyperlink"/>
          </w:rPr>
          <w:t>https://hub.docker.com/r/splunk/universalforwarder/</w:t>
        </w:r>
      </w:hyperlink>
      <w:r>
        <w:t xml:space="preserve">. </w:t>
      </w:r>
    </w:p>
    <w:p w14:paraId="46D82CCD" w14:textId="77777777" w:rsidR="000615E7" w:rsidRDefault="000615E7" w:rsidP="0058095B">
      <w:pPr>
        <w:pStyle w:val="BodyTextMetricHPELight10pt"/>
      </w:pPr>
      <w:r>
        <w:t xml:space="preserve">To monitor the </w:t>
      </w:r>
      <w:r>
        <w:rPr>
          <w:rStyle w:val="BoldEmpha"/>
        </w:rPr>
        <w:t>Windows worker nodes</w:t>
      </w:r>
      <w:r>
        <w:t xml:space="preserve">, install the </w:t>
      </w:r>
      <w:r>
        <w:rPr>
          <w:rStyle w:val="BoldEmpha"/>
        </w:rPr>
        <w:t>Splunk App for Windows Infrastructure</w:t>
      </w:r>
      <w:r>
        <w:t xml:space="preserve"> on central Splunk and its dependencies:</w:t>
      </w:r>
    </w:p>
    <w:p w14:paraId="6E3B9906" w14:textId="77777777" w:rsidR="000615E7" w:rsidRDefault="000615E7" w:rsidP="000615E7">
      <w:pPr>
        <w:pStyle w:val="BulletLevel1"/>
      </w:pPr>
      <w:r>
        <w:t>Splunk App for Windows Infrastructure.</w:t>
      </w:r>
      <w:r w:rsidRPr="001F6BEA">
        <w:t xml:space="preserve"> The Splunk App for Windows Infrastructure is not compatible with The Splunk Add-on for Windows 5.0 at this time. S</w:t>
      </w:r>
      <w:r>
        <w:t xml:space="preserve">ee </w:t>
      </w:r>
      <w:hyperlink r:id="rId114">
        <w:r>
          <w:rPr>
            <w:rStyle w:val="Hyperlink"/>
          </w:rPr>
          <w:t>https://splunkbase.splunk.com/app/1680/</w:t>
        </w:r>
      </w:hyperlink>
    </w:p>
    <w:p w14:paraId="7F6A723D" w14:textId="77777777" w:rsidR="000615E7" w:rsidRPr="009534F0" w:rsidRDefault="000615E7" w:rsidP="000615E7">
      <w:pPr>
        <w:pStyle w:val="BulletLevel1"/>
        <w:rPr>
          <w:rStyle w:val="Hyperlink"/>
          <w:color w:val="000000"/>
          <w:u w:val="none"/>
        </w:rPr>
      </w:pPr>
      <w:r>
        <w:t xml:space="preserve">Splunk Add-on for Microsoft Windows </w:t>
      </w:r>
      <w:r w:rsidRPr="00D73B87">
        <w:t>version 4.8.4</w:t>
      </w:r>
      <w:r>
        <w:t xml:space="preserve"> - see </w:t>
      </w:r>
      <w:hyperlink r:id="rId115" w:history="1">
        <w:r w:rsidRPr="005967EA">
          <w:rPr>
            <w:rStyle w:val="Hyperlink"/>
          </w:rPr>
          <w:t>https://splunkbase.splunk.com/app/742/</w:t>
        </w:r>
      </w:hyperlink>
    </w:p>
    <w:p w14:paraId="31AD8021" w14:textId="77777777" w:rsidR="000615E7" w:rsidRDefault="000615E7" w:rsidP="000615E7">
      <w:pPr>
        <w:pStyle w:val="BulletLevel1"/>
      </w:pPr>
      <w:r w:rsidRPr="00D73B87">
        <w:t xml:space="preserve">Splunk Add-On for Microsoft Active Directory version 1.0.0 - see </w:t>
      </w:r>
      <w:hyperlink r:id="rId116" w:history="1">
        <w:r w:rsidRPr="00D73B87">
          <w:rPr>
            <w:rStyle w:val="Hyperlink"/>
          </w:rPr>
          <w:t>https://splunkbase.splunk.com/app/3207/</w:t>
        </w:r>
      </w:hyperlink>
    </w:p>
    <w:p w14:paraId="6819301A" w14:textId="77777777" w:rsidR="000615E7" w:rsidRDefault="000615E7" w:rsidP="000615E7">
      <w:pPr>
        <w:pStyle w:val="BulletLevel1"/>
      </w:pPr>
      <w:r>
        <w:t xml:space="preserve">Splunk Add-on for Microsoft Windows DNS </w:t>
      </w:r>
      <w:r w:rsidRPr="00D73B87">
        <w:t xml:space="preserve">version 1.0.1 </w:t>
      </w:r>
      <w:r>
        <w:t xml:space="preserve">(if this is not installed on central Splunk, you will see yellow icons on some dashboards with the message </w:t>
      </w:r>
      <w:r>
        <w:rPr>
          <w:rStyle w:val="CodingLanguage"/>
        </w:rPr>
        <w:t>eventtype wineventlog-dns does not exist or is disabled</w:t>
      </w:r>
      <w:r>
        <w:t xml:space="preserve">) - see </w:t>
      </w:r>
      <w:hyperlink r:id="rId117">
        <w:r>
          <w:rPr>
            <w:rStyle w:val="Hyperlink"/>
          </w:rPr>
          <w:t>https://splunkbase.splunk.com/app/3208/</w:t>
        </w:r>
      </w:hyperlink>
    </w:p>
    <w:p w14:paraId="2957458A" w14:textId="77777777" w:rsidR="000615E7" w:rsidRDefault="000615E7" w:rsidP="000615E7">
      <w:pPr>
        <w:pStyle w:val="BulletLevel1LastBeforeBodycopy"/>
      </w:pPr>
      <w:r>
        <w:t xml:space="preserve">Splunk Supporting Add-on for Active Directory </w:t>
      </w:r>
      <w:r w:rsidRPr="00D73B87">
        <w:t xml:space="preserve">version 2.1.7 </w:t>
      </w:r>
      <w:r>
        <w:t xml:space="preserve">(if this is not installed on central Splunk, you will see yellow icons on some dashboards with the message </w:t>
      </w:r>
      <w:r>
        <w:rPr>
          <w:rStyle w:val="CodingLanguage"/>
        </w:rPr>
        <w:t>eventtype wineventlog-ds does not exist or is disabled</w:t>
      </w:r>
      <w:r>
        <w:t xml:space="preserve">) - see </w:t>
      </w:r>
      <w:hyperlink r:id="rId118">
        <w:r>
          <w:rPr>
            <w:rStyle w:val="Hyperlink"/>
          </w:rPr>
          <w:t>https://splunkbase.splunk.com/app/1151/</w:t>
        </w:r>
      </w:hyperlink>
    </w:p>
    <w:p w14:paraId="14138EC9" w14:textId="77777777" w:rsidR="000615E7" w:rsidRDefault="000615E7" w:rsidP="0058095B">
      <w:pPr>
        <w:pStyle w:val="BodyTextMetricHPELight10pt"/>
      </w:pPr>
      <w:r>
        <w:t xml:space="preserve">If you want to use your own certificates in your standalone Splunk deployment to secure the communications between the indexers and the universal forwarders, see Appendix D. </w:t>
      </w:r>
    </w:p>
    <w:p w14:paraId="4D596BB7" w14:textId="77777777" w:rsidR="000615E7" w:rsidRDefault="000615E7" w:rsidP="0058095B">
      <w:pPr>
        <w:pStyle w:val="BodyTextMetricHPELight10pt"/>
      </w:pPr>
      <w:r>
        <w:t xml:space="preserve">You can specify advanced Splunk configuration in the following files: </w:t>
      </w:r>
    </w:p>
    <w:p w14:paraId="7A863C3F" w14:textId="77777777" w:rsidR="000615E7" w:rsidRDefault="000615E7" w:rsidP="000615E7">
      <w:pPr>
        <w:pStyle w:val="BulletLevel1"/>
      </w:pPr>
      <w:r>
        <w:t>files/splunk/linux/SPLUNK_HOME</w:t>
      </w:r>
    </w:p>
    <w:p w14:paraId="0AC224E4" w14:textId="77777777" w:rsidR="000615E7" w:rsidRDefault="000615E7" w:rsidP="000615E7">
      <w:pPr>
        <w:pStyle w:val="BulletLevel1"/>
      </w:pPr>
      <w:r>
        <w:t>files/splunk/linux/DOCKER_TAS</w:t>
      </w:r>
    </w:p>
    <w:p w14:paraId="550DF6CC" w14:textId="77777777" w:rsidR="000615E7" w:rsidRDefault="000615E7" w:rsidP="000615E7">
      <w:pPr>
        <w:pStyle w:val="BulletLevel1LastBeforeBodycopy"/>
      </w:pPr>
      <w:r>
        <w:t>files/splunk/windows/SPLUNK_HOME</w:t>
      </w:r>
    </w:p>
    <w:p w14:paraId="13C1E440" w14:textId="77777777" w:rsidR="000615E7" w:rsidRDefault="000615E7" w:rsidP="0058095B">
      <w:pPr>
        <w:pStyle w:val="BodyTextMetricHPELight10pt"/>
      </w:pPr>
      <w:r>
        <w:lastRenderedPageBreak/>
        <w:t>These files will be copied as-is to the systems running the universal forwarder.</w:t>
      </w:r>
    </w:p>
    <w:p w14:paraId="105E338F" w14:textId="77777777" w:rsidR="000615E7" w:rsidRDefault="000615E7" w:rsidP="000615E7">
      <w:pPr>
        <w:pStyle w:val="Heading3"/>
      </w:pPr>
      <w:bookmarkStart w:id="348" w:name="_Refd17e57787"/>
      <w:bookmarkStart w:id="349" w:name="_Tocd17e57787"/>
      <w:r>
        <w:t>Configuring syslog in UCP</w:t>
      </w:r>
      <w:bookmarkEnd w:id="348"/>
      <w:bookmarkEnd w:id="349"/>
    </w:p>
    <w:p w14:paraId="08ECB34B" w14:textId="77777777" w:rsidR="000615E7" w:rsidRDefault="000615E7" w:rsidP="0058095B">
      <w:pPr>
        <w:pStyle w:val="BodyTextMetricHPELight10pt"/>
      </w:pPr>
      <w:r>
        <w:t xml:space="preserve">In order to see some data in the UCP operational dashboard, you need to have UCP send its logs to the VM configured in the [logger] group. For example, for the following </w:t>
      </w:r>
      <w:r>
        <w:rPr>
          <w:rStyle w:val="CodingLanguage"/>
        </w:rPr>
        <w:t>vm_host</w:t>
      </w:r>
      <w:r>
        <w:t xml:space="preserve"> file:</w:t>
      </w:r>
    </w:p>
    <w:p w14:paraId="7BA6FC84" w14:textId="77777777" w:rsidR="000615E7" w:rsidRPr="000B1BFC" w:rsidRDefault="000615E7" w:rsidP="0058095B">
      <w:pPr>
        <w:pStyle w:val="BodyTextMetricHPELight10pt"/>
        <w:rPr>
          <w:rStyle w:val="CodingLanguage"/>
        </w:rPr>
      </w:pPr>
      <w:r w:rsidRPr="000B1BFC">
        <w:rPr>
          <w:rStyle w:val="CodingLanguage"/>
        </w:rPr>
        <w:t>[</w:t>
      </w:r>
      <w:proofErr w:type="gramStart"/>
      <w:r w:rsidRPr="000B1BFC">
        <w:rPr>
          <w:rStyle w:val="CodingLanguage"/>
        </w:rPr>
        <w:t>logger</w:t>
      </w:r>
      <w:proofErr w:type="gramEnd"/>
      <w:r w:rsidRPr="000B1BFC">
        <w:rPr>
          <w:rStyle w:val="CodingLanguage"/>
        </w:rPr>
        <w:t>]</w:t>
      </w:r>
      <w:r w:rsidRPr="000B1BFC">
        <w:rPr>
          <w:rStyle w:val="CodingLanguage"/>
        </w:rPr>
        <w:br/>
        <w:t>hpe-logger ip_addr='10.60.59.24/16' esxi_host='esxi-hpe-2.cloudra.local'</w:t>
      </w:r>
    </w:p>
    <w:p w14:paraId="50323D9A" w14:textId="77777777" w:rsidR="000615E7" w:rsidRDefault="000615E7" w:rsidP="0058095B">
      <w:pPr>
        <w:pStyle w:val="BodyTextMetricHPELight10pt"/>
      </w:pPr>
      <w:r>
        <w:t xml:space="preserve">This will configure UCP to send its logs to </w:t>
      </w:r>
      <w:r>
        <w:rPr>
          <w:rStyle w:val="CodingLanguage"/>
        </w:rPr>
        <w:t>hpe-logger.cloudra.local:1514</w:t>
      </w:r>
      <w:r>
        <w:t xml:space="preserve">. You need to select the TCP protocol as shown in </w:t>
      </w:r>
      <w:r w:rsidRPr="00781D35">
        <w:fldChar w:fldCharType="begin"/>
      </w:r>
      <w:r w:rsidRPr="00781D35">
        <w:instrText xml:space="preserve"> REF _Ref513468139 \h </w:instrText>
      </w:r>
      <w:r>
        <w:instrText xml:space="preserve"> \* MERGEFORMAT </w:instrText>
      </w:r>
      <w:r w:rsidRPr="00781D35">
        <w:fldChar w:fldCharType="separate"/>
      </w:r>
      <w:r w:rsidR="00323A76" w:rsidRPr="00323A76">
        <w:t>Figure</w:t>
      </w:r>
      <w:r w:rsidR="00323A76" w:rsidRPr="00323A76">
        <w:rPr>
          <w:rFonts w:ascii="Calibri" w:hAnsi="Calibri" w:cs="Calibri"/>
        </w:rPr>
        <w:t> </w:t>
      </w:r>
      <w:r w:rsidR="00323A76">
        <w:t>46</w:t>
      </w:r>
      <w:r w:rsidRPr="00781D35">
        <w:fldChar w:fldCharType="end"/>
      </w:r>
      <w:r w:rsidRPr="00781D35">
        <w:t>.</w:t>
      </w:r>
    </w:p>
    <w:p w14:paraId="32721B48" w14:textId="77777777" w:rsidR="000615E7" w:rsidRDefault="000615E7" w:rsidP="000615E7">
      <w:pPr>
        <w:pStyle w:val="FigureAfterspace"/>
      </w:pPr>
      <w:r>
        <w:rPr>
          <w:noProof/>
        </w:rPr>
        <w:drawing>
          <wp:inline distT="0" distB="0" distL="0" distR="0" wp14:anchorId="7995089A" wp14:editId="6577E9B7">
            <wp:extent cx="6746392" cy="3338624"/>
            <wp:effectExtent l="19050" t="19050" r="1651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ucp-config-syslog.png"/>
                    <pic:cNvPicPr/>
                  </pic:nvPicPr>
                  <pic:blipFill>
                    <a:blip r:embed="rId119">
                      <a:extLst>
                        <a:ext uri="{28A0092B-C50C-407E-A947-70E740481C1C}">
                          <a14:useLocalDpi xmlns:a14="http://schemas.microsoft.com/office/drawing/2010/main" val="0"/>
                        </a:ext>
                      </a:extLst>
                    </a:blip>
                    <a:stretch>
                      <a:fillRect/>
                    </a:stretch>
                  </pic:blipFill>
                  <pic:spPr>
                    <a:xfrm>
                      <a:off x="0" y="0"/>
                      <a:ext cx="6780799" cy="3355651"/>
                    </a:xfrm>
                    <a:prstGeom prst="rect">
                      <a:avLst/>
                    </a:prstGeom>
                    <a:ln>
                      <a:solidFill>
                        <a:schemeClr val="accent1"/>
                      </a:solidFill>
                    </a:ln>
                  </pic:spPr>
                </pic:pic>
              </a:graphicData>
            </a:graphic>
          </wp:inline>
        </w:drawing>
      </w:r>
      <w:r>
        <w:t xml:space="preserve"> </w:t>
      </w:r>
    </w:p>
    <w:p w14:paraId="5E8D66EE" w14:textId="77777777" w:rsidR="000615E7" w:rsidRDefault="000615E7" w:rsidP="000615E7">
      <w:pPr>
        <w:pStyle w:val="MISCFigureCaptionHeader8pt"/>
      </w:pPr>
      <w:bookmarkStart w:id="350" w:name="_Ref513468139"/>
      <w:bookmarkStart w:id="351" w:name="_Refd17e57809"/>
      <w:bookmarkStart w:id="352" w:name="_Tocd17e57809"/>
      <w:r>
        <w:rPr>
          <w:rStyle w:val="MISCFigureCaptionHeaderBold8pt"/>
        </w:rPr>
        <w:t>Figure </w:t>
      </w:r>
      <w:bookmarkStart w:id="353" w:name="_Numd17e57809"/>
      <w:r>
        <w:fldChar w:fldCharType="begin"/>
      </w:r>
      <w:r>
        <w:instrText xml:space="preserve"> SEQ Figure \* ARABIC </w:instrText>
      </w:r>
      <w:r>
        <w:fldChar w:fldCharType="separate"/>
      </w:r>
      <w:r w:rsidR="00323A76">
        <w:rPr>
          <w:noProof/>
        </w:rPr>
        <w:t>46</w:t>
      </w:r>
      <w:r>
        <w:rPr>
          <w:rStyle w:val="MISCFigureCaptionHeaderBold8pt"/>
          <w:noProof/>
        </w:rPr>
        <w:fldChar w:fldCharType="end"/>
      </w:r>
      <w:bookmarkEnd w:id="350"/>
      <w:bookmarkEnd w:id="353"/>
      <w:r>
        <w:rPr>
          <w:rStyle w:val="MISCFigureCaptionHeaderBold8pt"/>
          <w:noProof/>
        </w:rPr>
        <w:t xml:space="preserve">. </w:t>
      </w:r>
      <w:r>
        <w:t>Configure Remote Syslog Server in UCP</w:t>
      </w:r>
      <w:bookmarkEnd w:id="351"/>
      <w:bookmarkEnd w:id="352"/>
    </w:p>
    <w:p w14:paraId="71B2A721" w14:textId="77777777" w:rsidR="0086155E" w:rsidRDefault="0086155E">
      <w:pPr>
        <w:rPr>
          <w:rFonts w:ascii="MetricHPE" w:hAnsi="MetricHPE"/>
          <w:b/>
          <w:noProof/>
          <w:sz w:val="20"/>
          <w:szCs w:val="18"/>
        </w:rPr>
      </w:pPr>
      <w:bookmarkStart w:id="354" w:name="_Refd17e57821"/>
      <w:bookmarkStart w:id="355" w:name="_Tocd17e57821"/>
      <w:r>
        <w:br w:type="page"/>
      </w:r>
    </w:p>
    <w:p w14:paraId="6DC281B0" w14:textId="77777777" w:rsidR="000615E7" w:rsidRDefault="000615E7" w:rsidP="000615E7">
      <w:pPr>
        <w:pStyle w:val="Heading3"/>
      </w:pPr>
      <w:r>
        <w:lastRenderedPageBreak/>
        <w:t>Configuring syslog in ESX</w:t>
      </w:r>
      <w:bookmarkEnd w:id="354"/>
      <w:bookmarkEnd w:id="355"/>
    </w:p>
    <w:p w14:paraId="59F641EF" w14:textId="75D5EA60" w:rsidR="000615E7" w:rsidRDefault="000615E7" w:rsidP="0058095B">
      <w:pPr>
        <w:pStyle w:val="BodyTextMetricHPELight10pt"/>
      </w:pPr>
      <w:r>
        <w:t>This configuration must be done manually for each ESX server. The syslog server should be the server configured in the [</w:t>
      </w:r>
      <w:r w:rsidRPr="005967EA">
        <w:rPr>
          <w:rStyle w:val="CodingLanguage"/>
        </w:rPr>
        <w:t>logger</w:t>
      </w:r>
      <w:r>
        <w:t xml:space="preserve">] group in your </w:t>
      </w:r>
      <w:proofErr w:type="gramStart"/>
      <w:r w:rsidR="007230C9">
        <w:rPr>
          <w:rStyle w:val="CodingLanguage"/>
        </w:rPr>
        <w:t>hosts</w:t>
      </w:r>
      <w:proofErr w:type="gramEnd"/>
      <w:r>
        <w:t xml:space="preserve"> inventory. The protocol should be </w:t>
      </w:r>
      <w:r>
        <w:rPr>
          <w:rStyle w:val="CodingLanguage"/>
        </w:rPr>
        <w:t>tcp</w:t>
      </w:r>
      <w:r>
        <w:t xml:space="preserve"> and the port </w:t>
      </w:r>
      <w:r>
        <w:rPr>
          <w:rStyle w:val="CodingLanguage"/>
        </w:rPr>
        <w:t>514</w:t>
      </w:r>
      <w:r>
        <w:t xml:space="preserve"> as shown in </w:t>
      </w:r>
      <w:r w:rsidRPr="00781D35">
        <w:fldChar w:fldCharType="begin"/>
      </w:r>
      <w:r w:rsidRPr="00781D35">
        <w:instrText xml:space="preserve"> REF _Ref513468160 \h </w:instrText>
      </w:r>
      <w:r>
        <w:instrText xml:space="preserve"> \* MERGEFORMAT </w:instrText>
      </w:r>
      <w:r w:rsidRPr="00781D35">
        <w:fldChar w:fldCharType="separate"/>
      </w:r>
      <w:r w:rsidR="00323A76" w:rsidRPr="00323A76">
        <w:t>Figure</w:t>
      </w:r>
      <w:r w:rsidR="00323A76" w:rsidRPr="00323A76">
        <w:rPr>
          <w:rFonts w:ascii="Calibri" w:hAnsi="Calibri" w:cs="Calibri"/>
        </w:rPr>
        <w:t> </w:t>
      </w:r>
      <w:r w:rsidR="00323A76">
        <w:t>47</w:t>
      </w:r>
      <w:r w:rsidRPr="00781D35">
        <w:fldChar w:fldCharType="end"/>
      </w:r>
      <w:r w:rsidRPr="00781D35">
        <w:t>.</w:t>
      </w:r>
    </w:p>
    <w:p w14:paraId="574C578C" w14:textId="77777777" w:rsidR="000615E7" w:rsidRDefault="000615E7" w:rsidP="000615E7">
      <w:pPr>
        <w:pStyle w:val="FigureAfterspace"/>
      </w:pPr>
      <w:r>
        <w:rPr>
          <w:noProof/>
        </w:rPr>
        <w:drawing>
          <wp:inline distT="0" distB="0" distL="0" distR="0" wp14:anchorId="444DEF5E" wp14:editId="7CE4B379">
            <wp:extent cx="5328775" cy="3934047"/>
            <wp:effectExtent l="19050" t="19050" r="2476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sx-config-syslog.png"/>
                    <pic:cNvPicPr/>
                  </pic:nvPicPr>
                  <pic:blipFill>
                    <a:blip r:embed="rId120">
                      <a:extLst>
                        <a:ext uri="{28A0092B-C50C-407E-A947-70E740481C1C}">
                          <a14:useLocalDpi xmlns:a14="http://schemas.microsoft.com/office/drawing/2010/main" val="0"/>
                        </a:ext>
                      </a:extLst>
                    </a:blip>
                    <a:stretch>
                      <a:fillRect/>
                    </a:stretch>
                  </pic:blipFill>
                  <pic:spPr>
                    <a:xfrm>
                      <a:off x="0" y="0"/>
                      <a:ext cx="5344090" cy="3945354"/>
                    </a:xfrm>
                    <a:prstGeom prst="rect">
                      <a:avLst/>
                    </a:prstGeom>
                    <a:ln>
                      <a:solidFill>
                        <a:schemeClr val="accent1"/>
                      </a:solidFill>
                    </a:ln>
                  </pic:spPr>
                </pic:pic>
              </a:graphicData>
            </a:graphic>
          </wp:inline>
        </w:drawing>
      </w:r>
      <w:r>
        <w:t xml:space="preserve"> </w:t>
      </w:r>
    </w:p>
    <w:p w14:paraId="26C77B04" w14:textId="77777777" w:rsidR="000615E7" w:rsidRDefault="000615E7" w:rsidP="000615E7">
      <w:pPr>
        <w:pStyle w:val="MISCFigureCaptionHeader8pt"/>
      </w:pPr>
      <w:bookmarkStart w:id="356" w:name="_Ref513468160"/>
      <w:bookmarkStart w:id="357" w:name="_Refd17e57842"/>
      <w:bookmarkStart w:id="358" w:name="_Tocd17e57842"/>
      <w:r>
        <w:rPr>
          <w:rStyle w:val="MISCFigureCaptionHeaderBold8pt"/>
        </w:rPr>
        <w:t>Figure </w:t>
      </w:r>
      <w:bookmarkStart w:id="359" w:name="_Numd17e57842"/>
      <w:r>
        <w:fldChar w:fldCharType="begin"/>
      </w:r>
      <w:r>
        <w:instrText xml:space="preserve"> SEQ Figure \* ARABIC </w:instrText>
      </w:r>
      <w:r>
        <w:fldChar w:fldCharType="separate"/>
      </w:r>
      <w:r w:rsidR="00323A76">
        <w:rPr>
          <w:noProof/>
        </w:rPr>
        <w:t>47</w:t>
      </w:r>
      <w:r>
        <w:rPr>
          <w:rStyle w:val="MISCFigureCaptionHeaderBold8pt"/>
          <w:noProof/>
        </w:rPr>
        <w:fldChar w:fldCharType="end"/>
      </w:r>
      <w:bookmarkEnd w:id="356"/>
      <w:bookmarkEnd w:id="359"/>
      <w:r>
        <w:rPr>
          <w:rStyle w:val="MISCFigureCaptionHeaderBold8pt"/>
          <w:noProof/>
        </w:rPr>
        <w:t xml:space="preserve">. </w:t>
      </w:r>
      <w:r>
        <w:t>Configure Syslog on ESXi Hosts</w:t>
      </w:r>
      <w:bookmarkEnd w:id="357"/>
      <w:bookmarkEnd w:id="358"/>
    </w:p>
    <w:p w14:paraId="4DC7042C" w14:textId="77777777" w:rsidR="000615E7" w:rsidRDefault="000615E7" w:rsidP="0058095B">
      <w:pPr>
        <w:pStyle w:val="BodyTextMetricHPELight10pt"/>
      </w:pPr>
      <w:r>
        <w:t xml:space="preserve">For more information, see the VMware documentation at </w:t>
      </w:r>
      <w:hyperlink r:id="rId121">
        <w:r>
          <w:rPr>
            <w:rStyle w:val="Hyperlink"/>
          </w:rPr>
          <w:t>https://docs.vmware.com/en/VMware-vSphere/6.5/com.vmware.vsphere.security.doc/GUID-9F67DB52-F469-451F-B6C8-DAE8D95976E7.html</w:t>
        </w:r>
      </w:hyperlink>
      <w:r>
        <w:t>.</w:t>
      </w:r>
    </w:p>
    <w:p w14:paraId="66F7DCE8" w14:textId="77777777" w:rsidR="000615E7" w:rsidRDefault="000615E7" w:rsidP="000615E7">
      <w:pPr>
        <w:pStyle w:val="Heading3"/>
      </w:pPr>
      <w:bookmarkStart w:id="360" w:name="_Refd17e57889"/>
      <w:bookmarkStart w:id="361" w:name="_Tocd17e57889"/>
      <w:r>
        <w:t>Limitations</w:t>
      </w:r>
      <w:bookmarkEnd w:id="360"/>
      <w:bookmarkEnd w:id="361"/>
    </w:p>
    <w:p w14:paraId="4DE290B7" w14:textId="77777777" w:rsidR="000615E7" w:rsidRDefault="000615E7" w:rsidP="000615E7">
      <w:pPr>
        <w:pStyle w:val="BulletLevel1"/>
      </w:pPr>
      <w:r>
        <w:t xml:space="preserve">The Dockerized Splunk App has a number of open issues </w:t>
      </w:r>
    </w:p>
    <w:p w14:paraId="07D68D8E" w14:textId="77777777" w:rsidR="000615E7" w:rsidRDefault="000615E7" w:rsidP="000615E7">
      <w:pPr>
        <w:pStyle w:val="BulletLevel2"/>
        <w:tabs>
          <w:tab w:val="num" w:pos="374"/>
        </w:tabs>
      </w:pPr>
      <w:r>
        <w:t>https://github.com/splunk/docker-itmonitoring/issues/19</w:t>
      </w:r>
    </w:p>
    <w:p w14:paraId="4D014897" w14:textId="77777777" w:rsidR="000615E7" w:rsidRDefault="000615E7" w:rsidP="000615E7">
      <w:pPr>
        <w:pStyle w:val="BulletLevel2"/>
        <w:tabs>
          <w:tab w:val="num" w:pos="374"/>
        </w:tabs>
      </w:pPr>
      <w:r>
        <w:t>https://github.com/splunk/docker-itmonitoring/issues/20</w:t>
      </w:r>
    </w:p>
    <w:p w14:paraId="454AB80D" w14:textId="77777777" w:rsidR="000615E7" w:rsidRDefault="000615E7" w:rsidP="000615E7">
      <w:pPr>
        <w:pStyle w:val="BulletLevel1LastBeforeBodycopy"/>
      </w:pPr>
      <w:r>
        <w:t>The Docker events tab is not working</w:t>
      </w:r>
    </w:p>
    <w:p w14:paraId="5E83937A" w14:textId="77777777" w:rsidR="000615E7" w:rsidRDefault="000615E7" w:rsidP="000615E7">
      <w:pPr>
        <w:pStyle w:val="Heading2"/>
      </w:pPr>
      <w:bookmarkStart w:id="362" w:name="_Toc531698836"/>
      <w:bookmarkStart w:id="363" w:name="_Toc5893878"/>
      <w:r w:rsidRPr="00D9040B">
        <w:t>Accessing Splunk UI</w:t>
      </w:r>
      <w:bookmarkEnd w:id="362"/>
      <w:bookmarkEnd w:id="363"/>
    </w:p>
    <w:p w14:paraId="78BD9778" w14:textId="77777777" w:rsidR="000615E7" w:rsidRDefault="000615E7" w:rsidP="0058095B">
      <w:pPr>
        <w:pStyle w:val="BodyTextMetricHPELight10pt"/>
      </w:pPr>
      <w:r w:rsidRPr="00D9040B">
        <w:t xml:space="preserve">After the installation is complete, the Splunk UI can be reached at </w:t>
      </w:r>
      <w:proofErr w:type="gramStart"/>
      <w:r w:rsidRPr="00D9040B">
        <w:t>http:</w:t>
      </w:r>
      <w:proofErr w:type="gramEnd"/>
      <w:r w:rsidRPr="00D9040B">
        <w:t>//&lt;fqdn&gt;:8000, where &lt;fqdn&gt; is the FQDN of one of your Linux Docker nodes. Mesh routing does not currently work on Windows so you must use a Linux node to access the UI. For example:</w:t>
      </w:r>
    </w:p>
    <w:p w14:paraId="1C68C2DE" w14:textId="77777777" w:rsidR="000615E7" w:rsidRPr="00F84B01" w:rsidRDefault="000615E7" w:rsidP="0058095B">
      <w:pPr>
        <w:pStyle w:val="BodyTextMetricHPELight10pt"/>
        <w:rPr>
          <w:rStyle w:val="CodingLanguage"/>
        </w:rPr>
      </w:pPr>
      <w:r w:rsidRPr="00F84B01">
        <w:rPr>
          <w:rStyle w:val="CodingLanguage"/>
        </w:rPr>
        <w:t>http://hpe-ucp01.am2.cloudra.local:8000/</w:t>
      </w:r>
    </w:p>
    <w:p w14:paraId="7A088441" w14:textId="77777777" w:rsidR="000615E7" w:rsidRDefault="000615E7" w:rsidP="0058095B">
      <w:pPr>
        <w:pStyle w:val="BodyTextMetricHPELight10pt"/>
      </w:pPr>
      <w:r w:rsidRPr="00F84B01">
        <w:t xml:space="preserve">The default username and password for Splunk is </w:t>
      </w:r>
      <w:r w:rsidRPr="00F84B01">
        <w:rPr>
          <w:rStyle w:val="CodingLanguage"/>
        </w:rPr>
        <w:t>admin</w:t>
      </w:r>
      <w:r w:rsidRPr="00F84B01">
        <w:t xml:space="preserve"> / </w:t>
      </w:r>
      <w:r w:rsidRPr="00F84B01">
        <w:rPr>
          <w:rStyle w:val="CodingLanguage"/>
        </w:rPr>
        <w:t>changeme</w:t>
      </w:r>
      <w:r w:rsidRPr="00F84B01">
        <w:t>.</w:t>
      </w:r>
    </w:p>
    <w:p w14:paraId="33C6A800" w14:textId="77777777" w:rsidR="0086155E" w:rsidRDefault="0086155E">
      <w:pPr>
        <w:rPr>
          <w:sz w:val="20"/>
          <w:szCs w:val="18"/>
        </w:rPr>
      </w:pPr>
      <w:r>
        <w:br w:type="page"/>
      </w:r>
    </w:p>
    <w:p w14:paraId="6727E18A" w14:textId="77777777" w:rsidR="000615E7" w:rsidRDefault="000615E7" w:rsidP="0058095B">
      <w:pPr>
        <w:pStyle w:val="BodyTextMetricHPELight10pt"/>
      </w:pPr>
      <w:r w:rsidRPr="00F84B01">
        <w:lastRenderedPageBreak/>
        <w:t xml:space="preserve">Use the </w:t>
      </w:r>
      <w:r w:rsidRPr="00F84B01">
        <w:rPr>
          <w:rStyle w:val="CodingLanguage"/>
        </w:rPr>
        <w:t>Docker App</w:t>
      </w:r>
      <w:r w:rsidRPr="00F84B01">
        <w:t xml:space="preserve"> to view the Docker overview as shown in</w:t>
      </w:r>
      <w:r>
        <w:t xml:space="preserve"> </w:t>
      </w:r>
      <w:r w:rsidRPr="0012532B">
        <w:fldChar w:fldCharType="begin"/>
      </w:r>
      <w:r w:rsidRPr="0012532B">
        <w:instrText xml:space="preserve"> REF _Ref531353533 \h  \* MERGEFORMAT </w:instrText>
      </w:r>
      <w:r w:rsidRPr="0012532B">
        <w:fldChar w:fldCharType="separate"/>
      </w:r>
      <w:r w:rsidR="00323A76" w:rsidRPr="00323A76">
        <w:t>Figure 48</w:t>
      </w:r>
      <w:r w:rsidRPr="0012532B">
        <w:fldChar w:fldCharType="end"/>
      </w:r>
      <w:r w:rsidRPr="0012532B">
        <w:t xml:space="preserve"> </w:t>
      </w:r>
      <w:r w:rsidRPr="00F84B01">
        <w:t>and the Docker stats as shown in</w:t>
      </w:r>
      <w:r w:rsidRPr="0012532B">
        <w:t xml:space="preserve"> </w:t>
      </w:r>
      <w:r w:rsidRPr="0012532B">
        <w:fldChar w:fldCharType="begin"/>
      </w:r>
      <w:r w:rsidRPr="0012532B">
        <w:instrText xml:space="preserve"> REF _Ref531353579 \h </w:instrText>
      </w:r>
      <w:r>
        <w:instrText xml:space="preserve"> \* MERGEFORMAT </w:instrText>
      </w:r>
      <w:r w:rsidRPr="0012532B">
        <w:fldChar w:fldCharType="separate"/>
      </w:r>
      <w:r w:rsidR="00323A76" w:rsidRPr="00323A76">
        <w:t>Figure 49</w:t>
      </w:r>
      <w:r w:rsidRPr="0012532B">
        <w:fldChar w:fldCharType="end"/>
      </w:r>
      <w:r w:rsidRPr="0012532B">
        <w:t>.</w:t>
      </w:r>
    </w:p>
    <w:p w14:paraId="0004474D" w14:textId="77777777" w:rsidR="000615E7" w:rsidRDefault="000615E7" w:rsidP="0086155E">
      <w:pPr>
        <w:pStyle w:val="FigureAfterspace"/>
        <w:spacing w:after="240"/>
      </w:pPr>
      <w:r>
        <w:rPr>
          <w:noProof/>
        </w:rPr>
        <w:drawing>
          <wp:inline distT="0" distB="0" distL="0" distR="0" wp14:anchorId="6CC6305A" wp14:editId="0A39CF3B">
            <wp:extent cx="6645349" cy="3424201"/>
            <wp:effectExtent l="19050" t="19050" r="2222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lunk-ui-docker.png"/>
                    <pic:cNvPicPr/>
                  </pic:nvPicPr>
                  <pic:blipFill>
                    <a:blip r:embed="rId122">
                      <a:extLst>
                        <a:ext uri="{28A0092B-C50C-407E-A947-70E740481C1C}">
                          <a14:useLocalDpi xmlns:a14="http://schemas.microsoft.com/office/drawing/2010/main" val="0"/>
                        </a:ext>
                      </a:extLst>
                    </a:blip>
                    <a:stretch>
                      <a:fillRect/>
                    </a:stretch>
                  </pic:blipFill>
                  <pic:spPr>
                    <a:xfrm>
                      <a:off x="0" y="0"/>
                      <a:ext cx="6649138" cy="3426153"/>
                    </a:xfrm>
                    <a:prstGeom prst="rect">
                      <a:avLst/>
                    </a:prstGeom>
                    <a:ln>
                      <a:solidFill>
                        <a:schemeClr val="accent1"/>
                      </a:solidFill>
                    </a:ln>
                  </pic:spPr>
                </pic:pic>
              </a:graphicData>
            </a:graphic>
          </wp:inline>
        </w:drawing>
      </w:r>
    </w:p>
    <w:p w14:paraId="3F2FF21F" w14:textId="77777777" w:rsidR="000615E7" w:rsidRDefault="000615E7" w:rsidP="000615E7">
      <w:pPr>
        <w:pStyle w:val="MISCFigureCaptionHeader8pt"/>
      </w:pPr>
      <w:bookmarkStart w:id="364" w:name="_Ref531353533"/>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323A76">
        <w:rPr>
          <w:rStyle w:val="MISCFigureCaptionHeaderBold8pt"/>
          <w:noProof/>
        </w:rPr>
        <w:t>48</w:t>
      </w:r>
      <w:r w:rsidRPr="00F84B01">
        <w:rPr>
          <w:rStyle w:val="MISCFigureCaptionHeaderBold8pt"/>
        </w:rPr>
        <w:fldChar w:fldCharType="end"/>
      </w:r>
      <w:bookmarkEnd w:id="364"/>
      <w:r w:rsidRPr="00F84B01">
        <w:rPr>
          <w:rStyle w:val="MISCFigureCaptionHeaderBold8pt"/>
        </w:rPr>
        <w:t>.</w:t>
      </w:r>
      <w:r>
        <w:t xml:space="preserve"> </w:t>
      </w:r>
      <w:r w:rsidRPr="00F84B01">
        <w:t>Docker overview</w:t>
      </w:r>
    </w:p>
    <w:p w14:paraId="2D685BFE" w14:textId="77777777" w:rsidR="000615E7" w:rsidRDefault="000615E7" w:rsidP="000615E7">
      <w:pPr>
        <w:pStyle w:val="FigureAfterspace"/>
      </w:pPr>
      <w:r>
        <w:rPr>
          <w:noProof/>
        </w:rPr>
        <w:drawing>
          <wp:inline distT="0" distB="0" distL="0" distR="0" wp14:anchorId="66CFB883" wp14:editId="49E66EA1">
            <wp:extent cx="6176865" cy="3172892"/>
            <wp:effectExtent l="19050" t="19050" r="1460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lunk-ui-docker2.png"/>
                    <pic:cNvPicPr/>
                  </pic:nvPicPr>
                  <pic:blipFill>
                    <a:blip r:embed="rId123">
                      <a:extLst>
                        <a:ext uri="{28A0092B-C50C-407E-A947-70E740481C1C}">
                          <a14:useLocalDpi xmlns:a14="http://schemas.microsoft.com/office/drawing/2010/main" val="0"/>
                        </a:ext>
                      </a:extLst>
                    </a:blip>
                    <a:stretch>
                      <a:fillRect/>
                    </a:stretch>
                  </pic:blipFill>
                  <pic:spPr>
                    <a:xfrm>
                      <a:off x="0" y="0"/>
                      <a:ext cx="6199359" cy="3184447"/>
                    </a:xfrm>
                    <a:prstGeom prst="rect">
                      <a:avLst/>
                    </a:prstGeom>
                    <a:ln>
                      <a:solidFill>
                        <a:schemeClr val="accent1"/>
                      </a:solidFill>
                    </a:ln>
                  </pic:spPr>
                </pic:pic>
              </a:graphicData>
            </a:graphic>
          </wp:inline>
        </w:drawing>
      </w:r>
    </w:p>
    <w:p w14:paraId="179DE09D" w14:textId="77777777" w:rsidR="000615E7" w:rsidRDefault="000615E7" w:rsidP="000615E7">
      <w:pPr>
        <w:pStyle w:val="MISCFigureCaptionHeader8pt"/>
      </w:pPr>
      <w:bookmarkStart w:id="365" w:name="_Ref531353579"/>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323A76">
        <w:rPr>
          <w:rStyle w:val="MISCFigureCaptionHeaderBold8pt"/>
          <w:noProof/>
        </w:rPr>
        <w:t>49</w:t>
      </w:r>
      <w:r w:rsidRPr="00F84B01">
        <w:rPr>
          <w:rStyle w:val="MISCFigureCaptionHeaderBold8pt"/>
        </w:rPr>
        <w:fldChar w:fldCharType="end"/>
      </w:r>
      <w:bookmarkEnd w:id="365"/>
      <w:r>
        <w:t>. Docker stats</w:t>
      </w:r>
    </w:p>
    <w:p w14:paraId="1EBEA980" w14:textId="77777777" w:rsidR="000615E7" w:rsidRDefault="000615E7" w:rsidP="0058095B">
      <w:pPr>
        <w:pStyle w:val="BodyTextMetricHPELight10pt"/>
      </w:pPr>
      <w:r w:rsidRPr="00FF7444">
        <w:lastRenderedPageBreak/>
        <w:t xml:space="preserve">Use the </w:t>
      </w:r>
      <w:r w:rsidRPr="00FF7444">
        <w:rPr>
          <w:rStyle w:val="CodingLanguage"/>
        </w:rPr>
        <w:t>k8s App</w:t>
      </w:r>
      <w:r w:rsidRPr="00FF7444">
        <w:t xml:space="preserve"> to see the </w:t>
      </w:r>
      <w:r>
        <w:t xml:space="preserve">Kubernetes overview as shown in </w:t>
      </w:r>
      <w:r w:rsidRPr="004B46A3">
        <w:fldChar w:fldCharType="begin"/>
      </w:r>
      <w:r w:rsidRPr="004B46A3">
        <w:instrText xml:space="preserve"> REF _Ref531353776 \h </w:instrText>
      </w:r>
      <w:r>
        <w:instrText xml:space="preserve"> \* MERGEFORMAT </w:instrText>
      </w:r>
      <w:r w:rsidRPr="004B46A3">
        <w:fldChar w:fldCharType="separate"/>
      </w:r>
      <w:r w:rsidR="00323A76" w:rsidRPr="00323A76">
        <w:t>Figure 50</w:t>
      </w:r>
      <w:r w:rsidRPr="004B46A3">
        <w:fldChar w:fldCharType="end"/>
      </w:r>
      <w:r w:rsidRPr="004B46A3">
        <w:t xml:space="preserve"> </w:t>
      </w:r>
      <w:r w:rsidRPr="00FF7444">
        <w:t>and then access the details for deployments, daemon sets, replica sets, services, etc.</w:t>
      </w:r>
    </w:p>
    <w:p w14:paraId="13794B66" w14:textId="77777777" w:rsidR="000615E7" w:rsidRDefault="000615E7" w:rsidP="000615E7">
      <w:pPr>
        <w:pStyle w:val="FigureAfterspace"/>
      </w:pPr>
      <w:r>
        <w:rPr>
          <w:noProof/>
        </w:rPr>
        <w:drawing>
          <wp:inline distT="0" distB="0" distL="0" distR="0" wp14:anchorId="282EE5B0" wp14:editId="2A2E6A8E">
            <wp:extent cx="6858000" cy="2787650"/>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lunk-k8s-overview.png"/>
                    <pic:cNvPicPr/>
                  </pic:nvPicPr>
                  <pic:blipFill>
                    <a:blip r:embed="rId124">
                      <a:extLst>
                        <a:ext uri="{28A0092B-C50C-407E-A947-70E740481C1C}">
                          <a14:useLocalDpi xmlns:a14="http://schemas.microsoft.com/office/drawing/2010/main" val="0"/>
                        </a:ext>
                      </a:extLst>
                    </a:blip>
                    <a:stretch>
                      <a:fillRect/>
                    </a:stretch>
                  </pic:blipFill>
                  <pic:spPr>
                    <a:xfrm>
                      <a:off x="0" y="0"/>
                      <a:ext cx="6858000" cy="2787650"/>
                    </a:xfrm>
                    <a:prstGeom prst="rect">
                      <a:avLst/>
                    </a:prstGeom>
                    <a:ln>
                      <a:solidFill>
                        <a:schemeClr val="accent1"/>
                      </a:solidFill>
                    </a:ln>
                  </pic:spPr>
                </pic:pic>
              </a:graphicData>
            </a:graphic>
          </wp:inline>
        </w:drawing>
      </w:r>
    </w:p>
    <w:p w14:paraId="2F4E4EDD" w14:textId="77777777" w:rsidR="000615E7" w:rsidRPr="00D9040B" w:rsidRDefault="000615E7" w:rsidP="000615E7">
      <w:pPr>
        <w:pStyle w:val="MISCFigureCaptionHeader8pt"/>
      </w:pPr>
      <w:bookmarkStart w:id="366" w:name="_Ref531353776"/>
      <w:r w:rsidRPr="004B46A3">
        <w:rPr>
          <w:rStyle w:val="MISCFigureCaptionHeaderBold8pt"/>
        </w:rPr>
        <w:t xml:space="preserve">Figure </w:t>
      </w:r>
      <w:r w:rsidRPr="004B46A3">
        <w:rPr>
          <w:rStyle w:val="MISCFigureCaptionHeaderBold8pt"/>
        </w:rPr>
        <w:fldChar w:fldCharType="begin"/>
      </w:r>
      <w:r w:rsidRPr="004B46A3">
        <w:rPr>
          <w:rStyle w:val="MISCFigureCaptionHeaderBold8pt"/>
        </w:rPr>
        <w:instrText xml:space="preserve"> SEQ Figure \* ARABIC </w:instrText>
      </w:r>
      <w:r w:rsidRPr="004B46A3">
        <w:rPr>
          <w:rStyle w:val="MISCFigureCaptionHeaderBold8pt"/>
        </w:rPr>
        <w:fldChar w:fldCharType="separate"/>
      </w:r>
      <w:r w:rsidR="00323A76">
        <w:rPr>
          <w:rStyle w:val="MISCFigureCaptionHeaderBold8pt"/>
          <w:noProof/>
        </w:rPr>
        <w:t>50</w:t>
      </w:r>
      <w:r w:rsidRPr="004B46A3">
        <w:rPr>
          <w:rStyle w:val="MISCFigureCaptionHeaderBold8pt"/>
        </w:rPr>
        <w:fldChar w:fldCharType="end"/>
      </w:r>
      <w:bookmarkEnd w:id="366"/>
      <w:r w:rsidRPr="004B46A3">
        <w:rPr>
          <w:rStyle w:val="MISCFigureCaptionHeaderBold8pt"/>
        </w:rPr>
        <w:t xml:space="preserve">. </w:t>
      </w:r>
      <w:r>
        <w:t>Kubernetes overview</w:t>
      </w:r>
    </w:p>
    <w:p w14:paraId="6A3440B6" w14:textId="77777777" w:rsidR="000615E7" w:rsidRDefault="000615E7" w:rsidP="000615E7">
      <w:pPr>
        <w:pStyle w:val="Heading2"/>
      </w:pPr>
      <w:bookmarkStart w:id="367" w:name="_Toc531698837"/>
      <w:bookmarkStart w:id="368" w:name="_Toc5893879"/>
      <w:r w:rsidRPr="00F32CA6">
        <w:t>Redeploying Splunk demo</w:t>
      </w:r>
      <w:bookmarkEnd w:id="367"/>
      <w:bookmarkEnd w:id="368"/>
    </w:p>
    <w:p w14:paraId="71A36A72" w14:textId="4F2499FA" w:rsidR="000615E7" w:rsidRDefault="000615E7" w:rsidP="0058095B">
      <w:pPr>
        <w:pStyle w:val="BodyTextMetricHPELight10pt"/>
      </w:pPr>
      <w:r w:rsidRPr="00F32CA6">
        <w:t xml:space="preserve">The Splunk demo deployment, whilst fully featured, is </w:t>
      </w:r>
      <w:ins w:id="369" w:author="Author">
        <w:r w:rsidR="00BF113F" w:rsidRPr="00F32CA6">
          <w:t>severely</w:t>
        </w:r>
      </w:ins>
      <w:r w:rsidRPr="00F32CA6">
        <w:t xml:space="preserve"> restricted in the amount of data it can process. Once this limit has been reached, often after running for just one or </w:t>
      </w:r>
      <w:r>
        <w:t>two days, it is necessary to re</w:t>
      </w:r>
      <w:r w:rsidRPr="00F32CA6">
        <w:t>deploy the application if you want to continue experimenting with the demo.</w:t>
      </w:r>
    </w:p>
    <w:p w14:paraId="25377992" w14:textId="77777777" w:rsidR="000615E7" w:rsidRDefault="000615E7" w:rsidP="0058095B">
      <w:pPr>
        <w:pStyle w:val="BodyTextMetricHPELight10pt"/>
      </w:pPr>
      <w:r w:rsidRPr="00F32CA6">
        <w:t>Before you redeploy, it is necessary to remove the correspon</w:t>
      </w:r>
      <w:r>
        <w:t>d</w:t>
      </w:r>
      <w:r w:rsidRPr="00F32CA6">
        <w:t>ing Docker stack and delete the associated volumes.</w:t>
      </w:r>
    </w:p>
    <w:p w14:paraId="5C3FAE14" w14:textId="501F06B4" w:rsidR="000615E7" w:rsidRPr="00D93702" w:rsidRDefault="000615E7" w:rsidP="0058095B">
      <w:pPr>
        <w:pStyle w:val="BodyTextMetricHPELight10pt"/>
        <w:rPr>
          <w:rStyle w:val="CodingLanguage"/>
        </w:rPr>
      </w:pPr>
      <w:r>
        <w:rPr>
          <w:rStyle w:val="CodingLanguage"/>
        </w:rPr>
        <w:t># ssh hpe</w:t>
      </w:r>
      <w:r w:rsidRPr="00D93702">
        <w:rPr>
          <w:rStyle w:val="CodingLanguage"/>
        </w:rPr>
        <w:t>-uc</w:t>
      </w:r>
      <w:r>
        <w:rPr>
          <w:rStyle w:val="CodingLanguage"/>
        </w:rPr>
        <w:t>p</w:t>
      </w:r>
      <w:r w:rsidRPr="00D93702">
        <w:rPr>
          <w:rStyle w:val="CodingLanguage"/>
        </w:rPr>
        <w:t>02</w:t>
      </w:r>
      <w:r w:rsidRPr="00D93702">
        <w:rPr>
          <w:rStyle w:val="CodingLanguage"/>
        </w:rPr>
        <w:br/>
      </w:r>
      <w:r w:rsidRPr="00D93702">
        <w:rPr>
          <w:rStyle w:val="CodingLanguage"/>
        </w:rPr>
        <w:br/>
        <w:t># docker stack rm splunk_demo</w:t>
      </w:r>
      <w:r w:rsidRPr="00D93702">
        <w:rPr>
          <w:rStyle w:val="CodingLanguage"/>
        </w:rPr>
        <w:br/>
        <w:t>Removing service splunk_demo_splunkenterprise</w:t>
      </w:r>
      <w:r w:rsidRPr="00D93702">
        <w:rPr>
          <w:rStyle w:val="CodingLanguage"/>
        </w:rPr>
        <w:br/>
        <w:t>Removing network splunk_demo_default</w:t>
      </w:r>
      <w:r w:rsidRPr="00D93702">
        <w:rPr>
          <w:rStyle w:val="CodingLanguage"/>
        </w:rPr>
        <w:br/>
      </w:r>
      <w:r w:rsidRPr="00D93702">
        <w:rPr>
          <w:rStyle w:val="CodingLanguage"/>
        </w:rPr>
        <w:br/>
        <w:t># docker volume ls | grep splunk</w:t>
      </w:r>
      <w:r w:rsidRPr="00D93702">
        <w:rPr>
          <w:rStyle w:val="CodingLanguage"/>
        </w:rPr>
        <w:br/>
        <w:t>vsphere:latest      splunk_demo_v</w:t>
      </w:r>
      <w:r>
        <w:rPr>
          <w:rStyle w:val="CodingLanguage"/>
        </w:rPr>
        <w:t>splunk-opt-splunk-etc@Docker_HPE</w:t>
      </w:r>
      <w:r w:rsidRPr="00D93702">
        <w:rPr>
          <w:rStyle w:val="CodingLanguage"/>
        </w:rPr>
        <w:br/>
        <w:t>vsphere:latest      splunk_demo_v</w:t>
      </w:r>
      <w:r>
        <w:rPr>
          <w:rStyle w:val="CodingLanguage"/>
        </w:rPr>
        <w:t>splunk-opt-splunk-var@Docker_HPE</w:t>
      </w:r>
      <w:r w:rsidRPr="00D93702">
        <w:rPr>
          <w:rStyle w:val="CodingLanguage"/>
        </w:rPr>
        <w:br/>
      </w:r>
      <w:r w:rsidRPr="00D93702">
        <w:rPr>
          <w:rStyle w:val="CodingLanguage"/>
        </w:rPr>
        <w:br/>
        <w:t># docker volume rm splunk_demo_v</w:t>
      </w:r>
      <w:r>
        <w:rPr>
          <w:rStyle w:val="CodingLanguage"/>
        </w:rPr>
        <w:t>splunk-opt-splunk-etc@Docker_HPE</w:t>
      </w:r>
      <w:r w:rsidRPr="00D93702">
        <w:rPr>
          <w:rStyle w:val="CodingLanguage"/>
        </w:rPr>
        <w:br/>
        <w:t>splunk_demo_vsplunk-opt-splunk-etc@Doc</w:t>
      </w:r>
      <w:r>
        <w:rPr>
          <w:rStyle w:val="CodingLanguage"/>
        </w:rPr>
        <w:t>ker_HPE</w:t>
      </w:r>
      <w:r w:rsidRPr="00D93702">
        <w:rPr>
          <w:rStyle w:val="CodingLanguage"/>
        </w:rPr>
        <w:br/>
      </w:r>
      <w:r w:rsidRPr="00D93702">
        <w:rPr>
          <w:rStyle w:val="CodingLanguage"/>
        </w:rPr>
        <w:br/>
        <w:t># docker volume rm splunk_demo_v</w:t>
      </w:r>
      <w:r>
        <w:rPr>
          <w:rStyle w:val="CodingLanguage"/>
        </w:rPr>
        <w:t>splunk-opt-splunk-var@Docker_HPE</w:t>
      </w:r>
      <w:r w:rsidRPr="00D93702">
        <w:rPr>
          <w:rStyle w:val="CodingLanguage"/>
        </w:rPr>
        <w:br/>
        <w:t>splunk_demo_v</w:t>
      </w:r>
      <w:r>
        <w:rPr>
          <w:rStyle w:val="CodingLanguage"/>
        </w:rPr>
        <w:t>splunk-opt-splunk-var@Docker_HPE</w:t>
      </w:r>
    </w:p>
    <w:p w14:paraId="12061F84" w14:textId="75550F40" w:rsidR="000615E7" w:rsidRDefault="000615E7" w:rsidP="0058095B">
      <w:pPr>
        <w:pStyle w:val="BodyTextMetricHPELight10pt"/>
      </w:pPr>
      <w:r w:rsidRPr="00B555EC">
        <w:t>Th</w:t>
      </w:r>
      <w:r w:rsidR="00AD5D9D">
        <w:t>en re-run the playbook on your A</w:t>
      </w:r>
      <w:r w:rsidRPr="00B555EC">
        <w:t>nsible node.</w:t>
      </w:r>
    </w:p>
    <w:p w14:paraId="0FF3D429" w14:textId="0C2F503E" w:rsidR="000615E7" w:rsidRPr="00D93702" w:rsidRDefault="000615E7" w:rsidP="0058095B">
      <w:pPr>
        <w:pStyle w:val="BodyTextMetricHPELight10pt"/>
        <w:rPr>
          <w:rStyle w:val="CodingLanguage"/>
        </w:rPr>
      </w:pPr>
      <w:proofErr w:type="gramStart"/>
      <w:r w:rsidRPr="00D93702">
        <w:rPr>
          <w:rStyle w:val="CodingLanguage"/>
        </w:rPr>
        <w:t>ansible-playbook</w:t>
      </w:r>
      <w:proofErr w:type="gramEnd"/>
      <w:r w:rsidRPr="00D93702">
        <w:rPr>
          <w:rStyle w:val="CodingLanguage"/>
        </w:rPr>
        <w:t xml:space="preserve"> -i </w:t>
      </w:r>
      <w:r w:rsidR="007230C9">
        <w:rPr>
          <w:rStyle w:val="CodingLanguage"/>
        </w:rPr>
        <w:t>hosts</w:t>
      </w:r>
      <w:r w:rsidRPr="00D93702">
        <w:rPr>
          <w:rStyle w:val="CodingLanguage"/>
        </w:rPr>
        <w:t xml:space="preserve"> playbooks/splunk_demo.yml --vault-password-file .vault_pass</w:t>
      </w:r>
    </w:p>
    <w:p w14:paraId="181EEE22" w14:textId="77777777" w:rsidR="000615E7" w:rsidRPr="00D9040B" w:rsidRDefault="000615E7" w:rsidP="000615E7"/>
    <w:p w14:paraId="75A23B88" w14:textId="77777777" w:rsidR="000615E7" w:rsidRDefault="000615E7" w:rsidP="000615E7">
      <w:pPr>
        <w:rPr>
          <w:rFonts w:ascii="MetricHPE" w:hAnsi="MetricHPE"/>
          <w:b/>
          <w:color w:val="000000"/>
          <w:sz w:val="28"/>
          <w:szCs w:val="34"/>
        </w:rPr>
      </w:pPr>
      <w:r>
        <w:br w:type="page"/>
      </w:r>
    </w:p>
    <w:p w14:paraId="1D762585" w14:textId="3E10C819" w:rsidR="00CB6B78" w:rsidRDefault="00CB6B78" w:rsidP="000615E7">
      <w:pPr>
        <w:pStyle w:val="Heading1"/>
      </w:pPr>
      <w:bookmarkStart w:id="370" w:name="_Toc5893880"/>
      <w:bookmarkStart w:id="371" w:name="_Ref531683851"/>
      <w:bookmarkStart w:id="372" w:name="_Toc531698838"/>
      <w:r>
        <w:lastRenderedPageBreak/>
        <w:t>Deploying Prometheus and Grafana on Kubernetes</w:t>
      </w:r>
      <w:bookmarkEnd w:id="370"/>
    </w:p>
    <w:p w14:paraId="76D79A0F" w14:textId="5D282AF1" w:rsidR="00CB6B78" w:rsidRDefault="00CB6B78" w:rsidP="00CB6B78">
      <w:pPr>
        <w:pStyle w:val="Heading2"/>
      </w:pPr>
      <w:bookmarkStart w:id="373" w:name="_Ref4053963"/>
      <w:bookmarkStart w:id="374" w:name="_Toc5893881"/>
      <w:r w:rsidRPr="00CB6B78">
        <w:t>Monitoring Kubernetes with Prometheus and Grafana</w:t>
      </w:r>
      <w:bookmarkEnd w:id="373"/>
      <w:bookmarkEnd w:id="374"/>
    </w:p>
    <w:p w14:paraId="690459AF" w14:textId="3AFF81F2" w:rsidR="00CB6B78" w:rsidRDefault="00CB6B78" w:rsidP="00CB6B78">
      <w:pPr>
        <w:pStyle w:val="BodyTextMetricHPELight10pt"/>
      </w:pPr>
      <w:r w:rsidRPr="00CB6B78">
        <w:t>Monitoring a Kubernetes cluster with Prometheus is a natural choice as Kubernetes components themselves are instrumented with Prometheus metrics, therefore those components simply have to be discovered by Prometheus and most of the cluster is monitored.</w:t>
      </w:r>
    </w:p>
    <w:p w14:paraId="7728FD5F" w14:textId="0C9368F2" w:rsidR="00CB6B78" w:rsidRDefault="00CB6B78" w:rsidP="00CB6B78">
      <w:pPr>
        <w:pStyle w:val="BodyTextMetricHPELight10pt"/>
      </w:pPr>
      <w:r w:rsidRPr="00CB6B78">
        <w:t xml:space="preserve">The solution uses the Prometheus Operator to deploy Prometheus and Grafana. The playbooks install </w:t>
      </w:r>
      <w:r w:rsidRPr="00CB6B78">
        <w:rPr>
          <w:rStyle w:val="CodingLanguage"/>
        </w:rPr>
        <w:t>kube-state-metrics</w:t>
      </w:r>
      <w:r w:rsidRPr="00CB6B78">
        <w:t xml:space="preserve"> and </w:t>
      </w:r>
      <w:r w:rsidRPr="00CB6B78">
        <w:rPr>
          <w:rStyle w:val="CodingLanguage"/>
        </w:rPr>
        <w:t>node-exporter</w:t>
      </w:r>
      <w:r w:rsidRPr="00CB6B78">
        <w:t xml:space="preserve"> components, as well as supporting </w:t>
      </w:r>
      <w:r w:rsidRPr="00CB6B78">
        <w:rPr>
          <w:rStyle w:val="CodingLanguage"/>
        </w:rPr>
        <w:t>kubelet</w:t>
      </w:r>
      <w:r w:rsidRPr="00CB6B78">
        <w:t xml:space="preserve"> and </w:t>
      </w:r>
      <w:r w:rsidRPr="00CB6B78">
        <w:rPr>
          <w:rStyle w:val="CodingLanguage"/>
        </w:rPr>
        <w:t>apiserver</w:t>
      </w:r>
      <w:r w:rsidRPr="00CB6B78">
        <w:t xml:space="preserve"> metrics. Sample dashboards for Grafana are installed to help you monitor your Kubernetes infrastructure.</w:t>
      </w:r>
    </w:p>
    <w:p w14:paraId="0E2DB581" w14:textId="736CB5C9" w:rsidR="00CB6B78" w:rsidRDefault="00CB6B78" w:rsidP="00CB6B78">
      <w:pPr>
        <w:pStyle w:val="BodyTextMetricHPELight10pt"/>
      </w:pPr>
      <w:r w:rsidRPr="00CB6B78">
        <w:t>The Prometheus Operator</w:t>
      </w:r>
      <w:r w:rsidR="005C41B9">
        <w:t xml:space="preserve">, shown in </w:t>
      </w:r>
      <w:r w:rsidR="005C41B9" w:rsidRPr="005C41B9">
        <w:fldChar w:fldCharType="begin"/>
      </w:r>
      <w:r w:rsidR="005C41B9" w:rsidRPr="005C41B9">
        <w:instrText xml:space="preserve"> REF _Ref1827878 \h </w:instrText>
      </w:r>
      <w:r w:rsidR="005C41B9">
        <w:instrText xml:space="preserve"> \* MERGEFORMAT </w:instrText>
      </w:r>
      <w:r w:rsidR="005C41B9" w:rsidRPr="005C41B9">
        <w:fldChar w:fldCharType="separate"/>
      </w:r>
      <w:r w:rsidR="00323A76" w:rsidRPr="00323A76">
        <w:t>Figure 51</w:t>
      </w:r>
      <w:r w:rsidR="005C41B9" w:rsidRPr="005C41B9">
        <w:fldChar w:fldCharType="end"/>
      </w:r>
      <w:r w:rsidR="005C41B9" w:rsidRPr="005C41B9">
        <w:t>,</w:t>
      </w:r>
      <w:r w:rsidRPr="00CB6B78">
        <w:t xml:space="preserve"> makes running Prometheus on top of Kubernetes as easy as possible, while preserving Kubernetes-native configuration options. It introduces additional resources in Kubernetes to declare the desired state and configuration of Prometheus. The </w:t>
      </w:r>
      <w:r w:rsidRPr="00CB6B78">
        <w:rPr>
          <w:rStyle w:val="CodingLanguage"/>
        </w:rPr>
        <w:t>Prometheus</w:t>
      </w:r>
      <w:r w:rsidRPr="00CB6B78">
        <w:t xml:space="preserve"> resource declaratively describes the desired state of a Prometheus deployment, while a </w:t>
      </w:r>
      <w:r w:rsidRPr="00CB6B78">
        <w:rPr>
          <w:rStyle w:val="CodingLanguage"/>
        </w:rPr>
        <w:t>ServiceMonitor</w:t>
      </w:r>
      <w:r w:rsidRPr="00CB6B78">
        <w:t xml:space="preserve"> describes the set of targets to be monitored by Prometheus.</w:t>
      </w:r>
    </w:p>
    <w:p w14:paraId="2B54DC35" w14:textId="08BA7B19" w:rsidR="004C6745" w:rsidRDefault="004C6745" w:rsidP="005C41B9">
      <w:pPr>
        <w:pStyle w:val="FigureAfterspace"/>
      </w:pPr>
      <w:r>
        <w:rPr>
          <w:noProof/>
        </w:rPr>
        <w:drawing>
          <wp:inline distT="0" distB="0" distL="0" distR="0" wp14:anchorId="067145F1" wp14:editId="048988E1">
            <wp:extent cx="6858000" cy="4007470"/>
            <wp:effectExtent l="0" t="0" r="0" b="0"/>
            <wp:docPr id="8" name="Picture 8" descr="&quot;Prometheus Operat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Prometheus Operator&quo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4007470"/>
                    </a:xfrm>
                    <a:prstGeom prst="rect">
                      <a:avLst/>
                    </a:prstGeom>
                    <a:noFill/>
                    <a:ln>
                      <a:noFill/>
                    </a:ln>
                  </pic:spPr>
                </pic:pic>
              </a:graphicData>
            </a:graphic>
          </wp:inline>
        </w:drawing>
      </w:r>
    </w:p>
    <w:p w14:paraId="751120CE" w14:textId="11B2825E" w:rsidR="005C41B9" w:rsidRDefault="005C41B9" w:rsidP="005C41B9">
      <w:pPr>
        <w:pStyle w:val="MISCFigureCaptionHeader8pt"/>
        <w:rPr>
          <w:rFonts w:ascii="Segoe UI" w:hAnsi="Segoe UI" w:cs="Segoe UI"/>
          <w:color w:val="2C3E50"/>
        </w:rPr>
      </w:pPr>
      <w:bookmarkStart w:id="375" w:name="_Ref1827878"/>
      <w:r w:rsidRPr="005C41B9">
        <w:rPr>
          <w:rStyle w:val="MISCFigureCaptionHeaderBold8pt"/>
        </w:rPr>
        <w:t xml:space="preserve">Figure </w:t>
      </w:r>
      <w:r w:rsidRPr="005C41B9">
        <w:rPr>
          <w:rStyle w:val="MISCFigureCaptionHeaderBold8pt"/>
        </w:rPr>
        <w:fldChar w:fldCharType="begin"/>
      </w:r>
      <w:r w:rsidRPr="005C41B9">
        <w:rPr>
          <w:rStyle w:val="MISCFigureCaptionHeaderBold8pt"/>
        </w:rPr>
        <w:instrText xml:space="preserve"> SEQ Figure \* ARABIC </w:instrText>
      </w:r>
      <w:r w:rsidRPr="005C41B9">
        <w:rPr>
          <w:rStyle w:val="MISCFigureCaptionHeaderBold8pt"/>
        </w:rPr>
        <w:fldChar w:fldCharType="separate"/>
      </w:r>
      <w:r w:rsidR="00323A76">
        <w:rPr>
          <w:rStyle w:val="MISCFigureCaptionHeaderBold8pt"/>
          <w:noProof/>
        </w:rPr>
        <w:t>51</w:t>
      </w:r>
      <w:r w:rsidRPr="005C41B9">
        <w:rPr>
          <w:rStyle w:val="MISCFigureCaptionHeaderBold8pt"/>
        </w:rPr>
        <w:fldChar w:fldCharType="end"/>
      </w:r>
      <w:bookmarkEnd w:id="375"/>
      <w:r w:rsidRPr="005C41B9">
        <w:rPr>
          <w:rStyle w:val="MISCFigureCaptionHeaderBold8pt"/>
        </w:rPr>
        <w:t>.</w:t>
      </w:r>
      <w:r>
        <w:t xml:space="preserve"> </w:t>
      </w:r>
      <w:r>
        <w:rPr>
          <w:rFonts w:ascii="Segoe UI" w:hAnsi="Segoe UI" w:cs="Segoe UI"/>
          <w:color w:val="2C3E50"/>
        </w:rPr>
        <w:t>Prometheus Operator</w:t>
      </w:r>
    </w:p>
    <w:p w14:paraId="2C86E312" w14:textId="7A91764E" w:rsidR="005C41B9" w:rsidRDefault="005C41B9" w:rsidP="005C41B9">
      <w:pPr>
        <w:pStyle w:val="Heading2"/>
      </w:pPr>
      <w:bookmarkStart w:id="376" w:name="_Toc5893882"/>
      <w:r w:rsidRPr="005C41B9">
        <w:t>Playbooks for installing Prometheus and Grafana on Kubernetes</w:t>
      </w:r>
      <w:bookmarkEnd w:id="376"/>
    </w:p>
    <w:p w14:paraId="39749475" w14:textId="08B272A9" w:rsidR="005C41B9" w:rsidRDefault="005C41B9" w:rsidP="005C41B9">
      <w:pPr>
        <w:pStyle w:val="Heading3"/>
      </w:pPr>
      <w:r w:rsidRPr="005C41B9">
        <w:t>Prerequisites</w:t>
      </w:r>
    </w:p>
    <w:p w14:paraId="40E56B67" w14:textId="22122349" w:rsidR="005C41B9" w:rsidRDefault="005C41B9" w:rsidP="005C41B9">
      <w:pPr>
        <w:pStyle w:val="BodyTextMetricHPELight10pt"/>
      </w:pPr>
      <w:r w:rsidRPr="005C41B9">
        <w:t>Before you run the playbook to install Prometheus and Grafana on Kubernetes, you need to ensure that you have already downloaded and installed kubectl and set up your client bundle. Two convenience playbooks have been provided to make this process easier.</w:t>
      </w:r>
    </w:p>
    <w:p w14:paraId="2CE072D3" w14:textId="7D00E5F0" w:rsidR="005C41B9" w:rsidRDefault="005C41B9" w:rsidP="005C41B9">
      <w:pPr>
        <w:pStyle w:val="BodyTextMetricHPELight10pt"/>
      </w:pPr>
      <w:r w:rsidRPr="005C41B9">
        <w:t xml:space="preserve">The playbook </w:t>
      </w:r>
      <w:r w:rsidRPr="005C41B9">
        <w:rPr>
          <w:rStyle w:val="CodingLanguage"/>
        </w:rPr>
        <w:t>playbooks/install-kubectl.yml</w:t>
      </w:r>
      <w:r w:rsidRPr="005C41B9">
        <w:t xml:space="preserve"> installs a specific version of </w:t>
      </w:r>
      <w:r w:rsidRPr="005C41B9">
        <w:rPr>
          <w:rStyle w:val="CodingLanguage"/>
        </w:rPr>
        <w:t>kubectl</w:t>
      </w:r>
      <w:r w:rsidRPr="005C41B9">
        <w:t xml:space="preserve"> based on the settings in your </w:t>
      </w:r>
      <w:r w:rsidR="00B0382D">
        <w:rPr>
          <w:rStyle w:val="CodingLanguage"/>
        </w:rPr>
        <w:t>groups_vars/all/vars</w:t>
      </w:r>
      <w:r w:rsidRPr="005C41B9">
        <w:t xml:space="preserve"> file.</w:t>
      </w:r>
    </w:p>
    <w:p w14:paraId="0B46B93A" w14:textId="586522DF" w:rsidR="005C41B9" w:rsidRDefault="005C41B9" w:rsidP="005C41B9">
      <w:pPr>
        <w:pStyle w:val="BodyTextMetricHPELight10pt"/>
      </w:pPr>
      <w:r w:rsidRPr="005C41B9">
        <w:lastRenderedPageBreak/>
        <w:t xml:space="preserve">The playbook </w:t>
      </w:r>
      <w:r w:rsidRPr="005C41B9">
        <w:rPr>
          <w:rStyle w:val="CodingLanguage"/>
        </w:rPr>
        <w:t>playbooks/kube-prometheus.yml</w:t>
      </w:r>
      <w:r w:rsidRPr="005C41B9">
        <w:t xml:space="preserve"> is used to deploy the Prometheus/Grafana stack on Kubernetes. It is a wrapper for a number of separate playbooks outlined below.</w:t>
      </w:r>
    </w:p>
    <w:p w14:paraId="07DF74F1" w14:textId="77777777" w:rsidR="005C41B9" w:rsidRPr="00E733B1" w:rsidRDefault="005C41B9" w:rsidP="005C41B9">
      <w:pPr>
        <w:pStyle w:val="BulletLevel1"/>
        <w:rPr>
          <w:rStyle w:val="CodingLanguage"/>
        </w:rPr>
      </w:pPr>
      <w:r w:rsidRPr="00E733B1">
        <w:rPr>
          <w:rStyle w:val="CodingLanguage"/>
        </w:rPr>
        <w:t>playbooks/kube-prometheus/operator.yml</w:t>
      </w:r>
    </w:p>
    <w:p w14:paraId="2295E4B2" w14:textId="77777777" w:rsidR="005C41B9" w:rsidRPr="00E733B1" w:rsidRDefault="005C41B9" w:rsidP="005C41B9">
      <w:pPr>
        <w:pStyle w:val="BulletLevel1"/>
        <w:rPr>
          <w:rStyle w:val="CodingLanguage"/>
        </w:rPr>
      </w:pPr>
      <w:r w:rsidRPr="00E733B1">
        <w:rPr>
          <w:rStyle w:val="CodingLanguage"/>
        </w:rPr>
        <w:t>playbooks/kube-prometheus/kube-state-metrics.yml</w:t>
      </w:r>
    </w:p>
    <w:p w14:paraId="6B733B68" w14:textId="77777777" w:rsidR="005C41B9" w:rsidRPr="00E733B1" w:rsidRDefault="005C41B9" w:rsidP="005C41B9">
      <w:pPr>
        <w:pStyle w:val="BulletLevel1"/>
        <w:rPr>
          <w:rStyle w:val="CodingLanguage"/>
        </w:rPr>
      </w:pPr>
      <w:r w:rsidRPr="00E733B1">
        <w:rPr>
          <w:rStyle w:val="CodingLanguage"/>
        </w:rPr>
        <w:t>playbooks/kube-prometheus/node-exporter.yml</w:t>
      </w:r>
    </w:p>
    <w:p w14:paraId="3EBAEE35" w14:textId="77777777" w:rsidR="005C41B9" w:rsidRPr="00E733B1" w:rsidRDefault="005C41B9" w:rsidP="005C41B9">
      <w:pPr>
        <w:pStyle w:val="BulletLevel1"/>
        <w:rPr>
          <w:rStyle w:val="CodingLanguage"/>
        </w:rPr>
      </w:pPr>
      <w:r w:rsidRPr="00E733B1">
        <w:rPr>
          <w:rStyle w:val="CodingLanguage"/>
        </w:rPr>
        <w:t>playbooks/kube-prometheus/monitors.yml</w:t>
      </w:r>
    </w:p>
    <w:p w14:paraId="2451309C" w14:textId="77777777" w:rsidR="005C41B9" w:rsidRPr="00E733B1" w:rsidRDefault="005C41B9" w:rsidP="005C41B9">
      <w:pPr>
        <w:pStyle w:val="BulletLevel1"/>
        <w:rPr>
          <w:rStyle w:val="CodingLanguage"/>
        </w:rPr>
      </w:pPr>
      <w:r w:rsidRPr="00E733B1">
        <w:rPr>
          <w:rStyle w:val="CodingLanguage"/>
        </w:rPr>
        <w:t>playbooks/kube-prometheus/prometheus.yml</w:t>
      </w:r>
    </w:p>
    <w:p w14:paraId="3AF79A81" w14:textId="59C2A3D7" w:rsidR="005C41B9" w:rsidRPr="00E733B1" w:rsidRDefault="005C41B9" w:rsidP="005C41B9">
      <w:pPr>
        <w:pStyle w:val="BulletLevel1LastBeforeBodycopy"/>
        <w:rPr>
          <w:rStyle w:val="CodingLanguage"/>
        </w:rPr>
      </w:pPr>
      <w:r w:rsidRPr="00E733B1">
        <w:rPr>
          <w:rStyle w:val="CodingLanguage"/>
        </w:rPr>
        <w:t>playbooks/kube-prometheus/grafana.yml</w:t>
      </w:r>
    </w:p>
    <w:p w14:paraId="387EBB2F" w14:textId="3CF8B6C2" w:rsidR="005C41B9" w:rsidRDefault="005C41B9" w:rsidP="00E733B1">
      <w:pPr>
        <w:pStyle w:val="BodyTextMetricHPELight10pt"/>
      </w:pPr>
      <w:r w:rsidRPr="005C41B9">
        <w:t>You can choose not to install certain components</w:t>
      </w:r>
      <w:r w:rsidR="00E733B1">
        <w:t xml:space="preserve">, </w:t>
      </w:r>
      <w:r w:rsidR="00850B81">
        <w:t>such as</w:t>
      </w:r>
      <w:r w:rsidR="00E733B1">
        <w:t xml:space="preserve"> </w:t>
      </w:r>
      <w:r w:rsidR="00E733B1" w:rsidRPr="00E733B1">
        <w:rPr>
          <w:rStyle w:val="CodingLanguage"/>
        </w:rPr>
        <w:t>node-exporter</w:t>
      </w:r>
      <w:r w:rsidR="00850B81">
        <w:rPr>
          <w:rStyle w:val="CodingLanguage"/>
        </w:rPr>
        <w:t xml:space="preserve"> </w:t>
      </w:r>
      <w:r w:rsidR="00850B81">
        <w:t xml:space="preserve">or </w:t>
      </w:r>
      <w:r w:rsidR="00850B81" w:rsidRPr="00850B81">
        <w:rPr>
          <w:rStyle w:val="CodingLanguage"/>
        </w:rPr>
        <w:t>kube-state-metrics</w:t>
      </w:r>
      <w:r w:rsidR="00E733B1">
        <w:t>,</w:t>
      </w:r>
      <w:r w:rsidRPr="005C41B9">
        <w:t xml:space="preserve"> by commenting out the appropriate line in the wrapper playbook</w:t>
      </w:r>
      <w:r>
        <w:t>.</w:t>
      </w:r>
    </w:p>
    <w:p w14:paraId="325B420C" w14:textId="1D162947" w:rsidR="005C41B9" w:rsidRDefault="005C41B9" w:rsidP="005C41B9">
      <w:pPr>
        <w:pStyle w:val="Heading3"/>
      </w:pPr>
      <w:r w:rsidRPr="005C41B9">
        <w:t>Prometheus Operator</w:t>
      </w:r>
    </w:p>
    <w:p w14:paraId="763A3945" w14:textId="2A9C7815" w:rsidR="005C41B9" w:rsidRDefault="005C41B9" w:rsidP="005C41B9">
      <w:pPr>
        <w:pStyle w:val="BodyTextMetricHPELight10pt"/>
      </w:pPr>
      <w:r w:rsidRPr="005C41B9">
        <w:t xml:space="preserve">The Prometheus Operator makes running Prometheus on top of Kubernetes as easy as possible, while preserving Kubernetes-native configuration options. For more information on Prometheus Operator, see </w:t>
      </w:r>
      <w:hyperlink r:id="rId126" w:history="1">
        <w:r w:rsidRPr="00EC01C9">
          <w:rPr>
            <w:rStyle w:val="Hyperlink"/>
          </w:rPr>
          <w:t>https://coreos.com/operators/prometheus/docs/latest/user-guides/getting-started.html</w:t>
        </w:r>
      </w:hyperlink>
      <w:r w:rsidRPr="005C41B9">
        <w:t>.</w:t>
      </w:r>
    </w:p>
    <w:p w14:paraId="63FA079A" w14:textId="47D288F5" w:rsidR="005C41B9" w:rsidRDefault="005C41B9" w:rsidP="005C41B9">
      <w:pPr>
        <w:pStyle w:val="BodyTextMetricHPELight10pt"/>
      </w:pPr>
      <w:r w:rsidRPr="005C41B9">
        <w:t xml:space="preserve">The playbook </w:t>
      </w:r>
      <w:r w:rsidRPr="00EC01C9">
        <w:rPr>
          <w:rStyle w:val="CodingLanguage"/>
        </w:rPr>
        <w:t>playbooks/kube-prometheus/operator.yml</w:t>
      </w:r>
      <w:r w:rsidRPr="005C41B9">
        <w:t xml:space="preserve"> installs the operator itself.</w:t>
      </w:r>
    </w:p>
    <w:p w14:paraId="72DD04AE" w14:textId="7A0857DA" w:rsidR="005C41B9" w:rsidRDefault="005C41B9" w:rsidP="005C41B9">
      <w:pPr>
        <w:pStyle w:val="Heading3"/>
      </w:pPr>
      <w:r w:rsidRPr="005C41B9">
        <w:t>Kube state metrics</w:t>
      </w:r>
    </w:p>
    <w:p w14:paraId="2D1F4B58" w14:textId="4A0248C6" w:rsidR="005C41B9" w:rsidRDefault="005C41B9" w:rsidP="005C41B9">
      <w:pPr>
        <w:pStyle w:val="BodyTextMetricHPELight10pt"/>
      </w:pPr>
      <w:proofErr w:type="gramStart"/>
      <w:r w:rsidRPr="00EC01C9">
        <w:rPr>
          <w:rStyle w:val="CodingLanguage"/>
        </w:rPr>
        <w:t>kube-state-metrics</w:t>
      </w:r>
      <w:proofErr w:type="gramEnd"/>
      <w:r w:rsidRPr="005C41B9">
        <w:t xml:space="preserve"> is a simple service that listens to the Kubernetes API server and generates metrics about the state of the objects. It is not focused on the health of the individual Kubernetes components, but rather on the health of the various objects inside, such as deployments, nodes and pods. For more information on kube-state-metrics, see </w:t>
      </w:r>
      <w:hyperlink r:id="rId127" w:history="1">
        <w:r w:rsidRPr="00EC01C9">
          <w:rPr>
            <w:rStyle w:val="Hyperlink"/>
          </w:rPr>
          <w:t>https://github.com/kubernetes/kube-state-metrics</w:t>
        </w:r>
      </w:hyperlink>
      <w:r w:rsidRPr="005C41B9">
        <w:t>.</w:t>
      </w:r>
    </w:p>
    <w:p w14:paraId="0B5520A2" w14:textId="18950628" w:rsidR="005C41B9" w:rsidRDefault="005C41B9" w:rsidP="005C41B9">
      <w:pPr>
        <w:pStyle w:val="BodyTextMetricHPELight10pt"/>
      </w:pPr>
      <w:r w:rsidRPr="005C41B9">
        <w:t xml:space="preserve">The playbook </w:t>
      </w:r>
      <w:r w:rsidRPr="00EC01C9">
        <w:rPr>
          <w:rStyle w:val="CodingLanguage"/>
        </w:rPr>
        <w:t>playbooks/kube-prometheus/kube-state-metrics.yml</w:t>
      </w:r>
      <w:r w:rsidRPr="005C41B9">
        <w:t xml:space="preserve"> installs kube-state-metrics on all UCP, DTR and Kubernetes worker nodes.</w:t>
      </w:r>
    </w:p>
    <w:p w14:paraId="2819E1A8" w14:textId="57E51019" w:rsidR="005C41B9" w:rsidRDefault="005C41B9" w:rsidP="005C41B9">
      <w:pPr>
        <w:pStyle w:val="Heading3"/>
      </w:pPr>
      <w:r w:rsidRPr="005C41B9">
        <w:t>Node exporter</w:t>
      </w:r>
    </w:p>
    <w:p w14:paraId="09A78074" w14:textId="7CC0AE03" w:rsidR="005C41B9" w:rsidRDefault="005C41B9" w:rsidP="005C41B9">
      <w:pPr>
        <w:pStyle w:val="BodyTextMetricHPELight10pt"/>
      </w:pPr>
      <w:r w:rsidRPr="005C41B9">
        <w:t xml:space="preserve">The node-exporter provides an overview of cluster node resources including CPU, memory and disk utilization and more. For more information on node-exporter, see </w:t>
      </w:r>
      <w:hyperlink r:id="rId128" w:history="1">
        <w:r w:rsidRPr="00EC01C9">
          <w:rPr>
            <w:rStyle w:val="Hyperlink"/>
          </w:rPr>
          <w:t>https://github.com/prometheus/node_exporter</w:t>
        </w:r>
      </w:hyperlink>
      <w:r w:rsidRPr="005C41B9">
        <w:t>.</w:t>
      </w:r>
    </w:p>
    <w:p w14:paraId="3202F51B" w14:textId="27E78DFE" w:rsidR="005C41B9" w:rsidRDefault="005C41B9" w:rsidP="005C41B9">
      <w:pPr>
        <w:pStyle w:val="BodyTextMetricHPELight10pt"/>
      </w:pPr>
      <w:r w:rsidRPr="005C41B9">
        <w:t xml:space="preserve">The playbook </w:t>
      </w:r>
      <w:r w:rsidRPr="00EC01C9">
        <w:rPr>
          <w:rStyle w:val="CodingLanguage"/>
        </w:rPr>
        <w:t>playbooks/kube-prometheus/node-exporter.yml</w:t>
      </w:r>
      <w:r w:rsidRPr="005C41B9">
        <w:t xml:space="preserve"> installs </w:t>
      </w:r>
      <w:r w:rsidRPr="00EC01C9">
        <w:rPr>
          <w:rStyle w:val="CodingLanguage"/>
        </w:rPr>
        <w:t>node-exporter</w:t>
      </w:r>
      <w:r w:rsidRPr="005C41B9">
        <w:t xml:space="preserve"> as a set of Docker containers on all UCP, DTR and Kubernetes worker nodes. Port </w:t>
      </w:r>
      <w:r w:rsidRPr="00EC01C9">
        <w:rPr>
          <w:rStyle w:val="CodingLanguage"/>
        </w:rPr>
        <w:t>9100</w:t>
      </w:r>
      <w:r w:rsidRPr="005C41B9">
        <w:t xml:space="preserve"> is opened in the firewall on each node where it is installed.</w:t>
      </w:r>
    </w:p>
    <w:p w14:paraId="6F51CBD5" w14:textId="77777777" w:rsidR="005C41B9" w:rsidRDefault="005C41B9" w:rsidP="005C41B9">
      <w:pPr>
        <w:pStyle w:val="Heading3"/>
      </w:pPr>
      <w:r w:rsidRPr="005C41B9">
        <w:t>Monitors</w:t>
      </w:r>
    </w:p>
    <w:p w14:paraId="123FE730" w14:textId="3005A543" w:rsidR="005C41B9" w:rsidRPr="005C41B9" w:rsidRDefault="005C41B9" w:rsidP="005C41B9">
      <w:pPr>
        <w:pStyle w:val="BodyTextMetricHPELight10pt"/>
        <w:rPr>
          <w:rFonts w:ascii="MetricHPE" w:hAnsi="MetricHPE"/>
          <w:b/>
          <w:noProof/>
        </w:rPr>
      </w:pPr>
      <w:r w:rsidRPr="005C41B9">
        <w:t xml:space="preserve">While all the other Kubernetes components run on top of Kubernetes itself, </w:t>
      </w:r>
      <w:r w:rsidRPr="008E5562">
        <w:rPr>
          <w:rStyle w:val="CodingLanguage"/>
        </w:rPr>
        <w:t>kubelet</w:t>
      </w:r>
      <w:r w:rsidRPr="005C41B9">
        <w:t xml:space="preserve"> and </w:t>
      </w:r>
      <w:r w:rsidRPr="008E5562">
        <w:rPr>
          <w:rStyle w:val="CodingLanguage"/>
        </w:rPr>
        <w:t>apiserver</w:t>
      </w:r>
      <w:r w:rsidRPr="005C41B9">
        <w:t xml:space="preserve"> do not, and so they just need service monitors to access these metrics.</w:t>
      </w:r>
    </w:p>
    <w:p w14:paraId="21E3F512" w14:textId="26C2A770" w:rsidR="005C41B9" w:rsidRDefault="005C41B9" w:rsidP="005C41B9">
      <w:pPr>
        <w:pStyle w:val="BodyTextMetricHPELight10pt"/>
      </w:pPr>
      <w:r w:rsidRPr="005C41B9">
        <w:t xml:space="preserve">The playbook </w:t>
      </w:r>
      <w:r w:rsidRPr="008E5562">
        <w:rPr>
          <w:rStyle w:val="CodingLanguage"/>
        </w:rPr>
        <w:t>playbooks/kube-prometheus/monitors.yml</w:t>
      </w:r>
      <w:r w:rsidRPr="005C41B9">
        <w:t xml:space="preserve"> installs Service Monitors for </w:t>
      </w:r>
      <w:r w:rsidRPr="008E5562">
        <w:rPr>
          <w:rStyle w:val="CodingLanguage"/>
        </w:rPr>
        <w:t>kubelet</w:t>
      </w:r>
      <w:r w:rsidRPr="005C41B9">
        <w:t xml:space="preserve"> and </w:t>
      </w:r>
      <w:r w:rsidRPr="008E5562">
        <w:rPr>
          <w:rStyle w:val="CodingLanguage"/>
        </w:rPr>
        <w:t>apiserver</w:t>
      </w:r>
      <w:r w:rsidR="00110BCB" w:rsidRPr="005C41B9">
        <w:t>.</w:t>
      </w:r>
    </w:p>
    <w:p w14:paraId="5B1ACA24" w14:textId="60323116" w:rsidR="005C41B9" w:rsidRDefault="005C41B9" w:rsidP="005C41B9">
      <w:pPr>
        <w:pStyle w:val="Heading3"/>
      </w:pPr>
      <w:r w:rsidRPr="005C41B9">
        <w:t>cAdvisor</w:t>
      </w:r>
    </w:p>
    <w:p w14:paraId="0092087D" w14:textId="3972F7E6" w:rsidR="005C41B9" w:rsidRDefault="005C41B9" w:rsidP="005C41B9">
      <w:pPr>
        <w:pStyle w:val="BodyTextMetricHPELight10pt"/>
      </w:pPr>
      <w:r w:rsidRPr="005C41B9">
        <w:t>Support for cAdvisor is built-in to Kubernetes, so cAdvisor metrics will automatically be available within Prometheus, without any other configuration required.</w:t>
      </w:r>
    </w:p>
    <w:p w14:paraId="1F14CBDD" w14:textId="77777777" w:rsidR="005C41B9" w:rsidRDefault="005C41B9" w:rsidP="005C41B9">
      <w:pPr>
        <w:pStyle w:val="MISCNote-Ruleabove"/>
      </w:pPr>
      <w:r>
        <w:t>Note</w:t>
      </w:r>
    </w:p>
    <w:p w14:paraId="7BDD9421" w14:textId="1CE1222C" w:rsidR="005C41B9" w:rsidRDefault="005C41B9" w:rsidP="005C41B9">
      <w:pPr>
        <w:pStyle w:val="MISCNote-Rulebelow"/>
      </w:pPr>
      <w:r w:rsidRPr="005C41B9">
        <w:t xml:space="preserve">Because Docker EE provides a hosted version of Kubernetes, it is not possible to access metrics for </w:t>
      </w:r>
      <w:r w:rsidRPr="005C41B9">
        <w:rPr>
          <w:rStyle w:val="CodingLanguage"/>
        </w:rPr>
        <w:t>kube-scheduler</w:t>
      </w:r>
      <w:r w:rsidRPr="005C41B9">
        <w:t xml:space="preserve"> and </w:t>
      </w:r>
      <w:r w:rsidRPr="005C41B9">
        <w:rPr>
          <w:rStyle w:val="CodingLanguage"/>
        </w:rPr>
        <w:t>kube-controller-manager</w:t>
      </w:r>
      <w:r w:rsidRPr="00DC7790">
        <w:t>.</w:t>
      </w:r>
    </w:p>
    <w:p w14:paraId="0A9D0F52" w14:textId="336B5CA5" w:rsidR="005C41B9" w:rsidRDefault="00EC01C9" w:rsidP="00EC01C9">
      <w:pPr>
        <w:pStyle w:val="Heading3"/>
      </w:pPr>
      <w:r w:rsidRPr="00EC01C9">
        <w:t>Prometheus</w:t>
      </w:r>
    </w:p>
    <w:p w14:paraId="38CDF0DF" w14:textId="422AAA4C" w:rsidR="00EC01C9" w:rsidRDefault="00EC01C9" w:rsidP="00EC01C9">
      <w:pPr>
        <w:pStyle w:val="BodyTextMetricHPELight10pt"/>
      </w:pPr>
      <w:r w:rsidRPr="00EC01C9">
        <w:t xml:space="preserve">For convenience, the playbook sets up a NodePort so that the Prometheus UI can be accessed on port </w:t>
      </w:r>
      <w:r w:rsidRPr="00EC01C9">
        <w:rPr>
          <w:rStyle w:val="CodingLanguage"/>
        </w:rPr>
        <w:t>33090</w:t>
      </w:r>
      <w:r w:rsidR="00110BCB">
        <w:t xml:space="preserve">, </w:t>
      </w:r>
      <w:r w:rsidR="00110BCB" w:rsidRPr="00110BCB">
        <w:t>as shown in the following code extract:</w:t>
      </w:r>
    </w:p>
    <w:p w14:paraId="58642E8C" w14:textId="2795751E" w:rsidR="00EC01C9" w:rsidRDefault="00EC01C9" w:rsidP="00EC01C9">
      <w:pPr>
        <w:pStyle w:val="BodyTextMetricHPELight10pt"/>
        <w:rPr>
          <w:rStyle w:val="CodingLanguage"/>
        </w:rPr>
      </w:pPr>
      <w:r w:rsidRPr="00EC01C9">
        <w:rPr>
          <w:rStyle w:val="CodingLanguage"/>
        </w:rPr>
        <w:lastRenderedPageBreak/>
        <w:t xml:space="preserve"># </w:t>
      </w:r>
      <w:proofErr w:type="gramStart"/>
      <w:r w:rsidRPr="00EC01C9">
        <w:rPr>
          <w:rStyle w:val="CodingLanguage"/>
        </w:rPr>
        <w:t>kubectl</w:t>
      </w:r>
      <w:proofErr w:type="gramEnd"/>
      <w:r w:rsidRPr="00EC01C9">
        <w:rPr>
          <w:rStyle w:val="CodingLanguage"/>
        </w:rPr>
        <w:t xml:space="preserve"> -n monitoring patch svc prometheus-k8s --type='json' -p '[{"op":"replace","path":"/spec/type","value":"NodePort"}]'</w:t>
      </w:r>
    </w:p>
    <w:p w14:paraId="2BBABF70" w14:textId="78142D1E" w:rsidR="00EC01C9" w:rsidRDefault="00EC01C9" w:rsidP="00EC01C9">
      <w:pPr>
        <w:pStyle w:val="BodyTextMetricHPELight10pt"/>
        <w:rPr>
          <w:rStyle w:val="CodingLanguage"/>
        </w:rPr>
      </w:pPr>
      <w:r w:rsidRPr="00EC01C9">
        <w:rPr>
          <w:rStyle w:val="CodingLanguage"/>
        </w:rPr>
        <w:t xml:space="preserve"># </w:t>
      </w:r>
      <w:proofErr w:type="gramStart"/>
      <w:r w:rsidRPr="00EC01C9">
        <w:rPr>
          <w:rStyle w:val="CodingLanguage"/>
        </w:rPr>
        <w:t>kubectl</w:t>
      </w:r>
      <w:proofErr w:type="gramEnd"/>
      <w:r w:rsidRPr="00EC01C9">
        <w:rPr>
          <w:rStyle w:val="CodingLanguage"/>
        </w:rPr>
        <w:t xml:space="preserve"> -n monitoring patch svc prometheus-k8s --type='json' -p '[{"op": "add", "path":"/spec/ports/0/nodePort", "value":33090}]'</w:t>
      </w:r>
    </w:p>
    <w:p w14:paraId="3913D27B" w14:textId="1A825784" w:rsidR="00EC01C9" w:rsidRDefault="00EC01C9" w:rsidP="00EC01C9">
      <w:pPr>
        <w:pStyle w:val="BodyTextMetricHPELight10pt"/>
      </w:pPr>
      <w:r w:rsidRPr="00EC01C9">
        <w:t>On a production system, it is likely that you will want to remove this NodePort. The fol</w:t>
      </w:r>
      <w:r w:rsidR="00110BCB">
        <w:t>lowing code segment shows how you can</w:t>
      </w:r>
      <w:r w:rsidRPr="00EC01C9">
        <w:t xml:space="preserve"> use the </w:t>
      </w:r>
      <w:r w:rsidRPr="00EC01C9">
        <w:rPr>
          <w:rStyle w:val="CodingLanguage"/>
        </w:rPr>
        <w:t>patch</w:t>
      </w:r>
      <w:r w:rsidRPr="00EC01C9">
        <w:t xml:space="preserve"> command to remove the NodePort.</w:t>
      </w:r>
    </w:p>
    <w:p w14:paraId="782E6CC1" w14:textId="47804ACC" w:rsidR="00EC01C9" w:rsidRDefault="00EC01C9" w:rsidP="00EC01C9">
      <w:pPr>
        <w:pStyle w:val="BodyTextMetricHPELight10pt"/>
        <w:rPr>
          <w:rStyle w:val="CodingLanguage"/>
        </w:rPr>
      </w:pPr>
      <w:r w:rsidRPr="00EC01C9">
        <w:rPr>
          <w:rStyle w:val="CodingLanguage"/>
        </w:rPr>
        <w:t xml:space="preserve"># </w:t>
      </w:r>
      <w:proofErr w:type="gramStart"/>
      <w:r w:rsidRPr="00EC01C9">
        <w:rPr>
          <w:rStyle w:val="CodingLanguage"/>
        </w:rPr>
        <w:t>kubectl</w:t>
      </w:r>
      <w:proofErr w:type="gramEnd"/>
      <w:r w:rsidRPr="00EC01C9">
        <w:rPr>
          <w:rStyle w:val="CodingLanguage"/>
        </w:rPr>
        <w:t xml:space="preserve"> -n monitoring patch svc prometheus-k8s --type='json' -p '[{"op": "remove", "path":"/spec/ports/0/nodePort"}]'</w:t>
      </w:r>
    </w:p>
    <w:p w14:paraId="1FC24F99" w14:textId="2DB67DE2" w:rsidR="00EC01C9" w:rsidRDefault="00EC01C9" w:rsidP="00EC01C9">
      <w:pPr>
        <w:pStyle w:val="BodyTextMetricHPELight10pt"/>
        <w:rPr>
          <w:rStyle w:val="CodingLanguage"/>
        </w:rPr>
      </w:pPr>
      <w:r w:rsidRPr="00EC01C9">
        <w:rPr>
          <w:rStyle w:val="CodingLanguage"/>
        </w:rPr>
        <w:t xml:space="preserve"># </w:t>
      </w:r>
      <w:proofErr w:type="gramStart"/>
      <w:r w:rsidRPr="00EC01C9">
        <w:rPr>
          <w:rStyle w:val="CodingLanguage"/>
        </w:rPr>
        <w:t>kubectl</w:t>
      </w:r>
      <w:proofErr w:type="gramEnd"/>
      <w:r w:rsidRPr="00EC01C9">
        <w:rPr>
          <w:rStyle w:val="CodingLanguage"/>
        </w:rPr>
        <w:t xml:space="preserve"> -n monitoring patch svc prometheus-k8s --type='json' -p '[{"op": "remove", "path":"/spec/type"}]'</w:t>
      </w:r>
    </w:p>
    <w:p w14:paraId="4D081913" w14:textId="49684304" w:rsidR="00EC01C9" w:rsidRDefault="00EC01C9" w:rsidP="00EC01C9">
      <w:pPr>
        <w:pStyle w:val="Heading3"/>
      </w:pPr>
      <w:r w:rsidRPr="00EC01C9">
        <w:t>Grafana</w:t>
      </w:r>
    </w:p>
    <w:p w14:paraId="2B9E48B2" w14:textId="77777777" w:rsidR="00D949E9" w:rsidRDefault="00EC01C9" w:rsidP="00D949E9">
      <w:pPr>
        <w:pStyle w:val="BodyTextMetricHPELight10pt"/>
      </w:pPr>
      <w:r w:rsidRPr="00EC01C9">
        <w:t xml:space="preserve">For convenience, the playbook sets up a NodePort so that the Grafana UI can be access on the port </w:t>
      </w:r>
      <w:r w:rsidRPr="00EC01C9">
        <w:rPr>
          <w:rStyle w:val="CodingLanguage"/>
        </w:rPr>
        <w:t>33030</w:t>
      </w:r>
      <w:r w:rsidR="00D949E9">
        <w:t xml:space="preserve">, </w:t>
      </w:r>
      <w:r w:rsidR="00D949E9" w:rsidRPr="00110BCB">
        <w:t>as shown in the following code extract:</w:t>
      </w:r>
    </w:p>
    <w:p w14:paraId="27450930" w14:textId="080D54A8" w:rsidR="00EC01C9" w:rsidRDefault="00EC01C9" w:rsidP="00EC01C9">
      <w:pPr>
        <w:pStyle w:val="BodyTextMetricHPELight10pt"/>
        <w:rPr>
          <w:rStyle w:val="CodingLanguage"/>
        </w:rPr>
      </w:pPr>
      <w:r w:rsidRPr="00EC01C9">
        <w:rPr>
          <w:rStyle w:val="CodingLanguage"/>
        </w:rPr>
        <w:t xml:space="preserve"># </w:t>
      </w:r>
      <w:proofErr w:type="gramStart"/>
      <w:r w:rsidRPr="00EC01C9">
        <w:rPr>
          <w:rStyle w:val="CodingLanguage"/>
        </w:rPr>
        <w:t>kubectl</w:t>
      </w:r>
      <w:proofErr w:type="gramEnd"/>
      <w:r w:rsidRPr="00EC01C9">
        <w:rPr>
          <w:rStyle w:val="CodingLanguage"/>
        </w:rPr>
        <w:t xml:space="preserve"> -n monitoring patch svc grafana --type='json' -p '[{"op":"replace","path":"/spec/type", "value":"NodePort"}]'</w:t>
      </w:r>
    </w:p>
    <w:p w14:paraId="02756C9A" w14:textId="6C55AF0A" w:rsidR="00EC01C9" w:rsidRDefault="00EC01C9" w:rsidP="00EC01C9">
      <w:pPr>
        <w:pStyle w:val="BodyTextMetricHPELight10pt"/>
        <w:rPr>
          <w:rStyle w:val="CodingLanguage"/>
        </w:rPr>
      </w:pPr>
      <w:r w:rsidRPr="00EC01C9">
        <w:rPr>
          <w:rStyle w:val="CodingLanguage"/>
        </w:rPr>
        <w:t xml:space="preserve"># </w:t>
      </w:r>
      <w:proofErr w:type="gramStart"/>
      <w:r w:rsidRPr="00EC01C9">
        <w:rPr>
          <w:rStyle w:val="CodingLanguage"/>
        </w:rPr>
        <w:t>kubectl</w:t>
      </w:r>
      <w:proofErr w:type="gramEnd"/>
      <w:r w:rsidRPr="00EC01C9">
        <w:rPr>
          <w:rStyle w:val="CodingLanguage"/>
        </w:rPr>
        <w:t xml:space="preserve"> -n monitoring patch svc grafana --type='json' -p '[{"op": "add", "path":"/spec/ports/0/nodePort", "value":33030}]'</w:t>
      </w:r>
    </w:p>
    <w:p w14:paraId="2E28FF0E" w14:textId="24D7AA30" w:rsidR="00EC01C9" w:rsidRDefault="00EC01C9" w:rsidP="00EC01C9">
      <w:pPr>
        <w:pStyle w:val="BodyTextMetricHPELight10pt"/>
        <w:rPr>
          <w:rStyle w:val="CodingLanguage"/>
          <w:rFonts w:ascii="MetricHPE Light" w:hAnsi="MetricHPE Light"/>
        </w:rPr>
      </w:pPr>
      <w:r w:rsidRPr="00EC01C9">
        <w:rPr>
          <w:rStyle w:val="CodingLanguage"/>
          <w:rFonts w:ascii="MetricHPE Light" w:hAnsi="MetricHPE Light"/>
        </w:rPr>
        <w:t>On a production system, it is likely that you will want to remove this NodePort. The fol</w:t>
      </w:r>
      <w:r w:rsidR="00D949E9">
        <w:rPr>
          <w:rStyle w:val="CodingLanguage"/>
          <w:rFonts w:ascii="MetricHPE Light" w:hAnsi="MetricHPE Light"/>
        </w:rPr>
        <w:t>lowing code segment shows how you can</w:t>
      </w:r>
      <w:r w:rsidRPr="00EC01C9">
        <w:rPr>
          <w:rStyle w:val="CodingLanguage"/>
          <w:rFonts w:ascii="MetricHPE Light" w:hAnsi="MetricHPE Light"/>
        </w:rPr>
        <w:t xml:space="preserve"> use the patch command to remove the NodePort.</w:t>
      </w:r>
    </w:p>
    <w:p w14:paraId="59A4BFF0" w14:textId="214ADE28" w:rsidR="00EC01C9" w:rsidRDefault="00EC01C9" w:rsidP="00EC01C9">
      <w:pPr>
        <w:pStyle w:val="BodyTextMetricHPELight10pt"/>
        <w:rPr>
          <w:rStyle w:val="CodingLanguage"/>
        </w:rPr>
      </w:pPr>
      <w:r w:rsidRPr="00EC01C9">
        <w:rPr>
          <w:rStyle w:val="CodingLanguage"/>
        </w:rPr>
        <w:t xml:space="preserve"># </w:t>
      </w:r>
      <w:proofErr w:type="gramStart"/>
      <w:r w:rsidRPr="00EC01C9">
        <w:rPr>
          <w:rStyle w:val="CodingLanguage"/>
        </w:rPr>
        <w:t>kubectl</w:t>
      </w:r>
      <w:proofErr w:type="gramEnd"/>
      <w:r w:rsidRPr="00EC01C9">
        <w:rPr>
          <w:rStyle w:val="CodingLanguage"/>
        </w:rPr>
        <w:t xml:space="preserve"> -n monitoring patch svc grafana --type='json' -p '[{"op": "remove", "path":"/spec/ports/0/nodePort"}]'</w:t>
      </w:r>
    </w:p>
    <w:p w14:paraId="319C8461" w14:textId="16DE5720" w:rsidR="00EC01C9" w:rsidRDefault="00EC01C9" w:rsidP="00EC01C9">
      <w:pPr>
        <w:pStyle w:val="BodyTextMetricHPELight10pt"/>
        <w:rPr>
          <w:rStyle w:val="CodingLanguage"/>
        </w:rPr>
      </w:pPr>
      <w:r w:rsidRPr="00EC01C9">
        <w:rPr>
          <w:rStyle w:val="CodingLanguage"/>
        </w:rPr>
        <w:t xml:space="preserve"># </w:t>
      </w:r>
      <w:proofErr w:type="gramStart"/>
      <w:r w:rsidRPr="00EC01C9">
        <w:rPr>
          <w:rStyle w:val="CodingLanguage"/>
        </w:rPr>
        <w:t>kubectl</w:t>
      </w:r>
      <w:proofErr w:type="gramEnd"/>
      <w:r w:rsidRPr="00EC01C9">
        <w:rPr>
          <w:rStyle w:val="CodingLanguage"/>
        </w:rPr>
        <w:t xml:space="preserve"> -n monitoring patch svc grafana --type='json' -p '[{"op": "remove", "path":"/spec/type"}]'</w:t>
      </w:r>
    </w:p>
    <w:p w14:paraId="6AC12FE7" w14:textId="4384391D" w:rsidR="00EC01C9" w:rsidRDefault="00EC01C9" w:rsidP="00EC01C9">
      <w:pPr>
        <w:pStyle w:val="Heading3"/>
      </w:pPr>
      <w:r w:rsidRPr="00EC01C9">
        <w:t>Teardown</w:t>
      </w:r>
    </w:p>
    <w:p w14:paraId="428FE44D" w14:textId="3CA6E82A" w:rsidR="00EC01C9" w:rsidRDefault="00EC01C9" w:rsidP="00EC01C9">
      <w:pPr>
        <w:pStyle w:val="BodyTextLastMetricHPELight10pt"/>
      </w:pPr>
      <w:r w:rsidRPr="00EC01C9">
        <w:t xml:space="preserve">The playbook </w:t>
      </w:r>
      <w:r w:rsidRPr="00EC01C9">
        <w:rPr>
          <w:rStyle w:val="CodingLanguage"/>
        </w:rPr>
        <w:t>playbooks/kube-prometheus-teardown.yml</w:t>
      </w:r>
      <w:r w:rsidRPr="00EC01C9">
        <w:t xml:space="preserve"> removes the installed Prometheus\Grafana stack.</w:t>
      </w:r>
    </w:p>
    <w:p w14:paraId="1DBC1698" w14:textId="3FD72A53" w:rsidR="00CF6735" w:rsidRDefault="00CF6735" w:rsidP="00CF6735">
      <w:pPr>
        <w:pStyle w:val="Heading2"/>
      </w:pPr>
      <w:bookmarkStart w:id="377" w:name="_Toc5893883"/>
      <w:r w:rsidRPr="00CF6735">
        <w:t>Prometheus UI</w:t>
      </w:r>
      <w:bookmarkEnd w:id="377"/>
    </w:p>
    <w:p w14:paraId="3C7F767D" w14:textId="41D57D5E" w:rsidR="00CF6735" w:rsidRDefault="00CF6735" w:rsidP="00CF6735">
      <w:pPr>
        <w:pStyle w:val="BodyTextMetricHPELight10pt"/>
      </w:pPr>
      <w:r w:rsidRPr="00CF6735">
        <w:t xml:space="preserve">The Prometheus UI is available via your UCP, DTR or Kubernetes worker nodes, using HTTP on port </w:t>
      </w:r>
      <w:r w:rsidRPr="00CF6735">
        <w:rPr>
          <w:rStyle w:val="CodingLanguage"/>
        </w:rPr>
        <w:t>33090</w:t>
      </w:r>
      <w:r w:rsidRPr="00CF6735">
        <w:t>, for example,</w:t>
      </w:r>
    </w:p>
    <w:p w14:paraId="363763A1" w14:textId="2BA936A6" w:rsidR="00CF6735" w:rsidRPr="00CF6735" w:rsidRDefault="00CF6735" w:rsidP="00CF6735">
      <w:pPr>
        <w:pStyle w:val="BodyTextMetricHPELight10pt"/>
        <w:rPr>
          <w:rStyle w:val="CodingLanguage"/>
        </w:rPr>
      </w:pPr>
      <w:r w:rsidRPr="00CF6735">
        <w:rPr>
          <w:rStyle w:val="CodingLanguage"/>
        </w:rPr>
        <w:t>http://hpe-ucp01.am2.cloudra.local:33090</w:t>
      </w:r>
    </w:p>
    <w:p w14:paraId="05F5E139" w14:textId="0722783F" w:rsidR="00CF6735" w:rsidRDefault="00CF6735" w:rsidP="00CF6735">
      <w:pPr>
        <w:pStyle w:val="BodyTextMetricHPELight10pt"/>
      </w:pPr>
      <w:r w:rsidRPr="00CF6735">
        <w:t xml:space="preserve">To see what services are being monitored, access the service discovery page, via </w:t>
      </w:r>
      <w:r w:rsidRPr="00CF6735">
        <w:rPr>
          <w:rStyle w:val="CodingLanguage"/>
        </w:rPr>
        <w:t>Status -&gt; Service Discovery</w:t>
      </w:r>
      <w:r w:rsidRPr="00CF6735">
        <w:t>, or using the</w:t>
      </w:r>
      <w:r w:rsidRPr="00CF6735">
        <w:rPr>
          <w:rStyle w:val="CodingLanguage"/>
        </w:rPr>
        <w:t xml:space="preserve"> /service-discovery</w:t>
      </w:r>
      <w:r w:rsidRPr="00CF6735">
        <w:t xml:space="preserve"> endpoint:</w:t>
      </w:r>
    </w:p>
    <w:p w14:paraId="506BAAD4" w14:textId="662A7AFE" w:rsidR="00CF6735" w:rsidRDefault="00CF6735" w:rsidP="00CF6735">
      <w:pPr>
        <w:pStyle w:val="BodyTextMetricHPELight10pt"/>
        <w:rPr>
          <w:rStyle w:val="CodingLanguage"/>
        </w:rPr>
      </w:pPr>
      <w:r w:rsidRPr="00CF6735">
        <w:rPr>
          <w:rStyle w:val="CodingLanguage"/>
        </w:rPr>
        <w:t>http://hpe2-ucp01.am2.cloudra.local:33090/service-discovery</w:t>
      </w:r>
    </w:p>
    <w:p w14:paraId="06BD5930" w14:textId="5BED1FFB" w:rsidR="00CF6735" w:rsidRDefault="00CF6735" w:rsidP="00CF6735">
      <w:pPr>
        <w:pStyle w:val="BodyTextMetricHPELight10pt"/>
        <w:rPr>
          <w:rStyle w:val="CodingLanguage"/>
          <w:rFonts w:ascii="MetricHPE Light" w:hAnsi="MetricHPE Light"/>
        </w:rPr>
      </w:pPr>
      <w:r w:rsidRPr="00CF6735">
        <w:rPr>
          <w:rStyle w:val="CodingLanguage"/>
          <w:rFonts w:ascii="MetricHPE Light" w:hAnsi="MetricHPE Light"/>
        </w:rPr>
        <w:t>The monitored serv</w:t>
      </w:r>
      <w:r>
        <w:rPr>
          <w:rStyle w:val="CodingLanguage"/>
          <w:rFonts w:ascii="MetricHPE Light" w:hAnsi="MetricHPE Light"/>
        </w:rPr>
        <w:t xml:space="preserve">ices are listed as shown in </w:t>
      </w:r>
      <w:r w:rsidRPr="00CF6735">
        <w:fldChar w:fldCharType="begin"/>
      </w:r>
      <w:r w:rsidRPr="00CF6735">
        <w:instrText xml:space="preserve"> REF _Ref2065728 \h </w:instrText>
      </w:r>
      <w:r>
        <w:instrText xml:space="preserve"> \* MERGEFORMAT </w:instrText>
      </w:r>
      <w:r w:rsidRPr="00CF6735">
        <w:fldChar w:fldCharType="separate"/>
      </w:r>
      <w:r w:rsidR="00323A76" w:rsidRPr="00323A76">
        <w:t>Figure 52</w:t>
      </w:r>
      <w:r w:rsidRPr="00CF6735">
        <w:fldChar w:fldCharType="end"/>
      </w:r>
      <w:r w:rsidRPr="00CF6735">
        <w:rPr>
          <w:rStyle w:val="CodingLanguage"/>
          <w:rFonts w:ascii="MetricHPE Light" w:hAnsi="MetricHPE Light"/>
        </w:rPr>
        <w:t>.</w:t>
      </w:r>
    </w:p>
    <w:p w14:paraId="4A8319A4" w14:textId="66D3AE08" w:rsidR="00CF6735" w:rsidRDefault="00CF6735" w:rsidP="00CF6735">
      <w:pPr>
        <w:pStyle w:val="FigureAfterspace"/>
        <w:rPr>
          <w:rStyle w:val="CodingLanguage"/>
          <w:rFonts w:ascii="MetricHPE Light" w:hAnsi="MetricHPE Light"/>
        </w:rPr>
      </w:pPr>
      <w:r>
        <w:rPr>
          <w:noProof/>
        </w:rPr>
        <w:lastRenderedPageBreak/>
        <w:drawing>
          <wp:inline distT="0" distB="0" distL="0" distR="0" wp14:anchorId="1629ED96" wp14:editId="578ECA09">
            <wp:extent cx="6007309" cy="1962150"/>
            <wp:effectExtent l="0" t="0" r="0" b="0"/>
            <wp:docPr id="9" name="Picture 9" descr="&quot;Prometheus service discov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ot;Prometheus service discovery&qu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10358" cy="1963146"/>
                    </a:xfrm>
                    <a:prstGeom prst="rect">
                      <a:avLst/>
                    </a:prstGeom>
                    <a:noFill/>
                    <a:ln>
                      <a:noFill/>
                    </a:ln>
                  </pic:spPr>
                </pic:pic>
              </a:graphicData>
            </a:graphic>
          </wp:inline>
        </w:drawing>
      </w:r>
    </w:p>
    <w:p w14:paraId="25DF3873" w14:textId="48F0CD61" w:rsidR="00CF6735" w:rsidRPr="00CF6735" w:rsidRDefault="00CF6735" w:rsidP="00CF6735">
      <w:pPr>
        <w:pStyle w:val="MISCFigureCaptionHeader8pt"/>
        <w:rPr>
          <w:rStyle w:val="CodingLanguage"/>
          <w:rFonts w:ascii="MetricHPE Light" w:hAnsi="MetricHPE Light"/>
        </w:rPr>
      </w:pPr>
      <w:bookmarkStart w:id="378" w:name="_Ref2065728"/>
      <w:r w:rsidRPr="00CF6735">
        <w:rPr>
          <w:rStyle w:val="MISCFigureCaptionHeaderBold8pt"/>
        </w:rPr>
        <w:t xml:space="preserve">Figure </w:t>
      </w:r>
      <w:r w:rsidRPr="00CF6735">
        <w:rPr>
          <w:rStyle w:val="MISCFigureCaptionHeaderBold8pt"/>
        </w:rPr>
        <w:fldChar w:fldCharType="begin"/>
      </w:r>
      <w:r w:rsidRPr="00CF6735">
        <w:rPr>
          <w:rStyle w:val="MISCFigureCaptionHeaderBold8pt"/>
        </w:rPr>
        <w:instrText xml:space="preserve"> SEQ Figure \* ARABIC </w:instrText>
      </w:r>
      <w:r w:rsidRPr="00CF6735">
        <w:rPr>
          <w:rStyle w:val="MISCFigureCaptionHeaderBold8pt"/>
        </w:rPr>
        <w:fldChar w:fldCharType="separate"/>
      </w:r>
      <w:r w:rsidR="00323A76">
        <w:rPr>
          <w:rStyle w:val="MISCFigureCaptionHeaderBold8pt"/>
          <w:noProof/>
        </w:rPr>
        <w:t>52</w:t>
      </w:r>
      <w:r w:rsidRPr="00CF6735">
        <w:rPr>
          <w:rStyle w:val="MISCFigureCaptionHeaderBold8pt"/>
        </w:rPr>
        <w:fldChar w:fldCharType="end"/>
      </w:r>
      <w:bookmarkEnd w:id="378"/>
      <w:r w:rsidRPr="00CF6735">
        <w:rPr>
          <w:rStyle w:val="MISCFigureCaptionHeaderBold8pt"/>
        </w:rPr>
        <w:t xml:space="preserve">. </w:t>
      </w:r>
      <w:r w:rsidRPr="00CF6735">
        <w:t>Prometheus service discovery</w:t>
      </w:r>
    </w:p>
    <w:p w14:paraId="4D856BB8" w14:textId="70D34049" w:rsidR="00CF6735" w:rsidRDefault="00CF6735" w:rsidP="00CF6735">
      <w:pPr>
        <w:pStyle w:val="BodyTextMetricHPELight10pt"/>
      </w:pPr>
      <w:r w:rsidRPr="00CF6735">
        <w:t xml:space="preserve">To see the status for the monitored services, access the targets page via </w:t>
      </w:r>
      <w:r w:rsidRPr="00CF6735">
        <w:rPr>
          <w:rStyle w:val="CodingLanguage"/>
        </w:rPr>
        <w:t>Status -&gt; Targets</w:t>
      </w:r>
      <w:r w:rsidRPr="00CF6735">
        <w:t xml:space="preserve"> or using the endpoint </w:t>
      </w:r>
      <w:r w:rsidRPr="00CF6735">
        <w:rPr>
          <w:rStyle w:val="CodingLanguage"/>
        </w:rPr>
        <w:t>/targets</w:t>
      </w:r>
      <w:r w:rsidRPr="00CF6735">
        <w:t>.</w:t>
      </w:r>
    </w:p>
    <w:p w14:paraId="1282507B" w14:textId="6019C2B5" w:rsidR="00CF6735" w:rsidRPr="0078113B" w:rsidRDefault="0078113B" w:rsidP="00CF6735">
      <w:pPr>
        <w:pStyle w:val="BodyTextMetricHPELight10pt"/>
        <w:rPr>
          <w:rStyle w:val="CodingLanguage"/>
        </w:rPr>
      </w:pPr>
      <w:r w:rsidRPr="0078113B">
        <w:rPr>
          <w:rStyle w:val="CodingLanguage"/>
        </w:rPr>
        <w:t>http://hpe2-ucp01.am2.cloudra.local:33090/targets</w:t>
      </w:r>
    </w:p>
    <w:p w14:paraId="2DE8458D" w14:textId="3931B34C" w:rsidR="0078113B" w:rsidRDefault="0078113B" w:rsidP="00CF6735">
      <w:pPr>
        <w:pStyle w:val="BodyTextMetricHPELight10pt"/>
      </w:pPr>
      <w:r w:rsidRPr="0078113B">
        <w:t>The status of the various monitors</w:t>
      </w:r>
      <w:r>
        <w:t xml:space="preserve"> are displayed, as shown in </w:t>
      </w:r>
      <w:r w:rsidRPr="0078113B">
        <w:fldChar w:fldCharType="begin"/>
      </w:r>
      <w:r w:rsidRPr="0078113B">
        <w:instrText xml:space="preserve"> REF _Ref2067424 \h </w:instrText>
      </w:r>
      <w:r>
        <w:instrText xml:space="preserve"> \* MERGEFORMAT </w:instrText>
      </w:r>
      <w:r w:rsidRPr="0078113B">
        <w:fldChar w:fldCharType="separate"/>
      </w:r>
      <w:r w:rsidR="00323A76" w:rsidRPr="00323A76">
        <w:t>Figure 53</w:t>
      </w:r>
      <w:r w:rsidRPr="0078113B">
        <w:fldChar w:fldCharType="end"/>
      </w:r>
      <w:r w:rsidRPr="0078113B">
        <w:t>.</w:t>
      </w:r>
    </w:p>
    <w:p w14:paraId="22C908C3" w14:textId="3E088715" w:rsidR="0078113B" w:rsidRDefault="0078113B" w:rsidP="0078113B">
      <w:pPr>
        <w:pStyle w:val="FigureAfterspace"/>
      </w:pPr>
      <w:r>
        <w:rPr>
          <w:noProof/>
        </w:rPr>
        <w:drawing>
          <wp:inline distT="0" distB="0" distL="0" distR="0" wp14:anchorId="4B2A7478" wp14:editId="3A308A4D">
            <wp:extent cx="5972175" cy="4243539"/>
            <wp:effectExtent l="0" t="0" r="0" b="5080"/>
            <wp:docPr id="10" name="Picture 10"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ot;Prometheus targets&qu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81595" cy="4250233"/>
                    </a:xfrm>
                    <a:prstGeom prst="rect">
                      <a:avLst/>
                    </a:prstGeom>
                    <a:noFill/>
                    <a:ln>
                      <a:noFill/>
                    </a:ln>
                  </pic:spPr>
                </pic:pic>
              </a:graphicData>
            </a:graphic>
          </wp:inline>
        </w:drawing>
      </w:r>
    </w:p>
    <w:p w14:paraId="32680D3E" w14:textId="295F6554" w:rsidR="0078113B" w:rsidRDefault="0078113B" w:rsidP="0078113B">
      <w:pPr>
        <w:pStyle w:val="MISCFigureCaptionHeader8pt"/>
      </w:pPr>
      <w:bookmarkStart w:id="379" w:name="_Ref2067424"/>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323A76">
        <w:rPr>
          <w:rStyle w:val="MISCFigureCaptionHeaderBold8pt"/>
          <w:noProof/>
        </w:rPr>
        <w:t>53</w:t>
      </w:r>
      <w:r w:rsidRPr="0078113B">
        <w:rPr>
          <w:rStyle w:val="MISCFigureCaptionHeaderBold8pt"/>
        </w:rPr>
        <w:fldChar w:fldCharType="end"/>
      </w:r>
      <w:bookmarkEnd w:id="379"/>
      <w:r w:rsidRPr="0078113B">
        <w:rPr>
          <w:rStyle w:val="MISCFigureCaptionHeaderBold8pt"/>
        </w:rPr>
        <w:t xml:space="preserve">. </w:t>
      </w:r>
      <w:r w:rsidRPr="0078113B">
        <w:t>Prometheus targets</w:t>
      </w:r>
    </w:p>
    <w:p w14:paraId="67B09500" w14:textId="3E8CAA84" w:rsidR="0078113B" w:rsidRDefault="0078113B" w:rsidP="0078113B">
      <w:pPr>
        <w:pStyle w:val="BodyTextMetricHPELight10pt"/>
      </w:pPr>
      <w:r w:rsidRPr="0078113B">
        <w:lastRenderedPageBreak/>
        <w:t xml:space="preserve">To see all the metrics available, click on </w:t>
      </w:r>
      <w:r w:rsidRPr="0078113B">
        <w:rPr>
          <w:rStyle w:val="CodingLanguage"/>
        </w:rPr>
        <w:t>Graph</w:t>
      </w:r>
      <w:r w:rsidRPr="0078113B">
        <w:t xml:space="preserve"> or use the endpoint </w:t>
      </w:r>
      <w:r w:rsidRPr="0078113B">
        <w:rPr>
          <w:rStyle w:val="CodingLanguage"/>
        </w:rPr>
        <w:t>/graph</w:t>
      </w:r>
      <w:r w:rsidRPr="0078113B">
        <w:t>:</w:t>
      </w:r>
    </w:p>
    <w:p w14:paraId="35765D33" w14:textId="62CCB4FA" w:rsidR="0078113B" w:rsidRPr="0078113B" w:rsidRDefault="0078113B" w:rsidP="0078113B">
      <w:pPr>
        <w:pStyle w:val="BodyTextMetricHPELight10pt"/>
        <w:rPr>
          <w:rStyle w:val="CodingLanguage"/>
        </w:rPr>
      </w:pPr>
      <w:r w:rsidRPr="0078113B">
        <w:rPr>
          <w:rStyle w:val="CodingLanguage"/>
        </w:rPr>
        <w:t>http://hpe2-ucp01.am2.cloudra.local:33090/graph</w:t>
      </w:r>
    </w:p>
    <w:p w14:paraId="18E23FCD" w14:textId="0B768044" w:rsidR="0078113B" w:rsidRDefault="0078113B" w:rsidP="0078113B">
      <w:pPr>
        <w:pStyle w:val="BodyTextMetricHPELight10pt"/>
      </w:pPr>
      <w:r w:rsidRPr="0078113B">
        <w:t>Click on the drop-down titled</w:t>
      </w:r>
      <w:r>
        <w:t xml:space="preserve"> “</w:t>
      </w:r>
      <w:r w:rsidRPr="0078113B">
        <w:rPr>
          <w:rStyle w:val="CodingLanguage"/>
        </w:rPr>
        <w:t xml:space="preserve">- insert metric at cursor </w:t>
      </w:r>
      <w:r>
        <w:rPr>
          <w:rStyle w:val="CodingLanguage"/>
        </w:rPr>
        <w:t>–</w:t>
      </w:r>
      <w:proofErr w:type="gramStart"/>
      <w:r>
        <w:t xml:space="preserve">“ </w:t>
      </w:r>
      <w:r w:rsidRPr="0078113B">
        <w:t>to</w:t>
      </w:r>
      <w:proofErr w:type="gramEnd"/>
      <w:r w:rsidRPr="0078113B">
        <w:t xml:space="preserve"> see all the metrics that are available to Prometheus</w:t>
      </w:r>
      <w:r>
        <w:t xml:space="preserve"> as shown in </w:t>
      </w:r>
      <w:r w:rsidRPr="0078113B">
        <w:fldChar w:fldCharType="begin"/>
      </w:r>
      <w:r w:rsidRPr="0078113B">
        <w:instrText xml:space="preserve"> REF _Ref2067690 \h </w:instrText>
      </w:r>
      <w:r>
        <w:instrText xml:space="preserve"> \* MERGEFORMAT </w:instrText>
      </w:r>
      <w:r w:rsidRPr="0078113B">
        <w:fldChar w:fldCharType="separate"/>
      </w:r>
      <w:r w:rsidR="00323A76" w:rsidRPr="00323A76">
        <w:t>Figure 54</w:t>
      </w:r>
      <w:r w:rsidRPr="0078113B">
        <w:fldChar w:fldCharType="end"/>
      </w:r>
      <w:r w:rsidRPr="0078113B">
        <w:t>.</w:t>
      </w:r>
    </w:p>
    <w:p w14:paraId="33AA0050" w14:textId="22E437BA" w:rsidR="0078113B" w:rsidRPr="0078113B" w:rsidRDefault="0078113B" w:rsidP="0078113B">
      <w:pPr>
        <w:pStyle w:val="FigureAfterspace"/>
        <w:rPr>
          <w:rStyle w:val="MISCFigureCaptionHeaderBold8pt"/>
        </w:rPr>
      </w:pPr>
      <w:r>
        <w:rPr>
          <w:noProof/>
        </w:rPr>
        <w:drawing>
          <wp:inline distT="0" distB="0" distL="0" distR="0" wp14:anchorId="5C208075" wp14:editId="11D13B7F">
            <wp:extent cx="6172200" cy="4476750"/>
            <wp:effectExtent l="0" t="0" r="0" b="0"/>
            <wp:docPr id="16" name="Picture 16"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t;Prometheus targets&qu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7CA8C30" w14:textId="5C2361C8" w:rsidR="0078113B" w:rsidRDefault="0078113B" w:rsidP="0078113B">
      <w:pPr>
        <w:pStyle w:val="MISCFigureCaptionHeader8pt"/>
      </w:pPr>
      <w:bookmarkStart w:id="380" w:name="_Ref2067690"/>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323A76">
        <w:rPr>
          <w:rStyle w:val="MISCFigureCaptionHeaderBold8pt"/>
          <w:noProof/>
        </w:rPr>
        <w:t>54</w:t>
      </w:r>
      <w:r w:rsidRPr="0078113B">
        <w:rPr>
          <w:rStyle w:val="MISCFigureCaptionHeaderBold8pt"/>
        </w:rPr>
        <w:fldChar w:fldCharType="end"/>
      </w:r>
      <w:bookmarkEnd w:id="380"/>
      <w:r w:rsidRPr="0078113B">
        <w:rPr>
          <w:rStyle w:val="MISCFigureCaptionHeaderBold8pt"/>
        </w:rPr>
        <w:t>.</w:t>
      </w:r>
      <w:r>
        <w:t xml:space="preserve"> Prometheus metrics</w:t>
      </w:r>
    </w:p>
    <w:p w14:paraId="3AB65FE2" w14:textId="19821A03" w:rsidR="0078113B" w:rsidRDefault="0078113B" w:rsidP="0078113B">
      <w:pPr>
        <w:pStyle w:val="Heading2"/>
      </w:pPr>
      <w:bookmarkStart w:id="381" w:name="_Toc5893884"/>
      <w:r w:rsidRPr="0078113B">
        <w:t>Node Exporter</w:t>
      </w:r>
      <w:bookmarkEnd w:id="381"/>
    </w:p>
    <w:p w14:paraId="2F2CAE72" w14:textId="62DA8629" w:rsidR="0078113B" w:rsidRPr="0078113B" w:rsidRDefault="0078113B" w:rsidP="0078113B">
      <w:pPr>
        <w:pStyle w:val="BodyTextMetricHPELight10pt"/>
      </w:pPr>
      <w:r w:rsidRPr="0078113B">
        <w:t xml:space="preserve">Metrics specific to the Node Exporter are prefixed with </w:t>
      </w:r>
      <w:r w:rsidRPr="0078113B">
        <w:rPr>
          <w:rStyle w:val="CodingLanguage"/>
        </w:rPr>
        <w:t>node_</w:t>
      </w:r>
      <w:r w:rsidRPr="0078113B">
        <w:t xml:space="preserve"> and include metrics like </w:t>
      </w:r>
      <w:r w:rsidRPr="0078113B">
        <w:rPr>
          <w:rStyle w:val="CodingLanguage"/>
        </w:rPr>
        <w:t>node_cpu_seconds_total</w:t>
      </w:r>
      <w:r w:rsidRPr="0078113B">
        <w:t xml:space="preserve"> and </w:t>
      </w:r>
      <w:r w:rsidRPr="0078113B">
        <w:rPr>
          <w:rStyle w:val="CodingLanguage"/>
        </w:rPr>
        <w:t>node_exporter_build_info</w:t>
      </w:r>
      <w:r w:rsidRPr="0078113B">
        <w:t xml:space="preserve">. </w:t>
      </w:r>
      <w:r w:rsidR="00E93A52" w:rsidRPr="00E93A52">
        <w:fldChar w:fldCharType="begin"/>
      </w:r>
      <w:r w:rsidR="00E93A52" w:rsidRPr="00E93A52">
        <w:instrText xml:space="preserve"> REF _Ref2068050 \h </w:instrText>
      </w:r>
      <w:r w:rsidR="00E93A52">
        <w:instrText xml:space="preserve"> \* MERGEFORMAT </w:instrText>
      </w:r>
      <w:r w:rsidR="00E93A52" w:rsidRPr="00E93A52">
        <w:fldChar w:fldCharType="separate"/>
      </w:r>
      <w:r w:rsidR="00323A76" w:rsidRPr="00323A76">
        <w:t>Table 25</w:t>
      </w:r>
      <w:r w:rsidR="00E93A52" w:rsidRPr="00E93A52">
        <w:fldChar w:fldCharType="end"/>
      </w:r>
      <w:r w:rsidR="00E93A52">
        <w:t xml:space="preserve"> </w:t>
      </w:r>
      <w:r w:rsidRPr="0078113B">
        <w:t>below lists some example expressions.</w:t>
      </w:r>
    </w:p>
    <w:p w14:paraId="018934BA" w14:textId="3FF6F0AA" w:rsidR="0078113B" w:rsidRPr="0078113B" w:rsidRDefault="00E93A52" w:rsidP="00E93A52">
      <w:pPr>
        <w:pStyle w:val="MISCTableCaptionHeader8pt"/>
      </w:pPr>
      <w:bookmarkStart w:id="382" w:name="_Ref2068050"/>
      <w:r w:rsidRPr="00E93A52">
        <w:rPr>
          <w:rStyle w:val="MISCTableCaptionHeaderBold8pt"/>
        </w:rPr>
        <w:t xml:space="preserve">Table </w:t>
      </w:r>
      <w:r w:rsidRPr="00E93A52">
        <w:rPr>
          <w:rStyle w:val="MISCTableCaptionHeaderBold8pt"/>
        </w:rPr>
        <w:fldChar w:fldCharType="begin"/>
      </w:r>
      <w:r w:rsidRPr="00E93A52">
        <w:rPr>
          <w:rStyle w:val="MISCTableCaptionHeaderBold8pt"/>
        </w:rPr>
        <w:instrText xml:space="preserve"> SEQ Table \* ARABIC </w:instrText>
      </w:r>
      <w:r w:rsidRPr="00E93A52">
        <w:rPr>
          <w:rStyle w:val="MISCTableCaptionHeaderBold8pt"/>
        </w:rPr>
        <w:fldChar w:fldCharType="separate"/>
      </w:r>
      <w:r w:rsidR="00323A76">
        <w:rPr>
          <w:rStyle w:val="MISCTableCaptionHeaderBold8pt"/>
          <w:noProof/>
        </w:rPr>
        <w:t>25</w:t>
      </w:r>
      <w:r w:rsidRPr="00E93A52">
        <w:rPr>
          <w:rStyle w:val="MISCTableCaptionHeaderBold8pt"/>
        </w:rPr>
        <w:fldChar w:fldCharType="end"/>
      </w:r>
      <w:bookmarkEnd w:id="382"/>
      <w:r w:rsidRPr="00E93A52">
        <w:rPr>
          <w:rStyle w:val="MISCTableCaptionHeaderBold8pt"/>
        </w:rPr>
        <w:t>.</w:t>
      </w:r>
      <w:r>
        <w:t xml:space="preserve"> Sample Node Exporter metrics</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600"/>
        <w:gridCol w:w="4803"/>
      </w:tblGrid>
      <w:tr w:rsidR="0078113B" w14:paraId="496AA32F" w14:textId="77777777" w:rsidTr="0078113B">
        <w:trPr>
          <w:cantSplit/>
          <w:trHeight w:val="166"/>
          <w:tblHeader/>
        </w:trPr>
        <w:tc>
          <w:tcPr>
            <w:tcW w:w="3600" w:type="dxa"/>
            <w:tcBorders>
              <w:top w:val="nil"/>
              <w:bottom w:val="single" w:sz="36" w:space="0" w:color="00B388"/>
            </w:tcBorders>
          </w:tcPr>
          <w:p w14:paraId="206A8628" w14:textId="37B67E43" w:rsidR="0078113B" w:rsidRDefault="0078113B" w:rsidP="00F843F5">
            <w:pPr>
              <w:pStyle w:val="TableSubhead8pt"/>
            </w:pPr>
            <w:r w:rsidRPr="0078113B">
              <w:t>Metric</w:t>
            </w:r>
          </w:p>
        </w:tc>
        <w:tc>
          <w:tcPr>
            <w:tcW w:w="4803" w:type="dxa"/>
            <w:tcBorders>
              <w:top w:val="nil"/>
              <w:bottom w:val="single" w:sz="36" w:space="0" w:color="00B388"/>
            </w:tcBorders>
          </w:tcPr>
          <w:p w14:paraId="31A95D3C" w14:textId="73CE9CA2" w:rsidR="0078113B" w:rsidRDefault="0078113B" w:rsidP="00F843F5">
            <w:pPr>
              <w:pStyle w:val="TableSubhead8pt"/>
            </w:pPr>
            <w:r w:rsidRPr="0078113B">
              <w:t>Meaning</w:t>
            </w:r>
          </w:p>
        </w:tc>
      </w:tr>
      <w:tr w:rsidR="0078113B" w14:paraId="0D3D5DAE" w14:textId="77777777" w:rsidTr="0078113B">
        <w:trPr>
          <w:cantSplit/>
          <w:trHeight w:val="166"/>
        </w:trPr>
        <w:tc>
          <w:tcPr>
            <w:tcW w:w="3600" w:type="dxa"/>
          </w:tcPr>
          <w:p w14:paraId="1B031A7E" w14:textId="7F08B912" w:rsidR="0078113B" w:rsidRDefault="0078113B" w:rsidP="00F843F5">
            <w:pPr>
              <w:pStyle w:val="TableBody8pt"/>
            </w:pPr>
            <w:r w:rsidRPr="0078113B">
              <w:t>rate(node_cpu_seconds_total{mode="system"}[1m])</w:t>
            </w:r>
          </w:p>
        </w:tc>
        <w:tc>
          <w:tcPr>
            <w:tcW w:w="4803" w:type="dxa"/>
          </w:tcPr>
          <w:p w14:paraId="611C1423" w14:textId="7D4DAD6C" w:rsidR="0078113B" w:rsidRDefault="00E93A52" w:rsidP="00F843F5">
            <w:pPr>
              <w:pStyle w:val="TableBody8pt"/>
            </w:pPr>
            <w:r w:rsidRPr="00E93A52">
              <w:t>The average amount of CPU time spent in system mode, per second, over the last minute (in seconds)</w:t>
            </w:r>
          </w:p>
        </w:tc>
      </w:tr>
      <w:tr w:rsidR="0078113B" w14:paraId="2B31AD6B" w14:textId="77777777" w:rsidTr="0078113B">
        <w:trPr>
          <w:cantSplit/>
          <w:trHeight w:val="249"/>
        </w:trPr>
        <w:tc>
          <w:tcPr>
            <w:tcW w:w="3600" w:type="dxa"/>
          </w:tcPr>
          <w:p w14:paraId="063FA352" w14:textId="156C055D" w:rsidR="0078113B" w:rsidRDefault="00E93A52" w:rsidP="00F843F5">
            <w:pPr>
              <w:pStyle w:val="TableBody8pt"/>
            </w:pPr>
            <w:r w:rsidRPr="00E93A52">
              <w:t>node_filesystem_avail_bytes</w:t>
            </w:r>
          </w:p>
        </w:tc>
        <w:tc>
          <w:tcPr>
            <w:tcW w:w="4803" w:type="dxa"/>
          </w:tcPr>
          <w:p w14:paraId="526942BA" w14:textId="7E96496C" w:rsidR="0078113B" w:rsidRDefault="00E93A52" w:rsidP="00F843F5">
            <w:pPr>
              <w:pStyle w:val="TableBody8pt"/>
            </w:pPr>
            <w:r w:rsidRPr="00E93A52">
              <w:t>The filesystem space available to non-root users (in bytes)</w:t>
            </w:r>
          </w:p>
        </w:tc>
      </w:tr>
      <w:tr w:rsidR="0078113B" w14:paraId="387C60EA" w14:textId="77777777" w:rsidTr="0078113B">
        <w:trPr>
          <w:cantSplit/>
          <w:trHeight w:val="159"/>
        </w:trPr>
        <w:tc>
          <w:tcPr>
            <w:tcW w:w="3600" w:type="dxa"/>
          </w:tcPr>
          <w:p w14:paraId="4BFB422C" w14:textId="3D294180" w:rsidR="0078113B" w:rsidRDefault="00E93A52" w:rsidP="00F843F5">
            <w:pPr>
              <w:pStyle w:val="TableBody8pt"/>
            </w:pPr>
            <w:r w:rsidRPr="00E93A52">
              <w:t>rate(node_network_receive_bytes_total[1m])</w:t>
            </w:r>
          </w:p>
        </w:tc>
        <w:tc>
          <w:tcPr>
            <w:tcW w:w="4803" w:type="dxa"/>
          </w:tcPr>
          <w:p w14:paraId="012661A3" w14:textId="552917DD" w:rsidR="0078113B" w:rsidRDefault="00E93A52" w:rsidP="00F843F5">
            <w:pPr>
              <w:pStyle w:val="TableBody8pt"/>
            </w:pPr>
            <w:r w:rsidRPr="00E93A52">
              <w:t>The average network traffic received, per second, over the last minute (in bytes)</w:t>
            </w:r>
          </w:p>
        </w:tc>
      </w:tr>
    </w:tbl>
    <w:p w14:paraId="58E62A2D" w14:textId="77777777" w:rsidR="0078113B" w:rsidRDefault="0078113B" w:rsidP="00CF6735">
      <w:pPr>
        <w:pStyle w:val="BodyTextMetricHPELight10pt"/>
      </w:pPr>
    </w:p>
    <w:p w14:paraId="7459B68C" w14:textId="35DF8D69" w:rsidR="00E93A52" w:rsidRDefault="00E93A52" w:rsidP="00CF6735">
      <w:pPr>
        <w:pStyle w:val="BodyTextMetricHPELight10pt"/>
      </w:pPr>
      <w:r w:rsidRPr="00E93A52">
        <w:lastRenderedPageBreak/>
        <w:t xml:space="preserve">More information on the use of </w:t>
      </w:r>
      <w:r w:rsidRPr="00E93A52">
        <w:rPr>
          <w:rStyle w:val="CodingLanguage"/>
        </w:rPr>
        <w:t>node-exporter</w:t>
      </w:r>
      <w:r w:rsidRPr="00E93A52">
        <w:t xml:space="preserve"> metrics is available at </w:t>
      </w:r>
      <w:hyperlink r:id="rId132" w:history="1">
        <w:r w:rsidRPr="00E93A52">
          <w:rPr>
            <w:rStyle w:val="Hyperlink"/>
          </w:rPr>
          <w:t>https://github.com/prometheus/node_exporter</w:t>
        </w:r>
      </w:hyperlink>
      <w:r w:rsidRPr="00E93A52">
        <w:t>.</w:t>
      </w:r>
    </w:p>
    <w:p w14:paraId="42C104F2" w14:textId="3659707D" w:rsidR="0078113B" w:rsidRDefault="00E93A52" w:rsidP="00E93A52">
      <w:pPr>
        <w:pStyle w:val="Heading2"/>
      </w:pPr>
      <w:bookmarkStart w:id="383" w:name="_Toc5893885"/>
      <w:proofErr w:type="gramStart"/>
      <w:r w:rsidRPr="00E93A52">
        <w:t>cAdvisor</w:t>
      </w:r>
      <w:bookmarkEnd w:id="383"/>
      <w:proofErr w:type="gramEnd"/>
    </w:p>
    <w:p w14:paraId="203D3D3C" w14:textId="1BFC9378" w:rsidR="00E93A52" w:rsidRDefault="00E93A52" w:rsidP="00E93A52">
      <w:pPr>
        <w:pStyle w:val="BodyTextMetricHPELight10pt"/>
      </w:pPr>
      <w:proofErr w:type="gramStart"/>
      <w:r w:rsidRPr="00E93A52">
        <w:t>cAdvisor</w:t>
      </w:r>
      <w:proofErr w:type="gramEnd"/>
      <w:r w:rsidRPr="00E93A52">
        <w:t xml:space="preserve"> is an open source container resource usage and performance analysis agent. It is purpose-built for containers and supports Docker containers natively. In Kubernetes, cAdvisor is integrated into the Kubelet binary. </w:t>
      </w:r>
      <w:proofErr w:type="gramStart"/>
      <w:r w:rsidRPr="00E93A52">
        <w:t>cAdvisor</w:t>
      </w:r>
      <w:proofErr w:type="gramEnd"/>
      <w:r w:rsidRPr="00E93A52">
        <w:t xml:space="preserve"> auto-discovers all containers in the machine and collects CPU, memory, filesystem, and network usage statistics. </w:t>
      </w:r>
      <w:proofErr w:type="gramStart"/>
      <w:r w:rsidRPr="00E93A52">
        <w:t>cAdvisor</w:t>
      </w:r>
      <w:proofErr w:type="gramEnd"/>
      <w:r w:rsidRPr="00E93A52">
        <w:t xml:space="preserve"> also provides the overall machine usage by analyzing the ‘root’ container on the machine.</w:t>
      </w:r>
    </w:p>
    <w:p w14:paraId="43B21A44" w14:textId="44428988" w:rsidR="00E93A52" w:rsidRPr="00E93A52" w:rsidRDefault="00E93A52" w:rsidP="00E93A52">
      <w:pPr>
        <w:pStyle w:val="BodyTextMetricHPELight10pt"/>
      </w:pPr>
      <w:r w:rsidRPr="00E93A52">
        <w:t xml:space="preserve">Kubelet exposes a simple cAdvisor UI for containers on a machine, via the default port </w:t>
      </w:r>
      <w:r w:rsidRPr="00FB4EDC">
        <w:rPr>
          <w:rStyle w:val="CodingLanguage"/>
        </w:rPr>
        <w:t>4194</w:t>
      </w:r>
      <w:r w:rsidRPr="00E93A52">
        <w:t xml:space="preserve">. However, this feature has been marked deprecated in v1.10 and completely removed in v1.12. For more inforation on how upcoming releases will reduce the set of metrics exposed by the </w:t>
      </w:r>
      <w:r w:rsidRPr="00E93A52">
        <w:rPr>
          <w:rStyle w:val="CodingLanguage"/>
        </w:rPr>
        <w:t>kubelet</w:t>
      </w:r>
      <w:r w:rsidRPr="00E93A52">
        <w:t xml:space="preserve">, see the relevant issue page at </w:t>
      </w:r>
      <w:hyperlink r:id="rId133" w:history="1">
        <w:r w:rsidRPr="00E93A52">
          <w:rPr>
            <w:rStyle w:val="Hyperlink"/>
          </w:rPr>
          <w:t>https://github.com/kubernetes/kubernetes/issues/68522</w:t>
        </w:r>
      </w:hyperlink>
      <w:r w:rsidRPr="00E93A52">
        <w:t>.</w:t>
      </w:r>
    </w:p>
    <w:p w14:paraId="68BF6482" w14:textId="5E328F0F" w:rsidR="007A53E0" w:rsidRDefault="00E93A52" w:rsidP="00CF6735">
      <w:pPr>
        <w:pStyle w:val="BodyTextMetricHPELight10pt"/>
      </w:pPr>
      <w:r w:rsidRPr="00E93A52">
        <w:t xml:space="preserve">The Kubelet also starts an internal HTTP server on port 10255 and exposes endpoints including </w:t>
      </w:r>
      <w:r w:rsidRPr="00E93A52">
        <w:rPr>
          <w:rStyle w:val="CodingLanguage"/>
        </w:rPr>
        <w:t>/metrics</w:t>
      </w:r>
      <w:r w:rsidRPr="00E93A52">
        <w:t xml:space="preserve"> and </w:t>
      </w:r>
      <w:r w:rsidRPr="00E93A52">
        <w:rPr>
          <w:rStyle w:val="CodingLanguage"/>
        </w:rPr>
        <w:t>/metrics/cadvisor</w:t>
      </w:r>
      <w:r w:rsidRPr="00E93A52">
        <w:t>. As this release of Express Containers uses Kubernetes 1.11, it is able to use this feature.</w:t>
      </w:r>
      <w:r w:rsidR="007A53E0">
        <w:t xml:space="preserve"> </w:t>
      </w:r>
      <w:r w:rsidRPr="00E93A52">
        <w:t>In future releases, it will be necessary to deploy cAdvisor as a DaemonSet for access to the cAdvisor UI.</w:t>
      </w:r>
    </w:p>
    <w:p w14:paraId="54A70DC9" w14:textId="2B958ADE" w:rsidR="007A53E0" w:rsidRDefault="007A53E0" w:rsidP="00CF6735">
      <w:pPr>
        <w:pStyle w:val="BodyTextMetricHPELight10pt"/>
      </w:pPr>
      <w:r w:rsidRPr="007A53E0">
        <w:fldChar w:fldCharType="begin"/>
      </w:r>
      <w:r w:rsidRPr="007A53E0">
        <w:instrText xml:space="preserve"> REF _Ref2068571 \h </w:instrText>
      </w:r>
      <w:r>
        <w:instrText xml:space="preserve"> \* MERGEFORMAT </w:instrText>
      </w:r>
      <w:r w:rsidRPr="007A53E0">
        <w:fldChar w:fldCharType="separate"/>
      </w:r>
      <w:r w:rsidR="00323A76" w:rsidRPr="00323A76">
        <w:t>Table 26</w:t>
      </w:r>
      <w:r w:rsidRPr="007A53E0">
        <w:fldChar w:fldCharType="end"/>
      </w:r>
      <w:r>
        <w:t xml:space="preserve"> lists some example </w:t>
      </w:r>
      <w:r w:rsidR="00F032AF">
        <w:t xml:space="preserve">cAdvisor </w:t>
      </w:r>
      <w:r>
        <w:t>expressions.</w:t>
      </w:r>
    </w:p>
    <w:p w14:paraId="6D160B4F" w14:textId="72959989" w:rsidR="00E93A52" w:rsidRDefault="00E93A52" w:rsidP="00E93A52">
      <w:pPr>
        <w:pStyle w:val="MISCTableCaptionHeader8pt"/>
      </w:pPr>
      <w:bookmarkStart w:id="384" w:name="_Ref2068571"/>
      <w:r w:rsidRPr="007A53E0">
        <w:rPr>
          <w:rStyle w:val="MISCTableCaptionHeaderBold8pt"/>
        </w:rPr>
        <w:t xml:space="preserve">Table </w:t>
      </w:r>
      <w:r w:rsidRPr="007A53E0">
        <w:rPr>
          <w:rStyle w:val="MISCTableCaptionHeaderBold8pt"/>
        </w:rPr>
        <w:fldChar w:fldCharType="begin"/>
      </w:r>
      <w:r w:rsidRPr="007A53E0">
        <w:rPr>
          <w:rStyle w:val="MISCTableCaptionHeaderBold8pt"/>
        </w:rPr>
        <w:instrText xml:space="preserve"> SEQ Table \* ARABIC </w:instrText>
      </w:r>
      <w:r w:rsidRPr="007A53E0">
        <w:rPr>
          <w:rStyle w:val="MISCTableCaptionHeaderBold8pt"/>
        </w:rPr>
        <w:fldChar w:fldCharType="separate"/>
      </w:r>
      <w:r w:rsidR="00323A76">
        <w:rPr>
          <w:rStyle w:val="MISCTableCaptionHeaderBold8pt"/>
          <w:noProof/>
        </w:rPr>
        <w:t>26</w:t>
      </w:r>
      <w:r w:rsidRPr="007A53E0">
        <w:rPr>
          <w:rStyle w:val="MISCTableCaptionHeaderBold8pt"/>
        </w:rPr>
        <w:fldChar w:fldCharType="end"/>
      </w:r>
      <w:bookmarkEnd w:id="384"/>
      <w:r w:rsidRPr="007A53E0">
        <w:rPr>
          <w:rStyle w:val="MISCTableCaptionHeaderBold8pt"/>
        </w:rPr>
        <w:t>.</w:t>
      </w:r>
      <w:r>
        <w:t xml:space="preserve"> Sample cAdvisor metrics</w:t>
      </w:r>
    </w:p>
    <w:tbl>
      <w:tblPr>
        <w:tblStyle w:val="TableGrid"/>
        <w:tblW w:w="88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870"/>
        <w:gridCol w:w="3330"/>
        <w:gridCol w:w="1685"/>
      </w:tblGrid>
      <w:tr w:rsidR="00E93A52" w14:paraId="6A32365D" w14:textId="5B294EE0" w:rsidTr="00E93A52">
        <w:trPr>
          <w:cantSplit/>
          <w:trHeight w:val="166"/>
          <w:tblHeader/>
        </w:trPr>
        <w:tc>
          <w:tcPr>
            <w:tcW w:w="3870" w:type="dxa"/>
            <w:tcBorders>
              <w:top w:val="nil"/>
              <w:bottom w:val="single" w:sz="36" w:space="0" w:color="00B388"/>
            </w:tcBorders>
          </w:tcPr>
          <w:p w14:paraId="0EFBF3C9" w14:textId="727E0178" w:rsidR="00E93A52" w:rsidRDefault="00E93A52" w:rsidP="00E93A52">
            <w:pPr>
              <w:pStyle w:val="TableSubhead8pt"/>
            </w:pPr>
            <w:r w:rsidRPr="00E93A52">
              <w:t>Expression</w:t>
            </w:r>
          </w:p>
        </w:tc>
        <w:tc>
          <w:tcPr>
            <w:tcW w:w="3330" w:type="dxa"/>
            <w:tcBorders>
              <w:top w:val="nil"/>
              <w:bottom w:val="single" w:sz="36" w:space="0" w:color="00B388"/>
            </w:tcBorders>
          </w:tcPr>
          <w:p w14:paraId="72C427A7" w14:textId="4EBE1266" w:rsidR="00E93A52" w:rsidRDefault="00E93A52" w:rsidP="00E93A52">
            <w:pPr>
              <w:pStyle w:val="TableSubhead8pt"/>
            </w:pPr>
            <w:r w:rsidRPr="00E93A52">
              <w:t>Description</w:t>
            </w:r>
          </w:p>
        </w:tc>
        <w:tc>
          <w:tcPr>
            <w:tcW w:w="1685" w:type="dxa"/>
            <w:tcBorders>
              <w:top w:val="nil"/>
              <w:bottom w:val="single" w:sz="36" w:space="0" w:color="00B388"/>
            </w:tcBorders>
          </w:tcPr>
          <w:p w14:paraId="5AC3D9CA" w14:textId="34B2D7E1" w:rsidR="00E93A52" w:rsidRPr="0078113B" w:rsidRDefault="00E93A52" w:rsidP="00E93A52">
            <w:pPr>
              <w:pStyle w:val="TableSubhead8pt"/>
            </w:pPr>
            <w:r w:rsidRPr="00F22577">
              <w:t>For</w:t>
            </w:r>
          </w:p>
        </w:tc>
      </w:tr>
      <w:tr w:rsidR="00E93A52" w14:paraId="6314A303" w14:textId="2687023C" w:rsidTr="00E93A52">
        <w:trPr>
          <w:cantSplit/>
          <w:trHeight w:val="166"/>
        </w:trPr>
        <w:tc>
          <w:tcPr>
            <w:tcW w:w="3870" w:type="dxa"/>
          </w:tcPr>
          <w:p w14:paraId="235C8200" w14:textId="5A9447BB" w:rsidR="00E93A52" w:rsidRDefault="00E93A52" w:rsidP="00E93A52">
            <w:pPr>
              <w:pStyle w:val="TableBody8pt"/>
            </w:pPr>
            <w:r w:rsidRPr="00E93A52">
              <w:t>rate(container_cpu_usage_seconds_total{name="redis"}[1m])</w:t>
            </w:r>
          </w:p>
        </w:tc>
        <w:tc>
          <w:tcPr>
            <w:tcW w:w="3330" w:type="dxa"/>
          </w:tcPr>
          <w:p w14:paraId="2EF40947" w14:textId="46DBB5D2" w:rsidR="00E93A52" w:rsidRDefault="00E93A52" w:rsidP="00E93A52">
            <w:pPr>
              <w:pStyle w:val="TableBody8pt"/>
            </w:pPr>
            <w:r w:rsidRPr="00E93A52">
              <w:t>The cgroup's CPU usage in the last minute (split up by core)</w:t>
            </w:r>
          </w:p>
        </w:tc>
        <w:tc>
          <w:tcPr>
            <w:tcW w:w="1685" w:type="dxa"/>
          </w:tcPr>
          <w:p w14:paraId="246D8832" w14:textId="488467DE"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115D6333" w14:textId="190EBC2F" w:rsidTr="00E93A52">
        <w:trPr>
          <w:cantSplit/>
          <w:trHeight w:val="249"/>
        </w:trPr>
        <w:tc>
          <w:tcPr>
            <w:tcW w:w="3870" w:type="dxa"/>
          </w:tcPr>
          <w:p w14:paraId="29BE891A" w14:textId="2F05D35C" w:rsidR="00E93A52" w:rsidRDefault="00E93A52" w:rsidP="00E93A52">
            <w:pPr>
              <w:pStyle w:val="TableBody8pt"/>
            </w:pPr>
            <w:r w:rsidRPr="00E93A52">
              <w:t>container_memory_usage_bytes{name="redis"}</w:t>
            </w:r>
          </w:p>
        </w:tc>
        <w:tc>
          <w:tcPr>
            <w:tcW w:w="3330" w:type="dxa"/>
          </w:tcPr>
          <w:p w14:paraId="0D9E6A36" w14:textId="6EC8DFC3" w:rsidR="00E93A52" w:rsidRDefault="00E93A52" w:rsidP="00E93A52">
            <w:pPr>
              <w:pStyle w:val="TableBody8pt"/>
            </w:pPr>
            <w:r w:rsidRPr="00E93A52">
              <w:t>The cgroup's total memory usage (in bytes)</w:t>
            </w:r>
          </w:p>
        </w:tc>
        <w:tc>
          <w:tcPr>
            <w:tcW w:w="1685" w:type="dxa"/>
          </w:tcPr>
          <w:p w14:paraId="65561EA1" w14:textId="44E7B824"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40B6B936" w14:textId="77777777" w:rsidTr="00E93A52">
        <w:trPr>
          <w:cantSplit/>
          <w:trHeight w:val="249"/>
        </w:trPr>
        <w:tc>
          <w:tcPr>
            <w:tcW w:w="3870" w:type="dxa"/>
          </w:tcPr>
          <w:p w14:paraId="50566B76" w14:textId="7187DF60" w:rsidR="00E93A52" w:rsidRPr="00E93A52" w:rsidRDefault="00E93A52" w:rsidP="00E93A52">
            <w:pPr>
              <w:pStyle w:val="TableBody8pt"/>
            </w:pPr>
            <w:r w:rsidRPr="00E93A52">
              <w:t>rate(container_network_transmit_bytes_total[1m])</w:t>
            </w:r>
          </w:p>
        </w:tc>
        <w:tc>
          <w:tcPr>
            <w:tcW w:w="3330" w:type="dxa"/>
          </w:tcPr>
          <w:p w14:paraId="1E657126" w14:textId="6F13F156" w:rsidR="00E93A52" w:rsidRPr="00E93A52" w:rsidRDefault="00E93A52" w:rsidP="00E93A52">
            <w:pPr>
              <w:pStyle w:val="TableBody8pt"/>
            </w:pPr>
            <w:r w:rsidRPr="00E93A52">
              <w:t>Bytes transmitted over the network by the container per second in the last minute</w:t>
            </w:r>
          </w:p>
        </w:tc>
        <w:tc>
          <w:tcPr>
            <w:tcW w:w="1685" w:type="dxa"/>
          </w:tcPr>
          <w:p w14:paraId="34B28C22" w14:textId="01FDBE4C" w:rsidR="00E93A52" w:rsidRPr="00E93A52" w:rsidRDefault="00E93A52" w:rsidP="00E93A52">
            <w:pPr>
              <w:pStyle w:val="TableBody8pt"/>
            </w:pPr>
            <w:r w:rsidRPr="00E93A52">
              <w:t>All containers</w:t>
            </w:r>
          </w:p>
        </w:tc>
      </w:tr>
      <w:tr w:rsidR="00E93A52" w14:paraId="08F2E8E3" w14:textId="33E1F23C" w:rsidTr="00E93A52">
        <w:trPr>
          <w:cantSplit/>
          <w:trHeight w:val="159"/>
        </w:trPr>
        <w:tc>
          <w:tcPr>
            <w:tcW w:w="3870" w:type="dxa"/>
          </w:tcPr>
          <w:p w14:paraId="46B35D3D" w14:textId="28FDE1C4" w:rsidR="00E93A52" w:rsidRDefault="00E93A52" w:rsidP="00E93A52">
            <w:pPr>
              <w:pStyle w:val="TableBody8pt"/>
            </w:pPr>
            <w:r w:rsidRPr="00E93A52">
              <w:t>rate(container_network_receive_bytes_total[1m])</w:t>
            </w:r>
          </w:p>
        </w:tc>
        <w:tc>
          <w:tcPr>
            <w:tcW w:w="3330" w:type="dxa"/>
          </w:tcPr>
          <w:p w14:paraId="6A0CD276" w14:textId="0A024B5E" w:rsidR="00E93A52" w:rsidRDefault="00E93A52" w:rsidP="00E93A52">
            <w:pPr>
              <w:pStyle w:val="TableBody8pt"/>
            </w:pPr>
            <w:r w:rsidRPr="00E93A52">
              <w:t>Bytes received over the network by the container per second in the last minute</w:t>
            </w:r>
          </w:p>
        </w:tc>
        <w:tc>
          <w:tcPr>
            <w:tcW w:w="1685" w:type="dxa"/>
          </w:tcPr>
          <w:p w14:paraId="7E16C946" w14:textId="717BCE9F" w:rsidR="00E93A52" w:rsidRPr="00E93A52" w:rsidRDefault="00E93A52" w:rsidP="00E93A52">
            <w:pPr>
              <w:pStyle w:val="TableBody8pt"/>
            </w:pPr>
            <w:r w:rsidRPr="00E93A52">
              <w:t>All containers</w:t>
            </w:r>
          </w:p>
        </w:tc>
      </w:tr>
    </w:tbl>
    <w:p w14:paraId="3BDC56D5" w14:textId="77777777" w:rsidR="00E93A52" w:rsidRDefault="00E93A52" w:rsidP="00CF6735">
      <w:pPr>
        <w:pStyle w:val="BodyTextMetricHPELight10pt"/>
      </w:pPr>
    </w:p>
    <w:p w14:paraId="01BCBAEE" w14:textId="575582C6" w:rsidR="00E93A52" w:rsidRDefault="007A53E0" w:rsidP="00CF6735">
      <w:pPr>
        <w:pStyle w:val="BodyTextMetricHPELight10pt"/>
      </w:pPr>
      <w:r w:rsidRPr="007A53E0">
        <w:t xml:space="preserve">A full listing of cAdvisor-gathered container metrics exposed to Prometheus can be found in the cAdvisor documentation at </w:t>
      </w:r>
      <w:hyperlink r:id="rId134" w:history="1">
        <w:r w:rsidRPr="007A53E0">
          <w:rPr>
            <w:rStyle w:val="Hyperlink"/>
          </w:rPr>
          <w:t>https://github.com/google/cadvisor/blob/master/docs/storage/prometheus.md</w:t>
        </w:r>
      </w:hyperlink>
      <w:r w:rsidRPr="007A53E0">
        <w:t>.</w:t>
      </w:r>
    </w:p>
    <w:p w14:paraId="0686C95D" w14:textId="2E27FC7A" w:rsidR="007A53E0" w:rsidRDefault="007A53E0" w:rsidP="007A53E0">
      <w:pPr>
        <w:pStyle w:val="Heading2"/>
      </w:pPr>
      <w:bookmarkStart w:id="385" w:name="_Toc5893886"/>
      <w:r w:rsidRPr="007A53E0">
        <w:t>Grafana UI</w:t>
      </w:r>
      <w:bookmarkEnd w:id="385"/>
    </w:p>
    <w:p w14:paraId="4F0DB0A2" w14:textId="5DE6CA8D" w:rsidR="007A53E0" w:rsidRDefault="007A53E0" w:rsidP="007A53E0">
      <w:pPr>
        <w:pStyle w:val="BodyTextMetricHPELight10pt"/>
      </w:pPr>
      <w:r w:rsidRPr="007A53E0">
        <w:t xml:space="preserve">The Grafana UI is available via your UCP, DTR or Kubernetes worker nodes, using HTTP on port </w:t>
      </w:r>
      <w:r w:rsidRPr="007A53E0">
        <w:rPr>
          <w:rStyle w:val="CodingLanguage"/>
        </w:rPr>
        <w:t>33030</w:t>
      </w:r>
      <w:r w:rsidRPr="007A53E0">
        <w:t>, for example,</w:t>
      </w:r>
    </w:p>
    <w:p w14:paraId="79F55F9B" w14:textId="7E762001" w:rsidR="007A53E0" w:rsidRPr="007A53E0" w:rsidRDefault="007A53E0" w:rsidP="007A53E0">
      <w:pPr>
        <w:pStyle w:val="BodyTextMetricHPELight10pt"/>
        <w:rPr>
          <w:rStyle w:val="CodingLanguage"/>
        </w:rPr>
      </w:pPr>
      <w:r w:rsidRPr="007A53E0">
        <w:rPr>
          <w:rStyle w:val="CodingLanguage"/>
        </w:rPr>
        <w:t>http://hpe-ucp01.am2.cloudra.local:33030</w:t>
      </w:r>
    </w:p>
    <w:p w14:paraId="5561BC16" w14:textId="2CCA28EC" w:rsidR="007A53E0" w:rsidRDefault="007A53E0" w:rsidP="00F032AF">
      <w:pPr>
        <w:pStyle w:val="BodyTextLastMetricHPELight10pt"/>
      </w:pPr>
      <w:r w:rsidRPr="007A53E0">
        <w:t xml:space="preserve">The default username and password for Grafana is </w:t>
      </w:r>
      <w:r w:rsidRPr="007A53E0">
        <w:rPr>
          <w:rStyle w:val="CodingLanguage"/>
        </w:rPr>
        <w:t>admin</w:t>
      </w:r>
      <w:r w:rsidRPr="007A53E0">
        <w:t>/</w:t>
      </w:r>
      <w:r w:rsidRPr="007A53E0">
        <w:rPr>
          <w:rStyle w:val="CodingLanguage"/>
        </w:rPr>
        <w:t>admin</w:t>
      </w:r>
      <w:r w:rsidRPr="007A53E0">
        <w:t xml:space="preserve">. The first time you login, you will be asked to reset the default </w:t>
      </w:r>
      <w:r w:rsidRPr="007A53E0">
        <w:rPr>
          <w:rStyle w:val="CodingLanguage"/>
        </w:rPr>
        <w:t>admin</w:t>
      </w:r>
      <w:r w:rsidRPr="007A53E0">
        <w:t xml:space="preserve"> password.</w:t>
      </w:r>
    </w:p>
    <w:p w14:paraId="68BBE260" w14:textId="2156E278" w:rsidR="000E14EF" w:rsidRDefault="000E14EF" w:rsidP="00F032AF">
      <w:pPr>
        <w:pStyle w:val="BodyTextLastMetricHPELight10pt"/>
      </w:pPr>
      <w:r>
        <w:t>A number of dashboards are installed by default. The following figues illustrate some of the dashboard provided.</w:t>
      </w:r>
    </w:p>
    <w:p w14:paraId="4C9C3D08" w14:textId="0CE719E6" w:rsidR="000E14EF" w:rsidRDefault="000E14EF" w:rsidP="000E14EF">
      <w:pPr>
        <w:pStyle w:val="FigureAfterspace"/>
      </w:pPr>
      <w:r>
        <w:rPr>
          <w:noProof/>
        </w:rPr>
        <w:lastRenderedPageBreak/>
        <w:drawing>
          <wp:inline distT="0" distB="0" distL="0" distR="0" wp14:anchorId="18D95157" wp14:editId="0C486D13">
            <wp:extent cx="5876925" cy="3226867"/>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8s-compute-resources-cluster.png"/>
                    <pic:cNvPicPr/>
                  </pic:nvPicPr>
                  <pic:blipFill>
                    <a:blip r:embed="rId135">
                      <a:extLst>
                        <a:ext uri="{28A0092B-C50C-407E-A947-70E740481C1C}">
                          <a14:useLocalDpi xmlns:a14="http://schemas.microsoft.com/office/drawing/2010/main" val="0"/>
                        </a:ext>
                      </a:extLst>
                    </a:blip>
                    <a:stretch>
                      <a:fillRect/>
                    </a:stretch>
                  </pic:blipFill>
                  <pic:spPr>
                    <a:xfrm>
                      <a:off x="0" y="0"/>
                      <a:ext cx="5880883" cy="3229040"/>
                    </a:xfrm>
                    <a:prstGeom prst="rect">
                      <a:avLst/>
                    </a:prstGeom>
                    <a:ln>
                      <a:solidFill>
                        <a:schemeClr val="tx1"/>
                      </a:solidFill>
                    </a:ln>
                  </pic:spPr>
                </pic:pic>
              </a:graphicData>
            </a:graphic>
          </wp:inline>
        </w:drawing>
      </w:r>
    </w:p>
    <w:p w14:paraId="518D393C" w14:textId="7B03250B"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323A76">
        <w:rPr>
          <w:rStyle w:val="MISCFigureCaptionHeaderBold8pt"/>
          <w:noProof/>
        </w:rPr>
        <w:t>55</w:t>
      </w:r>
      <w:r w:rsidRPr="000E14EF">
        <w:rPr>
          <w:rStyle w:val="MISCFigureCaptionHeaderBold8pt"/>
        </w:rPr>
        <w:fldChar w:fldCharType="end"/>
      </w:r>
      <w:r w:rsidRPr="000E14EF">
        <w:rPr>
          <w:rStyle w:val="MISCFigureCaptionHeaderBold8pt"/>
        </w:rPr>
        <w:t>.</w:t>
      </w:r>
      <w:r>
        <w:t xml:space="preserve"> Compute resources dashboard</w:t>
      </w:r>
    </w:p>
    <w:p w14:paraId="42B12416" w14:textId="565F6FFB" w:rsidR="000E14EF" w:rsidRDefault="000E14EF" w:rsidP="000E14EF">
      <w:pPr>
        <w:pStyle w:val="FigureAfterspace"/>
      </w:pPr>
      <w:r>
        <w:rPr>
          <w:noProof/>
        </w:rPr>
        <w:drawing>
          <wp:inline distT="0" distB="0" distL="0" distR="0" wp14:anchorId="2657D45D" wp14:editId="1F446454">
            <wp:extent cx="5875904" cy="2686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8s-USE-method-cluster.png"/>
                    <pic:cNvPicPr/>
                  </pic:nvPicPr>
                  <pic:blipFill>
                    <a:blip r:embed="rId136">
                      <a:extLst>
                        <a:ext uri="{28A0092B-C50C-407E-A947-70E740481C1C}">
                          <a14:useLocalDpi xmlns:a14="http://schemas.microsoft.com/office/drawing/2010/main" val="0"/>
                        </a:ext>
                      </a:extLst>
                    </a:blip>
                    <a:stretch>
                      <a:fillRect/>
                    </a:stretch>
                  </pic:blipFill>
                  <pic:spPr>
                    <a:xfrm>
                      <a:off x="0" y="0"/>
                      <a:ext cx="5881206" cy="2688474"/>
                    </a:xfrm>
                    <a:prstGeom prst="rect">
                      <a:avLst/>
                    </a:prstGeom>
                  </pic:spPr>
                </pic:pic>
              </a:graphicData>
            </a:graphic>
          </wp:inline>
        </w:drawing>
      </w:r>
    </w:p>
    <w:p w14:paraId="1DC9BFA3" w14:textId="30A2985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323A76">
        <w:rPr>
          <w:rStyle w:val="MISCFigureCaptionHeaderBold8pt"/>
          <w:noProof/>
        </w:rPr>
        <w:t>56</w:t>
      </w:r>
      <w:r w:rsidRPr="000E14EF">
        <w:rPr>
          <w:rStyle w:val="MISCFigureCaptionHeaderBold8pt"/>
        </w:rPr>
        <w:fldChar w:fldCharType="end"/>
      </w:r>
      <w:r w:rsidRPr="000E14EF">
        <w:rPr>
          <w:rStyle w:val="MISCFigureCaptionHeaderBold8pt"/>
        </w:rPr>
        <w:t>.</w:t>
      </w:r>
      <w:r>
        <w:t xml:space="preserve"> USE method cluster dashboard</w:t>
      </w:r>
    </w:p>
    <w:p w14:paraId="1D3AE240" w14:textId="4DBA2991" w:rsidR="000E14EF" w:rsidRDefault="000E14EF" w:rsidP="000E14EF">
      <w:pPr>
        <w:pStyle w:val="FigureAfterspace"/>
      </w:pPr>
      <w:r>
        <w:rPr>
          <w:noProof/>
        </w:rPr>
        <w:lastRenderedPageBreak/>
        <w:drawing>
          <wp:inline distT="0" distB="0" distL="0" distR="0" wp14:anchorId="79D97983" wp14:editId="4AEFD595">
            <wp:extent cx="5907559" cy="2581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8s-USE-method-node.png"/>
                    <pic:cNvPicPr/>
                  </pic:nvPicPr>
                  <pic:blipFill>
                    <a:blip r:embed="rId137">
                      <a:extLst>
                        <a:ext uri="{28A0092B-C50C-407E-A947-70E740481C1C}">
                          <a14:useLocalDpi xmlns:a14="http://schemas.microsoft.com/office/drawing/2010/main" val="0"/>
                        </a:ext>
                      </a:extLst>
                    </a:blip>
                    <a:stretch>
                      <a:fillRect/>
                    </a:stretch>
                  </pic:blipFill>
                  <pic:spPr>
                    <a:xfrm>
                      <a:off x="0" y="0"/>
                      <a:ext cx="5910499" cy="2582560"/>
                    </a:xfrm>
                    <a:prstGeom prst="rect">
                      <a:avLst/>
                    </a:prstGeom>
                  </pic:spPr>
                </pic:pic>
              </a:graphicData>
            </a:graphic>
          </wp:inline>
        </w:drawing>
      </w:r>
    </w:p>
    <w:p w14:paraId="6DE1A332" w14:textId="3D6091E5"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323A76">
        <w:rPr>
          <w:rStyle w:val="MISCFigureCaptionHeaderBold8pt"/>
          <w:noProof/>
        </w:rPr>
        <w:t>57</w:t>
      </w:r>
      <w:r w:rsidRPr="000E14EF">
        <w:rPr>
          <w:rStyle w:val="MISCFigureCaptionHeaderBold8pt"/>
        </w:rPr>
        <w:fldChar w:fldCharType="end"/>
      </w:r>
      <w:r w:rsidRPr="000E14EF">
        <w:rPr>
          <w:rStyle w:val="MISCFigureCaptionHeaderBold8pt"/>
        </w:rPr>
        <w:t>.</w:t>
      </w:r>
      <w:r>
        <w:t xml:space="preserve"> USE method node dashboard</w:t>
      </w:r>
    </w:p>
    <w:p w14:paraId="3CC9E48B" w14:textId="5AB426E5" w:rsidR="000E14EF" w:rsidRDefault="000E14EF" w:rsidP="000E14EF">
      <w:pPr>
        <w:pStyle w:val="FigureAfterspace"/>
      </w:pPr>
      <w:r>
        <w:rPr>
          <w:noProof/>
        </w:rPr>
        <w:drawing>
          <wp:inline distT="0" distB="0" distL="0" distR="0" wp14:anchorId="4C45059E" wp14:editId="3FD58666">
            <wp:extent cx="5907405" cy="3174136"/>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odes.png"/>
                    <pic:cNvPicPr/>
                  </pic:nvPicPr>
                  <pic:blipFill>
                    <a:blip r:embed="rId138">
                      <a:extLst>
                        <a:ext uri="{28A0092B-C50C-407E-A947-70E740481C1C}">
                          <a14:useLocalDpi xmlns:a14="http://schemas.microsoft.com/office/drawing/2010/main" val="0"/>
                        </a:ext>
                      </a:extLst>
                    </a:blip>
                    <a:stretch>
                      <a:fillRect/>
                    </a:stretch>
                  </pic:blipFill>
                  <pic:spPr>
                    <a:xfrm>
                      <a:off x="0" y="0"/>
                      <a:ext cx="5912289" cy="3176760"/>
                    </a:xfrm>
                    <a:prstGeom prst="rect">
                      <a:avLst/>
                    </a:prstGeom>
                  </pic:spPr>
                </pic:pic>
              </a:graphicData>
            </a:graphic>
          </wp:inline>
        </w:drawing>
      </w:r>
    </w:p>
    <w:p w14:paraId="494A4DEB" w14:textId="650F1C4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323A76">
        <w:rPr>
          <w:rStyle w:val="MISCFigureCaptionHeaderBold8pt"/>
          <w:noProof/>
        </w:rPr>
        <w:t>58</w:t>
      </w:r>
      <w:r w:rsidRPr="000E14EF">
        <w:rPr>
          <w:rStyle w:val="MISCFigureCaptionHeaderBold8pt"/>
        </w:rPr>
        <w:fldChar w:fldCharType="end"/>
      </w:r>
      <w:r w:rsidRPr="000E14EF">
        <w:rPr>
          <w:rStyle w:val="MISCFigureCaptionHeaderBold8pt"/>
        </w:rPr>
        <w:t>.</w:t>
      </w:r>
      <w:r>
        <w:t xml:space="preserve"> Nodes dashboard</w:t>
      </w:r>
    </w:p>
    <w:p w14:paraId="7D91D0BE" w14:textId="77777777" w:rsidR="000E14EF" w:rsidRDefault="000E14EF" w:rsidP="000E14EF">
      <w:pPr>
        <w:pStyle w:val="MISCFigureCaptionHeader8pt"/>
      </w:pPr>
    </w:p>
    <w:p w14:paraId="5741310A" w14:textId="77777777" w:rsidR="000E14EF" w:rsidRPr="000E14EF" w:rsidRDefault="000E14EF" w:rsidP="000E14EF"/>
    <w:p w14:paraId="6BD2BE8C" w14:textId="32F288C8" w:rsidR="000615E7" w:rsidRDefault="000615E7" w:rsidP="000615E7">
      <w:pPr>
        <w:pStyle w:val="Heading1"/>
      </w:pPr>
      <w:bookmarkStart w:id="386" w:name="_Ref4054001"/>
      <w:bookmarkStart w:id="387" w:name="_Toc5893887"/>
      <w:r>
        <w:lastRenderedPageBreak/>
        <w:t>Deploying Prometheus and Grafana</w:t>
      </w:r>
      <w:bookmarkEnd w:id="371"/>
      <w:bookmarkEnd w:id="372"/>
      <w:r w:rsidR="00CB6B78">
        <w:t xml:space="preserve"> on Docker swarm</w:t>
      </w:r>
      <w:bookmarkEnd w:id="386"/>
      <w:bookmarkEnd w:id="387"/>
    </w:p>
    <w:p w14:paraId="0EE501AA" w14:textId="77777777" w:rsidR="000615E7" w:rsidRDefault="000615E7" w:rsidP="000615E7">
      <w:pPr>
        <w:pStyle w:val="Heading2"/>
      </w:pPr>
      <w:bookmarkStart w:id="388" w:name="_Toc531698839"/>
      <w:bookmarkStart w:id="389" w:name="_Toc5893888"/>
      <w:r w:rsidRPr="00024BD1">
        <w:t>Monitoring with Prometheus and Grafana</w:t>
      </w:r>
      <w:bookmarkEnd w:id="388"/>
      <w:bookmarkEnd w:id="389"/>
    </w:p>
    <w:p w14:paraId="027D9387" w14:textId="77777777" w:rsidR="000615E7" w:rsidRPr="00024BD1" w:rsidRDefault="000615E7" w:rsidP="0058095B">
      <w:pPr>
        <w:pStyle w:val="BodyTextMetricHPELight10pt"/>
      </w:pPr>
      <w:r w:rsidRPr="0086155E">
        <w:t>The solution can be configured to enable the use of Prometheus and Grafana for monitoring. In this setup, there is no need for native installs and all the required monitoring software runs in containers, deployed as either services or stacks. The load among the three hosts will be shared as per</w:t>
      </w:r>
      <w:r w:rsidRPr="00024BD1">
        <w:t xml:space="preserve"> </w:t>
      </w:r>
      <w:r w:rsidRPr="00024BD1">
        <w:fldChar w:fldCharType="begin"/>
      </w:r>
      <w:r w:rsidRPr="00024BD1">
        <w:instrText xml:space="preserve"> REF _Ref513457243 \h </w:instrText>
      </w:r>
      <w:r>
        <w:instrText xml:space="preserve"> \* MERGEFORMAT </w:instrText>
      </w:r>
      <w:r w:rsidRPr="00024BD1">
        <w:fldChar w:fldCharType="separate"/>
      </w:r>
      <w:r w:rsidR="00323A76" w:rsidRPr="00323A76">
        <w:t>Figure</w:t>
      </w:r>
      <w:r w:rsidR="00323A76" w:rsidRPr="00323A76">
        <w:rPr>
          <w:rFonts w:ascii="Calibri" w:hAnsi="Calibri" w:cs="Calibri"/>
        </w:rPr>
        <w:t> </w:t>
      </w:r>
      <w:r w:rsidR="00323A76" w:rsidRPr="00323A76">
        <w:t>59</w:t>
      </w:r>
      <w:r w:rsidRPr="00024BD1">
        <w:fldChar w:fldCharType="end"/>
      </w:r>
      <w:r w:rsidRPr="00024BD1">
        <w:t>.</w:t>
      </w:r>
    </w:p>
    <w:p w14:paraId="2691616F" w14:textId="1EF74846" w:rsidR="000615E7" w:rsidRDefault="000615E7" w:rsidP="000615E7">
      <w:pPr>
        <w:pStyle w:val="FigureAfterspace"/>
      </w:pPr>
      <w:r>
        <w:t xml:space="preserve"> </w:t>
      </w:r>
      <w:r w:rsidR="004F1650">
        <w:rPr>
          <w:noProof/>
        </w:rPr>
        <w:drawing>
          <wp:inline distT="0" distB="0" distL="0" distR="0" wp14:anchorId="54F4C319" wp14:editId="56CF7D17">
            <wp:extent cx="6858000" cy="4688633"/>
            <wp:effectExtent l="0" t="0" r="0" b="0"/>
            <wp:docPr id="196" name="Picture 196" descr=" &quot;Solution architecture: Linux workers with Prometheus and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quot;Solution architecture: Linux workers with Prometheus and Grafana&quo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4688633"/>
                    </a:xfrm>
                    <a:prstGeom prst="rect">
                      <a:avLst/>
                    </a:prstGeom>
                    <a:noFill/>
                    <a:ln>
                      <a:noFill/>
                    </a:ln>
                  </pic:spPr>
                </pic:pic>
              </a:graphicData>
            </a:graphic>
          </wp:inline>
        </w:drawing>
      </w:r>
    </w:p>
    <w:p w14:paraId="3253AC6E" w14:textId="77777777" w:rsidR="000615E7" w:rsidRDefault="000615E7" w:rsidP="000615E7">
      <w:pPr>
        <w:pStyle w:val="MISCFigureCaptionHeader8pt"/>
      </w:pPr>
      <w:bookmarkStart w:id="390" w:name="_Ref513457243"/>
      <w:bookmarkStart w:id="391" w:name="_Refd17e55451"/>
      <w:bookmarkStart w:id="392" w:name="_Tocd17e55451"/>
      <w:r w:rsidRPr="00BF2F72">
        <w:rPr>
          <w:rStyle w:val="MISCFigureCaptionHeaderBold8pt"/>
        </w:rPr>
        <w:t>Figure</w:t>
      </w:r>
      <w:r w:rsidRPr="00BF2F72">
        <w:rPr>
          <w:rStyle w:val="MISCFigureCaptionHeaderBold8pt"/>
          <w:rFonts w:ascii="Calibri" w:hAnsi="Calibri" w:cs="Calibri"/>
        </w:rPr>
        <w:t> </w:t>
      </w:r>
      <w:bookmarkStart w:id="393" w:name="_Numd17e55451"/>
      <w:r w:rsidRPr="00BF2F72">
        <w:rPr>
          <w:rStyle w:val="MISCFigureCaptionHeaderBold8pt"/>
        </w:rPr>
        <w:fldChar w:fldCharType="begin"/>
      </w:r>
      <w:r w:rsidRPr="00BF2F72">
        <w:rPr>
          <w:rStyle w:val="MISCFigureCaptionHeaderBold8pt"/>
        </w:rPr>
        <w:instrText xml:space="preserve"> SEQ Figure \* ARABIC </w:instrText>
      </w:r>
      <w:r w:rsidRPr="00BF2F72">
        <w:rPr>
          <w:rStyle w:val="MISCFigureCaptionHeaderBold8pt"/>
        </w:rPr>
        <w:fldChar w:fldCharType="separate"/>
      </w:r>
      <w:r w:rsidR="00323A76">
        <w:rPr>
          <w:rStyle w:val="MISCFigureCaptionHeaderBold8pt"/>
          <w:noProof/>
        </w:rPr>
        <w:t>59</w:t>
      </w:r>
      <w:r w:rsidRPr="00BF2F72">
        <w:rPr>
          <w:rStyle w:val="MISCFigureCaptionHeaderBold8pt"/>
        </w:rPr>
        <w:fldChar w:fldCharType="end"/>
      </w:r>
      <w:bookmarkEnd w:id="390"/>
      <w:bookmarkEnd w:id="393"/>
      <w:r w:rsidRPr="00BF2F72">
        <w:rPr>
          <w:rStyle w:val="MISCFigureCaptionHeaderBold8pt"/>
        </w:rPr>
        <w:t xml:space="preserve">. </w:t>
      </w:r>
      <w:r>
        <w:t>Solution architecture: Linux workers with Prometheus and Grafana</w:t>
      </w:r>
      <w:bookmarkEnd w:id="391"/>
      <w:bookmarkEnd w:id="392"/>
    </w:p>
    <w:p w14:paraId="4F0ABEEB" w14:textId="77777777" w:rsidR="000615E7" w:rsidRDefault="000615E7" w:rsidP="0058095B">
      <w:pPr>
        <w:pStyle w:val="BodyTextMetricHPELight10pt"/>
      </w:pPr>
      <w:r>
        <w:t xml:space="preserve">The Prometheus and Grafana services are declared in a Docker stack as replicated services with one replica each, so that if they fail, Docker EE will ensure that they are restarted on one of the UCP VMs. </w:t>
      </w:r>
      <w:r w:rsidRPr="00303D4B">
        <w:rPr>
          <w:rStyle w:val="CodingLanguage"/>
        </w:rPr>
        <w:t>cAdvisor</w:t>
      </w:r>
      <w:r>
        <w:t xml:space="preserve"> and </w:t>
      </w:r>
      <w:r w:rsidRPr="00303D4B">
        <w:rPr>
          <w:rStyle w:val="CodingLanguage"/>
        </w:rPr>
        <w:t>node-exporter</w:t>
      </w:r>
      <w:r>
        <w:t xml:space="preserve"> are declared in the same stack as global services, so Docker EE will ensure that there is always one copy of each running on every machine in the cluster.</w:t>
      </w:r>
    </w:p>
    <w:p w14:paraId="6A4B17BB" w14:textId="77777777" w:rsidR="000615E7" w:rsidRDefault="000615E7" w:rsidP="000615E7">
      <w:pPr>
        <w:pStyle w:val="MISCNote-Ruleabove"/>
      </w:pPr>
      <w:r>
        <w:t>Note</w:t>
      </w:r>
    </w:p>
    <w:p w14:paraId="5DDA6362" w14:textId="15B616FF" w:rsidR="000615E7" w:rsidRDefault="000615E7" w:rsidP="000615E7">
      <w:pPr>
        <w:pStyle w:val="MISCNote-Rulebelow"/>
      </w:pPr>
      <w:r>
        <w:t xml:space="preserve">Prometheus and Grafana functionality is not turned on by default in this solution - see the section on </w:t>
      </w:r>
      <w:r w:rsidR="006E065C" w:rsidRPr="006E065C">
        <w:rPr>
          <w:u w:val="single"/>
        </w:rPr>
        <w:fldChar w:fldCharType="begin"/>
      </w:r>
      <w:r w:rsidR="006E065C" w:rsidRPr="006E065C">
        <w:rPr>
          <w:u w:val="single"/>
        </w:rPr>
        <w:instrText xml:space="preserve"> REF _Refd17e58055 \h  \* MERGEFORMAT </w:instrText>
      </w:r>
      <w:r w:rsidR="006E065C" w:rsidRPr="006E065C">
        <w:rPr>
          <w:u w:val="single"/>
        </w:rPr>
      </w:r>
      <w:r w:rsidR="006E065C" w:rsidRPr="006E065C">
        <w:rPr>
          <w:u w:val="single"/>
        </w:rPr>
        <w:fldChar w:fldCharType="separate"/>
      </w:r>
      <w:r w:rsidR="00323A76" w:rsidRPr="00323A76">
        <w:rPr>
          <w:u w:val="single"/>
        </w:rPr>
        <w:t>Prometheus and Grafana configuration</w:t>
      </w:r>
      <w:r w:rsidR="006E065C" w:rsidRPr="006E065C">
        <w:rPr>
          <w:u w:val="single"/>
        </w:rPr>
        <w:fldChar w:fldCharType="end"/>
      </w:r>
      <w:r w:rsidR="006E065C">
        <w:t xml:space="preserve"> </w:t>
      </w:r>
      <w:r>
        <w:t xml:space="preserve">for more information on how to enable these tools. </w:t>
      </w:r>
      <w:r w:rsidRPr="00DC7790">
        <w:t>A</w:t>
      </w:r>
      <w:r>
        <w:t>dditionally</w:t>
      </w:r>
      <w:r w:rsidRPr="00DC7790">
        <w:t xml:space="preserve">, this functionality </w:t>
      </w:r>
      <w:r>
        <w:t>will</w:t>
      </w:r>
      <w:r w:rsidRPr="00DC7790">
        <w:t xml:space="preserve"> not work for the Windows worker nodes in your environment</w:t>
      </w:r>
      <w:r>
        <w:t xml:space="preserve"> at present</w:t>
      </w:r>
      <w:r w:rsidRPr="00DC7790">
        <w:t>.</w:t>
      </w:r>
    </w:p>
    <w:p w14:paraId="1E238982" w14:textId="059CFC1F" w:rsidR="000615E7" w:rsidRDefault="000615E7" w:rsidP="000615E7">
      <w:pPr>
        <w:pStyle w:val="Heading2"/>
      </w:pPr>
      <w:bookmarkStart w:id="394" w:name="_Ref531619965"/>
      <w:bookmarkStart w:id="395" w:name="_Toc531698840"/>
      <w:bookmarkStart w:id="396" w:name="_Toc5893889"/>
      <w:r w:rsidRPr="005465BF">
        <w:lastRenderedPageBreak/>
        <w:t>Playbooks for installing Prometheus and Grafana</w:t>
      </w:r>
      <w:bookmarkEnd w:id="394"/>
      <w:bookmarkEnd w:id="395"/>
      <w:r w:rsidR="006E065C">
        <w:t xml:space="preserve"> on Docker swarm</w:t>
      </w:r>
      <w:bookmarkEnd w:id="396"/>
    </w:p>
    <w:p w14:paraId="545F1113" w14:textId="77777777" w:rsidR="000615E7" w:rsidRPr="005465BF" w:rsidRDefault="000615E7" w:rsidP="0058095B">
      <w:pPr>
        <w:pStyle w:val="BodyTextMetricHPELight10pt"/>
      </w:pPr>
      <w:r w:rsidRPr="005465BF">
        <w:t>The following playbooks are used to deploy Prometheus and Grafana on Docker RHEL nodes.</w:t>
      </w:r>
    </w:p>
    <w:p w14:paraId="5E1EDF5D" w14:textId="77777777" w:rsidR="000615E7" w:rsidRDefault="000615E7" w:rsidP="000615E7">
      <w:pPr>
        <w:pStyle w:val="BulletLevel1"/>
      </w:pPr>
      <w:proofErr w:type="gramStart"/>
      <w:r>
        <w:rPr>
          <w:rStyle w:val="CodingLanguage"/>
        </w:rPr>
        <w:t>playbooks/install_logspout.yml</w:t>
      </w:r>
      <w:proofErr w:type="gramEnd"/>
      <w:r>
        <w:t xml:space="preserve"> installs and configures </w:t>
      </w:r>
      <w:r>
        <w:rPr>
          <w:rStyle w:val="BoldEmpha"/>
        </w:rPr>
        <w:t>Logspout</w:t>
      </w:r>
      <w:r>
        <w:t xml:space="preserve"> on all Docker nodes. Logspout is responsible for sending logs produced by containers running on the Docker nodes to the central logger VM. By default, this playbook is commented out in </w:t>
      </w:r>
      <w:r>
        <w:rPr>
          <w:rStyle w:val="CodingLanguage"/>
        </w:rPr>
        <w:t>site.yml</w:t>
      </w:r>
      <w:r>
        <w:t xml:space="preserve">. </w:t>
      </w:r>
    </w:p>
    <w:p w14:paraId="616BEE57" w14:textId="77777777" w:rsidR="000615E7" w:rsidRDefault="000615E7" w:rsidP="000615E7">
      <w:pPr>
        <w:pStyle w:val="BulletLevel1"/>
      </w:pPr>
      <w:proofErr w:type="gramStart"/>
      <w:r>
        <w:rPr>
          <w:rStyle w:val="CodingLanguage"/>
        </w:rPr>
        <w:t>playbooks/config_monitoring.yml</w:t>
      </w:r>
      <w:proofErr w:type="gramEnd"/>
      <w:r>
        <w:t xml:space="preserve"> configures a monitoring system for the Docker environment based on Grafana, Prometheus, cAdvisor and node-exporter Docker containers. By default, this playbook is commented out in </w:t>
      </w:r>
      <w:r>
        <w:rPr>
          <w:rStyle w:val="CodingLanguage"/>
        </w:rPr>
        <w:t>site.yml</w:t>
      </w:r>
      <w:r>
        <w:t xml:space="preserve">, so if you want to use the solution to automatically deploy a Prometheus/Grafana monitoring system, you must explicitly uncomment both this and the </w:t>
      </w:r>
      <w:r>
        <w:rPr>
          <w:rStyle w:val="CodingLanguage"/>
        </w:rPr>
        <w:t>playbooks/install_logspout.yml</w:t>
      </w:r>
      <w:r>
        <w:t xml:space="preserve"> playbook. </w:t>
      </w:r>
    </w:p>
    <w:p w14:paraId="04A36D9B" w14:textId="77777777" w:rsidR="000615E7" w:rsidRDefault="000615E7" w:rsidP="000615E7"/>
    <w:p w14:paraId="0CB0794D" w14:textId="77777777" w:rsidR="000615E7" w:rsidRDefault="000615E7" w:rsidP="000615E7">
      <w:pPr>
        <w:pStyle w:val="Heading2"/>
      </w:pPr>
      <w:bookmarkStart w:id="397" w:name="_Refd17e58055"/>
      <w:bookmarkStart w:id="398" w:name="_Tocd17e58055"/>
      <w:bookmarkStart w:id="399" w:name="_Toc531698841"/>
      <w:bookmarkStart w:id="400" w:name="_Toc5893890"/>
      <w:r>
        <w:t>Prometheus and Grafana configuration</w:t>
      </w:r>
      <w:bookmarkEnd w:id="397"/>
      <w:bookmarkEnd w:id="398"/>
      <w:bookmarkEnd w:id="399"/>
      <w:bookmarkEnd w:id="400"/>
    </w:p>
    <w:p w14:paraId="692A35F8" w14:textId="77777777" w:rsidR="000615E7" w:rsidRDefault="000615E7" w:rsidP="0058095B">
      <w:pPr>
        <w:pStyle w:val="BodyTextMetricHPELight10pt"/>
      </w:pPr>
      <w:r>
        <w:t xml:space="preserve">All monitoring-related variables for Prometheus and Grafana are described in </w:t>
      </w:r>
      <w:r w:rsidRPr="00463F2E">
        <w:fldChar w:fldCharType="begin"/>
      </w:r>
      <w:r w:rsidRPr="00463F2E">
        <w:instrText xml:space="preserve"> REF _Refd17e58067 \h </w:instrText>
      </w:r>
      <w:r>
        <w:instrText xml:space="preserve"> \* MERGEFORMAT </w:instrText>
      </w:r>
      <w:r w:rsidRPr="00463F2E">
        <w:fldChar w:fldCharType="separate"/>
      </w:r>
      <w:r w:rsidR="00323A76" w:rsidRPr="00323A76">
        <w:t>Table</w:t>
      </w:r>
      <w:r w:rsidR="00323A76" w:rsidRPr="00323A76">
        <w:rPr>
          <w:rFonts w:ascii="Calibri" w:hAnsi="Calibri" w:cs="Calibri"/>
        </w:rPr>
        <w:t> </w:t>
      </w:r>
      <w:r w:rsidR="00323A76">
        <w:t>27</w:t>
      </w:r>
      <w:r w:rsidRPr="00463F2E">
        <w:fldChar w:fldCharType="end"/>
      </w:r>
      <w:r w:rsidRPr="00463F2E">
        <w:t>.</w:t>
      </w:r>
      <w:r>
        <w:t xml:space="preserve"> The variables determine the versions of various software tools that are used and it is recommended that the values given below are used.</w:t>
      </w:r>
    </w:p>
    <w:p w14:paraId="13655160" w14:textId="77777777" w:rsidR="000615E7" w:rsidRDefault="000615E7" w:rsidP="000615E7">
      <w:pPr>
        <w:pStyle w:val="MISCTableCaptionHeader8pt"/>
      </w:pPr>
      <w:bookmarkStart w:id="401" w:name="_Refd17e58067"/>
      <w:bookmarkStart w:id="402" w:name="_Tocd17e58067"/>
      <w:r>
        <w:rPr>
          <w:rStyle w:val="MISCTableCaptionHeaderBold8pt"/>
          <w:noProof/>
        </w:rPr>
        <w:t>Table </w:t>
      </w:r>
      <w:bookmarkStart w:id="403" w:name="_Numd17e58067"/>
      <w:r>
        <w:fldChar w:fldCharType="begin"/>
      </w:r>
      <w:r>
        <w:instrText xml:space="preserve"> SEQ Table \* ARABIC </w:instrText>
      </w:r>
      <w:r>
        <w:fldChar w:fldCharType="separate"/>
      </w:r>
      <w:r w:rsidR="00323A76">
        <w:rPr>
          <w:noProof/>
        </w:rPr>
        <w:t>27</w:t>
      </w:r>
      <w:r>
        <w:rPr>
          <w:rStyle w:val="MISCTableCaptionHeaderBold8pt"/>
          <w:noProof/>
        </w:rPr>
        <w:fldChar w:fldCharType="end"/>
      </w:r>
      <w:bookmarkEnd w:id="401"/>
      <w:bookmarkEnd w:id="402"/>
      <w:bookmarkEnd w:id="403"/>
      <w:r>
        <w:t>. Monitoring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8610"/>
      </w:tblGrid>
      <w:tr w:rsidR="000615E7" w14:paraId="7D7B4DED" w14:textId="77777777" w:rsidTr="00CD4360">
        <w:trPr>
          <w:cantSplit/>
        </w:trPr>
        <w:tc>
          <w:tcPr>
            <w:tcW w:w="2070" w:type="dxa"/>
            <w:tcBorders>
              <w:top w:val="nil"/>
              <w:bottom w:val="single" w:sz="36" w:space="0" w:color="00B388"/>
            </w:tcBorders>
          </w:tcPr>
          <w:p w14:paraId="30EF8107" w14:textId="77777777" w:rsidR="000615E7" w:rsidRDefault="000615E7" w:rsidP="00CD4360">
            <w:pPr>
              <w:pStyle w:val="TableSubhead8pt"/>
            </w:pPr>
            <w:r>
              <w:t>Variable</w:t>
            </w:r>
          </w:p>
        </w:tc>
        <w:tc>
          <w:tcPr>
            <w:tcW w:w="8610" w:type="dxa"/>
            <w:tcBorders>
              <w:top w:val="nil"/>
              <w:bottom w:val="single" w:sz="36" w:space="0" w:color="00B388"/>
            </w:tcBorders>
          </w:tcPr>
          <w:p w14:paraId="6F35C960" w14:textId="77777777" w:rsidR="000615E7" w:rsidRDefault="000615E7" w:rsidP="00CD4360">
            <w:pPr>
              <w:pStyle w:val="TableSubhead8pt"/>
            </w:pPr>
            <w:r>
              <w:t>Description</w:t>
            </w:r>
          </w:p>
        </w:tc>
      </w:tr>
      <w:tr w:rsidR="000615E7" w14:paraId="48E840F4" w14:textId="77777777" w:rsidTr="00CD4360">
        <w:trPr>
          <w:cantSplit/>
        </w:trPr>
        <w:tc>
          <w:tcPr>
            <w:tcW w:w="2070" w:type="dxa"/>
          </w:tcPr>
          <w:p w14:paraId="7E696638" w14:textId="77777777" w:rsidR="000615E7" w:rsidRDefault="000615E7" w:rsidP="00CD4360">
            <w:pPr>
              <w:pStyle w:val="TableBody8pt"/>
            </w:pPr>
            <w:r>
              <w:t>cadvisor_version</w:t>
            </w:r>
          </w:p>
        </w:tc>
        <w:tc>
          <w:tcPr>
            <w:tcW w:w="8610" w:type="dxa"/>
          </w:tcPr>
          <w:p w14:paraId="2C836C8E" w14:textId="77777777" w:rsidR="000615E7" w:rsidRDefault="000615E7" w:rsidP="00CD4360">
            <w:pPr>
              <w:pStyle w:val="TableBody8pt"/>
            </w:pPr>
            <w:r>
              <w:rPr>
                <w:rStyle w:val="CodingLanguage"/>
              </w:rPr>
              <w:t>v0.28.3</w:t>
            </w:r>
          </w:p>
        </w:tc>
      </w:tr>
      <w:tr w:rsidR="000615E7" w14:paraId="034429AF" w14:textId="77777777" w:rsidTr="00CD4360">
        <w:trPr>
          <w:cantSplit/>
        </w:trPr>
        <w:tc>
          <w:tcPr>
            <w:tcW w:w="2070" w:type="dxa"/>
          </w:tcPr>
          <w:p w14:paraId="1110A16B" w14:textId="77777777" w:rsidR="000615E7" w:rsidRDefault="000615E7" w:rsidP="00CD4360">
            <w:pPr>
              <w:pStyle w:val="TableBody8pt"/>
            </w:pPr>
            <w:r>
              <w:t>node_exporter_version</w:t>
            </w:r>
          </w:p>
        </w:tc>
        <w:tc>
          <w:tcPr>
            <w:tcW w:w="8610" w:type="dxa"/>
          </w:tcPr>
          <w:p w14:paraId="460D3201" w14:textId="77777777" w:rsidR="000615E7" w:rsidRDefault="000615E7" w:rsidP="00CD4360">
            <w:pPr>
              <w:pStyle w:val="TableBody8pt"/>
            </w:pPr>
            <w:r>
              <w:rPr>
                <w:rStyle w:val="CodingLanguage"/>
              </w:rPr>
              <w:t>v1.15.0</w:t>
            </w:r>
            <w:r>
              <w:t xml:space="preserve"> </w:t>
            </w:r>
          </w:p>
        </w:tc>
      </w:tr>
      <w:tr w:rsidR="000615E7" w14:paraId="49409433" w14:textId="77777777" w:rsidTr="00CD4360">
        <w:trPr>
          <w:cantSplit/>
        </w:trPr>
        <w:tc>
          <w:tcPr>
            <w:tcW w:w="2070" w:type="dxa"/>
          </w:tcPr>
          <w:p w14:paraId="68FFBF77" w14:textId="77777777" w:rsidR="000615E7" w:rsidRDefault="000615E7" w:rsidP="00CD4360">
            <w:pPr>
              <w:pStyle w:val="TableBody8pt"/>
            </w:pPr>
            <w:r>
              <w:t>prometheus_version</w:t>
            </w:r>
          </w:p>
        </w:tc>
        <w:tc>
          <w:tcPr>
            <w:tcW w:w="8610" w:type="dxa"/>
          </w:tcPr>
          <w:p w14:paraId="36612E78" w14:textId="77777777" w:rsidR="000615E7" w:rsidRDefault="000615E7" w:rsidP="00CD4360">
            <w:pPr>
              <w:pStyle w:val="TableBody8pt"/>
            </w:pPr>
            <w:r>
              <w:rPr>
                <w:rStyle w:val="CodingLanguage"/>
              </w:rPr>
              <w:t>V2.3.2</w:t>
            </w:r>
            <w:r>
              <w:t xml:space="preserve"> </w:t>
            </w:r>
          </w:p>
        </w:tc>
      </w:tr>
      <w:tr w:rsidR="000615E7" w14:paraId="53BC547E" w14:textId="77777777" w:rsidTr="00CD4360">
        <w:trPr>
          <w:cantSplit/>
        </w:trPr>
        <w:tc>
          <w:tcPr>
            <w:tcW w:w="2070" w:type="dxa"/>
          </w:tcPr>
          <w:p w14:paraId="4D8243DD" w14:textId="77777777" w:rsidR="000615E7" w:rsidRDefault="000615E7" w:rsidP="00CD4360">
            <w:pPr>
              <w:pStyle w:val="TableBody8pt"/>
            </w:pPr>
            <w:r>
              <w:t>grafana_version</w:t>
            </w:r>
          </w:p>
        </w:tc>
        <w:tc>
          <w:tcPr>
            <w:tcW w:w="8610" w:type="dxa"/>
          </w:tcPr>
          <w:p w14:paraId="19725F3D" w14:textId="77777777" w:rsidR="000615E7" w:rsidRDefault="000615E7" w:rsidP="00CD4360">
            <w:pPr>
              <w:pStyle w:val="TableBody8pt"/>
            </w:pPr>
            <w:r>
              <w:rPr>
                <w:rStyle w:val="CodingLanguage"/>
              </w:rPr>
              <w:t>5.2.3</w:t>
            </w:r>
            <w:r>
              <w:t xml:space="preserve"> </w:t>
            </w:r>
          </w:p>
        </w:tc>
      </w:tr>
      <w:tr w:rsidR="006E065C" w14:paraId="6D71EBDF" w14:textId="77777777" w:rsidTr="00CD4360">
        <w:trPr>
          <w:cantSplit/>
        </w:trPr>
        <w:tc>
          <w:tcPr>
            <w:tcW w:w="2070" w:type="dxa"/>
          </w:tcPr>
          <w:p w14:paraId="2413124F" w14:textId="37212F50" w:rsidR="006E065C" w:rsidRDefault="006E065C" w:rsidP="00CD4360">
            <w:pPr>
              <w:pStyle w:val="TableBody8pt"/>
            </w:pPr>
            <w:r w:rsidRPr="006E065C">
              <w:t>logspout_version</w:t>
            </w:r>
          </w:p>
        </w:tc>
        <w:tc>
          <w:tcPr>
            <w:tcW w:w="8610" w:type="dxa"/>
          </w:tcPr>
          <w:p w14:paraId="0AB218E6" w14:textId="704B2791" w:rsidR="006E065C" w:rsidRDefault="006E065C" w:rsidP="00CD4360">
            <w:pPr>
              <w:pStyle w:val="TableBody8pt"/>
              <w:rPr>
                <w:rStyle w:val="CodingLanguage"/>
              </w:rPr>
            </w:pPr>
            <w:r w:rsidRPr="006E065C">
              <w:rPr>
                <w:rStyle w:val="CodingLanguage"/>
              </w:rPr>
              <w:t>v3.2.4</w:t>
            </w:r>
          </w:p>
        </w:tc>
      </w:tr>
      <w:tr w:rsidR="000615E7" w14:paraId="6991A83B" w14:textId="77777777" w:rsidTr="00CD4360">
        <w:trPr>
          <w:cantSplit/>
        </w:trPr>
        <w:tc>
          <w:tcPr>
            <w:tcW w:w="2070" w:type="dxa"/>
          </w:tcPr>
          <w:p w14:paraId="7B023B7D" w14:textId="77777777" w:rsidR="000615E7" w:rsidRDefault="000615E7" w:rsidP="00CD4360">
            <w:pPr>
              <w:pStyle w:val="TableBody8pt"/>
            </w:pPr>
            <w:r>
              <w:t>prom_persistent_vol_name</w:t>
            </w:r>
          </w:p>
        </w:tc>
        <w:tc>
          <w:tcPr>
            <w:tcW w:w="8610" w:type="dxa"/>
          </w:tcPr>
          <w:p w14:paraId="1FB122D2" w14:textId="77777777" w:rsidR="000615E7" w:rsidRDefault="000615E7" w:rsidP="00CD4360">
            <w:pPr>
              <w:pStyle w:val="TableBody8pt"/>
            </w:pPr>
            <w:r>
              <w:t>The name of the volume which will be used to store the monitoring data. The volume is created using the vSphere Docker Volume plugin.</w:t>
            </w:r>
          </w:p>
        </w:tc>
      </w:tr>
      <w:tr w:rsidR="000615E7" w14:paraId="743215B3" w14:textId="77777777" w:rsidTr="00CD4360">
        <w:trPr>
          <w:cantSplit/>
        </w:trPr>
        <w:tc>
          <w:tcPr>
            <w:tcW w:w="2070" w:type="dxa"/>
          </w:tcPr>
          <w:p w14:paraId="13EFC663" w14:textId="77777777" w:rsidR="000615E7" w:rsidRDefault="000615E7" w:rsidP="00CD4360">
            <w:pPr>
              <w:pStyle w:val="TableBody8pt"/>
            </w:pPr>
            <w:r>
              <w:t>prom_persistent_vol_size</w:t>
            </w:r>
          </w:p>
        </w:tc>
        <w:tc>
          <w:tcPr>
            <w:tcW w:w="8610" w:type="dxa"/>
          </w:tcPr>
          <w:p w14:paraId="709A8D78" w14:textId="77777777" w:rsidR="000615E7" w:rsidRDefault="000615E7" w:rsidP="00CD4360">
            <w:pPr>
              <w:pStyle w:val="TableBody8pt"/>
            </w:pPr>
            <w:r>
              <w:t>The size of the volume which will hold the monitoring data. The exact syntax is dictated by the vSphere Docker Volume plugin. The default value is 10GB.</w:t>
            </w:r>
          </w:p>
        </w:tc>
      </w:tr>
    </w:tbl>
    <w:p w14:paraId="40775D74" w14:textId="77777777" w:rsidR="000615E7" w:rsidRDefault="000615E7" w:rsidP="000615E7"/>
    <w:p w14:paraId="3E48F47F" w14:textId="77777777" w:rsidR="000615E7" w:rsidRDefault="000615E7" w:rsidP="000615E7"/>
    <w:p w14:paraId="0FD87F4F" w14:textId="77777777" w:rsidR="000615E7" w:rsidRDefault="000615E7" w:rsidP="000615E7">
      <w:pPr>
        <w:pStyle w:val="Heading2"/>
      </w:pPr>
      <w:bookmarkStart w:id="404" w:name="_Toc531698842"/>
      <w:bookmarkStart w:id="405" w:name="_Toc5893891"/>
      <w:r w:rsidRPr="005465BF">
        <w:t>Accessing Grafana UI</w:t>
      </w:r>
      <w:bookmarkEnd w:id="404"/>
      <w:bookmarkEnd w:id="405"/>
    </w:p>
    <w:p w14:paraId="7F98C500" w14:textId="77777777" w:rsidR="000615E7" w:rsidRDefault="000615E7" w:rsidP="0058095B">
      <w:pPr>
        <w:pStyle w:val="BodyTextMetricHPELight10pt"/>
      </w:pPr>
      <w:r w:rsidRPr="005465BF">
        <w:t>The Grafana UI is available at the UCP VIP, using HTTP on port 3000, for example,</w:t>
      </w:r>
    </w:p>
    <w:p w14:paraId="22CA7FE5" w14:textId="77777777" w:rsidR="000615E7" w:rsidRPr="005465BF" w:rsidRDefault="000615E7" w:rsidP="0058095B">
      <w:pPr>
        <w:pStyle w:val="BodyTextMetricHPELight10pt"/>
        <w:rPr>
          <w:rStyle w:val="CodingLanguage"/>
        </w:rPr>
      </w:pPr>
      <w:r w:rsidRPr="005465BF">
        <w:rPr>
          <w:rStyle w:val="CodingLanguage"/>
        </w:rPr>
        <w:t>http://hpe-ucpvip.am2.cloudra.local:3000</w:t>
      </w:r>
    </w:p>
    <w:p w14:paraId="4D994770" w14:textId="77777777" w:rsidR="0086155E" w:rsidRDefault="0086155E">
      <w:pPr>
        <w:rPr>
          <w:sz w:val="20"/>
          <w:szCs w:val="18"/>
        </w:rPr>
      </w:pPr>
      <w:r>
        <w:br w:type="page"/>
      </w:r>
    </w:p>
    <w:p w14:paraId="0C5665F6" w14:textId="77777777" w:rsidR="000615E7" w:rsidRDefault="000615E7" w:rsidP="0058095B">
      <w:pPr>
        <w:pStyle w:val="BodyTextMetricHPELight10pt"/>
      </w:pPr>
      <w:r w:rsidRPr="005465BF">
        <w:lastRenderedPageBreak/>
        <w:t xml:space="preserve">The default username and password for Grafana is </w:t>
      </w:r>
      <w:r w:rsidRPr="005465BF">
        <w:rPr>
          <w:rStyle w:val="CodingLanguage"/>
        </w:rPr>
        <w:t>admin</w:t>
      </w:r>
      <w:r w:rsidRPr="005465BF">
        <w:t>/</w:t>
      </w:r>
      <w:r w:rsidRPr="005465BF">
        <w:rPr>
          <w:rStyle w:val="CodingLanguage"/>
        </w:rPr>
        <w:t>admin</w:t>
      </w:r>
      <w:r w:rsidRPr="005465BF">
        <w:t xml:space="preserve">. The first time you login, you will be asked to reset the default </w:t>
      </w:r>
      <w:r w:rsidRPr="005465BF">
        <w:rPr>
          <w:rStyle w:val="CodingLanguage"/>
        </w:rPr>
        <w:t>admin</w:t>
      </w:r>
      <w:r w:rsidRPr="005465BF">
        <w:t xml:space="preserve"> password.</w:t>
      </w:r>
      <w:r>
        <w:t xml:space="preserve"> </w:t>
      </w:r>
      <w:r w:rsidRPr="005465BF">
        <w:t>Select the Docker Swarm Monitor dashboard that has already been loaded by the playbooks, as shown in</w:t>
      </w:r>
      <w:r>
        <w:t xml:space="preserve"> </w:t>
      </w:r>
      <w:r w:rsidRPr="005465BF">
        <w:fldChar w:fldCharType="begin"/>
      </w:r>
      <w:r w:rsidRPr="005465BF">
        <w:instrText xml:space="preserve"> REF _Ref531592983 \h </w:instrText>
      </w:r>
      <w:r>
        <w:instrText xml:space="preserve"> \* MERGEFORMAT </w:instrText>
      </w:r>
      <w:r w:rsidRPr="005465BF">
        <w:fldChar w:fldCharType="separate"/>
      </w:r>
      <w:r w:rsidR="00323A76" w:rsidRPr="00323A76">
        <w:t>Figure 60</w:t>
      </w:r>
      <w:r w:rsidRPr="005465BF">
        <w:fldChar w:fldCharType="end"/>
      </w:r>
      <w:r w:rsidRPr="005465BF">
        <w:t xml:space="preserve"> and </w:t>
      </w:r>
      <w:r w:rsidRPr="005465BF">
        <w:fldChar w:fldCharType="begin"/>
      </w:r>
      <w:r w:rsidRPr="005465BF">
        <w:instrText xml:space="preserve"> REF _Ref531593059 \h </w:instrText>
      </w:r>
      <w:r>
        <w:instrText xml:space="preserve"> \* MERGEFORMAT </w:instrText>
      </w:r>
      <w:r w:rsidRPr="005465BF">
        <w:fldChar w:fldCharType="separate"/>
      </w:r>
      <w:r w:rsidR="00323A76" w:rsidRPr="00323A76">
        <w:t>Figure 61</w:t>
      </w:r>
      <w:r w:rsidRPr="005465BF">
        <w:fldChar w:fldCharType="end"/>
      </w:r>
      <w:r w:rsidRPr="005465BF">
        <w:t>.</w:t>
      </w:r>
    </w:p>
    <w:p w14:paraId="699252C6" w14:textId="77777777" w:rsidR="000615E7" w:rsidRDefault="000615E7" w:rsidP="000615E7">
      <w:pPr>
        <w:pStyle w:val="FigureAfterspace"/>
      </w:pPr>
      <w:r>
        <w:rPr>
          <w:noProof/>
        </w:rPr>
        <w:drawing>
          <wp:inline distT="0" distB="0" distL="0" distR="0" wp14:anchorId="38A0D8E1" wp14:editId="0DAD0622">
            <wp:extent cx="6858000" cy="3056255"/>
            <wp:effectExtent l="19050" t="19050" r="1905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ana-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6858000" cy="3056255"/>
                    </a:xfrm>
                    <a:prstGeom prst="rect">
                      <a:avLst/>
                    </a:prstGeom>
                    <a:ln>
                      <a:solidFill>
                        <a:schemeClr val="accent1"/>
                      </a:solidFill>
                    </a:ln>
                  </pic:spPr>
                </pic:pic>
              </a:graphicData>
            </a:graphic>
          </wp:inline>
        </w:drawing>
      </w:r>
    </w:p>
    <w:p w14:paraId="2D7E6FEA" w14:textId="77777777" w:rsidR="000615E7" w:rsidRDefault="000615E7" w:rsidP="000615E7">
      <w:pPr>
        <w:pStyle w:val="MISCFigureCaptionHeader8pt"/>
      </w:pPr>
      <w:bookmarkStart w:id="406" w:name="_Ref531592983"/>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323A76">
        <w:rPr>
          <w:rStyle w:val="MISCFigureCaptionHeaderBold8pt"/>
          <w:noProof/>
        </w:rPr>
        <w:t>60</w:t>
      </w:r>
      <w:r w:rsidRPr="005465BF">
        <w:rPr>
          <w:rStyle w:val="MISCFigureCaptionHeaderBold8pt"/>
        </w:rPr>
        <w:fldChar w:fldCharType="end"/>
      </w:r>
      <w:bookmarkEnd w:id="406"/>
      <w:r w:rsidRPr="005465BF">
        <w:rPr>
          <w:rStyle w:val="MISCFigureCaptionHeaderBold8pt"/>
        </w:rPr>
        <w:t xml:space="preserve">. </w:t>
      </w:r>
      <w:r w:rsidRPr="005465BF">
        <w:t>Docker Swarm Monitor</w:t>
      </w:r>
      <w:r>
        <w:t xml:space="preserve"> dashboard</w:t>
      </w:r>
    </w:p>
    <w:p w14:paraId="669832C1" w14:textId="77777777" w:rsidR="000615E7" w:rsidRDefault="000615E7" w:rsidP="000615E7">
      <w:pPr>
        <w:pStyle w:val="FigureAfterspace"/>
      </w:pPr>
      <w:r>
        <w:rPr>
          <w:noProof/>
        </w:rPr>
        <w:drawing>
          <wp:inline distT="0" distB="0" distL="0" distR="0" wp14:anchorId="41D10A63" wp14:editId="0B884F1C">
            <wp:extent cx="6858000" cy="3423920"/>
            <wp:effectExtent l="19050" t="19050" r="1905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ana-dashboard2.png"/>
                    <pic:cNvPicPr/>
                  </pic:nvPicPr>
                  <pic:blipFill>
                    <a:blip r:embed="rId141">
                      <a:extLst>
                        <a:ext uri="{28A0092B-C50C-407E-A947-70E740481C1C}">
                          <a14:useLocalDpi xmlns:a14="http://schemas.microsoft.com/office/drawing/2010/main" val="0"/>
                        </a:ext>
                      </a:extLst>
                    </a:blip>
                    <a:stretch>
                      <a:fillRect/>
                    </a:stretch>
                  </pic:blipFill>
                  <pic:spPr>
                    <a:xfrm>
                      <a:off x="0" y="0"/>
                      <a:ext cx="6858000" cy="3423920"/>
                    </a:xfrm>
                    <a:prstGeom prst="rect">
                      <a:avLst/>
                    </a:prstGeom>
                    <a:ln>
                      <a:solidFill>
                        <a:schemeClr val="accent1"/>
                      </a:solidFill>
                    </a:ln>
                  </pic:spPr>
                </pic:pic>
              </a:graphicData>
            </a:graphic>
          </wp:inline>
        </w:drawing>
      </w:r>
    </w:p>
    <w:p w14:paraId="77E012A4" w14:textId="77777777" w:rsidR="000615E7" w:rsidRPr="005465BF" w:rsidRDefault="000615E7" w:rsidP="000615E7">
      <w:pPr>
        <w:pStyle w:val="MISCFigureCaptionHeader8pt"/>
      </w:pPr>
      <w:bookmarkStart w:id="407" w:name="_Ref531593059"/>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323A76">
        <w:rPr>
          <w:rStyle w:val="MISCFigureCaptionHeaderBold8pt"/>
          <w:noProof/>
        </w:rPr>
        <w:t>61</w:t>
      </w:r>
      <w:r w:rsidRPr="005465BF">
        <w:rPr>
          <w:rStyle w:val="MISCFigureCaptionHeaderBold8pt"/>
        </w:rPr>
        <w:fldChar w:fldCharType="end"/>
      </w:r>
      <w:bookmarkEnd w:id="407"/>
      <w:r w:rsidRPr="005465BF">
        <w:rPr>
          <w:rStyle w:val="MISCFigureCaptionHeaderBold8pt"/>
        </w:rPr>
        <w:t xml:space="preserve">. </w:t>
      </w:r>
      <w:r w:rsidRPr="005465BF">
        <w:t>Docker Swarm Monitor</w:t>
      </w:r>
      <w:r>
        <w:t xml:space="preserve"> dashboard</w:t>
      </w:r>
    </w:p>
    <w:p w14:paraId="68E10865" w14:textId="77777777" w:rsidR="000615E7" w:rsidRDefault="000615E7" w:rsidP="000615E7">
      <w:pPr>
        <w:pStyle w:val="Heading1"/>
      </w:pPr>
      <w:bookmarkStart w:id="408" w:name="_Backup_and_restore_1"/>
      <w:bookmarkStart w:id="409" w:name="_Refd17e59263"/>
      <w:bookmarkStart w:id="410" w:name="_Tocd17e59263"/>
      <w:bookmarkStart w:id="411" w:name="_Toc531698847"/>
      <w:bookmarkStart w:id="412" w:name="_Toc5893892"/>
      <w:bookmarkEnd w:id="408"/>
      <w:r>
        <w:lastRenderedPageBreak/>
        <w:t>Backup and restore</w:t>
      </w:r>
      <w:bookmarkEnd w:id="409"/>
      <w:bookmarkEnd w:id="410"/>
      <w:bookmarkEnd w:id="411"/>
      <w:bookmarkEnd w:id="412"/>
    </w:p>
    <w:p w14:paraId="1C0BFC0F" w14:textId="77777777" w:rsidR="000615E7" w:rsidRDefault="000615E7" w:rsidP="0058095B">
      <w:pPr>
        <w:pStyle w:val="BodyTextMetricHPELight10pt"/>
      </w:pPr>
      <w:r>
        <w:t>This Reference Configuration provides playbooks and scripts to help you back up and restore:</w:t>
      </w:r>
    </w:p>
    <w:p w14:paraId="12D19E79" w14:textId="77777777" w:rsidR="000615E7" w:rsidRDefault="000615E7" w:rsidP="000615E7">
      <w:pPr>
        <w:pStyle w:val="BulletLevel1"/>
      </w:pPr>
      <w:r>
        <w:t>Docker UCP and DTR</w:t>
      </w:r>
    </w:p>
    <w:p w14:paraId="0EB94554" w14:textId="77777777" w:rsidR="000615E7" w:rsidRPr="000F43E4" w:rsidRDefault="000615E7" w:rsidP="000615E7">
      <w:pPr>
        <w:pStyle w:val="BulletLevel1LastBeforeBodycopy"/>
      </w:pPr>
      <w:r>
        <w:t>Docker volumes</w:t>
      </w:r>
    </w:p>
    <w:p w14:paraId="74A551EC" w14:textId="77777777" w:rsidR="000615E7" w:rsidRDefault="000615E7" w:rsidP="000615E7">
      <w:pPr>
        <w:pStyle w:val="Heading2"/>
      </w:pPr>
      <w:bookmarkStart w:id="413" w:name="_Refd17e59274"/>
      <w:bookmarkStart w:id="414" w:name="_Tocd17e59274"/>
      <w:bookmarkStart w:id="415" w:name="_Toc531698848"/>
      <w:bookmarkStart w:id="416" w:name="_Toc5893893"/>
      <w:r>
        <w:t>Backup and restore UCP and DTR</w:t>
      </w:r>
      <w:bookmarkEnd w:id="413"/>
      <w:bookmarkEnd w:id="414"/>
      <w:bookmarkEnd w:id="415"/>
      <w:bookmarkEnd w:id="416"/>
    </w:p>
    <w:p w14:paraId="0544C399" w14:textId="77777777" w:rsidR="000615E7" w:rsidRDefault="000615E7" w:rsidP="0058095B">
      <w:pPr>
        <w:pStyle w:val="BodyTextMetricHPELight10pt"/>
      </w:pPr>
      <w:r>
        <w:t xml:space="preserve">The playbooks provided in this solution implement the backup and restore procedures as they are described in the Docker documentation at </w:t>
      </w:r>
      <w:hyperlink r:id="rId142">
        <w:r>
          <w:rPr>
            <w:rStyle w:val="Hyperlink"/>
          </w:rPr>
          <w:t>https://docs.docker.com/enterprise/backup/</w:t>
        </w:r>
      </w:hyperlink>
      <w:r>
        <w:t xml:space="preserve">. The solution follows the recommendations in the Docker best practices document at </w:t>
      </w:r>
      <w:hyperlink r:id="rId143">
        <w:r>
          <w:rPr>
            <w:rStyle w:val="Hyperlink"/>
          </w:rPr>
          <w:t>https://success.docker.com/article/backup-restore-best-practices</w:t>
        </w:r>
      </w:hyperlink>
      <w:r>
        <w:t xml:space="preserve">. </w:t>
      </w:r>
    </w:p>
    <w:p w14:paraId="3A10779C" w14:textId="77777777" w:rsidR="000615E7" w:rsidRDefault="000615E7" w:rsidP="000615E7">
      <w:pPr>
        <w:pStyle w:val="MISCNote-Ruleabove"/>
      </w:pPr>
      <w:r>
        <w:t>Note</w:t>
      </w:r>
    </w:p>
    <w:p w14:paraId="24C969E6" w14:textId="57ADD796" w:rsidR="000615E7" w:rsidRDefault="000615E7" w:rsidP="000615E7">
      <w:pPr>
        <w:pStyle w:val="MISCNote-Rulebelow"/>
      </w:pPr>
      <w:r>
        <w:t xml:space="preserve">It is important that you make copies of the backed up data and that you store the copies in a separate physical location. You must also recognize that the backed up data contains sensitive information such as private keys and so it is important to restrict access to the generated files. However, the playbooks do not backup the sensitive information in your </w:t>
      </w:r>
      <w:r w:rsidR="0083650F">
        <w:rPr>
          <w:rStyle w:val="CodingLanguage"/>
        </w:rPr>
        <w:t>groups_vars/all/vault</w:t>
      </w:r>
      <w:r>
        <w:t xml:space="preserve"> file so you should make sure to keep track of the credentials for the UCP Administrator. </w:t>
      </w:r>
    </w:p>
    <w:p w14:paraId="5DF0684E" w14:textId="77777777" w:rsidR="000615E7" w:rsidRDefault="000615E7" w:rsidP="000615E7">
      <w:pPr>
        <w:pStyle w:val="MISCNote-Ruleabove"/>
      </w:pPr>
      <w:r>
        <w:t>Warning</w:t>
      </w:r>
    </w:p>
    <w:p w14:paraId="6ADE6AAD" w14:textId="77777777" w:rsidR="000615E7" w:rsidRDefault="000615E7" w:rsidP="000615E7">
      <w:pPr>
        <w:pStyle w:val="MISCNote-Rulebelow"/>
      </w:pPr>
      <w:r>
        <w:t xml:space="preserve">The restore procedures do not restore swarm data. You should follow infrastructure as code (IaC) guidelines and maintain your service, stack and network definitions using source code or configuration management tools. You must also ensure that you safely manage the credentials of your administration accounts, as existing UCP Client bundles will not work when you restore UCP on a new swarm. </w:t>
      </w:r>
    </w:p>
    <w:p w14:paraId="71AF4FBA" w14:textId="77777777" w:rsidR="0086155E" w:rsidRDefault="0086155E">
      <w:pPr>
        <w:rPr>
          <w:rFonts w:ascii="MetricHPE" w:hAnsi="MetricHPE"/>
          <w:b/>
          <w:noProof/>
          <w:sz w:val="20"/>
          <w:szCs w:val="18"/>
        </w:rPr>
      </w:pPr>
      <w:bookmarkStart w:id="417" w:name="_Refd17e59304"/>
      <w:bookmarkStart w:id="418" w:name="_Tocd17e59304"/>
      <w:r>
        <w:br w:type="page"/>
      </w:r>
    </w:p>
    <w:p w14:paraId="6D928D86" w14:textId="77777777" w:rsidR="000615E7" w:rsidRDefault="000615E7" w:rsidP="000615E7">
      <w:pPr>
        <w:pStyle w:val="Heading3"/>
      </w:pPr>
      <w:r>
        <w:lastRenderedPageBreak/>
        <w:t>Backup UCP and DTR</w:t>
      </w:r>
      <w:bookmarkEnd w:id="417"/>
      <w:bookmarkEnd w:id="418"/>
    </w:p>
    <w:p w14:paraId="2A4C50BB" w14:textId="77777777" w:rsidR="000615E7" w:rsidRPr="00C958BB" w:rsidRDefault="000615E7" w:rsidP="0058095B">
      <w:pPr>
        <w:pStyle w:val="BodyTextMetricHPELight10pt"/>
      </w:pPr>
      <w:r>
        <w:t>The playbooks support backing up the swarm, UCP, DTR metadata and DTR images.</w:t>
      </w:r>
    </w:p>
    <w:p w14:paraId="4CC1E3EF" w14:textId="77777777" w:rsidR="000615E7" w:rsidRDefault="000615E7" w:rsidP="000615E7">
      <w:pPr>
        <w:pStyle w:val="Heading4"/>
      </w:pPr>
      <w:bookmarkStart w:id="419" w:name="_Refd17e59315"/>
      <w:bookmarkStart w:id="420" w:name="_Tocd17e59315"/>
      <w:r>
        <w:t>Backup configuration variables</w:t>
      </w:r>
      <w:bookmarkEnd w:id="419"/>
      <w:bookmarkEnd w:id="420"/>
    </w:p>
    <w:p w14:paraId="45522509" w14:textId="61EC0935" w:rsidR="000615E7" w:rsidRDefault="000615E7" w:rsidP="0058095B">
      <w:pPr>
        <w:pStyle w:val="BodyTextMetricHPELight10pt"/>
      </w:pPr>
      <w:r w:rsidRPr="00882B7B">
        <w:fldChar w:fldCharType="begin"/>
      </w:r>
      <w:r w:rsidRPr="00882B7B">
        <w:instrText xml:space="preserve"> REF _Refd17e59329 \h </w:instrText>
      </w:r>
      <w:r>
        <w:instrText xml:space="preserve"> \* MERGEFORMAT </w:instrText>
      </w:r>
      <w:r w:rsidRPr="00882B7B">
        <w:fldChar w:fldCharType="separate"/>
      </w:r>
      <w:r w:rsidR="00323A76" w:rsidRPr="00323A76">
        <w:t>Table</w:t>
      </w:r>
      <w:r w:rsidR="00323A76" w:rsidRPr="00323A76">
        <w:rPr>
          <w:rFonts w:ascii="Calibri" w:hAnsi="Calibri" w:cs="Calibri"/>
        </w:rPr>
        <w:t> </w:t>
      </w:r>
      <w:r w:rsidR="00323A76">
        <w:t>28</w:t>
      </w:r>
      <w:r w:rsidRPr="00882B7B">
        <w:fldChar w:fldCharType="end"/>
      </w:r>
      <w:r>
        <w:t xml:space="preserve"> shows the variables related to backing up UCP and DTR. All these variables are defined in the file </w:t>
      </w:r>
      <w:r>
        <w:rPr>
          <w:rStyle w:val="BoldEmpha"/>
        </w:rPr>
        <w:t>group_vars/</w:t>
      </w:r>
      <w:r w:rsidR="0083650F">
        <w:rPr>
          <w:rStyle w:val="BoldEmpha"/>
        </w:rPr>
        <w:t>all/</w:t>
      </w:r>
      <w:r>
        <w:rPr>
          <w:rStyle w:val="BoldEmpha"/>
        </w:rPr>
        <w:t>backups</w:t>
      </w:r>
      <w:r>
        <w:t>. All the data that is backed up is streamed over an SSH connection to the backup server. Currently, the playbooks only support the use of the Ansible box as the backup server.</w:t>
      </w:r>
    </w:p>
    <w:p w14:paraId="7B63A29B" w14:textId="77777777" w:rsidR="000615E7" w:rsidRDefault="000615E7" w:rsidP="000615E7">
      <w:pPr>
        <w:pStyle w:val="MISCTableCaptionHeader8pt"/>
      </w:pPr>
      <w:bookmarkStart w:id="421" w:name="_Refd17e59329"/>
      <w:bookmarkStart w:id="422" w:name="_Tocd17e59329"/>
      <w:r>
        <w:rPr>
          <w:rStyle w:val="MISCTableCaptionHeaderBold8pt"/>
          <w:noProof/>
        </w:rPr>
        <w:t>Table </w:t>
      </w:r>
      <w:bookmarkStart w:id="423" w:name="_Numd17e59329"/>
      <w:r>
        <w:fldChar w:fldCharType="begin"/>
      </w:r>
      <w:r>
        <w:instrText xml:space="preserve"> SEQ Table \* ARABIC </w:instrText>
      </w:r>
      <w:r>
        <w:fldChar w:fldCharType="separate"/>
      </w:r>
      <w:r w:rsidR="00323A76">
        <w:rPr>
          <w:noProof/>
        </w:rPr>
        <w:t>28</w:t>
      </w:r>
      <w:r>
        <w:rPr>
          <w:rStyle w:val="MISCTableCaptionHeaderBold8pt"/>
          <w:noProof/>
        </w:rPr>
        <w:fldChar w:fldCharType="end"/>
      </w:r>
      <w:bookmarkEnd w:id="421"/>
      <w:bookmarkEnd w:id="422"/>
      <w:bookmarkEnd w:id="423"/>
      <w:r>
        <w:t>. Backup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40"/>
        <w:gridCol w:w="1964"/>
        <w:gridCol w:w="6676"/>
      </w:tblGrid>
      <w:tr w:rsidR="000615E7" w14:paraId="7D308DF5" w14:textId="77777777" w:rsidTr="00CD4360">
        <w:trPr>
          <w:cantSplit/>
          <w:trHeight w:val="199"/>
        </w:trPr>
        <w:tc>
          <w:tcPr>
            <w:tcW w:w="2040" w:type="dxa"/>
            <w:tcBorders>
              <w:top w:val="nil"/>
              <w:bottom w:val="single" w:sz="36" w:space="0" w:color="00B388"/>
            </w:tcBorders>
          </w:tcPr>
          <w:p w14:paraId="38621A6E" w14:textId="77777777" w:rsidR="000615E7" w:rsidRDefault="000615E7" w:rsidP="00CD4360">
            <w:pPr>
              <w:pStyle w:val="TableSubhead8pt"/>
            </w:pPr>
            <w:r>
              <w:t>Variable</w:t>
            </w:r>
          </w:p>
        </w:tc>
        <w:tc>
          <w:tcPr>
            <w:tcW w:w="1964" w:type="dxa"/>
            <w:tcBorders>
              <w:top w:val="nil"/>
              <w:bottom w:val="single" w:sz="36" w:space="0" w:color="00B388"/>
            </w:tcBorders>
          </w:tcPr>
          <w:p w14:paraId="269CCD32" w14:textId="77777777" w:rsidR="000615E7" w:rsidRDefault="000615E7" w:rsidP="00CD4360">
            <w:pPr>
              <w:pStyle w:val="TableSubhead8pt"/>
            </w:pPr>
            <w:r>
              <w:t>File</w:t>
            </w:r>
          </w:p>
        </w:tc>
        <w:tc>
          <w:tcPr>
            <w:tcW w:w="6676" w:type="dxa"/>
            <w:tcBorders>
              <w:top w:val="nil"/>
              <w:bottom w:val="single" w:sz="36" w:space="0" w:color="00B388"/>
            </w:tcBorders>
          </w:tcPr>
          <w:p w14:paraId="6878CBD5" w14:textId="77777777" w:rsidR="000615E7" w:rsidRDefault="000615E7" w:rsidP="00CD4360">
            <w:pPr>
              <w:pStyle w:val="TableSubhead8pt"/>
            </w:pPr>
            <w:r>
              <w:t>Description</w:t>
            </w:r>
          </w:p>
        </w:tc>
      </w:tr>
      <w:tr w:rsidR="000615E7" w14:paraId="1AD02663" w14:textId="77777777" w:rsidTr="00CD4360">
        <w:trPr>
          <w:cantSplit/>
          <w:trHeight w:val="307"/>
        </w:trPr>
        <w:tc>
          <w:tcPr>
            <w:tcW w:w="2040" w:type="dxa"/>
          </w:tcPr>
          <w:p w14:paraId="4AC2D934" w14:textId="77777777" w:rsidR="000615E7" w:rsidRDefault="000615E7" w:rsidP="00CD4360">
            <w:pPr>
              <w:pStyle w:val="TableBody8pt"/>
            </w:pPr>
            <w:r>
              <w:t>backup_server</w:t>
            </w:r>
          </w:p>
        </w:tc>
        <w:tc>
          <w:tcPr>
            <w:tcW w:w="1964" w:type="dxa"/>
          </w:tcPr>
          <w:p w14:paraId="30137AA1" w14:textId="372A1DBB"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76544B0D" w14:textId="77777777" w:rsidR="000615E7" w:rsidRDefault="000615E7" w:rsidP="00CD4360">
            <w:pPr>
              <w:pStyle w:val="TableBody8pt"/>
            </w:pPr>
            <w:r>
              <w:t xml:space="preserve">Currently, the playbooks only support the use of the Ansible box as the backup server. </w:t>
            </w:r>
          </w:p>
        </w:tc>
      </w:tr>
      <w:tr w:rsidR="000615E7" w14:paraId="3B0E2D90" w14:textId="77777777" w:rsidTr="00CD4360">
        <w:trPr>
          <w:cantSplit/>
          <w:trHeight w:val="448"/>
        </w:trPr>
        <w:tc>
          <w:tcPr>
            <w:tcW w:w="2040" w:type="dxa"/>
          </w:tcPr>
          <w:p w14:paraId="3E5D76C3" w14:textId="77777777" w:rsidR="000615E7" w:rsidRDefault="000615E7" w:rsidP="00CD4360">
            <w:pPr>
              <w:pStyle w:val="TableBody8pt"/>
            </w:pPr>
            <w:r>
              <w:t>backup_dest</w:t>
            </w:r>
          </w:p>
        </w:tc>
        <w:tc>
          <w:tcPr>
            <w:tcW w:w="1964" w:type="dxa"/>
          </w:tcPr>
          <w:p w14:paraId="22A1E5AB" w14:textId="65C362DA"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37F487E5" w14:textId="77777777" w:rsidR="000615E7" w:rsidRDefault="000615E7" w:rsidP="00CD4360">
            <w:pPr>
              <w:pStyle w:val="TableBody8pt"/>
            </w:pPr>
            <w:r>
              <w:t xml:space="preserve">This variable should point to an existing folder on your Ansible box where the </w:t>
            </w:r>
            <w:r>
              <w:rPr>
                <w:rStyle w:val="CodingLanguage"/>
              </w:rPr>
              <w:t>root</w:t>
            </w:r>
            <w:r>
              <w:t xml:space="preserve"> user has write access. All the backups will be stored in this folder. For example, </w:t>
            </w:r>
            <w:r>
              <w:rPr>
                <w:rStyle w:val="CodingLanguage"/>
              </w:rPr>
              <w:t>/root/backups</w:t>
            </w:r>
          </w:p>
        </w:tc>
      </w:tr>
      <w:tr w:rsidR="00D21B2F" w14:paraId="061DFC87" w14:textId="77777777" w:rsidTr="00CD4360">
        <w:trPr>
          <w:cantSplit/>
          <w:trHeight w:val="448"/>
        </w:trPr>
        <w:tc>
          <w:tcPr>
            <w:tcW w:w="2040" w:type="dxa"/>
          </w:tcPr>
          <w:p w14:paraId="6EB875D3" w14:textId="1BA3B776" w:rsidR="00D21B2F" w:rsidRDefault="00D21B2F" w:rsidP="00CD4360">
            <w:pPr>
              <w:pStyle w:val="TableBody8pt"/>
            </w:pPr>
            <w:r w:rsidRPr="00D21B2F">
              <w:t>backup_passphrase</w:t>
            </w:r>
          </w:p>
        </w:tc>
        <w:tc>
          <w:tcPr>
            <w:tcW w:w="1964" w:type="dxa"/>
          </w:tcPr>
          <w:p w14:paraId="358D17D7" w14:textId="4DA8812A" w:rsidR="00D21B2F" w:rsidRDefault="0083650F" w:rsidP="00CD4360">
            <w:pPr>
              <w:pStyle w:val="TableBody8pt"/>
              <w:rPr>
                <w:rStyle w:val="BoldEmpha"/>
              </w:rPr>
            </w:pPr>
            <w:r>
              <w:rPr>
                <w:rStyle w:val="BoldEmpha"/>
              </w:rPr>
              <w:t>groups_vars/all/vault</w:t>
            </w:r>
          </w:p>
        </w:tc>
        <w:tc>
          <w:tcPr>
            <w:tcW w:w="6676" w:type="dxa"/>
          </w:tcPr>
          <w:p w14:paraId="00D85413" w14:textId="38D686E8" w:rsidR="00D21B2F" w:rsidRDefault="00D21B2F" w:rsidP="00CD4360">
            <w:pPr>
              <w:pStyle w:val="TableBody8pt"/>
            </w:pPr>
            <w:r w:rsidRPr="00D21B2F">
              <w:t>This variable is used to encrypt the tar file with a passphrase that must be at least 12 characters long.</w:t>
            </w:r>
          </w:p>
        </w:tc>
      </w:tr>
      <w:tr w:rsidR="000615E7" w14:paraId="26AC929C" w14:textId="77777777" w:rsidTr="00CD4360">
        <w:trPr>
          <w:cantSplit/>
          <w:trHeight w:val="299"/>
        </w:trPr>
        <w:tc>
          <w:tcPr>
            <w:tcW w:w="2040" w:type="dxa"/>
          </w:tcPr>
          <w:p w14:paraId="29F6D132" w14:textId="3E384205" w:rsidR="000615E7" w:rsidRDefault="000615E7" w:rsidP="00CD4360">
            <w:pPr>
              <w:pStyle w:val="TableBody8pt"/>
            </w:pPr>
            <w:r>
              <w:t>swarm_offline_backup</w:t>
            </w:r>
          </w:p>
        </w:tc>
        <w:tc>
          <w:tcPr>
            <w:tcW w:w="1964" w:type="dxa"/>
          </w:tcPr>
          <w:p w14:paraId="7CC42382" w14:textId="13B42FD2"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0B9322D9" w14:textId="77777777" w:rsidR="000615E7" w:rsidRDefault="000615E7" w:rsidP="00CD4360">
            <w:pPr>
              <w:pStyle w:val="TableBody8pt"/>
            </w:pPr>
            <w:r>
              <w:t xml:space="preserve">This variable is commented out by default. More information on this variable is provided below. </w:t>
            </w:r>
          </w:p>
        </w:tc>
      </w:tr>
    </w:tbl>
    <w:p w14:paraId="458131DB" w14:textId="77777777" w:rsidR="000615E7" w:rsidRDefault="000615E7" w:rsidP="0058095B">
      <w:pPr>
        <w:pStyle w:val="BodyTextMetricHPELight10pt"/>
      </w:pPr>
      <w:bookmarkStart w:id="424" w:name="_Refd17e59423"/>
      <w:bookmarkStart w:id="425" w:name="_Tocd17e59423"/>
    </w:p>
    <w:p w14:paraId="08626778" w14:textId="77777777" w:rsidR="000615E7" w:rsidRDefault="000615E7" w:rsidP="000615E7">
      <w:pPr>
        <w:pStyle w:val="Heading4"/>
      </w:pPr>
      <w:r>
        <w:t>Backing up the swarm</w:t>
      </w:r>
      <w:bookmarkEnd w:id="424"/>
      <w:bookmarkEnd w:id="425"/>
    </w:p>
    <w:p w14:paraId="42280FF4" w14:textId="77777777" w:rsidR="000615E7" w:rsidRDefault="000615E7" w:rsidP="0058095B">
      <w:pPr>
        <w:pStyle w:val="BodyTextMetricHPELight10pt"/>
      </w:pPr>
      <w:r>
        <w:t xml:space="preserve">When you back up the swarm, your services and stack definitions are backed up together with the networks definitions. However, Docker volumes or their contents will not be backed up. (If Docker volumes are defined in stacks, they will be re-created when you restore the stacks, but their content will be lost). You can back up the swarm using the playbook named </w:t>
      </w:r>
      <w:r>
        <w:rPr>
          <w:rStyle w:val="CodingLanguage"/>
        </w:rPr>
        <w:t>backup_swarm.yml</w:t>
      </w:r>
      <w:r>
        <w:t xml:space="preserve"> which is located in the </w:t>
      </w:r>
      <w:r>
        <w:rPr>
          <w:rStyle w:val="CodingLanguage"/>
        </w:rPr>
        <w:t>playbooks</w:t>
      </w:r>
      <w:r>
        <w:t xml:space="preserve"> folder on your Ansible server. The playbook is invoked as follows: </w:t>
      </w:r>
    </w:p>
    <w:p w14:paraId="15F8E7AC" w14:textId="64DFC893"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w:t>
      </w:r>
    </w:p>
    <w:p w14:paraId="08DC77C5" w14:textId="029B50FA"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0CEB8295" w14:textId="77777777" w:rsidR="000615E7" w:rsidRPr="00ED3BF0" w:rsidRDefault="000615E7" w:rsidP="0058095B">
      <w:pPr>
        <w:pStyle w:val="BodyTextMetricHPELight10pt"/>
        <w:rPr>
          <w:rStyle w:val="CodingLanguage"/>
        </w:rPr>
      </w:pPr>
      <w:r w:rsidRPr="00ED3BF0">
        <w:rPr>
          <w:rStyle w:val="CodingLanguage"/>
        </w:rPr>
        <w:t>&lt;backup_dest&gt;/backup_swarm_&lt;vmname&gt;_&lt;timestamp&gt;.tgz</w:t>
      </w:r>
      <w:r w:rsidRPr="00ED3BF0">
        <w:rPr>
          <w:rStyle w:val="CodingLanguage"/>
        </w:rPr>
        <w:br/>
        <w:t>&lt;backup_dest&gt;/backup_swar</w:t>
      </w:r>
      <w:r>
        <w:rPr>
          <w:rStyle w:val="CodingLanguage"/>
        </w:rPr>
        <w:t>m_&lt;vmname&gt;_&lt;timestamp&gt;.vars.tgz</w:t>
      </w:r>
    </w:p>
    <w:p w14:paraId="41FD4294" w14:textId="77777777" w:rsidR="000615E7" w:rsidRDefault="000615E7" w:rsidP="0058095B">
      <w:pPr>
        <w:pStyle w:val="BodyTextMetricHPELight10pt"/>
      </w:pPr>
      <w:r>
        <w:rPr>
          <w:rStyle w:val="CodingLanguage"/>
        </w:rPr>
        <w:t>&lt;</w:t>
      </w:r>
      <w:proofErr w:type="gramStart"/>
      <w:r>
        <w:rPr>
          <w:rStyle w:val="CodingLanguage"/>
        </w:rPr>
        <w:t>vmname</w:t>
      </w:r>
      <w:proofErr w:type="gramEnd"/>
      <w:r>
        <w:rPr>
          <w:rStyle w:val="CodingLanguage"/>
        </w:rPr>
        <w:t>&gt;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2BF0074D"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3254DF27" w14:textId="4AC5502E"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 -e backup_name=my_swarm_backup</w:t>
      </w:r>
    </w:p>
    <w:p w14:paraId="7D01AE43"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4872B0A" w14:textId="77777777" w:rsidR="000615E7" w:rsidRPr="00ED3BF0" w:rsidRDefault="000615E7" w:rsidP="0058095B">
      <w:pPr>
        <w:pStyle w:val="BodyTextMetricHPELight10pt"/>
        <w:rPr>
          <w:rStyle w:val="CodingLanguage"/>
        </w:rPr>
      </w:pPr>
      <w:r w:rsidRPr="00ED3BF0">
        <w:rPr>
          <w:rStyle w:val="CodingLanguage"/>
        </w:rPr>
        <w:t>&lt;backup_dest&gt;/my_swarm_backup.tgz</w:t>
      </w:r>
      <w:r w:rsidRPr="00ED3BF0">
        <w:rPr>
          <w:rStyle w:val="CodingLanguage"/>
        </w:rPr>
        <w:br/>
        <w:t>&lt;backup</w:t>
      </w:r>
      <w:r>
        <w:rPr>
          <w:rStyle w:val="CodingLanguage"/>
        </w:rPr>
        <w:t>_dest&gt;/my_swarm_backup.vars.tgz</w:t>
      </w:r>
    </w:p>
    <w:p w14:paraId="108AEB4A" w14:textId="77777777" w:rsidR="000615E7" w:rsidRDefault="000615E7" w:rsidP="000615E7">
      <w:pPr>
        <w:pStyle w:val="MISCNote-Ruleabove"/>
      </w:pPr>
      <w:r>
        <w:t>Warning</w:t>
      </w:r>
    </w:p>
    <w:p w14:paraId="3C712264" w14:textId="77777777" w:rsidR="000615E7" w:rsidRDefault="000615E7" w:rsidP="000615E7">
      <w:pPr>
        <w:pStyle w:val="MISCNote-Rulebelow"/>
      </w:pPr>
      <w:r>
        <w:rPr>
          <w:rStyle w:val="BoldEmpha"/>
        </w:rPr>
        <w:t>Online versus offline backups:</w:t>
      </w:r>
      <w:r>
        <w:t xml:space="preserve"> By default, the playbook performs online backups. You can take offline backups by setting the variable </w:t>
      </w:r>
      <w:r>
        <w:rPr>
          <w:rStyle w:val="CodingLanguage"/>
        </w:rPr>
        <w:t>swarm_backup_offline</w:t>
      </w:r>
      <w:r>
        <w:t xml:space="preserve"> to </w:t>
      </w:r>
      <w:r>
        <w:rPr>
          <w:rStyle w:val="CodingLanguage"/>
        </w:rPr>
        <w:t>"true"</w:t>
      </w:r>
      <w:r>
        <w:t xml:space="preserve">. The playbook will then stop the Docker daemon on the machine used to take the backup (a manager or UCP node). Before it does so, the playbook will verify that enough managers are running in the cluster to maintain the quorum. If this is not the case, the playbook will exit with an error. For more information, see the Docker documentation at </w:t>
      </w:r>
      <w:hyperlink r:id="rId144" w:anchor="recover-from-disasterv">
        <w:r>
          <w:rPr>
            <w:rStyle w:val="Hyperlink"/>
          </w:rPr>
          <w:t>https://docs.docker.com/engine/swarm/admin_guide/#recover-from-disasterv</w:t>
        </w:r>
      </w:hyperlink>
    </w:p>
    <w:p w14:paraId="5B412C1F" w14:textId="77777777" w:rsidR="0086155E" w:rsidRDefault="0086155E">
      <w:pPr>
        <w:rPr>
          <w:rFonts w:ascii="MetricHPE Medium" w:hAnsi="MetricHPE Medium"/>
          <w:sz w:val="20"/>
          <w:szCs w:val="18"/>
        </w:rPr>
      </w:pPr>
      <w:bookmarkStart w:id="426" w:name="_Refd17e59498"/>
      <w:bookmarkStart w:id="427" w:name="_Tocd17e59498"/>
      <w:r>
        <w:br w:type="page"/>
      </w:r>
    </w:p>
    <w:p w14:paraId="6E467A46" w14:textId="77777777" w:rsidR="000615E7" w:rsidRDefault="000615E7" w:rsidP="000615E7">
      <w:pPr>
        <w:pStyle w:val="Heading4"/>
      </w:pPr>
      <w:r>
        <w:lastRenderedPageBreak/>
        <w:t>Backing up the Universal Control Plane (UCP)</w:t>
      </w:r>
      <w:bookmarkEnd w:id="426"/>
      <w:bookmarkEnd w:id="427"/>
    </w:p>
    <w:p w14:paraId="20CDC78B" w14:textId="77777777" w:rsidR="000615E7" w:rsidRDefault="000615E7" w:rsidP="0058095B">
      <w:pPr>
        <w:pStyle w:val="BodyTextMetricHPELight10pt"/>
      </w:pPr>
      <w:r>
        <w:t xml:space="preserve">When you backup UCP, you save the data/metadata outlined in </w:t>
      </w:r>
      <w:r w:rsidRPr="00954580">
        <w:fldChar w:fldCharType="begin"/>
      </w:r>
      <w:r w:rsidRPr="00954580">
        <w:instrText xml:space="preserve"> REF _Refd17e59506 \h </w:instrText>
      </w:r>
      <w:r>
        <w:instrText xml:space="preserve"> \* MERGEFORMAT </w:instrText>
      </w:r>
      <w:r w:rsidRPr="00954580">
        <w:fldChar w:fldCharType="separate"/>
      </w:r>
      <w:r w:rsidR="00323A76" w:rsidRPr="00323A76">
        <w:t>Table</w:t>
      </w:r>
      <w:r w:rsidR="00323A76" w:rsidRPr="00323A76">
        <w:rPr>
          <w:rFonts w:ascii="Calibri" w:hAnsi="Calibri" w:cs="Calibri"/>
        </w:rPr>
        <w:t> </w:t>
      </w:r>
      <w:r w:rsidR="00323A76">
        <w:t>29</w:t>
      </w:r>
      <w:r w:rsidRPr="00954580">
        <w:fldChar w:fldCharType="end"/>
      </w:r>
      <w:r w:rsidR="0086155E">
        <w:t>.</w:t>
      </w:r>
    </w:p>
    <w:p w14:paraId="116CD992" w14:textId="77777777" w:rsidR="000615E7" w:rsidRDefault="000615E7" w:rsidP="000615E7">
      <w:pPr>
        <w:pStyle w:val="MISCTableCaptionHeader8pt"/>
      </w:pPr>
      <w:bookmarkStart w:id="428" w:name="_Refd17e59506"/>
      <w:bookmarkStart w:id="429" w:name="_Tocd17e59506"/>
      <w:r>
        <w:rPr>
          <w:rStyle w:val="MISCTableCaptionHeaderBold8pt"/>
          <w:noProof/>
        </w:rPr>
        <w:t>Table </w:t>
      </w:r>
      <w:bookmarkStart w:id="430" w:name="_Numd17e59506"/>
      <w:r>
        <w:fldChar w:fldCharType="begin"/>
      </w:r>
      <w:r>
        <w:instrText xml:space="preserve"> SEQ Table \* ARABIC </w:instrText>
      </w:r>
      <w:r>
        <w:fldChar w:fldCharType="separate"/>
      </w:r>
      <w:r w:rsidR="00323A76">
        <w:rPr>
          <w:noProof/>
        </w:rPr>
        <w:t>29</w:t>
      </w:r>
      <w:r>
        <w:rPr>
          <w:rStyle w:val="MISCTableCaptionHeaderBold8pt"/>
          <w:noProof/>
        </w:rPr>
        <w:fldChar w:fldCharType="end"/>
      </w:r>
      <w:bookmarkEnd w:id="428"/>
      <w:bookmarkEnd w:id="429"/>
      <w:bookmarkEnd w:id="430"/>
      <w:r>
        <w:t>. UCP data backed up</w:t>
      </w:r>
    </w:p>
    <w:tbl>
      <w:tblPr>
        <w:tblStyle w:val="TableGrid"/>
        <w:tblW w:w="10294"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30"/>
        <w:gridCol w:w="8364"/>
      </w:tblGrid>
      <w:tr w:rsidR="000615E7" w14:paraId="6396744E" w14:textId="77777777" w:rsidTr="00CD4360">
        <w:trPr>
          <w:cantSplit/>
          <w:trHeight w:val="234"/>
        </w:trPr>
        <w:tc>
          <w:tcPr>
            <w:tcW w:w="1930" w:type="dxa"/>
            <w:tcBorders>
              <w:top w:val="nil"/>
              <w:bottom w:val="single" w:sz="36" w:space="0" w:color="00B388"/>
            </w:tcBorders>
          </w:tcPr>
          <w:p w14:paraId="17E360C0" w14:textId="77777777" w:rsidR="000615E7" w:rsidRDefault="000615E7" w:rsidP="00CD4360">
            <w:pPr>
              <w:pStyle w:val="TableSubhead8pt"/>
            </w:pPr>
            <w:r>
              <w:t>Data</w:t>
            </w:r>
          </w:p>
        </w:tc>
        <w:tc>
          <w:tcPr>
            <w:tcW w:w="8364" w:type="dxa"/>
            <w:tcBorders>
              <w:top w:val="nil"/>
              <w:bottom w:val="single" w:sz="36" w:space="0" w:color="00B388"/>
            </w:tcBorders>
          </w:tcPr>
          <w:p w14:paraId="09036DC3" w14:textId="77777777" w:rsidR="000615E7" w:rsidRDefault="000615E7" w:rsidP="00CD4360">
            <w:pPr>
              <w:pStyle w:val="TableSubhead8pt"/>
            </w:pPr>
            <w:r>
              <w:t>Description</w:t>
            </w:r>
          </w:p>
        </w:tc>
      </w:tr>
      <w:tr w:rsidR="000615E7" w14:paraId="215D0028" w14:textId="77777777" w:rsidTr="00CD4360">
        <w:trPr>
          <w:cantSplit/>
          <w:trHeight w:val="294"/>
        </w:trPr>
        <w:tc>
          <w:tcPr>
            <w:tcW w:w="1930" w:type="dxa"/>
          </w:tcPr>
          <w:p w14:paraId="1DF8C375" w14:textId="77777777" w:rsidR="000615E7" w:rsidRDefault="000615E7" w:rsidP="00CD4360">
            <w:pPr>
              <w:pStyle w:val="TableBody8pt"/>
            </w:pPr>
            <w:r>
              <w:t>Configurations</w:t>
            </w:r>
          </w:p>
        </w:tc>
        <w:tc>
          <w:tcPr>
            <w:tcW w:w="8364" w:type="dxa"/>
          </w:tcPr>
          <w:p w14:paraId="6B6F214A" w14:textId="77777777" w:rsidR="000615E7" w:rsidRDefault="000615E7" w:rsidP="00CD4360">
            <w:pPr>
              <w:pStyle w:val="TableBody8pt"/>
            </w:pPr>
            <w:r>
              <w:t xml:space="preserve">The UCP cluster configurations, as shown by </w:t>
            </w:r>
            <w:r>
              <w:rPr>
                <w:rStyle w:val="CodingLanguage"/>
              </w:rPr>
              <w:t>docker config ls</w:t>
            </w:r>
            <w:r>
              <w:t xml:space="preserve">, including Docker EE license and swarm and client CAs </w:t>
            </w:r>
          </w:p>
        </w:tc>
      </w:tr>
      <w:tr w:rsidR="000615E7" w14:paraId="4BCCE3FC" w14:textId="77777777" w:rsidTr="00CD4360">
        <w:trPr>
          <w:cantSplit/>
          <w:trHeight w:val="224"/>
        </w:trPr>
        <w:tc>
          <w:tcPr>
            <w:tcW w:w="1930" w:type="dxa"/>
          </w:tcPr>
          <w:p w14:paraId="07DBC425" w14:textId="77777777" w:rsidR="000615E7" w:rsidRDefault="000615E7" w:rsidP="00CD4360">
            <w:pPr>
              <w:pStyle w:val="TableBody8pt"/>
            </w:pPr>
            <w:r>
              <w:t>Access control</w:t>
            </w:r>
          </w:p>
        </w:tc>
        <w:tc>
          <w:tcPr>
            <w:tcW w:w="8364" w:type="dxa"/>
          </w:tcPr>
          <w:p w14:paraId="1500691B" w14:textId="77777777" w:rsidR="000615E7" w:rsidRDefault="000615E7" w:rsidP="00CD4360">
            <w:pPr>
              <w:pStyle w:val="TableBody8pt"/>
            </w:pPr>
            <w:r>
              <w:t>Permissions for team access to swarm resources, including collections, grants, and roles</w:t>
            </w:r>
          </w:p>
        </w:tc>
      </w:tr>
      <w:tr w:rsidR="000615E7" w14:paraId="6A807836" w14:textId="77777777" w:rsidTr="00CD4360">
        <w:trPr>
          <w:cantSplit/>
          <w:trHeight w:val="214"/>
        </w:trPr>
        <w:tc>
          <w:tcPr>
            <w:tcW w:w="1930" w:type="dxa"/>
          </w:tcPr>
          <w:p w14:paraId="0E5316B6" w14:textId="77777777" w:rsidR="000615E7" w:rsidRDefault="000615E7" w:rsidP="00CD4360">
            <w:pPr>
              <w:pStyle w:val="TableBody8pt"/>
            </w:pPr>
            <w:r>
              <w:t>Certificates and keys</w:t>
            </w:r>
          </w:p>
        </w:tc>
        <w:tc>
          <w:tcPr>
            <w:tcW w:w="8364" w:type="dxa"/>
          </w:tcPr>
          <w:p w14:paraId="249B07A1" w14:textId="77777777" w:rsidR="000615E7" w:rsidRDefault="000615E7" w:rsidP="00CD4360">
            <w:pPr>
              <w:pStyle w:val="TableBody8pt"/>
            </w:pPr>
            <w:r>
              <w:t>The certificates, public keys, and private keys that are used for authentication and mutual TLS communication</w:t>
            </w:r>
          </w:p>
        </w:tc>
      </w:tr>
      <w:tr w:rsidR="000615E7" w14:paraId="65EAA2C1" w14:textId="77777777" w:rsidTr="00CD4360">
        <w:trPr>
          <w:cantSplit/>
          <w:trHeight w:val="224"/>
        </w:trPr>
        <w:tc>
          <w:tcPr>
            <w:tcW w:w="1930" w:type="dxa"/>
          </w:tcPr>
          <w:p w14:paraId="5D90AFD1" w14:textId="77777777" w:rsidR="000615E7" w:rsidRDefault="000615E7" w:rsidP="00CD4360">
            <w:pPr>
              <w:pStyle w:val="TableBody8pt"/>
            </w:pPr>
            <w:r>
              <w:t>Metrics data</w:t>
            </w:r>
          </w:p>
        </w:tc>
        <w:tc>
          <w:tcPr>
            <w:tcW w:w="8364" w:type="dxa"/>
          </w:tcPr>
          <w:p w14:paraId="12B5DCF7" w14:textId="77777777" w:rsidR="000615E7" w:rsidRDefault="000615E7" w:rsidP="00CD4360">
            <w:pPr>
              <w:pStyle w:val="TableBody8pt"/>
            </w:pPr>
            <w:r>
              <w:t>Monitoring data gathered by UCP</w:t>
            </w:r>
          </w:p>
        </w:tc>
      </w:tr>
      <w:tr w:rsidR="000615E7" w14:paraId="1028F27F" w14:textId="77777777" w:rsidTr="00CD4360">
        <w:trPr>
          <w:cantSplit/>
          <w:trHeight w:val="224"/>
        </w:trPr>
        <w:tc>
          <w:tcPr>
            <w:tcW w:w="1930" w:type="dxa"/>
          </w:tcPr>
          <w:p w14:paraId="7572BAB3" w14:textId="77777777" w:rsidR="000615E7" w:rsidRDefault="000615E7" w:rsidP="00CD4360">
            <w:pPr>
              <w:pStyle w:val="TableBody8pt"/>
            </w:pPr>
            <w:r>
              <w:t>Organizations</w:t>
            </w:r>
          </w:p>
        </w:tc>
        <w:tc>
          <w:tcPr>
            <w:tcW w:w="8364" w:type="dxa"/>
          </w:tcPr>
          <w:p w14:paraId="4D715725" w14:textId="77777777" w:rsidR="000615E7" w:rsidRDefault="000615E7" w:rsidP="00CD4360">
            <w:pPr>
              <w:pStyle w:val="TableBody8pt"/>
            </w:pPr>
            <w:r>
              <w:t>Your users, teams, and orgs</w:t>
            </w:r>
          </w:p>
        </w:tc>
      </w:tr>
      <w:tr w:rsidR="000615E7" w14:paraId="6BB0D7B2" w14:textId="77777777" w:rsidTr="00CD4360">
        <w:trPr>
          <w:cantSplit/>
          <w:trHeight w:val="214"/>
        </w:trPr>
        <w:tc>
          <w:tcPr>
            <w:tcW w:w="1930" w:type="dxa"/>
          </w:tcPr>
          <w:p w14:paraId="0DEBB3A1" w14:textId="77777777" w:rsidR="000615E7" w:rsidRDefault="000615E7" w:rsidP="00CD4360">
            <w:pPr>
              <w:pStyle w:val="TableBody8pt"/>
            </w:pPr>
            <w:r>
              <w:t>Volumes</w:t>
            </w:r>
          </w:p>
        </w:tc>
        <w:tc>
          <w:tcPr>
            <w:tcW w:w="8364" w:type="dxa"/>
          </w:tcPr>
          <w:p w14:paraId="2656D186" w14:textId="77777777" w:rsidR="000615E7" w:rsidRDefault="000615E7" w:rsidP="00CD4360">
            <w:pPr>
              <w:pStyle w:val="TableBody8pt"/>
            </w:pPr>
            <w:r>
              <w:t xml:space="preserve">All </w:t>
            </w:r>
            <w:hyperlink r:id="rId145" w:anchor="volumes-used-by-ucp">
              <w:r>
                <w:rPr>
                  <w:rStyle w:val="Hyperlink"/>
                </w:rPr>
                <w:t>UCP named volumes</w:t>
              </w:r>
            </w:hyperlink>
            <w:r>
              <w:t>, which include all UCP component certs and data</w:t>
            </w:r>
          </w:p>
        </w:tc>
      </w:tr>
    </w:tbl>
    <w:p w14:paraId="7A4FB595" w14:textId="77777777" w:rsidR="000615E7" w:rsidRDefault="000615E7" w:rsidP="0058095B">
      <w:pPr>
        <w:pStyle w:val="BodyTextMetricHPELight10pt"/>
      </w:pPr>
    </w:p>
    <w:p w14:paraId="5EF600F3" w14:textId="77777777" w:rsidR="000615E7" w:rsidRDefault="000615E7" w:rsidP="0058095B">
      <w:pPr>
        <w:pStyle w:val="BodyTextMetricHPELight10pt"/>
      </w:pPr>
      <w:r>
        <w:t xml:space="preserve">To make a backup of UCP, use </w:t>
      </w:r>
      <w:r>
        <w:rPr>
          <w:rStyle w:val="CodingLanguage"/>
        </w:rPr>
        <w:t>playbook/backup_ucp.yml</w:t>
      </w:r>
      <w:r>
        <w:t xml:space="preserve"> as follows:</w:t>
      </w:r>
    </w:p>
    <w:p w14:paraId="1E8F52CE" w14:textId="77777777" w:rsidR="000615E7" w:rsidRPr="00ED3BF0" w:rsidRDefault="000615E7" w:rsidP="0058095B">
      <w:pPr>
        <w:pStyle w:val="BodyTextMetricHPELight10pt"/>
        <w:rPr>
          <w:rStyle w:val="CodingLanguage"/>
        </w:rPr>
      </w:pPr>
      <w:r w:rsidRPr="00ED3BF0">
        <w:rPr>
          <w:rStyle w:val="CodingLanguage"/>
        </w:rPr>
        <w:t># ansible-playbook -i vm_host playbooks/backup_ucp.yml</w:t>
      </w:r>
    </w:p>
    <w:p w14:paraId="7B686B38" w14:textId="1B7E377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6FE640FF" w14:textId="77777777" w:rsidR="000615E7" w:rsidRPr="00ED3BF0" w:rsidRDefault="000615E7" w:rsidP="0058095B">
      <w:pPr>
        <w:pStyle w:val="BodyTextMetricHPELight10pt"/>
        <w:rPr>
          <w:rStyle w:val="CodingLanguage"/>
        </w:rPr>
      </w:pPr>
      <w:r w:rsidRPr="00ED3BF0">
        <w:rPr>
          <w:rStyle w:val="CodingLanguage"/>
        </w:rPr>
        <w:t>&lt;backup_dest&gt;/backup_ucp_&lt;ucpid&gt;_&lt;vmname&gt;_&lt;timestamp&gt;.tgz</w:t>
      </w:r>
      <w:r w:rsidRPr="00ED3BF0">
        <w:rPr>
          <w:rStyle w:val="CodingLanguage"/>
        </w:rPr>
        <w:br/>
        <w:t>&lt;backup_dest&gt;/backup_ucp_&lt;ucpid</w:t>
      </w:r>
      <w:r>
        <w:rPr>
          <w:rStyle w:val="CodingLanguage"/>
        </w:rPr>
        <w:t>&gt;_&lt;vmname&gt;_&lt;timestamp&gt;.vars.tgz</w:t>
      </w:r>
    </w:p>
    <w:p w14:paraId="6F586800" w14:textId="77777777" w:rsidR="000615E7" w:rsidRDefault="000615E7" w:rsidP="0058095B">
      <w:pPr>
        <w:pStyle w:val="BodyTextMetricHPELight10pt"/>
      </w:pPr>
      <w:r>
        <w:rPr>
          <w:rStyle w:val="CodingLanguage"/>
        </w:rPr>
        <w:t>&lt;</w:t>
      </w:r>
      <w:proofErr w:type="gramStart"/>
      <w:r>
        <w:rPr>
          <w:rStyle w:val="CodingLanguage"/>
        </w:rPr>
        <w:t>ucpid</w:t>
      </w:r>
      <w:proofErr w:type="gramEnd"/>
      <w:r>
        <w:rPr>
          <w:rStyle w:val="CodingLanguage"/>
        </w:rPr>
        <w:t>&gt;</w:t>
      </w:r>
      <w:r>
        <w:t xml:space="preserve"> is the ID of the UCP instance,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which was backed up.</w:t>
      </w:r>
    </w:p>
    <w:p w14:paraId="2D9AC176"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24FC9047" w14:textId="7215F687"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playbooks/backup_ucp.yml -e backup_name=my_ucp_backup</w:t>
      </w:r>
    </w:p>
    <w:p w14:paraId="0837C76B"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5EE9FC42" w14:textId="77777777" w:rsidR="000615E7" w:rsidRPr="00ED3BF0" w:rsidRDefault="000615E7" w:rsidP="0058095B">
      <w:pPr>
        <w:pStyle w:val="BodyTextMetricHPELight10pt"/>
        <w:rPr>
          <w:rStyle w:val="CodingLanguage"/>
        </w:rPr>
      </w:pPr>
      <w:r w:rsidRPr="00ED3BF0">
        <w:rPr>
          <w:rStyle w:val="CodingLanguage"/>
        </w:rPr>
        <w:t>&lt;backup_dest&gt;/my_ucp_backup.tgz</w:t>
      </w:r>
      <w:r w:rsidRPr="00ED3BF0">
        <w:rPr>
          <w:rStyle w:val="CodingLanguage"/>
        </w:rPr>
        <w:br/>
        <w:t>&lt;back</w:t>
      </w:r>
      <w:r>
        <w:rPr>
          <w:rStyle w:val="CodingLanguage"/>
        </w:rPr>
        <w:t>up_dest&gt;/my_ucp_backup.vars.tgz</w:t>
      </w:r>
    </w:p>
    <w:p w14:paraId="517F4625" w14:textId="77777777" w:rsidR="000615E7" w:rsidRDefault="000615E7" w:rsidP="000615E7">
      <w:pPr>
        <w:pStyle w:val="MISCNote-Ruleabove"/>
      </w:pPr>
      <w:r>
        <w:t>Warning</w:t>
      </w:r>
    </w:p>
    <w:p w14:paraId="1AB2CEF0" w14:textId="77777777" w:rsidR="000615E7" w:rsidRDefault="000615E7" w:rsidP="000615E7">
      <w:pPr>
        <w:pStyle w:val="MISCNote-Rulebelow"/>
      </w:pPr>
      <w:r>
        <w:t xml:space="preserve">To create a consistent backup, the backup command </w:t>
      </w:r>
      <w:r>
        <w:rPr>
          <w:rStyle w:val="BoldEmpha"/>
        </w:rPr>
        <w:t>temporarily stops the UCP containers running on the node where the backup is being performed</w:t>
      </w:r>
      <w:r>
        <w:t xml:space="preserve">. User resources, such as services, containers, and stacks are not affected by this operation and will continue to operate as expected. Any long-lasting </w:t>
      </w:r>
      <w:r>
        <w:rPr>
          <w:rStyle w:val="CodingLanguage"/>
        </w:rPr>
        <w:t>docker exec</w:t>
      </w:r>
      <w:r>
        <w:t xml:space="preserve">, </w:t>
      </w:r>
      <w:r>
        <w:rPr>
          <w:rStyle w:val="CodingLanguage"/>
        </w:rPr>
        <w:t>docker logs</w:t>
      </w:r>
      <w:r>
        <w:t xml:space="preserve">, </w:t>
      </w:r>
      <w:r>
        <w:rPr>
          <w:rStyle w:val="CodingLanguage"/>
        </w:rPr>
        <w:t>docker events</w:t>
      </w:r>
      <w:r>
        <w:t xml:space="preserve">, or </w:t>
      </w:r>
      <w:r>
        <w:rPr>
          <w:rStyle w:val="CodingLanguage"/>
        </w:rPr>
        <w:t>docker attach</w:t>
      </w:r>
      <w:r>
        <w:t xml:space="preserve"> operations on the affected manager node will be disconnected.</w:t>
      </w:r>
    </w:p>
    <w:p w14:paraId="58B98A54" w14:textId="77777777" w:rsidR="000615E7" w:rsidRDefault="000615E7" w:rsidP="0058095B">
      <w:pPr>
        <w:pStyle w:val="BodyTextMetricHPELight10pt"/>
      </w:pPr>
      <w:r>
        <w:t xml:space="preserve">For more information on UCP backup, see the Docker documentation at </w:t>
      </w:r>
      <w:hyperlink r:id="rId146">
        <w:r>
          <w:rPr>
            <w:rStyle w:val="Hyperlink"/>
          </w:rPr>
          <w:t>https://docs.docker.com/datacenter/ucp/3.0/guides/admin/backups-and-disaster-recovery/</w:t>
        </w:r>
      </w:hyperlink>
    </w:p>
    <w:p w14:paraId="60FC9ABF" w14:textId="77777777" w:rsidR="00BF113F" w:rsidRDefault="00BF113F">
      <w:pPr>
        <w:rPr>
          <w:rFonts w:ascii="MetricHPE Medium" w:hAnsi="MetricHPE Medium"/>
          <w:sz w:val="20"/>
          <w:szCs w:val="18"/>
        </w:rPr>
      </w:pPr>
      <w:bookmarkStart w:id="431" w:name="_Refd17e59688"/>
      <w:bookmarkStart w:id="432" w:name="_Tocd17e59688"/>
      <w:r>
        <w:br w:type="page"/>
      </w:r>
    </w:p>
    <w:p w14:paraId="55C9703F" w14:textId="77777777" w:rsidR="000615E7" w:rsidRDefault="000615E7" w:rsidP="000615E7">
      <w:pPr>
        <w:pStyle w:val="Heading4"/>
      </w:pPr>
      <w:r>
        <w:lastRenderedPageBreak/>
        <w:t>Backing up the Docker Trusted Registry (DTR)</w:t>
      </w:r>
      <w:bookmarkEnd w:id="431"/>
      <w:bookmarkEnd w:id="432"/>
    </w:p>
    <w:p w14:paraId="2BE3F914" w14:textId="77777777" w:rsidR="000615E7" w:rsidRDefault="000615E7" w:rsidP="0058095B">
      <w:pPr>
        <w:pStyle w:val="BodyTextMetricHPELight10pt"/>
      </w:pPr>
      <w:r>
        <w:t>When you backup DTR, you save the data/metadata outlined in</w:t>
      </w:r>
      <w:r w:rsidRPr="00C00453">
        <w:t xml:space="preserve"> </w:t>
      </w:r>
      <w:r w:rsidRPr="00C00453">
        <w:fldChar w:fldCharType="begin"/>
      </w:r>
      <w:r w:rsidRPr="00C00453">
        <w:instrText xml:space="preserve"> REF _Refd17e59696 \h </w:instrText>
      </w:r>
      <w:r>
        <w:instrText xml:space="preserve"> \* MERGEFORMAT </w:instrText>
      </w:r>
      <w:r w:rsidRPr="00C00453">
        <w:fldChar w:fldCharType="separate"/>
      </w:r>
      <w:r w:rsidR="00323A76" w:rsidRPr="00323A76">
        <w:t>Table</w:t>
      </w:r>
      <w:r w:rsidR="00323A76" w:rsidRPr="00323A76">
        <w:rPr>
          <w:rFonts w:ascii="Calibri" w:hAnsi="Calibri" w:cs="Calibri"/>
        </w:rPr>
        <w:t> </w:t>
      </w:r>
      <w:r w:rsidR="00323A76">
        <w:t>30</w:t>
      </w:r>
      <w:r w:rsidRPr="00C00453">
        <w:fldChar w:fldCharType="end"/>
      </w:r>
      <w:r>
        <w:t>.</w:t>
      </w:r>
    </w:p>
    <w:p w14:paraId="63D74616" w14:textId="77777777" w:rsidR="000615E7" w:rsidRDefault="000615E7" w:rsidP="000615E7">
      <w:pPr>
        <w:pStyle w:val="MISCTableCaptionHeader8pt"/>
      </w:pPr>
      <w:bookmarkStart w:id="433" w:name="_Refd17e59696"/>
      <w:bookmarkStart w:id="434" w:name="_Tocd17e59696"/>
      <w:r>
        <w:rPr>
          <w:rStyle w:val="MISCTableCaptionHeaderBold8pt"/>
          <w:noProof/>
        </w:rPr>
        <w:t>Table </w:t>
      </w:r>
      <w:bookmarkStart w:id="435" w:name="_Numd17e59696"/>
      <w:r>
        <w:fldChar w:fldCharType="begin"/>
      </w:r>
      <w:r>
        <w:instrText xml:space="preserve"> SEQ Table \* ARABIC </w:instrText>
      </w:r>
      <w:r>
        <w:fldChar w:fldCharType="separate"/>
      </w:r>
      <w:r w:rsidR="00323A76">
        <w:rPr>
          <w:noProof/>
        </w:rPr>
        <w:t>30</w:t>
      </w:r>
      <w:r>
        <w:rPr>
          <w:rStyle w:val="MISCTableCaptionHeaderBold8pt"/>
          <w:noProof/>
        </w:rPr>
        <w:fldChar w:fldCharType="end"/>
      </w:r>
      <w:bookmarkEnd w:id="433"/>
      <w:bookmarkEnd w:id="434"/>
      <w:bookmarkEnd w:id="435"/>
      <w:r>
        <w:t>. DTR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1440"/>
        <w:gridCol w:w="4320"/>
      </w:tblGrid>
      <w:tr w:rsidR="000615E7" w14:paraId="572DEB42" w14:textId="77777777" w:rsidTr="00CD4360">
        <w:trPr>
          <w:cantSplit/>
        </w:trPr>
        <w:tc>
          <w:tcPr>
            <w:tcW w:w="2880" w:type="dxa"/>
            <w:tcBorders>
              <w:top w:val="nil"/>
              <w:bottom w:val="single" w:sz="36" w:space="0" w:color="00B388"/>
            </w:tcBorders>
          </w:tcPr>
          <w:p w14:paraId="54A8A151" w14:textId="77777777" w:rsidR="000615E7" w:rsidRDefault="000615E7" w:rsidP="00CD4360">
            <w:pPr>
              <w:pStyle w:val="TableSubhead8pt"/>
            </w:pPr>
            <w:r>
              <w:t>Data</w:t>
            </w:r>
          </w:p>
        </w:tc>
        <w:tc>
          <w:tcPr>
            <w:tcW w:w="1440" w:type="dxa"/>
            <w:tcBorders>
              <w:top w:val="nil"/>
              <w:bottom w:val="single" w:sz="36" w:space="0" w:color="00B388"/>
            </w:tcBorders>
          </w:tcPr>
          <w:p w14:paraId="64418CC5" w14:textId="77777777" w:rsidR="000615E7" w:rsidRDefault="000615E7" w:rsidP="00CD4360">
            <w:pPr>
              <w:pStyle w:val="TableSubhead8pt"/>
            </w:pPr>
            <w:r>
              <w:t>Backed up?</w:t>
            </w:r>
          </w:p>
        </w:tc>
        <w:tc>
          <w:tcPr>
            <w:tcW w:w="4320" w:type="dxa"/>
            <w:tcBorders>
              <w:top w:val="nil"/>
              <w:bottom w:val="single" w:sz="36" w:space="0" w:color="00B388"/>
            </w:tcBorders>
          </w:tcPr>
          <w:p w14:paraId="41C2546F" w14:textId="77777777" w:rsidR="000615E7" w:rsidRDefault="000615E7" w:rsidP="00CD4360">
            <w:pPr>
              <w:pStyle w:val="TableSubhead8pt"/>
            </w:pPr>
            <w:r>
              <w:t>Description</w:t>
            </w:r>
          </w:p>
        </w:tc>
      </w:tr>
      <w:tr w:rsidR="000615E7" w14:paraId="1FE89F0A" w14:textId="77777777" w:rsidTr="00CD4360">
        <w:trPr>
          <w:cantSplit/>
        </w:trPr>
        <w:tc>
          <w:tcPr>
            <w:tcW w:w="2880" w:type="dxa"/>
          </w:tcPr>
          <w:p w14:paraId="17A72104" w14:textId="77777777" w:rsidR="000615E7" w:rsidRDefault="000615E7" w:rsidP="00CD4360">
            <w:pPr>
              <w:pStyle w:val="TableBody8pt"/>
            </w:pPr>
            <w:r>
              <w:t>Configurations</w:t>
            </w:r>
          </w:p>
        </w:tc>
        <w:tc>
          <w:tcPr>
            <w:tcW w:w="1440" w:type="dxa"/>
          </w:tcPr>
          <w:p w14:paraId="01AA485C" w14:textId="77777777" w:rsidR="000615E7" w:rsidRDefault="000615E7" w:rsidP="00CD4360">
            <w:pPr>
              <w:pStyle w:val="TableBody8pt"/>
            </w:pPr>
            <w:r>
              <w:t>yes</w:t>
            </w:r>
          </w:p>
        </w:tc>
        <w:tc>
          <w:tcPr>
            <w:tcW w:w="4320" w:type="dxa"/>
          </w:tcPr>
          <w:p w14:paraId="7CA6A3D8" w14:textId="77777777" w:rsidR="000615E7" w:rsidRDefault="000615E7" w:rsidP="00CD4360">
            <w:pPr>
              <w:pStyle w:val="TableBody8pt"/>
            </w:pPr>
            <w:r>
              <w:t>DTR settings</w:t>
            </w:r>
          </w:p>
        </w:tc>
      </w:tr>
      <w:tr w:rsidR="000615E7" w14:paraId="25601C8C" w14:textId="77777777" w:rsidTr="00CD4360">
        <w:trPr>
          <w:cantSplit/>
        </w:trPr>
        <w:tc>
          <w:tcPr>
            <w:tcW w:w="2880" w:type="dxa"/>
          </w:tcPr>
          <w:p w14:paraId="3A2A1488" w14:textId="77777777" w:rsidR="000615E7" w:rsidRDefault="000615E7" w:rsidP="00CD4360">
            <w:pPr>
              <w:pStyle w:val="TableBody8pt"/>
            </w:pPr>
            <w:r>
              <w:t>Repository metadata</w:t>
            </w:r>
          </w:p>
        </w:tc>
        <w:tc>
          <w:tcPr>
            <w:tcW w:w="1440" w:type="dxa"/>
          </w:tcPr>
          <w:p w14:paraId="7B626D56" w14:textId="77777777" w:rsidR="000615E7" w:rsidRDefault="000615E7" w:rsidP="00CD4360">
            <w:pPr>
              <w:pStyle w:val="TableBody8pt"/>
            </w:pPr>
            <w:r>
              <w:t>yes</w:t>
            </w:r>
          </w:p>
        </w:tc>
        <w:tc>
          <w:tcPr>
            <w:tcW w:w="4320" w:type="dxa"/>
          </w:tcPr>
          <w:p w14:paraId="0A096479" w14:textId="77777777" w:rsidR="000615E7" w:rsidRDefault="000615E7" w:rsidP="00CD4360">
            <w:pPr>
              <w:pStyle w:val="TableBody8pt"/>
            </w:pPr>
            <w:r>
              <w:t>Metadata like image architecture and size</w:t>
            </w:r>
          </w:p>
        </w:tc>
      </w:tr>
      <w:tr w:rsidR="000615E7" w14:paraId="2DD3F7B9" w14:textId="77777777" w:rsidTr="00CD4360">
        <w:trPr>
          <w:cantSplit/>
        </w:trPr>
        <w:tc>
          <w:tcPr>
            <w:tcW w:w="2880" w:type="dxa"/>
          </w:tcPr>
          <w:p w14:paraId="7333EF3D" w14:textId="77777777" w:rsidR="000615E7" w:rsidRDefault="000615E7" w:rsidP="00CD4360">
            <w:pPr>
              <w:pStyle w:val="TableBody8pt"/>
            </w:pPr>
            <w:r>
              <w:t>Access control to repos and images</w:t>
            </w:r>
          </w:p>
        </w:tc>
        <w:tc>
          <w:tcPr>
            <w:tcW w:w="1440" w:type="dxa"/>
          </w:tcPr>
          <w:p w14:paraId="2A6DE2D5" w14:textId="77777777" w:rsidR="000615E7" w:rsidRDefault="000615E7" w:rsidP="00CD4360">
            <w:pPr>
              <w:pStyle w:val="TableBody8pt"/>
            </w:pPr>
            <w:r>
              <w:t>yes</w:t>
            </w:r>
          </w:p>
        </w:tc>
        <w:tc>
          <w:tcPr>
            <w:tcW w:w="4320" w:type="dxa"/>
          </w:tcPr>
          <w:p w14:paraId="54A3DFF7" w14:textId="77777777" w:rsidR="000615E7" w:rsidRDefault="000615E7" w:rsidP="00CD4360">
            <w:pPr>
              <w:pStyle w:val="TableBody8pt"/>
            </w:pPr>
            <w:r>
              <w:t>Data about who has access to which images</w:t>
            </w:r>
          </w:p>
        </w:tc>
      </w:tr>
      <w:tr w:rsidR="000615E7" w14:paraId="550D58E9" w14:textId="77777777" w:rsidTr="00CD4360">
        <w:trPr>
          <w:cantSplit/>
        </w:trPr>
        <w:tc>
          <w:tcPr>
            <w:tcW w:w="2880" w:type="dxa"/>
          </w:tcPr>
          <w:p w14:paraId="37D34AC0" w14:textId="77777777" w:rsidR="000615E7" w:rsidRDefault="000615E7" w:rsidP="00CD4360">
            <w:pPr>
              <w:pStyle w:val="TableBody8pt"/>
            </w:pPr>
            <w:r>
              <w:t>Notary data</w:t>
            </w:r>
          </w:p>
        </w:tc>
        <w:tc>
          <w:tcPr>
            <w:tcW w:w="1440" w:type="dxa"/>
          </w:tcPr>
          <w:p w14:paraId="3FE779B9" w14:textId="77777777" w:rsidR="000615E7" w:rsidRDefault="000615E7" w:rsidP="00CD4360">
            <w:pPr>
              <w:pStyle w:val="TableBody8pt"/>
            </w:pPr>
            <w:r>
              <w:t>yes</w:t>
            </w:r>
          </w:p>
        </w:tc>
        <w:tc>
          <w:tcPr>
            <w:tcW w:w="4320" w:type="dxa"/>
          </w:tcPr>
          <w:p w14:paraId="2E357D1C" w14:textId="77777777" w:rsidR="000615E7" w:rsidRDefault="000615E7" w:rsidP="00CD4360">
            <w:pPr>
              <w:pStyle w:val="TableBody8pt"/>
            </w:pPr>
            <w:r>
              <w:t>Signatures and digests for images that are signed</w:t>
            </w:r>
          </w:p>
        </w:tc>
      </w:tr>
      <w:tr w:rsidR="000615E7" w14:paraId="2EAF4F84" w14:textId="77777777" w:rsidTr="00CD4360">
        <w:trPr>
          <w:cantSplit/>
        </w:trPr>
        <w:tc>
          <w:tcPr>
            <w:tcW w:w="2880" w:type="dxa"/>
          </w:tcPr>
          <w:p w14:paraId="7C18D641" w14:textId="77777777" w:rsidR="000615E7" w:rsidRDefault="000615E7" w:rsidP="00CD4360">
            <w:pPr>
              <w:pStyle w:val="TableBody8pt"/>
            </w:pPr>
            <w:r>
              <w:t>Scan results</w:t>
            </w:r>
          </w:p>
        </w:tc>
        <w:tc>
          <w:tcPr>
            <w:tcW w:w="1440" w:type="dxa"/>
          </w:tcPr>
          <w:p w14:paraId="5FE0863B" w14:textId="77777777" w:rsidR="000615E7" w:rsidRDefault="000615E7" w:rsidP="00CD4360">
            <w:pPr>
              <w:pStyle w:val="TableBody8pt"/>
            </w:pPr>
            <w:r>
              <w:t>yes</w:t>
            </w:r>
          </w:p>
        </w:tc>
        <w:tc>
          <w:tcPr>
            <w:tcW w:w="4320" w:type="dxa"/>
          </w:tcPr>
          <w:p w14:paraId="438A60C5" w14:textId="77777777" w:rsidR="000615E7" w:rsidRDefault="000615E7" w:rsidP="00CD4360">
            <w:pPr>
              <w:pStyle w:val="TableBody8pt"/>
            </w:pPr>
            <w:r>
              <w:t>Information about vulnerabilities in your images</w:t>
            </w:r>
          </w:p>
        </w:tc>
      </w:tr>
      <w:tr w:rsidR="000615E7" w14:paraId="31FECAF0" w14:textId="77777777" w:rsidTr="00CD4360">
        <w:trPr>
          <w:cantSplit/>
        </w:trPr>
        <w:tc>
          <w:tcPr>
            <w:tcW w:w="2880" w:type="dxa"/>
          </w:tcPr>
          <w:p w14:paraId="168A4EA7" w14:textId="77777777" w:rsidR="000615E7" w:rsidRDefault="000615E7" w:rsidP="00CD4360">
            <w:pPr>
              <w:pStyle w:val="TableBody8pt"/>
            </w:pPr>
            <w:r>
              <w:t>Certificates and keys</w:t>
            </w:r>
          </w:p>
        </w:tc>
        <w:tc>
          <w:tcPr>
            <w:tcW w:w="1440" w:type="dxa"/>
          </w:tcPr>
          <w:p w14:paraId="52F80C06" w14:textId="77777777" w:rsidR="000615E7" w:rsidRDefault="000615E7" w:rsidP="00CD4360">
            <w:pPr>
              <w:pStyle w:val="TableBody8pt"/>
            </w:pPr>
            <w:r>
              <w:t>yes</w:t>
            </w:r>
          </w:p>
        </w:tc>
        <w:tc>
          <w:tcPr>
            <w:tcW w:w="4320" w:type="dxa"/>
          </w:tcPr>
          <w:p w14:paraId="10F2143B" w14:textId="77777777" w:rsidR="000615E7" w:rsidRDefault="000615E7" w:rsidP="00CD4360">
            <w:pPr>
              <w:pStyle w:val="TableBody8pt"/>
            </w:pPr>
            <w:r>
              <w:t>TLS certificates and keys used by DTR</w:t>
            </w:r>
          </w:p>
        </w:tc>
      </w:tr>
      <w:tr w:rsidR="000615E7" w14:paraId="40EE635D" w14:textId="77777777" w:rsidTr="00CD4360">
        <w:trPr>
          <w:cantSplit/>
        </w:trPr>
        <w:tc>
          <w:tcPr>
            <w:tcW w:w="2880" w:type="dxa"/>
          </w:tcPr>
          <w:p w14:paraId="16BC392C" w14:textId="77777777" w:rsidR="000615E7" w:rsidRDefault="000615E7" w:rsidP="00CD4360">
            <w:pPr>
              <w:pStyle w:val="TableBody8pt"/>
            </w:pPr>
            <w:r>
              <w:t>Image content</w:t>
            </w:r>
          </w:p>
        </w:tc>
        <w:tc>
          <w:tcPr>
            <w:tcW w:w="1440" w:type="dxa"/>
          </w:tcPr>
          <w:p w14:paraId="4DEA1A9C" w14:textId="77777777" w:rsidR="000615E7" w:rsidRDefault="000615E7" w:rsidP="00CD4360">
            <w:pPr>
              <w:pStyle w:val="TableBody8pt"/>
            </w:pPr>
            <w:r>
              <w:t>no</w:t>
            </w:r>
          </w:p>
        </w:tc>
        <w:tc>
          <w:tcPr>
            <w:tcW w:w="4320" w:type="dxa"/>
          </w:tcPr>
          <w:p w14:paraId="290BB368" w14:textId="77777777" w:rsidR="000615E7" w:rsidRDefault="000615E7" w:rsidP="00CD4360">
            <w:pPr>
              <w:pStyle w:val="TableBody8pt"/>
            </w:pPr>
            <w:r>
              <w:t>Needs to be backed up separately, depends on DTR configuration</w:t>
            </w:r>
          </w:p>
        </w:tc>
      </w:tr>
      <w:tr w:rsidR="000615E7" w14:paraId="78A4E9AC" w14:textId="77777777" w:rsidTr="00CD4360">
        <w:trPr>
          <w:cantSplit/>
        </w:trPr>
        <w:tc>
          <w:tcPr>
            <w:tcW w:w="2880" w:type="dxa"/>
          </w:tcPr>
          <w:p w14:paraId="1466C4AC" w14:textId="77777777" w:rsidR="000615E7" w:rsidRDefault="000615E7" w:rsidP="00CD4360">
            <w:pPr>
              <w:pStyle w:val="TableBody8pt"/>
            </w:pPr>
            <w:r>
              <w:t>Users, orgs, teams</w:t>
            </w:r>
          </w:p>
        </w:tc>
        <w:tc>
          <w:tcPr>
            <w:tcW w:w="1440" w:type="dxa"/>
          </w:tcPr>
          <w:p w14:paraId="4593C4D0" w14:textId="77777777" w:rsidR="000615E7" w:rsidRDefault="000615E7" w:rsidP="00CD4360">
            <w:pPr>
              <w:pStyle w:val="TableBody8pt"/>
            </w:pPr>
            <w:r>
              <w:t>no</w:t>
            </w:r>
          </w:p>
        </w:tc>
        <w:tc>
          <w:tcPr>
            <w:tcW w:w="4320" w:type="dxa"/>
          </w:tcPr>
          <w:p w14:paraId="50F24098" w14:textId="77777777" w:rsidR="000615E7" w:rsidRDefault="000615E7" w:rsidP="00CD4360">
            <w:pPr>
              <w:pStyle w:val="TableBody8pt"/>
            </w:pPr>
            <w:r>
              <w:t>Create a UCP backup to backup this data</w:t>
            </w:r>
          </w:p>
        </w:tc>
      </w:tr>
      <w:tr w:rsidR="000615E7" w14:paraId="6F643E44" w14:textId="77777777" w:rsidTr="00CD4360">
        <w:trPr>
          <w:cantSplit/>
        </w:trPr>
        <w:tc>
          <w:tcPr>
            <w:tcW w:w="2880" w:type="dxa"/>
          </w:tcPr>
          <w:p w14:paraId="69A55F3F" w14:textId="77777777" w:rsidR="000615E7" w:rsidRDefault="000615E7" w:rsidP="00CD4360">
            <w:pPr>
              <w:pStyle w:val="TableBody8pt"/>
            </w:pPr>
            <w:r>
              <w:t>Vulnerability database</w:t>
            </w:r>
          </w:p>
        </w:tc>
        <w:tc>
          <w:tcPr>
            <w:tcW w:w="1440" w:type="dxa"/>
          </w:tcPr>
          <w:p w14:paraId="0843E628" w14:textId="77777777" w:rsidR="000615E7" w:rsidRDefault="000615E7" w:rsidP="00CD4360">
            <w:pPr>
              <w:pStyle w:val="TableBody8pt"/>
            </w:pPr>
            <w:r>
              <w:t>no</w:t>
            </w:r>
          </w:p>
        </w:tc>
        <w:tc>
          <w:tcPr>
            <w:tcW w:w="4320" w:type="dxa"/>
          </w:tcPr>
          <w:p w14:paraId="2FE14015" w14:textId="77777777" w:rsidR="000615E7" w:rsidRDefault="000615E7" w:rsidP="00CD4360">
            <w:pPr>
              <w:pStyle w:val="TableBody8pt"/>
            </w:pPr>
            <w:r>
              <w:t>Can be re-downloaded after a restore</w:t>
            </w:r>
          </w:p>
        </w:tc>
      </w:tr>
    </w:tbl>
    <w:p w14:paraId="73B5B255" w14:textId="77777777" w:rsidR="000615E7" w:rsidRDefault="000615E7" w:rsidP="0058095B">
      <w:pPr>
        <w:pStyle w:val="BodyTextMetricHPELight10pt"/>
      </w:pPr>
    </w:p>
    <w:p w14:paraId="1C875BFF" w14:textId="77777777" w:rsidR="000615E7" w:rsidRDefault="000615E7" w:rsidP="0058095B">
      <w:pPr>
        <w:pStyle w:val="BodyTextMetricHPELight10pt"/>
      </w:pPr>
      <w:r>
        <w:t xml:space="preserve">To make a backup of DTR metadata, use </w:t>
      </w:r>
      <w:r>
        <w:rPr>
          <w:rStyle w:val="CodingLanguage"/>
        </w:rPr>
        <w:t>playbook/backup_dtr_metadata.yml</w:t>
      </w:r>
    </w:p>
    <w:p w14:paraId="0FE0F585" w14:textId="77777777" w:rsidR="000615E7" w:rsidRPr="00E86C86" w:rsidRDefault="000615E7" w:rsidP="0058095B">
      <w:pPr>
        <w:pStyle w:val="BodyTextMetricHPELight10pt"/>
        <w:rPr>
          <w:rStyle w:val="CodingLanguage"/>
        </w:rPr>
      </w:pPr>
      <w:r w:rsidRPr="00E86C86">
        <w:rPr>
          <w:rStyle w:val="CodingLanguage"/>
        </w:rPr>
        <w:t># ansible-playbook -i vm_host playbooks/backup_dtr_metadata.yml</w:t>
      </w:r>
    </w:p>
    <w:p w14:paraId="4437A56A" w14:textId="54220C32"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25D1B2E5" w14:textId="77777777" w:rsidR="000615E7" w:rsidRPr="00E86C86" w:rsidRDefault="000615E7" w:rsidP="0058095B">
      <w:pPr>
        <w:pStyle w:val="BodyTextMetricHPELight10pt"/>
        <w:rPr>
          <w:rStyle w:val="CodingLanguage"/>
        </w:rPr>
      </w:pPr>
      <w:r w:rsidRPr="00E86C86">
        <w:rPr>
          <w:rStyle w:val="CodingLanguage"/>
        </w:rPr>
        <w:t>&lt;backup_dest&gt;/backup_dtr_meta_&lt;replica_id&gt;_&lt;vmname&gt;_&lt;timestamp&gt;.tgz</w:t>
      </w:r>
      <w:r w:rsidRPr="00E86C86">
        <w:rPr>
          <w:rStyle w:val="CodingLanguage"/>
        </w:rPr>
        <w:br/>
        <w:t>&lt;backup_dest&gt;/backup_dtr_meta_&lt;replica_id</w:t>
      </w:r>
      <w:r>
        <w:rPr>
          <w:rStyle w:val="CodingLanguage"/>
        </w:rPr>
        <w:t>&gt;_&lt;vmname&gt;_&lt;timestamp&gt;.vars.tgz</w:t>
      </w:r>
    </w:p>
    <w:p w14:paraId="78C8B76E" w14:textId="77777777" w:rsidR="000615E7" w:rsidRDefault="000615E7" w:rsidP="0058095B">
      <w:pPr>
        <w:pStyle w:val="BodyTextMetricHPE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4731F8A9"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631D556B" w14:textId="373FE939" w:rsidR="000615E7" w:rsidRPr="00971AD5" w:rsidRDefault="000615E7" w:rsidP="0058095B">
      <w:pPr>
        <w:pStyle w:val="BodyTextMetricHPELight10pt"/>
        <w:rPr>
          <w:rStyle w:val="CodingLanguage"/>
        </w:rPr>
      </w:pPr>
      <w:r w:rsidRPr="00971AD5">
        <w:rPr>
          <w:rStyle w:val="CodingLanguage"/>
        </w:rPr>
        <w:t># ansible-playbook -i </w:t>
      </w:r>
      <w:r w:rsidR="007230C9">
        <w:rPr>
          <w:rStyle w:val="CodingLanguage"/>
        </w:rPr>
        <w:t>hosts</w:t>
      </w:r>
      <w:r w:rsidRPr="00971AD5">
        <w:rPr>
          <w:rStyle w:val="CodingLanguage"/>
        </w:rPr>
        <w:t> playbooks/backup_dtr_metadata.yml -e backup_name=my_dtr_metadata_backup</w:t>
      </w:r>
    </w:p>
    <w:p w14:paraId="7762C488"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231A8D5E" w14:textId="77777777" w:rsidR="000615E7" w:rsidRPr="00841AC3" w:rsidRDefault="000615E7" w:rsidP="0058095B">
      <w:pPr>
        <w:pStyle w:val="BodyTextMetricHPELight10pt"/>
        <w:rPr>
          <w:rStyle w:val="CodingLanguage"/>
        </w:rPr>
      </w:pPr>
      <w:r w:rsidRPr="00841AC3">
        <w:rPr>
          <w:rStyle w:val="CodingLanguage"/>
        </w:rPr>
        <w:t>&lt;backup_dest&gt;/my_dtr_metadata_backup.tgz</w:t>
      </w:r>
      <w:r w:rsidRPr="00841AC3">
        <w:rPr>
          <w:rStyle w:val="CodingLanguage"/>
        </w:rPr>
        <w:br/>
        <w:t>&lt;backup_dest&gt;/m</w:t>
      </w:r>
      <w:r>
        <w:rPr>
          <w:rStyle w:val="CodingLanguage"/>
        </w:rPr>
        <w:t>y_dtr_metadata_backup.vars.tgz</w:t>
      </w:r>
    </w:p>
    <w:p w14:paraId="4CAE21A5" w14:textId="77777777" w:rsidR="000615E7" w:rsidRDefault="000615E7" w:rsidP="0058095B">
      <w:pPr>
        <w:pStyle w:val="BodyTextMetricHPELight10pt"/>
      </w:pPr>
      <w:r>
        <w:t xml:space="preserve">For more information on DTR backups, see the Docker documentation at </w:t>
      </w:r>
      <w:hyperlink r:id="rId147" w:history="1">
        <w:r w:rsidRPr="00B46107">
          <w:rPr>
            <w:rStyle w:val="Hyperlink"/>
          </w:rPr>
          <w:t>https://docs.docker.com/datacenter/dtr/2.5/guides/admin/backups-and-disaster-recovery/</w:t>
        </w:r>
      </w:hyperlink>
    </w:p>
    <w:p w14:paraId="4F4D9041" w14:textId="77777777" w:rsidR="000615E7" w:rsidRDefault="000615E7" w:rsidP="000615E7">
      <w:pPr>
        <w:pStyle w:val="Heading4"/>
      </w:pPr>
      <w:bookmarkStart w:id="436" w:name="_Refd17e59928"/>
      <w:bookmarkStart w:id="437" w:name="_Tocd17e59928"/>
      <w:r>
        <w:t>Backing up DTR data (images)</w:t>
      </w:r>
      <w:bookmarkEnd w:id="436"/>
      <w:bookmarkEnd w:id="437"/>
    </w:p>
    <w:p w14:paraId="6DA3FB3B" w14:textId="77777777" w:rsidR="000615E7" w:rsidRDefault="000615E7" w:rsidP="0058095B">
      <w:pPr>
        <w:pStyle w:val="BodyTextMetricHPELight10pt"/>
      </w:pPr>
      <w:r>
        <w:t xml:space="preserve">To make a backup of the images that are inventoried in DTR and stored on the NFS server, use </w:t>
      </w:r>
      <w:r>
        <w:rPr>
          <w:rStyle w:val="CodingLanguage"/>
        </w:rPr>
        <w:t>playbooks/backup_dtr_images.yml</w:t>
      </w:r>
      <w:r>
        <w:t xml:space="preserve"> </w:t>
      </w:r>
    </w:p>
    <w:p w14:paraId="46E9FCAC" w14:textId="77777777" w:rsidR="000615E7" w:rsidRPr="00841AC3" w:rsidRDefault="000615E7" w:rsidP="0058095B">
      <w:pPr>
        <w:pStyle w:val="BodyTextMetricHPELight10pt"/>
        <w:rPr>
          <w:rStyle w:val="CodingLanguage"/>
        </w:rPr>
      </w:pPr>
      <w:r w:rsidRPr="00841AC3">
        <w:rPr>
          <w:rStyle w:val="CodingLanguage"/>
        </w:rPr>
        <w:t># ansible-playbook -i vm_host playbooks/backup_dtr_images.yml</w:t>
      </w:r>
    </w:p>
    <w:p w14:paraId="198F1E3D" w14:textId="393ACDB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2287D624" w14:textId="77777777" w:rsidR="000615E7" w:rsidRPr="00841AC3" w:rsidRDefault="000615E7" w:rsidP="0058095B">
      <w:pPr>
        <w:pStyle w:val="BodyTextMetricHPELight10pt"/>
        <w:rPr>
          <w:rStyle w:val="CodingLanguage"/>
        </w:rPr>
      </w:pPr>
      <w:r w:rsidRPr="00841AC3">
        <w:rPr>
          <w:rStyle w:val="CodingLanguage"/>
        </w:rPr>
        <w:t>&lt;backup_dest&gt;/backup_dtr_data_&lt;replica_id&gt;_&lt;vmname&gt;_&lt;timestamp&gt;.tgz</w:t>
      </w:r>
      <w:r w:rsidRPr="00841AC3">
        <w:rPr>
          <w:rStyle w:val="CodingLanguage"/>
        </w:rPr>
        <w:br/>
        <w:t>&lt;backup_dest&gt;/backup_dtr_data_&lt;replica_id</w:t>
      </w:r>
      <w:r>
        <w:rPr>
          <w:rStyle w:val="CodingLanguage"/>
        </w:rPr>
        <w:t>&gt;_&lt;vmname&gt;_&lt;timestamp&gt;.vars.tgz</w:t>
      </w:r>
    </w:p>
    <w:p w14:paraId="502EDD99" w14:textId="77777777" w:rsidR="000615E7" w:rsidRDefault="000615E7" w:rsidP="0058095B">
      <w:pPr>
        <w:pStyle w:val="BodyTextMetricHPELight10pt"/>
      </w:pPr>
      <w:r>
        <w:rPr>
          <w:rStyle w:val="CodingLanguage"/>
        </w:rPr>
        <w:lastRenderedPageBreak/>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w:t>
      </w:r>
    </w:p>
    <w:p w14:paraId="30F80B1A" w14:textId="77777777" w:rsidR="000615E7" w:rsidRDefault="000615E7" w:rsidP="0058095B">
      <w:pPr>
        <w:pStyle w:val="BodyTextMetricHPELight10pt"/>
      </w:pPr>
      <w:r>
        <w:t xml:space="preserve">You can override the generated file names by defining the variable </w:t>
      </w:r>
      <w:r>
        <w:rPr>
          <w:rStyle w:val="BoldEmpha"/>
        </w:rPr>
        <w:t>backup_name</w:t>
      </w:r>
      <w:r>
        <w:t xml:space="preserve"> on the command line when running the playbook, as shown in the example below: </w:t>
      </w:r>
    </w:p>
    <w:p w14:paraId="36CEBA17" w14:textId="04AD4026" w:rsidR="000615E7" w:rsidRPr="00841AC3" w:rsidRDefault="000615E7" w:rsidP="0058095B">
      <w:pPr>
        <w:pStyle w:val="BodyTextMetricHPELight10pt"/>
        <w:rPr>
          <w:rStyle w:val="CodingLanguage"/>
        </w:rPr>
      </w:pPr>
      <w:r w:rsidRPr="00841AC3">
        <w:rPr>
          <w:rStyle w:val="CodingLanguage"/>
        </w:rPr>
        <w:t># ansible-playbook -i </w:t>
      </w:r>
      <w:r w:rsidR="007230C9">
        <w:rPr>
          <w:rStyle w:val="CodingLanguage"/>
        </w:rPr>
        <w:t>hosts</w:t>
      </w:r>
      <w:r w:rsidRPr="00841AC3">
        <w:rPr>
          <w:rStyle w:val="CodingLanguage"/>
        </w:rPr>
        <w:t> playbooks/backup_dtr_images.yml -e backup_name=my_dtr_data_backup</w:t>
      </w:r>
    </w:p>
    <w:p w14:paraId="33C5CF6F"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6B3AF50" w14:textId="77777777" w:rsidR="000615E7" w:rsidRPr="00ED3F8F" w:rsidRDefault="000615E7" w:rsidP="0058095B">
      <w:pPr>
        <w:pStyle w:val="BodyTextMetricHPELight10pt"/>
        <w:rPr>
          <w:rStyle w:val="CodingLanguage"/>
        </w:rPr>
      </w:pPr>
      <w:r w:rsidRPr="00ED3F8F">
        <w:rPr>
          <w:rStyle w:val="CodingLanguage"/>
        </w:rPr>
        <w:t>&lt;backup_dest&gt;/my_dtr_data_backup.tgz</w:t>
      </w:r>
      <w:r w:rsidRPr="00ED3F8F">
        <w:rPr>
          <w:rStyle w:val="CodingLanguage"/>
        </w:rPr>
        <w:br/>
        <w:t>&lt;backup_de</w:t>
      </w:r>
      <w:r>
        <w:rPr>
          <w:rStyle w:val="CodingLanguage"/>
        </w:rPr>
        <w:t>st&gt;/my_dtr_data_backup.vars.tgz</w:t>
      </w:r>
    </w:p>
    <w:p w14:paraId="76596FAB" w14:textId="77777777" w:rsidR="000615E7" w:rsidRDefault="000615E7" w:rsidP="0058095B">
      <w:pPr>
        <w:pStyle w:val="BodyTextMetricHPELight10pt"/>
      </w:pPr>
      <w:r>
        <w:t xml:space="preserve">For more information on DTR backups, see the Docker documentation at </w:t>
      </w:r>
      <w:hyperlink r:id="rId148" w:history="1">
        <w:r w:rsidRPr="00B46107">
          <w:rPr>
            <w:rStyle w:val="Hyperlink"/>
          </w:rPr>
          <w:t>https://docs.docker.com/datacenter/dtr/2.5/guides/admin/backups-and-disaster-recovery/</w:t>
        </w:r>
      </w:hyperlink>
    </w:p>
    <w:p w14:paraId="601DEAA1" w14:textId="77777777" w:rsidR="000615E7" w:rsidRDefault="000615E7" w:rsidP="000615E7">
      <w:pPr>
        <w:pStyle w:val="Heading4"/>
      </w:pPr>
      <w:bookmarkStart w:id="438" w:name="_Refd17e59991"/>
      <w:bookmarkStart w:id="439" w:name="_Tocd17e59991"/>
      <w:r>
        <w:t>Backing up other metadata, including passwords</w:t>
      </w:r>
      <w:bookmarkEnd w:id="438"/>
      <w:bookmarkEnd w:id="439"/>
    </w:p>
    <w:p w14:paraId="76BF17E6" w14:textId="6621C0DE" w:rsidR="000615E7" w:rsidRDefault="000615E7" w:rsidP="0058095B">
      <w:pPr>
        <w:pStyle w:val="BodyTextMetricHPELight10pt"/>
      </w:pPr>
      <w:r>
        <w:t xml:space="preserve">The backup playbooks do not backup the sensitive data in your </w:t>
      </w:r>
      <w:r w:rsidR="0083650F">
        <w:rPr>
          <w:rStyle w:val="CodingLanguage"/>
        </w:rPr>
        <w:t>groups_vars/all/vault</w:t>
      </w:r>
      <w:r>
        <w:t xml:space="preserve"> file. The information stored in the </w:t>
      </w:r>
      <w:r>
        <w:rPr>
          <w:rStyle w:val="CodingLanguage"/>
        </w:rPr>
        <w:t>.vars.tgz</w:t>
      </w:r>
      <w:r>
        <w:t xml:space="preserve"> files includes backups of the following files:</w:t>
      </w:r>
    </w:p>
    <w:p w14:paraId="1C04C499" w14:textId="7393132F" w:rsidR="000615E7" w:rsidRDefault="007230C9" w:rsidP="000615E7">
      <w:pPr>
        <w:pStyle w:val="BulletLevel1"/>
      </w:pPr>
      <w:r>
        <w:rPr>
          <w:rStyle w:val="BoldEmpha"/>
        </w:rPr>
        <w:t>hosts</w:t>
      </w:r>
      <w:r w:rsidR="000615E7">
        <w:t xml:space="preserve">, a copy of the </w:t>
      </w:r>
      <w:r>
        <w:rPr>
          <w:rStyle w:val="CodingLanguage"/>
        </w:rPr>
        <w:t>hosts</w:t>
      </w:r>
      <w:r w:rsidR="000615E7">
        <w:t xml:space="preserve"> file at the time the backup was taken</w:t>
      </w:r>
    </w:p>
    <w:p w14:paraId="7DF6E6BD" w14:textId="6B120D89" w:rsidR="000615E7" w:rsidRDefault="000615E7" w:rsidP="000615E7">
      <w:pPr>
        <w:pStyle w:val="BulletLevel1"/>
      </w:pPr>
      <w:r>
        <w:rPr>
          <w:rStyle w:val="BoldEmpha"/>
        </w:rPr>
        <w:t>vars</w:t>
      </w:r>
      <w:r>
        <w:t xml:space="preserve">, a copy of your </w:t>
      </w:r>
      <w:r w:rsidR="00B0382D">
        <w:rPr>
          <w:rStyle w:val="CodingLanguage"/>
        </w:rPr>
        <w:t>groups_vars/all/vars</w:t>
      </w:r>
      <w:r>
        <w:t xml:space="preserve"> file at the time the backup was taken</w:t>
      </w:r>
    </w:p>
    <w:p w14:paraId="03FED39B" w14:textId="77777777" w:rsidR="000615E7" w:rsidRDefault="000615E7" w:rsidP="000615E7">
      <w:pPr>
        <w:pStyle w:val="BulletLevel1LastBeforeBodycopy"/>
      </w:pPr>
      <w:r>
        <w:rPr>
          <w:rStyle w:val="BoldEmpha"/>
        </w:rPr>
        <w:t>meta.yml</w:t>
      </w:r>
      <w:r>
        <w:t>, a generated file containing information pertaining to the backup</w:t>
      </w:r>
    </w:p>
    <w:p w14:paraId="620886FF" w14:textId="77777777" w:rsidR="000615E7" w:rsidRDefault="000615E7" w:rsidP="0058095B">
      <w:pPr>
        <w:pStyle w:val="BodyTextMetricHPELight10pt"/>
      </w:pPr>
      <w:r>
        <w:t xml:space="preserve">The </w:t>
      </w:r>
      <w:r>
        <w:rPr>
          <w:rStyle w:val="BoldEmpha"/>
        </w:rPr>
        <w:t>meta.yml</w:t>
      </w:r>
      <w:r>
        <w:t xml:space="preserve"> file contains the following information:</w:t>
      </w:r>
    </w:p>
    <w:p w14:paraId="7C2FCC7C" w14:textId="77777777" w:rsidR="000615E7" w:rsidRPr="00ED3F8F" w:rsidRDefault="000615E7" w:rsidP="0058095B">
      <w:pPr>
        <w:pStyle w:val="BodyTextMetricHPELight10pt"/>
        <w:rPr>
          <w:rStyle w:val="CodingLanguage"/>
        </w:rPr>
      </w:pPr>
      <w:r w:rsidRPr="00ED3F8F">
        <w:rPr>
          <w:rStyle w:val="CodingLanguage"/>
        </w:rPr>
        <w:t>backup_node="&lt;node that took the backup&gt;"</w:t>
      </w:r>
      <w:r w:rsidRPr="00ED3F8F">
        <w:rPr>
          <w:rStyle w:val="CodingLanguage"/>
        </w:rPr>
        <w:br/>
        <w:t>replica_id="&lt;ID of DTR replica if DTR backup&gt;"</w:t>
      </w:r>
      <w:r w:rsidRPr="00ED3F8F">
        <w:rPr>
          <w:rStyle w:val="CodingLanguage"/>
        </w:rPr>
        <w:br/>
        <w:t>backup_source=""</w:t>
      </w:r>
      <w:r w:rsidRPr="00ED3F8F">
        <w:rPr>
          <w:rStyle w:val="CodingLanguage"/>
        </w:rPr>
        <w:br/>
        <w:t>ucp_version="&lt;UCP version if UCP backup&gt;"</w:t>
      </w:r>
      <w:r w:rsidRPr="00ED3F8F">
        <w:rPr>
          <w:rStyle w:val="CodingLanguage"/>
        </w:rPr>
        <w:br/>
        <w:t>dtr_version="&lt;DTR version of DTR backup&gt;"</w:t>
      </w:r>
    </w:p>
    <w:p w14:paraId="50C4A7CF" w14:textId="77777777" w:rsidR="000615E7" w:rsidRDefault="000615E7" w:rsidP="000615E7">
      <w:pPr>
        <w:pStyle w:val="Heading4"/>
      </w:pPr>
      <w:bookmarkStart w:id="440" w:name="_Refd17e60043"/>
      <w:bookmarkStart w:id="441" w:name="_Tocd17e60043"/>
      <w:r>
        <w:t>Backup Utility</w:t>
      </w:r>
      <w:bookmarkEnd w:id="440"/>
      <w:bookmarkEnd w:id="441"/>
    </w:p>
    <w:p w14:paraId="2366864B" w14:textId="77777777" w:rsidR="000615E7" w:rsidRDefault="000615E7" w:rsidP="0058095B">
      <w:pPr>
        <w:pStyle w:val="BodyTextMetricHPELight10pt"/>
      </w:pPr>
      <w:r>
        <w:t xml:space="preserve">The script </w:t>
      </w:r>
      <w:r>
        <w:rPr>
          <w:rStyle w:val="CodingLanguage"/>
        </w:rPr>
        <w:t>backup.sh</w:t>
      </w:r>
      <w:r>
        <w:t xml:space="preserve"> can be used to take a backup of the swarm, UCP, DTR metadata and the DTR images in one go. You can pass this script an argument (tag) that will be used to prefix the backup filenames, thereby overriding the default naming. </w:t>
      </w:r>
      <w:r w:rsidRPr="00456CDB">
        <w:fldChar w:fldCharType="begin"/>
      </w:r>
      <w:r w:rsidRPr="00456CDB">
        <w:instrText xml:space="preserve"> REF _Refd17e60057 \h </w:instrText>
      </w:r>
      <w:r>
        <w:instrText xml:space="preserve"> \* MERGEFORMAT </w:instrText>
      </w:r>
      <w:r w:rsidRPr="00456CDB">
        <w:fldChar w:fldCharType="separate"/>
      </w:r>
      <w:r w:rsidR="00323A76" w:rsidRPr="00323A76">
        <w:t>Table</w:t>
      </w:r>
      <w:r w:rsidR="00323A76" w:rsidRPr="00323A76">
        <w:rPr>
          <w:rFonts w:ascii="Calibri" w:hAnsi="Calibri" w:cs="Calibri"/>
        </w:rPr>
        <w:t> </w:t>
      </w:r>
      <w:r w:rsidR="00323A76">
        <w:t>31</w:t>
      </w:r>
      <w:r w:rsidRPr="00456CDB">
        <w:fldChar w:fldCharType="end"/>
      </w:r>
      <w:r>
        <w:t xml:space="preserve"> shows the file names produced by </w:t>
      </w:r>
      <w:r>
        <w:rPr>
          <w:rStyle w:val="CodingLanguage"/>
        </w:rPr>
        <w:t>backup.sh</w:t>
      </w:r>
      <w:r>
        <w:t xml:space="preserve"> based on the argument passed in the command line. </w:t>
      </w:r>
    </w:p>
    <w:p w14:paraId="2F3AB9C6" w14:textId="77777777" w:rsidR="000615E7" w:rsidRDefault="000615E7" w:rsidP="000615E7">
      <w:pPr>
        <w:pStyle w:val="MISCTableCaptionHeader8pt"/>
      </w:pPr>
      <w:bookmarkStart w:id="442" w:name="_Refd17e60057"/>
      <w:bookmarkStart w:id="443" w:name="_Tocd17e60057"/>
      <w:r>
        <w:rPr>
          <w:rStyle w:val="MISCTableCaptionHeaderBold8pt"/>
          <w:noProof/>
        </w:rPr>
        <w:t>Table </w:t>
      </w:r>
      <w:bookmarkStart w:id="444" w:name="_Numd17e60057"/>
      <w:r>
        <w:fldChar w:fldCharType="begin"/>
      </w:r>
      <w:r>
        <w:instrText xml:space="preserve"> SEQ Table \* ARABIC </w:instrText>
      </w:r>
      <w:r>
        <w:fldChar w:fldCharType="separate"/>
      </w:r>
      <w:r w:rsidR="00323A76">
        <w:rPr>
          <w:noProof/>
        </w:rPr>
        <w:t>31</w:t>
      </w:r>
      <w:r>
        <w:rPr>
          <w:rStyle w:val="MISCTableCaptionHeaderBold8pt"/>
          <w:noProof/>
        </w:rPr>
        <w:fldChar w:fldCharType="end"/>
      </w:r>
      <w:bookmarkEnd w:id="442"/>
      <w:bookmarkEnd w:id="443"/>
      <w:bookmarkEnd w:id="444"/>
      <w:r>
        <w:t>. Backup utility</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3690"/>
        <w:gridCol w:w="4050"/>
      </w:tblGrid>
      <w:tr w:rsidR="000615E7" w14:paraId="2981C6AF" w14:textId="77777777" w:rsidTr="00CD4360">
        <w:trPr>
          <w:cantSplit/>
        </w:trPr>
        <w:tc>
          <w:tcPr>
            <w:tcW w:w="900" w:type="dxa"/>
            <w:tcBorders>
              <w:top w:val="nil"/>
              <w:bottom w:val="single" w:sz="36" w:space="0" w:color="00B388"/>
            </w:tcBorders>
          </w:tcPr>
          <w:p w14:paraId="7AF5A230" w14:textId="77777777" w:rsidR="000615E7" w:rsidRDefault="000615E7" w:rsidP="00CD4360">
            <w:pPr>
              <w:pStyle w:val="TableSubhead8pt"/>
            </w:pPr>
            <w:r>
              <w:t>Example</w:t>
            </w:r>
          </w:p>
        </w:tc>
        <w:tc>
          <w:tcPr>
            <w:tcW w:w="3690" w:type="dxa"/>
            <w:tcBorders>
              <w:top w:val="nil"/>
              <w:bottom w:val="single" w:sz="36" w:space="0" w:color="00B388"/>
            </w:tcBorders>
          </w:tcPr>
          <w:p w14:paraId="3C5C13A8" w14:textId="77777777" w:rsidR="000615E7" w:rsidRDefault="000615E7" w:rsidP="00CD4360">
            <w:pPr>
              <w:pStyle w:val="TableSubhead8pt"/>
            </w:pPr>
            <w:r>
              <w:t>Command line</w:t>
            </w:r>
          </w:p>
        </w:tc>
        <w:tc>
          <w:tcPr>
            <w:tcW w:w="4050" w:type="dxa"/>
            <w:tcBorders>
              <w:top w:val="nil"/>
              <w:bottom w:val="single" w:sz="36" w:space="0" w:color="00B388"/>
            </w:tcBorders>
          </w:tcPr>
          <w:p w14:paraId="336AF690" w14:textId="77777777" w:rsidR="000615E7" w:rsidRDefault="000615E7" w:rsidP="00CD4360">
            <w:pPr>
              <w:pStyle w:val="TableSubhead8pt"/>
            </w:pPr>
            <w:r>
              <w:t>Generated filenames</w:t>
            </w:r>
          </w:p>
        </w:tc>
      </w:tr>
      <w:tr w:rsidR="000615E7" w14:paraId="18F2419B" w14:textId="77777777" w:rsidTr="00CD4360">
        <w:trPr>
          <w:cantSplit/>
        </w:trPr>
        <w:tc>
          <w:tcPr>
            <w:tcW w:w="900" w:type="dxa"/>
          </w:tcPr>
          <w:p w14:paraId="72AFEF47" w14:textId="77777777" w:rsidR="000615E7" w:rsidRDefault="000615E7" w:rsidP="00CD4360">
            <w:pPr>
              <w:pStyle w:val="TableBody8pt"/>
            </w:pPr>
            <w:r>
              <w:t>Default</w:t>
            </w:r>
          </w:p>
        </w:tc>
        <w:tc>
          <w:tcPr>
            <w:tcW w:w="3690" w:type="dxa"/>
          </w:tcPr>
          <w:p w14:paraId="627B707A" w14:textId="77777777" w:rsidR="000615E7" w:rsidRDefault="000615E7" w:rsidP="00CD4360">
            <w:pPr>
              <w:pStyle w:val="TableBody8pt"/>
            </w:pPr>
            <w:r>
              <w:rPr>
                <w:rStyle w:val="CodingLanguage"/>
              </w:rPr>
              <w:t>./backup.sh</w:t>
            </w:r>
          </w:p>
        </w:tc>
        <w:tc>
          <w:tcPr>
            <w:tcW w:w="4050" w:type="dxa"/>
          </w:tcPr>
          <w:p w14:paraId="3496D190" w14:textId="77777777" w:rsidR="000615E7" w:rsidRDefault="000615E7" w:rsidP="00CD4360">
            <w:pPr>
              <w:pStyle w:val="TableBody8pt"/>
            </w:pPr>
            <w:r>
              <w:t xml:space="preserve">backup_swarm_&lt;vmname&gt;_&lt;timestamp&gt;.tgz, backup_ucp_&lt;ucpid&gt;_&lt;vmname&gt;_&lt;timestamp&gt;.tgz, backup_dtr_meta_&lt;replica_id&gt;_&lt;vmname&gt;_&lt;timestamp&gt;.tgz, backup_dtr_data_&lt;replica_id&gt;_&lt;vmname&gt;_&lt;timestamp&gt;.tgz and the corresponding </w:t>
            </w:r>
            <w:r>
              <w:rPr>
                <w:rStyle w:val="CodingLanguage"/>
              </w:rPr>
              <w:t>.vars.tgz</w:t>
            </w:r>
            <w:r>
              <w:t xml:space="preserve"> files</w:t>
            </w:r>
          </w:p>
        </w:tc>
      </w:tr>
      <w:tr w:rsidR="000615E7" w14:paraId="4CFE89B6" w14:textId="77777777" w:rsidTr="00CD4360">
        <w:trPr>
          <w:cantSplit/>
        </w:trPr>
        <w:tc>
          <w:tcPr>
            <w:tcW w:w="900" w:type="dxa"/>
          </w:tcPr>
          <w:p w14:paraId="20CB84F1" w14:textId="77777777" w:rsidR="000615E7" w:rsidRDefault="000615E7" w:rsidP="00CD4360">
            <w:pPr>
              <w:pStyle w:val="TableBody8pt"/>
            </w:pPr>
            <w:r>
              <w:t>Custom</w:t>
            </w:r>
          </w:p>
        </w:tc>
        <w:tc>
          <w:tcPr>
            <w:tcW w:w="3690" w:type="dxa"/>
          </w:tcPr>
          <w:p w14:paraId="3AB7DCC8" w14:textId="77777777" w:rsidR="000615E7" w:rsidRDefault="000615E7" w:rsidP="00CD4360">
            <w:pPr>
              <w:pStyle w:val="TableBody8pt"/>
            </w:pPr>
            <w:r>
              <w:rPr>
                <w:rStyle w:val="CodingLanguage"/>
              </w:rPr>
              <w:t>./backup.sh my_backup</w:t>
            </w:r>
          </w:p>
        </w:tc>
        <w:tc>
          <w:tcPr>
            <w:tcW w:w="4050" w:type="dxa"/>
          </w:tcPr>
          <w:p w14:paraId="3A9DA638" w14:textId="77777777" w:rsidR="000615E7" w:rsidRDefault="000615E7" w:rsidP="00CD4360">
            <w:pPr>
              <w:pStyle w:val="TableBody8pt"/>
            </w:pPr>
            <w:r>
              <w:t xml:space="preserve">my_backup_swarm.tgz, my_backup_ucp.tgz, my_backup_dtr_meta.tgz, my_backup_dtr_data.tgz, and the corresponding </w:t>
            </w:r>
            <w:r>
              <w:rPr>
                <w:rStyle w:val="CodingLanguage"/>
              </w:rPr>
              <w:t>.vars.tgz</w:t>
            </w:r>
            <w:r>
              <w:t xml:space="preserve"> files</w:t>
            </w:r>
          </w:p>
        </w:tc>
      </w:tr>
      <w:tr w:rsidR="000615E7" w14:paraId="112FE6E6" w14:textId="77777777" w:rsidTr="00CD4360">
        <w:trPr>
          <w:cantSplit/>
        </w:trPr>
        <w:tc>
          <w:tcPr>
            <w:tcW w:w="900" w:type="dxa"/>
          </w:tcPr>
          <w:p w14:paraId="5BF5DD03" w14:textId="77777777" w:rsidR="000615E7" w:rsidRDefault="000615E7" w:rsidP="00CD4360">
            <w:pPr>
              <w:pStyle w:val="TableBody8pt"/>
            </w:pPr>
            <w:r>
              <w:t>Date</w:t>
            </w:r>
          </w:p>
        </w:tc>
        <w:tc>
          <w:tcPr>
            <w:tcW w:w="3690" w:type="dxa"/>
          </w:tcPr>
          <w:p w14:paraId="022CAA63" w14:textId="77777777" w:rsidR="000615E7" w:rsidRDefault="000615E7" w:rsidP="00CD4360">
            <w:pPr>
              <w:pStyle w:val="TableBody8pt"/>
            </w:pPr>
            <w:r>
              <w:rPr>
                <w:rStyle w:val="CodingLanguage"/>
              </w:rPr>
              <w:t>./backup.sh $(date '+%Y_%m_%d_%H%M%S')</w:t>
            </w:r>
          </w:p>
        </w:tc>
        <w:tc>
          <w:tcPr>
            <w:tcW w:w="4050" w:type="dxa"/>
          </w:tcPr>
          <w:p w14:paraId="069159D5" w14:textId="77777777" w:rsidR="000615E7" w:rsidRDefault="000615E7" w:rsidP="00CD4360">
            <w:pPr>
              <w:pStyle w:val="TableBody8pt"/>
            </w:pPr>
            <w:r>
              <w:t xml:space="preserve">&lt;date&gt;_swarm.tgz, &lt;date&gt;_ucp.tgz, &lt;date&gt;_dtr_meta.tgz, &lt;date&gt;_dtr_data.tgz, and the corresponding </w:t>
            </w:r>
            <w:r>
              <w:rPr>
                <w:rStyle w:val="CodingLanguage"/>
              </w:rPr>
              <w:t>.vars.tgz</w:t>
            </w:r>
            <w:r>
              <w:t xml:space="preserve"> files</w:t>
            </w:r>
          </w:p>
        </w:tc>
      </w:tr>
    </w:tbl>
    <w:p w14:paraId="75B9B798" w14:textId="77777777" w:rsidR="000615E7" w:rsidRDefault="000615E7" w:rsidP="0058095B">
      <w:pPr>
        <w:pStyle w:val="BodyTextMetricHPELight10pt"/>
      </w:pPr>
    </w:p>
    <w:p w14:paraId="70C5400F" w14:textId="30A23B6B" w:rsidR="000615E7" w:rsidRDefault="000615E7" w:rsidP="0058095B">
      <w:pPr>
        <w:pStyle w:val="BodyTextMetricHPELight10pt"/>
      </w:pPr>
      <w:r>
        <w:t xml:space="preserve">In addition, the </w:t>
      </w:r>
      <w:r>
        <w:rPr>
          <w:rStyle w:val="CodingLanguage"/>
        </w:rPr>
        <w:t>backup.sh</w:t>
      </w:r>
      <w:r>
        <w:t xml:space="preserve"> script accepts an optional switch that will let you specify the location of the password file that will be passed to the </w:t>
      </w:r>
      <w:r>
        <w:rPr>
          <w:rStyle w:val="CodingLanguage"/>
        </w:rPr>
        <w:t>ansible-playbook</w:t>
      </w:r>
      <w:r>
        <w:t xml:space="preserve"> commands in the script. This is required if you have encrypted the </w:t>
      </w:r>
      <w:r w:rsidR="0083650F">
        <w:rPr>
          <w:rStyle w:val="CodingLanguage"/>
        </w:rPr>
        <w:t>groups_vars/all/vault</w:t>
      </w:r>
      <w:r>
        <w:t xml:space="preserve"> file. The general syntax for this script is as follows: </w:t>
      </w:r>
    </w:p>
    <w:p w14:paraId="5A376F04" w14:textId="77777777" w:rsidR="000615E7" w:rsidRPr="00ED3F8F" w:rsidRDefault="000615E7" w:rsidP="0058095B">
      <w:pPr>
        <w:pStyle w:val="BodyTextMetricHPELight10pt"/>
        <w:rPr>
          <w:rStyle w:val="CodingLanguage"/>
        </w:rPr>
      </w:pPr>
      <w:r w:rsidRPr="00ED3F8F">
        <w:rPr>
          <w:rStyle w:val="CodingLanguage"/>
        </w:rPr>
        <w:t>./backup.sh </w:t>
      </w:r>
      <w:proofErr w:type="gramStart"/>
      <w:r w:rsidRPr="00ED3F8F">
        <w:rPr>
          <w:rStyle w:val="CodingLanguage"/>
        </w:rPr>
        <w:t>[ -</w:t>
      </w:r>
      <w:proofErr w:type="gramEnd"/>
      <w:r w:rsidRPr="00ED3F8F">
        <w:rPr>
          <w:rStyle w:val="CodingLanguage"/>
        </w:rPr>
        <w:t>v &lt;Vault Password File&gt; ] [ tag ]</w:t>
      </w:r>
    </w:p>
    <w:p w14:paraId="1BAAD821" w14:textId="77777777" w:rsidR="000615E7" w:rsidRDefault="000615E7" w:rsidP="000615E7">
      <w:pPr>
        <w:pStyle w:val="Heading4"/>
      </w:pPr>
      <w:bookmarkStart w:id="445" w:name="_Refd17e60168"/>
      <w:bookmarkStart w:id="446" w:name="_Tocd17e60168"/>
      <w:r>
        <w:lastRenderedPageBreak/>
        <w:t>Related playbooks</w:t>
      </w:r>
      <w:bookmarkEnd w:id="445"/>
      <w:bookmarkEnd w:id="446"/>
    </w:p>
    <w:p w14:paraId="04321E24" w14:textId="77777777" w:rsidR="000615E7" w:rsidRDefault="000615E7" w:rsidP="000615E7">
      <w:pPr>
        <w:pStyle w:val="BulletLevel1"/>
      </w:pPr>
      <w:r>
        <w:rPr>
          <w:rStyle w:val="CodingLanguage"/>
        </w:rPr>
        <w:t>playbooks/backup_swarm.yml</w:t>
      </w:r>
      <w:r>
        <w:t xml:space="preserve"> is used to back up the swarm data</w:t>
      </w:r>
    </w:p>
    <w:p w14:paraId="11BB0EBE" w14:textId="77777777" w:rsidR="000615E7" w:rsidRDefault="000615E7" w:rsidP="000615E7">
      <w:pPr>
        <w:pStyle w:val="BulletLevel1"/>
      </w:pPr>
      <w:r>
        <w:rPr>
          <w:rStyle w:val="CodingLanguage"/>
        </w:rPr>
        <w:t>playbooks/backup_ucp.yml</w:t>
      </w:r>
      <w:r>
        <w:t xml:space="preserve"> is used to back up UCP</w:t>
      </w:r>
    </w:p>
    <w:p w14:paraId="50314353" w14:textId="77777777" w:rsidR="000615E7" w:rsidRDefault="000615E7" w:rsidP="000615E7">
      <w:pPr>
        <w:pStyle w:val="BulletLevel1"/>
      </w:pPr>
      <w:r>
        <w:rPr>
          <w:rStyle w:val="CodingLanguage"/>
        </w:rPr>
        <w:t>playbooks/backup_dtr_meta.yml</w:t>
      </w:r>
      <w:r>
        <w:t xml:space="preserve"> is used to back up DTR metadata</w:t>
      </w:r>
    </w:p>
    <w:p w14:paraId="0CF098C1" w14:textId="77777777" w:rsidR="000615E7" w:rsidRDefault="000615E7" w:rsidP="000615E7">
      <w:pPr>
        <w:pStyle w:val="BulletLevel1LastBeforeBodycopy"/>
      </w:pPr>
      <w:r>
        <w:rPr>
          <w:rStyle w:val="CodingLanguage"/>
        </w:rPr>
        <w:t>playbooks/backup_dtr_images.yml</w:t>
      </w:r>
      <w:r>
        <w:t xml:space="preserve"> is used to back up DTR images</w:t>
      </w:r>
    </w:p>
    <w:p w14:paraId="0520D02D" w14:textId="77777777" w:rsidR="000615E7" w:rsidRDefault="000615E7" w:rsidP="000615E7">
      <w:pPr>
        <w:pStyle w:val="Heading3"/>
      </w:pPr>
      <w:bookmarkStart w:id="447" w:name="_Refd17e60206"/>
      <w:bookmarkStart w:id="448" w:name="_Tocd17e60206"/>
      <w:r>
        <w:t>Restoring your cluster after a disaster</w:t>
      </w:r>
      <w:bookmarkEnd w:id="447"/>
      <w:bookmarkEnd w:id="448"/>
    </w:p>
    <w:p w14:paraId="56DEFA54" w14:textId="77777777" w:rsidR="000615E7" w:rsidRDefault="000615E7" w:rsidP="0058095B">
      <w:pPr>
        <w:pStyle w:val="BodyTextMetricHPELight10pt"/>
      </w:pPr>
      <w:r>
        <w:t>The playbooks address a disaster recovery scenario where you have lost your entire cluster and all the VMs. Other scenarios and how to handle them are described in the Docker documentation including the following scenarios:</w:t>
      </w:r>
    </w:p>
    <w:p w14:paraId="43365A42" w14:textId="77777777" w:rsidR="000615E7" w:rsidRDefault="000615E7" w:rsidP="000615E7">
      <w:pPr>
        <w:pStyle w:val="BulletLevel1"/>
      </w:pPr>
      <w:r>
        <w:t>You have lost one UCP instance but your cluster still has the quorum. The easiest way is to recreate the missing UCP instance from scratch.</w:t>
      </w:r>
    </w:p>
    <w:p w14:paraId="1731657A" w14:textId="77777777" w:rsidR="000615E7" w:rsidRDefault="000615E7" w:rsidP="000615E7">
      <w:pPr>
        <w:pStyle w:val="BulletLevel1"/>
      </w:pPr>
      <w:r>
        <w:t>You have lost the quorum in your UCP cluster but there is still one UCP instance running.</w:t>
      </w:r>
    </w:p>
    <w:p w14:paraId="5D0EC871" w14:textId="77777777" w:rsidR="000615E7" w:rsidRDefault="000615E7" w:rsidP="000615E7">
      <w:pPr>
        <w:pStyle w:val="BulletLevel1"/>
      </w:pPr>
      <w:r>
        <w:t>You have lost one instance of DTR but still have a quorum of replicas. The easiest way is to recreate the missing DTR instance from scratch.</w:t>
      </w:r>
    </w:p>
    <w:p w14:paraId="1B2C9010" w14:textId="77777777" w:rsidR="000615E7" w:rsidRDefault="000615E7" w:rsidP="000615E7">
      <w:pPr>
        <w:pStyle w:val="BulletLevel1LastBeforeBodycopy"/>
      </w:pPr>
      <w:r>
        <w:t>You have lost the quorum of your DTR cluster but still have one DTR instance running.</w:t>
      </w:r>
    </w:p>
    <w:p w14:paraId="179F76B4" w14:textId="77777777" w:rsidR="000615E7" w:rsidRDefault="000615E7" w:rsidP="000615E7">
      <w:pPr>
        <w:pStyle w:val="Heading4"/>
      </w:pPr>
      <w:bookmarkStart w:id="449" w:name="_Before_you_restore"/>
      <w:bookmarkStart w:id="450" w:name="_Refd17e60249"/>
      <w:bookmarkStart w:id="451" w:name="_Tocd17e60249"/>
      <w:bookmarkEnd w:id="449"/>
      <w:r>
        <w:t>Before you restore</w:t>
      </w:r>
      <w:bookmarkEnd w:id="450"/>
      <w:bookmarkEnd w:id="451"/>
    </w:p>
    <w:p w14:paraId="5B999667" w14:textId="77777777" w:rsidR="000615E7" w:rsidRDefault="000615E7" w:rsidP="0058095B">
      <w:pPr>
        <w:pStyle w:val="BodyTextMetricHPELight10pt"/>
      </w:pPr>
      <w:r>
        <w:rPr>
          <w:rStyle w:val="BoldEmpha"/>
        </w:rPr>
        <w:t>Step 1.</w:t>
      </w:r>
      <w:r>
        <w:t xml:space="preserve"> Retrieve the backup files using your chosen backup solution and save them to a folder on your Ansible server. If you have used timestamps in the naming of your backup files, you can use them to determine the chronological order. If you used the </w:t>
      </w:r>
      <w:r>
        <w:rPr>
          <w:rStyle w:val="CodingLanguage"/>
        </w:rPr>
        <w:t>backup.sh</w:t>
      </w:r>
      <w:r>
        <w:t xml:space="preserve"> script specifying a date prefix, you can use that to identify the matching set of backup files. You should choose the files in the following reverse chronological order, from the most recent to the oldest file. Make sure you restore both the </w:t>
      </w:r>
      <w:r w:rsidRPr="00E025A0">
        <w:rPr>
          <w:rStyle w:val="CodingLanguage"/>
        </w:rPr>
        <w:t>*.tgz</w:t>
      </w:r>
      <w:r>
        <w:t xml:space="preserve"> and the </w:t>
      </w:r>
      <w:r w:rsidRPr="00E025A0">
        <w:rPr>
          <w:rStyle w:val="CodingLanguage"/>
        </w:rPr>
        <w:t>*.vars.tgz</w:t>
      </w:r>
      <w:r>
        <w:t xml:space="preserve"> files.</w:t>
      </w:r>
    </w:p>
    <w:p w14:paraId="2E2BE468" w14:textId="77777777" w:rsidR="000615E7" w:rsidRDefault="000615E7" w:rsidP="000001BE">
      <w:pPr>
        <w:pStyle w:val="NumberedList-Level1"/>
        <w:numPr>
          <w:ilvl w:val="0"/>
          <w:numId w:val="25"/>
        </w:numPr>
      </w:pPr>
      <w:r>
        <w:t>DTR images backup</w:t>
      </w:r>
    </w:p>
    <w:p w14:paraId="64E62E57" w14:textId="77777777" w:rsidR="000615E7" w:rsidRDefault="000615E7" w:rsidP="000615E7">
      <w:pPr>
        <w:pStyle w:val="NumberedList-Level1"/>
      </w:pPr>
      <w:r>
        <w:t>DTR metadata backup</w:t>
      </w:r>
    </w:p>
    <w:p w14:paraId="6D8CA129" w14:textId="77777777" w:rsidR="000615E7" w:rsidRDefault="000615E7" w:rsidP="000615E7">
      <w:pPr>
        <w:pStyle w:val="NumberedList-Level1"/>
      </w:pPr>
      <w:r>
        <w:t>UCP backup</w:t>
      </w:r>
    </w:p>
    <w:p w14:paraId="470F8EC4" w14:textId="77777777" w:rsidR="000615E7" w:rsidRDefault="000615E7" w:rsidP="000615E7">
      <w:pPr>
        <w:pStyle w:val="NumberedList-Level1LastBeforeBodycopy"/>
      </w:pPr>
      <w:r>
        <w:t>Swarm backup</w:t>
      </w:r>
    </w:p>
    <w:p w14:paraId="3AE4CC32" w14:textId="77777777" w:rsidR="000615E7" w:rsidRDefault="000615E7" w:rsidP="0058095B">
      <w:pPr>
        <w:pStyle w:val="BodyTextMetricHPELight10pt"/>
      </w:pPr>
      <w:r>
        <w:t xml:space="preserve">In this example, we will assume a set of backup files stored in </w:t>
      </w:r>
      <w:r>
        <w:rPr>
          <w:rStyle w:val="CodingLanguage"/>
        </w:rPr>
        <w:t>/root/restore</w:t>
      </w:r>
      <w:r>
        <w:t xml:space="preserve"> that were created specifying a date prefix. These will have names like </w:t>
      </w:r>
      <w:r>
        <w:rPr>
          <w:rStyle w:val="CodingLanguage"/>
        </w:rPr>
        <w:t>2018_04_17_151734_swarm.tgz</w:t>
      </w:r>
      <w:r>
        <w:t xml:space="preserve">, </w:t>
      </w:r>
      <w:r>
        <w:rPr>
          <w:rStyle w:val="CodingLanguage"/>
        </w:rPr>
        <w:t>2018_04_17_151734_ucp.tgz</w:t>
      </w:r>
      <w:r>
        <w:t xml:space="preserve">, etc and the corresponding </w:t>
      </w:r>
      <w:r>
        <w:rPr>
          <w:rStyle w:val="CodingLanguage"/>
        </w:rPr>
        <w:t>.vars.tgz</w:t>
      </w:r>
      <w:r>
        <w:t xml:space="preserve"> files.</w:t>
      </w:r>
    </w:p>
    <w:p w14:paraId="767A6F94" w14:textId="77777777" w:rsidR="000615E7" w:rsidRDefault="000615E7" w:rsidP="0058095B">
      <w:pPr>
        <w:pStyle w:val="BodyTextMetricHPELight10pt"/>
      </w:pPr>
      <w:r>
        <w:rPr>
          <w:rStyle w:val="BoldEmpha"/>
        </w:rPr>
        <w:t>Step 2:</w:t>
      </w:r>
      <w:r>
        <w:t xml:space="preserve"> Retrieve the DTR replica ID, the DTR version and the UCP version</w:t>
      </w:r>
    </w:p>
    <w:p w14:paraId="521783AA" w14:textId="77777777" w:rsidR="000615E7" w:rsidRDefault="000615E7" w:rsidP="0058095B">
      <w:pPr>
        <w:pStyle w:val="BodyTextMetricHPELight10pt"/>
      </w:pPr>
      <w:r>
        <w:t xml:space="preserve">To retrieve the ID of the replica that was backed up, as well as the version of DTR, you need to extract the data from the </w:t>
      </w:r>
      <w:r>
        <w:rPr>
          <w:rStyle w:val="CodingLanguage"/>
        </w:rPr>
        <w:t>.vars.tgz</w:t>
      </w:r>
      <w:r>
        <w:t xml:space="preserve"> file associated with the archive of the DTR metadata. You can retrieve this as follows: </w:t>
      </w:r>
    </w:p>
    <w:p w14:paraId="6B22F72F" w14:textId="77202929" w:rsidR="000615E7" w:rsidRPr="002E1C1E" w:rsidRDefault="000615E7" w:rsidP="0058095B">
      <w:pPr>
        <w:pStyle w:val="BodyTextMetricHPELight10pt"/>
        <w:rPr>
          <w:rStyle w:val="CodingLanguage"/>
        </w:rPr>
      </w:pPr>
      <w:r w:rsidRPr="002E1C1E">
        <w:rPr>
          <w:rStyle w:val="CodingLanguage"/>
        </w:rPr>
        <w:t># </w:t>
      </w:r>
      <w:proofErr w:type="gramStart"/>
      <w:r w:rsidRPr="002E1C1E">
        <w:rPr>
          <w:rStyle w:val="CodingLanguage"/>
        </w:rPr>
        <w:t>tar</w:t>
      </w:r>
      <w:proofErr w:type="gramEnd"/>
      <w:r w:rsidRPr="002E1C1E">
        <w:rPr>
          <w:rStyle w:val="CodingLanguage"/>
        </w:rPr>
        <w:t> -Oxf /root/restore/2018_04_17_151734_dtr_meta.vars.tgz meta.yml</w:t>
      </w:r>
      <w:r w:rsidRPr="002E1C1E">
        <w:rPr>
          <w:rStyle w:val="CodingLanguage"/>
        </w:rPr>
        <w:br/>
        <w:t>backup_node="hpe-dtr01"</w:t>
      </w:r>
      <w:r w:rsidRPr="002E1C1E">
        <w:rPr>
          <w:rStyle w:val="CodingLanguage"/>
        </w:rPr>
        <w:br/>
        <w:t>replica_id="ad5204e8a4d0"</w:t>
      </w:r>
      <w:r w:rsidRPr="002E1C1E">
        <w:rPr>
          <w:rStyle w:val="CodingLanguage"/>
        </w:rPr>
        <w:br/>
        <w:t>backup_source=""</w:t>
      </w:r>
      <w:r w:rsidRPr="002E1C1E">
        <w:rPr>
          <w:rStyle w:val="CodingLanguage"/>
        </w:rPr>
        <w:br/>
        <w:t>ucp_version=""</w:t>
      </w:r>
      <w:r w:rsidRPr="002E1C1E">
        <w:rPr>
          <w:rStyle w:val="CodingLanguage"/>
        </w:rPr>
        <w:br/>
        <w:t>dtr_version="2.4.3"</w:t>
      </w:r>
      <w:r w:rsidRPr="002E1C1E">
        <w:rPr>
          <w:rStyle w:val="CodingLanguage"/>
        </w:rPr>
        <w:br/>
      </w:r>
    </w:p>
    <w:p w14:paraId="3771AB87" w14:textId="27D7FF4F" w:rsidR="000615E7" w:rsidRPr="002E1C1E" w:rsidRDefault="000615E7" w:rsidP="0058095B">
      <w:pPr>
        <w:pStyle w:val="BodyTextMetricHPELight10pt"/>
        <w:rPr>
          <w:rStyle w:val="CodingLanguage"/>
        </w:rPr>
      </w:pPr>
      <w:r w:rsidRPr="002E1C1E">
        <w:rPr>
          <w:rStyle w:val="CodingLanguage"/>
        </w:rPr>
        <w:t># tar -Oxf /root/restore/2018_04_17_151734_ucp.vars.tgz meta.yml</w:t>
      </w:r>
      <w:r w:rsidRPr="002E1C1E">
        <w:rPr>
          <w:rStyle w:val="CodingLanguage"/>
        </w:rPr>
        <w:br/>
        <w:t>backup_node="hpe-ucp01"</w:t>
      </w:r>
      <w:r w:rsidRPr="002E1C1E">
        <w:rPr>
          <w:rStyle w:val="CodingLanguage"/>
        </w:rPr>
        <w:br/>
        <w:t>replica_id=""</w:t>
      </w:r>
      <w:r w:rsidRPr="002E1C1E">
        <w:rPr>
          <w:rStyle w:val="CodingLanguage"/>
        </w:rPr>
        <w:br/>
        <w:t>backup_source=""</w:t>
      </w:r>
      <w:r w:rsidRPr="002E1C1E">
        <w:rPr>
          <w:rStyle w:val="CodingLanguage"/>
        </w:rPr>
        <w:br/>
        <w:t>ucp_version="</w:t>
      </w:r>
      <w:r>
        <w:rPr>
          <w:rStyle w:val="CodingLanguage"/>
        </w:rPr>
        <w:t>3</w:t>
      </w:r>
      <w:r w:rsidRPr="002E1C1E">
        <w:rPr>
          <w:rStyle w:val="CodingLanguage"/>
        </w:rPr>
        <w:t>.</w:t>
      </w:r>
      <w:r>
        <w:rPr>
          <w:rStyle w:val="CodingLanguage"/>
        </w:rPr>
        <w:t>0</w:t>
      </w:r>
      <w:r w:rsidRPr="002E1C1E">
        <w:rPr>
          <w:rStyle w:val="CodingLanguage"/>
        </w:rPr>
        <w:t>.</w:t>
      </w:r>
      <w:r>
        <w:rPr>
          <w:rStyle w:val="CodingLanguage"/>
        </w:rPr>
        <w:t>4</w:t>
      </w:r>
      <w:r w:rsidRPr="002E1C1E">
        <w:rPr>
          <w:rStyle w:val="CodingLanguage"/>
        </w:rPr>
        <w:t>"</w:t>
      </w:r>
      <w:r w:rsidRPr="002E1C1E">
        <w:rPr>
          <w:rStyle w:val="CodingLanguage"/>
        </w:rPr>
        <w:br/>
        <w:t>dtr_version=""</w:t>
      </w:r>
    </w:p>
    <w:p w14:paraId="1ECE31C9" w14:textId="77777777" w:rsidR="000615E7" w:rsidRDefault="000615E7" w:rsidP="0058095B">
      <w:pPr>
        <w:pStyle w:val="BodyTextMetricHPELight10pt"/>
      </w:pPr>
      <w:r>
        <w:t>Take note of the replica ID (</w:t>
      </w:r>
      <w:r w:rsidRPr="00966C74">
        <w:rPr>
          <w:rStyle w:val="CodingLanguage"/>
        </w:rPr>
        <w:t>ad5204e8a4d0</w:t>
      </w:r>
      <w:r>
        <w:t>), the version of DTR (</w:t>
      </w:r>
      <w:r w:rsidRPr="00966C74">
        <w:rPr>
          <w:rStyle w:val="CodingLanguage"/>
        </w:rPr>
        <w:t>2.</w:t>
      </w:r>
      <w:r>
        <w:rPr>
          <w:rStyle w:val="CodingLanguage"/>
        </w:rPr>
        <w:t>5</w:t>
      </w:r>
      <w:r w:rsidRPr="00966C74">
        <w:rPr>
          <w:rStyle w:val="CodingLanguage"/>
        </w:rPr>
        <w:t>.3</w:t>
      </w:r>
      <w:r>
        <w:t>) and the version of UCP (</w:t>
      </w:r>
      <w:r>
        <w:rPr>
          <w:rStyle w:val="CodingLanguage"/>
        </w:rPr>
        <w:t>3</w:t>
      </w:r>
      <w:r w:rsidRPr="00966C74">
        <w:rPr>
          <w:rStyle w:val="CodingLanguage"/>
        </w:rPr>
        <w:t>.</w:t>
      </w:r>
      <w:r>
        <w:rPr>
          <w:rStyle w:val="CodingLanguage"/>
        </w:rPr>
        <w:t>0</w:t>
      </w:r>
      <w:r w:rsidRPr="00966C74">
        <w:rPr>
          <w:rStyle w:val="CodingLanguage"/>
        </w:rPr>
        <w:t>.</w:t>
      </w:r>
      <w:r>
        <w:rPr>
          <w:rStyle w:val="CodingLanguage"/>
        </w:rPr>
        <w:t>4</w:t>
      </w:r>
      <w:r>
        <w:t>).</w:t>
      </w:r>
    </w:p>
    <w:p w14:paraId="6758BA64" w14:textId="1FF24FAE" w:rsidR="000615E7" w:rsidRDefault="000615E7" w:rsidP="0058095B">
      <w:pPr>
        <w:pStyle w:val="BodyTextMetricHPELight10pt"/>
      </w:pPr>
      <w:r>
        <w:rPr>
          <w:rStyle w:val="BoldEmpha"/>
        </w:rPr>
        <w:t>Step 3:</w:t>
      </w:r>
      <w:r>
        <w:t xml:space="preserve"> Populate the </w:t>
      </w:r>
      <w:r>
        <w:rPr>
          <w:rStyle w:val="CodingLanguage"/>
        </w:rPr>
        <w:t>group_vars/</w:t>
      </w:r>
      <w:r w:rsidR="0083650F">
        <w:rPr>
          <w:rStyle w:val="CodingLanguage"/>
        </w:rPr>
        <w:t>all/</w:t>
      </w:r>
      <w:r>
        <w:rPr>
          <w:rStyle w:val="CodingLanguage"/>
        </w:rPr>
        <w:t>backups</w:t>
      </w:r>
      <w:r>
        <w:t xml:space="preserve"> file</w:t>
      </w:r>
    </w:p>
    <w:p w14:paraId="51F38E61" w14:textId="77777777" w:rsidR="000615E7" w:rsidRPr="002E1C1E" w:rsidRDefault="000615E7" w:rsidP="0058095B">
      <w:pPr>
        <w:pStyle w:val="BodyTextMetricHPELight10pt"/>
        <w:rPr>
          <w:rStyle w:val="CodingLanguage"/>
        </w:rPr>
      </w:pPr>
      <w:r w:rsidRPr="002E1C1E">
        <w:rPr>
          <w:rStyle w:val="CodingLanguage"/>
        </w:rPr>
        <w:lastRenderedPageBreak/>
        <w:t>backup_swarm: "/root/restore/2018_04_17_151734_swarm.tgz"</w:t>
      </w:r>
      <w:r w:rsidRPr="002E1C1E">
        <w:rPr>
          <w:rStyle w:val="CodingLanguage"/>
        </w:rPr>
        <w:br/>
        <w:t>backup_ucp: "/root/restore/2018_04_17_151734_ucp.tgz"</w:t>
      </w:r>
      <w:r w:rsidRPr="002E1C1E">
        <w:rPr>
          <w:rStyle w:val="CodingLanguage"/>
        </w:rPr>
        <w:br/>
        <w:t>backup_dtr_meta: "/root/restore/2018_04_17_151734_dtr_meta.tgz"</w:t>
      </w:r>
      <w:r w:rsidRPr="002E1C1E">
        <w:rPr>
          <w:rStyle w:val="CodingLanguage"/>
        </w:rPr>
        <w:br/>
        <w:t>backup_dtr_data: "/root/restore/2018_04_17_151734_dtr_data.tgz"</w:t>
      </w:r>
      <w:r w:rsidRPr="002E1C1E">
        <w:rPr>
          <w:rStyle w:val="CodingLanguage"/>
        </w:rPr>
        <w:br/>
        <w:t>backup_dtr_id: "ad5204e8a4d0"</w:t>
      </w:r>
      <w:r w:rsidRPr="002E1C1E">
        <w:rPr>
          <w:rStyle w:val="CodingLanguage"/>
        </w:rPr>
        <w:br/>
        <w:t>backup_dest: "/root/backups"</w:t>
      </w:r>
      <w:r w:rsidRPr="002E1C1E">
        <w:rPr>
          <w:rStyle w:val="CodingLanguage"/>
        </w:rPr>
        <w:br/>
        <w:t>backup_server: &lt;IP of your ansible box&gt;</w:t>
      </w:r>
    </w:p>
    <w:p w14:paraId="07AA0957" w14:textId="2DE77F28" w:rsidR="000615E7" w:rsidRDefault="000615E7" w:rsidP="0058095B">
      <w:pPr>
        <w:pStyle w:val="BodyTextMetricHPELight10pt"/>
      </w:pPr>
      <w:r>
        <w:t xml:space="preserve">You should populate your </w:t>
      </w:r>
      <w:r>
        <w:rPr>
          <w:rStyle w:val="CodingLanguage"/>
        </w:rPr>
        <w:t>group_vars/</w:t>
      </w:r>
      <w:r w:rsidR="0083650F">
        <w:rPr>
          <w:rStyle w:val="CodingLanguage"/>
        </w:rPr>
        <w:t>all/</w:t>
      </w:r>
      <w:r>
        <w:rPr>
          <w:rStyle w:val="CodingLanguage"/>
        </w:rPr>
        <w:t>backups</w:t>
      </w:r>
      <w:r>
        <w:t xml:space="preserve"> file as above, with the </w:t>
      </w:r>
      <w:r>
        <w:rPr>
          <w:rStyle w:val="CodingLanguage"/>
        </w:rPr>
        <w:t>backup_dtr_id</w:t>
      </w:r>
      <w:r>
        <w:t xml:space="preserve"> variable containing the value you retrieved in the preceding step as </w:t>
      </w:r>
      <w:r>
        <w:rPr>
          <w:rStyle w:val="CodingLanguage"/>
        </w:rPr>
        <w:t>replica_id="</w:t>
      </w:r>
      <w:r>
        <w:rPr>
          <w:rStyle w:val="BoldEmpha"/>
        </w:rPr>
        <w:t>ad5204e8a4d0</w:t>
      </w:r>
      <w:r>
        <w:rPr>
          <w:rStyle w:val="CodingLanguage"/>
        </w:rPr>
        <w:t>"</w:t>
      </w:r>
      <w:r>
        <w:t>.</w:t>
      </w:r>
    </w:p>
    <w:p w14:paraId="213509E0" w14:textId="08A53CD5" w:rsidR="000615E7" w:rsidRDefault="000615E7" w:rsidP="0058095B">
      <w:pPr>
        <w:pStyle w:val="BodyTextMetricHPELight10pt"/>
      </w:pPr>
      <w:r>
        <w:rPr>
          <w:rStyle w:val="BoldEmpha"/>
        </w:rPr>
        <w:t>Step 4:</w:t>
      </w:r>
      <w:r>
        <w:t xml:space="preserve"> Verify that your </w:t>
      </w:r>
      <w:r w:rsidR="00B0382D">
        <w:rPr>
          <w:rStyle w:val="CodingLanguage"/>
        </w:rPr>
        <w:t>groups_vars/all/vars</w:t>
      </w:r>
      <w:r>
        <w:t xml:space="preserve"> file specifies the correct versions of DTR and UCP.</w:t>
      </w:r>
    </w:p>
    <w:p w14:paraId="0AC8A3DB" w14:textId="3833AEB0" w:rsidR="000615E7" w:rsidRDefault="000615E7" w:rsidP="0058095B">
      <w:pPr>
        <w:pStyle w:val="BodyTextMetricHPELight10pt"/>
      </w:pPr>
      <w:r>
        <w:t xml:space="preserve">The playbooks use the versions of UCP and DTR as specified in your </w:t>
      </w:r>
      <w:r w:rsidR="00B0382D">
        <w:rPr>
          <w:rStyle w:val="CodingLanguage"/>
        </w:rPr>
        <w:t>groups_vars/all/vars</w:t>
      </w:r>
      <w:r>
        <w:t xml:space="preserve"> file to restore your backups. You must ensure that the versions specified in your current </w:t>
      </w:r>
      <w:r w:rsidR="00B0382D">
        <w:rPr>
          <w:rStyle w:val="CodingLanguage"/>
        </w:rPr>
        <w:t>groups_vars/all/vars</w:t>
      </w:r>
      <w:r>
        <w:t xml:space="preserve"> file correspond to the versions in the backups as determined above. </w:t>
      </w:r>
    </w:p>
    <w:p w14:paraId="4E42B4FE" w14:textId="65FB0AAD" w:rsidR="000615E7" w:rsidRPr="002E1C1E" w:rsidRDefault="000615E7" w:rsidP="0058095B">
      <w:pPr>
        <w:pStyle w:val="BodyTextMetricHPELight10pt"/>
        <w:rPr>
          <w:rStyle w:val="CodingLanguage"/>
        </w:rPr>
      </w:pPr>
      <w:r w:rsidRPr="002E1C1E">
        <w:rPr>
          <w:rStyle w:val="CodingLanguage"/>
        </w:rPr>
        <w:t># </w:t>
      </w:r>
      <w:proofErr w:type="gramStart"/>
      <w:r w:rsidRPr="002E1C1E">
        <w:rPr>
          <w:rStyle w:val="CodingLanguage"/>
        </w:rPr>
        <w:t>cat</w:t>
      </w:r>
      <w:proofErr w:type="gramEnd"/>
      <w:r w:rsidRPr="002E1C1E">
        <w:rPr>
          <w:rStyle w:val="CodingLanguage"/>
        </w:rPr>
        <w:t> </w:t>
      </w:r>
      <w:r w:rsidR="00B0382D">
        <w:rPr>
          <w:rStyle w:val="CodingLanguage"/>
        </w:rPr>
        <w:t>groups_vars/all/vars</w:t>
      </w:r>
      <w:r w:rsidRPr="002E1C1E">
        <w:rPr>
          <w:rStyle w:val="CodingLanguage"/>
        </w:rPr>
        <w:t> | grep d</w:t>
      </w:r>
      <w:r>
        <w:rPr>
          <w:rStyle w:val="CodingLanguage"/>
        </w:rPr>
        <w:t>tr_version</w:t>
      </w:r>
      <w:r>
        <w:rPr>
          <w:rStyle w:val="CodingLanguage"/>
        </w:rPr>
        <w:br/>
        <w:t>dtr_version: '2.5.3'</w:t>
      </w:r>
    </w:p>
    <w:p w14:paraId="70264318" w14:textId="1C9EA5C1" w:rsidR="000615E7" w:rsidRPr="002E1C1E" w:rsidRDefault="000615E7" w:rsidP="0058095B">
      <w:pPr>
        <w:pStyle w:val="BodyTextMetricHPELight10pt"/>
        <w:rPr>
          <w:rStyle w:val="CodingLanguage"/>
        </w:rPr>
      </w:pPr>
      <w:r>
        <w:br/>
      </w:r>
      <w:r w:rsidRPr="002E1C1E">
        <w:rPr>
          <w:rStyle w:val="CodingLanguage"/>
        </w:rPr>
        <w:t># </w:t>
      </w:r>
      <w:proofErr w:type="gramStart"/>
      <w:r w:rsidRPr="002E1C1E">
        <w:rPr>
          <w:rStyle w:val="CodingLanguage"/>
        </w:rPr>
        <w:t>cat</w:t>
      </w:r>
      <w:proofErr w:type="gramEnd"/>
      <w:r w:rsidRPr="002E1C1E">
        <w:rPr>
          <w:rStyle w:val="CodingLanguage"/>
        </w:rPr>
        <w:t> </w:t>
      </w:r>
      <w:r w:rsidR="00B0382D">
        <w:rPr>
          <w:rStyle w:val="CodingLanguage"/>
        </w:rPr>
        <w:t>groups_vars/all/vars</w:t>
      </w:r>
      <w:r w:rsidRPr="002E1C1E">
        <w:rPr>
          <w:rStyle w:val="CodingLanguage"/>
        </w:rPr>
        <w:t> | grep u</w:t>
      </w:r>
      <w:r>
        <w:rPr>
          <w:rStyle w:val="CodingLanguage"/>
        </w:rPr>
        <w:t>cp_version</w:t>
      </w:r>
      <w:r>
        <w:rPr>
          <w:rStyle w:val="CodingLanguage"/>
        </w:rPr>
        <w:br/>
        <w:t>ucp_version: '3.0.4'</w:t>
      </w:r>
    </w:p>
    <w:p w14:paraId="06E8F339" w14:textId="77777777" w:rsidR="000615E7" w:rsidRDefault="000615E7" w:rsidP="0058095B">
      <w:pPr>
        <w:pStyle w:val="BodyTextMetricHPELight10pt"/>
      </w:pPr>
      <w:r>
        <w:rPr>
          <w:rStyle w:val="BoldEmpha"/>
        </w:rPr>
        <w:t>Step 5:</w:t>
      </w:r>
      <w:r>
        <w:t xml:space="preserve"> Restore UCP admin credentials if required</w:t>
      </w:r>
    </w:p>
    <w:p w14:paraId="31C77CCB" w14:textId="59BE4837" w:rsidR="000615E7" w:rsidRDefault="000615E7" w:rsidP="0058095B">
      <w:pPr>
        <w:pStyle w:val="BodyTextMetricHPELight10pt"/>
      </w:pPr>
      <w:r>
        <w:t xml:space="preserve">You must ensure that the UCP admin credentials in your current </w:t>
      </w:r>
      <w:r w:rsidR="00B0382D">
        <w:rPr>
          <w:rStyle w:val="CodingLanguage"/>
        </w:rPr>
        <w:t>groups_vars/all/vars</w:t>
      </w:r>
      <w:r>
        <w:t xml:space="preserve"> file are those that were in effect when you generated the backup files. If they have changed since then, you must restore the original credentials for the duration of the restore procedure.</w:t>
      </w:r>
    </w:p>
    <w:p w14:paraId="4D0B3C3B" w14:textId="6B4EA1DE" w:rsidR="000615E7" w:rsidRDefault="000615E7" w:rsidP="0058095B">
      <w:pPr>
        <w:pStyle w:val="BodyTextMetricHPELight10pt"/>
      </w:pPr>
      <w:r>
        <w:rPr>
          <w:rStyle w:val="BoldEmpha"/>
        </w:rPr>
        <w:t>Step 6:</w:t>
      </w:r>
      <w:r>
        <w:t xml:space="preserve"> Restore your inventory (</w:t>
      </w:r>
      <w:r w:rsidR="007230C9">
        <w:rPr>
          <w:rStyle w:val="CodingLanguage"/>
        </w:rPr>
        <w:t>hosts</w:t>
      </w:r>
      <w:r>
        <w:t>)</w:t>
      </w:r>
    </w:p>
    <w:p w14:paraId="43127E06" w14:textId="77777777" w:rsidR="000615E7" w:rsidRDefault="000615E7" w:rsidP="0058095B">
      <w:pPr>
        <w:pStyle w:val="BodyTextMetricHPELight10pt"/>
      </w:pPr>
      <w:r>
        <w:t xml:space="preserve">Your inventory must reflect the environment that was present when the backup files were created. You can find a copy of the inventory as it was when the backup was taken in the </w:t>
      </w:r>
      <w:r>
        <w:rPr>
          <w:rStyle w:val="CodingLanguage"/>
        </w:rPr>
        <w:t>*.vars.tgz</w:t>
      </w:r>
      <w:r>
        <w:t xml:space="preserve"> files. </w:t>
      </w:r>
    </w:p>
    <w:p w14:paraId="377976CF" w14:textId="77777777" w:rsidR="000615E7" w:rsidRDefault="000615E7" w:rsidP="000615E7">
      <w:pPr>
        <w:pStyle w:val="Heading4"/>
      </w:pPr>
      <w:bookmarkStart w:id="452" w:name="_Refd17e60386"/>
      <w:bookmarkStart w:id="453" w:name="_Tocd17e60386"/>
      <w:r>
        <w:t>Restore UCP and DTR</w:t>
      </w:r>
      <w:bookmarkEnd w:id="452"/>
      <w:bookmarkEnd w:id="453"/>
    </w:p>
    <w:p w14:paraId="49CFB9BE" w14:textId="77777777" w:rsidR="000615E7" w:rsidRDefault="000615E7" w:rsidP="000615E7">
      <w:pPr>
        <w:pStyle w:val="MISCNote-Ruleabove"/>
      </w:pPr>
      <w:r>
        <w:t>Warning</w:t>
      </w:r>
    </w:p>
    <w:p w14:paraId="41157FFF" w14:textId="77777777" w:rsidR="000615E7" w:rsidRDefault="000615E7" w:rsidP="000615E7">
      <w:pPr>
        <w:pStyle w:val="MISCNote-Rulebelow"/>
      </w:pPr>
      <w:r>
        <w:t xml:space="preserve">This procedure is aimed at restoring a cluster after a disaster. It assumes you have lost all the VMs in your cluster and want to redeploy using data that you backed up earlier. The solution follows Docker best practice, which means the swarm artifacts are not restored. You will need to restore your Docker volumes and your applications (stacks and services) when this procedure is complete. </w:t>
      </w:r>
    </w:p>
    <w:p w14:paraId="70DC2889" w14:textId="77777777" w:rsidR="000615E7" w:rsidRDefault="000615E7" w:rsidP="000001BE">
      <w:pPr>
        <w:pStyle w:val="NumberedList-Level1"/>
        <w:numPr>
          <w:ilvl w:val="0"/>
          <w:numId w:val="26"/>
        </w:numPr>
      </w:pPr>
      <w:r>
        <w:t xml:space="preserve">Ensure that you have completed all the preliminary steps as outlined in the section </w:t>
      </w:r>
      <w:hyperlink w:anchor="_Before_you_restore" w:history="1">
        <w:proofErr w:type="gramStart"/>
        <w:r w:rsidRPr="006064CA">
          <w:rPr>
            <w:rStyle w:val="Hyperlink"/>
          </w:rPr>
          <w:t>Before</w:t>
        </w:r>
        <w:proofErr w:type="gramEnd"/>
        <w:r w:rsidRPr="006064CA">
          <w:rPr>
            <w:rStyle w:val="Hyperlink"/>
          </w:rPr>
          <w:t xml:space="preserve"> you restore</w:t>
        </w:r>
      </w:hyperlink>
      <w:r>
        <w:t>.</w:t>
      </w:r>
    </w:p>
    <w:p w14:paraId="490BF3E0" w14:textId="77777777" w:rsidR="000615E7" w:rsidRDefault="000615E7" w:rsidP="000615E7">
      <w:pPr>
        <w:pStyle w:val="NumberedList-Level1"/>
      </w:pPr>
      <w:r>
        <w:t xml:space="preserve">Run the restore playbook </w:t>
      </w:r>
    </w:p>
    <w:p w14:paraId="6D879E77" w14:textId="4089152C" w:rsidR="002D6F76" w:rsidRPr="00BB4923" w:rsidRDefault="000615E7" w:rsidP="002D6F76">
      <w:pPr>
        <w:pStyle w:val="NumberedList-Level1-2ndparagraph"/>
        <w:rPr>
          <w:rStyle w:val="CodingLanguage"/>
        </w:rPr>
      </w:pPr>
      <w:proofErr w:type="gramStart"/>
      <w:r w:rsidRPr="00BB4923">
        <w:rPr>
          <w:rStyle w:val="CodingLanguage"/>
        </w:rPr>
        <w:t>ansible-playbook</w:t>
      </w:r>
      <w:proofErr w:type="gramEnd"/>
      <w:r w:rsidRPr="00BB4923">
        <w:rPr>
          <w:rStyle w:val="CodingLanguage"/>
        </w:rPr>
        <w:t> -i </w:t>
      </w:r>
      <w:r w:rsidR="007230C9">
        <w:rPr>
          <w:rStyle w:val="CodingLanguage"/>
        </w:rPr>
        <w:t>hosts</w:t>
      </w:r>
      <w:r w:rsidRPr="00BB4923">
        <w:rPr>
          <w:rStyle w:val="CodingLanguage"/>
        </w:rPr>
        <w:t> restore.yml</w:t>
      </w:r>
    </w:p>
    <w:p w14:paraId="055B7930" w14:textId="1BECED52" w:rsidR="002D6F76" w:rsidRDefault="002D6F76" w:rsidP="002D6F76">
      <w:pPr>
        <w:pStyle w:val="NumberedList-Level1LastBeforeBodycopy"/>
      </w:pPr>
      <w:r w:rsidRPr="002D6F76">
        <w:t>Reload you</w:t>
      </w:r>
      <w:r>
        <w:t>r</w:t>
      </w:r>
      <w:r w:rsidRPr="002D6F76">
        <w:t xml:space="preserve"> Docker licence,</w:t>
      </w:r>
      <w:r>
        <w:t xml:space="preserve"> using the Docker UCP UI under </w:t>
      </w:r>
      <w:r w:rsidRPr="002D6F76">
        <w:rPr>
          <w:rStyle w:val="CodingLanguage"/>
        </w:rPr>
        <w:t xml:space="preserve">Admin Settings -&gt; </w:t>
      </w:r>
      <w:proofErr w:type="gramStart"/>
      <w:r w:rsidRPr="002D6F76">
        <w:rPr>
          <w:rStyle w:val="CodingLanguage"/>
        </w:rPr>
        <w:t>Licence</w:t>
      </w:r>
      <w:r w:rsidRPr="002D6F76">
        <w:t xml:space="preserve">  </w:t>
      </w:r>
      <w:r>
        <w:t>or</w:t>
      </w:r>
      <w:proofErr w:type="gramEnd"/>
      <w:r>
        <w:t xml:space="preserve"> directly by using the route </w:t>
      </w:r>
      <w:r w:rsidRPr="002D6F76">
        <w:rPr>
          <w:rStyle w:val="CodingLanguage"/>
        </w:rPr>
        <w:t>/manage/settings/license</w:t>
      </w:r>
      <w:r w:rsidRPr="002D6F76">
        <w:t>.</w:t>
      </w:r>
    </w:p>
    <w:p w14:paraId="56B9CF61"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49" w:anchor="get-the-security-scanning-license">
        <w:r>
          <w:rPr>
            <w:rStyle w:val="Hyperlink"/>
          </w:rPr>
          <w:t>here</w:t>
        </w:r>
      </w:hyperlink>
      <w:r>
        <w:t>.</w:t>
      </w:r>
    </w:p>
    <w:p w14:paraId="3155976D" w14:textId="77777777" w:rsidR="000615E7" w:rsidRDefault="000615E7" w:rsidP="0058095B">
      <w:pPr>
        <w:pStyle w:val="BodyTextMetricHPELight10pt"/>
      </w:pPr>
      <w:r>
        <w:t>You are now ready to restore your Docker volumes and your applications.</w:t>
      </w:r>
    </w:p>
    <w:p w14:paraId="3B9F0C9C" w14:textId="77777777" w:rsidR="000615E7" w:rsidRDefault="000615E7" w:rsidP="000615E7">
      <w:pPr>
        <w:pStyle w:val="Heading4"/>
      </w:pPr>
      <w:bookmarkStart w:id="454" w:name="_Refd17e60426"/>
      <w:bookmarkStart w:id="455" w:name="_Tocd17e60426"/>
      <w:r>
        <w:lastRenderedPageBreak/>
        <w:t>Restore DTR metadata and DTR images</w:t>
      </w:r>
      <w:bookmarkEnd w:id="454"/>
      <w:bookmarkEnd w:id="455"/>
    </w:p>
    <w:p w14:paraId="5FB3989B" w14:textId="77777777" w:rsidR="000615E7" w:rsidRDefault="000615E7" w:rsidP="000615E7">
      <w:pPr>
        <w:pStyle w:val="MISCNote-Ruleabove"/>
      </w:pPr>
      <w:r>
        <w:t>Note</w:t>
      </w:r>
    </w:p>
    <w:p w14:paraId="07F26DA5" w14:textId="77777777" w:rsidR="000615E7" w:rsidRDefault="000615E7" w:rsidP="000615E7">
      <w:pPr>
        <w:pStyle w:val="MISCNote-Rulebelow"/>
      </w:pPr>
      <w:r>
        <w:t>This procedure restores DTR metadata and images and assumes you have lost all the DTR VMs in your cluster. It will redeploy using the DTR data that you backed up earlier and will also restore the images if the folder exported by the NFS VM is empty.</w:t>
      </w:r>
    </w:p>
    <w:p w14:paraId="7A6505AA" w14:textId="77777777" w:rsidR="000615E7" w:rsidRDefault="000615E7" w:rsidP="000001BE">
      <w:pPr>
        <w:pStyle w:val="NumberedList-Level1"/>
        <w:numPr>
          <w:ilvl w:val="0"/>
          <w:numId w:val="27"/>
        </w:numPr>
      </w:pPr>
      <w:r>
        <w:t xml:space="preserve">Ensure that you have completed all the preliminary steps as outlined in the section </w:t>
      </w:r>
      <w:hyperlink w:anchor="_Before_you_restore" w:history="1">
        <w:proofErr w:type="gramStart"/>
        <w:r w:rsidRPr="006064CA">
          <w:rPr>
            <w:rStyle w:val="Hyperlink"/>
          </w:rPr>
          <w:t>Before</w:t>
        </w:r>
        <w:proofErr w:type="gramEnd"/>
        <w:r w:rsidRPr="006064CA">
          <w:rPr>
            <w:rStyle w:val="Hyperlink"/>
          </w:rPr>
          <w:t xml:space="preserve"> you restore</w:t>
        </w:r>
      </w:hyperlink>
      <w:r>
        <w:t xml:space="preserve">. In this scenario, you need the archives for the DTR metadata and the DTR images. </w:t>
      </w:r>
    </w:p>
    <w:p w14:paraId="109749D7" w14:textId="77777777" w:rsidR="00365954" w:rsidRDefault="000615E7" w:rsidP="000E242D">
      <w:pPr>
        <w:pStyle w:val="NumberedList-Level1"/>
      </w:pPr>
      <w:r>
        <w:t>Ensure that all the DTR VMs listed in your inventory are destroyed, using the vSphere Web Client to delete them if required. If you want to restore the DTR images you should also delete the NFS VM.</w:t>
      </w:r>
    </w:p>
    <w:p w14:paraId="16F872FB" w14:textId="77777777" w:rsidR="000615E7" w:rsidRDefault="000615E7" w:rsidP="000E242D">
      <w:pPr>
        <w:pStyle w:val="NumberedList-Level1"/>
      </w:pPr>
      <w:r>
        <w:t xml:space="preserve">Remove the DTR nodes from the swarm by running the </w:t>
      </w:r>
      <w:r>
        <w:rPr>
          <w:rStyle w:val="CodingLanguage"/>
        </w:rPr>
        <w:t>docker node rm &lt;DTR node&gt;</w:t>
      </w:r>
      <w:r>
        <w:t xml:space="preserve"> command on a UCP node for each DTR node in your cluster. The following example shows the sequence of commands to use to remove the DTR nodes: </w:t>
      </w:r>
    </w:p>
    <w:p w14:paraId="545FD1A9" w14:textId="773D42C7" w:rsidR="000615E7" w:rsidRDefault="000615E7" w:rsidP="0058095B">
      <w:pPr>
        <w:pStyle w:val="BodyTextMetricHPELight10pt"/>
      </w:pPr>
      <w:r w:rsidRPr="00DC2620">
        <w:rPr>
          <w:rStyle w:val="CodingLanguage"/>
        </w:rPr>
        <w:t># docker node ls</w:t>
      </w:r>
      <w:r>
        <w:br/>
      </w:r>
      <w:r w:rsidRPr="00DC2620">
        <w:rPr>
          <w:rStyle w:val="CodingLanguage"/>
        </w:rPr>
        <w:t xml:space="preserve">ID       HOSTNAME                     STATUS              AVAILABILITY         </w:t>
      </w:r>
      <w:r w:rsidRPr="00DC2620">
        <w:rPr>
          <w:rStyle w:val="CodingLanguage"/>
        </w:rPr>
        <w:br/>
        <w:t xml:space="preserve">aiz… *   hpe-ucp02.cloudra.local      Ready               Active </w:t>
      </w:r>
      <w:r w:rsidRPr="00DC2620">
        <w:rPr>
          <w:rStyle w:val="CodingLanguage"/>
        </w:rPr>
        <w:br/>
        <w:t>gvf…     hpe-dtr01.cloudra.local      Down                Active</w:t>
      </w:r>
      <w:r w:rsidRPr="00DC2620">
        <w:rPr>
          <w:rStyle w:val="CodingLanguage"/>
        </w:rPr>
        <w:br/>
        <w:t xml:space="preserve">ir4…     hpe-ucp03.cloudra.local      Ready               Active   </w:t>
      </w:r>
      <w:r w:rsidRPr="00DC2620">
        <w:rPr>
          <w:rStyle w:val="CodingLanguage"/>
        </w:rPr>
        <w:br/>
        <w:t>mwf…    </w:t>
      </w:r>
      <w:r>
        <w:rPr>
          <w:rStyle w:val="CodingLanguage"/>
        </w:rPr>
        <w:t xml:space="preserve"> </w:t>
      </w:r>
      <w:r w:rsidRPr="00DC2620">
        <w:rPr>
          <w:rStyle w:val="CodingLanguage"/>
        </w:rPr>
        <w:t>hpe-dtr02.cloudra.local      Down                Active</w:t>
      </w:r>
      <w:r w:rsidRPr="00DC2620">
        <w:rPr>
          <w:rStyle w:val="CodingLanguage"/>
        </w:rPr>
        <w:br/>
        <w:t xml:space="preserve">oqy…     hpe-ucp01.cloudra.local      Ready               Active  </w:t>
      </w:r>
      <w:r w:rsidRPr="00DC2620">
        <w:rPr>
          <w:rStyle w:val="CodingLanguage"/>
        </w:rPr>
        <w:br/>
        <w:t>xqe…     hpe-worker01.cloudra.local   Ready               Active</w:t>
      </w:r>
      <w:r w:rsidRPr="00DC2620">
        <w:rPr>
          <w:rStyle w:val="CodingLanguage"/>
        </w:rPr>
        <w:br/>
        <w:t>zdu…     hpe-dtr03.cloudra.local      Down                Active</w:t>
      </w:r>
      <w:r>
        <w:br/>
      </w:r>
    </w:p>
    <w:p w14:paraId="7AFB2F5C" w14:textId="198A33D6" w:rsidR="000615E7" w:rsidRPr="00DC2620" w:rsidRDefault="000615E7" w:rsidP="0058095B">
      <w:pPr>
        <w:pStyle w:val="BodyTextMetricHPELight10pt"/>
        <w:rPr>
          <w:rStyle w:val="CodingLanguage"/>
        </w:rPr>
      </w:pPr>
      <w:r w:rsidRPr="00DC2620">
        <w:rPr>
          <w:rStyle w:val="CodingLanguage"/>
        </w:rPr>
        <w:t># </w:t>
      </w:r>
      <w:proofErr w:type="gramStart"/>
      <w:r w:rsidRPr="00DC2620">
        <w:rPr>
          <w:rStyle w:val="CodingLanguage"/>
        </w:rPr>
        <w:t>docker</w:t>
      </w:r>
      <w:proofErr w:type="gramEnd"/>
      <w:r w:rsidRPr="00DC2620">
        <w:rPr>
          <w:rStyle w:val="CodingLanguage"/>
        </w:rPr>
        <w:t> node rm hpe-dtr01.cloudra.local</w:t>
      </w:r>
      <w:r w:rsidRPr="00DC2620">
        <w:rPr>
          <w:rStyle w:val="CodingLanguage"/>
        </w:rPr>
        <w:br/>
        <w:t>hpe-dtr01.cloudra.local</w:t>
      </w:r>
      <w:r w:rsidRPr="00DC2620">
        <w:rPr>
          <w:rStyle w:val="CodingLanguage"/>
        </w:rPr>
        <w:br/>
        <w:t># docker node rm hpe-dtr02.cloudra.local</w:t>
      </w:r>
      <w:r w:rsidRPr="00DC2620">
        <w:rPr>
          <w:rStyle w:val="CodingLanguage"/>
        </w:rPr>
        <w:br/>
        <w:t>hpe-dtr02.cloudra.local</w:t>
      </w:r>
      <w:r w:rsidRPr="00DC2620">
        <w:rPr>
          <w:rStyle w:val="CodingLanguage"/>
        </w:rPr>
        <w:br/>
        <w:t># docker node rm hpe-dtr03.cloudra.local</w:t>
      </w:r>
      <w:r w:rsidRPr="00DC2620">
        <w:rPr>
          <w:rStyle w:val="CodingLanguage"/>
        </w:rPr>
        <w:br/>
        <w:t>hpe-dtr03.cloudra.local</w:t>
      </w:r>
    </w:p>
    <w:p w14:paraId="1154DD01" w14:textId="77777777" w:rsidR="000615E7" w:rsidRDefault="000615E7" w:rsidP="000615E7"/>
    <w:p w14:paraId="7FAF1726" w14:textId="4FD7815A" w:rsidR="000615E7" w:rsidRPr="00DC2620" w:rsidRDefault="000615E7" w:rsidP="0058095B">
      <w:pPr>
        <w:pStyle w:val="BodyTextMetricHPELight10pt"/>
        <w:rPr>
          <w:rStyle w:val="CodingLanguage"/>
        </w:rPr>
      </w:pPr>
      <w:r w:rsidRPr="00DC2620">
        <w:rPr>
          <w:rStyle w:val="CodingLanguage"/>
        </w:rPr>
        <w:t># </w:t>
      </w:r>
      <w:proofErr w:type="gramStart"/>
      <w:r w:rsidRPr="00DC2620">
        <w:rPr>
          <w:rStyle w:val="CodingLanguage"/>
        </w:rPr>
        <w:t>docker</w:t>
      </w:r>
      <w:proofErr w:type="gramEnd"/>
      <w:r w:rsidRPr="00DC2620">
        <w:rPr>
          <w:rStyle w:val="CodingLanguage"/>
        </w:rPr>
        <w:t> node ls</w:t>
      </w:r>
      <w:r w:rsidRPr="00DC2620">
        <w:rPr>
          <w:rStyle w:val="CodingLanguage"/>
        </w:rPr>
        <w:br/>
        <w:t>ID       HOSTNAME                     STATUS              AVAILABILITY </w:t>
      </w:r>
      <w:r w:rsidRPr="00DC2620">
        <w:rPr>
          <w:rStyle w:val="CodingLanguage"/>
        </w:rPr>
        <w:br/>
        <w:t xml:space="preserve">aiz…     hpe-ucp02.cloudra.local      Ready               Active      </w:t>
      </w:r>
      <w:r w:rsidRPr="00DC2620">
        <w:rPr>
          <w:rStyle w:val="CodingLanguage"/>
        </w:rPr>
        <w:br/>
        <w:t xml:space="preserve">ir4…     hpe-ucp03.cloudra.local      Ready               Active    </w:t>
      </w:r>
      <w:r w:rsidRPr="00DC2620">
        <w:rPr>
          <w:rStyle w:val="CodingLanguage"/>
        </w:rPr>
        <w:br/>
        <w:t xml:space="preserve">oqy… *   hpe-ucp01.cloudra.local      Ready               Active </w:t>
      </w:r>
      <w:r w:rsidRPr="00DC2620">
        <w:rPr>
          <w:rStyle w:val="CodingLanguage"/>
        </w:rPr>
        <w:br/>
        <w:t>xqe…     hpe-worker01.cloudra.local   Ready               Active</w:t>
      </w:r>
      <w:r w:rsidRPr="00DC2620">
        <w:rPr>
          <w:rStyle w:val="CodingLanguage"/>
        </w:rPr>
        <w:br/>
      </w:r>
    </w:p>
    <w:p w14:paraId="7B17F7F3" w14:textId="77777777" w:rsidR="000615E7" w:rsidRDefault="000615E7" w:rsidP="000615E7">
      <w:pPr>
        <w:pStyle w:val="NumberedList-Level1"/>
      </w:pPr>
      <w:r>
        <w:t xml:space="preserve">Run the restore script: </w:t>
      </w:r>
    </w:p>
    <w:p w14:paraId="61901BE3" w14:textId="77777777" w:rsidR="000615E7" w:rsidRPr="00DC2620" w:rsidRDefault="000615E7" w:rsidP="0058095B">
      <w:pPr>
        <w:pStyle w:val="BodyTextMetricHPELight10pt"/>
        <w:rPr>
          <w:rStyle w:val="CodingLanguage"/>
        </w:rPr>
      </w:pPr>
      <w:r w:rsidRPr="00DC2620">
        <w:rPr>
          <w:rStyle w:val="CodingLanguage"/>
        </w:rPr>
        <w:t>./restore_dtr.sh</w:t>
      </w:r>
    </w:p>
    <w:p w14:paraId="708AC1FB"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50" w:anchor="get-the-security-scanning-license">
        <w:r>
          <w:rPr>
            <w:rStyle w:val="Hyperlink"/>
          </w:rPr>
          <w:t>here</w:t>
        </w:r>
      </w:hyperlink>
      <w:r>
        <w:t>.</w:t>
      </w:r>
    </w:p>
    <w:p w14:paraId="1640B751" w14:textId="77777777" w:rsidR="000615E7" w:rsidRDefault="000615E7" w:rsidP="000615E7">
      <w:pPr>
        <w:pStyle w:val="Heading4"/>
      </w:pPr>
      <w:bookmarkStart w:id="456" w:name="_Refd17e60482"/>
      <w:bookmarkStart w:id="457" w:name="_Tocd17e60482"/>
      <w:r>
        <w:t>Related playbooks</w:t>
      </w:r>
      <w:bookmarkEnd w:id="456"/>
      <w:bookmarkEnd w:id="457"/>
    </w:p>
    <w:p w14:paraId="4BC55F17" w14:textId="77777777" w:rsidR="000615E7" w:rsidRDefault="000615E7" w:rsidP="000615E7">
      <w:pPr>
        <w:pStyle w:val="BulletLevel1"/>
      </w:pPr>
      <w:r>
        <w:rPr>
          <w:rStyle w:val="CodingLanguage"/>
        </w:rPr>
        <w:t>playbooks/restore_swarm.yml</w:t>
      </w:r>
      <w:r>
        <w:t xml:space="preserve"> is used to restore the swarm data</w:t>
      </w:r>
    </w:p>
    <w:p w14:paraId="6DDDC5D3" w14:textId="77777777" w:rsidR="000615E7" w:rsidRDefault="000615E7" w:rsidP="000615E7">
      <w:pPr>
        <w:pStyle w:val="BulletLevel1"/>
      </w:pPr>
      <w:r>
        <w:rPr>
          <w:rStyle w:val="CodingLanguage"/>
        </w:rPr>
        <w:t>playbooks/restore_dtr_meta.yml</w:t>
      </w:r>
      <w:r>
        <w:t xml:space="preserve"> is used to restore DTR metadata</w:t>
      </w:r>
    </w:p>
    <w:p w14:paraId="6FFB3300" w14:textId="77777777" w:rsidR="000615E7" w:rsidRDefault="000615E7" w:rsidP="000615E7">
      <w:pPr>
        <w:pStyle w:val="BulletLevel1LastBeforeBodycopy"/>
      </w:pPr>
      <w:r>
        <w:rPr>
          <w:rStyle w:val="CodingLanguage"/>
        </w:rPr>
        <w:t>playbooks/restore_dtr_images.yml</w:t>
      </w:r>
      <w:r>
        <w:t xml:space="preserve"> is used to restore DTR images</w:t>
      </w:r>
    </w:p>
    <w:p w14:paraId="593221A5" w14:textId="77777777" w:rsidR="000375A8" w:rsidRDefault="000375A8" w:rsidP="000375A8">
      <w:pPr>
        <w:pStyle w:val="Heading2"/>
      </w:pPr>
      <w:bookmarkStart w:id="458" w:name="_Backup_and_restore"/>
      <w:bookmarkStart w:id="459" w:name="_Refd17e60514"/>
      <w:bookmarkStart w:id="460" w:name="_Tocd17e60514"/>
      <w:bookmarkStart w:id="461" w:name="_Toc514945887"/>
      <w:bookmarkStart w:id="462" w:name="_Toc5893894"/>
      <w:bookmarkStart w:id="463" w:name="_Refd17e58772"/>
      <w:bookmarkStart w:id="464" w:name="_Tocd17e58772"/>
      <w:bookmarkStart w:id="465" w:name="_Toc531698850"/>
      <w:bookmarkEnd w:id="458"/>
      <w:r>
        <w:lastRenderedPageBreak/>
        <w:t>Backup and restore Docker persistent volumes</w:t>
      </w:r>
      <w:bookmarkEnd w:id="459"/>
      <w:bookmarkEnd w:id="460"/>
      <w:bookmarkEnd w:id="461"/>
      <w:bookmarkEnd w:id="462"/>
    </w:p>
    <w:p w14:paraId="7341A695" w14:textId="77777777" w:rsidR="000375A8" w:rsidRPr="00E137C9" w:rsidRDefault="000375A8" w:rsidP="000375A8">
      <w:pPr>
        <w:pStyle w:val="BodyTextMetricHPELight10pt"/>
      </w:pPr>
      <w:r>
        <w:t>There are a number of prerequisites that must be fulfilled before you backup and restore your Docker persistent volumes.</w:t>
      </w:r>
    </w:p>
    <w:p w14:paraId="38A0A315" w14:textId="77777777" w:rsidR="000375A8" w:rsidRDefault="000375A8" w:rsidP="000375A8">
      <w:pPr>
        <w:pStyle w:val="BulletLevel1"/>
      </w:pPr>
      <w:r>
        <w:t xml:space="preserve">VSphere clusters should have access to a datastore specifically for backups. This is a separate Virtual Volume created on the HPE 3PAR StoreServ and presented to all the hosts in the vSphere cluster. </w:t>
      </w:r>
    </w:p>
    <w:p w14:paraId="059D2756" w14:textId="77777777" w:rsidR="000375A8" w:rsidRDefault="000375A8" w:rsidP="000375A8">
      <w:pPr>
        <w:pStyle w:val="BulletLevel1LastBeforeBodycopy"/>
      </w:pPr>
      <w:r>
        <w:t xml:space="preserve">Backup software must be available. HPE Recovery Manager Central and HPE 3PAR StoreServ is recommended but other customer backup and restore solutions are acceptable. </w:t>
      </w:r>
    </w:p>
    <w:p w14:paraId="78FAC563" w14:textId="77777777" w:rsidR="000375A8" w:rsidRDefault="000375A8" w:rsidP="000375A8">
      <w:pPr>
        <w:pStyle w:val="BodyTextMetricHPELight10pt"/>
      </w:pPr>
      <w:r>
        <w:t>A number of restrictions also apply:</w:t>
      </w:r>
    </w:p>
    <w:p w14:paraId="47735B2E" w14:textId="77777777" w:rsidR="000375A8" w:rsidRDefault="000375A8" w:rsidP="000375A8">
      <w:pPr>
        <w:pStyle w:val="BulletLevel1"/>
      </w:pPr>
      <w:r>
        <w:t>Volumes may not be in use when a volume is cloned. Any container that has the volume attached must be paused prior to creating the clone. The container can be resumed once the clone is complete.</w:t>
      </w:r>
    </w:p>
    <w:p w14:paraId="2F7DC310" w14:textId="77777777" w:rsidR="000375A8" w:rsidRDefault="000375A8" w:rsidP="000375A8">
      <w:pPr>
        <w:pStyle w:val="BulletLevel1LastBeforeBodycopy"/>
      </w:pPr>
      <w:r>
        <w:t>When Docker volumes need to be restored from backup, the backup datastore needs to be detached from all vSphere cluster servers prior to restoration.</w:t>
      </w:r>
    </w:p>
    <w:p w14:paraId="06B0FE01" w14:textId="77777777" w:rsidR="000375A8" w:rsidRDefault="000375A8" w:rsidP="000375A8">
      <w:pPr>
        <w:pStyle w:val="Heading3"/>
      </w:pPr>
      <w:bookmarkStart w:id="466" w:name="_Refd17e60547"/>
      <w:bookmarkStart w:id="467" w:name="_Tocd17e60547"/>
      <w:r>
        <w:t>Persistent storage backup solution</w:t>
      </w:r>
      <w:bookmarkEnd w:id="466"/>
      <w:bookmarkEnd w:id="467"/>
    </w:p>
    <w:p w14:paraId="4F0D20E3" w14:textId="77777777" w:rsidR="000375A8" w:rsidRDefault="000375A8" w:rsidP="000375A8">
      <w:pPr>
        <w:pStyle w:val="Heading4"/>
      </w:pPr>
      <w:r>
        <w:t>Creating the volume</w:t>
      </w:r>
    </w:p>
    <w:p w14:paraId="45B38AF7" w14:textId="77777777" w:rsidR="000375A8" w:rsidRDefault="000375A8" w:rsidP="000375A8">
      <w:pPr>
        <w:pStyle w:val="BodyTextMetricHPELight10pt"/>
      </w:pPr>
      <w:r>
        <w:t>Docker persistent volumes can be created from a worker node using the following command:</w:t>
      </w:r>
    </w:p>
    <w:p w14:paraId="13E71228" w14:textId="77777777" w:rsidR="000375A8" w:rsidRPr="00E137C9" w:rsidRDefault="000375A8" w:rsidP="000375A8">
      <w:pPr>
        <w:pStyle w:val="BodyTextMetricLight10pt"/>
        <w:rPr>
          <w:rStyle w:val="CodingLanguage"/>
        </w:rPr>
      </w:pPr>
      <w:proofErr w:type="gramStart"/>
      <w:r w:rsidRPr="00E137C9">
        <w:rPr>
          <w:rStyle w:val="CodingLanguage"/>
        </w:rPr>
        <w:t>docker</w:t>
      </w:r>
      <w:proofErr w:type="gramEnd"/>
      <w:r w:rsidRPr="00E137C9">
        <w:rPr>
          <w:rStyle w:val="CodingLanguage"/>
        </w:rPr>
        <w:t> volume create --driver=vsphere --name=MyVolume@MyDatastore -o size=10gb </w:t>
      </w:r>
    </w:p>
    <w:p w14:paraId="22B035A4" w14:textId="77777777" w:rsidR="000375A8" w:rsidRDefault="000375A8" w:rsidP="000375A8">
      <w:pPr>
        <w:pStyle w:val="Heading4"/>
      </w:pPr>
      <w:r>
        <w:t>Cloning the volume</w:t>
      </w:r>
    </w:p>
    <w:p w14:paraId="5D069564" w14:textId="77777777" w:rsidR="000375A8" w:rsidRDefault="000375A8" w:rsidP="000375A8">
      <w:pPr>
        <w:pStyle w:val="MISCNote-Ruleabove"/>
      </w:pPr>
      <w:r>
        <w:t>Note</w:t>
      </w:r>
    </w:p>
    <w:p w14:paraId="609DFBBC" w14:textId="77777777" w:rsidR="000375A8" w:rsidRDefault="000375A8" w:rsidP="000375A8">
      <w:pPr>
        <w:pStyle w:val="MISCNote-Rulebelow"/>
      </w:pPr>
      <w:r>
        <w:t>Prior to creating a clone of a volume, any containers accessing the volume should be paused or stopped.</w:t>
      </w:r>
    </w:p>
    <w:p w14:paraId="27CF5668" w14:textId="77777777" w:rsidR="000375A8" w:rsidRDefault="000375A8" w:rsidP="000375A8">
      <w:pPr>
        <w:pStyle w:val="BodyTextMetricHPELight10pt"/>
      </w:pPr>
      <w:r>
        <w:t>Docker volumes can be cloned to a new datastore:</w:t>
      </w:r>
    </w:p>
    <w:p w14:paraId="583297F7" w14:textId="77777777" w:rsidR="000375A8" w:rsidRPr="00E137C9" w:rsidRDefault="000375A8" w:rsidP="000375A8">
      <w:pPr>
        <w:pStyle w:val="BodyTextLastMetricLight10pt"/>
        <w:rPr>
          <w:rStyle w:val="CodingLanguage"/>
        </w:rPr>
      </w:pPr>
      <w:proofErr w:type="gramStart"/>
      <w:r w:rsidRPr="00E137C9">
        <w:rPr>
          <w:rStyle w:val="CodingLanguage"/>
        </w:rPr>
        <w:t>docker</w:t>
      </w:r>
      <w:proofErr w:type="gramEnd"/>
      <w:r w:rsidRPr="00E137C9">
        <w:rPr>
          <w:rStyle w:val="CodingLanguage"/>
        </w:rPr>
        <w:t> volume create --driver=vsphere --name=CloneVolumme@DockerBackup -o clone-from=MyVolume@MyDatastore -o access=read-only </w:t>
      </w:r>
    </w:p>
    <w:p w14:paraId="27FCC3CF" w14:textId="77777777" w:rsidR="000375A8" w:rsidRDefault="000375A8" w:rsidP="000375A8">
      <w:pPr>
        <w:pStyle w:val="Heading3"/>
      </w:pPr>
      <w:r>
        <w:t>Snapshot and back up HPE 3PAR Virtual Volumes with HPE Recovery Manager Central and HPE StoreOnce</w:t>
      </w:r>
    </w:p>
    <w:p w14:paraId="26F0B750" w14:textId="77777777" w:rsidR="000375A8" w:rsidRDefault="000375A8" w:rsidP="000375A8">
      <w:pPr>
        <w:pStyle w:val="BodyTextMetricHPELight10pt"/>
      </w:pPr>
      <w:r>
        <w:t xml:space="preserve">HPE Recovery Manager Central (RMC) software integrates HPE 3PAR StoreServ All-Flash arrays with HPE StoreOnce Systems to leverage the performance of snapshots with the protection of backups. RMC uses a direct backup model to orchestrate data protection between the array and the backup system without a backup application. When the first full backup is complete, each subsequent backup is incremental, making it significantly faster than traditional backup methods, particularly for higher volumes of data. Backups to HPE StoreOnce are block-level copies of volumes, de-duplicated to save space. Because RMC snapshots are self-contained, fully independent volumes, they can be restored to any HPE 3PAR array in the event of a disaster. See </w:t>
      </w:r>
      <w:r w:rsidRPr="00CC70BB">
        <w:fldChar w:fldCharType="begin"/>
      </w:r>
      <w:r w:rsidRPr="00CC70BB">
        <w:instrText xml:space="preserve"> REF _Ref513536572 \h </w:instrText>
      </w:r>
      <w:r>
        <w:instrText xml:space="preserve"> \* MERGEFORMAT </w:instrText>
      </w:r>
      <w:r w:rsidRPr="00CC70BB">
        <w:fldChar w:fldCharType="separate"/>
      </w:r>
      <w:r w:rsidR="00323A76" w:rsidRPr="00323A76">
        <w:t>Figure 62</w:t>
      </w:r>
      <w:r w:rsidRPr="00CC70BB">
        <w:fldChar w:fldCharType="end"/>
      </w:r>
      <w:r>
        <w:t xml:space="preserve"> for an overview of the architecture.</w:t>
      </w:r>
    </w:p>
    <w:p w14:paraId="7BB54D1A" w14:textId="77777777" w:rsidR="000375A8" w:rsidRDefault="000375A8" w:rsidP="000375A8">
      <w:pPr>
        <w:pStyle w:val="BodyTextMetricHPELight10pt"/>
      </w:pPr>
      <w:r>
        <w:t>HPE Recovery Manager Central enables you to replicate data from the source storage system (HPE 3PAR StoreServ) to the destination storage system (HPE StoreOnce). The replication is based on point-in-time snapshots.</w:t>
      </w:r>
    </w:p>
    <w:p w14:paraId="755BE4DD" w14:textId="77777777" w:rsidR="000375A8" w:rsidRDefault="000375A8" w:rsidP="000375A8">
      <w:pPr>
        <w:pStyle w:val="BodyTextMetricHPELight10pt"/>
      </w:pPr>
      <w:r>
        <w:t>HPE Recovery Manager Central is installed as a VM on VMware vSphere ESXi. It can be installed on the HPE Synergy platform on a separate (from the Docker Solution) vSphere cluster or external to the Synergy environment as long as the external server has connectivity to the HPE 3PAR StoreServ and HPE StoreOnce. HPE RMC can be installed directly on an ESXi host or can be deployed to a VMware vCenter managed environment. For this solution, the standalone "RMC only" is installed. If HPE RMC is installed in the HPE Synergy environment, iSCSI connection to the HPE 3PAR StoreServ is required.</w:t>
      </w:r>
    </w:p>
    <w:p w14:paraId="6167ED64" w14:textId="77777777" w:rsidR="000375A8" w:rsidRDefault="000375A8" w:rsidP="000375A8">
      <w:pPr>
        <w:pStyle w:val="FigureAfterspace"/>
      </w:pPr>
      <w:r w:rsidRPr="00E137C9">
        <w:rPr>
          <w:noProof/>
        </w:rPr>
        <w:lastRenderedPageBreak/>
        <w:drawing>
          <wp:inline distT="0" distB="0" distL="0" distR="0" wp14:anchorId="1303C140" wp14:editId="12197D02">
            <wp:extent cx="4147663" cy="2655612"/>
            <wp:effectExtent l="19050" t="19050" r="24765" b="114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mc-storeonce.png"/>
                    <pic:cNvPicPr/>
                  </pic:nvPicPr>
                  <pic:blipFill>
                    <a:blip r:embed="rId151">
                      <a:extLst>
                        <a:ext uri="{28A0092B-C50C-407E-A947-70E740481C1C}">
                          <a14:useLocalDpi xmlns:a14="http://schemas.microsoft.com/office/drawing/2010/main" val="0"/>
                        </a:ext>
                      </a:extLst>
                    </a:blip>
                    <a:stretch>
                      <a:fillRect/>
                    </a:stretch>
                  </pic:blipFill>
                  <pic:spPr>
                    <a:xfrm>
                      <a:off x="0" y="0"/>
                      <a:ext cx="6804971" cy="4356999"/>
                    </a:xfrm>
                    <a:prstGeom prst="rect">
                      <a:avLst/>
                    </a:prstGeom>
                    <a:ln>
                      <a:solidFill>
                        <a:schemeClr val="accent1"/>
                      </a:solidFill>
                    </a:ln>
                  </pic:spPr>
                </pic:pic>
              </a:graphicData>
            </a:graphic>
          </wp:inline>
        </w:drawing>
      </w:r>
      <w:r>
        <w:t xml:space="preserve"> </w:t>
      </w:r>
    </w:p>
    <w:p w14:paraId="6B0AFFF3" w14:textId="77777777" w:rsidR="000375A8" w:rsidRDefault="000375A8" w:rsidP="000375A8">
      <w:pPr>
        <w:pStyle w:val="MISCFigureCaptionHeader8pt"/>
      </w:pPr>
      <w:bookmarkStart w:id="468" w:name="_Ref513536572"/>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323A76">
        <w:rPr>
          <w:rStyle w:val="MISCFigureCaptionHeaderBold8pt"/>
          <w:noProof/>
        </w:rPr>
        <w:t>62</w:t>
      </w:r>
      <w:r w:rsidRPr="00CC70BB">
        <w:rPr>
          <w:rStyle w:val="MISCFigureCaptionHeaderBold8pt"/>
        </w:rPr>
        <w:fldChar w:fldCharType="end"/>
      </w:r>
      <w:bookmarkEnd w:id="468"/>
      <w:r w:rsidRPr="00CC70BB">
        <w:rPr>
          <w:rStyle w:val="MISCFigureCaptionHeaderBold8pt"/>
        </w:rPr>
        <w:t>.</w:t>
      </w:r>
      <w:r>
        <w:t xml:space="preserve"> HPE Recovery Manger Central and HPE StoreOnce</w:t>
      </w:r>
    </w:p>
    <w:p w14:paraId="2009F954" w14:textId="77777777" w:rsidR="000375A8" w:rsidRDefault="000375A8" w:rsidP="000375A8">
      <w:pPr>
        <w:pStyle w:val="BulletLevel1"/>
      </w:pPr>
      <w:r>
        <w:t xml:space="preserve">The connectivity between HPE 3PAR StoreServ and HPE RMC for data traffic is over iSCSI. </w:t>
      </w:r>
    </w:p>
    <w:p w14:paraId="39AEBC4B" w14:textId="77777777" w:rsidR="000375A8" w:rsidRDefault="000375A8" w:rsidP="000375A8">
      <w:pPr>
        <w:pStyle w:val="BulletLevel1"/>
      </w:pPr>
      <w:r>
        <w:t>The connectivity between HPE StoreOnce and HPE RMC is over CoEthernet (Catalyst OverEthernet)</w:t>
      </w:r>
    </w:p>
    <w:p w14:paraId="7F7A6C99" w14:textId="77777777" w:rsidR="000375A8" w:rsidRDefault="000375A8" w:rsidP="000375A8">
      <w:pPr>
        <w:pStyle w:val="BulletLevel1LastBeforeBodycopy"/>
      </w:pPr>
      <w:r>
        <w:t xml:space="preserve">The connectivity between HPE RMC, HPE 3PAR StoreServ, and HPE StoreOnce for management traffic is over IP. </w:t>
      </w:r>
    </w:p>
    <w:p w14:paraId="16A5243E" w14:textId="3E5FF823" w:rsidR="000375A8" w:rsidRDefault="000375A8" w:rsidP="000375A8">
      <w:pPr>
        <w:pStyle w:val="BodyTextMetricLight10pt"/>
      </w:pPr>
      <w:r w:rsidRPr="00CC70BB">
        <w:fldChar w:fldCharType="begin"/>
      </w:r>
      <w:r w:rsidRPr="00CC70BB">
        <w:instrText xml:space="preserve"> REF _Ref513536729 \h </w:instrText>
      </w:r>
      <w:r>
        <w:instrText xml:space="preserve"> \* MERGEFORMAT </w:instrText>
      </w:r>
      <w:r w:rsidRPr="00CC70BB">
        <w:fldChar w:fldCharType="separate"/>
      </w:r>
      <w:r w:rsidR="00323A76" w:rsidRPr="00323A76">
        <w:t>Figure 63</w:t>
      </w:r>
      <w:r w:rsidRPr="00CC70BB">
        <w:fldChar w:fldCharType="end"/>
      </w:r>
      <w:r>
        <w:t xml:space="preserve"> illustrates the connectivity between various components.</w:t>
      </w:r>
    </w:p>
    <w:p w14:paraId="586C1F56" w14:textId="77777777" w:rsidR="000375A8" w:rsidRDefault="000375A8" w:rsidP="000375A8">
      <w:pPr>
        <w:pStyle w:val="FigureAfterspace"/>
      </w:pPr>
      <w:r>
        <w:rPr>
          <w:noProof/>
        </w:rPr>
        <w:drawing>
          <wp:inline distT="0" distB="0" distL="0" distR="0" wp14:anchorId="76DD7783" wp14:editId="293EC8DD">
            <wp:extent cx="4076641" cy="2229485"/>
            <wp:effectExtent l="19050" t="19050" r="19685" b="184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3par-storeonce-networking.png"/>
                    <pic:cNvPicPr/>
                  </pic:nvPicPr>
                  <pic:blipFill>
                    <a:blip r:embed="rId152">
                      <a:extLst>
                        <a:ext uri="{28A0092B-C50C-407E-A947-70E740481C1C}">
                          <a14:useLocalDpi xmlns:a14="http://schemas.microsoft.com/office/drawing/2010/main" val="0"/>
                        </a:ext>
                      </a:extLst>
                    </a:blip>
                    <a:stretch>
                      <a:fillRect/>
                    </a:stretch>
                  </pic:blipFill>
                  <pic:spPr>
                    <a:xfrm>
                      <a:off x="0" y="0"/>
                      <a:ext cx="5636694" cy="3082667"/>
                    </a:xfrm>
                    <a:prstGeom prst="rect">
                      <a:avLst/>
                    </a:prstGeom>
                    <a:ln>
                      <a:solidFill>
                        <a:schemeClr val="accent1"/>
                      </a:solidFill>
                    </a:ln>
                  </pic:spPr>
                </pic:pic>
              </a:graphicData>
            </a:graphic>
          </wp:inline>
        </w:drawing>
      </w:r>
      <w:r>
        <w:t xml:space="preserve"> </w:t>
      </w:r>
    </w:p>
    <w:p w14:paraId="46FB04A7" w14:textId="77777777" w:rsidR="000375A8" w:rsidRPr="00CC70BB" w:rsidRDefault="000375A8" w:rsidP="000375A8">
      <w:pPr>
        <w:pStyle w:val="MISCFigureCaptionHeader8pt"/>
      </w:pPr>
      <w:bookmarkStart w:id="469" w:name="_Ref513536729"/>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323A76">
        <w:rPr>
          <w:rStyle w:val="MISCFigureCaptionHeaderBold8pt"/>
          <w:noProof/>
        </w:rPr>
        <w:t>63</w:t>
      </w:r>
      <w:r w:rsidRPr="00CC70BB">
        <w:rPr>
          <w:rStyle w:val="MISCFigureCaptionHeaderBold8pt"/>
        </w:rPr>
        <w:fldChar w:fldCharType="end"/>
      </w:r>
      <w:bookmarkEnd w:id="469"/>
      <w:r w:rsidRPr="00CC70BB">
        <w:rPr>
          <w:rStyle w:val="MISCFigureCaptionHeaderBold8pt"/>
        </w:rPr>
        <w:t>.</w:t>
      </w:r>
      <w:r w:rsidRPr="00CC70BB">
        <w:t xml:space="preserve"> Connectivity</w:t>
      </w:r>
      <w:r w:rsidRPr="00CC70BB">
        <w:rPr>
          <w:rStyle w:val="MISCFigureCaptionHeaderBold8pt"/>
          <w:rFonts w:ascii="MetricHPE Light" w:hAnsi="MetricHPE Light"/>
        </w:rPr>
        <w:t xml:space="preserve"> </w:t>
      </w:r>
    </w:p>
    <w:p w14:paraId="26EE4F6A" w14:textId="77777777" w:rsidR="000375A8" w:rsidRDefault="000375A8" w:rsidP="000375A8">
      <w:pPr>
        <w:pStyle w:val="BodyTextMetricHPELight10pt"/>
      </w:pPr>
      <w:r>
        <w:t xml:space="preserve">Refer to </w:t>
      </w:r>
      <w:hyperlink r:id="rId153">
        <w:r>
          <w:rPr>
            <w:rStyle w:val="Hyperlink"/>
          </w:rPr>
          <w:t>HPE RMC User guide</w:t>
        </w:r>
      </w:hyperlink>
      <w:r>
        <w:t xml:space="preserve"> for detailed instructions on setup and configuration of HPE RMC and HPE StoreOnce. When RMC is installed, it can be configured with the Backup Appliance Persona. The Backup persona allows the RMC to manage snapshots and Express Protect Backups. During installation, RMC configuration should specify Data Protection of RMC Core. The initial configuration of backups can be set up using the Protection Wizard. The Protection Wizard assists with creation of a Recovery Set. </w:t>
      </w:r>
    </w:p>
    <w:p w14:paraId="1F6959B2" w14:textId="77777777" w:rsidR="000375A8" w:rsidRDefault="000375A8" w:rsidP="000375A8">
      <w:pPr>
        <w:pStyle w:val="BodyTextMetricHPELight10pt"/>
      </w:pPr>
      <w:r>
        <w:lastRenderedPageBreak/>
        <w:t xml:space="preserve">Create a Recovery Set as shown in </w:t>
      </w:r>
      <w:r w:rsidRPr="00CC70BB">
        <w:fldChar w:fldCharType="begin"/>
      </w:r>
      <w:r w:rsidRPr="00CC70BB">
        <w:instrText xml:space="preserve"> REF _Ref513536803 \h </w:instrText>
      </w:r>
      <w:r>
        <w:instrText xml:space="preserve"> \* MERGEFORMAT </w:instrText>
      </w:r>
      <w:r w:rsidRPr="00CC70BB">
        <w:fldChar w:fldCharType="separate"/>
      </w:r>
      <w:r w:rsidR="00323A76" w:rsidRPr="00323A76">
        <w:t>Figure 64</w:t>
      </w:r>
      <w:r w:rsidRPr="00CC70BB">
        <w:fldChar w:fldCharType="end"/>
      </w:r>
      <w:r>
        <w:t xml:space="preserve"> and select to protect your </w:t>
      </w:r>
      <w:r w:rsidRPr="00E025A0">
        <w:rPr>
          <w:rStyle w:val="CodingLanguage"/>
        </w:rPr>
        <w:t>DockerBackup</w:t>
      </w:r>
      <w:r>
        <w:t xml:space="preserve"> volume. Once you have created your Recovery Set, the next step is to create Protection Jobs. The Auto Protection Job simplifies the initial configuration of policies. The Auto Protection Job will automatically configure the storage, define default backup policies and protection policies and will schedule snapshots or express protect jobs with the created policies.</w:t>
      </w:r>
    </w:p>
    <w:p w14:paraId="27A2C061" w14:textId="77777777" w:rsidR="000375A8" w:rsidRDefault="000375A8" w:rsidP="000375A8">
      <w:pPr>
        <w:pStyle w:val="FigureAfterspace"/>
      </w:pPr>
      <w:r>
        <w:rPr>
          <w:noProof/>
        </w:rPr>
        <w:drawing>
          <wp:inline distT="0" distB="0" distL="0" distR="0" wp14:anchorId="68AC8BE4" wp14:editId="3E7FA037">
            <wp:extent cx="4722173" cy="1894205"/>
            <wp:effectExtent l="19050" t="19050" r="21590" b="107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covery-set-overview.png"/>
                    <pic:cNvPicPr/>
                  </pic:nvPicPr>
                  <pic:blipFill>
                    <a:blip r:embed="rId154">
                      <a:extLst>
                        <a:ext uri="{28A0092B-C50C-407E-A947-70E740481C1C}">
                          <a14:useLocalDpi xmlns:a14="http://schemas.microsoft.com/office/drawing/2010/main" val="0"/>
                        </a:ext>
                      </a:extLst>
                    </a:blip>
                    <a:stretch>
                      <a:fillRect/>
                    </a:stretch>
                  </pic:blipFill>
                  <pic:spPr>
                    <a:xfrm>
                      <a:off x="0" y="0"/>
                      <a:ext cx="9154870" cy="3672292"/>
                    </a:xfrm>
                    <a:prstGeom prst="rect">
                      <a:avLst/>
                    </a:prstGeom>
                    <a:ln>
                      <a:solidFill>
                        <a:schemeClr val="accent1"/>
                      </a:solidFill>
                    </a:ln>
                  </pic:spPr>
                </pic:pic>
              </a:graphicData>
            </a:graphic>
          </wp:inline>
        </w:drawing>
      </w:r>
      <w:r>
        <w:t xml:space="preserve"> </w:t>
      </w:r>
    </w:p>
    <w:p w14:paraId="29BB245A" w14:textId="77777777" w:rsidR="000375A8" w:rsidRDefault="000375A8" w:rsidP="000375A8">
      <w:pPr>
        <w:pStyle w:val="MISCFigureCaptionHeader8pt"/>
      </w:pPr>
      <w:bookmarkStart w:id="470" w:name="_Ref51353680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323A76">
        <w:rPr>
          <w:rStyle w:val="MISCFigureCaptionHeaderBold8pt"/>
          <w:noProof/>
        </w:rPr>
        <w:t>64</w:t>
      </w:r>
      <w:r w:rsidRPr="00CC70BB">
        <w:rPr>
          <w:rStyle w:val="MISCFigureCaptionHeaderBold8pt"/>
        </w:rPr>
        <w:fldChar w:fldCharType="end"/>
      </w:r>
      <w:bookmarkEnd w:id="470"/>
      <w:r w:rsidRPr="00CC70BB">
        <w:rPr>
          <w:rStyle w:val="MISCFigureCaptionHeaderBold8pt"/>
        </w:rPr>
        <w:t>.</w:t>
      </w:r>
      <w:r>
        <w:t xml:space="preserve"> Recovery Set Overview</w:t>
      </w:r>
    </w:p>
    <w:p w14:paraId="0B6E65BE" w14:textId="77777777" w:rsidR="000375A8" w:rsidRDefault="000375A8" w:rsidP="000375A8">
      <w:pPr>
        <w:pStyle w:val="BodyTextMetricHPELight10pt"/>
      </w:pPr>
      <w:r>
        <w:t>RMC uses the Express Protect feature, as shown in</w:t>
      </w:r>
      <w:r w:rsidRPr="00CC70BB">
        <w:t xml:space="preserve"> </w:t>
      </w:r>
      <w:r w:rsidRPr="00CC70BB">
        <w:fldChar w:fldCharType="begin"/>
      </w:r>
      <w:r w:rsidRPr="00CC70BB">
        <w:instrText xml:space="preserve"> REF _Ref513536893 \h </w:instrText>
      </w:r>
      <w:r>
        <w:instrText xml:space="preserve"> \* MERGEFORMAT </w:instrText>
      </w:r>
      <w:r w:rsidRPr="00CC70BB">
        <w:fldChar w:fldCharType="separate"/>
      </w:r>
      <w:r w:rsidR="00323A76" w:rsidRPr="00323A76">
        <w:t>Figure 65</w:t>
      </w:r>
      <w:r w:rsidRPr="00CC70BB">
        <w:fldChar w:fldCharType="end"/>
      </w:r>
      <w:r>
        <w:t xml:space="preserve">, to enable the backup of the snapshot data from the HPE 3PAR array to the HPE StoreOnce system for deduplication and long-term retention. </w:t>
      </w:r>
    </w:p>
    <w:p w14:paraId="2541E3B8" w14:textId="77777777" w:rsidR="000375A8" w:rsidRDefault="000375A8" w:rsidP="000375A8">
      <w:pPr>
        <w:pStyle w:val="BodyTextMetricLight10pt"/>
      </w:pPr>
      <w:r>
        <w:rPr>
          <w:noProof/>
        </w:rPr>
        <w:drawing>
          <wp:inline distT="0" distB="0" distL="0" distR="0" wp14:anchorId="41323785" wp14:editId="3E88C57B">
            <wp:extent cx="4686300" cy="2000356"/>
            <wp:effectExtent l="19050" t="19050" r="19050" b="190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xpress-protect.png"/>
                    <pic:cNvPicPr/>
                  </pic:nvPicPr>
                  <pic:blipFill>
                    <a:blip r:embed="rId155">
                      <a:extLst>
                        <a:ext uri="{28A0092B-C50C-407E-A947-70E740481C1C}">
                          <a14:useLocalDpi xmlns:a14="http://schemas.microsoft.com/office/drawing/2010/main" val="0"/>
                        </a:ext>
                      </a:extLst>
                    </a:blip>
                    <a:stretch>
                      <a:fillRect/>
                    </a:stretch>
                  </pic:blipFill>
                  <pic:spPr>
                    <a:xfrm>
                      <a:off x="0" y="0"/>
                      <a:ext cx="7916563" cy="3379200"/>
                    </a:xfrm>
                    <a:prstGeom prst="rect">
                      <a:avLst/>
                    </a:prstGeom>
                    <a:ln>
                      <a:solidFill>
                        <a:schemeClr val="accent1"/>
                      </a:solidFill>
                    </a:ln>
                  </pic:spPr>
                </pic:pic>
              </a:graphicData>
            </a:graphic>
          </wp:inline>
        </w:drawing>
      </w:r>
      <w:r>
        <w:t xml:space="preserve"> </w:t>
      </w:r>
    </w:p>
    <w:p w14:paraId="6BC9DE6F" w14:textId="77777777" w:rsidR="000375A8" w:rsidRDefault="000375A8" w:rsidP="000375A8">
      <w:pPr>
        <w:pStyle w:val="MISCFigureCaptionHeader8pt"/>
      </w:pPr>
      <w:bookmarkStart w:id="471" w:name="_Ref51353689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323A76">
        <w:rPr>
          <w:rStyle w:val="MISCFigureCaptionHeaderBold8pt"/>
          <w:noProof/>
        </w:rPr>
        <w:t>65</w:t>
      </w:r>
      <w:r w:rsidRPr="00CC70BB">
        <w:rPr>
          <w:rStyle w:val="MISCFigureCaptionHeaderBold8pt"/>
        </w:rPr>
        <w:fldChar w:fldCharType="end"/>
      </w:r>
      <w:bookmarkEnd w:id="471"/>
      <w:r w:rsidRPr="00CC70BB">
        <w:rPr>
          <w:rStyle w:val="MISCFigureCaptionHeaderBold8pt"/>
        </w:rPr>
        <w:t xml:space="preserve">. </w:t>
      </w:r>
      <w:r>
        <w:t>Express Protect</w:t>
      </w:r>
    </w:p>
    <w:p w14:paraId="3A674B4D" w14:textId="77777777" w:rsidR="000375A8" w:rsidRDefault="000375A8" w:rsidP="000375A8">
      <w:pPr>
        <w:pStyle w:val="BodyTextMetricHPELight10pt"/>
      </w:pPr>
      <w:r>
        <w:t>The Express Restore feature restores either snapshots or base volumes.</w:t>
      </w:r>
    </w:p>
    <w:p w14:paraId="27C08FEE" w14:textId="77777777" w:rsidR="000375A8" w:rsidRDefault="000375A8" w:rsidP="000375A8">
      <w:pPr>
        <w:pStyle w:val="BodyTextMetricHPELight10pt"/>
      </w:pPr>
      <w:r>
        <w:t xml:space="preserve">RMC leverages HPE 3PAR StoreServ SnapDiff technology to create an application-consistent snapshot. Only changed blocks are sent to the HPE StoreOnce system, which minimizes network traffic and saves disk space on the backup system. </w:t>
      </w:r>
    </w:p>
    <w:p w14:paraId="215E77D4" w14:textId="77777777" w:rsidR="000375A8" w:rsidRDefault="000375A8" w:rsidP="000375A8">
      <w:pPr>
        <w:pStyle w:val="Heading3"/>
      </w:pPr>
      <w:r>
        <w:t>Restoring the volume</w:t>
      </w:r>
    </w:p>
    <w:p w14:paraId="4027B5BD" w14:textId="77777777" w:rsidR="000375A8" w:rsidRDefault="000375A8" w:rsidP="000375A8">
      <w:pPr>
        <w:pStyle w:val="BodyTextMetricHPELight10pt"/>
      </w:pPr>
      <w:r>
        <w:t xml:space="preserve">If a Docker persistent storage volume needs to be restored from backup, the HPE 3PAR volume can be restored either from a snapshot saved on the HPE 3PAR or from a backup on HPE StoreOnce. Stop any applications using the Docker volume. Use the vSphere Web UI to unmount the datastore from the vSphere cluster. Use RMC to detach the HPE 3PAR virtual volumes prior to restoring the backup. The volume can be restored from a Recovery Set restore point as shown in </w:t>
      </w:r>
      <w:r w:rsidRPr="00144C20">
        <w:fldChar w:fldCharType="begin"/>
      </w:r>
      <w:r w:rsidRPr="00144C20">
        <w:instrText xml:space="preserve"> REF _Ref513537304 \h </w:instrText>
      </w:r>
      <w:r>
        <w:instrText xml:space="preserve"> \* MERGEFORMAT </w:instrText>
      </w:r>
      <w:r w:rsidRPr="00144C20">
        <w:fldChar w:fldCharType="separate"/>
      </w:r>
      <w:r w:rsidR="00323A76" w:rsidRPr="00323A76">
        <w:t>Figure 66</w:t>
      </w:r>
      <w:r w:rsidRPr="00144C20">
        <w:fldChar w:fldCharType="end"/>
      </w:r>
      <w:r>
        <w:t>. The Express Protect restore point will restore the volume from the HPE StoreOnce system. A Snapshot Set restore point will restore an HPE 3PAR StoreServ snapshot.</w:t>
      </w:r>
    </w:p>
    <w:p w14:paraId="4E73F691" w14:textId="77777777" w:rsidR="000375A8" w:rsidRDefault="000375A8" w:rsidP="000375A8">
      <w:pPr>
        <w:pStyle w:val="BodyTextMetricLight10pt"/>
      </w:pPr>
      <w:r>
        <w:rPr>
          <w:noProof/>
        </w:rPr>
        <w:lastRenderedPageBreak/>
        <w:drawing>
          <wp:inline distT="0" distB="0" distL="0" distR="0" wp14:anchorId="200CC332" wp14:editId="24A921E5">
            <wp:extent cx="4584035" cy="1314539"/>
            <wp:effectExtent l="19050" t="19050" r="2667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store-points.png"/>
                    <pic:cNvPicPr/>
                  </pic:nvPicPr>
                  <pic:blipFill>
                    <a:blip r:embed="rId156">
                      <a:extLst>
                        <a:ext uri="{28A0092B-C50C-407E-A947-70E740481C1C}">
                          <a14:useLocalDpi xmlns:a14="http://schemas.microsoft.com/office/drawing/2010/main" val="0"/>
                        </a:ext>
                      </a:extLst>
                    </a:blip>
                    <a:stretch>
                      <a:fillRect/>
                    </a:stretch>
                  </pic:blipFill>
                  <pic:spPr>
                    <a:xfrm>
                      <a:off x="0" y="0"/>
                      <a:ext cx="8801385" cy="2523926"/>
                    </a:xfrm>
                    <a:prstGeom prst="rect">
                      <a:avLst/>
                    </a:prstGeom>
                    <a:ln>
                      <a:solidFill>
                        <a:schemeClr val="accent1"/>
                      </a:solidFill>
                    </a:ln>
                  </pic:spPr>
                </pic:pic>
              </a:graphicData>
            </a:graphic>
          </wp:inline>
        </w:drawing>
      </w:r>
      <w:r>
        <w:t xml:space="preserve"> </w:t>
      </w:r>
    </w:p>
    <w:p w14:paraId="51C6E986" w14:textId="77777777" w:rsidR="000375A8" w:rsidRDefault="000375A8" w:rsidP="000375A8">
      <w:pPr>
        <w:pStyle w:val="MISCFigureCaptionHeader8pt"/>
      </w:pPr>
      <w:bookmarkStart w:id="472" w:name="_Ref513537304"/>
      <w:r w:rsidRPr="00144C20">
        <w:rPr>
          <w:rStyle w:val="MISCFigureCaptionHeaderBold8pt"/>
        </w:rPr>
        <w:t xml:space="preserve">Figure </w:t>
      </w:r>
      <w:r w:rsidRPr="00144C20">
        <w:rPr>
          <w:rStyle w:val="MISCFigureCaptionHeaderBold8pt"/>
        </w:rPr>
        <w:fldChar w:fldCharType="begin"/>
      </w:r>
      <w:r w:rsidRPr="00144C20">
        <w:rPr>
          <w:rStyle w:val="MISCFigureCaptionHeaderBold8pt"/>
        </w:rPr>
        <w:instrText xml:space="preserve"> SEQ Figure \* ARABIC </w:instrText>
      </w:r>
      <w:r w:rsidRPr="00144C20">
        <w:rPr>
          <w:rStyle w:val="MISCFigureCaptionHeaderBold8pt"/>
        </w:rPr>
        <w:fldChar w:fldCharType="separate"/>
      </w:r>
      <w:r w:rsidR="00323A76">
        <w:rPr>
          <w:rStyle w:val="MISCFigureCaptionHeaderBold8pt"/>
          <w:noProof/>
        </w:rPr>
        <w:t>66</w:t>
      </w:r>
      <w:r w:rsidRPr="00144C20">
        <w:rPr>
          <w:rStyle w:val="MISCFigureCaptionHeaderBold8pt"/>
        </w:rPr>
        <w:fldChar w:fldCharType="end"/>
      </w:r>
      <w:bookmarkEnd w:id="472"/>
      <w:r w:rsidRPr="00144C20">
        <w:rPr>
          <w:rStyle w:val="MISCFigureCaptionHeaderBold8pt"/>
        </w:rPr>
        <w:t>.</w:t>
      </w:r>
      <w:r>
        <w:t xml:space="preserve"> Restore points</w:t>
      </w:r>
    </w:p>
    <w:p w14:paraId="56F99325" w14:textId="77777777" w:rsidR="000375A8" w:rsidRDefault="000375A8" w:rsidP="000375A8">
      <w:pPr>
        <w:pStyle w:val="BodyTextMetricHPELight10pt"/>
      </w:pPr>
      <w:r>
        <w:t>Once the HPE 3PAR virtual volume is restored, the volume must be reattached to the vSphere cluster from RMC. After the volume is reattached, the datastore must be mounted. Applications can then access the restored docker volume.</w:t>
      </w:r>
    </w:p>
    <w:p w14:paraId="3F8EC7A3" w14:textId="77777777" w:rsidR="000375A8" w:rsidRDefault="000375A8" w:rsidP="000375A8">
      <w:pPr>
        <w:pStyle w:val="Heading2"/>
      </w:pPr>
      <w:bookmarkStart w:id="473" w:name="_Refd17e60654"/>
      <w:bookmarkStart w:id="474" w:name="_Tocd17e60654"/>
      <w:bookmarkStart w:id="475" w:name="_Toc514945888"/>
      <w:bookmarkStart w:id="476" w:name="_Toc5893895"/>
      <w:r>
        <w:t>Integrate UCP and DTR backup with HPE RMC and HPE StoreOnce</w:t>
      </w:r>
      <w:bookmarkEnd w:id="473"/>
      <w:bookmarkEnd w:id="474"/>
      <w:bookmarkEnd w:id="475"/>
      <w:bookmarkEnd w:id="476"/>
    </w:p>
    <w:p w14:paraId="638D7FD8" w14:textId="77777777" w:rsidR="000375A8" w:rsidRDefault="000375A8" w:rsidP="000375A8">
      <w:pPr>
        <w:pStyle w:val="BodyTextMetricHPELight10pt"/>
      </w:pPr>
      <w:r>
        <w:t>You can take advantage of HPE Recovery Manager Central and HPE StoreOnce to provide scheduled snapshots and backup protection for the data generated by the backup procedure for Docker UCP and DTR.</w:t>
      </w:r>
    </w:p>
    <w:p w14:paraId="466E742F" w14:textId="77777777" w:rsidR="000375A8" w:rsidRDefault="000375A8" w:rsidP="000001BE">
      <w:pPr>
        <w:pStyle w:val="NumberedList-Level1"/>
        <w:numPr>
          <w:ilvl w:val="0"/>
          <w:numId w:val="19"/>
        </w:numPr>
      </w:pPr>
      <w:r>
        <w:t>Create a datastore from the Backup virtual volume you created and present it to all hosts in the vSphere cluster. This backup datastore is used for storing copies of Docker persistent volumes as well as backups of DTR and UCP.</w:t>
      </w:r>
    </w:p>
    <w:p w14:paraId="166C0C70" w14:textId="77777777" w:rsidR="000375A8" w:rsidRDefault="000375A8" w:rsidP="000375A8">
      <w:pPr>
        <w:pStyle w:val="NumberedList-Level1"/>
      </w:pPr>
      <w:r>
        <w:t xml:space="preserve">The Ansible server is used to create backup and restore files for DTR and UCP on the local hard drive. The backup files should be copied to the </w:t>
      </w:r>
      <w:r>
        <w:rPr>
          <w:rStyle w:val="CodingLanguage"/>
        </w:rPr>
        <w:t>DockerBackup</w:t>
      </w:r>
      <w:r>
        <w:t xml:space="preserve"> datastore which can be automatically configured for snapshots and offsite backup.</w:t>
      </w:r>
    </w:p>
    <w:p w14:paraId="4A25E49A" w14:textId="77777777" w:rsidR="000375A8" w:rsidRDefault="000375A8" w:rsidP="000375A8">
      <w:pPr>
        <w:pStyle w:val="NumberedList-Level1"/>
      </w:pPr>
      <w:r>
        <w:t>Edit the Ansible server configuration from vCenter. Add a new hard disk and specify the location as the Docker Backup datastore</w:t>
      </w:r>
      <w:r w:rsidRPr="00DD4E9C">
        <w:t xml:space="preserve"> </w:t>
      </w:r>
      <w:r>
        <w:t xml:space="preserve">as shown in </w:t>
      </w:r>
      <w:r w:rsidRPr="00DD4E9C">
        <w:fldChar w:fldCharType="begin"/>
      </w:r>
      <w:r w:rsidRPr="00DD4E9C">
        <w:instrText xml:space="preserve"> REF _Ref513537632 \h </w:instrText>
      </w:r>
      <w:r>
        <w:instrText xml:space="preserve"> \* MERGEFORMAT </w:instrText>
      </w:r>
      <w:r w:rsidRPr="00DD4E9C">
        <w:fldChar w:fldCharType="separate"/>
      </w:r>
      <w:r w:rsidR="00323A76" w:rsidRPr="00323A76">
        <w:t>Figure 67</w:t>
      </w:r>
      <w:r w:rsidRPr="00DD4E9C">
        <w:fldChar w:fldCharType="end"/>
      </w:r>
      <w:r w:rsidRPr="00B528DA">
        <w:t>.</w:t>
      </w:r>
    </w:p>
    <w:p w14:paraId="2ABFBF77" w14:textId="77777777" w:rsidR="000375A8" w:rsidRDefault="000375A8" w:rsidP="000375A8">
      <w:pPr>
        <w:pStyle w:val="FigureAfterspace"/>
      </w:pPr>
      <w:r>
        <w:rPr>
          <w:noProof/>
        </w:rPr>
        <w:drawing>
          <wp:inline distT="0" distB="0" distL="0" distR="0" wp14:anchorId="078601AC" wp14:editId="3AFACECB">
            <wp:extent cx="3608101" cy="3555483"/>
            <wp:effectExtent l="19050" t="19050" r="11430" b="260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dd-new-disk.png"/>
                    <pic:cNvPicPr/>
                  </pic:nvPicPr>
                  <pic:blipFill>
                    <a:blip r:embed="rId157">
                      <a:extLst>
                        <a:ext uri="{28A0092B-C50C-407E-A947-70E740481C1C}">
                          <a14:useLocalDpi xmlns:a14="http://schemas.microsoft.com/office/drawing/2010/main" val="0"/>
                        </a:ext>
                      </a:extLst>
                    </a:blip>
                    <a:stretch>
                      <a:fillRect/>
                    </a:stretch>
                  </pic:blipFill>
                  <pic:spPr>
                    <a:xfrm>
                      <a:off x="0" y="0"/>
                      <a:ext cx="3619953" cy="3567162"/>
                    </a:xfrm>
                    <a:prstGeom prst="rect">
                      <a:avLst/>
                    </a:prstGeom>
                    <a:ln>
                      <a:solidFill>
                        <a:schemeClr val="accent1"/>
                      </a:solidFill>
                    </a:ln>
                  </pic:spPr>
                </pic:pic>
              </a:graphicData>
            </a:graphic>
          </wp:inline>
        </w:drawing>
      </w:r>
      <w:r>
        <w:t xml:space="preserve"> </w:t>
      </w:r>
    </w:p>
    <w:p w14:paraId="1920F1B4" w14:textId="77777777" w:rsidR="000375A8" w:rsidRDefault="000375A8" w:rsidP="000375A8">
      <w:pPr>
        <w:pStyle w:val="MISCFigureCaptionHeader8pt"/>
      </w:pPr>
      <w:bookmarkStart w:id="477" w:name="_Ref513537632"/>
      <w:r w:rsidRPr="00DD4E9C">
        <w:rPr>
          <w:rStyle w:val="MISCFigureCaptionHeaderBold8pt"/>
        </w:rPr>
        <w:t xml:space="preserve">Figure </w:t>
      </w:r>
      <w:r w:rsidRPr="00DD4E9C">
        <w:rPr>
          <w:rStyle w:val="MISCFigureCaptionHeaderBold8pt"/>
        </w:rPr>
        <w:fldChar w:fldCharType="begin"/>
      </w:r>
      <w:r w:rsidRPr="00DD4E9C">
        <w:rPr>
          <w:rStyle w:val="MISCFigureCaptionHeaderBold8pt"/>
        </w:rPr>
        <w:instrText xml:space="preserve"> SEQ Figure \* ARABIC </w:instrText>
      </w:r>
      <w:r w:rsidRPr="00DD4E9C">
        <w:rPr>
          <w:rStyle w:val="MISCFigureCaptionHeaderBold8pt"/>
        </w:rPr>
        <w:fldChar w:fldCharType="separate"/>
      </w:r>
      <w:r w:rsidR="00323A76">
        <w:rPr>
          <w:rStyle w:val="MISCFigureCaptionHeaderBold8pt"/>
          <w:noProof/>
        </w:rPr>
        <w:t>67</w:t>
      </w:r>
      <w:r w:rsidRPr="00DD4E9C">
        <w:rPr>
          <w:rStyle w:val="MISCFigureCaptionHeaderBold8pt"/>
        </w:rPr>
        <w:fldChar w:fldCharType="end"/>
      </w:r>
      <w:bookmarkEnd w:id="477"/>
      <w:r w:rsidRPr="00DD4E9C">
        <w:rPr>
          <w:rStyle w:val="MISCFigureCaptionHeaderBold8pt"/>
        </w:rPr>
        <w:t>.</w:t>
      </w:r>
      <w:r>
        <w:t xml:space="preserve"> Add new hard disk</w:t>
      </w:r>
    </w:p>
    <w:p w14:paraId="1FE54615" w14:textId="77777777" w:rsidR="000375A8" w:rsidRDefault="000375A8" w:rsidP="000375A8">
      <w:pPr>
        <w:pStyle w:val="NumberedList-Level1"/>
      </w:pPr>
      <w:r>
        <w:lastRenderedPageBreak/>
        <w:t>After the hard disk is added, it is visible from the Linux operating system. From the Ansible server:</w:t>
      </w:r>
    </w:p>
    <w:p w14:paraId="39BE563E" w14:textId="77777777" w:rsidR="000375A8" w:rsidRPr="00B528DA" w:rsidRDefault="000375A8" w:rsidP="000375A8">
      <w:pPr>
        <w:pStyle w:val="NumberedList-Level1-2ndparagraph"/>
        <w:rPr>
          <w:rStyle w:val="CodingLanguage"/>
        </w:rPr>
      </w:pPr>
      <w:r w:rsidRPr="00B528DA">
        <w:rPr>
          <w:rStyle w:val="CodingLanguage"/>
        </w:rPr>
        <w:t># </w:t>
      </w:r>
      <w:proofErr w:type="gramStart"/>
      <w:r w:rsidRPr="00B528DA">
        <w:rPr>
          <w:rStyle w:val="CodingLanguage"/>
        </w:rPr>
        <w:t>ls</w:t>
      </w:r>
      <w:proofErr w:type="gramEnd"/>
      <w:r w:rsidRPr="00B528DA">
        <w:rPr>
          <w:rStyle w:val="CodingLanguage"/>
        </w:rPr>
        <w:t> /dev/sd*</w:t>
      </w:r>
    </w:p>
    <w:p w14:paraId="55FF4E5B" w14:textId="77777777" w:rsidR="000375A8" w:rsidRDefault="000375A8" w:rsidP="000375A8">
      <w:pPr>
        <w:pStyle w:val="NumberedList-Level1"/>
      </w:pPr>
      <w:r>
        <w:t xml:space="preserve">The newly added storage should appear as </w:t>
      </w:r>
      <w:r>
        <w:rPr>
          <w:rStyle w:val="CodingLanguage"/>
        </w:rPr>
        <w:t>/dev/sdb</w:t>
      </w:r>
      <w:r>
        <w:t>. Now, make a filesystem, ignoring any warnings:</w:t>
      </w:r>
    </w:p>
    <w:p w14:paraId="3E6DDDFD" w14:textId="77777777" w:rsidR="000375A8" w:rsidRPr="00B528DA" w:rsidRDefault="000375A8" w:rsidP="000375A8">
      <w:pPr>
        <w:pStyle w:val="NumberedList-Level1-2ndparagraph"/>
        <w:rPr>
          <w:rStyle w:val="CodingLanguage"/>
        </w:rPr>
      </w:pPr>
      <w:r w:rsidRPr="00B528DA">
        <w:rPr>
          <w:rStyle w:val="CodingLanguage"/>
        </w:rPr>
        <w:t># </w:t>
      </w:r>
      <w:proofErr w:type="gramStart"/>
      <w:r w:rsidRPr="00B528DA">
        <w:rPr>
          <w:rStyle w:val="CodingLanguage"/>
        </w:rPr>
        <w:t>mkfs</w:t>
      </w:r>
      <w:proofErr w:type="gramEnd"/>
      <w:r w:rsidRPr="00B528DA">
        <w:rPr>
          <w:rStyle w:val="CodingLanguage"/>
        </w:rPr>
        <w:t> -t ext4 /dev/sdb </w:t>
      </w:r>
    </w:p>
    <w:p w14:paraId="17EA0017" w14:textId="77777777" w:rsidR="000375A8" w:rsidRDefault="000375A8" w:rsidP="000375A8">
      <w:pPr>
        <w:pStyle w:val="NumberedList-Level1"/>
      </w:pPr>
      <w:r>
        <w:t>Create a mount point for the new disk:</w:t>
      </w:r>
    </w:p>
    <w:p w14:paraId="07122948" w14:textId="77777777" w:rsidR="000375A8" w:rsidRPr="00B528DA" w:rsidRDefault="000375A8" w:rsidP="000375A8">
      <w:pPr>
        <w:pStyle w:val="NumberedList-Level1-2ndparagraph"/>
        <w:rPr>
          <w:rStyle w:val="CodingLanguage"/>
        </w:rPr>
      </w:pPr>
      <w:r w:rsidRPr="00B528DA">
        <w:rPr>
          <w:rStyle w:val="CodingLanguage"/>
        </w:rPr>
        <w:t># </w:t>
      </w:r>
      <w:proofErr w:type="gramStart"/>
      <w:r w:rsidRPr="00B528DA">
        <w:rPr>
          <w:rStyle w:val="CodingLanguage"/>
        </w:rPr>
        <w:t>mkdir</w:t>
      </w:r>
      <w:proofErr w:type="gramEnd"/>
      <w:r w:rsidRPr="00B528DA">
        <w:rPr>
          <w:rStyle w:val="CodingLanguage"/>
        </w:rPr>
        <w:t> /dockerbackup</w:t>
      </w:r>
    </w:p>
    <w:p w14:paraId="5EC6681A" w14:textId="77777777" w:rsidR="000375A8" w:rsidRDefault="000375A8" w:rsidP="000375A8">
      <w:pPr>
        <w:pStyle w:val="NumberedList-Level1"/>
      </w:pPr>
      <w:r>
        <w:t xml:space="preserve">Edit the </w:t>
      </w:r>
      <w:r>
        <w:rPr>
          <w:rStyle w:val="CodingLanguage"/>
        </w:rPr>
        <w:t>/etc/fstab</w:t>
      </w:r>
      <w:r>
        <w:t xml:space="preserve"> file and add the following line:</w:t>
      </w:r>
    </w:p>
    <w:p w14:paraId="7C948914" w14:textId="77777777" w:rsidR="000375A8" w:rsidRPr="00B528DA" w:rsidRDefault="000375A8" w:rsidP="000375A8">
      <w:pPr>
        <w:pStyle w:val="NumberedList-Level1-2ndparagraph"/>
        <w:rPr>
          <w:rStyle w:val="CodingLanguage"/>
        </w:rPr>
      </w:pPr>
      <w:r w:rsidRPr="00B528DA">
        <w:rPr>
          <w:rStyle w:val="CodingLanguage"/>
        </w:rPr>
        <w:t>/dev/sdb /dockerbackup ext4 defaults 0</w:t>
      </w:r>
      <w:proofErr w:type="gramStart"/>
      <w:r w:rsidRPr="00B528DA">
        <w:rPr>
          <w:rStyle w:val="CodingLanguage"/>
        </w:rPr>
        <w:t>  0</w:t>
      </w:r>
      <w:proofErr w:type="gramEnd"/>
    </w:p>
    <w:p w14:paraId="695BCA16" w14:textId="77777777" w:rsidR="000375A8" w:rsidRDefault="000375A8" w:rsidP="000375A8">
      <w:pPr>
        <w:pStyle w:val="NumberedList-Level1"/>
      </w:pPr>
      <w:r>
        <w:t>After saving the change, mount the new volume using:</w:t>
      </w:r>
    </w:p>
    <w:p w14:paraId="016497B8" w14:textId="77777777" w:rsidR="000375A8" w:rsidRPr="00B528DA" w:rsidRDefault="000375A8" w:rsidP="000375A8">
      <w:pPr>
        <w:pStyle w:val="NumberedList-Level1-2ndparagraph"/>
        <w:rPr>
          <w:rStyle w:val="CodingLanguage"/>
        </w:rPr>
      </w:pPr>
      <w:r w:rsidRPr="00B528DA">
        <w:rPr>
          <w:rStyle w:val="CodingLanguage"/>
        </w:rPr>
        <w:t>#mount -a</w:t>
      </w:r>
    </w:p>
    <w:p w14:paraId="0B1D2CA3" w14:textId="77777777" w:rsidR="000375A8" w:rsidRDefault="000375A8" w:rsidP="000375A8">
      <w:pPr>
        <w:pStyle w:val="BodyTextMetricHPELight10pt"/>
      </w:pPr>
      <w:r>
        <w:t xml:space="preserve">Each time you backup Docker UCP and DTR using the </w:t>
      </w:r>
      <w:r>
        <w:rPr>
          <w:rStyle w:val="CodingLanguage"/>
        </w:rPr>
        <w:t>backup.sh</w:t>
      </w:r>
      <w:r>
        <w:t xml:space="preserve"> script, you should copy the generated files from the </w:t>
      </w:r>
      <w:r>
        <w:rPr>
          <w:rStyle w:val="CodingLanguage"/>
        </w:rPr>
        <w:t>/root/</w:t>
      </w:r>
      <w:proofErr w:type="gramStart"/>
      <w:r>
        <w:rPr>
          <w:rStyle w:val="CodingLanguage"/>
        </w:rPr>
        <w:t>backups</w:t>
      </w:r>
      <w:proofErr w:type="gramEnd"/>
      <w:r>
        <w:t xml:space="preserve"> folder to </w:t>
      </w:r>
      <w:r>
        <w:rPr>
          <w:rStyle w:val="CodingLanguage"/>
        </w:rPr>
        <w:t>/dockerbackup</w:t>
      </w:r>
      <w:r>
        <w:t>. You may wish to add a command to the backup script to automate this process.</w:t>
      </w:r>
    </w:p>
    <w:p w14:paraId="794624EE" w14:textId="77777777" w:rsidR="000375A8" w:rsidRDefault="000375A8" w:rsidP="000375A8">
      <w:pPr>
        <w:pStyle w:val="BodyTextMetricHPELight10pt"/>
      </w:pPr>
      <w:r>
        <w:t xml:space="preserve">The virtual volume used to host the </w:t>
      </w:r>
      <w:r>
        <w:rPr>
          <w:rStyle w:val="CodingLanguage"/>
        </w:rPr>
        <w:t>DockerBackup</w:t>
      </w:r>
      <w:r>
        <w:t xml:space="preserve"> datastore can be scheduled for snapshot and backup protection with HPE Recovery Manager Central and HPE StoreOnce as described in the section </w:t>
      </w:r>
      <w:hyperlink w:anchor="_Backup_and_restore" w:history="1">
        <w:r w:rsidRPr="00CF4676">
          <w:rPr>
            <w:rStyle w:val="Hyperlink"/>
          </w:rPr>
          <w:t>Backup and restore Docker persistent volumes</w:t>
        </w:r>
      </w:hyperlink>
      <w:r>
        <w:t xml:space="preserve">. Data backed up to HPE StoreOnce can be restored to the HPE 3PAR StoreServ and attached to the Ansible host for recovery. </w:t>
      </w:r>
    </w:p>
    <w:p w14:paraId="36D674AC" w14:textId="77777777" w:rsidR="000615E7" w:rsidRDefault="000615E7" w:rsidP="000615E7">
      <w:pPr>
        <w:pStyle w:val="Heading1"/>
      </w:pPr>
      <w:bookmarkStart w:id="478" w:name="_Toc5893896"/>
      <w:r>
        <w:t>Solution lifecycle management</w:t>
      </w:r>
      <w:bookmarkEnd w:id="463"/>
      <w:bookmarkEnd w:id="464"/>
      <w:bookmarkEnd w:id="465"/>
      <w:bookmarkEnd w:id="478"/>
    </w:p>
    <w:p w14:paraId="5C46B377" w14:textId="77777777" w:rsidR="000615E7" w:rsidRDefault="000615E7" w:rsidP="0058095B">
      <w:pPr>
        <w:pStyle w:val="BodyTextMetricHPELight10pt"/>
      </w:pPr>
      <w:r>
        <w:t>Lifecycle management with respect to this solution refers to the maintenance and management of software and hardware of various components that make up the solution stack. Lifecycle management is required to keep the solution up-to-date and ensure that the latest versions of the software are running to provide optimal performance, security and to fix any existing defects within the product.</w:t>
      </w:r>
    </w:p>
    <w:p w14:paraId="1F5FB2ED" w14:textId="77777777" w:rsidR="000615E7" w:rsidRDefault="000615E7" w:rsidP="0058095B">
      <w:pPr>
        <w:pStyle w:val="BodyTextMetricHPELight10pt"/>
      </w:pPr>
      <w:r>
        <w:t xml:space="preserve">In this section, we will cover life cycle management of the different components that are used in this solution. The lifecycle of the following stacks need to be maintained and managed: </w:t>
      </w:r>
    </w:p>
    <w:p w14:paraId="355FE7A5" w14:textId="77777777" w:rsidR="000615E7" w:rsidRDefault="000615E7" w:rsidP="000615E7">
      <w:pPr>
        <w:pStyle w:val="BulletLevel1"/>
      </w:pPr>
      <w:r>
        <w:t>Monitoring Tools (Splunk or Prometheus and Grafana)</w:t>
      </w:r>
    </w:p>
    <w:p w14:paraId="3B466B99" w14:textId="77777777" w:rsidR="000615E7" w:rsidRDefault="000615E7" w:rsidP="000615E7">
      <w:pPr>
        <w:pStyle w:val="BulletLevel1"/>
      </w:pPr>
      <w:r>
        <w:t>Docker Enterprise Edition Environment</w:t>
      </w:r>
    </w:p>
    <w:p w14:paraId="179AB170" w14:textId="77777777" w:rsidR="000615E7" w:rsidRDefault="000615E7" w:rsidP="000615E7">
      <w:pPr>
        <w:pStyle w:val="BulletLevel1"/>
      </w:pPr>
      <w:r>
        <w:t>Virtual Machine Operating systems</w:t>
      </w:r>
    </w:p>
    <w:p w14:paraId="2495DBE6" w14:textId="09779361" w:rsidR="000615E7" w:rsidRDefault="000615E7" w:rsidP="000615E7">
      <w:pPr>
        <w:pStyle w:val="BulletLevel1"/>
      </w:pPr>
      <w:r w:rsidRPr="00963838">
        <w:t xml:space="preserve">HPE </w:t>
      </w:r>
      <w:r w:rsidR="00B0382D">
        <w:t>Synergy</w:t>
      </w:r>
      <w:r w:rsidRPr="00963838">
        <w:t xml:space="preserve"> </w:t>
      </w:r>
      <w:r>
        <w:t>environment</w:t>
      </w:r>
    </w:p>
    <w:p w14:paraId="2421C19A" w14:textId="61FCB98C" w:rsidR="000615E7" w:rsidRDefault="000615E7" w:rsidP="0058095B">
      <w:pPr>
        <w:pStyle w:val="BodyTextMetricHPELight10pt"/>
      </w:pPr>
      <w:r>
        <w:t xml:space="preserve">The general practice and recommendation is to follow a bottom-up approach for updating all components of the environment and making sure the dependencies are met. In our solution, we would start with </w:t>
      </w:r>
      <w:r w:rsidRPr="00963838">
        <w:t xml:space="preserve">HPE </w:t>
      </w:r>
      <w:r w:rsidR="00B0382D">
        <w:t>Synergy</w:t>
      </w:r>
      <w:r w:rsidRPr="00963838">
        <w:t xml:space="preserve"> </w:t>
      </w:r>
      <w:r>
        <w:t>and end with the monitoring environment. If all components are not being updated at the same time, the same approach can be followed – updating only the components that require updates while adhering to the interdependencies of each component that is being updated.</w:t>
      </w:r>
    </w:p>
    <w:p w14:paraId="5F90BF5A" w14:textId="4979F341" w:rsidR="004D3CD7" w:rsidRDefault="004D3CD7" w:rsidP="004D3CD7">
      <w:pPr>
        <w:pStyle w:val="Heading2"/>
      </w:pPr>
      <w:bookmarkStart w:id="479" w:name="_Toc5893897"/>
      <w:r>
        <w:t>HPE Synergy</w:t>
      </w:r>
      <w:bookmarkEnd w:id="479"/>
      <w:r>
        <w:t xml:space="preserve"> </w:t>
      </w:r>
    </w:p>
    <w:p w14:paraId="57CD5DD4" w14:textId="77777777" w:rsidR="004D3CD7" w:rsidRDefault="004D3CD7" w:rsidP="004D3CD7">
      <w:pPr>
        <w:pStyle w:val="BodyTextMetricHPELight10pt"/>
      </w:pPr>
      <w:r>
        <w:t xml:space="preserve">HPE Synergy Composer powered by HPE OneView provides fast, reliable, and simplified firmware and driver management across many HPE Synergy components. HPE OneView manages firmware to reduce manual interactions and errors, in addition to minimizing downtime. Firmware updates of management appliances and shared infrastructure are non-disruptive to the production workload. </w:t>
      </w:r>
    </w:p>
    <w:p w14:paraId="05953E0C" w14:textId="6965059E" w:rsidR="004D3CD7" w:rsidRPr="004D3CD7" w:rsidRDefault="004D3CD7" w:rsidP="004D3CD7">
      <w:pPr>
        <w:pStyle w:val="BodyTextMetricHPELight10pt"/>
      </w:pPr>
      <w:r>
        <w:t xml:space="preserve">More information is available in the Best Practices for HPE Synergy Firmware and Driver Updates guide at </w:t>
      </w:r>
      <w:hyperlink r:id="rId158" w:history="1">
        <w:r w:rsidRPr="004D3CD7">
          <w:rPr>
            <w:rStyle w:val="Hyperlink"/>
          </w:rPr>
          <w:t>https://support.hpe.com/hpsc/doc/public/display?docId=c05212310</w:t>
        </w:r>
      </w:hyperlink>
      <w:r>
        <w:t>.</w:t>
      </w:r>
    </w:p>
    <w:p w14:paraId="75D52A8C" w14:textId="77777777" w:rsidR="000615E7" w:rsidRDefault="000615E7" w:rsidP="000615E7">
      <w:pPr>
        <w:pStyle w:val="Heading2"/>
      </w:pPr>
      <w:bookmarkStart w:id="480" w:name="_Toc531698852"/>
      <w:bookmarkStart w:id="481" w:name="_Toc5893898"/>
      <w:proofErr w:type="gramStart"/>
      <w:r>
        <w:t>vSphere</w:t>
      </w:r>
      <w:proofErr w:type="gramEnd"/>
      <w:r>
        <w:t xml:space="preserve"> Docker Volume Service Plug-in</w:t>
      </w:r>
      <w:bookmarkEnd w:id="480"/>
      <w:bookmarkEnd w:id="481"/>
    </w:p>
    <w:p w14:paraId="0DCE21DE" w14:textId="1EDD4FB7" w:rsidR="000615E7" w:rsidRDefault="000615E7" w:rsidP="0058095B">
      <w:pPr>
        <w:pStyle w:val="BodyTextMetricHPELight10pt"/>
      </w:pPr>
      <w:proofErr w:type="gramStart"/>
      <w:r>
        <w:t>vSphere</w:t>
      </w:r>
      <w:proofErr w:type="gramEnd"/>
      <w:r>
        <w:t xml:space="preserve"> Docker Volume service plug-in is part of an open source project by VMware that enables running stateful containers by providing persistent Docker volumes leveraging existing storage technology from VMware. There are two parts to the plug-in, namely, client software and server software (see</w:t>
      </w:r>
      <w:r w:rsidRPr="002D0518">
        <w:t xml:space="preserve"> </w:t>
      </w:r>
      <w:r w:rsidRPr="002D0518">
        <w:fldChar w:fldCharType="begin"/>
      </w:r>
      <w:r w:rsidRPr="002D0518">
        <w:instrText xml:space="preserve"> REF _Refd17e58837 \h </w:instrText>
      </w:r>
      <w:r>
        <w:instrText xml:space="preserve"> \* MERGEFORMAT </w:instrText>
      </w:r>
      <w:r w:rsidRPr="002D0518">
        <w:fldChar w:fldCharType="separate"/>
      </w:r>
      <w:r w:rsidR="00323A76" w:rsidRPr="00323A76">
        <w:t>Table</w:t>
      </w:r>
      <w:r w:rsidR="00323A76" w:rsidRPr="00323A76">
        <w:rPr>
          <w:rFonts w:ascii="Calibri" w:hAnsi="Calibri" w:cs="Calibri"/>
        </w:rPr>
        <w:t> </w:t>
      </w:r>
      <w:r w:rsidR="00323A76">
        <w:t>32</w:t>
      </w:r>
      <w:r w:rsidRPr="002D0518">
        <w:fldChar w:fldCharType="end"/>
      </w:r>
      <w:r>
        <w:t xml:space="preserve">). Every version of the plug-in that is released includes both pieces of software and it is imperative that the version number installed on the client side and server side are the same. </w:t>
      </w:r>
    </w:p>
    <w:p w14:paraId="37F5EF6E" w14:textId="77777777" w:rsidR="000615E7" w:rsidRDefault="000615E7" w:rsidP="0058095B">
      <w:pPr>
        <w:pStyle w:val="BodyTextMetricHPELight10pt"/>
      </w:pPr>
      <w:r>
        <w:lastRenderedPageBreak/>
        <w:t>When updating the Docker Volume service plug-in, ensure the ESXi version you are running is supported and that the client software is compatible with the operating system.</w:t>
      </w:r>
    </w:p>
    <w:p w14:paraId="70EF281F" w14:textId="77777777" w:rsidR="000615E7" w:rsidRDefault="000615E7" w:rsidP="000615E7">
      <w:pPr>
        <w:pStyle w:val="MISCTableCaptionHeader8pt"/>
      </w:pPr>
      <w:bookmarkStart w:id="482" w:name="_Refd17e58837"/>
      <w:bookmarkStart w:id="483" w:name="_Tocd17e58837"/>
      <w:r>
        <w:rPr>
          <w:rStyle w:val="MISCTableCaptionHeaderBold8pt"/>
          <w:noProof/>
        </w:rPr>
        <w:t>Table</w:t>
      </w:r>
      <w:r>
        <w:rPr>
          <w:rStyle w:val="MISCTableCaptionHeaderBold8pt"/>
          <w:rFonts w:ascii="Calibri" w:hAnsi="Calibri" w:cs="Calibri"/>
          <w:noProof/>
        </w:rPr>
        <w:t> </w:t>
      </w:r>
      <w:bookmarkStart w:id="484" w:name="_Numd17e58837"/>
      <w:r>
        <w:fldChar w:fldCharType="begin"/>
      </w:r>
      <w:r>
        <w:instrText xml:space="preserve"> SEQ Table \* ARABIC </w:instrText>
      </w:r>
      <w:r>
        <w:fldChar w:fldCharType="separate"/>
      </w:r>
      <w:r w:rsidR="00323A76">
        <w:rPr>
          <w:noProof/>
        </w:rPr>
        <w:t>32</w:t>
      </w:r>
      <w:r>
        <w:rPr>
          <w:rStyle w:val="MISCTableCaptionHeaderBold8pt"/>
          <w:noProof/>
        </w:rPr>
        <w:fldChar w:fldCharType="end"/>
      </w:r>
      <w:bookmarkEnd w:id="482"/>
      <w:bookmarkEnd w:id="483"/>
      <w:bookmarkEnd w:id="484"/>
      <w:r>
        <w:t xml:space="preserve">. </w:t>
      </w:r>
      <w:proofErr w:type="gramStart"/>
      <w:r>
        <w:t>vSphere</w:t>
      </w:r>
      <w:proofErr w:type="gramEnd"/>
      <w:r>
        <w:t xml:space="preserve"> Docker Volume service components</w:t>
      </w:r>
    </w:p>
    <w:tbl>
      <w:tblPr>
        <w:tblStyle w:val="TableGrid"/>
        <w:tblW w:w="103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40"/>
        <w:gridCol w:w="2160"/>
        <w:gridCol w:w="2400"/>
        <w:gridCol w:w="4922"/>
      </w:tblGrid>
      <w:tr w:rsidR="000615E7" w14:paraId="4CC53CD6" w14:textId="77777777" w:rsidTr="00CD4360">
        <w:trPr>
          <w:cantSplit/>
          <w:trHeight w:val="285"/>
          <w:tblHeader/>
        </w:trPr>
        <w:tc>
          <w:tcPr>
            <w:tcW w:w="840" w:type="dxa"/>
            <w:tcBorders>
              <w:top w:val="nil"/>
              <w:bottom w:val="single" w:sz="36" w:space="0" w:color="00B388"/>
            </w:tcBorders>
            <w:shd w:val="clear" w:color="auto" w:fill="auto"/>
          </w:tcPr>
          <w:p w14:paraId="21E33350" w14:textId="77777777" w:rsidR="000615E7" w:rsidRDefault="000615E7" w:rsidP="00CD4360">
            <w:pPr>
              <w:pStyle w:val="TableSubhead8pt"/>
            </w:pPr>
            <w:r>
              <w:t>Order</w:t>
            </w:r>
          </w:p>
        </w:tc>
        <w:tc>
          <w:tcPr>
            <w:tcW w:w="2160" w:type="dxa"/>
            <w:tcBorders>
              <w:top w:val="nil"/>
              <w:bottom w:val="single" w:sz="36" w:space="0" w:color="00B388"/>
            </w:tcBorders>
            <w:shd w:val="clear" w:color="auto" w:fill="auto"/>
          </w:tcPr>
          <w:p w14:paraId="243435E4" w14:textId="77777777" w:rsidR="000615E7" w:rsidRDefault="000615E7" w:rsidP="00CD4360">
            <w:pPr>
              <w:pStyle w:val="TableSubhead8pt"/>
            </w:pPr>
            <w:r>
              <w:t>Component</w:t>
            </w:r>
          </w:p>
        </w:tc>
        <w:tc>
          <w:tcPr>
            <w:tcW w:w="2400" w:type="dxa"/>
            <w:tcBorders>
              <w:top w:val="nil"/>
              <w:bottom w:val="single" w:sz="36" w:space="0" w:color="00B388"/>
            </w:tcBorders>
            <w:shd w:val="clear" w:color="auto" w:fill="auto"/>
          </w:tcPr>
          <w:p w14:paraId="02043DA7" w14:textId="77777777" w:rsidR="000615E7" w:rsidRDefault="000615E7" w:rsidP="00CD4360">
            <w:pPr>
              <w:pStyle w:val="TableSubhead8pt"/>
            </w:pPr>
            <w:r>
              <w:t>Dependency (compatibility)</w:t>
            </w:r>
          </w:p>
        </w:tc>
        <w:tc>
          <w:tcPr>
            <w:tcW w:w="4922" w:type="dxa"/>
            <w:tcBorders>
              <w:top w:val="nil"/>
              <w:bottom w:val="single" w:sz="36" w:space="0" w:color="00B388"/>
            </w:tcBorders>
            <w:shd w:val="clear" w:color="auto" w:fill="auto"/>
          </w:tcPr>
          <w:p w14:paraId="77BDF0A1" w14:textId="77777777" w:rsidR="000615E7" w:rsidRDefault="000615E7" w:rsidP="00CD4360">
            <w:pPr>
              <w:pStyle w:val="TableSubhead8pt"/>
            </w:pPr>
            <w:r>
              <w:t>Download/Documentation</w:t>
            </w:r>
          </w:p>
        </w:tc>
      </w:tr>
      <w:tr w:rsidR="000615E7" w14:paraId="272A4FC9" w14:textId="77777777" w:rsidTr="0090160E">
        <w:trPr>
          <w:cantSplit/>
          <w:trHeight w:val="366"/>
        </w:trPr>
        <w:tc>
          <w:tcPr>
            <w:tcW w:w="840" w:type="dxa"/>
            <w:tcBorders>
              <w:top w:val="single" w:sz="36" w:space="0" w:color="00B388"/>
            </w:tcBorders>
            <w:shd w:val="clear" w:color="auto" w:fill="auto"/>
          </w:tcPr>
          <w:p w14:paraId="45BBC152" w14:textId="77777777" w:rsidR="000615E7" w:rsidRDefault="000615E7" w:rsidP="00CD4360">
            <w:pPr>
              <w:pStyle w:val="TableBody8pt"/>
            </w:pPr>
            <w:r>
              <w:t>1.</w:t>
            </w:r>
          </w:p>
        </w:tc>
        <w:tc>
          <w:tcPr>
            <w:tcW w:w="2160" w:type="dxa"/>
            <w:tcBorders>
              <w:top w:val="single" w:sz="36" w:space="0" w:color="00B388"/>
            </w:tcBorders>
            <w:shd w:val="clear" w:color="auto" w:fill="auto"/>
          </w:tcPr>
          <w:p w14:paraId="4EF44FFD" w14:textId="77777777" w:rsidR="000615E7" w:rsidRDefault="000615E7" w:rsidP="00CD4360">
            <w:pPr>
              <w:pStyle w:val="TableBody8pt"/>
            </w:pPr>
            <w:r>
              <w:t>Server Software</w:t>
            </w:r>
          </w:p>
        </w:tc>
        <w:tc>
          <w:tcPr>
            <w:tcW w:w="2400" w:type="dxa"/>
            <w:tcBorders>
              <w:top w:val="single" w:sz="36" w:space="0" w:color="00B388"/>
            </w:tcBorders>
            <w:shd w:val="clear" w:color="auto" w:fill="auto"/>
          </w:tcPr>
          <w:p w14:paraId="0DAD77A7" w14:textId="77777777" w:rsidR="000615E7" w:rsidRDefault="000615E7" w:rsidP="00CD4360">
            <w:pPr>
              <w:pStyle w:val="TableBody8pt"/>
            </w:pPr>
            <w:r>
              <w:t>1. VMware ESXi</w:t>
            </w:r>
          </w:p>
          <w:p w14:paraId="52D3F3DE" w14:textId="77777777" w:rsidR="000615E7" w:rsidRDefault="000615E7" w:rsidP="00CD4360">
            <w:pPr>
              <w:pStyle w:val="TableBody8pt"/>
            </w:pPr>
            <w:r>
              <w:t>2. Docker EE</w:t>
            </w:r>
          </w:p>
        </w:tc>
        <w:tc>
          <w:tcPr>
            <w:tcW w:w="4922" w:type="dxa"/>
            <w:vMerge w:val="restart"/>
            <w:tcBorders>
              <w:top w:val="single" w:sz="36" w:space="0" w:color="00B388"/>
            </w:tcBorders>
            <w:shd w:val="clear" w:color="auto" w:fill="auto"/>
            <w:vAlign w:val="center"/>
          </w:tcPr>
          <w:p w14:paraId="283F8050" w14:textId="77777777" w:rsidR="000615E7" w:rsidRDefault="005340A8" w:rsidP="00CD4360">
            <w:pPr>
              <w:pStyle w:val="TableBody8pt"/>
              <w:jc w:val="center"/>
            </w:pPr>
            <w:hyperlink r:id="rId159">
              <w:r w:rsidR="000615E7">
                <w:rPr>
                  <w:rStyle w:val="Hyperlink"/>
                </w:rPr>
                <w:t>vSphere Docker Volume Service on GitHub</w:t>
              </w:r>
            </w:hyperlink>
          </w:p>
        </w:tc>
      </w:tr>
      <w:tr w:rsidR="000615E7" w14:paraId="72E0E621" w14:textId="77777777" w:rsidTr="00CD4360">
        <w:trPr>
          <w:cantSplit/>
          <w:trHeight w:val="486"/>
        </w:trPr>
        <w:tc>
          <w:tcPr>
            <w:tcW w:w="840" w:type="dxa"/>
            <w:shd w:val="clear" w:color="auto" w:fill="auto"/>
          </w:tcPr>
          <w:p w14:paraId="1D4399E1" w14:textId="77777777" w:rsidR="000615E7" w:rsidRDefault="000615E7" w:rsidP="00CD4360">
            <w:pPr>
              <w:pStyle w:val="TableBody8pt"/>
            </w:pPr>
            <w:r>
              <w:t>2.</w:t>
            </w:r>
          </w:p>
        </w:tc>
        <w:tc>
          <w:tcPr>
            <w:tcW w:w="2160" w:type="dxa"/>
            <w:shd w:val="clear" w:color="auto" w:fill="auto"/>
          </w:tcPr>
          <w:p w14:paraId="457307A2" w14:textId="77777777" w:rsidR="000615E7" w:rsidRDefault="000615E7" w:rsidP="00CD4360">
            <w:pPr>
              <w:pStyle w:val="TableBody8pt"/>
            </w:pPr>
            <w:r>
              <w:t>Client Software</w:t>
            </w:r>
          </w:p>
        </w:tc>
        <w:tc>
          <w:tcPr>
            <w:tcW w:w="2400" w:type="dxa"/>
            <w:shd w:val="clear" w:color="auto" w:fill="auto"/>
          </w:tcPr>
          <w:p w14:paraId="68F8A2D9" w14:textId="77777777" w:rsidR="000615E7" w:rsidRDefault="000615E7" w:rsidP="00CD4360">
            <w:pPr>
              <w:pStyle w:val="TableBody8pt"/>
            </w:pPr>
            <w:r>
              <w:t>1. VM Operating System</w:t>
            </w:r>
          </w:p>
          <w:p w14:paraId="258C463C" w14:textId="77777777" w:rsidR="000615E7" w:rsidRDefault="000615E7" w:rsidP="00CD4360">
            <w:pPr>
              <w:pStyle w:val="TableBody8pt"/>
            </w:pPr>
            <w:r>
              <w:t>2. Docker EE</w:t>
            </w:r>
          </w:p>
        </w:tc>
        <w:tc>
          <w:tcPr>
            <w:tcW w:w="4922" w:type="dxa"/>
            <w:vMerge/>
            <w:shd w:val="clear" w:color="auto" w:fill="auto"/>
          </w:tcPr>
          <w:p w14:paraId="116F38C0" w14:textId="77777777" w:rsidR="000615E7" w:rsidRDefault="000615E7" w:rsidP="00CD4360">
            <w:pPr>
              <w:pStyle w:val="TableBody8pt"/>
            </w:pPr>
          </w:p>
        </w:tc>
      </w:tr>
    </w:tbl>
    <w:p w14:paraId="38E96BA9" w14:textId="77777777" w:rsidR="000615E7" w:rsidRDefault="000615E7" w:rsidP="0058095B">
      <w:pPr>
        <w:pStyle w:val="BodyTextMetricHPELight10pt"/>
      </w:pPr>
    </w:p>
    <w:p w14:paraId="6DD40CFB" w14:textId="77777777" w:rsidR="000615E7" w:rsidRPr="000933EB" w:rsidRDefault="000615E7" w:rsidP="000615E7">
      <w:pPr>
        <w:pStyle w:val="Heading2"/>
      </w:pPr>
      <w:bookmarkStart w:id="485" w:name="_Toc531698853"/>
      <w:bookmarkStart w:id="486" w:name="_Toc5893899"/>
      <w:r w:rsidRPr="000933EB">
        <w:t>Red Hat Enterprise Linux operating system</w:t>
      </w:r>
      <w:bookmarkEnd w:id="485"/>
      <w:bookmarkEnd w:id="486"/>
    </w:p>
    <w:p w14:paraId="7B02EA2C" w14:textId="77777777" w:rsidR="000615E7" w:rsidRDefault="000615E7" w:rsidP="0058095B">
      <w:pPr>
        <w:pStyle w:val="BodyTextMetricHPELight10pt"/>
      </w:pPr>
      <w:r>
        <w:t>This solution is built using Red Hat Enterprise Linux (see</w:t>
      </w:r>
      <w:r w:rsidRPr="002D0518">
        <w:t xml:space="preserve"> </w:t>
      </w:r>
      <w:r w:rsidRPr="002D0518">
        <w:fldChar w:fldCharType="begin"/>
      </w:r>
      <w:r w:rsidRPr="002D0518">
        <w:instrText xml:space="preserve"> REF _Refd17e58934 \h </w:instrText>
      </w:r>
      <w:r>
        <w:instrText xml:space="preserve"> \* MERGEFORMAT </w:instrText>
      </w:r>
      <w:r w:rsidRPr="002D0518">
        <w:fldChar w:fldCharType="separate"/>
      </w:r>
      <w:r w:rsidR="00323A76" w:rsidRPr="00323A76">
        <w:t>Table</w:t>
      </w:r>
      <w:r w:rsidR="00323A76" w:rsidRPr="00323A76">
        <w:rPr>
          <w:rFonts w:ascii="Calibri" w:hAnsi="Calibri" w:cs="Calibri"/>
        </w:rPr>
        <w:t> </w:t>
      </w:r>
      <w:r w:rsidR="00323A76">
        <w:t>33</w:t>
      </w:r>
      <w:r w:rsidRPr="002D0518">
        <w:fldChar w:fldCharType="end"/>
      </w:r>
      <w:r>
        <w:t>) as the base operating system. When upgrading the operating system on the VMs, first verify that the OS version is compatible with Docker EE by looking at the Docker OS compatibility matrix.</w:t>
      </w:r>
    </w:p>
    <w:p w14:paraId="39DE96E4" w14:textId="77777777" w:rsidR="000615E7" w:rsidRDefault="000615E7" w:rsidP="000615E7">
      <w:pPr>
        <w:pStyle w:val="MISCTableCaptionHeader8pt"/>
      </w:pPr>
      <w:bookmarkStart w:id="487" w:name="_Refd17e58934"/>
      <w:bookmarkStart w:id="488" w:name="_Tocd17e58934"/>
      <w:r>
        <w:rPr>
          <w:rStyle w:val="MISCTableCaptionHeaderBold8pt"/>
          <w:noProof/>
        </w:rPr>
        <w:t>Table</w:t>
      </w:r>
      <w:r>
        <w:rPr>
          <w:rStyle w:val="MISCTableCaptionHeaderBold8pt"/>
          <w:rFonts w:ascii="Calibri" w:hAnsi="Calibri" w:cs="Calibri"/>
          <w:noProof/>
        </w:rPr>
        <w:t> </w:t>
      </w:r>
      <w:bookmarkStart w:id="489" w:name="_Numd17e58934"/>
      <w:r>
        <w:fldChar w:fldCharType="begin"/>
      </w:r>
      <w:r>
        <w:instrText xml:space="preserve"> SEQ Table \* ARABIC </w:instrText>
      </w:r>
      <w:r>
        <w:fldChar w:fldCharType="separate"/>
      </w:r>
      <w:r w:rsidR="00323A76">
        <w:rPr>
          <w:noProof/>
        </w:rPr>
        <w:t>33</w:t>
      </w:r>
      <w:r>
        <w:rPr>
          <w:rStyle w:val="MISCTableCaptionHeaderBold8pt"/>
          <w:noProof/>
        </w:rPr>
        <w:fldChar w:fldCharType="end"/>
      </w:r>
      <w:bookmarkEnd w:id="487"/>
      <w:bookmarkEnd w:id="488"/>
      <w:bookmarkEnd w:id="489"/>
      <w:r>
        <w:t>. Operating system</w:t>
      </w:r>
    </w:p>
    <w:tbl>
      <w:tblPr>
        <w:tblStyle w:val="TableGrid"/>
        <w:tblW w:w="0" w:type="auto"/>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60"/>
        <w:gridCol w:w="2040"/>
        <w:gridCol w:w="2435"/>
        <w:gridCol w:w="4885"/>
      </w:tblGrid>
      <w:tr w:rsidR="000615E7" w14:paraId="7B594AED" w14:textId="77777777" w:rsidTr="00CD4360">
        <w:trPr>
          <w:cantSplit/>
          <w:tblHeader/>
        </w:trPr>
        <w:tc>
          <w:tcPr>
            <w:tcW w:w="960" w:type="dxa"/>
            <w:tcBorders>
              <w:top w:val="nil"/>
              <w:bottom w:val="single" w:sz="36" w:space="0" w:color="00B388"/>
            </w:tcBorders>
          </w:tcPr>
          <w:p w14:paraId="2B4F7AE0" w14:textId="77777777" w:rsidR="000615E7" w:rsidRDefault="000615E7" w:rsidP="00CD4360">
            <w:pPr>
              <w:pStyle w:val="TableSubhead8pt"/>
            </w:pPr>
            <w:r>
              <w:t>Order</w:t>
            </w:r>
          </w:p>
        </w:tc>
        <w:tc>
          <w:tcPr>
            <w:tcW w:w="2040" w:type="dxa"/>
            <w:tcBorders>
              <w:top w:val="nil"/>
              <w:bottom w:val="single" w:sz="36" w:space="0" w:color="00B388"/>
            </w:tcBorders>
          </w:tcPr>
          <w:p w14:paraId="2329B93F" w14:textId="77777777" w:rsidR="000615E7" w:rsidRDefault="000615E7" w:rsidP="00CD4360">
            <w:pPr>
              <w:pStyle w:val="TableSubhead8pt"/>
            </w:pPr>
            <w:r>
              <w:t>Component</w:t>
            </w:r>
          </w:p>
        </w:tc>
        <w:tc>
          <w:tcPr>
            <w:tcW w:w="2435" w:type="dxa"/>
            <w:tcBorders>
              <w:top w:val="nil"/>
              <w:bottom w:val="single" w:sz="36" w:space="0" w:color="00B388"/>
            </w:tcBorders>
          </w:tcPr>
          <w:p w14:paraId="12B45F82" w14:textId="77777777" w:rsidR="000615E7" w:rsidRDefault="000615E7" w:rsidP="00CD4360">
            <w:pPr>
              <w:pStyle w:val="TableSubhead8pt"/>
            </w:pPr>
            <w:r>
              <w:t>Dependency (compatibility)</w:t>
            </w:r>
          </w:p>
        </w:tc>
        <w:tc>
          <w:tcPr>
            <w:tcW w:w="4885" w:type="dxa"/>
            <w:tcBorders>
              <w:top w:val="nil"/>
              <w:bottom w:val="single" w:sz="36" w:space="0" w:color="00B388"/>
            </w:tcBorders>
          </w:tcPr>
          <w:p w14:paraId="2CC0CBDB" w14:textId="77777777" w:rsidR="000615E7" w:rsidRDefault="000615E7" w:rsidP="00CD4360">
            <w:pPr>
              <w:pStyle w:val="TableSubhead8pt"/>
            </w:pPr>
            <w:r>
              <w:t>Download/Documentation</w:t>
            </w:r>
          </w:p>
        </w:tc>
      </w:tr>
      <w:tr w:rsidR="000615E7" w14:paraId="0C35BA13" w14:textId="77777777" w:rsidTr="00CD4360">
        <w:trPr>
          <w:cantSplit/>
        </w:trPr>
        <w:tc>
          <w:tcPr>
            <w:tcW w:w="960" w:type="dxa"/>
          </w:tcPr>
          <w:p w14:paraId="2B9C530C" w14:textId="77777777" w:rsidR="000615E7" w:rsidRDefault="000615E7" w:rsidP="00CD4360">
            <w:pPr>
              <w:pStyle w:val="TableBody8pt"/>
            </w:pPr>
            <w:r>
              <w:t>1.</w:t>
            </w:r>
          </w:p>
        </w:tc>
        <w:tc>
          <w:tcPr>
            <w:tcW w:w="2040" w:type="dxa"/>
          </w:tcPr>
          <w:p w14:paraId="272AAB08" w14:textId="77777777" w:rsidR="000615E7" w:rsidRDefault="000615E7" w:rsidP="00CD4360">
            <w:pPr>
              <w:pStyle w:val="TableBody8pt"/>
            </w:pPr>
            <w:r>
              <w:t>Red Hat Enterprise Linux</w:t>
            </w:r>
          </w:p>
        </w:tc>
        <w:tc>
          <w:tcPr>
            <w:tcW w:w="2435" w:type="dxa"/>
          </w:tcPr>
          <w:p w14:paraId="2AF02A2C" w14:textId="77777777" w:rsidR="000615E7" w:rsidRDefault="000615E7" w:rsidP="00CD4360">
            <w:pPr>
              <w:pStyle w:val="TableBody8pt"/>
            </w:pPr>
            <w:r>
              <w:t>1. Docker EE</w:t>
            </w:r>
          </w:p>
          <w:p w14:paraId="5A8EB2C6" w14:textId="77777777" w:rsidR="000615E7" w:rsidRDefault="000615E7" w:rsidP="00CD4360">
            <w:pPr>
              <w:pStyle w:val="TableBody8pt"/>
            </w:pPr>
            <w:r>
              <w:t>2. vDVS client software plugin</w:t>
            </w:r>
          </w:p>
        </w:tc>
        <w:tc>
          <w:tcPr>
            <w:tcW w:w="4885" w:type="dxa"/>
            <w:vAlign w:val="center"/>
          </w:tcPr>
          <w:p w14:paraId="2F6D3923" w14:textId="77777777" w:rsidR="000615E7" w:rsidRDefault="005340A8" w:rsidP="00CD4360">
            <w:pPr>
              <w:pStyle w:val="TableBody8pt"/>
              <w:jc w:val="center"/>
            </w:pPr>
            <w:hyperlink r:id="rId160">
              <w:r w:rsidR="000615E7">
                <w:rPr>
                  <w:rStyle w:val="Hyperlink"/>
                </w:rPr>
                <w:t>RHEL</w:t>
              </w:r>
            </w:hyperlink>
          </w:p>
        </w:tc>
      </w:tr>
    </w:tbl>
    <w:p w14:paraId="043033E3" w14:textId="77777777" w:rsidR="000615E7" w:rsidRDefault="000615E7" w:rsidP="000615E7">
      <w:pPr>
        <w:pStyle w:val="Subtitle"/>
      </w:pPr>
    </w:p>
    <w:p w14:paraId="2378C4B7" w14:textId="77777777" w:rsidR="00B03D6E" w:rsidRDefault="00B03D6E">
      <w:pPr>
        <w:rPr>
          <w:rFonts w:ascii="MetricHPE" w:hAnsi="MetricHPE"/>
          <w:b/>
          <w:sz w:val="24"/>
          <w:szCs w:val="20"/>
        </w:rPr>
      </w:pPr>
      <w:bookmarkStart w:id="490" w:name="_Toc531698854"/>
      <w:r>
        <w:br w:type="page"/>
      </w:r>
    </w:p>
    <w:p w14:paraId="48433BCB" w14:textId="6436C036" w:rsidR="000615E7" w:rsidRDefault="000615E7" w:rsidP="000615E7">
      <w:pPr>
        <w:pStyle w:val="Heading2"/>
      </w:pPr>
      <w:bookmarkStart w:id="491" w:name="_Toc5893900"/>
      <w:r>
        <w:lastRenderedPageBreak/>
        <w:t>Docker EE Environment</w:t>
      </w:r>
      <w:bookmarkEnd w:id="490"/>
      <w:bookmarkEnd w:id="491"/>
    </w:p>
    <w:p w14:paraId="5659BAA7" w14:textId="77777777" w:rsidR="000615E7" w:rsidRDefault="000615E7" w:rsidP="0058095B">
      <w:pPr>
        <w:pStyle w:val="BodyTextMetricHPELight10pt"/>
      </w:pPr>
      <w:r>
        <w:t xml:space="preserve">Each release of Docker Enterprise Edition contains three technology components – UCP, DTR and the Docker Daemon or Engine. It is imperative that the components belonging to the same version are deployed or upgraded together – see </w:t>
      </w:r>
      <w:r w:rsidRPr="00852763">
        <w:fldChar w:fldCharType="begin"/>
      </w:r>
      <w:r w:rsidRPr="00852763">
        <w:instrText xml:space="preserve"> REF _Ref513551098 \h </w:instrText>
      </w:r>
      <w:r>
        <w:instrText xml:space="preserve"> \* MERGEFORMAT </w:instrText>
      </w:r>
      <w:r w:rsidRPr="00852763">
        <w:fldChar w:fldCharType="separate"/>
      </w:r>
      <w:r w:rsidR="00323A76" w:rsidRPr="00323A76">
        <w:t>Table 34</w:t>
      </w:r>
      <w:r w:rsidRPr="00852763">
        <w:fldChar w:fldCharType="end"/>
      </w:r>
      <w:r w:rsidRPr="00852763">
        <w:t xml:space="preserve">. </w:t>
      </w:r>
    </w:p>
    <w:p w14:paraId="6AC795CA" w14:textId="77777777" w:rsidR="000615E7" w:rsidRDefault="000615E7" w:rsidP="0058095B">
      <w:pPr>
        <w:pStyle w:val="BodyTextMetricHPELight10pt"/>
      </w:pPr>
      <w:r>
        <w:t xml:space="preserve">A banner will be displayed on the UI, as shown in </w:t>
      </w:r>
      <w:r w:rsidRPr="002D0518">
        <w:fldChar w:fldCharType="begin"/>
      </w:r>
      <w:r w:rsidRPr="002D0518">
        <w:instrText xml:space="preserve"> REF _Ref513479216 \h </w:instrText>
      </w:r>
      <w:r>
        <w:instrText xml:space="preserve"> \* MERGEFORMAT </w:instrText>
      </w:r>
      <w:r w:rsidRPr="002D0518">
        <w:fldChar w:fldCharType="separate"/>
      </w:r>
      <w:r w:rsidR="00323A76" w:rsidRPr="00323A76">
        <w:t>Figure 68</w:t>
      </w:r>
      <w:r w:rsidRPr="002D0518">
        <w:fldChar w:fldCharType="end"/>
      </w:r>
      <w:r w:rsidRPr="002D0518">
        <w:t>,</w:t>
      </w:r>
      <w:r>
        <w:t xml:space="preserve"> when an update is available for UCP or DTR. You can start the upgrade process by clicking on the banner.</w:t>
      </w:r>
    </w:p>
    <w:p w14:paraId="05CA52F5" w14:textId="77777777" w:rsidR="000615E7" w:rsidRDefault="000615E7" w:rsidP="000615E7">
      <w:pPr>
        <w:pStyle w:val="FigureAfterspace"/>
      </w:pPr>
      <w:r>
        <w:rPr>
          <w:noProof/>
        </w:rPr>
        <w:drawing>
          <wp:inline distT="0" distB="0" distL="0" distR="0" wp14:anchorId="20BBE10E" wp14:editId="62B5A7AE">
            <wp:extent cx="5829300" cy="905699"/>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dockerupdate.png"/>
                    <pic:cNvPicPr/>
                  </pic:nvPicPr>
                  <pic:blipFill>
                    <a:blip r:embed="rId161">
                      <a:extLst>
                        <a:ext uri="{28A0092B-C50C-407E-A947-70E740481C1C}">
                          <a14:useLocalDpi xmlns:a14="http://schemas.microsoft.com/office/drawing/2010/main" val="0"/>
                        </a:ext>
                      </a:extLst>
                    </a:blip>
                    <a:stretch>
                      <a:fillRect/>
                    </a:stretch>
                  </pic:blipFill>
                  <pic:spPr>
                    <a:xfrm>
                      <a:off x="0" y="0"/>
                      <a:ext cx="5934130" cy="921986"/>
                    </a:xfrm>
                    <a:prstGeom prst="rect">
                      <a:avLst/>
                    </a:prstGeom>
                    <a:ln>
                      <a:solidFill>
                        <a:schemeClr val="accent1"/>
                      </a:solidFill>
                    </a:ln>
                  </pic:spPr>
                </pic:pic>
              </a:graphicData>
            </a:graphic>
          </wp:inline>
        </w:drawing>
      </w:r>
      <w:r>
        <w:t xml:space="preserve"> </w:t>
      </w:r>
    </w:p>
    <w:p w14:paraId="3DDD3C1F" w14:textId="77777777" w:rsidR="000615E7" w:rsidRDefault="000615E7" w:rsidP="000615E7">
      <w:pPr>
        <w:pStyle w:val="MISCFigureCaptionHeader8pt"/>
      </w:pPr>
      <w:bookmarkStart w:id="492" w:name="_Ref513479216"/>
      <w:r w:rsidRPr="002D0518">
        <w:rPr>
          <w:rStyle w:val="MISCFigureCaptionHeaderBold8pt"/>
        </w:rPr>
        <w:t xml:space="preserve">Figure </w:t>
      </w:r>
      <w:r w:rsidRPr="002D0518">
        <w:rPr>
          <w:rStyle w:val="MISCFigureCaptionHeaderBold8pt"/>
        </w:rPr>
        <w:fldChar w:fldCharType="begin"/>
      </w:r>
      <w:r w:rsidRPr="002D0518">
        <w:rPr>
          <w:rStyle w:val="MISCFigureCaptionHeaderBold8pt"/>
        </w:rPr>
        <w:instrText xml:space="preserve"> SEQ Figure \* ARABIC </w:instrText>
      </w:r>
      <w:r w:rsidRPr="002D0518">
        <w:rPr>
          <w:rStyle w:val="MISCFigureCaptionHeaderBold8pt"/>
        </w:rPr>
        <w:fldChar w:fldCharType="separate"/>
      </w:r>
      <w:r w:rsidR="00323A76">
        <w:rPr>
          <w:rStyle w:val="MISCFigureCaptionHeaderBold8pt"/>
          <w:noProof/>
        </w:rPr>
        <w:t>68</w:t>
      </w:r>
      <w:r w:rsidRPr="002D0518">
        <w:rPr>
          <w:rStyle w:val="MISCFigureCaptionHeaderBold8pt"/>
        </w:rPr>
        <w:fldChar w:fldCharType="end"/>
      </w:r>
      <w:bookmarkEnd w:id="492"/>
      <w:r w:rsidRPr="002D0518">
        <w:rPr>
          <w:rStyle w:val="MISCFigureCaptionHeaderBold8pt"/>
        </w:rPr>
        <w:t>.</w:t>
      </w:r>
      <w:r>
        <w:t xml:space="preserve"> Docker update notification</w:t>
      </w:r>
    </w:p>
    <w:p w14:paraId="6B585729" w14:textId="77777777" w:rsidR="000615E7" w:rsidRDefault="000615E7" w:rsidP="000615E7">
      <w:pPr>
        <w:pStyle w:val="MISCTableCaptionHeader8pt"/>
      </w:pPr>
      <w:bookmarkStart w:id="493" w:name="_Ref513551098"/>
      <w:bookmarkStart w:id="494" w:name="_Ref513551059"/>
      <w:r w:rsidRPr="00852763">
        <w:rPr>
          <w:rStyle w:val="MISCFigureCaptionHeaderBold8pt"/>
        </w:rPr>
        <w:t xml:space="preserve">Table </w:t>
      </w:r>
      <w:r w:rsidRPr="00852763">
        <w:rPr>
          <w:rStyle w:val="MISCFigureCaptionHeaderBold8pt"/>
        </w:rPr>
        <w:fldChar w:fldCharType="begin"/>
      </w:r>
      <w:r w:rsidRPr="00852763">
        <w:rPr>
          <w:rStyle w:val="MISCFigureCaptionHeaderBold8pt"/>
        </w:rPr>
        <w:instrText xml:space="preserve"> SEQ Table \* ARABIC </w:instrText>
      </w:r>
      <w:r w:rsidRPr="00852763">
        <w:rPr>
          <w:rStyle w:val="MISCFigureCaptionHeaderBold8pt"/>
        </w:rPr>
        <w:fldChar w:fldCharType="separate"/>
      </w:r>
      <w:r w:rsidR="00323A76">
        <w:rPr>
          <w:rStyle w:val="MISCFigureCaptionHeaderBold8pt"/>
          <w:noProof/>
        </w:rPr>
        <w:t>34</w:t>
      </w:r>
      <w:r w:rsidRPr="00852763">
        <w:rPr>
          <w:rStyle w:val="MISCFigureCaptionHeaderBold8pt"/>
        </w:rPr>
        <w:fldChar w:fldCharType="end"/>
      </w:r>
      <w:bookmarkEnd w:id="493"/>
      <w:r w:rsidRPr="00852763">
        <w:rPr>
          <w:rStyle w:val="MISCFigureCaptionHeaderBold8pt"/>
        </w:rPr>
        <w:t>.</w:t>
      </w:r>
      <w:r>
        <w:t xml:space="preserve"> Docker EE components</w:t>
      </w:r>
      <w:bookmarkEnd w:id="494"/>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340"/>
        <w:gridCol w:w="2700"/>
        <w:gridCol w:w="2700"/>
      </w:tblGrid>
      <w:tr w:rsidR="000615E7" w14:paraId="4688F837" w14:textId="77777777" w:rsidTr="00CD4360">
        <w:trPr>
          <w:cantSplit/>
          <w:tblHeader/>
        </w:trPr>
        <w:tc>
          <w:tcPr>
            <w:tcW w:w="990" w:type="dxa"/>
            <w:tcBorders>
              <w:top w:val="nil"/>
              <w:bottom w:val="single" w:sz="36" w:space="0" w:color="00B388"/>
            </w:tcBorders>
          </w:tcPr>
          <w:p w14:paraId="3714C14C" w14:textId="77777777" w:rsidR="000615E7" w:rsidRDefault="000615E7" w:rsidP="00CD4360">
            <w:pPr>
              <w:pStyle w:val="TableSubhead8pt"/>
            </w:pPr>
            <w:r>
              <w:t>Order</w:t>
            </w:r>
          </w:p>
        </w:tc>
        <w:tc>
          <w:tcPr>
            <w:tcW w:w="2340" w:type="dxa"/>
            <w:tcBorders>
              <w:top w:val="nil"/>
              <w:bottom w:val="single" w:sz="36" w:space="0" w:color="00B388"/>
            </w:tcBorders>
          </w:tcPr>
          <w:p w14:paraId="32484EC3" w14:textId="77777777" w:rsidR="000615E7" w:rsidRDefault="000615E7" w:rsidP="00CD4360">
            <w:pPr>
              <w:pStyle w:val="TableSubhead8pt"/>
            </w:pPr>
            <w:r>
              <w:t>Component</w:t>
            </w:r>
          </w:p>
        </w:tc>
        <w:tc>
          <w:tcPr>
            <w:tcW w:w="2700" w:type="dxa"/>
            <w:tcBorders>
              <w:top w:val="nil"/>
              <w:bottom w:val="single" w:sz="36" w:space="0" w:color="00B388"/>
            </w:tcBorders>
          </w:tcPr>
          <w:p w14:paraId="1B0253A0" w14:textId="77777777" w:rsidR="000615E7" w:rsidRDefault="000615E7" w:rsidP="00CD4360">
            <w:pPr>
              <w:pStyle w:val="TableSubhead8pt"/>
            </w:pPr>
            <w:r>
              <w:t>Dependency (compatibility)</w:t>
            </w:r>
          </w:p>
        </w:tc>
        <w:tc>
          <w:tcPr>
            <w:tcW w:w="2700" w:type="dxa"/>
            <w:tcBorders>
              <w:top w:val="nil"/>
              <w:bottom w:val="single" w:sz="36" w:space="0" w:color="00B388"/>
            </w:tcBorders>
          </w:tcPr>
          <w:p w14:paraId="434EF139" w14:textId="77777777" w:rsidR="000615E7" w:rsidRDefault="000615E7" w:rsidP="00CD4360">
            <w:pPr>
              <w:pStyle w:val="TableSubhead8pt"/>
            </w:pPr>
            <w:r>
              <w:t>Download/Documentation</w:t>
            </w:r>
          </w:p>
        </w:tc>
      </w:tr>
      <w:tr w:rsidR="000615E7" w14:paraId="3BF0B17A" w14:textId="77777777" w:rsidTr="00CD4360">
        <w:trPr>
          <w:cantSplit/>
        </w:trPr>
        <w:tc>
          <w:tcPr>
            <w:tcW w:w="990" w:type="dxa"/>
          </w:tcPr>
          <w:p w14:paraId="0FA72E06" w14:textId="77777777" w:rsidR="000615E7" w:rsidRDefault="000615E7" w:rsidP="00CD4360">
            <w:pPr>
              <w:pStyle w:val="TableBody8pt"/>
            </w:pPr>
            <w:r>
              <w:t>1.</w:t>
            </w:r>
          </w:p>
        </w:tc>
        <w:tc>
          <w:tcPr>
            <w:tcW w:w="2340" w:type="dxa"/>
          </w:tcPr>
          <w:p w14:paraId="1B9D6011" w14:textId="77777777" w:rsidR="000615E7" w:rsidRDefault="000615E7" w:rsidP="00CD4360">
            <w:pPr>
              <w:pStyle w:val="TableBody8pt"/>
            </w:pPr>
            <w:r>
              <w:t>Docker Daemon/Engine</w:t>
            </w:r>
          </w:p>
        </w:tc>
        <w:tc>
          <w:tcPr>
            <w:tcW w:w="2700" w:type="dxa"/>
            <w:vMerge w:val="restart"/>
            <w:vAlign w:val="center"/>
          </w:tcPr>
          <w:p w14:paraId="7F7B3561" w14:textId="77777777" w:rsidR="000615E7" w:rsidRDefault="000615E7" w:rsidP="00CD4360">
            <w:pPr>
              <w:pStyle w:val="TableBody8pt"/>
            </w:pPr>
            <w:r>
              <w:t>1. VM Operating System</w:t>
            </w:r>
          </w:p>
          <w:p w14:paraId="34BBB5D6" w14:textId="77777777" w:rsidR="000615E7" w:rsidRDefault="000615E7" w:rsidP="00CD4360">
            <w:pPr>
              <w:pStyle w:val="TableBody8pt"/>
            </w:pPr>
            <w:r>
              <w:t>2. vDVS plugin</w:t>
            </w:r>
          </w:p>
          <w:p w14:paraId="203BA64A" w14:textId="77777777" w:rsidR="000615E7" w:rsidRDefault="000615E7" w:rsidP="00CD4360">
            <w:pPr>
              <w:pStyle w:val="TableBody8pt"/>
            </w:pPr>
            <w:r>
              <w:t>3. Prometheus and Grafana</w:t>
            </w:r>
          </w:p>
        </w:tc>
        <w:tc>
          <w:tcPr>
            <w:tcW w:w="2700" w:type="dxa"/>
            <w:vMerge w:val="restart"/>
            <w:vAlign w:val="center"/>
          </w:tcPr>
          <w:p w14:paraId="2B672CAA" w14:textId="77777777" w:rsidR="000615E7" w:rsidRDefault="005340A8" w:rsidP="00CD4360">
            <w:pPr>
              <w:pStyle w:val="TableBody8pt"/>
            </w:pPr>
            <w:hyperlink r:id="rId162">
              <w:r w:rsidR="000615E7">
                <w:rPr>
                  <w:rStyle w:val="Hyperlink"/>
                </w:rPr>
                <w:t>Docker Lifecycle Maintenance</w:t>
              </w:r>
            </w:hyperlink>
          </w:p>
          <w:p w14:paraId="3029500C" w14:textId="77777777" w:rsidR="000615E7" w:rsidRDefault="005340A8" w:rsidP="00CD4360">
            <w:pPr>
              <w:pStyle w:val="TableBody8pt"/>
            </w:pPr>
            <w:hyperlink r:id="rId163">
              <w:r w:rsidR="000615E7">
                <w:rPr>
                  <w:rStyle w:val="Hyperlink"/>
                </w:rPr>
                <w:t>Docker Compatibility Matrix</w:t>
              </w:r>
            </w:hyperlink>
          </w:p>
        </w:tc>
      </w:tr>
      <w:tr w:rsidR="000615E7" w14:paraId="19819F1E" w14:textId="77777777" w:rsidTr="00CD4360">
        <w:trPr>
          <w:cantSplit/>
        </w:trPr>
        <w:tc>
          <w:tcPr>
            <w:tcW w:w="990" w:type="dxa"/>
          </w:tcPr>
          <w:p w14:paraId="1BD57C59" w14:textId="77777777" w:rsidR="000615E7" w:rsidRDefault="000615E7" w:rsidP="00CD4360">
            <w:pPr>
              <w:pStyle w:val="TableBody8pt"/>
            </w:pPr>
            <w:r>
              <w:t>2.</w:t>
            </w:r>
          </w:p>
        </w:tc>
        <w:tc>
          <w:tcPr>
            <w:tcW w:w="2340" w:type="dxa"/>
          </w:tcPr>
          <w:p w14:paraId="681032CE" w14:textId="77777777" w:rsidR="000615E7" w:rsidRDefault="000615E7" w:rsidP="00CD4360">
            <w:pPr>
              <w:pStyle w:val="TableBody8pt"/>
            </w:pPr>
            <w:r>
              <w:t>Universal Control Plane</w:t>
            </w:r>
          </w:p>
        </w:tc>
        <w:tc>
          <w:tcPr>
            <w:tcW w:w="2700" w:type="dxa"/>
            <w:vMerge/>
          </w:tcPr>
          <w:p w14:paraId="5079E5D2" w14:textId="77777777" w:rsidR="000615E7" w:rsidRDefault="000615E7" w:rsidP="00CD4360"/>
        </w:tc>
        <w:tc>
          <w:tcPr>
            <w:tcW w:w="2700" w:type="dxa"/>
            <w:vMerge/>
          </w:tcPr>
          <w:p w14:paraId="6F729316" w14:textId="77777777" w:rsidR="000615E7" w:rsidRDefault="000615E7" w:rsidP="00CD4360"/>
        </w:tc>
      </w:tr>
      <w:tr w:rsidR="000615E7" w14:paraId="73965EBC" w14:textId="77777777" w:rsidTr="00CD4360">
        <w:trPr>
          <w:cantSplit/>
        </w:trPr>
        <w:tc>
          <w:tcPr>
            <w:tcW w:w="990" w:type="dxa"/>
          </w:tcPr>
          <w:p w14:paraId="1CC1F993" w14:textId="77777777" w:rsidR="000615E7" w:rsidRDefault="000615E7" w:rsidP="00CD4360">
            <w:pPr>
              <w:pStyle w:val="TableBody8pt"/>
            </w:pPr>
            <w:r>
              <w:t>3.</w:t>
            </w:r>
          </w:p>
        </w:tc>
        <w:tc>
          <w:tcPr>
            <w:tcW w:w="2340" w:type="dxa"/>
          </w:tcPr>
          <w:p w14:paraId="58902E4E" w14:textId="77777777" w:rsidR="000615E7" w:rsidRDefault="000615E7" w:rsidP="00CD4360">
            <w:pPr>
              <w:pStyle w:val="TableBody8pt"/>
            </w:pPr>
            <w:r>
              <w:t>Docker Trusted Registry</w:t>
            </w:r>
          </w:p>
        </w:tc>
        <w:tc>
          <w:tcPr>
            <w:tcW w:w="2700" w:type="dxa"/>
            <w:vMerge/>
          </w:tcPr>
          <w:p w14:paraId="2E4D3F21" w14:textId="77777777" w:rsidR="000615E7" w:rsidRDefault="000615E7" w:rsidP="00CD4360"/>
        </w:tc>
        <w:tc>
          <w:tcPr>
            <w:tcW w:w="2700" w:type="dxa"/>
            <w:vMerge/>
          </w:tcPr>
          <w:p w14:paraId="647B91D4" w14:textId="77777777" w:rsidR="000615E7" w:rsidRDefault="000615E7" w:rsidP="00CD4360"/>
        </w:tc>
      </w:tr>
    </w:tbl>
    <w:p w14:paraId="6ABD41A3" w14:textId="77777777" w:rsidR="000615E7" w:rsidRDefault="000615E7" w:rsidP="000615E7">
      <w:pPr>
        <w:pStyle w:val="Subtitle"/>
      </w:pPr>
    </w:p>
    <w:p w14:paraId="798C076B" w14:textId="77777777" w:rsidR="000615E7" w:rsidRDefault="000615E7" w:rsidP="000615E7">
      <w:pPr>
        <w:pStyle w:val="Heading2"/>
      </w:pPr>
      <w:bookmarkStart w:id="495" w:name="_Toc531698855"/>
      <w:bookmarkStart w:id="496" w:name="_Toc5893901"/>
      <w:r>
        <w:t>Monitoring Tools</w:t>
      </w:r>
      <w:bookmarkEnd w:id="495"/>
      <w:bookmarkEnd w:id="496"/>
    </w:p>
    <w:p w14:paraId="0C0581B8" w14:textId="77777777" w:rsidR="000615E7" w:rsidRDefault="000615E7" w:rsidP="0058095B">
      <w:pPr>
        <w:pStyle w:val="BodyTextMetricHPELight10pt"/>
      </w:pPr>
      <w:r>
        <w:t xml:space="preserve">To learn more about upgrading Splunk, see the relevant documentation at </w:t>
      </w:r>
      <w:hyperlink r:id="rId164">
        <w:r>
          <w:rPr>
            <w:rStyle w:val="Hyperlink"/>
          </w:rPr>
          <w:t>How to upgrade Splunk Enterprise</w:t>
        </w:r>
      </w:hyperlink>
      <w:r>
        <w:t>.</w:t>
      </w:r>
    </w:p>
    <w:p w14:paraId="4A4E2E69" w14:textId="77777777" w:rsidR="000615E7" w:rsidRDefault="000615E7" w:rsidP="0058095B">
      <w:pPr>
        <w:pStyle w:val="BodyTextMetricHPELight10pt"/>
      </w:pPr>
      <w:r>
        <w:t xml:space="preserve">The Sysdig agent runs as a container and the latest version is pulled from the Docker hub on first installation. Re-run the </w:t>
      </w:r>
      <w:r>
        <w:rPr>
          <w:rStyle w:val="CodingLanguage"/>
        </w:rPr>
        <w:t>install_sysdig.yml</w:t>
      </w:r>
      <w:r>
        <w:t xml:space="preserve"> playbook to update to the newest version if required.</w:t>
      </w:r>
    </w:p>
    <w:p w14:paraId="34573F52" w14:textId="77777777" w:rsidR="000615E7" w:rsidRDefault="000615E7" w:rsidP="0058095B">
      <w:pPr>
        <w:pStyle w:val="BodyTextMetricHPELight10pt"/>
      </w:pPr>
      <w:r>
        <w:t xml:space="preserve">Prometheus and Grafana monitoring tools (see </w:t>
      </w:r>
      <w:r w:rsidRPr="002D0518">
        <w:fldChar w:fldCharType="begin"/>
      </w:r>
      <w:r w:rsidRPr="002D0518">
        <w:instrText xml:space="preserve"> REF _Refd17e59150 \h </w:instrText>
      </w:r>
      <w:r>
        <w:instrText xml:space="preserve"> \* MERGEFORMAT </w:instrText>
      </w:r>
      <w:r w:rsidRPr="002D0518">
        <w:fldChar w:fldCharType="separate"/>
      </w:r>
      <w:r w:rsidR="00323A76" w:rsidRPr="00323A76">
        <w:t>Table</w:t>
      </w:r>
      <w:r w:rsidR="00323A76" w:rsidRPr="00323A76">
        <w:rPr>
          <w:rFonts w:ascii="Calibri" w:hAnsi="Calibri" w:cs="Calibri"/>
        </w:rPr>
        <w:t> </w:t>
      </w:r>
      <w:r w:rsidR="00323A76">
        <w:t>35</w:t>
      </w:r>
      <w:r w:rsidRPr="002D0518">
        <w:fldChar w:fldCharType="end"/>
      </w:r>
      <w:r>
        <w:t>) run as containers within the Docker environment. Newer versions of these tools can be deployed by pulling the Docker images from Docker Hub. Verify that the version of Prometheus that is being used is compatible with the version of Docker EE.</w:t>
      </w:r>
    </w:p>
    <w:p w14:paraId="12250A14" w14:textId="77777777" w:rsidR="000615E7" w:rsidRDefault="000615E7" w:rsidP="000615E7">
      <w:pPr>
        <w:pStyle w:val="MISCTableCaptionHeader8pt"/>
      </w:pPr>
      <w:bookmarkStart w:id="497" w:name="_Refd17e59150"/>
      <w:bookmarkStart w:id="498" w:name="_Tocd17e59150"/>
      <w:r>
        <w:rPr>
          <w:rStyle w:val="MISCTableCaptionHeaderBold8pt"/>
          <w:noProof/>
        </w:rPr>
        <w:t>Table</w:t>
      </w:r>
      <w:r>
        <w:rPr>
          <w:rStyle w:val="MISCTableCaptionHeaderBold8pt"/>
          <w:rFonts w:ascii="Calibri" w:hAnsi="Calibri" w:cs="Calibri"/>
          <w:noProof/>
        </w:rPr>
        <w:t> </w:t>
      </w:r>
      <w:bookmarkStart w:id="499" w:name="_Numd17e59150"/>
      <w:r>
        <w:fldChar w:fldCharType="begin"/>
      </w:r>
      <w:r>
        <w:instrText xml:space="preserve"> SEQ Table \* ARABIC </w:instrText>
      </w:r>
      <w:r>
        <w:fldChar w:fldCharType="separate"/>
      </w:r>
      <w:r w:rsidR="00323A76">
        <w:rPr>
          <w:noProof/>
        </w:rPr>
        <w:t>35</w:t>
      </w:r>
      <w:r>
        <w:rPr>
          <w:rStyle w:val="MISCTableCaptionHeaderBold8pt"/>
          <w:noProof/>
        </w:rPr>
        <w:fldChar w:fldCharType="end"/>
      </w:r>
      <w:bookmarkEnd w:id="497"/>
      <w:bookmarkEnd w:id="498"/>
      <w:bookmarkEnd w:id="499"/>
      <w:r>
        <w:t>. Monitoring tools: Prometheus and Grafana</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430"/>
        <w:gridCol w:w="2610"/>
        <w:gridCol w:w="2610"/>
      </w:tblGrid>
      <w:tr w:rsidR="000615E7" w14:paraId="3F4F59C1" w14:textId="77777777" w:rsidTr="00CD4360">
        <w:trPr>
          <w:cantSplit/>
        </w:trPr>
        <w:tc>
          <w:tcPr>
            <w:tcW w:w="990" w:type="dxa"/>
            <w:tcBorders>
              <w:top w:val="nil"/>
              <w:bottom w:val="single" w:sz="36" w:space="0" w:color="00B388"/>
            </w:tcBorders>
          </w:tcPr>
          <w:p w14:paraId="32005A36" w14:textId="77777777" w:rsidR="000615E7" w:rsidRDefault="000615E7" w:rsidP="00CD4360">
            <w:pPr>
              <w:pStyle w:val="TableSubhead8pt"/>
            </w:pPr>
            <w:r>
              <w:t>Order</w:t>
            </w:r>
          </w:p>
        </w:tc>
        <w:tc>
          <w:tcPr>
            <w:tcW w:w="2430" w:type="dxa"/>
            <w:tcBorders>
              <w:top w:val="nil"/>
              <w:bottom w:val="single" w:sz="36" w:space="0" w:color="00B388"/>
            </w:tcBorders>
          </w:tcPr>
          <w:p w14:paraId="5291A541" w14:textId="77777777" w:rsidR="000615E7" w:rsidRDefault="000615E7" w:rsidP="00CD4360">
            <w:pPr>
              <w:pStyle w:val="TableSubhead8pt"/>
            </w:pPr>
            <w:r>
              <w:t>Component</w:t>
            </w:r>
          </w:p>
        </w:tc>
        <w:tc>
          <w:tcPr>
            <w:tcW w:w="2610" w:type="dxa"/>
            <w:tcBorders>
              <w:top w:val="nil"/>
              <w:bottom w:val="single" w:sz="36" w:space="0" w:color="00B388"/>
            </w:tcBorders>
          </w:tcPr>
          <w:p w14:paraId="387D8E13" w14:textId="77777777" w:rsidR="000615E7" w:rsidRDefault="000615E7" w:rsidP="00CD4360">
            <w:pPr>
              <w:pStyle w:val="TableSubhead8pt"/>
            </w:pPr>
            <w:r>
              <w:t>Dependency (compatibility)</w:t>
            </w:r>
          </w:p>
        </w:tc>
        <w:tc>
          <w:tcPr>
            <w:tcW w:w="2610" w:type="dxa"/>
            <w:tcBorders>
              <w:top w:val="nil"/>
              <w:bottom w:val="single" w:sz="36" w:space="0" w:color="00B388"/>
            </w:tcBorders>
          </w:tcPr>
          <w:p w14:paraId="43C0321D" w14:textId="77777777" w:rsidR="000615E7" w:rsidRDefault="000615E7" w:rsidP="00CD4360">
            <w:pPr>
              <w:pStyle w:val="TableSubhead8pt"/>
            </w:pPr>
            <w:r>
              <w:t>Download/Documentation</w:t>
            </w:r>
          </w:p>
        </w:tc>
      </w:tr>
      <w:tr w:rsidR="000615E7" w14:paraId="55CFBCF9" w14:textId="77777777" w:rsidTr="00CD4360">
        <w:trPr>
          <w:cantSplit/>
        </w:trPr>
        <w:tc>
          <w:tcPr>
            <w:tcW w:w="990" w:type="dxa"/>
          </w:tcPr>
          <w:p w14:paraId="62330512" w14:textId="77777777" w:rsidR="000615E7" w:rsidRDefault="000615E7" w:rsidP="00CD4360">
            <w:pPr>
              <w:pStyle w:val="TableBody8pt"/>
            </w:pPr>
            <w:r>
              <w:t>1.</w:t>
            </w:r>
          </w:p>
        </w:tc>
        <w:tc>
          <w:tcPr>
            <w:tcW w:w="2430" w:type="dxa"/>
          </w:tcPr>
          <w:p w14:paraId="5A567A13" w14:textId="77777777" w:rsidR="000615E7" w:rsidRDefault="000615E7" w:rsidP="00CD4360">
            <w:pPr>
              <w:pStyle w:val="TableBody8pt"/>
            </w:pPr>
            <w:r>
              <w:t>Prometheus</w:t>
            </w:r>
          </w:p>
        </w:tc>
        <w:tc>
          <w:tcPr>
            <w:tcW w:w="2610" w:type="dxa"/>
          </w:tcPr>
          <w:p w14:paraId="42961261" w14:textId="77777777" w:rsidR="000615E7" w:rsidRDefault="000615E7" w:rsidP="00CD4360">
            <w:pPr>
              <w:pStyle w:val="TableBody8pt"/>
            </w:pPr>
            <w:r>
              <w:t>1. Grafana</w:t>
            </w:r>
          </w:p>
          <w:p w14:paraId="124BE729" w14:textId="77777777" w:rsidR="000615E7" w:rsidRDefault="000615E7" w:rsidP="00CD4360">
            <w:pPr>
              <w:pStyle w:val="TableBody8pt"/>
            </w:pPr>
            <w:r>
              <w:t>2. Docker EE</w:t>
            </w:r>
          </w:p>
        </w:tc>
        <w:tc>
          <w:tcPr>
            <w:tcW w:w="2610" w:type="dxa"/>
            <w:vMerge w:val="restart"/>
            <w:vAlign w:val="center"/>
          </w:tcPr>
          <w:p w14:paraId="04EFD428" w14:textId="77777777" w:rsidR="000615E7" w:rsidRDefault="000615E7" w:rsidP="00CD4360">
            <w:pPr>
              <w:pStyle w:val="TableBody8pt"/>
            </w:pPr>
            <w:r>
              <w:t>1. Prometheus Images on Docker Hub</w:t>
            </w:r>
          </w:p>
          <w:p w14:paraId="7FAAC836" w14:textId="77777777" w:rsidR="000615E7" w:rsidRDefault="000615E7" w:rsidP="00CD4360">
            <w:pPr>
              <w:pStyle w:val="TableBody8pt"/>
            </w:pPr>
            <w:r>
              <w:t xml:space="preserve">2. </w:t>
            </w:r>
            <w:hyperlink r:id="rId165">
              <w:r>
                <w:rPr>
                  <w:rStyle w:val="Hyperlink"/>
                </w:rPr>
                <w:t>Upgrading Grafana</w:t>
              </w:r>
            </w:hyperlink>
          </w:p>
        </w:tc>
      </w:tr>
      <w:tr w:rsidR="000615E7" w14:paraId="4AA98AAE" w14:textId="77777777" w:rsidTr="00CD4360">
        <w:trPr>
          <w:cantSplit/>
        </w:trPr>
        <w:tc>
          <w:tcPr>
            <w:tcW w:w="990" w:type="dxa"/>
          </w:tcPr>
          <w:p w14:paraId="1D9171F4" w14:textId="77777777" w:rsidR="000615E7" w:rsidRDefault="000615E7" w:rsidP="00CD4360">
            <w:pPr>
              <w:pStyle w:val="TableBody8pt"/>
            </w:pPr>
            <w:r>
              <w:t>2.</w:t>
            </w:r>
          </w:p>
        </w:tc>
        <w:tc>
          <w:tcPr>
            <w:tcW w:w="2430" w:type="dxa"/>
          </w:tcPr>
          <w:p w14:paraId="6FCD5AC8" w14:textId="77777777" w:rsidR="000615E7" w:rsidRDefault="000615E7" w:rsidP="00CD4360">
            <w:pPr>
              <w:pStyle w:val="TableBody8pt"/>
            </w:pPr>
            <w:r>
              <w:t>Grafana</w:t>
            </w:r>
          </w:p>
        </w:tc>
        <w:tc>
          <w:tcPr>
            <w:tcW w:w="2610" w:type="dxa"/>
          </w:tcPr>
          <w:p w14:paraId="34208CE3" w14:textId="77777777" w:rsidR="000615E7" w:rsidRDefault="000615E7" w:rsidP="00CD4360">
            <w:pPr>
              <w:pStyle w:val="TableBody8pt"/>
            </w:pPr>
            <w:r>
              <w:t>1. Prometheus</w:t>
            </w:r>
          </w:p>
          <w:p w14:paraId="5FC9BF66" w14:textId="77777777" w:rsidR="000615E7" w:rsidRDefault="000615E7" w:rsidP="00CD4360">
            <w:pPr>
              <w:pStyle w:val="TableBody8pt"/>
            </w:pPr>
            <w:r>
              <w:t>2. Docker EE</w:t>
            </w:r>
          </w:p>
        </w:tc>
        <w:tc>
          <w:tcPr>
            <w:tcW w:w="2610" w:type="dxa"/>
            <w:vMerge/>
          </w:tcPr>
          <w:p w14:paraId="59C08B36" w14:textId="77777777" w:rsidR="000615E7" w:rsidRDefault="000615E7" w:rsidP="00CD4360"/>
        </w:tc>
      </w:tr>
    </w:tbl>
    <w:p w14:paraId="5A1C7CDA" w14:textId="2E9690A4" w:rsidR="000615E7" w:rsidRDefault="000615E7" w:rsidP="000615E7">
      <w:pPr>
        <w:rPr>
          <w:rFonts w:ascii="MetricHPE" w:hAnsi="MetricHPE"/>
          <w:b/>
          <w:color w:val="000000"/>
          <w:sz w:val="28"/>
          <w:szCs w:val="34"/>
        </w:rPr>
      </w:pPr>
    </w:p>
    <w:p w14:paraId="11EEA45F" w14:textId="77777777" w:rsidR="000615E7" w:rsidRDefault="000615E7" w:rsidP="000615E7">
      <w:pPr>
        <w:pStyle w:val="Heading1"/>
      </w:pPr>
      <w:bookmarkStart w:id="500" w:name="_Toc531698856"/>
      <w:bookmarkStart w:id="501" w:name="_Toc5893902"/>
      <w:r>
        <w:t>Summary</w:t>
      </w:r>
      <w:bookmarkEnd w:id="500"/>
      <w:bookmarkEnd w:id="501"/>
    </w:p>
    <w:p w14:paraId="0B24820B" w14:textId="1CE763F5" w:rsidR="000615E7" w:rsidRDefault="000615E7" w:rsidP="0058095B">
      <w:pPr>
        <w:pStyle w:val="BodyTextLastMetricHPELight10pt"/>
        <w:rPr>
          <w:b/>
        </w:rPr>
      </w:pPr>
      <w:r w:rsidRPr="00851EDD">
        <w:t>This document has described how to architect and deploy a</w:t>
      </w:r>
      <w:r w:rsidR="004D3CD7">
        <w:t>n</w:t>
      </w:r>
      <w:r w:rsidR="004D3CD7" w:rsidRPr="004D3CD7">
        <w:t xml:space="preserve"> HPE Enterprise Containers as a Service with Docker EE</w:t>
      </w:r>
      <w:r w:rsidR="004D3CD7">
        <w:t xml:space="preserve"> solution</w:t>
      </w:r>
      <w:r w:rsidRPr="00851EDD">
        <w:t xml:space="preserve">, using Ansible playbooks to quickly </w:t>
      </w:r>
      <w:r>
        <w:t>install and deploy a production-</w:t>
      </w:r>
      <w:r w:rsidRPr="00851EDD">
        <w:t xml:space="preserve">ready container environment. This deployment includes a highly available container cluster with backup services and persistent data support. This solution is ideal for customers looking to run containers on VMs to take advantage of the resource efficient usage of virtual machines for Docker containers, and having the ability to run legacy and new container applications side-by-side. Customers deploying Docker containers on </w:t>
      </w:r>
      <w:r>
        <w:t xml:space="preserve">a </w:t>
      </w:r>
      <w:r w:rsidRPr="00851EDD">
        <w:t>large scale</w:t>
      </w:r>
      <w:r>
        <w:t xml:space="preserve">, </w:t>
      </w:r>
      <w:r w:rsidRPr="00851EDD">
        <w:t>on Linux and Microsoft Windows</w:t>
      </w:r>
      <w:r>
        <w:t>,</w:t>
      </w:r>
      <w:r w:rsidRPr="00851EDD">
        <w:t xml:space="preserve"> should consider </w:t>
      </w:r>
      <w:r w:rsidRPr="00A43B4D">
        <w:t xml:space="preserve">HPE </w:t>
      </w:r>
      <w:r w:rsidR="00B0382D">
        <w:t>Synergy</w:t>
      </w:r>
      <w:r w:rsidRPr="00851EDD">
        <w:t xml:space="preserve"> as the deployment infrastructure. </w:t>
      </w:r>
    </w:p>
    <w:p w14:paraId="129D95F3" w14:textId="77777777" w:rsidR="000615E7" w:rsidRDefault="000615E7" w:rsidP="000615E7">
      <w:pPr>
        <w:pStyle w:val="Heading1"/>
      </w:pPr>
      <w:bookmarkStart w:id="502" w:name="_Toc531698857"/>
      <w:bookmarkStart w:id="503" w:name="_Toc5893903"/>
      <w:r w:rsidRPr="00C15ACC">
        <w:lastRenderedPageBreak/>
        <w:t xml:space="preserve">Appendix A: </w:t>
      </w:r>
      <w:bookmarkStart w:id="504" w:name="_Refd17e60745"/>
      <w:bookmarkStart w:id="505" w:name="_Tocd17e60745"/>
      <w:r>
        <w:t>Software Licenses</w:t>
      </w:r>
      <w:bookmarkEnd w:id="502"/>
      <w:bookmarkEnd w:id="503"/>
    </w:p>
    <w:p w14:paraId="428E365C" w14:textId="77777777" w:rsidR="000615E7" w:rsidRDefault="000615E7" w:rsidP="0058095B">
      <w:pPr>
        <w:pStyle w:val="BodyTextMetricHPELight10pt"/>
      </w:pPr>
      <w:r>
        <w:t>Licenses are required for the following software components:</w:t>
      </w:r>
    </w:p>
    <w:p w14:paraId="64C85245" w14:textId="77777777" w:rsidR="000615E7" w:rsidRDefault="000615E7" w:rsidP="000615E7">
      <w:pPr>
        <w:pStyle w:val="BulletLevel1"/>
      </w:pPr>
      <w:r>
        <w:t>VMware</w:t>
      </w:r>
    </w:p>
    <w:p w14:paraId="7408FBA7" w14:textId="77777777" w:rsidR="000615E7" w:rsidRDefault="000615E7" w:rsidP="000615E7">
      <w:pPr>
        <w:pStyle w:val="BulletLevel1"/>
      </w:pPr>
      <w:r>
        <w:t>Red Hat Linux</w:t>
      </w:r>
    </w:p>
    <w:p w14:paraId="03906D4B" w14:textId="56BD87FF" w:rsidR="00C74D5F" w:rsidRDefault="00C74D5F" w:rsidP="000615E7">
      <w:pPr>
        <w:pStyle w:val="BulletLevel1"/>
      </w:pPr>
      <w:r>
        <w:t>Microsoft Windows Server</w:t>
      </w:r>
    </w:p>
    <w:p w14:paraId="17AB26AA" w14:textId="77777777" w:rsidR="000615E7" w:rsidRDefault="000615E7" w:rsidP="000615E7">
      <w:pPr>
        <w:pStyle w:val="BulletLevel1"/>
      </w:pPr>
      <w:r>
        <w:t>Docker EE</w:t>
      </w:r>
    </w:p>
    <w:p w14:paraId="1BF6F7F0" w14:textId="77777777" w:rsidR="000615E7" w:rsidRDefault="000615E7" w:rsidP="000615E7">
      <w:pPr>
        <w:pStyle w:val="BulletLevel1"/>
      </w:pPr>
      <w:r>
        <w:t>Splunk (optional software)</w:t>
      </w:r>
    </w:p>
    <w:p w14:paraId="6C928428" w14:textId="77777777" w:rsidR="000615E7" w:rsidRPr="00573D94" w:rsidRDefault="000615E7" w:rsidP="000615E7">
      <w:pPr>
        <w:pStyle w:val="BulletLevel1LastBeforeMainhead"/>
      </w:pPr>
      <w:r>
        <w:t>Sysdig (optional software)</w:t>
      </w:r>
    </w:p>
    <w:p w14:paraId="4BE4E7CB" w14:textId="77777777" w:rsidR="000615E7" w:rsidRDefault="000615E7" w:rsidP="000615E7">
      <w:pPr>
        <w:pStyle w:val="Heading1"/>
      </w:pPr>
      <w:bookmarkStart w:id="506" w:name="_Toc531698858"/>
      <w:bookmarkStart w:id="507" w:name="_Toc5893904"/>
      <w:r>
        <w:t>Appendix B: Using customer supplied certificates for UCP and DTR</w:t>
      </w:r>
      <w:bookmarkEnd w:id="504"/>
      <w:bookmarkEnd w:id="505"/>
      <w:bookmarkEnd w:id="506"/>
      <w:bookmarkEnd w:id="507"/>
    </w:p>
    <w:p w14:paraId="279D3AED" w14:textId="77777777" w:rsidR="000615E7" w:rsidRDefault="000615E7" w:rsidP="0058095B">
      <w:pPr>
        <w:pStyle w:val="BodyTextMetricHPELight10pt"/>
      </w:pPr>
      <w:r w:rsidRPr="00FE7EE5">
        <w:fldChar w:fldCharType="begin"/>
      </w:r>
      <w:r w:rsidRPr="00FE7EE5">
        <w:instrText xml:space="preserve"> REF _Ref513540468 \h </w:instrText>
      </w:r>
      <w:r>
        <w:instrText xml:space="preserve"> \* MERGEFORMAT </w:instrText>
      </w:r>
      <w:r w:rsidRPr="00FE7EE5">
        <w:fldChar w:fldCharType="separate"/>
      </w:r>
      <w:r w:rsidR="00323A76" w:rsidRPr="00323A76">
        <w:t>Table 36</w:t>
      </w:r>
      <w:r w:rsidRPr="00FE7EE5">
        <w:fldChar w:fldCharType="end"/>
      </w:r>
      <w:r w:rsidRPr="00FE7EE5">
        <w:t xml:space="preserve"> </w:t>
      </w:r>
      <w:r>
        <w:t xml:space="preserve">lists the variables used when configuring customer supplied certificates for UCP and DTR. </w:t>
      </w:r>
    </w:p>
    <w:p w14:paraId="55EA6A51" w14:textId="77777777" w:rsidR="000615E7" w:rsidRDefault="000615E7" w:rsidP="000615E7">
      <w:pPr>
        <w:pStyle w:val="MISCTableCaptionHeader8pt"/>
      </w:pPr>
      <w:bookmarkStart w:id="508" w:name="_Ref513540468"/>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323A76">
        <w:rPr>
          <w:rStyle w:val="MISCTableCaptionHeaderBold8pt"/>
          <w:noProof/>
        </w:rPr>
        <w:t>36</w:t>
      </w:r>
      <w:r w:rsidRPr="00FE7EE5">
        <w:rPr>
          <w:rStyle w:val="MISCTableCaptionHeaderBold8pt"/>
        </w:rPr>
        <w:fldChar w:fldCharType="end"/>
      </w:r>
      <w:bookmarkEnd w:id="508"/>
      <w:r w:rsidRPr="00FE7EE5">
        <w:rPr>
          <w:rStyle w:val="MISCTableCaptionHeaderBold8pt"/>
        </w:rPr>
        <w:t>.</w:t>
      </w:r>
      <w:r>
        <w:t xml:space="preserve"> Customer certs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710"/>
        <w:gridCol w:w="5220"/>
      </w:tblGrid>
      <w:tr w:rsidR="000615E7" w14:paraId="1CA428F7" w14:textId="77777777" w:rsidTr="00CD4360">
        <w:trPr>
          <w:cantSplit/>
        </w:trPr>
        <w:tc>
          <w:tcPr>
            <w:tcW w:w="1710" w:type="dxa"/>
            <w:tcBorders>
              <w:top w:val="nil"/>
              <w:bottom w:val="single" w:sz="36" w:space="0" w:color="00B388"/>
            </w:tcBorders>
          </w:tcPr>
          <w:p w14:paraId="1CFD8590" w14:textId="77777777" w:rsidR="000615E7" w:rsidRDefault="000615E7" w:rsidP="00CD4360">
            <w:pPr>
              <w:pStyle w:val="TableSubhead8pt"/>
            </w:pPr>
            <w:r>
              <w:t>Variable</w:t>
            </w:r>
          </w:p>
        </w:tc>
        <w:tc>
          <w:tcPr>
            <w:tcW w:w="1710" w:type="dxa"/>
            <w:tcBorders>
              <w:top w:val="nil"/>
              <w:bottom w:val="single" w:sz="36" w:space="0" w:color="00B388"/>
            </w:tcBorders>
          </w:tcPr>
          <w:p w14:paraId="44F99A83" w14:textId="77777777" w:rsidR="000615E7" w:rsidRDefault="000615E7" w:rsidP="00CD4360">
            <w:pPr>
              <w:pStyle w:val="TableSubhead8pt"/>
            </w:pPr>
            <w:r>
              <w:t>File</w:t>
            </w:r>
          </w:p>
        </w:tc>
        <w:tc>
          <w:tcPr>
            <w:tcW w:w="5220" w:type="dxa"/>
            <w:tcBorders>
              <w:top w:val="nil"/>
              <w:bottom w:val="single" w:sz="36" w:space="0" w:color="00B388"/>
            </w:tcBorders>
          </w:tcPr>
          <w:p w14:paraId="36A96C15" w14:textId="77777777" w:rsidR="000615E7" w:rsidRDefault="000615E7" w:rsidP="00CD4360">
            <w:pPr>
              <w:pStyle w:val="TableSubhead8pt"/>
            </w:pPr>
            <w:r>
              <w:t>Description</w:t>
            </w:r>
          </w:p>
        </w:tc>
      </w:tr>
      <w:tr w:rsidR="000615E7" w14:paraId="3697B2D5" w14:textId="77777777" w:rsidTr="00CD4360">
        <w:trPr>
          <w:cantSplit/>
        </w:trPr>
        <w:tc>
          <w:tcPr>
            <w:tcW w:w="1710" w:type="dxa"/>
          </w:tcPr>
          <w:p w14:paraId="60C43C35" w14:textId="77777777" w:rsidR="000615E7" w:rsidRDefault="000615E7" w:rsidP="00CD4360">
            <w:pPr>
              <w:pStyle w:val="TableBody8pt"/>
            </w:pPr>
            <w:r>
              <w:t>ucp_certs_dir</w:t>
            </w:r>
          </w:p>
        </w:tc>
        <w:tc>
          <w:tcPr>
            <w:tcW w:w="1710" w:type="dxa"/>
          </w:tcPr>
          <w:p w14:paraId="6346AB19" w14:textId="15840A1B" w:rsidR="000615E7" w:rsidRDefault="00B0382D" w:rsidP="00CD4360">
            <w:pPr>
              <w:pStyle w:val="TableBody8pt"/>
            </w:pPr>
            <w:r>
              <w:t>groups_vars/all/vars</w:t>
            </w:r>
          </w:p>
        </w:tc>
        <w:tc>
          <w:tcPr>
            <w:tcW w:w="5220" w:type="dxa"/>
          </w:tcPr>
          <w:p w14:paraId="291EC2DD" w14:textId="77777777" w:rsidR="000615E7" w:rsidRDefault="000615E7" w:rsidP="00CD4360">
            <w:pPr>
              <w:pStyle w:val="TableBody8pt"/>
            </w:pPr>
            <w:r>
              <w:t xml:space="preserve">If </w:t>
            </w:r>
            <w:r>
              <w:rPr>
                <w:rStyle w:val="BoldEmpha"/>
              </w:rPr>
              <w:t>ucp_certs_dir</w:t>
            </w:r>
            <w:r>
              <w:t xml:space="preserve"> is not defined, UCP is installed with self-signed certificates and DTR is installed with the </w:t>
            </w:r>
            <w:r>
              <w:rPr>
                <w:rStyle w:val="CodingLanguage"/>
              </w:rPr>
              <w:t>--ucp-insecure-tls</w:t>
            </w:r>
            <w:r>
              <w:t xml:space="preserve"> switch</w:t>
            </w:r>
          </w:p>
          <w:p w14:paraId="1C265787" w14:textId="77777777" w:rsidR="000615E7" w:rsidRDefault="000615E7" w:rsidP="00CD4360">
            <w:pPr>
              <w:pStyle w:val="TableBody8pt"/>
            </w:pPr>
            <w:r>
              <w:t xml:space="preserve">If </w:t>
            </w:r>
            <w:r>
              <w:rPr>
                <w:rStyle w:val="BoldEmpha"/>
              </w:rPr>
              <w:t>ucp_certs_dir</w:t>
            </w:r>
            <w:r>
              <w:t xml:space="preserve"> is defined, this is a folder on the Ansible machine that must contain 3 files: </w:t>
            </w:r>
          </w:p>
          <w:p w14:paraId="05F89536" w14:textId="77777777" w:rsidR="000615E7" w:rsidRDefault="000615E7" w:rsidP="00CD4360">
            <w:pPr>
              <w:pStyle w:val="TableBody8pt"/>
            </w:pPr>
            <w:r>
              <w:rPr>
                <w:rStyle w:val="CodingLanguage"/>
              </w:rPr>
              <w:t>ca.pem</w:t>
            </w:r>
            <w:r>
              <w:t>, the root CA certificate in PEM format</w:t>
            </w:r>
          </w:p>
          <w:p w14:paraId="2C80F0D1" w14:textId="77777777" w:rsidR="000615E7" w:rsidRDefault="000615E7" w:rsidP="00CD4360">
            <w:pPr>
              <w:pStyle w:val="TableBody8pt"/>
            </w:pPr>
            <w:r>
              <w:rPr>
                <w:rStyle w:val="CodingLanguage"/>
              </w:rPr>
              <w:t>cert.pem</w:t>
            </w:r>
            <w:r>
              <w:t>, the server certificate optionally followed by intermediate CAs</w:t>
            </w:r>
          </w:p>
          <w:p w14:paraId="69A33E3E"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r w:rsidR="000615E7" w14:paraId="0A4E6CE3" w14:textId="77777777" w:rsidTr="00CD4360">
        <w:trPr>
          <w:cantSplit/>
        </w:trPr>
        <w:tc>
          <w:tcPr>
            <w:tcW w:w="1710" w:type="dxa"/>
          </w:tcPr>
          <w:p w14:paraId="74B454D7" w14:textId="77777777" w:rsidR="000615E7" w:rsidRDefault="000615E7" w:rsidP="00CD4360">
            <w:pPr>
              <w:pStyle w:val="TableBody8pt"/>
            </w:pPr>
            <w:r>
              <w:t>dtr_certs_dir</w:t>
            </w:r>
          </w:p>
        </w:tc>
        <w:tc>
          <w:tcPr>
            <w:tcW w:w="1710" w:type="dxa"/>
          </w:tcPr>
          <w:p w14:paraId="4527B68A" w14:textId="448C088F" w:rsidR="000615E7" w:rsidRDefault="00B0382D" w:rsidP="00CD4360">
            <w:pPr>
              <w:pStyle w:val="TableBody8pt"/>
            </w:pPr>
            <w:r>
              <w:t>groups_vars/all/vars</w:t>
            </w:r>
          </w:p>
        </w:tc>
        <w:tc>
          <w:tcPr>
            <w:tcW w:w="5220" w:type="dxa"/>
          </w:tcPr>
          <w:p w14:paraId="1F929E7B" w14:textId="77777777" w:rsidR="000615E7" w:rsidRDefault="000615E7" w:rsidP="00CD4360">
            <w:pPr>
              <w:pStyle w:val="TableBody8pt"/>
            </w:pPr>
            <w:r>
              <w:t xml:space="preserve">If </w:t>
            </w:r>
            <w:r>
              <w:rPr>
                <w:rStyle w:val="BoldEmpha"/>
              </w:rPr>
              <w:t>dtr_certs_dir</w:t>
            </w:r>
            <w:r>
              <w:t xml:space="preserve"> is not defined, DTR is installed with self-signed certificates</w:t>
            </w:r>
          </w:p>
          <w:p w14:paraId="56D6A00F" w14:textId="77777777" w:rsidR="000615E7" w:rsidRDefault="000615E7" w:rsidP="00CD4360">
            <w:pPr>
              <w:pStyle w:val="TableBody8pt"/>
            </w:pPr>
            <w:r>
              <w:t xml:space="preserve">If </w:t>
            </w:r>
            <w:r>
              <w:rPr>
                <w:rStyle w:val="BoldEmpha"/>
              </w:rPr>
              <w:t>dtr_certs_dir</w:t>
            </w:r>
            <w:r>
              <w:t xml:space="preserve"> is defined, this is a folder on the Ansible machine that must contain 3 files: </w:t>
            </w:r>
          </w:p>
          <w:p w14:paraId="02C75551" w14:textId="77777777" w:rsidR="000615E7" w:rsidRDefault="000615E7" w:rsidP="00CD4360">
            <w:pPr>
              <w:pStyle w:val="TableBody8pt"/>
            </w:pPr>
            <w:r>
              <w:rPr>
                <w:rStyle w:val="CodingLanguage"/>
              </w:rPr>
              <w:t>ca.pem</w:t>
            </w:r>
            <w:r>
              <w:t>, the root CA certificate in PEM format</w:t>
            </w:r>
          </w:p>
          <w:p w14:paraId="3420AD30" w14:textId="77777777" w:rsidR="000615E7" w:rsidRDefault="000615E7" w:rsidP="00CD4360">
            <w:pPr>
              <w:pStyle w:val="TableBody8pt"/>
            </w:pPr>
            <w:r>
              <w:rPr>
                <w:rStyle w:val="CodingLanguage"/>
              </w:rPr>
              <w:t>cert.pem</w:t>
            </w:r>
            <w:r>
              <w:t>, the server certificate optionally followed by intermediate CAs</w:t>
            </w:r>
          </w:p>
          <w:p w14:paraId="64A0DD15"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bl>
    <w:p w14:paraId="7DB3F669" w14:textId="77777777" w:rsidR="000615E7" w:rsidRDefault="000615E7" w:rsidP="000615E7">
      <w:pPr>
        <w:pStyle w:val="MISCNote-Ruleabove"/>
      </w:pPr>
      <w:r>
        <w:t>Note</w:t>
      </w:r>
    </w:p>
    <w:p w14:paraId="7C0111F4" w14:textId="77777777" w:rsidR="000615E7" w:rsidRDefault="000615E7" w:rsidP="0058095B">
      <w:pPr>
        <w:pStyle w:val="BodyTextMetricHPELight10pt"/>
      </w:pPr>
      <w:r>
        <w:t xml:space="preserve">The installation will fail if the </w:t>
      </w:r>
      <w:r>
        <w:rPr>
          <w:rStyle w:val="CodingLanguage"/>
        </w:rPr>
        <w:t>ca.pem</w:t>
      </w:r>
      <w:r>
        <w:t xml:space="preserve">, </w:t>
      </w:r>
      <w:r>
        <w:rPr>
          <w:rStyle w:val="CodingLanguage"/>
        </w:rPr>
        <w:t>cert.pem</w:t>
      </w:r>
      <w:r>
        <w:t xml:space="preserve"> and </w:t>
      </w:r>
      <w:r>
        <w:rPr>
          <w:rStyle w:val="CodingLanguage"/>
        </w:rPr>
        <w:t>key.pem</w:t>
      </w:r>
      <w:r>
        <w:t xml:space="preserve"> files cannot be found in the folders designated by </w:t>
      </w:r>
      <w:r>
        <w:rPr>
          <w:rStyle w:val="CodingLanguage"/>
        </w:rPr>
        <w:t>dtr_certs_dir</w:t>
      </w:r>
      <w:r>
        <w:t xml:space="preserve"> and </w:t>
      </w:r>
      <w:r>
        <w:rPr>
          <w:rStyle w:val="CodingLanguage"/>
        </w:rPr>
        <w:t>ucp_certs_dir</w:t>
      </w:r>
      <w:r>
        <w:t xml:space="preserve"> or if they don't constitute valid certificates.</w:t>
      </w:r>
    </w:p>
    <w:p w14:paraId="501AA890" w14:textId="77777777" w:rsidR="000615E7" w:rsidRDefault="000615E7" w:rsidP="000615E7">
      <w:pPr>
        <w:pStyle w:val="MISCNote-Rulebelow"/>
      </w:pPr>
      <w:r>
        <w:t>The certificates should specify the names of the FQDNs of the load balancer and the FQDNs of the VMs themselves. This applies to both the UCP server certificate and the DTR server certificate.</w:t>
      </w:r>
    </w:p>
    <w:p w14:paraId="29C17DF2" w14:textId="77777777" w:rsidR="000615E7" w:rsidRDefault="000615E7" w:rsidP="000615E7">
      <w:pPr>
        <w:pStyle w:val="Heading2"/>
      </w:pPr>
      <w:bookmarkStart w:id="509" w:name="_Refd17e60923"/>
      <w:bookmarkStart w:id="510" w:name="_Tocd17e60923"/>
      <w:bookmarkStart w:id="511" w:name="_Toc531698859"/>
      <w:bookmarkStart w:id="512" w:name="_Toc5893905"/>
      <w:r>
        <w:t>Generating and testing certificates</w:t>
      </w:r>
      <w:bookmarkEnd w:id="509"/>
      <w:bookmarkEnd w:id="510"/>
      <w:bookmarkEnd w:id="511"/>
      <w:bookmarkEnd w:id="512"/>
    </w:p>
    <w:p w14:paraId="7F097A63" w14:textId="77777777" w:rsidR="000615E7" w:rsidRDefault="000615E7" w:rsidP="0058095B">
      <w:pPr>
        <w:pStyle w:val="BodyTextMetricHPELight10pt"/>
      </w:pPr>
      <w:r>
        <w:t xml:space="preserve">In the example described here we have a root CA named </w:t>
      </w:r>
      <w:r>
        <w:rPr>
          <w:rStyle w:val="CodingLanguage"/>
        </w:rPr>
        <w:t>Example root CA</w:t>
      </w:r>
      <w:r>
        <w:t xml:space="preserve"> and an intermediate CA named </w:t>
      </w:r>
      <w:r>
        <w:rPr>
          <w:rStyle w:val="CodingLanguage"/>
        </w:rPr>
        <w:t>Intermediate CA valid 3 years</w:t>
      </w:r>
      <w:r>
        <w:t xml:space="preserve">. The intermediate CA signs the server certificates for UCP and DTR. </w:t>
      </w:r>
    </w:p>
    <w:p w14:paraId="29A92120" w14:textId="77777777" w:rsidR="000615E7" w:rsidRDefault="000615E7" w:rsidP="0058095B">
      <w:pPr>
        <w:pStyle w:val="BodyTextMetricHPELight10pt"/>
      </w:pPr>
      <w:r>
        <w:t xml:space="preserve">Below is the start of the output displayed by running the </w:t>
      </w:r>
      <w:r>
        <w:rPr>
          <w:rStyle w:val="CodingLanguage"/>
        </w:rPr>
        <w:t>openssl x509</w:t>
      </w:r>
      <w:r>
        <w:t xml:space="preserve"> utility against the </w:t>
      </w:r>
      <w:r>
        <w:rPr>
          <w:rStyle w:val="CodingLanguage"/>
        </w:rPr>
        <w:t>ca.pem</w:t>
      </w:r>
      <w:r>
        <w:t xml:space="preserve"> file (the root CA certificate).</w:t>
      </w:r>
    </w:p>
    <w:p w14:paraId="58689786" w14:textId="77777777" w:rsidR="000615E7" w:rsidRPr="00212845" w:rsidRDefault="000615E7" w:rsidP="0058095B">
      <w:pPr>
        <w:pStyle w:val="BodyTextMetricHPELight10pt"/>
        <w:rPr>
          <w:rStyle w:val="CodingLanguage"/>
        </w:rPr>
      </w:pPr>
      <w:r w:rsidRPr="00212845">
        <w:rPr>
          <w:rStyle w:val="CodingLanguage"/>
        </w:rPr>
        <w:t>[root@ansible ucp_certs]# openssl x509 -text -noout -in ca.pem|head -14</w:t>
      </w:r>
      <w:r w:rsidRPr="00212845">
        <w:rPr>
          <w:rStyle w:val="CodingLanguage"/>
        </w:rPr>
        <w:br/>
        <w:t>Certificate:</w:t>
      </w:r>
      <w:r w:rsidRPr="00212845">
        <w:rPr>
          <w:rStyle w:val="CodingLanguage"/>
        </w:rPr>
        <w:br/>
        <w:t>    Data:</w:t>
      </w:r>
      <w:r w:rsidRPr="00212845">
        <w:rPr>
          <w:rStyle w:val="CodingLanguage"/>
        </w:rPr>
        <w:br/>
        <w:t>        Version: 3 (0x2)</w:t>
      </w:r>
      <w:r w:rsidRPr="00212845">
        <w:rPr>
          <w:rStyle w:val="CodingLanguage"/>
        </w:rPr>
        <w:br/>
        <w:t>        Serial Number:</w:t>
      </w:r>
      <w:r w:rsidRPr="00212845">
        <w:rPr>
          <w:rStyle w:val="CodingLanguage"/>
        </w:rPr>
        <w:br/>
      </w:r>
      <w:r w:rsidRPr="00212845">
        <w:rPr>
          <w:rStyle w:val="CodingLanguage"/>
        </w:rPr>
        <w:lastRenderedPageBreak/>
        <w:t>            0d:07:ca:ea:00:37:77:6e:25:e0:18:3e:0e:db:80:0f:11:cb:1b:3f</w:t>
      </w:r>
      <w:r w:rsidRPr="00212845">
        <w:rPr>
          <w:rStyle w:val="CodingLanguage"/>
        </w:rPr>
        <w:br/>
        <w:t>    Signature Algorithm: sha256WithRSAEncryption</w:t>
      </w:r>
      <w:r w:rsidRPr="00212845">
        <w:rPr>
          <w:rStyle w:val="CodingLanguage"/>
        </w:rPr>
        <w:br/>
        <w:t>        Issuer: CN=Example Root CA</w:t>
      </w:r>
      <w:r w:rsidRPr="00212845">
        <w:rPr>
          <w:rStyle w:val="CodingLanguage"/>
        </w:rPr>
        <w:br/>
        <w:t>        Validity</w:t>
      </w:r>
      <w:r w:rsidRPr="00212845">
        <w:rPr>
          <w:rStyle w:val="CodingLanguage"/>
        </w:rPr>
        <w:br/>
        <w:t>            Not Before: Apr 24 20:12:01 2018 GMT</w:t>
      </w:r>
      <w:r w:rsidRPr="00212845">
        <w:rPr>
          <w:rStyle w:val="CodingLanguage"/>
        </w:rPr>
        <w:br/>
        <w:t>            Not After : Apr 21 20:12:30 2028 GMT</w:t>
      </w:r>
      <w:r w:rsidRPr="00212845">
        <w:rPr>
          <w:rStyle w:val="CodingLanguage"/>
        </w:rPr>
        <w:br/>
        <w:t>        Subject: CN=Example Root CA</w:t>
      </w:r>
      <w:r w:rsidRPr="00212845">
        <w:rPr>
          <w:rStyle w:val="CodingLanguage"/>
        </w:rPr>
        <w:br/>
        <w:t>        Subject Public Key Info:</w:t>
      </w:r>
      <w:r w:rsidRPr="00212845">
        <w:rPr>
          <w:rStyle w:val="CodingLanguage"/>
        </w:rPr>
        <w:br/>
        <w:t>            Public Key Algorithm: rsaEncryption</w:t>
      </w:r>
      <w:r w:rsidRPr="00212845">
        <w:rPr>
          <w:rStyle w:val="CodingLanguage"/>
        </w:rPr>
        <w:br/>
        <w:t>                Public-Key: (4096 bit)</w:t>
      </w:r>
    </w:p>
    <w:p w14:paraId="3F89D3C9" w14:textId="77777777" w:rsidR="000615E7" w:rsidRDefault="000615E7" w:rsidP="0058095B">
      <w:pPr>
        <w:pStyle w:val="BodyTextMetricHPELight10pt"/>
      </w:pPr>
      <w:r>
        <w:t xml:space="preserve">Here is an excerpt from the example </w:t>
      </w:r>
      <w:r>
        <w:rPr>
          <w:rStyle w:val="CodingLanguage"/>
        </w:rPr>
        <w:t>ca.pem</w:t>
      </w:r>
      <w:r>
        <w:t xml:space="preserve"> file:</w:t>
      </w:r>
    </w:p>
    <w:p w14:paraId="258E9346" w14:textId="77777777" w:rsidR="000615E7" w:rsidRPr="00212845" w:rsidRDefault="000615E7" w:rsidP="0058095B">
      <w:pPr>
        <w:pStyle w:val="BodyTextMetricHPELight10pt"/>
        <w:rPr>
          <w:rStyle w:val="CodingLanguage"/>
        </w:rPr>
      </w:pPr>
      <w:r w:rsidRPr="00212845">
        <w:rPr>
          <w:rStyle w:val="CodingLanguage"/>
        </w:rPr>
        <w:t>-----BEGIN CERTIFICATE-----</w:t>
      </w:r>
      <w:r w:rsidRPr="00212845">
        <w:rPr>
          <w:rStyle w:val="CodingLanguage"/>
        </w:rPr>
        <w:br/>
        <w:t>MIIFJTCCAw2gAwIBAgIUDQfK6gA3d24l4Bg+DtuADxHLGz8wDQYJKoZIhvcNAQEL</w:t>
      </w:r>
      <w:r w:rsidRPr="00212845">
        <w:rPr>
          <w:rStyle w:val="CodingLanguage"/>
        </w:rPr>
        <w:br/>
        <w:t>BQAwGjEYMBYGA1UEAxMPRXhhbXBsZSBSb290IENBMB4XDTE4MDQyNDIwMTIwMVoX</w:t>
      </w:r>
      <w:r w:rsidRPr="00212845">
        <w:rPr>
          <w:rStyle w:val="CodingLanguage"/>
        </w:rPr>
        <w:br/>
        <w:t>...</w:t>
      </w:r>
      <w:r w:rsidRPr="00212845">
        <w:rPr>
          <w:rStyle w:val="CodingLanguage"/>
        </w:rPr>
        <w:br/>
        <w:t>...</w:t>
      </w:r>
      <w:r w:rsidRPr="00212845">
        <w:rPr>
          <w:rStyle w:val="CodingLanguage"/>
        </w:rPr>
        <w:br/>
        <w:t>uXzYbCtU6Jt9B3fayAeWWswQv+jQSzuuA3re0M1x838iIZWDx93f4yLJWLJl7xsY</w:t>
      </w:r>
      <w:r w:rsidRPr="00212845">
        <w:rPr>
          <w:rStyle w:val="CodingLanguage"/>
        </w:rPr>
        <w:br/>
        <w:t>btvKBmqKDCsAqsQLFLnNj/JyYq4e9a6Xxcyn9FXNpzuEsfjfNGHn+csY+w3f987T</w:t>
      </w:r>
      <w:r w:rsidRPr="00212845">
        <w:rPr>
          <w:rStyle w:val="CodingLanguage"/>
        </w:rPr>
        <w:br/>
        <w:t>MNviy376xZbyAc1CV5kgmnZzjU5bDkgT8Q==</w:t>
      </w:r>
      <w:r w:rsidRPr="00212845">
        <w:rPr>
          <w:rStyle w:val="CodingLanguage"/>
        </w:rPr>
        <w:br/>
        <w:t>-----END CERTIFICATE-----</w:t>
      </w:r>
    </w:p>
    <w:p w14:paraId="69B4A251" w14:textId="77777777" w:rsidR="000615E7" w:rsidRDefault="000615E7" w:rsidP="0058095B">
      <w:pPr>
        <w:pStyle w:val="BodyTextMetricHPELight10pt"/>
      </w:pPr>
      <w:r>
        <w:t xml:space="preserve">The </w:t>
      </w:r>
      <w:r>
        <w:rPr>
          <w:rStyle w:val="CodingLanguage"/>
        </w:rPr>
        <w:t>cert.pem</w:t>
      </w:r>
      <w:r>
        <w:t xml:space="preserve"> file should contain the server certificate itself, followed by your intermediate CA's certificate. The following example shows how to extract the intermediate CA certificate from </w:t>
      </w:r>
      <w:r>
        <w:rPr>
          <w:rStyle w:val="CodingLanguage"/>
        </w:rPr>
        <w:t>cert.pem</w:t>
      </w:r>
      <w:r>
        <w:t xml:space="preserve"> and to save it to a file named </w:t>
      </w:r>
      <w:r>
        <w:rPr>
          <w:rStyle w:val="CodingLanguage"/>
        </w:rPr>
        <w:t>intca.pem</w:t>
      </w:r>
      <w:r>
        <w:t xml:space="preserve">. Using the </w:t>
      </w:r>
      <w:r>
        <w:rPr>
          <w:rStyle w:val="CodingLanguage"/>
        </w:rPr>
        <w:t>openssl x509</w:t>
      </w:r>
      <w:r>
        <w:t xml:space="preserve"> utility, you can display the content of the </w:t>
      </w:r>
      <w:r>
        <w:rPr>
          <w:rStyle w:val="CodingLanguage"/>
        </w:rPr>
        <w:t>intca.pem</w:t>
      </w:r>
      <w:r>
        <w:t xml:space="preserve"> file in human readable form. This certificate was signed by the example CA above (</w:t>
      </w:r>
      <w:r>
        <w:rPr>
          <w:rStyle w:val="CodingLanguage"/>
        </w:rPr>
        <w:t>Issuer = 'Example Root CA'</w:t>
      </w:r>
      <w:r>
        <w:t xml:space="preserve">). </w:t>
      </w:r>
    </w:p>
    <w:p w14:paraId="51C3FEFA"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intca.pem|head -14</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6b:1e:0c:86:20:cf:f0:88:d2:52:0d:5d:b9:56:fa:91:87:a0:49:18</w:t>
      </w:r>
      <w:r w:rsidRPr="00B528DA">
        <w:rPr>
          <w:rStyle w:val="CodingLanguage"/>
        </w:rPr>
        <w:br/>
        <w:t>    Signature Algorithm: sha256WithRSAEncryption</w:t>
      </w:r>
      <w:r w:rsidRPr="00B528DA">
        <w:rPr>
          <w:rStyle w:val="CodingLanguage"/>
        </w:rPr>
        <w:br/>
        <w:t>        Issuer: CN=Example Root CA</w:t>
      </w:r>
      <w:r w:rsidRPr="00B528DA">
        <w:rPr>
          <w:rStyle w:val="CodingLanguage"/>
        </w:rPr>
        <w:br/>
        <w:t>        Validity</w:t>
      </w:r>
      <w:r w:rsidRPr="00B528DA">
        <w:rPr>
          <w:rStyle w:val="CodingLanguage"/>
        </w:rPr>
        <w:br/>
        <w:t>            Not Before: Apr 24 20:12:09 2018 GMT</w:t>
      </w:r>
      <w:r w:rsidRPr="00B528DA">
        <w:rPr>
          <w:rStyle w:val="CodingLanguage"/>
        </w:rPr>
        <w:br/>
        <w:t>            Not After : Apr 23 20:12:39 2021 GMT</w:t>
      </w:r>
      <w:r w:rsidRPr="00B528DA">
        <w:rPr>
          <w:rStyle w:val="CodingLanguage"/>
        </w:rPr>
        <w:br/>
        <w:t>        Subject: CN=Intermediate CA valid 3 years</w:t>
      </w:r>
      <w:r w:rsidRPr="00B528DA">
        <w:rPr>
          <w:rStyle w:val="CodingLanguage"/>
        </w:rPr>
        <w:br/>
        <w:t>        Subject Public Key Info:</w:t>
      </w:r>
      <w:r w:rsidRPr="00B528DA">
        <w:rPr>
          <w:rStyle w:val="CodingLanguage"/>
        </w:rPr>
        <w:br/>
        <w:t>            Public Key Algorithm: rsaEncryption</w:t>
      </w:r>
      <w:r w:rsidRPr="00B528DA">
        <w:rPr>
          <w:rStyle w:val="CodingLanguage"/>
        </w:rPr>
        <w:br/>
        <w:t>                Public-Key: (4096 bit)</w:t>
      </w:r>
    </w:p>
    <w:p w14:paraId="671998D5" w14:textId="77777777" w:rsidR="000615E7" w:rsidRDefault="000615E7" w:rsidP="0058095B">
      <w:pPr>
        <w:pStyle w:val="BodyTextMetricHPELight10pt"/>
      </w:pPr>
      <w:r>
        <w:t xml:space="preserve">Here is an excerpt from the </w:t>
      </w:r>
      <w:r>
        <w:rPr>
          <w:rStyle w:val="CodingLanguage"/>
        </w:rPr>
        <w:t>incta.pem</w:t>
      </w:r>
      <w:r>
        <w:t xml:space="preserve"> file showing the example Intermediate CA certificate:</w:t>
      </w:r>
    </w:p>
    <w:p w14:paraId="5C08FF51"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o2tL5nwR7ROiAr/kk9MIRzWrLNbc4cYth7jEjspU9dBqsXgsTozzWlwqI9ybZwvL</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60379B65" w14:textId="77777777" w:rsidR="000615E7" w:rsidRDefault="000615E7" w:rsidP="0058095B">
      <w:pPr>
        <w:pStyle w:val="BodyTextMetricHPELight10pt"/>
      </w:pPr>
      <w:r>
        <w:lastRenderedPageBreak/>
        <w:t xml:space="preserve">The </w:t>
      </w:r>
      <w:r>
        <w:rPr>
          <w:rStyle w:val="CodingLanguage"/>
        </w:rPr>
        <w:t>openssl x509</w:t>
      </w:r>
      <w:r>
        <w:t xml:space="preserve"> utility will only decrypt the first certificate found in </w:t>
      </w:r>
      <w:r>
        <w:rPr>
          <w:rStyle w:val="CodingLanguage"/>
        </w:rPr>
        <w:t>cert.pem</w:t>
      </w:r>
      <w:r>
        <w:t xml:space="preserve">, so you don't need to extract the server certificate from </w:t>
      </w:r>
      <w:r>
        <w:rPr>
          <w:rStyle w:val="CodingLanguage"/>
        </w:rPr>
        <w:t>cert.pem</w:t>
      </w:r>
      <w:r>
        <w:t xml:space="preserve">. In this example, the server certificate is signed by the intermediate CA above. Note the </w:t>
      </w:r>
      <w:r>
        <w:rPr>
          <w:rStyle w:val="CodingLanguage"/>
        </w:rPr>
        <w:t>Subject Alternate Names: hpe-ucp.cloudra.local</w:t>
      </w:r>
      <w:r>
        <w:t xml:space="preserve"> is the FQDN of the UCP load balancer, and the other names are those of the UCP instances (</w:t>
      </w:r>
      <w:r>
        <w:rPr>
          <w:rStyle w:val="CodingLanguage"/>
        </w:rPr>
        <w:t>hpe-ucp01.cloudra.local</w:t>
      </w:r>
      <w:r>
        <w:t xml:space="preserve">, </w:t>
      </w:r>
      <w:r>
        <w:rPr>
          <w:rStyle w:val="CodingLanguage"/>
        </w:rPr>
        <w:t>hpe-ucp02.clodura.local</w:t>
      </w:r>
      <w:r>
        <w:t xml:space="preserve">, </w:t>
      </w:r>
      <w:proofErr w:type="gramStart"/>
      <w:r>
        <w:rPr>
          <w:rStyle w:val="CodingLanguage"/>
        </w:rPr>
        <w:t>hpe</w:t>
      </w:r>
      <w:proofErr w:type="gramEnd"/>
      <w:r>
        <w:rPr>
          <w:rStyle w:val="CodingLanguage"/>
        </w:rPr>
        <w:t>-ucp03.cloudra.local</w:t>
      </w:r>
      <w:r>
        <w:t xml:space="preserve">). </w:t>
      </w:r>
    </w:p>
    <w:p w14:paraId="50514AC8"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server.pem</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25:d9:f8:1d:9b:1d:23:f1:21:56:54:f2:43:cc:4f:0e:73:22:be:ec</w:t>
      </w:r>
      <w:r w:rsidRPr="00B528DA">
        <w:rPr>
          <w:rStyle w:val="CodingLanguage"/>
        </w:rPr>
        <w:br/>
        <w:t>    Signature Algorithm: sha256WithRSAEncryption</w:t>
      </w:r>
      <w:r w:rsidRPr="00B528DA">
        <w:rPr>
          <w:rStyle w:val="CodingLanguage"/>
        </w:rPr>
        <w:br/>
        <w:t>        Issuer: CN=Intermediate CA valid 3 years</w:t>
      </w:r>
      <w:r w:rsidRPr="00B528DA">
        <w:rPr>
          <w:rStyle w:val="CodingLanguage"/>
        </w:rPr>
        <w:br/>
        <w:t>        Validity</w:t>
      </w:r>
      <w:r w:rsidRPr="00B528DA">
        <w:rPr>
          <w:rStyle w:val="CodingLanguage"/>
        </w:rPr>
        <w:br/>
        <w:t>            Not Before: Apr 24 20:17:30 2018 GMT</w:t>
      </w:r>
      <w:r w:rsidRPr="00B528DA">
        <w:rPr>
          <w:rStyle w:val="CodingLanguage"/>
        </w:rPr>
        <w:br/>
        <w:t>            Not After : Apr 24 20:18:00 2019 GMT</w:t>
      </w:r>
      <w:r w:rsidRPr="00B528DA">
        <w:rPr>
          <w:rStyle w:val="CodingLanguage"/>
        </w:rPr>
        <w:br/>
        <w:t>        Subject: O=HPE, OU=CloudRA Team, CN=hpe-ucp.cloudra.local</w:t>
      </w:r>
      <w:r w:rsidRPr="00B528DA">
        <w:rPr>
          <w:rStyle w:val="CodingLanguage"/>
        </w:rPr>
        <w:br/>
        <w:t>        Subject Public Key Info:</w:t>
      </w:r>
      <w:r w:rsidRPr="00B528DA">
        <w:rPr>
          <w:rStyle w:val="CodingLanguage"/>
        </w:rPr>
        <w:br/>
        <w:t>            Public Key Algorithm: rsaEncryption</w:t>
      </w:r>
      <w:r w:rsidRPr="00B528DA">
        <w:rPr>
          <w:rStyle w:val="CodingLanguage"/>
        </w:rPr>
        <w:br/>
        <w:t>                Public-Key: (2048 bit)</w:t>
      </w:r>
      <w:r w:rsidRPr="00B528DA">
        <w:rPr>
          <w:rStyle w:val="CodingLanguage"/>
        </w:rPr>
        <w:br/>
        <w:t>                CA Issuers - URI:http://localhost:8200/v1/intca</w:t>
      </w:r>
      <w:r w:rsidRPr="00B528DA">
        <w:rPr>
          <w:rStyle w:val="CodingLanguage"/>
        </w:rPr>
        <w:br/>
        <w:t>      ( portions removed )</w:t>
      </w:r>
      <w:r w:rsidRPr="00B528DA">
        <w:rPr>
          <w:rStyle w:val="CodingLanguage"/>
        </w:rPr>
        <w:br/>
        <w:t> </w:t>
      </w:r>
      <w:r w:rsidRPr="00B528DA">
        <w:rPr>
          <w:rStyle w:val="CodingLanguage"/>
        </w:rPr>
        <w:br/>
        <w:t>            X509v3 Subject Alternative Name:</w:t>
      </w:r>
      <w:r w:rsidRPr="00B528DA">
        <w:rPr>
          <w:rStyle w:val="CodingLanguage"/>
        </w:rPr>
        <w:br/>
        <w:t>                DNS:hpe-ucp.cloudra.local, DNS:hpe-ucp01.cloudra.local, DNS:hpe-ucp02.cloudra.local, DNS:hpe-ucp03.cloudra.local</w:t>
      </w:r>
    </w:p>
    <w:p w14:paraId="59AEB35F" w14:textId="77777777" w:rsidR="000615E7" w:rsidRDefault="000615E7" w:rsidP="0058095B">
      <w:pPr>
        <w:pStyle w:val="BodyTextMetricHPELight10pt"/>
      </w:pPr>
      <w:r>
        <w:t xml:space="preserve"> The following excerpts from </w:t>
      </w:r>
      <w:r>
        <w:rPr>
          <w:rStyle w:val="CodingLanguage"/>
        </w:rPr>
        <w:t>cert.pem</w:t>
      </w:r>
      <w:r>
        <w:t xml:space="preserve"> show the first certificate which is the server certificate itself and the second certificate which is the intermediate CA's certificate. </w:t>
      </w:r>
    </w:p>
    <w:p w14:paraId="1E241FC0"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MIIFGTCCAwGgAwIBAgIUJdn4HZsdI/EhVlTyQ8xPDnMivuwwDQYJKoZIhvcNAQEL</w:t>
      </w:r>
      <w:r w:rsidRPr="00B528DA">
        <w:rPr>
          <w:rStyle w:val="CodingLanguage"/>
        </w:rPr>
        <w:br/>
        <w:t>BQAwKDEmMCQGA1UEAxMdSW50ZXJtZWRpYXRlIENBIHZhbGlkIDMgeWVhcnMwHhcN</w:t>
      </w:r>
      <w:r w:rsidRPr="00B528DA">
        <w:rPr>
          <w:rStyle w:val="CodingLanguage"/>
        </w:rPr>
        <w:br/>
        <w:t>...</w:t>
      </w:r>
      <w:r w:rsidRPr="00B528DA">
        <w:rPr>
          <w:rStyle w:val="CodingLanguage"/>
        </w:rPr>
        <w:br/>
        <w:t>...</w:t>
      </w:r>
      <w:r w:rsidRPr="00B528DA">
        <w:rPr>
          <w:rStyle w:val="CodingLanguage"/>
        </w:rPr>
        <w:br/>
        <w:t>s0R4I3Qnc50oNISng5l7wW1d4RMMwmXQhG1H5QKAUjHfJXH4bNtIzKxw/zGTVr4Z</w:t>
      </w:r>
      <w:r w:rsidRPr="00B528DA">
        <w:rPr>
          <w:rStyle w:val="CodingLanguage"/>
        </w:rPr>
        <w:br/>
        <w:t>llYKbEwJcgAvvfkn+w==</w:t>
      </w:r>
      <w:r w:rsidRPr="00B528DA">
        <w:rPr>
          <w:rStyle w:val="CodingLanguage"/>
        </w:rPr>
        <w:br/>
        <w:t>-----END CERTIFICATE-----</w:t>
      </w:r>
    </w:p>
    <w:p w14:paraId="6AE2D33A"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1ACE470B" w14:textId="77777777" w:rsidR="000615E7" w:rsidRPr="006B6A28" w:rsidRDefault="000615E7" w:rsidP="0058095B">
      <w:pPr>
        <w:pStyle w:val="BodyTextMetricHPELight10pt"/>
        <w:rPr>
          <w:rStyle w:val="CodingLanguage"/>
        </w:rPr>
      </w:pPr>
      <w:r w:rsidRPr="006B6A28">
        <w:rPr>
          <w:rStyle w:val="CodingLanguage"/>
        </w:rPr>
        <w:t>Finally, here is an excerpt from key.pem, the private key that goes with the server certificate.</w:t>
      </w:r>
    </w:p>
    <w:p w14:paraId="768824EB" w14:textId="77777777" w:rsidR="000615E7" w:rsidRPr="00B528DA" w:rsidRDefault="000615E7" w:rsidP="0058095B">
      <w:pPr>
        <w:pStyle w:val="BodyTextMetricHPELight10pt"/>
        <w:rPr>
          <w:rStyle w:val="CodingLanguage"/>
        </w:rPr>
      </w:pPr>
      <w:r w:rsidRPr="00B528DA">
        <w:rPr>
          <w:rStyle w:val="CodingLanguage"/>
        </w:rPr>
        <w:t>-----BEGIN RSA PRIVATE KEY-----</w:t>
      </w:r>
      <w:r w:rsidRPr="00B528DA">
        <w:rPr>
          <w:rStyle w:val="CodingLanguage"/>
        </w:rPr>
        <w:br/>
        <w:t>MIIEpQIBAAKCAQEA5rmmb52ufE80a3cXhY2HSRZNazb7/fipXY1rZ+U5+rJv9BN5</w:t>
      </w:r>
      <w:r w:rsidRPr="00B528DA">
        <w:rPr>
          <w:rStyle w:val="CodingLanguage"/>
        </w:rPr>
        <w:br/>
        <w:t>d/X3NTroSE8/PvoS/maGkHCnURGNqbu/G2umKN/tm/eSpDY861YnGWxj+bc0gtiU</w:t>
      </w:r>
      <w:r w:rsidRPr="00B528DA">
        <w:rPr>
          <w:rStyle w:val="CodingLanguage"/>
        </w:rPr>
        <w:br/>
        <w:t>...</w:t>
      </w:r>
      <w:r w:rsidRPr="00B528DA">
        <w:rPr>
          <w:rStyle w:val="CodingLanguage"/>
        </w:rPr>
        <w:br/>
        <w:t>...</w:t>
      </w:r>
      <w:r w:rsidRPr="00B528DA">
        <w:rPr>
          <w:rStyle w:val="CodingLanguage"/>
        </w:rPr>
        <w:br/>
      </w:r>
      <w:r w:rsidRPr="00B528DA">
        <w:rPr>
          <w:rStyle w:val="CodingLanguage"/>
        </w:rPr>
        <w:lastRenderedPageBreak/>
        <w:t>A0SGidSMk3hFX1Iaftgx4EUGbrzZO7I8M5RO64U1aMFNFyj4XghJ2mZTdNelwNBw</w:t>
      </w:r>
      <w:r w:rsidRPr="00B528DA">
        <w:rPr>
          <w:rStyle w:val="CodingLanguage"/>
        </w:rPr>
        <w:br/>
        <w:t>pr/fYulyi5lYPalQHYH3OyvNqQQ3arEbTbZp8hEyY0gxtZRXmmaoqOY=</w:t>
      </w:r>
      <w:r w:rsidRPr="00B528DA">
        <w:rPr>
          <w:rStyle w:val="CodingLanguage"/>
        </w:rPr>
        <w:br/>
        <w:t>-----END RSA PRIVATE KEY-----</w:t>
      </w:r>
    </w:p>
    <w:p w14:paraId="5FFD46DA" w14:textId="77777777" w:rsidR="000615E7" w:rsidRDefault="000615E7" w:rsidP="000615E7">
      <w:pPr>
        <w:pStyle w:val="Heading2"/>
      </w:pPr>
      <w:bookmarkStart w:id="513" w:name="_Refd17e61033"/>
      <w:bookmarkStart w:id="514" w:name="_Tocd17e61033"/>
      <w:bookmarkStart w:id="515" w:name="_Toc531698860"/>
      <w:bookmarkStart w:id="516" w:name="_Toc5893906"/>
      <w:r>
        <w:t>Verify your certificates</w:t>
      </w:r>
      <w:bookmarkEnd w:id="513"/>
      <w:bookmarkEnd w:id="514"/>
      <w:bookmarkEnd w:id="515"/>
      <w:bookmarkEnd w:id="516"/>
    </w:p>
    <w:p w14:paraId="1294003A" w14:textId="77777777" w:rsidR="000615E7" w:rsidRDefault="000615E7" w:rsidP="0058095B">
      <w:pPr>
        <w:pStyle w:val="BodyTextMetricHPELight10pt"/>
      </w:pPr>
      <w:r>
        <w:t>The playbooks do not verify the validity of the certificate files you supply so you should verify them manually before you start your deployment.</w:t>
      </w:r>
    </w:p>
    <w:p w14:paraId="52D95B2E" w14:textId="77777777" w:rsidR="000615E7" w:rsidRDefault="000615E7" w:rsidP="000615E7">
      <w:pPr>
        <w:pStyle w:val="Heading3"/>
      </w:pPr>
      <w:r>
        <w:t>Verify that the private and the server cert match</w:t>
      </w:r>
    </w:p>
    <w:p w14:paraId="778BD0B2" w14:textId="77777777" w:rsidR="000615E7" w:rsidRDefault="000615E7" w:rsidP="0058095B">
      <w:pPr>
        <w:pStyle w:val="BodyTextMetricHPELight10pt"/>
      </w:pPr>
      <w:r>
        <w:t>On the Ansible box, run the following commands:</w:t>
      </w:r>
    </w:p>
    <w:p w14:paraId="49D22676" w14:textId="77777777" w:rsidR="000615E7" w:rsidRPr="00212845" w:rsidRDefault="000615E7" w:rsidP="0058095B">
      <w:pPr>
        <w:pStyle w:val="BodyTextMetricHPELight10pt"/>
        <w:rPr>
          <w:rStyle w:val="CodingLanguage"/>
        </w:rPr>
      </w:pPr>
      <w:r w:rsidRPr="00212845">
        <w:rPr>
          <w:rStyle w:val="CodingLanguage"/>
        </w:rPr>
        <w:t>ckcert=$(openssl x509 -noout -modulus -in cert.pem | openssl md5)</w:t>
      </w:r>
      <w:r w:rsidRPr="00212845">
        <w:rPr>
          <w:rStyle w:val="CodingLanguage"/>
        </w:rPr>
        <w:br/>
        <w:t>ckkey=$(openssl rsa -noout -modulus -in key.pem| openssl md5)</w:t>
      </w:r>
      <w:r w:rsidRPr="00212845">
        <w:rPr>
          <w:rStyle w:val="CodingLanguage"/>
        </w:rPr>
        <w:br/>
        <w:t>if [ "$ckkey" == "$ckcert" ] ; then echo "Private key and Certificate match" ; else echo "STOP! Private Key and Certificate don't match</w:t>
      </w:r>
      <w:proofErr w:type="gramStart"/>
      <w:r w:rsidRPr="00212845">
        <w:rPr>
          <w:rStyle w:val="CodingLanguage"/>
        </w:rPr>
        <w:t>" ;</w:t>
      </w:r>
      <w:proofErr w:type="gramEnd"/>
      <w:r w:rsidRPr="00212845">
        <w:rPr>
          <w:rStyle w:val="CodingLanguage"/>
        </w:rPr>
        <w:t> fi</w:t>
      </w:r>
      <w:r w:rsidRPr="00212845">
        <w:rPr>
          <w:rStyle w:val="CodingLanguage"/>
        </w:rPr>
        <w:br/>
      </w:r>
    </w:p>
    <w:p w14:paraId="1E1A68FE" w14:textId="77777777" w:rsidR="000615E7" w:rsidRDefault="000615E7" w:rsidP="000615E7">
      <w:pPr>
        <w:pStyle w:val="Heading3"/>
      </w:pPr>
      <w:r>
        <w:t>Verify that the server certificate was signed by the CA</w:t>
      </w:r>
    </w:p>
    <w:p w14:paraId="763A8FDE" w14:textId="77777777" w:rsidR="000615E7" w:rsidRDefault="000615E7" w:rsidP="0058095B">
      <w:pPr>
        <w:pStyle w:val="BodyTextMetricHPELight10pt"/>
      </w:pPr>
      <w:r>
        <w:t xml:space="preserve">Extract all but the first certificate from </w:t>
      </w:r>
      <w:r>
        <w:rPr>
          <w:rStyle w:val="CodingLanguage"/>
        </w:rPr>
        <w:t>cert.pem</w:t>
      </w:r>
      <w:r>
        <w:t xml:space="preserve"> </w:t>
      </w:r>
      <w:proofErr w:type="gramStart"/>
      <w:r>
        <w:t>( i.e</w:t>
      </w:r>
      <w:proofErr w:type="gramEnd"/>
      <w:r>
        <w:t xml:space="preserve">. extract the certs for the intermediate CA authorities) into the file </w:t>
      </w:r>
      <w:r>
        <w:rPr>
          <w:rStyle w:val="CodingLanguage"/>
        </w:rPr>
        <w:t>int.pem</w:t>
      </w:r>
    </w:p>
    <w:p w14:paraId="3FAE2F4F" w14:textId="77777777" w:rsidR="000615E7" w:rsidRPr="00212845" w:rsidRDefault="000615E7" w:rsidP="0058095B">
      <w:pPr>
        <w:pStyle w:val="BodyTextMetricHPELight10pt"/>
        <w:rPr>
          <w:rStyle w:val="CodingLanguage"/>
        </w:rPr>
      </w:pPr>
      <w:proofErr w:type="gramStart"/>
      <w:r w:rsidRPr="00212845">
        <w:rPr>
          <w:rStyle w:val="CodingLanguage"/>
        </w:rPr>
        <w:t>sed</w:t>
      </w:r>
      <w:proofErr w:type="gramEnd"/>
      <w:r w:rsidRPr="00212845">
        <w:rPr>
          <w:rStyle w:val="CodingLanguage"/>
        </w:rPr>
        <w:t> -e '1,/-----END CERTIFICATE-----/d' cert.pem &gt;intca.pem</w:t>
      </w:r>
    </w:p>
    <w:p w14:paraId="1859C6B0" w14:textId="77777777" w:rsidR="000615E7" w:rsidRDefault="000615E7" w:rsidP="0058095B">
      <w:pPr>
        <w:pStyle w:val="BodyTextMetricHPELight10pt"/>
      </w:pPr>
      <w:r>
        <w:t xml:space="preserve">Combine </w:t>
      </w:r>
      <w:r>
        <w:rPr>
          <w:rStyle w:val="CodingLanguage"/>
        </w:rPr>
        <w:t>intca.pem</w:t>
      </w:r>
      <w:r>
        <w:t xml:space="preserve"> and </w:t>
      </w:r>
      <w:r>
        <w:rPr>
          <w:rStyle w:val="CodingLanguage"/>
        </w:rPr>
        <w:t>ca.pem</w:t>
      </w:r>
      <w:r>
        <w:t xml:space="preserve"> to form </w:t>
      </w:r>
      <w:r>
        <w:rPr>
          <w:rStyle w:val="CodingLanguage"/>
        </w:rPr>
        <w:t>cachain.pem</w:t>
      </w:r>
      <w:r>
        <w:t>:</w:t>
      </w:r>
    </w:p>
    <w:p w14:paraId="4728115F" w14:textId="77777777" w:rsidR="000615E7" w:rsidRPr="00212845" w:rsidRDefault="000615E7" w:rsidP="0058095B">
      <w:pPr>
        <w:pStyle w:val="BodyTextMetricHPELight10pt"/>
        <w:rPr>
          <w:rStyle w:val="CodingLanguage"/>
        </w:rPr>
      </w:pPr>
      <w:proofErr w:type="gramStart"/>
      <w:r w:rsidRPr="00212845">
        <w:rPr>
          <w:rStyle w:val="CodingLanguage"/>
        </w:rPr>
        <w:t>cat</w:t>
      </w:r>
      <w:proofErr w:type="gramEnd"/>
      <w:r w:rsidRPr="00212845">
        <w:rPr>
          <w:rStyle w:val="CodingLanguage"/>
        </w:rPr>
        <w:t> intca.pem ca.pem &gt; cachain.pem</w:t>
      </w:r>
    </w:p>
    <w:p w14:paraId="672F55A2" w14:textId="77777777" w:rsidR="000615E7" w:rsidRDefault="000615E7" w:rsidP="0058095B">
      <w:pPr>
        <w:pStyle w:val="BodyTextMetricHPELight10pt"/>
      </w:pPr>
      <w:r>
        <w:t xml:space="preserve">Finally, verify that </w:t>
      </w:r>
      <w:r>
        <w:rPr>
          <w:rStyle w:val="CodingLanguage"/>
        </w:rPr>
        <w:t>cert.pem</w:t>
      </w:r>
      <w:r>
        <w:t xml:space="preserve"> was signed by the CA or by an intermediate CA:</w:t>
      </w:r>
    </w:p>
    <w:p w14:paraId="1DF505D0" w14:textId="77777777" w:rsidR="000615E7" w:rsidRPr="00212845" w:rsidRDefault="000615E7" w:rsidP="0058095B">
      <w:pPr>
        <w:pStyle w:val="BodyTextMetricHPELight10pt"/>
        <w:rPr>
          <w:rStyle w:val="CodingLanguage"/>
        </w:rPr>
      </w:pPr>
      <w:proofErr w:type="gramStart"/>
      <w:r w:rsidRPr="00212845">
        <w:rPr>
          <w:rStyle w:val="CodingLanguage"/>
        </w:rPr>
        <w:t>openssl</w:t>
      </w:r>
      <w:proofErr w:type="gramEnd"/>
      <w:r w:rsidRPr="00212845">
        <w:rPr>
          <w:rStyle w:val="CodingLanguage"/>
        </w:rPr>
        <w:t> verify -verbose -CAfile cachain.pem  cert.pem</w:t>
      </w:r>
    </w:p>
    <w:p w14:paraId="5BECCDDC" w14:textId="77777777" w:rsidR="000615E7" w:rsidRDefault="000615E7" w:rsidP="0058095B">
      <w:pPr>
        <w:pStyle w:val="BodyTextMetricHPELight10pt"/>
      </w:pPr>
      <w:r>
        <w:t>A successful check will generate output similar to:</w:t>
      </w:r>
    </w:p>
    <w:p w14:paraId="26A24DD6" w14:textId="77777777" w:rsidR="000615E7" w:rsidRPr="00212845" w:rsidRDefault="000615E7" w:rsidP="0058095B">
      <w:pPr>
        <w:pStyle w:val="BodyTextMetricHPELight10pt"/>
        <w:rPr>
          <w:rStyle w:val="CodingLanguage"/>
        </w:rPr>
      </w:pPr>
      <w:r w:rsidRPr="00212845">
        <w:rPr>
          <w:rStyle w:val="CodingLanguage"/>
        </w:rPr>
        <w:t>[root@ansible ucp_certs]# </w:t>
      </w:r>
      <w:proofErr w:type="gramStart"/>
      <w:r w:rsidRPr="00212845">
        <w:rPr>
          <w:rStyle w:val="CodingLanguage"/>
        </w:rPr>
        <w:t>cat</w:t>
      </w:r>
      <w:proofErr w:type="gramEnd"/>
      <w:r w:rsidRPr="00212845">
        <w:rPr>
          <w:rStyle w:val="CodingLanguage"/>
        </w:rPr>
        <w:t> intca.pem ca.pem &gt; cachain.pem</w:t>
      </w:r>
      <w:r w:rsidRPr="00212845">
        <w:rPr>
          <w:rStyle w:val="CodingLanguage"/>
        </w:rPr>
        <w:br/>
        <w:t>[root@ansible ucp_certs]# openssl verify -verbose -CAfile cachain.pem  cert.pem</w:t>
      </w:r>
      <w:r w:rsidRPr="00212845">
        <w:rPr>
          <w:rStyle w:val="CodingLanguage"/>
        </w:rPr>
        <w:br/>
        <w:t>cert.pem: OK</w:t>
      </w:r>
    </w:p>
    <w:p w14:paraId="3B90C736" w14:textId="77777777" w:rsidR="000615E7" w:rsidRDefault="000615E7" w:rsidP="0058095B">
      <w:pPr>
        <w:pStyle w:val="BodyTextMetricHPELight10pt"/>
      </w:pPr>
      <w:r>
        <w:t>An unsuccessful check will generate output similar to:</w:t>
      </w:r>
    </w:p>
    <w:p w14:paraId="3C372C7F" w14:textId="77777777" w:rsidR="000615E7" w:rsidRPr="00212845" w:rsidRDefault="000615E7" w:rsidP="0058095B">
      <w:pPr>
        <w:pStyle w:val="BodyTextMetricHPELight10pt"/>
        <w:rPr>
          <w:rStyle w:val="CodingLanguage"/>
        </w:rPr>
      </w:pPr>
      <w:r w:rsidRPr="00212845">
        <w:rPr>
          <w:rStyle w:val="CodingLanguage"/>
        </w:rPr>
        <w:t>[root@ansible ucp_certs]# </w:t>
      </w:r>
      <w:proofErr w:type="gramStart"/>
      <w:r w:rsidRPr="00212845">
        <w:rPr>
          <w:rStyle w:val="CodingLanguage"/>
        </w:rPr>
        <w:t>openssl</w:t>
      </w:r>
      <w:proofErr w:type="gramEnd"/>
      <w:r w:rsidRPr="00212845">
        <w:rPr>
          <w:rStyle w:val="CodingLanguage"/>
        </w:rPr>
        <w:t> verify -verbose -CAfile cachain.pem  certsignedbyanotherca.pem</w:t>
      </w:r>
      <w:r w:rsidRPr="00212845">
        <w:rPr>
          <w:rStyle w:val="CodingLanguage"/>
        </w:rPr>
        <w:br/>
        <w:t>certsignedbyanotherca.pem: O = HPE, OU = CloudRA Team, CN = hpe-ucp.cloudra.local</w:t>
      </w:r>
      <w:r w:rsidRPr="00212845">
        <w:rPr>
          <w:rStyle w:val="CodingLanguage"/>
        </w:rPr>
        <w:br/>
        <w:t>error 20 at 0 depth lookup:unable to get local issuer certificate</w:t>
      </w:r>
    </w:p>
    <w:p w14:paraId="2BB2E1B9" w14:textId="77777777" w:rsidR="000615E7" w:rsidRDefault="000615E7" w:rsidP="000615E7">
      <w:pPr>
        <w:pStyle w:val="Heading1"/>
      </w:pPr>
      <w:bookmarkStart w:id="517" w:name="_Refd17e61089"/>
      <w:bookmarkStart w:id="518" w:name="_Tocd17e61089"/>
      <w:bookmarkStart w:id="519" w:name="_Toc531698861"/>
      <w:bookmarkStart w:id="520" w:name="_Toc5893907"/>
      <w:r>
        <w:t>Appendix C: Enabling SSL between the universal forwarders and the Splunk indexers using your certificates</w:t>
      </w:r>
      <w:bookmarkEnd w:id="517"/>
      <w:bookmarkEnd w:id="518"/>
      <w:bookmarkEnd w:id="519"/>
      <w:bookmarkEnd w:id="520"/>
    </w:p>
    <w:p w14:paraId="088A4B08" w14:textId="77777777" w:rsidR="000615E7" w:rsidRDefault="000615E7" w:rsidP="0058095B">
      <w:pPr>
        <w:pStyle w:val="BodyTextMetricHPELight10pt"/>
      </w:pPr>
      <w:r>
        <w:t>The procedure for enabling SSL between the universal forwarders and the Splunk indexers using your certificates is described below. In summary, the following steps are required:</w:t>
      </w:r>
    </w:p>
    <w:p w14:paraId="3C6D16B2" w14:textId="3A19FD83" w:rsidR="000615E7" w:rsidRDefault="000615E7" w:rsidP="000001BE">
      <w:pPr>
        <w:pStyle w:val="NumberedList-Level1"/>
        <w:numPr>
          <w:ilvl w:val="0"/>
          <w:numId w:val="28"/>
        </w:numPr>
      </w:pPr>
      <w:r>
        <w:t xml:space="preserve">Set the variable </w:t>
      </w:r>
      <w:r>
        <w:rPr>
          <w:rStyle w:val="CodingLanguage"/>
        </w:rPr>
        <w:t>splunk_ssl</w:t>
      </w:r>
      <w:r>
        <w:t xml:space="preserve"> to </w:t>
      </w:r>
      <w:r>
        <w:rPr>
          <w:rStyle w:val="CodingLanguage"/>
        </w:rPr>
        <w:t>yes</w:t>
      </w:r>
      <w:r>
        <w:t xml:space="preserve"> in </w:t>
      </w:r>
      <w:r w:rsidR="00B0382D">
        <w:rPr>
          <w:rStyle w:val="CodingLanguage"/>
        </w:rPr>
        <w:t>groups_vars/all/vars</w:t>
      </w:r>
    </w:p>
    <w:p w14:paraId="400C8B9F" w14:textId="0714069B" w:rsidR="000615E7" w:rsidRDefault="000615E7" w:rsidP="000615E7">
      <w:pPr>
        <w:pStyle w:val="NumberedList-Level1"/>
      </w:pPr>
      <w:r>
        <w:t xml:space="preserve">Put your root CA certificate and your server certificate files in </w:t>
      </w:r>
      <w:r>
        <w:rPr>
          <w:rStyle w:val="CodingLanguage"/>
        </w:rPr>
        <w:t>/root/Docker-</w:t>
      </w:r>
      <w:r w:rsidR="00B0382D">
        <w:rPr>
          <w:rStyle w:val="CodingLanguage"/>
        </w:rPr>
        <w:t>Synergy</w:t>
      </w:r>
      <w:r>
        <w:rPr>
          <w:rStyle w:val="CodingLanguage"/>
        </w:rPr>
        <w:t>/files/splunk/linux/SPLUNK_HOME/etc/mycerts</w:t>
      </w:r>
    </w:p>
    <w:p w14:paraId="3C552E40" w14:textId="77777777" w:rsidR="000615E7" w:rsidRDefault="000615E7" w:rsidP="000615E7">
      <w:pPr>
        <w:pStyle w:val="NumberedList-Level1LastBeforeBodycopy"/>
      </w:pPr>
      <w:r>
        <w:t xml:space="preserve">Uncomment the </w:t>
      </w:r>
      <w:r>
        <w:rPr>
          <w:rStyle w:val="CodingLanguage"/>
        </w:rPr>
        <w:t>[sslConfig]</w:t>
      </w:r>
      <w:r>
        <w:t xml:space="preserve"> stanza in the file </w:t>
      </w:r>
      <w:r>
        <w:rPr>
          <w:rStyle w:val="CodingLanguage"/>
        </w:rPr>
        <w:t>/files/splunk/linux/SPLUNK_HOME/etc/system/local/server.conf</w:t>
      </w:r>
      <w:r>
        <w:t xml:space="preserve"> </w:t>
      </w:r>
    </w:p>
    <w:p w14:paraId="2ADC1EC6" w14:textId="77777777" w:rsidR="000615E7" w:rsidRDefault="000615E7" w:rsidP="000615E7">
      <w:pPr>
        <w:pStyle w:val="Heading2"/>
      </w:pPr>
      <w:bookmarkStart w:id="521" w:name="_Toc531698862"/>
      <w:bookmarkStart w:id="522" w:name="_Toc5893908"/>
      <w:r>
        <w:t>Limitations</w:t>
      </w:r>
      <w:bookmarkEnd w:id="521"/>
      <w:bookmarkEnd w:id="522"/>
    </w:p>
    <w:p w14:paraId="59955D62" w14:textId="77777777" w:rsidR="000615E7" w:rsidRDefault="000615E7" w:rsidP="0058095B">
      <w:pPr>
        <w:pStyle w:val="BodyTextMetricHPELight10pt"/>
      </w:pPr>
      <w:r>
        <w:t xml:space="preserve">SSL only works with Linux worker nodes. The Universal Forwarders verify that the indexers they connect to have a certificate signed by the configured root CA and that the Common Name in the certificate presented by the indexer matches its FQDN as listed by the variable </w:t>
      </w:r>
      <w:r>
        <w:rPr>
          <w:rStyle w:val="CodingLanguage"/>
        </w:rPr>
        <w:t>splunk_architecture_forward_servers</w:t>
      </w:r>
      <w:r>
        <w:t xml:space="preserve">. </w:t>
      </w:r>
    </w:p>
    <w:p w14:paraId="522C4F11" w14:textId="77777777" w:rsidR="000615E7" w:rsidRDefault="000615E7" w:rsidP="000615E7">
      <w:pPr>
        <w:pStyle w:val="Heading2"/>
      </w:pPr>
      <w:bookmarkStart w:id="523" w:name="_Toc531698863"/>
      <w:bookmarkStart w:id="524" w:name="_Toc5893909"/>
      <w:r>
        <w:lastRenderedPageBreak/>
        <w:t>Prerequisites</w:t>
      </w:r>
      <w:bookmarkEnd w:id="523"/>
      <w:bookmarkEnd w:id="524"/>
    </w:p>
    <w:p w14:paraId="08E2308C" w14:textId="77777777" w:rsidR="000615E7" w:rsidRDefault="000615E7" w:rsidP="0058095B">
      <w:pPr>
        <w:pStyle w:val="BodyTextMetricHPELight10pt"/>
      </w:pPr>
      <w:r>
        <w:t xml:space="preserve">Configure your indexers to use SSL on port 9998. The following is an example </w:t>
      </w:r>
      <w:r>
        <w:rPr>
          <w:rStyle w:val="CodingLanguage"/>
        </w:rPr>
        <w:t>inputs.conf</w:t>
      </w:r>
      <w:r>
        <w:t xml:space="preserve"> file located in </w:t>
      </w:r>
      <w:r>
        <w:rPr>
          <w:rStyle w:val="CodingLanguage"/>
        </w:rPr>
        <w:t>$SPLUNK_HOME/etc/system/local</w:t>
      </w:r>
      <w:r>
        <w:t xml:space="preserve"> that enables SSL on port 9998 and configures the certificate file for use by the indexer itself, in this instance </w:t>
      </w:r>
      <w:r>
        <w:rPr>
          <w:rStyle w:val="CodingLanguage"/>
        </w:rPr>
        <w:t>/opt/splunk/etc/mycerts/indexer.pem</w:t>
      </w:r>
      <w:r>
        <w:t xml:space="preserve">. </w:t>
      </w:r>
    </w:p>
    <w:p w14:paraId="686D1784" w14:textId="77777777" w:rsidR="000615E7" w:rsidRPr="003A3714" w:rsidRDefault="000615E7" w:rsidP="0058095B">
      <w:pPr>
        <w:pStyle w:val="BodyTextMetricHPELight10pt"/>
        <w:rPr>
          <w:rStyle w:val="CodingLanguage"/>
        </w:rPr>
      </w:pPr>
      <w:r w:rsidRPr="003A3714">
        <w:rPr>
          <w:rStyle w:val="CodingLanguage"/>
        </w:rPr>
        <w:t>[</w:t>
      </w:r>
      <w:proofErr w:type="gramStart"/>
      <w:r w:rsidRPr="003A3714">
        <w:rPr>
          <w:rStyle w:val="CodingLanguage"/>
        </w:rPr>
        <w:t>splunktcp-ssl</w:t>
      </w:r>
      <w:proofErr w:type="gramEnd"/>
      <w:r w:rsidRPr="003A3714">
        <w:rPr>
          <w:rStyle w:val="CodingLanguage"/>
        </w:rPr>
        <w:t>://9998]</w:t>
      </w:r>
      <w:r w:rsidRPr="003A3714">
        <w:rPr>
          <w:rStyle w:val="CodingLanguage"/>
        </w:rPr>
        <w:br/>
        <w:t>disabled=0</w:t>
      </w:r>
      <w:r w:rsidRPr="003A3714">
        <w:rPr>
          <w:rStyle w:val="CodingLanguage"/>
        </w:rPr>
        <w:br/>
        <w:t>connection_host = ip</w:t>
      </w:r>
      <w:r w:rsidRPr="003A3714">
        <w:rPr>
          <w:rStyle w:val="CodingLanguage"/>
        </w:rPr>
        <w:br/>
      </w:r>
      <w:r w:rsidRPr="003A3714">
        <w:rPr>
          <w:rStyle w:val="CodingLanguage"/>
        </w:rPr>
        <w:br/>
        <w:t>[SSL]</w:t>
      </w:r>
      <w:r w:rsidRPr="003A3714">
        <w:rPr>
          <w:rStyle w:val="CodingLanguage"/>
        </w:rPr>
        <w:br/>
        <w:t>serverCert=/opt/splunk/etc/mycerts/indexer.pem</w:t>
      </w:r>
      <w:r w:rsidRPr="003A3714">
        <w:rPr>
          <w:rStyle w:val="CodingLanguage"/>
        </w:rPr>
        <w:br/>
        <w:t>#requireClientCert = true</w:t>
      </w:r>
      <w:r w:rsidRPr="003A3714">
        <w:rPr>
          <w:rStyle w:val="CodingLanguage"/>
        </w:rPr>
        <w:br/>
        <w:t>#sslAltNameToCheck = forwarder,forwarder.cloudra.local</w:t>
      </w:r>
      <w:r w:rsidRPr="003A3714">
        <w:rPr>
          <w:rStyle w:val="CodingLanguage"/>
        </w:rPr>
        <w:br/>
      </w:r>
      <w:r w:rsidRPr="003A3714">
        <w:rPr>
          <w:rStyle w:val="CodingLanguage"/>
        </w:rPr>
        <w:br/>
        <w:t>[tcp://1514]</w:t>
      </w:r>
      <w:r w:rsidRPr="003A3714">
        <w:rPr>
          <w:rStyle w:val="CodingLanguage"/>
        </w:rPr>
        <w:br/>
        <w:t>connection_host = dns</w:t>
      </w:r>
      <w:r w:rsidRPr="003A3714">
        <w:rPr>
          <w:rStyle w:val="CodingLanguage"/>
        </w:rPr>
        <w:br/>
        <w:t>sourcetype = ucp</w:t>
      </w:r>
      <w:r w:rsidRPr="003A3714">
        <w:rPr>
          <w:rStyle w:val="CodingLanguage"/>
        </w:rPr>
        <w:br/>
      </w:r>
    </w:p>
    <w:p w14:paraId="3C2C06AF" w14:textId="77777777" w:rsidR="000615E7" w:rsidRDefault="000615E7" w:rsidP="0058095B">
      <w:pPr>
        <w:pStyle w:val="BodyTextMetricHPELight10pt"/>
      </w:pPr>
      <w:r>
        <w:t xml:space="preserve">For more information, see the documentation at </w:t>
      </w:r>
      <w:hyperlink r:id="rId166">
        <w:r>
          <w:rPr>
            <w:rStyle w:val="Hyperlink"/>
          </w:rPr>
          <w:t>https://docs.splunk.com/Documentation/Splunk/7.1.2/Security/ConfigureSplunkforwardingtousesignedcertificates</w:t>
        </w:r>
      </w:hyperlink>
      <w:r>
        <w:t xml:space="preserve">. In addition, you can see how to create your own certificates and the content of the file designated with </w:t>
      </w:r>
      <w:r>
        <w:rPr>
          <w:rStyle w:val="CodingLanguage"/>
        </w:rPr>
        <w:t>serverCert</w:t>
      </w:r>
      <w:r>
        <w:t xml:space="preserve"> at </w:t>
      </w:r>
      <w:hyperlink r:id="rId167">
        <w:r>
          <w:rPr>
            <w:rStyle w:val="Hyperlink"/>
          </w:rPr>
          <w:t>http://docs.splunk.com/Documentation/Splunk/7.1.2/Security/Howtoself-signcertificates</w:t>
        </w:r>
      </w:hyperlink>
      <w:r>
        <w:t xml:space="preserve">. </w:t>
      </w:r>
    </w:p>
    <w:p w14:paraId="0009385A" w14:textId="77777777" w:rsidR="000615E7" w:rsidRDefault="000615E7" w:rsidP="0058095B">
      <w:pPr>
        <w:pStyle w:val="BodyTextMetricHPELight10pt"/>
      </w:pPr>
      <w:r>
        <w:t xml:space="preserve">In this instance, the folder </w:t>
      </w:r>
      <w:r>
        <w:rPr>
          <w:rStyle w:val="CodingLanguage"/>
        </w:rPr>
        <w:t>mycerts</w:t>
      </w:r>
      <w:r>
        <w:t xml:space="preserve"> was created under </w:t>
      </w:r>
      <w:r>
        <w:rPr>
          <w:rStyle w:val="CodingLanguage"/>
        </w:rPr>
        <w:t>/opt/splunk/etc</w:t>
      </w:r>
      <w:r>
        <w:t xml:space="preserve"> and the file </w:t>
      </w:r>
      <w:r>
        <w:rPr>
          <w:rStyle w:val="CodingLanguage"/>
        </w:rPr>
        <w:t>indexer.pem</w:t>
      </w:r>
      <w:r>
        <w:t xml:space="preserve"> was copied to this folder.</w:t>
      </w:r>
    </w:p>
    <w:p w14:paraId="7CC380D3" w14:textId="77777777" w:rsidR="000615E7" w:rsidRDefault="000615E7" w:rsidP="0058095B">
      <w:pPr>
        <w:pStyle w:val="BodyTextMetricHPELight10pt"/>
      </w:pPr>
      <w:r>
        <w:t xml:space="preserve">Indexers are configured with the Root CA cert used to sign all certificates. This can be achieved by editing the file </w:t>
      </w:r>
      <w:r>
        <w:rPr>
          <w:rStyle w:val="CodingLanguage"/>
        </w:rPr>
        <w:t>server.conf</w:t>
      </w:r>
      <w:r>
        <w:t xml:space="preserve"> in </w:t>
      </w:r>
      <w:r>
        <w:rPr>
          <w:rStyle w:val="CodingLanguage"/>
        </w:rPr>
        <w:t>$SPLUNK_HOME/etc/system/local</w:t>
      </w:r>
      <w:r>
        <w:t xml:space="preserve"> on your indexer(s). The following code block shows the relevant portion of this file where </w:t>
      </w:r>
      <w:r>
        <w:rPr>
          <w:rStyle w:val="CodingLanguage"/>
        </w:rPr>
        <w:t>sssRootCaPath</w:t>
      </w:r>
      <w:r>
        <w:t xml:space="preserve"> is pointing to the root CA certificate. </w:t>
      </w:r>
    </w:p>
    <w:p w14:paraId="73321E54" w14:textId="77777777" w:rsidR="000615E7" w:rsidRPr="00A46C76" w:rsidRDefault="000615E7" w:rsidP="0058095B">
      <w:pPr>
        <w:pStyle w:val="BodyTextMetricHPELight10pt"/>
        <w:rPr>
          <w:rStyle w:val="CodingLanguage"/>
        </w:rPr>
      </w:pPr>
      <w:r w:rsidRPr="00A46C76">
        <w:rPr>
          <w:rStyle w:val="CodingLanguage"/>
        </w:rPr>
        <w:t>[</w:t>
      </w:r>
      <w:proofErr w:type="gramStart"/>
      <w:r w:rsidRPr="00A46C76">
        <w:rPr>
          <w:rStyle w:val="CodingLanguage"/>
        </w:rPr>
        <w:t>sslConfig</w:t>
      </w:r>
      <w:proofErr w:type="gramEnd"/>
      <w:r w:rsidRPr="00A46C76">
        <w:rPr>
          <w:rStyle w:val="CodingLanguage"/>
        </w:rPr>
        <w:t>]</w:t>
      </w:r>
      <w:r w:rsidRPr="00A46C76">
        <w:rPr>
          <w:rStyle w:val="CodingLanguage"/>
        </w:rPr>
        <w:br/>
        <w:t>sslRootCAPath = /opt/splunk/etc/mycerts/ca.pem</w:t>
      </w:r>
    </w:p>
    <w:p w14:paraId="64C277EC" w14:textId="77777777" w:rsidR="000615E7" w:rsidRDefault="000615E7" w:rsidP="000615E7">
      <w:pPr>
        <w:pStyle w:val="MISCNote-Ruleabove"/>
      </w:pPr>
      <w:r>
        <w:t>Note</w:t>
      </w:r>
    </w:p>
    <w:p w14:paraId="137F78DF" w14:textId="77777777" w:rsidR="000615E7" w:rsidRDefault="000615E7" w:rsidP="000615E7">
      <w:pPr>
        <w:pStyle w:val="MISCNote-Rulebelow"/>
      </w:pPr>
      <w:r>
        <w:t xml:space="preserve">In order to be able to download and install additional applications, you may want to append the file </w:t>
      </w:r>
      <w:r>
        <w:rPr>
          <w:rStyle w:val="CodingLanguage"/>
        </w:rPr>
        <w:t>$SPLUNK_HOME/auth/appsCA.pem</w:t>
      </w:r>
      <w:r>
        <w:t xml:space="preserve"> to your </w:t>
      </w:r>
      <w:r>
        <w:rPr>
          <w:rStyle w:val="CodingLanguage"/>
        </w:rPr>
        <w:t>ca.pem</w:t>
      </w:r>
      <w:r>
        <w:t xml:space="preserve"> file. If you don't do this, the Splunk UI will make this suggestion when you attempt to </w:t>
      </w:r>
      <w:proofErr w:type="gramStart"/>
      <w:r>
        <w:rPr>
          <w:rStyle w:val="CodingLanguage"/>
        </w:rPr>
        <w:t>Find</w:t>
      </w:r>
      <w:proofErr w:type="gramEnd"/>
      <w:r>
        <w:rPr>
          <w:rStyle w:val="CodingLanguage"/>
        </w:rPr>
        <w:t xml:space="preserve"> more apps</w:t>
      </w:r>
      <w:r>
        <w:t xml:space="preserve">. </w:t>
      </w:r>
    </w:p>
    <w:p w14:paraId="1C4CB837" w14:textId="77777777" w:rsidR="000615E7" w:rsidRDefault="000615E7" w:rsidP="0058095B">
      <w:pPr>
        <w:pStyle w:val="BodyTextMetricHPELight10pt"/>
      </w:pPr>
      <w:r>
        <w:t>Splunk should be restarted on the indexers if you had to make these changes (see the Splunk documentation for more information).</w:t>
      </w:r>
    </w:p>
    <w:p w14:paraId="4643C81C" w14:textId="77777777" w:rsidR="000615E7" w:rsidRDefault="000615E7" w:rsidP="000615E7">
      <w:pPr>
        <w:pStyle w:val="Heading2"/>
      </w:pPr>
      <w:bookmarkStart w:id="525" w:name="_Toc531698864"/>
      <w:bookmarkStart w:id="526" w:name="_Toc5893910"/>
      <w:r>
        <w:t>Before you deploy</w:t>
      </w:r>
      <w:bookmarkEnd w:id="525"/>
      <w:bookmarkEnd w:id="526"/>
    </w:p>
    <w:p w14:paraId="3160A181" w14:textId="77777777" w:rsidR="000615E7" w:rsidRDefault="000615E7" w:rsidP="0058095B">
      <w:pPr>
        <w:pStyle w:val="BodyTextMetricHPELight10pt"/>
      </w:pPr>
      <w:r>
        <w:t xml:space="preserve">Generate the forwarder certificate and name it </w:t>
      </w:r>
      <w:r>
        <w:rPr>
          <w:rStyle w:val="CodingLanguage"/>
        </w:rPr>
        <w:t>forwarder.pem</w:t>
      </w:r>
      <w:r>
        <w:t xml:space="preserve">. Make sure that you copy the root CA certificate to </w:t>
      </w:r>
      <w:r>
        <w:rPr>
          <w:rStyle w:val="CodingLanguage"/>
        </w:rPr>
        <w:t>ca.pem</w:t>
      </w:r>
    </w:p>
    <w:p w14:paraId="6320A8B4" w14:textId="77777777" w:rsidR="000615E7" w:rsidRDefault="000615E7" w:rsidP="000001BE">
      <w:pPr>
        <w:pStyle w:val="NumberedList-Level1"/>
        <w:numPr>
          <w:ilvl w:val="0"/>
          <w:numId w:val="29"/>
        </w:numPr>
      </w:pPr>
      <w:r>
        <w:t xml:space="preserve">Copy both the </w:t>
      </w:r>
      <w:r>
        <w:rPr>
          <w:rStyle w:val="CodingLanguage"/>
        </w:rPr>
        <w:t>ca.pem</w:t>
      </w:r>
      <w:r>
        <w:t xml:space="preserve"> and the </w:t>
      </w:r>
      <w:r>
        <w:rPr>
          <w:rStyle w:val="CodingLanguage"/>
        </w:rPr>
        <w:t>forwarder.pem</w:t>
      </w:r>
      <w:r>
        <w:t xml:space="preserve"> files to </w:t>
      </w:r>
      <w:r>
        <w:rPr>
          <w:rStyle w:val="CodingLanguage"/>
        </w:rPr>
        <w:t>files/splunk/linux/SPLUNK_HOME/etc/mycerts/</w:t>
      </w:r>
      <w:r>
        <w:t xml:space="preserve"> (overwriting any existing files).</w:t>
      </w:r>
    </w:p>
    <w:p w14:paraId="76F4EF3C" w14:textId="77777777" w:rsidR="000615E7" w:rsidRDefault="000615E7" w:rsidP="000615E7">
      <w:pPr>
        <w:pStyle w:val="NumberedList-Level1"/>
      </w:pPr>
      <w:r>
        <w:t xml:space="preserve">Edit the file </w:t>
      </w:r>
      <w:r>
        <w:rPr>
          <w:rStyle w:val="CodingLanguage"/>
        </w:rPr>
        <w:t>server.conf</w:t>
      </w:r>
      <w:r>
        <w:t xml:space="preserve"> in the folder </w:t>
      </w:r>
      <w:r>
        <w:rPr>
          <w:rStyle w:val="CodingLanguage"/>
        </w:rPr>
        <w:t>files/splunk/linux/SPLUNK_HOME/etc/system/local</w:t>
      </w:r>
      <w:r>
        <w:t xml:space="preserve"> and uncomment the last two lines as suggested in the file itself. Your file should look like this: </w:t>
      </w:r>
    </w:p>
    <w:p w14:paraId="2D8AB594" w14:textId="77777777" w:rsidR="000615E7" w:rsidRPr="00A46C76" w:rsidRDefault="000615E7" w:rsidP="000615E7">
      <w:pPr>
        <w:pStyle w:val="NumberedList-Level1-2ndparagraphLast"/>
        <w:rPr>
          <w:rStyle w:val="CodingLanguage"/>
        </w:rPr>
      </w:pPr>
      <w:r w:rsidRPr="00A46C76">
        <w:rPr>
          <w:rStyle w:val="CodingLanguage"/>
        </w:rPr>
        <w:t>#</w:t>
      </w:r>
      <w:r w:rsidRPr="00A46C76">
        <w:rPr>
          <w:rStyle w:val="CodingLanguage"/>
        </w:rPr>
        <w:br/>
        <w:t># uncomment the section below if you want to enable SSL</w:t>
      </w:r>
      <w:r w:rsidRPr="00A46C76">
        <w:rPr>
          <w:rStyle w:val="CodingLanguage"/>
        </w:rPr>
        <w:br/>
      </w:r>
      <w:proofErr w:type="gramStart"/>
      <w:r w:rsidRPr="00A46C76">
        <w:rPr>
          <w:rStyle w:val="CodingLanguage"/>
        </w:rPr>
        <w:t>#</w:t>
      </w:r>
      <w:proofErr w:type="gramEnd"/>
      <w:r w:rsidRPr="00A46C76">
        <w:rPr>
          <w:rStyle w:val="CodingLanguage"/>
        </w:rPr>
        <w:br/>
        <w:t>[sslConfig]</w:t>
      </w:r>
      <w:r w:rsidRPr="00A46C76">
        <w:rPr>
          <w:rStyle w:val="CodingLanguage"/>
        </w:rPr>
        <w:br/>
        <w:t>sslRootCAPath = /opt/splunkforwarder/etc/mycerts/ca.pem</w:t>
      </w:r>
    </w:p>
    <w:p w14:paraId="3D64AE15" w14:textId="56E15E36" w:rsidR="000615E7" w:rsidRPr="00344383" w:rsidRDefault="000615E7" w:rsidP="0090160E">
      <w:pPr>
        <w:pStyle w:val="NumberedList-Level1"/>
        <w:rPr>
          <w:rStyle w:val="CodingLanguage"/>
        </w:rPr>
      </w:pPr>
      <w:r w:rsidRPr="00344383">
        <w:rPr>
          <w:rStyle w:val="CodingLanguage"/>
        </w:rPr>
        <w:lastRenderedPageBreak/>
        <w:t xml:space="preserve">Set splunk_ssl to yes in the file </w:t>
      </w:r>
      <w:r w:rsidR="00B0382D">
        <w:rPr>
          <w:rStyle w:val="CodingLanguage"/>
        </w:rPr>
        <w:t>groups_vars/all/vars</w:t>
      </w:r>
      <w:r w:rsidRPr="00344383">
        <w:rPr>
          <w:rStyle w:val="CodingLanguage"/>
        </w:rPr>
        <w:t>, uncommenting the line if required. Make sure that the splunk_architecture_forward_servers list specifies all your indexers together with the port that was configured to accept SSL:</w:t>
      </w:r>
    </w:p>
    <w:p w14:paraId="5A7721C3" w14:textId="77777777" w:rsidR="000615E7" w:rsidRPr="00A46C76" w:rsidRDefault="000615E7" w:rsidP="000615E7">
      <w:pPr>
        <w:pStyle w:val="NumberedList-Level1-2ndparagraphLast"/>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indexer1.cloudra.local:9998</w:t>
      </w:r>
      <w:r w:rsidRPr="00A46C76">
        <w:rPr>
          <w:rStyle w:val="CodingLanguage"/>
        </w:rPr>
        <w:br/>
        <w:t>- indexer2.cloudra.local:9998</w:t>
      </w:r>
    </w:p>
    <w:p w14:paraId="27571048" w14:textId="77777777" w:rsidR="000615E7" w:rsidRDefault="000615E7" w:rsidP="000615E7">
      <w:pPr>
        <w:pStyle w:val="Heading2"/>
      </w:pPr>
      <w:bookmarkStart w:id="527" w:name="_Toc531698865"/>
      <w:bookmarkStart w:id="528" w:name="_Toc5893911"/>
      <w:r>
        <w:t>Hybrid environment Linux / Windows</w:t>
      </w:r>
      <w:bookmarkEnd w:id="527"/>
      <w:bookmarkEnd w:id="528"/>
    </w:p>
    <w:p w14:paraId="521856D9" w14:textId="77777777" w:rsidR="000615E7" w:rsidRDefault="000615E7" w:rsidP="0058095B">
      <w:pPr>
        <w:pStyle w:val="BodyTextMetricHPELight10pt"/>
      </w:pPr>
      <w:r>
        <w:t>Currently, you cannot deploy your own certificates for use by the Universal Forwarders deployed on Windows machines. If you want to have your Linux machines in a hybrid deployment to use SSL, proceed as follows.</w:t>
      </w:r>
    </w:p>
    <w:p w14:paraId="0AC8A19F" w14:textId="4D08E4F0" w:rsidR="000615E7" w:rsidRDefault="000615E7" w:rsidP="000001BE">
      <w:pPr>
        <w:pStyle w:val="NumberedList-Level1"/>
        <w:numPr>
          <w:ilvl w:val="0"/>
          <w:numId w:val="30"/>
        </w:numPr>
      </w:pPr>
      <w:r>
        <w:t xml:space="preserve">Comment out the </w:t>
      </w:r>
      <w:r>
        <w:rPr>
          <w:rStyle w:val="CodingLanguage"/>
        </w:rPr>
        <w:t>splunk_architecture_forward_servers</w:t>
      </w:r>
      <w:r>
        <w:t xml:space="preserve"> variable (and its values) from </w:t>
      </w:r>
      <w:r w:rsidR="00B0382D">
        <w:rPr>
          <w:rStyle w:val="CodingLanguage"/>
        </w:rPr>
        <w:t>groups_vars/all/vars</w:t>
      </w:r>
    </w:p>
    <w:p w14:paraId="4DECFB9F" w14:textId="77777777" w:rsidR="000615E7" w:rsidRPr="00A46C76" w:rsidRDefault="000615E7" w:rsidP="000615E7">
      <w:pPr>
        <w:pStyle w:val="NumberedList-Level1-2ndparagraph"/>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w:t>
      </w:r>
      <w:proofErr w:type="gramStart"/>
      <w:r w:rsidRPr="00A46C76">
        <w:rPr>
          <w:rStyle w:val="CodingLanguage"/>
        </w:rPr>
        <w:t>  -</w:t>
      </w:r>
      <w:proofErr w:type="gramEnd"/>
      <w:r w:rsidRPr="00A46C76">
        <w:rPr>
          <w:rStyle w:val="CodingLanguage"/>
        </w:rPr>
        <w:t> hpe2-ansible.cloudra.local:9998</w:t>
      </w:r>
    </w:p>
    <w:p w14:paraId="177DD8B5" w14:textId="77777777" w:rsidR="000615E7" w:rsidRDefault="000615E7" w:rsidP="000615E7">
      <w:pPr>
        <w:pStyle w:val="NumberedList-Level1"/>
      </w:pPr>
      <w:r>
        <w:t xml:space="preserve">Create a file named </w:t>
      </w:r>
      <w:r>
        <w:rPr>
          <w:rStyle w:val="CodingLanguage"/>
        </w:rPr>
        <w:t>vms.yml</w:t>
      </w:r>
      <w:r>
        <w:t xml:space="preserve"> in the folder </w:t>
      </w:r>
      <w:r>
        <w:rPr>
          <w:rStyle w:val="CodingLanguage"/>
        </w:rPr>
        <w:t>group_vars</w:t>
      </w:r>
      <w:r>
        <w:t xml:space="preserve"> and specify the list of forward servers to use by the Linux servers. This list is typically the same as the one used for Windows servers but specifies a TCP port that enables SSL.</w:t>
      </w:r>
    </w:p>
    <w:p w14:paraId="51EF5857"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hpe2-ansible.cloudra.local:9998</w:t>
      </w:r>
    </w:p>
    <w:p w14:paraId="661CF179" w14:textId="77777777" w:rsidR="000615E7" w:rsidRDefault="000615E7" w:rsidP="000615E7">
      <w:pPr>
        <w:pStyle w:val="NumberedList-Level1"/>
      </w:pPr>
      <w:r>
        <w:t xml:space="preserve">Edit the </w:t>
      </w:r>
      <w:r>
        <w:rPr>
          <w:rStyle w:val="CodingLanguage"/>
        </w:rPr>
        <w:t>group_vars/win_worker.yml</w:t>
      </w:r>
      <w:r>
        <w:t xml:space="preserve"> file and specify the list of forward servers to be used by the Windows servers. This list is typically the same as the one used for Linux servers but specifies a TCP port that does not enable SSL. </w:t>
      </w:r>
    </w:p>
    <w:p w14:paraId="7F689010"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hpe2-ansible.cloudra.local:9997</w:t>
      </w:r>
    </w:p>
    <w:p w14:paraId="696B9F3C" w14:textId="77777777" w:rsidR="000615E7" w:rsidRDefault="000615E7" w:rsidP="0058095B">
      <w:pPr>
        <w:pStyle w:val="BodyTextMetricHPELight10pt"/>
      </w:pPr>
    </w:p>
    <w:p w14:paraId="2DE137CB" w14:textId="77777777" w:rsidR="00B03D6E" w:rsidRDefault="00B03D6E">
      <w:pPr>
        <w:rPr>
          <w:rFonts w:ascii="MetricHPE" w:hAnsi="MetricHPE"/>
          <w:b/>
          <w:color w:val="000000"/>
          <w:sz w:val="28"/>
          <w:szCs w:val="34"/>
        </w:rPr>
      </w:pPr>
      <w:bookmarkStart w:id="529" w:name="_Toc531698866"/>
      <w:r>
        <w:br w:type="page"/>
      </w:r>
    </w:p>
    <w:p w14:paraId="60C8B083" w14:textId="61379F25" w:rsidR="000615E7" w:rsidRDefault="000615E7" w:rsidP="000615E7">
      <w:pPr>
        <w:pStyle w:val="Heading1"/>
      </w:pPr>
      <w:bookmarkStart w:id="530" w:name="_Ref4057479"/>
      <w:bookmarkStart w:id="531" w:name="_Toc5893912"/>
      <w:r>
        <w:lastRenderedPageBreak/>
        <w:t>Appendix D: How to check that certs were deployed correctly</w:t>
      </w:r>
      <w:bookmarkEnd w:id="529"/>
      <w:bookmarkEnd w:id="530"/>
      <w:bookmarkEnd w:id="531"/>
    </w:p>
    <w:p w14:paraId="0E288B20" w14:textId="77777777" w:rsidR="000615E7" w:rsidRDefault="000615E7" w:rsidP="0058095B">
      <w:pPr>
        <w:pStyle w:val="BodyTextMetricHPELight10pt"/>
      </w:pPr>
      <w:r>
        <w:t xml:space="preserve">The following commands should return the CA certificates used by UCP / DTR. This certificates is the same as the one pointed to by the </w:t>
      </w:r>
      <w:r>
        <w:rPr>
          <w:rStyle w:val="CodingLanguage"/>
        </w:rPr>
        <w:t>--cacert</w:t>
      </w:r>
      <w:r>
        <w:t xml:space="preserve"> switch. </w:t>
      </w:r>
    </w:p>
    <w:p w14:paraId="446E15EE" w14:textId="77777777" w:rsidR="000615E7" w:rsidRPr="005B20EF" w:rsidRDefault="000615E7" w:rsidP="0058095B">
      <w:pPr>
        <w:pStyle w:val="BodyTextMetricHPELight10pt"/>
        <w:rPr>
          <w:rStyle w:val="CodingLanguage"/>
        </w:rPr>
      </w:pPr>
      <w:r w:rsidRPr="005B20EF">
        <w:rPr>
          <w:rStyle w:val="CodingLanguage"/>
        </w:rPr>
        <w:t># </w:t>
      </w:r>
      <w:proofErr w:type="gramStart"/>
      <w:r w:rsidRPr="005B20EF">
        <w:rPr>
          <w:rStyle w:val="CodingLanguage"/>
        </w:rPr>
        <w:t>curl</w:t>
      </w:r>
      <w:proofErr w:type="gramEnd"/>
      <w:r w:rsidRPr="005B20EF">
        <w:rPr>
          <w:rStyle w:val="CodingLanguage"/>
        </w:rPr>
        <w:t> --cacert &lt;ucp_certs_dir&gt;/ca.pem https://&lt;your ucp fqdn&gt;/ca </w:t>
      </w:r>
      <w:r w:rsidRPr="005B20EF">
        <w:rPr>
          <w:rStyle w:val="CodingLanguage"/>
        </w:rPr>
        <w:br/>
        <w:t># curl --cacert &lt;dtr_certs_dir&gt;/ca.pem https://&lt;your dtr fqdn&gt;/ca</w:t>
      </w:r>
      <w:r w:rsidRPr="005B20EF">
        <w:rPr>
          <w:rStyle w:val="CodingLanguage"/>
        </w:rPr>
        <w:br/>
      </w:r>
    </w:p>
    <w:p w14:paraId="4E4C13FE" w14:textId="77777777" w:rsidR="000615E7" w:rsidRDefault="000615E7" w:rsidP="0058095B">
      <w:pPr>
        <w:pStyle w:val="BodyTextMetricHPELight10pt"/>
      </w:pPr>
      <w:r>
        <w:rPr>
          <w:rStyle w:val="BoldEmpha"/>
        </w:rPr>
        <w:t>Output 1</w:t>
      </w:r>
      <w:r>
        <w:t>: certificates successfully deployed (content will depend on your own CA certificate)</w:t>
      </w:r>
    </w:p>
    <w:p w14:paraId="57A7CA85" w14:textId="77777777" w:rsidR="000615E7" w:rsidRDefault="000615E7" w:rsidP="0058095B">
      <w:pPr>
        <w:pStyle w:val="BodyTextMetricHPELight10pt"/>
        <w:rPr>
          <w:rStyle w:val="CodingLanguage"/>
        </w:rPr>
      </w:pPr>
      <w:r w:rsidRPr="005B20EF">
        <w:rPr>
          <w:rStyle w:val="CodingLanguage"/>
        </w:rPr>
        <w:t>-----BEGIN CERTIFICATE-----</w:t>
      </w:r>
      <w:r w:rsidRPr="005B20EF">
        <w:rPr>
          <w:rStyle w:val="CodingLanguage"/>
        </w:rPr>
        <w:br/>
        <w:t>MIIDyTCCArGgAwIBAgIUUeo+H6xGSB7/9gqq9T2SUwJPLggwDQYJKoZIhvcNAQEL</w:t>
      </w:r>
      <w:r w:rsidRPr="005B20EF">
        <w:rPr>
          <w:rStyle w:val="CodingLanguage"/>
        </w:rPr>
        <w:br/>
        <w:t>BQAwbDELMAkGA1UEBhMCRlIxFTATBgNVBAcTDFRoZSBJbnRlcm5ldDETMBEGA1UE</w:t>
      </w:r>
      <w:r w:rsidRPr="005B20EF">
        <w:rPr>
          <w:rStyle w:val="CodingLanguage"/>
        </w:rPr>
        <w:br/>
        <w:t>ChMKQ2hyaXN0b3BoZTEUMBIGA1UECxMLQ0EgU2VydmljZXMxGzAZBgNVBAMTEkNo</w:t>
      </w:r>
      <w:r w:rsidRPr="005B20EF">
        <w:rPr>
          <w:rStyle w:val="CodingLanguage"/>
        </w:rPr>
        <w:br/>
      </w:r>
      <w:r w:rsidRPr="00B528DA">
        <w:rPr>
          <w:rStyle w:val="CodingLanguage"/>
        </w:rPr>
        <w:t>...</w:t>
      </w:r>
      <w:r>
        <w:rPr>
          <w:rStyle w:val="CodingLanguage"/>
        </w:rPr>
        <w:br/>
      </w:r>
      <w:r w:rsidRPr="005B20EF">
        <w:rPr>
          <w:rStyle w:val="CodingLanguage"/>
        </w:rPr>
        <w:t>XkJ8WcsHocJO8J9J3RaWsM2BQc7wRntJc0kA7ooTH13OtQTP1jFcQp5xNdI4J3Mz</w:t>
      </w:r>
      <w:r w:rsidRPr="005B20EF">
        <w:rPr>
          <w:rStyle w:val="CodingLanguage"/>
        </w:rPr>
        <w:br/>
        <w:t>j9BAYERjkGqu7v9tfOem99oVGUal20pu4r73eWUm1mL948xuw6PgiRSLZrXhn/RS</w:t>
      </w:r>
      <w:r w:rsidRPr="005B20EF">
        <w:rPr>
          <w:rStyle w:val="CodingLanguage"/>
        </w:rPr>
        <w:br/>
        <w:t>uvFVnS/vPYJozOXIZA==</w:t>
      </w:r>
      <w:r w:rsidRPr="005B20EF">
        <w:rPr>
          <w:rStyle w:val="CodingLanguage"/>
        </w:rPr>
        <w:br/>
        <w:t>-----END CERTIFICATE-----</w:t>
      </w:r>
    </w:p>
    <w:p w14:paraId="5B112296" w14:textId="77777777" w:rsidR="000615E7" w:rsidRPr="00D326BA" w:rsidRDefault="000615E7" w:rsidP="0058095B">
      <w:pPr>
        <w:pStyle w:val="BodyTextMetricHPELight10pt"/>
        <w:rPr>
          <w:rStyle w:val="CodingLanguage"/>
        </w:rPr>
      </w:pPr>
      <w:r>
        <w:t xml:space="preserve">If the deployment was not successful, </w:t>
      </w:r>
      <w:r>
        <w:rPr>
          <w:rStyle w:val="CodingLanguage"/>
        </w:rPr>
        <w:t>curl</w:t>
      </w:r>
      <w:r>
        <w:t xml:space="preserve"> will output something like </w:t>
      </w:r>
      <w:r>
        <w:rPr>
          <w:rStyle w:val="BoldEmpha"/>
        </w:rPr>
        <w:t>Output 2.</w:t>
      </w:r>
    </w:p>
    <w:p w14:paraId="3B68BF44" w14:textId="77777777" w:rsidR="000615E7" w:rsidRDefault="000615E7" w:rsidP="0058095B">
      <w:pPr>
        <w:pStyle w:val="BodyTextMetricHPELight10pt"/>
      </w:pPr>
      <w:r>
        <w:rPr>
          <w:rStyle w:val="BoldEmpha"/>
        </w:rPr>
        <w:t>Output 2</w:t>
      </w:r>
      <w:r>
        <w:t>: certificates were not successfully deployed</w:t>
      </w:r>
    </w:p>
    <w:p w14:paraId="3C7E6753" w14:textId="77777777" w:rsidR="000615E7" w:rsidRPr="00940BDD" w:rsidRDefault="000615E7" w:rsidP="0058095B">
      <w:pPr>
        <w:pStyle w:val="BodyTextMetricHPELight10pt"/>
        <w:rPr>
          <w:rStyle w:val="CodingLanguage"/>
        </w:rPr>
      </w:pPr>
      <w:proofErr w:type="gramStart"/>
      <w:r w:rsidRPr="005B20EF">
        <w:rPr>
          <w:rStyle w:val="CodingLanguage"/>
        </w:rPr>
        <w:t>curl</w:t>
      </w:r>
      <w:proofErr w:type="gramEnd"/>
      <w:r w:rsidRPr="005B20EF">
        <w:rPr>
          <w:rStyle w:val="CodingLanguage"/>
        </w:rPr>
        <w:t>:</w:t>
      </w:r>
      <w:r w:rsidR="00F01F81">
        <w:rPr>
          <w:rStyle w:val="CodingLanguage"/>
        </w:rPr>
        <w:t xml:space="preserve"> </w:t>
      </w:r>
      <w:r w:rsidRPr="005B20EF">
        <w:rPr>
          <w:rStyle w:val="CodingLanguage"/>
        </w:rPr>
        <w:t>(60)</w:t>
      </w:r>
      <w:r w:rsidR="00F01F81">
        <w:rPr>
          <w:rStyle w:val="CodingLanguage"/>
        </w:rPr>
        <w:t xml:space="preserve"> </w:t>
      </w:r>
      <w:r w:rsidRPr="005B20EF">
        <w:rPr>
          <w:rStyle w:val="CodingLanguage"/>
        </w:rPr>
        <w:t>Peer's</w:t>
      </w:r>
      <w:r w:rsidR="00F01F81">
        <w:rPr>
          <w:rStyle w:val="CodingLanguage"/>
        </w:rPr>
        <w:t xml:space="preserve"> </w:t>
      </w:r>
      <w:r w:rsidRPr="005B20EF">
        <w:rPr>
          <w:rStyle w:val="CodingLanguage"/>
        </w:rPr>
        <w:t>Certificate issuer is not recognized.</w:t>
      </w:r>
      <w:r w:rsidRPr="005B20EF">
        <w:rPr>
          <w:rStyle w:val="CodingLanguage"/>
        </w:rPr>
        <w:br/>
        <w:t>More details here: http://</w:t>
      </w:r>
      <w:r>
        <w:rPr>
          <w:rStyle w:val="CodingLanguage"/>
        </w:rPr>
        <w:t>curl.haxx.se/docs/</w:t>
      </w:r>
      <w:proofErr w:type="gramStart"/>
      <w:r>
        <w:rPr>
          <w:rStyle w:val="CodingLanguage"/>
        </w:rPr>
        <w:t>sslcerts.html</w:t>
      </w:r>
      <w:r w:rsidRPr="005B20EF">
        <w:rPr>
          <w:rStyle w:val="CodingLanguage"/>
        </w:rPr>
        <w:t> </w:t>
      </w:r>
      <w:proofErr w:type="gramEnd"/>
      <w:r w:rsidRPr="005B20EF">
        <w:rPr>
          <w:rStyle w:val="CodingLanguage"/>
        </w:rPr>
        <w:br/>
      </w:r>
      <w:r w:rsidRPr="00B528DA">
        <w:rPr>
          <w:rStyle w:val="CodingLanguage"/>
        </w:rPr>
        <w:t>...</w:t>
      </w:r>
      <w:r w:rsidRPr="005B20EF">
        <w:rPr>
          <w:rStyle w:val="CodingLanguage"/>
        </w:rPr>
        <w:br/>
      </w:r>
    </w:p>
    <w:p w14:paraId="584EA9E7" w14:textId="77777777" w:rsidR="000615E7" w:rsidRDefault="000615E7" w:rsidP="000615E7">
      <w:pPr>
        <w:pStyle w:val="Heading3"/>
      </w:pPr>
      <w:bookmarkStart w:id="532" w:name="_Refd17e58734"/>
      <w:bookmarkStart w:id="533" w:name="_Tocd17e58734"/>
      <w:r>
        <w:t>Enable certs for browser (Windows 2016 example)</w:t>
      </w:r>
      <w:bookmarkEnd w:id="532"/>
      <w:bookmarkEnd w:id="533"/>
    </w:p>
    <w:p w14:paraId="5CD8D916" w14:textId="77777777" w:rsidR="000615E7" w:rsidRDefault="000615E7" w:rsidP="0058095B">
      <w:pPr>
        <w:pStyle w:val="BodyTextMetricHPELight10pt"/>
      </w:pPr>
      <w:r>
        <w:t xml:space="preserve">Choose </w:t>
      </w:r>
      <w:r>
        <w:rPr>
          <w:rStyle w:val="CodingLanguage"/>
        </w:rPr>
        <w:t>Manage computer certificates</w:t>
      </w:r>
      <w:r>
        <w:t xml:space="preserve"> in the control panel as shown in </w:t>
      </w:r>
      <w:r w:rsidRPr="00DA7B7F">
        <w:fldChar w:fldCharType="begin"/>
      </w:r>
      <w:r w:rsidRPr="00DA7B7F">
        <w:instrText xml:space="preserve"> REF _Ref513541463 \h </w:instrText>
      </w:r>
      <w:r>
        <w:instrText xml:space="preserve"> \* MERGEFORMAT </w:instrText>
      </w:r>
      <w:r w:rsidRPr="00DA7B7F">
        <w:fldChar w:fldCharType="separate"/>
      </w:r>
      <w:r w:rsidR="00323A76" w:rsidRPr="00323A76">
        <w:t>Figure 69</w:t>
      </w:r>
      <w:r w:rsidRPr="00DA7B7F">
        <w:fldChar w:fldCharType="end"/>
      </w:r>
      <w:r w:rsidRPr="00DA7B7F">
        <w:t>.</w:t>
      </w:r>
    </w:p>
    <w:p w14:paraId="060CF67D" w14:textId="77777777" w:rsidR="000615E7" w:rsidRDefault="000615E7" w:rsidP="000615E7">
      <w:pPr>
        <w:pStyle w:val="FigureAfterspace"/>
      </w:pPr>
      <w:r>
        <w:rPr>
          <w:noProof/>
        </w:rPr>
        <w:drawing>
          <wp:inline distT="0" distB="0" distL="0" distR="0" wp14:anchorId="6DEEB6FE" wp14:editId="795B6B25">
            <wp:extent cx="5585780" cy="2303252"/>
            <wp:effectExtent l="19050" t="19050" r="15240" b="209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manage-computer-certificates.png"/>
                    <pic:cNvPicPr/>
                  </pic:nvPicPr>
                  <pic:blipFill>
                    <a:blip r:embed="rId168">
                      <a:extLst>
                        <a:ext uri="{28A0092B-C50C-407E-A947-70E740481C1C}">
                          <a14:useLocalDpi xmlns:a14="http://schemas.microsoft.com/office/drawing/2010/main" val="0"/>
                        </a:ext>
                      </a:extLst>
                    </a:blip>
                    <a:stretch>
                      <a:fillRect/>
                    </a:stretch>
                  </pic:blipFill>
                  <pic:spPr>
                    <a:xfrm>
                      <a:off x="0" y="0"/>
                      <a:ext cx="6507287" cy="2683228"/>
                    </a:xfrm>
                    <a:prstGeom prst="rect">
                      <a:avLst/>
                    </a:prstGeom>
                    <a:ln>
                      <a:solidFill>
                        <a:schemeClr val="accent1"/>
                      </a:solidFill>
                    </a:ln>
                  </pic:spPr>
                </pic:pic>
              </a:graphicData>
            </a:graphic>
          </wp:inline>
        </w:drawing>
      </w:r>
    </w:p>
    <w:p w14:paraId="3A58D68D" w14:textId="77777777" w:rsidR="000615E7" w:rsidRDefault="000615E7" w:rsidP="00F01F81">
      <w:pPr>
        <w:pStyle w:val="MISCFigureCaptionHeader8pt"/>
      </w:pPr>
      <w:bookmarkStart w:id="534" w:name="_Ref513541463"/>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323A76">
        <w:rPr>
          <w:rStyle w:val="MISCFigureCaptionHeaderBold8pt"/>
          <w:noProof/>
        </w:rPr>
        <w:t>69</w:t>
      </w:r>
      <w:r w:rsidRPr="00F01F81">
        <w:rPr>
          <w:rStyle w:val="MISCFigureCaptionHeaderBold8pt"/>
        </w:rPr>
        <w:fldChar w:fldCharType="end"/>
      </w:r>
      <w:bookmarkEnd w:id="534"/>
      <w:r w:rsidRPr="00F01F81">
        <w:rPr>
          <w:rStyle w:val="MISCFigureCaptionHeaderBold8pt"/>
        </w:rPr>
        <w:t xml:space="preserve">. </w:t>
      </w:r>
      <w:r>
        <w:t>Manage computer certificates</w:t>
      </w:r>
    </w:p>
    <w:p w14:paraId="4E04E535" w14:textId="77777777" w:rsidR="00B03D6E" w:rsidRDefault="00B03D6E">
      <w:pPr>
        <w:rPr>
          <w:sz w:val="20"/>
          <w:szCs w:val="18"/>
        </w:rPr>
      </w:pPr>
      <w:r>
        <w:br w:type="page"/>
      </w:r>
    </w:p>
    <w:p w14:paraId="7D2BC173" w14:textId="432A6F84" w:rsidR="000615E7" w:rsidRDefault="000615E7" w:rsidP="0058095B">
      <w:pPr>
        <w:pStyle w:val="BodyTextMetricHPELight10pt"/>
      </w:pPr>
      <w:r>
        <w:lastRenderedPageBreak/>
        <w:t xml:space="preserve">Import the </w:t>
      </w:r>
      <w:r>
        <w:rPr>
          <w:rStyle w:val="CodingLanguage"/>
        </w:rPr>
        <w:t>ca.pem</w:t>
      </w:r>
      <w:r>
        <w:t xml:space="preserve"> for UCP into the Trusted Root Certification Authorities, as shown in</w:t>
      </w:r>
      <w:r w:rsidRPr="00DA7B7F">
        <w:t xml:space="preserve"> </w:t>
      </w:r>
      <w:r w:rsidRPr="00DA7B7F">
        <w:fldChar w:fldCharType="begin"/>
      </w:r>
      <w:r w:rsidRPr="00DA7B7F">
        <w:instrText xml:space="preserve"> REF _Ref513541527 \h </w:instrText>
      </w:r>
      <w:r>
        <w:instrText xml:space="preserve"> \* MERGEFORMAT </w:instrText>
      </w:r>
      <w:r w:rsidRPr="00DA7B7F">
        <w:fldChar w:fldCharType="separate"/>
      </w:r>
      <w:r w:rsidR="00323A76" w:rsidRPr="00323A76">
        <w:t>Figure 70</w:t>
      </w:r>
      <w:r w:rsidRPr="00DA7B7F">
        <w:fldChar w:fldCharType="end"/>
      </w:r>
      <w:r w:rsidRPr="00DA7B7F">
        <w:t>.</w:t>
      </w:r>
    </w:p>
    <w:p w14:paraId="12A95E01" w14:textId="77777777" w:rsidR="000615E7" w:rsidRDefault="000615E7" w:rsidP="000615E7">
      <w:pPr>
        <w:pStyle w:val="FigureAfterspace"/>
      </w:pPr>
      <w:r>
        <w:rPr>
          <w:noProof/>
        </w:rPr>
        <w:drawing>
          <wp:inline distT="0" distB="0" distL="0" distR="0" wp14:anchorId="66B75CFF" wp14:editId="23779F8B">
            <wp:extent cx="4432848" cy="2640255"/>
            <wp:effectExtent l="19050" t="19050" r="25400"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import-ca-pem.png"/>
                    <pic:cNvPicPr/>
                  </pic:nvPicPr>
                  <pic:blipFill>
                    <a:blip r:embed="rId169">
                      <a:extLst>
                        <a:ext uri="{28A0092B-C50C-407E-A947-70E740481C1C}">
                          <a14:useLocalDpi xmlns:a14="http://schemas.microsoft.com/office/drawing/2010/main" val="0"/>
                        </a:ext>
                      </a:extLst>
                    </a:blip>
                    <a:stretch>
                      <a:fillRect/>
                    </a:stretch>
                  </pic:blipFill>
                  <pic:spPr>
                    <a:xfrm>
                      <a:off x="0" y="0"/>
                      <a:ext cx="4477528" cy="2666867"/>
                    </a:xfrm>
                    <a:prstGeom prst="rect">
                      <a:avLst/>
                    </a:prstGeom>
                    <a:ln>
                      <a:solidFill>
                        <a:schemeClr val="accent1"/>
                      </a:solidFill>
                    </a:ln>
                  </pic:spPr>
                </pic:pic>
              </a:graphicData>
            </a:graphic>
          </wp:inline>
        </w:drawing>
      </w:r>
    </w:p>
    <w:p w14:paraId="0687FE58" w14:textId="77777777" w:rsidR="000615E7" w:rsidRDefault="000615E7" w:rsidP="00F01F81">
      <w:pPr>
        <w:pStyle w:val="MISCFigureCaptionHeader8pt"/>
      </w:pPr>
      <w:bookmarkStart w:id="535" w:name="_Ref513541527"/>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323A76">
        <w:rPr>
          <w:rStyle w:val="MISCFigureCaptionHeaderBold8pt"/>
          <w:noProof/>
        </w:rPr>
        <w:t>70</w:t>
      </w:r>
      <w:r w:rsidRPr="00F01F81">
        <w:rPr>
          <w:rStyle w:val="MISCFigureCaptionHeaderBold8pt"/>
        </w:rPr>
        <w:fldChar w:fldCharType="end"/>
      </w:r>
      <w:bookmarkEnd w:id="535"/>
      <w:r w:rsidRPr="00F01F81">
        <w:rPr>
          <w:rStyle w:val="MISCFigureCaptionHeaderBold8pt"/>
        </w:rPr>
        <w:t xml:space="preserve">. </w:t>
      </w:r>
      <w:r>
        <w:t>Import the ca.pem</w:t>
      </w:r>
    </w:p>
    <w:p w14:paraId="2A352F5E" w14:textId="77777777" w:rsidR="000615E7" w:rsidRDefault="000615E7" w:rsidP="0058095B">
      <w:pPr>
        <w:pStyle w:val="BodyTextMetricHPELight10pt"/>
      </w:pPr>
      <w:r>
        <w:t>It should now show up in the list of certificates. You may need to restart your browser to see the green, secure lock symbol as shown in</w:t>
      </w:r>
      <w:r w:rsidRPr="00DA7B7F">
        <w:t xml:space="preserve"> </w:t>
      </w:r>
      <w:r w:rsidRPr="00DA7B7F">
        <w:fldChar w:fldCharType="begin"/>
      </w:r>
      <w:r w:rsidRPr="00DA7B7F">
        <w:instrText xml:space="preserve"> REF _Ref513541686 \h </w:instrText>
      </w:r>
      <w:r>
        <w:instrText xml:space="preserve"> \* MERGEFORMAT </w:instrText>
      </w:r>
      <w:r w:rsidRPr="00DA7B7F">
        <w:fldChar w:fldCharType="separate"/>
      </w:r>
      <w:r w:rsidR="00323A76" w:rsidRPr="00323A76">
        <w:t>Figure 71</w:t>
      </w:r>
      <w:r w:rsidRPr="00DA7B7F">
        <w:fldChar w:fldCharType="end"/>
      </w:r>
      <w:r w:rsidR="0090160E">
        <w:t>.</w:t>
      </w:r>
    </w:p>
    <w:p w14:paraId="5566E1DE" w14:textId="77777777" w:rsidR="000615E7" w:rsidRDefault="000615E7" w:rsidP="000615E7">
      <w:pPr>
        <w:pStyle w:val="FigureAfterspace"/>
      </w:pPr>
      <w:r>
        <w:rPr>
          <w:noProof/>
        </w:rPr>
        <w:drawing>
          <wp:inline distT="0" distB="0" distL="0" distR="0" wp14:anchorId="3F306978" wp14:editId="3F4AEF7E">
            <wp:extent cx="3841012" cy="744279"/>
            <wp:effectExtent l="19050" t="19050" r="2667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green-https.png"/>
                    <pic:cNvPicPr/>
                  </pic:nvPicPr>
                  <pic:blipFill>
                    <a:blip r:embed="rId170">
                      <a:extLst>
                        <a:ext uri="{28A0092B-C50C-407E-A947-70E740481C1C}">
                          <a14:useLocalDpi xmlns:a14="http://schemas.microsoft.com/office/drawing/2010/main" val="0"/>
                        </a:ext>
                      </a:extLst>
                    </a:blip>
                    <a:stretch>
                      <a:fillRect/>
                    </a:stretch>
                  </pic:blipFill>
                  <pic:spPr>
                    <a:xfrm>
                      <a:off x="0" y="0"/>
                      <a:ext cx="4042401" cy="783302"/>
                    </a:xfrm>
                    <a:prstGeom prst="rect">
                      <a:avLst/>
                    </a:prstGeom>
                    <a:ln>
                      <a:solidFill>
                        <a:schemeClr val="accent1"/>
                      </a:solidFill>
                    </a:ln>
                  </pic:spPr>
                </pic:pic>
              </a:graphicData>
            </a:graphic>
          </wp:inline>
        </w:drawing>
      </w:r>
    </w:p>
    <w:p w14:paraId="66F3EEBE" w14:textId="77777777" w:rsidR="000615E7" w:rsidRDefault="000615E7" w:rsidP="000615E7">
      <w:pPr>
        <w:pStyle w:val="MISCFigureCaptionHeader8pt"/>
      </w:pPr>
      <w:bookmarkStart w:id="536" w:name="_Ref513541686"/>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323A76">
        <w:rPr>
          <w:rStyle w:val="MISCFigureCaptionHeaderBold8pt"/>
          <w:noProof/>
        </w:rPr>
        <w:t>71</w:t>
      </w:r>
      <w:r w:rsidRPr="00DA7B7F">
        <w:rPr>
          <w:rStyle w:val="MISCFigureCaptionHeaderBold8pt"/>
        </w:rPr>
        <w:fldChar w:fldCharType="end"/>
      </w:r>
      <w:bookmarkEnd w:id="536"/>
      <w:r w:rsidRPr="00DA7B7F">
        <w:rPr>
          <w:rStyle w:val="MISCFigureCaptionHeaderBold8pt"/>
        </w:rPr>
        <w:t xml:space="preserve">. </w:t>
      </w:r>
      <w:r>
        <w:t>Secure HTTPS</w:t>
      </w:r>
    </w:p>
    <w:p w14:paraId="371ADAD9" w14:textId="77777777" w:rsidR="0043785A" w:rsidRPr="009023F8" w:rsidRDefault="0043785A" w:rsidP="009023F8">
      <w:pPr>
        <w:pStyle w:val="BodyTextMetricHPELight10pt"/>
      </w:pPr>
    </w:p>
    <w:p w14:paraId="1C4A78EC" w14:textId="77777777" w:rsidR="00244900" w:rsidRDefault="00244900" w:rsidP="0043785A">
      <w:pPr>
        <w:pStyle w:val="BodyTextMetricHPELight10pt"/>
      </w:pPr>
    </w:p>
    <w:p w14:paraId="700DB126" w14:textId="77777777" w:rsidR="009023F8" w:rsidRPr="0043785A" w:rsidRDefault="009023F8" w:rsidP="0043785A">
      <w:pPr>
        <w:pStyle w:val="BodyTextMetricHPELight10pt"/>
        <w:sectPr w:rsidR="009023F8" w:rsidRPr="0043785A" w:rsidSect="0058095B">
          <w:headerReference w:type="default" r:id="rId171"/>
          <w:footerReference w:type="even" r:id="rId172"/>
          <w:footerReference w:type="default" r:id="rId173"/>
          <w:headerReference w:type="first" r:id="rId174"/>
          <w:footerReference w:type="first" r:id="rId175"/>
          <w:pgSz w:w="12240" w:h="15840" w:code="1"/>
          <w:pgMar w:top="1800" w:right="720" w:bottom="720" w:left="720" w:header="576" w:footer="576" w:gutter="0"/>
          <w:pgNumType w:start="5"/>
          <w:cols w:space="720"/>
          <w:formProt w:val="0"/>
          <w:noEndnote/>
          <w:titlePg/>
          <w:docGrid w:linePitch="245"/>
        </w:sectPr>
      </w:pPr>
    </w:p>
    <w:p w14:paraId="58520094" w14:textId="77777777" w:rsidR="000615E7" w:rsidRPr="00C15ACC" w:rsidRDefault="000615E7" w:rsidP="000615E7">
      <w:pPr>
        <w:pStyle w:val="Heading1"/>
      </w:pPr>
      <w:bookmarkStart w:id="537" w:name="_Toc421625783"/>
      <w:bookmarkStart w:id="538" w:name="_Toc421627405"/>
      <w:bookmarkStart w:id="539" w:name="_Toc430087544"/>
      <w:bookmarkStart w:id="540" w:name="_Toc531698867"/>
      <w:bookmarkStart w:id="541" w:name="_Toc5893913"/>
      <w:bookmarkEnd w:id="1"/>
      <w:bookmarkEnd w:id="4"/>
      <w:r w:rsidRPr="00C15ACC">
        <w:lastRenderedPageBreak/>
        <w:t>Resources and additional links</w:t>
      </w:r>
      <w:bookmarkEnd w:id="537"/>
      <w:bookmarkEnd w:id="538"/>
      <w:bookmarkEnd w:id="539"/>
      <w:bookmarkEnd w:id="540"/>
      <w:bookmarkEnd w:id="541"/>
    </w:p>
    <w:p w14:paraId="5CED1EAE" w14:textId="77777777" w:rsidR="000615E7" w:rsidRDefault="000615E7" w:rsidP="0058095B">
      <w:pPr>
        <w:pStyle w:val="BodyTextMetricHPELight10pt"/>
        <w:rPr>
          <w:rStyle w:val="Hyperlink"/>
        </w:rPr>
      </w:pPr>
      <w:r>
        <w:t xml:space="preserve">HPE Reference Architectures, </w:t>
      </w:r>
      <w:hyperlink r:id="rId176" w:history="1">
        <w:r>
          <w:rPr>
            <w:rStyle w:val="Hyperlink"/>
          </w:rPr>
          <w:t>hpe.com/info/ra</w:t>
        </w:r>
      </w:hyperlink>
    </w:p>
    <w:p w14:paraId="0FBEEF27" w14:textId="65ED1BC8" w:rsidR="000615E7" w:rsidRDefault="000615E7" w:rsidP="0058095B">
      <w:pPr>
        <w:pStyle w:val="BodyTextMetricHPELight10pt"/>
        <w:rPr>
          <w:rStyle w:val="Hyperlink"/>
          <w:u w:val="none"/>
        </w:rPr>
      </w:pPr>
      <w:r>
        <w:rPr>
          <w:rStyle w:val="Hyperlink"/>
          <w:u w:val="none"/>
        </w:rPr>
        <w:t xml:space="preserve">HPE </w:t>
      </w:r>
      <w:r w:rsidR="005340A8">
        <w:rPr>
          <w:rStyle w:val="Hyperlink"/>
          <w:u w:val="none"/>
        </w:rPr>
        <w:t xml:space="preserve">Synergy, </w:t>
      </w:r>
      <w:hyperlink r:id="rId177" w:history="1">
        <w:r w:rsidR="00125982" w:rsidRPr="00125982">
          <w:rPr>
            <w:rStyle w:val="Hyperlink"/>
          </w:rPr>
          <w:t>hpe.com/synergy</w:t>
        </w:r>
      </w:hyperlink>
    </w:p>
    <w:p w14:paraId="2AE95AE6" w14:textId="77777777" w:rsidR="000615E7" w:rsidRPr="003C134D" w:rsidRDefault="000615E7" w:rsidP="0058095B">
      <w:pPr>
        <w:pStyle w:val="BodyTextMetricHPELight10pt"/>
      </w:pPr>
      <w:r>
        <w:rPr>
          <w:rStyle w:val="Hyperlink"/>
          <w:u w:val="none"/>
        </w:rPr>
        <w:t xml:space="preserve">HPE </w:t>
      </w:r>
      <w:r w:rsidRPr="00C15ACC">
        <w:rPr>
          <w:rStyle w:val="Hyperlink"/>
          <w:u w:val="none"/>
        </w:rPr>
        <w:t>Servers</w:t>
      </w:r>
      <w:r>
        <w:rPr>
          <w:rStyle w:val="Hyperlink"/>
          <w:u w:val="none"/>
        </w:rPr>
        <w:t xml:space="preserve">, </w:t>
      </w:r>
      <w:hyperlink r:id="rId178" w:history="1">
        <w:r>
          <w:rPr>
            <w:rStyle w:val="Hyperlink"/>
            <w:rFonts w:cstheme="minorBidi"/>
            <w:szCs w:val="20"/>
          </w:rPr>
          <w:t>hpe.com/servers</w:t>
        </w:r>
      </w:hyperlink>
    </w:p>
    <w:p w14:paraId="5550F814" w14:textId="77777777" w:rsidR="000615E7" w:rsidRDefault="000615E7" w:rsidP="0058095B">
      <w:pPr>
        <w:pStyle w:val="BodyTextMetricHPELight10pt"/>
        <w:rPr>
          <w:rStyle w:val="Hyperlink"/>
        </w:rPr>
      </w:pPr>
      <w:r>
        <w:t xml:space="preserve">HPE </w:t>
      </w:r>
      <w:r w:rsidRPr="00C15ACC">
        <w:t>Storage</w:t>
      </w:r>
      <w:r>
        <w:t xml:space="preserve">, </w:t>
      </w:r>
      <w:hyperlink r:id="rId179" w:history="1">
        <w:r>
          <w:rPr>
            <w:rStyle w:val="Hyperlink"/>
          </w:rPr>
          <w:t>hpe.com/storage</w:t>
        </w:r>
      </w:hyperlink>
      <w:bookmarkStart w:id="542" w:name="_GoBack"/>
      <w:bookmarkEnd w:id="542"/>
    </w:p>
    <w:p w14:paraId="1E49FEE5" w14:textId="77777777" w:rsidR="000615E7" w:rsidRDefault="000615E7" w:rsidP="0058095B">
      <w:pPr>
        <w:pStyle w:val="BodyTextMetricHPELight10pt"/>
        <w:rPr>
          <w:rStyle w:val="Hyperlink"/>
        </w:rPr>
      </w:pPr>
      <w:r w:rsidRPr="00507357">
        <w:t>HPE Networking</w:t>
      </w:r>
      <w:r>
        <w:t xml:space="preserve">, </w:t>
      </w:r>
      <w:hyperlink r:id="rId180" w:history="1">
        <w:r w:rsidRPr="00507357">
          <w:rPr>
            <w:rStyle w:val="Hyperlink"/>
          </w:rPr>
          <w:t>hpe.com/networking</w:t>
        </w:r>
      </w:hyperlink>
    </w:p>
    <w:p w14:paraId="17C452B0" w14:textId="77777777" w:rsidR="000615E7" w:rsidRDefault="000615E7" w:rsidP="0058095B">
      <w:pPr>
        <w:pStyle w:val="BodyTextMetricHPELight10pt"/>
        <w:rPr>
          <w:rStyle w:val="Hyperlink"/>
        </w:rPr>
      </w:pPr>
      <w:r>
        <w:t xml:space="preserve">HPE </w:t>
      </w:r>
      <w:r w:rsidRPr="00C15ACC">
        <w:t>Technology Consulting Services</w:t>
      </w:r>
      <w:r>
        <w:t xml:space="preserve">, </w:t>
      </w:r>
      <w:hyperlink r:id="rId181" w:history="1">
        <w:r>
          <w:rPr>
            <w:rStyle w:val="Hyperlink"/>
          </w:rPr>
          <w:t>hpe.com/us/en/services/consulting.html</w:t>
        </w:r>
      </w:hyperlink>
    </w:p>
    <w:p w14:paraId="61A4E5F4" w14:textId="77777777" w:rsidR="000615E7" w:rsidRDefault="000615E7" w:rsidP="0058095B">
      <w:pPr>
        <w:pStyle w:val="BodyTextMetricHPELight10pt"/>
      </w:pPr>
      <w:r>
        <w:t xml:space="preserve">Docker Reference Architectures, </w:t>
      </w:r>
      <w:hyperlink r:id="rId182" w:history="1">
        <w:r w:rsidRPr="008565F0">
          <w:rPr>
            <w:rStyle w:val="Hyperlink"/>
          </w:rPr>
          <w:t>https://success.docker.com/architectures</w:t>
        </w:r>
      </w:hyperlink>
    </w:p>
    <w:p w14:paraId="0E16AE71" w14:textId="77777777" w:rsidR="000615E7" w:rsidRDefault="000615E7" w:rsidP="0058095B">
      <w:pPr>
        <w:pStyle w:val="BodyTextMetricHPELight10pt"/>
      </w:pPr>
      <w:r>
        <w:t xml:space="preserve">Splunk Validate Architectures, </w:t>
      </w:r>
      <w:hyperlink r:id="rId183" w:history="1">
        <w:r w:rsidRPr="008565F0">
          <w:rPr>
            <w:rStyle w:val="Hyperlink"/>
          </w:rPr>
          <w:t>https://www.splunk.com/pdfs/white-papers/splunk-validated-architectures.pdf</w:t>
        </w:r>
      </w:hyperlink>
    </w:p>
    <w:p w14:paraId="172ECEA4" w14:textId="77777777" w:rsidR="000615E7" w:rsidRDefault="000615E7" w:rsidP="0058095B">
      <w:pPr>
        <w:pStyle w:val="BodyTextMetricHPELight10pt"/>
      </w:pPr>
      <w:r>
        <w:t xml:space="preserve">Sysdig Resources, </w:t>
      </w:r>
      <w:hyperlink r:id="rId184" w:history="1">
        <w:r w:rsidRPr="00D65DDE">
          <w:rPr>
            <w:rStyle w:val="Hyperlink"/>
          </w:rPr>
          <w:t>https://sysdig.com/resources/</w:t>
        </w:r>
      </w:hyperlink>
    </w:p>
    <w:p w14:paraId="79BA15C8" w14:textId="77777777" w:rsidR="000615E7" w:rsidRDefault="000615E7" w:rsidP="0058095B">
      <w:pPr>
        <w:pStyle w:val="BodyTextMetricHPELight10pt"/>
      </w:pPr>
    </w:p>
    <w:p w14:paraId="72E2A04D" w14:textId="2B973C64" w:rsidR="00B345B8" w:rsidRPr="00F01F81" w:rsidRDefault="000615E7" w:rsidP="00F01F81">
      <w:pPr>
        <w:pStyle w:val="BodyTextMetricHPELight10pt"/>
        <w:rPr>
          <w:b/>
        </w:rPr>
      </w:pPr>
      <w:r w:rsidRPr="00C15ACC">
        <w:t xml:space="preserve">To help us improve our documents, please provide feedback at </w:t>
      </w:r>
      <w:hyperlink r:id="rId185" w:history="1">
        <w:r>
          <w:rPr>
            <w:rStyle w:val="Hyperlink"/>
          </w:rPr>
          <w:t>hpe.com/contact/feedback</w:t>
        </w:r>
      </w:hyperlink>
      <w:r w:rsidRPr="00C15ACC">
        <w:t>.</w:t>
      </w:r>
    </w:p>
    <w:sectPr w:rsidR="00B345B8" w:rsidRPr="00F01F81" w:rsidSect="00F160EE">
      <w:headerReference w:type="even" r:id="rId186"/>
      <w:headerReference w:type="default" r:id="rId187"/>
      <w:footerReference w:type="even" r:id="rId188"/>
      <w:footerReference w:type="default" r:id="rId189"/>
      <w:footerReference w:type="first" r:id="rId190"/>
      <w:pgSz w:w="12240" w:h="15840" w:code="1"/>
      <w:pgMar w:top="1800" w:right="720" w:bottom="720" w:left="720" w:header="576" w:footer="360" w:gutter="0"/>
      <w:cols w:space="720"/>
      <w:formProt w:val="0"/>
      <w:noEndnote/>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1CB1FA" w14:textId="77777777" w:rsidR="00E9599B" w:rsidRDefault="00E9599B">
      <w:r>
        <w:separator/>
      </w:r>
    </w:p>
    <w:p w14:paraId="4EE476C5" w14:textId="77777777" w:rsidR="00E9599B" w:rsidRDefault="00E9599B"/>
    <w:p w14:paraId="2DAD5130" w14:textId="77777777" w:rsidR="00E9599B" w:rsidRDefault="00E9599B"/>
    <w:p w14:paraId="6D106E4F" w14:textId="77777777" w:rsidR="00E9599B" w:rsidRDefault="00E9599B"/>
    <w:p w14:paraId="2A64BEAB" w14:textId="77777777" w:rsidR="00E9599B" w:rsidRDefault="00E9599B"/>
    <w:p w14:paraId="75F3643C" w14:textId="77777777" w:rsidR="00E9599B" w:rsidRDefault="00E9599B"/>
  </w:endnote>
  <w:endnote w:type="continuationSeparator" w:id="0">
    <w:p w14:paraId="1C41977B" w14:textId="77777777" w:rsidR="00E9599B" w:rsidRDefault="00E9599B">
      <w:r>
        <w:continuationSeparator/>
      </w:r>
    </w:p>
    <w:p w14:paraId="1B5D0062" w14:textId="77777777" w:rsidR="00E9599B" w:rsidRDefault="00E9599B"/>
    <w:p w14:paraId="59E47A01" w14:textId="77777777" w:rsidR="00E9599B" w:rsidRDefault="00E9599B"/>
    <w:p w14:paraId="2D29605D" w14:textId="77777777" w:rsidR="00E9599B" w:rsidRDefault="00E9599B"/>
    <w:p w14:paraId="2762AE1F" w14:textId="77777777" w:rsidR="00E9599B" w:rsidRDefault="00E9599B"/>
    <w:p w14:paraId="0FBEA90A" w14:textId="77777777" w:rsidR="00E9599B" w:rsidRDefault="00E959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HPE Light">
    <w:panose1 w:val="00000000000000000000"/>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4020204020204"/>
    <w:charset w:val="00"/>
    <w:family w:val="swiss"/>
    <w:pitch w:val="variable"/>
    <w:sig w:usb0="A00000AF" w:usb1="5000205B"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MetricHPE">
    <w:panose1 w:val="020B0503030202060203"/>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Trebuchet MS"/>
    <w:panose1 w:val="00000000000000000000"/>
    <w:charset w:val="00"/>
    <w:family w:val="swiss"/>
    <w:notTrueType/>
    <w:pitch w:val="variable"/>
    <w:sig w:usb0="00000007" w:usb1="00000000" w:usb2="00000000" w:usb3="00000000" w:csb0="00000093" w:csb1="00000000"/>
  </w:font>
  <w:font w:name="Metric Light">
    <w:altName w:val="Arial"/>
    <w:panose1 w:val="00000000000000000000"/>
    <w:charset w:val="00"/>
    <w:family w:val="swiss"/>
    <w:notTrueType/>
    <w:pitch w:val="variable"/>
    <w:sig w:usb0="00000007" w:usb1="00000000" w:usb2="00000000" w:usb3="00000000" w:csb0="00000093" w:csb1="00000000"/>
  </w:font>
  <w:font w:name="MetricHPE Semibold">
    <w:panose1 w:val="00000000000000000000"/>
    <w:charset w:val="00"/>
    <w:family w:val="swiss"/>
    <w:notTrueType/>
    <w:pitch w:val="variable"/>
    <w:sig w:usb0="00000007" w:usb1="00000000"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embedRegular r:id="rId1" w:subsetted="1" w:fontKey="{7454DC81-BE38-47C9-8F12-8DDFE5AA780B}"/>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2" w:subsetted="1" w:fontKey="{2CC7FE7F-5911-4BE4-A859-7D3ECC8D839C}"/>
  </w:font>
  <w:font w:name="MS Mincho">
    <w:altName w:val="ＭＳ 明朝"/>
    <w:panose1 w:val="02020609040205080304"/>
    <w:charset w:val="80"/>
    <w:family w:val="roman"/>
    <w:notTrueType/>
    <w:pitch w:val="fixed"/>
    <w:sig w:usb0="00000001" w:usb1="08070000" w:usb2="00000010" w:usb3="00000000" w:csb0="00020000" w:csb1="00000000"/>
  </w:font>
  <w:font w:name="Metric Bold">
    <w:altName w:val="Arial"/>
    <w:panose1 w:val="00000000000000000000"/>
    <w:charset w:val="00"/>
    <w:family w:val="swiss"/>
    <w:notTrueType/>
    <w:pitch w:val="variable"/>
    <w:sig w:usb0="00000007" w:usb1="00000000" w:usb2="00000000" w:usb3="00000000" w:csb0="00000093" w:csb1="00000000"/>
  </w:font>
  <w:font w:name="SimplePro">
    <w:altName w:val="Courier New"/>
    <w:panose1 w:val="00000000000000000000"/>
    <w:charset w:val="00"/>
    <w:family w:val="modern"/>
    <w:notTrueType/>
    <w:pitch w:val="fixed"/>
    <w:sig w:usb0="00000001" w:usb1="4000204A" w:usb2="00000000" w:usb3="00000000" w:csb0="00000093" w:csb1="00000000"/>
  </w:font>
  <w:font w:name="HPE Simple Light">
    <w:panose1 w:val="00000000000000000000"/>
    <w:charset w:val="00"/>
    <w:family w:val="modern"/>
    <w:notTrueType/>
    <w:pitch w:val="fixed"/>
    <w:sig w:usb0="A00000FF" w:usb1="5000204A" w:usb2="00000000" w:usb3="00000000" w:csb0="00000093" w:csb1="00000000"/>
  </w:font>
  <w:font w:name="SimpleRegular">
    <w:panose1 w:val="00000000000000000000"/>
    <w:charset w:val="00"/>
    <w:family w:val="modern"/>
    <w:notTrueType/>
    <w:pitch w:val="fixed"/>
    <w:sig w:usb0="800000AF"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104599"/>
      <w:docPartObj>
        <w:docPartGallery w:val="Page Numbers (Bottom of Page)"/>
        <w:docPartUnique/>
      </w:docPartObj>
    </w:sdtPr>
    <w:sdtEndPr>
      <w:rPr>
        <w:noProof/>
      </w:rPr>
    </w:sdtEndPr>
    <w:sdtContent>
      <w:p w14:paraId="4AF7B184" w14:textId="77777777" w:rsidR="005340A8" w:rsidRDefault="005340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61E8BA" w14:textId="77777777" w:rsidR="005340A8" w:rsidRDefault="005340A8"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2681E" w14:textId="77777777" w:rsidR="005340A8" w:rsidRPr="00214234" w:rsidRDefault="005340A8" w:rsidP="00214234">
    <w:pPr>
      <w:pStyle w:val="Footer"/>
    </w:pPr>
    <w:r w:rsidRPr="00214234">
      <w:rPr>
        <w:noProof/>
      </w:rPr>
      <w:drawing>
        <wp:inline distT="0" distB="0" distL="0" distR="0" wp14:anchorId="58F8FDEC" wp14:editId="63322810">
          <wp:extent cx="804672" cy="228600"/>
          <wp:effectExtent l="0" t="0" r="0" b="0"/>
          <wp:docPr id="272" name="Picture 2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p w14:paraId="2BD11D24" w14:textId="77777777" w:rsidR="005340A8" w:rsidRPr="00AE7069" w:rsidRDefault="005340A8"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847FA" w14:textId="77777777" w:rsidR="005340A8" w:rsidRDefault="005340A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20221"/>
      <w:docPartObj>
        <w:docPartGallery w:val="Page Numbers (Bottom of Page)"/>
        <w:docPartUnique/>
      </w:docPartObj>
    </w:sdtPr>
    <w:sdtContent>
      <w:sdt>
        <w:sdtPr>
          <w:id w:val="1593591517"/>
          <w:docPartObj>
            <w:docPartGallery w:val="Page Numbers (Bottom of Page)"/>
            <w:docPartUnique/>
          </w:docPartObj>
        </w:sdtPr>
        <w:sdtEndPr>
          <w:rPr>
            <w:rFonts w:ascii="SimpleRegular" w:hAnsi="SimpleRegular"/>
            <w:sz w:val="14"/>
            <w:szCs w:val="14"/>
          </w:rPr>
        </w:sdtEndPr>
        <w:sdtContent>
          <w:p w14:paraId="7A33B249" w14:textId="77777777" w:rsidR="005340A8" w:rsidRPr="00DD7AFE" w:rsidRDefault="005340A8" w:rsidP="00983BAF">
            <w:pPr>
              <w:rPr>
                <w:rFonts w:ascii="SimpleRegular" w:hAnsi="SimpleRegular"/>
                <w:sz w:val="14"/>
                <w:szCs w:val="14"/>
              </w:rPr>
            </w:pPr>
          </w:p>
          <w:p w14:paraId="2C4B8478" w14:textId="77777777" w:rsidR="005340A8" w:rsidRPr="006375AE" w:rsidRDefault="005340A8" w:rsidP="0037305E">
            <w:pPr>
              <w:jc w:val="right"/>
              <w:rPr>
                <w:rFonts w:ascii="SimpleRegular" w:hAnsi="SimpleRegular"/>
                <w:sz w:val="14"/>
                <w:szCs w:val="14"/>
              </w:rPr>
            </w:pPr>
            <w:r>
              <w:rPr>
                <w:rFonts w:ascii="SimpleRegular" w:hAnsi="SimpleRegular"/>
                <w:sz w:val="14"/>
                <w:szCs w:val="14"/>
              </w:rPr>
              <w:t xml:space="preserve">Page </w:t>
            </w:r>
            <w:r w:rsidRPr="006375AE">
              <w:rPr>
                <w:rFonts w:ascii="SimpleRegular" w:hAnsi="SimpleRegular"/>
                <w:sz w:val="14"/>
                <w:szCs w:val="14"/>
              </w:rPr>
              <w:fldChar w:fldCharType="begin"/>
            </w:r>
            <w:r w:rsidRPr="006375AE">
              <w:rPr>
                <w:rFonts w:ascii="SimpleRegular" w:hAnsi="SimpleRegular"/>
                <w:sz w:val="14"/>
                <w:szCs w:val="14"/>
              </w:rPr>
              <w:instrText xml:space="preserve"> PAGE   \* MERGEFORMAT </w:instrText>
            </w:r>
            <w:r w:rsidRPr="006375AE">
              <w:rPr>
                <w:rFonts w:ascii="SimpleRegular" w:hAnsi="SimpleRegular"/>
                <w:sz w:val="14"/>
                <w:szCs w:val="14"/>
              </w:rPr>
              <w:fldChar w:fldCharType="separate"/>
            </w:r>
            <w:r>
              <w:rPr>
                <w:rFonts w:ascii="SimpleRegular" w:hAnsi="SimpleRegular"/>
                <w:noProof/>
                <w:sz w:val="14"/>
                <w:szCs w:val="14"/>
              </w:rPr>
              <w:t>4</w:t>
            </w:r>
            <w:r w:rsidRPr="006375AE">
              <w:rPr>
                <w:rFonts w:ascii="SimpleRegular" w:hAnsi="SimpleRegular"/>
                <w:noProof/>
                <w:sz w:val="14"/>
                <w:szCs w:val="14"/>
              </w:rPr>
              <w:fldChar w:fldCharType="end"/>
            </w:r>
          </w:p>
        </w:sdtContent>
      </w:sdt>
      <w:p w14:paraId="6825C370" w14:textId="77777777" w:rsidR="005340A8" w:rsidRDefault="005340A8" w:rsidP="00AB6307">
        <w:pPr>
          <w:ind w:left="-1800"/>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690C7" w14:textId="77777777" w:rsidR="005340A8" w:rsidRPr="005529F4" w:rsidRDefault="005340A8" w:rsidP="005529F4">
    <w:pPr>
      <w:pStyle w:val="Footer"/>
    </w:pPr>
    <w:r>
      <w:rPr>
        <w:noProof/>
      </w:rPr>
      <w:drawing>
        <wp:inline distT="0" distB="0" distL="0" distR="0" wp14:anchorId="1637EC25" wp14:editId="7A6B045B">
          <wp:extent cx="804672" cy="228600"/>
          <wp:effectExtent l="0" t="0" r="0" b="0"/>
          <wp:docPr id="273" name="Picture 27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8B829" w14:textId="77777777" w:rsidR="005340A8" w:rsidRPr="005529F4" w:rsidRDefault="005340A8" w:rsidP="005529F4">
    <w:pPr>
      <w:pStyle w:val="Footer"/>
    </w:pPr>
    <w:r>
      <w:rPr>
        <w:noProof/>
      </w:rPr>
      <w:drawing>
        <wp:inline distT="0" distB="0" distL="0" distR="0" wp14:anchorId="76930ABF" wp14:editId="02102C9D">
          <wp:extent cx="804672" cy="228600"/>
          <wp:effectExtent l="0" t="0" r="0" b="0"/>
          <wp:docPr id="274" name="Picture 27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A74FC" w14:textId="77777777" w:rsidR="005340A8" w:rsidRPr="00745C9A" w:rsidRDefault="005340A8" w:rsidP="00745C9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77"/>
      <w:gridCol w:w="959"/>
      <w:gridCol w:w="7264"/>
    </w:tblGrid>
    <w:tr w:rsidR="005340A8" w:rsidRPr="00917C6B" w14:paraId="00180248" w14:textId="77777777" w:rsidTr="003A378F">
      <w:trPr>
        <w:trHeight w:val="320"/>
      </w:trPr>
      <w:tc>
        <w:tcPr>
          <w:tcW w:w="2545" w:type="dxa"/>
          <w:tcMar>
            <w:left w:w="0" w:type="dxa"/>
          </w:tcMar>
          <w:vAlign w:val="center"/>
        </w:tcPr>
        <w:p w14:paraId="0A65C8F7" w14:textId="77777777" w:rsidR="005340A8" w:rsidRPr="00917C6B" w:rsidRDefault="005340A8" w:rsidP="004F76A4">
          <w:pPr>
            <w:pStyle w:val="BackPageSharewithcolleagues7pt"/>
            <w:spacing w:line="240" w:lineRule="auto"/>
            <w:rPr>
              <w:noProof/>
            </w:rPr>
          </w:pPr>
          <w:r>
            <w:rPr>
              <w:noProof/>
            </w:rPr>
            <w:drawing>
              <wp:inline distT="0" distB="0" distL="0" distR="0" wp14:anchorId="6B5A67ED" wp14:editId="0651E1AB">
                <wp:extent cx="1563624" cy="612648"/>
                <wp:effectExtent l="0" t="0" r="0" b="0"/>
                <wp:docPr id="199" name="Picture 19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 Icon_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63624" cy="612648"/>
                        </a:xfrm>
                        <a:prstGeom prst="rect">
                          <a:avLst/>
                        </a:prstGeom>
                      </pic:spPr>
                    </pic:pic>
                  </a:graphicData>
                </a:graphic>
              </wp:inline>
            </w:drawing>
          </w:r>
        </w:p>
      </w:tc>
      <w:tc>
        <w:tcPr>
          <w:tcW w:w="962" w:type="dxa"/>
        </w:tcPr>
        <w:p w14:paraId="7DDB73F5" w14:textId="77777777" w:rsidR="005340A8" w:rsidRPr="00917C6B" w:rsidRDefault="005340A8" w:rsidP="004F76A4">
          <w:pPr>
            <w:pStyle w:val="BackPageSharewithcolleagues7pt"/>
            <w:spacing w:line="240" w:lineRule="auto"/>
            <w:rPr>
              <w:sz w:val="20"/>
            </w:rPr>
          </w:pPr>
        </w:p>
      </w:tc>
      <w:tc>
        <w:tcPr>
          <w:tcW w:w="7293" w:type="dxa"/>
          <w:vMerge w:val="restart"/>
          <w:tcMar>
            <w:left w:w="0" w:type="dxa"/>
            <w:bottom w:w="0" w:type="dxa"/>
          </w:tcMar>
          <w:vAlign w:val="bottom"/>
        </w:tcPr>
        <w:p w14:paraId="66FC821A" w14:textId="77777777" w:rsidR="005340A8" w:rsidRPr="00917C6B" w:rsidRDefault="005340A8" w:rsidP="00F01F81">
          <w:pPr>
            <w:pStyle w:val="BackPageRatethisdocument10pt"/>
            <w:ind w:left="0"/>
          </w:pPr>
        </w:p>
      </w:tc>
    </w:tr>
    <w:tr w:rsidR="005340A8" w:rsidRPr="00917C6B" w14:paraId="4A7FCB1B" w14:textId="77777777" w:rsidTr="00F01F81">
      <w:trPr>
        <w:trHeight w:val="82"/>
      </w:trPr>
      <w:tc>
        <w:tcPr>
          <w:tcW w:w="2545" w:type="dxa"/>
          <w:vMerge w:val="restart"/>
          <w:tcMar>
            <w:left w:w="0" w:type="dxa"/>
          </w:tcMar>
          <w:vAlign w:val="bottom"/>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5340A8" w:rsidRPr="00917C6B" w14:paraId="372ACF12" w14:textId="77777777" w:rsidTr="003A378F">
            <w:trPr>
              <w:trHeight w:val="342"/>
            </w:trPr>
            <w:tc>
              <w:tcPr>
                <w:tcW w:w="2430" w:type="dxa"/>
                <w:gridSpan w:val="2"/>
                <w:tcMar>
                  <w:top w:w="288" w:type="dxa"/>
                  <w:left w:w="0" w:type="dxa"/>
                  <w:right w:w="115" w:type="dxa"/>
                </w:tcMar>
                <w:vAlign w:val="center"/>
              </w:tcPr>
              <w:p w14:paraId="341C27AC" w14:textId="77777777" w:rsidR="005340A8" w:rsidRPr="00917C6B" w:rsidRDefault="005340A8" w:rsidP="004F76A4">
                <w:pPr>
                  <w:pStyle w:val="BackPageSharewithcolleagues7pt"/>
                  <w:spacing w:line="240" w:lineRule="auto"/>
                  <w:rPr>
                    <w:sz w:val="20"/>
                  </w:rPr>
                </w:pPr>
              </w:p>
            </w:tc>
          </w:tr>
          <w:tr w:rsidR="005340A8" w:rsidRPr="00917C6B" w14:paraId="1C434F0A" w14:textId="77777777" w:rsidTr="003A378F">
            <w:trPr>
              <w:trHeight w:val="355"/>
            </w:trPr>
            <w:tc>
              <w:tcPr>
                <w:tcW w:w="2430" w:type="dxa"/>
                <w:gridSpan w:val="2"/>
                <w:tcMar>
                  <w:left w:w="0" w:type="dxa"/>
                  <w:right w:w="115" w:type="dxa"/>
                </w:tcMar>
              </w:tcPr>
              <w:p w14:paraId="0056C800" w14:textId="77777777" w:rsidR="005340A8" w:rsidRPr="00917C6B" w:rsidRDefault="005340A8" w:rsidP="004F76A4">
                <w:pPr>
                  <w:pStyle w:val="BackPageSignupforupdates9pt"/>
                </w:pPr>
                <w:hyperlink r:id="rId3" w:history="1">
                  <w:r w:rsidRPr="00917C6B">
                    <w:t>Sign up for updates</w:t>
                  </w:r>
                </w:hyperlink>
              </w:p>
            </w:tc>
          </w:tr>
          <w:tr w:rsidR="005340A8" w:rsidRPr="00917C6B" w14:paraId="7F2F3A7D" w14:textId="77777777" w:rsidTr="003A378F">
            <w:trPr>
              <w:trHeight w:val="445"/>
            </w:trPr>
            <w:tc>
              <w:tcPr>
                <w:tcW w:w="270" w:type="dxa"/>
                <w:tcMar>
                  <w:left w:w="0" w:type="dxa"/>
                  <w:right w:w="0" w:type="dxa"/>
                </w:tcMar>
                <w:vAlign w:val="center"/>
              </w:tcPr>
              <w:p w14:paraId="5D3BFE76" w14:textId="77777777" w:rsidR="005340A8" w:rsidRPr="00917C6B" w:rsidRDefault="005340A8" w:rsidP="004F76A4">
                <w:pPr>
                  <w:pStyle w:val="BackPageSharewithcolleagues7pt"/>
                  <w:spacing w:line="240" w:lineRule="auto"/>
                  <w:rPr>
                    <w:sz w:val="20"/>
                  </w:rPr>
                </w:pPr>
              </w:p>
            </w:tc>
            <w:tc>
              <w:tcPr>
                <w:tcW w:w="2160" w:type="dxa"/>
                <w:tcMar>
                  <w:left w:w="0" w:type="dxa"/>
                  <w:right w:w="0" w:type="dxa"/>
                </w:tcMar>
                <w:vAlign w:val="center"/>
              </w:tcPr>
              <w:p w14:paraId="619DD633" w14:textId="77777777" w:rsidR="005340A8" w:rsidRPr="00917C6B" w:rsidRDefault="005340A8" w:rsidP="004F76A4">
                <w:pPr>
                  <w:pStyle w:val="BackPageRatethisdocument10pt"/>
                  <w:ind w:left="0"/>
                </w:pPr>
              </w:p>
            </w:tc>
          </w:tr>
        </w:tbl>
        <w:p w14:paraId="51E3D70D" w14:textId="77777777" w:rsidR="005340A8" w:rsidRPr="00917C6B" w:rsidRDefault="005340A8" w:rsidP="004F76A4">
          <w:pPr>
            <w:pStyle w:val="BackPageSharewithcolleagues7pt"/>
            <w:spacing w:line="240" w:lineRule="auto"/>
            <w:rPr>
              <w:sz w:val="20"/>
            </w:rPr>
          </w:pPr>
          <w:r>
            <w:rPr>
              <w:noProof/>
              <w:sz w:val="20"/>
            </w:rPr>
            <w:drawing>
              <wp:inline distT="0" distB="0" distL="0" distR="0" wp14:anchorId="0E4B0643" wp14:editId="6F3BE119">
                <wp:extent cx="804545" cy="228600"/>
                <wp:effectExtent l="0" t="0" r="0" b="0"/>
                <wp:docPr id="200" name="Picture 20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pe_element_grn_pos_rgb.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inline>
            </w:drawing>
          </w:r>
        </w:p>
      </w:tc>
      <w:tc>
        <w:tcPr>
          <w:tcW w:w="962" w:type="dxa"/>
        </w:tcPr>
        <w:p w14:paraId="2CBE017D" w14:textId="77777777" w:rsidR="005340A8" w:rsidRPr="00917C6B" w:rsidRDefault="005340A8" w:rsidP="004F76A4">
          <w:pPr>
            <w:pStyle w:val="BackPageSharewithcolleagues7pt"/>
            <w:spacing w:line="240" w:lineRule="auto"/>
            <w:rPr>
              <w:sz w:val="20"/>
            </w:rPr>
          </w:pPr>
        </w:p>
      </w:tc>
      <w:tc>
        <w:tcPr>
          <w:tcW w:w="7293" w:type="dxa"/>
          <w:vMerge/>
          <w:tcMar>
            <w:left w:w="0" w:type="dxa"/>
            <w:bottom w:w="0" w:type="dxa"/>
          </w:tcMar>
          <w:vAlign w:val="bottom"/>
        </w:tcPr>
        <w:p w14:paraId="104BE43E" w14:textId="77777777" w:rsidR="005340A8" w:rsidRPr="00917C6B" w:rsidRDefault="005340A8" w:rsidP="004F76A4">
          <w:pPr>
            <w:pStyle w:val="BackPageRatethisdocument10pt"/>
          </w:pPr>
        </w:p>
      </w:tc>
    </w:tr>
    <w:tr w:rsidR="005340A8" w:rsidRPr="00917C6B" w14:paraId="3E5F5AC0" w14:textId="77777777" w:rsidTr="003A378F">
      <w:trPr>
        <w:trHeight w:val="320"/>
      </w:trPr>
      <w:tc>
        <w:tcPr>
          <w:tcW w:w="2545" w:type="dxa"/>
          <w:vMerge/>
          <w:tcMar>
            <w:top w:w="115" w:type="dxa"/>
            <w:left w:w="0" w:type="dxa"/>
            <w:right w:w="0" w:type="dxa"/>
          </w:tcMar>
          <w:vAlign w:val="center"/>
        </w:tcPr>
        <w:p w14:paraId="239FA792" w14:textId="77777777" w:rsidR="005340A8" w:rsidRPr="00917C6B" w:rsidRDefault="005340A8" w:rsidP="004F76A4">
          <w:pPr>
            <w:pStyle w:val="BackPageSignupforupdates9pt"/>
            <w:rPr>
              <w:rFonts w:ascii="Metric Light" w:hAnsi="Metric Light"/>
            </w:rPr>
          </w:pPr>
        </w:p>
      </w:tc>
      <w:tc>
        <w:tcPr>
          <w:tcW w:w="962" w:type="dxa"/>
          <w:tcMar>
            <w:top w:w="115" w:type="dxa"/>
            <w:right w:w="0" w:type="dxa"/>
          </w:tcMar>
        </w:tcPr>
        <w:p w14:paraId="3EEC60EF" w14:textId="77777777" w:rsidR="005340A8" w:rsidRPr="00917C6B" w:rsidRDefault="005340A8" w:rsidP="004F76A4"/>
      </w:tc>
      <w:tc>
        <w:tcPr>
          <w:tcW w:w="7293" w:type="dxa"/>
          <w:vMerge/>
          <w:tcMar>
            <w:top w:w="115" w:type="dxa"/>
            <w:left w:w="0" w:type="dxa"/>
            <w:bottom w:w="144" w:type="dxa"/>
            <w:right w:w="0" w:type="dxa"/>
          </w:tcMar>
          <w:vAlign w:val="bottom"/>
        </w:tcPr>
        <w:p w14:paraId="0D4F82F3" w14:textId="77777777" w:rsidR="005340A8" w:rsidRPr="00917C6B" w:rsidRDefault="005340A8" w:rsidP="004F76A4">
          <w:pPr>
            <w:pStyle w:val="BackPageSharewithcolleagues7pt"/>
            <w:spacing w:line="240" w:lineRule="auto"/>
            <w:rPr>
              <w:noProof/>
            </w:rPr>
          </w:pPr>
        </w:p>
      </w:tc>
    </w:tr>
    <w:tr w:rsidR="005340A8" w:rsidRPr="00917C6B" w14:paraId="623E20E5" w14:textId="77777777" w:rsidTr="003A378F">
      <w:trPr>
        <w:trHeight w:val="53"/>
      </w:trPr>
      <w:tc>
        <w:tcPr>
          <w:tcW w:w="2545" w:type="dxa"/>
          <w:vMerge/>
          <w:tcMar>
            <w:top w:w="115" w:type="dxa"/>
            <w:left w:w="0" w:type="dxa"/>
          </w:tcMar>
          <w:vAlign w:val="center"/>
        </w:tcPr>
        <w:p w14:paraId="6B29539C" w14:textId="77777777" w:rsidR="005340A8" w:rsidRPr="00917C6B" w:rsidRDefault="005340A8" w:rsidP="004F76A4">
          <w:pPr>
            <w:pStyle w:val="BackPageRatethisdocument10pt"/>
          </w:pPr>
        </w:p>
      </w:tc>
      <w:tc>
        <w:tcPr>
          <w:tcW w:w="962" w:type="dxa"/>
        </w:tcPr>
        <w:p w14:paraId="2B797C09" w14:textId="77777777" w:rsidR="005340A8" w:rsidRPr="00917C6B" w:rsidRDefault="005340A8" w:rsidP="004F76A4">
          <w:pPr>
            <w:pStyle w:val="BackPageRatethisdocument10pt"/>
          </w:pPr>
        </w:p>
      </w:tc>
      <w:tc>
        <w:tcPr>
          <w:tcW w:w="7293" w:type="dxa"/>
          <w:vMerge/>
          <w:tcBorders>
            <w:bottom w:val="single" w:sz="18" w:space="0" w:color="auto"/>
          </w:tcBorders>
          <w:tcMar>
            <w:left w:w="0" w:type="dxa"/>
            <w:bottom w:w="144" w:type="dxa"/>
          </w:tcMar>
          <w:vAlign w:val="bottom"/>
        </w:tcPr>
        <w:p w14:paraId="6E98428E" w14:textId="77777777" w:rsidR="005340A8" w:rsidRPr="00917C6B" w:rsidRDefault="005340A8" w:rsidP="004F76A4">
          <w:pPr>
            <w:pStyle w:val="BackPageSharewithcolleagues7pt"/>
            <w:spacing w:line="240" w:lineRule="auto"/>
            <w:rPr>
              <w:noProof/>
            </w:rPr>
          </w:pPr>
        </w:p>
      </w:tc>
    </w:tr>
    <w:tr w:rsidR="005340A8" w:rsidRPr="00917C6B" w14:paraId="6EB8112A" w14:textId="77777777" w:rsidTr="003A378F">
      <w:tc>
        <w:tcPr>
          <w:tcW w:w="2545" w:type="dxa"/>
          <w:vMerge/>
          <w:tcMar>
            <w:left w:w="0" w:type="dxa"/>
          </w:tcMar>
        </w:tcPr>
        <w:p w14:paraId="0480CCD5" w14:textId="77777777" w:rsidR="005340A8" w:rsidRPr="00917C6B" w:rsidRDefault="005340A8" w:rsidP="004F76A4">
          <w:pPr>
            <w:pStyle w:val="BackPageLegal7pt"/>
          </w:pPr>
        </w:p>
      </w:tc>
      <w:tc>
        <w:tcPr>
          <w:tcW w:w="962" w:type="dxa"/>
        </w:tcPr>
        <w:p w14:paraId="5C3EC079" w14:textId="77777777" w:rsidR="005340A8" w:rsidRPr="00917C6B" w:rsidRDefault="005340A8" w:rsidP="004F76A4">
          <w:pPr>
            <w:pStyle w:val="BackPageLegal7pt"/>
          </w:pPr>
        </w:p>
      </w:tc>
      <w:tc>
        <w:tcPr>
          <w:tcW w:w="7293" w:type="dxa"/>
          <w:tcBorders>
            <w:top w:val="single" w:sz="18" w:space="0" w:color="auto"/>
          </w:tcBorders>
          <w:tcMar>
            <w:top w:w="72" w:type="dxa"/>
            <w:left w:w="0" w:type="dxa"/>
          </w:tcMar>
        </w:tcPr>
        <w:p w14:paraId="6E6ACB87" w14:textId="77777777" w:rsidR="005340A8" w:rsidRPr="00917C6B" w:rsidRDefault="005340A8" w:rsidP="000615E7">
          <w:pPr>
            <w:pStyle w:val="BackPageLegal7pt"/>
          </w:pPr>
          <w:r w:rsidRPr="00AD1D13">
            <w:t>© Copyright 201</w:t>
          </w:r>
          <w:r>
            <w:t>8</w:t>
          </w:r>
          <w:r w:rsidRPr="00AD1D13">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120EF7A0" w14:textId="77777777" w:rsidR="005340A8" w:rsidRDefault="005340A8" w:rsidP="00F01F81">
          <w:pPr>
            <w:pStyle w:val="BackPageLegal7pt"/>
            <w:spacing w:after="300"/>
          </w:pPr>
          <w:r w:rsidRPr="001B7C6E">
            <w:t xml:space="preserve">Microsoft, Windows, </w:t>
          </w:r>
          <w:r>
            <w:t xml:space="preserve">and </w:t>
          </w:r>
          <w:r w:rsidRPr="001B7C6E">
            <w:t xml:space="preserve">Windows Server are registered trademarks or trademarks of Microsoft Corporation in the United States and/or other countries. </w:t>
          </w:r>
          <w:r>
            <w:t>Linux</w:t>
          </w:r>
          <w:r w:rsidRPr="001B7C6E">
            <w:t xml:space="preserve"> is the registered trademark of Linus Torvalds in the U.S. and other countries.</w:t>
          </w:r>
          <w:r>
            <w:t xml:space="preserve"> </w:t>
          </w:r>
          <w:r w:rsidRPr="00985318">
            <w:t xml:space="preserve">VMware </w:t>
          </w:r>
          <w:r>
            <w:t xml:space="preserve">and vSphere are </w:t>
          </w:r>
          <w:r w:rsidRPr="00985318">
            <w:t>registered trademark</w:t>
          </w:r>
          <w:r>
            <w:t>s</w:t>
          </w:r>
          <w:r w:rsidRPr="00985318">
            <w:t xml:space="preserve"> of VMware, Inc. in the United States and/or other jurisdictions.</w:t>
          </w:r>
          <w:r>
            <w:t xml:space="preserve"> Red Hat and </w:t>
          </w:r>
          <w:r w:rsidRPr="00BC6ADA">
            <w:t xml:space="preserve">Red Hat Enterprise Linux </w:t>
          </w:r>
          <w:r>
            <w:t xml:space="preserve">are </w:t>
          </w:r>
          <w:r w:rsidRPr="00BC6ADA">
            <w:t>registered trademark</w:t>
          </w:r>
          <w:r>
            <w:t>s</w:t>
          </w:r>
          <w:r w:rsidRPr="00BC6ADA">
            <w:t xml:space="preserve"> of Red Hat, Inc. in the United States and other countries.</w:t>
          </w:r>
          <w:r w:rsidRPr="00497FB4">
            <w:rPr>
              <w:noProof/>
            </w:rPr>
            <w:drawing>
              <wp:anchor distT="0" distB="0" distL="114300" distR="114300" simplePos="0" relativeHeight="251679744" behindDoc="0" locked="0" layoutInCell="1" allowOverlap="1" wp14:anchorId="67377517" wp14:editId="5593DAAE">
                <wp:simplePos x="0" y="0"/>
                <wp:positionH relativeFrom="page">
                  <wp:posOffset>6750050</wp:posOffset>
                </wp:positionH>
                <wp:positionV relativeFrom="page">
                  <wp:posOffset>9025255</wp:posOffset>
                </wp:positionV>
                <wp:extent cx="579120" cy="579120"/>
                <wp:effectExtent l="0" t="0" r="0" b="0"/>
                <wp:wrapNone/>
                <wp:docPr id="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6">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14:paraId="633E7915" w14:textId="77777777" w:rsidR="005340A8" w:rsidRPr="00425897" w:rsidRDefault="005340A8" w:rsidP="00F01F81">
          <w:pPr>
            <w:pStyle w:val="BackPageLegal7pt"/>
            <w:spacing w:after="300"/>
          </w:pPr>
          <w:r>
            <w:t>a000xxxxxenw, December 2018</w:t>
          </w:r>
        </w:p>
      </w:tc>
    </w:tr>
  </w:tbl>
  <w:p w14:paraId="26775FBC" w14:textId="77777777" w:rsidR="005340A8" w:rsidRPr="007D7BA2" w:rsidRDefault="005340A8" w:rsidP="004F76A4">
    <w:pPr>
      <w:pStyle w:val="Footer"/>
      <w:spacing w:befor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99F79" w14:textId="77777777" w:rsidR="005340A8" w:rsidRPr="00745C9A" w:rsidRDefault="005340A8" w:rsidP="00745C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727721" w14:textId="77777777" w:rsidR="00E9599B" w:rsidRDefault="00E9599B"/>
    <w:p w14:paraId="5C51180F" w14:textId="77777777" w:rsidR="00E9599B" w:rsidRDefault="00E9599B"/>
  </w:footnote>
  <w:footnote w:type="continuationSeparator" w:id="0">
    <w:p w14:paraId="72EC902D" w14:textId="77777777" w:rsidR="00E9599B" w:rsidRDefault="00E9599B">
      <w:r>
        <w:continuationSeparator/>
      </w:r>
    </w:p>
    <w:p w14:paraId="78640C60" w14:textId="77777777" w:rsidR="00E9599B" w:rsidRDefault="00E9599B"/>
    <w:p w14:paraId="313BACCC" w14:textId="77777777" w:rsidR="00E9599B" w:rsidRDefault="00E9599B"/>
    <w:p w14:paraId="5960D391" w14:textId="77777777" w:rsidR="00E9599B" w:rsidRDefault="00E9599B"/>
    <w:p w14:paraId="72A14A20" w14:textId="77777777" w:rsidR="00E9599B" w:rsidRDefault="00E9599B"/>
    <w:p w14:paraId="30A58F68" w14:textId="77777777" w:rsidR="00E9599B" w:rsidRDefault="00E9599B"/>
  </w:footnote>
  <w:footnote w:type="continuationNotice" w:id="1">
    <w:p w14:paraId="4AC27C97" w14:textId="77777777" w:rsidR="00E9599B" w:rsidRDefault="00E9599B"/>
    <w:p w14:paraId="2232784F" w14:textId="77777777" w:rsidR="00E9599B" w:rsidRDefault="00E9599B"/>
    <w:p w14:paraId="053E452C" w14:textId="77777777" w:rsidR="00E9599B" w:rsidRDefault="00E9599B"/>
    <w:p w14:paraId="40F04DA0" w14:textId="77777777" w:rsidR="00E9599B" w:rsidRDefault="00E9599B"/>
    <w:p w14:paraId="5DDEC625" w14:textId="77777777" w:rsidR="00E9599B" w:rsidRDefault="00E9599B"/>
    <w:p w14:paraId="46645D2C" w14:textId="77777777" w:rsidR="00E9599B" w:rsidRDefault="00E9599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1B77E" w14:textId="77777777" w:rsidR="005340A8" w:rsidRPr="009F2FD1" w:rsidRDefault="005340A8"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265B2" w14:textId="77777777" w:rsidR="005340A8" w:rsidRPr="00A57997" w:rsidRDefault="005340A8"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E11F3" w14:textId="77777777" w:rsidR="005340A8" w:rsidRDefault="005340A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1EF85" w14:textId="77777777" w:rsidR="005340A8" w:rsidRPr="00E11EF2" w:rsidRDefault="005340A8" w:rsidP="004F76A4">
    <w:pPr>
      <w:pStyle w:val="CoverSubtitle"/>
      <w:tabs>
        <w:tab w:val="right" w:pos="10710"/>
      </w:tabs>
      <w:spacing w:after="0" w:line="240" w:lineRule="auto"/>
      <w:ind w:right="54"/>
      <w:rPr>
        <w:rFonts w:ascii="HPE Simple" w:hAnsi="HPE Simple"/>
        <w:sz w:val="18"/>
      </w:rPr>
    </w:pPr>
    <w:r>
      <w:rPr>
        <w:rStyle w:val="CoverDocumentType10ptChar"/>
      </w:rPr>
      <w:t>Deployment Guide</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125982">
      <w:rPr>
        <w:rFonts w:ascii="HPE Simple" w:hAnsi="HPE Simple"/>
        <w:noProof/>
        <w:sz w:val="18"/>
      </w:rPr>
      <w:t>124</w:t>
    </w:r>
    <w:r w:rsidRPr="00E11EF2">
      <w:rPr>
        <w:rFonts w:ascii="HPE Simple" w:hAnsi="HPE Simple"/>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61DCE" w14:textId="77777777" w:rsidR="005340A8" w:rsidRPr="00E11EF2" w:rsidRDefault="005340A8" w:rsidP="00FD1D81">
    <w:pPr>
      <w:pStyle w:val="CoverSubtitle"/>
      <w:tabs>
        <w:tab w:val="right" w:pos="10710"/>
      </w:tabs>
      <w:spacing w:after="0" w:line="240" w:lineRule="auto"/>
      <w:ind w:right="54"/>
      <w:rPr>
        <w:rFonts w:ascii="HPE Simple" w:hAnsi="HPE Simple"/>
        <w:sz w:val="18"/>
      </w:rPr>
    </w:pPr>
    <w:r w:rsidRPr="004724C3">
      <w:rPr>
        <w:rStyle w:val="CoverDocumentType10ptChar"/>
      </w:rPr>
      <w:t>Technical White Paper</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125982">
      <w:rPr>
        <w:rFonts w:ascii="HPE Simple" w:hAnsi="HPE Simple"/>
        <w:noProof/>
        <w:sz w:val="18"/>
      </w:rPr>
      <w:t>5</w:t>
    </w:r>
    <w:r w:rsidRPr="00E11EF2">
      <w:rPr>
        <w:rFonts w:ascii="HPE Simple" w:hAnsi="HPE Simple"/>
        <w:sz w:val="18"/>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76FD8" w14:textId="77777777" w:rsidR="005340A8" w:rsidRDefault="005340A8" w:rsidP="008E412C">
    <w:pPr>
      <w:pStyle w:val="MISCTitleDescriptorinheader11ptLight"/>
    </w:pPr>
    <w:r w:rsidRPr="00793BF0">
      <w:t>Technical white paper</w:t>
    </w:r>
    <w:r w:rsidRPr="00F40566">
      <w:t xml:space="preserve"> Product, solution, or service</w:t>
    </w:r>
  </w:p>
  <w:p w14:paraId="2F3A8906" w14:textId="77777777" w:rsidR="005340A8" w:rsidRDefault="005340A8"/>
  <w:p w14:paraId="73A77B50" w14:textId="77777777" w:rsidR="005340A8" w:rsidRDefault="005340A8"/>
  <w:p w14:paraId="7B32A33C" w14:textId="77777777" w:rsidR="005340A8" w:rsidRDefault="005340A8"/>
  <w:p w14:paraId="60AD1E12" w14:textId="77777777" w:rsidR="005340A8" w:rsidRDefault="005340A8"/>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C7733" w14:textId="77777777" w:rsidR="005340A8" w:rsidRPr="00A57997" w:rsidRDefault="005340A8"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2022D7"/>
    <w:multiLevelType w:val="hybridMultilevel"/>
    <w:tmpl w:val="D06C3994"/>
    <w:lvl w:ilvl="0" w:tplc="33F6BBC8">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1" w15:restartNumberingAfterBreak="0">
    <w:nsid w:val="0E8A7DFB"/>
    <w:multiLevelType w:val="hybridMultilevel"/>
    <w:tmpl w:val="9EB29FDA"/>
    <w:lvl w:ilvl="0" w:tplc="0888AAB6">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15:restartNumberingAfterBreak="0">
    <w:nsid w:val="3D73131B"/>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A10FB5"/>
    <w:multiLevelType w:val="multilevel"/>
    <w:tmpl w:val="55389D10"/>
    <w:lvl w:ilvl="0">
      <w:start w:val="1"/>
      <w:numFmt w:val="decimal"/>
      <w:pStyle w:val="NumberedList-Level1"/>
      <w:lvlText w:val="%1."/>
      <w:lvlJc w:val="left"/>
      <w:pPr>
        <w:tabs>
          <w:tab w:val="num" w:pos="259"/>
        </w:tabs>
        <w:ind w:left="259" w:hanging="259"/>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7" w15:restartNumberingAfterBreak="0">
    <w:nsid w:val="6A8A7281"/>
    <w:multiLevelType w:val="hybridMultilevel"/>
    <w:tmpl w:val="031CC106"/>
    <w:lvl w:ilvl="0" w:tplc="8AB4B592">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16"/>
  </w:num>
  <w:num w:numId="2">
    <w:abstractNumId w:val="14"/>
  </w:num>
  <w:num w:numId="3">
    <w:abstractNumId w:val="11"/>
  </w:num>
  <w:num w:numId="4">
    <w:abstractNumId w:val="1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2"/>
  </w:num>
  <w:num w:numId="17">
    <w:abstractNumId w:val="18"/>
  </w:num>
  <w:num w:numId="18">
    <w:abstractNumId w:val="10"/>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embedTrueTypeFonts/>
  <w:saveSubsetFonts/>
  <w:hideSpellingErrors/>
  <w:proofState w:grammar="clean"/>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EF2"/>
    <w:rsid w:val="000001BE"/>
    <w:rsid w:val="000009A0"/>
    <w:rsid w:val="00000AA1"/>
    <w:rsid w:val="00000CD5"/>
    <w:rsid w:val="00001924"/>
    <w:rsid w:val="000019A8"/>
    <w:rsid w:val="00002B7B"/>
    <w:rsid w:val="00003C83"/>
    <w:rsid w:val="00006355"/>
    <w:rsid w:val="00006885"/>
    <w:rsid w:val="000101A8"/>
    <w:rsid w:val="0001026E"/>
    <w:rsid w:val="00010CB3"/>
    <w:rsid w:val="00012748"/>
    <w:rsid w:val="00012F28"/>
    <w:rsid w:val="0001368B"/>
    <w:rsid w:val="00014208"/>
    <w:rsid w:val="00015EF5"/>
    <w:rsid w:val="0001689B"/>
    <w:rsid w:val="00016FEB"/>
    <w:rsid w:val="000176E4"/>
    <w:rsid w:val="00017D27"/>
    <w:rsid w:val="00017E34"/>
    <w:rsid w:val="000204E4"/>
    <w:rsid w:val="00021114"/>
    <w:rsid w:val="00021399"/>
    <w:rsid w:val="0002155D"/>
    <w:rsid w:val="00021623"/>
    <w:rsid w:val="00021665"/>
    <w:rsid w:val="000220ED"/>
    <w:rsid w:val="00022B19"/>
    <w:rsid w:val="0002325F"/>
    <w:rsid w:val="000237CA"/>
    <w:rsid w:val="000246CF"/>
    <w:rsid w:val="00024F72"/>
    <w:rsid w:val="00025A25"/>
    <w:rsid w:val="00026590"/>
    <w:rsid w:val="00026767"/>
    <w:rsid w:val="00026B02"/>
    <w:rsid w:val="000273A2"/>
    <w:rsid w:val="000273E8"/>
    <w:rsid w:val="00027C79"/>
    <w:rsid w:val="00027F04"/>
    <w:rsid w:val="000301D9"/>
    <w:rsid w:val="00030F77"/>
    <w:rsid w:val="00033E37"/>
    <w:rsid w:val="00033F4A"/>
    <w:rsid w:val="000342C4"/>
    <w:rsid w:val="00034630"/>
    <w:rsid w:val="00035ECF"/>
    <w:rsid w:val="00036BFD"/>
    <w:rsid w:val="000373F0"/>
    <w:rsid w:val="000375A8"/>
    <w:rsid w:val="00037FC8"/>
    <w:rsid w:val="00040CA5"/>
    <w:rsid w:val="00041069"/>
    <w:rsid w:val="00041A1C"/>
    <w:rsid w:val="00041B38"/>
    <w:rsid w:val="00041DA4"/>
    <w:rsid w:val="000421A1"/>
    <w:rsid w:val="00042B07"/>
    <w:rsid w:val="00042EC5"/>
    <w:rsid w:val="0004331B"/>
    <w:rsid w:val="00043452"/>
    <w:rsid w:val="000437D2"/>
    <w:rsid w:val="0004466F"/>
    <w:rsid w:val="00044FA4"/>
    <w:rsid w:val="00045200"/>
    <w:rsid w:val="00045494"/>
    <w:rsid w:val="00046502"/>
    <w:rsid w:val="00046BE7"/>
    <w:rsid w:val="00047841"/>
    <w:rsid w:val="00047858"/>
    <w:rsid w:val="00047C01"/>
    <w:rsid w:val="00047D3E"/>
    <w:rsid w:val="0005022F"/>
    <w:rsid w:val="000504C8"/>
    <w:rsid w:val="00051DD2"/>
    <w:rsid w:val="000527B2"/>
    <w:rsid w:val="00052ED1"/>
    <w:rsid w:val="00053765"/>
    <w:rsid w:val="00053B10"/>
    <w:rsid w:val="00054FFF"/>
    <w:rsid w:val="00055B9E"/>
    <w:rsid w:val="000561A7"/>
    <w:rsid w:val="00056946"/>
    <w:rsid w:val="00056D05"/>
    <w:rsid w:val="0005706F"/>
    <w:rsid w:val="000570F2"/>
    <w:rsid w:val="000573B6"/>
    <w:rsid w:val="00057A1C"/>
    <w:rsid w:val="00057DF8"/>
    <w:rsid w:val="0006032E"/>
    <w:rsid w:val="00061502"/>
    <w:rsid w:val="000615E7"/>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521A"/>
    <w:rsid w:val="0007531D"/>
    <w:rsid w:val="000757C4"/>
    <w:rsid w:val="00075847"/>
    <w:rsid w:val="00075D89"/>
    <w:rsid w:val="00076402"/>
    <w:rsid w:val="00076663"/>
    <w:rsid w:val="00077B5B"/>
    <w:rsid w:val="00080100"/>
    <w:rsid w:val="000804C6"/>
    <w:rsid w:val="00081580"/>
    <w:rsid w:val="0008233D"/>
    <w:rsid w:val="00082A6E"/>
    <w:rsid w:val="00083C14"/>
    <w:rsid w:val="00084647"/>
    <w:rsid w:val="000850F4"/>
    <w:rsid w:val="0008545A"/>
    <w:rsid w:val="0008580D"/>
    <w:rsid w:val="000866E0"/>
    <w:rsid w:val="00086FE4"/>
    <w:rsid w:val="00090822"/>
    <w:rsid w:val="00091085"/>
    <w:rsid w:val="000910EA"/>
    <w:rsid w:val="00091D63"/>
    <w:rsid w:val="000934B5"/>
    <w:rsid w:val="0009375A"/>
    <w:rsid w:val="00093A94"/>
    <w:rsid w:val="00093E60"/>
    <w:rsid w:val="00094769"/>
    <w:rsid w:val="000951AF"/>
    <w:rsid w:val="000952BD"/>
    <w:rsid w:val="00095D88"/>
    <w:rsid w:val="00096FC1"/>
    <w:rsid w:val="000970E4"/>
    <w:rsid w:val="000977CE"/>
    <w:rsid w:val="00097D9D"/>
    <w:rsid w:val="00097F69"/>
    <w:rsid w:val="000A034E"/>
    <w:rsid w:val="000A0A3E"/>
    <w:rsid w:val="000A1405"/>
    <w:rsid w:val="000A2632"/>
    <w:rsid w:val="000A2F3F"/>
    <w:rsid w:val="000A30AC"/>
    <w:rsid w:val="000A3A12"/>
    <w:rsid w:val="000A3B00"/>
    <w:rsid w:val="000A3C81"/>
    <w:rsid w:val="000A3D55"/>
    <w:rsid w:val="000A51CA"/>
    <w:rsid w:val="000A51F0"/>
    <w:rsid w:val="000A5567"/>
    <w:rsid w:val="000A5848"/>
    <w:rsid w:val="000A5FCC"/>
    <w:rsid w:val="000A62E2"/>
    <w:rsid w:val="000A64A3"/>
    <w:rsid w:val="000A6EC2"/>
    <w:rsid w:val="000A70A9"/>
    <w:rsid w:val="000A735D"/>
    <w:rsid w:val="000A7789"/>
    <w:rsid w:val="000B0B1B"/>
    <w:rsid w:val="000B19F2"/>
    <w:rsid w:val="000B1C42"/>
    <w:rsid w:val="000B21C5"/>
    <w:rsid w:val="000B24F7"/>
    <w:rsid w:val="000B36C8"/>
    <w:rsid w:val="000B3EB0"/>
    <w:rsid w:val="000B3ED4"/>
    <w:rsid w:val="000B3EFB"/>
    <w:rsid w:val="000B45E5"/>
    <w:rsid w:val="000B5CC1"/>
    <w:rsid w:val="000B5E6B"/>
    <w:rsid w:val="000B62BD"/>
    <w:rsid w:val="000B6BF2"/>
    <w:rsid w:val="000B79F6"/>
    <w:rsid w:val="000B7BE5"/>
    <w:rsid w:val="000B7E8C"/>
    <w:rsid w:val="000C002E"/>
    <w:rsid w:val="000C04E0"/>
    <w:rsid w:val="000C04E5"/>
    <w:rsid w:val="000C1054"/>
    <w:rsid w:val="000C15E2"/>
    <w:rsid w:val="000C1B34"/>
    <w:rsid w:val="000C22C4"/>
    <w:rsid w:val="000C33A1"/>
    <w:rsid w:val="000C3C35"/>
    <w:rsid w:val="000C443E"/>
    <w:rsid w:val="000C48ED"/>
    <w:rsid w:val="000C4C80"/>
    <w:rsid w:val="000C54B9"/>
    <w:rsid w:val="000C5A4A"/>
    <w:rsid w:val="000C5B77"/>
    <w:rsid w:val="000C66B3"/>
    <w:rsid w:val="000C698D"/>
    <w:rsid w:val="000C778A"/>
    <w:rsid w:val="000C7E95"/>
    <w:rsid w:val="000D043E"/>
    <w:rsid w:val="000D0DC4"/>
    <w:rsid w:val="000D2162"/>
    <w:rsid w:val="000D289F"/>
    <w:rsid w:val="000D296A"/>
    <w:rsid w:val="000D3424"/>
    <w:rsid w:val="000D3458"/>
    <w:rsid w:val="000D4200"/>
    <w:rsid w:val="000D4349"/>
    <w:rsid w:val="000D461A"/>
    <w:rsid w:val="000D4944"/>
    <w:rsid w:val="000D5CAE"/>
    <w:rsid w:val="000D6140"/>
    <w:rsid w:val="000D6650"/>
    <w:rsid w:val="000D74B7"/>
    <w:rsid w:val="000D7888"/>
    <w:rsid w:val="000E0CFA"/>
    <w:rsid w:val="000E0EE7"/>
    <w:rsid w:val="000E14EF"/>
    <w:rsid w:val="000E1B0A"/>
    <w:rsid w:val="000E242D"/>
    <w:rsid w:val="000E2BAC"/>
    <w:rsid w:val="000E3BFA"/>
    <w:rsid w:val="000E3DF2"/>
    <w:rsid w:val="000E442E"/>
    <w:rsid w:val="000E45F7"/>
    <w:rsid w:val="000E4EA9"/>
    <w:rsid w:val="000E5186"/>
    <w:rsid w:val="000E51A3"/>
    <w:rsid w:val="000E5251"/>
    <w:rsid w:val="000E5331"/>
    <w:rsid w:val="000E6A61"/>
    <w:rsid w:val="000F0B5D"/>
    <w:rsid w:val="000F0DD0"/>
    <w:rsid w:val="000F1379"/>
    <w:rsid w:val="000F178A"/>
    <w:rsid w:val="000F1A36"/>
    <w:rsid w:val="000F1D34"/>
    <w:rsid w:val="000F1DB9"/>
    <w:rsid w:val="000F20B2"/>
    <w:rsid w:val="000F2C7C"/>
    <w:rsid w:val="000F400F"/>
    <w:rsid w:val="000F483F"/>
    <w:rsid w:val="000F5D99"/>
    <w:rsid w:val="000F5FF7"/>
    <w:rsid w:val="000F67DA"/>
    <w:rsid w:val="000F6F83"/>
    <w:rsid w:val="000F7174"/>
    <w:rsid w:val="000F7FBF"/>
    <w:rsid w:val="001006EA"/>
    <w:rsid w:val="00100803"/>
    <w:rsid w:val="00101560"/>
    <w:rsid w:val="00101A25"/>
    <w:rsid w:val="00101B99"/>
    <w:rsid w:val="00102425"/>
    <w:rsid w:val="00103E16"/>
    <w:rsid w:val="001046F5"/>
    <w:rsid w:val="00104C26"/>
    <w:rsid w:val="00104E3D"/>
    <w:rsid w:val="00105591"/>
    <w:rsid w:val="0010655D"/>
    <w:rsid w:val="001066F2"/>
    <w:rsid w:val="00106891"/>
    <w:rsid w:val="0010778E"/>
    <w:rsid w:val="00110102"/>
    <w:rsid w:val="0011043F"/>
    <w:rsid w:val="00110968"/>
    <w:rsid w:val="00110BCB"/>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3F31"/>
    <w:rsid w:val="0012432A"/>
    <w:rsid w:val="00124EBB"/>
    <w:rsid w:val="00125982"/>
    <w:rsid w:val="00126612"/>
    <w:rsid w:val="0012679A"/>
    <w:rsid w:val="00126DF8"/>
    <w:rsid w:val="00126E76"/>
    <w:rsid w:val="00127542"/>
    <w:rsid w:val="001275C7"/>
    <w:rsid w:val="001277DE"/>
    <w:rsid w:val="00130786"/>
    <w:rsid w:val="00130840"/>
    <w:rsid w:val="00130A8A"/>
    <w:rsid w:val="00131DFE"/>
    <w:rsid w:val="0013208E"/>
    <w:rsid w:val="00132EC4"/>
    <w:rsid w:val="00133C99"/>
    <w:rsid w:val="00134426"/>
    <w:rsid w:val="001354EE"/>
    <w:rsid w:val="00135517"/>
    <w:rsid w:val="00136505"/>
    <w:rsid w:val="00136EC8"/>
    <w:rsid w:val="00137772"/>
    <w:rsid w:val="00140843"/>
    <w:rsid w:val="0014084A"/>
    <w:rsid w:val="001408DA"/>
    <w:rsid w:val="00141E87"/>
    <w:rsid w:val="001425DA"/>
    <w:rsid w:val="001425E4"/>
    <w:rsid w:val="001439DF"/>
    <w:rsid w:val="00144223"/>
    <w:rsid w:val="00144630"/>
    <w:rsid w:val="0014488A"/>
    <w:rsid w:val="00145373"/>
    <w:rsid w:val="00145487"/>
    <w:rsid w:val="00145A93"/>
    <w:rsid w:val="001472D2"/>
    <w:rsid w:val="001506D3"/>
    <w:rsid w:val="00151A02"/>
    <w:rsid w:val="00151F9C"/>
    <w:rsid w:val="001523C2"/>
    <w:rsid w:val="0015242C"/>
    <w:rsid w:val="00153141"/>
    <w:rsid w:val="001534E1"/>
    <w:rsid w:val="00154417"/>
    <w:rsid w:val="0015492F"/>
    <w:rsid w:val="001552AA"/>
    <w:rsid w:val="00155D0B"/>
    <w:rsid w:val="00155FA8"/>
    <w:rsid w:val="00156179"/>
    <w:rsid w:val="00156B87"/>
    <w:rsid w:val="00160139"/>
    <w:rsid w:val="00160326"/>
    <w:rsid w:val="00161464"/>
    <w:rsid w:val="001614D5"/>
    <w:rsid w:val="00162FA7"/>
    <w:rsid w:val="00163AA6"/>
    <w:rsid w:val="00163C6D"/>
    <w:rsid w:val="00164541"/>
    <w:rsid w:val="00165E53"/>
    <w:rsid w:val="0016657A"/>
    <w:rsid w:val="00167CB7"/>
    <w:rsid w:val="00167EC2"/>
    <w:rsid w:val="00170CE8"/>
    <w:rsid w:val="00170F69"/>
    <w:rsid w:val="00170F8E"/>
    <w:rsid w:val="0017103F"/>
    <w:rsid w:val="0017139E"/>
    <w:rsid w:val="00171DBC"/>
    <w:rsid w:val="001722B1"/>
    <w:rsid w:val="001737E7"/>
    <w:rsid w:val="00173D6E"/>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3ABB"/>
    <w:rsid w:val="00194042"/>
    <w:rsid w:val="00194A5F"/>
    <w:rsid w:val="00195A25"/>
    <w:rsid w:val="00195A69"/>
    <w:rsid w:val="00196813"/>
    <w:rsid w:val="0019722B"/>
    <w:rsid w:val="0019736E"/>
    <w:rsid w:val="001974F1"/>
    <w:rsid w:val="00197637"/>
    <w:rsid w:val="0019766C"/>
    <w:rsid w:val="00197DD8"/>
    <w:rsid w:val="001A059B"/>
    <w:rsid w:val="001A119B"/>
    <w:rsid w:val="001A12C3"/>
    <w:rsid w:val="001A1F89"/>
    <w:rsid w:val="001A2404"/>
    <w:rsid w:val="001A2F09"/>
    <w:rsid w:val="001A41AA"/>
    <w:rsid w:val="001A5299"/>
    <w:rsid w:val="001A531A"/>
    <w:rsid w:val="001A665D"/>
    <w:rsid w:val="001A679B"/>
    <w:rsid w:val="001A7686"/>
    <w:rsid w:val="001A7852"/>
    <w:rsid w:val="001A79D8"/>
    <w:rsid w:val="001A7E42"/>
    <w:rsid w:val="001A7E65"/>
    <w:rsid w:val="001B06C4"/>
    <w:rsid w:val="001B0757"/>
    <w:rsid w:val="001B0C51"/>
    <w:rsid w:val="001B0F78"/>
    <w:rsid w:val="001B1C5C"/>
    <w:rsid w:val="001B2153"/>
    <w:rsid w:val="001B2609"/>
    <w:rsid w:val="001B3C47"/>
    <w:rsid w:val="001B4A1E"/>
    <w:rsid w:val="001B4B29"/>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3B75"/>
    <w:rsid w:val="001C419E"/>
    <w:rsid w:val="001C4B3A"/>
    <w:rsid w:val="001C4BE8"/>
    <w:rsid w:val="001D0079"/>
    <w:rsid w:val="001D03C4"/>
    <w:rsid w:val="001D0D5C"/>
    <w:rsid w:val="001D1B62"/>
    <w:rsid w:val="001D1EDA"/>
    <w:rsid w:val="001D25A4"/>
    <w:rsid w:val="001D25C0"/>
    <w:rsid w:val="001D3C6C"/>
    <w:rsid w:val="001D544B"/>
    <w:rsid w:val="001D5B84"/>
    <w:rsid w:val="001D6453"/>
    <w:rsid w:val="001D6675"/>
    <w:rsid w:val="001D74D0"/>
    <w:rsid w:val="001D7EAF"/>
    <w:rsid w:val="001E002D"/>
    <w:rsid w:val="001E04BF"/>
    <w:rsid w:val="001E0724"/>
    <w:rsid w:val="001E072A"/>
    <w:rsid w:val="001E0902"/>
    <w:rsid w:val="001E1FE2"/>
    <w:rsid w:val="001E24DC"/>
    <w:rsid w:val="001E2C1F"/>
    <w:rsid w:val="001E3707"/>
    <w:rsid w:val="001E3C4A"/>
    <w:rsid w:val="001E4709"/>
    <w:rsid w:val="001E49E1"/>
    <w:rsid w:val="001E6108"/>
    <w:rsid w:val="001E6203"/>
    <w:rsid w:val="001E70B9"/>
    <w:rsid w:val="001E792B"/>
    <w:rsid w:val="001F129C"/>
    <w:rsid w:val="001F1839"/>
    <w:rsid w:val="001F1E24"/>
    <w:rsid w:val="001F1ED8"/>
    <w:rsid w:val="001F23E5"/>
    <w:rsid w:val="001F328C"/>
    <w:rsid w:val="001F3628"/>
    <w:rsid w:val="001F3C57"/>
    <w:rsid w:val="001F42E2"/>
    <w:rsid w:val="001F48FE"/>
    <w:rsid w:val="001F4A28"/>
    <w:rsid w:val="001F6B4D"/>
    <w:rsid w:val="001F6FA4"/>
    <w:rsid w:val="001F7381"/>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234"/>
    <w:rsid w:val="00214650"/>
    <w:rsid w:val="002148E4"/>
    <w:rsid w:val="00215732"/>
    <w:rsid w:val="00215F5A"/>
    <w:rsid w:val="00216182"/>
    <w:rsid w:val="002162CC"/>
    <w:rsid w:val="0021666E"/>
    <w:rsid w:val="002169C4"/>
    <w:rsid w:val="00216CB2"/>
    <w:rsid w:val="00216DA1"/>
    <w:rsid w:val="002203B1"/>
    <w:rsid w:val="002204B3"/>
    <w:rsid w:val="002233EC"/>
    <w:rsid w:val="00224225"/>
    <w:rsid w:val="002244D1"/>
    <w:rsid w:val="00224761"/>
    <w:rsid w:val="00225119"/>
    <w:rsid w:val="00225157"/>
    <w:rsid w:val="002259C3"/>
    <w:rsid w:val="002260E2"/>
    <w:rsid w:val="002272D8"/>
    <w:rsid w:val="002279BD"/>
    <w:rsid w:val="002279C4"/>
    <w:rsid w:val="00227D61"/>
    <w:rsid w:val="002302B1"/>
    <w:rsid w:val="002308C2"/>
    <w:rsid w:val="00230B6C"/>
    <w:rsid w:val="0023125A"/>
    <w:rsid w:val="0023217C"/>
    <w:rsid w:val="002324D5"/>
    <w:rsid w:val="002328A8"/>
    <w:rsid w:val="00232B1C"/>
    <w:rsid w:val="002337CE"/>
    <w:rsid w:val="00233EF3"/>
    <w:rsid w:val="00235D75"/>
    <w:rsid w:val="00235F29"/>
    <w:rsid w:val="002360B8"/>
    <w:rsid w:val="002372BF"/>
    <w:rsid w:val="0023774F"/>
    <w:rsid w:val="00240D02"/>
    <w:rsid w:val="002413E3"/>
    <w:rsid w:val="00241930"/>
    <w:rsid w:val="002423D5"/>
    <w:rsid w:val="00242563"/>
    <w:rsid w:val="00242632"/>
    <w:rsid w:val="00242B50"/>
    <w:rsid w:val="00244565"/>
    <w:rsid w:val="0024480C"/>
    <w:rsid w:val="00244900"/>
    <w:rsid w:val="00245062"/>
    <w:rsid w:val="002458EF"/>
    <w:rsid w:val="00245964"/>
    <w:rsid w:val="00246049"/>
    <w:rsid w:val="00246ADF"/>
    <w:rsid w:val="002470EA"/>
    <w:rsid w:val="0024772B"/>
    <w:rsid w:val="002478DC"/>
    <w:rsid w:val="00247DAF"/>
    <w:rsid w:val="00247DD1"/>
    <w:rsid w:val="00247F93"/>
    <w:rsid w:val="00250137"/>
    <w:rsid w:val="0025081F"/>
    <w:rsid w:val="002508BA"/>
    <w:rsid w:val="00251881"/>
    <w:rsid w:val="002522A4"/>
    <w:rsid w:val="002533B8"/>
    <w:rsid w:val="002536A6"/>
    <w:rsid w:val="00253A15"/>
    <w:rsid w:val="0025464B"/>
    <w:rsid w:val="002548CE"/>
    <w:rsid w:val="00254CC6"/>
    <w:rsid w:val="0025649F"/>
    <w:rsid w:val="00256677"/>
    <w:rsid w:val="002566A3"/>
    <w:rsid w:val="00256E3B"/>
    <w:rsid w:val="0025711E"/>
    <w:rsid w:val="00257C61"/>
    <w:rsid w:val="00260703"/>
    <w:rsid w:val="002611EC"/>
    <w:rsid w:val="00261F18"/>
    <w:rsid w:val="0026226E"/>
    <w:rsid w:val="00262896"/>
    <w:rsid w:val="00262DB4"/>
    <w:rsid w:val="00262F77"/>
    <w:rsid w:val="00263991"/>
    <w:rsid w:val="00264831"/>
    <w:rsid w:val="0026537E"/>
    <w:rsid w:val="00265710"/>
    <w:rsid w:val="002662A8"/>
    <w:rsid w:val="00266623"/>
    <w:rsid w:val="002669E2"/>
    <w:rsid w:val="00270966"/>
    <w:rsid w:val="00271126"/>
    <w:rsid w:val="00271B8D"/>
    <w:rsid w:val="00271D7A"/>
    <w:rsid w:val="00271F29"/>
    <w:rsid w:val="0027248B"/>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90B13"/>
    <w:rsid w:val="00292090"/>
    <w:rsid w:val="00292C5C"/>
    <w:rsid w:val="002935D4"/>
    <w:rsid w:val="00293DB5"/>
    <w:rsid w:val="00296202"/>
    <w:rsid w:val="002977DF"/>
    <w:rsid w:val="002979F0"/>
    <w:rsid w:val="00297B32"/>
    <w:rsid w:val="00297BB0"/>
    <w:rsid w:val="00297BFD"/>
    <w:rsid w:val="002A1495"/>
    <w:rsid w:val="002A15F3"/>
    <w:rsid w:val="002A29C1"/>
    <w:rsid w:val="002A2C43"/>
    <w:rsid w:val="002A3676"/>
    <w:rsid w:val="002A4F2F"/>
    <w:rsid w:val="002A56DA"/>
    <w:rsid w:val="002A72C6"/>
    <w:rsid w:val="002B119B"/>
    <w:rsid w:val="002B1587"/>
    <w:rsid w:val="002B1F88"/>
    <w:rsid w:val="002B2205"/>
    <w:rsid w:val="002B290E"/>
    <w:rsid w:val="002B30C8"/>
    <w:rsid w:val="002B3328"/>
    <w:rsid w:val="002B33CC"/>
    <w:rsid w:val="002B493D"/>
    <w:rsid w:val="002B54BA"/>
    <w:rsid w:val="002B620B"/>
    <w:rsid w:val="002B6CBE"/>
    <w:rsid w:val="002B7183"/>
    <w:rsid w:val="002B7B5F"/>
    <w:rsid w:val="002B7D54"/>
    <w:rsid w:val="002C04A3"/>
    <w:rsid w:val="002C0951"/>
    <w:rsid w:val="002C0B62"/>
    <w:rsid w:val="002C0C71"/>
    <w:rsid w:val="002C20E9"/>
    <w:rsid w:val="002C297B"/>
    <w:rsid w:val="002C29E8"/>
    <w:rsid w:val="002C2C3D"/>
    <w:rsid w:val="002C2C82"/>
    <w:rsid w:val="002C30D1"/>
    <w:rsid w:val="002C3343"/>
    <w:rsid w:val="002C43F1"/>
    <w:rsid w:val="002C4D3B"/>
    <w:rsid w:val="002C55BA"/>
    <w:rsid w:val="002C5D47"/>
    <w:rsid w:val="002C6C92"/>
    <w:rsid w:val="002C6EAC"/>
    <w:rsid w:val="002C7709"/>
    <w:rsid w:val="002C788B"/>
    <w:rsid w:val="002C7E51"/>
    <w:rsid w:val="002C7E8C"/>
    <w:rsid w:val="002D0DE5"/>
    <w:rsid w:val="002D25B3"/>
    <w:rsid w:val="002D2E20"/>
    <w:rsid w:val="002D34BD"/>
    <w:rsid w:val="002D359C"/>
    <w:rsid w:val="002D3656"/>
    <w:rsid w:val="002D3C73"/>
    <w:rsid w:val="002D404D"/>
    <w:rsid w:val="002D4672"/>
    <w:rsid w:val="002D4BFE"/>
    <w:rsid w:val="002D5A55"/>
    <w:rsid w:val="002D5FAC"/>
    <w:rsid w:val="002D5FF5"/>
    <w:rsid w:val="002D6E22"/>
    <w:rsid w:val="002D6F76"/>
    <w:rsid w:val="002D79CA"/>
    <w:rsid w:val="002D7CD6"/>
    <w:rsid w:val="002E0BA6"/>
    <w:rsid w:val="002E179B"/>
    <w:rsid w:val="002E2543"/>
    <w:rsid w:val="002E2B65"/>
    <w:rsid w:val="002E3B12"/>
    <w:rsid w:val="002E653F"/>
    <w:rsid w:val="002E6A4A"/>
    <w:rsid w:val="002E7374"/>
    <w:rsid w:val="002E762B"/>
    <w:rsid w:val="002E7A10"/>
    <w:rsid w:val="002F01F3"/>
    <w:rsid w:val="002F097D"/>
    <w:rsid w:val="002F0FD9"/>
    <w:rsid w:val="002F180C"/>
    <w:rsid w:val="002F3384"/>
    <w:rsid w:val="002F4A6A"/>
    <w:rsid w:val="002F4E22"/>
    <w:rsid w:val="002F5393"/>
    <w:rsid w:val="002F5AF5"/>
    <w:rsid w:val="002F616B"/>
    <w:rsid w:val="002F66B6"/>
    <w:rsid w:val="002F6EEB"/>
    <w:rsid w:val="002F7298"/>
    <w:rsid w:val="002F7B9D"/>
    <w:rsid w:val="002F7D05"/>
    <w:rsid w:val="002F7D6E"/>
    <w:rsid w:val="00300EB6"/>
    <w:rsid w:val="00300EDA"/>
    <w:rsid w:val="00301761"/>
    <w:rsid w:val="00303672"/>
    <w:rsid w:val="003038FA"/>
    <w:rsid w:val="00303F43"/>
    <w:rsid w:val="003048CB"/>
    <w:rsid w:val="00304D78"/>
    <w:rsid w:val="0030647C"/>
    <w:rsid w:val="003069D0"/>
    <w:rsid w:val="00307269"/>
    <w:rsid w:val="003075FA"/>
    <w:rsid w:val="00310F14"/>
    <w:rsid w:val="00311E7B"/>
    <w:rsid w:val="00313A17"/>
    <w:rsid w:val="00313D3B"/>
    <w:rsid w:val="0031426B"/>
    <w:rsid w:val="003143BF"/>
    <w:rsid w:val="0031540E"/>
    <w:rsid w:val="00315881"/>
    <w:rsid w:val="0031593B"/>
    <w:rsid w:val="00315EC8"/>
    <w:rsid w:val="003161E2"/>
    <w:rsid w:val="00316AE2"/>
    <w:rsid w:val="00316F57"/>
    <w:rsid w:val="00316FAA"/>
    <w:rsid w:val="0032049C"/>
    <w:rsid w:val="0032050C"/>
    <w:rsid w:val="00320C5B"/>
    <w:rsid w:val="00321F02"/>
    <w:rsid w:val="00321F12"/>
    <w:rsid w:val="0032240D"/>
    <w:rsid w:val="0032289B"/>
    <w:rsid w:val="00323A76"/>
    <w:rsid w:val="00324AEA"/>
    <w:rsid w:val="00325DE8"/>
    <w:rsid w:val="00326770"/>
    <w:rsid w:val="003272F8"/>
    <w:rsid w:val="00327879"/>
    <w:rsid w:val="003301E2"/>
    <w:rsid w:val="003305B2"/>
    <w:rsid w:val="003313E5"/>
    <w:rsid w:val="0033155C"/>
    <w:rsid w:val="0033174A"/>
    <w:rsid w:val="00332331"/>
    <w:rsid w:val="003325D8"/>
    <w:rsid w:val="00332A7F"/>
    <w:rsid w:val="00332C10"/>
    <w:rsid w:val="00333780"/>
    <w:rsid w:val="00333FBA"/>
    <w:rsid w:val="00335202"/>
    <w:rsid w:val="003358E8"/>
    <w:rsid w:val="00335DBD"/>
    <w:rsid w:val="00336530"/>
    <w:rsid w:val="00341E99"/>
    <w:rsid w:val="00342808"/>
    <w:rsid w:val="00342D01"/>
    <w:rsid w:val="00342D21"/>
    <w:rsid w:val="00343436"/>
    <w:rsid w:val="0034345B"/>
    <w:rsid w:val="003444C5"/>
    <w:rsid w:val="003446B6"/>
    <w:rsid w:val="00344708"/>
    <w:rsid w:val="003448D7"/>
    <w:rsid w:val="003451D9"/>
    <w:rsid w:val="00345420"/>
    <w:rsid w:val="00345470"/>
    <w:rsid w:val="00345CA7"/>
    <w:rsid w:val="00346146"/>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71C9"/>
    <w:rsid w:val="003578AC"/>
    <w:rsid w:val="003602F4"/>
    <w:rsid w:val="003605C6"/>
    <w:rsid w:val="003606FC"/>
    <w:rsid w:val="00361852"/>
    <w:rsid w:val="00361C27"/>
    <w:rsid w:val="00363D9C"/>
    <w:rsid w:val="0036403E"/>
    <w:rsid w:val="0036491C"/>
    <w:rsid w:val="003649F6"/>
    <w:rsid w:val="00365237"/>
    <w:rsid w:val="00365954"/>
    <w:rsid w:val="00365E41"/>
    <w:rsid w:val="00365F60"/>
    <w:rsid w:val="003660E7"/>
    <w:rsid w:val="00366735"/>
    <w:rsid w:val="00367018"/>
    <w:rsid w:val="003674F3"/>
    <w:rsid w:val="00367665"/>
    <w:rsid w:val="00372777"/>
    <w:rsid w:val="00372B3E"/>
    <w:rsid w:val="00372C15"/>
    <w:rsid w:val="0037305E"/>
    <w:rsid w:val="00373597"/>
    <w:rsid w:val="003737D6"/>
    <w:rsid w:val="003739A4"/>
    <w:rsid w:val="0037400B"/>
    <w:rsid w:val="00374A80"/>
    <w:rsid w:val="00374AFD"/>
    <w:rsid w:val="00374B63"/>
    <w:rsid w:val="00374D81"/>
    <w:rsid w:val="003750AF"/>
    <w:rsid w:val="00375A75"/>
    <w:rsid w:val="00377975"/>
    <w:rsid w:val="003779BE"/>
    <w:rsid w:val="0038037E"/>
    <w:rsid w:val="003808F3"/>
    <w:rsid w:val="00380BF6"/>
    <w:rsid w:val="00381721"/>
    <w:rsid w:val="00381A6D"/>
    <w:rsid w:val="00382B88"/>
    <w:rsid w:val="00382E1A"/>
    <w:rsid w:val="0038376D"/>
    <w:rsid w:val="003837F8"/>
    <w:rsid w:val="00383B1E"/>
    <w:rsid w:val="00383C75"/>
    <w:rsid w:val="00384113"/>
    <w:rsid w:val="00384225"/>
    <w:rsid w:val="003844BE"/>
    <w:rsid w:val="0038489E"/>
    <w:rsid w:val="00384B1C"/>
    <w:rsid w:val="00385B57"/>
    <w:rsid w:val="00385BE4"/>
    <w:rsid w:val="00385DC4"/>
    <w:rsid w:val="00385E8E"/>
    <w:rsid w:val="0038713B"/>
    <w:rsid w:val="003877DE"/>
    <w:rsid w:val="00387901"/>
    <w:rsid w:val="003879DA"/>
    <w:rsid w:val="00387B7A"/>
    <w:rsid w:val="00387CDE"/>
    <w:rsid w:val="003901F6"/>
    <w:rsid w:val="00390D61"/>
    <w:rsid w:val="0039127E"/>
    <w:rsid w:val="00391DCD"/>
    <w:rsid w:val="003921E0"/>
    <w:rsid w:val="003922A2"/>
    <w:rsid w:val="0039286A"/>
    <w:rsid w:val="00392925"/>
    <w:rsid w:val="00393A28"/>
    <w:rsid w:val="00393E2F"/>
    <w:rsid w:val="00394507"/>
    <w:rsid w:val="0039475C"/>
    <w:rsid w:val="00394876"/>
    <w:rsid w:val="00395203"/>
    <w:rsid w:val="00395864"/>
    <w:rsid w:val="00395B32"/>
    <w:rsid w:val="003961BA"/>
    <w:rsid w:val="003967C2"/>
    <w:rsid w:val="00396FE0"/>
    <w:rsid w:val="00397E58"/>
    <w:rsid w:val="003A06EF"/>
    <w:rsid w:val="003A0CEE"/>
    <w:rsid w:val="003A13AC"/>
    <w:rsid w:val="003A2A3E"/>
    <w:rsid w:val="003A2CBA"/>
    <w:rsid w:val="003A378F"/>
    <w:rsid w:val="003A396E"/>
    <w:rsid w:val="003A480C"/>
    <w:rsid w:val="003A5063"/>
    <w:rsid w:val="003A5455"/>
    <w:rsid w:val="003A5A49"/>
    <w:rsid w:val="003A6B75"/>
    <w:rsid w:val="003A707F"/>
    <w:rsid w:val="003B0938"/>
    <w:rsid w:val="003B188D"/>
    <w:rsid w:val="003B1A8A"/>
    <w:rsid w:val="003B2446"/>
    <w:rsid w:val="003B2B5F"/>
    <w:rsid w:val="003B2E99"/>
    <w:rsid w:val="003B407E"/>
    <w:rsid w:val="003B514A"/>
    <w:rsid w:val="003B647C"/>
    <w:rsid w:val="003B668C"/>
    <w:rsid w:val="003B7536"/>
    <w:rsid w:val="003C00E2"/>
    <w:rsid w:val="003C13C6"/>
    <w:rsid w:val="003C15C8"/>
    <w:rsid w:val="003C16B9"/>
    <w:rsid w:val="003C1AE2"/>
    <w:rsid w:val="003C26CF"/>
    <w:rsid w:val="003C2AF7"/>
    <w:rsid w:val="003C3653"/>
    <w:rsid w:val="003C49EC"/>
    <w:rsid w:val="003C4A37"/>
    <w:rsid w:val="003C4D6A"/>
    <w:rsid w:val="003C5509"/>
    <w:rsid w:val="003C5D86"/>
    <w:rsid w:val="003C7A0C"/>
    <w:rsid w:val="003D0344"/>
    <w:rsid w:val="003D0700"/>
    <w:rsid w:val="003D111A"/>
    <w:rsid w:val="003D2904"/>
    <w:rsid w:val="003D2C32"/>
    <w:rsid w:val="003D31A2"/>
    <w:rsid w:val="003D3520"/>
    <w:rsid w:val="003D4018"/>
    <w:rsid w:val="003D4391"/>
    <w:rsid w:val="003D58BC"/>
    <w:rsid w:val="003D6EAA"/>
    <w:rsid w:val="003D72D9"/>
    <w:rsid w:val="003D7BB0"/>
    <w:rsid w:val="003D7C1B"/>
    <w:rsid w:val="003E1DA6"/>
    <w:rsid w:val="003E26C0"/>
    <w:rsid w:val="003E2725"/>
    <w:rsid w:val="003E3399"/>
    <w:rsid w:val="003E4908"/>
    <w:rsid w:val="003E6041"/>
    <w:rsid w:val="003E6913"/>
    <w:rsid w:val="003E6938"/>
    <w:rsid w:val="003F0949"/>
    <w:rsid w:val="003F0C4B"/>
    <w:rsid w:val="003F0C9C"/>
    <w:rsid w:val="003F1627"/>
    <w:rsid w:val="003F2BCF"/>
    <w:rsid w:val="003F30FC"/>
    <w:rsid w:val="003F3C3A"/>
    <w:rsid w:val="003F3C9F"/>
    <w:rsid w:val="003F4D74"/>
    <w:rsid w:val="003F5320"/>
    <w:rsid w:val="003F57D1"/>
    <w:rsid w:val="003F5C3D"/>
    <w:rsid w:val="003F65C3"/>
    <w:rsid w:val="003F660E"/>
    <w:rsid w:val="003F696C"/>
    <w:rsid w:val="003F6A51"/>
    <w:rsid w:val="003F758B"/>
    <w:rsid w:val="0040017E"/>
    <w:rsid w:val="0040096E"/>
    <w:rsid w:val="0040139C"/>
    <w:rsid w:val="004018E7"/>
    <w:rsid w:val="00401E83"/>
    <w:rsid w:val="00402322"/>
    <w:rsid w:val="0040234F"/>
    <w:rsid w:val="004026E0"/>
    <w:rsid w:val="00402747"/>
    <w:rsid w:val="004027EB"/>
    <w:rsid w:val="004032ED"/>
    <w:rsid w:val="004036ED"/>
    <w:rsid w:val="00403E8F"/>
    <w:rsid w:val="00404AE8"/>
    <w:rsid w:val="00404F7B"/>
    <w:rsid w:val="004057B2"/>
    <w:rsid w:val="004057CF"/>
    <w:rsid w:val="00405ADA"/>
    <w:rsid w:val="00406534"/>
    <w:rsid w:val="004100B2"/>
    <w:rsid w:val="00410175"/>
    <w:rsid w:val="004107EE"/>
    <w:rsid w:val="0041124A"/>
    <w:rsid w:val="00411D27"/>
    <w:rsid w:val="00412689"/>
    <w:rsid w:val="0041289F"/>
    <w:rsid w:val="004130FE"/>
    <w:rsid w:val="00413117"/>
    <w:rsid w:val="00413730"/>
    <w:rsid w:val="00413A8F"/>
    <w:rsid w:val="004148DE"/>
    <w:rsid w:val="004158FE"/>
    <w:rsid w:val="00415933"/>
    <w:rsid w:val="00415F17"/>
    <w:rsid w:val="00416147"/>
    <w:rsid w:val="004162DE"/>
    <w:rsid w:val="00417059"/>
    <w:rsid w:val="00417CFE"/>
    <w:rsid w:val="00417D96"/>
    <w:rsid w:val="0042066A"/>
    <w:rsid w:val="00420B36"/>
    <w:rsid w:val="00420BB2"/>
    <w:rsid w:val="00420DE8"/>
    <w:rsid w:val="00420FCE"/>
    <w:rsid w:val="004212C8"/>
    <w:rsid w:val="004214A8"/>
    <w:rsid w:val="00421B73"/>
    <w:rsid w:val="00421FDE"/>
    <w:rsid w:val="0042257F"/>
    <w:rsid w:val="00422745"/>
    <w:rsid w:val="00423317"/>
    <w:rsid w:val="00423B44"/>
    <w:rsid w:val="00424359"/>
    <w:rsid w:val="00424D62"/>
    <w:rsid w:val="00424F3D"/>
    <w:rsid w:val="00427E49"/>
    <w:rsid w:val="00430153"/>
    <w:rsid w:val="004311D5"/>
    <w:rsid w:val="004324C1"/>
    <w:rsid w:val="004330CB"/>
    <w:rsid w:val="00433B3C"/>
    <w:rsid w:val="004348C4"/>
    <w:rsid w:val="00434B11"/>
    <w:rsid w:val="00436552"/>
    <w:rsid w:val="0043668C"/>
    <w:rsid w:val="004371F8"/>
    <w:rsid w:val="00437676"/>
    <w:rsid w:val="0043767A"/>
    <w:rsid w:val="0043785A"/>
    <w:rsid w:val="00440242"/>
    <w:rsid w:val="00440BE9"/>
    <w:rsid w:val="00441B18"/>
    <w:rsid w:val="00441C8E"/>
    <w:rsid w:val="00441CE0"/>
    <w:rsid w:val="00442774"/>
    <w:rsid w:val="00442D73"/>
    <w:rsid w:val="0044376A"/>
    <w:rsid w:val="0044402D"/>
    <w:rsid w:val="0044448F"/>
    <w:rsid w:val="0044517E"/>
    <w:rsid w:val="00445CAC"/>
    <w:rsid w:val="004463F8"/>
    <w:rsid w:val="00446A9C"/>
    <w:rsid w:val="004473E6"/>
    <w:rsid w:val="0045081F"/>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0B"/>
    <w:rsid w:val="0045708B"/>
    <w:rsid w:val="00457165"/>
    <w:rsid w:val="00457E69"/>
    <w:rsid w:val="00460E65"/>
    <w:rsid w:val="0046175E"/>
    <w:rsid w:val="00461947"/>
    <w:rsid w:val="00462035"/>
    <w:rsid w:val="0046267D"/>
    <w:rsid w:val="00463283"/>
    <w:rsid w:val="0046352B"/>
    <w:rsid w:val="00463F8C"/>
    <w:rsid w:val="00463FEF"/>
    <w:rsid w:val="004646C7"/>
    <w:rsid w:val="004646F9"/>
    <w:rsid w:val="004648EF"/>
    <w:rsid w:val="004649E3"/>
    <w:rsid w:val="00465428"/>
    <w:rsid w:val="00465591"/>
    <w:rsid w:val="0046573D"/>
    <w:rsid w:val="00465A9A"/>
    <w:rsid w:val="00466341"/>
    <w:rsid w:val="00466C91"/>
    <w:rsid w:val="004676D2"/>
    <w:rsid w:val="004677BC"/>
    <w:rsid w:val="004702A0"/>
    <w:rsid w:val="00470380"/>
    <w:rsid w:val="00471629"/>
    <w:rsid w:val="00471711"/>
    <w:rsid w:val="00471C57"/>
    <w:rsid w:val="00471EDD"/>
    <w:rsid w:val="00472490"/>
    <w:rsid w:val="004724C3"/>
    <w:rsid w:val="00472884"/>
    <w:rsid w:val="0047450B"/>
    <w:rsid w:val="00475883"/>
    <w:rsid w:val="00476A80"/>
    <w:rsid w:val="00476B9D"/>
    <w:rsid w:val="00477F20"/>
    <w:rsid w:val="004804D2"/>
    <w:rsid w:val="0048141D"/>
    <w:rsid w:val="00482E73"/>
    <w:rsid w:val="00483536"/>
    <w:rsid w:val="00484093"/>
    <w:rsid w:val="004853E9"/>
    <w:rsid w:val="00485A43"/>
    <w:rsid w:val="00485EA5"/>
    <w:rsid w:val="00486452"/>
    <w:rsid w:val="0048690C"/>
    <w:rsid w:val="00487D64"/>
    <w:rsid w:val="0049037B"/>
    <w:rsid w:val="004905DC"/>
    <w:rsid w:val="004908D6"/>
    <w:rsid w:val="004909C1"/>
    <w:rsid w:val="00491E72"/>
    <w:rsid w:val="0049356F"/>
    <w:rsid w:val="00493B3F"/>
    <w:rsid w:val="00493E00"/>
    <w:rsid w:val="004942BB"/>
    <w:rsid w:val="004959F6"/>
    <w:rsid w:val="0049634B"/>
    <w:rsid w:val="00497191"/>
    <w:rsid w:val="004972BB"/>
    <w:rsid w:val="00497314"/>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A79EF"/>
    <w:rsid w:val="004B0BB1"/>
    <w:rsid w:val="004B0EFD"/>
    <w:rsid w:val="004B109F"/>
    <w:rsid w:val="004B177B"/>
    <w:rsid w:val="004B280F"/>
    <w:rsid w:val="004B2C4E"/>
    <w:rsid w:val="004B356A"/>
    <w:rsid w:val="004B3BEB"/>
    <w:rsid w:val="004B5C6B"/>
    <w:rsid w:val="004B6508"/>
    <w:rsid w:val="004B6EA5"/>
    <w:rsid w:val="004B7058"/>
    <w:rsid w:val="004B7569"/>
    <w:rsid w:val="004B780E"/>
    <w:rsid w:val="004C012E"/>
    <w:rsid w:val="004C02FC"/>
    <w:rsid w:val="004C141E"/>
    <w:rsid w:val="004C14BF"/>
    <w:rsid w:val="004C3E5F"/>
    <w:rsid w:val="004C3E9E"/>
    <w:rsid w:val="004C4063"/>
    <w:rsid w:val="004C4126"/>
    <w:rsid w:val="004C55F9"/>
    <w:rsid w:val="004C5B90"/>
    <w:rsid w:val="004C611B"/>
    <w:rsid w:val="004C644B"/>
    <w:rsid w:val="004C6745"/>
    <w:rsid w:val="004C6E5B"/>
    <w:rsid w:val="004C7120"/>
    <w:rsid w:val="004C767E"/>
    <w:rsid w:val="004C7683"/>
    <w:rsid w:val="004C7F3A"/>
    <w:rsid w:val="004D1420"/>
    <w:rsid w:val="004D1654"/>
    <w:rsid w:val="004D1BB7"/>
    <w:rsid w:val="004D23DA"/>
    <w:rsid w:val="004D3CD7"/>
    <w:rsid w:val="004D3D76"/>
    <w:rsid w:val="004D4669"/>
    <w:rsid w:val="004D4868"/>
    <w:rsid w:val="004D499F"/>
    <w:rsid w:val="004D52D4"/>
    <w:rsid w:val="004D57B0"/>
    <w:rsid w:val="004D58DF"/>
    <w:rsid w:val="004D5FD6"/>
    <w:rsid w:val="004D6153"/>
    <w:rsid w:val="004D6492"/>
    <w:rsid w:val="004D667B"/>
    <w:rsid w:val="004D71DB"/>
    <w:rsid w:val="004D7253"/>
    <w:rsid w:val="004D73F0"/>
    <w:rsid w:val="004D7447"/>
    <w:rsid w:val="004D76E5"/>
    <w:rsid w:val="004D7D43"/>
    <w:rsid w:val="004E06AB"/>
    <w:rsid w:val="004E1163"/>
    <w:rsid w:val="004E1325"/>
    <w:rsid w:val="004E15FA"/>
    <w:rsid w:val="004E1F82"/>
    <w:rsid w:val="004E2E69"/>
    <w:rsid w:val="004E2EAF"/>
    <w:rsid w:val="004E3CFC"/>
    <w:rsid w:val="004E443D"/>
    <w:rsid w:val="004E44FB"/>
    <w:rsid w:val="004E4CD9"/>
    <w:rsid w:val="004E637C"/>
    <w:rsid w:val="004E6424"/>
    <w:rsid w:val="004E64A8"/>
    <w:rsid w:val="004E670E"/>
    <w:rsid w:val="004E7168"/>
    <w:rsid w:val="004F0083"/>
    <w:rsid w:val="004F02C5"/>
    <w:rsid w:val="004F0B3A"/>
    <w:rsid w:val="004F0C2D"/>
    <w:rsid w:val="004F0F54"/>
    <w:rsid w:val="004F1366"/>
    <w:rsid w:val="004F1650"/>
    <w:rsid w:val="004F2939"/>
    <w:rsid w:val="004F2E20"/>
    <w:rsid w:val="004F3044"/>
    <w:rsid w:val="004F3450"/>
    <w:rsid w:val="004F4241"/>
    <w:rsid w:val="004F4725"/>
    <w:rsid w:val="004F4979"/>
    <w:rsid w:val="004F4EBF"/>
    <w:rsid w:val="004F52AD"/>
    <w:rsid w:val="004F5930"/>
    <w:rsid w:val="004F5C2F"/>
    <w:rsid w:val="004F6AA9"/>
    <w:rsid w:val="004F74AE"/>
    <w:rsid w:val="004F76A4"/>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10E2D"/>
    <w:rsid w:val="00510F20"/>
    <w:rsid w:val="00510FBA"/>
    <w:rsid w:val="0051136E"/>
    <w:rsid w:val="00512D59"/>
    <w:rsid w:val="005136BE"/>
    <w:rsid w:val="005139C3"/>
    <w:rsid w:val="00515857"/>
    <w:rsid w:val="00515BC2"/>
    <w:rsid w:val="00517468"/>
    <w:rsid w:val="00517BDB"/>
    <w:rsid w:val="00520376"/>
    <w:rsid w:val="0052094B"/>
    <w:rsid w:val="00520E37"/>
    <w:rsid w:val="005210CE"/>
    <w:rsid w:val="00521C6D"/>
    <w:rsid w:val="00523601"/>
    <w:rsid w:val="0052390C"/>
    <w:rsid w:val="00523E10"/>
    <w:rsid w:val="0052402F"/>
    <w:rsid w:val="00524169"/>
    <w:rsid w:val="00524C6B"/>
    <w:rsid w:val="005252E5"/>
    <w:rsid w:val="00525868"/>
    <w:rsid w:val="00525C12"/>
    <w:rsid w:val="00526626"/>
    <w:rsid w:val="00526884"/>
    <w:rsid w:val="00526FFF"/>
    <w:rsid w:val="00527019"/>
    <w:rsid w:val="0052731A"/>
    <w:rsid w:val="005273E5"/>
    <w:rsid w:val="00527F8D"/>
    <w:rsid w:val="00530A35"/>
    <w:rsid w:val="00531355"/>
    <w:rsid w:val="0053153F"/>
    <w:rsid w:val="005317E0"/>
    <w:rsid w:val="00532020"/>
    <w:rsid w:val="00532935"/>
    <w:rsid w:val="00533A46"/>
    <w:rsid w:val="00533BB8"/>
    <w:rsid w:val="005340A8"/>
    <w:rsid w:val="00534B41"/>
    <w:rsid w:val="005358AB"/>
    <w:rsid w:val="00535BDA"/>
    <w:rsid w:val="00536060"/>
    <w:rsid w:val="00536517"/>
    <w:rsid w:val="00536C03"/>
    <w:rsid w:val="00537522"/>
    <w:rsid w:val="00537684"/>
    <w:rsid w:val="00537B47"/>
    <w:rsid w:val="00540D83"/>
    <w:rsid w:val="005418EE"/>
    <w:rsid w:val="00542198"/>
    <w:rsid w:val="00542FD5"/>
    <w:rsid w:val="00543774"/>
    <w:rsid w:val="00544387"/>
    <w:rsid w:val="00544637"/>
    <w:rsid w:val="00544658"/>
    <w:rsid w:val="005446F4"/>
    <w:rsid w:val="00545EA2"/>
    <w:rsid w:val="00546740"/>
    <w:rsid w:val="005508EB"/>
    <w:rsid w:val="00550BBD"/>
    <w:rsid w:val="00550E24"/>
    <w:rsid w:val="005511D6"/>
    <w:rsid w:val="005515AC"/>
    <w:rsid w:val="0055236C"/>
    <w:rsid w:val="005527A2"/>
    <w:rsid w:val="005529F4"/>
    <w:rsid w:val="00552A43"/>
    <w:rsid w:val="00553994"/>
    <w:rsid w:val="00553AA7"/>
    <w:rsid w:val="00554817"/>
    <w:rsid w:val="00554C5A"/>
    <w:rsid w:val="00554E16"/>
    <w:rsid w:val="00556B62"/>
    <w:rsid w:val="00556BE6"/>
    <w:rsid w:val="0055725F"/>
    <w:rsid w:val="005602DA"/>
    <w:rsid w:val="00560AB5"/>
    <w:rsid w:val="0056102E"/>
    <w:rsid w:val="0056182A"/>
    <w:rsid w:val="00561960"/>
    <w:rsid w:val="005638AF"/>
    <w:rsid w:val="005645A5"/>
    <w:rsid w:val="005649A6"/>
    <w:rsid w:val="0056540F"/>
    <w:rsid w:val="005655C5"/>
    <w:rsid w:val="00565CB2"/>
    <w:rsid w:val="00566208"/>
    <w:rsid w:val="00566DA6"/>
    <w:rsid w:val="005677DE"/>
    <w:rsid w:val="005704A7"/>
    <w:rsid w:val="00570B8A"/>
    <w:rsid w:val="00571037"/>
    <w:rsid w:val="00571049"/>
    <w:rsid w:val="00571AE5"/>
    <w:rsid w:val="0057269A"/>
    <w:rsid w:val="00572717"/>
    <w:rsid w:val="00572C92"/>
    <w:rsid w:val="005747F0"/>
    <w:rsid w:val="00574C1C"/>
    <w:rsid w:val="00575564"/>
    <w:rsid w:val="005768AE"/>
    <w:rsid w:val="00577D4B"/>
    <w:rsid w:val="00580207"/>
    <w:rsid w:val="0058095B"/>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71C0"/>
    <w:rsid w:val="0059020A"/>
    <w:rsid w:val="005913DE"/>
    <w:rsid w:val="005922F6"/>
    <w:rsid w:val="005937C8"/>
    <w:rsid w:val="00593F19"/>
    <w:rsid w:val="005941BC"/>
    <w:rsid w:val="005946BF"/>
    <w:rsid w:val="005949CE"/>
    <w:rsid w:val="00595FCC"/>
    <w:rsid w:val="0059664F"/>
    <w:rsid w:val="00596669"/>
    <w:rsid w:val="00596720"/>
    <w:rsid w:val="00596918"/>
    <w:rsid w:val="00596ED0"/>
    <w:rsid w:val="00597092"/>
    <w:rsid w:val="005A00E4"/>
    <w:rsid w:val="005A0F28"/>
    <w:rsid w:val="005A128C"/>
    <w:rsid w:val="005A13CB"/>
    <w:rsid w:val="005A13CE"/>
    <w:rsid w:val="005A1609"/>
    <w:rsid w:val="005A1A60"/>
    <w:rsid w:val="005A1FB4"/>
    <w:rsid w:val="005A21F1"/>
    <w:rsid w:val="005A2C6D"/>
    <w:rsid w:val="005A33ED"/>
    <w:rsid w:val="005A37E6"/>
    <w:rsid w:val="005A3C3A"/>
    <w:rsid w:val="005A3EF0"/>
    <w:rsid w:val="005A3FAB"/>
    <w:rsid w:val="005A440C"/>
    <w:rsid w:val="005A4482"/>
    <w:rsid w:val="005A4B18"/>
    <w:rsid w:val="005A4FBF"/>
    <w:rsid w:val="005A5430"/>
    <w:rsid w:val="005A57F8"/>
    <w:rsid w:val="005A5A46"/>
    <w:rsid w:val="005A5DFA"/>
    <w:rsid w:val="005A6D31"/>
    <w:rsid w:val="005A736A"/>
    <w:rsid w:val="005A7794"/>
    <w:rsid w:val="005A7B02"/>
    <w:rsid w:val="005A7B77"/>
    <w:rsid w:val="005A7FE9"/>
    <w:rsid w:val="005B050B"/>
    <w:rsid w:val="005B10B9"/>
    <w:rsid w:val="005B208A"/>
    <w:rsid w:val="005B3672"/>
    <w:rsid w:val="005B4356"/>
    <w:rsid w:val="005B44F5"/>
    <w:rsid w:val="005B4C83"/>
    <w:rsid w:val="005B52F4"/>
    <w:rsid w:val="005B5A08"/>
    <w:rsid w:val="005B7318"/>
    <w:rsid w:val="005B76FA"/>
    <w:rsid w:val="005C012F"/>
    <w:rsid w:val="005C02E3"/>
    <w:rsid w:val="005C04E9"/>
    <w:rsid w:val="005C05A3"/>
    <w:rsid w:val="005C0C74"/>
    <w:rsid w:val="005C1033"/>
    <w:rsid w:val="005C1DE6"/>
    <w:rsid w:val="005C1E77"/>
    <w:rsid w:val="005C1EE6"/>
    <w:rsid w:val="005C208A"/>
    <w:rsid w:val="005C30C2"/>
    <w:rsid w:val="005C346E"/>
    <w:rsid w:val="005C3BB6"/>
    <w:rsid w:val="005C3C89"/>
    <w:rsid w:val="005C41B9"/>
    <w:rsid w:val="005C53BA"/>
    <w:rsid w:val="005C59E5"/>
    <w:rsid w:val="005C5EA5"/>
    <w:rsid w:val="005C6254"/>
    <w:rsid w:val="005C6401"/>
    <w:rsid w:val="005C6811"/>
    <w:rsid w:val="005C6984"/>
    <w:rsid w:val="005C7865"/>
    <w:rsid w:val="005D02F8"/>
    <w:rsid w:val="005D084B"/>
    <w:rsid w:val="005D1359"/>
    <w:rsid w:val="005D1D2F"/>
    <w:rsid w:val="005D44B5"/>
    <w:rsid w:val="005D589B"/>
    <w:rsid w:val="005D726E"/>
    <w:rsid w:val="005D72B1"/>
    <w:rsid w:val="005D7406"/>
    <w:rsid w:val="005D7935"/>
    <w:rsid w:val="005E0C08"/>
    <w:rsid w:val="005E14A4"/>
    <w:rsid w:val="005E1D43"/>
    <w:rsid w:val="005E28C9"/>
    <w:rsid w:val="005E3D60"/>
    <w:rsid w:val="005E4A94"/>
    <w:rsid w:val="005E4B58"/>
    <w:rsid w:val="005E55F2"/>
    <w:rsid w:val="005E6993"/>
    <w:rsid w:val="005E71D8"/>
    <w:rsid w:val="005E7D96"/>
    <w:rsid w:val="005F0907"/>
    <w:rsid w:val="005F092A"/>
    <w:rsid w:val="005F0AE8"/>
    <w:rsid w:val="005F0FB5"/>
    <w:rsid w:val="005F17B1"/>
    <w:rsid w:val="005F26C8"/>
    <w:rsid w:val="005F285C"/>
    <w:rsid w:val="005F28EE"/>
    <w:rsid w:val="005F2950"/>
    <w:rsid w:val="005F2C25"/>
    <w:rsid w:val="005F3939"/>
    <w:rsid w:val="005F43A6"/>
    <w:rsid w:val="005F4570"/>
    <w:rsid w:val="005F4650"/>
    <w:rsid w:val="005F504E"/>
    <w:rsid w:val="005F5707"/>
    <w:rsid w:val="005F58C5"/>
    <w:rsid w:val="005F5995"/>
    <w:rsid w:val="005F5DDD"/>
    <w:rsid w:val="005F6122"/>
    <w:rsid w:val="005F648F"/>
    <w:rsid w:val="005F68D7"/>
    <w:rsid w:val="005F7101"/>
    <w:rsid w:val="005F7145"/>
    <w:rsid w:val="005F7A19"/>
    <w:rsid w:val="0060044E"/>
    <w:rsid w:val="00601678"/>
    <w:rsid w:val="00601E58"/>
    <w:rsid w:val="00605FFC"/>
    <w:rsid w:val="006064E3"/>
    <w:rsid w:val="0060663A"/>
    <w:rsid w:val="00606906"/>
    <w:rsid w:val="006074B6"/>
    <w:rsid w:val="006075D1"/>
    <w:rsid w:val="00607A36"/>
    <w:rsid w:val="00607F79"/>
    <w:rsid w:val="00610505"/>
    <w:rsid w:val="00610560"/>
    <w:rsid w:val="006118C5"/>
    <w:rsid w:val="0061245A"/>
    <w:rsid w:val="00612590"/>
    <w:rsid w:val="006128FF"/>
    <w:rsid w:val="00612C33"/>
    <w:rsid w:val="00612D27"/>
    <w:rsid w:val="00613029"/>
    <w:rsid w:val="00614D0A"/>
    <w:rsid w:val="00615068"/>
    <w:rsid w:val="006150DE"/>
    <w:rsid w:val="006174E3"/>
    <w:rsid w:val="00617669"/>
    <w:rsid w:val="00617F9D"/>
    <w:rsid w:val="00620155"/>
    <w:rsid w:val="0062114B"/>
    <w:rsid w:val="0062147E"/>
    <w:rsid w:val="00621B12"/>
    <w:rsid w:val="006221D0"/>
    <w:rsid w:val="00623014"/>
    <w:rsid w:val="00623AD8"/>
    <w:rsid w:val="00624119"/>
    <w:rsid w:val="00624558"/>
    <w:rsid w:val="0062568D"/>
    <w:rsid w:val="00625763"/>
    <w:rsid w:val="00625BF2"/>
    <w:rsid w:val="006274A7"/>
    <w:rsid w:val="006277F8"/>
    <w:rsid w:val="00627F15"/>
    <w:rsid w:val="00630F3D"/>
    <w:rsid w:val="00632672"/>
    <w:rsid w:val="0063336D"/>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F18"/>
    <w:rsid w:val="00646213"/>
    <w:rsid w:val="00646A7A"/>
    <w:rsid w:val="00646E4F"/>
    <w:rsid w:val="00647317"/>
    <w:rsid w:val="00647F31"/>
    <w:rsid w:val="00647F54"/>
    <w:rsid w:val="00650F18"/>
    <w:rsid w:val="00651220"/>
    <w:rsid w:val="00651375"/>
    <w:rsid w:val="00651F95"/>
    <w:rsid w:val="0065256D"/>
    <w:rsid w:val="00652AF0"/>
    <w:rsid w:val="00652DAB"/>
    <w:rsid w:val="00653F4C"/>
    <w:rsid w:val="00653F63"/>
    <w:rsid w:val="00654F0C"/>
    <w:rsid w:val="00655034"/>
    <w:rsid w:val="00655538"/>
    <w:rsid w:val="00655685"/>
    <w:rsid w:val="00655F83"/>
    <w:rsid w:val="00656E14"/>
    <w:rsid w:val="00657938"/>
    <w:rsid w:val="00657DE3"/>
    <w:rsid w:val="00660591"/>
    <w:rsid w:val="00661340"/>
    <w:rsid w:val="00662CB1"/>
    <w:rsid w:val="00664646"/>
    <w:rsid w:val="00664A7F"/>
    <w:rsid w:val="00664DB5"/>
    <w:rsid w:val="00664FEA"/>
    <w:rsid w:val="00665491"/>
    <w:rsid w:val="00665573"/>
    <w:rsid w:val="0066727E"/>
    <w:rsid w:val="00667EBD"/>
    <w:rsid w:val="00667F51"/>
    <w:rsid w:val="00670A13"/>
    <w:rsid w:val="00670EC3"/>
    <w:rsid w:val="006710C7"/>
    <w:rsid w:val="00672133"/>
    <w:rsid w:val="0067286E"/>
    <w:rsid w:val="00672B02"/>
    <w:rsid w:val="00673769"/>
    <w:rsid w:val="00673F7C"/>
    <w:rsid w:val="0067440F"/>
    <w:rsid w:val="006747F3"/>
    <w:rsid w:val="00675C1F"/>
    <w:rsid w:val="00676260"/>
    <w:rsid w:val="00677075"/>
    <w:rsid w:val="00677332"/>
    <w:rsid w:val="0067751F"/>
    <w:rsid w:val="00680487"/>
    <w:rsid w:val="006811E3"/>
    <w:rsid w:val="00681814"/>
    <w:rsid w:val="00681B8A"/>
    <w:rsid w:val="006829DE"/>
    <w:rsid w:val="00683217"/>
    <w:rsid w:val="00683335"/>
    <w:rsid w:val="006841A6"/>
    <w:rsid w:val="00684444"/>
    <w:rsid w:val="00684B99"/>
    <w:rsid w:val="00685129"/>
    <w:rsid w:val="00686D37"/>
    <w:rsid w:val="00686D77"/>
    <w:rsid w:val="00686E2F"/>
    <w:rsid w:val="0068788C"/>
    <w:rsid w:val="0069034A"/>
    <w:rsid w:val="00690382"/>
    <w:rsid w:val="00691EB1"/>
    <w:rsid w:val="006927E5"/>
    <w:rsid w:val="00692EC8"/>
    <w:rsid w:val="00692FD5"/>
    <w:rsid w:val="00692FDC"/>
    <w:rsid w:val="006935D8"/>
    <w:rsid w:val="006942D3"/>
    <w:rsid w:val="006953AF"/>
    <w:rsid w:val="006962B8"/>
    <w:rsid w:val="006964CF"/>
    <w:rsid w:val="006966C5"/>
    <w:rsid w:val="00696936"/>
    <w:rsid w:val="00696D83"/>
    <w:rsid w:val="00696F72"/>
    <w:rsid w:val="006970AD"/>
    <w:rsid w:val="00697230"/>
    <w:rsid w:val="00697E38"/>
    <w:rsid w:val="006A0DA0"/>
    <w:rsid w:val="006A1A9F"/>
    <w:rsid w:val="006A1CB8"/>
    <w:rsid w:val="006A1E1D"/>
    <w:rsid w:val="006A1F2D"/>
    <w:rsid w:val="006A243E"/>
    <w:rsid w:val="006A2AA4"/>
    <w:rsid w:val="006A2D88"/>
    <w:rsid w:val="006A2EDB"/>
    <w:rsid w:val="006A3485"/>
    <w:rsid w:val="006A34A0"/>
    <w:rsid w:val="006A3980"/>
    <w:rsid w:val="006A39C3"/>
    <w:rsid w:val="006A3AD6"/>
    <w:rsid w:val="006A4844"/>
    <w:rsid w:val="006A506C"/>
    <w:rsid w:val="006A5E3B"/>
    <w:rsid w:val="006A5E52"/>
    <w:rsid w:val="006A60DD"/>
    <w:rsid w:val="006A6E45"/>
    <w:rsid w:val="006A7121"/>
    <w:rsid w:val="006B0680"/>
    <w:rsid w:val="006B1204"/>
    <w:rsid w:val="006B134A"/>
    <w:rsid w:val="006B15D3"/>
    <w:rsid w:val="006B160E"/>
    <w:rsid w:val="006B3138"/>
    <w:rsid w:val="006B3167"/>
    <w:rsid w:val="006B5759"/>
    <w:rsid w:val="006B57A5"/>
    <w:rsid w:val="006B5E3F"/>
    <w:rsid w:val="006B64F7"/>
    <w:rsid w:val="006B70FA"/>
    <w:rsid w:val="006C0013"/>
    <w:rsid w:val="006C0925"/>
    <w:rsid w:val="006C1912"/>
    <w:rsid w:val="006C262B"/>
    <w:rsid w:val="006C2881"/>
    <w:rsid w:val="006C2B95"/>
    <w:rsid w:val="006C2FCA"/>
    <w:rsid w:val="006C354E"/>
    <w:rsid w:val="006C3B02"/>
    <w:rsid w:val="006C3F89"/>
    <w:rsid w:val="006C4750"/>
    <w:rsid w:val="006C58C6"/>
    <w:rsid w:val="006C5AB1"/>
    <w:rsid w:val="006C5FAF"/>
    <w:rsid w:val="006C63B2"/>
    <w:rsid w:val="006C7579"/>
    <w:rsid w:val="006C7B25"/>
    <w:rsid w:val="006C7E3B"/>
    <w:rsid w:val="006D0C97"/>
    <w:rsid w:val="006D19F7"/>
    <w:rsid w:val="006D1A37"/>
    <w:rsid w:val="006D2BE4"/>
    <w:rsid w:val="006D46A1"/>
    <w:rsid w:val="006D5471"/>
    <w:rsid w:val="006D5506"/>
    <w:rsid w:val="006D63BE"/>
    <w:rsid w:val="006D6EA8"/>
    <w:rsid w:val="006D7141"/>
    <w:rsid w:val="006D7C5A"/>
    <w:rsid w:val="006E065C"/>
    <w:rsid w:val="006E0AA9"/>
    <w:rsid w:val="006E1015"/>
    <w:rsid w:val="006E1ED4"/>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102"/>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71F1"/>
    <w:rsid w:val="0072049F"/>
    <w:rsid w:val="007208E4"/>
    <w:rsid w:val="00720DA7"/>
    <w:rsid w:val="007219F9"/>
    <w:rsid w:val="00721C2D"/>
    <w:rsid w:val="00721EBB"/>
    <w:rsid w:val="00722363"/>
    <w:rsid w:val="007224E8"/>
    <w:rsid w:val="00722DBB"/>
    <w:rsid w:val="007230C9"/>
    <w:rsid w:val="00723A98"/>
    <w:rsid w:val="00723F74"/>
    <w:rsid w:val="007243D7"/>
    <w:rsid w:val="007246C1"/>
    <w:rsid w:val="00724F4E"/>
    <w:rsid w:val="007251E9"/>
    <w:rsid w:val="00725C00"/>
    <w:rsid w:val="007261A5"/>
    <w:rsid w:val="00726375"/>
    <w:rsid w:val="00726A37"/>
    <w:rsid w:val="007270D9"/>
    <w:rsid w:val="007271FA"/>
    <w:rsid w:val="0072774C"/>
    <w:rsid w:val="00727DBA"/>
    <w:rsid w:val="00730618"/>
    <w:rsid w:val="00731610"/>
    <w:rsid w:val="00732610"/>
    <w:rsid w:val="00732AEE"/>
    <w:rsid w:val="00732C36"/>
    <w:rsid w:val="00732F94"/>
    <w:rsid w:val="0073445E"/>
    <w:rsid w:val="0073491B"/>
    <w:rsid w:val="00734D48"/>
    <w:rsid w:val="00734E78"/>
    <w:rsid w:val="007357BA"/>
    <w:rsid w:val="00735A1D"/>
    <w:rsid w:val="00736263"/>
    <w:rsid w:val="00736A5D"/>
    <w:rsid w:val="00737C15"/>
    <w:rsid w:val="00737C8D"/>
    <w:rsid w:val="00737DD7"/>
    <w:rsid w:val="00740599"/>
    <w:rsid w:val="00740855"/>
    <w:rsid w:val="00740EBF"/>
    <w:rsid w:val="007413FA"/>
    <w:rsid w:val="007419F8"/>
    <w:rsid w:val="00741A1C"/>
    <w:rsid w:val="007428C0"/>
    <w:rsid w:val="00743341"/>
    <w:rsid w:val="0074368B"/>
    <w:rsid w:val="00743E79"/>
    <w:rsid w:val="0074412B"/>
    <w:rsid w:val="00744296"/>
    <w:rsid w:val="00744455"/>
    <w:rsid w:val="0074556F"/>
    <w:rsid w:val="00745C91"/>
    <w:rsid w:val="00745C9A"/>
    <w:rsid w:val="007469FB"/>
    <w:rsid w:val="00746A08"/>
    <w:rsid w:val="00747F69"/>
    <w:rsid w:val="0075093E"/>
    <w:rsid w:val="00750B6B"/>
    <w:rsid w:val="007514CF"/>
    <w:rsid w:val="00751A31"/>
    <w:rsid w:val="00751EEE"/>
    <w:rsid w:val="00752407"/>
    <w:rsid w:val="00752557"/>
    <w:rsid w:val="00753527"/>
    <w:rsid w:val="0075465B"/>
    <w:rsid w:val="0075554A"/>
    <w:rsid w:val="00755F24"/>
    <w:rsid w:val="00756168"/>
    <w:rsid w:val="00756B68"/>
    <w:rsid w:val="00757467"/>
    <w:rsid w:val="0076010D"/>
    <w:rsid w:val="00760C8E"/>
    <w:rsid w:val="00761D8C"/>
    <w:rsid w:val="00762ACD"/>
    <w:rsid w:val="007630CF"/>
    <w:rsid w:val="00763456"/>
    <w:rsid w:val="00763BD7"/>
    <w:rsid w:val="00763BF2"/>
    <w:rsid w:val="0076535A"/>
    <w:rsid w:val="007656B4"/>
    <w:rsid w:val="007656CE"/>
    <w:rsid w:val="00765A7B"/>
    <w:rsid w:val="00766F97"/>
    <w:rsid w:val="00767264"/>
    <w:rsid w:val="00767933"/>
    <w:rsid w:val="00767ABD"/>
    <w:rsid w:val="00771460"/>
    <w:rsid w:val="00771826"/>
    <w:rsid w:val="007724E5"/>
    <w:rsid w:val="00772ED7"/>
    <w:rsid w:val="007734E7"/>
    <w:rsid w:val="007737F1"/>
    <w:rsid w:val="0077401A"/>
    <w:rsid w:val="0077442F"/>
    <w:rsid w:val="00775057"/>
    <w:rsid w:val="007750DD"/>
    <w:rsid w:val="00775935"/>
    <w:rsid w:val="00775C4A"/>
    <w:rsid w:val="00776A01"/>
    <w:rsid w:val="00776C1C"/>
    <w:rsid w:val="00777420"/>
    <w:rsid w:val="00777C72"/>
    <w:rsid w:val="00777E5A"/>
    <w:rsid w:val="0078113B"/>
    <w:rsid w:val="007813E9"/>
    <w:rsid w:val="00781B6B"/>
    <w:rsid w:val="00781CED"/>
    <w:rsid w:val="00781E9E"/>
    <w:rsid w:val="00782325"/>
    <w:rsid w:val="007831F4"/>
    <w:rsid w:val="00783AAB"/>
    <w:rsid w:val="007843DA"/>
    <w:rsid w:val="007847F2"/>
    <w:rsid w:val="007848EC"/>
    <w:rsid w:val="00784F20"/>
    <w:rsid w:val="00785FBF"/>
    <w:rsid w:val="007868A0"/>
    <w:rsid w:val="007876E6"/>
    <w:rsid w:val="00787EEA"/>
    <w:rsid w:val="00790297"/>
    <w:rsid w:val="00790433"/>
    <w:rsid w:val="00790F2F"/>
    <w:rsid w:val="00791348"/>
    <w:rsid w:val="00791E60"/>
    <w:rsid w:val="00791FD2"/>
    <w:rsid w:val="00792649"/>
    <w:rsid w:val="00793BE7"/>
    <w:rsid w:val="00793BF0"/>
    <w:rsid w:val="00793D5B"/>
    <w:rsid w:val="00794607"/>
    <w:rsid w:val="00794662"/>
    <w:rsid w:val="007949F4"/>
    <w:rsid w:val="00796CD2"/>
    <w:rsid w:val="00797C56"/>
    <w:rsid w:val="007A01B1"/>
    <w:rsid w:val="007A02C9"/>
    <w:rsid w:val="007A06E8"/>
    <w:rsid w:val="007A0795"/>
    <w:rsid w:val="007A1105"/>
    <w:rsid w:val="007A1435"/>
    <w:rsid w:val="007A191D"/>
    <w:rsid w:val="007A266F"/>
    <w:rsid w:val="007A3158"/>
    <w:rsid w:val="007A3A9B"/>
    <w:rsid w:val="007A3E71"/>
    <w:rsid w:val="007A408B"/>
    <w:rsid w:val="007A418F"/>
    <w:rsid w:val="007A4796"/>
    <w:rsid w:val="007A51C3"/>
    <w:rsid w:val="007A53E0"/>
    <w:rsid w:val="007A5BF4"/>
    <w:rsid w:val="007A62E7"/>
    <w:rsid w:val="007A640B"/>
    <w:rsid w:val="007A6FCC"/>
    <w:rsid w:val="007A700C"/>
    <w:rsid w:val="007B05AF"/>
    <w:rsid w:val="007B06F4"/>
    <w:rsid w:val="007B0AB8"/>
    <w:rsid w:val="007B0BAA"/>
    <w:rsid w:val="007B1527"/>
    <w:rsid w:val="007B1807"/>
    <w:rsid w:val="007B1873"/>
    <w:rsid w:val="007B2047"/>
    <w:rsid w:val="007B2ED8"/>
    <w:rsid w:val="007B2EF7"/>
    <w:rsid w:val="007B3682"/>
    <w:rsid w:val="007B3695"/>
    <w:rsid w:val="007B376D"/>
    <w:rsid w:val="007B3D3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86A"/>
    <w:rsid w:val="007C3AE5"/>
    <w:rsid w:val="007C4939"/>
    <w:rsid w:val="007C58D3"/>
    <w:rsid w:val="007C6CA0"/>
    <w:rsid w:val="007C76F5"/>
    <w:rsid w:val="007D013E"/>
    <w:rsid w:val="007D0665"/>
    <w:rsid w:val="007D0698"/>
    <w:rsid w:val="007D095B"/>
    <w:rsid w:val="007D0C52"/>
    <w:rsid w:val="007D199C"/>
    <w:rsid w:val="007D20D2"/>
    <w:rsid w:val="007D2ADE"/>
    <w:rsid w:val="007D3667"/>
    <w:rsid w:val="007D3DE9"/>
    <w:rsid w:val="007D517A"/>
    <w:rsid w:val="007D5D4E"/>
    <w:rsid w:val="007D5E0D"/>
    <w:rsid w:val="007D6223"/>
    <w:rsid w:val="007D6CDD"/>
    <w:rsid w:val="007D6E7F"/>
    <w:rsid w:val="007D7871"/>
    <w:rsid w:val="007D7BA2"/>
    <w:rsid w:val="007E0366"/>
    <w:rsid w:val="007E0DC6"/>
    <w:rsid w:val="007E16CA"/>
    <w:rsid w:val="007E1822"/>
    <w:rsid w:val="007E1954"/>
    <w:rsid w:val="007E1A17"/>
    <w:rsid w:val="007E2257"/>
    <w:rsid w:val="007E3494"/>
    <w:rsid w:val="007E34A2"/>
    <w:rsid w:val="007E3A54"/>
    <w:rsid w:val="007E3D85"/>
    <w:rsid w:val="007E3DC5"/>
    <w:rsid w:val="007E4223"/>
    <w:rsid w:val="007E4261"/>
    <w:rsid w:val="007E5EEA"/>
    <w:rsid w:val="007E7584"/>
    <w:rsid w:val="007F037A"/>
    <w:rsid w:val="007F0E5A"/>
    <w:rsid w:val="007F11B5"/>
    <w:rsid w:val="007F1F4B"/>
    <w:rsid w:val="007F3682"/>
    <w:rsid w:val="007F3AA4"/>
    <w:rsid w:val="007F4368"/>
    <w:rsid w:val="007F4695"/>
    <w:rsid w:val="007F4DFC"/>
    <w:rsid w:val="007F5029"/>
    <w:rsid w:val="007F514F"/>
    <w:rsid w:val="007F555D"/>
    <w:rsid w:val="007F571D"/>
    <w:rsid w:val="007F5DC3"/>
    <w:rsid w:val="007F626B"/>
    <w:rsid w:val="007F6B05"/>
    <w:rsid w:val="007F6DF5"/>
    <w:rsid w:val="007F7316"/>
    <w:rsid w:val="007F7ABC"/>
    <w:rsid w:val="008011EA"/>
    <w:rsid w:val="00801387"/>
    <w:rsid w:val="00801976"/>
    <w:rsid w:val="008023C0"/>
    <w:rsid w:val="00802589"/>
    <w:rsid w:val="00803328"/>
    <w:rsid w:val="00803984"/>
    <w:rsid w:val="00803D86"/>
    <w:rsid w:val="00804AFA"/>
    <w:rsid w:val="008050E2"/>
    <w:rsid w:val="00805D33"/>
    <w:rsid w:val="00811173"/>
    <w:rsid w:val="008117EC"/>
    <w:rsid w:val="00811C20"/>
    <w:rsid w:val="008123BE"/>
    <w:rsid w:val="008129D8"/>
    <w:rsid w:val="00812BB5"/>
    <w:rsid w:val="00813E6F"/>
    <w:rsid w:val="00814817"/>
    <w:rsid w:val="00814B76"/>
    <w:rsid w:val="00814F98"/>
    <w:rsid w:val="0081524F"/>
    <w:rsid w:val="00815BDC"/>
    <w:rsid w:val="00815DDC"/>
    <w:rsid w:val="00817C83"/>
    <w:rsid w:val="0082031A"/>
    <w:rsid w:val="008206D0"/>
    <w:rsid w:val="008207EF"/>
    <w:rsid w:val="008225ED"/>
    <w:rsid w:val="008236BC"/>
    <w:rsid w:val="00823873"/>
    <w:rsid w:val="00824491"/>
    <w:rsid w:val="00824508"/>
    <w:rsid w:val="008245ED"/>
    <w:rsid w:val="00825469"/>
    <w:rsid w:val="00826862"/>
    <w:rsid w:val="0082767B"/>
    <w:rsid w:val="00827E47"/>
    <w:rsid w:val="00827F66"/>
    <w:rsid w:val="008301C4"/>
    <w:rsid w:val="00830621"/>
    <w:rsid w:val="00830D02"/>
    <w:rsid w:val="00830E02"/>
    <w:rsid w:val="008311F8"/>
    <w:rsid w:val="0083153E"/>
    <w:rsid w:val="00831C40"/>
    <w:rsid w:val="00832450"/>
    <w:rsid w:val="0083275F"/>
    <w:rsid w:val="00832BB0"/>
    <w:rsid w:val="008339F0"/>
    <w:rsid w:val="008353C6"/>
    <w:rsid w:val="00835415"/>
    <w:rsid w:val="008358F9"/>
    <w:rsid w:val="008359FB"/>
    <w:rsid w:val="00836443"/>
    <w:rsid w:val="0083650F"/>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5860"/>
    <w:rsid w:val="00846945"/>
    <w:rsid w:val="00846C97"/>
    <w:rsid w:val="00847897"/>
    <w:rsid w:val="00847E2D"/>
    <w:rsid w:val="00850B81"/>
    <w:rsid w:val="00850C8F"/>
    <w:rsid w:val="00850EBE"/>
    <w:rsid w:val="008513CF"/>
    <w:rsid w:val="0085193D"/>
    <w:rsid w:val="00852197"/>
    <w:rsid w:val="0085260B"/>
    <w:rsid w:val="00853256"/>
    <w:rsid w:val="00853748"/>
    <w:rsid w:val="00853FD6"/>
    <w:rsid w:val="00854579"/>
    <w:rsid w:val="008549B3"/>
    <w:rsid w:val="00854C84"/>
    <w:rsid w:val="008556A8"/>
    <w:rsid w:val="008561DE"/>
    <w:rsid w:val="00856FC2"/>
    <w:rsid w:val="00857792"/>
    <w:rsid w:val="008610D0"/>
    <w:rsid w:val="00861264"/>
    <w:rsid w:val="0086155E"/>
    <w:rsid w:val="0086161F"/>
    <w:rsid w:val="00861853"/>
    <w:rsid w:val="008620B6"/>
    <w:rsid w:val="008638DB"/>
    <w:rsid w:val="00863C76"/>
    <w:rsid w:val="00865D47"/>
    <w:rsid w:val="00866E22"/>
    <w:rsid w:val="00867382"/>
    <w:rsid w:val="00867F77"/>
    <w:rsid w:val="0087116A"/>
    <w:rsid w:val="00872079"/>
    <w:rsid w:val="00872551"/>
    <w:rsid w:val="008727F6"/>
    <w:rsid w:val="0087314D"/>
    <w:rsid w:val="00873400"/>
    <w:rsid w:val="00873406"/>
    <w:rsid w:val="008735C2"/>
    <w:rsid w:val="008735F3"/>
    <w:rsid w:val="008743AA"/>
    <w:rsid w:val="008743F9"/>
    <w:rsid w:val="00874817"/>
    <w:rsid w:val="0087485C"/>
    <w:rsid w:val="00875975"/>
    <w:rsid w:val="00875B2C"/>
    <w:rsid w:val="00875FD4"/>
    <w:rsid w:val="008766C4"/>
    <w:rsid w:val="00876C1F"/>
    <w:rsid w:val="008774AC"/>
    <w:rsid w:val="00877B13"/>
    <w:rsid w:val="00880289"/>
    <w:rsid w:val="00880490"/>
    <w:rsid w:val="00880EC5"/>
    <w:rsid w:val="0088135C"/>
    <w:rsid w:val="0088174F"/>
    <w:rsid w:val="008818AA"/>
    <w:rsid w:val="00882120"/>
    <w:rsid w:val="00882650"/>
    <w:rsid w:val="00882CBA"/>
    <w:rsid w:val="00882CCC"/>
    <w:rsid w:val="00882E7A"/>
    <w:rsid w:val="00882F29"/>
    <w:rsid w:val="008831D8"/>
    <w:rsid w:val="008831DF"/>
    <w:rsid w:val="00883441"/>
    <w:rsid w:val="00884635"/>
    <w:rsid w:val="00884742"/>
    <w:rsid w:val="00884FA5"/>
    <w:rsid w:val="00885D3F"/>
    <w:rsid w:val="00886083"/>
    <w:rsid w:val="0088669C"/>
    <w:rsid w:val="008868A7"/>
    <w:rsid w:val="008869BA"/>
    <w:rsid w:val="00886AC5"/>
    <w:rsid w:val="00887980"/>
    <w:rsid w:val="00887AB2"/>
    <w:rsid w:val="008901B5"/>
    <w:rsid w:val="0089024A"/>
    <w:rsid w:val="00891376"/>
    <w:rsid w:val="00891C03"/>
    <w:rsid w:val="00892CC7"/>
    <w:rsid w:val="00893853"/>
    <w:rsid w:val="00893BCD"/>
    <w:rsid w:val="00895357"/>
    <w:rsid w:val="008958C5"/>
    <w:rsid w:val="0089644B"/>
    <w:rsid w:val="008969DD"/>
    <w:rsid w:val="00896EEB"/>
    <w:rsid w:val="0089702A"/>
    <w:rsid w:val="008970F4"/>
    <w:rsid w:val="00897468"/>
    <w:rsid w:val="00897574"/>
    <w:rsid w:val="008A04A0"/>
    <w:rsid w:val="008A0A4A"/>
    <w:rsid w:val="008A1424"/>
    <w:rsid w:val="008A160E"/>
    <w:rsid w:val="008A1632"/>
    <w:rsid w:val="008A2EC1"/>
    <w:rsid w:val="008A3A28"/>
    <w:rsid w:val="008A3AF0"/>
    <w:rsid w:val="008A4607"/>
    <w:rsid w:val="008A4D06"/>
    <w:rsid w:val="008A596D"/>
    <w:rsid w:val="008A646A"/>
    <w:rsid w:val="008A6AFE"/>
    <w:rsid w:val="008A790F"/>
    <w:rsid w:val="008A7932"/>
    <w:rsid w:val="008A7BF5"/>
    <w:rsid w:val="008B1787"/>
    <w:rsid w:val="008B18B3"/>
    <w:rsid w:val="008B26C1"/>
    <w:rsid w:val="008B2B01"/>
    <w:rsid w:val="008B32CC"/>
    <w:rsid w:val="008B356F"/>
    <w:rsid w:val="008B4019"/>
    <w:rsid w:val="008B430E"/>
    <w:rsid w:val="008B4453"/>
    <w:rsid w:val="008B47F8"/>
    <w:rsid w:val="008B48AF"/>
    <w:rsid w:val="008B4C84"/>
    <w:rsid w:val="008B507F"/>
    <w:rsid w:val="008B57EC"/>
    <w:rsid w:val="008B5DAC"/>
    <w:rsid w:val="008B600E"/>
    <w:rsid w:val="008B7158"/>
    <w:rsid w:val="008C04CF"/>
    <w:rsid w:val="008C0754"/>
    <w:rsid w:val="008C1459"/>
    <w:rsid w:val="008C2802"/>
    <w:rsid w:val="008C408D"/>
    <w:rsid w:val="008C4510"/>
    <w:rsid w:val="008C48C4"/>
    <w:rsid w:val="008C4A4B"/>
    <w:rsid w:val="008C5526"/>
    <w:rsid w:val="008C5A44"/>
    <w:rsid w:val="008C5D8D"/>
    <w:rsid w:val="008C68C1"/>
    <w:rsid w:val="008C6D23"/>
    <w:rsid w:val="008C6EF7"/>
    <w:rsid w:val="008C71AC"/>
    <w:rsid w:val="008C71C3"/>
    <w:rsid w:val="008D01B3"/>
    <w:rsid w:val="008D0FE3"/>
    <w:rsid w:val="008D157F"/>
    <w:rsid w:val="008D1605"/>
    <w:rsid w:val="008D200F"/>
    <w:rsid w:val="008D2F48"/>
    <w:rsid w:val="008D3264"/>
    <w:rsid w:val="008D4C2C"/>
    <w:rsid w:val="008D4CCC"/>
    <w:rsid w:val="008D4E65"/>
    <w:rsid w:val="008D66AA"/>
    <w:rsid w:val="008D6E19"/>
    <w:rsid w:val="008D789C"/>
    <w:rsid w:val="008E0891"/>
    <w:rsid w:val="008E0EBA"/>
    <w:rsid w:val="008E1B65"/>
    <w:rsid w:val="008E2502"/>
    <w:rsid w:val="008E311C"/>
    <w:rsid w:val="008E39AB"/>
    <w:rsid w:val="008E3B38"/>
    <w:rsid w:val="008E412C"/>
    <w:rsid w:val="008E413C"/>
    <w:rsid w:val="008E44F1"/>
    <w:rsid w:val="008E552C"/>
    <w:rsid w:val="008E5562"/>
    <w:rsid w:val="008E6192"/>
    <w:rsid w:val="008E65BF"/>
    <w:rsid w:val="008E7FCD"/>
    <w:rsid w:val="008F0167"/>
    <w:rsid w:val="008F0658"/>
    <w:rsid w:val="008F1286"/>
    <w:rsid w:val="008F1298"/>
    <w:rsid w:val="008F152C"/>
    <w:rsid w:val="008F1EAD"/>
    <w:rsid w:val="008F22AD"/>
    <w:rsid w:val="008F23E0"/>
    <w:rsid w:val="008F267F"/>
    <w:rsid w:val="008F3317"/>
    <w:rsid w:val="008F4958"/>
    <w:rsid w:val="008F4D2F"/>
    <w:rsid w:val="008F5283"/>
    <w:rsid w:val="008F548F"/>
    <w:rsid w:val="008F56A1"/>
    <w:rsid w:val="008F5977"/>
    <w:rsid w:val="008F5F3E"/>
    <w:rsid w:val="008F6A3B"/>
    <w:rsid w:val="008F6A67"/>
    <w:rsid w:val="008F6EFC"/>
    <w:rsid w:val="008F713F"/>
    <w:rsid w:val="008F7831"/>
    <w:rsid w:val="008F7E86"/>
    <w:rsid w:val="00900CD6"/>
    <w:rsid w:val="0090160E"/>
    <w:rsid w:val="00901EC2"/>
    <w:rsid w:val="00901EF8"/>
    <w:rsid w:val="009021AD"/>
    <w:rsid w:val="009023F8"/>
    <w:rsid w:val="00902B0C"/>
    <w:rsid w:val="009031FA"/>
    <w:rsid w:val="009033E0"/>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364"/>
    <w:rsid w:val="009109ED"/>
    <w:rsid w:val="00911579"/>
    <w:rsid w:val="00911778"/>
    <w:rsid w:val="00911F63"/>
    <w:rsid w:val="00912165"/>
    <w:rsid w:val="00912647"/>
    <w:rsid w:val="00912B75"/>
    <w:rsid w:val="00912E24"/>
    <w:rsid w:val="009137EB"/>
    <w:rsid w:val="00913AD0"/>
    <w:rsid w:val="00914B1B"/>
    <w:rsid w:val="00914BE2"/>
    <w:rsid w:val="009159F9"/>
    <w:rsid w:val="009160B9"/>
    <w:rsid w:val="009169D0"/>
    <w:rsid w:val="00916C84"/>
    <w:rsid w:val="00916F2A"/>
    <w:rsid w:val="00917C6B"/>
    <w:rsid w:val="00917E9C"/>
    <w:rsid w:val="009200DA"/>
    <w:rsid w:val="0092167E"/>
    <w:rsid w:val="00921790"/>
    <w:rsid w:val="009224FF"/>
    <w:rsid w:val="00923927"/>
    <w:rsid w:val="0092628F"/>
    <w:rsid w:val="009267DA"/>
    <w:rsid w:val="00926B31"/>
    <w:rsid w:val="00927630"/>
    <w:rsid w:val="00930036"/>
    <w:rsid w:val="0093024B"/>
    <w:rsid w:val="009309F1"/>
    <w:rsid w:val="00930B49"/>
    <w:rsid w:val="00930C4E"/>
    <w:rsid w:val="00930C8C"/>
    <w:rsid w:val="00931788"/>
    <w:rsid w:val="0093524A"/>
    <w:rsid w:val="0093601C"/>
    <w:rsid w:val="00936E57"/>
    <w:rsid w:val="00937838"/>
    <w:rsid w:val="00937868"/>
    <w:rsid w:val="0093788C"/>
    <w:rsid w:val="00937FD3"/>
    <w:rsid w:val="00940429"/>
    <w:rsid w:val="009404FD"/>
    <w:rsid w:val="009414F8"/>
    <w:rsid w:val="009418D6"/>
    <w:rsid w:val="00941A10"/>
    <w:rsid w:val="00942128"/>
    <w:rsid w:val="00943097"/>
    <w:rsid w:val="009434ED"/>
    <w:rsid w:val="009437B4"/>
    <w:rsid w:val="00943BC3"/>
    <w:rsid w:val="00944C29"/>
    <w:rsid w:val="009456B6"/>
    <w:rsid w:val="0094572F"/>
    <w:rsid w:val="00945C0D"/>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447"/>
    <w:rsid w:val="00957EB4"/>
    <w:rsid w:val="009603D0"/>
    <w:rsid w:val="00960CA1"/>
    <w:rsid w:val="00962475"/>
    <w:rsid w:val="009653E5"/>
    <w:rsid w:val="009665F5"/>
    <w:rsid w:val="00966FA0"/>
    <w:rsid w:val="00967683"/>
    <w:rsid w:val="00967946"/>
    <w:rsid w:val="00970794"/>
    <w:rsid w:val="00970C0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56C"/>
    <w:rsid w:val="00975E6A"/>
    <w:rsid w:val="00977A38"/>
    <w:rsid w:val="00980755"/>
    <w:rsid w:val="00981516"/>
    <w:rsid w:val="00981C53"/>
    <w:rsid w:val="0098241E"/>
    <w:rsid w:val="009830BA"/>
    <w:rsid w:val="00983BAF"/>
    <w:rsid w:val="0098412E"/>
    <w:rsid w:val="00984596"/>
    <w:rsid w:val="00984FC5"/>
    <w:rsid w:val="009856F9"/>
    <w:rsid w:val="00986878"/>
    <w:rsid w:val="0098724B"/>
    <w:rsid w:val="009875A3"/>
    <w:rsid w:val="00987FC6"/>
    <w:rsid w:val="00987FFE"/>
    <w:rsid w:val="00990366"/>
    <w:rsid w:val="0099057D"/>
    <w:rsid w:val="00990C46"/>
    <w:rsid w:val="00991196"/>
    <w:rsid w:val="00991666"/>
    <w:rsid w:val="00992CFA"/>
    <w:rsid w:val="009934C6"/>
    <w:rsid w:val="00993A00"/>
    <w:rsid w:val="00993A39"/>
    <w:rsid w:val="009940F2"/>
    <w:rsid w:val="0099570E"/>
    <w:rsid w:val="00995793"/>
    <w:rsid w:val="00995EA0"/>
    <w:rsid w:val="00997042"/>
    <w:rsid w:val="0099717C"/>
    <w:rsid w:val="00997C86"/>
    <w:rsid w:val="00997F38"/>
    <w:rsid w:val="009A25D1"/>
    <w:rsid w:val="009A2821"/>
    <w:rsid w:val="009A286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941"/>
    <w:rsid w:val="009C316B"/>
    <w:rsid w:val="009C33B3"/>
    <w:rsid w:val="009C35B8"/>
    <w:rsid w:val="009C3BCA"/>
    <w:rsid w:val="009C3DCA"/>
    <w:rsid w:val="009C3E14"/>
    <w:rsid w:val="009C4339"/>
    <w:rsid w:val="009C4AA5"/>
    <w:rsid w:val="009C5FD9"/>
    <w:rsid w:val="009C691D"/>
    <w:rsid w:val="009C6BCF"/>
    <w:rsid w:val="009C7653"/>
    <w:rsid w:val="009D004C"/>
    <w:rsid w:val="009D07F6"/>
    <w:rsid w:val="009D0A89"/>
    <w:rsid w:val="009D0D45"/>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E0246"/>
    <w:rsid w:val="009E04C9"/>
    <w:rsid w:val="009E13CA"/>
    <w:rsid w:val="009E1520"/>
    <w:rsid w:val="009E15F9"/>
    <w:rsid w:val="009E1CBE"/>
    <w:rsid w:val="009E29C0"/>
    <w:rsid w:val="009E3049"/>
    <w:rsid w:val="009E358E"/>
    <w:rsid w:val="009E36B6"/>
    <w:rsid w:val="009E6326"/>
    <w:rsid w:val="009E640D"/>
    <w:rsid w:val="009E6D44"/>
    <w:rsid w:val="009E713C"/>
    <w:rsid w:val="009E759C"/>
    <w:rsid w:val="009E75DB"/>
    <w:rsid w:val="009F020A"/>
    <w:rsid w:val="009F0E92"/>
    <w:rsid w:val="009F1694"/>
    <w:rsid w:val="009F1A87"/>
    <w:rsid w:val="009F230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F0E"/>
    <w:rsid w:val="00A02AB9"/>
    <w:rsid w:val="00A0321F"/>
    <w:rsid w:val="00A0389E"/>
    <w:rsid w:val="00A040F0"/>
    <w:rsid w:val="00A0467E"/>
    <w:rsid w:val="00A0492D"/>
    <w:rsid w:val="00A04937"/>
    <w:rsid w:val="00A04C25"/>
    <w:rsid w:val="00A05F1A"/>
    <w:rsid w:val="00A068A8"/>
    <w:rsid w:val="00A06AD7"/>
    <w:rsid w:val="00A06BB4"/>
    <w:rsid w:val="00A06D75"/>
    <w:rsid w:val="00A07AD6"/>
    <w:rsid w:val="00A07D82"/>
    <w:rsid w:val="00A07F51"/>
    <w:rsid w:val="00A10139"/>
    <w:rsid w:val="00A101D1"/>
    <w:rsid w:val="00A11A99"/>
    <w:rsid w:val="00A11E61"/>
    <w:rsid w:val="00A13659"/>
    <w:rsid w:val="00A137E2"/>
    <w:rsid w:val="00A15D87"/>
    <w:rsid w:val="00A16539"/>
    <w:rsid w:val="00A1790F"/>
    <w:rsid w:val="00A17FAF"/>
    <w:rsid w:val="00A20086"/>
    <w:rsid w:val="00A207B0"/>
    <w:rsid w:val="00A20CCF"/>
    <w:rsid w:val="00A21CD9"/>
    <w:rsid w:val="00A21D4D"/>
    <w:rsid w:val="00A22864"/>
    <w:rsid w:val="00A22B9A"/>
    <w:rsid w:val="00A22FA6"/>
    <w:rsid w:val="00A240C9"/>
    <w:rsid w:val="00A24957"/>
    <w:rsid w:val="00A24C79"/>
    <w:rsid w:val="00A24D3E"/>
    <w:rsid w:val="00A26EB5"/>
    <w:rsid w:val="00A272A9"/>
    <w:rsid w:val="00A27718"/>
    <w:rsid w:val="00A27A10"/>
    <w:rsid w:val="00A30358"/>
    <w:rsid w:val="00A30385"/>
    <w:rsid w:val="00A30A04"/>
    <w:rsid w:val="00A3110D"/>
    <w:rsid w:val="00A3115B"/>
    <w:rsid w:val="00A312BF"/>
    <w:rsid w:val="00A31935"/>
    <w:rsid w:val="00A3202E"/>
    <w:rsid w:val="00A321A7"/>
    <w:rsid w:val="00A32D9D"/>
    <w:rsid w:val="00A33203"/>
    <w:rsid w:val="00A338C2"/>
    <w:rsid w:val="00A33CEC"/>
    <w:rsid w:val="00A33F48"/>
    <w:rsid w:val="00A34543"/>
    <w:rsid w:val="00A34BED"/>
    <w:rsid w:val="00A34EAB"/>
    <w:rsid w:val="00A351A5"/>
    <w:rsid w:val="00A3586A"/>
    <w:rsid w:val="00A3598C"/>
    <w:rsid w:val="00A36D12"/>
    <w:rsid w:val="00A37EDE"/>
    <w:rsid w:val="00A40349"/>
    <w:rsid w:val="00A41E93"/>
    <w:rsid w:val="00A41F35"/>
    <w:rsid w:val="00A42724"/>
    <w:rsid w:val="00A427DC"/>
    <w:rsid w:val="00A433F3"/>
    <w:rsid w:val="00A435C3"/>
    <w:rsid w:val="00A44292"/>
    <w:rsid w:val="00A4693D"/>
    <w:rsid w:val="00A470E1"/>
    <w:rsid w:val="00A4763D"/>
    <w:rsid w:val="00A479A9"/>
    <w:rsid w:val="00A47FD0"/>
    <w:rsid w:val="00A51105"/>
    <w:rsid w:val="00A511F5"/>
    <w:rsid w:val="00A51408"/>
    <w:rsid w:val="00A5192F"/>
    <w:rsid w:val="00A53E68"/>
    <w:rsid w:val="00A5429B"/>
    <w:rsid w:val="00A54AB4"/>
    <w:rsid w:val="00A54D4D"/>
    <w:rsid w:val="00A554E8"/>
    <w:rsid w:val="00A56A1D"/>
    <w:rsid w:val="00A56C55"/>
    <w:rsid w:val="00A57997"/>
    <w:rsid w:val="00A612E8"/>
    <w:rsid w:val="00A614F4"/>
    <w:rsid w:val="00A623FE"/>
    <w:rsid w:val="00A62460"/>
    <w:rsid w:val="00A6256C"/>
    <w:rsid w:val="00A6385E"/>
    <w:rsid w:val="00A63B75"/>
    <w:rsid w:val="00A63F5B"/>
    <w:rsid w:val="00A641A5"/>
    <w:rsid w:val="00A645BD"/>
    <w:rsid w:val="00A64736"/>
    <w:rsid w:val="00A649C2"/>
    <w:rsid w:val="00A65230"/>
    <w:rsid w:val="00A65711"/>
    <w:rsid w:val="00A659AA"/>
    <w:rsid w:val="00A661B9"/>
    <w:rsid w:val="00A66A07"/>
    <w:rsid w:val="00A66B6C"/>
    <w:rsid w:val="00A66E92"/>
    <w:rsid w:val="00A670F9"/>
    <w:rsid w:val="00A67527"/>
    <w:rsid w:val="00A678F6"/>
    <w:rsid w:val="00A67F32"/>
    <w:rsid w:val="00A71060"/>
    <w:rsid w:val="00A71BFC"/>
    <w:rsid w:val="00A73CEC"/>
    <w:rsid w:val="00A740F8"/>
    <w:rsid w:val="00A74C08"/>
    <w:rsid w:val="00A74E0A"/>
    <w:rsid w:val="00A75D93"/>
    <w:rsid w:val="00A76026"/>
    <w:rsid w:val="00A7655F"/>
    <w:rsid w:val="00A7699E"/>
    <w:rsid w:val="00A76AFE"/>
    <w:rsid w:val="00A779E0"/>
    <w:rsid w:val="00A77B59"/>
    <w:rsid w:val="00A77C42"/>
    <w:rsid w:val="00A8163D"/>
    <w:rsid w:val="00A81A75"/>
    <w:rsid w:val="00A82107"/>
    <w:rsid w:val="00A8279D"/>
    <w:rsid w:val="00A82D2C"/>
    <w:rsid w:val="00A8333B"/>
    <w:rsid w:val="00A833D8"/>
    <w:rsid w:val="00A83A97"/>
    <w:rsid w:val="00A8435C"/>
    <w:rsid w:val="00A8460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320A"/>
    <w:rsid w:val="00A9320C"/>
    <w:rsid w:val="00A93702"/>
    <w:rsid w:val="00A94F7B"/>
    <w:rsid w:val="00A95882"/>
    <w:rsid w:val="00A9589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427"/>
    <w:rsid w:val="00AC0785"/>
    <w:rsid w:val="00AC1288"/>
    <w:rsid w:val="00AC1D46"/>
    <w:rsid w:val="00AC2465"/>
    <w:rsid w:val="00AC2BB7"/>
    <w:rsid w:val="00AC300B"/>
    <w:rsid w:val="00AC31E0"/>
    <w:rsid w:val="00AC3663"/>
    <w:rsid w:val="00AC3B77"/>
    <w:rsid w:val="00AC3DC6"/>
    <w:rsid w:val="00AC3E5C"/>
    <w:rsid w:val="00AC42CC"/>
    <w:rsid w:val="00AC5328"/>
    <w:rsid w:val="00AC6331"/>
    <w:rsid w:val="00AC6504"/>
    <w:rsid w:val="00AC70BD"/>
    <w:rsid w:val="00AC7220"/>
    <w:rsid w:val="00AC75CC"/>
    <w:rsid w:val="00AC76AF"/>
    <w:rsid w:val="00AD01CF"/>
    <w:rsid w:val="00AD04B1"/>
    <w:rsid w:val="00AD0640"/>
    <w:rsid w:val="00AD07F9"/>
    <w:rsid w:val="00AD15E7"/>
    <w:rsid w:val="00AD1CB8"/>
    <w:rsid w:val="00AD1D13"/>
    <w:rsid w:val="00AD1E61"/>
    <w:rsid w:val="00AD2C13"/>
    <w:rsid w:val="00AD2FDB"/>
    <w:rsid w:val="00AD4455"/>
    <w:rsid w:val="00AD4EF0"/>
    <w:rsid w:val="00AD5D9D"/>
    <w:rsid w:val="00AD644C"/>
    <w:rsid w:val="00AD68AE"/>
    <w:rsid w:val="00AD69BC"/>
    <w:rsid w:val="00AD6E7D"/>
    <w:rsid w:val="00AD72A0"/>
    <w:rsid w:val="00AD76B1"/>
    <w:rsid w:val="00AD79F2"/>
    <w:rsid w:val="00AD7BD5"/>
    <w:rsid w:val="00AE0169"/>
    <w:rsid w:val="00AE1263"/>
    <w:rsid w:val="00AE1BD0"/>
    <w:rsid w:val="00AE2172"/>
    <w:rsid w:val="00AE267E"/>
    <w:rsid w:val="00AE4100"/>
    <w:rsid w:val="00AE4A74"/>
    <w:rsid w:val="00AE4F9A"/>
    <w:rsid w:val="00AE5551"/>
    <w:rsid w:val="00AE5C7F"/>
    <w:rsid w:val="00AE6C5C"/>
    <w:rsid w:val="00AE6CB8"/>
    <w:rsid w:val="00AE7069"/>
    <w:rsid w:val="00AE7226"/>
    <w:rsid w:val="00AF00A8"/>
    <w:rsid w:val="00AF0205"/>
    <w:rsid w:val="00AF0EF9"/>
    <w:rsid w:val="00AF0FCB"/>
    <w:rsid w:val="00AF139B"/>
    <w:rsid w:val="00AF1CD9"/>
    <w:rsid w:val="00AF1DC1"/>
    <w:rsid w:val="00AF25DD"/>
    <w:rsid w:val="00AF2764"/>
    <w:rsid w:val="00AF4EAF"/>
    <w:rsid w:val="00AF6261"/>
    <w:rsid w:val="00AF7097"/>
    <w:rsid w:val="00AF714E"/>
    <w:rsid w:val="00AF7905"/>
    <w:rsid w:val="00B00B96"/>
    <w:rsid w:val="00B01AA9"/>
    <w:rsid w:val="00B03672"/>
    <w:rsid w:val="00B0382D"/>
    <w:rsid w:val="00B03862"/>
    <w:rsid w:val="00B03D6E"/>
    <w:rsid w:val="00B049CE"/>
    <w:rsid w:val="00B04DBC"/>
    <w:rsid w:val="00B0543B"/>
    <w:rsid w:val="00B05B64"/>
    <w:rsid w:val="00B05EB7"/>
    <w:rsid w:val="00B06664"/>
    <w:rsid w:val="00B06F8E"/>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0D9F"/>
    <w:rsid w:val="00B21028"/>
    <w:rsid w:val="00B21A5A"/>
    <w:rsid w:val="00B220F7"/>
    <w:rsid w:val="00B22854"/>
    <w:rsid w:val="00B228E8"/>
    <w:rsid w:val="00B23772"/>
    <w:rsid w:val="00B23F8B"/>
    <w:rsid w:val="00B240E9"/>
    <w:rsid w:val="00B24121"/>
    <w:rsid w:val="00B2436E"/>
    <w:rsid w:val="00B24645"/>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CA8"/>
    <w:rsid w:val="00B37EDA"/>
    <w:rsid w:val="00B40106"/>
    <w:rsid w:val="00B40A4B"/>
    <w:rsid w:val="00B41E32"/>
    <w:rsid w:val="00B43672"/>
    <w:rsid w:val="00B438F3"/>
    <w:rsid w:val="00B43AB4"/>
    <w:rsid w:val="00B44EA7"/>
    <w:rsid w:val="00B464C8"/>
    <w:rsid w:val="00B4679A"/>
    <w:rsid w:val="00B46A58"/>
    <w:rsid w:val="00B47394"/>
    <w:rsid w:val="00B505A1"/>
    <w:rsid w:val="00B51107"/>
    <w:rsid w:val="00B51222"/>
    <w:rsid w:val="00B51994"/>
    <w:rsid w:val="00B52042"/>
    <w:rsid w:val="00B525EF"/>
    <w:rsid w:val="00B52DDC"/>
    <w:rsid w:val="00B53443"/>
    <w:rsid w:val="00B53DF7"/>
    <w:rsid w:val="00B53F57"/>
    <w:rsid w:val="00B54129"/>
    <w:rsid w:val="00B54742"/>
    <w:rsid w:val="00B54940"/>
    <w:rsid w:val="00B55DDC"/>
    <w:rsid w:val="00B5678B"/>
    <w:rsid w:val="00B5692D"/>
    <w:rsid w:val="00B5713F"/>
    <w:rsid w:val="00B57348"/>
    <w:rsid w:val="00B5739D"/>
    <w:rsid w:val="00B57790"/>
    <w:rsid w:val="00B57954"/>
    <w:rsid w:val="00B60DD7"/>
    <w:rsid w:val="00B610B9"/>
    <w:rsid w:val="00B626A9"/>
    <w:rsid w:val="00B6277E"/>
    <w:rsid w:val="00B627E1"/>
    <w:rsid w:val="00B62869"/>
    <w:rsid w:val="00B62952"/>
    <w:rsid w:val="00B63749"/>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20BF"/>
    <w:rsid w:val="00B820CE"/>
    <w:rsid w:val="00B82324"/>
    <w:rsid w:val="00B831A3"/>
    <w:rsid w:val="00B83E1B"/>
    <w:rsid w:val="00B842D5"/>
    <w:rsid w:val="00B84A18"/>
    <w:rsid w:val="00B860E0"/>
    <w:rsid w:val="00B8660B"/>
    <w:rsid w:val="00B86B1D"/>
    <w:rsid w:val="00B86D69"/>
    <w:rsid w:val="00B87CAF"/>
    <w:rsid w:val="00B90045"/>
    <w:rsid w:val="00B9047A"/>
    <w:rsid w:val="00B916FC"/>
    <w:rsid w:val="00B91BE4"/>
    <w:rsid w:val="00B93C65"/>
    <w:rsid w:val="00B94167"/>
    <w:rsid w:val="00B94AA2"/>
    <w:rsid w:val="00B95379"/>
    <w:rsid w:val="00B95A12"/>
    <w:rsid w:val="00B96880"/>
    <w:rsid w:val="00B974BD"/>
    <w:rsid w:val="00BA0C54"/>
    <w:rsid w:val="00BA0F9D"/>
    <w:rsid w:val="00BA121C"/>
    <w:rsid w:val="00BA12D1"/>
    <w:rsid w:val="00BA1AB6"/>
    <w:rsid w:val="00BA2416"/>
    <w:rsid w:val="00BA297B"/>
    <w:rsid w:val="00BA2AC6"/>
    <w:rsid w:val="00BA3237"/>
    <w:rsid w:val="00BA36ED"/>
    <w:rsid w:val="00BA3A54"/>
    <w:rsid w:val="00BA3FB3"/>
    <w:rsid w:val="00BA48A8"/>
    <w:rsid w:val="00BA50C0"/>
    <w:rsid w:val="00BA5176"/>
    <w:rsid w:val="00BA59CB"/>
    <w:rsid w:val="00BA726C"/>
    <w:rsid w:val="00BA73F9"/>
    <w:rsid w:val="00BA797F"/>
    <w:rsid w:val="00BA7E91"/>
    <w:rsid w:val="00BB016B"/>
    <w:rsid w:val="00BB063E"/>
    <w:rsid w:val="00BB08AD"/>
    <w:rsid w:val="00BB1B23"/>
    <w:rsid w:val="00BB3262"/>
    <w:rsid w:val="00BB3801"/>
    <w:rsid w:val="00BB394D"/>
    <w:rsid w:val="00BB3A97"/>
    <w:rsid w:val="00BB3E86"/>
    <w:rsid w:val="00BB406B"/>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2537"/>
    <w:rsid w:val="00BC3A79"/>
    <w:rsid w:val="00BC4399"/>
    <w:rsid w:val="00BC4927"/>
    <w:rsid w:val="00BC5C1B"/>
    <w:rsid w:val="00BC685D"/>
    <w:rsid w:val="00BC6996"/>
    <w:rsid w:val="00BC6D36"/>
    <w:rsid w:val="00BC7232"/>
    <w:rsid w:val="00BD0D1B"/>
    <w:rsid w:val="00BD0E34"/>
    <w:rsid w:val="00BD13BF"/>
    <w:rsid w:val="00BD1D50"/>
    <w:rsid w:val="00BD2040"/>
    <w:rsid w:val="00BD2B16"/>
    <w:rsid w:val="00BD3405"/>
    <w:rsid w:val="00BD37C9"/>
    <w:rsid w:val="00BD4CBC"/>
    <w:rsid w:val="00BD4DC5"/>
    <w:rsid w:val="00BD4FAA"/>
    <w:rsid w:val="00BD5757"/>
    <w:rsid w:val="00BD6DD9"/>
    <w:rsid w:val="00BD6F94"/>
    <w:rsid w:val="00BD7F5A"/>
    <w:rsid w:val="00BE0781"/>
    <w:rsid w:val="00BE1ABC"/>
    <w:rsid w:val="00BE28AA"/>
    <w:rsid w:val="00BE2D52"/>
    <w:rsid w:val="00BE303F"/>
    <w:rsid w:val="00BE3353"/>
    <w:rsid w:val="00BE3494"/>
    <w:rsid w:val="00BE36F8"/>
    <w:rsid w:val="00BE3AEC"/>
    <w:rsid w:val="00BE4086"/>
    <w:rsid w:val="00BE4C25"/>
    <w:rsid w:val="00BE5012"/>
    <w:rsid w:val="00BE6139"/>
    <w:rsid w:val="00BE6442"/>
    <w:rsid w:val="00BE669B"/>
    <w:rsid w:val="00BE703A"/>
    <w:rsid w:val="00BF113F"/>
    <w:rsid w:val="00BF1171"/>
    <w:rsid w:val="00BF167B"/>
    <w:rsid w:val="00BF1FB8"/>
    <w:rsid w:val="00BF2269"/>
    <w:rsid w:val="00BF4725"/>
    <w:rsid w:val="00BF4B60"/>
    <w:rsid w:val="00BF55B6"/>
    <w:rsid w:val="00BF5946"/>
    <w:rsid w:val="00BF598B"/>
    <w:rsid w:val="00BF5FE5"/>
    <w:rsid w:val="00BF66E6"/>
    <w:rsid w:val="00BF6D3F"/>
    <w:rsid w:val="00BF71AC"/>
    <w:rsid w:val="00BF73FE"/>
    <w:rsid w:val="00BF771B"/>
    <w:rsid w:val="00C00321"/>
    <w:rsid w:val="00C0171E"/>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5F8"/>
    <w:rsid w:val="00C10A88"/>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5EB"/>
    <w:rsid w:val="00C215F0"/>
    <w:rsid w:val="00C217F8"/>
    <w:rsid w:val="00C21AAF"/>
    <w:rsid w:val="00C22B35"/>
    <w:rsid w:val="00C233B9"/>
    <w:rsid w:val="00C23453"/>
    <w:rsid w:val="00C23BCA"/>
    <w:rsid w:val="00C23D0E"/>
    <w:rsid w:val="00C242B9"/>
    <w:rsid w:val="00C25165"/>
    <w:rsid w:val="00C25361"/>
    <w:rsid w:val="00C257E9"/>
    <w:rsid w:val="00C25D7C"/>
    <w:rsid w:val="00C2632C"/>
    <w:rsid w:val="00C27351"/>
    <w:rsid w:val="00C27FFC"/>
    <w:rsid w:val="00C30304"/>
    <w:rsid w:val="00C30426"/>
    <w:rsid w:val="00C30640"/>
    <w:rsid w:val="00C30749"/>
    <w:rsid w:val="00C3137E"/>
    <w:rsid w:val="00C31AC3"/>
    <w:rsid w:val="00C31BD7"/>
    <w:rsid w:val="00C31F6E"/>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23B2"/>
    <w:rsid w:val="00C42821"/>
    <w:rsid w:val="00C43433"/>
    <w:rsid w:val="00C456FA"/>
    <w:rsid w:val="00C457EE"/>
    <w:rsid w:val="00C4644F"/>
    <w:rsid w:val="00C465C4"/>
    <w:rsid w:val="00C46A92"/>
    <w:rsid w:val="00C47049"/>
    <w:rsid w:val="00C50137"/>
    <w:rsid w:val="00C50423"/>
    <w:rsid w:val="00C50D9C"/>
    <w:rsid w:val="00C51827"/>
    <w:rsid w:val="00C51D8B"/>
    <w:rsid w:val="00C51EDC"/>
    <w:rsid w:val="00C5239A"/>
    <w:rsid w:val="00C523E9"/>
    <w:rsid w:val="00C524D0"/>
    <w:rsid w:val="00C53B66"/>
    <w:rsid w:val="00C54031"/>
    <w:rsid w:val="00C54A1A"/>
    <w:rsid w:val="00C550B4"/>
    <w:rsid w:val="00C55D43"/>
    <w:rsid w:val="00C56D26"/>
    <w:rsid w:val="00C570CA"/>
    <w:rsid w:val="00C57764"/>
    <w:rsid w:val="00C57C37"/>
    <w:rsid w:val="00C60C8A"/>
    <w:rsid w:val="00C60FCB"/>
    <w:rsid w:val="00C621AF"/>
    <w:rsid w:val="00C62211"/>
    <w:rsid w:val="00C6259A"/>
    <w:rsid w:val="00C62B90"/>
    <w:rsid w:val="00C630E6"/>
    <w:rsid w:val="00C6493B"/>
    <w:rsid w:val="00C65B7A"/>
    <w:rsid w:val="00C65FFC"/>
    <w:rsid w:val="00C66946"/>
    <w:rsid w:val="00C66EDF"/>
    <w:rsid w:val="00C70439"/>
    <w:rsid w:val="00C71052"/>
    <w:rsid w:val="00C7169B"/>
    <w:rsid w:val="00C7172E"/>
    <w:rsid w:val="00C71B35"/>
    <w:rsid w:val="00C724E9"/>
    <w:rsid w:val="00C73583"/>
    <w:rsid w:val="00C73A51"/>
    <w:rsid w:val="00C73FF9"/>
    <w:rsid w:val="00C7405B"/>
    <w:rsid w:val="00C741FB"/>
    <w:rsid w:val="00C74D3F"/>
    <w:rsid w:val="00C74D5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15"/>
    <w:rsid w:val="00C82CEE"/>
    <w:rsid w:val="00C83CEA"/>
    <w:rsid w:val="00C83ED8"/>
    <w:rsid w:val="00C8412C"/>
    <w:rsid w:val="00C84750"/>
    <w:rsid w:val="00C848B9"/>
    <w:rsid w:val="00C849E1"/>
    <w:rsid w:val="00C84A06"/>
    <w:rsid w:val="00C85551"/>
    <w:rsid w:val="00C85A25"/>
    <w:rsid w:val="00C86292"/>
    <w:rsid w:val="00C8674D"/>
    <w:rsid w:val="00C87415"/>
    <w:rsid w:val="00C9085B"/>
    <w:rsid w:val="00C90F98"/>
    <w:rsid w:val="00C9121E"/>
    <w:rsid w:val="00C9237B"/>
    <w:rsid w:val="00C92723"/>
    <w:rsid w:val="00C92FFA"/>
    <w:rsid w:val="00C93080"/>
    <w:rsid w:val="00C93840"/>
    <w:rsid w:val="00C946A5"/>
    <w:rsid w:val="00C94B3F"/>
    <w:rsid w:val="00C96D8D"/>
    <w:rsid w:val="00C96E49"/>
    <w:rsid w:val="00C974FD"/>
    <w:rsid w:val="00C97AEF"/>
    <w:rsid w:val="00C97E05"/>
    <w:rsid w:val="00CA03FF"/>
    <w:rsid w:val="00CA065E"/>
    <w:rsid w:val="00CA33F3"/>
    <w:rsid w:val="00CA3A1A"/>
    <w:rsid w:val="00CA6B78"/>
    <w:rsid w:val="00CA6F20"/>
    <w:rsid w:val="00CA73FF"/>
    <w:rsid w:val="00CB0327"/>
    <w:rsid w:val="00CB1333"/>
    <w:rsid w:val="00CB2110"/>
    <w:rsid w:val="00CB2366"/>
    <w:rsid w:val="00CB267D"/>
    <w:rsid w:val="00CB28B4"/>
    <w:rsid w:val="00CB2D1B"/>
    <w:rsid w:val="00CB3660"/>
    <w:rsid w:val="00CB36A5"/>
    <w:rsid w:val="00CB3D40"/>
    <w:rsid w:val="00CB3DA1"/>
    <w:rsid w:val="00CB40BF"/>
    <w:rsid w:val="00CB4393"/>
    <w:rsid w:val="00CB4591"/>
    <w:rsid w:val="00CB47ED"/>
    <w:rsid w:val="00CB52DB"/>
    <w:rsid w:val="00CB558B"/>
    <w:rsid w:val="00CB67FF"/>
    <w:rsid w:val="00CB6B78"/>
    <w:rsid w:val="00CB7F85"/>
    <w:rsid w:val="00CC0611"/>
    <w:rsid w:val="00CC1538"/>
    <w:rsid w:val="00CC1FAC"/>
    <w:rsid w:val="00CC275A"/>
    <w:rsid w:val="00CC3E4E"/>
    <w:rsid w:val="00CC58FD"/>
    <w:rsid w:val="00CC6384"/>
    <w:rsid w:val="00CC69BC"/>
    <w:rsid w:val="00CC709E"/>
    <w:rsid w:val="00CC796F"/>
    <w:rsid w:val="00CC7D3F"/>
    <w:rsid w:val="00CD00DE"/>
    <w:rsid w:val="00CD0864"/>
    <w:rsid w:val="00CD1208"/>
    <w:rsid w:val="00CD191F"/>
    <w:rsid w:val="00CD1D6A"/>
    <w:rsid w:val="00CD2626"/>
    <w:rsid w:val="00CD2A0F"/>
    <w:rsid w:val="00CD3E3B"/>
    <w:rsid w:val="00CD4045"/>
    <w:rsid w:val="00CD4360"/>
    <w:rsid w:val="00CD466F"/>
    <w:rsid w:val="00CD4B98"/>
    <w:rsid w:val="00CD4B9D"/>
    <w:rsid w:val="00CD4F36"/>
    <w:rsid w:val="00CD530B"/>
    <w:rsid w:val="00CD55AF"/>
    <w:rsid w:val="00CD5B44"/>
    <w:rsid w:val="00CD5B87"/>
    <w:rsid w:val="00CD6D5E"/>
    <w:rsid w:val="00CD7766"/>
    <w:rsid w:val="00CD78FF"/>
    <w:rsid w:val="00CD7A6B"/>
    <w:rsid w:val="00CE0026"/>
    <w:rsid w:val="00CE029A"/>
    <w:rsid w:val="00CE052E"/>
    <w:rsid w:val="00CE159A"/>
    <w:rsid w:val="00CE1D68"/>
    <w:rsid w:val="00CE238C"/>
    <w:rsid w:val="00CE2A06"/>
    <w:rsid w:val="00CE35AE"/>
    <w:rsid w:val="00CE36DC"/>
    <w:rsid w:val="00CE38A2"/>
    <w:rsid w:val="00CE4D7B"/>
    <w:rsid w:val="00CE725D"/>
    <w:rsid w:val="00CE78B8"/>
    <w:rsid w:val="00CE7AC3"/>
    <w:rsid w:val="00CF004A"/>
    <w:rsid w:val="00CF0B41"/>
    <w:rsid w:val="00CF0EC5"/>
    <w:rsid w:val="00CF1345"/>
    <w:rsid w:val="00CF14E2"/>
    <w:rsid w:val="00CF2833"/>
    <w:rsid w:val="00CF2A21"/>
    <w:rsid w:val="00CF46DE"/>
    <w:rsid w:val="00CF6735"/>
    <w:rsid w:val="00CF70D2"/>
    <w:rsid w:val="00CF70EF"/>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D90"/>
    <w:rsid w:val="00D10444"/>
    <w:rsid w:val="00D1057D"/>
    <w:rsid w:val="00D10AC6"/>
    <w:rsid w:val="00D11833"/>
    <w:rsid w:val="00D11C13"/>
    <w:rsid w:val="00D11F56"/>
    <w:rsid w:val="00D1263C"/>
    <w:rsid w:val="00D12C93"/>
    <w:rsid w:val="00D1309D"/>
    <w:rsid w:val="00D13601"/>
    <w:rsid w:val="00D13B64"/>
    <w:rsid w:val="00D13E2F"/>
    <w:rsid w:val="00D14D33"/>
    <w:rsid w:val="00D14E8E"/>
    <w:rsid w:val="00D151A3"/>
    <w:rsid w:val="00D154A2"/>
    <w:rsid w:val="00D16111"/>
    <w:rsid w:val="00D1677B"/>
    <w:rsid w:val="00D16E3D"/>
    <w:rsid w:val="00D17427"/>
    <w:rsid w:val="00D1758B"/>
    <w:rsid w:val="00D17B6D"/>
    <w:rsid w:val="00D20064"/>
    <w:rsid w:val="00D21B2F"/>
    <w:rsid w:val="00D22A0C"/>
    <w:rsid w:val="00D22D69"/>
    <w:rsid w:val="00D23EA4"/>
    <w:rsid w:val="00D24E88"/>
    <w:rsid w:val="00D25F05"/>
    <w:rsid w:val="00D25F07"/>
    <w:rsid w:val="00D26245"/>
    <w:rsid w:val="00D26529"/>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1BDA"/>
    <w:rsid w:val="00D4255E"/>
    <w:rsid w:val="00D42595"/>
    <w:rsid w:val="00D429DB"/>
    <w:rsid w:val="00D42DFA"/>
    <w:rsid w:val="00D43F44"/>
    <w:rsid w:val="00D44B1C"/>
    <w:rsid w:val="00D44D43"/>
    <w:rsid w:val="00D44E67"/>
    <w:rsid w:val="00D462D6"/>
    <w:rsid w:val="00D46BE9"/>
    <w:rsid w:val="00D46D69"/>
    <w:rsid w:val="00D4707B"/>
    <w:rsid w:val="00D473B2"/>
    <w:rsid w:val="00D47489"/>
    <w:rsid w:val="00D47A70"/>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23C9"/>
    <w:rsid w:val="00D6334C"/>
    <w:rsid w:val="00D63FA8"/>
    <w:rsid w:val="00D63FE0"/>
    <w:rsid w:val="00D640B9"/>
    <w:rsid w:val="00D65527"/>
    <w:rsid w:val="00D657B2"/>
    <w:rsid w:val="00D657D7"/>
    <w:rsid w:val="00D65825"/>
    <w:rsid w:val="00D65C5C"/>
    <w:rsid w:val="00D65F32"/>
    <w:rsid w:val="00D669F8"/>
    <w:rsid w:val="00D6711A"/>
    <w:rsid w:val="00D679DF"/>
    <w:rsid w:val="00D702F8"/>
    <w:rsid w:val="00D70443"/>
    <w:rsid w:val="00D70491"/>
    <w:rsid w:val="00D714C4"/>
    <w:rsid w:val="00D732C5"/>
    <w:rsid w:val="00D739F0"/>
    <w:rsid w:val="00D73C68"/>
    <w:rsid w:val="00D740D0"/>
    <w:rsid w:val="00D74563"/>
    <w:rsid w:val="00D74AAF"/>
    <w:rsid w:val="00D74C1F"/>
    <w:rsid w:val="00D74E95"/>
    <w:rsid w:val="00D75D01"/>
    <w:rsid w:val="00D75E75"/>
    <w:rsid w:val="00D76249"/>
    <w:rsid w:val="00D7633C"/>
    <w:rsid w:val="00D76A05"/>
    <w:rsid w:val="00D76F6F"/>
    <w:rsid w:val="00D77031"/>
    <w:rsid w:val="00D771E1"/>
    <w:rsid w:val="00D774EE"/>
    <w:rsid w:val="00D77BD0"/>
    <w:rsid w:val="00D80D92"/>
    <w:rsid w:val="00D81372"/>
    <w:rsid w:val="00D813D8"/>
    <w:rsid w:val="00D81E5A"/>
    <w:rsid w:val="00D81EAF"/>
    <w:rsid w:val="00D81F87"/>
    <w:rsid w:val="00D823E1"/>
    <w:rsid w:val="00D8258F"/>
    <w:rsid w:val="00D82F9E"/>
    <w:rsid w:val="00D83D8A"/>
    <w:rsid w:val="00D8451C"/>
    <w:rsid w:val="00D8462E"/>
    <w:rsid w:val="00D84944"/>
    <w:rsid w:val="00D85254"/>
    <w:rsid w:val="00D85691"/>
    <w:rsid w:val="00D864BD"/>
    <w:rsid w:val="00D87491"/>
    <w:rsid w:val="00D87791"/>
    <w:rsid w:val="00D87CC6"/>
    <w:rsid w:val="00D90EBB"/>
    <w:rsid w:val="00D91164"/>
    <w:rsid w:val="00D91513"/>
    <w:rsid w:val="00D91AB6"/>
    <w:rsid w:val="00D91E8B"/>
    <w:rsid w:val="00D923A2"/>
    <w:rsid w:val="00D923E3"/>
    <w:rsid w:val="00D933D0"/>
    <w:rsid w:val="00D9363B"/>
    <w:rsid w:val="00D949E9"/>
    <w:rsid w:val="00D94D41"/>
    <w:rsid w:val="00D94EB0"/>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0082"/>
    <w:rsid w:val="00DB1012"/>
    <w:rsid w:val="00DB179E"/>
    <w:rsid w:val="00DB2EBA"/>
    <w:rsid w:val="00DB2F2C"/>
    <w:rsid w:val="00DB3C3C"/>
    <w:rsid w:val="00DB4717"/>
    <w:rsid w:val="00DB4FBF"/>
    <w:rsid w:val="00DB70F5"/>
    <w:rsid w:val="00DB7533"/>
    <w:rsid w:val="00DB785A"/>
    <w:rsid w:val="00DB7877"/>
    <w:rsid w:val="00DB7F15"/>
    <w:rsid w:val="00DC092B"/>
    <w:rsid w:val="00DC0B65"/>
    <w:rsid w:val="00DC2714"/>
    <w:rsid w:val="00DC298E"/>
    <w:rsid w:val="00DC2F50"/>
    <w:rsid w:val="00DC3F1E"/>
    <w:rsid w:val="00DC46CC"/>
    <w:rsid w:val="00DC4A4B"/>
    <w:rsid w:val="00DC514B"/>
    <w:rsid w:val="00DC54EC"/>
    <w:rsid w:val="00DC611D"/>
    <w:rsid w:val="00DC69BB"/>
    <w:rsid w:val="00DC6FEA"/>
    <w:rsid w:val="00DC7A79"/>
    <w:rsid w:val="00DD0925"/>
    <w:rsid w:val="00DD1BB0"/>
    <w:rsid w:val="00DD296C"/>
    <w:rsid w:val="00DD2FCD"/>
    <w:rsid w:val="00DD31CB"/>
    <w:rsid w:val="00DD3314"/>
    <w:rsid w:val="00DD3DF1"/>
    <w:rsid w:val="00DD4B04"/>
    <w:rsid w:val="00DD4FAD"/>
    <w:rsid w:val="00DD530C"/>
    <w:rsid w:val="00DD539A"/>
    <w:rsid w:val="00DD5D2F"/>
    <w:rsid w:val="00DD607B"/>
    <w:rsid w:val="00DD6B52"/>
    <w:rsid w:val="00DD6E86"/>
    <w:rsid w:val="00DD78B3"/>
    <w:rsid w:val="00DD7AFE"/>
    <w:rsid w:val="00DE0FCE"/>
    <w:rsid w:val="00DE1380"/>
    <w:rsid w:val="00DE2622"/>
    <w:rsid w:val="00DE2C2F"/>
    <w:rsid w:val="00DE3651"/>
    <w:rsid w:val="00DE3936"/>
    <w:rsid w:val="00DE4478"/>
    <w:rsid w:val="00DE4517"/>
    <w:rsid w:val="00DE4901"/>
    <w:rsid w:val="00DE50B8"/>
    <w:rsid w:val="00DE51F3"/>
    <w:rsid w:val="00DE57E5"/>
    <w:rsid w:val="00DE5887"/>
    <w:rsid w:val="00DE5A98"/>
    <w:rsid w:val="00DE5BB5"/>
    <w:rsid w:val="00DE5E00"/>
    <w:rsid w:val="00DE5F0B"/>
    <w:rsid w:val="00DE6860"/>
    <w:rsid w:val="00DE72AE"/>
    <w:rsid w:val="00DE7BE4"/>
    <w:rsid w:val="00DE7DB7"/>
    <w:rsid w:val="00DF0684"/>
    <w:rsid w:val="00DF0FF4"/>
    <w:rsid w:val="00DF1186"/>
    <w:rsid w:val="00DF17D0"/>
    <w:rsid w:val="00DF198A"/>
    <w:rsid w:val="00DF1D7E"/>
    <w:rsid w:val="00DF2C5B"/>
    <w:rsid w:val="00DF3B98"/>
    <w:rsid w:val="00DF4037"/>
    <w:rsid w:val="00DF4D62"/>
    <w:rsid w:val="00DF595E"/>
    <w:rsid w:val="00DF5A8F"/>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7A2"/>
    <w:rsid w:val="00E068DF"/>
    <w:rsid w:val="00E1011A"/>
    <w:rsid w:val="00E1036D"/>
    <w:rsid w:val="00E10E77"/>
    <w:rsid w:val="00E10F48"/>
    <w:rsid w:val="00E113F6"/>
    <w:rsid w:val="00E11EF2"/>
    <w:rsid w:val="00E1208A"/>
    <w:rsid w:val="00E121CF"/>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D63"/>
    <w:rsid w:val="00E17E76"/>
    <w:rsid w:val="00E20669"/>
    <w:rsid w:val="00E218B9"/>
    <w:rsid w:val="00E21B1E"/>
    <w:rsid w:val="00E228FA"/>
    <w:rsid w:val="00E247D7"/>
    <w:rsid w:val="00E24DF5"/>
    <w:rsid w:val="00E25D89"/>
    <w:rsid w:val="00E26C15"/>
    <w:rsid w:val="00E270DD"/>
    <w:rsid w:val="00E30104"/>
    <w:rsid w:val="00E305DC"/>
    <w:rsid w:val="00E30DAA"/>
    <w:rsid w:val="00E311D1"/>
    <w:rsid w:val="00E31234"/>
    <w:rsid w:val="00E31318"/>
    <w:rsid w:val="00E316B4"/>
    <w:rsid w:val="00E32523"/>
    <w:rsid w:val="00E32AAB"/>
    <w:rsid w:val="00E32F26"/>
    <w:rsid w:val="00E33305"/>
    <w:rsid w:val="00E3353F"/>
    <w:rsid w:val="00E33D0F"/>
    <w:rsid w:val="00E34091"/>
    <w:rsid w:val="00E351B7"/>
    <w:rsid w:val="00E3694D"/>
    <w:rsid w:val="00E37165"/>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C26"/>
    <w:rsid w:val="00E51A22"/>
    <w:rsid w:val="00E51FB3"/>
    <w:rsid w:val="00E52334"/>
    <w:rsid w:val="00E52654"/>
    <w:rsid w:val="00E53A55"/>
    <w:rsid w:val="00E53BC8"/>
    <w:rsid w:val="00E5424A"/>
    <w:rsid w:val="00E542B1"/>
    <w:rsid w:val="00E54F3A"/>
    <w:rsid w:val="00E55A64"/>
    <w:rsid w:val="00E55EB5"/>
    <w:rsid w:val="00E57157"/>
    <w:rsid w:val="00E57DD1"/>
    <w:rsid w:val="00E60490"/>
    <w:rsid w:val="00E60D9F"/>
    <w:rsid w:val="00E61C1E"/>
    <w:rsid w:val="00E6247F"/>
    <w:rsid w:val="00E62E67"/>
    <w:rsid w:val="00E62F19"/>
    <w:rsid w:val="00E6318C"/>
    <w:rsid w:val="00E63680"/>
    <w:rsid w:val="00E6379A"/>
    <w:rsid w:val="00E63AEB"/>
    <w:rsid w:val="00E64909"/>
    <w:rsid w:val="00E64F67"/>
    <w:rsid w:val="00E654E9"/>
    <w:rsid w:val="00E6591B"/>
    <w:rsid w:val="00E6628E"/>
    <w:rsid w:val="00E672B2"/>
    <w:rsid w:val="00E70FC7"/>
    <w:rsid w:val="00E719CB"/>
    <w:rsid w:val="00E72982"/>
    <w:rsid w:val="00E733B1"/>
    <w:rsid w:val="00E73A63"/>
    <w:rsid w:val="00E7440C"/>
    <w:rsid w:val="00E74444"/>
    <w:rsid w:val="00E75A38"/>
    <w:rsid w:val="00E76350"/>
    <w:rsid w:val="00E76E3B"/>
    <w:rsid w:val="00E77261"/>
    <w:rsid w:val="00E77ECE"/>
    <w:rsid w:val="00E8054D"/>
    <w:rsid w:val="00E8061E"/>
    <w:rsid w:val="00E81DF8"/>
    <w:rsid w:val="00E826CB"/>
    <w:rsid w:val="00E82AA8"/>
    <w:rsid w:val="00E8347E"/>
    <w:rsid w:val="00E837E4"/>
    <w:rsid w:val="00E8383F"/>
    <w:rsid w:val="00E83982"/>
    <w:rsid w:val="00E8406F"/>
    <w:rsid w:val="00E84127"/>
    <w:rsid w:val="00E85261"/>
    <w:rsid w:val="00E85308"/>
    <w:rsid w:val="00E862E7"/>
    <w:rsid w:val="00E866D0"/>
    <w:rsid w:val="00E86A6B"/>
    <w:rsid w:val="00E902A7"/>
    <w:rsid w:val="00E90C3D"/>
    <w:rsid w:val="00E90DCB"/>
    <w:rsid w:val="00E91C3C"/>
    <w:rsid w:val="00E9266E"/>
    <w:rsid w:val="00E92916"/>
    <w:rsid w:val="00E93057"/>
    <w:rsid w:val="00E93A1D"/>
    <w:rsid w:val="00E93A52"/>
    <w:rsid w:val="00E93F6F"/>
    <w:rsid w:val="00E93FF0"/>
    <w:rsid w:val="00E947C8"/>
    <w:rsid w:val="00E94A88"/>
    <w:rsid w:val="00E94EA1"/>
    <w:rsid w:val="00E9524D"/>
    <w:rsid w:val="00E9588E"/>
    <w:rsid w:val="00E95925"/>
    <w:rsid w:val="00E9599B"/>
    <w:rsid w:val="00E97091"/>
    <w:rsid w:val="00E97429"/>
    <w:rsid w:val="00E97528"/>
    <w:rsid w:val="00E975E7"/>
    <w:rsid w:val="00E97D26"/>
    <w:rsid w:val="00EA048E"/>
    <w:rsid w:val="00EA07BA"/>
    <w:rsid w:val="00EA0992"/>
    <w:rsid w:val="00EA0E1E"/>
    <w:rsid w:val="00EA11F3"/>
    <w:rsid w:val="00EA120F"/>
    <w:rsid w:val="00EA127F"/>
    <w:rsid w:val="00EA1400"/>
    <w:rsid w:val="00EA1719"/>
    <w:rsid w:val="00EA17B7"/>
    <w:rsid w:val="00EA18BD"/>
    <w:rsid w:val="00EA2A7B"/>
    <w:rsid w:val="00EA2D5D"/>
    <w:rsid w:val="00EA2DE1"/>
    <w:rsid w:val="00EA326C"/>
    <w:rsid w:val="00EA3468"/>
    <w:rsid w:val="00EA3FC5"/>
    <w:rsid w:val="00EA432C"/>
    <w:rsid w:val="00EA4C99"/>
    <w:rsid w:val="00EA4E0E"/>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1C9"/>
    <w:rsid w:val="00EC0695"/>
    <w:rsid w:val="00EC0E92"/>
    <w:rsid w:val="00EC127D"/>
    <w:rsid w:val="00EC1405"/>
    <w:rsid w:val="00EC16B6"/>
    <w:rsid w:val="00EC257D"/>
    <w:rsid w:val="00EC35F4"/>
    <w:rsid w:val="00EC375B"/>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7FFD"/>
    <w:rsid w:val="00EE056D"/>
    <w:rsid w:val="00EE0E79"/>
    <w:rsid w:val="00EE2527"/>
    <w:rsid w:val="00EE392C"/>
    <w:rsid w:val="00EE5450"/>
    <w:rsid w:val="00EE5A40"/>
    <w:rsid w:val="00EE624D"/>
    <w:rsid w:val="00EE758F"/>
    <w:rsid w:val="00EF025D"/>
    <w:rsid w:val="00EF1E24"/>
    <w:rsid w:val="00EF22AD"/>
    <w:rsid w:val="00EF22DF"/>
    <w:rsid w:val="00EF238B"/>
    <w:rsid w:val="00EF2B38"/>
    <w:rsid w:val="00EF4489"/>
    <w:rsid w:val="00EF4734"/>
    <w:rsid w:val="00EF5D15"/>
    <w:rsid w:val="00EF6A68"/>
    <w:rsid w:val="00EF7038"/>
    <w:rsid w:val="00EF7567"/>
    <w:rsid w:val="00EF7C6B"/>
    <w:rsid w:val="00F0006F"/>
    <w:rsid w:val="00F00199"/>
    <w:rsid w:val="00F00D7A"/>
    <w:rsid w:val="00F00DE9"/>
    <w:rsid w:val="00F00E91"/>
    <w:rsid w:val="00F010D5"/>
    <w:rsid w:val="00F01B92"/>
    <w:rsid w:val="00F01F81"/>
    <w:rsid w:val="00F02517"/>
    <w:rsid w:val="00F02542"/>
    <w:rsid w:val="00F026DB"/>
    <w:rsid w:val="00F032AF"/>
    <w:rsid w:val="00F03587"/>
    <w:rsid w:val="00F0428F"/>
    <w:rsid w:val="00F04961"/>
    <w:rsid w:val="00F058A5"/>
    <w:rsid w:val="00F05F1B"/>
    <w:rsid w:val="00F0730D"/>
    <w:rsid w:val="00F07A47"/>
    <w:rsid w:val="00F07EC7"/>
    <w:rsid w:val="00F1090E"/>
    <w:rsid w:val="00F11210"/>
    <w:rsid w:val="00F11500"/>
    <w:rsid w:val="00F11786"/>
    <w:rsid w:val="00F129B7"/>
    <w:rsid w:val="00F12A3D"/>
    <w:rsid w:val="00F12FA7"/>
    <w:rsid w:val="00F13997"/>
    <w:rsid w:val="00F150A3"/>
    <w:rsid w:val="00F15FF5"/>
    <w:rsid w:val="00F160EE"/>
    <w:rsid w:val="00F16A64"/>
    <w:rsid w:val="00F1721C"/>
    <w:rsid w:val="00F17479"/>
    <w:rsid w:val="00F20183"/>
    <w:rsid w:val="00F2083B"/>
    <w:rsid w:val="00F2155D"/>
    <w:rsid w:val="00F21800"/>
    <w:rsid w:val="00F21C16"/>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78D"/>
    <w:rsid w:val="00F32BD8"/>
    <w:rsid w:val="00F3308F"/>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F80"/>
    <w:rsid w:val="00F474C8"/>
    <w:rsid w:val="00F4799B"/>
    <w:rsid w:val="00F51016"/>
    <w:rsid w:val="00F51050"/>
    <w:rsid w:val="00F51F86"/>
    <w:rsid w:val="00F52132"/>
    <w:rsid w:val="00F52365"/>
    <w:rsid w:val="00F537D3"/>
    <w:rsid w:val="00F53C8D"/>
    <w:rsid w:val="00F53CF7"/>
    <w:rsid w:val="00F53FA2"/>
    <w:rsid w:val="00F54821"/>
    <w:rsid w:val="00F54843"/>
    <w:rsid w:val="00F550BF"/>
    <w:rsid w:val="00F5564B"/>
    <w:rsid w:val="00F5564C"/>
    <w:rsid w:val="00F56D87"/>
    <w:rsid w:val="00F56F0D"/>
    <w:rsid w:val="00F578CE"/>
    <w:rsid w:val="00F57AE2"/>
    <w:rsid w:val="00F57E01"/>
    <w:rsid w:val="00F60546"/>
    <w:rsid w:val="00F60FDB"/>
    <w:rsid w:val="00F61563"/>
    <w:rsid w:val="00F62859"/>
    <w:rsid w:val="00F62AD7"/>
    <w:rsid w:val="00F645F7"/>
    <w:rsid w:val="00F6471A"/>
    <w:rsid w:val="00F64F70"/>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3F5"/>
    <w:rsid w:val="00F84AFE"/>
    <w:rsid w:val="00F871C1"/>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0A3"/>
    <w:rsid w:val="00FA17C8"/>
    <w:rsid w:val="00FA1C13"/>
    <w:rsid w:val="00FA1D3C"/>
    <w:rsid w:val="00FA1E4A"/>
    <w:rsid w:val="00FA3F58"/>
    <w:rsid w:val="00FA4A6E"/>
    <w:rsid w:val="00FA4F1D"/>
    <w:rsid w:val="00FA5A8B"/>
    <w:rsid w:val="00FA5F19"/>
    <w:rsid w:val="00FA5F7F"/>
    <w:rsid w:val="00FA621E"/>
    <w:rsid w:val="00FA69B6"/>
    <w:rsid w:val="00FA7366"/>
    <w:rsid w:val="00FA7994"/>
    <w:rsid w:val="00FA7A6C"/>
    <w:rsid w:val="00FA7AE1"/>
    <w:rsid w:val="00FB0423"/>
    <w:rsid w:val="00FB07D2"/>
    <w:rsid w:val="00FB09C9"/>
    <w:rsid w:val="00FB0FE9"/>
    <w:rsid w:val="00FB1505"/>
    <w:rsid w:val="00FB1A2A"/>
    <w:rsid w:val="00FB1B98"/>
    <w:rsid w:val="00FB3296"/>
    <w:rsid w:val="00FB32F4"/>
    <w:rsid w:val="00FB39E0"/>
    <w:rsid w:val="00FB3A1C"/>
    <w:rsid w:val="00FB4EDC"/>
    <w:rsid w:val="00FB503E"/>
    <w:rsid w:val="00FB5083"/>
    <w:rsid w:val="00FB54E3"/>
    <w:rsid w:val="00FB5A2F"/>
    <w:rsid w:val="00FB60DA"/>
    <w:rsid w:val="00FB67E3"/>
    <w:rsid w:val="00FB6D0B"/>
    <w:rsid w:val="00FB74C8"/>
    <w:rsid w:val="00FB7F28"/>
    <w:rsid w:val="00FB7F8F"/>
    <w:rsid w:val="00FC067C"/>
    <w:rsid w:val="00FC0E35"/>
    <w:rsid w:val="00FC28DB"/>
    <w:rsid w:val="00FC3EF7"/>
    <w:rsid w:val="00FC4046"/>
    <w:rsid w:val="00FC42C2"/>
    <w:rsid w:val="00FC4B14"/>
    <w:rsid w:val="00FC5737"/>
    <w:rsid w:val="00FC5970"/>
    <w:rsid w:val="00FC59B9"/>
    <w:rsid w:val="00FC5C16"/>
    <w:rsid w:val="00FC6205"/>
    <w:rsid w:val="00FC6385"/>
    <w:rsid w:val="00FC6FC8"/>
    <w:rsid w:val="00FC751B"/>
    <w:rsid w:val="00FC7DEC"/>
    <w:rsid w:val="00FD0561"/>
    <w:rsid w:val="00FD0AC7"/>
    <w:rsid w:val="00FD0B71"/>
    <w:rsid w:val="00FD1D81"/>
    <w:rsid w:val="00FD2D48"/>
    <w:rsid w:val="00FD3382"/>
    <w:rsid w:val="00FD373F"/>
    <w:rsid w:val="00FD40CE"/>
    <w:rsid w:val="00FD562C"/>
    <w:rsid w:val="00FD5CDA"/>
    <w:rsid w:val="00FD6AD3"/>
    <w:rsid w:val="00FD6DF5"/>
    <w:rsid w:val="00FD77B9"/>
    <w:rsid w:val="00FD792A"/>
    <w:rsid w:val="00FD7DED"/>
    <w:rsid w:val="00FE08ED"/>
    <w:rsid w:val="00FE14F5"/>
    <w:rsid w:val="00FE1EBF"/>
    <w:rsid w:val="00FE367D"/>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BD2"/>
    <w:rsid w:val="00FF5E39"/>
    <w:rsid w:val="00FF5E83"/>
    <w:rsid w:val="00FF5FA3"/>
    <w:rsid w:val="00FF63F1"/>
    <w:rsid w:val="00FF663B"/>
    <w:rsid w:val="00FF667D"/>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376E3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lsdException w:name="heading 5" w:uiPriority="6"/>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6D2BE4"/>
    <w:rPr>
      <w:rFonts w:ascii="MetricHPE Light" w:hAnsi="MetricHPE Light"/>
      <w:szCs w:val="24"/>
    </w:rPr>
  </w:style>
  <w:style w:type="paragraph" w:styleId="Heading1">
    <w:name w:val="heading 1"/>
    <w:next w:val="BodyTextMetricHPELight10pt"/>
    <w:uiPriority w:val="2"/>
    <w:qFormat/>
    <w:rsid w:val="00AC0427"/>
    <w:pPr>
      <w:keepNext/>
      <w:spacing w:after="72" w:line="240" w:lineRule="atLeast"/>
      <w:outlineLvl w:val="0"/>
    </w:pPr>
    <w:rPr>
      <w:rFonts w:ascii="MetricHPE" w:hAnsi="MetricHPE"/>
      <w:b/>
      <w:color w:val="000000"/>
      <w:sz w:val="28"/>
      <w:szCs w:val="34"/>
    </w:rPr>
  </w:style>
  <w:style w:type="paragraph" w:styleId="Heading2">
    <w:name w:val="heading 2"/>
    <w:next w:val="BodyTextMetricHPELight10pt"/>
    <w:uiPriority w:val="3"/>
    <w:qFormat/>
    <w:rsid w:val="00264831"/>
    <w:pPr>
      <w:keepNext/>
      <w:autoSpaceDE w:val="0"/>
      <w:autoSpaceDN w:val="0"/>
      <w:adjustRightInd w:val="0"/>
      <w:outlineLvl w:val="1"/>
    </w:pPr>
    <w:rPr>
      <w:rFonts w:ascii="MetricHPE" w:hAnsi="MetricHPE"/>
      <w:b/>
      <w:sz w:val="24"/>
      <w:szCs w:val="20"/>
    </w:rPr>
  </w:style>
  <w:style w:type="paragraph" w:styleId="Heading3">
    <w:name w:val="heading 3"/>
    <w:next w:val="BodyTextMetricHPELight10pt"/>
    <w:uiPriority w:val="4"/>
    <w:qFormat/>
    <w:rsid w:val="00264831"/>
    <w:pPr>
      <w:keepNext/>
      <w:spacing w:line="240" w:lineRule="exact"/>
      <w:outlineLvl w:val="2"/>
    </w:pPr>
    <w:rPr>
      <w:rFonts w:ascii="MetricHPE" w:hAnsi="MetricHPE"/>
      <w:b/>
      <w:noProof/>
      <w:sz w:val="20"/>
    </w:rPr>
  </w:style>
  <w:style w:type="paragraph" w:styleId="Heading4">
    <w:name w:val="heading 4"/>
    <w:next w:val="BodyTextMetricHPELight10pt"/>
    <w:uiPriority w:val="5"/>
    <w:rsid w:val="00264831"/>
    <w:pPr>
      <w:keepNext/>
      <w:spacing w:line="240" w:lineRule="exact"/>
      <w:outlineLvl w:val="3"/>
    </w:pPr>
    <w:rPr>
      <w:rFonts w:ascii="MetricHPE Medium" w:hAnsi="MetricHPE Medium"/>
      <w:sz w:val="20"/>
    </w:rPr>
  </w:style>
  <w:style w:type="paragraph" w:styleId="Heading5">
    <w:name w:val="heading 5"/>
    <w:next w:val="BodyTextMetricHPELight10pt"/>
    <w:uiPriority w:val="6"/>
    <w:semiHidden/>
    <w:unhideWhenUsed/>
    <w:rsid w:val="00264831"/>
    <w:pPr>
      <w:keepNext/>
      <w:outlineLvl w:val="4"/>
    </w:pPr>
    <w:rPr>
      <w:rFonts w:ascii="Metric Regular" w:hAnsi="Metric Regular"/>
      <w:sz w:val="20"/>
      <w:szCs w:val="24"/>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HPELight10pt">
    <w:name w:val="Body Text_Last MetricHPE Light 10pt"/>
    <w:uiPriority w:val="99"/>
    <w:rsid w:val="0045081F"/>
    <w:pPr>
      <w:spacing w:after="220" w:line="240" w:lineRule="atLeast"/>
    </w:pPr>
    <w:rPr>
      <w:rFonts w:ascii="MetricHPE Light" w:hAnsi="MetricHPE Light"/>
      <w:sz w:val="20"/>
    </w:rPr>
  </w:style>
  <w:style w:type="paragraph" w:customStyle="1" w:styleId="BulletLevel1">
    <w:name w:val="Bullet Level 1"/>
    <w:uiPriority w:val="11"/>
    <w:qFormat/>
    <w:rsid w:val="00F871C1"/>
    <w:pPr>
      <w:numPr>
        <w:numId w:val="2"/>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3F0949"/>
    <w:pPr>
      <w:spacing w:before="2000" w:after="200" w:line="600" w:lineRule="exact"/>
      <w:ind w:right="720"/>
    </w:pPr>
    <w:rPr>
      <w:rFonts w:ascii="MetricHPE" w:eastAsia="Times" w:hAnsi="MetricHPE"/>
      <w:b/>
      <w:sz w:val="56"/>
      <w:szCs w:val="64"/>
    </w:rPr>
  </w:style>
  <w:style w:type="paragraph" w:styleId="Footer">
    <w:name w:val="footer"/>
    <w:basedOn w:val="Normal"/>
    <w:link w:val="FooterChar"/>
    <w:uiPriority w:val="99"/>
    <w:unhideWhenUsed/>
    <w:rsid w:val="00214234"/>
    <w:pPr>
      <w:tabs>
        <w:tab w:val="center" w:pos="4680"/>
        <w:tab w:val="right" w:pos="9360"/>
      </w:tabs>
      <w:spacing w:before="200"/>
    </w:pPr>
  </w:style>
  <w:style w:type="paragraph" w:customStyle="1" w:styleId="BulletLevel2">
    <w:name w:val="Bullet Level 2"/>
    <w:basedOn w:val="Normal"/>
    <w:uiPriority w:val="15"/>
    <w:rsid w:val="00F871C1"/>
    <w:pPr>
      <w:numPr>
        <w:numId w:val="18"/>
      </w:numPr>
      <w:tabs>
        <w:tab w:val="left" w:pos="374"/>
      </w:tabs>
      <w:spacing w:after="115" w:line="240" w:lineRule="atLeast"/>
    </w:pPr>
    <w:rPr>
      <w:sz w:val="20"/>
    </w:rPr>
  </w:style>
  <w:style w:type="paragraph" w:customStyle="1" w:styleId="TableBody8pt">
    <w:name w:val="Table Body 8pt"/>
    <w:basedOn w:val="Normal"/>
    <w:uiPriority w:val="39"/>
    <w:qFormat/>
    <w:rsid w:val="006F2102"/>
    <w:pPr>
      <w:spacing w:before="60" w:after="60" w:line="200" w:lineRule="atLeast"/>
    </w:pPr>
    <w:rPr>
      <w:sz w:val="16"/>
      <w:szCs w:val="20"/>
    </w:rPr>
  </w:style>
  <w:style w:type="paragraph" w:styleId="FootnoteText">
    <w:name w:val="footnote text"/>
    <w:link w:val="FootnoteTextChar"/>
    <w:uiPriority w:val="98"/>
    <w:rsid w:val="0032289B"/>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6F2102"/>
    <w:pPr>
      <w:spacing w:before="60" w:after="60" w:line="240" w:lineRule="atLeast"/>
    </w:pPr>
    <w:rPr>
      <w:rFonts w:ascii="Metric Semibold" w:hAnsi="Metric Semibold"/>
      <w:b/>
      <w:sz w:val="20"/>
      <w:szCs w:val="20"/>
    </w:rPr>
  </w:style>
  <w:style w:type="character" w:styleId="Hyperlink">
    <w:name w:val="Hyperlink"/>
    <w:basedOn w:val="DefaultParagraphFont"/>
    <w:uiPriority w:val="99"/>
    <w:rsid w:val="003F3C9F"/>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character" w:customStyle="1" w:styleId="FooterChar">
    <w:name w:val="Footer Char"/>
    <w:basedOn w:val="DefaultParagraphFont"/>
    <w:link w:val="Footer"/>
    <w:uiPriority w:val="99"/>
    <w:rsid w:val="00214234"/>
    <w:rPr>
      <w:rFonts w:ascii="MetricHPE Light" w:hAnsi="MetricHPE Light"/>
      <w:szCs w:val="24"/>
    </w:rPr>
  </w:style>
  <w:style w:type="paragraph" w:styleId="TOC4">
    <w:name w:val="toc 4"/>
    <w:basedOn w:val="Normal"/>
    <w:next w:val="Normal"/>
    <w:uiPriority w:val="39"/>
    <w:rsid w:val="00554E16"/>
    <w:pPr>
      <w:tabs>
        <w:tab w:val="right" w:leader="dot" w:pos="8640"/>
      </w:tabs>
      <w:ind w:left="605" w:right="720"/>
    </w:pPr>
  </w:style>
  <w:style w:type="paragraph" w:customStyle="1" w:styleId="NumberedList-Level1">
    <w:name w:val="Numbered List - Level 1"/>
    <w:basedOn w:val="Normal"/>
    <w:uiPriority w:val="29"/>
    <w:rsid w:val="00F871C1"/>
    <w:pPr>
      <w:numPr>
        <w:numId w:val="1"/>
      </w:numPr>
      <w:spacing w:after="115" w:line="240" w:lineRule="atLeast"/>
    </w:pPr>
    <w:rPr>
      <w:color w:val="000000"/>
      <w:sz w:val="20"/>
    </w:rPr>
  </w:style>
  <w:style w:type="paragraph" w:styleId="TOC5">
    <w:name w:val="toc 5"/>
    <w:basedOn w:val="Normal"/>
    <w:next w:val="Normal"/>
    <w:autoRedefine/>
    <w:uiPriority w:val="39"/>
    <w:rsid w:val="00554E16"/>
    <w:pPr>
      <w:ind w:left="634" w:right="720"/>
    </w:pPr>
  </w:style>
  <w:style w:type="paragraph" w:styleId="TOC6">
    <w:name w:val="toc 6"/>
    <w:basedOn w:val="Normal"/>
    <w:next w:val="Normal"/>
    <w:autoRedefine/>
    <w:uiPriority w:val="39"/>
    <w:rsid w:val="00794662"/>
    <w:pPr>
      <w:ind w:left="800"/>
    </w:pPr>
  </w:style>
  <w:style w:type="paragraph" w:styleId="TOC7">
    <w:name w:val="toc 7"/>
    <w:basedOn w:val="Normal"/>
    <w:next w:val="Normal"/>
    <w:autoRedefine/>
    <w:uiPriority w:val="39"/>
    <w:rsid w:val="00794662"/>
    <w:pPr>
      <w:ind w:left="960"/>
    </w:pPr>
  </w:style>
  <w:style w:type="paragraph" w:styleId="TOC8">
    <w:name w:val="toc 8"/>
    <w:basedOn w:val="Normal"/>
    <w:next w:val="Normal"/>
    <w:autoRedefine/>
    <w:uiPriority w:val="39"/>
    <w:rsid w:val="00794662"/>
    <w:pPr>
      <w:ind w:left="1120"/>
    </w:pPr>
  </w:style>
  <w:style w:type="paragraph" w:styleId="TOC9">
    <w:name w:val="toc 9"/>
    <w:basedOn w:val="Normal"/>
    <w:next w:val="Normal"/>
    <w:autoRedefine/>
    <w:uiPriority w:val="39"/>
    <w:rsid w:val="00794662"/>
    <w:pPr>
      <w:ind w:left="1280"/>
    </w:pPr>
  </w:style>
  <w:style w:type="paragraph" w:customStyle="1" w:styleId="CoverSubtitle">
    <w:name w:val="Cover: Subtitle"/>
    <w:uiPriority w:val="74"/>
    <w:rsid w:val="00CF2833"/>
    <w:pPr>
      <w:spacing w:after="360" w:line="400" w:lineRule="exact"/>
      <w:ind w:right="720"/>
    </w:pPr>
    <w:rPr>
      <w:rFonts w:ascii="MetricHPE" w:hAnsi="MetricHPE"/>
      <w:color w:val="000000"/>
      <w:sz w:val="40"/>
    </w:rPr>
  </w:style>
  <w:style w:type="paragraph" w:customStyle="1" w:styleId="BackPageRatethisdocument10pt">
    <w:name w:val="Back Page: Rate this document 10pt"/>
    <w:uiPriority w:val="70"/>
    <w:rsid w:val="003F3C9F"/>
    <w:pPr>
      <w:spacing w:after="40" w:line="180" w:lineRule="atLeast"/>
      <w:ind w:left="14"/>
    </w:pPr>
    <w:rPr>
      <w:rFonts w:ascii="MetricHPE Light" w:hAnsi="MetricHPE Light"/>
      <w:color w:val="000000"/>
      <w:sz w:val="20"/>
    </w:rPr>
  </w:style>
  <w:style w:type="paragraph" w:customStyle="1" w:styleId="NumberedList-Level1-2ndparagraph">
    <w:name w:val="Numbered List - Level 1 - 2nd paragraph"/>
    <w:uiPriority w:val="31"/>
    <w:rsid w:val="00F871C1"/>
    <w:pPr>
      <w:spacing w:after="115" w:line="240" w:lineRule="atLeast"/>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F871C1"/>
    <w:pPr>
      <w:spacing w:after="220"/>
    </w:pPr>
  </w:style>
  <w:style w:type="paragraph" w:customStyle="1" w:styleId="BulletLevel2-2ndparagraph">
    <w:name w:val="Bullet Level 2 - 2nd paragraph"/>
    <w:uiPriority w:val="17"/>
    <w:rsid w:val="00F871C1"/>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F871C1"/>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3"/>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6F2102"/>
    <w:pPr>
      <w:numPr>
        <w:numId w:val="4"/>
      </w:numPr>
      <w:tabs>
        <w:tab w:val="left" w:pos="288"/>
      </w:tabs>
      <w:spacing w:before="60" w:after="60" w:line="200" w:lineRule="atLeast"/>
      <w:ind w:left="288" w:hanging="144"/>
    </w:pPr>
    <w:rPr>
      <w:rFonts w:ascii="MetricHPE Light" w:hAnsi="MetricHPE Light"/>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uiPriority w:val="99"/>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5"/>
      </w:numPr>
    </w:pPr>
  </w:style>
  <w:style w:type="paragraph" w:styleId="ListBullet2">
    <w:name w:val="List Bullet 2"/>
    <w:basedOn w:val="Normal"/>
    <w:semiHidden/>
    <w:rsid w:val="00794662"/>
    <w:pPr>
      <w:numPr>
        <w:numId w:val="6"/>
      </w:numPr>
    </w:pPr>
  </w:style>
  <w:style w:type="paragraph" w:styleId="ListBullet3">
    <w:name w:val="List Bullet 3"/>
    <w:basedOn w:val="Normal"/>
    <w:semiHidden/>
    <w:rsid w:val="00794662"/>
    <w:pPr>
      <w:numPr>
        <w:numId w:val="7"/>
      </w:numPr>
    </w:pPr>
  </w:style>
  <w:style w:type="paragraph" w:styleId="ListBullet4">
    <w:name w:val="List Bullet 4"/>
    <w:basedOn w:val="Normal"/>
    <w:semiHidden/>
    <w:rsid w:val="00794662"/>
    <w:pPr>
      <w:numPr>
        <w:numId w:val="8"/>
      </w:numPr>
    </w:pPr>
  </w:style>
  <w:style w:type="paragraph" w:styleId="ListBullet5">
    <w:name w:val="List Bullet 5"/>
    <w:basedOn w:val="Normal"/>
    <w:semiHidden/>
    <w:rsid w:val="00794662"/>
    <w:pPr>
      <w:numPr>
        <w:numId w:val="9"/>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0"/>
      </w:numPr>
    </w:pPr>
  </w:style>
  <w:style w:type="paragraph" w:styleId="ListNumber2">
    <w:name w:val="List Number 2"/>
    <w:basedOn w:val="Normal"/>
    <w:semiHidden/>
    <w:rsid w:val="00794662"/>
    <w:pPr>
      <w:numPr>
        <w:numId w:val="11"/>
      </w:numPr>
    </w:pPr>
  </w:style>
  <w:style w:type="paragraph" w:styleId="ListNumber3">
    <w:name w:val="List Number 3"/>
    <w:basedOn w:val="Normal"/>
    <w:semiHidden/>
    <w:rsid w:val="00794662"/>
    <w:pPr>
      <w:numPr>
        <w:numId w:val="12"/>
      </w:numPr>
    </w:pPr>
  </w:style>
  <w:style w:type="paragraph" w:styleId="ListNumber4">
    <w:name w:val="List Number 4"/>
    <w:basedOn w:val="Normal"/>
    <w:semiHidden/>
    <w:rsid w:val="00794662"/>
    <w:pPr>
      <w:numPr>
        <w:numId w:val="13"/>
      </w:numPr>
    </w:pPr>
  </w:style>
  <w:style w:type="paragraph" w:styleId="ListNumber5">
    <w:name w:val="List Number 5"/>
    <w:basedOn w:val="Normal"/>
    <w:semiHidden/>
    <w:rsid w:val="00794662"/>
    <w:pPr>
      <w:numPr>
        <w:numId w:val="14"/>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3F3C9F"/>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D22A0C"/>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B76A7B"/>
    <w:pPr>
      <w:spacing w:after="40" w:line="240" w:lineRule="atLeast"/>
      <w:jc w:val="right"/>
    </w:pPr>
    <w:rPr>
      <w:rFonts w:ascii="Metric Semibold" w:hAnsi="Metric Semibold"/>
      <w:b/>
    </w:rPr>
  </w:style>
  <w:style w:type="paragraph" w:customStyle="1" w:styleId="IntroText16pt">
    <w:name w:val="Intro Text 16pt"/>
    <w:uiPriority w:val="25"/>
    <w:rsid w:val="00C73FF9"/>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Metric Regular" w:hAnsi="Metric Regular"/>
        <w:b w:val="0"/>
        <w:sz w:val="18"/>
      </w:rPr>
      <w:tblPr/>
      <w:tcPr>
        <w:tcBorders>
          <w:bottom w:val="nil"/>
          <w:insideH w:val="nil"/>
        </w:tcBorders>
      </w:tcPr>
    </w:tblStylePr>
    <w:tblStylePr w:type="firstCol">
      <w:rPr>
        <w:rFonts w:ascii="Metric Regular" w:hAnsi="Metric Regular"/>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F871C1"/>
    <w:pPr>
      <w:numPr>
        <w:numId w:val="17"/>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5A3EF0"/>
    <w:pPr>
      <w:spacing w:after="400"/>
    </w:pPr>
    <w:rPr>
      <w:rFonts w:ascii="MetricHPE Light" w:hAnsi="MetricHPE Light"/>
      <w:sz w:val="16"/>
      <w:szCs w:val="20"/>
    </w:rPr>
  </w:style>
  <w:style w:type="paragraph" w:customStyle="1" w:styleId="MISCTitleDescriptorinheader10pt">
    <w:name w:val="MISC: Title Descriptor (in header) 10pt"/>
    <w:uiPriority w:val="91"/>
    <w:rsid w:val="009F2FD1"/>
    <w:pPr>
      <w:spacing w:before="180" w:after="240"/>
    </w:pPr>
    <w:rPr>
      <w:rFonts w:ascii="Metric Light" w:hAnsi="Metric Light"/>
      <w:sz w:val="20"/>
      <w:szCs w:val="24"/>
    </w:rPr>
  </w:style>
  <w:style w:type="paragraph" w:customStyle="1" w:styleId="QuoteText16pt">
    <w:name w:val="Quote Text 16pt"/>
    <w:uiPriority w:val="27"/>
    <w:rsid w:val="0032289B"/>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08545A"/>
    <w:pPr>
      <w:spacing w:after="360" w:line="240" w:lineRule="atLeast"/>
    </w:pPr>
    <w:rPr>
      <w:sz w:val="20"/>
      <w:szCs w:val="18"/>
    </w:rPr>
  </w:style>
  <w:style w:type="paragraph" w:customStyle="1" w:styleId="BodyTextMetricHPELight10pt">
    <w:name w:val="Body Text MetricHPE Light 10pt"/>
    <w:uiPriority w:val="99"/>
    <w:qFormat/>
    <w:rsid w:val="0045081F"/>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3F3C9F"/>
    <w:pPr>
      <w:spacing w:line="320" w:lineRule="exact"/>
    </w:pPr>
    <w:rPr>
      <w:rFonts w:ascii="MetricHPE Light" w:hAnsi="MetricHPE Light"/>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30pt">
    <w:name w:val="Cover: Table of contents title 30pt"/>
    <w:next w:val="Normal"/>
    <w:uiPriority w:val="84"/>
    <w:rsid w:val="00FD792A"/>
    <w:pPr>
      <w:spacing w:after="360"/>
    </w:pPr>
    <w:rPr>
      <w:rFonts w:ascii="MetricHPE" w:hAnsi="MetricHPE"/>
      <w:b/>
      <w:sz w:val="60"/>
    </w:rPr>
  </w:style>
  <w:style w:type="character" w:styleId="FootnoteReference">
    <w:name w:val="footnote reference"/>
    <w:basedOn w:val="DefaultParagraphFont"/>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DB70F5"/>
    <w:pPr>
      <w:numPr>
        <w:numId w:val="15"/>
      </w:numPr>
    </w:pPr>
  </w:style>
  <w:style w:type="paragraph" w:customStyle="1" w:styleId="NumberedList-Level3">
    <w:name w:val="Numbered List - Level 3"/>
    <w:basedOn w:val="NumberedList-Level2"/>
    <w:uiPriority w:val="35"/>
    <w:rsid w:val="00D63FE0"/>
    <w:pPr>
      <w:numPr>
        <w:numId w:val="16"/>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F871C1"/>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08545A"/>
    <w:pPr>
      <w:pBdr>
        <w:bottom w:val="single" w:sz="2" w:space="5" w:color="auto"/>
      </w:pBdr>
      <w:spacing w:after="360" w:line="240" w:lineRule="atLeast"/>
    </w:pPr>
    <w:rPr>
      <w:rFonts w:ascii="MetricHPE Light" w:hAnsi="MetricHPE Light"/>
      <w:color w:val="000000"/>
      <w:sz w:val="20"/>
    </w:rPr>
  </w:style>
  <w:style w:type="paragraph" w:styleId="TOC1">
    <w:name w:val="toc 1"/>
    <w:basedOn w:val="Normal"/>
    <w:next w:val="Normal"/>
    <w:autoRedefine/>
    <w:uiPriority w:val="39"/>
    <w:unhideWhenUsed/>
    <w:rsid w:val="00FD792A"/>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FD792A"/>
    <w:pPr>
      <w:tabs>
        <w:tab w:val="right" w:leader="dot" w:pos="10800"/>
      </w:tabs>
      <w:spacing w:after="100"/>
      <w:ind w:left="187" w:right="1152"/>
    </w:pPr>
    <w:rPr>
      <w:noProof/>
      <w:sz w:val="20"/>
    </w:rPr>
  </w:style>
  <w:style w:type="paragraph" w:customStyle="1" w:styleId="TableRowhead8pt">
    <w:name w:val="Table Rowhead 8 pt"/>
    <w:uiPriority w:val="99"/>
    <w:rsid w:val="008735C2"/>
    <w:pPr>
      <w:spacing w:before="60" w:after="60" w:line="200" w:lineRule="atLeast"/>
    </w:pPr>
    <w:rPr>
      <w:rFonts w:ascii="MetricHPE Semibold" w:hAnsi="MetricHPE Semibold"/>
      <w:sz w:val="16"/>
      <w:szCs w:val="20"/>
    </w:rPr>
  </w:style>
  <w:style w:type="character" w:customStyle="1" w:styleId="FootnoteTextChar">
    <w:name w:val="Footnote Text Char"/>
    <w:basedOn w:val="DefaultParagraphFont"/>
    <w:link w:val="FootnoteText"/>
    <w:uiPriority w:val="98"/>
    <w:rsid w:val="0032289B"/>
    <w:rPr>
      <w:rFonts w:ascii="MetricHPE Light" w:hAnsi="MetricHPE Light"/>
      <w:sz w:val="16"/>
      <w:szCs w:val="20"/>
    </w:rPr>
  </w:style>
  <w:style w:type="paragraph" w:customStyle="1" w:styleId="BackPageSignupforupdates9pt">
    <w:name w:val="Back Page: Sign up for updates 9pt"/>
    <w:uiPriority w:val="62"/>
    <w:rsid w:val="003F3C9F"/>
    <w:pPr>
      <w:spacing w:before="60" w:line="240" w:lineRule="exact"/>
    </w:pPr>
    <w:rPr>
      <w:rFonts w:ascii="MetricHPE" w:hAnsi="MetricHPE"/>
      <w:b/>
      <w:szCs w:val="20"/>
    </w:rPr>
  </w:style>
  <w:style w:type="character" w:customStyle="1" w:styleId="CodingLanguage">
    <w:name w:val="Coding Language"/>
    <w:basedOn w:val="DefaultParagraphFont"/>
    <w:uiPriority w:val="98"/>
    <w:rsid w:val="00970C04"/>
    <w:rPr>
      <w:rFonts w:ascii="HPE Simple" w:hAnsi="HPE Simple"/>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MetricHPELight16">
    <w:name w:val="Cover: Intro MetricHPE Light 16"/>
    <w:basedOn w:val="CoverSubtitle"/>
    <w:uiPriority w:val="99"/>
    <w:rsid w:val="00230B6C"/>
    <w:rPr>
      <w:rFonts w:ascii="MetricHPE Light" w:hAnsi="MetricHPE Light"/>
    </w:rPr>
  </w:style>
  <w:style w:type="paragraph" w:customStyle="1" w:styleId="MISCTableCaptionHeader8pt">
    <w:name w:val="MISC: Table Caption Header 8pt"/>
    <w:uiPriority w:val="99"/>
    <w:rsid w:val="00D41BDA"/>
    <w:pPr>
      <w:keepNext/>
      <w:spacing w:after="60"/>
    </w:pPr>
    <w:rPr>
      <w:rFonts w:ascii="MetricHPE Light" w:hAnsi="MetricHPE Light"/>
      <w:sz w:val="16"/>
      <w:szCs w:val="20"/>
    </w:rPr>
  </w:style>
  <w:style w:type="paragraph" w:customStyle="1" w:styleId="PageNumbers">
    <w:name w:val="Page Numbers"/>
    <w:basedOn w:val="Normal"/>
    <w:uiPriority w:val="99"/>
    <w:rsid w:val="00E11EF2"/>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B0082"/>
    <w:pPr>
      <w:spacing w:after="100"/>
      <w:ind w:left="749"/>
    </w:pPr>
  </w:style>
  <w:style w:type="character" w:customStyle="1" w:styleId="CoverDocumentType10ptChar">
    <w:name w:val="Cover: Document Type 10pt Char"/>
    <w:basedOn w:val="DefaultParagraphFont"/>
    <w:link w:val="CoverDocumentType10pt"/>
    <w:uiPriority w:val="70"/>
    <w:rsid w:val="00D22A0C"/>
    <w:rPr>
      <w:rFonts w:ascii="MetricHPE" w:hAnsi="MetricHPE"/>
      <w:b/>
      <w:sz w:val="20"/>
    </w:rPr>
  </w:style>
  <w:style w:type="character" w:customStyle="1" w:styleId="BoldEmpha">
    <w:name w:val="Bold Empha"/>
    <w:uiPriority w:val="1"/>
    <w:qFormat/>
    <w:rsid w:val="003F3C9F"/>
    <w:rPr>
      <w:rFonts w:ascii="MetricHPE Semibold" w:hAnsi="MetricHPE Semibold"/>
      <w:color w:val="auto"/>
    </w:rPr>
  </w:style>
  <w:style w:type="paragraph" w:customStyle="1" w:styleId="TableSubhead8pt">
    <w:name w:val="Table Subhead 8 pt"/>
    <w:uiPriority w:val="99"/>
    <w:rsid w:val="006F2102"/>
    <w:pPr>
      <w:spacing w:before="60" w:after="60" w:line="200" w:lineRule="atLeast"/>
    </w:pPr>
    <w:rPr>
      <w:rFonts w:ascii="MetricHPE Semibold" w:hAnsi="MetricHPE Semibold"/>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1F497D" w:themeColor="text2"/>
      <w:szCs w:val="18"/>
    </w:rPr>
  </w:style>
  <w:style w:type="paragraph" w:styleId="CommentText">
    <w:name w:val="annotation text"/>
    <w:basedOn w:val="Normal"/>
    <w:link w:val="CommentTextChar"/>
    <w:unhideWhenUsed/>
    <w:rsid w:val="00801976"/>
    <w:rPr>
      <w:sz w:val="20"/>
      <w:szCs w:val="20"/>
    </w:rPr>
  </w:style>
  <w:style w:type="character" w:customStyle="1" w:styleId="CommentTextChar">
    <w:name w:val="Comment Text Char"/>
    <w:basedOn w:val="DefaultParagraphFont"/>
    <w:link w:val="CommentText"/>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F81BD"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65F91"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5D1359"/>
    <w:rPr>
      <w:rFonts w:ascii="MetricHPE Semibold" w:hAnsi="MetricHPE Semibold" w:cs="HP Simplified"/>
      <w:b w:val="0"/>
      <w:bCs/>
      <w:sz w:val="16"/>
    </w:rPr>
  </w:style>
  <w:style w:type="character" w:customStyle="1" w:styleId="MISCTableCaptionHeaderBold8pt">
    <w:name w:val="MISC: Table Caption Header Bold 8pt"/>
    <w:uiPriority w:val="1"/>
    <w:rsid w:val="005D1359"/>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540D83"/>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3F0949"/>
    <w:pPr>
      <w:spacing w:line="640" w:lineRule="exact"/>
    </w:pPr>
    <w:rPr>
      <w:sz w:val="64"/>
    </w:rPr>
  </w:style>
  <w:style w:type="paragraph" w:customStyle="1" w:styleId="FigureAfterspace">
    <w:name w:val="Figure After space"/>
    <w:basedOn w:val="BodyTextLastMetricHPELight10pt"/>
    <w:uiPriority w:val="99"/>
    <w:rsid w:val="005A3EF0"/>
    <w:pPr>
      <w:keepNext/>
      <w:spacing w:after="400"/>
    </w:pPr>
  </w:style>
  <w:style w:type="paragraph" w:customStyle="1" w:styleId="MISCFootnote8pt">
    <w:name w:val="MISC: Footnote 8pt"/>
    <w:uiPriority w:val="89"/>
    <w:rsid w:val="0043785A"/>
    <w:pPr>
      <w:tabs>
        <w:tab w:val="left" w:pos="115"/>
      </w:tabs>
      <w:ind w:left="115" w:hanging="115"/>
    </w:pPr>
    <w:rPr>
      <w:rFonts w:ascii="MetricHPE Light" w:hAnsi="MetricHPE Light"/>
      <w:color w:val="000000"/>
      <w:sz w:val="16"/>
    </w:rPr>
  </w:style>
  <w:style w:type="character" w:styleId="CommentReference">
    <w:name w:val="annotation reference"/>
    <w:basedOn w:val="DefaultParagraphFont"/>
    <w:semiHidden/>
    <w:unhideWhenUsed/>
    <w:rsid w:val="0043785A"/>
    <w:rPr>
      <w:sz w:val="16"/>
      <w:szCs w:val="16"/>
    </w:rPr>
  </w:style>
  <w:style w:type="paragraph" w:customStyle="1" w:styleId="CoverTableofcontentstitle26pt">
    <w:name w:val="Cover: Table of contents title 26pt"/>
    <w:next w:val="Normal"/>
    <w:uiPriority w:val="84"/>
    <w:rsid w:val="000615E7"/>
    <w:pPr>
      <w:spacing w:after="360"/>
      <w:ind w:left="374"/>
    </w:pPr>
    <w:rPr>
      <w:rFonts w:ascii="MetricHPE" w:hAnsi="MetricHPE"/>
      <w:b/>
      <w:sz w:val="60"/>
    </w:rPr>
  </w:style>
  <w:style w:type="paragraph" w:customStyle="1" w:styleId="CoverIntroMetricLight16">
    <w:name w:val="Cover: Intro Metric Light 16"/>
    <w:basedOn w:val="CoverSubtitle"/>
    <w:uiPriority w:val="99"/>
    <w:rsid w:val="000615E7"/>
    <w:pPr>
      <w:ind w:left="374" w:right="2160"/>
    </w:pPr>
    <w:rPr>
      <w:rFonts w:ascii="MetricHPE Light" w:hAnsi="MetricHPE Light"/>
    </w:rPr>
  </w:style>
  <w:style w:type="table" w:customStyle="1" w:styleId="TableGrid1">
    <w:name w:val="Table Grid1"/>
    <w:basedOn w:val="TableNormal"/>
    <w:next w:val="TableGrid"/>
    <w:uiPriority w:val="39"/>
    <w:rsid w:val="000615E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615E7"/>
    <w:rPr>
      <w:rFonts w:ascii="MetricHPE Light" w:hAnsi="MetricHPE Light"/>
      <w:szCs w:val="24"/>
    </w:rPr>
  </w:style>
  <w:style w:type="paragraph" w:styleId="Title">
    <w:name w:val="Title"/>
    <w:basedOn w:val="Normal"/>
    <w:next w:val="Normal"/>
    <w:link w:val="TitleChar"/>
    <w:rsid w:val="000615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5E7"/>
    <w:rPr>
      <w:rFonts w:asciiTheme="majorHAnsi" w:eastAsiaTheme="majorEastAsia" w:hAnsiTheme="majorHAnsi" w:cstheme="majorBidi"/>
      <w:spacing w:val="-10"/>
      <w:kern w:val="28"/>
      <w:sz w:val="56"/>
      <w:szCs w:val="56"/>
    </w:rPr>
  </w:style>
  <w:style w:type="paragraph" w:customStyle="1" w:styleId="BodyTextMetricLight10pt">
    <w:name w:val="Body Text Metric Light 10pt"/>
    <w:uiPriority w:val="99"/>
    <w:qFormat/>
    <w:rsid w:val="005C208A"/>
    <w:pPr>
      <w:spacing w:after="160" w:line="240" w:lineRule="atLeast"/>
    </w:pPr>
    <w:rPr>
      <w:rFonts w:ascii="MetricHPE Light" w:hAnsi="MetricHPE Light"/>
      <w:sz w:val="20"/>
    </w:rPr>
  </w:style>
  <w:style w:type="paragraph" w:customStyle="1" w:styleId="BodyTextLastMetricLight10pt">
    <w:name w:val="Body Text_Last Metric Light 10pt"/>
    <w:uiPriority w:val="99"/>
    <w:rsid w:val="000375A8"/>
    <w:pPr>
      <w:spacing w:after="220" w:line="240" w:lineRule="atLeast"/>
    </w:pPr>
    <w:rPr>
      <w:rFonts w:ascii="MetricHPE Light" w:hAnsi="MetricHPE Light"/>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65495">
      <w:bodyDiv w:val="1"/>
      <w:marLeft w:val="0"/>
      <w:marRight w:val="0"/>
      <w:marTop w:val="0"/>
      <w:marBottom w:val="0"/>
      <w:divBdr>
        <w:top w:val="none" w:sz="0" w:space="0" w:color="auto"/>
        <w:left w:val="none" w:sz="0" w:space="0" w:color="auto"/>
        <w:bottom w:val="none" w:sz="0" w:space="0" w:color="auto"/>
        <w:right w:val="none" w:sz="0" w:space="0" w:color="auto"/>
      </w:divBdr>
    </w:div>
    <w:div w:id="147137572">
      <w:bodyDiv w:val="1"/>
      <w:marLeft w:val="0"/>
      <w:marRight w:val="0"/>
      <w:marTop w:val="0"/>
      <w:marBottom w:val="0"/>
      <w:divBdr>
        <w:top w:val="none" w:sz="0" w:space="0" w:color="auto"/>
        <w:left w:val="none" w:sz="0" w:space="0" w:color="auto"/>
        <w:bottom w:val="none" w:sz="0" w:space="0" w:color="auto"/>
        <w:right w:val="none" w:sz="0" w:space="0" w:color="auto"/>
      </w:divBdr>
    </w:div>
    <w:div w:id="152531748">
      <w:bodyDiv w:val="1"/>
      <w:marLeft w:val="0"/>
      <w:marRight w:val="0"/>
      <w:marTop w:val="0"/>
      <w:marBottom w:val="0"/>
      <w:divBdr>
        <w:top w:val="none" w:sz="0" w:space="0" w:color="auto"/>
        <w:left w:val="none" w:sz="0" w:space="0" w:color="auto"/>
        <w:bottom w:val="none" w:sz="0" w:space="0" w:color="auto"/>
        <w:right w:val="none" w:sz="0" w:space="0" w:color="auto"/>
      </w:divBdr>
    </w:div>
    <w:div w:id="277493133">
      <w:bodyDiv w:val="1"/>
      <w:marLeft w:val="0"/>
      <w:marRight w:val="0"/>
      <w:marTop w:val="0"/>
      <w:marBottom w:val="0"/>
      <w:divBdr>
        <w:top w:val="none" w:sz="0" w:space="0" w:color="auto"/>
        <w:left w:val="none" w:sz="0" w:space="0" w:color="auto"/>
        <w:bottom w:val="none" w:sz="0" w:space="0" w:color="auto"/>
        <w:right w:val="none" w:sz="0" w:space="0" w:color="auto"/>
      </w:divBdr>
    </w:div>
    <w:div w:id="371273901">
      <w:bodyDiv w:val="1"/>
      <w:marLeft w:val="0"/>
      <w:marRight w:val="0"/>
      <w:marTop w:val="0"/>
      <w:marBottom w:val="0"/>
      <w:divBdr>
        <w:top w:val="none" w:sz="0" w:space="0" w:color="auto"/>
        <w:left w:val="none" w:sz="0" w:space="0" w:color="auto"/>
        <w:bottom w:val="none" w:sz="0" w:space="0" w:color="auto"/>
        <w:right w:val="none" w:sz="0" w:space="0" w:color="auto"/>
      </w:divBdr>
    </w:div>
    <w:div w:id="485896142">
      <w:bodyDiv w:val="1"/>
      <w:marLeft w:val="0"/>
      <w:marRight w:val="0"/>
      <w:marTop w:val="0"/>
      <w:marBottom w:val="0"/>
      <w:divBdr>
        <w:top w:val="none" w:sz="0" w:space="0" w:color="auto"/>
        <w:left w:val="none" w:sz="0" w:space="0" w:color="auto"/>
        <w:bottom w:val="none" w:sz="0" w:space="0" w:color="auto"/>
        <w:right w:val="none" w:sz="0" w:space="0" w:color="auto"/>
      </w:divBdr>
    </w:div>
    <w:div w:id="514270800">
      <w:bodyDiv w:val="1"/>
      <w:marLeft w:val="0"/>
      <w:marRight w:val="0"/>
      <w:marTop w:val="0"/>
      <w:marBottom w:val="0"/>
      <w:divBdr>
        <w:top w:val="none" w:sz="0" w:space="0" w:color="auto"/>
        <w:left w:val="none" w:sz="0" w:space="0" w:color="auto"/>
        <w:bottom w:val="none" w:sz="0" w:space="0" w:color="auto"/>
        <w:right w:val="none" w:sz="0" w:space="0" w:color="auto"/>
      </w:divBdr>
    </w:div>
    <w:div w:id="539516928">
      <w:bodyDiv w:val="1"/>
      <w:marLeft w:val="0"/>
      <w:marRight w:val="0"/>
      <w:marTop w:val="0"/>
      <w:marBottom w:val="0"/>
      <w:divBdr>
        <w:top w:val="none" w:sz="0" w:space="0" w:color="auto"/>
        <w:left w:val="none" w:sz="0" w:space="0" w:color="auto"/>
        <w:bottom w:val="none" w:sz="0" w:space="0" w:color="auto"/>
        <w:right w:val="none" w:sz="0" w:space="0" w:color="auto"/>
      </w:divBdr>
    </w:div>
    <w:div w:id="672026601">
      <w:bodyDiv w:val="1"/>
      <w:marLeft w:val="0"/>
      <w:marRight w:val="0"/>
      <w:marTop w:val="0"/>
      <w:marBottom w:val="0"/>
      <w:divBdr>
        <w:top w:val="none" w:sz="0" w:space="0" w:color="auto"/>
        <w:left w:val="none" w:sz="0" w:space="0" w:color="auto"/>
        <w:bottom w:val="none" w:sz="0" w:space="0" w:color="auto"/>
        <w:right w:val="none" w:sz="0" w:space="0" w:color="auto"/>
      </w:divBdr>
    </w:div>
    <w:div w:id="866141186">
      <w:bodyDiv w:val="1"/>
      <w:marLeft w:val="0"/>
      <w:marRight w:val="0"/>
      <w:marTop w:val="0"/>
      <w:marBottom w:val="0"/>
      <w:divBdr>
        <w:top w:val="none" w:sz="0" w:space="0" w:color="auto"/>
        <w:left w:val="none" w:sz="0" w:space="0" w:color="auto"/>
        <w:bottom w:val="none" w:sz="0" w:space="0" w:color="auto"/>
        <w:right w:val="none" w:sz="0" w:space="0" w:color="auto"/>
      </w:divBdr>
    </w:div>
    <w:div w:id="950938440">
      <w:bodyDiv w:val="1"/>
      <w:marLeft w:val="0"/>
      <w:marRight w:val="0"/>
      <w:marTop w:val="0"/>
      <w:marBottom w:val="0"/>
      <w:divBdr>
        <w:top w:val="none" w:sz="0" w:space="0" w:color="auto"/>
        <w:left w:val="none" w:sz="0" w:space="0" w:color="auto"/>
        <w:bottom w:val="none" w:sz="0" w:space="0" w:color="auto"/>
        <w:right w:val="none" w:sz="0" w:space="0" w:color="auto"/>
      </w:divBdr>
    </w:div>
    <w:div w:id="1303657350">
      <w:bodyDiv w:val="1"/>
      <w:marLeft w:val="0"/>
      <w:marRight w:val="0"/>
      <w:marTop w:val="0"/>
      <w:marBottom w:val="0"/>
      <w:divBdr>
        <w:top w:val="none" w:sz="0" w:space="0" w:color="auto"/>
        <w:left w:val="none" w:sz="0" w:space="0" w:color="auto"/>
        <w:bottom w:val="none" w:sz="0" w:space="0" w:color="auto"/>
        <w:right w:val="none" w:sz="0" w:space="0" w:color="auto"/>
      </w:divBdr>
      <w:divsChild>
        <w:div w:id="459998320">
          <w:marLeft w:val="0"/>
          <w:marRight w:val="0"/>
          <w:marTop w:val="0"/>
          <w:marBottom w:val="0"/>
          <w:divBdr>
            <w:top w:val="none" w:sz="0" w:space="0" w:color="auto"/>
            <w:left w:val="none" w:sz="0" w:space="0" w:color="auto"/>
            <w:bottom w:val="none" w:sz="0" w:space="0" w:color="auto"/>
            <w:right w:val="none" w:sz="0" w:space="0" w:color="auto"/>
          </w:divBdr>
          <w:divsChild>
            <w:div w:id="6118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553">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783644094">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820224064">
      <w:bodyDiv w:val="1"/>
      <w:marLeft w:val="0"/>
      <w:marRight w:val="0"/>
      <w:marTop w:val="0"/>
      <w:marBottom w:val="0"/>
      <w:divBdr>
        <w:top w:val="none" w:sz="0" w:space="0" w:color="auto"/>
        <w:left w:val="none" w:sz="0" w:space="0" w:color="auto"/>
        <w:bottom w:val="none" w:sz="0" w:space="0" w:color="auto"/>
        <w:right w:val="none" w:sz="0" w:space="0" w:color="auto"/>
      </w:divBdr>
    </w:div>
    <w:div w:id="1874267276">
      <w:bodyDiv w:val="1"/>
      <w:marLeft w:val="0"/>
      <w:marRight w:val="0"/>
      <w:marTop w:val="0"/>
      <w:marBottom w:val="0"/>
      <w:divBdr>
        <w:top w:val="none" w:sz="0" w:space="0" w:color="auto"/>
        <w:left w:val="none" w:sz="0" w:space="0" w:color="auto"/>
        <w:bottom w:val="none" w:sz="0" w:space="0" w:color="auto"/>
        <w:right w:val="none" w:sz="0" w:space="0" w:color="auto"/>
      </w:divBdr>
    </w:div>
    <w:div w:id="1946427186">
      <w:bodyDiv w:val="1"/>
      <w:marLeft w:val="0"/>
      <w:marRight w:val="0"/>
      <w:marTop w:val="0"/>
      <w:marBottom w:val="0"/>
      <w:divBdr>
        <w:top w:val="none" w:sz="0" w:space="0" w:color="auto"/>
        <w:left w:val="none" w:sz="0" w:space="0" w:color="auto"/>
        <w:bottom w:val="none" w:sz="0" w:space="0" w:color="auto"/>
        <w:right w:val="none" w:sz="0" w:space="0" w:color="auto"/>
      </w:divBdr>
    </w:div>
    <w:div w:id="1970431055">
      <w:bodyDiv w:val="1"/>
      <w:marLeft w:val="0"/>
      <w:marRight w:val="0"/>
      <w:marTop w:val="0"/>
      <w:marBottom w:val="0"/>
      <w:divBdr>
        <w:top w:val="none" w:sz="0" w:space="0" w:color="auto"/>
        <w:left w:val="none" w:sz="0" w:space="0" w:color="auto"/>
        <w:bottom w:val="none" w:sz="0" w:space="0" w:color="auto"/>
        <w:right w:val="none" w:sz="0" w:space="0" w:color="auto"/>
      </w:divBdr>
    </w:div>
    <w:div w:id="2029986198">
      <w:bodyDiv w:val="1"/>
      <w:marLeft w:val="0"/>
      <w:marRight w:val="0"/>
      <w:marTop w:val="0"/>
      <w:marBottom w:val="0"/>
      <w:divBdr>
        <w:top w:val="none" w:sz="0" w:space="0" w:color="auto"/>
        <w:left w:val="none" w:sz="0" w:space="0" w:color="auto"/>
        <w:bottom w:val="none" w:sz="0" w:space="0" w:color="auto"/>
        <w:right w:val="none" w:sz="0" w:space="0" w:color="auto"/>
      </w:divBdr>
      <w:divsChild>
        <w:div w:id="1898012865">
          <w:marLeft w:val="0"/>
          <w:marRight w:val="0"/>
          <w:marTop w:val="0"/>
          <w:marBottom w:val="0"/>
          <w:divBdr>
            <w:top w:val="none" w:sz="0" w:space="0" w:color="auto"/>
            <w:left w:val="none" w:sz="0" w:space="0" w:color="auto"/>
            <w:bottom w:val="none" w:sz="0" w:space="0" w:color="auto"/>
            <w:right w:val="none" w:sz="0" w:space="0" w:color="auto"/>
          </w:divBdr>
          <w:divsChild>
            <w:div w:id="6923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ocker.com/enterprise-edition" TargetMode="External"/><Relationship Id="rId117" Type="http://schemas.openxmlformats.org/officeDocument/2006/relationships/hyperlink" Target="https://splunkbase.splunk.com/app/3208/" TargetMode="External"/><Relationship Id="rId21" Type="http://schemas.openxmlformats.org/officeDocument/2006/relationships/image" Target="media/image5.png"/><Relationship Id="rId42" Type="http://schemas.openxmlformats.org/officeDocument/2006/relationships/hyperlink" Target="https://github.com/helm/helm/releases" TargetMode="External"/><Relationship Id="rId47" Type="http://schemas.openxmlformats.org/officeDocument/2006/relationships/hyperlink" Target="https://docs.docker.com/ee/ucp/admin/configure/collect-cluster-metrics/"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s://github.com/HewlettPackard/imagestreamer-tools/tree/v4.0/foundation/artifact-bundles" TargetMode="External"/><Relationship Id="rId89" Type="http://schemas.openxmlformats.org/officeDocument/2006/relationships/hyperlink" Target="https://github.com/HewlettPackard/image-streamer-windows" TargetMode="External"/><Relationship Id="rId112" Type="http://schemas.openxmlformats.org/officeDocument/2006/relationships/hyperlink" Target="https://github.com/splunk/docker-itmonitoring" TargetMode="External"/><Relationship Id="rId133" Type="http://schemas.openxmlformats.org/officeDocument/2006/relationships/hyperlink" Target="https://github.com/kubernetes/kubernetes/issues/68522" TargetMode="External"/><Relationship Id="rId138" Type="http://schemas.openxmlformats.org/officeDocument/2006/relationships/image" Target="media/image59.png"/><Relationship Id="rId154" Type="http://schemas.openxmlformats.org/officeDocument/2006/relationships/image" Target="media/image65.png"/><Relationship Id="rId159" Type="http://schemas.openxmlformats.org/officeDocument/2006/relationships/hyperlink" Target="http://vmware.github.io/vsphere-storage-for-docker/documentation/index.html" TargetMode="External"/><Relationship Id="rId175" Type="http://schemas.openxmlformats.org/officeDocument/2006/relationships/footer" Target="footer6.xml"/><Relationship Id="rId170" Type="http://schemas.openxmlformats.org/officeDocument/2006/relationships/image" Target="media/image72.png"/><Relationship Id="rId191"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hyperlink" Target="https://app.sysdigcloud.com" TargetMode="External"/><Relationship Id="rId11" Type="http://schemas.openxmlformats.org/officeDocument/2006/relationships/header" Target="header2.xml"/><Relationship Id="rId32" Type="http://schemas.openxmlformats.org/officeDocument/2006/relationships/hyperlink" Target="https://docs.docker.com/engine/installation/linux/docker-ee/rhel/" TargetMode="External"/><Relationship Id="rId37" Type="http://schemas.openxmlformats.org/officeDocument/2006/relationships/hyperlink" Target="https://github.com/kubernetes/kubernetes/blob/master/CHANGELOG-1.11.md"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hyperlink" Target="https://msdn.microsoft.com/en-us/library/ms912391.aspx" TargetMode="External"/><Relationship Id="rId79" Type="http://schemas.openxmlformats.org/officeDocument/2006/relationships/image" Target="media/image31.png"/><Relationship Id="rId102" Type="http://schemas.openxmlformats.org/officeDocument/2006/relationships/image" Target="media/image43.png"/><Relationship Id="rId123" Type="http://schemas.openxmlformats.org/officeDocument/2006/relationships/image" Target="media/image50.png"/><Relationship Id="rId128" Type="http://schemas.openxmlformats.org/officeDocument/2006/relationships/hyperlink" Target="https://github.com/prometheus/node_exporter" TargetMode="External"/><Relationship Id="rId144" Type="http://schemas.openxmlformats.org/officeDocument/2006/relationships/hyperlink" Target="https://docs.docker.com/engine/swarm/admin_guide/" TargetMode="External"/><Relationship Id="rId149" Type="http://schemas.openxmlformats.org/officeDocument/2006/relationships/hyperlink" Target="https://docs.docker.com/datacenter/dtr/2.4/guides/admin/configure/set-up-vulnerability-scans/"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sysdig.teachable.com/p/sysdig-101" TargetMode="External"/><Relationship Id="rId160" Type="http://schemas.openxmlformats.org/officeDocument/2006/relationships/hyperlink" Target="https://access.redhat.com/articles/11258" TargetMode="External"/><Relationship Id="rId165" Type="http://schemas.openxmlformats.org/officeDocument/2006/relationships/hyperlink" Target="http://docs.grafana.org/installation/upgrading/" TargetMode="External"/><Relationship Id="rId181" Type="http://schemas.openxmlformats.org/officeDocument/2006/relationships/hyperlink" Target="http://www.hpe.com/us/en/services/consulting.html" TargetMode="External"/><Relationship Id="rId186" Type="http://schemas.openxmlformats.org/officeDocument/2006/relationships/header" Target="header6.xml"/><Relationship Id="rId22" Type="http://schemas.openxmlformats.org/officeDocument/2006/relationships/hyperlink" Target="https://docs.docker.com/ee/ucp/admin/install/system-requirements/" TargetMode="External"/><Relationship Id="rId27" Type="http://schemas.openxmlformats.org/officeDocument/2006/relationships/hyperlink" Target="https://docs.docker.com/engine/installation/linux/docker-ee/rhel/" TargetMode="External"/><Relationship Id="rId43" Type="http://schemas.openxmlformats.org/officeDocument/2006/relationships/hyperlink" Target="https://kubernetes.io/docs/tutorials/" TargetMode="External"/><Relationship Id="rId48" Type="http://schemas.openxmlformats.org/officeDocument/2006/relationships/image" Target="media/image7.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s://hub.docker.com/r/splunk/universalforwarder/" TargetMode="External"/><Relationship Id="rId118" Type="http://schemas.openxmlformats.org/officeDocument/2006/relationships/hyperlink" Target="https://splunkbase.splunk.com/app/1151/" TargetMode="External"/><Relationship Id="rId134" Type="http://schemas.openxmlformats.org/officeDocument/2006/relationships/hyperlink" Target="https://github.com/google/cadvisor/blob/master/docs/storage/prometheus.md" TargetMode="External"/><Relationship Id="rId139" Type="http://schemas.openxmlformats.org/officeDocument/2006/relationships/image" Target="media/image60.png"/><Relationship Id="rId80" Type="http://schemas.openxmlformats.org/officeDocument/2006/relationships/image" Target="media/image32.png"/><Relationship Id="rId85" Type="http://schemas.openxmlformats.org/officeDocument/2006/relationships/image" Target="media/image34.png"/><Relationship Id="rId150" Type="http://schemas.openxmlformats.org/officeDocument/2006/relationships/hyperlink" Target="https://docs.docker.com/datacenter/dtr/2.4/guides/admin/configure/set-up-vulnerability-scans/" TargetMode="External"/><Relationship Id="rId155" Type="http://schemas.openxmlformats.org/officeDocument/2006/relationships/image" Target="media/image66.png"/><Relationship Id="rId171" Type="http://schemas.openxmlformats.org/officeDocument/2006/relationships/header" Target="header4.xml"/><Relationship Id="rId176" Type="http://schemas.openxmlformats.org/officeDocument/2006/relationships/hyperlink" Target="http://www.hpe.com/info/ra" TargetMode="External"/><Relationship Id="rId19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https://hewlettpackard.github.io/Docker-Synergy/rel-notes/new-features-syn.html" TargetMode="External"/><Relationship Id="rId33" Type="http://schemas.openxmlformats.org/officeDocument/2006/relationships/hyperlink" Target="https://docs.docker.com/ee/ucp/admin/configure/set-orchestrator-type/" TargetMode="External"/><Relationship Id="rId38" Type="http://schemas.openxmlformats.org/officeDocument/2006/relationships/hyperlink" Target="https://github.com/kubernetes/kubernetes/blob/master/CHANGELOG-1.11.md" TargetMode="External"/><Relationship Id="rId59" Type="http://schemas.openxmlformats.org/officeDocument/2006/relationships/image" Target="media/image17.png"/><Relationship Id="rId103" Type="http://schemas.openxmlformats.org/officeDocument/2006/relationships/hyperlink" Target="https://app.sysdigcloud.com" TargetMode="External"/><Relationship Id="rId108" Type="http://schemas.openxmlformats.org/officeDocument/2006/relationships/image" Target="media/image45.png"/><Relationship Id="rId124" Type="http://schemas.openxmlformats.org/officeDocument/2006/relationships/image" Target="media/image51.png"/><Relationship Id="rId129" Type="http://schemas.openxmlformats.org/officeDocument/2006/relationships/image" Target="media/image53.png"/><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hyperlink" Target="https://msdn.microsoft.com/en-us/library/ms912391.aspx" TargetMode="External"/><Relationship Id="rId91" Type="http://schemas.openxmlformats.org/officeDocument/2006/relationships/image" Target="media/image38.png"/><Relationship Id="rId96" Type="http://schemas.openxmlformats.org/officeDocument/2006/relationships/hyperlink" Target="https://www.youtube.com/watch?v=e_kdjHjK7mY" TargetMode="External"/><Relationship Id="rId140" Type="http://schemas.openxmlformats.org/officeDocument/2006/relationships/image" Target="media/image61.png"/><Relationship Id="rId145" Type="http://schemas.openxmlformats.org/officeDocument/2006/relationships/hyperlink" Target="https://docs.docker.com/datacenter/ucp/2.2/guides/architecture/" TargetMode="External"/><Relationship Id="rId161" Type="http://schemas.openxmlformats.org/officeDocument/2006/relationships/image" Target="media/image69.png"/><Relationship Id="rId166" Type="http://schemas.openxmlformats.org/officeDocument/2006/relationships/hyperlink" Target="https://docs.splunk.com/Documentation/Splunk/7.1.2/Security/ConfigureSplunkforwardingtousesignedcertificates" TargetMode="External"/><Relationship Id="rId182" Type="http://schemas.openxmlformats.org/officeDocument/2006/relationships/hyperlink" Target="https://success.docker.com/architectures" TargetMode="External"/><Relationship Id="rId187"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uccess.docker.com/article/Docker_Reference_Architecture-_Securing_Docker_EE_and_Security_Best_Practices" TargetMode="External"/><Relationship Id="rId28" Type="http://schemas.openxmlformats.org/officeDocument/2006/relationships/hyperlink" Target="http://vmware.github.io/vsphere-storage-for-docker/documentation/install.html" TargetMode="External"/><Relationship Id="rId49" Type="http://schemas.openxmlformats.org/officeDocument/2006/relationships/hyperlink" Target="https://grafana.com/dashboards/9309" TargetMode="External"/><Relationship Id="rId114" Type="http://schemas.openxmlformats.org/officeDocument/2006/relationships/hyperlink" Target="https://splunkbase.splunk.com/app/1680/" TargetMode="External"/><Relationship Id="rId119" Type="http://schemas.openxmlformats.org/officeDocument/2006/relationships/image" Target="media/image47.png"/><Relationship Id="rId44" Type="http://schemas.openxmlformats.org/officeDocument/2006/relationships/hyperlink" Target="https://kubernetes.io/docs/tutorials/stateless-application/guestbook/" TargetMode="Externa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3.png"/><Relationship Id="rId86" Type="http://schemas.openxmlformats.org/officeDocument/2006/relationships/image" Target="media/image35.png"/><Relationship Id="rId130" Type="http://schemas.openxmlformats.org/officeDocument/2006/relationships/image" Target="media/image54.png"/><Relationship Id="rId135" Type="http://schemas.openxmlformats.org/officeDocument/2006/relationships/image" Target="media/image56.png"/><Relationship Id="rId151" Type="http://schemas.openxmlformats.org/officeDocument/2006/relationships/image" Target="media/image63.png"/><Relationship Id="rId156" Type="http://schemas.openxmlformats.org/officeDocument/2006/relationships/image" Target="media/image67.png"/><Relationship Id="rId177" Type="http://schemas.openxmlformats.org/officeDocument/2006/relationships/hyperlink" Target="http://hpe.com/synergy" TargetMode="External"/><Relationship Id="rId172" Type="http://schemas.openxmlformats.org/officeDocument/2006/relationships/footer" Target="footer4.xml"/><Relationship Id="rId13" Type="http://schemas.openxmlformats.org/officeDocument/2006/relationships/footer" Target="footer2.xml"/><Relationship Id="rId18" Type="http://schemas.openxmlformats.org/officeDocument/2006/relationships/hyperlink" Target="https://github.com/HewlettPackard/Docker-Synergy" TargetMode="External"/><Relationship Id="rId39" Type="http://schemas.openxmlformats.org/officeDocument/2006/relationships/hyperlink" Target="https://kubernetes.io/docs/tasks/tools/install-kubectl/" TargetMode="External"/><Relationship Id="rId109" Type="http://schemas.openxmlformats.org/officeDocument/2006/relationships/image" Target="media/image46.png"/><Relationship Id="rId34" Type="http://schemas.openxmlformats.org/officeDocument/2006/relationships/hyperlink" Target="https://docs.docker.com/ee/ucp/admin/configure/set-orchestrator-type/"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hyperlink" Target="https://docs.docker.com/install/windows/docker-ee/" TargetMode="External"/><Relationship Id="rId97" Type="http://schemas.openxmlformats.org/officeDocument/2006/relationships/hyperlink" Target="https://sysdig.teachable.com/p/sysdig-secure-101" TargetMode="External"/><Relationship Id="rId104" Type="http://schemas.openxmlformats.org/officeDocument/2006/relationships/image" Target="media/image44.png"/><Relationship Id="rId120" Type="http://schemas.openxmlformats.org/officeDocument/2006/relationships/image" Target="media/image48.png"/><Relationship Id="rId125" Type="http://schemas.openxmlformats.org/officeDocument/2006/relationships/image" Target="media/image52.jpeg"/><Relationship Id="rId141" Type="http://schemas.openxmlformats.org/officeDocument/2006/relationships/image" Target="media/image62.png"/><Relationship Id="rId146" Type="http://schemas.openxmlformats.org/officeDocument/2006/relationships/hyperlink" Target="https://docs.docker.com/datacenter/ucp/3.0/guides/admin/backups-and-disaster-recovery/" TargetMode="External"/><Relationship Id="rId167" Type="http://schemas.openxmlformats.org/officeDocument/2006/relationships/hyperlink" Target="http://docs.splunk.com/Documentation/Splunk/7.1.2/Security/Howtoself-signcertificates" TargetMode="External"/><Relationship Id="rId188"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39.png"/><Relationship Id="rId162" Type="http://schemas.openxmlformats.org/officeDocument/2006/relationships/hyperlink" Target="https://success.docker.com/Policies/Maintenance_Lifecycle" TargetMode="External"/><Relationship Id="rId183" Type="http://schemas.openxmlformats.org/officeDocument/2006/relationships/hyperlink" Target="https://www.splunk.com/pdfs/white-papers/splunk-validated-architectures.pdf" TargetMode="External"/><Relationship Id="rId2" Type="http://schemas.openxmlformats.org/officeDocument/2006/relationships/numbering" Target="numbering.xml"/><Relationship Id="rId29" Type="http://schemas.openxmlformats.org/officeDocument/2006/relationships/hyperlink" Target="https://github.com/HewlettPackard/oneview-ansible" TargetMode="External"/><Relationship Id="rId24" Type="http://schemas.openxmlformats.org/officeDocument/2006/relationships/hyperlink" Target="http://h20195.www2.hpe.com/V2/GetDocument.aspx?docname=a00020437enw" TargetMode="External"/><Relationship Id="rId40" Type="http://schemas.openxmlformats.org/officeDocument/2006/relationships/hyperlink" Target="https://kubernetes.io/docs/tasks/tools/install-kubectl/" TargetMode="External"/><Relationship Id="rId45" Type="http://schemas.openxmlformats.org/officeDocument/2006/relationships/hyperlink" Target="https://github.com/kubernetes/examples" TargetMode="External"/><Relationship Id="rId66" Type="http://schemas.openxmlformats.org/officeDocument/2006/relationships/image" Target="media/image24.png"/><Relationship Id="rId87" Type="http://schemas.openxmlformats.org/officeDocument/2006/relationships/image" Target="media/image36.png"/><Relationship Id="rId110" Type="http://schemas.openxmlformats.org/officeDocument/2006/relationships/hyperlink" Target="https://www.splunk.com/en_us/download/universal-forwarder.html" TargetMode="External"/><Relationship Id="rId115" Type="http://schemas.openxmlformats.org/officeDocument/2006/relationships/hyperlink" Target="https://splunkbase.splunk.com/app/742/" TargetMode="External"/><Relationship Id="rId131" Type="http://schemas.openxmlformats.org/officeDocument/2006/relationships/image" Target="media/image55.png"/><Relationship Id="rId136" Type="http://schemas.openxmlformats.org/officeDocument/2006/relationships/image" Target="media/image57.png"/><Relationship Id="rId157" Type="http://schemas.openxmlformats.org/officeDocument/2006/relationships/image" Target="media/image68.png"/><Relationship Id="rId178" Type="http://schemas.openxmlformats.org/officeDocument/2006/relationships/hyperlink" Target="http://www.hpe.com/servers" TargetMode="External"/><Relationship Id="rId61" Type="http://schemas.openxmlformats.org/officeDocument/2006/relationships/image" Target="media/image19.png"/><Relationship Id="rId82" Type="http://schemas.openxmlformats.org/officeDocument/2006/relationships/hyperlink" Target="https://support.hpe.com/hpsc/doc/public/display?docId=emr_na-a00039930en_us&amp;docLocale=en_US" TargetMode="External"/><Relationship Id="rId152" Type="http://schemas.openxmlformats.org/officeDocument/2006/relationships/image" Target="media/image64.png"/><Relationship Id="rId173" Type="http://schemas.openxmlformats.org/officeDocument/2006/relationships/footer" Target="footer5.xml"/><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hyperlink" Target="https://www.cyberciti.biz/faq/how-to-use-dnf-command-with-a-proxy-server-on-fedora/" TargetMode="External"/><Relationship Id="rId35" Type="http://schemas.openxmlformats.org/officeDocument/2006/relationships/hyperlink" Target="https://access.redhat.com/articles/1378093" TargetMode="External"/><Relationship Id="rId56" Type="http://schemas.openxmlformats.org/officeDocument/2006/relationships/image" Target="media/image14.png"/><Relationship Id="rId77" Type="http://schemas.openxmlformats.org/officeDocument/2006/relationships/hyperlink" Target="https://docs.docker.com/install/windows/docker-ee/" TargetMode="External"/><Relationship Id="rId100" Type="http://schemas.openxmlformats.org/officeDocument/2006/relationships/image" Target="media/image41.png"/><Relationship Id="rId105" Type="http://schemas.openxmlformats.org/officeDocument/2006/relationships/hyperlink" Target="https://app.sysdigcloud.com" TargetMode="External"/><Relationship Id="rId126" Type="http://schemas.openxmlformats.org/officeDocument/2006/relationships/hyperlink" Target="https://coreos.com/operators/prometheus/docs/latest/user-guides/getting-started.html" TargetMode="External"/><Relationship Id="rId147" Type="http://schemas.openxmlformats.org/officeDocument/2006/relationships/hyperlink" Target="https://docs.docker.com/datacenter/dtr/2.5/guides/admin/backups-and-disaster-recovery/" TargetMode="External"/><Relationship Id="rId168" Type="http://schemas.openxmlformats.org/officeDocument/2006/relationships/image" Target="media/image70.png"/><Relationship Id="rId8" Type="http://schemas.openxmlformats.org/officeDocument/2006/relationships/hyperlink" Target="http://www.hpe.com" TargetMode="External"/><Relationship Id="rId51" Type="http://schemas.openxmlformats.org/officeDocument/2006/relationships/image" Target="media/image9.png"/><Relationship Id="rId72" Type="http://schemas.openxmlformats.org/officeDocument/2006/relationships/hyperlink" Target="https://raw.githubusercontent.com/ansible/ansible/devel/examples/scripts/ConfigureRemotingForAnsible.ps1" TargetMode="External"/><Relationship Id="rId93" Type="http://schemas.openxmlformats.org/officeDocument/2006/relationships/image" Target="media/image40.png"/><Relationship Id="rId98" Type="http://schemas.openxmlformats.org/officeDocument/2006/relationships/hyperlink" Target="https://hewlettpackard.github.io/Docker-SimpliVity/sysdig/sysdig-trial.html" TargetMode="External"/><Relationship Id="rId121" Type="http://schemas.openxmlformats.org/officeDocument/2006/relationships/hyperlink" Target="https://docs.vmware.com/en/VMware-vSphere/6.5/com.vmware.vsphere.security.doc/GUID-9F67DB52-F469-451F-B6C8-DAE8D95976E7.html" TargetMode="External"/><Relationship Id="rId142" Type="http://schemas.openxmlformats.org/officeDocument/2006/relationships/hyperlink" Target="https://docs.docker.com/enterprise/backup/" TargetMode="External"/><Relationship Id="rId163" Type="http://schemas.openxmlformats.org/officeDocument/2006/relationships/hyperlink" Target="https://success.docker.com/Policies/Compatibility_Matrix" TargetMode="External"/><Relationship Id="rId184" Type="http://schemas.openxmlformats.org/officeDocument/2006/relationships/hyperlink" Target="https://sysdig.com/resources/" TargetMode="External"/><Relationship Id="rId189" Type="http://schemas.openxmlformats.org/officeDocument/2006/relationships/footer" Target="footer8.xml"/><Relationship Id="rId3" Type="http://schemas.openxmlformats.org/officeDocument/2006/relationships/styles" Target="styles.xml"/><Relationship Id="rId25" Type="http://schemas.openxmlformats.org/officeDocument/2006/relationships/hyperlink" Target="http://docs.ansible.com/" TargetMode="External"/><Relationship Id="rId46" Type="http://schemas.openxmlformats.org/officeDocument/2006/relationships/image" Target="media/image6.png"/><Relationship Id="rId67" Type="http://schemas.openxmlformats.org/officeDocument/2006/relationships/image" Target="media/image25.png"/><Relationship Id="rId116" Type="http://schemas.openxmlformats.org/officeDocument/2006/relationships/hyperlink" Target="https://splunkbase.splunk.com/app/3207/" TargetMode="External"/><Relationship Id="rId137" Type="http://schemas.openxmlformats.org/officeDocument/2006/relationships/image" Target="media/image58.png"/><Relationship Id="rId158" Type="http://schemas.openxmlformats.org/officeDocument/2006/relationships/hyperlink" Target="https://support.hpe.com/hpsc/doc/public/display?docId=c05212310" TargetMode="External"/><Relationship Id="rId20" Type="http://schemas.openxmlformats.org/officeDocument/2006/relationships/hyperlink" Target="http://www.haproxy.com/solutions/high-availability/" TargetMode="External"/><Relationship Id="rId41" Type="http://schemas.openxmlformats.org/officeDocument/2006/relationships/hyperlink" Target="https://docs.docker.com/ee/ucp/user-access/cli/" TargetMode="External"/><Relationship Id="rId62" Type="http://schemas.openxmlformats.org/officeDocument/2006/relationships/image" Target="media/image20.png"/><Relationship Id="rId83" Type="http://schemas.openxmlformats.org/officeDocument/2006/relationships/hyperlink" Target="https://github.com/HewlettPackard/image-streamerrhel/tree/V4.1/artifact-bundles/" TargetMode="External"/><Relationship Id="rId88" Type="http://schemas.openxmlformats.org/officeDocument/2006/relationships/hyperlink" Target="https://github.com/HewlettPackard/image-streamer-windows" TargetMode="External"/><Relationship Id="rId111" Type="http://schemas.openxmlformats.org/officeDocument/2006/relationships/hyperlink" Target="http://docs.splunk.com/Documentation/Forwarder/7.0.2/Forwarder/Configureforwardingwithoutputs.conf" TargetMode="External"/><Relationship Id="rId132" Type="http://schemas.openxmlformats.org/officeDocument/2006/relationships/hyperlink" Target="https://github.com/prometheus/node_exporter" TargetMode="External"/><Relationship Id="rId153" Type="http://schemas.openxmlformats.org/officeDocument/2006/relationships/hyperlink" Target="https://support.hpe.com/hpsc/doc/public/display?docId=emr_na-a00042435en_us" TargetMode="External"/><Relationship Id="rId174" Type="http://schemas.openxmlformats.org/officeDocument/2006/relationships/header" Target="header5.xml"/><Relationship Id="rId179" Type="http://schemas.openxmlformats.org/officeDocument/2006/relationships/hyperlink" Target="http://www.hpe.com/storage" TargetMode="External"/><Relationship Id="rId190" Type="http://schemas.openxmlformats.org/officeDocument/2006/relationships/footer" Target="footer9.xml"/><Relationship Id="rId15" Type="http://schemas.openxmlformats.org/officeDocument/2006/relationships/footer" Target="footer3.xml"/><Relationship Id="rId36" Type="http://schemas.openxmlformats.org/officeDocument/2006/relationships/hyperlink" Target="https://github.com/HewlettPackard/Docker-SimpliVity" TargetMode="External"/><Relationship Id="rId57" Type="http://schemas.openxmlformats.org/officeDocument/2006/relationships/image" Target="media/image15.png"/><Relationship Id="rId106" Type="http://schemas.openxmlformats.org/officeDocument/2006/relationships/hyperlink" Target="https://app.sysdigcloud.com" TargetMode="External"/><Relationship Id="rId127" Type="http://schemas.openxmlformats.org/officeDocument/2006/relationships/hyperlink" Target="https://github.com/kubernetes/kube-state-metrics" TargetMode="External"/><Relationship Id="rId10" Type="http://schemas.openxmlformats.org/officeDocument/2006/relationships/header" Target="header1.xml"/><Relationship Id="rId31" Type="http://schemas.openxmlformats.org/officeDocument/2006/relationships/hyperlink" Target="http://0.us.pool.net.org/" TargetMode="External"/><Relationship Id="rId52" Type="http://schemas.openxmlformats.org/officeDocument/2006/relationships/image" Target="media/image10.png"/><Relationship Id="rId73" Type="http://schemas.openxmlformats.org/officeDocument/2006/relationships/hyperlink" Target="https://raw.githubusercontent.com/vmware/vsphere-storage-for-docker/master/install-vdvs.ps1" TargetMode="External"/><Relationship Id="rId78" Type="http://schemas.openxmlformats.org/officeDocument/2006/relationships/image" Target="media/image30.png"/><Relationship Id="rId94" Type="http://schemas.openxmlformats.org/officeDocument/2006/relationships/hyperlink" Target="https://www.youtube.com/watch?v=NR9XLZw0ndo&amp;t=5s" TargetMode="External"/><Relationship Id="rId99" Type="http://schemas.openxmlformats.org/officeDocument/2006/relationships/hyperlink" Target="https://github.com/HewlettPackard/Docker-SimpliVity" TargetMode="External"/><Relationship Id="rId101" Type="http://schemas.openxmlformats.org/officeDocument/2006/relationships/image" Target="media/image42.png"/><Relationship Id="rId122" Type="http://schemas.openxmlformats.org/officeDocument/2006/relationships/image" Target="media/image49.png"/><Relationship Id="rId143" Type="http://schemas.openxmlformats.org/officeDocument/2006/relationships/hyperlink" Target="https://success.docker.com/article/backup-restore-best-practices" TargetMode="External"/><Relationship Id="rId148" Type="http://schemas.openxmlformats.org/officeDocument/2006/relationships/hyperlink" Target="https://docs.docker.com/datacenter/dtr/2.5/guides/admin/backups-and-disaster-recovery/" TargetMode="External"/><Relationship Id="rId164" Type="http://schemas.openxmlformats.org/officeDocument/2006/relationships/hyperlink" Target="http://docs.splunk.com/Documentation/Splunk/7.0.3/Installation/HowtoupgradeSplunk" TargetMode="External"/><Relationship Id="rId169" Type="http://schemas.openxmlformats.org/officeDocument/2006/relationships/image" Target="media/image71.png"/><Relationship Id="rId185" Type="http://schemas.openxmlformats.org/officeDocument/2006/relationships/hyperlink" Target="http://www.hpe.com/contact/feedback" TargetMode="Externa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www.hpe.com/networking"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8.xml.rels><?xml version="1.0" encoding="UTF-8" standalone="yes"?>
<Relationships xmlns="http://schemas.openxmlformats.org/package/2006/relationships"><Relationship Id="rId3" Type="http://schemas.openxmlformats.org/officeDocument/2006/relationships/hyperlink" Target="http://www.hpe.com/info/getupdated" TargetMode="External"/><Relationship Id="rId2" Type="http://schemas.openxmlformats.org/officeDocument/2006/relationships/image" Target="media/image73.jpeg"/><Relationship Id="rId1" Type="http://schemas.openxmlformats.org/officeDocument/2006/relationships/hyperlink" Target="https://www.hpe.com/global/hpechat/index.html?jumpid=Collaterals_a00047301enw" TargetMode="External"/><Relationship Id="rId6" Type="http://schemas.openxmlformats.org/officeDocument/2006/relationships/image" Target="media/image74.emf"/><Relationship Id="rId5" Type="http://schemas.openxmlformats.org/officeDocument/2006/relationships/image" Target="media/image2.jpeg"/><Relationship Id="rId4" Type="http://schemas.openxmlformats.org/officeDocument/2006/relationships/hyperlink" Target="http://www.hp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3A0975-2768-49A6-9055-5EBE205D8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37038</Words>
  <Characters>211120</Characters>
  <Application>Microsoft Office Word</Application>
  <DocSecurity>0</DocSecurity>
  <Lines>1759</Lines>
  <Paragraphs>495</Paragraphs>
  <ScaleCrop>false</ScaleCrop>
  <HeadingPairs>
    <vt:vector size="2" baseType="variant">
      <vt:variant>
        <vt:lpstr>Title</vt:lpstr>
      </vt:variant>
      <vt:variant>
        <vt:i4>1</vt:i4>
      </vt:variant>
    </vt:vector>
  </HeadingPairs>
  <TitlesOfParts>
    <vt:vector size="1" baseType="lpstr">
      <vt:lpstr>HPE Enterprise Containers as a Service with Docker Enterprise Edition on HPE Synergy</vt:lpstr>
    </vt:vector>
  </TitlesOfParts>
  <Company/>
  <LinksUpToDate>false</LinksUpToDate>
  <CharactersWithSpaces>247663</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 Enterprise Containers as a Service with Docker Enterprise Edition on HPE Synergy</dc:title>
  <dc:subject/>
  <dc:creator/>
  <cp:keywords/>
  <dc:description/>
  <cp:lastModifiedBy/>
  <cp:revision>1</cp:revision>
  <dcterms:created xsi:type="dcterms:W3CDTF">2019-04-09T11:08:00Z</dcterms:created>
  <dcterms:modified xsi:type="dcterms:W3CDTF">2019-04-12T09:26:00Z</dcterms:modified>
</cp:coreProperties>
</file>