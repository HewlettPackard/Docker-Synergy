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76742" w14:textId="3F6A6A8A" w:rsidR="0031426B" w:rsidRPr="00103769" w:rsidRDefault="00F160EE" w:rsidP="0031426B">
      <w:pPr>
        <w:pStyle w:val="CoverHeadline28ptfor4lines"/>
      </w:pPr>
      <w:r w:rsidRPr="00FB503E">
        <w:rPr>
          <w:noProof/>
        </w:rPr>
        <w:drawing>
          <wp:anchor distT="0" distB="0" distL="114300" distR="114300" simplePos="0" relativeHeight="251663360" behindDoc="0" locked="0" layoutInCell="1" allowOverlap="1" wp14:anchorId="69A4CD7D" wp14:editId="726C31B0">
            <wp:simplePos x="0" y="0"/>
            <wp:positionH relativeFrom="margin">
              <wp:posOffset>0</wp:posOffset>
            </wp:positionH>
            <wp:positionV relativeFrom="topMargin">
              <wp:posOffset>384620</wp:posOffset>
            </wp:positionV>
            <wp:extent cx="1618488" cy="676656"/>
            <wp:effectExtent l="0" t="0" r="1270" b="9525"/>
            <wp:wrapNone/>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r w:rsidR="00FD1D81" w:rsidRPr="00C35E94">
        <w:rPr>
          <w:noProof/>
        </w:rPr>
        <mc:AlternateContent>
          <mc:Choice Requires="wps">
            <w:drawing>
              <wp:anchor distT="0" distB="0" distL="114300" distR="114300" simplePos="0" relativeHeight="251665408" behindDoc="0" locked="1" layoutInCell="1" allowOverlap="1" wp14:anchorId="3BBB21C0" wp14:editId="150AA37C">
                <wp:simplePos x="0" y="0"/>
                <wp:positionH relativeFrom="margin">
                  <wp:posOffset>4824095</wp:posOffset>
                </wp:positionH>
                <wp:positionV relativeFrom="page">
                  <wp:posOffset>350520</wp:posOffset>
                </wp:positionV>
                <wp:extent cx="2028190" cy="135255"/>
                <wp:effectExtent l="0" t="0" r="10160" b="0"/>
                <wp:wrapNone/>
                <wp:docPr id="5" name="Text Box 5"/>
                <wp:cNvGraphicFramePr/>
                <a:graphic xmlns:a="http://schemas.openxmlformats.org/drawingml/2006/main">
                  <a:graphicData uri="http://schemas.microsoft.com/office/word/2010/wordprocessingShape">
                    <wps:wsp>
                      <wps:cNvSpPr txBox="1"/>
                      <wps:spPr>
                        <a:xfrm>
                          <a:off x="0" y="0"/>
                          <a:ext cx="2028190" cy="135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39318F" w14:textId="77777777" w:rsidR="00F324E6" w:rsidRDefault="00F324E6" w:rsidP="004F76A4">
                            <w:pPr>
                              <w:pStyle w:val="CoverDocumentType10pt"/>
                              <w:spacing w:after="0"/>
                              <w:jc w:val="right"/>
                              <w:rPr>
                                <w:rStyle w:val="CoverDocumentType10ptChar"/>
                                <w:b/>
                              </w:rPr>
                            </w:pPr>
                            <w:r>
                              <w:rPr>
                                <w:rStyle w:val="CoverDocumentType10ptChar"/>
                                <w:b/>
                              </w:rPr>
                              <w:t>Deployment Guide</w:t>
                            </w:r>
                          </w:p>
                          <w:p w14:paraId="412F0774" w14:textId="77777777" w:rsidR="00F324E6" w:rsidRPr="00D22A0C" w:rsidRDefault="00F324E6" w:rsidP="00D26529">
                            <w:pPr>
                              <w:pStyle w:val="CoverDocumentType10pt"/>
                              <w:spacing w:after="0"/>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BB21C0" id="_x0000_t202" coordsize="21600,21600" o:spt="202" path="m,l,21600r21600,l21600,xe">
                <v:stroke joinstyle="miter"/>
                <v:path gradientshapeok="t" o:connecttype="rect"/>
              </v:shapetype>
              <v:shape id="Text Box 5" o:spid="_x0000_s1026" type="#_x0000_t202" style="position:absolute;margin-left:379.85pt;margin-top:27.6pt;width:159.7pt;height:10.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" filled="f" stroked="f" strokeweight=".5pt">
                <v:textbox inset="0,0,0,0">
                  <w:txbxContent>
                    <w:p w14:paraId="2439318F" w14:textId="77777777" w:rsidR="00F324E6" w:rsidRDefault="00F324E6" w:rsidP="004F76A4">
                      <w:pPr>
                        <w:pStyle w:val="CoverDocumentType10pt"/>
                        <w:spacing w:after="0"/>
                        <w:jc w:val="right"/>
                        <w:rPr>
                          <w:rStyle w:val="CoverDocumentType10ptChar"/>
                          <w:b/>
                        </w:rPr>
                      </w:pPr>
                      <w:r>
                        <w:rPr>
                          <w:rStyle w:val="CoverDocumentType10ptChar"/>
                          <w:b/>
                        </w:rPr>
                        <w:t>Deployment Guide</w:t>
                      </w:r>
                    </w:p>
                    <w:p w14:paraId="412F0774" w14:textId="77777777" w:rsidR="00F324E6" w:rsidRPr="00D22A0C" w:rsidRDefault="00F324E6" w:rsidP="00D26529">
                      <w:pPr>
                        <w:pStyle w:val="CoverDocumentType10pt"/>
                        <w:spacing w:after="0"/>
                        <w:jc w:val="center"/>
                      </w:pPr>
                    </w:p>
                  </w:txbxContent>
                </v:textbox>
                <w10:wrap anchorx="margin" anchory="page"/>
                <w10:anchorlock/>
              </v:shape>
            </w:pict>
          </mc:Fallback>
        </mc:AlternateContent>
      </w:r>
      <w:r w:rsidR="002423D5" w:rsidRPr="002423D5">
        <w:t>HPE Reference Configuration for Docker Containers as a Service on HPE Synergy Composable Infrastructure</w:t>
      </w:r>
    </w:p>
    <w:p w14:paraId="6AA10FDD" w14:textId="77777777" w:rsidR="00261F18" w:rsidRDefault="00261F18" w:rsidP="00261F18"/>
    <w:p w14:paraId="3FEA76AA" w14:textId="77777777" w:rsidR="0043785A" w:rsidRDefault="0043785A" w:rsidP="00970C04">
      <w:pPr>
        <w:pStyle w:val="BodyTextLastMetricHPELight10pt"/>
      </w:pPr>
    </w:p>
    <w:p w14:paraId="20D72862" w14:textId="77777777" w:rsidR="00261F18" w:rsidRDefault="00261F18" w:rsidP="00261F18">
      <w:r>
        <w:br w:type="page"/>
      </w:r>
    </w:p>
    <w:bookmarkStart w:id="0" w:name="_Toc291058928" w:displacedByCustomXml="next"/>
    <w:bookmarkStart w:id="1" w:name="_Toc291058930" w:displacedByCustomXml="next"/>
    <w:sdt>
      <w:sdtPr>
        <w:rPr>
          <w:rFonts w:ascii="HP Simplified Light" w:hAnsi="HP Simplified Light"/>
          <w:b w:val="0"/>
          <w:bCs/>
          <w:sz w:val="18"/>
          <w:szCs w:val="24"/>
        </w:rPr>
        <w:id w:val="97270103"/>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 w:val="0"/>
              <w:bCs/>
              <w:sz w:val="18"/>
              <w:szCs w:val="24"/>
            </w:rPr>
            <w:id w:val="-122626981"/>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Cs/>
                  <w:sz w:val="18"/>
                  <w:szCs w:val="24"/>
                </w:rPr>
                <w:id w:val="-416248137"/>
                <w:docPartObj>
                  <w:docPartGallery w:val="Table of Contents"/>
                  <w:docPartUnique/>
                </w:docPartObj>
              </w:sdtPr>
              <w:sdtEndPr>
                <w:rPr>
                  <w:rFonts w:ascii="MetricHPE" w:hAnsi="MetricHPE"/>
                  <w:bCs w:val="0"/>
                  <w:sz w:val="60"/>
                  <w:szCs w:val="18"/>
                </w:rPr>
              </w:sdtEndPr>
              <w:sdtContent>
                <w:p w14:paraId="7934FC28" w14:textId="77777777" w:rsidR="00261F18" w:rsidRPr="00FD792A" w:rsidRDefault="00261F18" w:rsidP="008D200F">
                  <w:pPr>
                    <w:pStyle w:val="CoverTableofcontentstitle30pt"/>
                  </w:pPr>
                  <w:r w:rsidRPr="00FD792A">
                    <w:t>Contents</w:t>
                  </w:r>
                </w:p>
              </w:sdtContent>
            </w:sdt>
            <w:p w14:paraId="14B74D83" w14:textId="77777777" w:rsidR="00D84FAE" w:rsidRDefault="00261F18">
              <w:pPr>
                <w:pStyle w:val="TOC1"/>
                <w:rPr>
                  <w:rFonts w:asciiTheme="minorHAnsi" w:eastAsiaTheme="minorEastAsia" w:hAnsiTheme="minorHAnsi" w:cstheme="minorBidi"/>
                  <w:sz w:val="22"/>
                  <w:szCs w:val="22"/>
                </w:rPr>
              </w:pPr>
              <w:r>
                <w:rPr>
                  <w:rFonts w:ascii="Metric Regular" w:hAnsi="Metric Regular"/>
                  <w:b/>
                </w:rPr>
                <w:fldChar w:fldCharType="begin"/>
              </w:r>
              <w:r>
                <w:instrText xml:space="preserve"> TOC \o "1-1" \h \z \t "Heading 2,2" </w:instrText>
              </w:r>
              <w:r>
                <w:rPr>
                  <w:rFonts w:ascii="Metric Regular" w:hAnsi="Metric Regular"/>
                  <w:b/>
                </w:rPr>
                <w:fldChar w:fldCharType="separate"/>
              </w:r>
              <w:hyperlink w:anchor="_Toc7097499" w:history="1">
                <w:r w:rsidR="00D84FAE" w:rsidRPr="00665E1F">
                  <w:rPr>
                    <w:rStyle w:val="Hyperlink"/>
                  </w:rPr>
                  <w:t>Executive Summary</w:t>
                </w:r>
                <w:r w:rsidR="00D84FAE">
                  <w:rPr>
                    <w:webHidden/>
                  </w:rPr>
                  <w:tab/>
                </w:r>
                <w:r w:rsidR="00D84FAE">
                  <w:rPr>
                    <w:webHidden/>
                  </w:rPr>
                  <w:fldChar w:fldCharType="begin"/>
                </w:r>
                <w:r w:rsidR="00D84FAE">
                  <w:rPr>
                    <w:webHidden/>
                  </w:rPr>
                  <w:instrText xml:space="preserve"> PAGEREF _Toc7097499 \h </w:instrText>
                </w:r>
                <w:r w:rsidR="00D84FAE">
                  <w:rPr>
                    <w:webHidden/>
                  </w:rPr>
                </w:r>
                <w:r w:rsidR="00D84FAE">
                  <w:rPr>
                    <w:webHidden/>
                  </w:rPr>
                  <w:fldChar w:fldCharType="separate"/>
                </w:r>
                <w:r w:rsidR="00D84FAE">
                  <w:rPr>
                    <w:webHidden/>
                  </w:rPr>
                  <w:t>5</w:t>
                </w:r>
                <w:r w:rsidR="00D84FAE">
                  <w:rPr>
                    <w:webHidden/>
                  </w:rPr>
                  <w:fldChar w:fldCharType="end"/>
                </w:r>
              </w:hyperlink>
            </w:p>
            <w:p w14:paraId="57256165" w14:textId="77777777" w:rsidR="00D84FAE" w:rsidRDefault="00D84FAE">
              <w:pPr>
                <w:pStyle w:val="TOC1"/>
                <w:rPr>
                  <w:rFonts w:asciiTheme="minorHAnsi" w:eastAsiaTheme="minorEastAsia" w:hAnsiTheme="minorHAnsi" w:cstheme="minorBidi"/>
                  <w:sz w:val="22"/>
                  <w:szCs w:val="22"/>
                </w:rPr>
              </w:pPr>
              <w:hyperlink w:anchor="_Toc7097500" w:history="1">
                <w:r w:rsidRPr="00665E1F">
                  <w:rPr>
                    <w:rStyle w:val="Hyperlink"/>
                  </w:rPr>
                  <w:t>Solution overview</w:t>
                </w:r>
                <w:r>
                  <w:rPr>
                    <w:webHidden/>
                  </w:rPr>
                  <w:tab/>
                </w:r>
                <w:r>
                  <w:rPr>
                    <w:webHidden/>
                  </w:rPr>
                  <w:fldChar w:fldCharType="begin"/>
                </w:r>
                <w:r>
                  <w:rPr>
                    <w:webHidden/>
                  </w:rPr>
                  <w:instrText xml:space="preserve"> PAGEREF _Toc7097500 \h </w:instrText>
                </w:r>
                <w:r>
                  <w:rPr>
                    <w:webHidden/>
                  </w:rPr>
                </w:r>
                <w:r>
                  <w:rPr>
                    <w:webHidden/>
                  </w:rPr>
                  <w:fldChar w:fldCharType="separate"/>
                </w:r>
                <w:r>
                  <w:rPr>
                    <w:webHidden/>
                  </w:rPr>
                  <w:t>5</w:t>
                </w:r>
                <w:r>
                  <w:rPr>
                    <w:webHidden/>
                  </w:rPr>
                  <w:fldChar w:fldCharType="end"/>
                </w:r>
              </w:hyperlink>
            </w:p>
            <w:p w14:paraId="5016527B" w14:textId="77777777" w:rsidR="00D84FAE" w:rsidRDefault="00D84FAE">
              <w:pPr>
                <w:pStyle w:val="TOC2"/>
                <w:rPr>
                  <w:rFonts w:asciiTheme="minorHAnsi" w:eastAsiaTheme="minorEastAsia" w:hAnsiTheme="minorHAnsi" w:cstheme="minorBidi"/>
                  <w:sz w:val="22"/>
                  <w:szCs w:val="22"/>
                </w:rPr>
              </w:pPr>
              <w:hyperlink w:anchor="_Toc7097501" w:history="1">
                <w:r w:rsidRPr="00665E1F">
                  <w:rPr>
                    <w:rStyle w:val="Hyperlink"/>
                  </w:rPr>
                  <w:t>New in this release</w:t>
                </w:r>
                <w:r>
                  <w:rPr>
                    <w:webHidden/>
                  </w:rPr>
                  <w:tab/>
                </w:r>
                <w:r>
                  <w:rPr>
                    <w:webHidden/>
                  </w:rPr>
                  <w:fldChar w:fldCharType="begin"/>
                </w:r>
                <w:r>
                  <w:rPr>
                    <w:webHidden/>
                  </w:rPr>
                  <w:instrText xml:space="preserve"> PAGEREF _Toc7097501 \h </w:instrText>
                </w:r>
                <w:r>
                  <w:rPr>
                    <w:webHidden/>
                  </w:rPr>
                </w:r>
                <w:r>
                  <w:rPr>
                    <w:webHidden/>
                  </w:rPr>
                  <w:fldChar w:fldCharType="separate"/>
                </w:r>
                <w:r>
                  <w:rPr>
                    <w:webHidden/>
                  </w:rPr>
                  <w:t>5</w:t>
                </w:r>
                <w:r>
                  <w:rPr>
                    <w:webHidden/>
                  </w:rPr>
                  <w:fldChar w:fldCharType="end"/>
                </w:r>
              </w:hyperlink>
            </w:p>
            <w:p w14:paraId="03671D04" w14:textId="77777777" w:rsidR="00D84FAE" w:rsidRDefault="00D84FAE">
              <w:pPr>
                <w:pStyle w:val="TOC2"/>
                <w:rPr>
                  <w:rFonts w:asciiTheme="minorHAnsi" w:eastAsiaTheme="minorEastAsia" w:hAnsiTheme="minorHAnsi" w:cstheme="minorBidi"/>
                  <w:sz w:val="22"/>
                  <w:szCs w:val="22"/>
                </w:rPr>
              </w:pPr>
              <w:hyperlink w:anchor="_Toc7097502" w:history="1">
                <w:r w:rsidRPr="00665E1F">
                  <w:rPr>
                    <w:rStyle w:val="Hyperlink"/>
                  </w:rPr>
                  <w:t>Solution configuration</w:t>
                </w:r>
                <w:r>
                  <w:rPr>
                    <w:webHidden/>
                  </w:rPr>
                  <w:tab/>
                </w:r>
                <w:r>
                  <w:rPr>
                    <w:webHidden/>
                  </w:rPr>
                  <w:fldChar w:fldCharType="begin"/>
                </w:r>
                <w:r>
                  <w:rPr>
                    <w:webHidden/>
                  </w:rPr>
                  <w:instrText xml:space="preserve"> PAGEREF _Toc7097502 \h </w:instrText>
                </w:r>
                <w:r>
                  <w:rPr>
                    <w:webHidden/>
                  </w:rPr>
                </w:r>
                <w:r>
                  <w:rPr>
                    <w:webHidden/>
                  </w:rPr>
                  <w:fldChar w:fldCharType="separate"/>
                </w:r>
                <w:r>
                  <w:rPr>
                    <w:webHidden/>
                  </w:rPr>
                  <w:t>6</w:t>
                </w:r>
                <w:r>
                  <w:rPr>
                    <w:webHidden/>
                  </w:rPr>
                  <w:fldChar w:fldCharType="end"/>
                </w:r>
              </w:hyperlink>
            </w:p>
            <w:p w14:paraId="25D0DE3F" w14:textId="77777777" w:rsidR="00D84FAE" w:rsidRDefault="00D84FAE">
              <w:pPr>
                <w:pStyle w:val="TOC2"/>
                <w:rPr>
                  <w:rFonts w:asciiTheme="minorHAnsi" w:eastAsiaTheme="minorEastAsia" w:hAnsiTheme="minorHAnsi" w:cstheme="minorBidi"/>
                  <w:sz w:val="22"/>
                  <w:szCs w:val="22"/>
                </w:rPr>
              </w:pPr>
              <w:hyperlink w:anchor="_Toc7097503" w:history="1">
                <w:r w:rsidRPr="00665E1F">
                  <w:rPr>
                    <w:rStyle w:val="Hyperlink"/>
                  </w:rPr>
                  <w:t>High availability</w:t>
                </w:r>
                <w:r>
                  <w:rPr>
                    <w:webHidden/>
                  </w:rPr>
                  <w:tab/>
                </w:r>
                <w:r>
                  <w:rPr>
                    <w:webHidden/>
                  </w:rPr>
                  <w:fldChar w:fldCharType="begin"/>
                </w:r>
                <w:r>
                  <w:rPr>
                    <w:webHidden/>
                  </w:rPr>
                  <w:instrText xml:space="preserve"> PAGEREF _Toc7097503 \h </w:instrText>
                </w:r>
                <w:r>
                  <w:rPr>
                    <w:webHidden/>
                  </w:rPr>
                </w:r>
                <w:r>
                  <w:rPr>
                    <w:webHidden/>
                  </w:rPr>
                  <w:fldChar w:fldCharType="separate"/>
                </w:r>
                <w:r>
                  <w:rPr>
                    <w:webHidden/>
                  </w:rPr>
                  <w:t>8</w:t>
                </w:r>
                <w:r>
                  <w:rPr>
                    <w:webHidden/>
                  </w:rPr>
                  <w:fldChar w:fldCharType="end"/>
                </w:r>
              </w:hyperlink>
            </w:p>
            <w:p w14:paraId="58EAEEC7" w14:textId="77777777" w:rsidR="00D84FAE" w:rsidRDefault="00D84FAE">
              <w:pPr>
                <w:pStyle w:val="TOC2"/>
                <w:rPr>
                  <w:rFonts w:asciiTheme="minorHAnsi" w:eastAsiaTheme="minorEastAsia" w:hAnsiTheme="minorHAnsi" w:cstheme="minorBidi"/>
                  <w:sz w:val="22"/>
                  <w:szCs w:val="22"/>
                </w:rPr>
              </w:pPr>
              <w:hyperlink w:anchor="_Toc7097504" w:history="1">
                <w:r w:rsidRPr="00665E1F">
                  <w:rPr>
                    <w:rStyle w:val="Hyperlink"/>
                  </w:rPr>
                  <w:t>Sizing considerations</w:t>
                </w:r>
                <w:r>
                  <w:rPr>
                    <w:webHidden/>
                  </w:rPr>
                  <w:tab/>
                </w:r>
                <w:r>
                  <w:rPr>
                    <w:webHidden/>
                  </w:rPr>
                  <w:fldChar w:fldCharType="begin"/>
                </w:r>
                <w:r>
                  <w:rPr>
                    <w:webHidden/>
                  </w:rPr>
                  <w:instrText xml:space="preserve"> PAGEREF _Toc7097504 \h </w:instrText>
                </w:r>
                <w:r>
                  <w:rPr>
                    <w:webHidden/>
                  </w:rPr>
                </w:r>
                <w:r>
                  <w:rPr>
                    <w:webHidden/>
                  </w:rPr>
                  <w:fldChar w:fldCharType="separate"/>
                </w:r>
                <w:r>
                  <w:rPr>
                    <w:webHidden/>
                  </w:rPr>
                  <w:t>9</w:t>
                </w:r>
                <w:r>
                  <w:rPr>
                    <w:webHidden/>
                  </w:rPr>
                  <w:fldChar w:fldCharType="end"/>
                </w:r>
              </w:hyperlink>
            </w:p>
            <w:p w14:paraId="47D7249B" w14:textId="77777777" w:rsidR="00D84FAE" w:rsidRDefault="00D84FAE">
              <w:pPr>
                <w:pStyle w:val="TOC2"/>
                <w:rPr>
                  <w:rFonts w:asciiTheme="minorHAnsi" w:eastAsiaTheme="minorEastAsia" w:hAnsiTheme="minorHAnsi" w:cstheme="minorBidi"/>
                  <w:sz w:val="22"/>
                  <w:szCs w:val="22"/>
                </w:rPr>
              </w:pPr>
              <w:hyperlink w:anchor="_Toc7097505" w:history="1">
                <w:r w:rsidRPr="00665E1F">
                  <w:rPr>
                    <w:rStyle w:val="Hyperlink"/>
                  </w:rPr>
                  <w:t>Disaster Recovery</w:t>
                </w:r>
                <w:r>
                  <w:rPr>
                    <w:webHidden/>
                  </w:rPr>
                  <w:tab/>
                </w:r>
                <w:r>
                  <w:rPr>
                    <w:webHidden/>
                  </w:rPr>
                  <w:fldChar w:fldCharType="begin"/>
                </w:r>
                <w:r>
                  <w:rPr>
                    <w:webHidden/>
                  </w:rPr>
                  <w:instrText xml:space="preserve"> PAGEREF _Toc7097505 \h </w:instrText>
                </w:r>
                <w:r>
                  <w:rPr>
                    <w:webHidden/>
                  </w:rPr>
                </w:r>
                <w:r>
                  <w:rPr>
                    <w:webHidden/>
                  </w:rPr>
                  <w:fldChar w:fldCharType="separate"/>
                </w:r>
                <w:r>
                  <w:rPr>
                    <w:webHidden/>
                  </w:rPr>
                  <w:t>11</w:t>
                </w:r>
                <w:r>
                  <w:rPr>
                    <w:webHidden/>
                  </w:rPr>
                  <w:fldChar w:fldCharType="end"/>
                </w:r>
              </w:hyperlink>
            </w:p>
            <w:p w14:paraId="23A41FC2" w14:textId="77777777" w:rsidR="00D84FAE" w:rsidRDefault="00D84FAE">
              <w:pPr>
                <w:pStyle w:val="TOC2"/>
                <w:rPr>
                  <w:rFonts w:asciiTheme="minorHAnsi" w:eastAsiaTheme="minorEastAsia" w:hAnsiTheme="minorHAnsi" w:cstheme="minorBidi"/>
                  <w:sz w:val="22"/>
                  <w:szCs w:val="22"/>
                </w:rPr>
              </w:pPr>
              <w:hyperlink w:anchor="_Toc7097506" w:history="1">
                <w:r w:rsidRPr="00665E1F">
                  <w:rPr>
                    <w:rStyle w:val="Hyperlink"/>
                  </w:rPr>
                  <w:t>Security</w:t>
                </w:r>
                <w:r>
                  <w:rPr>
                    <w:webHidden/>
                  </w:rPr>
                  <w:tab/>
                </w:r>
                <w:r>
                  <w:rPr>
                    <w:webHidden/>
                  </w:rPr>
                  <w:fldChar w:fldCharType="begin"/>
                </w:r>
                <w:r>
                  <w:rPr>
                    <w:webHidden/>
                  </w:rPr>
                  <w:instrText xml:space="preserve"> PAGEREF _Toc7097506 \h </w:instrText>
                </w:r>
                <w:r>
                  <w:rPr>
                    <w:webHidden/>
                  </w:rPr>
                </w:r>
                <w:r>
                  <w:rPr>
                    <w:webHidden/>
                  </w:rPr>
                  <w:fldChar w:fldCharType="separate"/>
                </w:r>
                <w:r>
                  <w:rPr>
                    <w:webHidden/>
                  </w:rPr>
                  <w:t>12</w:t>
                </w:r>
                <w:r>
                  <w:rPr>
                    <w:webHidden/>
                  </w:rPr>
                  <w:fldChar w:fldCharType="end"/>
                </w:r>
              </w:hyperlink>
            </w:p>
            <w:p w14:paraId="6A6319F5" w14:textId="77777777" w:rsidR="00D84FAE" w:rsidRDefault="00D84FAE">
              <w:pPr>
                <w:pStyle w:val="TOC1"/>
                <w:rPr>
                  <w:rFonts w:asciiTheme="minorHAnsi" w:eastAsiaTheme="minorEastAsia" w:hAnsiTheme="minorHAnsi" w:cstheme="minorBidi"/>
                  <w:sz w:val="22"/>
                  <w:szCs w:val="22"/>
                </w:rPr>
              </w:pPr>
              <w:hyperlink w:anchor="_Toc7097507" w:history="1">
                <w:r w:rsidRPr="00665E1F">
                  <w:rPr>
                    <w:rStyle w:val="Hyperlink"/>
                  </w:rPr>
                  <w:t>Solution components</w:t>
                </w:r>
                <w:r>
                  <w:rPr>
                    <w:webHidden/>
                  </w:rPr>
                  <w:tab/>
                </w:r>
                <w:r>
                  <w:rPr>
                    <w:webHidden/>
                  </w:rPr>
                  <w:fldChar w:fldCharType="begin"/>
                </w:r>
                <w:r>
                  <w:rPr>
                    <w:webHidden/>
                  </w:rPr>
                  <w:instrText xml:space="preserve"> PAGEREF _Toc7097507 \h </w:instrText>
                </w:r>
                <w:r>
                  <w:rPr>
                    <w:webHidden/>
                  </w:rPr>
                </w:r>
                <w:r>
                  <w:rPr>
                    <w:webHidden/>
                  </w:rPr>
                  <w:fldChar w:fldCharType="separate"/>
                </w:r>
                <w:r>
                  <w:rPr>
                    <w:webHidden/>
                  </w:rPr>
                  <w:t>12</w:t>
                </w:r>
                <w:r>
                  <w:rPr>
                    <w:webHidden/>
                  </w:rPr>
                  <w:fldChar w:fldCharType="end"/>
                </w:r>
              </w:hyperlink>
            </w:p>
            <w:p w14:paraId="76E7CCF4" w14:textId="77777777" w:rsidR="00D84FAE" w:rsidRDefault="00D84FAE">
              <w:pPr>
                <w:pStyle w:val="TOC2"/>
                <w:rPr>
                  <w:rFonts w:asciiTheme="minorHAnsi" w:eastAsiaTheme="minorEastAsia" w:hAnsiTheme="minorHAnsi" w:cstheme="minorBidi"/>
                  <w:sz w:val="22"/>
                  <w:szCs w:val="22"/>
                </w:rPr>
              </w:pPr>
              <w:hyperlink w:anchor="_Toc7097508" w:history="1">
                <w:r w:rsidRPr="00665E1F">
                  <w:rPr>
                    <w:rStyle w:val="Hyperlink"/>
                  </w:rPr>
                  <w:t>Hardware</w:t>
                </w:r>
                <w:r>
                  <w:rPr>
                    <w:webHidden/>
                  </w:rPr>
                  <w:tab/>
                </w:r>
                <w:r>
                  <w:rPr>
                    <w:webHidden/>
                  </w:rPr>
                  <w:fldChar w:fldCharType="begin"/>
                </w:r>
                <w:r>
                  <w:rPr>
                    <w:webHidden/>
                  </w:rPr>
                  <w:instrText xml:space="preserve"> PAGEREF _Toc7097508 \h </w:instrText>
                </w:r>
                <w:r>
                  <w:rPr>
                    <w:webHidden/>
                  </w:rPr>
                </w:r>
                <w:r>
                  <w:rPr>
                    <w:webHidden/>
                  </w:rPr>
                  <w:fldChar w:fldCharType="separate"/>
                </w:r>
                <w:r>
                  <w:rPr>
                    <w:webHidden/>
                  </w:rPr>
                  <w:t>12</w:t>
                </w:r>
                <w:r>
                  <w:rPr>
                    <w:webHidden/>
                  </w:rPr>
                  <w:fldChar w:fldCharType="end"/>
                </w:r>
              </w:hyperlink>
            </w:p>
            <w:p w14:paraId="35AE9DA2" w14:textId="77777777" w:rsidR="00D84FAE" w:rsidRDefault="00D84FAE">
              <w:pPr>
                <w:pStyle w:val="TOC2"/>
                <w:rPr>
                  <w:rFonts w:asciiTheme="minorHAnsi" w:eastAsiaTheme="minorEastAsia" w:hAnsiTheme="minorHAnsi" w:cstheme="minorBidi"/>
                  <w:sz w:val="22"/>
                  <w:szCs w:val="22"/>
                </w:rPr>
              </w:pPr>
              <w:hyperlink w:anchor="_Toc7097509" w:history="1">
                <w:r w:rsidRPr="00665E1F">
                  <w:rPr>
                    <w:rStyle w:val="Hyperlink"/>
                  </w:rPr>
                  <w:t>Software</w:t>
                </w:r>
                <w:r>
                  <w:rPr>
                    <w:webHidden/>
                  </w:rPr>
                  <w:tab/>
                </w:r>
                <w:r>
                  <w:rPr>
                    <w:webHidden/>
                  </w:rPr>
                  <w:fldChar w:fldCharType="begin"/>
                </w:r>
                <w:r>
                  <w:rPr>
                    <w:webHidden/>
                  </w:rPr>
                  <w:instrText xml:space="preserve"> PAGEREF _Toc7097509 \h </w:instrText>
                </w:r>
                <w:r>
                  <w:rPr>
                    <w:webHidden/>
                  </w:rPr>
                </w:r>
                <w:r>
                  <w:rPr>
                    <w:webHidden/>
                  </w:rPr>
                  <w:fldChar w:fldCharType="separate"/>
                </w:r>
                <w:r>
                  <w:rPr>
                    <w:webHidden/>
                  </w:rPr>
                  <w:t>13</w:t>
                </w:r>
                <w:r>
                  <w:rPr>
                    <w:webHidden/>
                  </w:rPr>
                  <w:fldChar w:fldCharType="end"/>
                </w:r>
              </w:hyperlink>
            </w:p>
            <w:p w14:paraId="06E22666" w14:textId="77777777" w:rsidR="00D84FAE" w:rsidRDefault="00D84FAE">
              <w:pPr>
                <w:pStyle w:val="TOC2"/>
                <w:rPr>
                  <w:rFonts w:asciiTheme="minorHAnsi" w:eastAsiaTheme="minorEastAsia" w:hAnsiTheme="minorHAnsi" w:cstheme="minorBidi"/>
                  <w:sz w:val="22"/>
                  <w:szCs w:val="22"/>
                </w:rPr>
              </w:pPr>
              <w:hyperlink w:anchor="_Toc7097510" w:history="1">
                <w:r w:rsidRPr="00665E1F">
                  <w:rPr>
                    <w:rStyle w:val="Hyperlink"/>
                  </w:rPr>
                  <w:t>Application software</w:t>
                </w:r>
                <w:r>
                  <w:rPr>
                    <w:webHidden/>
                  </w:rPr>
                  <w:tab/>
                </w:r>
                <w:r>
                  <w:rPr>
                    <w:webHidden/>
                  </w:rPr>
                  <w:fldChar w:fldCharType="begin"/>
                </w:r>
                <w:r>
                  <w:rPr>
                    <w:webHidden/>
                  </w:rPr>
                  <w:instrText xml:space="preserve"> PAGEREF _Toc7097510 \h </w:instrText>
                </w:r>
                <w:r>
                  <w:rPr>
                    <w:webHidden/>
                  </w:rPr>
                </w:r>
                <w:r>
                  <w:rPr>
                    <w:webHidden/>
                  </w:rPr>
                  <w:fldChar w:fldCharType="separate"/>
                </w:r>
                <w:r>
                  <w:rPr>
                    <w:webHidden/>
                  </w:rPr>
                  <w:t>14</w:t>
                </w:r>
                <w:r>
                  <w:rPr>
                    <w:webHidden/>
                  </w:rPr>
                  <w:fldChar w:fldCharType="end"/>
                </w:r>
              </w:hyperlink>
            </w:p>
            <w:p w14:paraId="2CE7C2AA" w14:textId="77777777" w:rsidR="00D84FAE" w:rsidRDefault="00D84FAE">
              <w:pPr>
                <w:pStyle w:val="TOC1"/>
                <w:rPr>
                  <w:rFonts w:asciiTheme="minorHAnsi" w:eastAsiaTheme="minorEastAsia" w:hAnsiTheme="minorHAnsi" w:cstheme="minorBidi"/>
                  <w:sz w:val="22"/>
                  <w:szCs w:val="22"/>
                </w:rPr>
              </w:pPr>
              <w:hyperlink w:anchor="_Toc7097511" w:history="1">
                <w:r w:rsidRPr="00665E1F">
                  <w:rPr>
                    <w:rStyle w:val="Hyperlink"/>
                  </w:rPr>
                  <w:t>Preparing the environment</w:t>
                </w:r>
                <w:r>
                  <w:rPr>
                    <w:webHidden/>
                  </w:rPr>
                  <w:tab/>
                </w:r>
                <w:r>
                  <w:rPr>
                    <w:webHidden/>
                  </w:rPr>
                  <w:fldChar w:fldCharType="begin"/>
                </w:r>
                <w:r>
                  <w:rPr>
                    <w:webHidden/>
                  </w:rPr>
                  <w:instrText xml:space="preserve"> PAGEREF _Toc7097511 \h </w:instrText>
                </w:r>
                <w:r>
                  <w:rPr>
                    <w:webHidden/>
                  </w:rPr>
                </w:r>
                <w:r>
                  <w:rPr>
                    <w:webHidden/>
                  </w:rPr>
                  <w:fldChar w:fldCharType="separate"/>
                </w:r>
                <w:r>
                  <w:rPr>
                    <w:webHidden/>
                  </w:rPr>
                  <w:t>15</w:t>
                </w:r>
                <w:r>
                  <w:rPr>
                    <w:webHidden/>
                  </w:rPr>
                  <w:fldChar w:fldCharType="end"/>
                </w:r>
              </w:hyperlink>
            </w:p>
            <w:p w14:paraId="5223C2A8" w14:textId="77777777" w:rsidR="00D84FAE" w:rsidRDefault="00D84FAE">
              <w:pPr>
                <w:pStyle w:val="TOC2"/>
                <w:rPr>
                  <w:rFonts w:asciiTheme="minorHAnsi" w:eastAsiaTheme="minorEastAsia" w:hAnsiTheme="minorHAnsi" w:cstheme="minorBidi"/>
                  <w:sz w:val="22"/>
                  <w:szCs w:val="22"/>
                </w:rPr>
              </w:pPr>
              <w:hyperlink w:anchor="_Toc7097512" w:history="1">
                <w:r w:rsidRPr="00665E1F">
                  <w:rPr>
                    <w:rStyle w:val="Hyperlink"/>
                  </w:rPr>
                  <w:t>Verify prerequisites</w:t>
                </w:r>
                <w:r>
                  <w:rPr>
                    <w:webHidden/>
                  </w:rPr>
                  <w:tab/>
                </w:r>
                <w:r>
                  <w:rPr>
                    <w:webHidden/>
                  </w:rPr>
                  <w:fldChar w:fldCharType="begin"/>
                </w:r>
                <w:r>
                  <w:rPr>
                    <w:webHidden/>
                  </w:rPr>
                  <w:instrText xml:space="preserve"> PAGEREF _Toc7097512 \h </w:instrText>
                </w:r>
                <w:r>
                  <w:rPr>
                    <w:webHidden/>
                  </w:rPr>
                </w:r>
                <w:r>
                  <w:rPr>
                    <w:webHidden/>
                  </w:rPr>
                  <w:fldChar w:fldCharType="separate"/>
                </w:r>
                <w:r>
                  <w:rPr>
                    <w:webHidden/>
                  </w:rPr>
                  <w:t>15</w:t>
                </w:r>
                <w:r>
                  <w:rPr>
                    <w:webHidden/>
                  </w:rPr>
                  <w:fldChar w:fldCharType="end"/>
                </w:r>
              </w:hyperlink>
            </w:p>
            <w:p w14:paraId="40EF8B23" w14:textId="77777777" w:rsidR="00D84FAE" w:rsidRDefault="00D84FAE">
              <w:pPr>
                <w:pStyle w:val="TOC2"/>
                <w:rPr>
                  <w:rFonts w:asciiTheme="minorHAnsi" w:eastAsiaTheme="minorEastAsia" w:hAnsiTheme="minorHAnsi" w:cstheme="minorBidi"/>
                  <w:sz w:val="22"/>
                  <w:szCs w:val="22"/>
                </w:rPr>
              </w:pPr>
              <w:hyperlink w:anchor="_Toc7097513" w:history="1">
                <w:r w:rsidRPr="00665E1F">
                  <w:rPr>
                    <w:rStyle w:val="Hyperlink"/>
                  </w:rPr>
                  <w:t>Enable vSphere High Availability (HA)</w:t>
                </w:r>
                <w:r>
                  <w:rPr>
                    <w:webHidden/>
                  </w:rPr>
                  <w:tab/>
                </w:r>
                <w:r>
                  <w:rPr>
                    <w:webHidden/>
                  </w:rPr>
                  <w:fldChar w:fldCharType="begin"/>
                </w:r>
                <w:r>
                  <w:rPr>
                    <w:webHidden/>
                  </w:rPr>
                  <w:instrText xml:space="preserve"> PAGEREF _Toc7097513 \h </w:instrText>
                </w:r>
                <w:r>
                  <w:rPr>
                    <w:webHidden/>
                  </w:rPr>
                </w:r>
                <w:r>
                  <w:rPr>
                    <w:webHidden/>
                  </w:rPr>
                  <w:fldChar w:fldCharType="separate"/>
                </w:r>
                <w:r>
                  <w:rPr>
                    <w:webHidden/>
                  </w:rPr>
                  <w:t>15</w:t>
                </w:r>
                <w:r>
                  <w:rPr>
                    <w:webHidden/>
                  </w:rPr>
                  <w:fldChar w:fldCharType="end"/>
                </w:r>
              </w:hyperlink>
            </w:p>
            <w:p w14:paraId="40B98AF7" w14:textId="77777777" w:rsidR="00D84FAE" w:rsidRDefault="00D84FAE">
              <w:pPr>
                <w:pStyle w:val="TOC2"/>
                <w:rPr>
                  <w:rFonts w:asciiTheme="minorHAnsi" w:eastAsiaTheme="minorEastAsia" w:hAnsiTheme="minorHAnsi" w:cstheme="minorBidi"/>
                  <w:sz w:val="22"/>
                  <w:szCs w:val="22"/>
                </w:rPr>
              </w:pPr>
              <w:hyperlink w:anchor="_Toc7097514" w:history="1">
                <w:r w:rsidRPr="00665E1F">
                  <w:rPr>
                    <w:rStyle w:val="Hyperlink"/>
                  </w:rPr>
                  <w:t>Install vSphere Docker Volume Service driver on all ESXi hosts</w:t>
                </w:r>
                <w:r>
                  <w:rPr>
                    <w:webHidden/>
                  </w:rPr>
                  <w:tab/>
                </w:r>
                <w:r>
                  <w:rPr>
                    <w:webHidden/>
                  </w:rPr>
                  <w:fldChar w:fldCharType="begin"/>
                </w:r>
                <w:r>
                  <w:rPr>
                    <w:webHidden/>
                  </w:rPr>
                  <w:instrText xml:space="preserve"> PAGEREF _Toc7097514 \h </w:instrText>
                </w:r>
                <w:r>
                  <w:rPr>
                    <w:webHidden/>
                  </w:rPr>
                </w:r>
                <w:r>
                  <w:rPr>
                    <w:webHidden/>
                  </w:rPr>
                  <w:fldChar w:fldCharType="separate"/>
                </w:r>
                <w:r>
                  <w:rPr>
                    <w:webHidden/>
                  </w:rPr>
                  <w:t>16</w:t>
                </w:r>
                <w:r>
                  <w:rPr>
                    <w:webHidden/>
                  </w:rPr>
                  <w:fldChar w:fldCharType="end"/>
                </w:r>
              </w:hyperlink>
            </w:p>
            <w:p w14:paraId="291509FC" w14:textId="77777777" w:rsidR="00D84FAE" w:rsidRDefault="00D84FAE">
              <w:pPr>
                <w:pStyle w:val="TOC2"/>
                <w:rPr>
                  <w:rFonts w:asciiTheme="minorHAnsi" w:eastAsiaTheme="minorEastAsia" w:hAnsiTheme="minorHAnsi" w:cstheme="minorBidi"/>
                  <w:sz w:val="22"/>
                  <w:szCs w:val="22"/>
                </w:rPr>
              </w:pPr>
              <w:hyperlink w:anchor="_Toc7097515" w:history="1">
                <w:r w:rsidRPr="00665E1F">
                  <w:rPr>
                    <w:rStyle w:val="Hyperlink"/>
                  </w:rPr>
                  <w:t>Create the Ansible node on Fedora</w:t>
                </w:r>
                <w:r>
                  <w:rPr>
                    <w:webHidden/>
                  </w:rPr>
                  <w:tab/>
                </w:r>
                <w:r>
                  <w:rPr>
                    <w:webHidden/>
                  </w:rPr>
                  <w:fldChar w:fldCharType="begin"/>
                </w:r>
                <w:r>
                  <w:rPr>
                    <w:webHidden/>
                  </w:rPr>
                  <w:instrText xml:space="preserve"> PAGEREF _Toc7097515 \h </w:instrText>
                </w:r>
                <w:r>
                  <w:rPr>
                    <w:webHidden/>
                  </w:rPr>
                </w:r>
                <w:r>
                  <w:rPr>
                    <w:webHidden/>
                  </w:rPr>
                  <w:fldChar w:fldCharType="separate"/>
                </w:r>
                <w:r>
                  <w:rPr>
                    <w:webHidden/>
                  </w:rPr>
                  <w:t>16</w:t>
                </w:r>
                <w:r>
                  <w:rPr>
                    <w:webHidden/>
                  </w:rPr>
                  <w:fldChar w:fldCharType="end"/>
                </w:r>
              </w:hyperlink>
            </w:p>
            <w:p w14:paraId="272CE3BD" w14:textId="77777777" w:rsidR="00D84FAE" w:rsidRDefault="00D84FAE">
              <w:pPr>
                <w:pStyle w:val="TOC2"/>
                <w:rPr>
                  <w:rFonts w:asciiTheme="minorHAnsi" w:eastAsiaTheme="minorEastAsia" w:hAnsiTheme="minorHAnsi" w:cstheme="minorBidi"/>
                  <w:sz w:val="22"/>
                  <w:szCs w:val="22"/>
                </w:rPr>
              </w:pPr>
              <w:hyperlink w:anchor="_Toc7097516" w:history="1">
                <w:r w:rsidRPr="00665E1F">
                  <w:rPr>
                    <w:rStyle w:val="Hyperlink"/>
                  </w:rPr>
                  <w:t>Create the Red Hat Linux template</w:t>
                </w:r>
                <w:r>
                  <w:rPr>
                    <w:webHidden/>
                  </w:rPr>
                  <w:tab/>
                </w:r>
                <w:r>
                  <w:rPr>
                    <w:webHidden/>
                  </w:rPr>
                  <w:fldChar w:fldCharType="begin"/>
                </w:r>
                <w:r>
                  <w:rPr>
                    <w:webHidden/>
                  </w:rPr>
                  <w:instrText xml:space="preserve"> PAGEREF _Toc7097516 \h </w:instrText>
                </w:r>
                <w:r>
                  <w:rPr>
                    <w:webHidden/>
                  </w:rPr>
                </w:r>
                <w:r>
                  <w:rPr>
                    <w:webHidden/>
                  </w:rPr>
                  <w:fldChar w:fldCharType="separate"/>
                </w:r>
                <w:r>
                  <w:rPr>
                    <w:webHidden/>
                  </w:rPr>
                  <w:t>17</w:t>
                </w:r>
                <w:r>
                  <w:rPr>
                    <w:webHidden/>
                  </w:rPr>
                  <w:fldChar w:fldCharType="end"/>
                </w:r>
              </w:hyperlink>
            </w:p>
            <w:p w14:paraId="00297F50" w14:textId="77777777" w:rsidR="00D84FAE" w:rsidRDefault="00D84FAE">
              <w:pPr>
                <w:pStyle w:val="TOC1"/>
                <w:rPr>
                  <w:rFonts w:asciiTheme="minorHAnsi" w:eastAsiaTheme="minorEastAsia" w:hAnsiTheme="minorHAnsi" w:cstheme="minorBidi"/>
                  <w:sz w:val="22"/>
                  <w:szCs w:val="22"/>
                </w:rPr>
              </w:pPr>
              <w:hyperlink w:anchor="_Toc7097517" w:history="1">
                <w:r w:rsidRPr="00665E1F">
                  <w:rPr>
                    <w:rStyle w:val="Hyperlink"/>
                  </w:rPr>
                  <w:t>Configuring the solution components</w:t>
                </w:r>
                <w:r>
                  <w:rPr>
                    <w:webHidden/>
                  </w:rPr>
                  <w:tab/>
                </w:r>
                <w:r>
                  <w:rPr>
                    <w:webHidden/>
                  </w:rPr>
                  <w:fldChar w:fldCharType="begin"/>
                </w:r>
                <w:r>
                  <w:rPr>
                    <w:webHidden/>
                  </w:rPr>
                  <w:instrText xml:space="preserve"> PAGEREF _Toc7097517 \h </w:instrText>
                </w:r>
                <w:r>
                  <w:rPr>
                    <w:webHidden/>
                  </w:rPr>
                </w:r>
                <w:r>
                  <w:rPr>
                    <w:webHidden/>
                  </w:rPr>
                  <w:fldChar w:fldCharType="separate"/>
                </w:r>
                <w:r>
                  <w:rPr>
                    <w:webHidden/>
                  </w:rPr>
                  <w:t>18</w:t>
                </w:r>
                <w:r>
                  <w:rPr>
                    <w:webHidden/>
                  </w:rPr>
                  <w:fldChar w:fldCharType="end"/>
                </w:r>
              </w:hyperlink>
            </w:p>
            <w:p w14:paraId="5305D5A3" w14:textId="77777777" w:rsidR="00D84FAE" w:rsidRDefault="00D84FAE">
              <w:pPr>
                <w:pStyle w:val="TOC2"/>
                <w:rPr>
                  <w:rFonts w:asciiTheme="minorHAnsi" w:eastAsiaTheme="minorEastAsia" w:hAnsiTheme="minorHAnsi" w:cstheme="minorBidi"/>
                  <w:sz w:val="22"/>
                  <w:szCs w:val="22"/>
                </w:rPr>
              </w:pPr>
              <w:hyperlink w:anchor="_Toc7097518" w:history="1">
                <w:r w:rsidRPr="00665E1F">
                  <w:rPr>
                    <w:rStyle w:val="Hyperlink"/>
                  </w:rPr>
                  <w:t>Ansible configuration</w:t>
                </w:r>
                <w:r>
                  <w:rPr>
                    <w:webHidden/>
                  </w:rPr>
                  <w:tab/>
                </w:r>
                <w:r>
                  <w:rPr>
                    <w:webHidden/>
                  </w:rPr>
                  <w:fldChar w:fldCharType="begin"/>
                </w:r>
                <w:r>
                  <w:rPr>
                    <w:webHidden/>
                  </w:rPr>
                  <w:instrText xml:space="preserve"> PAGEREF _Toc7097518 \h </w:instrText>
                </w:r>
                <w:r>
                  <w:rPr>
                    <w:webHidden/>
                  </w:rPr>
                </w:r>
                <w:r>
                  <w:rPr>
                    <w:webHidden/>
                  </w:rPr>
                  <w:fldChar w:fldCharType="separate"/>
                </w:r>
                <w:r>
                  <w:rPr>
                    <w:webHidden/>
                  </w:rPr>
                  <w:t>18</w:t>
                </w:r>
                <w:r>
                  <w:rPr>
                    <w:webHidden/>
                  </w:rPr>
                  <w:fldChar w:fldCharType="end"/>
                </w:r>
              </w:hyperlink>
            </w:p>
            <w:p w14:paraId="21E1A330" w14:textId="77777777" w:rsidR="00D84FAE" w:rsidRDefault="00D84FAE">
              <w:pPr>
                <w:pStyle w:val="TOC2"/>
                <w:rPr>
                  <w:rFonts w:asciiTheme="minorHAnsi" w:eastAsiaTheme="minorEastAsia" w:hAnsiTheme="minorHAnsi" w:cstheme="minorBidi"/>
                  <w:sz w:val="22"/>
                  <w:szCs w:val="22"/>
                </w:rPr>
              </w:pPr>
              <w:hyperlink w:anchor="_Toc7097519" w:history="1">
                <w:r w:rsidRPr="00665E1F">
                  <w:rPr>
                    <w:rStyle w:val="Hyperlink"/>
                  </w:rPr>
                  <w:t>Editing the inventory</w:t>
                </w:r>
                <w:r>
                  <w:rPr>
                    <w:webHidden/>
                  </w:rPr>
                  <w:tab/>
                </w:r>
                <w:r>
                  <w:rPr>
                    <w:webHidden/>
                  </w:rPr>
                  <w:fldChar w:fldCharType="begin"/>
                </w:r>
                <w:r>
                  <w:rPr>
                    <w:webHidden/>
                  </w:rPr>
                  <w:instrText xml:space="preserve"> PAGEREF _Toc7097519 \h </w:instrText>
                </w:r>
                <w:r>
                  <w:rPr>
                    <w:webHidden/>
                  </w:rPr>
                </w:r>
                <w:r>
                  <w:rPr>
                    <w:webHidden/>
                  </w:rPr>
                  <w:fldChar w:fldCharType="separate"/>
                </w:r>
                <w:r>
                  <w:rPr>
                    <w:webHidden/>
                  </w:rPr>
                  <w:t>19</w:t>
                </w:r>
                <w:r>
                  <w:rPr>
                    <w:webHidden/>
                  </w:rPr>
                  <w:fldChar w:fldCharType="end"/>
                </w:r>
              </w:hyperlink>
            </w:p>
            <w:p w14:paraId="683E298C" w14:textId="77777777" w:rsidR="00D84FAE" w:rsidRDefault="00D84FAE">
              <w:pPr>
                <w:pStyle w:val="TOC2"/>
                <w:rPr>
                  <w:rFonts w:asciiTheme="minorHAnsi" w:eastAsiaTheme="minorEastAsia" w:hAnsiTheme="minorHAnsi" w:cstheme="minorBidi"/>
                  <w:sz w:val="22"/>
                  <w:szCs w:val="22"/>
                </w:rPr>
              </w:pPr>
              <w:hyperlink w:anchor="_Toc7097520" w:history="1">
                <w:r w:rsidRPr="00665E1F">
                  <w:rPr>
                    <w:rStyle w:val="Hyperlink"/>
                  </w:rPr>
                  <w:t>Inventory group variables</w:t>
                </w:r>
                <w:r>
                  <w:rPr>
                    <w:webHidden/>
                  </w:rPr>
                  <w:tab/>
                </w:r>
                <w:r>
                  <w:rPr>
                    <w:webHidden/>
                  </w:rPr>
                  <w:fldChar w:fldCharType="begin"/>
                </w:r>
                <w:r>
                  <w:rPr>
                    <w:webHidden/>
                  </w:rPr>
                  <w:instrText xml:space="preserve"> PAGEREF _Toc7097520 \h </w:instrText>
                </w:r>
                <w:r>
                  <w:rPr>
                    <w:webHidden/>
                  </w:rPr>
                </w:r>
                <w:r>
                  <w:rPr>
                    <w:webHidden/>
                  </w:rPr>
                  <w:fldChar w:fldCharType="separate"/>
                </w:r>
                <w:r>
                  <w:rPr>
                    <w:webHidden/>
                  </w:rPr>
                  <w:t>21</w:t>
                </w:r>
                <w:r>
                  <w:rPr>
                    <w:webHidden/>
                  </w:rPr>
                  <w:fldChar w:fldCharType="end"/>
                </w:r>
              </w:hyperlink>
            </w:p>
            <w:p w14:paraId="33CCDA25" w14:textId="77777777" w:rsidR="00D84FAE" w:rsidRDefault="00D84FAE">
              <w:pPr>
                <w:pStyle w:val="TOC2"/>
                <w:rPr>
                  <w:rFonts w:asciiTheme="minorHAnsi" w:eastAsiaTheme="minorEastAsia" w:hAnsiTheme="minorHAnsi" w:cstheme="minorBidi"/>
                  <w:sz w:val="22"/>
                  <w:szCs w:val="22"/>
                </w:rPr>
              </w:pPr>
              <w:hyperlink w:anchor="_Toc7097521" w:history="1">
                <w:r w:rsidRPr="00665E1F">
                  <w:rPr>
                    <w:rStyle w:val="Hyperlink"/>
                  </w:rPr>
                  <w:t>Overriding group variables</w:t>
                </w:r>
                <w:r>
                  <w:rPr>
                    <w:webHidden/>
                  </w:rPr>
                  <w:tab/>
                </w:r>
                <w:r>
                  <w:rPr>
                    <w:webHidden/>
                  </w:rPr>
                  <w:fldChar w:fldCharType="begin"/>
                </w:r>
                <w:r>
                  <w:rPr>
                    <w:webHidden/>
                  </w:rPr>
                  <w:instrText xml:space="preserve"> PAGEREF _Toc7097521 \h </w:instrText>
                </w:r>
                <w:r>
                  <w:rPr>
                    <w:webHidden/>
                  </w:rPr>
                </w:r>
                <w:r>
                  <w:rPr>
                    <w:webHidden/>
                  </w:rPr>
                  <w:fldChar w:fldCharType="separate"/>
                </w:r>
                <w:r>
                  <w:rPr>
                    <w:webHidden/>
                  </w:rPr>
                  <w:t>23</w:t>
                </w:r>
                <w:r>
                  <w:rPr>
                    <w:webHidden/>
                  </w:rPr>
                  <w:fldChar w:fldCharType="end"/>
                </w:r>
              </w:hyperlink>
            </w:p>
            <w:p w14:paraId="54D981B3" w14:textId="77777777" w:rsidR="00D84FAE" w:rsidRDefault="00D84FAE">
              <w:pPr>
                <w:pStyle w:val="TOC2"/>
                <w:rPr>
                  <w:rFonts w:asciiTheme="minorHAnsi" w:eastAsiaTheme="minorEastAsia" w:hAnsiTheme="minorHAnsi" w:cstheme="minorBidi"/>
                  <w:sz w:val="22"/>
                  <w:szCs w:val="22"/>
                </w:rPr>
              </w:pPr>
              <w:hyperlink w:anchor="_Toc7097522" w:history="1">
                <w:r w:rsidRPr="00665E1F">
                  <w:rPr>
                    <w:rStyle w:val="Hyperlink"/>
                  </w:rPr>
                  <w:t>VMware configuration</w:t>
                </w:r>
                <w:r>
                  <w:rPr>
                    <w:webHidden/>
                  </w:rPr>
                  <w:tab/>
                </w:r>
                <w:r>
                  <w:rPr>
                    <w:webHidden/>
                  </w:rPr>
                  <w:fldChar w:fldCharType="begin"/>
                </w:r>
                <w:r>
                  <w:rPr>
                    <w:webHidden/>
                  </w:rPr>
                  <w:instrText xml:space="preserve"> PAGEREF _Toc7097522 \h </w:instrText>
                </w:r>
                <w:r>
                  <w:rPr>
                    <w:webHidden/>
                  </w:rPr>
                </w:r>
                <w:r>
                  <w:rPr>
                    <w:webHidden/>
                  </w:rPr>
                  <w:fldChar w:fldCharType="separate"/>
                </w:r>
                <w:r>
                  <w:rPr>
                    <w:webHidden/>
                  </w:rPr>
                  <w:t>23</w:t>
                </w:r>
                <w:r>
                  <w:rPr>
                    <w:webHidden/>
                  </w:rPr>
                  <w:fldChar w:fldCharType="end"/>
                </w:r>
              </w:hyperlink>
            </w:p>
            <w:p w14:paraId="37519C13" w14:textId="77777777" w:rsidR="00D84FAE" w:rsidRDefault="00D84FAE">
              <w:pPr>
                <w:pStyle w:val="TOC2"/>
                <w:rPr>
                  <w:rFonts w:asciiTheme="minorHAnsi" w:eastAsiaTheme="minorEastAsia" w:hAnsiTheme="minorHAnsi" w:cstheme="minorBidi"/>
                  <w:sz w:val="22"/>
                  <w:szCs w:val="22"/>
                </w:rPr>
              </w:pPr>
              <w:hyperlink w:anchor="_Toc7097523" w:history="1">
                <w:r w:rsidRPr="00665E1F">
                  <w:rPr>
                    <w:rStyle w:val="Hyperlink"/>
                  </w:rPr>
                  <w:t>Networking configuration</w:t>
                </w:r>
                <w:r>
                  <w:rPr>
                    <w:webHidden/>
                  </w:rPr>
                  <w:tab/>
                </w:r>
                <w:r>
                  <w:rPr>
                    <w:webHidden/>
                  </w:rPr>
                  <w:fldChar w:fldCharType="begin"/>
                </w:r>
                <w:r>
                  <w:rPr>
                    <w:webHidden/>
                  </w:rPr>
                  <w:instrText xml:space="preserve"> PAGEREF _Toc7097523 \h </w:instrText>
                </w:r>
                <w:r>
                  <w:rPr>
                    <w:webHidden/>
                  </w:rPr>
                </w:r>
                <w:r>
                  <w:rPr>
                    <w:webHidden/>
                  </w:rPr>
                  <w:fldChar w:fldCharType="separate"/>
                </w:r>
                <w:r>
                  <w:rPr>
                    <w:webHidden/>
                  </w:rPr>
                  <w:t>24</w:t>
                </w:r>
                <w:r>
                  <w:rPr>
                    <w:webHidden/>
                  </w:rPr>
                  <w:fldChar w:fldCharType="end"/>
                </w:r>
              </w:hyperlink>
            </w:p>
            <w:p w14:paraId="50DD5BE5" w14:textId="77777777" w:rsidR="00D84FAE" w:rsidRDefault="00D84FAE">
              <w:pPr>
                <w:pStyle w:val="TOC2"/>
                <w:rPr>
                  <w:rFonts w:asciiTheme="minorHAnsi" w:eastAsiaTheme="minorEastAsia" w:hAnsiTheme="minorHAnsi" w:cstheme="minorBidi"/>
                  <w:sz w:val="22"/>
                  <w:szCs w:val="22"/>
                </w:rPr>
              </w:pPr>
              <w:hyperlink w:anchor="_Toc7097524" w:history="1">
                <w:r w:rsidRPr="00665E1F">
                  <w:rPr>
                    <w:rStyle w:val="Hyperlink"/>
                  </w:rPr>
                  <w:t>Environment configuration</w:t>
                </w:r>
                <w:r>
                  <w:rPr>
                    <w:webHidden/>
                  </w:rPr>
                  <w:tab/>
                </w:r>
                <w:r>
                  <w:rPr>
                    <w:webHidden/>
                  </w:rPr>
                  <w:fldChar w:fldCharType="begin"/>
                </w:r>
                <w:r>
                  <w:rPr>
                    <w:webHidden/>
                  </w:rPr>
                  <w:instrText xml:space="preserve"> PAGEREF _Toc7097524 \h </w:instrText>
                </w:r>
                <w:r>
                  <w:rPr>
                    <w:webHidden/>
                  </w:rPr>
                </w:r>
                <w:r>
                  <w:rPr>
                    <w:webHidden/>
                  </w:rPr>
                  <w:fldChar w:fldCharType="separate"/>
                </w:r>
                <w:r>
                  <w:rPr>
                    <w:webHidden/>
                  </w:rPr>
                  <w:t>24</w:t>
                </w:r>
                <w:r>
                  <w:rPr>
                    <w:webHidden/>
                  </w:rPr>
                  <w:fldChar w:fldCharType="end"/>
                </w:r>
              </w:hyperlink>
            </w:p>
            <w:p w14:paraId="571B359C" w14:textId="77777777" w:rsidR="00D84FAE" w:rsidRDefault="00D84FAE">
              <w:pPr>
                <w:pStyle w:val="TOC2"/>
                <w:rPr>
                  <w:rFonts w:asciiTheme="minorHAnsi" w:eastAsiaTheme="minorEastAsia" w:hAnsiTheme="minorHAnsi" w:cstheme="minorBidi"/>
                  <w:sz w:val="22"/>
                  <w:szCs w:val="22"/>
                </w:rPr>
              </w:pPr>
              <w:hyperlink w:anchor="_Toc7097525" w:history="1">
                <w:r w:rsidRPr="00665E1F">
                  <w:rPr>
                    <w:rStyle w:val="Hyperlink"/>
                  </w:rPr>
                  <w:t>Docker configuration</w:t>
                </w:r>
                <w:r>
                  <w:rPr>
                    <w:webHidden/>
                  </w:rPr>
                  <w:tab/>
                </w:r>
                <w:r>
                  <w:rPr>
                    <w:webHidden/>
                  </w:rPr>
                  <w:fldChar w:fldCharType="begin"/>
                </w:r>
                <w:r>
                  <w:rPr>
                    <w:webHidden/>
                  </w:rPr>
                  <w:instrText xml:space="preserve"> PAGEREF _Toc7097525 \h </w:instrText>
                </w:r>
                <w:r>
                  <w:rPr>
                    <w:webHidden/>
                  </w:rPr>
                </w:r>
                <w:r>
                  <w:rPr>
                    <w:webHidden/>
                  </w:rPr>
                  <w:fldChar w:fldCharType="separate"/>
                </w:r>
                <w:r>
                  <w:rPr>
                    <w:webHidden/>
                  </w:rPr>
                  <w:t>24</w:t>
                </w:r>
                <w:r>
                  <w:rPr>
                    <w:webHidden/>
                  </w:rPr>
                  <w:fldChar w:fldCharType="end"/>
                </w:r>
              </w:hyperlink>
            </w:p>
            <w:p w14:paraId="49E47E35" w14:textId="77777777" w:rsidR="00D84FAE" w:rsidRDefault="00D84FAE">
              <w:pPr>
                <w:pStyle w:val="TOC2"/>
                <w:rPr>
                  <w:rFonts w:asciiTheme="minorHAnsi" w:eastAsiaTheme="minorEastAsia" w:hAnsiTheme="minorHAnsi" w:cstheme="minorBidi"/>
                  <w:sz w:val="22"/>
                  <w:szCs w:val="22"/>
                </w:rPr>
              </w:pPr>
              <w:hyperlink w:anchor="_Toc7097526" w:history="1">
                <w:r w:rsidRPr="00665E1F">
                  <w:rPr>
                    <w:rStyle w:val="Hyperlink"/>
                  </w:rPr>
                  <w:t>Orchestrator configuration</w:t>
                </w:r>
                <w:r>
                  <w:rPr>
                    <w:webHidden/>
                  </w:rPr>
                  <w:tab/>
                </w:r>
                <w:r>
                  <w:rPr>
                    <w:webHidden/>
                  </w:rPr>
                  <w:fldChar w:fldCharType="begin"/>
                </w:r>
                <w:r>
                  <w:rPr>
                    <w:webHidden/>
                  </w:rPr>
                  <w:instrText xml:space="preserve"> PAGEREF _Toc7097526 \h </w:instrText>
                </w:r>
                <w:r>
                  <w:rPr>
                    <w:webHidden/>
                  </w:rPr>
                </w:r>
                <w:r>
                  <w:rPr>
                    <w:webHidden/>
                  </w:rPr>
                  <w:fldChar w:fldCharType="separate"/>
                </w:r>
                <w:r>
                  <w:rPr>
                    <w:webHidden/>
                  </w:rPr>
                  <w:t>25</w:t>
                </w:r>
                <w:r>
                  <w:rPr>
                    <w:webHidden/>
                  </w:rPr>
                  <w:fldChar w:fldCharType="end"/>
                </w:r>
              </w:hyperlink>
            </w:p>
            <w:p w14:paraId="5DCA9D9B" w14:textId="77777777" w:rsidR="00D84FAE" w:rsidRDefault="00D84FAE">
              <w:pPr>
                <w:pStyle w:val="TOC2"/>
                <w:rPr>
                  <w:rFonts w:asciiTheme="minorHAnsi" w:eastAsiaTheme="minorEastAsia" w:hAnsiTheme="minorHAnsi" w:cstheme="minorBidi"/>
                  <w:sz w:val="22"/>
                  <w:szCs w:val="22"/>
                </w:rPr>
              </w:pPr>
              <w:hyperlink w:anchor="_Toc7097527" w:history="1">
                <w:r w:rsidRPr="00665E1F">
                  <w:rPr>
                    <w:rStyle w:val="Hyperlink"/>
                  </w:rPr>
                  <w:t>Kubernetes configuration</w:t>
                </w:r>
                <w:r>
                  <w:rPr>
                    <w:webHidden/>
                  </w:rPr>
                  <w:tab/>
                </w:r>
                <w:r>
                  <w:rPr>
                    <w:webHidden/>
                  </w:rPr>
                  <w:fldChar w:fldCharType="begin"/>
                </w:r>
                <w:r>
                  <w:rPr>
                    <w:webHidden/>
                  </w:rPr>
                  <w:instrText xml:space="preserve"> PAGEREF _Toc7097527 \h </w:instrText>
                </w:r>
                <w:r>
                  <w:rPr>
                    <w:webHidden/>
                  </w:rPr>
                </w:r>
                <w:r>
                  <w:rPr>
                    <w:webHidden/>
                  </w:rPr>
                  <w:fldChar w:fldCharType="separate"/>
                </w:r>
                <w:r>
                  <w:rPr>
                    <w:webHidden/>
                  </w:rPr>
                  <w:t>26</w:t>
                </w:r>
                <w:r>
                  <w:rPr>
                    <w:webHidden/>
                  </w:rPr>
                  <w:fldChar w:fldCharType="end"/>
                </w:r>
              </w:hyperlink>
            </w:p>
            <w:p w14:paraId="410D21CB" w14:textId="77777777" w:rsidR="00D84FAE" w:rsidRDefault="00D84FAE">
              <w:pPr>
                <w:pStyle w:val="TOC2"/>
                <w:rPr>
                  <w:rFonts w:asciiTheme="minorHAnsi" w:eastAsiaTheme="minorEastAsia" w:hAnsiTheme="minorHAnsi" w:cstheme="minorBidi"/>
                  <w:sz w:val="22"/>
                  <w:szCs w:val="22"/>
                </w:rPr>
              </w:pPr>
              <w:hyperlink w:anchor="_Toc7097528" w:history="1">
                <w:r w:rsidRPr="00665E1F">
                  <w:rPr>
                    <w:rStyle w:val="Hyperlink"/>
                  </w:rPr>
                  <w:t>Protecting sensitive information</w:t>
                </w:r>
                <w:r>
                  <w:rPr>
                    <w:webHidden/>
                  </w:rPr>
                  <w:tab/>
                </w:r>
                <w:r>
                  <w:rPr>
                    <w:webHidden/>
                  </w:rPr>
                  <w:fldChar w:fldCharType="begin"/>
                </w:r>
                <w:r>
                  <w:rPr>
                    <w:webHidden/>
                  </w:rPr>
                  <w:instrText xml:space="preserve"> PAGEREF _Toc7097528 \h </w:instrText>
                </w:r>
                <w:r>
                  <w:rPr>
                    <w:webHidden/>
                  </w:rPr>
                </w:r>
                <w:r>
                  <w:rPr>
                    <w:webHidden/>
                  </w:rPr>
                  <w:fldChar w:fldCharType="separate"/>
                </w:r>
                <w:r>
                  <w:rPr>
                    <w:webHidden/>
                  </w:rPr>
                  <w:t>26</w:t>
                </w:r>
                <w:r>
                  <w:rPr>
                    <w:webHidden/>
                  </w:rPr>
                  <w:fldChar w:fldCharType="end"/>
                </w:r>
              </w:hyperlink>
            </w:p>
            <w:p w14:paraId="2FD64476" w14:textId="77777777" w:rsidR="00D84FAE" w:rsidRDefault="00D84FAE">
              <w:pPr>
                <w:pStyle w:val="TOC1"/>
                <w:rPr>
                  <w:rFonts w:asciiTheme="minorHAnsi" w:eastAsiaTheme="minorEastAsia" w:hAnsiTheme="minorHAnsi" w:cstheme="minorBidi"/>
                  <w:sz w:val="22"/>
                  <w:szCs w:val="22"/>
                </w:rPr>
              </w:pPr>
              <w:hyperlink w:anchor="_Toc7097529" w:history="1">
                <w:r w:rsidRPr="00665E1F">
                  <w:rPr>
                    <w:rStyle w:val="Hyperlink"/>
                  </w:rPr>
                  <w:t>Overview of the playbooks</w:t>
                </w:r>
                <w:r>
                  <w:rPr>
                    <w:webHidden/>
                  </w:rPr>
                  <w:tab/>
                </w:r>
                <w:r>
                  <w:rPr>
                    <w:webHidden/>
                  </w:rPr>
                  <w:fldChar w:fldCharType="begin"/>
                </w:r>
                <w:r>
                  <w:rPr>
                    <w:webHidden/>
                  </w:rPr>
                  <w:instrText xml:space="preserve"> PAGEREF _Toc7097529 \h </w:instrText>
                </w:r>
                <w:r>
                  <w:rPr>
                    <w:webHidden/>
                  </w:rPr>
                </w:r>
                <w:r>
                  <w:rPr>
                    <w:webHidden/>
                  </w:rPr>
                  <w:fldChar w:fldCharType="separate"/>
                </w:r>
                <w:r>
                  <w:rPr>
                    <w:webHidden/>
                  </w:rPr>
                  <w:t>27</w:t>
                </w:r>
                <w:r>
                  <w:rPr>
                    <w:webHidden/>
                  </w:rPr>
                  <w:fldChar w:fldCharType="end"/>
                </w:r>
              </w:hyperlink>
            </w:p>
            <w:p w14:paraId="4A0D22EE" w14:textId="77777777" w:rsidR="00D84FAE" w:rsidRDefault="00D84FAE">
              <w:pPr>
                <w:pStyle w:val="TOC2"/>
                <w:rPr>
                  <w:rFonts w:asciiTheme="minorHAnsi" w:eastAsiaTheme="minorEastAsia" w:hAnsiTheme="minorHAnsi" w:cstheme="minorBidi"/>
                  <w:sz w:val="22"/>
                  <w:szCs w:val="22"/>
                </w:rPr>
              </w:pPr>
              <w:hyperlink w:anchor="_Toc7097530" w:history="1">
                <w:r w:rsidRPr="00665E1F">
                  <w:rPr>
                    <w:rStyle w:val="Hyperlink"/>
                  </w:rPr>
                  <w:t>Core components</w:t>
                </w:r>
                <w:r>
                  <w:rPr>
                    <w:webHidden/>
                  </w:rPr>
                  <w:tab/>
                </w:r>
                <w:r>
                  <w:rPr>
                    <w:webHidden/>
                  </w:rPr>
                  <w:fldChar w:fldCharType="begin"/>
                </w:r>
                <w:r>
                  <w:rPr>
                    <w:webHidden/>
                  </w:rPr>
                  <w:instrText xml:space="preserve"> PAGEREF _Toc7097530 \h </w:instrText>
                </w:r>
                <w:r>
                  <w:rPr>
                    <w:webHidden/>
                  </w:rPr>
                </w:r>
                <w:r>
                  <w:rPr>
                    <w:webHidden/>
                  </w:rPr>
                  <w:fldChar w:fldCharType="separate"/>
                </w:r>
                <w:r>
                  <w:rPr>
                    <w:webHidden/>
                  </w:rPr>
                  <w:t>27</w:t>
                </w:r>
                <w:r>
                  <w:rPr>
                    <w:webHidden/>
                  </w:rPr>
                  <w:fldChar w:fldCharType="end"/>
                </w:r>
              </w:hyperlink>
            </w:p>
            <w:p w14:paraId="7501E9E9" w14:textId="77777777" w:rsidR="00D84FAE" w:rsidRDefault="00D84FAE">
              <w:pPr>
                <w:pStyle w:val="TOC2"/>
                <w:rPr>
                  <w:rFonts w:asciiTheme="minorHAnsi" w:eastAsiaTheme="minorEastAsia" w:hAnsiTheme="minorHAnsi" w:cstheme="minorBidi"/>
                  <w:sz w:val="22"/>
                  <w:szCs w:val="22"/>
                </w:rPr>
              </w:pPr>
              <w:hyperlink w:anchor="_Toc7097531" w:history="1">
                <w:r w:rsidRPr="00665E1F">
                  <w:rPr>
                    <w:rStyle w:val="Hyperlink"/>
                  </w:rPr>
                  <w:t>Optional components</w:t>
                </w:r>
                <w:r>
                  <w:rPr>
                    <w:webHidden/>
                  </w:rPr>
                  <w:tab/>
                </w:r>
                <w:r>
                  <w:rPr>
                    <w:webHidden/>
                  </w:rPr>
                  <w:fldChar w:fldCharType="begin"/>
                </w:r>
                <w:r>
                  <w:rPr>
                    <w:webHidden/>
                  </w:rPr>
                  <w:instrText xml:space="preserve"> PAGEREF _Toc7097531 \h </w:instrText>
                </w:r>
                <w:r>
                  <w:rPr>
                    <w:webHidden/>
                  </w:rPr>
                </w:r>
                <w:r>
                  <w:rPr>
                    <w:webHidden/>
                  </w:rPr>
                  <w:fldChar w:fldCharType="separate"/>
                </w:r>
                <w:r>
                  <w:rPr>
                    <w:webHidden/>
                  </w:rPr>
                  <w:t>28</w:t>
                </w:r>
                <w:r>
                  <w:rPr>
                    <w:webHidden/>
                  </w:rPr>
                  <w:fldChar w:fldCharType="end"/>
                </w:r>
              </w:hyperlink>
            </w:p>
            <w:p w14:paraId="65778D99" w14:textId="77777777" w:rsidR="00D84FAE" w:rsidRDefault="00D84FAE">
              <w:pPr>
                <w:pStyle w:val="TOC2"/>
                <w:rPr>
                  <w:rFonts w:asciiTheme="minorHAnsi" w:eastAsiaTheme="minorEastAsia" w:hAnsiTheme="minorHAnsi" w:cstheme="minorBidi"/>
                  <w:sz w:val="22"/>
                  <w:szCs w:val="22"/>
                </w:rPr>
              </w:pPr>
              <w:hyperlink w:anchor="_Toc7097532" w:history="1">
                <w:r w:rsidRPr="00665E1F">
                  <w:rPr>
                    <w:rStyle w:val="Hyperlink"/>
                  </w:rPr>
                  <w:t>Backup and restore playbooks</w:t>
                </w:r>
                <w:r>
                  <w:rPr>
                    <w:webHidden/>
                  </w:rPr>
                  <w:tab/>
                </w:r>
                <w:r>
                  <w:rPr>
                    <w:webHidden/>
                  </w:rPr>
                  <w:fldChar w:fldCharType="begin"/>
                </w:r>
                <w:r>
                  <w:rPr>
                    <w:webHidden/>
                  </w:rPr>
                  <w:instrText xml:space="preserve"> PAGEREF _Toc7097532 \h </w:instrText>
                </w:r>
                <w:r>
                  <w:rPr>
                    <w:webHidden/>
                  </w:rPr>
                </w:r>
                <w:r>
                  <w:rPr>
                    <w:webHidden/>
                  </w:rPr>
                  <w:fldChar w:fldCharType="separate"/>
                </w:r>
                <w:r>
                  <w:rPr>
                    <w:webHidden/>
                  </w:rPr>
                  <w:t>28</w:t>
                </w:r>
                <w:r>
                  <w:rPr>
                    <w:webHidden/>
                  </w:rPr>
                  <w:fldChar w:fldCharType="end"/>
                </w:r>
              </w:hyperlink>
            </w:p>
            <w:p w14:paraId="36800D76" w14:textId="77777777" w:rsidR="00D84FAE" w:rsidRDefault="00D84FAE">
              <w:pPr>
                <w:pStyle w:val="TOC2"/>
                <w:rPr>
                  <w:rFonts w:asciiTheme="minorHAnsi" w:eastAsiaTheme="minorEastAsia" w:hAnsiTheme="minorHAnsi" w:cstheme="minorBidi"/>
                  <w:sz w:val="22"/>
                  <w:szCs w:val="22"/>
                </w:rPr>
              </w:pPr>
              <w:hyperlink w:anchor="_Toc7097533" w:history="1">
                <w:r w:rsidRPr="00665E1F">
                  <w:rPr>
                    <w:rStyle w:val="Hyperlink"/>
                  </w:rPr>
                  <w:t>Convenience playbooks</w:t>
                </w:r>
                <w:r>
                  <w:rPr>
                    <w:webHidden/>
                  </w:rPr>
                  <w:tab/>
                </w:r>
                <w:r>
                  <w:rPr>
                    <w:webHidden/>
                  </w:rPr>
                  <w:fldChar w:fldCharType="begin"/>
                </w:r>
                <w:r>
                  <w:rPr>
                    <w:webHidden/>
                  </w:rPr>
                  <w:instrText xml:space="preserve"> PAGEREF _Toc7097533 \h </w:instrText>
                </w:r>
                <w:r>
                  <w:rPr>
                    <w:webHidden/>
                  </w:rPr>
                </w:r>
                <w:r>
                  <w:rPr>
                    <w:webHidden/>
                  </w:rPr>
                  <w:fldChar w:fldCharType="separate"/>
                </w:r>
                <w:r>
                  <w:rPr>
                    <w:webHidden/>
                  </w:rPr>
                  <w:t>28</w:t>
                </w:r>
                <w:r>
                  <w:rPr>
                    <w:webHidden/>
                  </w:rPr>
                  <w:fldChar w:fldCharType="end"/>
                </w:r>
              </w:hyperlink>
            </w:p>
            <w:p w14:paraId="69912A67" w14:textId="77777777" w:rsidR="00D84FAE" w:rsidRDefault="00D84FAE">
              <w:pPr>
                <w:pStyle w:val="TOC2"/>
                <w:rPr>
                  <w:rFonts w:asciiTheme="minorHAnsi" w:eastAsiaTheme="minorEastAsia" w:hAnsiTheme="minorHAnsi" w:cstheme="minorBidi"/>
                  <w:sz w:val="22"/>
                  <w:szCs w:val="22"/>
                </w:rPr>
              </w:pPr>
              <w:hyperlink w:anchor="_Toc7097534" w:history="1">
                <w:r w:rsidRPr="00665E1F">
                  <w:rPr>
                    <w:rStyle w:val="Hyperlink"/>
                  </w:rPr>
                  <w:t>Convenience scripts</w:t>
                </w:r>
                <w:r>
                  <w:rPr>
                    <w:webHidden/>
                  </w:rPr>
                  <w:tab/>
                </w:r>
                <w:r>
                  <w:rPr>
                    <w:webHidden/>
                  </w:rPr>
                  <w:fldChar w:fldCharType="begin"/>
                </w:r>
                <w:r>
                  <w:rPr>
                    <w:webHidden/>
                  </w:rPr>
                  <w:instrText xml:space="preserve"> PAGEREF _Toc7097534 \h </w:instrText>
                </w:r>
                <w:r>
                  <w:rPr>
                    <w:webHidden/>
                  </w:rPr>
                </w:r>
                <w:r>
                  <w:rPr>
                    <w:webHidden/>
                  </w:rPr>
                  <w:fldChar w:fldCharType="separate"/>
                </w:r>
                <w:r>
                  <w:rPr>
                    <w:webHidden/>
                  </w:rPr>
                  <w:t>28</w:t>
                </w:r>
                <w:r>
                  <w:rPr>
                    <w:webHidden/>
                  </w:rPr>
                  <w:fldChar w:fldCharType="end"/>
                </w:r>
              </w:hyperlink>
            </w:p>
            <w:p w14:paraId="011496A6" w14:textId="77777777" w:rsidR="00D84FAE" w:rsidRDefault="00D84FAE">
              <w:pPr>
                <w:pStyle w:val="TOC1"/>
                <w:rPr>
                  <w:rFonts w:asciiTheme="minorHAnsi" w:eastAsiaTheme="minorEastAsia" w:hAnsiTheme="minorHAnsi" w:cstheme="minorBidi"/>
                  <w:sz w:val="22"/>
                  <w:szCs w:val="22"/>
                </w:rPr>
              </w:pPr>
              <w:hyperlink w:anchor="_Toc7097535" w:history="1">
                <w:r w:rsidRPr="00665E1F">
                  <w:rPr>
                    <w:rStyle w:val="Hyperlink"/>
                  </w:rPr>
                  <w:t>Deploying the core components</w:t>
                </w:r>
                <w:r>
                  <w:rPr>
                    <w:webHidden/>
                  </w:rPr>
                  <w:tab/>
                </w:r>
                <w:r>
                  <w:rPr>
                    <w:webHidden/>
                  </w:rPr>
                  <w:fldChar w:fldCharType="begin"/>
                </w:r>
                <w:r>
                  <w:rPr>
                    <w:webHidden/>
                  </w:rPr>
                  <w:instrText xml:space="preserve"> PAGEREF _Toc7097535 \h </w:instrText>
                </w:r>
                <w:r>
                  <w:rPr>
                    <w:webHidden/>
                  </w:rPr>
                </w:r>
                <w:r>
                  <w:rPr>
                    <w:webHidden/>
                  </w:rPr>
                  <w:fldChar w:fldCharType="separate"/>
                </w:r>
                <w:r>
                  <w:rPr>
                    <w:webHidden/>
                  </w:rPr>
                  <w:t>28</w:t>
                </w:r>
                <w:r>
                  <w:rPr>
                    <w:webHidden/>
                  </w:rPr>
                  <w:fldChar w:fldCharType="end"/>
                </w:r>
              </w:hyperlink>
            </w:p>
            <w:p w14:paraId="0DE420FF" w14:textId="77777777" w:rsidR="00D84FAE" w:rsidRDefault="00D84FAE">
              <w:pPr>
                <w:pStyle w:val="TOC2"/>
                <w:rPr>
                  <w:rFonts w:asciiTheme="minorHAnsi" w:eastAsiaTheme="minorEastAsia" w:hAnsiTheme="minorHAnsi" w:cstheme="minorBidi"/>
                  <w:sz w:val="22"/>
                  <w:szCs w:val="22"/>
                </w:rPr>
              </w:pPr>
              <w:hyperlink w:anchor="_Toc7097536" w:history="1">
                <w:r w:rsidRPr="00665E1F">
                  <w:rPr>
                    <w:rStyle w:val="Hyperlink"/>
                  </w:rPr>
                  <w:t>Provisioning RHEL VMs</w:t>
                </w:r>
                <w:r>
                  <w:rPr>
                    <w:webHidden/>
                  </w:rPr>
                  <w:tab/>
                </w:r>
                <w:r>
                  <w:rPr>
                    <w:webHidden/>
                  </w:rPr>
                  <w:fldChar w:fldCharType="begin"/>
                </w:r>
                <w:r>
                  <w:rPr>
                    <w:webHidden/>
                  </w:rPr>
                  <w:instrText xml:space="preserve"> PAGEREF _Toc7097536 \h </w:instrText>
                </w:r>
                <w:r>
                  <w:rPr>
                    <w:webHidden/>
                  </w:rPr>
                </w:r>
                <w:r>
                  <w:rPr>
                    <w:webHidden/>
                  </w:rPr>
                  <w:fldChar w:fldCharType="separate"/>
                </w:r>
                <w:r>
                  <w:rPr>
                    <w:webHidden/>
                  </w:rPr>
                  <w:t>29</w:t>
                </w:r>
                <w:r>
                  <w:rPr>
                    <w:webHidden/>
                  </w:rPr>
                  <w:fldChar w:fldCharType="end"/>
                </w:r>
              </w:hyperlink>
            </w:p>
            <w:p w14:paraId="03D27D15" w14:textId="77777777" w:rsidR="00D84FAE" w:rsidRDefault="00D84FAE">
              <w:pPr>
                <w:pStyle w:val="TOC2"/>
                <w:rPr>
                  <w:rFonts w:asciiTheme="minorHAnsi" w:eastAsiaTheme="minorEastAsia" w:hAnsiTheme="minorHAnsi" w:cstheme="minorBidi"/>
                  <w:sz w:val="22"/>
                  <w:szCs w:val="22"/>
                </w:rPr>
              </w:pPr>
              <w:hyperlink w:anchor="_Toc7097537" w:history="1">
                <w:r w:rsidRPr="00665E1F">
                  <w:rPr>
                    <w:rStyle w:val="Hyperlink"/>
                  </w:rPr>
                  <w:t>Provisioning load balancers for UCP and DTR</w:t>
                </w:r>
                <w:r>
                  <w:rPr>
                    <w:webHidden/>
                  </w:rPr>
                  <w:tab/>
                </w:r>
                <w:r>
                  <w:rPr>
                    <w:webHidden/>
                  </w:rPr>
                  <w:fldChar w:fldCharType="begin"/>
                </w:r>
                <w:r>
                  <w:rPr>
                    <w:webHidden/>
                  </w:rPr>
                  <w:instrText xml:space="preserve"> PAGEREF _Toc7097537 \h </w:instrText>
                </w:r>
                <w:r>
                  <w:rPr>
                    <w:webHidden/>
                  </w:rPr>
                </w:r>
                <w:r>
                  <w:rPr>
                    <w:webHidden/>
                  </w:rPr>
                  <w:fldChar w:fldCharType="separate"/>
                </w:r>
                <w:r>
                  <w:rPr>
                    <w:webHidden/>
                  </w:rPr>
                  <w:t>29</w:t>
                </w:r>
                <w:r>
                  <w:rPr>
                    <w:webHidden/>
                  </w:rPr>
                  <w:fldChar w:fldCharType="end"/>
                </w:r>
              </w:hyperlink>
            </w:p>
            <w:p w14:paraId="3D152E36" w14:textId="77777777" w:rsidR="00D84FAE" w:rsidRDefault="00D84FAE">
              <w:pPr>
                <w:pStyle w:val="TOC2"/>
                <w:rPr>
                  <w:rFonts w:asciiTheme="minorHAnsi" w:eastAsiaTheme="minorEastAsia" w:hAnsiTheme="minorHAnsi" w:cstheme="minorBidi"/>
                  <w:sz w:val="22"/>
                  <w:szCs w:val="22"/>
                </w:rPr>
              </w:pPr>
              <w:hyperlink w:anchor="_Toc7097538" w:history="1">
                <w:r w:rsidRPr="00665E1F">
                  <w:rPr>
                    <w:rStyle w:val="Hyperlink"/>
                  </w:rPr>
                  <w:t>Installing Docker UCP and DTR on RHEL VMs</w:t>
                </w:r>
                <w:r>
                  <w:rPr>
                    <w:webHidden/>
                  </w:rPr>
                  <w:tab/>
                </w:r>
                <w:r>
                  <w:rPr>
                    <w:webHidden/>
                  </w:rPr>
                  <w:fldChar w:fldCharType="begin"/>
                </w:r>
                <w:r>
                  <w:rPr>
                    <w:webHidden/>
                  </w:rPr>
                  <w:instrText xml:space="preserve"> PAGEREF _Toc7097538 \h </w:instrText>
                </w:r>
                <w:r>
                  <w:rPr>
                    <w:webHidden/>
                  </w:rPr>
                </w:r>
                <w:r>
                  <w:rPr>
                    <w:webHidden/>
                  </w:rPr>
                  <w:fldChar w:fldCharType="separate"/>
                </w:r>
                <w:r>
                  <w:rPr>
                    <w:webHidden/>
                  </w:rPr>
                  <w:t>30</w:t>
                </w:r>
                <w:r>
                  <w:rPr>
                    <w:webHidden/>
                  </w:rPr>
                  <w:fldChar w:fldCharType="end"/>
                </w:r>
              </w:hyperlink>
            </w:p>
            <w:p w14:paraId="709AA9D0" w14:textId="77777777" w:rsidR="00D84FAE" w:rsidRDefault="00D84FAE">
              <w:pPr>
                <w:pStyle w:val="TOC2"/>
                <w:rPr>
                  <w:rFonts w:asciiTheme="minorHAnsi" w:eastAsiaTheme="minorEastAsia" w:hAnsiTheme="minorHAnsi" w:cstheme="minorBidi"/>
                  <w:sz w:val="22"/>
                  <w:szCs w:val="22"/>
                </w:rPr>
              </w:pPr>
              <w:hyperlink w:anchor="_Toc7097539" w:history="1">
                <w:r w:rsidRPr="00665E1F">
                  <w:rPr>
                    <w:rStyle w:val="Hyperlink"/>
                  </w:rPr>
                  <w:t>Deploying RHEL workers</w:t>
                </w:r>
                <w:r>
                  <w:rPr>
                    <w:webHidden/>
                  </w:rPr>
                  <w:tab/>
                </w:r>
                <w:r>
                  <w:rPr>
                    <w:webHidden/>
                  </w:rPr>
                  <w:fldChar w:fldCharType="begin"/>
                </w:r>
                <w:r>
                  <w:rPr>
                    <w:webHidden/>
                  </w:rPr>
                  <w:instrText xml:space="preserve"> PAGEREF _Toc7097539 \h </w:instrText>
                </w:r>
                <w:r>
                  <w:rPr>
                    <w:webHidden/>
                  </w:rPr>
                </w:r>
                <w:r>
                  <w:rPr>
                    <w:webHidden/>
                  </w:rPr>
                  <w:fldChar w:fldCharType="separate"/>
                </w:r>
                <w:r>
                  <w:rPr>
                    <w:webHidden/>
                  </w:rPr>
                  <w:t>31</w:t>
                </w:r>
                <w:r>
                  <w:rPr>
                    <w:webHidden/>
                  </w:rPr>
                  <w:fldChar w:fldCharType="end"/>
                </w:r>
              </w:hyperlink>
            </w:p>
            <w:p w14:paraId="78719123" w14:textId="77777777" w:rsidR="00D84FAE" w:rsidRDefault="00D84FAE">
              <w:pPr>
                <w:pStyle w:val="TOC1"/>
                <w:rPr>
                  <w:rFonts w:asciiTheme="minorHAnsi" w:eastAsiaTheme="minorEastAsia" w:hAnsiTheme="minorHAnsi" w:cstheme="minorBidi"/>
                  <w:sz w:val="22"/>
                  <w:szCs w:val="22"/>
                </w:rPr>
              </w:pPr>
              <w:hyperlink w:anchor="_Toc7097540" w:history="1">
                <w:r w:rsidRPr="00665E1F">
                  <w:rPr>
                    <w:rStyle w:val="Hyperlink"/>
                  </w:rPr>
                  <w:t>Post deployment</w:t>
                </w:r>
                <w:r>
                  <w:rPr>
                    <w:webHidden/>
                  </w:rPr>
                  <w:tab/>
                </w:r>
                <w:r>
                  <w:rPr>
                    <w:webHidden/>
                  </w:rPr>
                  <w:fldChar w:fldCharType="begin"/>
                </w:r>
                <w:r>
                  <w:rPr>
                    <w:webHidden/>
                  </w:rPr>
                  <w:instrText xml:space="preserve"> PAGEREF _Toc7097540 \h </w:instrText>
                </w:r>
                <w:r>
                  <w:rPr>
                    <w:webHidden/>
                  </w:rPr>
                </w:r>
                <w:r>
                  <w:rPr>
                    <w:webHidden/>
                  </w:rPr>
                  <w:fldChar w:fldCharType="separate"/>
                </w:r>
                <w:r>
                  <w:rPr>
                    <w:webHidden/>
                  </w:rPr>
                  <w:t>31</w:t>
                </w:r>
                <w:r>
                  <w:rPr>
                    <w:webHidden/>
                  </w:rPr>
                  <w:fldChar w:fldCharType="end"/>
                </w:r>
              </w:hyperlink>
            </w:p>
            <w:p w14:paraId="37D9E03B" w14:textId="77777777" w:rsidR="00D84FAE" w:rsidRDefault="00D84FAE">
              <w:pPr>
                <w:pStyle w:val="TOC2"/>
                <w:rPr>
                  <w:rFonts w:asciiTheme="minorHAnsi" w:eastAsiaTheme="minorEastAsia" w:hAnsiTheme="minorHAnsi" w:cstheme="minorBidi"/>
                  <w:sz w:val="22"/>
                  <w:szCs w:val="22"/>
                </w:rPr>
              </w:pPr>
              <w:hyperlink w:anchor="_Toc7097541" w:history="1">
                <w:r w:rsidRPr="00665E1F">
                  <w:rPr>
                    <w:rStyle w:val="Hyperlink"/>
                  </w:rPr>
                  <w:t>Installing kubectl</w:t>
                </w:r>
                <w:r>
                  <w:rPr>
                    <w:webHidden/>
                  </w:rPr>
                  <w:tab/>
                </w:r>
                <w:r>
                  <w:rPr>
                    <w:webHidden/>
                  </w:rPr>
                  <w:fldChar w:fldCharType="begin"/>
                </w:r>
                <w:r>
                  <w:rPr>
                    <w:webHidden/>
                  </w:rPr>
                  <w:instrText xml:space="preserve"> PAGEREF _Toc7097541 \h </w:instrText>
                </w:r>
                <w:r>
                  <w:rPr>
                    <w:webHidden/>
                  </w:rPr>
                </w:r>
                <w:r>
                  <w:rPr>
                    <w:webHidden/>
                  </w:rPr>
                  <w:fldChar w:fldCharType="separate"/>
                </w:r>
                <w:r>
                  <w:rPr>
                    <w:webHidden/>
                  </w:rPr>
                  <w:t>31</w:t>
                </w:r>
                <w:r>
                  <w:rPr>
                    <w:webHidden/>
                  </w:rPr>
                  <w:fldChar w:fldCharType="end"/>
                </w:r>
              </w:hyperlink>
            </w:p>
            <w:p w14:paraId="3C7BFC4B" w14:textId="77777777" w:rsidR="00D84FAE" w:rsidRDefault="00D84FAE">
              <w:pPr>
                <w:pStyle w:val="TOC2"/>
                <w:rPr>
                  <w:rFonts w:asciiTheme="minorHAnsi" w:eastAsiaTheme="minorEastAsia" w:hAnsiTheme="minorHAnsi" w:cstheme="minorBidi"/>
                  <w:sz w:val="22"/>
                  <w:szCs w:val="22"/>
                </w:rPr>
              </w:pPr>
              <w:hyperlink w:anchor="_Toc7097542" w:history="1">
                <w:r w:rsidRPr="00665E1F">
                  <w:rPr>
                    <w:rStyle w:val="Hyperlink"/>
                  </w:rPr>
                  <w:t>Installing the client bundle</w:t>
                </w:r>
                <w:r>
                  <w:rPr>
                    <w:webHidden/>
                  </w:rPr>
                  <w:tab/>
                </w:r>
                <w:r>
                  <w:rPr>
                    <w:webHidden/>
                  </w:rPr>
                  <w:fldChar w:fldCharType="begin"/>
                </w:r>
                <w:r>
                  <w:rPr>
                    <w:webHidden/>
                  </w:rPr>
                  <w:instrText xml:space="preserve"> PAGEREF _Toc7097542 \h </w:instrText>
                </w:r>
                <w:r>
                  <w:rPr>
                    <w:webHidden/>
                  </w:rPr>
                </w:r>
                <w:r>
                  <w:rPr>
                    <w:webHidden/>
                  </w:rPr>
                  <w:fldChar w:fldCharType="separate"/>
                </w:r>
                <w:r>
                  <w:rPr>
                    <w:webHidden/>
                  </w:rPr>
                  <w:t>32</w:t>
                </w:r>
                <w:r>
                  <w:rPr>
                    <w:webHidden/>
                  </w:rPr>
                  <w:fldChar w:fldCharType="end"/>
                </w:r>
              </w:hyperlink>
            </w:p>
            <w:p w14:paraId="7B8AA04F" w14:textId="77777777" w:rsidR="00D84FAE" w:rsidRDefault="00D84FAE">
              <w:pPr>
                <w:pStyle w:val="TOC2"/>
                <w:rPr>
                  <w:rFonts w:asciiTheme="minorHAnsi" w:eastAsiaTheme="minorEastAsia" w:hAnsiTheme="minorHAnsi" w:cstheme="minorBidi"/>
                  <w:sz w:val="22"/>
                  <w:szCs w:val="22"/>
                </w:rPr>
              </w:pPr>
              <w:hyperlink w:anchor="_Toc7097543" w:history="1">
                <w:r w:rsidRPr="00665E1F">
                  <w:rPr>
                    <w:rStyle w:val="Hyperlink"/>
                  </w:rPr>
                  <w:t>Installing Helm</w:t>
                </w:r>
                <w:r>
                  <w:rPr>
                    <w:webHidden/>
                  </w:rPr>
                  <w:tab/>
                </w:r>
                <w:r>
                  <w:rPr>
                    <w:webHidden/>
                  </w:rPr>
                  <w:fldChar w:fldCharType="begin"/>
                </w:r>
                <w:r>
                  <w:rPr>
                    <w:webHidden/>
                  </w:rPr>
                  <w:instrText xml:space="preserve"> PAGEREF _Toc7097543 \h </w:instrText>
                </w:r>
                <w:r>
                  <w:rPr>
                    <w:webHidden/>
                  </w:rPr>
                </w:r>
                <w:r>
                  <w:rPr>
                    <w:webHidden/>
                  </w:rPr>
                  <w:fldChar w:fldCharType="separate"/>
                </w:r>
                <w:r>
                  <w:rPr>
                    <w:webHidden/>
                  </w:rPr>
                  <w:t>33</w:t>
                </w:r>
                <w:r>
                  <w:rPr>
                    <w:webHidden/>
                  </w:rPr>
                  <w:fldChar w:fldCharType="end"/>
                </w:r>
              </w:hyperlink>
            </w:p>
            <w:p w14:paraId="1034F974" w14:textId="77777777" w:rsidR="00D84FAE" w:rsidRDefault="00D84FAE">
              <w:pPr>
                <w:pStyle w:val="TOC2"/>
                <w:rPr>
                  <w:rFonts w:asciiTheme="minorHAnsi" w:eastAsiaTheme="minorEastAsia" w:hAnsiTheme="minorHAnsi" w:cstheme="minorBidi"/>
                  <w:sz w:val="22"/>
                  <w:szCs w:val="22"/>
                </w:rPr>
              </w:pPr>
              <w:hyperlink w:anchor="_Toc7097544" w:history="1">
                <w:r w:rsidRPr="00665E1F">
                  <w:rPr>
                    <w:rStyle w:val="Hyperlink"/>
                  </w:rPr>
                  <w:t>Post-deploy validation</w:t>
                </w:r>
                <w:r>
                  <w:rPr>
                    <w:webHidden/>
                  </w:rPr>
                  <w:tab/>
                </w:r>
                <w:r>
                  <w:rPr>
                    <w:webHidden/>
                  </w:rPr>
                  <w:fldChar w:fldCharType="begin"/>
                </w:r>
                <w:r>
                  <w:rPr>
                    <w:webHidden/>
                  </w:rPr>
                  <w:instrText xml:space="preserve"> PAGEREF _Toc7097544 \h </w:instrText>
                </w:r>
                <w:r>
                  <w:rPr>
                    <w:webHidden/>
                  </w:rPr>
                </w:r>
                <w:r>
                  <w:rPr>
                    <w:webHidden/>
                  </w:rPr>
                  <w:fldChar w:fldCharType="separate"/>
                </w:r>
                <w:r>
                  <w:rPr>
                    <w:webHidden/>
                  </w:rPr>
                  <w:t>34</w:t>
                </w:r>
                <w:r>
                  <w:rPr>
                    <w:webHidden/>
                  </w:rPr>
                  <w:fldChar w:fldCharType="end"/>
                </w:r>
              </w:hyperlink>
            </w:p>
            <w:p w14:paraId="5B528944" w14:textId="77777777" w:rsidR="00D84FAE" w:rsidRDefault="00D84FAE">
              <w:pPr>
                <w:pStyle w:val="TOC2"/>
                <w:rPr>
                  <w:rFonts w:asciiTheme="minorHAnsi" w:eastAsiaTheme="minorEastAsia" w:hAnsiTheme="minorHAnsi" w:cstheme="minorBidi"/>
                  <w:sz w:val="22"/>
                  <w:szCs w:val="22"/>
                </w:rPr>
              </w:pPr>
              <w:hyperlink w:anchor="_Toc7097545" w:history="1">
                <w:r w:rsidRPr="00665E1F">
                  <w:rPr>
                    <w:rStyle w:val="Hyperlink"/>
                  </w:rPr>
                  <w:t>UCP metrics in Prometheus</w:t>
                </w:r>
                <w:r>
                  <w:rPr>
                    <w:webHidden/>
                  </w:rPr>
                  <w:tab/>
                </w:r>
                <w:r>
                  <w:rPr>
                    <w:webHidden/>
                  </w:rPr>
                  <w:fldChar w:fldCharType="begin"/>
                </w:r>
                <w:r>
                  <w:rPr>
                    <w:webHidden/>
                  </w:rPr>
                  <w:instrText xml:space="preserve"> PAGEREF _Toc7097545 \h </w:instrText>
                </w:r>
                <w:r>
                  <w:rPr>
                    <w:webHidden/>
                  </w:rPr>
                </w:r>
                <w:r>
                  <w:rPr>
                    <w:webHidden/>
                  </w:rPr>
                  <w:fldChar w:fldCharType="separate"/>
                </w:r>
                <w:r>
                  <w:rPr>
                    <w:webHidden/>
                  </w:rPr>
                  <w:t>40</w:t>
                </w:r>
                <w:r>
                  <w:rPr>
                    <w:webHidden/>
                  </w:rPr>
                  <w:fldChar w:fldCharType="end"/>
                </w:r>
              </w:hyperlink>
            </w:p>
            <w:p w14:paraId="0868E367" w14:textId="77777777" w:rsidR="00D84FAE" w:rsidRDefault="00D84FAE">
              <w:pPr>
                <w:pStyle w:val="TOC1"/>
                <w:rPr>
                  <w:rFonts w:asciiTheme="minorHAnsi" w:eastAsiaTheme="minorEastAsia" w:hAnsiTheme="minorHAnsi" w:cstheme="minorBidi"/>
                  <w:sz w:val="22"/>
                  <w:szCs w:val="22"/>
                </w:rPr>
              </w:pPr>
              <w:hyperlink w:anchor="_Toc7097546" w:history="1">
                <w:r w:rsidRPr="00665E1F">
                  <w:rPr>
                    <w:rStyle w:val="Hyperlink"/>
                  </w:rPr>
                  <w:t>Configuring storage</w:t>
                </w:r>
                <w:r>
                  <w:rPr>
                    <w:webHidden/>
                  </w:rPr>
                  <w:tab/>
                </w:r>
                <w:r>
                  <w:rPr>
                    <w:webHidden/>
                  </w:rPr>
                  <w:fldChar w:fldCharType="begin"/>
                </w:r>
                <w:r>
                  <w:rPr>
                    <w:webHidden/>
                  </w:rPr>
                  <w:instrText xml:space="preserve"> PAGEREF _Toc7097546 \h </w:instrText>
                </w:r>
                <w:r>
                  <w:rPr>
                    <w:webHidden/>
                  </w:rPr>
                </w:r>
                <w:r>
                  <w:rPr>
                    <w:webHidden/>
                  </w:rPr>
                  <w:fldChar w:fldCharType="separate"/>
                </w:r>
                <w:r>
                  <w:rPr>
                    <w:webHidden/>
                  </w:rPr>
                  <w:t>42</w:t>
                </w:r>
                <w:r>
                  <w:rPr>
                    <w:webHidden/>
                  </w:rPr>
                  <w:fldChar w:fldCharType="end"/>
                </w:r>
              </w:hyperlink>
            </w:p>
            <w:p w14:paraId="3AE896E6" w14:textId="77777777" w:rsidR="00D84FAE" w:rsidRDefault="00D84FAE">
              <w:pPr>
                <w:pStyle w:val="TOC2"/>
                <w:rPr>
                  <w:rFonts w:asciiTheme="minorHAnsi" w:eastAsiaTheme="minorEastAsia" w:hAnsiTheme="minorHAnsi" w:cstheme="minorBidi"/>
                  <w:sz w:val="22"/>
                  <w:szCs w:val="22"/>
                </w:rPr>
              </w:pPr>
              <w:hyperlink w:anchor="_Toc7097547" w:history="1">
                <w:r w:rsidRPr="00665E1F">
                  <w:rPr>
                    <w:rStyle w:val="Hyperlink"/>
                  </w:rPr>
                  <w:t>Using HPE 3PAR when deploying NFS provisioner for Kubernetes</w:t>
                </w:r>
                <w:r>
                  <w:rPr>
                    <w:webHidden/>
                  </w:rPr>
                  <w:tab/>
                </w:r>
                <w:r>
                  <w:rPr>
                    <w:webHidden/>
                  </w:rPr>
                  <w:fldChar w:fldCharType="begin"/>
                </w:r>
                <w:r>
                  <w:rPr>
                    <w:webHidden/>
                  </w:rPr>
                  <w:instrText xml:space="preserve"> PAGEREF _Toc7097547 \h </w:instrText>
                </w:r>
                <w:r>
                  <w:rPr>
                    <w:webHidden/>
                  </w:rPr>
                </w:r>
                <w:r>
                  <w:rPr>
                    <w:webHidden/>
                  </w:rPr>
                  <w:fldChar w:fldCharType="separate"/>
                </w:r>
                <w:r>
                  <w:rPr>
                    <w:webHidden/>
                  </w:rPr>
                  <w:t>42</w:t>
                </w:r>
                <w:r>
                  <w:rPr>
                    <w:webHidden/>
                  </w:rPr>
                  <w:fldChar w:fldCharType="end"/>
                </w:r>
              </w:hyperlink>
            </w:p>
            <w:p w14:paraId="07F1BD0A" w14:textId="77777777" w:rsidR="00D84FAE" w:rsidRDefault="00D84FAE">
              <w:pPr>
                <w:pStyle w:val="TOC2"/>
                <w:rPr>
                  <w:rFonts w:asciiTheme="minorHAnsi" w:eastAsiaTheme="minorEastAsia" w:hAnsiTheme="minorHAnsi" w:cstheme="minorBidi"/>
                  <w:sz w:val="22"/>
                  <w:szCs w:val="22"/>
                </w:rPr>
              </w:pPr>
              <w:hyperlink w:anchor="_Toc7097548" w:history="1">
                <w:r w:rsidRPr="00665E1F">
                  <w:rPr>
                    <w:rStyle w:val="Hyperlink"/>
                  </w:rPr>
                  <w:t>Using NFS VM when deploying NFS provisioner for Kubernetes</w:t>
                </w:r>
                <w:r>
                  <w:rPr>
                    <w:webHidden/>
                  </w:rPr>
                  <w:tab/>
                </w:r>
                <w:r>
                  <w:rPr>
                    <w:webHidden/>
                  </w:rPr>
                  <w:fldChar w:fldCharType="begin"/>
                </w:r>
                <w:r>
                  <w:rPr>
                    <w:webHidden/>
                  </w:rPr>
                  <w:instrText xml:space="preserve"> PAGEREF _Toc7097548 \h </w:instrText>
                </w:r>
                <w:r>
                  <w:rPr>
                    <w:webHidden/>
                  </w:rPr>
                </w:r>
                <w:r>
                  <w:rPr>
                    <w:webHidden/>
                  </w:rPr>
                  <w:fldChar w:fldCharType="separate"/>
                </w:r>
                <w:r>
                  <w:rPr>
                    <w:webHidden/>
                  </w:rPr>
                  <w:t>50</w:t>
                </w:r>
                <w:r>
                  <w:rPr>
                    <w:webHidden/>
                  </w:rPr>
                  <w:fldChar w:fldCharType="end"/>
                </w:r>
              </w:hyperlink>
            </w:p>
            <w:p w14:paraId="5FEDE70C" w14:textId="77777777" w:rsidR="00D84FAE" w:rsidRDefault="00D84FAE">
              <w:pPr>
                <w:pStyle w:val="TOC2"/>
                <w:rPr>
                  <w:rFonts w:asciiTheme="minorHAnsi" w:eastAsiaTheme="minorEastAsia" w:hAnsiTheme="minorHAnsi" w:cstheme="minorBidi"/>
                  <w:sz w:val="22"/>
                  <w:szCs w:val="22"/>
                </w:rPr>
              </w:pPr>
              <w:hyperlink w:anchor="_Toc7097549" w:history="1">
                <w:r w:rsidRPr="00665E1F">
                  <w:rPr>
                    <w:rStyle w:val="Hyperlink"/>
                  </w:rPr>
                  <w:t>Validating the NFS provisioner using WordPress and MySQL</w:t>
                </w:r>
                <w:r>
                  <w:rPr>
                    <w:webHidden/>
                  </w:rPr>
                  <w:tab/>
                </w:r>
                <w:r>
                  <w:rPr>
                    <w:webHidden/>
                  </w:rPr>
                  <w:fldChar w:fldCharType="begin"/>
                </w:r>
                <w:r>
                  <w:rPr>
                    <w:webHidden/>
                  </w:rPr>
                  <w:instrText xml:space="preserve"> PAGEREF _Toc7097549 \h </w:instrText>
                </w:r>
                <w:r>
                  <w:rPr>
                    <w:webHidden/>
                  </w:rPr>
                </w:r>
                <w:r>
                  <w:rPr>
                    <w:webHidden/>
                  </w:rPr>
                  <w:fldChar w:fldCharType="separate"/>
                </w:r>
                <w:r>
                  <w:rPr>
                    <w:webHidden/>
                  </w:rPr>
                  <w:t>52</w:t>
                </w:r>
                <w:r>
                  <w:rPr>
                    <w:webHidden/>
                  </w:rPr>
                  <w:fldChar w:fldCharType="end"/>
                </w:r>
              </w:hyperlink>
            </w:p>
            <w:p w14:paraId="44C59CF6" w14:textId="77777777" w:rsidR="00D84FAE" w:rsidRDefault="00D84FAE">
              <w:pPr>
                <w:pStyle w:val="TOC1"/>
                <w:rPr>
                  <w:rFonts w:asciiTheme="minorHAnsi" w:eastAsiaTheme="minorEastAsia" w:hAnsiTheme="minorHAnsi" w:cstheme="minorBidi"/>
                  <w:sz w:val="22"/>
                  <w:szCs w:val="22"/>
                </w:rPr>
              </w:pPr>
              <w:hyperlink w:anchor="_Toc7097550" w:history="1">
                <w:r w:rsidRPr="00665E1F">
                  <w:rPr>
                    <w:rStyle w:val="Hyperlink"/>
                  </w:rPr>
                  <w:t>Deploying Windows workers</w:t>
                </w:r>
                <w:r>
                  <w:rPr>
                    <w:webHidden/>
                  </w:rPr>
                  <w:tab/>
                </w:r>
                <w:r>
                  <w:rPr>
                    <w:webHidden/>
                  </w:rPr>
                  <w:fldChar w:fldCharType="begin"/>
                </w:r>
                <w:r>
                  <w:rPr>
                    <w:webHidden/>
                  </w:rPr>
                  <w:instrText xml:space="preserve"> PAGEREF _Toc7097550 \h </w:instrText>
                </w:r>
                <w:r>
                  <w:rPr>
                    <w:webHidden/>
                  </w:rPr>
                </w:r>
                <w:r>
                  <w:rPr>
                    <w:webHidden/>
                  </w:rPr>
                  <w:fldChar w:fldCharType="separate"/>
                </w:r>
                <w:r>
                  <w:rPr>
                    <w:webHidden/>
                  </w:rPr>
                  <w:t>59</w:t>
                </w:r>
                <w:r>
                  <w:rPr>
                    <w:webHidden/>
                  </w:rPr>
                  <w:fldChar w:fldCharType="end"/>
                </w:r>
              </w:hyperlink>
            </w:p>
            <w:p w14:paraId="6C236EE5" w14:textId="77777777" w:rsidR="00D84FAE" w:rsidRDefault="00D84FAE">
              <w:pPr>
                <w:pStyle w:val="TOC2"/>
                <w:rPr>
                  <w:rFonts w:asciiTheme="minorHAnsi" w:eastAsiaTheme="minorEastAsia" w:hAnsiTheme="minorHAnsi" w:cstheme="minorBidi"/>
                  <w:sz w:val="22"/>
                  <w:szCs w:val="22"/>
                </w:rPr>
              </w:pPr>
              <w:hyperlink w:anchor="_Toc7097551" w:history="1">
                <w:r w:rsidRPr="00665E1F">
                  <w:rPr>
                    <w:rStyle w:val="Hyperlink"/>
                  </w:rPr>
                  <w:t>Create the Windows Template</w:t>
                </w:r>
                <w:r>
                  <w:rPr>
                    <w:webHidden/>
                  </w:rPr>
                  <w:tab/>
                </w:r>
                <w:r>
                  <w:rPr>
                    <w:webHidden/>
                  </w:rPr>
                  <w:fldChar w:fldCharType="begin"/>
                </w:r>
                <w:r>
                  <w:rPr>
                    <w:webHidden/>
                  </w:rPr>
                  <w:instrText xml:space="preserve"> PAGEREF _Toc7097551 \h </w:instrText>
                </w:r>
                <w:r>
                  <w:rPr>
                    <w:webHidden/>
                  </w:rPr>
                </w:r>
                <w:r>
                  <w:rPr>
                    <w:webHidden/>
                  </w:rPr>
                  <w:fldChar w:fldCharType="separate"/>
                </w:r>
                <w:r>
                  <w:rPr>
                    <w:webHidden/>
                  </w:rPr>
                  <w:t>59</w:t>
                </w:r>
                <w:r>
                  <w:rPr>
                    <w:webHidden/>
                  </w:rPr>
                  <w:fldChar w:fldCharType="end"/>
                </w:r>
              </w:hyperlink>
            </w:p>
            <w:p w14:paraId="266225C1" w14:textId="77777777" w:rsidR="00D84FAE" w:rsidRDefault="00D84FAE">
              <w:pPr>
                <w:pStyle w:val="TOC2"/>
                <w:rPr>
                  <w:rFonts w:asciiTheme="minorHAnsi" w:eastAsiaTheme="minorEastAsia" w:hAnsiTheme="minorHAnsi" w:cstheme="minorBidi"/>
                  <w:sz w:val="22"/>
                  <w:szCs w:val="22"/>
                </w:rPr>
              </w:pPr>
              <w:hyperlink w:anchor="_Toc7097552" w:history="1">
                <w:r w:rsidRPr="00665E1F">
                  <w:rPr>
                    <w:rStyle w:val="Hyperlink"/>
                  </w:rPr>
                  <w:t>Playbooks for adding Windows workers</w:t>
                </w:r>
                <w:r>
                  <w:rPr>
                    <w:webHidden/>
                  </w:rPr>
                  <w:tab/>
                </w:r>
                <w:r>
                  <w:rPr>
                    <w:webHidden/>
                  </w:rPr>
                  <w:fldChar w:fldCharType="begin"/>
                </w:r>
                <w:r>
                  <w:rPr>
                    <w:webHidden/>
                  </w:rPr>
                  <w:instrText xml:space="preserve"> PAGEREF _Toc7097552 \h </w:instrText>
                </w:r>
                <w:r>
                  <w:rPr>
                    <w:webHidden/>
                  </w:rPr>
                </w:r>
                <w:r>
                  <w:rPr>
                    <w:webHidden/>
                  </w:rPr>
                  <w:fldChar w:fldCharType="separate"/>
                </w:r>
                <w:r>
                  <w:rPr>
                    <w:webHidden/>
                  </w:rPr>
                  <w:t>60</w:t>
                </w:r>
                <w:r>
                  <w:rPr>
                    <w:webHidden/>
                  </w:rPr>
                  <w:fldChar w:fldCharType="end"/>
                </w:r>
              </w:hyperlink>
            </w:p>
            <w:p w14:paraId="1E4F1995" w14:textId="77777777" w:rsidR="00D84FAE" w:rsidRDefault="00D84FAE">
              <w:pPr>
                <w:pStyle w:val="TOC2"/>
                <w:rPr>
                  <w:rFonts w:asciiTheme="minorHAnsi" w:eastAsiaTheme="minorEastAsia" w:hAnsiTheme="minorHAnsi" w:cstheme="minorBidi"/>
                  <w:sz w:val="22"/>
                  <w:szCs w:val="22"/>
                </w:rPr>
              </w:pPr>
              <w:hyperlink w:anchor="_Toc7097553" w:history="1">
                <w:r w:rsidRPr="00665E1F">
                  <w:rPr>
                    <w:rStyle w:val="Hyperlink"/>
                  </w:rPr>
                  <w:t>Windows configuration</w:t>
                </w:r>
                <w:r>
                  <w:rPr>
                    <w:webHidden/>
                  </w:rPr>
                  <w:tab/>
                </w:r>
                <w:r>
                  <w:rPr>
                    <w:webHidden/>
                  </w:rPr>
                  <w:fldChar w:fldCharType="begin"/>
                </w:r>
                <w:r>
                  <w:rPr>
                    <w:webHidden/>
                  </w:rPr>
                  <w:instrText xml:space="preserve"> PAGEREF _Toc7097553 \h </w:instrText>
                </w:r>
                <w:r>
                  <w:rPr>
                    <w:webHidden/>
                  </w:rPr>
                </w:r>
                <w:r>
                  <w:rPr>
                    <w:webHidden/>
                  </w:rPr>
                  <w:fldChar w:fldCharType="separate"/>
                </w:r>
                <w:r>
                  <w:rPr>
                    <w:webHidden/>
                  </w:rPr>
                  <w:t>61</w:t>
                </w:r>
                <w:r>
                  <w:rPr>
                    <w:webHidden/>
                  </w:rPr>
                  <w:fldChar w:fldCharType="end"/>
                </w:r>
              </w:hyperlink>
            </w:p>
            <w:p w14:paraId="5B953302" w14:textId="77777777" w:rsidR="00D84FAE" w:rsidRDefault="00D84FAE">
              <w:pPr>
                <w:pStyle w:val="TOC2"/>
                <w:rPr>
                  <w:rFonts w:asciiTheme="minorHAnsi" w:eastAsiaTheme="minorEastAsia" w:hAnsiTheme="minorHAnsi" w:cstheme="minorBidi"/>
                  <w:sz w:val="22"/>
                  <w:szCs w:val="22"/>
                </w:rPr>
              </w:pPr>
              <w:hyperlink w:anchor="_Toc7097554" w:history="1">
                <w:r w:rsidRPr="00665E1F">
                  <w:rPr>
                    <w:rStyle w:val="Hyperlink"/>
                  </w:rPr>
                  <w:t>Windows operating system and Docker EE</w:t>
                </w:r>
                <w:r>
                  <w:rPr>
                    <w:webHidden/>
                  </w:rPr>
                  <w:tab/>
                </w:r>
                <w:r>
                  <w:rPr>
                    <w:webHidden/>
                  </w:rPr>
                  <w:fldChar w:fldCharType="begin"/>
                </w:r>
                <w:r>
                  <w:rPr>
                    <w:webHidden/>
                  </w:rPr>
                  <w:instrText xml:space="preserve"> PAGEREF _Toc7097554 \h </w:instrText>
                </w:r>
                <w:r>
                  <w:rPr>
                    <w:webHidden/>
                  </w:rPr>
                </w:r>
                <w:r>
                  <w:rPr>
                    <w:webHidden/>
                  </w:rPr>
                  <w:fldChar w:fldCharType="separate"/>
                </w:r>
                <w:r>
                  <w:rPr>
                    <w:webHidden/>
                  </w:rPr>
                  <w:t>63</w:t>
                </w:r>
                <w:r>
                  <w:rPr>
                    <w:webHidden/>
                  </w:rPr>
                  <w:fldChar w:fldCharType="end"/>
                </w:r>
              </w:hyperlink>
            </w:p>
            <w:p w14:paraId="05D2B151" w14:textId="77777777" w:rsidR="00D84FAE" w:rsidRDefault="00D84FAE">
              <w:pPr>
                <w:pStyle w:val="TOC1"/>
                <w:rPr>
                  <w:rFonts w:asciiTheme="minorHAnsi" w:eastAsiaTheme="minorEastAsia" w:hAnsiTheme="minorHAnsi" w:cstheme="minorBidi"/>
                  <w:sz w:val="22"/>
                  <w:szCs w:val="22"/>
                </w:rPr>
              </w:pPr>
              <w:hyperlink w:anchor="_Toc7097555" w:history="1">
                <w:r w:rsidRPr="00665E1F">
                  <w:rPr>
                    <w:rStyle w:val="Hyperlink"/>
                  </w:rPr>
                  <w:t>Deploying bare metal workers</w:t>
                </w:r>
                <w:r>
                  <w:rPr>
                    <w:webHidden/>
                  </w:rPr>
                  <w:tab/>
                </w:r>
                <w:r>
                  <w:rPr>
                    <w:webHidden/>
                  </w:rPr>
                  <w:fldChar w:fldCharType="begin"/>
                </w:r>
                <w:r>
                  <w:rPr>
                    <w:webHidden/>
                  </w:rPr>
                  <w:instrText xml:space="preserve"> PAGEREF _Toc7097555 \h </w:instrText>
                </w:r>
                <w:r>
                  <w:rPr>
                    <w:webHidden/>
                  </w:rPr>
                </w:r>
                <w:r>
                  <w:rPr>
                    <w:webHidden/>
                  </w:rPr>
                  <w:fldChar w:fldCharType="separate"/>
                </w:r>
                <w:r>
                  <w:rPr>
                    <w:webHidden/>
                  </w:rPr>
                  <w:t>63</w:t>
                </w:r>
                <w:r>
                  <w:rPr>
                    <w:webHidden/>
                  </w:rPr>
                  <w:fldChar w:fldCharType="end"/>
                </w:r>
              </w:hyperlink>
            </w:p>
            <w:p w14:paraId="7EE91EE1" w14:textId="77777777" w:rsidR="00D84FAE" w:rsidRDefault="00D84FAE">
              <w:pPr>
                <w:pStyle w:val="TOC2"/>
                <w:rPr>
                  <w:rFonts w:asciiTheme="minorHAnsi" w:eastAsiaTheme="minorEastAsia" w:hAnsiTheme="minorHAnsi" w:cstheme="minorBidi"/>
                  <w:sz w:val="22"/>
                  <w:szCs w:val="22"/>
                </w:rPr>
              </w:pPr>
              <w:hyperlink w:anchor="_Toc7097556" w:history="1">
                <w:r w:rsidRPr="00665E1F">
                  <w:rPr>
                    <w:rStyle w:val="Hyperlink"/>
                  </w:rPr>
                  <w:t>Introduction to bare metal workers</w:t>
                </w:r>
                <w:r>
                  <w:rPr>
                    <w:webHidden/>
                  </w:rPr>
                  <w:tab/>
                </w:r>
                <w:r>
                  <w:rPr>
                    <w:webHidden/>
                  </w:rPr>
                  <w:fldChar w:fldCharType="begin"/>
                </w:r>
                <w:r>
                  <w:rPr>
                    <w:webHidden/>
                  </w:rPr>
                  <w:instrText xml:space="preserve"> PAGEREF _Toc7097556 \h </w:instrText>
                </w:r>
                <w:r>
                  <w:rPr>
                    <w:webHidden/>
                  </w:rPr>
                </w:r>
                <w:r>
                  <w:rPr>
                    <w:webHidden/>
                  </w:rPr>
                  <w:fldChar w:fldCharType="separate"/>
                </w:r>
                <w:r>
                  <w:rPr>
                    <w:webHidden/>
                  </w:rPr>
                  <w:t>63</w:t>
                </w:r>
                <w:r>
                  <w:rPr>
                    <w:webHidden/>
                  </w:rPr>
                  <w:fldChar w:fldCharType="end"/>
                </w:r>
              </w:hyperlink>
            </w:p>
            <w:p w14:paraId="50528F41" w14:textId="77777777" w:rsidR="00D84FAE" w:rsidRDefault="00D84FAE">
              <w:pPr>
                <w:pStyle w:val="TOC2"/>
                <w:rPr>
                  <w:rFonts w:asciiTheme="minorHAnsi" w:eastAsiaTheme="minorEastAsia" w:hAnsiTheme="minorHAnsi" w:cstheme="minorBidi"/>
                  <w:sz w:val="22"/>
                  <w:szCs w:val="22"/>
                </w:rPr>
              </w:pPr>
              <w:hyperlink w:anchor="_Toc7097557" w:history="1">
                <w:r w:rsidRPr="00665E1F">
                  <w:rPr>
                    <w:rStyle w:val="Hyperlink"/>
                  </w:rPr>
                  <w:t>Playbooks and configuration</w:t>
                </w:r>
                <w:r>
                  <w:rPr>
                    <w:webHidden/>
                  </w:rPr>
                  <w:tab/>
                </w:r>
                <w:r>
                  <w:rPr>
                    <w:webHidden/>
                  </w:rPr>
                  <w:fldChar w:fldCharType="begin"/>
                </w:r>
                <w:r>
                  <w:rPr>
                    <w:webHidden/>
                  </w:rPr>
                  <w:instrText xml:space="preserve"> PAGEREF _Toc7097557 \h </w:instrText>
                </w:r>
                <w:r>
                  <w:rPr>
                    <w:webHidden/>
                  </w:rPr>
                </w:r>
                <w:r>
                  <w:rPr>
                    <w:webHidden/>
                  </w:rPr>
                  <w:fldChar w:fldCharType="separate"/>
                </w:r>
                <w:r>
                  <w:rPr>
                    <w:webHidden/>
                  </w:rPr>
                  <w:t>63</w:t>
                </w:r>
                <w:r>
                  <w:rPr>
                    <w:webHidden/>
                  </w:rPr>
                  <w:fldChar w:fldCharType="end"/>
                </w:r>
              </w:hyperlink>
            </w:p>
            <w:p w14:paraId="0A4E91A6" w14:textId="77777777" w:rsidR="00D84FAE" w:rsidRDefault="00D84FAE">
              <w:pPr>
                <w:pStyle w:val="TOC2"/>
                <w:rPr>
                  <w:rFonts w:asciiTheme="minorHAnsi" w:eastAsiaTheme="minorEastAsia" w:hAnsiTheme="minorHAnsi" w:cstheme="minorBidi"/>
                  <w:sz w:val="22"/>
                  <w:szCs w:val="22"/>
                </w:rPr>
              </w:pPr>
              <w:hyperlink w:anchor="_Toc7097558" w:history="1">
                <w:r w:rsidRPr="00665E1F">
                  <w:rPr>
                    <w:rStyle w:val="Hyperlink"/>
                  </w:rPr>
                  <w:t>OS Deployment Plan Custom Attributes</w:t>
                </w:r>
                <w:r>
                  <w:rPr>
                    <w:webHidden/>
                  </w:rPr>
                  <w:tab/>
                </w:r>
                <w:r>
                  <w:rPr>
                    <w:webHidden/>
                  </w:rPr>
                  <w:fldChar w:fldCharType="begin"/>
                </w:r>
                <w:r>
                  <w:rPr>
                    <w:webHidden/>
                  </w:rPr>
                  <w:instrText xml:space="preserve"> PAGEREF _Toc7097558 \h </w:instrText>
                </w:r>
                <w:r>
                  <w:rPr>
                    <w:webHidden/>
                  </w:rPr>
                </w:r>
                <w:r>
                  <w:rPr>
                    <w:webHidden/>
                  </w:rPr>
                  <w:fldChar w:fldCharType="separate"/>
                </w:r>
                <w:r>
                  <w:rPr>
                    <w:webHidden/>
                  </w:rPr>
                  <w:t>65</w:t>
                </w:r>
                <w:r>
                  <w:rPr>
                    <w:webHidden/>
                  </w:rPr>
                  <w:fldChar w:fldCharType="end"/>
                </w:r>
              </w:hyperlink>
            </w:p>
            <w:p w14:paraId="03364967" w14:textId="77777777" w:rsidR="00D84FAE" w:rsidRDefault="00D84FAE">
              <w:pPr>
                <w:pStyle w:val="TOC2"/>
                <w:rPr>
                  <w:rFonts w:asciiTheme="minorHAnsi" w:eastAsiaTheme="minorEastAsia" w:hAnsiTheme="minorHAnsi" w:cstheme="minorBidi"/>
                  <w:sz w:val="22"/>
                  <w:szCs w:val="22"/>
                </w:rPr>
              </w:pPr>
              <w:hyperlink w:anchor="_Toc7097559" w:history="1">
                <w:r w:rsidRPr="00665E1F">
                  <w:rPr>
                    <w:rStyle w:val="Hyperlink"/>
                  </w:rPr>
                  <w:t>RHEL Golden Images</w:t>
                </w:r>
                <w:r>
                  <w:rPr>
                    <w:webHidden/>
                  </w:rPr>
                  <w:tab/>
                </w:r>
                <w:r>
                  <w:rPr>
                    <w:webHidden/>
                  </w:rPr>
                  <w:fldChar w:fldCharType="begin"/>
                </w:r>
                <w:r>
                  <w:rPr>
                    <w:webHidden/>
                  </w:rPr>
                  <w:instrText xml:space="preserve"> PAGEREF _Toc7097559 \h </w:instrText>
                </w:r>
                <w:r>
                  <w:rPr>
                    <w:webHidden/>
                  </w:rPr>
                </w:r>
                <w:r>
                  <w:rPr>
                    <w:webHidden/>
                  </w:rPr>
                  <w:fldChar w:fldCharType="separate"/>
                </w:r>
                <w:r>
                  <w:rPr>
                    <w:webHidden/>
                  </w:rPr>
                  <w:t>69</w:t>
                </w:r>
                <w:r>
                  <w:rPr>
                    <w:webHidden/>
                  </w:rPr>
                  <w:fldChar w:fldCharType="end"/>
                </w:r>
              </w:hyperlink>
            </w:p>
            <w:p w14:paraId="54AA9B74" w14:textId="77777777" w:rsidR="00D84FAE" w:rsidRDefault="00D84FAE">
              <w:pPr>
                <w:pStyle w:val="TOC2"/>
                <w:rPr>
                  <w:rFonts w:asciiTheme="minorHAnsi" w:eastAsiaTheme="minorEastAsia" w:hAnsiTheme="minorHAnsi" w:cstheme="minorBidi"/>
                  <w:sz w:val="22"/>
                  <w:szCs w:val="22"/>
                </w:rPr>
              </w:pPr>
              <w:hyperlink w:anchor="_Toc7097560" w:history="1">
                <w:r w:rsidRPr="00665E1F">
                  <w:rPr>
                    <w:rStyle w:val="Hyperlink"/>
                  </w:rPr>
                  <w:t>Windows Golden Images</w:t>
                </w:r>
                <w:r>
                  <w:rPr>
                    <w:webHidden/>
                  </w:rPr>
                  <w:tab/>
                </w:r>
                <w:r>
                  <w:rPr>
                    <w:webHidden/>
                  </w:rPr>
                  <w:fldChar w:fldCharType="begin"/>
                </w:r>
                <w:r>
                  <w:rPr>
                    <w:webHidden/>
                  </w:rPr>
                  <w:instrText xml:space="preserve"> PAGEREF _Toc7097560 \h </w:instrText>
                </w:r>
                <w:r>
                  <w:rPr>
                    <w:webHidden/>
                  </w:rPr>
                </w:r>
                <w:r>
                  <w:rPr>
                    <w:webHidden/>
                  </w:rPr>
                  <w:fldChar w:fldCharType="separate"/>
                </w:r>
                <w:r>
                  <w:rPr>
                    <w:webHidden/>
                  </w:rPr>
                  <w:t>73</w:t>
                </w:r>
                <w:r>
                  <w:rPr>
                    <w:webHidden/>
                  </w:rPr>
                  <w:fldChar w:fldCharType="end"/>
                </w:r>
              </w:hyperlink>
            </w:p>
            <w:p w14:paraId="301AA356" w14:textId="77777777" w:rsidR="00D84FAE" w:rsidRDefault="00D84FAE">
              <w:pPr>
                <w:pStyle w:val="TOC2"/>
                <w:rPr>
                  <w:rFonts w:asciiTheme="minorHAnsi" w:eastAsiaTheme="minorEastAsia" w:hAnsiTheme="minorHAnsi" w:cstheme="minorBidi"/>
                  <w:sz w:val="22"/>
                  <w:szCs w:val="22"/>
                </w:rPr>
              </w:pPr>
              <w:hyperlink w:anchor="_Toc7097561" w:history="1">
                <w:r w:rsidRPr="00665E1F">
                  <w:rPr>
                    <w:rStyle w:val="Hyperlink"/>
                  </w:rPr>
                  <w:t>OS Deployment Plans</w:t>
                </w:r>
                <w:r>
                  <w:rPr>
                    <w:webHidden/>
                  </w:rPr>
                  <w:tab/>
                </w:r>
                <w:r>
                  <w:rPr>
                    <w:webHidden/>
                  </w:rPr>
                  <w:fldChar w:fldCharType="begin"/>
                </w:r>
                <w:r>
                  <w:rPr>
                    <w:webHidden/>
                  </w:rPr>
                  <w:instrText xml:space="preserve"> PAGEREF _Toc7097561 \h </w:instrText>
                </w:r>
                <w:r>
                  <w:rPr>
                    <w:webHidden/>
                  </w:rPr>
                </w:r>
                <w:r>
                  <w:rPr>
                    <w:webHidden/>
                  </w:rPr>
                  <w:fldChar w:fldCharType="separate"/>
                </w:r>
                <w:r>
                  <w:rPr>
                    <w:webHidden/>
                  </w:rPr>
                  <w:t>76</w:t>
                </w:r>
                <w:r>
                  <w:rPr>
                    <w:webHidden/>
                  </w:rPr>
                  <w:fldChar w:fldCharType="end"/>
                </w:r>
              </w:hyperlink>
            </w:p>
            <w:p w14:paraId="08F8DDD5" w14:textId="77777777" w:rsidR="00D84FAE" w:rsidRDefault="00D84FAE">
              <w:pPr>
                <w:pStyle w:val="TOC2"/>
                <w:rPr>
                  <w:rFonts w:asciiTheme="minorHAnsi" w:eastAsiaTheme="minorEastAsia" w:hAnsiTheme="minorHAnsi" w:cstheme="minorBidi"/>
                  <w:sz w:val="22"/>
                  <w:szCs w:val="22"/>
                </w:rPr>
              </w:pPr>
              <w:hyperlink w:anchor="_Toc7097562" w:history="1">
                <w:r w:rsidRPr="00665E1F">
                  <w:rPr>
                    <w:rStyle w:val="Hyperlink"/>
                  </w:rPr>
                  <w:t>OneView Server Profile Templates</w:t>
                </w:r>
                <w:r>
                  <w:rPr>
                    <w:webHidden/>
                  </w:rPr>
                  <w:tab/>
                </w:r>
                <w:r>
                  <w:rPr>
                    <w:webHidden/>
                  </w:rPr>
                  <w:fldChar w:fldCharType="begin"/>
                </w:r>
                <w:r>
                  <w:rPr>
                    <w:webHidden/>
                  </w:rPr>
                  <w:instrText xml:space="preserve"> PAGEREF _Toc7097562 \h </w:instrText>
                </w:r>
                <w:r>
                  <w:rPr>
                    <w:webHidden/>
                  </w:rPr>
                </w:r>
                <w:r>
                  <w:rPr>
                    <w:webHidden/>
                  </w:rPr>
                  <w:fldChar w:fldCharType="separate"/>
                </w:r>
                <w:r>
                  <w:rPr>
                    <w:webHidden/>
                  </w:rPr>
                  <w:t>77</w:t>
                </w:r>
                <w:r>
                  <w:rPr>
                    <w:webHidden/>
                  </w:rPr>
                  <w:fldChar w:fldCharType="end"/>
                </w:r>
              </w:hyperlink>
            </w:p>
            <w:p w14:paraId="4E62E1B6" w14:textId="77777777" w:rsidR="00D84FAE" w:rsidRDefault="00D84FAE">
              <w:pPr>
                <w:pStyle w:val="TOC1"/>
                <w:rPr>
                  <w:rFonts w:asciiTheme="minorHAnsi" w:eastAsiaTheme="minorEastAsia" w:hAnsiTheme="minorHAnsi" w:cstheme="minorBidi"/>
                  <w:sz w:val="22"/>
                  <w:szCs w:val="22"/>
                </w:rPr>
              </w:pPr>
              <w:hyperlink w:anchor="_Toc7097563" w:history="1">
                <w:r w:rsidRPr="00665E1F">
                  <w:rPr>
                    <w:rStyle w:val="Hyperlink"/>
                  </w:rPr>
                  <w:t>Deploying Sysdig monitoring</w:t>
                </w:r>
                <w:r>
                  <w:rPr>
                    <w:webHidden/>
                  </w:rPr>
                  <w:tab/>
                </w:r>
                <w:r>
                  <w:rPr>
                    <w:webHidden/>
                  </w:rPr>
                  <w:fldChar w:fldCharType="begin"/>
                </w:r>
                <w:r>
                  <w:rPr>
                    <w:webHidden/>
                  </w:rPr>
                  <w:instrText xml:space="preserve"> PAGEREF _Toc7097563 \h </w:instrText>
                </w:r>
                <w:r>
                  <w:rPr>
                    <w:webHidden/>
                  </w:rPr>
                </w:r>
                <w:r>
                  <w:rPr>
                    <w:webHidden/>
                  </w:rPr>
                  <w:fldChar w:fldCharType="separate"/>
                </w:r>
                <w:r>
                  <w:rPr>
                    <w:webHidden/>
                  </w:rPr>
                  <w:t>77</w:t>
                </w:r>
                <w:r>
                  <w:rPr>
                    <w:webHidden/>
                  </w:rPr>
                  <w:fldChar w:fldCharType="end"/>
                </w:r>
              </w:hyperlink>
            </w:p>
            <w:p w14:paraId="4279D8D6" w14:textId="77777777" w:rsidR="00D84FAE" w:rsidRDefault="00D84FAE">
              <w:pPr>
                <w:pStyle w:val="TOC2"/>
                <w:rPr>
                  <w:rFonts w:asciiTheme="minorHAnsi" w:eastAsiaTheme="minorEastAsia" w:hAnsiTheme="minorHAnsi" w:cstheme="minorBidi"/>
                  <w:sz w:val="22"/>
                  <w:szCs w:val="22"/>
                </w:rPr>
              </w:pPr>
              <w:hyperlink w:anchor="_Toc7097564" w:history="1">
                <w:r w:rsidRPr="00665E1F">
                  <w:rPr>
                    <w:rStyle w:val="Hyperlink"/>
                  </w:rPr>
                  <w:t>Monitoring with Sysdig</w:t>
                </w:r>
                <w:r>
                  <w:rPr>
                    <w:webHidden/>
                  </w:rPr>
                  <w:tab/>
                </w:r>
                <w:r>
                  <w:rPr>
                    <w:webHidden/>
                  </w:rPr>
                  <w:fldChar w:fldCharType="begin"/>
                </w:r>
                <w:r>
                  <w:rPr>
                    <w:webHidden/>
                  </w:rPr>
                  <w:instrText xml:space="preserve"> PAGEREF _Toc7097564 \h </w:instrText>
                </w:r>
                <w:r>
                  <w:rPr>
                    <w:webHidden/>
                  </w:rPr>
                </w:r>
                <w:r>
                  <w:rPr>
                    <w:webHidden/>
                  </w:rPr>
                  <w:fldChar w:fldCharType="separate"/>
                </w:r>
                <w:r>
                  <w:rPr>
                    <w:webHidden/>
                  </w:rPr>
                  <w:t>77</w:t>
                </w:r>
                <w:r>
                  <w:rPr>
                    <w:webHidden/>
                  </w:rPr>
                  <w:fldChar w:fldCharType="end"/>
                </w:r>
              </w:hyperlink>
            </w:p>
            <w:p w14:paraId="57805BCA" w14:textId="77777777" w:rsidR="00D84FAE" w:rsidRDefault="00D84FAE">
              <w:pPr>
                <w:pStyle w:val="TOC2"/>
                <w:rPr>
                  <w:rFonts w:asciiTheme="minorHAnsi" w:eastAsiaTheme="minorEastAsia" w:hAnsiTheme="minorHAnsi" w:cstheme="minorBidi"/>
                  <w:sz w:val="22"/>
                  <w:szCs w:val="22"/>
                </w:rPr>
              </w:pPr>
              <w:hyperlink w:anchor="_Toc7097565" w:history="1">
                <w:r w:rsidRPr="00665E1F">
                  <w:rPr>
                    <w:rStyle w:val="Hyperlink"/>
                  </w:rPr>
                  <w:t>Playbooks for installing Sysdig on RHEL</w:t>
                </w:r>
                <w:r>
                  <w:rPr>
                    <w:webHidden/>
                  </w:rPr>
                  <w:tab/>
                </w:r>
                <w:r>
                  <w:rPr>
                    <w:webHidden/>
                  </w:rPr>
                  <w:fldChar w:fldCharType="begin"/>
                </w:r>
                <w:r>
                  <w:rPr>
                    <w:webHidden/>
                  </w:rPr>
                  <w:instrText xml:space="preserve"> PAGEREF _Toc7097565 \h </w:instrText>
                </w:r>
                <w:r>
                  <w:rPr>
                    <w:webHidden/>
                  </w:rPr>
                </w:r>
                <w:r>
                  <w:rPr>
                    <w:webHidden/>
                  </w:rPr>
                  <w:fldChar w:fldCharType="separate"/>
                </w:r>
                <w:r>
                  <w:rPr>
                    <w:webHidden/>
                  </w:rPr>
                  <w:t>78</w:t>
                </w:r>
                <w:r>
                  <w:rPr>
                    <w:webHidden/>
                  </w:rPr>
                  <w:fldChar w:fldCharType="end"/>
                </w:r>
              </w:hyperlink>
            </w:p>
            <w:p w14:paraId="724E2A3F" w14:textId="77777777" w:rsidR="00D84FAE" w:rsidRDefault="00D84FAE">
              <w:pPr>
                <w:pStyle w:val="TOC2"/>
                <w:rPr>
                  <w:rFonts w:asciiTheme="minorHAnsi" w:eastAsiaTheme="minorEastAsia" w:hAnsiTheme="minorHAnsi" w:cstheme="minorBidi"/>
                  <w:sz w:val="22"/>
                  <w:szCs w:val="22"/>
                </w:rPr>
              </w:pPr>
              <w:hyperlink w:anchor="_Toc7097566" w:history="1">
                <w:r w:rsidRPr="00665E1F">
                  <w:rPr>
                    <w:rStyle w:val="Hyperlink"/>
                  </w:rPr>
                  <w:t>Sysdig configuration</w:t>
                </w:r>
                <w:r>
                  <w:rPr>
                    <w:webHidden/>
                  </w:rPr>
                  <w:tab/>
                </w:r>
                <w:r>
                  <w:rPr>
                    <w:webHidden/>
                  </w:rPr>
                  <w:fldChar w:fldCharType="begin"/>
                </w:r>
                <w:r>
                  <w:rPr>
                    <w:webHidden/>
                  </w:rPr>
                  <w:instrText xml:space="preserve"> PAGEREF _Toc7097566 \h </w:instrText>
                </w:r>
                <w:r>
                  <w:rPr>
                    <w:webHidden/>
                  </w:rPr>
                </w:r>
                <w:r>
                  <w:rPr>
                    <w:webHidden/>
                  </w:rPr>
                  <w:fldChar w:fldCharType="separate"/>
                </w:r>
                <w:r>
                  <w:rPr>
                    <w:webHidden/>
                  </w:rPr>
                  <w:t>78</w:t>
                </w:r>
                <w:r>
                  <w:rPr>
                    <w:webHidden/>
                  </w:rPr>
                  <w:fldChar w:fldCharType="end"/>
                </w:r>
              </w:hyperlink>
            </w:p>
            <w:p w14:paraId="3BB7B93C" w14:textId="77777777" w:rsidR="00D84FAE" w:rsidRDefault="00D84FAE">
              <w:pPr>
                <w:pStyle w:val="TOC2"/>
                <w:rPr>
                  <w:rFonts w:asciiTheme="minorHAnsi" w:eastAsiaTheme="minorEastAsia" w:hAnsiTheme="minorHAnsi" w:cstheme="minorBidi"/>
                  <w:sz w:val="22"/>
                  <w:szCs w:val="22"/>
                </w:rPr>
              </w:pPr>
              <w:hyperlink w:anchor="_Toc7097567" w:history="1">
                <w:r w:rsidRPr="00665E1F">
                  <w:rPr>
                    <w:rStyle w:val="Hyperlink"/>
                  </w:rPr>
                  <w:t>Registering for Sysdig trial</w:t>
                </w:r>
                <w:r>
                  <w:rPr>
                    <w:webHidden/>
                  </w:rPr>
                  <w:tab/>
                </w:r>
                <w:r>
                  <w:rPr>
                    <w:webHidden/>
                  </w:rPr>
                  <w:fldChar w:fldCharType="begin"/>
                </w:r>
                <w:r>
                  <w:rPr>
                    <w:webHidden/>
                  </w:rPr>
                  <w:instrText xml:space="preserve"> PAGEREF _Toc7097567 \h </w:instrText>
                </w:r>
                <w:r>
                  <w:rPr>
                    <w:webHidden/>
                  </w:rPr>
                </w:r>
                <w:r>
                  <w:rPr>
                    <w:webHidden/>
                  </w:rPr>
                  <w:fldChar w:fldCharType="separate"/>
                </w:r>
                <w:r>
                  <w:rPr>
                    <w:webHidden/>
                  </w:rPr>
                  <w:t>79</w:t>
                </w:r>
                <w:r>
                  <w:rPr>
                    <w:webHidden/>
                  </w:rPr>
                  <w:fldChar w:fldCharType="end"/>
                </w:r>
              </w:hyperlink>
            </w:p>
            <w:p w14:paraId="124A0080" w14:textId="77777777" w:rsidR="00D84FAE" w:rsidRDefault="00D84FAE">
              <w:pPr>
                <w:pStyle w:val="TOC2"/>
                <w:rPr>
                  <w:rFonts w:asciiTheme="minorHAnsi" w:eastAsiaTheme="minorEastAsia" w:hAnsiTheme="minorHAnsi" w:cstheme="minorBidi"/>
                  <w:sz w:val="22"/>
                  <w:szCs w:val="22"/>
                </w:rPr>
              </w:pPr>
              <w:hyperlink w:anchor="_Toc7097568" w:history="1">
                <w:r w:rsidRPr="00665E1F">
                  <w:rPr>
                    <w:rStyle w:val="Hyperlink"/>
                  </w:rPr>
                  <w:t>Deploying Sysdig monitoring on Kubernetes</w:t>
                </w:r>
                <w:r>
                  <w:rPr>
                    <w:webHidden/>
                  </w:rPr>
                  <w:tab/>
                </w:r>
                <w:r>
                  <w:rPr>
                    <w:webHidden/>
                  </w:rPr>
                  <w:fldChar w:fldCharType="begin"/>
                </w:r>
                <w:r>
                  <w:rPr>
                    <w:webHidden/>
                  </w:rPr>
                  <w:instrText xml:space="preserve"> PAGEREF _Toc7097568 \h </w:instrText>
                </w:r>
                <w:r>
                  <w:rPr>
                    <w:webHidden/>
                  </w:rPr>
                </w:r>
                <w:r>
                  <w:rPr>
                    <w:webHidden/>
                  </w:rPr>
                  <w:fldChar w:fldCharType="separate"/>
                </w:r>
                <w:r>
                  <w:rPr>
                    <w:webHidden/>
                  </w:rPr>
                  <w:t>82</w:t>
                </w:r>
                <w:r>
                  <w:rPr>
                    <w:webHidden/>
                  </w:rPr>
                  <w:fldChar w:fldCharType="end"/>
                </w:r>
              </w:hyperlink>
            </w:p>
            <w:p w14:paraId="3C01EFD7" w14:textId="77777777" w:rsidR="00D84FAE" w:rsidRDefault="00D84FAE">
              <w:pPr>
                <w:pStyle w:val="TOC2"/>
                <w:rPr>
                  <w:rFonts w:asciiTheme="minorHAnsi" w:eastAsiaTheme="minorEastAsia" w:hAnsiTheme="minorHAnsi" w:cstheme="minorBidi"/>
                  <w:sz w:val="22"/>
                  <w:szCs w:val="22"/>
                </w:rPr>
              </w:pPr>
              <w:hyperlink w:anchor="_Toc7097569" w:history="1">
                <w:r w:rsidRPr="00665E1F">
                  <w:rPr>
                    <w:rStyle w:val="Hyperlink"/>
                  </w:rPr>
                  <w:t>Deploying Sysdig monitoring on Docker Swarm</w:t>
                </w:r>
                <w:r>
                  <w:rPr>
                    <w:webHidden/>
                  </w:rPr>
                  <w:tab/>
                </w:r>
                <w:r>
                  <w:rPr>
                    <w:webHidden/>
                  </w:rPr>
                  <w:fldChar w:fldCharType="begin"/>
                </w:r>
                <w:r>
                  <w:rPr>
                    <w:webHidden/>
                  </w:rPr>
                  <w:instrText xml:space="preserve"> PAGEREF _Toc7097569 \h </w:instrText>
                </w:r>
                <w:r>
                  <w:rPr>
                    <w:webHidden/>
                  </w:rPr>
                </w:r>
                <w:r>
                  <w:rPr>
                    <w:webHidden/>
                  </w:rPr>
                  <w:fldChar w:fldCharType="separate"/>
                </w:r>
                <w:r>
                  <w:rPr>
                    <w:webHidden/>
                  </w:rPr>
                  <w:t>82</w:t>
                </w:r>
                <w:r>
                  <w:rPr>
                    <w:webHidden/>
                  </w:rPr>
                  <w:fldChar w:fldCharType="end"/>
                </w:r>
              </w:hyperlink>
            </w:p>
            <w:p w14:paraId="315ACD91" w14:textId="77777777" w:rsidR="00D84FAE" w:rsidRDefault="00D84FAE">
              <w:pPr>
                <w:pStyle w:val="TOC1"/>
                <w:rPr>
                  <w:rFonts w:asciiTheme="minorHAnsi" w:eastAsiaTheme="minorEastAsia" w:hAnsiTheme="minorHAnsi" w:cstheme="minorBidi"/>
                  <w:sz w:val="22"/>
                  <w:szCs w:val="22"/>
                </w:rPr>
              </w:pPr>
              <w:hyperlink w:anchor="_Toc7097570" w:history="1">
                <w:r w:rsidRPr="00665E1F">
                  <w:rPr>
                    <w:rStyle w:val="Hyperlink"/>
                  </w:rPr>
                  <w:t>Deploying Splunk</w:t>
                </w:r>
                <w:r>
                  <w:rPr>
                    <w:webHidden/>
                  </w:rPr>
                  <w:tab/>
                </w:r>
                <w:r>
                  <w:rPr>
                    <w:webHidden/>
                  </w:rPr>
                  <w:fldChar w:fldCharType="begin"/>
                </w:r>
                <w:r>
                  <w:rPr>
                    <w:webHidden/>
                  </w:rPr>
                  <w:instrText xml:space="preserve"> PAGEREF _Toc7097570 \h </w:instrText>
                </w:r>
                <w:r>
                  <w:rPr>
                    <w:webHidden/>
                  </w:rPr>
                </w:r>
                <w:r>
                  <w:rPr>
                    <w:webHidden/>
                  </w:rPr>
                  <w:fldChar w:fldCharType="separate"/>
                </w:r>
                <w:r>
                  <w:rPr>
                    <w:webHidden/>
                  </w:rPr>
                  <w:t>83</w:t>
                </w:r>
                <w:r>
                  <w:rPr>
                    <w:webHidden/>
                  </w:rPr>
                  <w:fldChar w:fldCharType="end"/>
                </w:r>
              </w:hyperlink>
            </w:p>
            <w:p w14:paraId="038D11F1" w14:textId="77777777" w:rsidR="00D84FAE" w:rsidRDefault="00D84FAE">
              <w:pPr>
                <w:pStyle w:val="TOC2"/>
                <w:rPr>
                  <w:rFonts w:asciiTheme="minorHAnsi" w:eastAsiaTheme="minorEastAsia" w:hAnsiTheme="minorHAnsi" w:cstheme="minorBidi"/>
                  <w:sz w:val="22"/>
                  <w:szCs w:val="22"/>
                </w:rPr>
              </w:pPr>
              <w:hyperlink w:anchor="_Toc7097571" w:history="1">
                <w:r w:rsidRPr="00665E1F">
                  <w:rPr>
                    <w:rStyle w:val="Hyperlink"/>
                  </w:rPr>
                  <w:t>Monitoring with Splunk</w:t>
                </w:r>
                <w:r>
                  <w:rPr>
                    <w:webHidden/>
                  </w:rPr>
                  <w:tab/>
                </w:r>
                <w:r>
                  <w:rPr>
                    <w:webHidden/>
                  </w:rPr>
                  <w:fldChar w:fldCharType="begin"/>
                </w:r>
                <w:r>
                  <w:rPr>
                    <w:webHidden/>
                  </w:rPr>
                  <w:instrText xml:space="preserve"> PAGEREF _Toc7097571 \h </w:instrText>
                </w:r>
                <w:r>
                  <w:rPr>
                    <w:webHidden/>
                  </w:rPr>
                </w:r>
                <w:r>
                  <w:rPr>
                    <w:webHidden/>
                  </w:rPr>
                  <w:fldChar w:fldCharType="separate"/>
                </w:r>
                <w:r>
                  <w:rPr>
                    <w:webHidden/>
                  </w:rPr>
                  <w:t>83</w:t>
                </w:r>
                <w:r>
                  <w:rPr>
                    <w:webHidden/>
                  </w:rPr>
                  <w:fldChar w:fldCharType="end"/>
                </w:r>
              </w:hyperlink>
            </w:p>
            <w:p w14:paraId="55F5EAFE" w14:textId="77777777" w:rsidR="00D84FAE" w:rsidRDefault="00D84FAE">
              <w:pPr>
                <w:pStyle w:val="TOC2"/>
                <w:rPr>
                  <w:rFonts w:asciiTheme="minorHAnsi" w:eastAsiaTheme="minorEastAsia" w:hAnsiTheme="minorHAnsi" w:cstheme="minorBidi"/>
                  <w:sz w:val="22"/>
                  <w:szCs w:val="22"/>
                </w:rPr>
              </w:pPr>
              <w:hyperlink w:anchor="_Toc7097572" w:history="1">
                <w:r w:rsidRPr="00665E1F">
                  <w:rPr>
                    <w:rStyle w:val="Hyperlink"/>
                  </w:rPr>
                  <w:t>Playbooks for installing Splunk</w:t>
                </w:r>
                <w:r>
                  <w:rPr>
                    <w:webHidden/>
                  </w:rPr>
                  <w:tab/>
                </w:r>
                <w:r>
                  <w:rPr>
                    <w:webHidden/>
                  </w:rPr>
                  <w:fldChar w:fldCharType="begin"/>
                </w:r>
                <w:r>
                  <w:rPr>
                    <w:webHidden/>
                  </w:rPr>
                  <w:instrText xml:space="preserve"> PAGEREF _Toc7097572 \h </w:instrText>
                </w:r>
                <w:r>
                  <w:rPr>
                    <w:webHidden/>
                  </w:rPr>
                </w:r>
                <w:r>
                  <w:rPr>
                    <w:webHidden/>
                  </w:rPr>
                  <w:fldChar w:fldCharType="separate"/>
                </w:r>
                <w:r>
                  <w:rPr>
                    <w:webHidden/>
                  </w:rPr>
                  <w:t>85</w:t>
                </w:r>
                <w:r>
                  <w:rPr>
                    <w:webHidden/>
                  </w:rPr>
                  <w:fldChar w:fldCharType="end"/>
                </w:r>
              </w:hyperlink>
            </w:p>
            <w:p w14:paraId="56450510" w14:textId="77777777" w:rsidR="00D84FAE" w:rsidRDefault="00D84FAE">
              <w:pPr>
                <w:pStyle w:val="TOC2"/>
                <w:rPr>
                  <w:rFonts w:asciiTheme="minorHAnsi" w:eastAsiaTheme="minorEastAsia" w:hAnsiTheme="minorHAnsi" w:cstheme="minorBidi"/>
                  <w:sz w:val="22"/>
                  <w:szCs w:val="22"/>
                </w:rPr>
              </w:pPr>
              <w:hyperlink w:anchor="_Toc7097573" w:history="1">
                <w:r w:rsidRPr="00665E1F">
                  <w:rPr>
                    <w:rStyle w:val="Hyperlink"/>
                  </w:rPr>
                  <w:t>Splunk configuration</w:t>
                </w:r>
                <w:r>
                  <w:rPr>
                    <w:webHidden/>
                  </w:rPr>
                  <w:tab/>
                </w:r>
                <w:r>
                  <w:rPr>
                    <w:webHidden/>
                  </w:rPr>
                  <w:fldChar w:fldCharType="begin"/>
                </w:r>
                <w:r>
                  <w:rPr>
                    <w:webHidden/>
                  </w:rPr>
                  <w:instrText xml:space="preserve"> PAGEREF _Toc7097573 \h </w:instrText>
                </w:r>
                <w:r>
                  <w:rPr>
                    <w:webHidden/>
                  </w:rPr>
                </w:r>
                <w:r>
                  <w:rPr>
                    <w:webHidden/>
                  </w:rPr>
                  <w:fldChar w:fldCharType="separate"/>
                </w:r>
                <w:r>
                  <w:rPr>
                    <w:webHidden/>
                  </w:rPr>
                  <w:t>85</w:t>
                </w:r>
                <w:r>
                  <w:rPr>
                    <w:webHidden/>
                  </w:rPr>
                  <w:fldChar w:fldCharType="end"/>
                </w:r>
              </w:hyperlink>
            </w:p>
            <w:p w14:paraId="30E01B25" w14:textId="77777777" w:rsidR="00D84FAE" w:rsidRDefault="00D84FAE">
              <w:pPr>
                <w:pStyle w:val="TOC2"/>
                <w:rPr>
                  <w:rFonts w:asciiTheme="minorHAnsi" w:eastAsiaTheme="minorEastAsia" w:hAnsiTheme="minorHAnsi" w:cstheme="minorBidi"/>
                  <w:sz w:val="22"/>
                  <w:szCs w:val="22"/>
                </w:rPr>
              </w:pPr>
              <w:hyperlink w:anchor="_Toc7097574" w:history="1">
                <w:r w:rsidRPr="00665E1F">
                  <w:rPr>
                    <w:rStyle w:val="Hyperlink"/>
                  </w:rPr>
                  <w:t>Accessing Splunk UI</w:t>
                </w:r>
                <w:r>
                  <w:rPr>
                    <w:webHidden/>
                  </w:rPr>
                  <w:tab/>
                </w:r>
                <w:r>
                  <w:rPr>
                    <w:webHidden/>
                  </w:rPr>
                  <w:fldChar w:fldCharType="begin"/>
                </w:r>
                <w:r>
                  <w:rPr>
                    <w:webHidden/>
                  </w:rPr>
                  <w:instrText xml:space="preserve"> PAGEREF _Toc7097574 \h </w:instrText>
                </w:r>
                <w:r>
                  <w:rPr>
                    <w:webHidden/>
                  </w:rPr>
                </w:r>
                <w:r>
                  <w:rPr>
                    <w:webHidden/>
                  </w:rPr>
                  <w:fldChar w:fldCharType="separate"/>
                </w:r>
                <w:r>
                  <w:rPr>
                    <w:webHidden/>
                  </w:rPr>
                  <w:t>88</w:t>
                </w:r>
                <w:r>
                  <w:rPr>
                    <w:webHidden/>
                  </w:rPr>
                  <w:fldChar w:fldCharType="end"/>
                </w:r>
              </w:hyperlink>
            </w:p>
            <w:p w14:paraId="207E163D" w14:textId="77777777" w:rsidR="00D84FAE" w:rsidRDefault="00D84FAE">
              <w:pPr>
                <w:pStyle w:val="TOC2"/>
                <w:rPr>
                  <w:rFonts w:asciiTheme="minorHAnsi" w:eastAsiaTheme="minorEastAsia" w:hAnsiTheme="minorHAnsi" w:cstheme="minorBidi"/>
                  <w:sz w:val="22"/>
                  <w:szCs w:val="22"/>
                </w:rPr>
              </w:pPr>
              <w:hyperlink w:anchor="_Toc7097575" w:history="1">
                <w:r w:rsidRPr="00665E1F">
                  <w:rPr>
                    <w:rStyle w:val="Hyperlink"/>
                  </w:rPr>
                  <w:t>Redeploying Splunk demo</w:t>
                </w:r>
                <w:r>
                  <w:rPr>
                    <w:webHidden/>
                  </w:rPr>
                  <w:tab/>
                </w:r>
                <w:r>
                  <w:rPr>
                    <w:webHidden/>
                  </w:rPr>
                  <w:fldChar w:fldCharType="begin"/>
                </w:r>
                <w:r>
                  <w:rPr>
                    <w:webHidden/>
                  </w:rPr>
                  <w:instrText xml:space="preserve"> PAGEREF _Toc7097575 \h </w:instrText>
                </w:r>
                <w:r>
                  <w:rPr>
                    <w:webHidden/>
                  </w:rPr>
                </w:r>
                <w:r>
                  <w:rPr>
                    <w:webHidden/>
                  </w:rPr>
                  <w:fldChar w:fldCharType="separate"/>
                </w:r>
                <w:r>
                  <w:rPr>
                    <w:webHidden/>
                  </w:rPr>
                  <w:t>90</w:t>
                </w:r>
                <w:r>
                  <w:rPr>
                    <w:webHidden/>
                  </w:rPr>
                  <w:fldChar w:fldCharType="end"/>
                </w:r>
              </w:hyperlink>
            </w:p>
            <w:p w14:paraId="2027D3B1" w14:textId="77777777" w:rsidR="00D84FAE" w:rsidRDefault="00D84FAE">
              <w:pPr>
                <w:pStyle w:val="TOC1"/>
                <w:rPr>
                  <w:rFonts w:asciiTheme="minorHAnsi" w:eastAsiaTheme="minorEastAsia" w:hAnsiTheme="minorHAnsi" w:cstheme="minorBidi"/>
                  <w:sz w:val="22"/>
                  <w:szCs w:val="22"/>
                </w:rPr>
              </w:pPr>
              <w:hyperlink w:anchor="_Toc7097576" w:history="1">
                <w:r w:rsidRPr="00665E1F">
                  <w:rPr>
                    <w:rStyle w:val="Hyperlink"/>
                  </w:rPr>
                  <w:t>Deploying Prometheus and Grafana on Kubernetes</w:t>
                </w:r>
                <w:r>
                  <w:rPr>
                    <w:webHidden/>
                  </w:rPr>
                  <w:tab/>
                </w:r>
                <w:r>
                  <w:rPr>
                    <w:webHidden/>
                  </w:rPr>
                  <w:fldChar w:fldCharType="begin"/>
                </w:r>
                <w:r>
                  <w:rPr>
                    <w:webHidden/>
                  </w:rPr>
                  <w:instrText xml:space="preserve"> PAGEREF _Toc7097576 \h </w:instrText>
                </w:r>
                <w:r>
                  <w:rPr>
                    <w:webHidden/>
                  </w:rPr>
                </w:r>
                <w:r>
                  <w:rPr>
                    <w:webHidden/>
                  </w:rPr>
                  <w:fldChar w:fldCharType="separate"/>
                </w:r>
                <w:r>
                  <w:rPr>
                    <w:webHidden/>
                  </w:rPr>
                  <w:t>91</w:t>
                </w:r>
                <w:r>
                  <w:rPr>
                    <w:webHidden/>
                  </w:rPr>
                  <w:fldChar w:fldCharType="end"/>
                </w:r>
              </w:hyperlink>
            </w:p>
            <w:p w14:paraId="32F0E340" w14:textId="77777777" w:rsidR="00D84FAE" w:rsidRDefault="00D84FAE">
              <w:pPr>
                <w:pStyle w:val="TOC2"/>
                <w:rPr>
                  <w:rFonts w:asciiTheme="minorHAnsi" w:eastAsiaTheme="minorEastAsia" w:hAnsiTheme="minorHAnsi" w:cstheme="minorBidi"/>
                  <w:sz w:val="22"/>
                  <w:szCs w:val="22"/>
                </w:rPr>
              </w:pPr>
              <w:hyperlink w:anchor="_Toc7097577" w:history="1">
                <w:r w:rsidRPr="00665E1F">
                  <w:rPr>
                    <w:rStyle w:val="Hyperlink"/>
                  </w:rPr>
                  <w:t>Monitoring Kubernetes with Prometheus and Grafana</w:t>
                </w:r>
                <w:r>
                  <w:rPr>
                    <w:webHidden/>
                  </w:rPr>
                  <w:tab/>
                </w:r>
                <w:r>
                  <w:rPr>
                    <w:webHidden/>
                  </w:rPr>
                  <w:fldChar w:fldCharType="begin"/>
                </w:r>
                <w:r>
                  <w:rPr>
                    <w:webHidden/>
                  </w:rPr>
                  <w:instrText xml:space="preserve"> PAGEREF _Toc7097577 \h </w:instrText>
                </w:r>
                <w:r>
                  <w:rPr>
                    <w:webHidden/>
                  </w:rPr>
                </w:r>
                <w:r>
                  <w:rPr>
                    <w:webHidden/>
                  </w:rPr>
                  <w:fldChar w:fldCharType="separate"/>
                </w:r>
                <w:r>
                  <w:rPr>
                    <w:webHidden/>
                  </w:rPr>
                  <w:t>91</w:t>
                </w:r>
                <w:r>
                  <w:rPr>
                    <w:webHidden/>
                  </w:rPr>
                  <w:fldChar w:fldCharType="end"/>
                </w:r>
              </w:hyperlink>
            </w:p>
            <w:p w14:paraId="5E4ADFB2" w14:textId="77777777" w:rsidR="00D84FAE" w:rsidRDefault="00D84FAE">
              <w:pPr>
                <w:pStyle w:val="TOC2"/>
                <w:rPr>
                  <w:rFonts w:asciiTheme="minorHAnsi" w:eastAsiaTheme="minorEastAsia" w:hAnsiTheme="minorHAnsi" w:cstheme="minorBidi"/>
                  <w:sz w:val="22"/>
                  <w:szCs w:val="22"/>
                </w:rPr>
              </w:pPr>
              <w:hyperlink w:anchor="_Toc7097578" w:history="1">
                <w:r w:rsidRPr="00665E1F">
                  <w:rPr>
                    <w:rStyle w:val="Hyperlink"/>
                  </w:rPr>
                  <w:t>Playbooks for installing Prometheus and Grafana on Kubernetes</w:t>
                </w:r>
                <w:r>
                  <w:rPr>
                    <w:webHidden/>
                  </w:rPr>
                  <w:tab/>
                </w:r>
                <w:r>
                  <w:rPr>
                    <w:webHidden/>
                  </w:rPr>
                  <w:fldChar w:fldCharType="begin"/>
                </w:r>
                <w:r>
                  <w:rPr>
                    <w:webHidden/>
                  </w:rPr>
                  <w:instrText xml:space="preserve"> PAGEREF _Toc7097578 \h </w:instrText>
                </w:r>
                <w:r>
                  <w:rPr>
                    <w:webHidden/>
                  </w:rPr>
                </w:r>
                <w:r>
                  <w:rPr>
                    <w:webHidden/>
                  </w:rPr>
                  <w:fldChar w:fldCharType="separate"/>
                </w:r>
                <w:r>
                  <w:rPr>
                    <w:webHidden/>
                  </w:rPr>
                  <w:t>91</w:t>
                </w:r>
                <w:r>
                  <w:rPr>
                    <w:webHidden/>
                  </w:rPr>
                  <w:fldChar w:fldCharType="end"/>
                </w:r>
              </w:hyperlink>
            </w:p>
            <w:p w14:paraId="79749A82" w14:textId="77777777" w:rsidR="00D84FAE" w:rsidRDefault="00D84FAE">
              <w:pPr>
                <w:pStyle w:val="TOC2"/>
                <w:rPr>
                  <w:rFonts w:asciiTheme="minorHAnsi" w:eastAsiaTheme="minorEastAsia" w:hAnsiTheme="minorHAnsi" w:cstheme="minorBidi"/>
                  <w:sz w:val="22"/>
                  <w:szCs w:val="22"/>
                </w:rPr>
              </w:pPr>
              <w:hyperlink w:anchor="_Toc7097579" w:history="1">
                <w:r w:rsidRPr="00665E1F">
                  <w:rPr>
                    <w:rStyle w:val="Hyperlink"/>
                  </w:rPr>
                  <w:t>Prometheus UI</w:t>
                </w:r>
                <w:r>
                  <w:rPr>
                    <w:webHidden/>
                  </w:rPr>
                  <w:tab/>
                </w:r>
                <w:r>
                  <w:rPr>
                    <w:webHidden/>
                  </w:rPr>
                  <w:fldChar w:fldCharType="begin"/>
                </w:r>
                <w:r>
                  <w:rPr>
                    <w:webHidden/>
                  </w:rPr>
                  <w:instrText xml:space="preserve"> PAGEREF _Toc7097579 \h </w:instrText>
                </w:r>
                <w:r>
                  <w:rPr>
                    <w:webHidden/>
                  </w:rPr>
                </w:r>
                <w:r>
                  <w:rPr>
                    <w:webHidden/>
                  </w:rPr>
                  <w:fldChar w:fldCharType="separate"/>
                </w:r>
                <w:r>
                  <w:rPr>
                    <w:webHidden/>
                  </w:rPr>
                  <w:t>93</w:t>
                </w:r>
                <w:r>
                  <w:rPr>
                    <w:webHidden/>
                  </w:rPr>
                  <w:fldChar w:fldCharType="end"/>
                </w:r>
              </w:hyperlink>
            </w:p>
            <w:p w14:paraId="09586E2F" w14:textId="77777777" w:rsidR="00D84FAE" w:rsidRDefault="00D84FAE">
              <w:pPr>
                <w:pStyle w:val="TOC2"/>
                <w:rPr>
                  <w:rFonts w:asciiTheme="minorHAnsi" w:eastAsiaTheme="minorEastAsia" w:hAnsiTheme="minorHAnsi" w:cstheme="minorBidi"/>
                  <w:sz w:val="22"/>
                  <w:szCs w:val="22"/>
                </w:rPr>
              </w:pPr>
              <w:hyperlink w:anchor="_Toc7097580" w:history="1">
                <w:r w:rsidRPr="00665E1F">
                  <w:rPr>
                    <w:rStyle w:val="Hyperlink"/>
                  </w:rPr>
                  <w:t>Node Exporter</w:t>
                </w:r>
                <w:r>
                  <w:rPr>
                    <w:webHidden/>
                  </w:rPr>
                  <w:tab/>
                </w:r>
                <w:r>
                  <w:rPr>
                    <w:webHidden/>
                  </w:rPr>
                  <w:fldChar w:fldCharType="begin"/>
                </w:r>
                <w:r>
                  <w:rPr>
                    <w:webHidden/>
                  </w:rPr>
                  <w:instrText xml:space="preserve"> PAGEREF _Toc7097580 \h </w:instrText>
                </w:r>
                <w:r>
                  <w:rPr>
                    <w:webHidden/>
                  </w:rPr>
                </w:r>
                <w:r>
                  <w:rPr>
                    <w:webHidden/>
                  </w:rPr>
                  <w:fldChar w:fldCharType="separate"/>
                </w:r>
                <w:r>
                  <w:rPr>
                    <w:webHidden/>
                  </w:rPr>
                  <w:t>95</w:t>
                </w:r>
                <w:r>
                  <w:rPr>
                    <w:webHidden/>
                  </w:rPr>
                  <w:fldChar w:fldCharType="end"/>
                </w:r>
              </w:hyperlink>
            </w:p>
            <w:p w14:paraId="2087A56B" w14:textId="77777777" w:rsidR="00D84FAE" w:rsidRDefault="00D84FAE">
              <w:pPr>
                <w:pStyle w:val="TOC2"/>
                <w:rPr>
                  <w:rFonts w:asciiTheme="minorHAnsi" w:eastAsiaTheme="minorEastAsia" w:hAnsiTheme="minorHAnsi" w:cstheme="minorBidi"/>
                  <w:sz w:val="22"/>
                  <w:szCs w:val="22"/>
                </w:rPr>
              </w:pPr>
              <w:hyperlink w:anchor="_Toc7097581" w:history="1">
                <w:r w:rsidRPr="00665E1F">
                  <w:rPr>
                    <w:rStyle w:val="Hyperlink"/>
                  </w:rPr>
                  <w:t>cAdvisor</w:t>
                </w:r>
                <w:r>
                  <w:rPr>
                    <w:webHidden/>
                  </w:rPr>
                  <w:tab/>
                </w:r>
                <w:r>
                  <w:rPr>
                    <w:webHidden/>
                  </w:rPr>
                  <w:fldChar w:fldCharType="begin"/>
                </w:r>
                <w:r>
                  <w:rPr>
                    <w:webHidden/>
                  </w:rPr>
                  <w:instrText xml:space="preserve"> PAGEREF _Toc7097581 \h </w:instrText>
                </w:r>
                <w:r>
                  <w:rPr>
                    <w:webHidden/>
                  </w:rPr>
                </w:r>
                <w:r>
                  <w:rPr>
                    <w:webHidden/>
                  </w:rPr>
                  <w:fldChar w:fldCharType="separate"/>
                </w:r>
                <w:r>
                  <w:rPr>
                    <w:webHidden/>
                  </w:rPr>
                  <w:t>96</w:t>
                </w:r>
                <w:r>
                  <w:rPr>
                    <w:webHidden/>
                  </w:rPr>
                  <w:fldChar w:fldCharType="end"/>
                </w:r>
              </w:hyperlink>
            </w:p>
            <w:p w14:paraId="0EE1B106" w14:textId="77777777" w:rsidR="00D84FAE" w:rsidRDefault="00D84FAE">
              <w:pPr>
                <w:pStyle w:val="TOC2"/>
                <w:rPr>
                  <w:rFonts w:asciiTheme="minorHAnsi" w:eastAsiaTheme="minorEastAsia" w:hAnsiTheme="minorHAnsi" w:cstheme="minorBidi"/>
                  <w:sz w:val="22"/>
                  <w:szCs w:val="22"/>
                </w:rPr>
              </w:pPr>
              <w:hyperlink w:anchor="_Toc7097582" w:history="1">
                <w:r w:rsidRPr="00665E1F">
                  <w:rPr>
                    <w:rStyle w:val="Hyperlink"/>
                  </w:rPr>
                  <w:t>Grafana UI</w:t>
                </w:r>
                <w:r>
                  <w:rPr>
                    <w:webHidden/>
                  </w:rPr>
                  <w:tab/>
                </w:r>
                <w:r>
                  <w:rPr>
                    <w:webHidden/>
                  </w:rPr>
                  <w:fldChar w:fldCharType="begin"/>
                </w:r>
                <w:r>
                  <w:rPr>
                    <w:webHidden/>
                  </w:rPr>
                  <w:instrText xml:space="preserve"> PAGEREF _Toc7097582 \h </w:instrText>
                </w:r>
                <w:r>
                  <w:rPr>
                    <w:webHidden/>
                  </w:rPr>
                </w:r>
                <w:r>
                  <w:rPr>
                    <w:webHidden/>
                  </w:rPr>
                  <w:fldChar w:fldCharType="separate"/>
                </w:r>
                <w:r>
                  <w:rPr>
                    <w:webHidden/>
                  </w:rPr>
                  <w:t>96</w:t>
                </w:r>
                <w:r>
                  <w:rPr>
                    <w:webHidden/>
                  </w:rPr>
                  <w:fldChar w:fldCharType="end"/>
                </w:r>
              </w:hyperlink>
            </w:p>
            <w:p w14:paraId="0350DAAC" w14:textId="77777777" w:rsidR="00D84FAE" w:rsidRDefault="00D84FAE">
              <w:pPr>
                <w:pStyle w:val="TOC1"/>
                <w:rPr>
                  <w:rFonts w:asciiTheme="minorHAnsi" w:eastAsiaTheme="minorEastAsia" w:hAnsiTheme="minorHAnsi" w:cstheme="minorBidi"/>
                  <w:sz w:val="22"/>
                  <w:szCs w:val="22"/>
                </w:rPr>
              </w:pPr>
              <w:hyperlink w:anchor="_Toc7097583" w:history="1">
                <w:r w:rsidRPr="00665E1F">
                  <w:rPr>
                    <w:rStyle w:val="Hyperlink"/>
                  </w:rPr>
                  <w:t>Deploying Prometheus and Grafana on Docker swarm</w:t>
                </w:r>
                <w:r>
                  <w:rPr>
                    <w:webHidden/>
                  </w:rPr>
                  <w:tab/>
                </w:r>
                <w:r>
                  <w:rPr>
                    <w:webHidden/>
                  </w:rPr>
                  <w:fldChar w:fldCharType="begin"/>
                </w:r>
                <w:r>
                  <w:rPr>
                    <w:webHidden/>
                  </w:rPr>
                  <w:instrText xml:space="preserve"> PAGEREF _Toc7097583 \h </w:instrText>
                </w:r>
                <w:r>
                  <w:rPr>
                    <w:webHidden/>
                  </w:rPr>
                </w:r>
                <w:r>
                  <w:rPr>
                    <w:webHidden/>
                  </w:rPr>
                  <w:fldChar w:fldCharType="separate"/>
                </w:r>
                <w:r>
                  <w:rPr>
                    <w:webHidden/>
                  </w:rPr>
                  <w:t>99</w:t>
                </w:r>
                <w:r>
                  <w:rPr>
                    <w:webHidden/>
                  </w:rPr>
                  <w:fldChar w:fldCharType="end"/>
                </w:r>
              </w:hyperlink>
            </w:p>
            <w:p w14:paraId="4FE1A165" w14:textId="77777777" w:rsidR="00D84FAE" w:rsidRDefault="00D84FAE">
              <w:pPr>
                <w:pStyle w:val="TOC2"/>
                <w:rPr>
                  <w:rFonts w:asciiTheme="minorHAnsi" w:eastAsiaTheme="minorEastAsia" w:hAnsiTheme="minorHAnsi" w:cstheme="minorBidi"/>
                  <w:sz w:val="22"/>
                  <w:szCs w:val="22"/>
                </w:rPr>
              </w:pPr>
              <w:hyperlink w:anchor="_Toc7097584" w:history="1">
                <w:r w:rsidRPr="00665E1F">
                  <w:rPr>
                    <w:rStyle w:val="Hyperlink"/>
                  </w:rPr>
                  <w:t>Monitoring with Prometheus and Grafana</w:t>
                </w:r>
                <w:r>
                  <w:rPr>
                    <w:webHidden/>
                  </w:rPr>
                  <w:tab/>
                </w:r>
                <w:r>
                  <w:rPr>
                    <w:webHidden/>
                  </w:rPr>
                  <w:fldChar w:fldCharType="begin"/>
                </w:r>
                <w:r>
                  <w:rPr>
                    <w:webHidden/>
                  </w:rPr>
                  <w:instrText xml:space="preserve"> PAGEREF _Toc7097584 \h </w:instrText>
                </w:r>
                <w:r>
                  <w:rPr>
                    <w:webHidden/>
                  </w:rPr>
                </w:r>
                <w:r>
                  <w:rPr>
                    <w:webHidden/>
                  </w:rPr>
                  <w:fldChar w:fldCharType="separate"/>
                </w:r>
                <w:r>
                  <w:rPr>
                    <w:webHidden/>
                  </w:rPr>
                  <w:t>99</w:t>
                </w:r>
                <w:r>
                  <w:rPr>
                    <w:webHidden/>
                  </w:rPr>
                  <w:fldChar w:fldCharType="end"/>
                </w:r>
              </w:hyperlink>
            </w:p>
            <w:p w14:paraId="1DF98047" w14:textId="77777777" w:rsidR="00D84FAE" w:rsidRDefault="00D84FAE">
              <w:pPr>
                <w:pStyle w:val="TOC2"/>
                <w:rPr>
                  <w:rFonts w:asciiTheme="minorHAnsi" w:eastAsiaTheme="minorEastAsia" w:hAnsiTheme="minorHAnsi" w:cstheme="minorBidi"/>
                  <w:sz w:val="22"/>
                  <w:szCs w:val="22"/>
                </w:rPr>
              </w:pPr>
              <w:hyperlink w:anchor="_Toc7097585" w:history="1">
                <w:r w:rsidRPr="00665E1F">
                  <w:rPr>
                    <w:rStyle w:val="Hyperlink"/>
                  </w:rPr>
                  <w:t>Playbooks for installing Prometheus and Grafana on Docker swarm</w:t>
                </w:r>
                <w:r>
                  <w:rPr>
                    <w:webHidden/>
                  </w:rPr>
                  <w:tab/>
                </w:r>
                <w:r>
                  <w:rPr>
                    <w:webHidden/>
                  </w:rPr>
                  <w:fldChar w:fldCharType="begin"/>
                </w:r>
                <w:r>
                  <w:rPr>
                    <w:webHidden/>
                  </w:rPr>
                  <w:instrText xml:space="preserve"> PAGEREF _Toc7097585 \h </w:instrText>
                </w:r>
                <w:r>
                  <w:rPr>
                    <w:webHidden/>
                  </w:rPr>
                </w:r>
                <w:r>
                  <w:rPr>
                    <w:webHidden/>
                  </w:rPr>
                  <w:fldChar w:fldCharType="separate"/>
                </w:r>
                <w:r>
                  <w:rPr>
                    <w:webHidden/>
                  </w:rPr>
                  <w:t>100</w:t>
                </w:r>
                <w:r>
                  <w:rPr>
                    <w:webHidden/>
                  </w:rPr>
                  <w:fldChar w:fldCharType="end"/>
                </w:r>
              </w:hyperlink>
            </w:p>
            <w:p w14:paraId="07BAF372" w14:textId="77777777" w:rsidR="00D84FAE" w:rsidRDefault="00D84FAE">
              <w:pPr>
                <w:pStyle w:val="TOC2"/>
                <w:rPr>
                  <w:rFonts w:asciiTheme="minorHAnsi" w:eastAsiaTheme="minorEastAsia" w:hAnsiTheme="minorHAnsi" w:cstheme="minorBidi"/>
                  <w:sz w:val="22"/>
                  <w:szCs w:val="22"/>
                </w:rPr>
              </w:pPr>
              <w:hyperlink w:anchor="_Toc7097586" w:history="1">
                <w:r w:rsidRPr="00665E1F">
                  <w:rPr>
                    <w:rStyle w:val="Hyperlink"/>
                  </w:rPr>
                  <w:t>Prometheus and Grafana configuration</w:t>
                </w:r>
                <w:r>
                  <w:rPr>
                    <w:webHidden/>
                  </w:rPr>
                  <w:tab/>
                </w:r>
                <w:r>
                  <w:rPr>
                    <w:webHidden/>
                  </w:rPr>
                  <w:fldChar w:fldCharType="begin"/>
                </w:r>
                <w:r>
                  <w:rPr>
                    <w:webHidden/>
                  </w:rPr>
                  <w:instrText xml:space="preserve"> PAGEREF _Toc7097586 \h </w:instrText>
                </w:r>
                <w:r>
                  <w:rPr>
                    <w:webHidden/>
                  </w:rPr>
                </w:r>
                <w:r>
                  <w:rPr>
                    <w:webHidden/>
                  </w:rPr>
                  <w:fldChar w:fldCharType="separate"/>
                </w:r>
                <w:r>
                  <w:rPr>
                    <w:webHidden/>
                  </w:rPr>
                  <w:t>100</w:t>
                </w:r>
                <w:r>
                  <w:rPr>
                    <w:webHidden/>
                  </w:rPr>
                  <w:fldChar w:fldCharType="end"/>
                </w:r>
              </w:hyperlink>
            </w:p>
            <w:p w14:paraId="2A1A131D" w14:textId="77777777" w:rsidR="00D84FAE" w:rsidRDefault="00D84FAE">
              <w:pPr>
                <w:pStyle w:val="TOC2"/>
                <w:rPr>
                  <w:rFonts w:asciiTheme="minorHAnsi" w:eastAsiaTheme="minorEastAsia" w:hAnsiTheme="minorHAnsi" w:cstheme="minorBidi"/>
                  <w:sz w:val="22"/>
                  <w:szCs w:val="22"/>
                </w:rPr>
              </w:pPr>
              <w:hyperlink w:anchor="_Toc7097587" w:history="1">
                <w:r w:rsidRPr="00665E1F">
                  <w:rPr>
                    <w:rStyle w:val="Hyperlink"/>
                  </w:rPr>
                  <w:t>Accessing Grafana UI</w:t>
                </w:r>
                <w:r>
                  <w:rPr>
                    <w:webHidden/>
                  </w:rPr>
                  <w:tab/>
                </w:r>
                <w:r>
                  <w:rPr>
                    <w:webHidden/>
                  </w:rPr>
                  <w:fldChar w:fldCharType="begin"/>
                </w:r>
                <w:r>
                  <w:rPr>
                    <w:webHidden/>
                  </w:rPr>
                  <w:instrText xml:space="preserve"> PAGEREF _Toc7097587 \h </w:instrText>
                </w:r>
                <w:r>
                  <w:rPr>
                    <w:webHidden/>
                  </w:rPr>
                </w:r>
                <w:r>
                  <w:rPr>
                    <w:webHidden/>
                  </w:rPr>
                  <w:fldChar w:fldCharType="separate"/>
                </w:r>
                <w:r>
                  <w:rPr>
                    <w:webHidden/>
                  </w:rPr>
                  <w:t>100</w:t>
                </w:r>
                <w:r>
                  <w:rPr>
                    <w:webHidden/>
                  </w:rPr>
                  <w:fldChar w:fldCharType="end"/>
                </w:r>
              </w:hyperlink>
            </w:p>
            <w:p w14:paraId="455C09F0" w14:textId="77777777" w:rsidR="00D84FAE" w:rsidRDefault="00D84FAE">
              <w:pPr>
                <w:pStyle w:val="TOC1"/>
                <w:rPr>
                  <w:rFonts w:asciiTheme="minorHAnsi" w:eastAsiaTheme="minorEastAsia" w:hAnsiTheme="minorHAnsi" w:cstheme="minorBidi"/>
                  <w:sz w:val="22"/>
                  <w:szCs w:val="22"/>
                </w:rPr>
              </w:pPr>
              <w:hyperlink w:anchor="_Toc7097588" w:history="1">
                <w:r w:rsidRPr="00665E1F">
                  <w:rPr>
                    <w:rStyle w:val="Hyperlink"/>
                  </w:rPr>
                  <w:t>Backup and restore</w:t>
                </w:r>
                <w:r>
                  <w:rPr>
                    <w:webHidden/>
                  </w:rPr>
                  <w:tab/>
                </w:r>
                <w:r>
                  <w:rPr>
                    <w:webHidden/>
                  </w:rPr>
                  <w:fldChar w:fldCharType="begin"/>
                </w:r>
                <w:r>
                  <w:rPr>
                    <w:webHidden/>
                  </w:rPr>
                  <w:instrText xml:space="preserve"> PAGEREF _Toc7097588 \h </w:instrText>
                </w:r>
                <w:r>
                  <w:rPr>
                    <w:webHidden/>
                  </w:rPr>
                </w:r>
                <w:r>
                  <w:rPr>
                    <w:webHidden/>
                  </w:rPr>
                  <w:fldChar w:fldCharType="separate"/>
                </w:r>
                <w:r>
                  <w:rPr>
                    <w:webHidden/>
                  </w:rPr>
                  <w:t>102</w:t>
                </w:r>
                <w:r>
                  <w:rPr>
                    <w:webHidden/>
                  </w:rPr>
                  <w:fldChar w:fldCharType="end"/>
                </w:r>
              </w:hyperlink>
            </w:p>
            <w:p w14:paraId="76F6242F" w14:textId="77777777" w:rsidR="00D84FAE" w:rsidRDefault="00D84FAE">
              <w:pPr>
                <w:pStyle w:val="TOC2"/>
                <w:rPr>
                  <w:rFonts w:asciiTheme="minorHAnsi" w:eastAsiaTheme="minorEastAsia" w:hAnsiTheme="minorHAnsi" w:cstheme="minorBidi"/>
                  <w:sz w:val="22"/>
                  <w:szCs w:val="22"/>
                </w:rPr>
              </w:pPr>
              <w:hyperlink w:anchor="_Toc7097589" w:history="1">
                <w:r w:rsidRPr="00665E1F">
                  <w:rPr>
                    <w:rStyle w:val="Hyperlink"/>
                  </w:rPr>
                  <w:t>Backup and restore UCP and DTR</w:t>
                </w:r>
                <w:r>
                  <w:rPr>
                    <w:webHidden/>
                  </w:rPr>
                  <w:tab/>
                </w:r>
                <w:r>
                  <w:rPr>
                    <w:webHidden/>
                  </w:rPr>
                  <w:fldChar w:fldCharType="begin"/>
                </w:r>
                <w:r>
                  <w:rPr>
                    <w:webHidden/>
                  </w:rPr>
                  <w:instrText xml:space="preserve"> PAGEREF _Toc7097589 \h </w:instrText>
                </w:r>
                <w:r>
                  <w:rPr>
                    <w:webHidden/>
                  </w:rPr>
                </w:r>
                <w:r>
                  <w:rPr>
                    <w:webHidden/>
                  </w:rPr>
                  <w:fldChar w:fldCharType="separate"/>
                </w:r>
                <w:r>
                  <w:rPr>
                    <w:webHidden/>
                  </w:rPr>
                  <w:t>102</w:t>
                </w:r>
                <w:r>
                  <w:rPr>
                    <w:webHidden/>
                  </w:rPr>
                  <w:fldChar w:fldCharType="end"/>
                </w:r>
              </w:hyperlink>
            </w:p>
            <w:p w14:paraId="5BD723C5" w14:textId="77777777" w:rsidR="00D84FAE" w:rsidRDefault="00D84FAE">
              <w:pPr>
                <w:pStyle w:val="TOC2"/>
                <w:rPr>
                  <w:rFonts w:asciiTheme="minorHAnsi" w:eastAsiaTheme="minorEastAsia" w:hAnsiTheme="minorHAnsi" w:cstheme="minorBidi"/>
                  <w:sz w:val="22"/>
                  <w:szCs w:val="22"/>
                </w:rPr>
              </w:pPr>
              <w:hyperlink w:anchor="_Toc7097590" w:history="1">
                <w:r w:rsidRPr="00665E1F">
                  <w:rPr>
                    <w:rStyle w:val="Hyperlink"/>
                  </w:rPr>
                  <w:t>Backup and restore Docker persistent volumes</w:t>
                </w:r>
                <w:r>
                  <w:rPr>
                    <w:webHidden/>
                  </w:rPr>
                  <w:tab/>
                </w:r>
                <w:r>
                  <w:rPr>
                    <w:webHidden/>
                  </w:rPr>
                  <w:fldChar w:fldCharType="begin"/>
                </w:r>
                <w:r>
                  <w:rPr>
                    <w:webHidden/>
                  </w:rPr>
                  <w:instrText xml:space="preserve"> PAGEREF _Toc7097590 \h </w:instrText>
                </w:r>
                <w:r>
                  <w:rPr>
                    <w:webHidden/>
                  </w:rPr>
                </w:r>
                <w:r>
                  <w:rPr>
                    <w:webHidden/>
                  </w:rPr>
                  <w:fldChar w:fldCharType="separate"/>
                </w:r>
                <w:r>
                  <w:rPr>
                    <w:webHidden/>
                  </w:rPr>
                  <w:t>110</w:t>
                </w:r>
                <w:r>
                  <w:rPr>
                    <w:webHidden/>
                  </w:rPr>
                  <w:fldChar w:fldCharType="end"/>
                </w:r>
              </w:hyperlink>
            </w:p>
            <w:p w14:paraId="678430C7" w14:textId="77777777" w:rsidR="00D84FAE" w:rsidRDefault="00D84FAE">
              <w:pPr>
                <w:pStyle w:val="TOC2"/>
                <w:rPr>
                  <w:rFonts w:asciiTheme="minorHAnsi" w:eastAsiaTheme="minorEastAsia" w:hAnsiTheme="minorHAnsi" w:cstheme="minorBidi"/>
                  <w:sz w:val="22"/>
                  <w:szCs w:val="22"/>
                </w:rPr>
              </w:pPr>
              <w:hyperlink w:anchor="_Toc7097591" w:history="1">
                <w:r w:rsidRPr="00665E1F">
                  <w:rPr>
                    <w:rStyle w:val="Hyperlink"/>
                  </w:rPr>
                  <w:t>Integrate UCP and DTR backup with HPE RMC and HPE StoreOnce</w:t>
                </w:r>
                <w:r>
                  <w:rPr>
                    <w:webHidden/>
                  </w:rPr>
                  <w:tab/>
                </w:r>
                <w:r>
                  <w:rPr>
                    <w:webHidden/>
                  </w:rPr>
                  <w:fldChar w:fldCharType="begin"/>
                </w:r>
                <w:r>
                  <w:rPr>
                    <w:webHidden/>
                  </w:rPr>
                  <w:instrText xml:space="preserve"> PAGEREF _Toc7097591 \h </w:instrText>
                </w:r>
                <w:r>
                  <w:rPr>
                    <w:webHidden/>
                  </w:rPr>
                </w:r>
                <w:r>
                  <w:rPr>
                    <w:webHidden/>
                  </w:rPr>
                  <w:fldChar w:fldCharType="separate"/>
                </w:r>
                <w:r>
                  <w:rPr>
                    <w:webHidden/>
                  </w:rPr>
                  <w:t>113</w:t>
                </w:r>
                <w:r>
                  <w:rPr>
                    <w:webHidden/>
                  </w:rPr>
                  <w:fldChar w:fldCharType="end"/>
                </w:r>
              </w:hyperlink>
            </w:p>
            <w:p w14:paraId="555037EE" w14:textId="77777777" w:rsidR="00D84FAE" w:rsidRDefault="00D84FAE">
              <w:pPr>
                <w:pStyle w:val="TOC1"/>
                <w:rPr>
                  <w:rFonts w:asciiTheme="minorHAnsi" w:eastAsiaTheme="minorEastAsia" w:hAnsiTheme="minorHAnsi" w:cstheme="minorBidi"/>
                  <w:sz w:val="22"/>
                  <w:szCs w:val="22"/>
                </w:rPr>
              </w:pPr>
              <w:hyperlink w:anchor="_Toc7097592" w:history="1">
                <w:r w:rsidRPr="00665E1F">
                  <w:rPr>
                    <w:rStyle w:val="Hyperlink"/>
                  </w:rPr>
                  <w:t>Solution lifecycle management</w:t>
                </w:r>
                <w:r>
                  <w:rPr>
                    <w:webHidden/>
                  </w:rPr>
                  <w:tab/>
                </w:r>
                <w:r>
                  <w:rPr>
                    <w:webHidden/>
                  </w:rPr>
                  <w:fldChar w:fldCharType="begin"/>
                </w:r>
                <w:r>
                  <w:rPr>
                    <w:webHidden/>
                  </w:rPr>
                  <w:instrText xml:space="preserve"> PAGEREF _Toc7097592 \h </w:instrText>
                </w:r>
                <w:r>
                  <w:rPr>
                    <w:webHidden/>
                  </w:rPr>
                </w:r>
                <w:r>
                  <w:rPr>
                    <w:webHidden/>
                  </w:rPr>
                  <w:fldChar w:fldCharType="separate"/>
                </w:r>
                <w:r>
                  <w:rPr>
                    <w:webHidden/>
                  </w:rPr>
                  <w:t>114</w:t>
                </w:r>
                <w:r>
                  <w:rPr>
                    <w:webHidden/>
                  </w:rPr>
                  <w:fldChar w:fldCharType="end"/>
                </w:r>
              </w:hyperlink>
            </w:p>
            <w:p w14:paraId="017E860C" w14:textId="77777777" w:rsidR="00D84FAE" w:rsidRDefault="00D84FAE">
              <w:pPr>
                <w:pStyle w:val="TOC2"/>
                <w:rPr>
                  <w:rFonts w:asciiTheme="minorHAnsi" w:eastAsiaTheme="minorEastAsia" w:hAnsiTheme="minorHAnsi" w:cstheme="minorBidi"/>
                  <w:sz w:val="22"/>
                  <w:szCs w:val="22"/>
                </w:rPr>
              </w:pPr>
              <w:hyperlink w:anchor="_Toc7097593" w:history="1">
                <w:r w:rsidRPr="00665E1F">
                  <w:rPr>
                    <w:rStyle w:val="Hyperlink"/>
                  </w:rPr>
                  <w:t>HPE Synergy</w:t>
                </w:r>
                <w:r>
                  <w:rPr>
                    <w:webHidden/>
                  </w:rPr>
                  <w:tab/>
                </w:r>
                <w:r>
                  <w:rPr>
                    <w:webHidden/>
                  </w:rPr>
                  <w:fldChar w:fldCharType="begin"/>
                </w:r>
                <w:r>
                  <w:rPr>
                    <w:webHidden/>
                  </w:rPr>
                  <w:instrText xml:space="preserve"> PAGEREF _Toc7097593 \h </w:instrText>
                </w:r>
                <w:r>
                  <w:rPr>
                    <w:webHidden/>
                  </w:rPr>
                </w:r>
                <w:r>
                  <w:rPr>
                    <w:webHidden/>
                  </w:rPr>
                  <w:fldChar w:fldCharType="separate"/>
                </w:r>
                <w:r>
                  <w:rPr>
                    <w:webHidden/>
                  </w:rPr>
                  <w:t>114</w:t>
                </w:r>
                <w:r>
                  <w:rPr>
                    <w:webHidden/>
                  </w:rPr>
                  <w:fldChar w:fldCharType="end"/>
                </w:r>
              </w:hyperlink>
            </w:p>
            <w:p w14:paraId="6DE93301" w14:textId="77777777" w:rsidR="00D84FAE" w:rsidRDefault="00D84FAE">
              <w:pPr>
                <w:pStyle w:val="TOC2"/>
                <w:rPr>
                  <w:rFonts w:asciiTheme="minorHAnsi" w:eastAsiaTheme="minorEastAsia" w:hAnsiTheme="minorHAnsi" w:cstheme="minorBidi"/>
                  <w:sz w:val="22"/>
                  <w:szCs w:val="22"/>
                </w:rPr>
              </w:pPr>
              <w:hyperlink w:anchor="_Toc7097594" w:history="1">
                <w:r w:rsidRPr="00665E1F">
                  <w:rPr>
                    <w:rStyle w:val="Hyperlink"/>
                  </w:rPr>
                  <w:t>vSphere Docker Volume Service Plug-in</w:t>
                </w:r>
                <w:r>
                  <w:rPr>
                    <w:webHidden/>
                  </w:rPr>
                  <w:tab/>
                </w:r>
                <w:r>
                  <w:rPr>
                    <w:webHidden/>
                  </w:rPr>
                  <w:fldChar w:fldCharType="begin"/>
                </w:r>
                <w:r>
                  <w:rPr>
                    <w:webHidden/>
                  </w:rPr>
                  <w:instrText xml:space="preserve"> PAGEREF _Toc7097594 \h </w:instrText>
                </w:r>
                <w:r>
                  <w:rPr>
                    <w:webHidden/>
                  </w:rPr>
                </w:r>
                <w:r>
                  <w:rPr>
                    <w:webHidden/>
                  </w:rPr>
                  <w:fldChar w:fldCharType="separate"/>
                </w:r>
                <w:r>
                  <w:rPr>
                    <w:webHidden/>
                  </w:rPr>
                  <w:t>114</w:t>
                </w:r>
                <w:r>
                  <w:rPr>
                    <w:webHidden/>
                  </w:rPr>
                  <w:fldChar w:fldCharType="end"/>
                </w:r>
              </w:hyperlink>
            </w:p>
            <w:p w14:paraId="2656937E" w14:textId="77777777" w:rsidR="00D84FAE" w:rsidRDefault="00D84FAE">
              <w:pPr>
                <w:pStyle w:val="TOC2"/>
                <w:rPr>
                  <w:rFonts w:asciiTheme="minorHAnsi" w:eastAsiaTheme="minorEastAsia" w:hAnsiTheme="minorHAnsi" w:cstheme="minorBidi"/>
                  <w:sz w:val="22"/>
                  <w:szCs w:val="22"/>
                </w:rPr>
              </w:pPr>
              <w:hyperlink w:anchor="_Toc7097595" w:history="1">
                <w:r w:rsidRPr="00665E1F">
                  <w:rPr>
                    <w:rStyle w:val="Hyperlink"/>
                  </w:rPr>
                  <w:t>Red Hat Enterprise Linux operating system</w:t>
                </w:r>
                <w:r>
                  <w:rPr>
                    <w:webHidden/>
                  </w:rPr>
                  <w:tab/>
                </w:r>
                <w:r>
                  <w:rPr>
                    <w:webHidden/>
                  </w:rPr>
                  <w:fldChar w:fldCharType="begin"/>
                </w:r>
                <w:r>
                  <w:rPr>
                    <w:webHidden/>
                  </w:rPr>
                  <w:instrText xml:space="preserve"> PAGEREF _Toc7097595 \h </w:instrText>
                </w:r>
                <w:r>
                  <w:rPr>
                    <w:webHidden/>
                  </w:rPr>
                </w:r>
                <w:r>
                  <w:rPr>
                    <w:webHidden/>
                  </w:rPr>
                  <w:fldChar w:fldCharType="separate"/>
                </w:r>
                <w:r>
                  <w:rPr>
                    <w:webHidden/>
                  </w:rPr>
                  <w:t>115</w:t>
                </w:r>
                <w:r>
                  <w:rPr>
                    <w:webHidden/>
                  </w:rPr>
                  <w:fldChar w:fldCharType="end"/>
                </w:r>
              </w:hyperlink>
            </w:p>
            <w:p w14:paraId="62651DF7" w14:textId="77777777" w:rsidR="00D84FAE" w:rsidRDefault="00D84FAE">
              <w:pPr>
                <w:pStyle w:val="TOC2"/>
                <w:rPr>
                  <w:rFonts w:asciiTheme="minorHAnsi" w:eastAsiaTheme="minorEastAsia" w:hAnsiTheme="minorHAnsi" w:cstheme="minorBidi"/>
                  <w:sz w:val="22"/>
                  <w:szCs w:val="22"/>
                </w:rPr>
              </w:pPr>
              <w:hyperlink w:anchor="_Toc7097596" w:history="1">
                <w:r w:rsidRPr="00665E1F">
                  <w:rPr>
                    <w:rStyle w:val="Hyperlink"/>
                  </w:rPr>
                  <w:t>Docker EE Environment</w:t>
                </w:r>
                <w:r>
                  <w:rPr>
                    <w:webHidden/>
                  </w:rPr>
                  <w:tab/>
                </w:r>
                <w:r>
                  <w:rPr>
                    <w:webHidden/>
                  </w:rPr>
                  <w:fldChar w:fldCharType="begin"/>
                </w:r>
                <w:r>
                  <w:rPr>
                    <w:webHidden/>
                  </w:rPr>
                  <w:instrText xml:space="preserve"> PAGEREF _Toc7097596 \h </w:instrText>
                </w:r>
                <w:r>
                  <w:rPr>
                    <w:webHidden/>
                  </w:rPr>
                </w:r>
                <w:r>
                  <w:rPr>
                    <w:webHidden/>
                  </w:rPr>
                  <w:fldChar w:fldCharType="separate"/>
                </w:r>
                <w:r>
                  <w:rPr>
                    <w:webHidden/>
                  </w:rPr>
                  <w:t>116</w:t>
                </w:r>
                <w:r>
                  <w:rPr>
                    <w:webHidden/>
                  </w:rPr>
                  <w:fldChar w:fldCharType="end"/>
                </w:r>
              </w:hyperlink>
            </w:p>
            <w:p w14:paraId="5C3B7AB9" w14:textId="77777777" w:rsidR="00D84FAE" w:rsidRDefault="00D84FAE">
              <w:pPr>
                <w:pStyle w:val="TOC2"/>
                <w:rPr>
                  <w:rFonts w:asciiTheme="minorHAnsi" w:eastAsiaTheme="minorEastAsia" w:hAnsiTheme="minorHAnsi" w:cstheme="minorBidi"/>
                  <w:sz w:val="22"/>
                  <w:szCs w:val="22"/>
                </w:rPr>
              </w:pPr>
              <w:hyperlink w:anchor="_Toc7097597" w:history="1">
                <w:r w:rsidRPr="00665E1F">
                  <w:rPr>
                    <w:rStyle w:val="Hyperlink"/>
                  </w:rPr>
                  <w:t>Monitoring Tools</w:t>
                </w:r>
                <w:r>
                  <w:rPr>
                    <w:webHidden/>
                  </w:rPr>
                  <w:tab/>
                </w:r>
                <w:r>
                  <w:rPr>
                    <w:webHidden/>
                  </w:rPr>
                  <w:fldChar w:fldCharType="begin"/>
                </w:r>
                <w:r>
                  <w:rPr>
                    <w:webHidden/>
                  </w:rPr>
                  <w:instrText xml:space="preserve"> PAGEREF _Toc7097597 \h </w:instrText>
                </w:r>
                <w:r>
                  <w:rPr>
                    <w:webHidden/>
                  </w:rPr>
                </w:r>
                <w:r>
                  <w:rPr>
                    <w:webHidden/>
                  </w:rPr>
                  <w:fldChar w:fldCharType="separate"/>
                </w:r>
                <w:r>
                  <w:rPr>
                    <w:webHidden/>
                  </w:rPr>
                  <w:t>116</w:t>
                </w:r>
                <w:r>
                  <w:rPr>
                    <w:webHidden/>
                  </w:rPr>
                  <w:fldChar w:fldCharType="end"/>
                </w:r>
              </w:hyperlink>
            </w:p>
            <w:p w14:paraId="70DFFDEB" w14:textId="77777777" w:rsidR="00D84FAE" w:rsidRDefault="00D84FAE">
              <w:pPr>
                <w:pStyle w:val="TOC1"/>
                <w:rPr>
                  <w:rFonts w:asciiTheme="minorHAnsi" w:eastAsiaTheme="minorEastAsia" w:hAnsiTheme="minorHAnsi" w:cstheme="minorBidi"/>
                  <w:sz w:val="22"/>
                  <w:szCs w:val="22"/>
                </w:rPr>
              </w:pPr>
              <w:hyperlink w:anchor="_Toc7097598" w:history="1">
                <w:r w:rsidRPr="00665E1F">
                  <w:rPr>
                    <w:rStyle w:val="Hyperlink"/>
                  </w:rPr>
                  <w:t>Summary</w:t>
                </w:r>
                <w:r>
                  <w:rPr>
                    <w:webHidden/>
                  </w:rPr>
                  <w:tab/>
                </w:r>
                <w:r>
                  <w:rPr>
                    <w:webHidden/>
                  </w:rPr>
                  <w:fldChar w:fldCharType="begin"/>
                </w:r>
                <w:r>
                  <w:rPr>
                    <w:webHidden/>
                  </w:rPr>
                  <w:instrText xml:space="preserve"> PAGEREF _Toc7097598 \h </w:instrText>
                </w:r>
                <w:r>
                  <w:rPr>
                    <w:webHidden/>
                  </w:rPr>
                </w:r>
                <w:r>
                  <w:rPr>
                    <w:webHidden/>
                  </w:rPr>
                  <w:fldChar w:fldCharType="separate"/>
                </w:r>
                <w:r>
                  <w:rPr>
                    <w:webHidden/>
                  </w:rPr>
                  <w:t>116</w:t>
                </w:r>
                <w:r>
                  <w:rPr>
                    <w:webHidden/>
                  </w:rPr>
                  <w:fldChar w:fldCharType="end"/>
                </w:r>
              </w:hyperlink>
            </w:p>
            <w:p w14:paraId="5C1D2418" w14:textId="77777777" w:rsidR="00D84FAE" w:rsidRDefault="00D84FAE">
              <w:pPr>
                <w:pStyle w:val="TOC1"/>
                <w:rPr>
                  <w:rFonts w:asciiTheme="minorHAnsi" w:eastAsiaTheme="minorEastAsia" w:hAnsiTheme="minorHAnsi" w:cstheme="minorBidi"/>
                  <w:sz w:val="22"/>
                  <w:szCs w:val="22"/>
                </w:rPr>
              </w:pPr>
              <w:hyperlink w:anchor="_Toc7097599" w:history="1">
                <w:r w:rsidRPr="00665E1F">
                  <w:rPr>
                    <w:rStyle w:val="Hyperlink"/>
                  </w:rPr>
                  <w:t>Appendix A: Software Licenses</w:t>
                </w:r>
                <w:r>
                  <w:rPr>
                    <w:webHidden/>
                  </w:rPr>
                  <w:tab/>
                </w:r>
                <w:r>
                  <w:rPr>
                    <w:webHidden/>
                  </w:rPr>
                  <w:fldChar w:fldCharType="begin"/>
                </w:r>
                <w:r>
                  <w:rPr>
                    <w:webHidden/>
                  </w:rPr>
                  <w:instrText xml:space="preserve"> PAGEREF _Toc7097599 \h </w:instrText>
                </w:r>
                <w:r>
                  <w:rPr>
                    <w:webHidden/>
                  </w:rPr>
                </w:r>
                <w:r>
                  <w:rPr>
                    <w:webHidden/>
                  </w:rPr>
                  <w:fldChar w:fldCharType="separate"/>
                </w:r>
                <w:r>
                  <w:rPr>
                    <w:webHidden/>
                  </w:rPr>
                  <w:t>117</w:t>
                </w:r>
                <w:r>
                  <w:rPr>
                    <w:webHidden/>
                  </w:rPr>
                  <w:fldChar w:fldCharType="end"/>
                </w:r>
              </w:hyperlink>
            </w:p>
            <w:p w14:paraId="64FE9325" w14:textId="77777777" w:rsidR="00D84FAE" w:rsidRDefault="00D84FAE">
              <w:pPr>
                <w:pStyle w:val="TOC1"/>
                <w:rPr>
                  <w:rFonts w:asciiTheme="minorHAnsi" w:eastAsiaTheme="minorEastAsia" w:hAnsiTheme="minorHAnsi" w:cstheme="minorBidi"/>
                  <w:sz w:val="22"/>
                  <w:szCs w:val="22"/>
                </w:rPr>
              </w:pPr>
              <w:hyperlink w:anchor="_Toc7097600" w:history="1">
                <w:r w:rsidRPr="00665E1F">
                  <w:rPr>
                    <w:rStyle w:val="Hyperlink"/>
                  </w:rPr>
                  <w:t>Appendix B: Using customer supplied certificates for UCP and DTR</w:t>
                </w:r>
                <w:r>
                  <w:rPr>
                    <w:webHidden/>
                  </w:rPr>
                  <w:tab/>
                </w:r>
                <w:r>
                  <w:rPr>
                    <w:webHidden/>
                  </w:rPr>
                  <w:fldChar w:fldCharType="begin"/>
                </w:r>
                <w:r>
                  <w:rPr>
                    <w:webHidden/>
                  </w:rPr>
                  <w:instrText xml:space="preserve"> PAGEREF _Toc7097600 \h </w:instrText>
                </w:r>
                <w:r>
                  <w:rPr>
                    <w:webHidden/>
                  </w:rPr>
                </w:r>
                <w:r>
                  <w:rPr>
                    <w:webHidden/>
                  </w:rPr>
                  <w:fldChar w:fldCharType="separate"/>
                </w:r>
                <w:r>
                  <w:rPr>
                    <w:webHidden/>
                  </w:rPr>
                  <w:t>117</w:t>
                </w:r>
                <w:r>
                  <w:rPr>
                    <w:webHidden/>
                  </w:rPr>
                  <w:fldChar w:fldCharType="end"/>
                </w:r>
              </w:hyperlink>
            </w:p>
            <w:p w14:paraId="155FD7E6" w14:textId="77777777" w:rsidR="00D84FAE" w:rsidRDefault="00D84FAE">
              <w:pPr>
                <w:pStyle w:val="TOC2"/>
                <w:rPr>
                  <w:rFonts w:asciiTheme="minorHAnsi" w:eastAsiaTheme="minorEastAsia" w:hAnsiTheme="minorHAnsi" w:cstheme="minorBidi"/>
                  <w:sz w:val="22"/>
                  <w:szCs w:val="22"/>
                </w:rPr>
              </w:pPr>
              <w:hyperlink w:anchor="_Toc7097601" w:history="1">
                <w:r w:rsidRPr="00665E1F">
                  <w:rPr>
                    <w:rStyle w:val="Hyperlink"/>
                  </w:rPr>
                  <w:t>Generating and testing certificates</w:t>
                </w:r>
                <w:r>
                  <w:rPr>
                    <w:webHidden/>
                  </w:rPr>
                  <w:tab/>
                </w:r>
                <w:r>
                  <w:rPr>
                    <w:webHidden/>
                  </w:rPr>
                  <w:fldChar w:fldCharType="begin"/>
                </w:r>
                <w:r>
                  <w:rPr>
                    <w:webHidden/>
                  </w:rPr>
                  <w:instrText xml:space="preserve"> PAGEREF _Toc7097601 \h </w:instrText>
                </w:r>
                <w:r>
                  <w:rPr>
                    <w:webHidden/>
                  </w:rPr>
                </w:r>
                <w:r>
                  <w:rPr>
                    <w:webHidden/>
                  </w:rPr>
                  <w:fldChar w:fldCharType="separate"/>
                </w:r>
                <w:r>
                  <w:rPr>
                    <w:webHidden/>
                  </w:rPr>
                  <w:t>117</w:t>
                </w:r>
                <w:r>
                  <w:rPr>
                    <w:webHidden/>
                  </w:rPr>
                  <w:fldChar w:fldCharType="end"/>
                </w:r>
              </w:hyperlink>
            </w:p>
            <w:p w14:paraId="18EA43C9" w14:textId="77777777" w:rsidR="00D84FAE" w:rsidRDefault="00D84FAE">
              <w:pPr>
                <w:pStyle w:val="TOC2"/>
                <w:rPr>
                  <w:rFonts w:asciiTheme="minorHAnsi" w:eastAsiaTheme="minorEastAsia" w:hAnsiTheme="minorHAnsi" w:cstheme="minorBidi"/>
                  <w:sz w:val="22"/>
                  <w:szCs w:val="22"/>
                </w:rPr>
              </w:pPr>
              <w:hyperlink w:anchor="_Toc7097602" w:history="1">
                <w:r w:rsidRPr="00665E1F">
                  <w:rPr>
                    <w:rStyle w:val="Hyperlink"/>
                  </w:rPr>
                  <w:t>Verify your certificates</w:t>
                </w:r>
                <w:r>
                  <w:rPr>
                    <w:webHidden/>
                  </w:rPr>
                  <w:tab/>
                </w:r>
                <w:r>
                  <w:rPr>
                    <w:webHidden/>
                  </w:rPr>
                  <w:fldChar w:fldCharType="begin"/>
                </w:r>
                <w:r>
                  <w:rPr>
                    <w:webHidden/>
                  </w:rPr>
                  <w:instrText xml:space="preserve"> PAGEREF _Toc7097602 \h </w:instrText>
                </w:r>
                <w:r>
                  <w:rPr>
                    <w:webHidden/>
                  </w:rPr>
                </w:r>
                <w:r>
                  <w:rPr>
                    <w:webHidden/>
                  </w:rPr>
                  <w:fldChar w:fldCharType="separate"/>
                </w:r>
                <w:r>
                  <w:rPr>
                    <w:webHidden/>
                  </w:rPr>
                  <w:t>120</w:t>
                </w:r>
                <w:r>
                  <w:rPr>
                    <w:webHidden/>
                  </w:rPr>
                  <w:fldChar w:fldCharType="end"/>
                </w:r>
              </w:hyperlink>
            </w:p>
            <w:p w14:paraId="6E373675" w14:textId="77777777" w:rsidR="00D84FAE" w:rsidRDefault="00D84FAE">
              <w:pPr>
                <w:pStyle w:val="TOC1"/>
                <w:rPr>
                  <w:rFonts w:asciiTheme="minorHAnsi" w:eastAsiaTheme="minorEastAsia" w:hAnsiTheme="minorHAnsi" w:cstheme="minorBidi"/>
                  <w:sz w:val="22"/>
                  <w:szCs w:val="22"/>
                </w:rPr>
              </w:pPr>
              <w:hyperlink w:anchor="_Toc7097603" w:history="1">
                <w:r w:rsidRPr="00665E1F">
                  <w:rPr>
                    <w:rStyle w:val="Hyperlink"/>
                  </w:rPr>
                  <w:t>Appendix C: Enabling SSL between the universal forwarders and the Splunk indexers using your certificates</w:t>
                </w:r>
                <w:r>
                  <w:rPr>
                    <w:webHidden/>
                  </w:rPr>
                  <w:tab/>
                </w:r>
                <w:r>
                  <w:rPr>
                    <w:webHidden/>
                  </w:rPr>
                  <w:fldChar w:fldCharType="begin"/>
                </w:r>
                <w:r>
                  <w:rPr>
                    <w:webHidden/>
                  </w:rPr>
                  <w:instrText xml:space="preserve"> PAGEREF _Toc7097603 \h </w:instrText>
                </w:r>
                <w:r>
                  <w:rPr>
                    <w:webHidden/>
                  </w:rPr>
                </w:r>
                <w:r>
                  <w:rPr>
                    <w:webHidden/>
                  </w:rPr>
                  <w:fldChar w:fldCharType="separate"/>
                </w:r>
                <w:r>
                  <w:rPr>
                    <w:webHidden/>
                  </w:rPr>
                  <w:t>120</w:t>
                </w:r>
                <w:r>
                  <w:rPr>
                    <w:webHidden/>
                  </w:rPr>
                  <w:fldChar w:fldCharType="end"/>
                </w:r>
              </w:hyperlink>
            </w:p>
            <w:p w14:paraId="5731086F" w14:textId="77777777" w:rsidR="00D84FAE" w:rsidRDefault="00D84FAE">
              <w:pPr>
                <w:pStyle w:val="TOC2"/>
                <w:rPr>
                  <w:rFonts w:asciiTheme="minorHAnsi" w:eastAsiaTheme="minorEastAsia" w:hAnsiTheme="minorHAnsi" w:cstheme="minorBidi"/>
                  <w:sz w:val="22"/>
                  <w:szCs w:val="22"/>
                </w:rPr>
              </w:pPr>
              <w:hyperlink w:anchor="_Toc7097604" w:history="1">
                <w:r w:rsidRPr="00665E1F">
                  <w:rPr>
                    <w:rStyle w:val="Hyperlink"/>
                  </w:rPr>
                  <w:t>Limitations</w:t>
                </w:r>
                <w:r>
                  <w:rPr>
                    <w:webHidden/>
                  </w:rPr>
                  <w:tab/>
                </w:r>
                <w:r>
                  <w:rPr>
                    <w:webHidden/>
                  </w:rPr>
                  <w:fldChar w:fldCharType="begin"/>
                </w:r>
                <w:r>
                  <w:rPr>
                    <w:webHidden/>
                  </w:rPr>
                  <w:instrText xml:space="preserve"> PAGEREF _Toc7097604 \h </w:instrText>
                </w:r>
                <w:r>
                  <w:rPr>
                    <w:webHidden/>
                  </w:rPr>
                </w:r>
                <w:r>
                  <w:rPr>
                    <w:webHidden/>
                  </w:rPr>
                  <w:fldChar w:fldCharType="separate"/>
                </w:r>
                <w:r>
                  <w:rPr>
                    <w:webHidden/>
                  </w:rPr>
                  <w:t>120</w:t>
                </w:r>
                <w:r>
                  <w:rPr>
                    <w:webHidden/>
                  </w:rPr>
                  <w:fldChar w:fldCharType="end"/>
                </w:r>
              </w:hyperlink>
            </w:p>
            <w:p w14:paraId="0F1D73C0" w14:textId="77777777" w:rsidR="00D84FAE" w:rsidRDefault="00D84FAE">
              <w:pPr>
                <w:pStyle w:val="TOC2"/>
                <w:rPr>
                  <w:rFonts w:asciiTheme="minorHAnsi" w:eastAsiaTheme="minorEastAsia" w:hAnsiTheme="minorHAnsi" w:cstheme="minorBidi"/>
                  <w:sz w:val="22"/>
                  <w:szCs w:val="22"/>
                </w:rPr>
              </w:pPr>
              <w:hyperlink w:anchor="_Toc7097605" w:history="1">
                <w:r w:rsidRPr="00665E1F">
                  <w:rPr>
                    <w:rStyle w:val="Hyperlink"/>
                  </w:rPr>
                  <w:t>Prerequisites</w:t>
                </w:r>
                <w:r>
                  <w:rPr>
                    <w:webHidden/>
                  </w:rPr>
                  <w:tab/>
                </w:r>
                <w:r>
                  <w:rPr>
                    <w:webHidden/>
                  </w:rPr>
                  <w:fldChar w:fldCharType="begin"/>
                </w:r>
                <w:r>
                  <w:rPr>
                    <w:webHidden/>
                  </w:rPr>
                  <w:instrText xml:space="preserve"> PAGEREF _Toc7097605 \h </w:instrText>
                </w:r>
                <w:r>
                  <w:rPr>
                    <w:webHidden/>
                  </w:rPr>
                </w:r>
                <w:r>
                  <w:rPr>
                    <w:webHidden/>
                  </w:rPr>
                  <w:fldChar w:fldCharType="separate"/>
                </w:r>
                <w:r>
                  <w:rPr>
                    <w:webHidden/>
                  </w:rPr>
                  <w:t>121</w:t>
                </w:r>
                <w:r>
                  <w:rPr>
                    <w:webHidden/>
                  </w:rPr>
                  <w:fldChar w:fldCharType="end"/>
                </w:r>
              </w:hyperlink>
            </w:p>
            <w:p w14:paraId="77EE5607" w14:textId="77777777" w:rsidR="00D84FAE" w:rsidRDefault="00D84FAE">
              <w:pPr>
                <w:pStyle w:val="TOC2"/>
                <w:rPr>
                  <w:rFonts w:asciiTheme="minorHAnsi" w:eastAsiaTheme="minorEastAsia" w:hAnsiTheme="minorHAnsi" w:cstheme="minorBidi"/>
                  <w:sz w:val="22"/>
                  <w:szCs w:val="22"/>
                </w:rPr>
              </w:pPr>
              <w:hyperlink w:anchor="_Toc7097606" w:history="1">
                <w:r w:rsidRPr="00665E1F">
                  <w:rPr>
                    <w:rStyle w:val="Hyperlink"/>
                  </w:rPr>
                  <w:t>Before you deploy</w:t>
                </w:r>
                <w:r>
                  <w:rPr>
                    <w:webHidden/>
                  </w:rPr>
                  <w:tab/>
                </w:r>
                <w:r>
                  <w:rPr>
                    <w:webHidden/>
                  </w:rPr>
                  <w:fldChar w:fldCharType="begin"/>
                </w:r>
                <w:r>
                  <w:rPr>
                    <w:webHidden/>
                  </w:rPr>
                  <w:instrText xml:space="preserve"> PAGEREF _Toc7097606 \h </w:instrText>
                </w:r>
                <w:r>
                  <w:rPr>
                    <w:webHidden/>
                  </w:rPr>
                </w:r>
                <w:r>
                  <w:rPr>
                    <w:webHidden/>
                  </w:rPr>
                  <w:fldChar w:fldCharType="separate"/>
                </w:r>
                <w:r>
                  <w:rPr>
                    <w:webHidden/>
                  </w:rPr>
                  <w:t>121</w:t>
                </w:r>
                <w:r>
                  <w:rPr>
                    <w:webHidden/>
                  </w:rPr>
                  <w:fldChar w:fldCharType="end"/>
                </w:r>
              </w:hyperlink>
            </w:p>
            <w:p w14:paraId="0D673D1D" w14:textId="77777777" w:rsidR="00D84FAE" w:rsidRDefault="00D84FAE">
              <w:pPr>
                <w:pStyle w:val="TOC2"/>
                <w:rPr>
                  <w:rFonts w:asciiTheme="minorHAnsi" w:eastAsiaTheme="minorEastAsia" w:hAnsiTheme="minorHAnsi" w:cstheme="minorBidi"/>
                  <w:sz w:val="22"/>
                  <w:szCs w:val="22"/>
                </w:rPr>
              </w:pPr>
              <w:hyperlink w:anchor="_Toc7097607" w:history="1">
                <w:r w:rsidRPr="00665E1F">
                  <w:rPr>
                    <w:rStyle w:val="Hyperlink"/>
                  </w:rPr>
                  <w:t>Hybrid environment Linux / Windows</w:t>
                </w:r>
                <w:r>
                  <w:rPr>
                    <w:webHidden/>
                  </w:rPr>
                  <w:tab/>
                </w:r>
                <w:r>
                  <w:rPr>
                    <w:webHidden/>
                  </w:rPr>
                  <w:fldChar w:fldCharType="begin"/>
                </w:r>
                <w:r>
                  <w:rPr>
                    <w:webHidden/>
                  </w:rPr>
                  <w:instrText xml:space="preserve"> PAGEREF _Toc7097607 \h </w:instrText>
                </w:r>
                <w:r>
                  <w:rPr>
                    <w:webHidden/>
                  </w:rPr>
                </w:r>
                <w:r>
                  <w:rPr>
                    <w:webHidden/>
                  </w:rPr>
                  <w:fldChar w:fldCharType="separate"/>
                </w:r>
                <w:r>
                  <w:rPr>
                    <w:webHidden/>
                  </w:rPr>
                  <w:t>122</w:t>
                </w:r>
                <w:r>
                  <w:rPr>
                    <w:webHidden/>
                  </w:rPr>
                  <w:fldChar w:fldCharType="end"/>
                </w:r>
              </w:hyperlink>
            </w:p>
            <w:p w14:paraId="4CA02AAC" w14:textId="77777777" w:rsidR="00D84FAE" w:rsidRDefault="00D84FAE">
              <w:pPr>
                <w:pStyle w:val="TOC1"/>
                <w:rPr>
                  <w:rFonts w:asciiTheme="minorHAnsi" w:eastAsiaTheme="minorEastAsia" w:hAnsiTheme="minorHAnsi" w:cstheme="minorBidi"/>
                  <w:sz w:val="22"/>
                  <w:szCs w:val="22"/>
                </w:rPr>
              </w:pPr>
              <w:hyperlink w:anchor="_Toc7097608" w:history="1">
                <w:r w:rsidRPr="00665E1F">
                  <w:rPr>
                    <w:rStyle w:val="Hyperlink"/>
                  </w:rPr>
                  <w:t>Appendix D: How to check that certs were deployed correctly</w:t>
                </w:r>
                <w:r>
                  <w:rPr>
                    <w:webHidden/>
                  </w:rPr>
                  <w:tab/>
                </w:r>
                <w:r>
                  <w:rPr>
                    <w:webHidden/>
                  </w:rPr>
                  <w:fldChar w:fldCharType="begin"/>
                </w:r>
                <w:r>
                  <w:rPr>
                    <w:webHidden/>
                  </w:rPr>
                  <w:instrText xml:space="preserve"> PAGEREF _Toc7097608 \h </w:instrText>
                </w:r>
                <w:r>
                  <w:rPr>
                    <w:webHidden/>
                  </w:rPr>
                </w:r>
                <w:r>
                  <w:rPr>
                    <w:webHidden/>
                  </w:rPr>
                  <w:fldChar w:fldCharType="separate"/>
                </w:r>
                <w:r>
                  <w:rPr>
                    <w:webHidden/>
                  </w:rPr>
                  <w:t>123</w:t>
                </w:r>
                <w:r>
                  <w:rPr>
                    <w:webHidden/>
                  </w:rPr>
                  <w:fldChar w:fldCharType="end"/>
                </w:r>
              </w:hyperlink>
            </w:p>
            <w:p w14:paraId="3791D79C" w14:textId="77777777" w:rsidR="00D84FAE" w:rsidRDefault="00D84FAE">
              <w:pPr>
                <w:pStyle w:val="TOC1"/>
                <w:rPr>
                  <w:rFonts w:asciiTheme="minorHAnsi" w:eastAsiaTheme="minorEastAsia" w:hAnsiTheme="minorHAnsi" w:cstheme="minorBidi"/>
                  <w:sz w:val="22"/>
                  <w:szCs w:val="22"/>
                </w:rPr>
              </w:pPr>
              <w:hyperlink w:anchor="_Toc7097609" w:history="1">
                <w:r w:rsidRPr="00665E1F">
                  <w:rPr>
                    <w:rStyle w:val="Hyperlink"/>
                  </w:rPr>
                  <w:t>Resources and additional links</w:t>
                </w:r>
                <w:r>
                  <w:rPr>
                    <w:webHidden/>
                  </w:rPr>
                  <w:tab/>
                </w:r>
                <w:r>
                  <w:rPr>
                    <w:webHidden/>
                  </w:rPr>
                  <w:fldChar w:fldCharType="begin"/>
                </w:r>
                <w:r>
                  <w:rPr>
                    <w:webHidden/>
                  </w:rPr>
                  <w:instrText xml:space="preserve"> PAGEREF _Toc7097609 \h </w:instrText>
                </w:r>
                <w:r>
                  <w:rPr>
                    <w:webHidden/>
                  </w:rPr>
                </w:r>
                <w:r>
                  <w:rPr>
                    <w:webHidden/>
                  </w:rPr>
                  <w:fldChar w:fldCharType="separate"/>
                </w:r>
                <w:r>
                  <w:rPr>
                    <w:webHidden/>
                  </w:rPr>
                  <w:t>125</w:t>
                </w:r>
                <w:r>
                  <w:rPr>
                    <w:webHidden/>
                  </w:rPr>
                  <w:fldChar w:fldCharType="end"/>
                </w:r>
              </w:hyperlink>
            </w:p>
            <w:p w14:paraId="4ABA7AA6" w14:textId="77777777" w:rsidR="00692EC8" w:rsidRPr="00533A46" w:rsidRDefault="00261F18" w:rsidP="00DE5A98">
              <w:pPr>
                <w:pStyle w:val="BodyTextMetricHPELight10pt"/>
              </w:pPr>
              <w:r>
                <w:rPr>
                  <w:rFonts w:ascii="Metric Bold" w:hAnsi="Metric Bold"/>
                </w:rPr>
                <w:fldChar w:fldCharType="end"/>
              </w:r>
            </w:p>
          </w:sdtContent>
        </w:sdt>
      </w:sdtContent>
    </w:sdt>
    <w:p w14:paraId="6F0001BA" w14:textId="77777777" w:rsidR="00A57997" w:rsidRPr="00DE5A98" w:rsidRDefault="00A57997" w:rsidP="00DE5A98">
      <w:pPr>
        <w:pStyle w:val="BodyTextMetricHPELight10pt"/>
        <w:rPr>
          <w:rStyle w:val="CoverDocumentType10ptChar"/>
          <w:rFonts w:ascii="MetricHPE Light" w:hAnsi="MetricHPE Light"/>
          <w:b w:val="0"/>
        </w:rPr>
      </w:pPr>
    </w:p>
    <w:p w14:paraId="6E4F2B16" w14:textId="77777777" w:rsidR="006F0BC3" w:rsidRDefault="006F0BC3" w:rsidP="00692EC8">
      <w:pPr>
        <w:sectPr w:rsidR="006F0BC3" w:rsidSect="00F160EE">
          <w:headerReference w:type="even" r:id="rId10"/>
          <w:headerReference w:type="default" r:id="rId11"/>
          <w:footerReference w:type="even" r:id="rId12"/>
          <w:footerReference w:type="default" r:id="rId13"/>
          <w:pgSz w:w="12240" w:h="15840" w:code="1"/>
          <w:pgMar w:top="1800" w:right="720" w:bottom="720" w:left="720" w:header="576" w:footer="360" w:gutter="0"/>
          <w:pgNumType w:start="1"/>
          <w:cols w:space="720"/>
          <w:formProt w:val="0"/>
          <w:noEndnote/>
          <w:titlePg/>
          <w:docGrid w:linePitch="245"/>
        </w:sectPr>
      </w:pPr>
    </w:p>
    <w:p w14:paraId="6E34E832" w14:textId="77777777" w:rsidR="000615E7" w:rsidRDefault="000615E7" w:rsidP="000615E7">
      <w:pPr>
        <w:pStyle w:val="Heading1"/>
      </w:pPr>
      <w:bookmarkStart w:id="2" w:name="_Toc531698776"/>
      <w:bookmarkStart w:id="3" w:name="_Toc323643104"/>
      <w:bookmarkStart w:id="4" w:name="_Toc7097499"/>
      <w:bookmarkEnd w:id="0"/>
      <w:r>
        <w:lastRenderedPageBreak/>
        <w:t>Executive Summary</w:t>
      </w:r>
      <w:bookmarkEnd w:id="2"/>
      <w:bookmarkEnd w:id="4"/>
    </w:p>
    <w:p w14:paraId="4AD43EF5" w14:textId="77777777" w:rsidR="00B51222" w:rsidRDefault="00B51222" w:rsidP="00B51222">
      <w:pPr>
        <w:pStyle w:val="BodyTextMetricHPELight10pt"/>
      </w:pPr>
      <w:bookmarkStart w:id="5" w:name="_Refd17e53839"/>
      <w:bookmarkStart w:id="6" w:name="_Tocd17e53839"/>
      <w:bookmarkEnd w:id="5"/>
      <w:bookmarkEnd w:id="6"/>
      <w:r>
        <w:t>HPE Reference Configuration for Docker Containers as a Service on HPE Synergy Composable Infrastructure is a complete solution from Hewlett Packard Enterprise that includes all the hardware, software, professional services, and support you need to deploy a Containers-as-a-Service (CaaS) platform, allowing you to get up and running quickly and efficiently. The solution takes the HPE Synergy infrastructure and combines it with Docker’s enterprise-grade container platform, popular open source tools, along with deployment and advisory services from HPE Pointnext.</w:t>
      </w:r>
    </w:p>
    <w:p w14:paraId="0BA2F206" w14:textId="77777777" w:rsidR="00B51222" w:rsidRDefault="00B51222" w:rsidP="00B51222">
      <w:pPr>
        <w:pStyle w:val="BodyTextMetricHPELight10pt"/>
      </w:pPr>
      <w:r>
        <w:t>HPE Enterprise Containers as a Service with Docker EE is ideal for customers migrating legacy applications to containers, transitioning to a container DevOps development model or needing a hybrid environment to support container and non-containerized applications on a common VM platform. This Reference Configuration provides a solution for IT operations, addressing the need for a production-ready environment that is easy to deploy and manage.</w:t>
      </w:r>
    </w:p>
    <w:p w14:paraId="0D3E9FFA" w14:textId="77777777" w:rsidR="00B51222" w:rsidRDefault="00B51222" w:rsidP="00B51222">
      <w:pPr>
        <w:pStyle w:val="BodyTextMetricHPELight10pt"/>
      </w:pPr>
      <w:r>
        <w:t>This release supports Kubernetes 1.11 via Docker Enterprise Edition (EE) 2.1, which is the only platform that manages and secures applications on Kubernetes in multi-Linux, multi-OS and multi-cloud customer environments. This document describes the best practices for deploying and operating HPE Enterprise Containers as a Service with Docker Enterprise Edition (EE). It shows how to automate the provisioning of the environment using a set of Ansible playbooks. It also outlines a set of manual steps to harden, secure and audit the overall status of the system.</w:t>
      </w:r>
    </w:p>
    <w:p w14:paraId="7BDD63B8" w14:textId="368BE3DB" w:rsidR="000615E7" w:rsidRDefault="000615E7" w:rsidP="00B51222">
      <w:pPr>
        <w:pStyle w:val="BodyTextMetricHPELight10pt"/>
      </w:pPr>
      <w:r>
        <w:rPr>
          <w:rStyle w:val="BoldEmpha"/>
        </w:rPr>
        <w:t xml:space="preserve">Target Audience: </w:t>
      </w:r>
      <w:r w:rsidRPr="003B6B84">
        <w:t>This document is primarily aimed at technical individuals working in the operations side of the software pipeline, such as infrastructure architects, system administrators and infrastructure engineers, but anybody with an interest in automating the provisioning of virtual servers and containers may find this document useful.</w:t>
      </w:r>
      <w:r>
        <w:t xml:space="preserve"> </w:t>
      </w:r>
    </w:p>
    <w:p w14:paraId="774787A5" w14:textId="77777777" w:rsidR="000615E7" w:rsidRDefault="000615E7" w:rsidP="0058095B">
      <w:pPr>
        <w:pStyle w:val="BodyTextLastMetricHPELight10pt"/>
      </w:pPr>
      <w:r>
        <w:rPr>
          <w:rStyle w:val="BoldEmpha"/>
        </w:rPr>
        <w:t xml:space="preserve">Assumptions: </w:t>
      </w:r>
      <w:r>
        <w:t>The present document assumes a minimum understanding in concepts such as virtualization and containerization and also some knowledge around Linux®, Microsoft Windows® and VMware® technologies.</w:t>
      </w:r>
    </w:p>
    <w:p w14:paraId="0E2BC43F" w14:textId="77777777" w:rsidR="000615E7" w:rsidRDefault="000615E7" w:rsidP="000615E7">
      <w:pPr>
        <w:pStyle w:val="Heading1"/>
      </w:pPr>
      <w:bookmarkStart w:id="7" w:name="_Refd17e53853"/>
      <w:bookmarkStart w:id="8" w:name="_Tocd17e53853"/>
      <w:bookmarkStart w:id="9" w:name="_Toc531698777"/>
      <w:bookmarkStart w:id="10" w:name="_Toc7097500"/>
      <w:r>
        <w:t>Solution overview</w:t>
      </w:r>
      <w:bookmarkEnd w:id="7"/>
      <w:bookmarkEnd w:id="8"/>
      <w:bookmarkEnd w:id="9"/>
      <w:bookmarkEnd w:id="10"/>
    </w:p>
    <w:p w14:paraId="40146FBE" w14:textId="45CAC38F" w:rsidR="000615E7" w:rsidRDefault="00B51222" w:rsidP="0058095B">
      <w:pPr>
        <w:pStyle w:val="BodyTextMetricHPELight10pt"/>
      </w:pPr>
      <w:r w:rsidRPr="00B51222">
        <w:t>The HPE Reference Configuration for Docker Containers as a Service on HPE Synergy Composable Infrastructure consists of a set of Ansible playbooks that run on top of a VMware virtualization platform on HPE Synergy and HPE 3PAR storage hardware. The solution allows you to configure a flexible OS environment (with both RHEL and Windows workers) providing built-in high availability (HA), container monitoring and security, and backup and restore functionality. This solution assumes that you have already set up your HPE Synergy hardware, that you have installed your VMware virtualization platform and have configured HPE 3PAR for storage.</w:t>
      </w:r>
    </w:p>
    <w:p w14:paraId="6B0F911B" w14:textId="77777777" w:rsidR="000615E7" w:rsidRDefault="000615E7" w:rsidP="0058095B">
      <w:pPr>
        <w:pStyle w:val="FigureAfterspace"/>
      </w:pPr>
      <w:r>
        <w:rPr>
          <w:noProof/>
        </w:rPr>
        <w:drawing>
          <wp:inline distT="0" distB="0" distL="0" distR="0" wp14:anchorId="542E92A1" wp14:editId="19BC0860">
            <wp:extent cx="5136446" cy="568960"/>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verview-graphic.png"/>
                    <pic:cNvPicPr/>
                  </pic:nvPicPr>
                  <pic:blipFill>
                    <a:blip r:embed="rId14">
                      <a:extLst>
                        <a:ext uri="{28A0092B-C50C-407E-A947-70E740481C1C}">
                          <a14:useLocalDpi xmlns:a14="http://schemas.microsoft.com/office/drawing/2010/main" val="0"/>
                        </a:ext>
                      </a:extLst>
                    </a:blip>
                    <a:stretch>
                      <a:fillRect/>
                    </a:stretch>
                  </pic:blipFill>
                  <pic:spPr>
                    <a:xfrm>
                      <a:off x="0" y="0"/>
                      <a:ext cx="5136446" cy="568960"/>
                    </a:xfrm>
                    <a:prstGeom prst="rect">
                      <a:avLst/>
                    </a:prstGeom>
                  </pic:spPr>
                </pic:pic>
              </a:graphicData>
            </a:graphic>
          </wp:inline>
        </w:drawing>
      </w:r>
    </w:p>
    <w:p w14:paraId="4F3EA4C8" w14:textId="77777777" w:rsidR="000615E7" w:rsidRDefault="000615E7" w:rsidP="0058095B">
      <w:pPr>
        <w:pStyle w:val="MISCFigureCaptionHeader8pt"/>
      </w:pPr>
      <w:bookmarkStart w:id="11" w:name="_Ref523837078"/>
      <w:r w:rsidRPr="0058095B">
        <w:rPr>
          <w:rStyle w:val="MISCFigureCaptionHeaderBold8pt"/>
        </w:rPr>
        <w:t xml:space="preserve">Figure </w:t>
      </w:r>
      <w:r w:rsidRPr="0058095B">
        <w:rPr>
          <w:rStyle w:val="MISCFigureCaptionHeaderBold8pt"/>
        </w:rPr>
        <w:fldChar w:fldCharType="begin"/>
      </w:r>
      <w:r w:rsidRPr="0058095B">
        <w:rPr>
          <w:rStyle w:val="MISCFigureCaptionHeaderBold8pt"/>
        </w:rPr>
        <w:instrText xml:space="preserve"> SEQ Figure \* ARABIC </w:instrText>
      </w:r>
      <w:r w:rsidRPr="0058095B">
        <w:rPr>
          <w:rStyle w:val="MISCFigureCaptionHeaderBold8pt"/>
        </w:rPr>
        <w:fldChar w:fldCharType="separate"/>
      </w:r>
      <w:r w:rsidR="00D84FAE">
        <w:rPr>
          <w:rStyle w:val="MISCFigureCaptionHeaderBold8pt"/>
          <w:noProof/>
        </w:rPr>
        <w:t>1</w:t>
      </w:r>
      <w:r w:rsidRPr="0058095B">
        <w:rPr>
          <w:rStyle w:val="MISCFigureCaptionHeaderBold8pt"/>
        </w:rPr>
        <w:fldChar w:fldCharType="end"/>
      </w:r>
      <w:bookmarkEnd w:id="11"/>
      <w:r w:rsidRPr="0058095B">
        <w:rPr>
          <w:rStyle w:val="MISCFigureCaptionHeaderBold8pt"/>
        </w:rPr>
        <w:t xml:space="preserve">. </w:t>
      </w:r>
      <w:r>
        <w:t>Solution overview</w:t>
      </w:r>
    </w:p>
    <w:p w14:paraId="31445CC1" w14:textId="254A1CC9" w:rsidR="000615E7" w:rsidRDefault="000615E7" w:rsidP="0058095B">
      <w:pPr>
        <w:pStyle w:val="BodyTextMetricHPELight10pt"/>
      </w:pPr>
      <w:r w:rsidRPr="009534F0">
        <w:fldChar w:fldCharType="begin"/>
      </w:r>
      <w:r w:rsidRPr="00441376">
        <w:instrText xml:space="preserve"> REF _Ref523837078 \h </w:instrText>
      </w:r>
      <w:r>
        <w:instrText xml:space="preserve"> \* MERGEFORMAT </w:instrText>
      </w:r>
      <w:r w:rsidRPr="009534F0">
        <w:fldChar w:fldCharType="separate"/>
      </w:r>
      <w:r w:rsidR="00D84FAE" w:rsidRPr="00D84FAE">
        <w:t>Figure 1</w:t>
      </w:r>
      <w:r w:rsidRPr="009534F0">
        <w:fldChar w:fldCharType="end"/>
      </w:r>
      <w:r w:rsidRPr="00441376">
        <w:t xml:space="preserve"> </w:t>
      </w:r>
      <w:r w:rsidRPr="003B6B84">
        <w:t xml:space="preserve">provides an overview of the steps used to deploy the solution. Deploying your hardware and HPE </w:t>
      </w:r>
      <w:r w:rsidR="00B51222" w:rsidRPr="00B51222">
        <w:t xml:space="preserve">Synergy </w:t>
      </w:r>
      <w:r w:rsidRPr="003B6B84">
        <w:t>is specific to your environment and is not covered here. This document shows you how to:</w:t>
      </w:r>
    </w:p>
    <w:p w14:paraId="26A7389F" w14:textId="77777777" w:rsidR="000615E7" w:rsidRPr="00441376" w:rsidRDefault="000615E7" w:rsidP="000615E7">
      <w:pPr>
        <w:pStyle w:val="BulletLevel1"/>
      </w:pPr>
      <w:r w:rsidRPr="00441376">
        <w:t>Prepare the VM templates</w:t>
      </w:r>
    </w:p>
    <w:p w14:paraId="783403CD" w14:textId="77777777" w:rsidR="000615E7" w:rsidRPr="00441376" w:rsidRDefault="000615E7" w:rsidP="000615E7">
      <w:pPr>
        <w:pStyle w:val="BulletLevel1"/>
      </w:pPr>
      <w:r w:rsidRPr="00441376">
        <w:t>Create the Ansible host</w:t>
      </w:r>
    </w:p>
    <w:p w14:paraId="7E82B9B8" w14:textId="77777777" w:rsidR="000615E7" w:rsidRPr="00441376" w:rsidRDefault="000615E7" w:rsidP="000615E7">
      <w:pPr>
        <w:pStyle w:val="BulletLevel1"/>
      </w:pPr>
      <w:r w:rsidRPr="00441376">
        <w:t>Configure the Ansible parameters</w:t>
      </w:r>
    </w:p>
    <w:p w14:paraId="781BB78F" w14:textId="77777777" w:rsidR="000615E7" w:rsidRPr="00441376" w:rsidRDefault="000615E7" w:rsidP="000615E7">
      <w:pPr>
        <w:pStyle w:val="BulletLevel1LastBeforeBodycopy"/>
      </w:pPr>
      <w:r w:rsidRPr="00441376">
        <w:t>Run the Ansible playbooks</w:t>
      </w:r>
    </w:p>
    <w:p w14:paraId="5A5DE28E" w14:textId="77777777" w:rsidR="000615E7" w:rsidRPr="0058095B" w:rsidRDefault="000615E7" w:rsidP="0058095B">
      <w:pPr>
        <w:pStyle w:val="BodyTextMetricHPELight10pt"/>
      </w:pPr>
      <w:r w:rsidRPr="0058095B">
        <w:t>Once you are up and running, you should regularly back up the system using the scripts provided as part of this solution.</w:t>
      </w:r>
    </w:p>
    <w:p w14:paraId="5EC95A4B" w14:textId="77777777" w:rsidR="000615E7" w:rsidRDefault="000615E7" w:rsidP="000615E7">
      <w:pPr>
        <w:pStyle w:val="Heading2"/>
      </w:pPr>
      <w:bookmarkStart w:id="12" w:name="_Toc531698778"/>
      <w:bookmarkStart w:id="13" w:name="_Toc7097501"/>
      <w:r>
        <w:t>New in this release</w:t>
      </w:r>
      <w:bookmarkEnd w:id="12"/>
      <w:bookmarkEnd w:id="13"/>
    </w:p>
    <w:p w14:paraId="56899511" w14:textId="072F6002" w:rsidR="00B51222" w:rsidRDefault="00D13B64" w:rsidP="00B51222">
      <w:pPr>
        <w:pStyle w:val="BodyTextMetricHPELight10pt"/>
      </w:pPr>
      <w:r>
        <w:t xml:space="preserve">Version 2.1 </w:t>
      </w:r>
      <w:r w:rsidR="000615E7">
        <w:t xml:space="preserve">of the solution provides support for Kubernetes </w:t>
      </w:r>
      <w:r w:rsidR="00E62F19">
        <w:t xml:space="preserve">1.11 via Docker EE 2.1. It is recommended that you set the DTR version to 2.6.4 (released 2019-03-28) to avoid a known issue when restoring DTR after backup. </w:t>
      </w:r>
      <w:r>
        <w:t xml:space="preserve">New features </w:t>
      </w:r>
      <w:r w:rsidR="00E62F19">
        <w:t xml:space="preserve">in this release </w:t>
      </w:r>
      <w:r>
        <w:t>include:</w:t>
      </w:r>
    </w:p>
    <w:p w14:paraId="7728A44F" w14:textId="77777777" w:rsidR="00B51222" w:rsidRDefault="00B51222" w:rsidP="00B51222">
      <w:pPr>
        <w:pStyle w:val="BodyTextMetricHPELight10pt"/>
      </w:pPr>
    </w:p>
    <w:p w14:paraId="6D34638E" w14:textId="77777777" w:rsidR="00B51222" w:rsidRDefault="00B51222" w:rsidP="00B51222">
      <w:pPr>
        <w:pStyle w:val="BulletLevel1LastBeforeBodycopy"/>
      </w:pPr>
      <w:r>
        <w:lastRenderedPageBreak/>
        <w:t>Bare metal deployment for Linux and Windows</w:t>
      </w:r>
    </w:p>
    <w:p w14:paraId="7A7E3F23" w14:textId="0DDC3E58" w:rsidR="00D13B64" w:rsidRDefault="00B51222" w:rsidP="00B51222">
      <w:pPr>
        <w:pStyle w:val="BodyTextMetricHPELight10pt"/>
      </w:pPr>
      <w:r>
        <w:t>Features taken from the most recent release of HPE Express Containers on HPE SimpliVity include:</w:t>
      </w:r>
    </w:p>
    <w:p w14:paraId="514FD20C" w14:textId="23311899" w:rsidR="00D13B64" w:rsidRDefault="00D13B64" w:rsidP="00D13B64">
      <w:pPr>
        <w:pStyle w:val="BulletLevel1"/>
      </w:pPr>
      <w:r w:rsidRPr="00D13B64">
        <w:rPr>
          <w:rStyle w:val="BoldEmpha"/>
        </w:rPr>
        <w:t>Prometheus/Grafana on Kubernetes:</w:t>
      </w:r>
      <w:r>
        <w:t xml:space="preserve"> The playbooks now set up a full monitoring stack for the deployed Kubernetes infrastructure using Prometheus Operator. They install kube-state-metrics and node-exporter components, as well as supporting Kubelet and Apiserver metrics. Sample dashboards for Grafana are installed to help you monitor your Kubernetes infrastructure.</w:t>
      </w:r>
    </w:p>
    <w:p w14:paraId="115BB3B5" w14:textId="0BDEDB80" w:rsidR="00D13B64" w:rsidRDefault="00D13B64" w:rsidP="00D13B64">
      <w:pPr>
        <w:pStyle w:val="BulletLevel1"/>
      </w:pPr>
      <w:r w:rsidRPr="00D13B64">
        <w:rPr>
          <w:rStyle w:val="BoldEmpha"/>
        </w:rPr>
        <w:t xml:space="preserve">Docker UCP metrics for Kubernetes: </w:t>
      </w:r>
      <w:r>
        <w:t>A separate, standalone Prometheus/Grafana deployment is provided to support visualization of UCP metrics. This will be integrated into the full stack deployment in a future release.</w:t>
      </w:r>
    </w:p>
    <w:p w14:paraId="46A37176" w14:textId="321EF40C" w:rsidR="00D13B64" w:rsidRDefault="00D13B64" w:rsidP="00D13B64">
      <w:pPr>
        <w:pStyle w:val="BulletLevel1"/>
      </w:pPr>
      <w:r w:rsidRPr="00D13B64">
        <w:rPr>
          <w:rStyle w:val="BoldEmpha"/>
        </w:rPr>
        <w:t>Sysdig for Kubernetes:</w:t>
      </w:r>
      <w:r>
        <w:t xml:space="preserve"> The Sysdig deployment has been updated to use Kubernetes 1.11 RBAC and config maps for sensitive data.</w:t>
      </w:r>
    </w:p>
    <w:p w14:paraId="6F7A780A" w14:textId="38FDDED5" w:rsidR="00D13B64" w:rsidRDefault="00D13B64" w:rsidP="00D13B64">
      <w:pPr>
        <w:pStyle w:val="BulletLevel1"/>
      </w:pPr>
      <w:r w:rsidRPr="00D13B64">
        <w:rPr>
          <w:rStyle w:val="BoldEmpha"/>
        </w:rPr>
        <w:t>NFS Provisioner for Kubernetes:</w:t>
      </w:r>
      <w:r>
        <w:t xml:space="preserve"> The NFS Provisioner has been updated to use Kubernetes 1.11 RBAC.</w:t>
      </w:r>
    </w:p>
    <w:p w14:paraId="10787994" w14:textId="364B07D4" w:rsidR="00D13B64" w:rsidRDefault="00D13B64" w:rsidP="00D13B64">
      <w:pPr>
        <w:pStyle w:val="BulletLevel1"/>
      </w:pPr>
      <w:r w:rsidRPr="00D13B64">
        <w:rPr>
          <w:rStyle w:val="BoldEmpha"/>
        </w:rPr>
        <w:t>WordPress and MySQL using NFS Provisioner:</w:t>
      </w:r>
      <w:r>
        <w:t xml:space="preserve"> Playbooks are provided to validate the NFS Provisioner, featuring a WordPress and MySQL deployment with persistent storage.</w:t>
      </w:r>
    </w:p>
    <w:p w14:paraId="4B953460" w14:textId="3D606958" w:rsidR="00D13B64" w:rsidRDefault="00D13B64" w:rsidP="00D13B64">
      <w:pPr>
        <w:pStyle w:val="BulletLevel1"/>
      </w:pPr>
      <w:r w:rsidRPr="00D13B64">
        <w:rPr>
          <w:rStyle w:val="BoldEmpha"/>
        </w:rPr>
        <w:t>kubectl:</w:t>
      </w:r>
      <w:r>
        <w:t xml:space="preserve"> A convenience playbook is provided to download and install kubectl.</w:t>
      </w:r>
    </w:p>
    <w:p w14:paraId="4B64D3CE" w14:textId="4EF9C26E" w:rsidR="00D13B64" w:rsidRDefault="00D13B64" w:rsidP="00D13B64">
      <w:pPr>
        <w:pStyle w:val="BulletLevel1"/>
      </w:pPr>
      <w:r w:rsidRPr="00D13B64">
        <w:rPr>
          <w:rStyle w:val="BoldEmpha"/>
        </w:rPr>
        <w:t>Client bundle:</w:t>
      </w:r>
      <w:r>
        <w:t xml:space="preserve"> A convenience playbook is available to download and configure the client bundle from UCP.</w:t>
      </w:r>
    </w:p>
    <w:p w14:paraId="07DD3385" w14:textId="761E6ECF" w:rsidR="00D13B64" w:rsidRDefault="00D13B64" w:rsidP="00D13B64">
      <w:pPr>
        <w:pStyle w:val="BulletLevel1"/>
      </w:pPr>
      <w:r w:rsidRPr="00D13B64">
        <w:rPr>
          <w:rStyle w:val="BoldEmpha"/>
        </w:rPr>
        <w:t>Helm charts:</w:t>
      </w:r>
      <w:r>
        <w:t xml:space="preserve"> Playbooks for downloading, installing and configuring Helm are provided, with the use of sample charts for validation purposes.</w:t>
      </w:r>
      <w:r w:rsidR="000615E7">
        <w:t xml:space="preserve"> </w:t>
      </w:r>
    </w:p>
    <w:p w14:paraId="6D99E0FC" w14:textId="2517CF9D" w:rsidR="000615E7" w:rsidRPr="00430B46" w:rsidRDefault="000615E7" w:rsidP="0058095B">
      <w:pPr>
        <w:pStyle w:val="BodyTextMetricHPELight10pt"/>
      </w:pPr>
      <w:r>
        <w:t xml:space="preserve">For more details on what is new in this release, see the release notes at </w:t>
      </w:r>
      <w:hyperlink r:id="rId15" w:history="1">
        <w:r w:rsidR="00B51222">
          <w:rPr>
            <w:rStyle w:val="Hyperlink"/>
          </w:rPr>
          <w:t>https://hewlettpackard.github.io/Docker-Synergy/rel-notes/new-features-syn.html</w:t>
        </w:r>
      </w:hyperlink>
      <w:r>
        <w:t>.</w:t>
      </w:r>
    </w:p>
    <w:p w14:paraId="43591969" w14:textId="77777777" w:rsidR="000615E7" w:rsidRDefault="000615E7" w:rsidP="000615E7">
      <w:pPr>
        <w:pStyle w:val="Heading2"/>
      </w:pPr>
      <w:bookmarkStart w:id="14" w:name="_Refd17e53866"/>
      <w:bookmarkStart w:id="15" w:name="_Tocd17e53866"/>
      <w:bookmarkStart w:id="16" w:name="_Toc531698779"/>
      <w:bookmarkStart w:id="17" w:name="_Toc7097502"/>
      <w:r>
        <w:t>Solution configuration</w:t>
      </w:r>
      <w:bookmarkEnd w:id="14"/>
      <w:bookmarkEnd w:id="15"/>
      <w:bookmarkEnd w:id="16"/>
      <w:bookmarkEnd w:id="17"/>
    </w:p>
    <w:p w14:paraId="693C1C42" w14:textId="7D404D0C" w:rsidR="000615E7" w:rsidRDefault="000615E7" w:rsidP="0058095B">
      <w:pPr>
        <w:pStyle w:val="BodyTextMetricHPELight10pt"/>
      </w:pPr>
      <w:r w:rsidRPr="00722036">
        <w:t xml:space="preserve">The Ansible playbooks are available to download at </w:t>
      </w:r>
      <w:hyperlink r:id="rId16" w:history="1">
        <w:r w:rsidR="00B51222">
          <w:rPr>
            <w:rStyle w:val="Hyperlink"/>
          </w:rPr>
          <w:t>https://github.com/HewlettPackard/Docker-Synergy</w:t>
        </w:r>
      </w:hyperlink>
      <w:r w:rsidR="00C51E36">
        <w:t xml:space="preserve">. </w:t>
      </w:r>
      <w:r w:rsidR="00B51222" w:rsidRPr="00B51222">
        <w:t>By default, the playbooks are</w:t>
      </w:r>
      <w:r w:rsidR="00B51222">
        <w:t xml:space="preserve"> configured as shown in </w:t>
      </w:r>
      <w:r w:rsidR="00B51222" w:rsidRPr="00B51222">
        <w:fldChar w:fldCharType="begin"/>
      </w:r>
      <w:r w:rsidR="00B51222" w:rsidRPr="00B51222">
        <w:instrText xml:space="preserve"> REF _Ref5704688 \h </w:instrText>
      </w:r>
      <w:r w:rsidR="00B51222">
        <w:instrText xml:space="preserve"> \* MERGEFORMAT </w:instrText>
      </w:r>
      <w:r w:rsidR="00B51222" w:rsidRPr="00B51222">
        <w:fldChar w:fldCharType="separate"/>
      </w:r>
      <w:r w:rsidR="00D84FAE" w:rsidRPr="00D84FAE">
        <w:t>Figure 2</w:t>
      </w:r>
      <w:r w:rsidR="00B51222" w:rsidRPr="00B51222">
        <w:fldChar w:fldCharType="end"/>
      </w:r>
      <w:r w:rsidR="00B51222" w:rsidRPr="00B51222">
        <w:t xml:space="preserve"> to set up a 3 node environment. This is the minimal starter configuration recommended b</w:t>
      </w:r>
      <w:r w:rsidR="00B51222">
        <w:t>y HPE and Docker for production</w:t>
      </w:r>
      <w:r>
        <w:t>.</w:t>
      </w:r>
    </w:p>
    <w:p w14:paraId="1263E0FF" w14:textId="68FDB4AC" w:rsidR="00B51222" w:rsidRPr="00B51222" w:rsidRDefault="00B51222" w:rsidP="00C51E36">
      <w:pPr>
        <w:pStyle w:val="FigureAfterspace"/>
        <w:rPr>
          <w:rStyle w:val="MISCFigureCaptionHeaderBold8pt"/>
        </w:rPr>
      </w:pPr>
      <w:r w:rsidRPr="00C51E36">
        <w:rPr>
          <w:rStyle w:val="MISCFigureCaptionHeaderBold8pt"/>
          <w:rFonts w:ascii="MetricHPE Light" w:hAnsi="MetricHPE Light" w:cs="Times New Roman"/>
          <w:bCs w:val="0"/>
          <w:noProof/>
          <w:sz w:val="20"/>
        </w:rPr>
        <w:drawing>
          <wp:inline distT="0" distB="0" distL="0" distR="0" wp14:anchorId="6037FC3E" wp14:editId="7FFC9B65">
            <wp:extent cx="5448300" cy="3268980"/>
            <wp:effectExtent l="19050" t="19050" r="19050" b="26670"/>
            <wp:docPr id="72" name="Picture 72" descr=" &quot;Three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quot;Three node HPE Synergy Configuration&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3268980"/>
                    </a:xfrm>
                    <a:prstGeom prst="rect">
                      <a:avLst/>
                    </a:prstGeom>
                    <a:noFill/>
                    <a:ln>
                      <a:solidFill>
                        <a:schemeClr val="tx1"/>
                      </a:solidFill>
                    </a:ln>
                  </pic:spPr>
                </pic:pic>
              </a:graphicData>
            </a:graphic>
          </wp:inline>
        </w:drawing>
      </w:r>
    </w:p>
    <w:p w14:paraId="48E52BDE" w14:textId="14322C35" w:rsidR="00B51222" w:rsidRDefault="00B51222" w:rsidP="00B51222">
      <w:pPr>
        <w:pStyle w:val="MISCFigureCaptionHeader8pt"/>
      </w:pPr>
      <w:bookmarkStart w:id="18" w:name="_Ref5704688"/>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D84FAE">
        <w:rPr>
          <w:rStyle w:val="MISCFigureCaptionHeaderBold8pt"/>
          <w:noProof/>
        </w:rPr>
        <w:t>2</w:t>
      </w:r>
      <w:r w:rsidRPr="00B51222">
        <w:rPr>
          <w:rStyle w:val="MISCFigureCaptionHeaderBold8pt"/>
        </w:rPr>
        <w:fldChar w:fldCharType="end"/>
      </w:r>
      <w:bookmarkEnd w:id="18"/>
      <w:r w:rsidRPr="00B51222">
        <w:rPr>
          <w:rStyle w:val="MISCFigureCaptionHeaderBold8pt"/>
        </w:rPr>
        <w:t>.</w:t>
      </w:r>
      <w:r>
        <w:t xml:space="preserve"> </w:t>
      </w:r>
      <w:r w:rsidRPr="00B51222">
        <w:t>Three node HPE Synergy Configuration</w:t>
      </w:r>
    </w:p>
    <w:p w14:paraId="3B32C15F" w14:textId="3465D1AA" w:rsidR="00B51222" w:rsidRDefault="00B51222" w:rsidP="00B51222">
      <w:pPr>
        <w:pStyle w:val="BodyTextMetricHPELight10pt"/>
      </w:pPr>
      <w:r w:rsidRPr="00B51222">
        <w:lastRenderedPageBreak/>
        <w:t xml:space="preserve">The playbooks can also be used for larger container environments, for example, with a 3 frame, 6 node HPE Synergy system, as shown in </w:t>
      </w:r>
      <w:r w:rsidRPr="00880490">
        <w:fldChar w:fldCharType="begin"/>
      </w:r>
      <w:r w:rsidRPr="00880490">
        <w:instrText xml:space="preserve"> REF _Ref5704845 \h </w:instrText>
      </w:r>
      <w:r w:rsidR="00880490">
        <w:instrText xml:space="preserve"> \* MERGEFORMAT </w:instrText>
      </w:r>
      <w:r w:rsidRPr="00880490">
        <w:fldChar w:fldCharType="separate"/>
      </w:r>
      <w:r w:rsidR="00D84FAE" w:rsidRPr="00D84FAE">
        <w:t>Figure 3</w:t>
      </w:r>
      <w:r w:rsidRPr="00880490">
        <w:fldChar w:fldCharType="end"/>
      </w:r>
      <w:r w:rsidRPr="00880490">
        <w:t xml:space="preserve"> </w:t>
      </w:r>
      <w:r w:rsidRPr="00B51222">
        <w:t>with 2 nodes in each frame.</w:t>
      </w:r>
    </w:p>
    <w:p w14:paraId="6D6288EB" w14:textId="43668D19" w:rsidR="00B51222" w:rsidRDefault="00B51222" w:rsidP="00B51222">
      <w:pPr>
        <w:pStyle w:val="FigureAfterspace"/>
      </w:pPr>
      <w:r w:rsidRPr="00B51222">
        <w:rPr>
          <w:noProof/>
        </w:rPr>
        <w:drawing>
          <wp:inline distT="0" distB="0" distL="0" distR="0" wp14:anchorId="3B2C382A" wp14:editId="0BC1ED7A">
            <wp:extent cx="5629275" cy="3377565"/>
            <wp:effectExtent l="19050" t="19050" r="28575" b="13335"/>
            <wp:docPr id="73" name="Picture 73" descr=" &quot;Six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quot;Six node HPE Synergy Configuration&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275" cy="3377565"/>
                    </a:xfrm>
                    <a:prstGeom prst="rect">
                      <a:avLst/>
                    </a:prstGeom>
                    <a:noFill/>
                    <a:ln>
                      <a:solidFill>
                        <a:schemeClr val="tx1"/>
                      </a:solidFill>
                    </a:ln>
                  </pic:spPr>
                </pic:pic>
              </a:graphicData>
            </a:graphic>
          </wp:inline>
        </w:drawing>
      </w:r>
    </w:p>
    <w:p w14:paraId="050F2D06" w14:textId="53CA3881" w:rsidR="00B51222" w:rsidRDefault="00B51222" w:rsidP="00B51222">
      <w:pPr>
        <w:pStyle w:val="MISCFigureCaptionHeader8pt"/>
      </w:pPr>
      <w:bookmarkStart w:id="19" w:name="_Ref5704845"/>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D84FAE">
        <w:rPr>
          <w:rStyle w:val="MISCFigureCaptionHeaderBold8pt"/>
          <w:noProof/>
        </w:rPr>
        <w:t>3</w:t>
      </w:r>
      <w:r w:rsidRPr="00B51222">
        <w:rPr>
          <w:rStyle w:val="MISCFigureCaptionHeaderBold8pt"/>
        </w:rPr>
        <w:fldChar w:fldCharType="end"/>
      </w:r>
      <w:bookmarkEnd w:id="19"/>
      <w:r w:rsidRPr="00B51222">
        <w:rPr>
          <w:rStyle w:val="MISCFigureCaptionHeaderBold8pt"/>
        </w:rPr>
        <w:t>.</w:t>
      </w:r>
      <w:r>
        <w:t xml:space="preserve"> </w:t>
      </w:r>
      <w:r w:rsidRPr="00B51222">
        <w:t>Six node HPE Synergy Configuration</w:t>
      </w:r>
    </w:p>
    <w:p w14:paraId="4214F5BB" w14:textId="77777777" w:rsidR="000615E7" w:rsidRDefault="000615E7" w:rsidP="000615E7">
      <w:pPr>
        <w:pStyle w:val="Heading3"/>
      </w:pPr>
      <w:r>
        <w:t>Linux-only VM configuration</w:t>
      </w:r>
    </w:p>
    <w:p w14:paraId="3923DF80" w14:textId="77777777" w:rsidR="000615E7" w:rsidRDefault="000615E7" w:rsidP="000615E7">
      <w:pPr>
        <w:pStyle w:val="BulletLevel1"/>
      </w:pPr>
      <w:r>
        <w:t xml:space="preserve">3 Docker Universal Control Plane (UCP) VM nodes for HA and cluster management </w:t>
      </w:r>
    </w:p>
    <w:p w14:paraId="3041FFCD" w14:textId="77777777" w:rsidR="000615E7" w:rsidRDefault="000615E7" w:rsidP="000615E7">
      <w:pPr>
        <w:pStyle w:val="BulletLevel1"/>
      </w:pPr>
      <w:r>
        <w:t xml:space="preserve">3 Docker Trusted Registry (DTR) VM nodes for HA of the container registry </w:t>
      </w:r>
    </w:p>
    <w:p w14:paraId="6EFF2E31" w14:textId="77777777" w:rsidR="000615E7" w:rsidRDefault="000615E7" w:rsidP="000615E7">
      <w:pPr>
        <w:pStyle w:val="BulletLevel1-2ndparagraph"/>
      </w:pPr>
      <w:r w:rsidRPr="00FE16F7">
        <w:t>The Docker UCP and DTR nodes are spread across 3 physical nodes, with one on each physical node. An odd number of manager nodes is recommended to avoid split-brain issues. It is possible to restrict the deployment to 1 UCP and 1 DTR, or to expand to more than 3, but the recommended minimum for an enterprise</w:t>
      </w:r>
      <w:r>
        <w:t xml:space="preserve"> production deployment is 3 UCPs</w:t>
      </w:r>
      <w:r w:rsidRPr="00FE16F7">
        <w:t xml:space="preserve"> and 3 DTRs</w:t>
      </w:r>
      <w:r>
        <w:t>.</w:t>
      </w:r>
    </w:p>
    <w:p w14:paraId="4E9BFC05" w14:textId="77777777" w:rsidR="000615E7" w:rsidRDefault="000615E7" w:rsidP="000615E7">
      <w:pPr>
        <w:pStyle w:val="BulletLevel1"/>
      </w:pPr>
      <w:r>
        <w:t xml:space="preserve">3 </w:t>
      </w:r>
      <w:r w:rsidRPr="002B60D4">
        <w:t>Docker Linux worker VM nodes for container workloads - Kubernetes or Docker swarm or a mix</w:t>
      </w:r>
      <w:r>
        <w:t xml:space="preserve"> </w:t>
      </w:r>
      <w:r w:rsidDel="002B60D4">
        <w:t xml:space="preserve"> </w:t>
      </w:r>
    </w:p>
    <w:p w14:paraId="51202D26" w14:textId="77777777" w:rsidR="000615E7" w:rsidRDefault="000615E7" w:rsidP="000615E7">
      <w:pPr>
        <w:pStyle w:val="BulletLevel1-2ndparagraph"/>
      </w:pPr>
      <w:r>
        <w:t>T</w:t>
      </w:r>
      <w:r w:rsidRPr="00FE16F7">
        <w:t>he Docker worker nodes will be co-located with the UCP and DTR nodes in a 3 physical node deployment. Where more than 3 physical nodes are available, the worker nodes will typically be separated onto the extra nodes. It is possible to specify that more than one worker node is deployed per physical node but this decision will depend on the requirements of your application</w:t>
      </w:r>
      <w:r>
        <w:t>s.</w:t>
      </w:r>
    </w:p>
    <w:p w14:paraId="5A70E2C5" w14:textId="77777777" w:rsidR="000615E7" w:rsidRDefault="000615E7" w:rsidP="000615E7">
      <w:pPr>
        <w:pStyle w:val="BulletLevel1"/>
      </w:pPr>
      <w:r>
        <w:t xml:space="preserve">1 Docker UCP load balancer VM to ensure access to UCP in the event of a node failure </w:t>
      </w:r>
    </w:p>
    <w:p w14:paraId="37B882D9" w14:textId="77777777" w:rsidR="000615E7" w:rsidRDefault="000615E7" w:rsidP="000615E7">
      <w:pPr>
        <w:pStyle w:val="BulletLevel1"/>
      </w:pPr>
      <w:r>
        <w:t xml:space="preserve">1 Docker DTR load balancer VM to ensure access to DTR in the event of a node failure </w:t>
      </w:r>
    </w:p>
    <w:p w14:paraId="3C808C29" w14:textId="77777777" w:rsidR="000615E7" w:rsidRDefault="000615E7" w:rsidP="000615E7">
      <w:pPr>
        <w:pStyle w:val="BulletLevel1-2ndparagraph"/>
      </w:pPr>
      <w:r w:rsidRPr="00FE16F7">
        <w:t>By default, two load balancers are deployed to increase availability of UCP and DTR and these are placed on separate physical nodes. Load balancing for applications running on worker nodes can achieved by using the playbooks to deploy additional load balancers, or by manually configuring the existing two to support your applications in addition to supporting UCP and DTR</w:t>
      </w:r>
      <w:r>
        <w:t>.</w:t>
      </w:r>
    </w:p>
    <w:p w14:paraId="2A8DC5C1" w14:textId="77777777" w:rsidR="000615E7" w:rsidRDefault="000615E7" w:rsidP="000615E7">
      <w:pPr>
        <w:pStyle w:val="BulletLevel1"/>
      </w:pPr>
      <w:r>
        <w:t xml:space="preserve">1 Logging server VM for central logging </w:t>
      </w:r>
    </w:p>
    <w:p w14:paraId="1BE8542F" w14:textId="77777777" w:rsidR="000615E7" w:rsidRDefault="000615E7" w:rsidP="000615E7">
      <w:pPr>
        <w:pStyle w:val="BulletLevel1LastBeforeBodycopy"/>
      </w:pPr>
      <w:r>
        <w:t xml:space="preserve">1 NFS server VM for storage of Docker DTR images </w:t>
      </w:r>
    </w:p>
    <w:p w14:paraId="3AF24519" w14:textId="77777777" w:rsidR="000615E7" w:rsidRDefault="000615E7" w:rsidP="0058095B">
      <w:pPr>
        <w:pStyle w:val="BodyTextMetricHPELight10pt"/>
      </w:pPr>
      <w:r>
        <w:lastRenderedPageBreak/>
        <w:t>With the addition of the NFS and logging VMs, a total of 13 VMs are created for the default Linux-only deployment. In addition to these VMs, the playbooks also set up the Docker persistent storage plug-in from VMware. The vSphere Docker volume plug-in facilitates the storage of data in a shared datastore that can be accessed from any machine in the cluster.</w:t>
      </w:r>
    </w:p>
    <w:p w14:paraId="7B51A87E" w14:textId="77777777" w:rsidR="000615E7" w:rsidRDefault="000615E7" w:rsidP="000615E7">
      <w:pPr>
        <w:pStyle w:val="Heading3"/>
      </w:pPr>
      <w:r>
        <w:t>Hybrid VM configuration (Windows and Linux)</w:t>
      </w:r>
    </w:p>
    <w:p w14:paraId="06B9F6DE" w14:textId="77777777" w:rsidR="000615E7" w:rsidRDefault="000615E7" w:rsidP="0058095B">
      <w:pPr>
        <w:pStyle w:val="BodyTextMetricHPELight10pt"/>
      </w:pPr>
      <w:r>
        <w:t xml:space="preserve">The hybrid deployment will typically add 3 Windows worker nodes to the above configuration, co-located with the Linux workers. </w:t>
      </w:r>
    </w:p>
    <w:p w14:paraId="27405753" w14:textId="77777777" w:rsidR="000615E7" w:rsidRDefault="000615E7" w:rsidP="000615E7">
      <w:pPr>
        <w:pStyle w:val="BulletLevel1LastBeforeBodycopy"/>
      </w:pPr>
      <w:r>
        <w:t xml:space="preserve">3 Docker swarm Windows worker VM nodes for container workloads (optional) </w:t>
      </w:r>
    </w:p>
    <w:p w14:paraId="18E26C21" w14:textId="079891D9" w:rsidR="00880490" w:rsidRDefault="00880490" w:rsidP="00880490">
      <w:pPr>
        <w:pStyle w:val="Heading3"/>
      </w:pPr>
      <w:r w:rsidRPr="00880490">
        <w:t>Bare metal (BM) configuration (Windows and Linux)</w:t>
      </w:r>
    </w:p>
    <w:p w14:paraId="66EEDB31" w14:textId="67988514" w:rsidR="00880490" w:rsidRPr="00880490" w:rsidRDefault="00880490" w:rsidP="00880490">
      <w:pPr>
        <w:pStyle w:val="BodyTextMetricHPELight10pt"/>
      </w:pPr>
      <w:r w:rsidRPr="00880490">
        <w:t>This solution leverages HPE Synergy OneView 4.10 and HPE Image Streamer 4.10 to provision bare metal servers with an operating system so they can be added to a Docker/Kubernetes cluster as worker nodes. The bare metal worker nodes can be used in conjuction with VM worker nodes or on their own with a virtualized control plane.</w:t>
      </w:r>
    </w:p>
    <w:p w14:paraId="6A62D93A" w14:textId="77777777" w:rsidR="000615E7" w:rsidRDefault="000615E7" w:rsidP="000615E7">
      <w:pPr>
        <w:pStyle w:val="MISCNote-Ruleabove"/>
      </w:pPr>
      <w:r>
        <w:t xml:space="preserve">Note </w:t>
      </w:r>
    </w:p>
    <w:p w14:paraId="6D346A3F" w14:textId="77777777" w:rsidR="000615E7" w:rsidRDefault="000615E7" w:rsidP="000615E7">
      <w:pPr>
        <w:pStyle w:val="MISCNote-Rulebelow"/>
      </w:pPr>
      <w:r>
        <w:t xml:space="preserve">Some of the application software supported by this configuration does not currently run on Windows, for example, the Sysdig Software Agent (see the section </w:t>
      </w:r>
      <w:hyperlink w:anchor="_Monitoring_with_Sysdig" w:history="1">
        <w:r w:rsidRPr="00D85AB4">
          <w:rPr>
            <w:rStyle w:val="Hyperlink"/>
          </w:rPr>
          <w:t>Monitoring with Sysdig</w:t>
        </w:r>
      </w:hyperlink>
      <w:r>
        <w:t xml:space="preserve">). </w:t>
      </w:r>
    </w:p>
    <w:p w14:paraId="0EDCED79" w14:textId="77777777" w:rsidR="000615E7" w:rsidRDefault="000615E7" w:rsidP="000615E7">
      <w:pPr>
        <w:pStyle w:val="Heading2"/>
      </w:pPr>
      <w:bookmarkStart w:id="20" w:name="_Refd17e53934"/>
      <w:bookmarkStart w:id="21" w:name="_Tocd17e53934"/>
      <w:bookmarkStart w:id="22" w:name="_Toc531698780"/>
      <w:bookmarkStart w:id="23" w:name="_Toc7097503"/>
      <w:r>
        <w:t>High availability</w:t>
      </w:r>
      <w:bookmarkEnd w:id="20"/>
      <w:bookmarkEnd w:id="21"/>
      <w:bookmarkEnd w:id="22"/>
      <w:bookmarkEnd w:id="23"/>
    </w:p>
    <w:p w14:paraId="4C8EF4BA" w14:textId="63502268" w:rsidR="000615E7" w:rsidRDefault="000615E7" w:rsidP="0058095B">
      <w:pPr>
        <w:pStyle w:val="BodyTextMetricHPELight10pt"/>
      </w:pPr>
      <w:r>
        <w:t xml:space="preserve">Uptime is paramount for businesses implementing Docker containers in business critical environments. </w:t>
      </w:r>
      <w:r w:rsidR="004D3CD7">
        <w:t>The HPE Enterprise Containers as a Service with Docker EE</w:t>
      </w:r>
      <w:r w:rsidRPr="004C75E8">
        <w:t xml:space="preserve"> </w:t>
      </w:r>
      <w:r>
        <w:t xml:space="preserve">solution offers various levels of high availability (HA) to support continuous availability. </w:t>
      </w:r>
      <w:r w:rsidRPr="00700797">
        <w:t>The Docker EE system components run on multiple manager nodes in the cluster. The management plane continues to operate even in the event of a manager node failure. Application containers can b</w:t>
      </w:r>
      <w:r>
        <w:t xml:space="preserve">e protected through the use of </w:t>
      </w:r>
      <w:r w:rsidRPr="00F457B7">
        <w:rPr>
          <w:rStyle w:val="CodingLanguage"/>
        </w:rPr>
        <w:t>services</w:t>
      </w:r>
      <w:r w:rsidRPr="00700797">
        <w:t xml:space="preserve"> running on top of </w:t>
      </w:r>
      <w:r>
        <w:t>s</w:t>
      </w:r>
      <w:r w:rsidRPr="00700797">
        <w:t xml:space="preserve">warm. The </w:t>
      </w:r>
      <w:r>
        <w:t>s</w:t>
      </w:r>
      <w:r w:rsidRPr="00700797">
        <w:t xml:space="preserve">warm orchestrator works to maintain the number of containers declared as part of the service. </w:t>
      </w:r>
      <w:r>
        <w:t>The Ansible playbooks can be modified to fit your environment and your high availability (HA) needs.</w:t>
      </w:r>
    </w:p>
    <w:p w14:paraId="234F5F22" w14:textId="77777777" w:rsidR="000615E7" w:rsidRDefault="000615E7" w:rsidP="000615E7">
      <w:pPr>
        <w:pStyle w:val="Heading3"/>
      </w:pPr>
      <w:bookmarkStart w:id="24" w:name="_Refd17e53943"/>
      <w:bookmarkStart w:id="25" w:name="_Tocd17e53943"/>
      <w:r>
        <w:t>Load Balancers</w:t>
      </w:r>
      <w:bookmarkEnd w:id="24"/>
      <w:bookmarkEnd w:id="25"/>
    </w:p>
    <w:p w14:paraId="370173D8" w14:textId="3B1DC1C7" w:rsidR="000615E7" w:rsidRDefault="000615E7" w:rsidP="0058095B">
      <w:pPr>
        <w:pStyle w:val="BodyTextMetricHPELight10pt"/>
      </w:pPr>
      <w:r>
        <w:t xml:space="preserve">This solution also deploys load balancers in the system to help with container traffic management. </w:t>
      </w:r>
      <w:r w:rsidRPr="00FE16F7">
        <w:t xml:space="preserve">There are two load balancer VMs – the UCP load balancer and DTR load balancer. The playbooks can be configured to deploy one or more worker load balancers depending on the requirements of your applications. A typical load balancer architecture for </w:t>
      </w:r>
      <w:r w:rsidR="00BF113F" w:rsidRPr="00FE16F7">
        <w:t>app</w:t>
      </w:r>
      <w:r w:rsidR="00BF113F">
        <w:t>lications</w:t>
      </w:r>
      <w:r>
        <w:t xml:space="preserve"> running on Docker EE i</w:t>
      </w:r>
      <w:r w:rsidRPr="00FE16F7">
        <w:t>s shown in</w:t>
      </w:r>
      <w:r>
        <w:t xml:space="preserve"> </w:t>
      </w:r>
      <w:r w:rsidRPr="00C7552E">
        <w:fldChar w:fldCharType="begin"/>
      </w:r>
      <w:r w:rsidRPr="00C7552E">
        <w:instrText xml:space="preserve"> REF _Refd17e53955 \h </w:instrText>
      </w:r>
      <w:r>
        <w:instrText xml:space="preserve"> \* MERGEFORMAT </w:instrText>
      </w:r>
      <w:r w:rsidRPr="00C7552E">
        <w:fldChar w:fldCharType="separate"/>
      </w:r>
      <w:r w:rsidR="00D84FAE" w:rsidRPr="00D84FAE">
        <w:t>Figure 4</w:t>
      </w:r>
      <w:r w:rsidRPr="00C7552E">
        <w:fldChar w:fldCharType="end"/>
      </w:r>
      <w:r>
        <w:t xml:space="preserve">. </w:t>
      </w:r>
      <w:r w:rsidRPr="00FE16F7">
        <w:t xml:space="preserve">The playbooks now support load balancers based on VRRP, using HAproxy and </w:t>
      </w:r>
      <w:r w:rsidRPr="00C2053F">
        <w:rPr>
          <w:rStyle w:val="CodingLanguage"/>
        </w:rPr>
        <w:t>keepalived</w:t>
      </w:r>
      <w:r w:rsidRPr="00FE16F7">
        <w:t xml:space="preserve">. The solution can be deployed using these loadbalancers, </w:t>
      </w:r>
      <w:r>
        <w:t xml:space="preserve">or </w:t>
      </w:r>
      <w:r w:rsidRPr="00FE16F7">
        <w:t xml:space="preserve">external load balancers, </w:t>
      </w:r>
      <w:r>
        <w:t xml:space="preserve">or </w:t>
      </w:r>
      <w:r w:rsidRPr="00FE16F7">
        <w:t>no load balancers or the legacy version of standalone load balancers</w:t>
      </w:r>
      <w:r>
        <w:t xml:space="preserve">. For more information on HAproxy, see </w:t>
      </w:r>
      <w:hyperlink r:id="rId18">
        <w:r>
          <w:rPr>
            <w:rStyle w:val="Hyperlink"/>
          </w:rPr>
          <w:t>http://www.haproxy.com/solutions/high-availability/</w:t>
        </w:r>
      </w:hyperlink>
      <w:r>
        <w:t>.</w:t>
      </w:r>
    </w:p>
    <w:p w14:paraId="4DC5ECCD" w14:textId="77777777" w:rsidR="000615E7" w:rsidRDefault="000615E7" w:rsidP="000615E7">
      <w:pPr>
        <w:pStyle w:val="FigureAfterspace"/>
      </w:pPr>
      <w:r>
        <w:rPr>
          <w:noProof/>
        </w:rPr>
        <w:lastRenderedPageBreak/>
        <w:drawing>
          <wp:inline distT="0" distB="0" distL="0" distR="0" wp14:anchorId="5D9A1534" wp14:editId="7B2C4CEB">
            <wp:extent cx="6805515" cy="3705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load-balancers.png"/>
                    <pic:cNvPicPr/>
                  </pic:nvPicPr>
                  <pic:blipFill>
                    <a:blip r:embed="rId19">
                      <a:extLst>
                        <a:ext uri="{28A0092B-C50C-407E-A947-70E740481C1C}">
                          <a14:useLocalDpi xmlns:a14="http://schemas.microsoft.com/office/drawing/2010/main" val="0"/>
                        </a:ext>
                      </a:extLst>
                    </a:blip>
                    <a:stretch>
                      <a:fillRect/>
                    </a:stretch>
                  </pic:blipFill>
                  <pic:spPr>
                    <a:xfrm>
                      <a:off x="0" y="0"/>
                      <a:ext cx="7637833" cy="4158376"/>
                    </a:xfrm>
                    <a:prstGeom prst="rect">
                      <a:avLst/>
                    </a:prstGeom>
                  </pic:spPr>
                </pic:pic>
              </a:graphicData>
            </a:graphic>
          </wp:inline>
        </w:drawing>
      </w:r>
      <w:r>
        <w:t xml:space="preserve"> </w:t>
      </w:r>
    </w:p>
    <w:p w14:paraId="3D1A4B51" w14:textId="77777777" w:rsidR="000615E7" w:rsidRDefault="000615E7" w:rsidP="000615E7">
      <w:pPr>
        <w:pStyle w:val="MISCFigureCaptionHeader8pt"/>
      </w:pPr>
      <w:bookmarkStart w:id="26" w:name="_Refd17e53955"/>
      <w:bookmarkStart w:id="27" w:name="_Tocd17e53955"/>
      <w:r w:rsidRPr="00A05F6C">
        <w:rPr>
          <w:rStyle w:val="MISCFigureCaptionHeaderBold8pt"/>
        </w:rPr>
        <w:t>Figure</w:t>
      </w:r>
      <w:bookmarkStart w:id="28" w:name="_Numd17e53955"/>
      <w:r w:rsidR="00F01F81">
        <w:rPr>
          <w:rStyle w:val="MISCFigureCaptionHeaderBold8pt"/>
        </w:rPr>
        <w:t xml:space="preserve"> </w:t>
      </w:r>
      <w:r w:rsidRPr="00A05F6C">
        <w:rPr>
          <w:rStyle w:val="MISCFigureCaptionHeaderBold8pt"/>
        </w:rPr>
        <w:fldChar w:fldCharType="begin"/>
      </w:r>
      <w:r w:rsidRPr="00A05F6C">
        <w:rPr>
          <w:rStyle w:val="MISCFigureCaptionHeaderBold8pt"/>
        </w:rPr>
        <w:instrText xml:space="preserve"> SEQ Figure \* ARABIC </w:instrText>
      </w:r>
      <w:r w:rsidRPr="00A05F6C">
        <w:rPr>
          <w:rStyle w:val="MISCFigureCaptionHeaderBold8pt"/>
        </w:rPr>
        <w:fldChar w:fldCharType="separate"/>
      </w:r>
      <w:r w:rsidR="00D84FAE">
        <w:rPr>
          <w:rStyle w:val="MISCFigureCaptionHeaderBold8pt"/>
          <w:noProof/>
        </w:rPr>
        <w:t>4</w:t>
      </w:r>
      <w:r w:rsidRPr="00A05F6C">
        <w:rPr>
          <w:rStyle w:val="MISCFigureCaptionHeaderBold8pt"/>
        </w:rPr>
        <w:fldChar w:fldCharType="end"/>
      </w:r>
      <w:bookmarkEnd w:id="26"/>
      <w:bookmarkEnd w:id="27"/>
      <w:bookmarkEnd w:id="28"/>
      <w:r w:rsidRPr="00A05F6C">
        <w:rPr>
          <w:rStyle w:val="MISCFigureCaptionHeaderBold8pt"/>
        </w:rPr>
        <w:t>.</w:t>
      </w:r>
      <w:r>
        <w:rPr>
          <w:rStyle w:val="MISCFigureCaptionHeaderBold8pt"/>
          <w:noProof/>
        </w:rPr>
        <w:t xml:space="preserve"> </w:t>
      </w:r>
      <w:r>
        <w:t>Load balancer architecture</w:t>
      </w:r>
    </w:p>
    <w:p w14:paraId="34C829E9" w14:textId="77777777" w:rsidR="000615E7" w:rsidRDefault="000615E7" w:rsidP="000615E7">
      <w:pPr>
        <w:pStyle w:val="Heading2"/>
      </w:pPr>
      <w:bookmarkStart w:id="29" w:name="_Refd17e53968"/>
      <w:bookmarkStart w:id="30" w:name="_Tocd17e53968"/>
      <w:bookmarkStart w:id="31" w:name="_Toc531698781"/>
      <w:bookmarkStart w:id="32" w:name="_Toc7097504"/>
      <w:r>
        <w:t>Sizing considerations</w:t>
      </w:r>
      <w:bookmarkEnd w:id="29"/>
      <w:bookmarkEnd w:id="30"/>
      <w:bookmarkEnd w:id="31"/>
      <w:bookmarkEnd w:id="32"/>
    </w:p>
    <w:p w14:paraId="7DFC8E0E" w14:textId="77777777" w:rsidR="000615E7" w:rsidRDefault="000615E7" w:rsidP="0058095B">
      <w:pPr>
        <w:pStyle w:val="BodyTextMetricHPELight10pt"/>
      </w:pPr>
      <w:r>
        <w:t xml:space="preserve">A node is a machine in the cluster (virtual or physical) with Docker Engine running on it. </w:t>
      </w:r>
      <w:r w:rsidRPr="00733369">
        <w:t xml:space="preserve">There are two types of nodes: managers and workers. UCP will run on the manager nodes. Although DTR runs on a worker node, Docker does not recommend running other application containers on them. </w:t>
      </w:r>
      <w:r>
        <w:t>To decide what size the node should be in terms of CPU, RAM, and storage resources, consider the following:</w:t>
      </w:r>
    </w:p>
    <w:p w14:paraId="5CE2BB0D" w14:textId="3CC123D8" w:rsidR="000615E7" w:rsidRDefault="000615E7" w:rsidP="00880490">
      <w:pPr>
        <w:pStyle w:val="NumberedList-Level1"/>
      </w:pPr>
      <w:r>
        <w:t>All nodes should at least fulfil the minimal requirements, for UCP 3.0, 8</w:t>
      </w:r>
      <w:r w:rsidR="00880490">
        <w:t>GB of RAM and 6</w:t>
      </w:r>
      <w:r>
        <w:t xml:space="preserve">GB of storage. </w:t>
      </w:r>
      <w:r w:rsidRPr="00103DA7">
        <w:t xml:space="preserve">For production systems, 16GB of RAM </w:t>
      </w:r>
      <w:r w:rsidR="00880490" w:rsidRPr="00880490">
        <w:t xml:space="preserve">and 25-100GB of free disk space </w:t>
      </w:r>
      <w:r w:rsidRPr="00103DA7">
        <w:t xml:space="preserve">is recommended for manager nodes. </w:t>
      </w:r>
      <w:r>
        <w:t xml:space="preserve">More detailed requirements are in the Docker EE UCP documentation at </w:t>
      </w:r>
      <w:hyperlink r:id="rId20" w:history="1">
        <w:r w:rsidRPr="004067B9">
          <w:rPr>
            <w:rStyle w:val="Hyperlink"/>
          </w:rPr>
          <w:t>https://docs.docker.com/ee/ucp/admin/install/system-requirements/</w:t>
        </w:r>
      </w:hyperlink>
      <w:r>
        <w:t xml:space="preserve">. </w:t>
      </w:r>
    </w:p>
    <w:p w14:paraId="012EC741" w14:textId="77777777" w:rsidR="000615E7" w:rsidRDefault="000615E7" w:rsidP="000615E7">
      <w:pPr>
        <w:pStyle w:val="NumberedList-Level1"/>
      </w:pPr>
      <w:r>
        <w:t xml:space="preserve">UCP controller nodes should be provided with more than the minimal requirements, but won’t need much more if nothing else runs on them. </w:t>
      </w:r>
    </w:p>
    <w:p w14:paraId="7A9EC0CE" w14:textId="77777777" w:rsidR="000615E7" w:rsidRDefault="000615E7" w:rsidP="000615E7">
      <w:pPr>
        <w:pStyle w:val="NumberedList-Level1"/>
      </w:pPr>
      <w:r>
        <w:t xml:space="preserve">Ideally, worker node size will vary based on your workloads so it is impossible to define a universal standard size. </w:t>
      </w:r>
    </w:p>
    <w:p w14:paraId="38D050A9" w14:textId="170B2244" w:rsidR="00A34543" w:rsidRPr="00D21B2F" w:rsidRDefault="000615E7" w:rsidP="00D21B2F">
      <w:pPr>
        <w:pStyle w:val="NumberedList-Level1LastBeforeBodycopy"/>
      </w:pPr>
      <w:r>
        <w:t xml:space="preserve">Other considerations like target density (average number of containers per node), whether one standard node type or several are preferred, and other operational considerations might also influence sizing. </w:t>
      </w:r>
    </w:p>
    <w:p w14:paraId="2AB328C8" w14:textId="77777777" w:rsidR="000615E7" w:rsidRDefault="000615E7" w:rsidP="0058095B">
      <w:pPr>
        <w:pStyle w:val="BodyTextMetricHPELight10pt"/>
      </w:pPr>
      <w:r>
        <w:t>If possible, node size should be determined by experimentation and testing actual workloads; and they should be refined iteratively. A good starting point is to select a standard or default machine type for all nodes in the environment. If your standard machine type provides more resources than the UCP controller nodes need, it makes sense to have a smaller node size for these. Whatever the starting choice, it is important to monitor resource usage and cost to improve the model.</w:t>
      </w:r>
    </w:p>
    <w:p w14:paraId="36303BC7" w14:textId="0EBCA8C3" w:rsidR="000615E7" w:rsidRPr="002457E9" w:rsidRDefault="000615E7" w:rsidP="0058095B">
      <w:pPr>
        <w:pStyle w:val="BodyTextMetricHPELight10pt"/>
      </w:pPr>
      <w:r>
        <w:t>For this solution, the following tables describe sizing configurations, assuming 3 Linux workers and 3 Windows workers. The vCPU allocations are described in</w:t>
      </w:r>
      <w:r w:rsidR="002457E9">
        <w:t xml:space="preserve"> </w:t>
      </w:r>
      <w:r w:rsidR="002457E9" w:rsidRPr="002457E9">
        <w:fldChar w:fldCharType="begin"/>
      </w:r>
      <w:r w:rsidR="002457E9" w:rsidRPr="002457E9">
        <w:instrText xml:space="preserve"> REF _Ref7076714 \h </w:instrText>
      </w:r>
      <w:r w:rsidR="002457E9">
        <w:instrText xml:space="preserve"> \* MERGEFORMAT </w:instrText>
      </w:r>
      <w:r w:rsidR="002457E9" w:rsidRPr="002457E9">
        <w:fldChar w:fldCharType="separate"/>
      </w:r>
      <w:r w:rsidR="00D84FAE" w:rsidRPr="00D84FAE">
        <w:t>Table 1</w:t>
      </w:r>
      <w:r w:rsidR="002457E9" w:rsidRPr="002457E9">
        <w:fldChar w:fldCharType="end"/>
      </w:r>
      <w:r w:rsidRPr="002457E9">
        <w:t>.</w:t>
      </w:r>
    </w:p>
    <w:p w14:paraId="6451005E" w14:textId="77777777" w:rsidR="00C51E36" w:rsidRDefault="00C51E36">
      <w:pPr>
        <w:rPr>
          <w:rStyle w:val="MISCTableCaptionHeaderBold8pt"/>
          <w:szCs w:val="20"/>
        </w:rPr>
      </w:pPr>
      <w:bookmarkStart w:id="33" w:name="_Refd17e54008"/>
      <w:bookmarkStart w:id="34" w:name="_Tocd17e54008"/>
      <w:r>
        <w:rPr>
          <w:rStyle w:val="MISCTableCaptionHeaderBold8pt"/>
        </w:rPr>
        <w:br w:type="page"/>
      </w:r>
    </w:p>
    <w:p w14:paraId="737200D4" w14:textId="26D8C02B" w:rsidR="000615E7" w:rsidRDefault="000615E7" w:rsidP="000615E7">
      <w:pPr>
        <w:pStyle w:val="MISCTableCaptionHeader8pt"/>
      </w:pPr>
      <w:bookmarkStart w:id="35" w:name="_Ref7076714"/>
      <w:r w:rsidRPr="00964755">
        <w:rPr>
          <w:rStyle w:val="MISCTableCaptionHeaderBold8pt"/>
        </w:rPr>
        <w:lastRenderedPageBreak/>
        <w:t>Table</w:t>
      </w:r>
      <w:bookmarkStart w:id="36" w:name="_Numd17e54008"/>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D84FAE">
        <w:rPr>
          <w:rStyle w:val="MISCTableCaptionHeaderBold8pt"/>
          <w:noProof/>
        </w:rPr>
        <w:t>1</w:t>
      </w:r>
      <w:r w:rsidRPr="00964755">
        <w:rPr>
          <w:rStyle w:val="MISCTableCaptionHeaderBold8pt"/>
        </w:rPr>
        <w:fldChar w:fldCharType="end"/>
      </w:r>
      <w:bookmarkEnd w:id="33"/>
      <w:bookmarkEnd w:id="34"/>
      <w:bookmarkEnd w:id="35"/>
      <w:bookmarkEnd w:id="36"/>
      <w:r w:rsidRPr="00964755">
        <w:rPr>
          <w:rStyle w:val="MISCTableCaptionHeaderBold8pt"/>
        </w:rPr>
        <w:t>.</w:t>
      </w:r>
      <w:r>
        <w:t xml:space="preserve"> vCPU</w:t>
      </w:r>
    </w:p>
    <w:tbl>
      <w:tblPr>
        <w:tblStyle w:val="TableGrid"/>
        <w:tblW w:w="68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80"/>
        <w:gridCol w:w="1680"/>
        <w:gridCol w:w="1680"/>
        <w:gridCol w:w="1800"/>
      </w:tblGrid>
      <w:tr w:rsidR="000615E7" w14:paraId="4A67E949" w14:textId="77777777" w:rsidTr="00CD4360">
        <w:trPr>
          <w:cantSplit/>
          <w:trHeight w:val="291"/>
        </w:trPr>
        <w:tc>
          <w:tcPr>
            <w:tcW w:w="1680" w:type="dxa"/>
            <w:tcBorders>
              <w:top w:val="nil"/>
              <w:bottom w:val="single" w:sz="36" w:space="0" w:color="00B388"/>
            </w:tcBorders>
          </w:tcPr>
          <w:p w14:paraId="7796C66A" w14:textId="77777777" w:rsidR="000615E7" w:rsidRDefault="000615E7" w:rsidP="00CD4360">
            <w:pPr>
              <w:pStyle w:val="TableSubhead8pt"/>
            </w:pPr>
            <w:r>
              <w:t>vCPUs</w:t>
            </w:r>
          </w:p>
        </w:tc>
        <w:tc>
          <w:tcPr>
            <w:tcW w:w="1680" w:type="dxa"/>
            <w:tcBorders>
              <w:top w:val="nil"/>
              <w:bottom w:val="single" w:sz="36" w:space="0" w:color="00B388"/>
            </w:tcBorders>
          </w:tcPr>
          <w:p w14:paraId="6E46C505" w14:textId="77777777" w:rsidR="000615E7" w:rsidRDefault="000615E7" w:rsidP="00CD4360">
            <w:pPr>
              <w:pStyle w:val="TableSubhead8pt"/>
              <w:jc w:val="center"/>
            </w:pPr>
            <w:r>
              <w:t>node01</w:t>
            </w:r>
          </w:p>
        </w:tc>
        <w:tc>
          <w:tcPr>
            <w:tcW w:w="1680" w:type="dxa"/>
            <w:tcBorders>
              <w:top w:val="nil"/>
              <w:bottom w:val="single" w:sz="36" w:space="0" w:color="00B388"/>
            </w:tcBorders>
          </w:tcPr>
          <w:p w14:paraId="2C013C0A" w14:textId="77777777" w:rsidR="000615E7" w:rsidRDefault="000615E7" w:rsidP="00CD4360">
            <w:pPr>
              <w:pStyle w:val="TableSubhead8pt"/>
              <w:jc w:val="center"/>
            </w:pPr>
            <w:r>
              <w:t>node02</w:t>
            </w:r>
          </w:p>
        </w:tc>
        <w:tc>
          <w:tcPr>
            <w:tcW w:w="1800" w:type="dxa"/>
            <w:tcBorders>
              <w:top w:val="nil"/>
              <w:bottom w:val="single" w:sz="36" w:space="0" w:color="00B388"/>
            </w:tcBorders>
          </w:tcPr>
          <w:p w14:paraId="466922C6" w14:textId="77777777" w:rsidR="000615E7" w:rsidRDefault="000615E7" w:rsidP="00CD4360">
            <w:pPr>
              <w:pStyle w:val="TableSubhead8pt"/>
              <w:jc w:val="center"/>
            </w:pPr>
            <w:r>
              <w:t>node03</w:t>
            </w:r>
          </w:p>
        </w:tc>
      </w:tr>
      <w:tr w:rsidR="000615E7" w14:paraId="0F7EDB60" w14:textId="77777777" w:rsidTr="00CD4360">
        <w:trPr>
          <w:cantSplit/>
          <w:trHeight w:val="291"/>
        </w:trPr>
        <w:tc>
          <w:tcPr>
            <w:tcW w:w="1680" w:type="dxa"/>
          </w:tcPr>
          <w:p w14:paraId="0F6D69D1" w14:textId="77777777" w:rsidR="000615E7" w:rsidRDefault="000615E7" w:rsidP="00CD4360">
            <w:pPr>
              <w:pStyle w:val="TableBody8pt"/>
            </w:pPr>
            <w:r>
              <w:t>ucp1</w:t>
            </w:r>
          </w:p>
        </w:tc>
        <w:tc>
          <w:tcPr>
            <w:tcW w:w="1680" w:type="dxa"/>
          </w:tcPr>
          <w:p w14:paraId="738137A9" w14:textId="77777777" w:rsidR="000615E7" w:rsidRDefault="000615E7" w:rsidP="00CD4360">
            <w:pPr>
              <w:pStyle w:val="TableBody8pt"/>
              <w:jc w:val="center"/>
            </w:pPr>
            <w:r>
              <w:t>4</w:t>
            </w:r>
          </w:p>
        </w:tc>
        <w:tc>
          <w:tcPr>
            <w:tcW w:w="1680" w:type="dxa"/>
          </w:tcPr>
          <w:p w14:paraId="3F414C33" w14:textId="77777777" w:rsidR="000615E7" w:rsidRDefault="000615E7" w:rsidP="00CD4360">
            <w:pPr>
              <w:jc w:val="center"/>
            </w:pPr>
          </w:p>
        </w:tc>
        <w:tc>
          <w:tcPr>
            <w:tcW w:w="1800" w:type="dxa"/>
          </w:tcPr>
          <w:p w14:paraId="47151978" w14:textId="77777777" w:rsidR="000615E7" w:rsidRDefault="000615E7" w:rsidP="00CD4360">
            <w:pPr>
              <w:jc w:val="center"/>
            </w:pPr>
          </w:p>
        </w:tc>
      </w:tr>
      <w:tr w:rsidR="000615E7" w14:paraId="182BF993" w14:textId="77777777" w:rsidTr="00CD4360">
        <w:trPr>
          <w:cantSplit/>
          <w:trHeight w:val="266"/>
        </w:trPr>
        <w:tc>
          <w:tcPr>
            <w:tcW w:w="1680" w:type="dxa"/>
          </w:tcPr>
          <w:p w14:paraId="10B2AFFE" w14:textId="77777777" w:rsidR="000615E7" w:rsidRDefault="000615E7" w:rsidP="00CD4360">
            <w:pPr>
              <w:pStyle w:val="TableBody8pt"/>
            </w:pPr>
            <w:r>
              <w:t>ucp2</w:t>
            </w:r>
          </w:p>
        </w:tc>
        <w:tc>
          <w:tcPr>
            <w:tcW w:w="1680" w:type="dxa"/>
          </w:tcPr>
          <w:p w14:paraId="32166D01" w14:textId="77777777" w:rsidR="000615E7" w:rsidRDefault="000615E7" w:rsidP="00CD4360">
            <w:pPr>
              <w:jc w:val="center"/>
            </w:pPr>
          </w:p>
        </w:tc>
        <w:tc>
          <w:tcPr>
            <w:tcW w:w="1680" w:type="dxa"/>
          </w:tcPr>
          <w:p w14:paraId="21608F04" w14:textId="77777777" w:rsidR="000615E7" w:rsidRDefault="000615E7" w:rsidP="00CD4360">
            <w:pPr>
              <w:pStyle w:val="TableBody8pt"/>
              <w:jc w:val="center"/>
            </w:pPr>
            <w:r>
              <w:t>4</w:t>
            </w:r>
          </w:p>
        </w:tc>
        <w:tc>
          <w:tcPr>
            <w:tcW w:w="1800" w:type="dxa"/>
          </w:tcPr>
          <w:p w14:paraId="105B4327" w14:textId="77777777" w:rsidR="000615E7" w:rsidRDefault="000615E7" w:rsidP="00CD4360">
            <w:pPr>
              <w:jc w:val="center"/>
            </w:pPr>
          </w:p>
        </w:tc>
      </w:tr>
      <w:tr w:rsidR="000615E7" w14:paraId="73CFED20" w14:textId="77777777" w:rsidTr="00CD4360">
        <w:trPr>
          <w:cantSplit/>
          <w:trHeight w:val="278"/>
        </w:trPr>
        <w:tc>
          <w:tcPr>
            <w:tcW w:w="1680" w:type="dxa"/>
          </w:tcPr>
          <w:p w14:paraId="6A123E0A" w14:textId="77777777" w:rsidR="000615E7" w:rsidRDefault="000615E7" w:rsidP="00CD4360">
            <w:pPr>
              <w:pStyle w:val="TableBody8pt"/>
            </w:pPr>
            <w:r>
              <w:t>ucp3</w:t>
            </w:r>
          </w:p>
        </w:tc>
        <w:tc>
          <w:tcPr>
            <w:tcW w:w="1680" w:type="dxa"/>
          </w:tcPr>
          <w:p w14:paraId="58E2E3F7" w14:textId="77777777" w:rsidR="000615E7" w:rsidRDefault="000615E7" w:rsidP="00CD4360">
            <w:pPr>
              <w:jc w:val="center"/>
            </w:pPr>
          </w:p>
        </w:tc>
        <w:tc>
          <w:tcPr>
            <w:tcW w:w="1680" w:type="dxa"/>
          </w:tcPr>
          <w:p w14:paraId="13506EDF" w14:textId="77777777" w:rsidR="000615E7" w:rsidRDefault="000615E7" w:rsidP="00CD4360">
            <w:pPr>
              <w:jc w:val="center"/>
            </w:pPr>
          </w:p>
        </w:tc>
        <w:tc>
          <w:tcPr>
            <w:tcW w:w="1800" w:type="dxa"/>
          </w:tcPr>
          <w:p w14:paraId="0FBA2952" w14:textId="77777777" w:rsidR="000615E7" w:rsidRDefault="000615E7" w:rsidP="00CD4360">
            <w:pPr>
              <w:pStyle w:val="TableBody8pt"/>
              <w:jc w:val="center"/>
            </w:pPr>
            <w:r>
              <w:t>4</w:t>
            </w:r>
          </w:p>
        </w:tc>
      </w:tr>
      <w:tr w:rsidR="000615E7" w14:paraId="526A9398" w14:textId="77777777" w:rsidTr="00CD4360">
        <w:trPr>
          <w:cantSplit/>
          <w:trHeight w:val="278"/>
        </w:trPr>
        <w:tc>
          <w:tcPr>
            <w:tcW w:w="1680" w:type="dxa"/>
          </w:tcPr>
          <w:p w14:paraId="0AC8E9A0" w14:textId="77777777" w:rsidR="000615E7" w:rsidRDefault="000615E7" w:rsidP="00CD4360">
            <w:pPr>
              <w:pStyle w:val="TableBody8pt"/>
            </w:pPr>
            <w:r>
              <w:t>dtr1</w:t>
            </w:r>
          </w:p>
        </w:tc>
        <w:tc>
          <w:tcPr>
            <w:tcW w:w="1680" w:type="dxa"/>
          </w:tcPr>
          <w:p w14:paraId="58B7627C" w14:textId="77777777" w:rsidR="000615E7" w:rsidRDefault="000615E7" w:rsidP="00CD4360">
            <w:pPr>
              <w:pStyle w:val="TableBody8pt"/>
              <w:jc w:val="center"/>
            </w:pPr>
            <w:r>
              <w:t>2</w:t>
            </w:r>
          </w:p>
        </w:tc>
        <w:tc>
          <w:tcPr>
            <w:tcW w:w="1680" w:type="dxa"/>
          </w:tcPr>
          <w:p w14:paraId="0E4A1434" w14:textId="77777777" w:rsidR="000615E7" w:rsidRDefault="000615E7" w:rsidP="00CD4360">
            <w:pPr>
              <w:jc w:val="center"/>
            </w:pPr>
          </w:p>
        </w:tc>
        <w:tc>
          <w:tcPr>
            <w:tcW w:w="1800" w:type="dxa"/>
          </w:tcPr>
          <w:p w14:paraId="4AF5CA9C" w14:textId="77777777" w:rsidR="000615E7" w:rsidRDefault="000615E7" w:rsidP="00CD4360">
            <w:pPr>
              <w:jc w:val="center"/>
            </w:pPr>
          </w:p>
        </w:tc>
      </w:tr>
      <w:tr w:rsidR="000615E7" w14:paraId="717FF46A" w14:textId="77777777" w:rsidTr="00CD4360">
        <w:trPr>
          <w:cantSplit/>
          <w:trHeight w:val="266"/>
        </w:trPr>
        <w:tc>
          <w:tcPr>
            <w:tcW w:w="1680" w:type="dxa"/>
          </w:tcPr>
          <w:p w14:paraId="5DAD0EA6" w14:textId="77777777" w:rsidR="000615E7" w:rsidRDefault="000615E7" w:rsidP="00CD4360">
            <w:pPr>
              <w:pStyle w:val="TableBody8pt"/>
            </w:pPr>
            <w:r>
              <w:t xml:space="preserve">dtr2 </w:t>
            </w:r>
          </w:p>
        </w:tc>
        <w:tc>
          <w:tcPr>
            <w:tcW w:w="1680" w:type="dxa"/>
          </w:tcPr>
          <w:p w14:paraId="5317EDBD" w14:textId="77777777" w:rsidR="000615E7" w:rsidRDefault="000615E7" w:rsidP="00CD4360">
            <w:pPr>
              <w:jc w:val="center"/>
            </w:pPr>
          </w:p>
        </w:tc>
        <w:tc>
          <w:tcPr>
            <w:tcW w:w="1680" w:type="dxa"/>
          </w:tcPr>
          <w:p w14:paraId="58085A07" w14:textId="77777777" w:rsidR="000615E7" w:rsidRDefault="000615E7" w:rsidP="00CD4360">
            <w:pPr>
              <w:pStyle w:val="TableBody8pt"/>
              <w:jc w:val="center"/>
            </w:pPr>
            <w:r>
              <w:t>2</w:t>
            </w:r>
          </w:p>
        </w:tc>
        <w:tc>
          <w:tcPr>
            <w:tcW w:w="1800" w:type="dxa"/>
          </w:tcPr>
          <w:p w14:paraId="5372ADBC" w14:textId="77777777" w:rsidR="000615E7" w:rsidRDefault="000615E7" w:rsidP="00CD4360">
            <w:pPr>
              <w:jc w:val="center"/>
            </w:pPr>
          </w:p>
        </w:tc>
      </w:tr>
      <w:tr w:rsidR="000615E7" w14:paraId="3D70163E" w14:textId="77777777" w:rsidTr="00CD4360">
        <w:trPr>
          <w:cantSplit/>
          <w:trHeight w:val="278"/>
        </w:trPr>
        <w:tc>
          <w:tcPr>
            <w:tcW w:w="1680" w:type="dxa"/>
          </w:tcPr>
          <w:p w14:paraId="54D06EA8" w14:textId="77777777" w:rsidR="000615E7" w:rsidRDefault="000615E7" w:rsidP="00CD4360">
            <w:pPr>
              <w:pStyle w:val="TableBody8pt"/>
            </w:pPr>
            <w:r>
              <w:t xml:space="preserve">dtr3 </w:t>
            </w:r>
          </w:p>
        </w:tc>
        <w:tc>
          <w:tcPr>
            <w:tcW w:w="1680" w:type="dxa"/>
          </w:tcPr>
          <w:p w14:paraId="5B320F73" w14:textId="77777777" w:rsidR="000615E7" w:rsidRDefault="000615E7" w:rsidP="00CD4360">
            <w:pPr>
              <w:jc w:val="center"/>
            </w:pPr>
          </w:p>
        </w:tc>
        <w:tc>
          <w:tcPr>
            <w:tcW w:w="1680" w:type="dxa"/>
          </w:tcPr>
          <w:p w14:paraId="2A87A89D" w14:textId="77777777" w:rsidR="000615E7" w:rsidRDefault="000615E7" w:rsidP="00CD4360">
            <w:pPr>
              <w:jc w:val="center"/>
            </w:pPr>
          </w:p>
        </w:tc>
        <w:tc>
          <w:tcPr>
            <w:tcW w:w="1800" w:type="dxa"/>
          </w:tcPr>
          <w:p w14:paraId="315C4FD9" w14:textId="77777777" w:rsidR="000615E7" w:rsidRDefault="000615E7" w:rsidP="00CD4360">
            <w:pPr>
              <w:pStyle w:val="TableBody8pt"/>
              <w:jc w:val="center"/>
            </w:pPr>
            <w:r>
              <w:t>2</w:t>
            </w:r>
          </w:p>
        </w:tc>
      </w:tr>
      <w:tr w:rsidR="000615E7" w14:paraId="7A5C9288" w14:textId="77777777" w:rsidTr="00CD4360">
        <w:trPr>
          <w:cantSplit/>
          <w:trHeight w:val="278"/>
        </w:trPr>
        <w:tc>
          <w:tcPr>
            <w:tcW w:w="1680" w:type="dxa"/>
          </w:tcPr>
          <w:p w14:paraId="10121D45" w14:textId="77777777" w:rsidR="000615E7" w:rsidRDefault="000615E7" w:rsidP="00CD4360">
            <w:pPr>
              <w:pStyle w:val="TableBody8pt"/>
            </w:pPr>
            <w:r>
              <w:t xml:space="preserve">worker1 </w:t>
            </w:r>
          </w:p>
        </w:tc>
        <w:tc>
          <w:tcPr>
            <w:tcW w:w="1680" w:type="dxa"/>
          </w:tcPr>
          <w:p w14:paraId="21F9A441" w14:textId="77777777" w:rsidR="000615E7" w:rsidRDefault="000615E7" w:rsidP="00CD4360">
            <w:pPr>
              <w:pStyle w:val="TableBody8pt"/>
              <w:jc w:val="center"/>
            </w:pPr>
            <w:r>
              <w:t>4</w:t>
            </w:r>
          </w:p>
        </w:tc>
        <w:tc>
          <w:tcPr>
            <w:tcW w:w="1680" w:type="dxa"/>
          </w:tcPr>
          <w:p w14:paraId="011F1055" w14:textId="77777777" w:rsidR="000615E7" w:rsidRDefault="000615E7" w:rsidP="00CD4360">
            <w:pPr>
              <w:jc w:val="center"/>
            </w:pPr>
          </w:p>
        </w:tc>
        <w:tc>
          <w:tcPr>
            <w:tcW w:w="1800" w:type="dxa"/>
          </w:tcPr>
          <w:p w14:paraId="1FC241A1" w14:textId="77777777" w:rsidR="000615E7" w:rsidRDefault="000615E7" w:rsidP="00CD4360">
            <w:pPr>
              <w:jc w:val="center"/>
            </w:pPr>
          </w:p>
        </w:tc>
      </w:tr>
      <w:tr w:rsidR="000615E7" w14:paraId="74D44EFF" w14:textId="77777777" w:rsidTr="00CD4360">
        <w:trPr>
          <w:cantSplit/>
          <w:trHeight w:val="278"/>
        </w:trPr>
        <w:tc>
          <w:tcPr>
            <w:tcW w:w="1680" w:type="dxa"/>
          </w:tcPr>
          <w:p w14:paraId="4C6E56F7" w14:textId="77777777" w:rsidR="000615E7" w:rsidRDefault="000615E7" w:rsidP="00CD4360">
            <w:pPr>
              <w:pStyle w:val="TableBody8pt"/>
            </w:pPr>
            <w:r>
              <w:t xml:space="preserve">worker2 </w:t>
            </w:r>
          </w:p>
        </w:tc>
        <w:tc>
          <w:tcPr>
            <w:tcW w:w="1680" w:type="dxa"/>
          </w:tcPr>
          <w:p w14:paraId="400B2503" w14:textId="77777777" w:rsidR="000615E7" w:rsidRDefault="000615E7" w:rsidP="00CD4360">
            <w:pPr>
              <w:jc w:val="center"/>
            </w:pPr>
          </w:p>
        </w:tc>
        <w:tc>
          <w:tcPr>
            <w:tcW w:w="1680" w:type="dxa"/>
          </w:tcPr>
          <w:p w14:paraId="0697B16B" w14:textId="77777777" w:rsidR="000615E7" w:rsidRDefault="000615E7" w:rsidP="00CD4360">
            <w:pPr>
              <w:pStyle w:val="TableBody8pt"/>
              <w:jc w:val="center"/>
            </w:pPr>
            <w:r>
              <w:t>4</w:t>
            </w:r>
          </w:p>
        </w:tc>
        <w:tc>
          <w:tcPr>
            <w:tcW w:w="1800" w:type="dxa"/>
          </w:tcPr>
          <w:p w14:paraId="047E1ABC" w14:textId="77777777" w:rsidR="000615E7" w:rsidRDefault="000615E7" w:rsidP="00CD4360">
            <w:pPr>
              <w:jc w:val="center"/>
            </w:pPr>
          </w:p>
        </w:tc>
      </w:tr>
      <w:tr w:rsidR="000615E7" w14:paraId="5911B5F9" w14:textId="77777777" w:rsidTr="00CD4360">
        <w:trPr>
          <w:cantSplit/>
          <w:trHeight w:val="266"/>
        </w:trPr>
        <w:tc>
          <w:tcPr>
            <w:tcW w:w="1680" w:type="dxa"/>
          </w:tcPr>
          <w:p w14:paraId="0FE78F64" w14:textId="77777777" w:rsidR="000615E7" w:rsidRDefault="000615E7" w:rsidP="00CD4360">
            <w:pPr>
              <w:pStyle w:val="TableBody8pt"/>
            </w:pPr>
            <w:r>
              <w:t xml:space="preserve">worker3 </w:t>
            </w:r>
          </w:p>
        </w:tc>
        <w:tc>
          <w:tcPr>
            <w:tcW w:w="1680" w:type="dxa"/>
          </w:tcPr>
          <w:p w14:paraId="4174A175" w14:textId="77777777" w:rsidR="000615E7" w:rsidRDefault="000615E7" w:rsidP="00CD4360">
            <w:pPr>
              <w:jc w:val="center"/>
            </w:pPr>
          </w:p>
        </w:tc>
        <w:tc>
          <w:tcPr>
            <w:tcW w:w="1680" w:type="dxa"/>
          </w:tcPr>
          <w:p w14:paraId="3262CCD6" w14:textId="77777777" w:rsidR="000615E7" w:rsidRDefault="000615E7" w:rsidP="00CD4360">
            <w:pPr>
              <w:jc w:val="center"/>
            </w:pPr>
          </w:p>
        </w:tc>
        <w:tc>
          <w:tcPr>
            <w:tcW w:w="1800" w:type="dxa"/>
          </w:tcPr>
          <w:p w14:paraId="13590496" w14:textId="77777777" w:rsidR="000615E7" w:rsidRDefault="000615E7" w:rsidP="00CD4360">
            <w:pPr>
              <w:pStyle w:val="TableBody8pt"/>
              <w:jc w:val="center"/>
            </w:pPr>
            <w:r>
              <w:t>4</w:t>
            </w:r>
          </w:p>
        </w:tc>
      </w:tr>
      <w:tr w:rsidR="000615E7" w14:paraId="56DBAF7D" w14:textId="77777777" w:rsidTr="00CD4360">
        <w:trPr>
          <w:cantSplit/>
          <w:trHeight w:val="278"/>
        </w:trPr>
        <w:tc>
          <w:tcPr>
            <w:tcW w:w="1680" w:type="dxa"/>
          </w:tcPr>
          <w:p w14:paraId="177EF63D" w14:textId="77777777" w:rsidR="000615E7" w:rsidRDefault="000615E7" w:rsidP="00CD4360">
            <w:pPr>
              <w:pStyle w:val="TableBody8pt"/>
            </w:pPr>
            <w:r>
              <w:t>win-worker1</w:t>
            </w:r>
          </w:p>
        </w:tc>
        <w:tc>
          <w:tcPr>
            <w:tcW w:w="1680" w:type="dxa"/>
          </w:tcPr>
          <w:p w14:paraId="7CB94165" w14:textId="77777777" w:rsidR="000615E7" w:rsidRDefault="000615E7" w:rsidP="00CD4360">
            <w:pPr>
              <w:pStyle w:val="TableBody8pt"/>
              <w:jc w:val="center"/>
            </w:pPr>
            <w:r>
              <w:t>4</w:t>
            </w:r>
          </w:p>
        </w:tc>
        <w:tc>
          <w:tcPr>
            <w:tcW w:w="1680" w:type="dxa"/>
          </w:tcPr>
          <w:p w14:paraId="6A0ECB95" w14:textId="77777777" w:rsidR="000615E7" w:rsidRDefault="000615E7" w:rsidP="00CD4360">
            <w:pPr>
              <w:jc w:val="center"/>
            </w:pPr>
          </w:p>
        </w:tc>
        <w:tc>
          <w:tcPr>
            <w:tcW w:w="1800" w:type="dxa"/>
          </w:tcPr>
          <w:p w14:paraId="54A4F1C3" w14:textId="77777777" w:rsidR="000615E7" w:rsidRDefault="000615E7" w:rsidP="00CD4360">
            <w:pPr>
              <w:jc w:val="center"/>
            </w:pPr>
          </w:p>
        </w:tc>
      </w:tr>
      <w:tr w:rsidR="000615E7" w14:paraId="727FB659" w14:textId="77777777" w:rsidTr="00CD4360">
        <w:trPr>
          <w:cantSplit/>
          <w:trHeight w:val="278"/>
        </w:trPr>
        <w:tc>
          <w:tcPr>
            <w:tcW w:w="1680" w:type="dxa"/>
          </w:tcPr>
          <w:p w14:paraId="44E82C98" w14:textId="77777777" w:rsidR="000615E7" w:rsidRDefault="000615E7" w:rsidP="00CD4360">
            <w:pPr>
              <w:pStyle w:val="TableBody8pt"/>
            </w:pPr>
            <w:r>
              <w:t>win-worker2</w:t>
            </w:r>
          </w:p>
        </w:tc>
        <w:tc>
          <w:tcPr>
            <w:tcW w:w="1680" w:type="dxa"/>
          </w:tcPr>
          <w:p w14:paraId="1A03A96C" w14:textId="77777777" w:rsidR="000615E7" w:rsidRDefault="000615E7" w:rsidP="00CD4360">
            <w:pPr>
              <w:jc w:val="center"/>
            </w:pPr>
          </w:p>
        </w:tc>
        <w:tc>
          <w:tcPr>
            <w:tcW w:w="1680" w:type="dxa"/>
          </w:tcPr>
          <w:p w14:paraId="198764C9" w14:textId="77777777" w:rsidR="000615E7" w:rsidRDefault="000615E7" w:rsidP="00CD4360">
            <w:pPr>
              <w:pStyle w:val="TableBody8pt"/>
              <w:jc w:val="center"/>
            </w:pPr>
            <w:r>
              <w:t>4</w:t>
            </w:r>
          </w:p>
        </w:tc>
        <w:tc>
          <w:tcPr>
            <w:tcW w:w="1800" w:type="dxa"/>
          </w:tcPr>
          <w:p w14:paraId="7A32309B" w14:textId="77777777" w:rsidR="000615E7" w:rsidRDefault="000615E7" w:rsidP="00CD4360">
            <w:pPr>
              <w:jc w:val="center"/>
            </w:pPr>
          </w:p>
        </w:tc>
      </w:tr>
      <w:tr w:rsidR="000615E7" w14:paraId="7FD97725" w14:textId="77777777" w:rsidTr="00CD4360">
        <w:trPr>
          <w:cantSplit/>
          <w:trHeight w:val="278"/>
        </w:trPr>
        <w:tc>
          <w:tcPr>
            <w:tcW w:w="1680" w:type="dxa"/>
          </w:tcPr>
          <w:p w14:paraId="288360E8" w14:textId="77777777" w:rsidR="000615E7" w:rsidRDefault="000615E7" w:rsidP="00CD4360">
            <w:pPr>
              <w:pStyle w:val="TableBody8pt"/>
            </w:pPr>
            <w:r>
              <w:t>win-worker3</w:t>
            </w:r>
          </w:p>
        </w:tc>
        <w:tc>
          <w:tcPr>
            <w:tcW w:w="1680" w:type="dxa"/>
          </w:tcPr>
          <w:p w14:paraId="53295F66" w14:textId="77777777" w:rsidR="000615E7" w:rsidRDefault="000615E7" w:rsidP="00CD4360">
            <w:pPr>
              <w:jc w:val="center"/>
            </w:pPr>
          </w:p>
        </w:tc>
        <w:tc>
          <w:tcPr>
            <w:tcW w:w="1680" w:type="dxa"/>
          </w:tcPr>
          <w:p w14:paraId="753DB1F4" w14:textId="77777777" w:rsidR="000615E7" w:rsidRDefault="000615E7" w:rsidP="00CD4360">
            <w:pPr>
              <w:jc w:val="center"/>
            </w:pPr>
          </w:p>
        </w:tc>
        <w:tc>
          <w:tcPr>
            <w:tcW w:w="1800" w:type="dxa"/>
          </w:tcPr>
          <w:p w14:paraId="5AE0DF0A" w14:textId="77777777" w:rsidR="000615E7" w:rsidRDefault="000615E7" w:rsidP="00CD4360">
            <w:pPr>
              <w:pStyle w:val="TableBody8pt"/>
              <w:jc w:val="center"/>
            </w:pPr>
            <w:r>
              <w:t>4</w:t>
            </w:r>
          </w:p>
        </w:tc>
      </w:tr>
      <w:tr w:rsidR="000615E7" w14:paraId="218B1820" w14:textId="77777777" w:rsidTr="00CD4360">
        <w:trPr>
          <w:cantSplit/>
          <w:trHeight w:val="266"/>
        </w:trPr>
        <w:tc>
          <w:tcPr>
            <w:tcW w:w="1680" w:type="dxa"/>
          </w:tcPr>
          <w:p w14:paraId="54BCB197" w14:textId="77777777" w:rsidR="000615E7" w:rsidRDefault="000615E7" w:rsidP="00CD4360">
            <w:pPr>
              <w:pStyle w:val="TableBody8pt"/>
            </w:pPr>
            <w:r>
              <w:t xml:space="preserve">lb1 </w:t>
            </w:r>
          </w:p>
        </w:tc>
        <w:tc>
          <w:tcPr>
            <w:tcW w:w="1680" w:type="dxa"/>
          </w:tcPr>
          <w:p w14:paraId="65F5BE1A" w14:textId="77777777" w:rsidR="000615E7" w:rsidRDefault="000615E7" w:rsidP="00CD4360">
            <w:pPr>
              <w:pStyle w:val="TableBody8pt"/>
              <w:jc w:val="center"/>
            </w:pPr>
            <w:r>
              <w:t>2</w:t>
            </w:r>
          </w:p>
        </w:tc>
        <w:tc>
          <w:tcPr>
            <w:tcW w:w="1680" w:type="dxa"/>
          </w:tcPr>
          <w:p w14:paraId="1F8AD9E4" w14:textId="77777777" w:rsidR="000615E7" w:rsidRDefault="000615E7" w:rsidP="00CD4360">
            <w:pPr>
              <w:jc w:val="center"/>
            </w:pPr>
          </w:p>
        </w:tc>
        <w:tc>
          <w:tcPr>
            <w:tcW w:w="1800" w:type="dxa"/>
          </w:tcPr>
          <w:p w14:paraId="2CD5CFA1" w14:textId="77777777" w:rsidR="000615E7" w:rsidRDefault="000615E7" w:rsidP="00CD4360">
            <w:pPr>
              <w:jc w:val="center"/>
            </w:pPr>
          </w:p>
        </w:tc>
      </w:tr>
      <w:tr w:rsidR="000615E7" w14:paraId="171A58E7" w14:textId="77777777" w:rsidTr="00CD4360">
        <w:trPr>
          <w:cantSplit/>
          <w:trHeight w:val="278"/>
        </w:trPr>
        <w:tc>
          <w:tcPr>
            <w:tcW w:w="1680" w:type="dxa"/>
          </w:tcPr>
          <w:p w14:paraId="702945C9" w14:textId="77777777" w:rsidR="000615E7" w:rsidRDefault="000615E7" w:rsidP="00CD4360">
            <w:pPr>
              <w:pStyle w:val="TableBody8pt"/>
            </w:pPr>
            <w:r>
              <w:t xml:space="preserve">lb2 </w:t>
            </w:r>
          </w:p>
        </w:tc>
        <w:tc>
          <w:tcPr>
            <w:tcW w:w="1680" w:type="dxa"/>
          </w:tcPr>
          <w:p w14:paraId="7A6718C4" w14:textId="77777777" w:rsidR="000615E7" w:rsidRDefault="000615E7" w:rsidP="00CD4360">
            <w:pPr>
              <w:jc w:val="center"/>
            </w:pPr>
          </w:p>
        </w:tc>
        <w:tc>
          <w:tcPr>
            <w:tcW w:w="1680" w:type="dxa"/>
          </w:tcPr>
          <w:p w14:paraId="602E1502" w14:textId="77777777" w:rsidR="000615E7" w:rsidRDefault="000615E7" w:rsidP="00CD4360">
            <w:pPr>
              <w:pStyle w:val="TableBody8pt"/>
              <w:jc w:val="center"/>
            </w:pPr>
            <w:r>
              <w:t>2</w:t>
            </w:r>
          </w:p>
        </w:tc>
        <w:tc>
          <w:tcPr>
            <w:tcW w:w="1800" w:type="dxa"/>
          </w:tcPr>
          <w:p w14:paraId="62E8C6AA" w14:textId="77777777" w:rsidR="000615E7" w:rsidRDefault="000615E7" w:rsidP="00CD4360">
            <w:pPr>
              <w:jc w:val="center"/>
            </w:pPr>
          </w:p>
        </w:tc>
      </w:tr>
      <w:tr w:rsidR="000615E7" w14:paraId="6C10538D" w14:textId="77777777" w:rsidTr="00CD4360">
        <w:trPr>
          <w:cantSplit/>
          <w:trHeight w:val="278"/>
        </w:trPr>
        <w:tc>
          <w:tcPr>
            <w:tcW w:w="1680" w:type="dxa"/>
          </w:tcPr>
          <w:p w14:paraId="68D15408" w14:textId="77777777" w:rsidR="000615E7" w:rsidRDefault="000615E7" w:rsidP="00CD4360">
            <w:pPr>
              <w:pStyle w:val="TableBody8pt"/>
            </w:pPr>
            <w:r>
              <w:t xml:space="preserve">nfs </w:t>
            </w:r>
          </w:p>
        </w:tc>
        <w:tc>
          <w:tcPr>
            <w:tcW w:w="1680" w:type="dxa"/>
          </w:tcPr>
          <w:p w14:paraId="4191A700" w14:textId="77777777" w:rsidR="000615E7" w:rsidRDefault="000615E7" w:rsidP="00CD4360">
            <w:pPr>
              <w:jc w:val="center"/>
            </w:pPr>
          </w:p>
        </w:tc>
        <w:tc>
          <w:tcPr>
            <w:tcW w:w="1680" w:type="dxa"/>
          </w:tcPr>
          <w:p w14:paraId="0BC07AA7" w14:textId="77777777" w:rsidR="000615E7" w:rsidRDefault="000615E7" w:rsidP="00CD4360">
            <w:pPr>
              <w:jc w:val="center"/>
            </w:pPr>
          </w:p>
        </w:tc>
        <w:tc>
          <w:tcPr>
            <w:tcW w:w="1800" w:type="dxa"/>
          </w:tcPr>
          <w:p w14:paraId="722E0F5D" w14:textId="77777777" w:rsidR="000615E7" w:rsidRDefault="000615E7" w:rsidP="00CD4360">
            <w:pPr>
              <w:pStyle w:val="TableBody8pt"/>
              <w:jc w:val="center"/>
            </w:pPr>
            <w:r>
              <w:t>2</w:t>
            </w:r>
          </w:p>
        </w:tc>
      </w:tr>
      <w:tr w:rsidR="000615E7" w14:paraId="3DD2B626" w14:textId="77777777" w:rsidTr="00CD4360">
        <w:trPr>
          <w:cantSplit/>
          <w:trHeight w:val="266"/>
        </w:trPr>
        <w:tc>
          <w:tcPr>
            <w:tcW w:w="1680" w:type="dxa"/>
          </w:tcPr>
          <w:p w14:paraId="4962304C" w14:textId="77777777" w:rsidR="000615E7" w:rsidRDefault="000615E7" w:rsidP="00CD4360">
            <w:pPr>
              <w:pStyle w:val="TableBody8pt"/>
            </w:pPr>
            <w:r>
              <w:t xml:space="preserve">logger </w:t>
            </w:r>
          </w:p>
        </w:tc>
        <w:tc>
          <w:tcPr>
            <w:tcW w:w="1680" w:type="dxa"/>
          </w:tcPr>
          <w:p w14:paraId="56E3B8FC" w14:textId="77777777" w:rsidR="000615E7" w:rsidRDefault="000615E7" w:rsidP="00CD4360">
            <w:pPr>
              <w:jc w:val="center"/>
            </w:pPr>
          </w:p>
        </w:tc>
        <w:tc>
          <w:tcPr>
            <w:tcW w:w="1680" w:type="dxa"/>
          </w:tcPr>
          <w:p w14:paraId="793C9288" w14:textId="77777777" w:rsidR="000615E7" w:rsidRDefault="000615E7" w:rsidP="00CD4360">
            <w:pPr>
              <w:pStyle w:val="TableBody8pt"/>
              <w:jc w:val="center"/>
            </w:pPr>
            <w:r>
              <w:t>2</w:t>
            </w:r>
          </w:p>
        </w:tc>
        <w:tc>
          <w:tcPr>
            <w:tcW w:w="1800" w:type="dxa"/>
          </w:tcPr>
          <w:p w14:paraId="23CE5655" w14:textId="77777777" w:rsidR="000615E7" w:rsidRDefault="000615E7" w:rsidP="00CD4360">
            <w:pPr>
              <w:jc w:val="center"/>
            </w:pPr>
          </w:p>
        </w:tc>
      </w:tr>
      <w:tr w:rsidR="000615E7" w14:paraId="57D76198" w14:textId="77777777" w:rsidTr="00CD4360">
        <w:trPr>
          <w:cantSplit/>
          <w:trHeight w:val="65"/>
        </w:trPr>
        <w:tc>
          <w:tcPr>
            <w:tcW w:w="1680" w:type="dxa"/>
          </w:tcPr>
          <w:p w14:paraId="57A29D48" w14:textId="77777777" w:rsidR="000615E7" w:rsidRPr="00745BFD" w:rsidRDefault="000615E7" w:rsidP="00CD4360">
            <w:pPr>
              <w:pStyle w:val="TableBody8pt"/>
              <w:rPr>
                <w:rStyle w:val="BoldEmpha"/>
              </w:rPr>
            </w:pPr>
            <w:r w:rsidRPr="00745BFD">
              <w:rPr>
                <w:rStyle w:val="BoldEmpha"/>
              </w:rPr>
              <w:t xml:space="preserve">Total vCPU per node </w:t>
            </w:r>
          </w:p>
        </w:tc>
        <w:tc>
          <w:tcPr>
            <w:tcW w:w="1680" w:type="dxa"/>
          </w:tcPr>
          <w:p w14:paraId="1478A5F4"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c>
          <w:tcPr>
            <w:tcW w:w="1680" w:type="dxa"/>
          </w:tcPr>
          <w:p w14:paraId="73835076" w14:textId="77777777" w:rsidR="000615E7" w:rsidRPr="00745BFD" w:rsidRDefault="000615E7" w:rsidP="00CD4360">
            <w:pPr>
              <w:pStyle w:val="TableBody8pt"/>
              <w:jc w:val="center"/>
              <w:rPr>
                <w:rStyle w:val="BoldEmpha"/>
              </w:rPr>
            </w:pPr>
            <w:r w:rsidRPr="00745BFD">
              <w:rPr>
                <w:rStyle w:val="BoldEmpha"/>
              </w:rPr>
              <w:t>1</w:t>
            </w:r>
            <w:r>
              <w:rPr>
                <w:rStyle w:val="BoldEmpha"/>
              </w:rPr>
              <w:t>8</w:t>
            </w:r>
          </w:p>
        </w:tc>
        <w:tc>
          <w:tcPr>
            <w:tcW w:w="1800" w:type="dxa"/>
          </w:tcPr>
          <w:p w14:paraId="0FB2C25F"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r>
    </w:tbl>
    <w:p w14:paraId="7CC7EF10" w14:textId="77777777" w:rsidR="000615E7" w:rsidRDefault="000615E7" w:rsidP="000615E7">
      <w:pPr>
        <w:pStyle w:val="MISCNote-Ruleabove"/>
      </w:pPr>
      <w:r>
        <w:t>Note</w:t>
      </w:r>
    </w:p>
    <w:p w14:paraId="1D2B39C4" w14:textId="77777777" w:rsidR="000615E7" w:rsidRDefault="000615E7" w:rsidP="000615E7">
      <w:pPr>
        <w:pStyle w:val="MISCNote-Rulebelow"/>
      </w:pPr>
      <w:r>
        <w:t>In the case of one ESX host failure, 2 nodes are enough to accommodate the amount of vCPU required.</w:t>
      </w:r>
    </w:p>
    <w:p w14:paraId="0A1C2DF5" w14:textId="128812AF" w:rsidR="00D21B2F" w:rsidRDefault="00D21B2F">
      <w:pPr>
        <w:rPr>
          <w:sz w:val="20"/>
          <w:szCs w:val="18"/>
        </w:rPr>
      </w:pPr>
      <w:bookmarkStart w:id="37" w:name="_Refd17e54330"/>
      <w:bookmarkStart w:id="38" w:name="_Tocd17e54330"/>
    </w:p>
    <w:p w14:paraId="68C80A83" w14:textId="29DFF5BD" w:rsidR="00C10A88" w:rsidRDefault="00C10A88" w:rsidP="00C10A88">
      <w:pPr>
        <w:pStyle w:val="Heading3"/>
      </w:pPr>
      <w:r w:rsidRPr="00C10A88">
        <w:t>Memory allocation for 3 node solution</w:t>
      </w:r>
    </w:p>
    <w:p w14:paraId="1E53DEE9" w14:textId="212E5915" w:rsidR="000615E7" w:rsidRPr="00A27678" w:rsidRDefault="000615E7" w:rsidP="0058095B">
      <w:pPr>
        <w:pStyle w:val="BodyTextMetricHPELight10pt"/>
        <w:rPr>
          <w:rStyle w:val="MISCTableCaptionHeaderBold8pt"/>
        </w:rPr>
      </w:pPr>
      <w:r w:rsidRPr="00A27678">
        <w:t>The memory allocation for this solution (3 Linux workers and 3 Windows workers), is described in</w:t>
      </w:r>
      <w:r w:rsidRPr="005745E8">
        <w:t xml:space="preserve"> </w:t>
      </w:r>
      <w:r w:rsidRPr="005745E8">
        <w:fldChar w:fldCharType="begin"/>
      </w:r>
      <w:r w:rsidRPr="005745E8">
        <w:instrText xml:space="preserve"> REF _Ref531254602 \h  \* MERGEFORMAT </w:instrText>
      </w:r>
      <w:r w:rsidRPr="005745E8">
        <w:fldChar w:fldCharType="separate"/>
      </w:r>
      <w:r w:rsidR="00D84FAE" w:rsidRPr="00D84FAE">
        <w:t>Table 2</w:t>
      </w:r>
      <w:r w:rsidRPr="005745E8">
        <w:fldChar w:fldCharType="end"/>
      </w:r>
      <w:r w:rsidRPr="005745E8">
        <w:t>.</w:t>
      </w:r>
      <w:r>
        <w:t xml:space="preserve"> </w:t>
      </w:r>
    </w:p>
    <w:p w14:paraId="129B47CB" w14:textId="77777777" w:rsidR="000615E7" w:rsidRDefault="000615E7" w:rsidP="000615E7">
      <w:pPr>
        <w:pStyle w:val="MISCTableCaptionHeader8pt"/>
      </w:pPr>
      <w:bookmarkStart w:id="39" w:name="_Ref531254602"/>
      <w:r w:rsidRPr="00964755">
        <w:rPr>
          <w:rStyle w:val="MISCTableCaptionHeaderBold8pt"/>
        </w:rPr>
        <w:t>Table</w:t>
      </w:r>
      <w:bookmarkStart w:id="40" w:name="_Numd17e54330"/>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D84FAE">
        <w:rPr>
          <w:rStyle w:val="MISCTableCaptionHeaderBold8pt"/>
          <w:noProof/>
        </w:rPr>
        <w:t>2</w:t>
      </w:r>
      <w:r w:rsidRPr="00964755">
        <w:rPr>
          <w:rStyle w:val="MISCTableCaptionHeaderBold8pt"/>
        </w:rPr>
        <w:fldChar w:fldCharType="end"/>
      </w:r>
      <w:bookmarkEnd w:id="37"/>
      <w:bookmarkEnd w:id="38"/>
      <w:bookmarkEnd w:id="39"/>
      <w:bookmarkEnd w:id="40"/>
      <w:r w:rsidRPr="00964755">
        <w:rPr>
          <w:rStyle w:val="MISCTableCaptionHeaderBold8pt"/>
        </w:rPr>
        <w:t>.</w:t>
      </w:r>
      <w:r>
        <w:t xml:space="preserve"> Memory allocation</w:t>
      </w:r>
    </w:p>
    <w:tbl>
      <w:tblPr>
        <w:tblStyle w:val="TableGrid"/>
        <w:tblW w:w="667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00"/>
        <w:gridCol w:w="1278"/>
        <w:gridCol w:w="1440"/>
        <w:gridCol w:w="1560"/>
      </w:tblGrid>
      <w:tr w:rsidR="000615E7" w14:paraId="24C5981F" w14:textId="77777777" w:rsidTr="00CD4360">
        <w:trPr>
          <w:cantSplit/>
          <w:trHeight w:val="256"/>
        </w:trPr>
        <w:tc>
          <w:tcPr>
            <w:tcW w:w="2400" w:type="dxa"/>
            <w:tcBorders>
              <w:top w:val="nil"/>
              <w:bottom w:val="single" w:sz="36" w:space="0" w:color="00B388"/>
            </w:tcBorders>
          </w:tcPr>
          <w:p w14:paraId="6A1E0498" w14:textId="77777777" w:rsidR="000615E7" w:rsidRDefault="000615E7" w:rsidP="00CD4360">
            <w:pPr>
              <w:pStyle w:val="TableSubhead8pt"/>
            </w:pPr>
            <w:r>
              <w:t>RAM (GB)</w:t>
            </w:r>
          </w:p>
        </w:tc>
        <w:tc>
          <w:tcPr>
            <w:tcW w:w="1278" w:type="dxa"/>
            <w:tcBorders>
              <w:top w:val="nil"/>
              <w:bottom w:val="single" w:sz="36" w:space="0" w:color="00B388"/>
            </w:tcBorders>
          </w:tcPr>
          <w:p w14:paraId="1CA330DC" w14:textId="77777777" w:rsidR="000615E7" w:rsidRDefault="000615E7" w:rsidP="00CD4360">
            <w:pPr>
              <w:pStyle w:val="TableSubhead8pt"/>
              <w:jc w:val="center"/>
            </w:pPr>
            <w:r>
              <w:t>node01</w:t>
            </w:r>
          </w:p>
        </w:tc>
        <w:tc>
          <w:tcPr>
            <w:tcW w:w="1440" w:type="dxa"/>
            <w:tcBorders>
              <w:top w:val="nil"/>
              <w:bottom w:val="single" w:sz="36" w:space="0" w:color="00B388"/>
            </w:tcBorders>
          </w:tcPr>
          <w:p w14:paraId="3B962224" w14:textId="77777777" w:rsidR="000615E7" w:rsidRDefault="000615E7" w:rsidP="00CD4360">
            <w:pPr>
              <w:pStyle w:val="TableSubhead8pt"/>
              <w:jc w:val="center"/>
            </w:pPr>
            <w:r>
              <w:t>node02</w:t>
            </w:r>
          </w:p>
        </w:tc>
        <w:tc>
          <w:tcPr>
            <w:tcW w:w="1560" w:type="dxa"/>
            <w:tcBorders>
              <w:top w:val="nil"/>
              <w:bottom w:val="single" w:sz="36" w:space="0" w:color="00B388"/>
            </w:tcBorders>
          </w:tcPr>
          <w:p w14:paraId="09A89E17" w14:textId="77777777" w:rsidR="000615E7" w:rsidRDefault="000615E7" w:rsidP="00CD4360">
            <w:pPr>
              <w:pStyle w:val="TableSubhead8pt"/>
              <w:jc w:val="center"/>
            </w:pPr>
            <w:r>
              <w:t>node03</w:t>
            </w:r>
          </w:p>
        </w:tc>
      </w:tr>
      <w:tr w:rsidR="000615E7" w14:paraId="7C37B1D9" w14:textId="77777777" w:rsidTr="00CD4360">
        <w:trPr>
          <w:cantSplit/>
          <w:trHeight w:val="256"/>
        </w:trPr>
        <w:tc>
          <w:tcPr>
            <w:tcW w:w="2400" w:type="dxa"/>
          </w:tcPr>
          <w:p w14:paraId="4B69A6D7" w14:textId="77777777" w:rsidR="000615E7" w:rsidRDefault="000615E7" w:rsidP="00CD4360">
            <w:pPr>
              <w:pStyle w:val="TableBody8pt"/>
            </w:pPr>
            <w:r>
              <w:t>ucp1</w:t>
            </w:r>
          </w:p>
        </w:tc>
        <w:tc>
          <w:tcPr>
            <w:tcW w:w="1278" w:type="dxa"/>
          </w:tcPr>
          <w:p w14:paraId="2F326E2F" w14:textId="77777777" w:rsidR="000615E7" w:rsidRDefault="000615E7" w:rsidP="00CD4360">
            <w:pPr>
              <w:pStyle w:val="TableBody8pt"/>
              <w:jc w:val="center"/>
            </w:pPr>
            <w:r>
              <w:t>16</w:t>
            </w:r>
          </w:p>
        </w:tc>
        <w:tc>
          <w:tcPr>
            <w:tcW w:w="1440" w:type="dxa"/>
          </w:tcPr>
          <w:p w14:paraId="3CB9C004" w14:textId="77777777" w:rsidR="000615E7" w:rsidRDefault="000615E7" w:rsidP="00CD4360">
            <w:pPr>
              <w:jc w:val="center"/>
            </w:pPr>
          </w:p>
        </w:tc>
        <w:tc>
          <w:tcPr>
            <w:tcW w:w="1560" w:type="dxa"/>
          </w:tcPr>
          <w:p w14:paraId="3D08231C" w14:textId="77777777" w:rsidR="000615E7" w:rsidRDefault="000615E7" w:rsidP="00CD4360">
            <w:pPr>
              <w:jc w:val="center"/>
            </w:pPr>
          </w:p>
        </w:tc>
      </w:tr>
      <w:tr w:rsidR="000615E7" w14:paraId="4D57732C" w14:textId="77777777" w:rsidTr="00CD4360">
        <w:trPr>
          <w:cantSplit/>
          <w:trHeight w:val="234"/>
        </w:trPr>
        <w:tc>
          <w:tcPr>
            <w:tcW w:w="2400" w:type="dxa"/>
          </w:tcPr>
          <w:p w14:paraId="7FAED960" w14:textId="77777777" w:rsidR="000615E7" w:rsidRDefault="000615E7" w:rsidP="00CD4360">
            <w:pPr>
              <w:pStyle w:val="TableBody8pt"/>
            </w:pPr>
            <w:r>
              <w:t>ucp2</w:t>
            </w:r>
          </w:p>
        </w:tc>
        <w:tc>
          <w:tcPr>
            <w:tcW w:w="1278" w:type="dxa"/>
          </w:tcPr>
          <w:p w14:paraId="71D62857" w14:textId="77777777" w:rsidR="000615E7" w:rsidRDefault="000615E7" w:rsidP="00CD4360">
            <w:pPr>
              <w:jc w:val="center"/>
            </w:pPr>
          </w:p>
        </w:tc>
        <w:tc>
          <w:tcPr>
            <w:tcW w:w="1440" w:type="dxa"/>
          </w:tcPr>
          <w:p w14:paraId="3FD6842C" w14:textId="77777777" w:rsidR="000615E7" w:rsidRDefault="000615E7" w:rsidP="00CD4360">
            <w:pPr>
              <w:pStyle w:val="TableBody8pt"/>
              <w:jc w:val="center"/>
            </w:pPr>
            <w:r>
              <w:t>16</w:t>
            </w:r>
          </w:p>
        </w:tc>
        <w:tc>
          <w:tcPr>
            <w:tcW w:w="1560" w:type="dxa"/>
          </w:tcPr>
          <w:p w14:paraId="23995B7C" w14:textId="77777777" w:rsidR="000615E7" w:rsidRDefault="000615E7" w:rsidP="00CD4360">
            <w:pPr>
              <w:jc w:val="center"/>
            </w:pPr>
          </w:p>
        </w:tc>
      </w:tr>
      <w:tr w:rsidR="000615E7" w14:paraId="79F8D488" w14:textId="77777777" w:rsidTr="00CD4360">
        <w:trPr>
          <w:cantSplit/>
          <w:trHeight w:val="245"/>
        </w:trPr>
        <w:tc>
          <w:tcPr>
            <w:tcW w:w="2400" w:type="dxa"/>
          </w:tcPr>
          <w:p w14:paraId="2EEA31A2" w14:textId="77777777" w:rsidR="000615E7" w:rsidRDefault="000615E7" w:rsidP="00CD4360">
            <w:pPr>
              <w:pStyle w:val="TableBody8pt"/>
            </w:pPr>
            <w:r>
              <w:t>ucp3</w:t>
            </w:r>
          </w:p>
        </w:tc>
        <w:tc>
          <w:tcPr>
            <w:tcW w:w="1278" w:type="dxa"/>
          </w:tcPr>
          <w:p w14:paraId="697ED4BD" w14:textId="77777777" w:rsidR="000615E7" w:rsidRDefault="000615E7" w:rsidP="00CD4360">
            <w:pPr>
              <w:jc w:val="center"/>
            </w:pPr>
          </w:p>
        </w:tc>
        <w:tc>
          <w:tcPr>
            <w:tcW w:w="1440" w:type="dxa"/>
          </w:tcPr>
          <w:p w14:paraId="41B43C0A" w14:textId="77777777" w:rsidR="000615E7" w:rsidRDefault="000615E7" w:rsidP="00CD4360">
            <w:pPr>
              <w:jc w:val="center"/>
            </w:pPr>
          </w:p>
        </w:tc>
        <w:tc>
          <w:tcPr>
            <w:tcW w:w="1560" w:type="dxa"/>
          </w:tcPr>
          <w:p w14:paraId="3A701C42" w14:textId="77777777" w:rsidR="000615E7" w:rsidRDefault="000615E7" w:rsidP="00CD4360">
            <w:pPr>
              <w:pStyle w:val="TableBody8pt"/>
              <w:jc w:val="center"/>
            </w:pPr>
            <w:r>
              <w:t>16</w:t>
            </w:r>
          </w:p>
        </w:tc>
      </w:tr>
      <w:tr w:rsidR="000615E7" w14:paraId="46B64E78" w14:textId="77777777" w:rsidTr="00CD4360">
        <w:trPr>
          <w:cantSplit/>
          <w:trHeight w:val="245"/>
        </w:trPr>
        <w:tc>
          <w:tcPr>
            <w:tcW w:w="2400" w:type="dxa"/>
          </w:tcPr>
          <w:p w14:paraId="59FE6D53" w14:textId="77777777" w:rsidR="000615E7" w:rsidRDefault="000615E7" w:rsidP="00CD4360">
            <w:pPr>
              <w:pStyle w:val="TableBody8pt"/>
            </w:pPr>
            <w:r>
              <w:t>dtr1</w:t>
            </w:r>
          </w:p>
        </w:tc>
        <w:tc>
          <w:tcPr>
            <w:tcW w:w="1278" w:type="dxa"/>
          </w:tcPr>
          <w:p w14:paraId="10B4F62D" w14:textId="77777777" w:rsidR="000615E7" w:rsidRDefault="000615E7" w:rsidP="00CD4360">
            <w:pPr>
              <w:pStyle w:val="TableBody8pt"/>
              <w:jc w:val="center"/>
            </w:pPr>
            <w:r>
              <w:t>16</w:t>
            </w:r>
          </w:p>
        </w:tc>
        <w:tc>
          <w:tcPr>
            <w:tcW w:w="1440" w:type="dxa"/>
          </w:tcPr>
          <w:p w14:paraId="0954DAD7" w14:textId="77777777" w:rsidR="000615E7" w:rsidRDefault="000615E7" w:rsidP="00CD4360">
            <w:pPr>
              <w:jc w:val="center"/>
            </w:pPr>
          </w:p>
        </w:tc>
        <w:tc>
          <w:tcPr>
            <w:tcW w:w="1560" w:type="dxa"/>
          </w:tcPr>
          <w:p w14:paraId="175C3051" w14:textId="77777777" w:rsidR="000615E7" w:rsidRDefault="000615E7" w:rsidP="00CD4360">
            <w:pPr>
              <w:jc w:val="center"/>
            </w:pPr>
          </w:p>
        </w:tc>
      </w:tr>
      <w:tr w:rsidR="000615E7" w14:paraId="1887A26A" w14:textId="77777777" w:rsidTr="00CD4360">
        <w:trPr>
          <w:cantSplit/>
          <w:trHeight w:val="234"/>
        </w:trPr>
        <w:tc>
          <w:tcPr>
            <w:tcW w:w="2400" w:type="dxa"/>
          </w:tcPr>
          <w:p w14:paraId="5AED3087" w14:textId="77777777" w:rsidR="000615E7" w:rsidRDefault="000615E7" w:rsidP="00CD4360">
            <w:pPr>
              <w:pStyle w:val="TableBody8pt"/>
            </w:pPr>
            <w:r>
              <w:t>dtr2</w:t>
            </w:r>
          </w:p>
        </w:tc>
        <w:tc>
          <w:tcPr>
            <w:tcW w:w="1278" w:type="dxa"/>
          </w:tcPr>
          <w:p w14:paraId="586B8A33" w14:textId="77777777" w:rsidR="000615E7" w:rsidRDefault="000615E7" w:rsidP="00CD4360">
            <w:pPr>
              <w:jc w:val="center"/>
            </w:pPr>
          </w:p>
        </w:tc>
        <w:tc>
          <w:tcPr>
            <w:tcW w:w="1440" w:type="dxa"/>
          </w:tcPr>
          <w:p w14:paraId="30A1BA98" w14:textId="77777777" w:rsidR="000615E7" w:rsidRDefault="000615E7" w:rsidP="00CD4360">
            <w:pPr>
              <w:pStyle w:val="TableBody8pt"/>
              <w:jc w:val="center"/>
            </w:pPr>
            <w:r>
              <w:t>16</w:t>
            </w:r>
          </w:p>
        </w:tc>
        <w:tc>
          <w:tcPr>
            <w:tcW w:w="1560" w:type="dxa"/>
          </w:tcPr>
          <w:p w14:paraId="47801A8E" w14:textId="77777777" w:rsidR="000615E7" w:rsidRDefault="000615E7" w:rsidP="00CD4360">
            <w:pPr>
              <w:jc w:val="center"/>
            </w:pPr>
          </w:p>
        </w:tc>
      </w:tr>
      <w:tr w:rsidR="000615E7" w14:paraId="141DC248" w14:textId="77777777" w:rsidTr="00CD4360">
        <w:trPr>
          <w:cantSplit/>
          <w:trHeight w:val="245"/>
        </w:trPr>
        <w:tc>
          <w:tcPr>
            <w:tcW w:w="2400" w:type="dxa"/>
          </w:tcPr>
          <w:p w14:paraId="266E7468" w14:textId="77777777" w:rsidR="000615E7" w:rsidRDefault="000615E7" w:rsidP="00CD4360">
            <w:pPr>
              <w:pStyle w:val="TableBody8pt"/>
            </w:pPr>
            <w:r>
              <w:t>dtr3</w:t>
            </w:r>
          </w:p>
        </w:tc>
        <w:tc>
          <w:tcPr>
            <w:tcW w:w="1278" w:type="dxa"/>
          </w:tcPr>
          <w:p w14:paraId="76748096" w14:textId="77777777" w:rsidR="000615E7" w:rsidRDefault="000615E7" w:rsidP="00CD4360">
            <w:pPr>
              <w:jc w:val="center"/>
            </w:pPr>
          </w:p>
        </w:tc>
        <w:tc>
          <w:tcPr>
            <w:tcW w:w="1440" w:type="dxa"/>
          </w:tcPr>
          <w:p w14:paraId="6E75ED48" w14:textId="77777777" w:rsidR="000615E7" w:rsidRDefault="000615E7" w:rsidP="00CD4360">
            <w:pPr>
              <w:jc w:val="center"/>
            </w:pPr>
          </w:p>
        </w:tc>
        <w:tc>
          <w:tcPr>
            <w:tcW w:w="1560" w:type="dxa"/>
          </w:tcPr>
          <w:p w14:paraId="3D1CC77C" w14:textId="77777777" w:rsidR="000615E7" w:rsidRDefault="000615E7" w:rsidP="00CD4360">
            <w:pPr>
              <w:pStyle w:val="TableBody8pt"/>
              <w:jc w:val="center"/>
            </w:pPr>
            <w:r>
              <w:t>16</w:t>
            </w:r>
          </w:p>
        </w:tc>
      </w:tr>
      <w:tr w:rsidR="000615E7" w14:paraId="796B05AD" w14:textId="77777777" w:rsidTr="00CD4360">
        <w:trPr>
          <w:cantSplit/>
          <w:trHeight w:val="245"/>
        </w:trPr>
        <w:tc>
          <w:tcPr>
            <w:tcW w:w="2400" w:type="dxa"/>
          </w:tcPr>
          <w:p w14:paraId="54B2FCA7" w14:textId="77777777" w:rsidR="000615E7" w:rsidRDefault="000615E7" w:rsidP="00CD4360">
            <w:pPr>
              <w:pStyle w:val="TableBody8pt"/>
            </w:pPr>
            <w:r>
              <w:t>worker1</w:t>
            </w:r>
          </w:p>
        </w:tc>
        <w:tc>
          <w:tcPr>
            <w:tcW w:w="1278" w:type="dxa"/>
          </w:tcPr>
          <w:p w14:paraId="71936ADB" w14:textId="77777777" w:rsidR="000615E7" w:rsidRDefault="000615E7" w:rsidP="00CD4360">
            <w:pPr>
              <w:pStyle w:val="TableBody8pt"/>
              <w:jc w:val="center"/>
            </w:pPr>
            <w:r>
              <w:t>64</w:t>
            </w:r>
          </w:p>
        </w:tc>
        <w:tc>
          <w:tcPr>
            <w:tcW w:w="1440" w:type="dxa"/>
          </w:tcPr>
          <w:p w14:paraId="3F774BBE" w14:textId="77777777" w:rsidR="000615E7" w:rsidRDefault="000615E7" w:rsidP="00CD4360">
            <w:pPr>
              <w:jc w:val="center"/>
            </w:pPr>
          </w:p>
        </w:tc>
        <w:tc>
          <w:tcPr>
            <w:tcW w:w="1560" w:type="dxa"/>
          </w:tcPr>
          <w:p w14:paraId="5EA19F59" w14:textId="77777777" w:rsidR="000615E7" w:rsidRDefault="000615E7" w:rsidP="00CD4360">
            <w:pPr>
              <w:jc w:val="center"/>
            </w:pPr>
          </w:p>
        </w:tc>
      </w:tr>
      <w:tr w:rsidR="000615E7" w14:paraId="21D242E9" w14:textId="77777777" w:rsidTr="00CD4360">
        <w:trPr>
          <w:cantSplit/>
          <w:trHeight w:val="245"/>
        </w:trPr>
        <w:tc>
          <w:tcPr>
            <w:tcW w:w="2400" w:type="dxa"/>
          </w:tcPr>
          <w:p w14:paraId="19C5B0B7" w14:textId="77777777" w:rsidR="000615E7" w:rsidRDefault="000615E7" w:rsidP="00CD4360">
            <w:pPr>
              <w:pStyle w:val="TableBody8pt"/>
            </w:pPr>
            <w:r>
              <w:t>worker2</w:t>
            </w:r>
          </w:p>
        </w:tc>
        <w:tc>
          <w:tcPr>
            <w:tcW w:w="1278" w:type="dxa"/>
          </w:tcPr>
          <w:p w14:paraId="5019217D" w14:textId="77777777" w:rsidR="000615E7" w:rsidRDefault="000615E7" w:rsidP="00CD4360">
            <w:pPr>
              <w:jc w:val="center"/>
            </w:pPr>
          </w:p>
        </w:tc>
        <w:tc>
          <w:tcPr>
            <w:tcW w:w="1440" w:type="dxa"/>
          </w:tcPr>
          <w:p w14:paraId="6F269D69" w14:textId="77777777" w:rsidR="000615E7" w:rsidRDefault="000615E7" w:rsidP="00CD4360">
            <w:pPr>
              <w:pStyle w:val="TableBody8pt"/>
              <w:jc w:val="center"/>
            </w:pPr>
            <w:r>
              <w:t>64</w:t>
            </w:r>
          </w:p>
        </w:tc>
        <w:tc>
          <w:tcPr>
            <w:tcW w:w="1560" w:type="dxa"/>
          </w:tcPr>
          <w:p w14:paraId="3771BFA7" w14:textId="77777777" w:rsidR="000615E7" w:rsidRDefault="000615E7" w:rsidP="00CD4360">
            <w:pPr>
              <w:jc w:val="center"/>
            </w:pPr>
          </w:p>
        </w:tc>
      </w:tr>
      <w:tr w:rsidR="000615E7" w14:paraId="37C1D51B" w14:textId="77777777" w:rsidTr="00CD4360">
        <w:trPr>
          <w:cantSplit/>
          <w:trHeight w:val="234"/>
        </w:trPr>
        <w:tc>
          <w:tcPr>
            <w:tcW w:w="2400" w:type="dxa"/>
          </w:tcPr>
          <w:p w14:paraId="1A5DA4F0" w14:textId="77777777" w:rsidR="000615E7" w:rsidRDefault="000615E7" w:rsidP="00CD4360">
            <w:pPr>
              <w:pStyle w:val="TableBody8pt"/>
            </w:pPr>
            <w:r>
              <w:t>worker3</w:t>
            </w:r>
          </w:p>
        </w:tc>
        <w:tc>
          <w:tcPr>
            <w:tcW w:w="1278" w:type="dxa"/>
          </w:tcPr>
          <w:p w14:paraId="158D38D2" w14:textId="77777777" w:rsidR="000615E7" w:rsidRDefault="000615E7" w:rsidP="00CD4360">
            <w:pPr>
              <w:jc w:val="center"/>
            </w:pPr>
          </w:p>
        </w:tc>
        <w:tc>
          <w:tcPr>
            <w:tcW w:w="1440" w:type="dxa"/>
          </w:tcPr>
          <w:p w14:paraId="65C99B84" w14:textId="77777777" w:rsidR="000615E7" w:rsidRDefault="000615E7" w:rsidP="00CD4360">
            <w:pPr>
              <w:jc w:val="center"/>
            </w:pPr>
          </w:p>
        </w:tc>
        <w:tc>
          <w:tcPr>
            <w:tcW w:w="1560" w:type="dxa"/>
          </w:tcPr>
          <w:p w14:paraId="025FFEE2" w14:textId="77777777" w:rsidR="000615E7" w:rsidRDefault="000615E7" w:rsidP="00CD4360">
            <w:pPr>
              <w:pStyle w:val="TableBody8pt"/>
              <w:jc w:val="center"/>
            </w:pPr>
            <w:r>
              <w:t>64</w:t>
            </w:r>
          </w:p>
        </w:tc>
      </w:tr>
      <w:tr w:rsidR="000615E7" w14:paraId="100EC75C" w14:textId="77777777" w:rsidTr="00CD4360">
        <w:trPr>
          <w:cantSplit/>
          <w:trHeight w:val="245"/>
        </w:trPr>
        <w:tc>
          <w:tcPr>
            <w:tcW w:w="2400" w:type="dxa"/>
          </w:tcPr>
          <w:p w14:paraId="22193EB6" w14:textId="77777777" w:rsidR="000615E7" w:rsidRDefault="000615E7" w:rsidP="00CD4360">
            <w:pPr>
              <w:pStyle w:val="TableBody8pt"/>
            </w:pPr>
            <w:r>
              <w:t>win-worker1</w:t>
            </w:r>
          </w:p>
        </w:tc>
        <w:tc>
          <w:tcPr>
            <w:tcW w:w="1278" w:type="dxa"/>
          </w:tcPr>
          <w:p w14:paraId="3D8784B0" w14:textId="77777777" w:rsidR="000615E7" w:rsidRDefault="000615E7" w:rsidP="00CD4360">
            <w:pPr>
              <w:pStyle w:val="TableBody8pt"/>
              <w:jc w:val="center"/>
            </w:pPr>
            <w:r>
              <w:t>64</w:t>
            </w:r>
          </w:p>
        </w:tc>
        <w:tc>
          <w:tcPr>
            <w:tcW w:w="1440" w:type="dxa"/>
          </w:tcPr>
          <w:p w14:paraId="12FA3319" w14:textId="77777777" w:rsidR="000615E7" w:rsidRDefault="000615E7" w:rsidP="00CD4360">
            <w:pPr>
              <w:jc w:val="center"/>
            </w:pPr>
          </w:p>
        </w:tc>
        <w:tc>
          <w:tcPr>
            <w:tcW w:w="1560" w:type="dxa"/>
          </w:tcPr>
          <w:p w14:paraId="238713C9" w14:textId="77777777" w:rsidR="000615E7" w:rsidRDefault="000615E7" w:rsidP="00CD4360">
            <w:pPr>
              <w:jc w:val="center"/>
            </w:pPr>
          </w:p>
        </w:tc>
      </w:tr>
      <w:tr w:rsidR="000615E7" w14:paraId="306F4D46" w14:textId="77777777" w:rsidTr="00CD4360">
        <w:trPr>
          <w:cantSplit/>
          <w:trHeight w:val="245"/>
        </w:trPr>
        <w:tc>
          <w:tcPr>
            <w:tcW w:w="2400" w:type="dxa"/>
          </w:tcPr>
          <w:p w14:paraId="2202D6E3" w14:textId="77777777" w:rsidR="000615E7" w:rsidRDefault="000615E7" w:rsidP="00CD4360">
            <w:pPr>
              <w:pStyle w:val="TableBody8pt"/>
            </w:pPr>
            <w:r>
              <w:t>win-worker2</w:t>
            </w:r>
          </w:p>
        </w:tc>
        <w:tc>
          <w:tcPr>
            <w:tcW w:w="1278" w:type="dxa"/>
          </w:tcPr>
          <w:p w14:paraId="61FA7A5C" w14:textId="77777777" w:rsidR="000615E7" w:rsidRDefault="000615E7" w:rsidP="00CD4360">
            <w:pPr>
              <w:jc w:val="center"/>
            </w:pPr>
          </w:p>
        </w:tc>
        <w:tc>
          <w:tcPr>
            <w:tcW w:w="1440" w:type="dxa"/>
          </w:tcPr>
          <w:p w14:paraId="61350897" w14:textId="77777777" w:rsidR="000615E7" w:rsidRDefault="000615E7" w:rsidP="00CD4360">
            <w:pPr>
              <w:pStyle w:val="TableBody8pt"/>
              <w:jc w:val="center"/>
            </w:pPr>
            <w:r>
              <w:t>64</w:t>
            </w:r>
          </w:p>
        </w:tc>
        <w:tc>
          <w:tcPr>
            <w:tcW w:w="1560" w:type="dxa"/>
          </w:tcPr>
          <w:p w14:paraId="4A977BA5" w14:textId="77777777" w:rsidR="000615E7" w:rsidRDefault="000615E7" w:rsidP="00CD4360">
            <w:pPr>
              <w:jc w:val="center"/>
            </w:pPr>
          </w:p>
        </w:tc>
      </w:tr>
      <w:tr w:rsidR="000615E7" w14:paraId="2D443F24" w14:textId="77777777" w:rsidTr="00CD4360">
        <w:trPr>
          <w:cantSplit/>
          <w:trHeight w:val="245"/>
        </w:trPr>
        <w:tc>
          <w:tcPr>
            <w:tcW w:w="2400" w:type="dxa"/>
          </w:tcPr>
          <w:p w14:paraId="38F43239" w14:textId="77777777" w:rsidR="000615E7" w:rsidRDefault="000615E7" w:rsidP="00CD4360">
            <w:pPr>
              <w:pStyle w:val="TableBody8pt"/>
            </w:pPr>
            <w:r>
              <w:lastRenderedPageBreak/>
              <w:t>win-worker3</w:t>
            </w:r>
          </w:p>
        </w:tc>
        <w:tc>
          <w:tcPr>
            <w:tcW w:w="1278" w:type="dxa"/>
          </w:tcPr>
          <w:p w14:paraId="0B378C9A" w14:textId="77777777" w:rsidR="000615E7" w:rsidRDefault="000615E7" w:rsidP="00CD4360">
            <w:pPr>
              <w:jc w:val="center"/>
            </w:pPr>
          </w:p>
        </w:tc>
        <w:tc>
          <w:tcPr>
            <w:tcW w:w="1440" w:type="dxa"/>
          </w:tcPr>
          <w:p w14:paraId="6D19A5E4" w14:textId="77777777" w:rsidR="000615E7" w:rsidRDefault="000615E7" w:rsidP="00CD4360">
            <w:pPr>
              <w:jc w:val="center"/>
            </w:pPr>
          </w:p>
        </w:tc>
        <w:tc>
          <w:tcPr>
            <w:tcW w:w="1560" w:type="dxa"/>
          </w:tcPr>
          <w:p w14:paraId="0BFE13A4" w14:textId="77777777" w:rsidR="000615E7" w:rsidRDefault="000615E7" w:rsidP="00CD4360">
            <w:pPr>
              <w:pStyle w:val="TableBody8pt"/>
              <w:jc w:val="center"/>
            </w:pPr>
            <w:r>
              <w:t>64</w:t>
            </w:r>
          </w:p>
        </w:tc>
      </w:tr>
      <w:tr w:rsidR="000615E7" w14:paraId="2DE476A3" w14:textId="77777777" w:rsidTr="00CD4360">
        <w:trPr>
          <w:cantSplit/>
          <w:trHeight w:val="234"/>
        </w:trPr>
        <w:tc>
          <w:tcPr>
            <w:tcW w:w="2400" w:type="dxa"/>
          </w:tcPr>
          <w:p w14:paraId="2E370346" w14:textId="77777777" w:rsidR="000615E7" w:rsidRDefault="000615E7" w:rsidP="00CD4360">
            <w:pPr>
              <w:pStyle w:val="TableBody8pt"/>
            </w:pPr>
            <w:r>
              <w:t>lb1</w:t>
            </w:r>
          </w:p>
        </w:tc>
        <w:tc>
          <w:tcPr>
            <w:tcW w:w="1278" w:type="dxa"/>
          </w:tcPr>
          <w:p w14:paraId="0F855AF1" w14:textId="77777777" w:rsidR="000615E7" w:rsidRDefault="000615E7" w:rsidP="00CD4360">
            <w:pPr>
              <w:pStyle w:val="TableBody8pt"/>
              <w:jc w:val="center"/>
            </w:pPr>
            <w:r>
              <w:t>4</w:t>
            </w:r>
          </w:p>
        </w:tc>
        <w:tc>
          <w:tcPr>
            <w:tcW w:w="1440" w:type="dxa"/>
          </w:tcPr>
          <w:p w14:paraId="09FE801C" w14:textId="77777777" w:rsidR="000615E7" w:rsidRDefault="000615E7" w:rsidP="00CD4360">
            <w:pPr>
              <w:jc w:val="center"/>
            </w:pPr>
          </w:p>
        </w:tc>
        <w:tc>
          <w:tcPr>
            <w:tcW w:w="1560" w:type="dxa"/>
          </w:tcPr>
          <w:p w14:paraId="03855A43" w14:textId="77777777" w:rsidR="000615E7" w:rsidRDefault="000615E7" w:rsidP="00CD4360">
            <w:pPr>
              <w:jc w:val="center"/>
            </w:pPr>
          </w:p>
        </w:tc>
      </w:tr>
      <w:tr w:rsidR="000615E7" w14:paraId="695CBDFA" w14:textId="77777777" w:rsidTr="00CD4360">
        <w:trPr>
          <w:cantSplit/>
          <w:trHeight w:val="245"/>
        </w:trPr>
        <w:tc>
          <w:tcPr>
            <w:tcW w:w="2400" w:type="dxa"/>
          </w:tcPr>
          <w:p w14:paraId="30A80AD5" w14:textId="77777777" w:rsidR="000615E7" w:rsidRDefault="000615E7" w:rsidP="00CD4360">
            <w:pPr>
              <w:pStyle w:val="TableBody8pt"/>
            </w:pPr>
            <w:r>
              <w:t>lb2</w:t>
            </w:r>
          </w:p>
        </w:tc>
        <w:tc>
          <w:tcPr>
            <w:tcW w:w="1278" w:type="dxa"/>
          </w:tcPr>
          <w:p w14:paraId="39B44906" w14:textId="77777777" w:rsidR="000615E7" w:rsidRDefault="000615E7" w:rsidP="00CD4360">
            <w:pPr>
              <w:jc w:val="center"/>
            </w:pPr>
          </w:p>
        </w:tc>
        <w:tc>
          <w:tcPr>
            <w:tcW w:w="1440" w:type="dxa"/>
          </w:tcPr>
          <w:p w14:paraId="54623522" w14:textId="77777777" w:rsidR="000615E7" w:rsidRDefault="000615E7" w:rsidP="00CD4360">
            <w:pPr>
              <w:pStyle w:val="TableBody8pt"/>
              <w:jc w:val="center"/>
            </w:pPr>
            <w:r>
              <w:t>4</w:t>
            </w:r>
          </w:p>
        </w:tc>
        <w:tc>
          <w:tcPr>
            <w:tcW w:w="1560" w:type="dxa"/>
          </w:tcPr>
          <w:p w14:paraId="569D3DE7" w14:textId="77777777" w:rsidR="000615E7" w:rsidRDefault="000615E7" w:rsidP="00CD4360">
            <w:pPr>
              <w:jc w:val="center"/>
            </w:pPr>
          </w:p>
        </w:tc>
      </w:tr>
      <w:tr w:rsidR="000615E7" w14:paraId="3FD12E1E" w14:textId="77777777" w:rsidTr="00CD4360">
        <w:trPr>
          <w:cantSplit/>
          <w:trHeight w:val="245"/>
        </w:trPr>
        <w:tc>
          <w:tcPr>
            <w:tcW w:w="2400" w:type="dxa"/>
          </w:tcPr>
          <w:p w14:paraId="25F111B7" w14:textId="77777777" w:rsidR="000615E7" w:rsidRDefault="000615E7" w:rsidP="00CD4360">
            <w:pPr>
              <w:pStyle w:val="TableBody8pt"/>
            </w:pPr>
            <w:r>
              <w:t>nfs</w:t>
            </w:r>
          </w:p>
        </w:tc>
        <w:tc>
          <w:tcPr>
            <w:tcW w:w="1278" w:type="dxa"/>
          </w:tcPr>
          <w:p w14:paraId="2C41508E" w14:textId="77777777" w:rsidR="000615E7" w:rsidRDefault="000615E7" w:rsidP="00CD4360">
            <w:pPr>
              <w:jc w:val="center"/>
            </w:pPr>
          </w:p>
        </w:tc>
        <w:tc>
          <w:tcPr>
            <w:tcW w:w="1440" w:type="dxa"/>
          </w:tcPr>
          <w:p w14:paraId="60BC1E77" w14:textId="77777777" w:rsidR="000615E7" w:rsidRDefault="000615E7" w:rsidP="00CD4360">
            <w:pPr>
              <w:jc w:val="center"/>
            </w:pPr>
          </w:p>
        </w:tc>
        <w:tc>
          <w:tcPr>
            <w:tcW w:w="1560" w:type="dxa"/>
          </w:tcPr>
          <w:p w14:paraId="2BE9B4FE" w14:textId="77777777" w:rsidR="000615E7" w:rsidRDefault="000615E7" w:rsidP="00CD4360">
            <w:pPr>
              <w:pStyle w:val="TableBody8pt"/>
              <w:jc w:val="center"/>
            </w:pPr>
            <w:r>
              <w:t>4</w:t>
            </w:r>
          </w:p>
        </w:tc>
      </w:tr>
      <w:tr w:rsidR="000615E7" w14:paraId="59A2F8CD" w14:textId="77777777" w:rsidTr="00CD4360">
        <w:trPr>
          <w:cantSplit/>
          <w:trHeight w:val="234"/>
        </w:trPr>
        <w:tc>
          <w:tcPr>
            <w:tcW w:w="2400" w:type="dxa"/>
          </w:tcPr>
          <w:p w14:paraId="56E3176E" w14:textId="77777777" w:rsidR="000615E7" w:rsidRDefault="000615E7" w:rsidP="00CD4360">
            <w:pPr>
              <w:pStyle w:val="TableBody8pt"/>
            </w:pPr>
            <w:r>
              <w:t>logger</w:t>
            </w:r>
          </w:p>
        </w:tc>
        <w:tc>
          <w:tcPr>
            <w:tcW w:w="1278" w:type="dxa"/>
          </w:tcPr>
          <w:p w14:paraId="6106AB54" w14:textId="77777777" w:rsidR="000615E7" w:rsidRDefault="000615E7" w:rsidP="00CD4360">
            <w:pPr>
              <w:jc w:val="center"/>
            </w:pPr>
          </w:p>
        </w:tc>
        <w:tc>
          <w:tcPr>
            <w:tcW w:w="1440" w:type="dxa"/>
          </w:tcPr>
          <w:p w14:paraId="57E7A396" w14:textId="77777777" w:rsidR="000615E7" w:rsidRDefault="000615E7" w:rsidP="00CD4360">
            <w:pPr>
              <w:pStyle w:val="TableBody8pt"/>
              <w:jc w:val="center"/>
            </w:pPr>
            <w:r>
              <w:t>4</w:t>
            </w:r>
          </w:p>
        </w:tc>
        <w:tc>
          <w:tcPr>
            <w:tcW w:w="1560" w:type="dxa"/>
          </w:tcPr>
          <w:p w14:paraId="6C7B84CF" w14:textId="77777777" w:rsidR="000615E7" w:rsidRDefault="000615E7" w:rsidP="00CD4360">
            <w:pPr>
              <w:jc w:val="center"/>
            </w:pPr>
          </w:p>
        </w:tc>
      </w:tr>
      <w:tr w:rsidR="000615E7" w14:paraId="76D53D79" w14:textId="77777777" w:rsidTr="00CD4360">
        <w:trPr>
          <w:cantSplit/>
          <w:trHeight w:val="65"/>
        </w:trPr>
        <w:tc>
          <w:tcPr>
            <w:tcW w:w="2400" w:type="dxa"/>
          </w:tcPr>
          <w:p w14:paraId="5C2FB733" w14:textId="77777777" w:rsidR="000615E7" w:rsidRDefault="000615E7" w:rsidP="00CD4360">
            <w:pPr>
              <w:pStyle w:val="TableSubhead8pt"/>
            </w:pPr>
            <w:r>
              <w:t>Total RAM required (per node)</w:t>
            </w:r>
          </w:p>
        </w:tc>
        <w:tc>
          <w:tcPr>
            <w:tcW w:w="1278" w:type="dxa"/>
          </w:tcPr>
          <w:p w14:paraId="2D93FA7E" w14:textId="77777777" w:rsidR="000615E7" w:rsidRDefault="000615E7" w:rsidP="00CD4360">
            <w:pPr>
              <w:pStyle w:val="TableSubhead8pt"/>
              <w:jc w:val="center"/>
            </w:pPr>
            <w:r>
              <w:t>164</w:t>
            </w:r>
          </w:p>
        </w:tc>
        <w:tc>
          <w:tcPr>
            <w:tcW w:w="1440" w:type="dxa"/>
          </w:tcPr>
          <w:p w14:paraId="20FD7AE2" w14:textId="77777777" w:rsidR="000615E7" w:rsidRDefault="000615E7" w:rsidP="00CD4360">
            <w:pPr>
              <w:pStyle w:val="TableSubhead8pt"/>
              <w:jc w:val="center"/>
            </w:pPr>
            <w:r>
              <w:t>168</w:t>
            </w:r>
          </w:p>
        </w:tc>
        <w:tc>
          <w:tcPr>
            <w:tcW w:w="1560" w:type="dxa"/>
          </w:tcPr>
          <w:p w14:paraId="375FF20A" w14:textId="77777777" w:rsidR="000615E7" w:rsidRDefault="000615E7" w:rsidP="00CD4360">
            <w:pPr>
              <w:pStyle w:val="TableSubhead8pt"/>
              <w:jc w:val="center"/>
            </w:pPr>
            <w:r>
              <w:t>164</w:t>
            </w:r>
          </w:p>
        </w:tc>
      </w:tr>
      <w:tr w:rsidR="000615E7" w14:paraId="688069CE" w14:textId="77777777" w:rsidTr="00CD4360">
        <w:trPr>
          <w:cantSplit/>
          <w:trHeight w:val="245"/>
        </w:trPr>
        <w:tc>
          <w:tcPr>
            <w:tcW w:w="2400" w:type="dxa"/>
          </w:tcPr>
          <w:p w14:paraId="6DA454F9" w14:textId="77777777" w:rsidR="000615E7" w:rsidRDefault="000615E7" w:rsidP="00CD4360">
            <w:pPr>
              <w:pStyle w:val="TableSubhead8pt"/>
            </w:pPr>
            <w:r>
              <w:t>Available RAM</w:t>
            </w:r>
          </w:p>
        </w:tc>
        <w:tc>
          <w:tcPr>
            <w:tcW w:w="1278" w:type="dxa"/>
          </w:tcPr>
          <w:p w14:paraId="545CC4C6" w14:textId="77777777" w:rsidR="000615E7" w:rsidRDefault="000615E7" w:rsidP="00CD4360">
            <w:pPr>
              <w:pStyle w:val="TableSubhead8pt"/>
              <w:jc w:val="center"/>
            </w:pPr>
            <w:r>
              <w:t>384</w:t>
            </w:r>
          </w:p>
        </w:tc>
        <w:tc>
          <w:tcPr>
            <w:tcW w:w="1440" w:type="dxa"/>
          </w:tcPr>
          <w:p w14:paraId="05F5C490" w14:textId="77777777" w:rsidR="000615E7" w:rsidRDefault="000615E7" w:rsidP="00CD4360">
            <w:pPr>
              <w:pStyle w:val="TableSubhead8pt"/>
              <w:jc w:val="center"/>
            </w:pPr>
            <w:r>
              <w:t>384</w:t>
            </w:r>
          </w:p>
        </w:tc>
        <w:tc>
          <w:tcPr>
            <w:tcW w:w="1560" w:type="dxa"/>
          </w:tcPr>
          <w:p w14:paraId="4082799E" w14:textId="77777777" w:rsidR="000615E7" w:rsidRDefault="000615E7" w:rsidP="00CD4360">
            <w:pPr>
              <w:pStyle w:val="TableSubhead8pt"/>
              <w:jc w:val="center"/>
            </w:pPr>
            <w:r>
              <w:t>384</w:t>
            </w:r>
          </w:p>
        </w:tc>
      </w:tr>
    </w:tbl>
    <w:p w14:paraId="2167E1A6" w14:textId="77777777" w:rsidR="000615E7" w:rsidRDefault="000615E7" w:rsidP="000615E7">
      <w:pPr>
        <w:pStyle w:val="MISCNote-Ruleabove"/>
      </w:pPr>
      <w:r>
        <w:t>Note</w:t>
      </w:r>
    </w:p>
    <w:p w14:paraId="294860AB" w14:textId="77777777" w:rsidR="000615E7" w:rsidRDefault="000615E7" w:rsidP="000615E7">
      <w:pPr>
        <w:pStyle w:val="MISCNote-Rulebelow"/>
      </w:pPr>
      <w:r>
        <w:t>In the case of one ESX host failure, the two surviving hosts can accommodate the amount of RAM required for all VMs.</w:t>
      </w:r>
    </w:p>
    <w:p w14:paraId="6C862813" w14:textId="3347EB92" w:rsidR="00CD1208" w:rsidRDefault="00CD1208" w:rsidP="00CD1208">
      <w:pPr>
        <w:pStyle w:val="Heading3"/>
      </w:pPr>
      <w:bookmarkStart w:id="41" w:name="_Refd17e54691"/>
      <w:bookmarkStart w:id="42" w:name="_Tocd17e54691"/>
      <w:bookmarkStart w:id="43" w:name="_Toc531698782"/>
      <w:r w:rsidRPr="00CD1208">
        <w:t>Memory allocation for 6 node solution</w:t>
      </w:r>
    </w:p>
    <w:p w14:paraId="6924FE9A" w14:textId="7F7E00DF" w:rsidR="00CD1208" w:rsidRDefault="00CD1208" w:rsidP="00CD1208">
      <w:pPr>
        <w:pStyle w:val="BodyTextMetricHPELight10pt"/>
      </w:pPr>
      <w:r w:rsidRPr="00CD1208">
        <w:t xml:space="preserve">For a 6 node solution, </w:t>
      </w:r>
      <w:r w:rsidRPr="00CD1208">
        <w:fldChar w:fldCharType="begin"/>
      </w:r>
      <w:r w:rsidRPr="00CD1208">
        <w:instrText xml:space="preserve"> REF _Ref5705656 \h </w:instrText>
      </w:r>
      <w:r>
        <w:instrText xml:space="preserve"> \* MERGEFORMAT </w:instrText>
      </w:r>
      <w:r w:rsidRPr="00CD1208">
        <w:fldChar w:fldCharType="separate"/>
      </w:r>
      <w:r w:rsidR="00D84FAE" w:rsidRPr="00D84FAE">
        <w:t>Table 3</w:t>
      </w:r>
      <w:r w:rsidRPr="00CD1208">
        <w:fldChar w:fldCharType="end"/>
      </w:r>
      <w:r>
        <w:t xml:space="preserve"> </w:t>
      </w:r>
      <w:r w:rsidRPr="00CD1208">
        <w:t>outlines the memory requirements where the control plane is on 3 nodes and the worker nodes are on the other 3 nodes. In this example, it is assumed that there are 2 Linux worker nodes and 1 Windows worker node, but the actual number of worker nodes is not limited to 3 and depends entirely on the workload requirements.</w:t>
      </w:r>
    </w:p>
    <w:p w14:paraId="20309479" w14:textId="78E80371" w:rsidR="00CD1208" w:rsidRDefault="00CD1208" w:rsidP="00CD1208">
      <w:pPr>
        <w:pStyle w:val="MISCTableCaptionHeader8pt"/>
      </w:pPr>
      <w:bookmarkStart w:id="44" w:name="_Ref5705656"/>
      <w:r w:rsidRPr="00CD1208">
        <w:rPr>
          <w:rStyle w:val="MISCTableCaptionHeaderBold8pt"/>
        </w:rPr>
        <w:t xml:space="preserve">Table </w:t>
      </w:r>
      <w:r w:rsidRPr="00CD1208">
        <w:rPr>
          <w:rStyle w:val="MISCTableCaptionHeaderBold8pt"/>
        </w:rPr>
        <w:fldChar w:fldCharType="begin"/>
      </w:r>
      <w:r w:rsidRPr="00CD1208">
        <w:rPr>
          <w:rStyle w:val="MISCTableCaptionHeaderBold8pt"/>
        </w:rPr>
        <w:instrText xml:space="preserve"> SEQ Table \* ARABIC </w:instrText>
      </w:r>
      <w:r w:rsidRPr="00CD1208">
        <w:rPr>
          <w:rStyle w:val="MISCTableCaptionHeaderBold8pt"/>
        </w:rPr>
        <w:fldChar w:fldCharType="separate"/>
      </w:r>
      <w:r w:rsidR="00D84FAE">
        <w:rPr>
          <w:rStyle w:val="MISCTableCaptionHeaderBold8pt"/>
          <w:noProof/>
        </w:rPr>
        <w:t>3</w:t>
      </w:r>
      <w:r w:rsidRPr="00CD1208">
        <w:rPr>
          <w:rStyle w:val="MISCTableCaptionHeaderBold8pt"/>
        </w:rPr>
        <w:fldChar w:fldCharType="end"/>
      </w:r>
      <w:bookmarkEnd w:id="44"/>
      <w:r w:rsidRPr="00CD1208">
        <w:rPr>
          <w:rStyle w:val="MISCTableCaptionHeaderBold8pt"/>
        </w:rPr>
        <w:t>.</w:t>
      </w:r>
      <w:r>
        <w:t xml:space="preserve"> </w:t>
      </w:r>
      <w:r w:rsidRPr="00CD1208">
        <w:t>Memory allocation for 6 nodes</w:t>
      </w:r>
    </w:p>
    <w:tbl>
      <w:tblPr>
        <w:tblStyle w:val="TableGrid"/>
        <w:tblW w:w="99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80"/>
        <w:gridCol w:w="1124"/>
        <w:gridCol w:w="1262"/>
        <w:gridCol w:w="1364"/>
        <w:gridCol w:w="1364"/>
        <w:gridCol w:w="1364"/>
        <w:gridCol w:w="1364"/>
      </w:tblGrid>
      <w:tr w:rsidR="00CD1208" w14:paraId="2F19478D" w14:textId="6B53A738" w:rsidTr="00CD1208">
        <w:trPr>
          <w:cantSplit/>
          <w:trHeight w:val="256"/>
        </w:trPr>
        <w:tc>
          <w:tcPr>
            <w:tcW w:w="2080" w:type="dxa"/>
            <w:tcBorders>
              <w:top w:val="nil"/>
              <w:bottom w:val="single" w:sz="36" w:space="0" w:color="00B388"/>
            </w:tcBorders>
          </w:tcPr>
          <w:p w14:paraId="5CE8EA10" w14:textId="77777777" w:rsidR="00CD1208" w:rsidRDefault="00CD1208" w:rsidP="000F20B2">
            <w:pPr>
              <w:pStyle w:val="TableSubhead8pt"/>
            </w:pPr>
            <w:r>
              <w:t>RAM (GB)</w:t>
            </w:r>
          </w:p>
        </w:tc>
        <w:tc>
          <w:tcPr>
            <w:tcW w:w="1124" w:type="dxa"/>
            <w:tcBorders>
              <w:top w:val="nil"/>
              <w:bottom w:val="single" w:sz="36" w:space="0" w:color="00B388"/>
            </w:tcBorders>
          </w:tcPr>
          <w:p w14:paraId="6E6857C1" w14:textId="77777777" w:rsidR="00CD1208" w:rsidRDefault="00CD1208" w:rsidP="000F20B2">
            <w:pPr>
              <w:pStyle w:val="TableSubhead8pt"/>
              <w:jc w:val="center"/>
            </w:pPr>
            <w:r>
              <w:t>node01</w:t>
            </w:r>
          </w:p>
        </w:tc>
        <w:tc>
          <w:tcPr>
            <w:tcW w:w="1262" w:type="dxa"/>
            <w:tcBorders>
              <w:top w:val="nil"/>
              <w:bottom w:val="single" w:sz="36" w:space="0" w:color="00B388"/>
            </w:tcBorders>
          </w:tcPr>
          <w:p w14:paraId="33FB6F31" w14:textId="77777777" w:rsidR="00CD1208" w:rsidRDefault="00CD1208" w:rsidP="000F20B2">
            <w:pPr>
              <w:pStyle w:val="TableSubhead8pt"/>
              <w:jc w:val="center"/>
            </w:pPr>
            <w:r>
              <w:t>node02</w:t>
            </w:r>
          </w:p>
        </w:tc>
        <w:tc>
          <w:tcPr>
            <w:tcW w:w="1364" w:type="dxa"/>
            <w:tcBorders>
              <w:top w:val="nil"/>
              <w:bottom w:val="single" w:sz="36" w:space="0" w:color="00B388"/>
            </w:tcBorders>
          </w:tcPr>
          <w:p w14:paraId="4FE569D1" w14:textId="77777777" w:rsidR="00CD1208" w:rsidRDefault="00CD1208" w:rsidP="000F20B2">
            <w:pPr>
              <w:pStyle w:val="TableSubhead8pt"/>
              <w:jc w:val="center"/>
            </w:pPr>
            <w:r>
              <w:t>node03</w:t>
            </w:r>
          </w:p>
        </w:tc>
        <w:tc>
          <w:tcPr>
            <w:tcW w:w="1364" w:type="dxa"/>
            <w:tcBorders>
              <w:top w:val="nil"/>
              <w:bottom w:val="single" w:sz="36" w:space="0" w:color="00B388"/>
            </w:tcBorders>
          </w:tcPr>
          <w:p w14:paraId="2C93692F" w14:textId="49B40C0A" w:rsidR="00CD1208" w:rsidRDefault="00CD1208" w:rsidP="000F20B2">
            <w:pPr>
              <w:pStyle w:val="TableSubhead8pt"/>
              <w:jc w:val="center"/>
            </w:pPr>
            <w:r>
              <w:t>node04</w:t>
            </w:r>
          </w:p>
        </w:tc>
        <w:tc>
          <w:tcPr>
            <w:tcW w:w="1364" w:type="dxa"/>
            <w:tcBorders>
              <w:top w:val="nil"/>
              <w:bottom w:val="single" w:sz="36" w:space="0" w:color="00B388"/>
            </w:tcBorders>
          </w:tcPr>
          <w:p w14:paraId="38991ADD" w14:textId="4DB3CC6D" w:rsidR="00CD1208" w:rsidRDefault="00CD1208" w:rsidP="00CD1208">
            <w:pPr>
              <w:pStyle w:val="TableSubhead8pt"/>
              <w:jc w:val="center"/>
            </w:pPr>
            <w:r>
              <w:t>node05</w:t>
            </w:r>
          </w:p>
        </w:tc>
        <w:tc>
          <w:tcPr>
            <w:tcW w:w="1364" w:type="dxa"/>
            <w:tcBorders>
              <w:top w:val="nil"/>
              <w:bottom w:val="single" w:sz="36" w:space="0" w:color="00B388"/>
            </w:tcBorders>
          </w:tcPr>
          <w:p w14:paraId="03430762" w14:textId="3C0EA9A8" w:rsidR="00CD1208" w:rsidRDefault="00CD1208" w:rsidP="000F20B2">
            <w:pPr>
              <w:pStyle w:val="TableSubhead8pt"/>
              <w:jc w:val="center"/>
            </w:pPr>
            <w:r>
              <w:t>node06</w:t>
            </w:r>
          </w:p>
        </w:tc>
      </w:tr>
      <w:tr w:rsidR="00CD1208" w14:paraId="4BBE58BF" w14:textId="3D7EEDC7" w:rsidTr="00CD1208">
        <w:trPr>
          <w:cantSplit/>
          <w:trHeight w:val="256"/>
        </w:trPr>
        <w:tc>
          <w:tcPr>
            <w:tcW w:w="2080" w:type="dxa"/>
          </w:tcPr>
          <w:p w14:paraId="77DAB0C7" w14:textId="77777777" w:rsidR="00CD1208" w:rsidRDefault="00CD1208" w:rsidP="000F20B2">
            <w:pPr>
              <w:pStyle w:val="TableBody8pt"/>
            </w:pPr>
            <w:r>
              <w:t>ucp1</w:t>
            </w:r>
          </w:p>
        </w:tc>
        <w:tc>
          <w:tcPr>
            <w:tcW w:w="1124" w:type="dxa"/>
          </w:tcPr>
          <w:p w14:paraId="1BBCCA37" w14:textId="77777777" w:rsidR="00CD1208" w:rsidRDefault="00CD1208" w:rsidP="000F20B2">
            <w:pPr>
              <w:pStyle w:val="TableBody8pt"/>
              <w:jc w:val="center"/>
            </w:pPr>
            <w:r>
              <w:t>16</w:t>
            </w:r>
          </w:p>
        </w:tc>
        <w:tc>
          <w:tcPr>
            <w:tcW w:w="1262" w:type="dxa"/>
          </w:tcPr>
          <w:p w14:paraId="34A666A4" w14:textId="77777777" w:rsidR="00CD1208" w:rsidRDefault="00CD1208" w:rsidP="000F20B2">
            <w:pPr>
              <w:jc w:val="center"/>
            </w:pPr>
          </w:p>
        </w:tc>
        <w:tc>
          <w:tcPr>
            <w:tcW w:w="1364" w:type="dxa"/>
          </w:tcPr>
          <w:p w14:paraId="6EBC6011" w14:textId="77777777" w:rsidR="00CD1208" w:rsidRDefault="00CD1208" w:rsidP="000F20B2">
            <w:pPr>
              <w:jc w:val="center"/>
            </w:pPr>
          </w:p>
        </w:tc>
        <w:tc>
          <w:tcPr>
            <w:tcW w:w="1364" w:type="dxa"/>
          </w:tcPr>
          <w:p w14:paraId="10420AA8" w14:textId="77777777" w:rsidR="00CD1208" w:rsidRDefault="00CD1208" w:rsidP="000F20B2">
            <w:pPr>
              <w:jc w:val="center"/>
            </w:pPr>
          </w:p>
        </w:tc>
        <w:tc>
          <w:tcPr>
            <w:tcW w:w="1364" w:type="dxa"/>
          </w:tcPr>
          <w:p w14:paraId="2C833938" w14:textId="77777777" w:rsidR="00CD1208" w:rsidRDefault="00CD1208" w:rsidP="000F20B2">
            <w:pPr>
              <w:jc w:val="center"/>
            </w:pPr>
          </w:p>
        </w:tc>
        <w:tc>
          <w:tcPr>
            <w:tcW w:w="1364" w:type="dxa"/>
          </w:tcPr>
          <w:p w14:paraId="4974C775" w14:textId="77777777" w:rsidR="00CD1208" w:rsidRDefault="00CD1208" w:rsidP="000F20B2">
            <w:pPr>
              <w:jc w:val="center"/>
            </w:pPr>
          </w:p>
        </w:tc>
      </w:tr>
      <w:tr w:rsidR="00CD1208" w14:paraId="0D23E4B1" w14:textId="2014AE05" w:rsidTr="00CD1208">
        <w:trPr>
          <w:cantSplit/>
          <w:trHeight w:val="234"/>
        </w:trPr>
        <w:tc>
          <w:tcPr>
            <w:tcW w:w="2080" w:type="dxa"/>
          </w:tcPr>
          <w:p w14:paraId="605F78DE" w14:textId="77777777" w:rsidR="00CD1208" w:rsidRDefault="00CD1208" w:rsidP="000F20B2">
            <w:pPr>
              <w:pStyle w:val="TableBody8pt"/>
            </w:pPr>
            <w:r>
              <w:t>ucp2</w:t>
            </w:r>
          </w:p>
        </w:tc>
        <w:tc>
          <w:tcPr>
            <w:tcW w:w="1124" w:type="dxa"/>
          </w:tcPr>
          <w:p w14:paraId="49ACC28D" w14:textId="77777777" w:rsidR="00CD1208" w:rsidRDefault="00CD1208" w:rsidP="000F20B2">
            <w:pPr>
              <w:jc w:val="center"/>
            </w:pPr>
          </w:p>
        </w:tc>
        <w:tc>
          <w:tcPr>
            <w:tcW w:w="1262" w:type="dxa"/>
          </w:tcPr>
          <w:p w14:paraId="03B07644" w14:textId="77777777" w:rsidR="00CD1208" w:rsidRDefault="00CD1208" w:rsidP="000F20B2">
            <w:pPr>
              <w:pStyle w:val="TableBody8pt"/>
              <w:jc w:val="center"/>
            </w:pPr>
            <w:r>
              <w:t>16</w:t>
            </w:r>
          </w:p>
        </w:tc>
        <w:tc>
          <w:tcPr>
            <w:tcW w:w="1364" w:type="dxa"/>
          </w:tcPr>
          <w:p w14:paraId="23B5B66B" w14:textId="77777777" w:rsidR="00CD1208" w:rsidRDefault="00CD1208" w:rsidP="000F20B2">
            <w:pPr>
              <w:jc w:val="center"/>
            </w:pPr>
          </w:p>
        </w:tc>
        <w:tc>
          <w:tcPr>
            <w:tcW w:w="1364" w:type="dxa"/>
          </w:tcPr>
          <w:p w14:paraId="15020883" w14:textId="77777777" w:rsidR="00CD1208" w:rsidRDefault="00CD1208" w:rsidP="000F20B2">
            <w:pPr>
              <w:jc w:val="center"/>
            </w:pPr>
          </w:p>
        </w:tc>
        <w:tc>
          <w:tcPr>
            <w:tcW w:w="1364" w:type="dxa"/>
          </w:tcPr>
          <w:p w14:paraId="73C307C1" w14:textId="77777777" w:rsidR="00CD1208" w:rsidRDefault="00CD1208" w:rsidP="000F20B2">
            <w:pPr>
              <w:jc w:val="center"/>
            </w:pPr>
          </w:p>
        </w:tc>
        <w:tc>
          <w:tcPr>
            <w:tcW w:w="1364" w:type="dxa"/>
          </w:tcPr>
          <w:p w14:paraId="5464B97A" w14:textId="77777777" w:rsidR="00CD1208" w:rsidRDefault="00CD1208" w:rsidP="000F20B2">
            <w:pPr>
              <w:jc w:val="center"/>
            </w:pPr>
          </w:p>
        </w:tc>
      </w:tr>
      <w:tr w:rsidR="00CD1208" w14:paraId="6484867C" w14:textId="372C57FC" w:rsidTr="00CD1208">
        <w:trPr>
          <w:cantSplit/>
          <w:trHeight w:val="245"/>
        </w:trPr>
        <w:tc>
          <w:tcPr>
            <w:tcW w:w="2080" w:type="dxa"/>
          </w:tcPr>
          <w:p w14:paraId="35090828" w14:textId="77777777" w:rsidR="00CD1208" w:rsidRDefault="00CD1208" w:rsidP="000F20B2">
            <w:pPr>
              <w:pStyle w:val="TableBody8pt"/>
            </w:pPr>
            <w:r>
              <w:t>ucp3</w:t>
            </w:r>
          </w:p>
        </w:tc>
        <w:tc>
          <w:tcPr>
            <w:tcW w:w="1124" w:type="dxa"/>
          </w:tcPr>
          <w:p w14:paraId="368AC6AA" w14:textId="77777777" w:rsidR="00CD1208" w:rsidRDefault="00CD1208" w:rsidP="000F20B2">
            <w:pPr>
              <w:jc w:val="center"/>
            </w:pPr>
          </w:p>
        </w:tc>
        <w:tc>
          <w:tcPr>
            <w:tcW w:w="1262" w:type="dxa"/>
          </w:tcPr>
          <w:p w14:paraId="04F44353" w14:textId="77777777" w:rsidR="00CD1208" w:rsidRDefault="00CD1208" w:rsidP="000F20B2">
            <w:pPr>
              <w:jc w:val="center"/>
            </w:pPr>
          </w:p>
        </w:tc>
        <w:tc>
          <w:tcPr>
            <w:tcW w:w="1364" w:type="dxa"/>
          </w:tcPr>
          <w:p w14:paraId="29C77948" w14:textId="77777777" w:rsidR="00CD1208" w:rsidRDefault="00CD1208" w:rsidP="000F20B2">
            <w:pPr>
              <w:pStyle w:val="TableBody8pt"/>
              <w:jc w:val="center"/>
            </w:pPr>
            <w:r>
              <w:t>16</w:t>
            </w:r>
          </w:p>
        </w:tc>
        <w:tc>
          <w:tcPr>
            <w:tcW w:w="1364" w:type="dxa"/>
          </w:tcPr>
          <w:p w14:paraId="3773F7CA" w14:textId="77777777" w:rsidR="00CD1208" w:rsidRDefault="00CD1208" w:rsidP="000F20B2">
            <w:pPr>
              <w:pStyle w:val="TableBody8pt"/>
              <w:jc w:val="center"/>
            </w:pPr>
          </w:p>
        </w:tc>
        <w:tc>
          <w:tcPr>
            <w:tcW w:w="1364" w:type="dxa"/>
          </w:tcPr>
          <w:p w14:paraId="47BBFD62" w14:textId="77777777" w:rsidR="00CD1208" w:rsidRDefault="00CD1208" w:rsidP="000F20B2">
            <w:pPr>
              <w:pStyle w:val="TableBody8pt"/>
              <w:jc w:val="center"/>
            </w:pPr>
          </w:p>
        </w:tc>
        <w:tc>
          <w:tcPr>
            <w:tcW w:w="1364" w:type="dxa"/>
          </w:tcPr>
          <w:p w14:paraId="3B383025" w14:textId="77777777" w:rsidR="00CD1208" w:rsidRDefault="00CD1208" w:rsidP="000F20B2">
            <w:pPr>
              <w:pStyle w:val="TableBody8pt"/>
              <w:jc w:val="center"/>
            </w:pPr>
          </w:p>
        </w:tc>
      </w:tr>
      <w:tr w:rsidR="00CD1208" w14:paraId="2E204F30" w14:textId="759BCDDC" w:rsidTr="00CD1208">
        <w:trPr>
          <w:cantSplit/>
          <w:trHeight w:val="245"/>
        </w:trPr>
        <w:tc>
          <w:tcPr>
            <w:tcW w:w="2080" w:type="dxa"/>
          </w:tcPr>
          <w:p w14:paraId="4B284040" w14:textId="77777777" w:rsidR="00CD1208" w:rsidRDefault="00CD1208" w:rsidP="000F20B2">
            <w:pPr>
              <w:pStyle w:val="TableBody8pt"/>
            </w:pPr>
            <w:r>
              <w:t>dtr1</w:t>
            </w:r>
          </w:p>
        </w:tc>
        <w:tc>
          <w:tcPr>
            <w:tcW w:w="1124" w:type="dxa"/>
          </w:tcPr>
          <w:p w14:paraId="6235C518" w14:textId="77777777" w:rsidR="00CD1208" w:rsidRDefault="00CD1208" w:rsidP="000F20B2">
            <w:pPr>
              <w:pStyle w:val="TableBody8pt"/>
              <w:jc w:val="center"/>
            </w:pPr>
            <w:r>
              <w:t>16</w:t>
            </w:r>
          </w:p>
        </w:tc>
        <w:tc>
          <w:tcPr>
            <w:tcW w:w="1262" w:type="dxa"/>
          </w:tcPr>
          <w:p w14:paraId="43D70E7F" w14:textId="77777777" w:rsidR="00CD1208" w:rsidRDefault="00CD1208" w:rsidP="000F20B2">
            <w:pPr>
              <w:jc w:val="center"/>
            </w:pPr>
          </w:p>
        </w:tc>
        <w:tc>
          <w:tcPr>
            <w:tcW w:w="1364" w:type="dxa"/>
          </w:tcPr>
          <w:p w14:paraId="2C5403BE" w14:textId="77777777" w:rsidR="00CD1208" w:rsidRDefault="00CD1208" w:rsidP="000F20B2">
            <w:pPr>
              <w:jc w:val="center"/>
            </w:pPr>
          </w:p>
        </w:tc>
        <w:tc>
          <w:tcPr>
            <w:tcW w:w="1364" w:type="dxa"/>
          </w:tcPr>
          <w:p w14:paraId="511AAA5E" w14:textId="77777777" w:rsidR="00CD1208" w:rsidRDefault="00CD1208" w:rsidP="000F20B2">
            <w:pPr>
              <w:jc w:val="center"/>
            </w:pPr>
          </w:p>
        </w:tc>
        <w:tc>
          <w:tcPr>
            <w:tcW w:w="1364" w:type="dxa"/>
          </w:tcPr>
          <w:p w14:paraId="68EE5532" w14:textId="77777777" w:rsidR="00CD1208" w:rsidRDefault="00CD1208" w:rsidP="000F20B2">
            <w:pPr>
              <w:jc w:val="center"/>
            </w:pPr>
          </w:p>
        </w:tc>
        <w:tc>
          <w:tcPr>
            <w:tcW w:w="1364" w:type="dxa"/>
          </w:tcPr>
          <w:p w14:paraId="753569A1" w14:textId="77777777" w:rsidR="00CD1208" w:rsidRDefault="00CD1208" w:rsidP="000F20B2">
            <w:pPr>
              <w:jc w:val="center"/>
            </w:pPr>
          </w:p>
        </w:tc>
      </w:tr>
      <w:tr w:rsidR="00CD1208" w14:paraId="421D37E9" w14:textId="1D22374F" w:rsidTr="00CD1208">
        <w:trPr>
          <w:cantSplit/>
          <w:trHeight w:val="234"/>
        </w:trPr>
        <w:tc>
          <w:tcPr>
            <w:tcW w:w="2080" w:type="dxa"/>
          </w:tcPr>
          <w:p w14:paraId="288AC300" w14:textId="77777777" w:rsidR="00CD1208" w:rsidRDefault="00CD1208" w:rsidP="000F20B2">
            <w:pPr>
              <w:pStyle w:val="TableBody8pt"/>
            </w:pPr>
            <w:r>
              <w:t>dtr2</w:t>
            </w:r>
          </w:p>
        </w:tc>
        <w:tc>
          <w:tcPr>
            <w:tcW w:w="1124" w:type="dxa"/>
          </w:tcPr>
          <w:p w14:paraId="6E679351" w14:textId="77777777" w:rsidR="00CD1208" w:rsidRDefault="00CD1208" w:rsidP="000F20B2">
            <w:pPr>
              <w:jc w:val="center"/>
            </w:pPr>
          </w:p>
        </w:tc>
        <w:tc>
          <w:tcPr>
            <w:tcW w:w="1262" w:type="dxa"/>
          </w:tcPr>
          <w:p w14:paraId="168B6CBC" w14:textId="77777777" w:rsidR="00CD1208" w:rsidRDefault="00CD1208" w:rsidP="000F20B2">
            <w:pPr>
              <w:pStyle w:val="TableBody8pt"/>
              <w:jc w:val="center"/>
            </w:pPr>
            <w:r>
              <w:t>16</w:t>
            </w:r>
          </w:p>
        </w:tc>
        <w:tc>
          <w:tcPr>
            <w:tcW w:w="1364" w:type="dxa"/>
          </w:tcPr>
          <w:p w14:paraId="7DD727C2" w14:textId="77777777" w:rsidR="00CD1208" w:rsidRDefault="00CD1208" w:rsidP="000F20B2">
            <w:pPr>
              <w:jc w:val="center"/>
            </w:pPr>
          </w:p>
        </w:tc>
        <w:tc>
          <w:tcPr>
            <w:tcW w:w="1364" w:type="dxa"/>
          </w:tcPr>
          <w:p w14:paraId="2AB29CDF" w14:textId="77777777" w:rsidR="00CD1208" w:rsidRDefault="00CD1208" w:rsidP="000F20B2">
            <w:pPr>
              <w:jc w:val="center"/>
            </w:pPr>
          </w:p>
        </w:tc>
        <w:tc>
          <w:tcPr>
            <w:tcW w:w="1364" w:type="dxa"/>
          </w:tcPr>
          <w:p w14:paraId="3D595F62" w14:textId="77777777" w:rsidR="00CD1208" w:rsidRDefault="00CD1208" w:rsidP="000F20B2">
            <w:pPr>
              <w:jc w:val="center"/>
            </w:pPr>
          </w:p>
        </w:tc>
        <w:tc>
          <w:tcPr>
            <w:tcW w:w="1364" w:type="dxa"/>
          </w:tcPr>
          <w:p w14:paraId="44B081E1" w14:textId="77777777" w:rsidR="00CD1208" w:rsidRDefault="00CD1208" w:rsidP="000F20B2">
            <w:pPr>
              <w:jc w:val="center"/>
            </w:pPr>
          </w:p>
        </w:tc>
      </w:tr>
      <w:tr w:rsidR="00CD1208" w14:paraId="490A39D0" w14:textId="427366B6" w:rsidTr="00CD1208">
        <w:trPr>
          <w:cantSplit/>
          <w:trHeight w:val="245"/>
        </w:trPr>
        <w:tc>
          <w:tcPr>
            <w:tcW w:w="2080" w:type="dxa"/>
          </w:tcPr>
          <w:p w14:paraId="75F6B7FD" w14:textId="77777777" w:rsidR="00CD1208" w:rsidRDefault="00CD1208" w:rsidP="000F20B2">
            <w:pPr>
              <w:pStyle w:val="TableBody8pt"/>
            </w:pPr>
            <w:r>
              <w:t>dtr3</w:t>
            </w:r>
          </w:p>
        </w:tc>
        <w:tc>
          <w:tcPr>
            <w:tcW w:w="1124" w:type="dxa"/>
          </w:tcPr>
          <w:p w14:paraId="14FD56A7" w14:textId="77777777" w:rsidR="00CD1208" w:rsidRDefault="00CD1208" w:rsidP="000F20B2">
            <w:pPr>
              <w:jc w:val="center"/>
            </w:pPr>
          </w:p>
        </w:tc>
        <w:tc>
          <w:tcPr>
            <w:tcW w:w="1262" w:type="dxa"/>
          </w:tcPr>
          <w:p w14:paraId="55F21451" w14:textId="77777777" w:rsidR="00CD1208" w:rsidRDefault="00CD1208" w:rsidP="000F20B2">
            <w:pPr>
              <w:jc w:val="center"/>
            </w:pPr>
          </w:p>
        </w:tc>
        <w:tc>
          <w:tcPr>
            <w:tcW w:w="1364" w:type="dxa"/>
          </w:tcPr>
          <w:p w14:paraId="4302447D" w14:textId="77777777" w:rsidR="00CD1208" w:rsidRDefault="00CD1208" w:rsidP="000F20B2">
            <w:pPr>
              <w:pStyle w:val="TableBody8pt"/>
              <w:jc w:val="center"/>
            </w:pPr>
            <w:r>
              <w:t>16</w:t>
            </w:r>
          </w:p>
        </w:tc>
        <w:tc>
          <w:tcPr>
            <w:tcW w:w="1364" w:type="dxa"/>
          </w:tcPr>
          <w:p w14:paraId="1EA54214" w14:textId="77777777" w:rsidR="00CD1208" w:rsidRDefault="00CD1208" w:rsidP="000F20B2">
            <w:pPr>
              <w:pStyle w:val="TableBody8pt"/>
              <w:jc w:val="center"/>
            </w:pPr>
          </w:p>
        </w:tc>
        <w:tc>
          <w:tcPr>
            <w:tcW w:w="1364" w:type="dxa"/>
          </w:tcPr>
          <w:p w14:paraId="1227B833" w14:textId="77777777" w:rsidR="00CD1208" w:rsidRDefault="00CD1208" w:rsidP="000F20B2">
            <w:pPr>
              <w:pStyle w:val="TableBody8pt"/>
              <w:jc w:val="center"/>
            </w:pPr>
          </w:p>
        </w:tc>
        <w:tc>
          <w:tcPr>
            <w:tcW w:w="1364" w:type="dxa"/>
          </w:tcPr>
          <w:p w14:paraId="60382304" w14:textId="77777777" w:rsidR="00CD1208" w:rsidRDefault="00CD1208" w:rsidP="000F20B2">
            <w:pPr>
              <w:pStyle w:val="TableBody8pt"/>
              <w:jc w:val="center"/>
            </w:pPr>
          </w:p>
        </w:tc>
      </w:tr>
      <w:tr w:rsidR="00CD1208" w14:paraId="50E8AE45" w14:textId="64A4348E" w:rsidTr="00CD1208">
        <w:trPr>
          <w:cantSplit/>
          <w:trHeight w:val="245"/>
        </w:trPr>
        <w:tc>
          <w:tcPr>
            <w:tcW w:w="2080" w:type="dxa"/>
          </w:tcPr>
          <w:p w14:paraId="2858C891" w14:textId="77777777" w:rsidR="00CD1208" w:rsidRDefault="00CD1208" w:rsidP="000F20B2">
            <w:pPr>
              <w:pStyle w:val="TableBody8pt"/>
            </w:pPr>
            <w:r>
              <w:t>worker1</w:t>
            </w:r>
          </w:p>
        </w:tc>
        <w:tc>
          <w:tcPr>
            <w:tcW w:w="1124" w:type="dxa"/>
          </w:tcPr>
          <w:p w14:paraId="71131AA5" w14:textId="0B10CBA3" w:rsidR="00CD1208" w:rsidRDefault="00CD1208" w:rsidP="000F20B2">
            <w:pPr>
              <w:pStyle w:val="TableBody8pt"/>
              <w:jc w:val="center"/>
            </w:pPr>
          </w:p>
        </w:tc>
        <w:tc>
          <w:tcPr>
            <w:tcW w:w="1262" w:type="dxa"/>
          </w:tcPr>
          <w:p w14:paraId="04F22016" w14:textId="77777777" w:rsidR="00CD1208" w:rsidRDefault="00CD1208" w:rsidP="000F20B2">
            <w:pPr>
              <w:jc w:val="center"/>
            </w:pPr>
          </w:p>
        </w:tc>
        <w:tc>
          <w:tcPr>
            <w:tcW w:w="1364" w:type="dxa"/>
          </w:tcPr>
          <w:p w14:paraId="57C58E15" w14:textId="77777777" w:rsidR="00CD1208" w:rsidRDefault="00CD1208" w:rsidP="000F20B2">
            <w:pPr>
              <w:jc w:val="center"/>
            </w:pPr>
          </w:p>
        </w:tc>
        <w:tc>
          <w:tcPr>
            <w:tcW w:w="1364" w:type="dxa"/>
            <w:vAlign w:val="center"/>
          </w:tcPr>
          <w:p w14:paraId="173EDE9B" w14:textId="30080C63" w:rsidR="00CD1208" w:rsidRDefault="00CD1208" w:rsidP="000F20B2">
            <w:pPr>
              <w:jc w:val="center"/>
            </w:pPr>
            <w:r w:rsidRPr="00CD1208">
              <w:t>64</w:t>
            </w:r>
          </w:p>
        </w:tc>
        <w:tc>
          <w:tcPr>
            <w:tcW w:w="1364" w:type="dxa"/>
          </w:tcPr>
          <w:p w14:paraId="53D8B8E7" w14:textId="77777777" w:rsidR="00CD1208" w:rsidRDefault="00CD1208" w:rsidP="000F20B2">
            <w:pPr>
              <w:jc w:val="center"/>
            </w:pPr>
          </w:p>
        </w:tc>
        <w:tc>
          <w:tcPr>
            <w:tcW w:w="1364" w:type="dxa"/>
          </w:tcPr>
          <w:p w14:paraId="0A811F34" w14:textId="77777777" w:rsidR="00CD1208" w:rsidRDefault="00CD1208" w:rsidP="000F20B2">
            <w:pPr>
              <w:jc w:val="center"/>
            </w:pPr>
          </w:p>
        </w:tc>
      </w:tr>
      <w:tr w:rsidR="00CD1208" w14:paraId="3E3AF721" w14:textId="1696CBC9" w:rsidTr="00CD1208">
        <w:trPr>
          <w:cantSplit/>
          <w:trHeight w:val="245"/>
        </w:trPr>
        <w:tc>
          <w:tcPr>
            <w:tcW w:w="2080" w:type="dxa"/>
          </w:tcPr>
          <w:p w14:paraId="09726376" w14:textId="77777777" w:rsidR="00CD1208" w:rsidRDefault="00CD1208" w:rsidP="000F20B2">
            <w:pPr>
              <w:pStyle w:val="TableBody8pt"/>
            </w:pPr>
            <w:r>
              <w:t>worker2</w:t>
            </w:r>
          </w:p>
        </w:tc>
        <w:tc>
          <w:tcPr>
            <w:tcW w:w="1124" w:type="dxa"/>
          </w:tcPr>
          <w:p w14:paraId="045E69E8" w14:textId="77777777" w:rsidR="00CD1208" w:rsidRDefault="00CD1208" w:rsidP="000F20B2">
            <w:pPr>
              <w:jc w:val="center"/>
            </w:pPr>
          </w:p>
        </w:tc>
        <w:tc>
          <w:tcPr>
            <w:tcW w:w="1262" w:type="dxa"/>
          </w:tcPr>
          <w:p w14:paraId="35119A10" w14:textId="137E5897" w:rsidR="00CD1208" w:rsidRDefault="00CD1208" w:rsidP="000F20B2">
            <w:pPr>
              <w:pStyle w:val="TableBody8pt"/>
              <w:jc w:val="center"/>
            </w:pPr>
          </w:p>
        </w:tc>
        <w:tc>
          <w:tcPr>
            <w:tcW w:w="1364" w:type="dxa"/>
          </w:tcPr>
          <w:p w14:paraId="7F5014CD" w14:textId="77777777" w:rsidR="00CD1208" w:rsidRDefault="00CD1208" w:rsidP="000F20B2">
            <w:pPr>
              <w:jc w:val="center"/>
            </w:pPr>
          </w:p>
        </w:tc>
        <w:tc>
          <w:tcPr>
            <w:tcW w:w="1364" w:type="dxa"/>
          </w:tcPr>
          <w:p w14:paraId="1C9C2A2C" w14:textId="77777777" w:rsidR="00CD1208" w:rsidRDefault="00CD1208" w:rsidP="000F20B2">
            <w:pPr>
              <w:jc w:val="center"/>
            </w:pPr>
          </w:p>
        </w:tc>
        <w:tc>
          <w:tcPr>
            <w:tcW w:w="1364" w:type="dxa"/>
            <w:vAlign w:val="center"/>
          </w:tcPr>
          <w:p w14:paraId="267C9B58" w14:textId="32166619" w:rsidR="00CD1208" w:rsidRDefault="00CD1208" w:rsidP="000F20B2">
            <w:pPr>
              <w:jc w:val="center"/>
            </w:pPr>
            <w:r w:rsidRPr="00CD1208">
              <w:t>64</w:t>
            </w:r>
          </w:p>
        </w:tc>
        <w:tc>
          <w:tcPr>
            <w:tcW w:w="1364" w:type="dxa"/>
          </w:tcPr>
          <w:p w14:paraId="321492D8" w14:textId="77777777" w:rsidR="00CD1208" w:rsidRDefault="00CD1208" w:rsidP="000F20B2">
            <w:pPr>
              <w:jc w:val="center"/>
            </w:pPr>
          </w:p>
        </w:tc>
      </w:tr>
      <w:tr w:rsidR="00CD1208" w14:paraId="75A834EC" w14:textId="7D49EEBA" w:rsidTr="00CD1208">
        <w:trPr>
          <w:cantSplit/>
          <w:trHeight w:val="245"/>
        </w:trPr>
        <w:tc>
          <w:tcPr>
            <w:tcW w:w="2080" w:type="dxa"/>
          </w:tcPr>
          <w:p w14:paraId="032FBC5D" w14:textId="77777777" w:rsidR="00CD1208" w:rsidRDefault="00CD1208" w:rsidP="000F20B2">
            <w:pPr>
              <w:pStyle w:val="TableBody8pt"/>
            </w:pPr>
            <w:r>
              <w:t>win-worker1</w:t>
            </w:r>
          </w:p>
        </w:tc>
        <w:tc>
          <w:tcPr>
            <w:tcW w:w="1124" w:type="dxa"/>
          </w:tcPr>
          <w:p w14:paraId="5959E239" w14:textId="218D9B56" w:rsidR="00CD1208" w:rsidRDefault="00CD1208" w:rsidP="000F20B2">
            <w:pPr>
              <w:pStyle w:val="TableBody8pt"/>
              <w:jc w:val="center"/>
            </w:pPr>
          </w:p>
        </w:tc>
        <w:tc>
          <w:tcPr>
            <w:tcW w:w="1262" w:type="dxa"/>
          </w:tcPr>
          <w:p w14:paraId="68488584" w14:textId="77777777" w:rsidR="00CD1208" w:rsidRDefault="00CD1208" w:rsidP="000F20B2">
            <w:pPr>
              <w:jc w:val="center"/>
            </w:pPr>
          </w:p>
        </w:tc>
        <w:tc>
          <w:tcPr>
            <w:tcW w:w="1364" w:type="dxa"/>
          </w:tcPr>
          <w:p w14:paraId="4136FD82" w14:textId="77777777" w:rsidR="00CD1208" w:rsidRDefault="00CD1208" w:rsidP="000F20B2">
            <w:pPr>
              <w:jc w:val="center"/>
            </w:pPr>
          </w:p>
        </w:tc>
        <w:tc>
          <w:tcPr>
            <w:tcW w:w="1364" w:type="dxa"/>
          </w:tcPr>
          <w:p w14:paraId="43FC6127" w14:textId="77777777" w:rsidR="00CD1208" w:rsidRDefault="00CD1208" w:rsidP="000F20B2">
            <w:pPr>
              <w:jc w:val="center"/>
            </w:pPr>
          </w:p>
        </w:tc>
        <w:tc>
          <w:tcPr>
            <w:tcW w:w="1364" w:type="dxa"/>
          </w:tcPr>
          <w:p w14:paraId="37A8747E" w14:textId="77777777" w:rsidR="00CD1208" w:rsidRDefault="00CD1208" w:rsidP="000F20B2">
            <w:pPr>
              <w:jc w:val="center"/>
            </w:pPr>
          </w:p>
        </w:tc>
        <w:tc>
          <w:tcPr>
            <w:tcW w:w="1364" w:type="dxa"/>
            <w:vAlign w:val="center"/>
          </w:tcPr>
          <w:p w14:paraId="18585507" w14:textId="6624FCE5" w:rsidR="00CD1208" w:rsidRDefault="00CD1208" w:rsidP="000F20B2">
            <w:pPr>
              <w:jc w:val="center"/>
            </w:pPr>
            <w:r w:rsidRPr="00CD1208">
              <w:t>64</w:t>
            </w:r>
          </w:p>
        </w:tc>
      </w:tr>
      <w:tr w:rsidR="00CD1208" w14:paraId="30664468" w14:textId="0B56FF9E" w:rsidTr="00CD1208">
        <w:trPr>
          <w:cantSplit/>
          <w:trHeight w:val="234"/>
        </w:trPr>
        <w:tc>
          <w:tcPr>
            <w:tcW w:w="2080" w:type="dxa"/>
          </w:tcPr>
          <w:p w14:paraId="7E1429F3" w14:textId="77777777" w:rsidR="00CD1208" w:rsidRDefault="00CD1208" w:rsidP="000F20B2">
            <w:pPr>
              <w:pStyle w:val="TableBody8pt"/>
            </w:pPr>
            <w:r>
              <w:t>lb1</w:t>
            </w:r>
          </w:p>
        </w:tc>
        <w:tc>
          <w:tcPr>
            <w:tcW w:w="1124" w:type="dxa"/>
          </w:tcPr>
          <w:p w14:paraId="669A4D14" w14:textId="77777777" w:rsidR="00CD1208" w:rsidRDefault="00CD1208" w:rsidP="000F20B2">
            <w:pPr>
              <w:pStyle w:val="TableBody8pt"/>
              <w:jc w:val="center"/>
            </w:pPr>
            <w:r>
              <w:t>4</w:t>
            </w:r>
          </w:p>
        </w:tc>
        <w:tc>
          <w:tcPr>
            <w:tcW w:w="1262" w:type="dxa"/>
          </w:tcPr>
          <w:p w14:paraId="488BF792" w14:textId="77777777" w:rsidR="00CD1208" w:rsidRDefault="00CD1208" w:rsidP="000F20B2">
            <w:pPr>
              <w:jc w:val="center"/>
            </w:pPr>
          </w:p>
        </w:tc>
        <w:tc>
          <w:tcPr>
            <w:tcW w:w="1364" w:type="dxa"/>
          </w:tcPr>
          <w:p w14:paraId="3CA566D1" w14:textId="77777777" w:rsidR="00CD1208" w:rsidRDefault="00CD1208" w:rsidP="000F20B2">
            <w:pPr>
              <w:jc w:val="center"/>
            </w:pPr>
          </w:p>
        </w:tc>
        <w:tc>
          <w:tcPr>
            <w:tcW w:w="1364" w:type="dxa"/>
          </w:tcPr>
          <w:p w14:paraId="7B1B5A14" w14:textId="77777777" w:rsidR="00CD1208" w:rsidRDefault="00CD1208" w:rsidP="000F20B2">
            <w:pPr>
              <w:jc w:val="center"/>
            </w:pPr>
          </w:p>
        </w:tc>
        <w:tc>
          <w:tcPr>
            <w:tcW w:w="1364" w:type="dxa"/>
          </w:tcPr>
          <w:p w14:paraId="21D0AB9B" w14:textId="77777777" w:rsidR="00CD1208" w:rsidRDefault="00CD1208" w:rsidP="000F20B2">
            <w:pPr>
              <w:jc w:val="center"/>
            </w:pPr>
          </w:p>
        </w:tc>
        <w:tc>
          <w:tcPr>
            <w:tcW w:w="1364" w:type="dxa"/>
          </w:tcPr>
          <w:p w14:paraId="23990A05" w14:textId="77777777" w:rsidR="00CD1208" w:rsidRDefault="00CD1208" w:rsidP="000F20B2">
            <w:pPr>
              <w:jc w:val="center"/>
            </w:pPr>
          </w:p>
        </w:tc>
      </w:tr>
      <w:tr w:rsidR="00CD1208" w14:paraId="6E5C7C2B" w14:textId="41222F71" w:rsidTr="00CD1208">
        <w:trPr>
          <w:cantSplit/>
          <w:trHeight w:val="245"/>
        </w:trPr>
        <w:tc>
          <w:tcPr>
            <w:tcW w:w="2080" w:type="dxa"/>
          </w:tcPr>
          <w:p w14:paraId="5E5B1382" w14:textId="77777777" w:rsidR="00CD1208" w:rsidRDefault="00CD1208" w:rsidP="000F20B2">
            <w:pPr>
              <w:pStyle w:val="TableBody8pt"/>
            </w:pPr>
            <w:r>
              <w:t>lb2</w:t>
            </w:r>
          </w:p>
        </w:tc>
        <w:tc>
          <w:tcPr>
            <w:tcW w:w="1124" w:type="dxa"/>
          </w:tcPr>
          <w:p w14:paraId="6708583D" w14:textId="77777777" w:rsidR="00CD1208" w:rsidRDefault="00CD1208" w:rsidP="000F20B2">
            <w:pPr>
              <w:jc w:val="center"/>
            </w:pPr>
          </w:p>
        </w:tc>
        <w:tc>
          <w:tcPr>
            <w:tcW w:w="1262" w:type="dxa"/>
          </w:tcPr>
          <w:p w14:paraId="462DF939" w14:textId="77777777" w:rsidR="00CD1208" w:rsidRDefault="00CD1208" w:rsidP="000F20B2">
            <w:pPr>
              <w:pStyle w:val="TableBody8pt"/>
              <w:jc w:val="center"/>
            </w:pPr>
            <w:r>
              <w:t>4</w:t>
            </w:r>
          </w:p>
        </w:tc>
        <w:tc>
          <w:tcPr>
            <w:tcW w:w="1364" w:type="dxa"/>
          </w:tcPr>
          <w:p w14:paraId="6CBECA1C" w14:textId="77777777" w:rsidR="00CD1208" w:rsidRDefault="00CD1208" w:rsidP="000F20B2">
            <w:pPr>
              <w:jc w:val="center"/>
            </w:pPr>
          </w:p>
        </w:tc>
        <w:tc>
          <w:tcPr>
            <w:tcW w:w="1364" w:type="dxa"/>
          </w:tcPr>
          <w:p w14:paraId="4C9ABE09" w14:textId="77777777" w:rsidR="00CD1208" w:rsidRDefault="00CD1208" w:rsidP="000F20B2">
            <w:pPr>
              <w:jc w:val="center"/>
            </w:pPr>
          </w:p>
        </w:tc>
        <w:tc>
          <w:tcPr>
            <w:tcW w:w="1364" w:type="dxa"/>
          </w:tcPr>
          <w:p w14:paraId="7DC5DDD1" w14:textId="77777777" w:rsidR="00CD1208" w:rsidRDefault="00CD1208" w:rsidP="000F20B2">
            <w:pPr>
              <w:jc w:val="center"/>
            </w:pPr>
          </w:p>
        </w:tc>
        <w:tc>
          <w:tcPr>
            <w:tcW w:w="1364" w:type="dxa"/>
          </w:tcPr>
          <w:p w14:paraId="5782E2C8" w14:textId="77777777" w:rsidR="00CD1208" w:rsidRDefault="00CD1208" w:rsidP="000F20B2">
            <w:pPr>
              <w:jc w:val="center"/>
            </w:pPr>
          </w:p>
        </w:tc>
      </w:tr>
      <w:tr w:rsidR="00CD1208" w14:paraId="57D42157" w14:textId="5342FF9A" w:rsidTr="00CD1208">
        <w:trPr>
          <w:cantSplit/>
          <w:trHeight w:val="245"/>
        </w:trPr>
        <w:tc>
          <w:tcPr>
            <w:tcW w:w="2080" w:type="dxa"/>
          </w:tcPr>
          <w:p w14:paraId="6D148251" w14:textId="77777777" w:rsidR="00CD1208" w:rsidRDefault="00CD1208" w:rsidP="000F20B2">
            <w:pPr>
              <w:pStyle w:val="TableBody8pt"/>
            </w:pPr>
            <w:r>
              <w:t>nfs</w:t>
            </w:r>
          </w:p>
        </w:tc>
        <w:tc>
          <w:tcPr>
            <w:tcW w:w="1124" w:type="dxa"/>
          </w:tcPr>
          <w:p w14:paraId="46D851A4" w14:textId="77777777" w:rsidR="00CD1208" w:rsidRDefault="00CD1208" w:rsidP="000F20B2">
            <w:pPr>
              <w:jc w:val="center"/>
            </w:pPr>
          </w:p>
        </w:tc>
        <w:tc>
          <w:tcPr>
            <w:tcW w:w="1262" w:type="dxa"/>
          </w:tcPr>
          <w:p w14:paraId="73C0CFED" w14:textId="77777777" w:rsidR="00CD1208" w:rsidRDefault="00CD1208" w:rsidP="000F20B2">
            <w:pPr>
              <w:jc w:val="center"/>
            </w:pPr>
          </w:p>
        </w:tc>
        <w:tc>
          <w:tcPr>
            <w:tcW w:w="1364" w:type="dxa"/>
          </w:tcPr>
          <w:p w14:paraId="46F59EA6" w14:textId="77777777" w:rsidR="00CD1208" w:rsidRDefault="00CD1208" w:rsidP="000F20B2">
            <w:pPr>
              <w:pStyle w:val="TableBody8pt"/>
              <w:jc w:val="center"/>
            </w:pPr>
            <w:r>
              <w:t>4</w:t>
            </w:r>
          </w:p>
        </w:tc>
        <w:tc>
          <w:tcPr>
            <w:tcW w:w="1364" w:type="dxa"/>
          </w:tcPr>
          <w:p w14:paraId="2F8564DF" w14:textId="77777777" w:rsidR="00CD1208" w:rsidRDefault="00CD1208" w:rsidP="000F20B2">
            <w:pPr>
              <w:pStyle w:val="TableBody8pt"/>
              <w:jc w:val="center"/>
            </w:pPr>
          </w:p>
        </w:tc>
        <w:tc>
          <w:tcPr>
            <w:tcW w:w="1364" w:type="dxa"/>
          </w:tcPr>
          <w:p w14:paraId="43C18AD8" w14:textId="77777777" w:rsidR="00CD1208" w:rsidRDefault="00CD1208" w:rsidP="000F20B2">
            <w:pPr>
              <w:pStyle w:val="TableBody8pt"/>
              <w:jc w:val="center"/>
            </w:pPr>
          </w:p>
        </w:tc>
        <w:tc>
          <w:tcPr>
            <w:tcW w:w="1364" w:type="dxa"/>
          </w:tcPr>
          <w:p w14:paraId="4C5494D4" w14:textId="77777777" w:rsidR="00CD1208" w:rsidRDefault="00CD1208" w:rsidP="000F20B2">
            <w:pPr>
              <w:pStyle w:val="TableBody8pt"/>
              <w:jc w:val="center"/>
            </w:pPr>
          </w:p>
        </w:tc>
      </w:tr>
      <w:tr w:rsidR="00CD1208" w14:paraId="3AEEEF54" w14:textId="63DE79B5" w:rsidTr="00CD1208">
        <w:trPr>
          <w:cantSplit/>
          <w:trHeight w:val="234"/>
        </w:trPr>
        <w:tc>
          <w:tcPr>
            <w:tcW w:w="2080" w:type="dxa"/>
          </w:tcPr>
          <w:p w14:paraId="000FFB0C" w14:textId="77777777" w:rsidR="00CD1208" w:rsidRDefault="00CD1208" w:rsidP="000F20B2">
            <w:pPr>
              <w:pStyle w:val="TableBody8pt"/>
            </w:pPr>
            <w:r>
              <w:t>logger</w:t>
            </w:r>
          </w:p>
        </w:tc>
        <w:tc>
          <w:tcPr>
            <w:tcW w:w="1124" w:type="dxa"/>
          </w:tcPr>
          <w:p w14:paraId="001EB92E" w14:textId="77777777" w:rsidR="00CD1208" w:rsidRDefault="00CD1208" w:rsidP="000F20B2">
            <w:pPr>
              <w:jc w:val="center"/>
            </w:pPr>
          </w:p>
        </w:tc>
        <w:tc>
          <w:tcPr>
            <w:tcW w:w="1262" w:type="dxa"/>
          </w:tcPr>
          <w:p w14:paraId="35B2C792" w14:textId="77777777" w:rsidR="00CD1208" w:rsidRDefault="00CD1208" w:rsidP="000F20B2">
            <w:pPr>
              <w:pStyle w:val="TableBody8pt"/>
              <w:jc w:val="center"/>
            </w:pPr>
            <w:r>
              <w:t>4</w:t>
            </w:r>
          </w:p>
        </w:tc>
        <w:tc>
          <w:tcPr>
            <w:tcW w:w="1364" w:type="dxa"/>
          </w:tcPr>
          <w:p w14:paraId="269EF377" w14:textId="77777777" w:rsidR="00CD1208" w:rsidRDefault="00CD1208" w:rsidP="000F20B2">
            <w:pPr>
              <w:jc w:val="center"/>
            </w:pPr>
          </w:p>
        </w:tc>
        <w:tc>
          <w:tcPr>
            <w:tcW w:w="1364" w:type="dxa"/>
          </w:tcPr>
          <w:p w14:paraId="3F84164A" w14:textId="77777777" w:rsidR="00CD1208" w:rsidRDefault="00CD1208" w:rsidP="000F20B2">
            <w:pPr>
              <w:jc w:val="center"/>
            </w:pPr>
          </w:p>
        </w:tc>
        <w:tc>
          <w:tcPr>
            <w:tcW w:w="1364" w:type="dxa"/>
          </w:tcPr>
          <w:p w14:paraId="3D1D7554" w14:textId="77777777" w:rsidR="00CD1208" w:rsidRDefault="00CD1208" w:rsidP="000F20B2">
            <w:pPr>
              <w:jc w:val="center"/>
            </w:pPr>
          </w:p>
        </w:tc>
        <w:tc>
          <w:tcPr>
            <w:tcW w:w="1364" w:type="dxa"/>
          </w:tcPr>
          <w:p w14:paraId="68EFF5C9" w14:textId="77777777" w:rsidR="00CD1208" w:rsidRDefault="00CD1208" w:rsidP="000F20B2">
            <w:pPr>
              <w:jc w:val="center"/>
            </w:pPr>
          </w:p>
        </w:tc>
      </w:tr>
      <w:tr w:rsidR="00CD1208" w14:paraId="35D9DFFB" w14:textId="58B50279" w:rsidTr="00CD1208">
        <w:trPr>
          <w:cantSplit/>
          <w:trHeight w:val="65"/>
        </w:trPr>
        <w:tc>
          <w:tcPr>
            <w:tcW w:w="2080" w:type="dxa"/>
          </w:tcPr>
          <w:p w14:paraId="7B602DD9" w14:textId="77777777" w:rsidR="00CD1208" w:rsidRDefault="00CD1208" w:rsidP="000F20B2">
            <w:pPr>
              <w:pStyle w:val="TableSubhead8pt"/>
            </w:pPr>
            <w:r>
              <w:t>Total RAM required (per node)</w:t>
            </w:r>
          </w:p>
        </w:tc>
        <w:tc>
          <w:tcPr>
            <w:tcW w:w="1124" w:type="dxa"/>
          </w:tcPr>
          <w:p w14:paraId="33CBD0D9" w14:textId="7C621AFC" w:rsidR="00CD1208" w:rsidRDefault="00CD1208" w:rsidP="00CD1208">
            <w:pPr>
              <w:pStyle w:val="TableSubhead8pt"/>
              <w:jc w:val="center"/>
            </w:pPr>
            <w:r>
              <w:t>36</w:t>
            </w:r>
          </w:p>
        </w:tc>
        <w:tc>
          <w:tcPr>
            <w:tcW w:w="1262" w:type="dxa"/>
          </w:tcPr>
          <w:p w14:paraId="2D17E7C7" w14:textId="66843CB6" w:rsidR="00CD1208" w:rsidRDefault="00CD1208" w:rsidP="000F20B2">
            <w:pPr>
              <w:pStyle w:val="TableSubhead8pt"/>
              <w:jc w:val="center"/>
            </w:pPr>
            <w:r>
              <w:t>44</w:t>
            </w:r>
          </w:p>
        </w:tc>
        <w:tc>
          <w:tcPr>
            <w:tcW w:w="1364" w:type="dxa"/>
          </w:tcPr>
          <w:p w14:paraId="09239A0F" w14:textId="10CAE87F" w:rsidR="00CD1208" w:rsidRDefault="00CD1208" w:rsidP="000F20B2">
            <w:pPr>
              <w:pStyle w:val="TableSubhead8pt"/>
              <w:jc w:val="center"/>
            </w:pPr>
            <w:r>
              <w:t>44</w:t>
            </w:r>
          </w:p>
        </w:tc>
        <w:tc>
          <w:tcPr>
            <w:tcW w:w="1364" w:type="dxa"/>
          </w:tcPr>
          <w:p w14:paraId="4E6815A1" w14:textId="35E5780C" w:rsidR="00CD1208" w:rsidRDefault="00CD1208" w:rsidP="000F20B2">
            <w:pPr>
              <w:pStyle w:val="TableSubhead8pt"/>
              <w:jc w:val="center"/>
            </w:pPr>
            <w:r>
              <w:t>64</w:t>
            </w:r>
          </w:p>
        </w:tc>
        <w:tc>
          <w:tcPr>
            <w:tcW w:w="1364" w:type="dxa"/>
          </w:tcPr>
          <w:p w14:paraId="3F54CEEC" w14:textId="061B00AA" w:rsidR="00CD1208" w:rsidRDefault="00CD1208" w:rsidP="000F20B2">
            <w:pPr>
              <w:pStyle w:val="TableSubhead8pt"/>
              <w:jc w:val="center"/>
            </w:pPr>
            <w:r>
              <w:t>64</w:t>
            </w:r>
          </w:p>
        </w:tc>
        <w:tc>
          <w:tcPr>
            <w:tcW w:w="1364" w:type="dxa"/>
          </w:tcPr>
          <w:p w14:paraId="332CCFB9" w14:textId="54F5206B" w:rsidR="00CD1208" w:rsidRDefault="00CD1208" w:rsidP="000F20B2">
            <w:pPr>
              <w:pStyle w:val="TableSubhead8pt"/>
              <w:jc w:val="center"/>
            </w:pPr>
            <w:r>
              <w:t>64</w:t>
            </w:r>
          </w:p>
        </w:tc>
      </w:tr>
      <w:tr w:rsidR="00CD1208" w14:paraId="5B6108C2" w14:textId="5929B809" w:rsidTr="00CD1208">
        <w:trPr>
          <w:cantSplit/>
          <w:trHeight w:val="245"/>
        </w:trPr>
        <w:tc>
          <w:tcPr>
            <w:tcW w:w="2080" w:type="dxa"/>
          </w:tcPr>
          <w:p w14:paraId="0272724F" w14:textId="77777777" w:rsidR="00CD1208" w:rsidRDefault="00CD1208" w:rsidP="000F20B2">
            <w:pPr>
              <w:pStyle w:val="TableSubhead8pt"/>
            </w:pPr>
            <w:r>
              <w:t>Available RAM</w:t>
            </w:r>
          </w:p>
        </w:tc>
        <w:tc>
          <w:tcPr>
            <w:tcW w:w="1124" w:type="dxa"/>
          </w:tcPr>
          <w:p w14:paraId="7B97F72B" w14:textId="1C25F16C" w:rsidR="00CD1208" w:rsidRDefault="00CD1208" w:rsidP="000F20B2">
            <w:pPr>
              <w:pStyle w:val="TableSubhead8pt"/>
              <w:jc w:val="center"/>
            </w:pPr>
            <w:r>
              <w:t>128</w:t>
            </w:r>
          </w:p>
        </w:tc>
        <w:tc>
          <w:tcPr>
            <w:tcW w:w="1262" w:type="dxa"/>
          </w:tcPr>
          <w:p w14:paraId="0FF22EDA" w14:textId="026D4E37" w:rsidR="00CD1208" w:rsidRDefault="00CD1208" w:rsidP="000F20B2">
            <w:pPr>
              <w:pStyle w:val="TableSubhead8pt"/>
              <w:jc w:val="center"/>
            </w:pPr>
            <w:r>
              <w:t>128</w:t>
            </w:r>
          </w:p>
        </w:tc>
        <w:tc>
          <w:tcPr>
            <w:tcW w:w="1364" w:type="dxa"/>
          </w:tcPr>
          <w:p w14:paraId="58FC1FE9" w14:textId="245D6CE4" w:rsidR="00CD1208" w:rsidRDefault="00CD1208" w:rsidP="000F20B2">
            <w:pPr>
              <w:pStyle w:val="TableSubhead8pt"/>
              <w:jc w:val="center"/>
            </w:pPr>
            <w:r>
              <w:t>128</w:t>
            </w:r>
          </w:p>
        </w:tc>
        <w:tc>
          <w:tcPr>
            <w:tcW w:w="1364" w:type="dxa"/>
          </w:tcPr>
          <w:p w14:paraId="04CFAEDC" w14:textId="2F271D9A" w:rsidR="00CD1208" w:rsidRDefault="00CD1208" w:rsidP="000F20B2">
            <w:pPr>
              <w:pStyle w:val="TableSubhead8pt"/>
              <w:jc w:val="center"/>
            </w:pPr>
            <w:r>
              <w:t>128</w:t>
            </w:r>
          </w:p>
        </w:tc>
        <w:tc>
          <w:tcPr>
            <w:tcW w:w="1364" w:type="dxa"/>
          </w:tcPr>
          <w:p w14:paraId="2B2C15B2" w14:textId="0AA76E52" w:rsidR="00CD1208" w:rsidRDefault="00CD1208" w:rsidP="000F20B2">
            <w:pPr>
              <w:pStyle w:val="TableSubhead8pt"/>
              <w:jc w:val="center"/>
            </w:pPr>
            <w:r>
              <w:t>128</w:t>
            </w:r>
          </w:p>
        </w:tc>
        <w:tc>
          <w:tcPr>
            <w:tcW w:w="1364" w:type="dxa"/>
          </w:tcPr>
          <w:p w14:paraId="30860437" w14:textId="543FFD4E" w:rsidR="00CD1208" w:rsidRDefault="00CD1208" w:rsidP="000F20B2">
            <w:pPr>
              <w:pStyle w:val="TableSubhead8pt"/>
              <w:jc w:val="center"/>
            </w:pPr>
            <w:r>
              <w:t>128</w:t>
            </w:r>
          </w:p>
        </w:tc>
      </w:tr>
    </w:tbl>
    <w:p w14:paraId="3499CF85" w14:textId="77777777" w:rsidR="00CD1208" w:rsidRDefault="00CD1208" w:rsidP="00CD1208">
      <w:pPr>
        <w:pStyle w:val="MISCNote-Ruleabove"/>
      </w:pPr>
      <w:r>
        <w:t>Note</w:t>
      </w:r>
    </w:p>
    <w:p w14:paraId="0BBB0161" w14:textId="77777777" w:rsidR="00CD1208" w:rsidRDefault="00CD1208" w:rsidP="00CD1208">
      <w:pPr>
        <w:pStyle w:val="MISCNote-Rulebelow"/>
      </w:pPr>
      <w:r>
        <w:t>In the case of one ESX host failure, the two surviving hosts can accommodate the amount of RAM required for all VMs.</w:t>
      </w:r>
    </w:p>
    <w:p w14:paraId="58B13EE9" w14:textId="77777777" w:rsidR="000615E7" w:rsidRDefault="000615E7" w:rsidP="000615E7">
      <w:pPr>
        <w:pStyle w:val="Heading2"/>
      </w:pPr>
      <w:bookmarkStart w:id="45" w:name="_Toc7097505"/>
      <w:r>
        <w:t>Disaster Recovery</w:t>
      </w:r>
      <w:bookmarkEnd w:id="41"/>
      <w:bookmarkEnd w:id="42"/>
      <w:bookmarkEnd w:id="43"/>
      <w:bookmarkEnd w:id="45"/>
    </w:p>
    <w:p w14:paraId="22C752BA" w14:textId="77777777" w:rsidR="000615E7" w:rsidRDefault="000615E7" w:rsidP="0058095B">
      <w:pPr>
        <w:pStyle w:val="BodyTextMetricHPELight10pt"/>
      </w:pPr>
      <w:r>
        <w:t xml:space="preserve">Recovery Time Objective (RTO) refers to the time that it takes to recover your data and applications while Recovery Point Objective (RPO) refers to the point in time you can recover to, in the event of a disaster. In essence, RPO tells you how often you will need to make new backups. </w:t>
      </w:r>
    </w:p>
    <w:p w14:paraId="53BD7A7E" w14:textId="77777777" w:rsidR="000615E7" w:rsidRDefault="000615E7" w:rsidP="0058095B">
      <w:pPr>
        <w:pStyle w:val="BodyTextMetricHPELight10pt"/>
      </w:pPr>
      <w:r>
        <w:lastRenderedPageBreak/>
        <w:t xml:space="preserve">In order to protect your installation from disasters, you need to take regular backups and transfer the backups to a safe location. This solution provides a range of convenience scripts and Ansible playbooks to help automate the backup of UCP, DTR, your swarm and your Docker volumes. See the section </w:t>
      </w:r>
      <w:hyperlink w:anchor="_Backup_and_restore_1" w:history="1">
        <w:r w:rsidRPr="000917EF">
          <w:rPr>
            <w:rStyle w:val="Hyperlink"/>
          </w:rPr>
          <w:t>Backup and restore</w:t>
        </w:r>
      </w:hyperlink>
      <w:r>
        <w:t xml:space="preserve"> for best practices, procedures and utilities for implementing disaster recovery. </w:t>
      </w:r>
    </w:p>
    <w:p w14:paraId="27111435" w14:textId="77777777" w:rsidR="000615E7" w:rsidRDefault="000615E7" w:rsidP="000615E7">
      <w:pPr>
        <w:pStyle w:val="Heading2"/>
      </w:pPr>
      <w:bookmarkStart w:id="46" w:name="_Refd17e54711"/>
      <w:bookmarkStart w:id="47" w:name="_Tocd17e54711"/>
      <w:bookmarkStart w:id="48" w:name="_Toc531698783"/>
      <w:bookmarkStart w:id="49" w:name="_Toc7097506"/>
      <w:r>
        <w:t>Security</w:t>
      </w:r>
      <w:bookmarkEnd w:id="46"/>
      <w:bookmarkEnd w:id="47"/>
      <w:bookmarkEnd w:id="48"/>
      <w:bookmarkEnd w:id="49"/>
    </w:p>
    <w:p w14:paraId="55410653" w14:textId="77777777" w:rsidR="000615E7" w:rsidRDefault="000615E7" w:rsidP="0058095B">
      <w:pPr>
        <w:pStyle w:val="BodyTextMetricHPELight10pt"/>
      </w:pPr>
      <w:r>
        <w:t xml:space="preserve">The Docker Reference architecture for Securing Docker EE and Security Best Practices is available at </w:t>
      </w:r>
      <w:hyperlink r:id="rId21">
        <w:r>
          <w:rPr>
            <w:rStyle w:val="Hyperlink"/>
          </w:rPr>
          <w:t>https://success.docker.com/article/Docker_Reference_Architecture-_Securing_Docker_EE_and_Security_Best_Practices</w:t>
        </w:r>
      </w:hyperlink>
    </w:p>
    <w:p w14:paraId="3A9C8C86" w14:textId="77777777" w:rsidR="000615E7" w:rsidRDefault="000615E7" w:rsidP="0058095B">
      <w:pPr>
        <w:pStyle w:val="BodyTextMetricHPELight10pt"/>
      </w:pPr>
      <w:r>
        <w:t xml:space="preserve">In addition to having all logs centralized in a single place and the image scanning feature enabled for the DTR nodes, there are other guidelines that should be followed in order to keep your Docker environment as secure as possible. The HPE Reference Configuration paper for securing Docker on HPE Hardware places a special emphasis on securing Docker in DevOps environments and covers best practices in terms of Docker security. The document can be found at </w:t>
      </w:r>
      <w:hyperlink r:id="rId22">
        <w:r>
          <w:rPr>
            <w:rStyle w:val="Hyperlink"/>
          </w:rPr>
          <w:t>http://h20195.www2.hpe.com/V2/GetDocument.aspx?docname=a00020437enw</w:t>
        </w:r>
      </w:hyperlink>
      <w:r>
        <w:t>.</w:t>
      </w:r>
    </w:p>
    <w:p w14:paraId="22C7B983" w14:textId="77777777" w:rsidR="000615E7" w:rsidRDefault="000615E7" w:rsidP="0058095B">
      <w:pPr>
        <w:pStyle w:val="BodyTextLastMetricHPELight10pt"/>
      </w:pPr>
      <w:r w:rsidRPr="00711C31">
        <w:t>In addition, the Sys</w:t>
      </w:r>
      <w:r>
        <w:t>d</w:t>
      </w:r>
      <w:r w:rsidRPr="00711C31">
        <w:t>ig product also provides a strong level of container security and monitoring</w:t>
      </w:r>
      <w:r>
        <w:t xml:space="preserve"> (see the section </w:t>
      </w:r>
      <w:hyperlink w:anchor="_Monitoring_with_Sysdig" w:history="1">
        <w:r w:rsidRPr="00711C31">
          <w:rPr>
            <w:rStyle w:val="Hyperlink"/>
          </w:rPr>
          <w:t>Monitoring with Sysdig</w:t>
        </w:r>
      </w:hyperlink>
      <w:r>
        <w:t>).</w:t>
      </w:r>
    </w:p>
    <w:p w14:paraId="63249F58" w14:textId="77777777" w:rsidR="000615E7" w:rsidRDefault="000615E7" w:rsidP="000615E7">
      <w:pPr>
        <w:pStyle w:val="Heading1"/>
      </w:pPr>
      <w:bookmarkStart w:id="50" w:name="_Refd17e54729"/>
      <w:bookmarkStart w:id="51" w:name="_Tocd17e54729"/>
      <w:bookmarkStart w:id="52" w:name="_Toc531698784"/>
      <w:bookmarkStart w:id="53" w:name="_Toc7097507"/>
      <w:r>
        <w:t>Solution components</w:t>
      </w:r>
      <w:bookmarkEnd w:id="50"/>
      <w:bookmarkEnd w:id="51"/>
      <w:bookmarkEnd w:id="52"/>
      <w:bookmarkEnd w:id="53"/>
    </w:p>
    <w:p w14:paraId="0F01DB1F" w14:textId="77777777" w:rsidR="000615E7" w:rsidRPr="00276749" w:rsidRDefault="000615E7" w:rsidP="0058095B">
      <w:pPr>
        <w:pStyle w:val="BodyTextMetricHPELight10pt"/>
      </w:pPr>
      <w:r>
        <w:t>This section describes the various components that were utilized in this Reference Configuration.</w:t>
      </w:r>
    </w:p>
    <w:p w14:paraId="553FFA2B" w14:textId="77777777" w:rsidR="000615E7" w:rsidRDefault="000615E7" w:rsidP="000615E7">
      <w:pPr>
        <w:pStyle w:val="Heading2"/>
      </w:pPr>
      <w:bookmarkStart w:id="54" w:name="_Refd17e54740"/>
      <w:bookmarkStart w:id="55" w:name="_Tocd17e54740"/>
      <w:bookmarkStart w:id="56" w:name="_Toc531698785"/>
      <w:bookmarkStart w:id="57" w:name="_Toc7097508"/>
      <w:r>
        <w:t>Hardware</w:t>
      </w:r>
      <w:bookmarkEnd w:id="54"/>
      <w:bookmarkEnd w:id="55"/>
      <w:bookmarkEnd w:id="56"/>
      <w:bookmarkEnd w:id="57"/>
    </w:p>
    <w:bookmarkStart w:id="58" w:name="_Refd17e54829"/>
    <w:bookmarkStart w:id="59" w:name="_Tocd17e54829"/>
    <w:p w14:paraId="40D669B4" w14:textId="3143E9F4" w:rsidR="007D095B" w:rsidRDefault="005C208A" w:rsidP="005C208A">
      <w:pPr>
        <w:pStyle w:val="BodyTextMetricHPELight10pt"/>
      </w:pPr>
      <w:r w:rsidRPr="005C208A">
        <w:fldChar w:fldCharType="begin"/>
      </w:r>
      <w:r w:rsidRPr="005C208A">
        <w:instrText xml:space="preserve"> REF _Ref5706235 \h </w:instrText>
      </w:r>
      <w:r>
        <w:instrText xml:space="preserve"> \* MERGEFORMAT </w:instrText>
      </w:r>
      <w:r w:rsidRPr="005C208A">
        <w:fldChar w:fldCharType="separate"/>
      </w:r>
      <w:r w:rsidR="00D84FAE" w:rsidRPr="00D84FAE">
        <w:t>Table 4</w:t>
      </w:r>
      <w:r w:rsidRPr="005C208A">
        <w:fldChar w:fldCharType="end"/>
      </w:r>
      <w:r>
        <w:t xml:space="preserve"> </w:t>
      </w:r>
      <w:r w:rsidRPr="005C208A">
        <w:t>lists the hardware components that are utilized in this Reference Configuration.</w:t>
      </w:r>
    </w:p>
    <w:p w14:paraId="328152BC" w14:textId="06AD7F1D" w:rsidR="005C208A" w:rsidRDefault="005C208A" w:rsidP="005C208A">
      <w:pPr>
        <w:pStyle w:val="MISCTableCaptionHeader8pt"/>
      </w:pPr>
      <w:bookmarkStart w:id="60" w:name="_Ref5706235"/>
      <w:r w:rsidRPr="005C208A">
        <w:rPr>
          <w:rStyle w:val="MISCTableCaptionHeaderBold8pt"/>
        </w:rPr>
        <w:t xml:space="preserve">Table </w:t>
      </w:r>
      <w:r w:rsidRPr="005C208A">
        <w:rPr>
          <w:rStyle w:val="MISCTableCaptionHeaderBold8pt"/>
        </w:rPr>
        <w:fldChar w:fldCharType="begin"/>
      </w:r>
      <w:r w:rsidRPr="005C208A">
        <w:rPr>
          <w:rStyle w:val="MISCTableCaptionHeaderBold8pt"/>
        </w:rPr>
        <w:instrText xml:space="preserve"> SEQ Table \* ARABIC </w:instrText>
      </w:r>
      <w:r w:rsidRPr="005C208A">
        <w:rPr>
          <w:rStyle w:val="MISCTableCaptionHeaderBold8pt"/>
        </w:rPr>
        <w:fldChar w:fldCharType="separate"/>
      </w:r>
      <w:r w:rsidR="00D84FAE">
        <w:rPr>
          <w:rStyle w:val="MISCTableCaptionHeaderBold8pt"/>
          <w:noProof/>
        </w:rPr>
        <w:t>4</w:t>
      </w:r>
      <w:r w:rsidRPr="005C208A">
        <w:rPr>
          <w:rStyle w:val="MISCTableCaptionHeaderBold8pt"/>
        </w:rPr>
        <w:fldChar w:fldCharType="end"/>
      </w:r>
      <w:bookmarkEnd w:id="60"/>
      <w:r w:rsidRPr="005C208A">
        <w:rPr>
          <w:rStyle w:val="MISCTableCaptionHeaderBold8pt"/>
        </w:rPr>
        <w:t>.</w:t>
      </w:r>
      <w:r>
        <w:t xml:space="preserve"> Hardware</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330"/>
        <w:gridCol w:w="5310"/>
      </w:tblGrid>
      <w:tr w:rsidR="007D095B" w14:paraId="42F74F0E" w14:textId="77777777" w:rsidTr="000F20B2">
        <w:trPr>
          <w:cantSplit/>
          <w:tblHeader/>
        </w:trPr>
        <w:tc>
          <w:tcPr>
            <w:tcW w:w="3330" w:type="dxa"/>
            <w:tcBorders>
              <w:top w:val="nil"/>
              <w:bottom w:val="single" w:sz="36" w:space="0" w:color="00B388"/>
            </w:tcBorders>
          </w:tcPr>
          <w:p w14:paraId="178D038A" w14:textId="77777777" w:rsidR="007D095B" w:rsidRDefault="007D095B" w:rsidP="000F20B2">
            <w:pPr>
              <w:pStyle w:val="TableSubhead8pt"/>
            </w:pPr>
            <w:r>
              <w:t>Component</w:t>
            </w:r>
          </w:p>
        </w:tc>
        <w:tc>
          <w:tcPr>
            <w:tcW w:w="5310" w:type="dxa"/>
            <w:tcBorders>
              <w:top w:val="nil"/>
              <w:bottom w:val="single" w:sz="36" w:space="0" w:color="00B388"/>
            </w:tcBorders>
          </w:tcPr>
          <w:p w14:paraId="17CD886C" w14:textId="77777777" w:rsidR="007D095B" w:rsidRDefault="007D095B" w:rsidP="000F20B2">
            <w:pPr>
              <w:pStyle w:val="TableSubhead8pt"/>
            </w:pPr>
            <w:r>
              <w:t>Purpose</w:t>
            </w:r>
          </w:p>
        </w:tc>
      </w:tr>
      <w:tr w:rsidR="007D095B" w14:paraId="32AC0CEB" w14:textId="77777777" w:rsidTr="000F20B2">
        <w:trPr>
          <w:cantSplit/>
        </w:trPr>
        <w:tc>
          <w:tcPr>
            <w:tcW w:w="3330" w:type="dxa"/>
          </w:tcPr>
          <w:p w14:paraId="24A0B24A" w14:textId="77777777" w:rsidR="007D095B" w:rsidRDefault="007D095B" w:rsidP="000F20B2">
            <w:pPr>
              <w:pStyle w:val="TableBody8pt"/>
            </w:pPr>
            <w:r>
              <w:t>HPE Synergy 12000 Frame</w:t>
            </w:r>
          </w:p>
        </w:tc>
        <w:tc>
          <w:tcPr>
            <w:tcW w:w="5310" w:type="dxa"/>
          </w:tcPr>
          <w:p w14:paraId="43E4916E" w14:textId="77777777" w:rsidR="007D095B" w:rsidRDefault="007D095B" w:rsidP="000F20B2">
            <w:pPr>
              <w:pStyle w:val="TableBody8pt"/>
            </w:pPr>
            <w:r>
              <w:t>Rack enclosure for compute, storage, and network hardware</w:t>
            </w:r>
          </w:p>
        </w:tc>
      </w:tr>
      <w:tr w:rsidR="007D095B" w14:paraId="5DEEBCFA" w14:textId="77777777" w:rsidTr="000F20B2">
        <w:trPr>
          <w:cantSplit/>
        </w:trPr>
        <w:tc>
          <w:tcPr>
            <w:tcW w:w="3330" w:type="dxa"/>
          </w:tcPr>
          <w:p w14:paraId="0D7852B0" w14:textId="77777777" w:rsidR="007D095B" w:rsidRDefault="007D095B" w:rsidP="000F20B2">
            <w:pPr>
              <w:pStyle w:val="TableBody8pt"/>
            </w:pPr>
            <w:r>
              <w:t>HPE Synergy 480 Gen10 Compute Modules</w:t>
            </w:r>
          </w:p>
        </w:tc>
        <w:tc>
          <w:tcPr>
            <w:tcW w:w="5310" w:type="dxa"/>
          </w:tcPr>
          <w:p w14:paraId="5C08F012" w14:textId="77777777" w:rsidR="007D095B" w:rsidRDefault="007D095B" w:rsidP="000F20B2">
            <w:pPr>
              <w:pStyle w:val="TableBody8pt"/>
            </w:pPr>
            <w:r>
              <w:t>Hosts for running ESX servers that support UCP, DTR, worker and other nodes in the solution</w:t>
            </w:r>
          </w:p>
        </w:tc>
      </w:tr>
      <w:tr w:rsidR="007D095B" w14:paraId="1958331F" w14:textId="77777777" w:rsidTr="000F20B2">
        <w:trPr>
          <w:cantSplit/>
        </w:trPr>
        <w:tc>
          <w:tcPr>
            <w:tcW w:w="3330" w:type="dxa"/>
          </w:tcPr>
          <w:p w14:paraId="2AD4A5E1" w14:textId="77777777" w:rsidR="007D095B" w:rsidRDefault="007D095B" w:rsidP="000F20B2">
            <w:pPr>
              <w:pStyle w:val="TableBody8pt"/>
            </w:pPr>
            <w:r>
              <w:t>HPE 3PAR StoreServ 8200</w:t>
            </w:r>
          </w:p>
        </w:tc>
        <w:tc>
          <w:tcPr>
            <w:tcW w:w="5310" w:type="dxa"/>
          </w:tcPr>
          <w:p w14:paraId="3AEC6129" w14:textId="77777777" w:rsidR="007D095B" w:rsidRDefault="007D095B" w:rsidP="000F20B2">
            <w:pPr>
              <w:pStyle w:val="TableBody8pt"/>
            </w:pPr>
            <w:r>
              <w:t>Provides the storage for the virtual machines and the Docker backups</w:t>
            </w:r>
          </w:p>
        </w:tc>
      </w:tr>
      <w:tr w:rsidR="007D095B" w14:paraId="543D3EF4" w14:textId="77777777" w:rsidTr="000F20B2">
        <w:trPr>
          <w:cantSplit/>
        </w:trPr>
        <w:tc>
          <w:tcPr>
            <w:tcW w:w="3330" w:type="dxa"/>
          </w:tcPr>
          <w:p w14:paraId="67ADDBD7" w14:textId="77777777" w:rsidR="007D095B" w:rsidRDefault="007D095B" w:rsidP="000F20B2">
            <w:pPr>
              <w:pStyle w:val="TableBody8pt"/>
            </w:pPr>
            <w:r>
              <w:t>HPE StoreOnce</w:t>
            </w:r>
          </w:p>
        </w:tc>
        <w:tc>
          <w:tcPr>
            <w:tcW w:w="5310" w:type="dxa"/>
          </w:tcPr>
          <w:p w14:paraId="13D7AE0F" w14:textId="77777777" w:rsidR="007D095B" w:rsidRDefault="007D095B" w:rsidP="000F20B2">
            <w:pPr>
              <w:pStyle w:val="TableBody8pt"/>
            </w:pPr>
            <w:r>
              <w:t>High performance backup system</w:t>
            </w:r>
          </w:p>
        </w:tc>
      </w:tr>
    </w:tbl>
    <w:p w14:paraId="7CA1EDF6" w14:textId="77777777" w:rsidR="007D095B" w:rsidRDefault="007D095B" w:rsidP="000615E7">
      <w:pPr>
        <w:pStyle w:val="Heading3"/>
      </w:pPr>
    </w:p>
    <w:p w14:paraId="1A85BC14" w14:textId="77777777" w:rsidR="007D095B" w:rsidRPr="007D095B" w:rsidRDefault="007D095B" w:rsidP="007D095B">
      <w:pPr>
        <w:pStyle w:val="BodyTextMetricHPELight10pt"/>
      </w:pPr>
    </w:p>
    <w:p w14:paraId="01C4CA60" w14:textId="7CA40715" w:rsidR="000615E7" w:rsidRDefault="000615E7" w:rsidP="000615E7">
      <w:pPr>
        <w:pStyle w:val="Heading3"/>
      </w:pPr>
      <w:r>
        <w:t xml:space="preserve">About HPE </w:t>
      </w:r>
      <w:bookmarkEnd w:id="58"/>
      <w:bookmarkEnd w:id="59"/>
      <w:r w:rsidR="005C208A">
        <w:t>Synergy</w:t>
      </w:r>
    </w:p>
    <w:p w14:paraId="75947C2B" w14:textId="79767321" w:rsidR="000615E7" w:rsidRDefault="005C208A" w:rsidP="0058095B">
      <w:pPr>
        <w:pStyle w:val="BodyTextMetricHPELight10pt"/>
      </w:pPr>
      <w:r w:rsidRPr="005C208A">
        <w:t>HPE Synergy, the first platform built from the ground up for composable infrastructure, empowers IT to create and deliver new value instantly and continuously. This single infrastructure reduces operational complexity for traditional workloads and increases operational velocity for the new breed of applications and services. Through a single interface, HPE Synergy composes compute, storage and fabric pools into any configuration for any application. It also enables a broad range of applications from bare metal to virtual machines to containers, and operational models like hybrid cloud and DevOps. HPE Synergy enables IT to rapidl</w:t>
      </w:r>
      <w:r>
        <w:t>y react to new business demands</w:t>
      </w:r>
      <w:r w:rsidR="000615E7" w:rsidRPr="00FE1818">
        <w:t>.</w:t>
      </w:r>
    </w:p>
    <w:p w14:paraId="2CAD4608" w14:textId="77777777" w:rsidR="005C208A" w:rsidRDefault="005C208A" w:rsidP="005C208A">
      <w:pPr>
        <w:pStyle w:val="BodyTextMetricHPELight10pt"/>
      </w:pPr>
      <w:r>
        <w:t>HPE Synergy Frames contain a management appliance called the HPE Synergy Composer which hosts HPE OneView. HPE Synergy Composer manages the composable infrastructure and delivers:</w:t>
      </w:r>
    </w:p>
    <w:p w14:paraId="0A8E9D26" w14:textId="77777777" w:rsidR="005C208A" w:rsidRDefault="005C208A" w:rsidP="005C208A">
      <w:pPr>
        <w:pStyle w:val="BulletLevel1"/>
      </w:pPr>
      <w:r>
        <w:t xml:space="preserve">Fluid pools of resources, where a single infrastructure of compute, storage and fabric boots up ready for workloads and demonstrates self-assimilating capacity. </w:t>
      </w:r>
    </w:p>
    <w:p w14:paraId="1C2F72B4" w14:textId="77777777" w:rsidR="005C208A" w:rsidRDefault="005C208A" w:rsidP="005C208A">
      <w:pPr>
        <w:pStyle w:val="BulletLevel1"/>
      </w:pPr>
      <w:r>
        <w:t xml:space="preserve">Software-defined intelligence, with a single interface that precisely composes logical infrastructures at near-instant speeds; and demonstrates template-driven, frictionless operations. </w:t>
      </w:r>
    </w:p>
    <w:p w14:paraId="63502A32" w14:textId="77777777" w:rsidR="005C208A" w:rsidRDefault="005C208A" w:rsidP="005C208A">
      <w:pPr>
        <w:pStyle w:val="BulletLevel1LastBeforeBodycopy"/>
      </w:pPr>
      <w:r>
        <w:t xml:space="preserve">Unified API access, which enables simple line-of-code programming of every infrastructure element; easily automates IT operational processes; and effortlessly automates applications through infrastructure deployment. </w:t>
      </w:r>
    </w:p>
    <w:p w14:paraId="472A034C" w14:textId="77777777" w:rsidR="005C208A" w:rsidRDefault="005C208A" w:rsidP="005C208A">
      <w:pPr>
        <w:pStyle w:val="Heading3"/>
      </w:pPr>
      <w:bookmarkStart w:id="61" w:name="_Refd17e54859"/>
      <w:bookmarkStart w:id="62" w:name="_Tocd17e54859"/>
      <w:r>
        <w:t>Server requirements</w:t>
      </w:r>
      <w:bookmarkEnd w:id="61"/>
      <w:bookmarkEnd w:id="62"/>
    </w:p>
    <w:p w14:paraId="31CD592C" w14:textId="1DDF515A" w:rsidR="005C208A" w:rsidRDefault="005C208A" w:rsidP="008958C5">
      <w:pPr>
        <w:pStyle w:val="BodyTextMetricHPELight10pt"/>
      </w:pPr>
      <w:r>
        <w:t xml:space="preserve">The minimum platform requirement for this configuration, shown in </w:t>
      </w:r>
      <w:r w:rsidRPr="005C208A">
        <w:fldChar w:fldCharType="begin"/>
      </w:r>
      <w:r w:rsidRPr="005C208A">
        <w:instrText xml:space="preserve"> REF _Ref5704688 \h </w:instrText>
      </w:r>
      <w:r>
        <w:instrText xml:space="preserve"> \* MERGEFORMAT </w:instrText>
      </w:r>
      <w:r w:rsidRPr="005C208A">
        <w:fldChar w:fldCharType="separate"/>
      </w:r>
      <w:r w:rsidR="00D84FAE" w:rsidRPr="00D84FAE">
        <w:t>Figure 2</w:t>
      </w:r>
      <w:r w:rsidRPr="005C208A">
        <w:fldChar w:fldCharType="end"/>
      </w:r>
      <w:r>
        <w:t>, is a three node HPE Synergy 480 Gen10 deployment</w:t>
      </w:r>
      <w:r w:rsidR="000D4CB7">
        <w:t>. There is a s</w:t>
      </w:r>
      <w:r w:rsidR="000D4CB7" w:rsidRPr="000D4CB7">
        <w:t xml:space="preserve">ingle ESXi cluster with </w:t>
      </w:r>
      <w:r w:rsidR="000D4CB7">
        <w:t xml:space="preserve">both the </w:t>
      </w:r>
      <w:r w:rsidR="000D4CB7" w:rsidRPr="000D4CB7">
        <w:t xml:space="preserve">control plane and </w:t>
      </w:r>
      <w:r w:rsidR="000D4CB7">
        <w:t xml:space="preserve">the </w:t>
      </w:r>
      <w:r w:rsidR="000D4CB7" w:rsidRPr="000D4CB7">
        <w:t>Do</w:t>
      </w:r>
      <w:r w:rsidR="00742C27">
        <w:t>cker workers spread out on all three</w:t>
      </w:r>
      <w:r w:rsidR="000D4CB7" w:rsidRPr="000D4CB7">
        <w:t xml:space="preserve"> nodes</w:t>
      </w:r>
      <w:r w:rsidR="000D4CB7">
        <w:t>.</w:t>
      </w:r>
      <w:r w:rsidR="00742C27">
        <w:t xml:space="preserve"> </w:t>
      </w:r>
      <w:r w:rsidR="00350D99">
        <w:t>A s</w:t>
      </w:r>
      <w:r w:rsidR="00742C27">
        <w:t>ingle</w:t>
      </w:r>
      <w:r>
        <w:t xml:space="preserve"> node in each Synergy frame </w:t>
      </w:r>
      <w:r w:rsidR="00742C27">
        <w:t xml:space="preserve">has the following </w:t>
      </w:r>
      <w:r w:rsidR="00350D99" w:rsidRPr="005C208A">
        <w:t>sugge</w:t>
      </w:r>
      <w:r w:rsidR="00350D99">
        <w:t xml:space="preserve">sted </w:t>
      </w:r>
      <w:r w:rsidR="00742C27">
        <w:t>requirements:</w:t>
      </w:r>
      <w:r>
        <w:t xml:space="preserve"> </w:t>
      </w:r>
    </w:p>
    <w:p w14:paraId="2DE2A94E" w14:textId="77777777" w:rsidR="005C208A" w:rsidRDefault="005C208A" w:rsidP="005C208A">
      <w:pPr>
        <w:pStyle w:val="BulletLevel1"/>
      </w:pPr>
      <w:r>
        <w:lastRenderedPageBreak/>
        <w:t xml:space="preserve">384 GB DDR4-2133 RAM </w:t>
      </w:r>
    </w:p>
    <w:p w14:paraId="6B85D147" w14:textId="77777777" w:rsidR="005C208A" w:rsidRDefault="005C208A" w:rsidP="00742C27">
      <w:pPr>
        <w:pStyle w:val="BulletLevel1LastBeforeBodycopy"/>
      </w:pPr>
      <w:r>
        <w:t xml:space="preserve">2 Intel® Xeon® CPU Gold 6130 2.10GHz x 16 core </w:t>
      </w:r>
    </w:p>
    <w:p w14:paraId="48A8145D" w14:textId="24F90E48" w:rsidR="005C208A" w:rsidRDefault="005C208A" w:rsidP="005C208A">
      <w:pPr>
        <w:pStyle w:val="BodyTextMetricHPELight10pt"/>
      </w:pPr>
      <w:r w:rsidRPr="005C208A">
        <w:t xml:space="preserve">The solution has also been tested on a 6 node HPE Synergy environment, with 2 nodes in each frame. In this setup, </w:t>
      </w:r>
      <w:r w:rsidR="00350D99">
        <w:t>there is a s</w:t>
      </w:r>
      <w:r w:rsidR="00350D99" w:rsidRPr="000D4CB7">
        <w:t xml:space="preserve">ingle ESXi cluster with </w:t>
      </w:r>
      <w:r w:rsidR="00350D99">
        <w:t xml:space="preserve">the </w:t>
      </w:r>
      <w:r w:rsidR="00350D99" w:rsidRPr="000D4CB7">
        <w:t>control plane</w:t>
      </w:r>
      <w:r w:rsidR="00350D99" w:rsidRPr="005C208A">
        <w:t xml:space="preserve"> </w:t>
      </w:r>
      <w:r w:rsidR="00350D99">
        <w:t xml:space="preserve">on 3 nodes while </w:t>
      </w:r>
      <w:r w:rsidRPr="005C208A">
        <w:t>the extra 3 nodes are dedicated</w:t>
      </w:r>
      <w:r w:rsidR="00350D99">
        <w:t xml:space="preserve"> exclusively</w:t>
      </w:r>
      <w:r w:rsidRPr="005C208A">
        <w:t xml:space="preserve"> to Docker worker nodes. The 6 node deployment is </w:t>
      </w:r>
      <w:r>
        <w:t xml:space="preserve">depicted graphically in </w:t>
      </w:r>
      <w:r w:rsidRPr="005C208A">
        <w:fldChar w:fldCharType="begin"/>
      </w:r>
      <w:r w:rsidRPr="005C208A">
        <w:instrText xml:space="preserve"> REF _Ref5704845 \h </w:instrText>
      </w:r>
      <w:r>
        <w:instrText xml:space="preserve"> \* MERGEFORMAT </w:instrText>
      </w:r>
      <w:r w:rsidRPr="005C208A">
        <w:fldChar w:fldCharType="separate"/>
      </w:r>
      <w:r w:rsidR="00D84FAE" w:rsidRPr="00D84FAE">
        <w:t>Figure 3</w:t>
      </w:r>
      <w:r w:rsidRPr="005C208A">
        <w:fldChar w:fldCharType="end"/>
      </w:r>
      <w:r w:rsidRPr="005C208A">
        <w:t xml:space="preserve"> with the following sugge</w:t>
      </w:r>
      <w:r w:rsidR="00350D99">
        <w:t>sted requirements for each node:</w:t>
      </w:r>
    </w:p>
    <w:p w14:paraId="3FBFD55E" w14:textId="77777777" w:rsidR="005C208A" w:rsidRDefault="005C208A" w:rsidP="005C208A">
      <w:pPr>
        <w:pStyle w:val="BulletLevel1"/>
      </w:pPr>
      <w:r>
        <w:t>128 GB DDR4-2133 RAM</w:t>
      </w:r>
    </w:p>
    <w:p w14:paraId="11116701" w14:textId="77777777" w:rsidR="005C208A" w:rsidRDefault="005C208A" w:rsidP="00742C27">
      <w:pPr>
        <w:pStyle w:val="BulletLevel1LastBeforeBodycopy"/>
      </w:pPr>
      <w:r>
        <w:t>2 Intel® Xeon® CPU Gold 6130 2.10GHz x 16 core</w:t>
      </w:r>
    </w:p>
    <w:p w14:paraId="24FB5FDD" w14:textId="77777777" w:rsidR="005C208A" w:rsidRDefault="005C208A" w:rsidP="005C208A">
      <w:pPr>
        <w:pStyle w:val="Heading3"/>
      </w:pPr>
      <w:bookmarkStart w:id="63" w:name="_Refd17e54896"/>
      <w:bookmarkStart w:id="64" w:name="_Tocd17e54896"/>
      <w:r>
        <w:t>Storage requirements</w:t>
      </w:r>
      <w:bookmarkEnd w:id="63"/>
      <w:bookmarkEnd w:id="64"/>
    </w:p>
    <w:p w14:paraId="5A996D43" w14:textId="77777777" w:rsidR="005C208A" w:rsidRDefault="005C208A" w:rsidP="008958C5">
      <w:pPr>
        <w:pStyle w:val="BodyTextMetricHPELight10pt"/>
      </w:pPr>
      <w:r>
        <w:t>An HPE 3PAR array is required for the ESXi datastore. This solution makes use of an HPE 3PAR StoreServ 8200 populated with:</w:t>
      </w:r>
    </w:p>
    <w:p w14:paraId="4B018439" w14:textId="77777777" w:rsidR="005C208A" w:rsidRDefault="005C208A" w:rsidP="005C208A">
      <w:pPr>
        <w:pStyle w:val="BulletLevel1"/>
      </w:pPr>
      <w:r>
        <w:t>8x 480GB SSD for the vSphere cluster datastore</w:t>
      </w:r>
    </w:p>
    <w:p w14:paraId="143A533B" w14:textId="77777777" w:rsidR="005C208A" w:rsidRDefault="005C208A" w:rsidP="005C208A">
      <w:pPr>
        <w:pStyle w:val="BulletLevel1LastBeforeBodycopy"/>
      </w:pPr>
      <w:r>
        <w:t>8x 1.8TB HDD for the backup datastore</w:t>
      </w:r>
    </w:p>
    <w:p w14:paraId="38E934F0" w14:textId="60CEEE38" w:rsidR="005C208A" w:rsidRDefault="005C208A" w:rsidP="005C208A">
      <w:pPr>
        <w:pStyle w:val="BodyTextMetricHPELight10pt"/>
      </w:pPr>
      <w:r>
        <w:t>You should create a large virtual volume on the HPE 3PAR StoreServ to host the virtual machines and another large virtual volume for Docker backups. Create datastores on your vSphere cluster using these virtual volumes. If desired, you can create separate HPE 3PAR StoreServ virtual volumes and attach them to all vSphere cluster hosts for backing up Docker persistent volumes. It is recommended that you configure the volumes that are used for virtual machine deployments on the SSD</w:t>
      </w:r>
      <w:r w:rsidR="00125BAA">
        <w:t>s</w:t>
      </w:r>
      <w:r>
        <w:t>. Storage for backups can be configured on the HDDs.</w:t>
      </w:r>
    </w:p>
    <w:p w14:paraId="496EACF7" w14:textId="77777777" w:rsidR="000615E7" w:rsidRDefault="000615E7" w:rsidP="000615E7">
      <w:pPr>
        <w:pStyle w:val="Heading2"/>
      </w:pPr>
      <w:bookmarkStart w:id="65" w:name="_Refd17e54922"/>
      <w:bookmarkStart w:id="66" w:name="_Tocd17e54922"/>
      <w:bookmarkStart w:id="67" w:name="_Toc531698786"/>
      <w:bookmarkStart w:id="68" w:name="_Toc7097509"/>
      <w:r>
        <w:t>Software</w:t>
      </w:r>
      <w:bookmarkEnd w:id="65"/>
      <w:bookmarkEnd w:id="66"/>
      <w:bookmarkEnd w:id="67"/>
      <w:bookmarkEnd w:id="68"/>
    </w:p>
    <w:p w14:paraId="35EE57FF" w14:textId="77777777" w:rsidR="000615E7" w:rsidRDefault="000615E7" w:rsidP="0058095B">
      <w:pPr>
        <w:pStyle w:val="BodyTextMetricHPELight10pt"/>
      </w:pPr>
      <w:r>
        <w:t xml:space="preserve">The software components used in this Reference Configuration are listed in </w:t>
      </w:r>
      <w:r w:rsidRPr="00E40E58">
        <w:fldChar w:fldCharType="begin"/>
      </w:r>
      <w:r w:rsidRPr="00E40E58">
        <w:instrText xml:space="preserve"> REF _Refd17e54938 \h </w:instrText>
      </w:r>
      <w:r>
        <w:instrText xml:space="preserve"> \* MERGEFORMAT </w:instrText>
      </w:r>
      <w:r w:rsidRPr="00E40E58">
        <w:fldChar w:fldCharType="separate"/>
      </w:r>
      <w:r w:rsidR="00D84FAE" w:rsidRPr="00D84FAE">
        <w:t>Table 5</w:t>
      </w:r>
      <w:r w:rsidRPr="00E40E58">
        <w:fldChar w:fldCharType="end"/>
      </w:r>
      <w:r w:rsidRPr="00E40E58">
        <w:t xml:space="preserve"> and </w:t>
      </w:r>
      <w:r w:rsidRPr="00E40E58">
        <w:fldChar w:fldCharType="begin"/>
      </w:r>
      <w:r w:rsidRPr="00E40E58">
        <w:instrText xml:space="preserve"> REF _Ref513455349 \h </w:instrText>
      </w:r>
      <w:r>
        <w:instrText xml:space="preserve"> \* MERGEFORMAT </w:instrText>
      </w:r>
      <w:r w:rsidRPr="00E40E58">
        <w:fldChar w:fldCharType="separate"/>
      </w:r>
      <w:r w:rsidR="00D84FAE" w:rsidRPr="00D84FAE">
        <w:t>Table 6</w:t>
      </w:r>
      <w:r w:rsidRPr="00E40E58">
        <w:fldChar w:fldCharType="end"/>
      </w:r>
      <w:r>
        <w:t xml:space="preserve">. </w:t>
      </w:r>
    </w:p>
    <w:p w14:paraId="13B2AA6E" w14:textId="77777777" w:rsidR="000615E7" w:rsidRDefault="000615E7" w:rsidP="000615E7">
      <w:pPr>
        <w:pStyle w:val="MISCTableCaptionHeader8pt"/>
      </w:pPr>
      <w:bookmarkStart w:id="69" w:name="_Refd17e54938"/>
      <w:bookmarkStart w:id="70" w:name="_Tocd17e54938"/>
      <w:r w:rsidRPr="00F819E1">
        <w:rPr>
          <w:rStyle w:val="MISCTableCaptionHeaderBold8pt"/>
        </w:rPr>
        <w:t>Table</w:t>
      </w:r>
      <w:bookmarkStart w:id="71" w:name="_Numd17e54938"/>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D84FAE">
        <w:rPr>
          <w:rStyle w:val="MISCTableCaptionHeaderBold8pt"/>
          <w:noProof/>
        </w:rPr>
        <w:t>5</w:t>
      </w:r>
      <w:r w:rsidRPr="00F819E1">
        <w:rPr>
          <w:rStyle w:val="MISCTableCaptionHeaderBold8pt"/>
        </w:rPr>
        <w:fldChar w:fldCharType="end"/>
      </w:r>
      <w:bookmarkEnd w:id="69"/>
      <w:bookmarkEnd w:id="70"/>
      <w:bookmarkEnd w:id="71"/>
      <w:r w:rsidRPr="00F819E1">
        <w:rPr>
          <w:rStyle w:val="MISCTableCaptionHeaderBold8pt"/>
        </w:rPr>
        <w:t>.</w:t>
      </w:r>
      <w:r>
        <w:t xml:space="preserve"> Third-party software</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000"/>
        <w:gridCol w:w="5403"/>
      </w:tblGrid>
      <w:tr w:rsidR="000615E7" w14:paraId="2E038225" w14:textId="77777777" w:rsidTr="0058095B">
        <w:trPr>
          <w:cantSplit/>
          <w:trHeight w:val="166"/>
          <w:tblHeader/>
        </w:trPr>
        <w:tc>
          <w:tcPr>
            <w:tcW w:w="3000" w:type="dxa"/>
            <w:tcBorders>
              <w:top w:val="nil"/>
              <w:bottom w:val="single" w:sz="36" w:space="0" w:color="00B388"/>
            </w:tcBorders>
          </w:tcPr>
          <w:p w14:paraId="4840FACD" w14:textId="77777777" w:rsidR="000615E7" w:rsidRDefault="000615E7" w:rsidP="00CD4360">
            <w:pPr>
              <w:pStyle w:val="TableSubhead8pt"/>
            </w:pPr>
            <w:r>
              <w:t>Component</w:t>
            </w:r>
          </w:p>
        </w:tc>
        <w:tc>
          <w:tcPr>
            <w:tcW w:w="5403" w:type="dxa"/>
            <w:tcBorders>
              <w:top w:val="nil"/>
              <w:bottom w:val="single" w:sz="36" w:space="0" w:color="00B388"/>
            </w:tcBorders>
          </w:tcPr>
          <w:p w14:paraId="7FE27731" w14:textId="77777777" w:rsidR="000615E7" w:rsidRDefault="000615E7" w:rsidP="00CD4360">
            <w:pPr>
              <w:pStyle w:val="TableSubhead8pt"/>
            </w:pPr>
            <w:r>
              <w:t>Version</w:t>
            </w:r>
          </w:p>
        </w:tc>
      </w:tr>
      <w:tr w:rsidR="000615E7" w14:paraId="336538C8" w14:textId="77777777" w:rsidTr="0058095B">
        <w:trPr>
          <w:cantSplit/>
          <w:trHeight w:val="166"/>
        </w:trPr>
        <w:tc>
          <w:tcPr>
            <w:tcW w:w="3000" w:type="dxa"/>
          </w:tcPr>
          <w:p w14:paraId="57A49C48" w14:textId="77777777" w:rsidR="000615E7" w:rsidRDefault="000615E7" w:rsidP="00CD4360">
            <w:pPr>
              <w:pStyle w:val="TableBody8pt"/>
            </w:pPr>
            <w:r>
              <w:t>Ansible</w:t>
            </w:r>
          </w:p>
        </w:tc>
        <w:tc>
          <w:tcPr>
            <w:tcW w:w="5403" w:type="dxa"/>
          </w:tcPr>
          <w:p w14:paraId="610C6400" w14:textId="77777777" w:rsidR="000615E7" w:rsidRDefault="000615E7" w:rsidP="00CD4360">
            <w:pPr>
              <w:pStyle w:val="TableBody8pt"/>
            </w:pPr>
            <w:r>
              <w:t>2.7</w:t>
            </w:r>
          </w:p>
        </w:tc>
      </w:tr>
      <w:tr w:rsidR="000615E7" w14:paraId="20B1D668" w14:textId="77777777" w:rsidTr="0058095B">
        <w:trPr>
          <w:cantSplit/>
          <w:trHeight w:val="249"/>
        </w:trPr>
        <w:tc>
          <w:tcPr>
            <w:tcW w:w="3000" w:type="dxa"/>
          </w:tcPr>
          <w:p w14:paraId="4D400FE5" w14:textId="77777777" w:rsidR="000615E7" w:rsidRDefault="000615E7" w:rsidP="00CD4360">
            <w:pPr>
              <w:pStyle w:val="TableBody8pt"/>
            </w:pPr>
            <w:r>
              <w:t>Docker EE</w:t>
            </w:r>
          </w:p>
        </w:tc>
        <w:tc>
          <w:tcPr>
            <w:tcW w:w="5403" w:type="dxa"/>
          </w:tcPr>
          <w:p w14:paraId="2DAEA9B8" w14:textId="69098E66" w:rsidR="000615E7" w:rsidRDefault="00D13B64" w:rsidP="0058095B">
            <w:pPr>
              <w:pStyle w:val="TableBody8pt"/>
            </w:pPr>
            <w:r>
              <w:t>2.1 with Docker EE Engine 18.09</w:t>
            </w:r>
            <w:r w:rsidR="0058095B">
              <w:t xml:space="preserve"> </w:t>
            </w:r>
            <w:r w:rsidR="00C83CEA">
              <w:t>(tested with UCP 3.1.4 and DTR 2.6.4</w:t>
            </w:r>
            <w:r w:rsidR="000615E7">
              <w:t>)</w:t>
            </w:r>
          </w:p>
        </w:tc>
      </w:tr>
      <w:tr w:rsidR="000615E7" w14:paraId="3C7BC8CB" w14:textId="77777777" w:rsidTr="0058095B">
        <w:trPr>
          <w:cantSplit/>
          <w:trHeight w:val="159"/>
        </w:trPr>
        <w:tc>
          <w:tcPr>
            <w:tcW w:w="3000" w:type="dxa"/>
          </w:tcPr>
          <w:p w14:paraId="617B1019" w14:textId="77777777" w:rsidR="000615E7" w:rsidRDefault="000615E7" w:rsidP="00CD4360">
            <w:pPr>
              <w:pStyle w:val="TableBody8pt"/>
            </w:pPr>
            <w:r>
              <w:t>Red Hat Enterprise Linux</w:t>
            </w:r>
          </w:p>
        </w:tc>
        <w:tc>
          <w:tcPr>
            <w:tcW w:w="5403" w:type="dxa"/>
          </w:tcPr>
          <w:p w14:paraId="49257163" w14:textId="30AA8F26" w:rsidR="000615E7" w:rsidRDefault="000615E7" w:rsidP="00CD4360">
            <w:pPr>
              <w:pStyle w:val="TableBody8pt"/>
            </w:pPr>
            <w:r>
              <w:t>7.6</w:t>
            </w:r>
          </w:p>
        </w:tc>
      </w:tr>
      <w:tr w:rsidR="000615E7" w14:paraId="0594FC25" w14:textId="77777777" w:rsidTr="0058095B">
        <w:trPr>
          <w:cantSplit/>
          <w:trHeight w:val="152"/>
        </w:trPr>
        <w:tc>
          <w:tcPr>
            <w:tcW w:w="3000" w:type="dxa"/>
          </w:tcPr>
          <w:p w14:paraId="73D2E7D0" w14:textId="77777777" w:rsidR="000615E7" w:rsidRDefault="000615E7" w:rsidP="00CD4360">
            <w:pPr>
              <w:pStyle w:val="TableBody8pt"/>
            </w:pPr>
            <w:r>
              <w:t xml:space="preserve">Microsoft Windows </w:t>
            </w:r>
          </w:p>
        </w:tc>
        <w:tc>
          <w:tcPr>
            <w:tcW w:w="5403" w:type="dxa"/>
          </w:tcPr>
          <w:p w14:paraId="7D140F1E" w14:textId="77777777" w:rsidR="000615E7" w:rsidRDefault="000615E7" w:rsidP="00CD4360">
            <w:pPr>
              <w:pStyle w:val="TableBody8pt"/>
            </w:pPr>
            <w:r>
              <w:t>Server 2016</w:t>
            </w:r>
          </w:p>
        </w:tc>
      </w:tr>
      <w:tr w:rsidR="000615E7" w14:paraId="3AE0AB2C" w14:textId="77777777" w:rsidTr="0058095B">
        <w:trPr>
          <w:cantSplit/>
          <w:trHeight w:val="159"/>
        </w:trPr>
        <w:tc>
          <w:tcPr>
            <w:tcW w:w="3000" w:type="dxa"/>
          </w:tcPr>
          <w:p w14:paraId="3F99CFDD" w14:textId="77777777" w:rsidR="000615E7" w:rsidRDefault="000615E7" w:rsidP="00CD4360">
            <w:pPr>
              <w:pStyle w:val="TableBody8pt"/>
            </w:pPr>
            <w:r>
              <w:t>VMware</w:t>
            </w:r>
          </w:p>
        </w:tc>
        <w:tc>
          <w:tcPr>
            <w:tcW w:w="5403" w:type="dxa"/>
          </w:tcPr>
          <w:p w14:paraId="0AC82283" w14:textId="77777777" w:rsidR="000615E7" w:rsidRDefault="000615E7" w:rsidP="00CD4360">
            <w:pPr>
              <w:pStyle w:val="TableBody8pt"/>
            </w:pPr>
            <w:r>
              <w:t>ESXi 6.5.0 and vCenter 6.5.0</w:t>
            </w:r>
          </w:p>
        </w:tc>
      </w:tr>
    </w:tbl>
    <w:p w14:paraId="58137792" w14:textId="77777777" w:rsidR="000615E7" w:rsidRPr="0058095B" w:rsidRDefault="000615E7" w:rsidP="0058095B">
      <w:pPr>
        <w:pStyle w:val="BodyTextMetricHPELight10pt"/>
      </w:pPr>
      <w:bookmarkStart w:id="72" w:name="_Refd17e55022"/>
      <w:bookmarkStart w:id="73" w:name="_Tocd17e55022"/>
    </w:p>
    <w:p w14:paraId="7DDF0BE7" w14:textId="77777777" w:rsidR="000615E7" w:rsidRDefault="000615E7" w:rsidP="000615E7">
      <w:pPr>
        <w:pStyle w:val="MISCTableCaptionHeader8pt"/>
      </w:pPr>
      <w:bookmarkStart w:id="74" w:name="_Ref513455349"/>
      <w:r w:rsidRPr="00F819E1">
        <w:rPr>
          <w:rStyle w:val="MISCTableCaptionHeaderBold8pt"/>
        </w:rPr>
        <w:t>Table</w:t>
      </w:r>
      <w:bookmarkStart w:id="75" w:name="_Numd17e55022"/>
      <w:r w:rsidR="00CD3E3B">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D84FAE">
        <w:rPr>
          <w:rStyle w:val="MISCTableCaptionHeaderBold8pt"/>
          <w:noProof/>
        </w:rPr>
        <w:t>6</w:t>
      </w:r>
      <w:r w:rsidRPr="00F819E1">
        <w:rPr>
          <w:rStyle w:val="MISCTableCaptionHeaderBold8pt"/>
        </w:rPr>
        <w:fldChar w:fldCharType="end"/>
      </w:r>
      <w:bookmarkEnd w:id="72"/>
      <w:bookmarkEnd w:id="73"/>
      <w:bookmarkEnd w:id="74"/>
      <w:bookmarkEnd w:id="75"/>
      <w:r w:rsidRPr="00F819E1">
        <w:rPr>
          <w:rStyle w:val="MISCTableCaptionHeaderBold8pt"/>
        </w:rPr>
        <w:t>.</w:t>
      </w:r>
      <w:r>
        <w:t xml:space="preserve"> HPE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79B6ECAE" w14:textId="77777777" w:rsidTr="00CD4360">
        <w:trPr>
          <w:cantSplit/>
          <w:tblHeader/>
        </w:trPr>
        <w:tc>
          <w:tcPr>
            <w:tcW w:w="2435" w:type="dxa"/>
            <w:tcBorders>
              <w:top w:val="nil"/>
              <w:bottom w:val="single" w:sz="36" w:space="0" w:color="00B388"/>
            </w:tcBorders>
          </w:tcPr>
          <w:p w14:paraId="70D8A463" w14:textId="77777777" w:rsidR="000615E7" w:rsidRDefault="000615E7" w:rsidP="00CD4360">
            <w:pPr>
              <w:pStyle w:val="TableSubhead8pt"/>
            </w:pPr>
            <w:r>
              <w:t>Component</w:t>
            </w:r>
          </w:p>
        </w:tc>
        <w:tc>
          <w:tcPr>
            <w:tcW w:w="2435" w:type="dxa"/>
            <w:tcBorders>
              <w:top w:val="nil"/>
              <w:bottom w:val="single" w:sz="36" w:space="0" w:color="00B388"/>
            </w:tcBorders>
          </w:tcPr>
          <w:p w14:paraId="42275364" w14:textId="77777777" w:rsidR="000615E7" w:rsidRDefault="000615E7" w:rsidP="00CD4360">
            <w:pPr>
              <w:pStyle w:val="TableSubhead8pt"/>
            </w:pPr>
            <w:r>
              <w:t>Version</w:t>
            </w:r>
          </w:p>
        </w:tc>
      </w:tr>
      <w:tr w:rsidR="000615E7" w14:paraId="056B98A7" w14:textId="77777777" w:rsidTr="00CD4360">
        <w:trPr>
          <w:cantSplit/>
        </w:trPr>
        <w:tc>
          <w:tcPr>
            <w:tcW w:w="2435" w:type="dxa"/>
          </w:tcPr>
          <w:p w14:paraId="79A2C8BE" w14:textId="2C3B3957" w:rsidR="000615E7" w:rsidRDefault="005C208A" w:rsidP="00CD4360">
            <w:pPr>
              <w:pStyle w:val="TableBody8pt"/>
            </w:pPr>
            <w:r>
              <w:t>HPE Recovery Manager Central</w:t>
            </w:r>
          </w:p>
        </w:tc>
        <w:tc>
          <w:tcPr>
            <w:tcW w:w="2435" w:type="dxa"/>
          </w:tcPr>
          <w:p w14:paraId="74FC12D6" w14:textId="6C4A15B6" w:rsidR="000615E7" w:rsidRDefault="005C208A" w:rsidP="00CD4360">
            <w:pPr>
              <w:pStyle w:val="TableBody8pt"/>
            </w:pPr>
            <w:r>
              <w:t>5.0.1</w:t>
            </w:r>
          </w:p>
        </w:tc>
      </w:tr>
      <w:tr w:rsidR="00830D02" w14:paraId="4BBC8D0E" w14:textId="77777777" w:rsidTr="00CD4360">
        <w:trPr>
          <w:cantSplit/>
        </w:trPr>
        <w:tc>
          <w:tcPr>
            <w:tcW w:w="2435" w:type="dxa"/>
          </w:tcPr>
          <w:p w14:paraId="63D2F387" w14:textId="540EAD44" w:rsidR="00830D02" w:rsidRDefault="00830D02" w:rsidP="00CD4360">
            <w:pPr>
              <w:pStyle w:val="TableBody8pt"/>
            </w:pPr>
            <w:r w:rsidRPr="00830D02">
              <w:t>HPE Synergy OneView</w:t>
            </w:r>
          </w:p>
        </w:tc>
        <w:tc>
          <w:tcPr>
            <w:tcW w:w="2435" w:type="dxa"/>
          </w:tcPr>
          <w:p w14:paraId="2ED56626" w14:textId="5219F66C" w:rsidR="00830D02" w:rsidRDefault="00830D02" w:rsidP="00CD4360">
            <w:pPr>
              <w:pStyle w:val="TableBody8pt"/>
            </w:pPr>
            <w:r>
              <w:t>4.1</w:t>
            </w:r>
          </w:p>
        </w:tc>
      </w:tr>
      <w:tr w:rsidR="00830D02" w14:paraId="4BD5767A" w14:textId="77777777" w:rsidTr="00CD4360">
        <w:trPr>
          <w:cantSplit/>
        </w:trPr>
        <w:tc>
          <w:tcPr>
            <w:tcW w:w="2435" w:type="dxa"/>
          </w:tcPr>
          <w:p w14:paraId="5DCF81C2" w14:textId="5761AC19" w:rsidR="00830D02" w:rsidRDefault="00830D02" w:rsidP="00CD4360">
            <w:pPr>
              <w:pStyle w:val="TableBody8pt"/>
            </w:pPr>
            <w:r w:rsidRPr="00830D02">
              <w:t>HPE Image Streamer</w:t>
            </w:r>
          </w:p>
        </w:tc>
        <w:tc>
          <w:tcPr>
            <w:tcW w:w="2435" w:type="dxa"/>
          </w:tcPr>
          <w:p w14:paraId="7CB1CB69" w14:textId="591416B8" w:rsidR="00830D02" w:rsidRDefault="00830D02" w:rsidP="00CD4360">
            <w:pPr>
              <w:pStyle w:val="TableBody8pt"/>
            </w:pPr>
            <w:r>
              <w:t>4.1</w:t>
            </w:r>
          </w:p>
        </w:tc>
      </w:tr>
    </w:tbl>
    <w:p w14:paraId="0BCBEA5B" w14:textId="77777777" w:rsidR="000615E7" w:rsidRDefault="000615E7" w:rsidP="0058095B">
      <w:pPr>
        <w:pStyle w:val="BodyTextMetricHPELight10pt"/>
      </w:pPr>
      <w:bookmarkStart w:id="76" w:name="_Refd17e55067"/>
      <w:bookmarkStart w:id="77" w:name="_Tocd17e55067"/>
    </w:p>
    <w:p w14:paraId="28EA5491" w14:textId="77777777" w:rsidR="000615E7" w:rsidRDefault="000615E7" w:rsidP="000615E7">
      <w:pPr>
        <w:pStyle w:val="Heading3"/>
      </w:pPr>
      <w:r>
        <w:t>About Ansible</w:t>
      </w:r>
      <w:bookmarkEnd w:id="76"/>
      <w:bookmarkEnd w:id="77"/>
    </w:p>
    <w:p w14:paraId="40BAF84C" w14:textId="77777777" w:rsidR="000615E7" w:rsidRDefault="000615E7" w:rsidP="0058095B">
      <w:pPr>
        <w:pStyle w:val="BodyTextMetricHPELight10pt"/>
      </w:pPr>
      <w:r>
        <w:t>Ansible is an open-source automation engine that automates software provisioning, configuration management and application deployment.</w:t>
      </w:r>
    </w:p>
    <w:p w14:paraId="5FD4493C" w14:textId="77777777" w:rsidR="000615E7" w:rsidRDefault="000615E7" w:rsidP="0058095B">
      <w:pPr>
        <w:pStyle w:val="BodyTextMetricHPELight10pt"/>
      </w:pPr>
      <w:r>
        <w:t>As with most configuration management software, Ansible has two types of servers: the controlling machine and the nodes. A single controlling machine orchestrates the nodes by deploying modules to the Linux nodes over SSH. The modules are temporarily stored on the nodes and communicate with the controlling machine through a JSON protocol over the standard output. When Ansible is not managing nodes, it does not consume resources because no daemons or programs are executing for Ansible in the background. Ansible uses one or more inventory files to manage the configuration of the multiple nodes in the system.</w:t>
      </w:r>
    </w:p>
    <w:p w14:paraId="6E0A6387" w14:textId="77777777" w:rsidR="000615E7" w:rsidRDefault="000615E7" w:rsidP="0058095B">
      <w:pPr>
        <w:pStyle w:val="BodyTextMetricHPELight10pt"/>
      </w:pPr>
      <w:r>
        <w:lastRenderedPageBreak/>
        <w:t xml:space="preserve">When deploying Windows nodes in a hybrid deployment, the Ansible playbooks make use of the Python </w:t>
      </w:r>
      <w:r>
        <w:rPr>
          <w:rStyle w:val="CodingLanguage"/>
        </w:rPr>
        <w:t>pywinrm</w:t>
      </w:r>
      <w:r>
        <w:t xml:space="preserve"> module which carries out actions via the Windows remote manager. </w:t>
      </w:r>
    </w:p>
    <w:p w14:paraId="1F991EFE" w14:textId="77777777" w:rsidR="000615E7" w:rsidRDefault="000615E7" w:rsidP="0058095B">
      <w:pPr>
        <w:pStyle w:val="BodyTextMetricHPELight10pt"/>
      </w:pPr>
      <w:r>
        <w:t xml:space="preserve">More information about Ansible can be found at </w:t>
      </w:r>
      <w:hyperlink r:id="rId23">
        <w:r>
          <w:rPr>
            <w:rStyle w:val="Hyperlink"/>
          </w:rPr>
          <w:t>http://docs.ansible.com</w:t>
        </w:r>
      </w:hyperlink>
      <w:r>
        <w:rPr>
          <w:rStyle w:val="Hyperlink"/>
        </w:rPr>
        <w:t>.</w:t>
      </w:r>
    </w:p>
    <w:p w14:paraId="5046ADF2" w14:textId="77777777" w:rsidR="000615E7" w:rsidRDefault="000615E7" w:rsidP="000615E7">
      <w:pPr>
        <w:pStyle w:val="Heading3"/>
      </w:pPr>
      <w:bookmarkStart w:id="78" w:name="_Refd17e55093"/>
      <w:bookmarkStart w:id="79" w:name="_Tocd17e55093"/>
      <w:r>
        <w:t>About Docker Enterprise Edition</w:t>
      </w:r>
      <w:bookmarkEnd w:id="78"/>
      <w:bookmarkEnd w:id="79"/>
    </w:p>
    <w:p w14:paraId="428BF52E" w14:textId="77777777" w:rsidR="000615E7" w:rsidRDefault="000615E7" w:rsidP="0058095B">
      <w:pPr>
        <w:pStyle w:val="BodyTextMetricHPELight10pt"/>
      </w:pPr>
      <w:r>
        <w:t>Docker Enterprise Edition (EE) is the leading enterprise-ready container platform for IT that manages and secures diverse applications across disparate infrastructure, both on-premises and in the cloud. Docker EE provides integrated container management and security from development to production. Enterprise-ready capabilities like multi-architecture orchestration and secure software supply chain give IT teams the ability to manage and secure containers without breaking the developer experience.</w:t>
      </w:r>
    </w:p>
    <w:p w14:paraId="0E49BE81" w14:textId="77777777" w:rsidR="000615E7" w:rsidRDefault="000615E7" w:rsidP="0058095B">
      <w:pPr>
        <w:pStyle w:val="BodyTextMetricHPELight10pt"/>
      </w:pPr>
      <w:r>
        <w:t>Docker EE provides:</w:t>
      </w:r>
    </w:p>
    <w:p w14:paraId="3E1E17B5" w14:textId="77777777" w:rsidR="000615E7" w:rsidRDefault="000615E7" w:rsidP="000615E7">
      <w:pPr>
        <w:pStyle w:val="BulletLevel1"/>
      </w:pPr>
      <w:r>
        <w:t>Integrated management of all application resources from a single web admin UI.</w:t>
      </w:r>
    </w:p>
    <w:p w14:paraId="2380411D" w14:textId="77777777" w:rsidR="000615E7" w:rsidRDefault="000615E7" w:rsidP="000615E7">
      <w:pPr>
        <w:pStyle w:val="BulletLevel1"/>
      </w:pPr>
      <w:r>
        <w:t>Frictionless deployment of applications and Compose files to production in a few clicks.</w:t>
      </w:r>
    </w:p>
    <w:p w14:paraId="0A4EBE85" w14:textId="77777777" w:rsidR="000615E7" w:rsidRDefault="000615E7" w:rsidP="000615E7">
      <w:pPr>
        <w:pStyle w:val="BulletLevel1"/>
      </w:pPr>
      <w:r>
        <w:t>Multi-tenant system with granular role-based access control (RBAC) and LDAP/AD integration.</w:t>
      </w:r>
    </w:p>
    <w:p w14:paraId="09EFA4A6" w14:textId="77777777" w:rsidR="000615E7" w:rsidRDefault="000615E7" w:rsidP="000615E7">
      <w:pPr>
        <w:pStyle w:val="BulletLevel1"/>
      </w:pPr>
      <w:r>
        <w:t>Self-healing application deployment with the ability to apply rolling application updates.</w:t>
      </w:r>
    </w:p>
    <w:p w14:paraId="498C2DD9" w14:textId="77777777" w:rsidR="000615E7" w:rsidRDefault="000615E7" w:rsidP="000615E7">
      <w:pPr>
        <w:pStyle w:val="BulletLevel1LastBeforeBodycopy"/>
      </w:pPr>
      <w:r>
        <w:t>End-to-end security model with secrets management, image signing and image security scanning.</w:t>
      </w:r>
    </w:p>
    <w:p w14:paraId="08BDF20D" w14:textId="390209DD" w:rsidR="0058095B" w:rsidRPr="00556BE6" w:rsidRDefault="000615E7" w:rsidP="00556BE6">
      <w:pPr>
        <w:pStyle w:val="BodyTextMetricHPELight10pt"/>
      </w:pPr>
      <w:r>
        <w:t xml:space="preserve">More information about Docker Enterprise Edition can be found at </w:t>
      </w:r>
      <w:hyperlink r:id="rId24">
        <w:r>
          <w:rPr>
            <w:rStyle w:val="Hyperlink"/>
          </w:rPr>
          <w:t>https://www.docker.com/enterprise-edition</w:t>
        </w:r>
      </w:hyperlink>
      <w:r>
        <w:rPr>
          <w:rStyle w:val="Hyperlink"/>
        </w:rPr>
        <w:t>.</w:t>
      </w:r>
      <w:bookmarkStart w:id="80" w:name="_Refd17e55135"/>
      <w:bookmarkStart w:id="81" w:name="_Tocd17e55135"/>
      <w:bookmarkStart w:id="82" w:name="_Toc531698787"/>
    </w:p>
    <w:p w14:paraId="79FBA2ED" w14:textId="77777777" w:rsidR="000615E7" w:rsidRDefault="000615E7" w:rsidP="000615E7">
      <w:pPr>
        <w:pStyle w:val="Heading2"/>
      </w:pPr>
      <w:bookmarkStart w:id="83" w:name="_Toc7097510"/>
      <w:r>
        <w:t>Application software</w:t>
      </w:r>
      <w:bookmarkEnd w:id="80"/>
      <w:bookmarkEnd w:id="81"/>
      <w:bookmarkEnd w:id="82"/>
      <w:bookmarkEnd w:id="83"/>
    </w:p>
    <w:p w14:paraId="45A665DE" w14:textId="77777777" w:rsidR="000615E7" w:rsidRDefault="000615E7" w:rsidP="0058095B">
      <w:pPr>
        <w:pStyle w:val="BodyTextMetricHPELight10pt"/>
      </w:pPr>
      <w:r>
        <w:t>A number of different logging and monitoring solutions are supported by this solution:</w:t>
      </w:r>
    </w:p>
    <w:p w14:paraId="1B9ED496" w14:textId="77777777" w:rsidR="000615E7" w:rsidRDefault="000615E7" w:rsidP="000615E7">
      <w:pPr>
        <w:pStyle w:val="BulletLevel1"/>
      </w:pPr>
      <w:r>
        <w:t>Splunk</w:t>
      </w:r>
    </w:p>
    <w:p w14:paraId="374E374A" w14:textId="77777777" w:rsidR="000615E7" w:rsidRDefault="000615E7" w:rsidP="000615E7">
      <w:pPr>
        <w:pStyle w:val="BulletLevel1"/>
      </w:pPr>
      <w:r>
        <w:t>Sysdig</w:t>
      </w:r>
    </w:p>
    <w:p w14:paraId="4EABDF95" w14:textId="77777777" w:rsidR="000615E7" w:rsidRDefault="000615E7" w:rsidP="000615E7">
      <w:pPr>
        <w:pStyle w:val="BulletLevel1LastBeforeBodycopy"/>
      </w:pPr>
      <w:r>
        <w:t>Prometheus and Grafana</w:t>
      </w:r>
    </w:p>
    <w:p w14:paraId="32AD3ED5" w14:textId="77777777" w:rsidR="000615E7" w:rsidRDefault="000615E7" w:rsidP="0058095B">
      <w:pPr>
        <w:pStyle w:val="BodyTextMetricHPELight10pt"/>
      </w:pPr>
      <w:r>
        <w:t>The application software components used in this Reference Configuration are listed in</w:t>
      </w:r>
      <w:r w:rsidRPr="00E40E58">
        <w:t xml:space="preserve"> </w:t>
      </w:r>
      <w:r w:rsidRPr="00E40E58">
        <w:fldChar w:fldCharType="begin"/>
      </w:r>
      <w:r w:rsidRPr="00E40E58">
        <w:instrText xml:space="preserve"> REF _Refd17e55163 \h </w:instrText>
      </w:r>
      <w:r>
        <w:instrText xml:space="preserve"> \* MERGEFORMAT </w:instrText>
      </w:r>
      <w:r w:rsidRPr="00E40E58">
        <w:fldChar w:fldCharType="separate"/>
      </w:r>
      <w:r w:rsidR="00D84FAE" w:rsidRPr="00D84FAE">
        <w:t>Table 7</w:t>
      </w:r>
      <w:r w:rsidRPr="00E40E58">
        <w:fldChar w:fldCharType="end"/>
      </w:r>
      <w:r>
        <w:t xml:space="preserve">. </w:t>
      </w:r>
    </w:p>
    <w:p w14:paraId="3B5033D7" w14:textId="77777777" w:rsidR="000615E7" w:rsidRDefault="000615E7" w:rsidP="000615E7">
      <w:pPr>
        <w:pStyle w:val="MISCTableCaptionHeader8pt"/>
      </w:pPr>
      <w:bookmarkStart w:id="84" w:name="_Refd17e55163"/>
      <w:bookmarkStart w:id="85" w:name="_Tocd17e55163"/>
      <w:r w:rsidRPr="00F819E1">
        <w:rPr>
          <w:rStyle w:val="MISCTableCaptionHeaderBold8pt"/>
        </w:rPr>
        <w:t>Table</w:t>
      </w:r>
      <w:bookmarkStart w:id="86" w:name="_Numd17e55163"/>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D84FAE">
        <w:rPr>
          <w:rStyle w:val="MISCTableCaptionHeaderBold8pt"/>
          <w:noProof/>
        </w:rPr>
        <w:t>7</w:t>
      </w:r>
      <w:r w:rsidRPr="00F819E1">
        <w:rPr>
          <w:rStyle w:val="MISCTableCaptionHeaderBold8pt"/>
        </w:rPr>
        <w:fldChar w:fldCharType="end"/>
      </w:r>
      <w:bookmarkEnd w:id="84"/>
      <w:bookmarkEnd w:id="85"/>
      <w:bookmarkEnd w:id="86"/>
      <w:r w:rsidRPr="00F819E1">
        <w:rPr>
          <w:rStyle w:val="MISCTableCaptionHeaderBold8pt"/>
        </w:rPr>
        <w:t xml:space="preserve">. </w:t>
      </w:r>
      <w:r>
        <w:t>Application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53A8B46E" w14:textId="77777777" w:rsidTr="00CD4360">
        <w:trPr>
          <w:cantSplit/>
          <w:tblHeader/>
        </w:trPr>
        <w:tc>
          <w:tcPr>
            <w:tcW w:w="2435" w:type="dxa"/>
            <w:tcBorders>
              <w:top w:val="nil"/>
              <w:bottom w:val="single" w:sz="36" w:space="0" w:color="00B388"/>
            </w:tcBorders>
          </w:tcPr>
          <w:p w14:paraId="0EE19D5E" w14:textId="77777777" w:rsidR="000615E7" w:rsidRDefault="000615E7" w:rsidP="00CD4360">
            <w:pPr>
              <w:pStyle w:val="TableSubhead8pt"/>
            </w:pPr>
            <w:r>
              <w:t>Component</w:t>
            </w:r>
          </w:p>
        </w:tc>
        <w:tc>
          <w:tcPr>
            <w:tcW w:w="2435" w:type="dxa"/>
            <w:tcBorders>
              <w:top w:val="nil"/>
              <w:bottom w:val="single" w:sz="36" w:space="0" w:color="00B388"/>
            </w:tcBorders>
          </w:tcPr>
          <w:p w14:paraId="005EE5F6" w14:textId="77777777" w:rsidR="000615E7" w:rsidRDefault="000615E7" w:rsidP="00CD4360">
            <w:pPr>
              <w:pStyle w:val="TableSubhead8pt"/>
            </w:pPr>
            <w:r>
              <w:t>Version</w:t>
            </w:r>
          </w:p>
        </w:tc>
      </w:tr>
      <w:tr w:rsidR="000615E7" w14:paraId="68BD97B1" w14:textId="77777777" w:rsidTr="00CD4360">
        <w:trPr>
          <w:cantSplit/>
        </w:trPr>
        <w:tc>
          <w:tcPr>
            <w:tcW w:w="2435" w:type="dxa"/>
          </w:tcPr>
          <w:p w14:paraId="0A1EC44C" w14:textId="77777777" w:rsidR="000615E7" w:rsidRDefault="000615E7" w:rsidP="00CD4360">
            <w:pPr>
              <w:pStyle w:val="TableBody8pt"/>
            </w:pPr>
            <w:r>
              <w:t>Splunk</w:t>
            </w:r>
          </w:p>
        </w:tc>
        <w:tc>
          <w:tcPr>
            <w:tcW w:w="2435" w:type="dxa"/>
          </w:tcPr>
          <w:p w14:paraId="595D3B6D" w14:textId="77777777" w:rsidR="000615E7" w:rsidRDefault="000615E7" w:rsidP="00CD4360">
            <w:pPr>
              <w:pStyle w:val="TableBody8pt"/>
            </w:pPr>
            <w:r>
              <w:t>7.1.2</w:t>
            </w:r>
          </w:p>
        </w:tc>
      </w:tr>
      <w:tr w:rsidR="000615E7" w14:paraId="3324A18A" w14:textId="77777777" w:rsidTr="00CD4360">
        <w:trPr>
          <w:cantSplit/>
        </w:trPr>
        <w:tc>
          <w:tcPr>
            <w:tcW w:w="2435" w:type="dxa"/>
          </w:tcPr>
          <w:p w14:paraId="4C714C00" w14:textId="77777777" w:rsidR="000615E7" w:rsidRDefault="000615E7" w:rsidP="00CD4360">
            <w:pPr>
              <w:pStyle w:val="TableBody8pt"/>
            </w:pPr>
            <w:r>
              <w:t>Sysdig</w:t>
            </w:r>
          </w:p>
        </w:tc>
        <w:tc>
          <w:tcPr>
            <w:tcW w:w="2435" w:type="dxa"/>
          </w:tcPr>
          <w:p w14:paraId="317D68A7" w14:textId="77777777" w:rsidR="000615E7" w:rsidRDefault="000615E7" w:rsidP="00CD4360">
            <w:pPr>
              <w:pStyle w:val="TableBody8pt"/>
            </w:pPr>
            <w:r>
              <w:t>latest</w:t>
            </w:r>
          </w:p>
        </w:tc>
      </w:tr>
      <w:tr w:rsidR="000615E7" w14:paraId="41F6F348" w14:textId="77777777" w:rsidTr="00CD4360">
        <w:trPr>
          <w:cantSplit/>
        </w:trPr>
        <w:tc>
          <w:tcPr>
            <w:tcW w:w="2435" w:type="dxa"/>
          </w:tcPr>
          <w:p w14:paraId="1F5600EE" w14:textId="77777777" w:rsidR="000615E7" w:rsidRDefault="000615E7" w:rsidP="00CD4360">
            <w:pPr>
              <w:pStyle w:val="TableBody8pt"/>
            </w:pPr>
            <w:r>
              <w:t>Prometheus</w:t>
            </w:r>
          </w:p>
        </w:tc>
        <w:tc>
          <w:tcPr>
            <w:tcW w:w="2435" w:type="dxa"/>
          </w:tcPr>
          <w:p w14:paraId="416E5D1D" w14:textId="77777777" w:rsidR="000615E7" w:rsidRDefault="000615E7" w:rsidP="00CD4360">
            <w:pPr>
              <w:pStyle w:val="TableBody8pt"/>
            </w:pPr>
            <w:r>
              <w:t>V2.3.2</w:t>
            </w:r>
          </w:p>
        </w:tc>
      </w:tr>
      <w:tr w:rsidR="000615E7" w14:paraId="60514E93" w14:textId="77777777" w:rsidTr="00CD4360">
        <w:trPr>
          <w:cantSplit/>
        </w:trPr>
        <w:tc>
          <w:tcPr>
            <w:tcW w:w="2435" w:type="dxa"/>
          </w:tcPr>
          <w:p w14:paraId="39DFF184" w14:textId="77777777" w:rsidR="000615E7" w:rsidRDefault="000615E7" w:rsidP="00CD4360">
            <w:pPr>
              <w:pStyle w:val="TableBody8pt"/>
            </w:pPr>
            <w:r>
              <w:t>Grafana</w:t>
            </w:r>
          </w:p>
        </w:tc>
        <w:tc>
          <w:tcPr>
            <w:tcW w:w="2435" w:type="dxa"/>
          </w:tcPr>
          <w:p w14:paraId="5F411F0E" w14:textId="77777777" w:rsidR="000615E7" w:rsidRDefault="000615E7" w:rsidP="00CD4360">
            <w:pPr>
              <w:pStyle w:val="TableBody8pt"/>
            </w:pPr>
            <w:r>
              <w:t>5.2.3</w:t>
            </w:r>
          </w:p>
        </w:tc>
      </w:tr>
    </w:tbl>
    <w:p w14:paraId="2A404C39" w14:textId="77777777" w:rsidR="000615E7" w:rsidRDefault="000615E7" w:rsidP="0058095B">
      <w:pPr>
        <w:pStyle w:val="BodyTextMetricHPELight10pt"/>
      </w:pPr>
      <w:bookmarkStart w:id="87" w:name="_Refd17e55241"/>
      <w:bookmarkStart w:id="88" w:name="_Tocd17e55241"/>
    </w:p>
    <w:p w14:paraId="7FB8F2FB" w14:textId="77777777" w:rsidR="000615E7" w:rsidRDefault="000615E7" w:rsidP="000615E7">
      <w:pPr>
        <w:pStyle w:val="Heading3"/>
      </w:pPr>
      <w:r>
        <w:t>Monitoring with Splunk and Sysdig</w:t>
      </w:r>
      <w:bookmarkEnd w:id="87"/>
      <w:bookmarkEnd w:id="88"/>
    </w:p>
    <w:p w14:paraId="754E83F0" w14:textId="77777777" w:rsidR="000615E7" w:rsidRDefault="000615E7" w:rsidP="0058095B">
      <w:pPr>
        <w:pStyle w:val="BodyTextMetricHPELight10pt"/>
      </w:pPr>
      <w:r>
        <w:t xml:space="preserve">The solution can be configured to use either Splunk or Sysdig or to enable both simultaneously. While there is some overlap in the functionality provided by these tools, they are ultimately complimentary in what they offer. Splunk aggregates logging and tracing for a wide variety of sources and provides a clean, high-level dashboard for all your enterprise systems. Sysdig, on the other hand, has been engineered from the ground up to focus on containerized environments and includes both monitoring and security features, with built-in understanding of the different workloads running on your cloud. </w:t>
      </w:r>
    </w:p>
    <w:p w14:paraId="602878A9" w14:textId="77777777" w:rsidR="000615E7" w:rsidRDefault="000615E7" w:rsidP="0058095B">
      <w:pPr>
        <w:pStyle w:val="BodyTextMetricHPELight10pt"/>
      </w:pPr>
      <w:r>
        <w:t xml:space="preserve">More information </w:t>
      </w:r>
      <w:r w:rsidRPr="007702D6">
        <w:t>on configuring Splunk and running the relevant playbooks can be found in the section</w:t>
      </w:r>
      <w:r>
        <w:t xml:space="preserve"> </w:t>
      </w:r>
      <w:r w:rsidRPr="00311E7B">
        <w:rPr>
          <w:u w:val="single"/>
        </w:rPr>
        <w:fldChar w:fldCharType="begin"/>
      </w:r>
      <w:r w:rsidRPr="00311E7B">
        <w:rPr>
          <w:u w:val="single"/>
        </w:rPr>
        <w:instrText xml:space="preserve"> REF _Ref531683807 \h </w:instrText>
      </w:r>
      <w:r w:rsidRPr="00311E7B">
        <w:rPr>
          <w:u w:val="single"/>
        </w:rPr>
      </w:r>
      <w:r w:rsidRPr="00311E7B">
        <w:rPr>
          <w:u w:val="single"/>
        </w:rPr>
        <w:fldChar w:fldCharType="separate"/>
      </w:r>
      <w:r w:rsidR="00D84FAE">
        <w:t>Deploying Splunk</w:t>
      </w:r>
      <w:r w:rsidRPr="00311E7B">
        <w:rPr>
          <w:u w:val="single"/>
        </w:rPr>
        <w:fldChar w:fldCharType="end"/>
      </w:r>
      <w:r w:rsidRPr="00311E7B">
        <w:t>.</w:t>
      </w:r>
    </w:p>
    <w:p w14:paraId="0BA9C995" w14:textId="534DEA20" w:rsidR="000615E7" w:rsidRDefault="000615E7" w:rsidP="004702A0">
      <w:pPr>
        <w:pStyle w:val="BodyTextMetricHPELight10pt"/>
      </w:pPr>
      <w:r w:rsidRPr="007702D6">
        <w:t>For more information on configuring Sysdig and running the relevant playbooks, see the section</w:t>
      </w:r>
      <w:r w:rsidR="004702A0">
        <w:t xml:space="preserve"> </w:t>
      </w:r>
      <w:r w:rsidR="00163AA6">
        <w:fldChar w:fldCharType="begin"/>
      </w:r>
      <w:r w:rsidR="00163AA6">
        <w:instrText xml:space="preserve"> REF _Ref5893575 \h </w:instrText>
      </w:r>
      <w:r w:rsidR="00163AA6">
        <w:fldChar w:fldCharType="separate"/>
      </w:r>
      <w:r w:rsidR="00D84FAE">
        <w:t>Deploying Sysdig monitoring</w:t>
      </w:r>
      <w:r w:rsidR="00163AA6">
        <w:fldChar w:fldCharType="end"/>
      </w:r>
      <w:r w:rsidR="004702A0">
        <w:t>.</w:t>
      </w:r>
    </w:p>
    <w:p w14:paraId="0BA718F9" w14:textId="77777777" w:rsidR="000615E7" w:rsidRDefault="000615E7" w:rsidP="000615E7">
      <w:pPr>
        <w:pStyle w:val="Heading3"/>
      </w:pPr>
      <w:bookmarkStart w:id="89" w:name="_Monitoring_with_Sysdig"/>
      <w:bookmarkStart w:id="90" w:name="_Refd17e55440"/>
      <w:bookmarkStart w:id="91" w:name="_Tocd17e55440"/>
      <w:bookmarkEnd w:id="89"/>
      <w:r>
        <w:t>Monitoring with Prometheus and Grafana</w:t>
      </w:r>
      <w:bookmarkEnd w:id="90"/>
      <w:bookmarkEnd w:id="91"/>
    </w:p>
    <w:p w14:paraId="2475B2A5" w14:textId="4D516677" w:rsidR="000615E7" w:rsidRDefault="000615E7" w:rsidP="0058095B">
      <w:pPr>
        <w:pStyle w:val="BodyTextMetricHPELight10pt"/>
      </w:pPr>
      <w:r>
        <w:t xml:space="preserve">The solution can be configured to enable the use of Prometheus and Grafana for monitoring. </w:t>
      </w:r>
      <w:r w:rsidRPr="00147EDD">
        <w:t xml:space="preserve">In this setup, there is no need for native installs and all the required monitoring software runs in containers, deployed as either services or stacks. </w:t>
      </w:r>
    </w:p>
    <w:p w14:paraId="76D102CD" w14:textId="77777777" w:rsidR="00526FFF" w:rsidRDefault="00526FFF" w:rsidP="00526FFF">
      <w:pPr>
        <w:pStyle w:val="BodyTextMetricHPELight10pt"/>
      </w:pPr>
      <w:r>
        <w:lastRenderedPageBreak/>
        <w:t>The solution supports two separate monitoring stacks, with one running on Kubernetes and the other using Docker swarm.</w:t>
      </w:r>
    </w:p>
    <w:p w14:paraId="0C94381E" w14:textId="58EE98F2" w:rsidR="00526FFF" w:rsidRDefault="00526FFF" w:rsidP="00526FFF">
      <w:pPr>
        <w:pStyle w:val="BodyTextMetricHPELight10pt"/>
      </w:pPr>
      <w:r>
        <w:t xml:space="preserve">For more information on running Prometheus and Grafana on Kubernetes, see section </w:t>
      </w:r>
      <w:r w:rsidR="00311E7B" w:rsidRPr="00311E7B">
        <w:rPr>
          <w:u w:val="single"/>
        </w:rPr>
        <w:fldChar w:fldCharType="begin"/>
      </w:r>
      <w:r w:rsidR="00311E7B" w:rsidRPr="00311E7B">
        <w:rPr>
          <w:u w:val="single"/>
        </w:rPr>
        <w:instrText xml:space="preserve"> REF _Ref4053963 \h </w:instrText>
      </w:r>
      <w:r w:rsidR="00311E7B" w:rsidRPr="00311E7B">
        <w:rPr>
          <w:u w:val="single"/>
        </w:rPr>
      </w:r>
      <w:r w:rsidR="00311E7B" w:rsidRPr="00311E7B">
        <w:rPr>
          <w:u w:val="single"/>
        </w:rPr>
        <w:fldChar w:fldCharType="separate"/>
      </w:r>
      <w:r w:rsidR="00D84FAE" w:rsidRPr="00CB6B78">
        <w:t>Monitoring Kubernetes with Prometheus and Grafana</w:t>
      </w:r>
      <w:r w:rsidR="00311E7B" w:rsidRPr="00311E7B">
        <w:rPr>
          <w:u w:val="single"/>
        </w:rPr>
        <w:fldChar w:fldCharType="end"/>
      </w:r>
      <w:r>
        <w:t>.</w:t>
      </w:r>
    </w:p>
    <w:p w14:paraId="46D4B846" w14:textId="38FEA7CE" w:rsidR="00526FFF" w:rsidRDefault="00526FFF" w:rsidP="00526FFF">
      <w:pPr>
        <w:pStyle w:val="BodyTextMetricHPELight10pt"/>
      </w:pPr>
      <w:r>
        <w:t>For more information on running Prometheus and Grafana on Docker swarm, see section</w:t>
      </w:r>
      <w:r w:rsidR="00311E7B">
        <w:t xml:space="preserve"> </w:t>
      </w:r>
      <w:r w:rsidR="00311E7B" w:rsidRPr="00311E7B">
        <w:rPr>
          <w:u w:val="single"/>
        </w:rPr>
        <w:fldChar w:fldCharType="begin"/>
      </w:r>
      <w:r w:rsidR="00311E7B" w:rsidRPr="00311E7B">
        <w:rPr>
          <w:u w:val="single"/>
        </w:rPr>
        <w:instrText xml:space="preserve"> REF _Ref4054001 \h </w:instrText>
      </w:r>
      <w:r w:rsidR="00311E7B" w:rsidRPr="00311E7B">
        <w:rPr>
          <w:u w:val="single"/>
        </w:rPr>
      </w:r>
      <w:r w:rsidR="00311E7B" w:rsidRPr="00311E7B">
        <w:rPr>
          <w:u w:val="single"/>
        </w:rPr>
        <w:fldChar w:fldCharType="separate"/>
      </w:r>
      <w:r w:rsidR="00D84FAE">
        <w:t>Deploying Prometheus and Grafana on Docker swarm</w:t>
      </w:r>
      <w:r w:rsidR="00311E7B" w:rsidRPr="00311E7B">
        <w:rPr>
          <w:u w:val="single"/>
        </w:rPr>
        <w:fldChar w:fldCharType="end"/>
      </w:r>
      <w:r w:rsidR="00311E7B">
        <w:t>.</w:t>
      </w:r>
    </w:p>
    <w:p w14:paraId="52532188" w14:textId="77777777" w:rsidR="000615E7" w:rsidRDefault="000615E7" w:rsidP="000615E7">
      <w:pPr>
        <w:pStyle w:val="Heading1"/>
      </w:pPr>
      <w:bookmarkStart w:id="92" w:name="_Refd17e55461"/>
      <w:bookmarkStart w:id="93" w:name="_Tocd17e55461"/>
      <w:bookmarkStart w:id="94" w:name="_Toc531698788"/>
      <w:bookmarkStart w:id="95" w:name="_Toc7097511"/>
      <w:r>
        <w:t>Preparing the environment</w:t>
      </w:r>
      <w:bookmarkEnd w:id="92"/>
      <w:bookmarkEnd w:id="93"/>
      <w:bookmarkEnd w:id="94"/>
      <w:bookmarkEnd w:id="95"/>
    </w:p>
    <w:p w14:paraId="5A3A4415" w14:textId="77777777" w:rsidR="000615E7" w:rsidRDefault="000615E7" w:rsidP="0058095B">
      <w:pPr>
        <w:pStyle w:val="BodyTextMetricHPELight10pt"/>
      </w:pPr>
      <w:r>
        <w:t>This section describes in detail how to prepare the environment that was outlined in the architecture section. The following high level steps are required:</w:t>
      </w:r>
    </w:p>
    <w:p w14:paraId="0852C621" w14:textId="77777777" w:rsidR="000615E7" w:rsidRDefault="000615E7" w:rsidP="000615E7">
      <w:pPr>
        <w:pStyle w:val="BulletLevel1"/>
      </w:pPr>
      <w:r>
        <w:t>Verify prerequisites</w:t>
      </w:r>
    </w:p>
    <w:p w14:paraId="6A879410" w14:textId="77777777" w:rsidR="000615E7" w:rsidRDefault="000615E7" w:rsidP="000615E7">
      <w:pPr>
        <w:pStyle w:val="BulletLevel1"/>
      </w:pPr>
      <w:r>
        <w:t>Enable vSphere High Availability (HA)</w:t>
      </w:r>
    </w:p>
    <w:p w14:paraId="6E480CDD" w14:textId="77777777" w:rsidR="000615E7" w:rsidRDefault="000615E7" w:rsidP="000615E7">
      <w:pPr>
        <w:pStyle w:val="BulletLevel1"/>
      </w:pPr>
      <w:r>
        <w:t>Install vSphere Docker Volume Service driver on all ESXi hosts</w:t>
      </w:r>
    </w:p>
    <w:p w14:paraId="5D227F6E" w14:textId="77777777" w:rsidR="000615E7" w:rsidRDefault="000615E7" w:rsidP="000615E7">
      <w:pPr>
        <w:pStyle w:val="BulletLevel1"/>
      </w:pPr>
      <w:r>
        <w:t>Create the Ansible node</w:t>
      </w:r>
    </w:p>
    <w:p w14:paraId="0F7F96A0" w14:textId="77777777" w:rsidR="000615E7" w:rsidRDefault="000615E7" w:rsidP="000615E7">
      <w:pPr>
        <w:pStyle w:val="BulletLevel1"/>
      </w:pPr>
      <w:r>
        <w:t xml:space="preserve">Create the Red Hat Linux Template and configure the </w:t>
      </w:r>
      <w:r>
        <w:rPr>
          <w:rStyle w:val="CodingLanguage"/>
        </w:rPr>
        <w:t>yum</w:t>
      </w:r>
      <w:r>
        <w:t xml:space="preserve"> repositories</w:t>
      </w:r>
    </w:p>
    <w:p w14:paraId="2CC22EAD" w14:textId="77777777" w:rsidR="000615E7" w:rsidRDefault="000615E7" w:rsidP="000615E7">
      <w:pPr>
        <w:pStyle w:val="BulletLevel1"/>
      </w:pPr>
      <w:r>
        <w:t>Create the Windows Template (optional)</w:t>
      </w:r>
    </w:p>
    <w:p w14:paraId="07A6704F" w14:textId="708AFFDB" w:rsidR="0058095B" w:rsidRPr="00EA326C" w:rsidRDefault="000615E7" w:rsidP="00EA326C">
      <w:pPr>
        <w:pStyle w:val="BulletLevel1LastBeforeBodycopy"/>
      </w:pPr>
      <w:r>
        <w:t>Finalize the template</w:t>
      </w:r>
      <w:bookmarkStart w:id="96" w:name="_Refd17e55509"/>
      <w:bookmarkStart w:id="97" w:name="_Tocd17e55509"/>
      <w:bookmarkStart w:id="98" w:name="_Toc531698789"/>
    </w:p>
    <w:p w14:paraId="172F3DED" w14:textId="55061CCD" w:rsidR="000615E7" w:rsidRDefault="000615E7" w:rsidP="000615E7">
      <w:pPr>
        <w:pStyle w:val="Heading2"/>
      </w:pPr>
      <w:bookmarkStart w:id="99" w:name="_Toc7097512"/>
      <w:r>
        <w:t>Verify prerequisites</w:t>
      </w:r>
      <w:bookmarkEnd w:id="96"/>
      <w:bookmarkEnd w:id="97"/>
      <w:bookmarkEnd w:id="98"/>
      <w:bookmarkEnd w:id="99"/>
    </w:p>
    <w:p w14:paraId="0A675B8F" w14:textId="77777777" w:rsidR="000615E7" w:rsidRDefault="000615E7" w:rsidP="0058095B">
      <w:pPr>
        <w:pStyle w:val="BodyTextMetricHPELight10pt"/>
      </w:pPr>
      <w:r>
        <w:t xml:space="preserve">Before you start deployment, you must assemble the information required to assign values for each and every variable used by the playbooks. The variables are fully documented in the section </w:t>
      </w:r>
      <w:hyperlink w:anchor="_Configuring_the_solution" w:history="1">
        <w:r w:rsidRPr="00EA3CCE">
          <w:rPr>
            <w:rStyle w:val="Hyperlink"/>
          </w:rPr>
          <w:t>Configuring the solution components</w:t>
        </w:r>
      </w:hyperlink>
      <w:r>
        <w:t>. A brief overview of the information required is presented in</w:t>
      </w:r>
      <w:r w:rsidRPr="008B00AF">
        <w:t xml:space="preserve"> </w:t>
      </w:r>
      <w:r w:rsidRPr="008B00AF">
        <w:fldChar w:fldCharType="begin"/>
      </w:r>
      <w:r w:rsidRPr="008B00AF">
        <w:instrText xml:space="preserve"> REF _Refd17e55525 \h </w:instrText>
      </w:r>
      <w:r>
        <w:instrText xml:space="preserve"> \* MERGEFORMAT </w:instrText>
      </w:r>
      <w:r w:rsidRPr="008B00AF">
        <w:fldChar w:fldCharType="separate"/>
      </w:r>
      <w:r w:rsidR="00D84FAE" w:rsidRPr="00D84FAE">
        <w:t>Table 8</w:t>
      </w:r>
      <w:r w:rsidRPr="008B00AF">
        <w:fldChar w:fldCharType="end"/>
      </w:r>
      <w:r>
        <w:t>.</w:t>
      </w:r>
    </w:p>
    <w:p w14:paraId="3A3021BD" w14:textId="77777777" w:rsidR="000615E7" w:rsidRDefault="000615E7" w:rsidP="000615E7">
      <w:pPr>
        <w:pStyle w:val="MISCTableCaptionHeader8pt"/>
      </w:pPr>
      <w:bookmarkStart w:id="100" w:name="_Refd17e55525"/>
      <w:bookmarkStart w:id="101" w:name="_Tocd17e55525"/>
      <w:r w:rsidRPr="008B00AF">
        <w:rPr>
          <w:rStyle w:val="MISCTableCaptionHeaderBold8pt"/>
        </w:rPr>
        <w:t>Table</w:t>
      </w:r>
      <w:bookmarkStart w:id="102" w:name="_Numd17e55525"/>
      <w:r w:rsidR="00F01F81">
        <w:rPr>
          <w:rStyle w:val="MISCTableCaptionHeaderBold8pt"/>
        </w:rPr>
        <w:t xml:space="preserve"> </w:t>
      </w:r>
      <w:r w:rsidRPr="008B00AF">
        <w:rPr>
          <w:rStyle w:val="MISCTableCaptionHeaderBold8pt"/>
        </w:rPr>
        <w:fldChar w:fldCharType="begin"/>
      </w:r>
      <w:r w:rsidRPr="008B00AF">
        <w:rPr>
          <w:rStyle w:val="MISCTableCaptionHeaderBold8pt"/>
        </w:rPr>
        <w:instrText xml:space="preserve"> SEQ Table \* ARABIC </w:instrText>
      </w:r>
      <w:r w:rsidRPr="008B00AF">
        <w:rPr>
          <w:rStyle w:val="MISCTableCaptionHeaderBold8pt"/>
        </w:rPr>
        <w:fldChar w:fldCharType="separate"/>
      </w:r>
      <w:r w:rsidR="00D84FAE">
        <w:rPr>
          <w:rStyle w:val="MISCTableCaptionHeaderBold8pt"/>
          <w:noProof/>
        </w:rPr>
        <w:t>8</w:t>
      </w:r>
      <w:r w:rsidRPr="008B00AF">
        <w:rPr>
          <w:rStyle w:val="MISCTableCaptionHeaderBold8pt"/>
        </w:rPr>
        <w:fldChar w:fldCharType="end"/>
      </w:r>
      <w:bookmarkEnd w:id="100"/>
      <w:bookmarkEnd w:id="101"/>
      <w:bookmarkEnd w:id="102"/>
      <w:r w:rsidRPr="008B00AF">
        <w:rPr>
          <w:rStyle w:val="MISCTableCaptionHeaderBold8pt"/>
        </w:rPr>
        <w:t>.</w:t>
      </w:r>
      <w:r>
        <w:t xml:space="preserve"> Summary of information required</w:t>
      </w:r>
    </w:p>
    <w:tbl>
      <w:tblPr>
        <w:tblStyle w:val="TableGrid"/>
        <w:tblW w:w="1046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20"/>
        <w:gridCol w:w="8548"/>
      </w:tblGrid>
      <w:tr w:rsidR="000615E7" w14:paraId="1E5CEDFD" w14:textId="77777777" w:rsidTr="00CD4360">
        <w:trPr>
          <w:cantSplit/>
          <w:trHeight w:val="122"/>
          <w:tblHeader/>
        </w:trPr>
        <w:tc>
          <w:tcPr>
            <w:tcW w:w="1920" w:type="dxa"/>
            <w:tcBorders>
              <w:top w:val="nil"/>
              <w:bottom w:val="single" w:sz="36" w:space="0" w:color="00B388"/>
            </w:tcBorders>
          </w:tcPr>
          <w:p w14:paraId="638B309E" w14:textId="77777777" w:rsidR="000615E7" w:rsidRDefault="000615E7" w:rsidP="00CD4360">
            <w:pPr>
              <w:pStyle w:val="TableSubhead8pt"/>
            </w:pPr>
            <w:r>
              <w:t xml:space="preserve">Component </w:t>
            </w:r>
          </w:p>
        </w:tc>
        <w:tc>
          <w:tcPr>
            <w:tcW w:w="8548" w:type="dxa"/>
            <w:tcBorders>
              <w:top w:val="nil"/>
              <w:bottom w:val="single" w:sz="36" w:space="0" w:color="00B388"/>
            </w:tcBorders>
          </w:tcPr>
          <w:p w14:paraId="6DD4F8E2" w14:textId="77777777" w:rsidR="000615E7" w:rsidRDefault="000615E7" w:rsidP="00CD4360">
            <w:pPr>
              <w:pStyle w:val="TableSubhead8pt"/>
            </w:pPr>
            <w:r>
              <w:t xml:space="preserve">Details </w:t>
            </w:r>
          </w:p>
        </w:tc>
      </w:tr>
      <w:tr w:rsidR="000615E7" w14:paraId="4A9E34C4" w14:textId="77777777" w:rsidTr="00CD4360">
        <w:trPr>
          <w:cantSplit/>
          <w:trHeight w:val="188"/>
        </w:trPr>
        <w:tc>
          <w:tcPr>
            <w:tcW w:w="1920" w:type="dxa"/>
          </w:tcPr>
          <w:p w14:paraId="6E22CE5C" w14:textId="77777777" w:rsidR="000615E7" w:rsidRDefault="000615E7" w:rsidP="00CD4360">
            <w:pPr>
              <w:pStyle w:val="TableBody8pt"/>
            </w:pPr>
            <w:r>
              <w:t xml:space="preserve">Virtual Infrastructure </w:t>
            </w:r>
          </w:p>
        </w:tc>
        <w:tc>
          <w:tcPr>
            <w:tcW w:w="8548" w:type="dxa"/>
          </w:tcPr>
          <w:p w14:paraId="48539C41" w14:textId="77777777" w:rsidR="000615E7" w:rsidRDefault="000615E7" w:rsidP="00CD4360">
            <w:pPr>
              <w:pStyle w:val="TableBody8pt"/>
            </w:pPr>
            <w:r>
              <w:t xml:space="preserve">The FQDN of your vCenter server and the name of the Datacenter. You will also need administrator credentials in order to create templates and spin up virtual machines. </w:t>
            </w:r>
          </w:p>
        </w:tc>
      </w:tr>
      <w:tr w:rsidR="000615E7" w14:paraId="4B79A02C" w14:textId="77777777" w:rsidTr="00CD4360">
        <w:trPr>
          <w:cantSplit/>
          <w:trHeight w:val="540"/>
        </w:trPr>
        <w:tc>
          <w:tcPr>
            <w:tcW w:w="1920" w:type="dxa"/>
          </w:tcPr>
          <w:p w14:paraId="2E082814" w14:textId="77777777" w:rsidR="000615E7" w:rsidRDefault="000615E7" w:rsidP="00CD4360">
            <w:pPr>
              <w:pStyle w:val="TableBody8pt"/>
            </w:pPr>
            <w:r>
              <w:t xml:space="preserve">L3 Network requirements </w:t>
            </w:r>
          </w:p>
        </w:tc>
        <w:tc>
          <w:tcPr>
            <w:tcW w:w="8548" w:type="dxa"/>
          </w:tcPr>
          <w:p w14:paraId="09F65DD0" w14:textId="2557F199" w:rsidR="000615E7" w:rsidRDefault="000615E7" w:rsidP="00CD4360">
            <w:pPr>
              <w:pStyle w:val="TableBody8pt"/>
            </w:pPr>
            <w:r>
              <w:t xml:space="preserve">You will need one IP address for each and every VM </w:t>
            </w:r>
            <w:r w:rsidR="005C780C">
              <w:t xml:space="preserve">and bare metal node </w:t>
            </w:r>
            <w:r>
              <w:t>configured in the Ansible inventory (see the section</w:t>
            </w:r>
            <w:r>
              <w:rPr>
                <w:u w:val="single"/>
              </w:rPr>
              <w:t xml:space="preserve"> </w:t>
            </w:r>
            <w:hyperlink w:anchor="_Configuring_the_solution" w:history="1">
              <w:r w:rsidRPr="006064CA">
                <w:rPr>
                  <w:rStyle w:val="Hyperlink"/>
                </w:rPr>
                <w:t>Configuring the solution components</w:t>
              </w:r>
            </w:hyperlink>
            <w:r>
              <w:t xml:space="preserve">). The recommended minimal deployment (Linux-only) configures 13 virtual machines so you would need to allocate 13 IP addresses to use this example inventory. If you have a hybrid environment with Windows workers, you will need to increase the allocation. Note that </w:t>
            </w:r>
            <w:r>
              <w:rPr>
                <w:rStyle w:val="BoldEmpha"/>
              </w:rPr>
              <w:t>the Ansible playbooks do not support DHCP</w:t>
            </w:r>
            <w:r>
              <w:t xml:space="preserve"> so you need static IP addresses. All the IPs should be in the same subnet. You will also have to specify the size of the subnet (for example /22 or /24) and the L3 gateway for this subnet. </w:t>
            </w:r>
          </w:p>
        </w:tc>
      </w:tr>
      <w:tr w:rsidR="000615E7" w14:paraId="78C66E80" w14:textId="77777777" w:rsidTr="00CD4360">
        <w:trPr>
          <w:cantSplit/>
          <w:trHeight w:val="265"/>
        </w:trPr>
        <w:tc>
          <w:tcPr>
            <w:tcW w:w="1920" w:type="dxa"/>
          </w:tcPr>
          <w:p w14:paraId="140286E3" w14:textId="77777777" w:rsidR="000615E7" w:rsidRDefault="000615E7" w:rsidP="00CD4360">
            <w:pPr>
              <w:pStyle w:val="TableBody8pt"/>
            </w:pPr>
            <w:r>
              <w:t xml:space="preserve">DNS </w:t>
            </w:r>
          </w:p>
        </w:tc>
        <w:tc>
          <w:tcPr>
            <w:tcW w:w="8548" w:type="dxa"/>
          </w:tcPr>
          <w:p w14:paraId="3FFD7035" w14:textId="39DC4031" w:rsidR="000615E7" w:rsidRDefault="000615E7" w:rsidP="00CD4360">
            <w:pPr>
              <w:pStyle w:val="TableBody8pt"/>
            </w:pPr>
            <w:r>
              <w:t xml:space="preserve">You will need to know the IP addresses of your DNS server. In addition, all the VMs </w:t>
            </w:r>
            <w:r w:rsidR="005C780C">
              <w:t xml:space="preserve">and bare metal nodes </w:t>
            </w:r>
            <w:r>
              <w:t xml:space="preserve">you configure in the inventory must have their names registered in DNS </w:t>
            </w:r>
            <w:r w:rsidRPr="00A45AEC">
              <w:t>prior to deployment</w:t>
            </w:r>
            <w:r>
              <w:t xml:space="preserve">. In addition, you will need to know the domain name to use for configuring the virtual machines (such as </w:t>
            </w:r>
            <w:r>
              <w:rPr>
                <w:rStyle w:val="CodingLanguage"/>
              </w:rPr>
              <w:t>example.com</w:t>
            </w:r>
            <w:r>
              <w:t xml:space="preserve">) </w:t>
            </w:r>
          </w:p>
        </w:tc>
      </w:tr>
      <w:tr w:rsidR="000615E7" w14:paraId="2CF180D2" w14:textId="77777777" w:rsidTr="00CD4360">
        <w:trPr>
          <w:cantSplit/>
          <w:trHeight w:val="188"/>
        </w:trPr>
        <w:tc>
          <w:tcPr>
            <w:tcW w:w="1920" w:type="dxa"/>
          </w:tcPr>
          <w:p w14:paraId="6F8A2F1D" w14:textId="77777777" w:rsidR="000615E7" w:rsidRDefault="000615E7" w:rsidP="00CD4360">
            <w:pPr>
              <w:pStyle w:val="TableBody8pt"/>
            </w:pPr>
            <w:r>
              <w:t xml:space="preserve">NTP Services </w:t>
            </w:r>
          </w:p>
        </w:tc>
        <w:tc>
          <w:tcPr>
            <w:tcW w:w="8548" w:type="dxa"/>
          </w:tcPr>
          <w:p w14:paraId="233E6D3D" w14:textId="77777777" w:rsidR="000615E7" w:rsidRDefault="000615E7" w:rsidP="00CD4360">
            <w:pPr>
              <w:pStyle w:val="TableBody8pt"/>
            </w:pPr>
            <w:r>
              <w:t xml:space="preserve">You need time services configured in your environment. The deployed solution uses certificates that are time-sensitive. You will need to specify the IP addresses of your time servers (NTP). </w:t>
            </w:r>
          </w:p>
        </w:tc>
      </w:tr>
      <w:tr w:rsidR="000615E7" w14:paraId="19A07295" w14:textId="77777777" w:rsidTr="00CD4360">
        <w:trPr>
          <w:cantSplit/>
          <w:trHeight w:val="111"/>
        </w:trPr>
        <w:tc>
          <w:tcPr>
            <w:tcW w:w="1920" w:type="dxa"/>
          </w:tcPr>
          <w:p w14:paraId="47E7D2F4" w14:textId="77777777" w:rsidR="000615E7" w:rsidRDefault="000615E7" w:rsidP="00CD4360">
            <w:pPr>
              <w:pStyle w:val="TableBody8pt"/>
            </w:pPr>
            <w:r>
              <w:t xml:space="preserve">RHEL Subscription </w:t>
            </w:r>
          </w:p>
        </w:tc>
        <w:tc>
          <w:tcPr>
            <w:tcW w:w="8548" w:type="dxa"/>
          </w:tcPr>
          <w:p w14:paraId="2394AC3D" w14:textId="77777777" w:rsidR="000615E7" w:rsidRDefault="000615E7" w:rsidP="00CD4360">
            <w:pPr>
              <w:pStyle w:val="TableBody8pt"/>
            </w:pPr>
            <w:r>
              <w:t xml:space="preserve">A RHEL subscription is required to pull extra packages that are not on the DVD. </w:t>
            </w:r>
          </w:p>
        </w:tc>
      </w:tr>
      <w:tr w:rsidR="000615E7" w14:paraId="7D1C9986" w14:textId="77777777" w:rsidTr="00CD4360">
        <w:trPr>
          <w:cantSplit/>
          <w:trHeight w:val="325"/>
        </w:trPr>
        <w:tc>
          <w:tcPr>
            <w:tcW w:w="1920" w:type="dxa"/>
          </w:tcPr>
          <w:p w14:paraId="3B58907A" w14:textId="77777777" w:rsidR="000615E7" w:rsidRDefault="000615E7" w:rsidP="00CD4360">
            <w:pPr>
              <w:pStyle w:val="TableBody8pt"/>
            </w:pPr>
            <w:r>
              <w:t xml:space="preserve">Docker Prerequisites </w:t>
            </w:r>
          </w:p>
        </w:tc>
        <w:tc>
          <w:tcPr>
            <w:tcW w:w="8548" w:type="dxa"/>
          </w:tcPr>
          <w:p w14:paraId="4FAB63B3" w14:textId="2CB9E920" w:rsidR="000615E7" w:rsidRDefault="000615E7" w:rsidP="00625B38">
            <w:pPr>
              <w:pStyle w:val="TableBody8pt"/>
            </w:pPr>
            <w:r>
              <w:t xml:space="preserve">You will need a URL for the official Docker EE software download and a license file. Refer to the Docker documentation to learn more about this URL and the licensing requirements at: </w:t>
            </w:r>
            <w:hyperlink r:id="rId25">
              <w:r>
                <w:rPr>
                  <w:rStyle w:val="Hyperlink"/>
                </w:rPr>
                <w:t>https://docs.docker.com/engine/installation/linux/docker-ee/rhel/</w:t>
              </w:r>
            </w:hyperlink>
            <w:r>
              <w:t xml:space="preserve"> in the section entitled</w:t>
            </w:r>
            <w:r w:rsidR="00625B38">
              <w:t xml:space="preserve"> </w:t>
            </w:r>
            <w:hyperlink r:id="rId26" w:anchor="find-your-docker-ee-repo-url" w:history="1">
              <w:r w:rsidR="00625B38" w:rsidRPr="00625B38">
                <w:rPr>
                  <w:rStyle w:val="Hyperlink"/>
                </w:rPr>
                <w:t>Find your Docker EE repo URL</w:t>
              </w:r>
            </w:hyperlink>
            <w:r w:rsidR="00625B38">
              <w:t>.</w:t>
            </w:r>
            <w:r>
              <w:t xml:space="preserve"> </w:t>
            </w:r>
          </w:p>
        </w:tc>
      </w:tr>
      <w:tr w:rsidR="000615E7" w14:paraId="5898A2F4" w14:textId="77777777" w:rsidTr="00CD4360">
        <w:trPr>
          <w:cantSplit/>
          <w:trHeight w:val="254"/>
        </w:trPr>
        <w:tc>
          <w:tcPr>
            <w:tcW w:w="1920" w:type="dxa"/>
          </w:tcPr>
          <w:p w14:paraId="4D3A9F2B" w14:textId="77777777" w:rsidR="000615E7" w:rsidRDefault="000615E7" w:rsidP="00CD4360">
            <w:pPr>
              <w:pStyle w:val="TableBody8pt"/>
            </w:pPr>
            <w:r>
              <w:t xml:space="preserve">Proxy </w:t>
            </w:r>
          </w:p>
        </w:tc>
        <w:tc>
          <w:tcPr>
            <w:tcW w:w="8548" w:type="dxa"/>
          </w:tcPr>
          <w:p w14:paraId="5CF90744" w14:textId="77777777" w:rsidR="000615E7" w:rsidRDefault="000615E7" w:rsidP="00CD4360">
            <w:pPr>
              <w:pStyle w:val="TableBody8pt"/>
            </w:pPr>
            <w:r>
              <w:t xml:space="preserve">The playbooks pull the Docker packages from the Internet. If your environment accesses the Internet through a proxy, you will need the details of the proxy including the fully qualified domain name and the port number. </w:t>
            </w:r>
          </w:p>
        </w:tc>
      </w:tr>
    </w:tbl>
    <w:p w14:paraId="72B05004" w14:textId="77777777" w:rsidR="000615E7" w:rsidRDefault="000615E7" w:rsidP="0058095B">
      <w:pPr>
        <w:pStyle w:val="BodyTextMetricHPELight10pt"/>
      </w:pPr>
      <w:bookmarkStart w:id="103" w:name="_Refd17e55652"/>
      <w:bookmarkStart w:id="104" w:name="_Tocd17e55652"/>
    </w:p>
    <w:p w14:paraId="70FAA070" w14:textId="77777777" w:rsidR="000615E7" w:rsidRDefault="000615E7" w:rsidP="000615E7">
      <w:pPr>
        <w:pStyle w:val="Heading2"/>
      </w:pPr>
      <w:bookmarkStart w:id="105" w:name="_Toc531698790"/>
      <w:bookmarkStart w:id="106" w:name="_Toc7097513"/>
      <w:r>
        <w:t>Enable vSphere High Availability (HA)</w:t>
      </w:r>
      <w:bookmarkEnd w:id="103"/>
      <w:bookmarkEnd w:id="104"/>
      <w:bookmarkEnd w:id="105"/>
      <w:bookmarkEnd w:id="106"/>
    </w:p>
    <w:p w14:paraId="59E9D39C" w14:textId="77777777" w:rsidR="000615E7" w:rsidRDefault="000615E7" w:rsidP="0058095B">
      <w:pPr>
        <w:pStyle w:val="BodyTextMetricHPELight10pt"/>
      </w:pPr>
      <w:r>
        <w:t>You must enable vSphere High Availability (HA) to support virtual machine failover during a HA event such as a host failure. Sufficient CPU and memory resources must be reserved across the system so that all VMs on the affected host(s) can fail over to remaining available hosts in the system. You configure an Admission Control Policy (ACP) to specify the percentage CPU and memory to reserve on all the hosts in the cluster to support HA functionality.</w:t>
      </w:r>
    </w:p>
    <w:p w14:paraId="7A67E94D" w14:textId="77777777" w:rsidR="000615E7" w:rsidRDefault="000615E7" w:rsidP="000615E7">
      <w:pPr>
        <w:pStyle w:val="MISCNote-Ruleabove"/>
      </w:pPr>
      <w:r>
        <w:lastRenderedPageBreak/>
        <w:t>Note</w:t>
      </w:r>
    </w:p>
    <w:p w14:paraId="7F6E22CF" w14:textId="77777777" w:rsidR="000615E7" w:rsidRDefault="000615E7" w:rsidP="000615E7">
      <w:pPr>
        <w:pStyle w:val="MISCNote-Rulebelow"/>
      </w:pPr>
      <w:r>
        <w:t>You should not use the default Admission Control Policy. Instead, you should calculate the memory and CPU requirements that are specific to your environment.</w:t>
      </w:r>
    </w:p>
    <w:p w14:paraId="3F3A5882" w14:textId="77777777" w:rsidR="000615E7" w:rsidRDefault="000615E7" w:rsidP="000615E7">
      <w:pPr>
        <w:pStyle w:val="Heading2"/>
      </w:pPr>
      <w:bookmarkStart w:id="107" w:name="_Refd17e55668"/>
      <w:bookmarkStart w:id="108" w:name="_Tocd17e55668"/>
      <w:bookmarkStart w:id="109" w:name="_Toc531698791"/>
      <w:bookmarkStart w:id="110" w:name="_Toc7097514"/>
      <w:r>
        <w:t>Install vSphere Docker Volume Service driver on all ESXi hosts</w:t>
      </w:r>
      <w:bookmarkEnd w:id="107"/>
      <w:bookmarkEnd w:id="108"/>
      <w:bookmarkEnd w:id="109"/>
      <w:bookmarkEnd w:id="110"/>
    </w:p>
    <w:p w14:paraId="3C625010" w14:textId="77777777" w:rsidR="000615E7" w:rsidRDefault="000615E7" w:rsidP="0058095B">
      <w:pPr>
        <w:pStyle w:val="BodyTextMetricHPELight10pt"/>
      </w:pPr>
      <w:r>
        <w:t>vSphere Docker Volume Service technology enables stateful containers to access the storage volumes. Setting this up is a one-off manual step. In order to be able to use Docker volumes using the vSphere driver, you must first install the latest release of the vSphere Docker Volume Service (vDVS) driver, which is available as a vSphere Installation Bundle (VIB). To perform this operation, log in to each of the ESXi hosts and then download and install the latest release of vDVS driver.</w:t>
      </w:r>
    </w:p>
    <w:p w14:paraId="22A651AD" w14:textId="77777777" w:rsidR="00F01F81" w:rsidRPr="00F01F81" w:rsidRDefault="00F01F81" w:rsidP="0058095B">
      <w:pPr>
        <w:pStyle w:val="BodyTextMetricHPELight10pt"/>
        <w:rPr>
          <w:rStyle w:val="CodingLanguage"/>
        </w:rPr>
      </w:pPr>
      <w:r w:rsidRPr="00F01F81">
        <w:rPr>
          <w:rStyle w:val="CodingLanguage"/>
        </w:rPr>
        <w:t># esxcli software vib install -v /tmp/vmware-esx-vmdkops-&lt;version&gt;.vib --no-sig-check</w:t>
      </w:r>
    </w:p>
    <w:p w14:paraId="619827D9" w14:textId="77777777" w:rsidR="000615E7" w:rsidRDefault="000615E7" w:rsidP="0058095B">
      <w:pPr>
        <w:pStyle w:val="BodyTextMetricHPELight10pt"/>
      </w:pPr>
      <w:r>
        <w:t xml:space="preserve">More information on how to download and install the driver can be found at </w:t>
      </w:r>
      <w:hyperlink r:id="rId27">
        <w:r>
          <w:rPr>
            <w:rStyle w:val="Hyperlink"/>
          </w:rPr>
          <w:t>http://vmware.github.io/vsphere-storage-for-docker/documentation/install.html</w:t>
        </w:r>
      </w:hyperlink>
      <w:r>
        <w:t>.The version of the driver tested in this configuration is 0.21.2.</w:t>
      </w:r>
    </w:p>
    <w:p w14:paraId="253D8D0B" w14:textId="5F3C05B8" w:rsidR="000615E7" w:rsidRDefault="000615E7" w:rsidP="000615E7">
      <w:pPr>
        <w:pStyle w:val="Heading2"/>
      </w:pPr>
      <w:bookmarkStart w:id="111" w:name="_Refd17e55691"/>
      <w:bookmarkStart w:id="112" w:name="_Tocd17e55691"/>
      <w:bookmarkStart w:id="113" w:name="_Toc531698792"/>
      <w:bookmarkStart w:id="114" w:name="_Toc7097515"/>
      <w:r>
        <w:t>Create the Ansible node</w:t>
      </w:r>
      <w:bookmarkEnd w:id="111"/>
      <w:bookmarkEnd w:id="112"/>
      <w:bookmarkEnd w:id="113"/>
      <w:r w:rsidR="00C215F0">
        <w:t xml:space="preserve"> on Fedora</w:t>
      </w:r>
      <w:bookmarkEnd w:id="114"/>
    </w:p>
    <w:p w14:paraId="4558B756" w14:textId="671A5C43" w:rsidR="000615E7" w:rsidRDefault="00C215F0" w:rsidP="0058095B">
      <w:pPr>
        <w:pStyle w:val="BodyTextMetricHPELight10pt"/>
      </w:pPr>
      <w:r w:rsidRPr="00C215F0">
        <w:t xml:space="preserve">The Docker Synergy playbooks rely on the </w:t>
      </w:r>
      <w:hyperlink r:id="rId28" w:history="1">
        <w:r w:rsidRPr="00C215F0">
          <w:rPr>
            <w:rStyle w:val="Hyperlink"/>
          </w:rPr>
          <w:t>Ansible Modules for HPE OneView</w:t>
        </w:r>
      </w:hyperlink>
      <w:r w:rsidRPr="00C215F0">
        <w:t xml:space="preserve"> project when deploying bare metal resources. As a result, there is a requirement to run a newer version of Python than is available by default on RHEL. In this release of the Docker Synergy solution, it is required to deploy your Ansible contoller on Fedora, to take advantage of the built-in support for Python 3</w:t>
      </w:r>
      <w:r>
        <w:t>.</w:t>
      </w:r>
    </w:p>
    <w:p w14:paraId="79526EF9" w14:textId="21FDF0AB" w:rsidR="00C215F0" w:rsidRDefault="00C215F0" w:rsidP="00C215F0">
      <w:pPr>
        <w:pStyle w:val="Heading3"/>
      </w:pPr>
      <w:r w:rsidRPr="00C215F0">
        <w:t>Create Fedora VM</w:t>
      </w:r>
    </w:p>
    <w:p w14:paraId="06E926E2" w14:textId="0E011CED" w:rsidR="00C215F0" w:rsidRDefault="00C215F0" w:rsidP="00C215F0">
      <w:pPr>
        <w:pStyle w:val="BodyTextMetricHPELight10pt"/>
      </w:pPr>
      <w:r w:rsidRPr="00C215F0">
        <w:t>Create a Virtual Machine with the following characteristics:</w:t>
      </w:r>
    </w:p>
    <w:p w14:paraId="5BBF6D5A" w14:textId="1D568894" w:rsidR="00C215F0" w:rsidRDefault="00C215F0" w:rsidP="00C215F0">
      <w:pPr>
        <w:pStyle w:val="BulletLevel1"/>
      </w:pPr>
      <w:r w:rsidRPr="00C215F0">
        <w:rPr>
          <w:rStyle w:val="BoldEmpha"/>
        </w:rPr>
        <w:t>Guest OS:</w:t>
      </w:r>
      <w:r w:rsidRPr="00C215F0">
        <w:t xml:space="preserve"> Red Hat Fedora </w:t>
      </w:r>
      <w:r w:rsidR="00DB0313" w:rsidRPr="00C215F0">
        <w:t xml:space="preserve">Server 29 </w:t>
      </w:r>
      <w:r w:rsidRPr="00C215F0">
        <w:t>(64-bit)</w:t>
      </w:r>
    </w:p>
    <w:p w14:paraId="13F23E86" w14:textId="10ED473C" w:rsidR="00C215F0" w:rsidRDefault="00C215F0" w:rsidP="00C215F0">
      <w:pPr>
        <w:pStyle w:val="BulletLevel1"/>
      </w:pPr>
      <w:r w:rsidRPr="00C215F0">
        <w:rPr>
          <w:rStyle w:val="BoldEmpha"/>
        </w:rPr>
        <w:t>Disk:</w:t>
      </w:r>
      <w:r w:rsidRPr="00C215F0">
        <w:t xml:space="preserve"> 50G (thin provisioning)</w:t>
      </w:r>
    </w:p>
    <w:p w14:paraId="732B4390" w14:textId="672B9FE6" w:rsidR="00C215F0" w:rsidRDefault="00C215F0" w:rsidP="00C215F0">
      <w:pPr>
        <w:pStyle w:val="BulletLevel1"/>
      </w:pPr>
      <w:r w:rsidRPr="00C215F0">
        <w:rPr>
          <w:rStyle w:val="BoldEmpha"/>
        </w:rPr>
        <w:t>CPU:</w:t>
      </w:r>
      <w:r w:rsidRPr="00C215F0">
        <w:t xml:space="preserve"> 2</w:t>
      </w:r>
    </w:p>
    <w:p w14:paraId="05FF47E3" w14:textId="3B1BBE96" w:rsidR="00C215F0" w:rsidRDefault="00C215F0" w:rsidP="00C215F0">
      <w:pPr>
        <w:pStyle w:val="BulletLevel1"/>
      </w:pPr>
      <w:r w:rsidRPr="00C215F0">
        <w:rPr>
          <w:rStyle w:val="BoldEmpha"/>
        </w:rPr>
        <w:t xml:space="preserve">RAM: </w:t>
      </w:r>
      <w:r w:rsidRPr="00C215F0">
        <w:t>4 GB</w:t>
      </w:r>
    </w:p>
    <w:p w14:paraId="4A424A17" w14:textId="3BB68562" w:rsidR="00C215F0" w:rsidRDefault="00C215F0" w:rsidP="00C215F0">
      <w:pPr>
        <w:pStyle w:val="BulletLevel1LastBeforeBodycopy"/>
      </w:pPr>
      <w:r w:rsidRPr="00C215F0">
        <w:rPr>
          <w:rStyle w:val="BoldEmpha"/>
        </w:rPr>
        <w:t xml:space="preserve">Ethernet Adapter: </w:t>
      </w:r>
      <w:r w:rsidRPr="00C215F0">
        <w:t>VMXNET 3, connected to your Ansible or management network</w:t>
      </w:r>
    </w:p>
    <w:p w14:paraId="012934E9" w14:textId="393302F6" w:rsidR="00C215F0" w:rsidRDefault="00C215F0" w:rsidP="008958C5">
      <w:pPr>
        <w:pStyle w:val="BodyTextMetricHPELight10pt"/>
      </w:pPr>
      <w:r w:rsidRPr="00C215F0">
        <w:t>Install Fedora Server 29 using the appropriate ISO image for the distro (x86 64 bit) and in the Software Selection section, choose:</w:t>
      </w:r>
    </w:p>
    <w:p w14:paraId="7505649E" w14:textId="3F3F747D" w:rsidR="00C215F0" w:rsidRDefault="00C215F0" w:rsidP="00C215F0">
      <w:pPr>
        <w:pStyle w:val="BulletLevel1"/>
      </w:pPr>
      <w:r w:rsidRPr="00C215F0">
        <w:rPr>
          <w:rStyle w:val="BoldEmpha"/>
        </w:rPr>
        <w:t>Base Environment:</w:t>
      </w:r>
      <w:r w:rsidRPr="00C215F0">
        <w:t xml:space="preserve"> Fedora Server Edition</w:t>
      </w:r>
    </w:p>
    <w:p w14:paraId="07AA9279" w14:textId="50F17F81" w:rsidR="00C215F0" w:rsidRDefault="00C215F0" w:rsidP="00C215F0">
      <w:pPr>
        <w:pStyle w:val="BulletLevel1"/>
      </w:pPr>
      <w:r w:rsidRPr="00C215F0">
        <w:rPr>
          <w:rStyle w:val="BoldEmpha"/>
        </w:rPr>
        <w:t>Add-Ons for Selected Environment:</w:t>
      </w:r>
      <w:r w:rsidRPr="00C215F0">
        <w:t xml:space="preserve"> Guest Agent</w:t>
      </w:r>
    </w:p>
    <w:p w14:paraId="0BBDE107" w14:textId="3E9DBDF8" w:rsidR="00C215F0" w:rsidRDefault="00C215F0" w:rsidP="00C215F0">
      <w:pPr>
        <w:pStyle w:val="BodyTextMetricHPELight10pt"/>
      </w:pPr>
      <w:r w:rsidRPr="00C215F0">
        <w:t>Select your language, keyboard, and timezone settings and re-boot when the installation finishes.</w:t>
      </w:r>
    </w:p>
    <w:p w14:paraId="448DA5F7" w14:textId="6B4D583E" w:rsidR="00C215F0" w:rsidRDefault="00C215F0" w:rsidP="00C215F0">
      <w:pPr>
        <w:pStyle w:val="BodyTextMetricHPELight10pt"/>
      </w:pPr>
      <w:r w:rsidRPr="00C215F0">
        <w:t xml:space="preserve">Configure your networking and check your connectivity before moving on to the next section. If you are operating behind a proxy, configure DNF by editing </w:t>
      </w:r>
      <w:r w:rsidRPr="00C215F0">
        <w:rPr>
          <w:rStyle w:val="CodingLanguage"/>
        </w:rPr>
        <w:t>/etc/dnf/dnf.conf</w:t>
      </w:r>
      <w:r w:rsidRPr="00C215F0">
        <w:t xml:space="preserve">, as outlined </w:t>
      </w:r>
      <w:hyperlink r:id="rId29" w:history="1">
        <w:r w:rsidRPr="00C215F0">
          <w:rPr>
            <w:rStyle w:val="Hyperlink"/>
          </w:rPr>
          <w:t>here</w:t>
        </w:r>
      </w:hyperlink>
      <w:r w:rsidRPr="00C215F0">
        <w:t>.</w:t>
      </w:r>
    </w:p>
    <w:p w14:paraId="43051BE1" w14:textId="355D9589" w:rsidR="00B6277E" w:rsidRDefault="00B6277E" w:rsidP="00B6277E">
      <w:pPr>
        <w:pStyle w:val="Heading3"/>
      </w:pPr>
      <w:r w:rsidRPr="00B6277E">
        <w:t>Install Ansible and required modules</w:t>
      </w:r>
    </w:p>
    <w:p w14:paraId="5BEABDB2" w14:textId="4FC6E0C4" w:rsidR="00B6277E" w:rsidRDefault="00B6277E" w:rsidP="00B6277E">
      <w:pPr>
        <w:pStyle w:val="BodyTextMetricHPELight10pt"/>
      </w:pPr>
      <w:r w:rsidRPr="00B6277E">
        <w:t>Login the root account and run the following commands:</w:t>
      </w:r>
    </w:p>
    <w:p w14:paraId="1BA99EF7" w14:textId="601465D9" w:rsidR="00B6277E" w:rsidRPr="00B6277E" w:rsidRDefault="00B6277E" w:rsidP="00B6277E">
      <w:pPr>
        <w:pStyle w:val="BodyTextMetricHPELight10pt"/>
        <w:rPr>
          <w:rStyle w:val="CodingLanguage"/>
        </w:rPr>
      </w:pPr>
      <w:r w:rsidRPr="00B6277E">
        <w:rPr>
          <w:rStyle w:val="CodingLanguage"/>
        </w:rPr>
        <w:t>dnf update –y</w:t>
      </w:r>
      <w:r w:rsidRPr="00B6277E">
        <w:rPr>
          <w:rStyle w:val="CodingLanguage"/>
        </w:rPr>
        <w:br/>
        <w:t>dnf install -y git</w:t>
      </w:r>
      <w:r w:rsidR="00DB0313">
        <w:rPr>
          <w:rStyle w:val="CodingLanguage"/>
        </w:rPr>
        <w:t xml:space="preserve"> </w:t>
      </w:r>
      <w:r w:rsidRPr="00B6277E">
        <w:rPr>
          <w:rStyle w:val="CodingLanguage"/>
        </w:rPr>
        <w:t>ansible</w:t>
      </w:r>
      <w:r w:rsidR="00DB0313">
        <w:rPr>
          <w:rStyle w:val="CodingLanguage"/>
        </w:rPr>
        <w:t xml:space="preserve"> p</w:t>
      </w:r>
      <w:r w:rsidRPr="00B6277E">
        <w:rPr>
          <w:rStyle w:val="CodingLanguage"/>
        </w:rPr>
        <w:t>ython3-netaddr</w:t>
      </w:r>
      <w:r w:rsidR="00DB0313">
        <w:rPr>
          <w:rStyle w:val="CodingLanguage"/>
        </w:rPr>
        <w:t xml:space="preserve"> </w:t>
      </w:r>
      <w:r w:rsidRPr="00B6277E">
        <w:rPr>
          <w:rStyle w:val="CodingLanguage"/>
        </w:rPr>
        <w:t>python3-requests</w:t>
      </w:r>
      <w:r w:rsidR="00DB0313">
        <w:rPr>
          <w:rStyle w:val="CodingLanguage"/>
        </w:rPr>
        <w:t xml:space="preserve"> </w:t>
      </w:r>
      <w:r w:rsidRPr="00B6277E">
        <w:rPr>
          <w:rStyle w:val="CodingLanguage"/>
        </w:rPr>
        <w:t>python3-pyvmomi</w:t>
      </w:r>
      <w:r w:rsidR="00DB0313">
        <w:rPr>
          <w:rStyle w:val="CodingLanguage"/>
        </w:rPr>
        <w:t xml:space="preserve"> </w:t>
      </w:r>
      <w:r w:rsidRPr="00B6277E">
        <w:rPr>
          <w:rStyle w:val="CodingLanguage"/>
        </w:rPr>
        <w:t>python3-pip</w:t>
      </w:r>
      <w:r w:rsidR="00DB0313">
        <w:rPr>
          <w:rStyle w:val="CodingLanguage"/>
        </w:rPr>
        <w:t xml:space="preserve"> </w:t>
      </w:r>
      <w:r w:rsidRPr="00B6277E">
        <w:rPr>
          <w:rStyle w:val="CodingLanguage"/>
        </w:rPr>
        <w:t>python3-winrm</w:t>
      </w:r>
      <w:r w:rsidRPr="00B6277E">
        <w:rPr>
          <w:rStyle w:val="CodingLanguage"/>
        </w:rPr>
        <w:br/>
        <w:t xml:space="preserve"> </w:t>
      </w:r>
      <w:r w:rsidRPr="00B6277E">
        <w:rPr>
          <w:rStyle w:val="CodingLanguage"/>
        </w:rPr>
        <w:br/>
        <w:t>cd /usr/bin</w:t>
      </w:r>
      <w:r w:rsidRPr="00B6277E">
        <w:rPr>
          <w:rStyle w:val="CodingLanguage"/>
        </w:rPr>
        <w:br/>
        <w:t>ln -s python3.7 python</w:t>
      </w:r>
      <w:r w:rsidRPr="00B6277E">
        <w:rPr>
          <w:rStyle w:val="CodingLanguage"/>
        </w:rPr>
        <w:br/>
      </w:r>
      <w:r w:rsidRPr="00B6277E">
        <w:rPr>
          <w:rStyle w:val="CodingLanguage"/>
        </w:rPr>
        <w:br/>
        <w:t># install the python HPE OneView SDK</w:t>
      </w:r>
      <w:r w:rsidRPr="00B6277E">
        <w:rPr>
          <w:rStyle w:val="CodingLanguage"/>
        </w:rPr>
        <w:br/>
        <w:t>cd</w:t>
      </w:r>
      <w:r w:rsidRPr="00B6277E">
        <w:rPr>
          <w:rStyle w:val="CodingLanguage"/>
        </w:rPr>
        <w:br/>
        <w:t>git clone https://github.com/HewlettPackard/python-hpOneView.git</w:t>
      </w:r>
      <w:r w:rsidRPr="00B6277E">
        <w:rPr>
          <w:rStyle w:val="CodingLanguage"/>
        </w:rPr>
        <w:br/>
        <w:t>cd python-hpOneView/</w:t>
      </w:r>
      <w:r w:rsidRPr="00B6277E">
        <w:rPr>
          <w:rStyle w:val="CodingLanguage"/>
        </w:rPr>
        <w:br/>
        <w:t>pip3 install .</w:t>
      </w:r>
      <w:r w:rsidRPr="00B6277E">
        <w:rPr>
          <w:rStyle w:val="CodingLanguage"/>
        </w:rPr>
        <w:br/>
      </w:r>
      <w:r w:rsidR="00DB0313">
        <w:rPr>
          <w:rStyle w:val="CodingLanguage"/>
        </w:rPr>
        <w:lastRenderedPageBreak/>
        <w:br/>
        <w:t># Install the On</w:t>
      </w:r>
      <w:r w:rsidRPr="00B6277E">
        <w:rPr>
          <w:rStyle w:val="CodingLanguage"/>
        </w:rPr>
        <w:t>eview Ansible Modules</w:t>
      </w:r>
      <w:r w:rsidRPr="00B6277E">
        <w:rPr>
          <w:rStyle w:val="CodingLanguage"/>
        </w:rPr>
        <w:br/>
        <w:t>cd</w:t>
      </w:r>
      <w:r w:rsidRPr="00B6277E">
        <w:rPr>
          <w:rStyle w:val="CodingLanguage"/>
        </w:rPr>
        <w:br/>
        <w:t>git clone https://github.com/HewlettPackard/oneview-ansible.git</w:t>
      </w:r>
      <w:r w:rsidRPr="00B6277E">
        <w:rPr>
          <w:rStyle w:val="CodingLanguage"/>
        </w:rPr>
        <w:br/>
      </w:r>
      <w:r w:rsidR="00DB0313">
        <w:rPr>
          <w:rStyle w:val="CodingLanguage"/>
        </w:rPr>
        <w:br/>
        <w:t># Configure A</w:t>
      </w:r>
      <w:r w:rsidRPr="00B6277E">
        <w:rPr>
          <w:rStyle w:val="CodingLanguage"/>
        </w:rPr>
        <w:t>nsible</w:t>
      </w:r>
      <w:r w:rsidRPr="00B6277E">
        <w:rPr>
          <w:rStyle w:val="CodingLanguage"/>
        </w:rPr>
        <w:br/>
        <w:t>cat &lt;&lt;EOF &gt;&gt;~/.bashrc</w:t>
      </w:r>
      <w:r w:rsidRPr="00B6277E">
        <w:rPr>
          <w:rStyle w:val="CodingLanguage"/>
        </w:rPr>
        <w:br/>
        <w:t>export ANSIBLE_LIBRARY=/root/oneview-ansible/library</w:t>
      </w:r>
      <w:r w:rsidRPr="00B6277E">
        <w:rPr>
          <w:rStyle w:val="CodingLanguage"/>
        </w:rPr>
        <w:br/>
        <w:t>export ANSIBLE_MODULE_UTILS=/root/oneview-ansible/library/module_utils</w:t>
      </w:r>
      <w:r w:rsidRPr="00B6277E">
        <w:rPr>
          <w:rStyle w:val="CodingLanguage"/>
        </w:rPr>
        <w:br/>
        <w:t>EOF</w:t>
      </w:r>
      <w:r w:rsidRPr="00B6277E">
        <w:rPr>
          <w:rStyle w:val="CodingLanguage"/>
        </w:rPr>
        <w:br/>
      </w:r>
      <w:r w:rsidRPr="00B6277E">
        <w:rPr>
          <w:rStyle w:val="CodingLanguage"/>
        </w:rPr>
        <w:br/>
        <w:t>source ~/.bashrc</w:t>
      </w:r>
    </w:p>
    <w:p w14:paraId="194E2F24" w14:textId="77777777" w:rsidR="000615E7" w:rsidRDefault="000615E7" w:rsidP="000615E7">
      <w:pPr>
        <w:pStyle w:val="Heading2"/>
      </w:pPr>
      <w:bookmarkStart w:id="115" w:name="_Create_the_Red"/>
      <w:bookmarkStart w:id="116" w:name="_Refd17e55834"/>
      <w:bookmarkStart w:id="117" w:name="_Tocd17e55834"/>
      <w:bookmarkStart w:id="118" w:name="_Toc531698793"/>
      <w:bookmarkStart w:id="119" w:name="_Toc7097516"/>
      <w:bookmarkEnd w:id="115"/>
      <w:r>
        <w:t>Create the Red Hat Linux template</w:t>
      </w:r>
      <w:bookmarkEnd w:id="116"/>
      <w:bookmarkEnd w:id="117"/>
      <w:bookmarkEnd w:id="118"/>
      <w:bookmarkEnd w:id="119"/>
    </w:p>
    <w:p w14:paraId="67734A7F" w14:textId="265010E4" w:rsidR="000615E7" w:rsidRDefault="000615E7" w:rsidP="0058095B">
      <w:pPr>
        <w:pStyle w:val="BodyTextMetricHPELight10pt"/>
      </w:pPr>
      <w:r>
        <w:t xml:space="preserve">To create the Red Hat Linux template that you will use as the base for all your </w:t>
      </w:r>
      <w:r w:rsidR="00DB0313">
        <w:t xml:space="preserve">VM </w:t>
      </w:r>
      <w:r>
        <w:t xml:space="preserve">nodes, you first create a Virtual Machine with the OS installed and then convert the Virtual Machine to a VM Template. The VM Template is created as lean as possible, with any additional software installs and/or system configuration performed subsequently using Ansible. </w:t>
      </w:r>
    </w:p>
    <w:p w14:paraId="4CFDE2D9" w14:textId="77777777" w:rsidR="000615E7" w:rsidRDefault="000615E7" w:rsidP="0058095B">
      <w:pPr>
        <w:pStyle w:val="BodyTextMetricHPELight10pt"/>
      </w:pPr>
      <w:r>
        <w:t>As the creation of the template is a one-off task, this procedure has not been automated. The steps required to manually create a VM template are outlined below.</w:t>
      </w:r>
    </w:p>
    <w:p w14:paraId="42F46A36" w14:textId="77777777" w:rsidR="000615E7" w:rsidRDefault="000615E7" w:rsidP="0058095B">
      <w:pPr>
        <w:pStyle w:val="BodyTextMetricHPELight10pt"/>
      </w:pPr>
      <w:r>
        <w:t xml:space="preserve">Log in to vCenter and create a new Virtual Machine with the following characteristics: </w:t>
      </w:r>
    </w:p>
    <w:p w14:paraId="359B691E" w14:textId="77777777" w:rsidR="000615E7" w:rsidRDefault="000615E7" w:rsidP="000615E7">
      <w:pPr>
        <w:pStyle w:val="BulletLevel2"/>
        <w:tabs>
          <w:tab w:val="num" w:pos="374"/>
        </w:tabs>
      </w:pPr>
      <w:r>
        <w:t xml:space="preserve">Guest OS Family: Linux, Guest OS Version: Red Hat Enterprise Linux (64-bit) </w:t>
      </w:r>
    </w:p>
    <w:p w14:paraId="261C7306" w14:textId="77777777" w:rsidR="000615E7" w:rsidRDefault="000615E7" w:rsidP="000615E7">
      <w:pPr>
        <w:pStyle w:val="BulletLevel2"/>
        <w:tabs>
          <w:tab w:val="num" w:pos="374"/>
        </w:tabs>
      </w:pPr>
      <w:r>
        <w:t xml:space="preserve">Hard Disk size: 50GB, (Thin provisioning) </w:t>
      </w:r>
    </w:p>
    <w:p w14:paraId="2C757FD4" w14:textId="77777777" w:rsidR="000615E7" w:rsidRDefault="000615E7" w:rsidP="000615E7">
      <w:pPr>
        <w:pStyle w:val="BulletLevel2"/>
        <w:tabs>
          <w:tab w:val="num" w:pos="374"/>
        </w:tabs>
      </w:pPr>
      <w:r>
        <w:t xml:space="preserve">A single network controller connected to the network or VLAN of your choice. All VMs will connect to this same network. </w:t>
      </w:r>
    </w:p>
    <w:p w14:paraId="32B5A8E8" w14:textId="77777777" w:rsidR="000615E7" w:rsidRDefault="000615E7" w:rsidP="000615E7">
      <w:pPr>
        <w:pStyle w:val="BulletLevel2LastBeforeBodycopy"/>
      </w:pPr>
      <w:r>
        <w:t xml:space="preserve">Optionally you can remove the floppy drive </w:t>
      </w:r>
    </w:p>
    <w:p w14:paraId="7E1D8B4B" w14:textId="77777777" w:rsidR="000615E7" w:rsidRDefault="000615E7" w:rsidP="0058095B">
      <w:pPr>
        <w:pStyle w:val="BodyTextMetricHPELight10pt"/>
      </w:pPr>
      <w:r>
        <w:t>Install Red Hat Enterprise 7:</w:t>
      </w:r>
    </w:p>
    <w:p w14:paraId="4E75B33B" w14:textId="77777777" w:rsidR="000615E7" w:rsidRDefault="000615E7" w:rsidP="000001BE">
      <w:pPr>
        <w:pStyle w:val="NumberedList-Level1"/>
        <w:numPr>
          <w:ilvl w:val="0"/>
          <w:numId w:val="21"/>
        </w:numPr>
      </w:pPr>
      <w:r>
        <w:t xml:space="preserve">Select a language which is supported by Docker </w:t>
      </w:r>
    </w:p>
    <w:p w14:paraId="1469C95C" w14:textId="77777777" w:rsidR="000615E7" w:rsidRDefault="000615E7" w:rsidP="00CD4360">
      <w:pPr>
        <w:pStyle w:val="NumberedList-Level1"/>
      </w:pPr>
      <w:r>
        <w:t xml:space="preserve">For the software selection, choose </w:t>
      </w:r>
      <w:r>
        <w:rPr>
          <w:rStyle w:val="BoldEmpha"/>
        </w:rPr>
        <w:t>Infrastructure Server</w:t>
      </w:r>
      <w:r>
        <w:t xml:space="preserve"> as the base environment and add the </w:t>
      </w:r>
      <w:r>
        <w:rPr>
          <w:rStyle w:val="BoldEmpha"/>
        </w:rPr>
        <w:t>Guest Agents</w:t>
      </w:r>
      <w:r>
        <w:t xml:space="preserve"> from the lists of add-ons available for this environment. The Infrastructure Server environment is selected here versus the Minimal Install because Customization of Linux guest operating systems requires that Perl is installed in the Linux guest operating system. </w:t>
      </w:r>
    </w:p>
    <w:p w14:paraId="395E899E" w14:textId="77777777" w:rsidR="000615E7" w:rsidRDefault="000615E7" w:rsidP="00CD4360">
      <w:pPr>
        <w:pStyle w:val="NumberedList-Level1"/>
      </w:pPr>
      <w:r>
        <w:t xml:space="preserve">Configure the network settings so that you can later access the VM using SSH. Specify an IP address for the network interface, a default gateway, DNS settings and possibly any HTTP/HTTPS proxies that apply in your environment. </w:t>
      </w:r>
    </w:p>
    <w:p w14:paraId="7AD238E7" w14:textId="77777777" w:rsidR="00CD4360" w:rsidRDefault="000615E7" w:rsidP="00CD4360">
      <w:pPr>
        <w:pStyle w:val="NumberedList-Level1"/>
      </w:pPr>
      <w:r>
        <w:t xml:space="preserve">Specify a password for the root account and optionally created an admin user. </w:t>
      </w:r>
    </w:p>
    <w:p w14:paraId="5F594DAB" w14:textId="2D8FFBB1" w:rsidR="005C3C89" w:rsidRPr="00556BE6" w:rsidRDefault="000615E7" w:rsidP="00556BE6">
      <w:pPr>
        <w:pStyle w:val="NumberedList-Level1LastBeforeBodycopy"/>
      </w:pPr>
      <w:r>
        <w:t xml:space="preserve">Wait for the installation to finish and for the VM to reboot. </w:t>
      </w:r>
      <w:bookmarkStart w:id="120" w:name="_Refd17e55899"/>
      <w:bookmarkStart w:id="121" w:name="_Tocd17e55899"/>
    </w:p>
    <w:p w14:paraId="5183AC0D" w14:textId="55E9D3A7" w:rsidR="005A21F1" w:rsidRDefault="005A21F1" w:rsidP="000615E7">
      <w:pPr>
        <w:pStyle w:val="Heading3"/>
      </w:pPr>
      <w:r>
        <w:t>Update packages</w:t>
      </w:r>
    </w:p>
    <w:p w14:paraId="7A40F75A" w14:textId="5A19A281" w:rsidR="005A21F1" w:rsidRPr="005A21F1" w:rsidRDefault="005A21F1" w:rsidP="005A21F1">
      <w:pPr>
        <w:pStyle w:val="BodyTextMetricHPELight10pt"/>
      </w:pPr>
      <w:r>
        <w:t xml:space="preserve">Use </w:t>
      </w:r>
      <w:r w:rsidRPr="005A21F1">
        <w:rPr>
          <w:rStyle w:val="CodingLanguage"/>
        </w:rPr>
        <w:t>yum update</w:t>
      </w:r>
      <w:r>
        <w:t xml:space="preserve"> to install the latest packages, </w:t>
      </w:r>
      <w:r w:rsidRPr="005A21F1">
        <w:t>configuring a proxy if required.</w:t>
      </w:r>
    </w:p>
    <w:p w14:paraId="323E0A63" w14:textId="0FE8DFA8" w:rsidR="005A21F1" w:rsidRPr="005A21F1" w:rsidRDefault="005A21F1" w:rsidP="005A21F1">
      <w:pPr>
        <w:pStyle w:val="BodyTextMetricHPELight10pt"/>
        <w:rPr>
          <w:rStyle w:val="CodingLanguage"/>
        </w:rPr>
      </w:pPr>
      <w:r w:rsidRPr="005A21F1">
        <w:rPr>
          <w:rStyle w:val="CodingLanguage"/>
        </w:rPr>
        <w:t># subscription-manager config --server.proxy_hostname=&lt;proxy IP&gt; -</w:t>
      </w:r>
      <w:r>
        <w:rPr>
          <w:rStyle w:val="CodingLanguage"/>
        </w:rPr>
        <w:t>-server.proxy_port=&lt;proxy port&gt;</w:t>
      </w:r>
      <w:r>
        <w:rPr>
          <w:rStyle w:val="CodingLanguage"/>
        </w:rPr>
        <w:br/>
      </w:r>
      <w:r w:rsidRPr="005A21F1">
        <w:rPr>
          <w:rStyle w:val="CodingLanguage"/>
        </w:rPr>
        <w:t># subscription-</w:t>
      </w:r>
      <w:r>
        <w:rPr>
          <w:rStyle w:val="CodingLanguage"/>
        </w:rPr>
        <w:t>manager register --auto-attach</w:t>
      </w:r>
      <w:r>
        <w:rPr>
          <w:rStyle w:val="CodingLanguage"/>
        </w:rPr>
        <w:br/>
      </w:r>
      <w:r>
        <w:rPr>
          <w:rStyle w:val="CodingLanguage"/>
        </w:rPr>
        <w:br/>
        <w:t># subscription-manager repos \</w:t>
      </w:r>
      <w:r>
        <w:rPr>
          <w:rStyle w:val="CodingLanguage"/>
        </w:rPr>
        <w:br/>
        <w:t>--enable=rhel-7-server-rpms \</w:t>
      </w:r>
      <w:r>
        <w:rPr>
          <w:rStyle w:val="CodingLanguage"/>
        </w:rPr>
        <w:br/>
      </w:r>
      <w:r w:rsidRPr="005A21F1">
        <w:rPr>
          <w:rStyle w:val="CodingLanguage"/>
        </w:rPr>
        <w:t>--e</w:t>
      </w:r>
      <w:r>
        <w:rPr>
          <w:rStyle w:val="CodingLanguage"/>
        </w:rPr>
        <w:t>nable=rhel-7-server-extras-rpms</w:t>
      </w:r>
      <w:r>
        <w:rPr>
          <w:rStyle w:val="CodingLanguage"/>
        </w:rPr>
        <w:br/>
      </w:r>
      <w:r>
        <w:rPr>
          <w:rStyle w:val="CodingLanguage"/>
        </w:rPr>
        <w:br/>
        <w:t xml:space="preserve"># yum </w:t>
      </w:r>
      <w:r w:rsidR="00DF48D1">
        <w:rPr>
          <w:rStyle w:val="CodingLanguage"/>
        </w:rPr>
        <w:t xml:space="preserve">–y </w:t>
      </w:r>
      <w:r>
        <w:rPr>
          <w:rStyle w:val="CodingLanguage"/>
        </w:rPr>
        <w:t>update</w:t>
      </w:r>
      <w:r>
        <w:rPr>
          <w:rStyle w:val="CodingLanguage"/>
        </w:rPr>
        <w:br/>
      </w:r>
      <w:r w:rsidRPr="005A21F1">
        <w:rPr>
          <w:rStyle w:val="CodingLanguage"/>
        </w:rPr>
        <w:t># subscription-manager unregister</w:t>
      </w:r>
    </w:p>
    <w:p w14:paraId="76C7B9F9" w14:textId="11E02788" w:rsidR="000615E7" w:rsidRDefault="000615E7" w:rsidP="000615E7">
      <w:pPr>
        <w:pStyle w:val="Heading3"/>
      </w:pPr>
      <w:r>
        <w:lastRenderedPageBreak/>
        <w:t>Finalize the template</w:t>
      </w:r>
      <w:bookmarkEnd w:id="120"/>
      <w:bookmarkEnd w:id="121"/>
    </w:p>
    <w:p w14:paraId="67368C8D" w14:textId="77777777" w:rsidR="000615E7" w:rsidRDefault="000615E7" w:rsidP="0058095B">
      <w:pPr>
        <w:pStyle w:val="BodyTextMetricHPELight10pt"/>
      </w:pPr>
      <w:r>
        <w:t xml:space="preserve">Log in to the </w:t>
      </w:r>
      <w:r>
        <w:rPr>
          <w:rStyle w:val="CodingLanguage"/>
        </w:rPr>
        <w:t>root</w:t>
      </w:r>
      <w:r>
        <w:t xml:space="preserve"> account on the Ansible box and copy the SSH public key to the VM Template. This will allow your Ansible node to SSH to all the Virtual Machines created from the VM Template without the need for a password.</w:t>
      </w:r>
    </w:p>
    <w:p w14:paraId="32BAEA3F" w14:textId="77777777" w:rsidR="000615E7" w:rsidRPr="002B65FD" w:rsidRDefault="000615E7" w:rsidP="0058095B">
      <w:pPr>
        <w:pStyle w:val="BodyTextMetricHPELight10pt"/>
        <w:rPr>
          <w:rStyle w:val="CodingLanguage"/>
        </w:rPr>
      </w:pPr>
      <w:r w:rsidRPr="002B65FD">
        <w:rPr>
          <w:rStyle w:val="CodingLanguage"/>
        </w:rPr>
        <w:t>ssh-copy-id root@&lt;IP of your VM_Template&gt;</w:t>
      </w:r>
    </w:p>
    <w:p w14:paraId="47B93160" w14:textId="77777777" w:rsidR="000615E7" w:rsidRDefault="000615E7" w:rsidP="0058095B">
      <w:pPr>
        <w:pStyle w:val="BodyTextMetricHPELight10pt"/>
      </w:pPr>
      <w:r>
        <w:t>Perform the following steps on the VM Template to finalize its creation:</w:t>
      </w:r>
    </w:p>
    <w:p w14:paraId="26A81C73" w14:textId="77777777" w:rsidR="000615E7" w:rsidRDefault="000615E7" w:rsidP="000001BE">
      <w:pPr>
        <w:pStyle w:val="NumberedList-Level1"/>
        <w:numPr>
          <w:ilvl w:val="0"/>
          <w:numId w:val="20"/>
        </w:numPr>
      </w:pPr>
      <w:r>
        <w:t xml:space="preserve">Clean up the template by running the following commands from the </w:t>
      </w:r>
      <w:r>
        <w:rPr>
          <w:rStyle w:val="BoldEmpha"/>
        </w:rPr>
        <w:t>Virtual Machine Console:</w:t>
      </w:r>
      <w:r>
        <w:t xml:space="preserve"> </w:t>
      </w:r>
    </w:p>
    <w:p w14:paraId="1A5822D3" w14:textId="77777777" w:rsidR="000615E7" w:rsidRPr="002B65FD" w:rsidRDefault="000615E7" w:rsidP="000615E7">
      <w:pPr>
        <w:pStyle w:val="NumberedList-Level1-2ndparagraph"/>
        <w:rPr>
          <w:rStyle w:val="CodingLanguage"/>
        </w:rPr>
      </w:pPr>
      <w:r w:rsidRPr="002B65FD">
        <w:rPr>
          <w:rStyle w:val="CodingLanguage"/>
        </w:rPr>
        <w:t># rm /etc/ssh/ssh_host_*</w:t>
      </w:r>
      <w:r w:rsidRPr="002B65FD">
        <w:rPr>
          <w:rStyle w:val="CodingLanguage"/>
        </w:rPr>
        <w:br/>
        <w:t># nmcli con del ens192</w:t>
      </w:r>
      <w:r w:rsidRPr="002B65FD">
        <w:rPr>
          <w:rStyle w:val="CodingLanguage"/>
        </w:rPr>
        <w:br/>
        <w:t># logrotate -f /etc/logrotate.conf</w:t>
      </w:r>
      <w:r w:rsidRPr="002B65FD">
        <w:rPr>
          <w:rStyle w:val="CodingLanguage"/>
        </w:rPr>
        <w:br/>
        <w:t># rm /var/log/*-201?*</w:t>
      </w:r>
      <w:r w:rsidRPr="002B65FD">
        <w:rPr>
          <w:rStyle w:val="CodingLanguage"/>
        </w:rPr>
        <w:br/>
        <w:t xml:space="preserve"># history -c </w:t>
      </w:r>
      <w:r w:rsidRPr="002B65FD">
        <w:rPr>
          <w:rStyle w:val="CodingLanguage"/>
        </w:rPr>
        <w:br/>
      </w:r>
    </w:p>
    <w:p w14:paraId="423CB139" w14:textId="77777777" w:rsidR="000615E7" w:rsidRDefault="000615E7" w:rsidP="000001BE">
      <w:pPr>
        <w:pStyle w:val="NumberedList-Level1"/>
        <w:numPr>
          <w:ilvl w:val="0"/>
          <w:numId w:val="20"/>
        </w:numPr>
      </w:pPr>
      <w:r>
        <w:t xml:space="preserve">Shutdown the VM </w:t>
      </w:r>
    </w:p>
    <w:p w14:paraId="2D67B6DE" w14:textId="77777777" w:rsidR="000615E7" w:rsidRPr="002B65FD" w:rsidRDefault="000615E7" w:rsidP="0058095B">
      <w:pPr>
        <w:pStyle w:val="BodyTextMetricHPELight10pt"/>
        <w:rPr>
          <w:rStyle w:val="CodingLanguage"/>
        </w:rPr>
      </w:pPr>
      <w:r w:rsidRPr="002B65FD">
        <w:rPr>
          <w:rStyle w:val="CodingLanguage"/>
        </w:rPr>
        <w:t># shutdown -h now</w:t>
      </w:r>
    </w:p>
    <w:p w14:paraId="7EDF3058" w14:textId="77777777" w:rsidR="000615E7" w:rsidRDefault="000615E7" w:rsidP="000001BE">
      <w:pPr>
        <w:pStyle w:val="NumberedList-Level1"/>
        <w:numPr>
          <w:ilvl w:val="0"/>
          <w:numId w:val="20"/>
        </w:numPr>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534EAE08" w14:textId="77777777" w:rsidR="000615E7" w:rsidRDefault="000615E7" w:rsidP="000615E7">
      <w:pPr>
        <w:pStyle w:val="MISCNote-Ruleabove"/>
      </w:pPr>
      <w:r>
        <w:t>Note</w:t>
      </w:r>
    </w:p>
    <w:p w14:paraId="0C7751BC" w14:textId="77777777" w:rsidR="000615E7" w:rsidRDefault="000615E7" w:rsidP="000615E7">
      <w:pPr>
        <w:pStyle w:val="MISCNote-Rulebelow"/>
      </w:pPr>
      <w:r>
        <w:t>In both the Ansible node and the VM Template, you might need to configure the network so one node can reach the other. Instructions for this step have been omitted since it is a basic step and could vary depending on the user’s environment.</w:t>
      </w:r>
    </w:p>
    <w:p w14:paraId="58875131" w14:textId="77777777" w:rsidR="000615E7" w:rsidRDefault="000615E7" w:rsidP="000615E7">
      <w:pPr>
        <w:pStyle w:val="Heading1"/>
      </w:pPr>
      <w:bookmarkStart w:id="122" w:name="_Configuring_the_solution"/>
      <w:bookmarkStart w:id="123" w:name="_Refd17e56079"/>
      <w:bookmarkStart w:id="124" w:name="_Tocd17e56079"/>
      <w:bookmarkStart w:id="125" w:name="_Toc531698794"/>
      <w:bookmarkStart w:id="126" w:name="Configuringthesolutioncomponents"/>
      <w:bookmarkStart w:id="127" w:name="_Toc7097517"/>
      <w:bookmarkEnd w:id="122"/>
      <w:r>
        <w:t>Configuring the solution components</w:t>
      </w:r>
      <w:bookmarkEnd w:id="123"/>
      <w:bookmarkEnd w:id="124"/>
      <w:bookmarkEnd w:id="125"/>
      <w:bookmarkEnd w:id="127"/>
    </w:p>
    <w:p w14:paraId="5A42B1F8" w14:textId="77777777" w:rsidR="000615E7" w:rsidRDefault="000615E7" w:rsidP="0058095B">
      <w:pPr>
        <w:pStyle w:val="BodyTextMetricHPELight10pt"/>
        <w:rPr>
          <w:b/>
        </w:rPr>
      </w:pPr>
      <w:bookmarkStart w:id="128" w:name="_Refd17e56095"/>
      <w:bookmarkStart w:id="129" w:name="_Tocd17e56095"/>
      <w:bookmarkEnd w:id="126"/>
      <w:r w:rsidRPr="00056BDF">
        <w:t>Once you have prepared your environment, you need to download the solution software and edit the configuration variables to match your setup.</w:t>
      </w:r>
    </w:p>
    <w:p w14:paraId="4BB269E2" w14:textId="77777777" w:rsidR="000615E7" w:rsidRDefault="000615E7" w:rsidP="000615E7">
      <w:pPr>
        <w:pStyle w:val="Heading2"/>
      </w:pPr>
      <w:bookmarkStart w:id="130" w:name="_Toc531698795"/>
      <w:bookmarkStart w:id="131" w:name="_Toc7097518"/>
      <w:r>
        <w:t>Ansible configuration</w:t>
      </w:r>
      <w:bookmarkEnd w:id="128"/>
      <w:bookmarkEnd w:id="129"/>
      <w:bookmarkEnd w:id="130"/>
      <w:bookmarkEnd w:id="131"/>
    </w:p>
    <w:p w14:paraId="1694E76F" w14:textId="77777777" w:rsidR="000615E7" w:rsidRDefault="000615E7" w:rsidP="000001BE">
      <w:pPr>
        <w:pStyle w:val="NumberedList-Level1"/>
        <w:numPr>
          <w:ilvl w:val="0"/>
          <w:numId w:val="22"/>
        </w:numPr>
      </w:pPr>
      <w:r>
        <w:t>On the Ansible node, retrieve the latest version of the playbooks using Git.</w:t>
      </w:r>
    </w:p>
    <w:p w14:paraId="697F491D" w14:textId="614258E9" w:rsidR="000615E7" w:rsidRPr="007B0EC3" w:rsidRDefault="000615E7" w:rsidP="000615E7">
      <w:pPr>
        <w:pStyle w:val="NumberedList-Level1-2ndparagraph"/>
        <w:rPr>
          <w:rStyle w:val="CodingLanguage"/>
        </w:rPr>
      </w:pPr>
      <w:r w:rsidRPr="007B0EC3">
        <w:rPr>
          <w:rStyle w:val="CodingLanguage"/>
        </w:rPr>
        <w:t># git clone </w:t>
      </w:r>
      <w:r w:rsidRPr="004B516A">
        <w:rPr>
          <w:rStyle w:val="CodingLanguage"/>
        </w:rPr>
        <w:t>https://github.com/HewlettPackard/Docker-S</w:t>
      </w:r>
      <w:r w:rsidR="00B0382D">
        <w:rPr>
          <w:rStyle w:val="CodingLanguage"/>
        </w:rPr>
        <w:t>ynergy</w:t>
      </w:r>
      <w:r w:rsidRPr="004B516A">
        <w:rPr>
          <w:rStyle w:val="CodingLanguage"/>
        </w:rPr>
        <w:t>.git</w:t>
      </w:r>
    </w:p>
    <w:p w14:paraId="5324DBCA" w14:textId="77777777" w:rsidR="000615E7" w:rsidRDefault="000615E7" w:rsidP="000615E7">
      <w:pPr>
        <w:pStyle w:val="NumberedList-Level1"/>
      </w:pPr>
      <w:r>
        <w:t>Change to the directory that you just cloned:</w:t>
      </w:r>
    </w:p>
    <w:p w14:paraId="4810B0B2" w14:textId="3D84A426" w:rsidR="000615E7" w:rsidRPr="007B0EC3" w:rsidRDefault="000615E7" w:rsidP="000615E7">
      <w:pPr>
        <w:pStyle w:val="NumberedList-Level1-2ndparagraph"/>
        <w:rPr>
          <w:rStyle w:val="CodingLanguage"/>
        </w:rPr>
      </w:pPr>
      <w:r w:rsidRPr="007B0EC3">
        <w:rPr>
          <w:rStyle w:val="CodingLanguage"/>
        </w:rPr>
        <w:t># cd ~/Docker-</w:t>
      </w:r>
      <w:r w:rsidRPr="004B516A">
        <w:rPr>
          <w:rStyle w:val="CodingLanguage"/>
        </w:rPr>
        <w:t>S</w:t>
      </w:r>
      <w:r w:rsidR="00B0382D">
        <w:rPr>
          <w:rStyle w:val="CodingLanguage"/>
        </w:rPr>
        <w:t>ynergy</w:t>
      </w:r>
    </w:p>
    <w:p w14:paraId="43576E1C" w14:textId="77777777" w:rsidR="000615E7" w:rsidRDefault="000615E7" w:rsidP="000615E7">
      <w:pPr>
        <w:pStyle w:val="MISCNote-Ruleabove"/>
      </w:pPr>
      <w:r>
        <w:t>Note</w:t>
      </w:r>
    </w:p>
    <w:p w14:paraId="0C281306" w14:textId="1BFBF04F" w:rsidR="000615E7" w:rsidRDefault="000615E7" w:rsidP="000615E7">
      <w:pPr>
        <w:pStyle w:val="MISCNote-Rulebelow"/>
      </w:pPr>
      <w:r>
        <w:t xml:space="preserve">All subsequent file names are relative to the </w:t>
      </w:r>
      <w:r w:rsidRPr="007B0EC3">
        <w:rPr>
          <w:rStyle w:val="CodingLanguage"/>
        </w:rPr>
        <w:t>Docker-</w:t>
      </w:r>
      <w:r w:rsidR="00B0382D">
        <w:rPr>
          <w:rStyle w:val="CodingLanguage"/>
        </w:rPr>
        <w:t>Synergy</w:t>
      </w:r>
      <w:r>
        <w:t xml:space="preserve"> directory. For example </w:t>
      </w:r>
      <w:r w:rsidR="007230C9">
        <w:rPr>
          <w:rStyle w:val="CodingLanguage"/>
        </w:rPr>
        <w:t>hosts</w:t>
      </w:r>
      <w:r>
        <w:t xml:space="preserve"> is located in </w:t>
      </w:r>
      <w:r>
        <w:rPr>
          <w:rStyle w:val="CodingLanguage"/>
        </w:rPr>
        <w:t>~/</w:t>
      </w:r>
      <w:r w:rsidRPr="007B0EC3">
        <w:rPr>
          <w:rStyle w:val="CodingLanguage"/>
        </w:rPr>
        <w:t>Docker-</w:t>
      </w:r>
      <w:r w:rsidR="00B0382D">
        <w:rPr>
          <w:rStyle w:val="CodingLanguage"/>
        </w:rPr>
        <w:t>Synergy</w:t>
      </w:r>
      <w:r>
        <w:rPr>
          <w:rStyle w:val="CodingLanguage"/>
        </w:rPr>
        <w:t>/</w:t>
      </w:r>
      <w:r>
        <w:t xml:space="preserve"> and </w:t>
      </w:r>
      <w:r w:rsidR="00234962">
        <w:rPr>
          <w:rStyle w:val="CodingLanguage"/>
        </w:rPr>
        <w:t>group_var</w:t>
      </w:r>
      <w:r w:rsidR="00B0382D">
        <w:rPr>
          <w:rStyle w:val="CodingLanguage"/>
        </w:rPr>
        <w:t>s/all/vars</w:t>
      </w:r>
      <w:r>
        <w:t xml:space="preserve"> corresponds to </w:t>
      </w:r>
      <w:r>
        <w:rPr>
          <w:rStyle w:val="CodingLanguage"/>
        </w:rPr>
        <w:t>~/</w:t>
      </w:r>
      <w:r w:rsidRPr="007B0EC3">
        <w:rPr>
          <w:rStyle w:val="CodingLanguage"/>
        </w:rPr>
        <w:t>Docker-</w:t>
      </w:r>
      <w:r w:rsidR="00B0382D">
        <w:rPr>
          <w:rStyle w:val="CodingLanguage"/>
        </w:rPr>
        <w:t>Synergy</w:t>
      </w:r>
      <w:r>
        <w:rPr>
          <w:rStyle w:val="CodingLanguage"/>
        </w:rPr>
        <w:t>/</w:t>
      </w:r>
      <w:r w:rsidR="00234962">
        <w:rPr>
          <w:rStyle w:val="CodingLanguage"/>
        </w:rPr>
        <w:t>group_var</w:t>
      </w:r>
      <w:r w:rsidR="00B0382D">
        <w:rPr>
          <w:rStyle w:val="CodingLanguage"/>
        </w:rPr>
        <w:t>s/all/vars</w:t>
      </w:r>
      <w:r>
        <w:t>.</w:t>
      </w:r>
    </w:p>
    <w:p w14:paraId="786E8167" w14:textId="77777777" w:rsidR="000615E7" w:rsidRDefault="000615E7" w:rsidP="0058095B">
      <w:pPr>
        <w:pStyle w:val="BodyTextMetricHPELight10pt"/>
      </w:pPr>
      <w:r>
        <w:t>You now need to prepare the configuration to match your own environment, prior to deploying Docker EE and the rest of the nodes. To do so, you will need to modify a number of files including:</w:t>
      </w:r>
    </w:p>
    <w:p w14:paraId="42673D69" w14:textId="77777777" w:rsidR="000615E7" w:rsidRDefault="000615E7" w:rsidP="000615E7">
      <w:pPr>
        <w:pStyle w:val="BulletLevel1"/>
      </w:pPr>
      <w:r>
        <w:rPr>
          <w:rStyle w:val="CodingLanguage"/>
        </w:rPr>
        <w:t>site.yml</w:t>
      </w:r>
      <w:r>
        <w:t>, the main entry point for the playbooks.</w:t>
      </w:r>
    </w:p>
    <w:p w14:paraId="0DABBBB1" w14:textId="2A18A80C" w:rsidR="000615E7" w:rsidRDefault="007230C9" w:rsidP="000615E7">
      <w:pPr>
        <w:pStyle w:val="BulletLevel1LastBeforeBodycopy"/>
      </w:pPr>
      <w:r>
        <w:rPr>
          <w:rStyle w:val="CodingLanguage"/>
        </w:rPr>
        <w:t>hosts</w:t>
      </w:r>
      <w:r w:rsidR="000615E7">
        <w:t>, the inventory file.</w:t>
      </w:r>
    </w:p>
    <w:p w14:paraId="104C20EA" w14:textId="77777777" w:rsidR="000615E7" w:rsidRDefault="000615E7" w:rsidP="0058095B">
      <w:pPr>
        <w:pStyle w:val="BodyTextMetricHPELight10pt"/>
      </w:pPr>
      <w:r>
        <w:t xml:space="preserve">You also need to create and populate a number of files: </w:t>
      </w:r>
    </w:p>
    <w:p w14:paraId="5397598B" w14:textId="63D55A0B" w:rsidR="000615E7" w:rsidRDefault="000615E7" w:rsidP="000615E7">
      <w:pPr>
        <w:pStyle w:val="BulletLevel1"/>
      </w:pPr>
      <w:r>
        <w:rPr>
          <w:rStyle w:val="CodingLanguage"/>
        </w:rPr>
        <w:t>group_vars/</w:t>
      </w:r>
      <w:r w:rsidR="00B0382D">
        <w:rPr>
          <w:rStyle w:val="CodingLanguage"/>
        </w:rPr>
        <w:t>all/</w:t>
      </w:r>
      <w:r>
        <w:rPr>
          <w:rStyle w:val="CodingLanguage"/>
        </w:rPr>
        <w:t>vars</w:t>
      </w:r>
      <w:r>
        <w:t>, the group variables file.</w:t>
      </w:r>
    </w:p>
    <w:p w14:paraId="70530D99" w14:textId="0AEC4193" w:rsidR="000615E7" w:rsidRDefault="000615E7" w:rsidP="000615E7">
      <w:pPr>
        <w:pStyle w:val="BulletLevel1"/>
      </w:pPr>
      <w:r>
        <w:rPr>
          <w:rStyle w:val="CodingLanguage"/>
        </w:rPr>
        <w:lastRenderedPageBreak/>
        <w:t>group_vars/</w:t>
      </w:r>
      <w:r w:rsidR="00B0382D">
        <w:rPr>
          <w:rStyle w:val="CodingLanguage"/>
        </w:rPr>
        <w:t>all/</w:t>
      </w:r>
      <w:r>
        <w:rPr>
          <w:rStyle w:val="CodingLanguage"/>
        </w:rPr>
        <w:t>vault</w:t>
      </w:r>
      <w:r>
        <w:t>, containing sensitive information that needs to be protected.</w:t>
      </w:r>
    </w:p>
    <w:p w14:paraId="3D3D9A32" w14:textId="249C5542" w:rsidR="000615E7" w:rsidRDefault="000615E7" w:rsidP="000615E7">
      <w:pPr>
        <w:pStyle w:val="BulletLevel1LastBeforeBodycopy"/>
      </w:pPr>
      <w:r>
        <w:rPr>
          <w:rStyle w:val="CodingLanguage"/>
        </w:rPr>
        <w:t>group_vars/</w:t>
      </w:r>
      <w:r w:rsidR="00B0382D">
        <w:rPr>
          <w:rStyle w:val="CodingLanguage"/>
        </w:rPr>
        <w:t>all/</w:t>
      </w:r>
      <w:r>
        <w:rPr>
          <w:rStyle w:val="CodingLanguage"/>
        </w:rPr>
        <w:t>backups</w:t>
      </w:r>
      <w:r>
        <w:t xml:space="preserve">, containing backup-related variables. </w:t>
      </w:r>
    </w:p>
    <w:p w14:paraId="6E2347ED" w14:textId="77777777" w:rsidR="000615E7" w:rsidRDefault="000615E7" w:rsidP="0058095B">
      <w:pPr>
        <w:pStyle w:val="BodyTextMetricHPELight10pt"/>
      </w:pPr>
      <w:r>
        <w:t>For the latter group, a set of sample files has been provided to help you get started:</w:t>
      </w:r>
    </w:p>
    <w:p w14:paraId="5A8B4D80" w14:textId="1C7F88F0" w:rsidR="000615E7" w:rsidRDefault="000615E7" w:rsidP="000615E7">
      <w:pPr>
        <w:pStyle w:val="BulletLevel1"/>
      </w:pPr>
      <w:r>
        <w:rPr>
          <w:rStyle w:val="CodingLanguage"/>
        </w:rPr>
        <w:t>group_vars/</w:t>
      </w:r>
      <w:r w:rsidR="00B0382D">
        <w:rPr>
          <w:rStyle w:val="CodingLanguage"/>
        </w:rPr>
        <w:t>all/</w:t>
      </w:r>
      <w:r>
        <w:rPr>
          <w:rStyle w:val="CodingLanguage"/>
        </w:rPr>
        <w:t>vars.sample</w:t>
      </w:r>
      <w:r>
        <w:t>, a sample group variables file.</w:t>
      </w:r>
    </w:p>
    <w:p w14:paraId="2D2911D3" w14:textId="63B52F5C" w:rsidR="000615E7" w:rsidRDefault="000615E7" w:rsidP="000615E7">
      <w:pPr>
        <w:pStyle w:val="BulletLevel1"/>
      </w:pPr>
      <w:r>
        <w:rPr>
          <w:rStyle w:val="CodingLanguage"/>
        </w:rPr>
        <w:t>group_vars/</w:t>
      </w:r>
      <w:r w:rsidR="00B0382D">
        <w:rPr>
          <w:rStyle w:val="CodingLanguage"/>
        </w:rPr>
        <w:t>all/</w:t>
      </w:r>
      <w:r>
        <w:rPr>
          <w:rStyle w:val="CodingLanguage"/>
        </w:rPr>
        <w:t>vault.sample</w:t>
      </w:r>
      <w:r>
        <w:t>, a sample vault file.</w:t>
      </w:r>
    </w:p>
    <w:p w14:paraId="1B9D9BD4" w14:textId="38E6C3E6" w:rsidR="000615E7" w:rsidRDefault="000615E7" w:rsidP="000615E7">
      <w:pPr>
        <w:pStyle w:val="BulletLevel1LastBeforeBodycopy"/>
      </w:pPr>
      <w:r>
        <w:rPr>
          <w:rStyle w:val="CodingLanguage"/>
        </w:rPr>
        <w:t>group_vars/</w:t>
      </w:r>
      <w:r w:rsidR="00B0382D">
        <w:rPr>
          <w:rStyle w:val="CodingLanguage"/>
        </w:rPr>
        <w:t>all/</w:t>
      </w:r>
      <w:r>
        <w:rPr>
          <w:rStyle w:val="CodingLanguage"/>
        </w:rPr>
        <w:t>backups.sample</w:t>
      </w:r>
      <w:r>
        <w:t xml:space="preserve">, a sample backup configuration file. </w:t>
      </w:r>
    </w:p>
    <w:p w14:paraId="086FD522" w14:textId="77777777" w:rsidR="000615E7" w:rsidRDefault="000615E7" w:rsidP="0058095B">
      <w:pPr>
        <w:pStyle w:val="BodyTextMetricHPELight10pt"/>
      </w:pPr>
      <w:r>
        <w:t xml:space="preserve">The file </w:t>
      </w:r>
      <w:r>
        <w:rPr>
          <w:rStyle w:val="CodingLanguage"/>
        </w:rPr>
        <w:t>group_vars/win_worker.yml</w:t>
      </w:r>
      <w:r>
        <w:t xml:space="preserve"> supports advanced configuration of Windows remote management and in general should not require modification.</w:t>
      </w:r>
    </w:p>
    <w:p w14:paraId="455026E8" w14:textId="77777777" w:rsidR="000615E7" w:rsidRDefault="000615E7" w:rsidP="0058095B">
      <w:pPr>
        <w:pStyle w:val="BodyTextMetricHPELight10pt"/>
      </w:pPr>
      <w:r>
        <w:t xml:space="preserve">You should work from the </w:t>
      </w:r>
      <w:r>
        <w:rPr>
          <w:rStyle w:val="CodingLanguage"/>
        </w:rPr>
        <w:t>root</w:t>
      </w:r>
      <w:r>
        <w:t xml:space="preserve"> account for the configuration steps and also later on when you run the playbooks.</w:t>
      </w:r>
    </w:p>
    <w:p w14:paraId="2EF17CE8" w14:textId="77777777" w:rsidR="000615E7" w:rsidRDefault="000615E7" w:rsidP="000615E7">
      <w:pPr>
        <w:pStyle w:val="Heading2"/>
      </w:pPr>
      <w:bookmarkStart w:id="132" w:name="_Refd17e56211"/>
      <w:bookmarkStart w:id="133" w:name="_Tocd17e56211"/>
      <w:bookmarkStart w:id="134" w:name="_Toc531698796"/>
      <w:bookmarkStart w:id="135" w:name="_Toc7097519"/>
      <w:r>
        <w:t>Editing the inventory</w:t>
      </w:r>
      <w:bookmarkEnd w:id="132"/>
      <w:bookmarkEnd w:id="133"/>
      <w:bookmarkEnd w:id="134"/>
      <w:bookmarkEnd w:id="135"/>
    </w:p>
    <w:p w14:paraId="015195F8" w14:textId="314FBBAA" w:rsidR="000615E7" w:rsidRDefault="000615E7" w:rsidP="0058095B">
      <w:pPr>
        <w:pStyle w:val="BodyTextMetricHPELight10pt"/>
      </w:pPr>
      <w:r>
        <w:t xml:space="preserve">The inventory is the file named </w:t>
      </w:r>
      <w:r w:rsidR="007230C9">
        <w:rPr>
          <w:rStyle w:val="CodingLanguage"/>
        </w:rPr>
        <w:t>hosts</w:t>
      </w:r>
      <w:r>
        <w:t xml:space="preserve"> in the </w:t>
      </w:r>
      <w:r>
        <w:rPr>
          <w:rStyle w:val="CodingLanguage"/>
        </w:rPr>
        <w:t>~/</w:t>
      </w:r>
      <w:r w:rsidRPr="007B0EC3">
        <w:rPr>
          <w:rStyle w:val="CodingLanguage"/>
        </w:rPr>
        <w:t>Docker-</w:t>
      </w:r>
      <w:r w:rsidR="00B0382D">
        <w:rPr>
          <w:rStyle w:val="CodingLanguage"/>
        </w:rPr>
        <w:t>Synergy</w:t>
      </w:r>
      <w:r>
        <w:t xml:space="preserve"> directory. You need to edit this file to describe the configuration you want to deploy.</w:t>
      </w:r>
    </w:p>
    <w:p w14:paraId="31F2FBB9" w14:textId="77777777" w:rsidR="000615E7" w:rsidRDefault="000615E7" w:rsidP="0058095B">
      <w:pPr>
        <w:pStyle w:val="BodyTextMetricHPELight10pt"/>
      </w:pPr>
      <w:r>
        <w:t>The nodes inside the inventory are organized in groups. The groups are defined by brackets and the group names are static so they must not be changed. Other fields (hostnames, specifications, IP addresses…) are edited to match your setup. The groups are as follows:</w:t>
      </w:r>
    </w:p>
    <w:p w14:paraId="116FEC4E" w14:textId="5FFB0F57" w:rsidR="002935D4" w:rsidRDefault="002935D4" w:rsidP="002935D4">
      <w:pPr>
        <w:pStyle w:val="Heading3"/>
      </w:pPr>
      <w:r w:rsidRPr="002935D4">
        <w:t>Control plane</w:t>
      </w:r>
    </w:p>
    <w:p w14:paraId="51AFBDA0" w14:textId="77777777" w:rsidR="000615E7" w:rsidRDefault="000615E7" w:rsidP="000615E7">
      <w:pPr>
        <w:pStyle w:val="BulletLevel1"/>
      </w:pPr>
      <w:r>
        <w:rPr>
          <w:rStyle w:val="CodingLanguage"/>
        </w:rPr>
        <w:t>[ucp_main]</w:t>
      </w:r>
      <w:r>
        <w:t>: A group containing one single node which will be the main UCP node and swarm leader. Do not add more than one node under this group.</w:t>
      </w:r>
    </w:p>
    <w:p w14:paraId="5E0A8B29" w14:textId="77777777" w:rsidR="000615E7" w:rsidRDefault="000615E7" w:rsidP="000615E7">
      <w:pPr>
        <w:pStyle w:val="BulletLevel1"/>
      </w:pPr>
      <w:r>
        <w:rPr>
          <w:rStyle w:val="CodingLanguage"/>
        </w:rPr>
        <w:t>[ucp]</w:t>
      </w:r>
      <w:r>
        <w:t>: A group containing all the UCP nodes, including the main UCP node. Typically you should have either 3 or 5 nodes under this group.</w:t>
      </w:r>
    </w:p>
    <w:p w14:paraId="558998EE" w14:textId="77777777" w:rsidR="000615E7" w:rsidRDefault="000615E7" w:rsidP="000615E7">
      <w:pPr>
        <w:pStyle w:val="BulletLevel1"/>
      </w:pPr>
      <w:r>
        <w:rPr>
          <w:rStyle w:val="CodingLanguage"/>
        </w:rPr>
        <w:t>[dtr_main]</w:t>
      </w:r>
      <w:r>
        <w:t>: A group containing one single node which will be the first DTR node to be installed. Do not add more than one node under this group.</w:t>
      </w:r>
    </w:p>
    <w:p w14:paraId="1ABCD807" w14:textId="77777777" w:rsidR="000615E7" w:rsidRDefault="000615E7" w:rsidP="000615E7">
      <w:pPr>
        <w:pStyle w:val="BulletLevel1"/>
      </w:pPr>
      <w:r>
        <w:rPr>
          <w:rStyle w:val="CodingLanguage"/>
        </w:rPr>
        <w:t>[dtr]</w:t>
      </w:r>
      <w:r>
        <w:t>: A group containing all the DTR nodes, including the main DTR node. Typically you should have either 3 or 5 nodes under this group.</w:t>
      </w:r>
    </w:p>
    <w:p w14:paraId="62BBFC20" w14:textId="4C68C80B" w:rsidR="000615E7" w:rsidRDefault="000615E7" w:rsidP="000615E7">
      <w:pPr>
        <w:pStyle w:val="BulletLevel1"/>
      </w:pPr>
      <w:r>
        <w:rPr>
          <w:rStyle w:val="CodingLanguage"/>
        </w:rPr>
        <w:t>[nfs]</w:t>
      </w:r>
      <w:r>
        <w:t>: A group containing one single node which will be the NFS node. Do not add more than one node under this group.</w:t>
      </w:r>
    </w:p>
    <w:p w14:paraId="60C44B16" w14:textId="77777777" w:rsidR="000615E7" w:rsidRDefault="000615E7" w:rsidP="00780B15">
      <w:pPr>
        <w:pStyle w:val="BulletLevel1LastBeforeBodycopy"/>
      </w:pPr>
      <w:r>
        <w:rPr>
          <w:rStyle w:val="CodingLanguage"/>
        </w:rPr>
        <w:t>[logger]</w:t>
      </w:r>
      <w:r>
        <w:t>: A group containing one single node which will be the logger node. Do not add more than one node under this group.</w:t>
      </w:r>
    </w:p>
    <w:p w14:paraId="3D88716B" w14:textId="48015935" w:rsidR="002935D4" w:rsidRDefault="002935D4" w:rsidP="002935D4">
      <w:pPr>
        <w:pStyle w:val="Heading4"/>
      </w:pPr>
      <w:r w:rsidRPr="002935D4">
        <w:t>Load balancers</w:t>
      </w:r>
    </w:p>
    <w:p w14:paraId="353EB4EA" w14:textId="77777777" w:rsidR="000615E7" w:rsidRDefault="000615E7" w:rsidP="0058095B">
      <w:pPr>
        <w:pStyle w:val="BodyTextMetricHPELight10pt"/>
      </w:pPr>
      <w:r w:rsidRPr="00711D3B">
        <w:t xml:space="preserve">If you are deploying the new active-active load balancers, using floating IPs managed by </w:t>
      </w:r>
      <w:r w:rsidRPr="00224E12">
        <w:rPr>
          <w:rStyle w:val="CodingLanguage"/>
        </w:rPr>
        <w:t>keepalived</w:t>
      </w:r>
      <w:r>
        <w:t>:</w:t>
      </w:r>
    </w:p>
    <w:p w14:paraId="050932DB" w14:textId="6CA5368D" w:rsidR="00812BB5" w:rsidRDefault="000615E7" w:rsidP="00812BB5">
      <w:pPr>
        <w:pStyle w:val="BulletLevel1LastBeforeBodycopy"/>
      </w:pPr>
      <w:r w:rsidRPr="00711D3B">
        <w:rPr>
          <w:rStyle w:val="CodingLanguage"/>
        </w:rPr>
        <w:t>[loadbalancer]</w:t>
      </w:r>
      <w:r w:rsidRPr="00711D3B">
        <w:t>: A group containing the UCP, DTR and any worker load balancers you are deploying.</w:t>
      </w:r>
    </w:p>
    <w:p w14:paraId="7DA74A0B" w14:textId="77777777" w:rsidR="000615E7" w:rsidRDefault="000615E7" w:rsidP="0058095B">
      <w:pPr>
        <w:pStyle w:val="BodyTextMetricHPELight10pt"/>
      </w:pPr>
      <w:r w:rsidRPr="00711D3B">
        <w:t>If you are using the legacy, standalone load balancers</w:t>
      </w:r>
      <w:r>
        <w:t>:</w:t>
      </w:r>
    </w:p>
    <w:p w14:paraId="15D0862E" w14:textId="77777777" w:rsidR="000615E7" w:rsidRDefault="000615E7" w:rsidP="000615E7">
      <w:pPr>
        <w:pStyle w:val="BulletLevel1"/>
      </w:pPr>
      <w:r>
        <w:rPr>
          <w:rStyle w:val="CodingLanguage"/>
        </w:rPr>
        <w:t>[ucp_lb]</w:t>
      </w:r>
      <w:r>
        <w:t>: A group containing one single node which will be the load balancer for the UCP nodes. Do not add more than one node under this group.</w:t>
      </w:r>
    </w:p>
    <w:p w14:paraId="7BB841B0" w14:textId="77777777" w:rsidR="000615E7" w:rsidRDefault="000615E7" w:rsidP="000615E7">
      <w:pPr>
        <w:pStyle w:val="BulletLevel1"/>
      </w:pPr>
      <w:r>
        <w:rPr>
          <w:rStyle w:val="CodingLanguage"/>
        </w:rPr>
        <w:t>[dtr_lb]</w:t>
      </w:r>
      <w:r>
        <w:t>: A group containing one single node which will be the load balancer for the DTR nodes. Do not add more than one node under this group.</w:t>
      </w:r>
    </w:p>
    <w:p w14:paraId="66BCF8DE" w14:textId="77777777" w:rsidR="000615E7" w:rsidRDefault="000615E7" w:rsidP="000615E7">
      <w:pPr>
        <w:pStyle w:val="BulletLevel1"/>
      </w:pPr>
      <w:r>
        <w:rPr>
          <w:rStyle w:val="CodingLanguage"/>
        </w:rPr>
        <w:t>[worker_lb]</w:t>
      </w:r>
      <w:r>
        <w:t>: A group containing one single node which will be the load balancer for the worker nodes. Do not add more than one node under this group.</w:t>
      </w:r>
    </w:p>
    <w:p w14:paraId="5B6FFEE1" w14:textId="66C71C93" w:rsidR="00812BB5" w:rsidRDefault="000615E7" w:rsidP="00812BB5">
      <w:pPr>
        <w:pStyle w:val="BulletLevel1LastBeforeBodycopy"/>
      </w:pPr>
      <w:r>
        <w:rPr>
          <w:rStyle w:val="CodingLanguage"/>
        </w:rPr>
        <w:t>[lbs]</w:t>
      </w:r>
      <w:r>
        <w:t>: A group containing all the load balancers. This group will have 3 nodes, also defined individually in the three groups above.</w:t>
      </w:r>
    </w:p>
    <w:p w14:paraId="2C4FE6BB" w14:textId="77777777" w:rsidR="00734D48" w:rsidRDefault="00734D48" w:rsidP="00734D48">
      <w:pPr>
        <w:pStyle w:val="MISCNote-Ruleabove"/>
      </w:pPr>
      <w:r>
        <w:t>Note</w:t>
      </w:r>
    </w:p>
    <w:p w14:paraId="105371AC" w14:textId="2C9196F9" w:rsidR="00734D48" w:rsidRPr="009534F0" w:rsidRDefault="00734D48" w:rsidP="00734D48">
      <w:pPr>
        <w:pStyle w:val="MISCNote-Rulebelow"/>
      </w:pPr>
      <w:r>
        <w:t xml:space="preserve">Even if you are using the new </w:t>
      </w:r>
      <w:r w:rsidRPr="00734D48">
        <w:rPr>
          <w:rStyle w:val="CodingLanguage"/>
        </w:rPr>
        <w:t>[loadbalancer]</w:t>
      </w:r>
      <w:r>
        <w:t xml:space="preserve"> group, you must still declare the legacy group </w:t>
      </w:r>
      <w:r w:rsidRPr="00734D48">
        <w:rPr>
          <w:rStyle w:val="CodingLanguage"/>
        </w:rPr>
        <w:t>[lbs]</w:t>
      </w:r>
      <w:r>
        <w:t xml:space="preserve"> and its sub-groups in your inventory.</w:t>
      </w:r>
      <w:r w:rsidR="003D0F84">
        <w:t xml:space="preserve"> The sub-groups do not need to declare any entries if the new</w:t>
      </w:r>
      <w:r>
        <w:t xml:space="preserve"> </w:t>
      </w:r>
      <w:r w:rsidR="003D0F84" w:rsidRPr="00734D48">
        <w:rPr>
          <w:rStyle w:val="CodingLanguage"/>
        </w:rPr>
        <w:t>[loadbalancer]</w:t>
      </w:r>
      <w:r w:rsidR="003D0F84">
        <w:t xml:space="preserve"> group is used.</w:t>
      </w:r>
    </w:p>
    <w:p w14:paraId="5F1BFE07" w14:textId="77777777" w:rsidR="00812BB5" w:rsidRDefault="00812BB5" w:rsidP="00812BB5">
      <w:pPr>
        <w:pStyle w:val="Heading3"/>
      </w:pPr>
      <w:r w:rsidRPr="00812BB5">
        <w:lastRenderedPageBreak/>
        <w:t xml:space="preserve">Worker nodes </w:t>
      </w:r>
    </w:p>
    <w:p w14:paraId="1F859F00" w14:textId="77777777" w:rsidR="00812BB5" w:rsidRDefault="00812BB5" w:rsidP="00812BB5">
      <w:pPr>
        <w:pStyle w:val="BulletLevel1"/>
      </w:pPr>
      <w:r>
        <w:t>[vm_wrk_lnx]: A group containing all the Linux worker nodes on Virtual Machines.</w:t>
      </w:r>
    </w:p>
    <w:p w14:paraId="592F0FAD" w14:textId="2C160215" w:rsidR="00812BB5" w:rsidRDefault="00812BB5" w:rsidP="00812BB5">
      <w:pPr>
        <w:pStyle w:val="BulletLevel1"/>
      </w:pPr>
      <w:r>
        <w:t>[bm_wrk_lnx]: A group containing all the bare metal Linux worker nodes.</w:t>
      </w:r>
    </w:p>
    <w:p w14:paraId="5FE9C3CE" w14:textId="2A2566CB" w:rsidR="00812BB5" w:rsidRDefault="00812BB5" w:rsidP="00812BB5">
      <w:pPr>
        <w:pStyle w:val="BulletLevel1"/>
      </w:pPr>
      <w:r>
        <w:t>[vm_wrk_win]: A group containing all the Windows worker nodes on Virtual Machines.</w:t>
      </w:r>
    </w:p>
    <w:p w14:paraId="7FA027EA" w14:textId="3251A3D9" w:rsidR="00812BB5" w:rsidRDefault="00812BB5" w:rsidP="00812BB5">
      <w:pPr>
        <w:pStyle w:val="BulletLevel1LastBeforeBodycopy"/>
      </w:pPr>
      <w:r>
        <w:t>[bm_wrk_win]: A group containing all the bare metal Windows worker nodes.</w:t>
      </w:r>
    </w:p>
    <w:p w14:paraId="4230A93C" w14:textId="77777777" w:rsidR="00812BB5" w:rsidRDefault="00812BB5" w:rsidP="00812BB5">
      <w:pPr>
        <w:pStyle w:val="Heading3"/>
      </w:pPr>
      <w:r w:rsidRPr="00812BB5">
        <w:t xml:space="preserve">Ansible controller </w:t>
      </w:r>
    </w:p>
    <w:p w14:paraId="2F6834D3" w14:textId="0846BA9B" w:rsidR="00812BB5" w:rsidRPr="00812BB5" w:rsidRDefault="00812BB5" w:rsidP="00812BB5">
      <w:pPr>
        <w:pStyle w:val="BulletLevel1LastBeforeBodycopy"/>
      </w:pPr>
      <w:r>
        <w:t xml:space="preserve">[local]: </w:t>
      </w:r>
      <w:r w:rsidRPr="00812BB5">
        <w:t>A group containing the local Ansible host. It contains an entry that should not be modified.</w:t>
      </w:r>
    </w:p>
    <w:p w14:paraId="355A957C" w14:textId="77777777" w:rsidR="00812BB5" w:rsidRDefault="00812BB5" w:rsidP="00812BB5">
      <w:pPr>
        <w:pStyle w:val="Heading3"/>
      </w:pPr>
      <w:r>
        <w:t>Groups of groups</w:t>
      </w:r>
    </w:p>
    <w:p w14:paraId="0B4F0E1E" w14:textId="6C35FAF4" w:rsidR="000615E7" w:rsidRDefault="00812BB5" w:rsidP="00812BB5">
      <w:pPr>
        <w:pStyle w:val="BodyTextMetricHPELight10pt"/>
      </w:pPr>
      <w:r>
        <w:t xml:space="preserve">A number of "groups of groups" simplify the handling of sets of nodes: </w:t>
      </w:r>
    </w:p>
    <w:p w14:paraId="6DE95CC5" w14:textId="4EA3C0E5" w:rsidR="00812BB5" w:rsidRDefault="00812BB5" w:rsidP="00812BB5">
      <w:pPr>
        <w:pStyle w:val="Heading4"/>
      </w:pPr>
      <w:r w:rsidRPr="00812BB5">
        <w:t>ctlrplane group</w:t>
      </w:r>
    </w:p>
    <w:p w14:paraId="7B2BE46F" w14:textId="756BD2FC" w:rsidR="00812BB5" w:rsidRDefault="00812BB5" w:rsidP="00812BB5">
      <w:pPr>
        <w:pStyle w:val="BodyTextMetricHPELight10pt"/>
      </w:pPr>
      <w:r w:rsidRPr="00812BB5">
        <w:t>All the nodes that make up the control plane:</w:t>
      </w:r>
    </w:p>
    <w:p w14:paraId="448A15D7" w14:textId="18203A60" w:rsidR="00812BB5" w:rsidRPr="00812BB5" w:rsidRDefault="00812BB5" w:rsidP="00812BB5">
      <w:pPr>
        <w:pStyle w:val="BodyTextMetricHPELight10pt"/>
        <w:rPr>
          <w:rStyle w:val="CodingLanguage"/>
        </w:rPr>
      </w:pPr>
      <w:r w:rsidRPr="00812BB5">
        <w:rPr>
          <w:rStyle w:val="CodingLanguage"/>
        </w:rPr>
        <w:t>[ctlrplane:children]</w:t>
      </w:r>
      <w:r w:rsidRPr="00812BB5">
        <w:rPr>
          <w:rStyle w:val="CodingLanguage"/>
        </w:rPr>
        <w:br/>
        <w:t>ucp</w:t>
      </w:r>
      <w:r w:rsidRPr="00812BB5">
        <w:rPr>
          <w:rStyle w:val="CodingLanguage"/>
        </w:rPr>
        <w:br/>
        <w:t>dtr</w:t>
      </w:r>
      <w:r w:rsidRPr="00812BB5">
        <w:rPr>
          <w:rStyle w:val="CodingLanguage"/>
        </w:rPr>
        <w:br/>
        <w:t>lbs</w:t>
      </w:r>
      <w:r w:rsidRPr="00812BB5">
        <w:rPr>
          <w:rStyle w:val="CodingLanguage"/>
        </w:rPr>
        <w:br/>
        <w:t>nfs</w:t>
      </w:r>
      <w:r w:rsidRPr="00812BB5">
        <w:rPr>
          <w:rStyle w:val="CodingLanguage"/>
        </w:rPr>
        <w:br/>
        <w:t>loadbalancer</w:t>
      </w:r>
      <w:r w:rsidRPr="00812BB5">
        <w:rPr>
          <w:rStyle w:val="CodingLanguage"/>
        </w:rPr>
        <w:br/>
        <w:t>logger</w:t>
      </w:r>
    </w:p>
    <w:p w14:paraId="4E01419A" w14:textId="515CF86A" w:rsidR="00812BB5" w:rsidRDefault="00812BB5" w:rsidP="00812BB5">
      <w:pPr>
        <w:pStyle w:val="Heading4"/>
      </w:pPr>
      <w:r w:rsidRPr="00812BB5">
        <w:t>worker group</w:t>
      </w:r>
    </w:p>
    <w:p w14:paraId="76B2D16C" w14:textId="7585D6ED" w:rsidR="00812BB5" w:rsidRDefault="00812BB5" w:rsidP="00812BB5">
      <w:pPr>
        <w:pStyle w:val="BodyTextMetricHPELight10pt"/>
      </w:pPr>
      <w:r w:rsidRPr="00812BB5">
        <w:t>All the Docker worker nodes:</w:t>
      </w:r>
    </w:p>
    <w:p w14:paraId="2A934B38" w14:textId="138EE001" w:rsidR="00812BB5" w:rsidRPr="00812BB5" w:rsidRDefault="00812BB5" w:rsidP="00812BB5">
      <w:pPr>
        <w:pStyle w:val="BodyTextMetricHPELight10pt"/>
        <w:rPr>
          <w:rStyle w:val="CodingLanguage"/>
        </w:rPr>
      </w:pPr>
      <w:r w:rsidRPr="00812BB5">
        <w:rPr>
          <w:rStyle w:val="CodingLanguage"/>
        </w:rPr>
        <w:t>[worker:children]</w:t>
      </w:r>
      <w:r w:rsidRPr="00812BB5">
        <w:rPr>
          <w:rStyle w:val="CodingLanguage"/>
        </w:rPr>
        <w:br/>
        <w:t>vm_wrk_lnx</w:t>
      </w:r>
      <w:r w:rsidRPr="00812BB5">
        <w:rPr>
          <w:rStyle w:val="CodingLanguage"/>
        </w:rPr>
        <w:br/>
        <w:t>vm_wrk_win</w:t>
      </w:r>
      <w:r w:rsidRPr="00812BB5">
        <w:rPr>
          <w:rStyle w:val="CodingLanguage"/>
        </w:rPr>
        <w:br/>
        <w:t>bm_wrk_lnx</w:t>
      </w:r>
      <w:r w:rsidRPr="00812BB5">
        <w:rPr>
          <w:rStyle w:val="CodingLanguage"/>
        </w:rPr>
        <w:br/>
        <w:t>bm_wrk_win</w:t>
      </w:r>
    </w:p>
    <w:p w14:paraId="4E91B655" w14:textId="77777777" w:rsidR="00812BB5" w:rsidRDefault="00812BB5" w:rsidP="00812BB5">
      <w:pPr>
        <w:pStyle w:val="Heading4"/>
      </w:pPr>
      <w:r>
        <w:t>bms group</w:t>
      </w:r>
    </w:p>
    <w:p w14:paraId="652C0A72" w14:textId="77777777" w:rsidR="00812BB5" w:rsidRDefault="00812BB5" w:rsidP="00812BB5">
      <w:pPr>
        <w:pStyle w:val="BodyTextMetricHPELight10pt"/>
      </w:pPr>
      <w:r>
        <w:t xml:space="preserve">All the bare metal nodes: </w:t>
      </w:r>
    </w:p>
    <w:p w14:paraId="182AAE56" w14:textId="1382FAF1" w:rsidR="00812BB5" w:rsidRPr="00812BB5" w:rsidRDefault="00812BB5" w:rsidP="00812BB5">
      <w:pPr>
        <w:pStyle w:val="BodyTextMetricHPELight10pt"/>
        <w:rPr>
          <w:rStyle w:val="CodingLanguage"/>
        </w:rPr>
      </w:pPr>
      <w:r w:rsidRPr="00812BB5">
        <w:rPr>
          <w:rStyle w:val="CodingLanguage"/>
        </w:rPr>
        <w:t>[bms:children]</w:t>
      </w:r>
      <w:r w:rsidRPr="00812BB5">
        <w:rPr>
          <w:rStyle w:val="CodingLanguage"/>
        </w:rPr>
        <w:br/>
        <w:t>bm_wrk_lnx</w:t>
      </w:r>
      <w:r w:rsidRPr="00812BB5">
        <w:rPr>
          <w:rStyle w:val="CodingLanguage"/>
        </w:rPr>
        <w:br/>
        <w:t>bm_wrk_win</w:t>
      </w:r>
    </w:p>
    <w:p w14:paraId="63661B90" w14:textId="77777777" w:rsidR="00DD6E86" w:rsidRDefault="00DD6E86" w:rsidP="00DD6E86">
      <w:pPr>
        <w:pStyle w:val="Heading4"/>
      </w:pPr>
      <w:r>
        <w:t>docker group</w:t>
      </w:r>
    </w:p>
    <w:p w14:paraId="4FF8D5B0" w14:textId="5F3C3EA6" w:rsidR="00812BB5" w:rsidRDefault="00DD6E86" w:rsidP="00DD6E86">
      <w:pPr>
        <w:pStyle w:val="BodyTextMetricHPELight10pt"/>
      </w:pPr>
      <w:r>
        <w:t>All the nodes running Docker:</w:t>
      </w:r>
    </w:p>
    <w:p w14:paraId="253C5041" w14:textId="32C111F5" w:rsidR="00DD6E86" w:rsidRPr="00DD6E86" w:rsidRDefault="00DD6E86" w:rsidP="00DD6E86">
      <w:pPr>
        <w:pStyle w:val="BodyTextMetricHPELight10pt"/>
        <w:rPr>
          <w:rStyle w:val="CodingLanguage"/>
        </w:rPr>
      </w:pPr>
      <w:r w:rsidRPr="00DD6E86">
        <w:rPr>
          <w:rStyle w:val="CodingLanguage"/>
        </w:rPr>
        <w:t>[docker:children]</w:t>
      </w:r>
      <w:r w:rsidRPr="00DD6E86">
        <w:rPr>
          <w:rStyle w:val="CodingLanguage"/>
        </w:rPr>
        <w:br/>
        <w:t>ucp</w:t>
      </w:r>
      <w:r w:rsidRPr="00DD6E86">
        <w:rPr>
          <w:rStyle w:val="CodingLanguage"/>
        </w:rPr>
        <w:br/>
        <w:t>dtr</w:t>
      </w:r>
      <w:r w:rsidRPr="00DD6E86">
        <w:rPr>
          <w:rStyle w:val="CodingLanguage"/>
        </w:rPr>
        <w:br/>
        <w:t>worker</w:t>
      </w:r>
    </w:p>
    <w:p w14:paraId="372697BB" w14:textId="77777777" w:rsidR="00DD6E86" w:rsidRDefault="00DD6E86" w:rsidP="00DD6E86">
      <w:pPr>
        <w:pStyle w:val="Heading4"/>
      </w:pPr>
      <w:r>
        <w:t>linux_box group</w:t>
      </w:r>
    </w:p>
    <w:p w14:paraId="33DAC57D" w14:textId="5E97A8B7" w:rsidR="00DD6E86" w:rsidRDefault="00DD6E86" w:rsidP="00DD6E86">
      <w:pPr>
        <w:pStyle w:val="BodyTextMetricHPELight10pt"/>
      </w:pPr>
      <w:r>
        <w:t>All the nodes running Linux:</w:t>
      </w:r>
    </w:p>
    <w:p w14:paraId="6AD70BF2" w14:textId="099F63D8" w:rsidR="00DD6E86" w:rsidRPr="003D0F84" w:rsidRDefault="00DD6E86" w:rsidP="00DD6E86">
      <w:pPr>
        <w:pStyle w:val="BodyTextMetricHPELight10pt"/>
        <w:rPr>
          <w:rStyle w:val="CodingLanguage"/>
        </w:rPr>
      </w:pPr>
      <w:r w:rsidRPr="003D0F84">
        <w:rPr>
          <w:rStyle w:val="CodingLanguage"/>
        </w:rPr>
        <w:t>[linux_box:children]</w:t>
      </w:r>
      <w:r w:rsidRPr="003D0F84">
        <w:rPr>
          <w:rStyle w:val="CodingLanguage"/>
        </w:rPr>
        <w:br/>
        <w:t>ctlrplane</w:t>
      </w:r>
      <w:r w:rsidRPr="003D0F84">
        <w:rPr>
          <w:rStyle w:val="CodingLanguage"/>
        </w:rPr>
        <w:br/>
        <w:t>vm_wrk_lnx</w:t>
      </w:r>
      <w:r w:rsidRPr="003D0F84">
        <w:rPr>
          <w:rStyle w:val="CodingLanguage"/>
        </w:rPr>
        <w:br/>
        <w:t>bm_wrk_lnx</w:t>
      </w:r>
    </w:p>
    <w:p w14:paraId="39A22B90" w14:textId="77777777" w:rsidR="00DD6E86" w:rsidRDefault="00DD6E86" w:rsidP="00DD6E86">
      <w:pPr>
        <w:pStyle w:val="Heading4"/>
      </w:pPr>
      <w:r>
        <w:lastRenderedPageBreak/>
        <w:t>windows_box group</w:t>
      </w:r>
    </w:p>
    <w:p w14:paraId="56F24450" w14:textId="1D6E043D" w:rsidR="00DD6E86" w:rsidRDefault="00DD6E86" w:rsidP="00DD6E86">
      <w:pPr>
        <w:pStyle w:val="BodyTextMetricHPELight10pt"/>
      </w:pPr>
      <w:r>
        <w:t>All the nodes running Windows:</w:t>
      </w:r>
    </w:p>
    <w:p w14:paraId="20A5523B" w14:textId="7E105AC1" w:rsidR="00DD6E86" w:rsidRPr="003D0F84" w:rsidRDefault="00DD6E86" w:rsidP="00DD6E86">
      <w:pPr>
        <w:pStyle w:val="BodyTextMetricHPELight10pt"/>
        <w:rPr>
          <w:rStyle w:val="CodingLanguage"/>
        </w:rPr>
      </w:pPr>
      <w:r w:rsidRPr="003D0F84">
        <w:rPr>
          <w:rStyle w:val="CodingLanguage"/>
        </w:rPr>
        <w:t>[windows_box:children]</w:t>
      </w:r>
      <w:r w:rsidRPr="003D0F84">
        <w:rPr>
          <w:rStyle w:val="CodingLanguage"/>
        </w:rPr>
        <w:br/>
        <w:t>bm_wrk_win</w:t>
      </w:r>
      <w:r w:rsidRPr="003D0F84">
        <w:rPr>
          <w:rStyle w:val="CodingLanguage"/>
        </w:rPr>
        <w:br/>
        <w:t>vm_wrk_win</w:t>
      </w:r>
    </w:p>
    <w:p w14:paraId="7BE06FF6" w14:textId="77777777" w:rsidR="00DD6E86" w:rsidRDefault="00DD6E86" w:rsidP="00DD6E86">
      <w:pPr>
        <w:pStyle w:val="Heading3"/>
      </w:pPr>
      <w:r>
        <w:t>Bare metal variables</w:t>
      </w:r>
    </w:p>
    <w:p w14:paraId="6C3429F9" w14:textId="77777777" w:rsidR="00DD6E86" w:rsidRDefault="00DD6E86" w:rsidP="00DD6E86">
      <w:pPr>
        <w:pStyle w:val="BodyTextMetricHPELight10pt"/>
      </w:pPr>
      <w:r>
        <w:t>When deploying bare metal worker nodes, you must specify the name of the Server Profile Template (SPT), together with the names of the two connections for your Ansible controller. If you have multiple server types in your HPE Synergy setup, you will need to set the name of the server profile template for each individual bare metal node, typically on the node decalration in the inventory file itself, rather than using a common name in the group file.</w:t>
      </w:r>
    </w:p>
    <w:p w14:paraId="0166F314" w14:textId="0C35BC4F" w:rsidR="00DD6E86" w:rsidRDefault="00DD6E86" w:rsidP="00DD6E86">
      <w:pPr>
        <w:pStyle w:val="Heading4"/>
      </w:pPr>
      <w:r>
        <w:t>Bare metal Linux variables</w:t>
      </w:r>
    </w:p>
    <w:p w14:paraId="195A5771" w14:textId="77777777" w:rsidR="00DD6E86" w:rsidRDefault="00DD6E86" w:rsidP="00DD6E86">
      <w:pPr>
        <w:pStyle w:val="BodyTextMetricHPELight10pt"/>
      </w:pPr>
      <w:r>
        <w:t xml:space="preserve">Variables specific to bare metal Linux worker nodes are specified in </w:t>
      </w:r>
      <w:r w:rsidRPr="00DD6E86">
        <w:rPr>
          <w:rStyle w:val="CodingLanguage"/>
        </w:rPr>
        <w:t>group_vars/bm_wrk_lnx.yml</w:t>
      </w:r>
      <w:r>
        <w:t xml:space="preserve"> </w:t>
      </w:r>
    </w:p>
    <w:p w14:paraId="0485E337" w14:textId="71FAA010" w:rsidR="00DD6E86" w:rsidRPr="003D0F84" w:rsidRDefault="00DD6E86" w:rsidP="00DD6E86">
      <w:pPr>
        <w:pStyle w:val="BodyTextMetricHPELight10pt"/>
        <w:rPr>
          <w:rStyle w:val="CodingLanguage"/>
        </w:rPr>
      </w:pPr>
      <w:r w:rsidRPr="003D0F84">
        <w:rPr>
          <w:rStyle w:val="CodingLanguage"/>
        </w:rPr>
        <w:t xml:space="preserve">ov_template: 'RedHat760_fcoe_v1.0.2'               </w:t>
      </w:r>
      <w:r w:rsidRPr="003D0F84">
        <w:rPr>
          <w:rStyle w:val="CodingLanguage"/>
        </w:rPr>
        <w:br/>
        <w:t xml:space="preserve">ov_ansible_connection_name: 'ansibleA'     </w:t>
      </w:r>
      <w:r w:rsidRPr="003D0F84">
        <w:rPr>
          <w:rStyle w:val="CodingLanguage"/>
        </w:rPr>
        <w:br/>
        <w:t xml:space="preserve">ov_ansible_redundant_connection_name: ansibleB   </w:t>
      </w:r>
      <w:r w:rsidRPr="003D0F84">
        <w:rPr>
          <w:rStyle w:val="CodingLanguage"/>
        </w:rPr>
        <w:br/>
      </w:r>
      <w:r w:rsidRPr="003D0F84">
        <w:rPr>
          <w:rStyle w:val="CodingLanguage"/>
        </w:rPr>
        <w:br/>
        <w:t xml:space="preserve">disk2: '/dev/mapper/mpatha' </w:t>
      </w:r>
      <w:r w:rsidRPr="003D0F84">
        <w:rPr>
          <w:rStyle w:val="CodingLanguage"/>
        </w:rPr>
        <w:br/>
        <w:t>disk2_part: '/dev/mapper/mpatha1'</w:t>
      </w:r>
      <w:r w:rsidRPr="003D0F84">
        <w:rPr>
          <w:rStyle w:val="CodingLanguage"/>
        </w:rPr>
        <w:br/>
        <w:t>orchestrator: kubernetes # or swarm</w:t>
      </w:r>
      <w:r w:rsidRPr="003D0F84">
        <w:rPr>
          <w:rStyle w:val="CodingLanguage"/>
        </w:rPr>
        <w:br/>
        <w:t>fcoe_devices: ['ens3f2','ens3f3']</w:t>
      </w:r>
    </w:p>
    <w:p w14:paraId="358EB630" w14:textId="77777777" w:rsidR="00DD6E86" w:rsidRDefault="00DD6E86" w:rsidP="00DD6E86">
      <w:pPr>
        <w:pStyle w:val="Heading4"/>
      </w:pPr>
      <w:r>
        <w:t>Bare metal Windows variables</w:t>
      </w:r>
    </w:p>
    <w:p w14:paraId="5E62127B" w14:textId="3EF02C46" w:rsidR="00DD6E86" w:rsidRDefault="00DD6E86" w:rsidP="00DD6E86">
      <w:pPr>
        <w:pStyle w:val="BodyTextMetricHPELight10pt"/>
      </w:pPr>
      <w:r>
        <w:t xml:space="preserve">Variables specific to bare metal Windows worker nodes are specified in </w:t>
      </w:r>
      <w:r w:rsidRPr="00DD6E86">
        <w:rPr>
          <w:rStyle w:val="CodingLanguage"/>
        </w:rPr>
        <w:t>group_vars/bm_wrk_win.yml</w:t>
      </w:r>
    </w:p>
    <w:p w14:paraId="736BDE22" w14:textId="48A78A9E" w:rsidR="00DD6E86" w:rsidRPr="00DD6E86" w:rsidRDefault="00DD6E86" w:rsidP="00DD6E86">
      <w:pPr>
        <w:pStyle w:val="BodyTextMetricHPELight10pt"/>
        <w:rPr>
          <w:rStyle w:val="CodingLanguage"/>
        </w:rPr>
      </w:pPr>
      <w:r w:rsidRPr="00DD6E86">
        <w:rPr>
          <w:rStyle w:val="CodingLanguage"/>
        </w:rPr>
        <w:t>ov_template:</w:t>
      </w:r>
      <w:r>
        <w:rPr>
          <w:rStyle w:val="CodingLanguage"/>
        </w:rPr>
        <w:t xml:space="preserve"> 'Windows Worker Node (Gen9)'</w:t>
      </w:r>
      <w:r w:rsidRPr="00DD6E86">
        <w:rPr>
          <w:rStyle w:val="CodingLanguage"/>
        </w:rPr>
        <w:br/>
        <w:t xml:space="preserve">ov_ansible_connection_name: 'Ansible-A'    </w:t>
      </w:r>
      <w:r w:rsidRPr="00DD6E86">
        <w:rPr>
          <w:rStyle w:val="CodingLanguage"/>
        </w:rPr>
        <w:br/>
        <w:t xml:space="preserve">ov_ansible_redundant_connection_name: 'Ansible-B'   </w:t>
      </w:r>
    </w:p>
    <w:p w14:paraId="61DC5DE5" w14:textId="77777777" w:rsidR="00DD6E86" w:rsidRDefault="00DD6E86" w:rsidP="00DD6E86">
      <w:pPr>
        <w:pStyle w:val="Heading2"/>
      </w:pPr>
      <w:bookmarkStart w:id="136" w:name="_Toc531698806"/>
      <w:bookmarkStart w:id="137" w:name="_Toc7097520"/>
      <w:r w:rsidRPr="00F841F0">
        <w:t>Inventory group variables</w:t>
      </w:r>
      <w:bookmarkEnd w:id="136"/>
      <w:bookmarkEnd w:id="137"/>
    </w:p>
    <w:p w14:paraId="5E0B0FE7" w14:textId="77777777" w:rsidR="00DD6E86" w:rsidRDefault="00DD6E86" w:rsidP="00DD6E86">
      <w:pPr>
        <w:pStyle w:val="BodyTextMetricHPELight10pt"/>
      </w:pPr>
      <w:r w:rsidRPr="00F841F0">
        <w:t xml:space="preserve">Additional configuration files for each group in the inventory are available, including </w:t>
      </w:r>
      <w:r w:rsidRPr="00D93702">
        <w:rPr>
          <w:rStyle w:val="CodingLanguage"/>
        </w:rPr>
        <w:t>group_vars/vms.yml</w:t>
      </w:r>
      <w:r w:rsidRPr="00F841F0">
        <w:t xml:space="preserve">, </w:t>
      </w:r>
      <w:r w:rsidRPr="00D93702">
        <w:rPr>
          <w:rStyle w:val="CodingLanguage"/>
        </w:rPr>
        <w:t>group_vars/ucp.yml</w:t>
      </w:r>
      <w:r w:rsidRPr="00F841F0">
        <w:t xml:space="preserve">, </w:t>
      </w:r>
      <w:r w:rsidRPr="00D93702">
        <w:rPr>
          <w:rStyle w:val="CodingLanguage"/>
        </w:rPr>
        <w:t>group_vars/dtr.yml</w:t>
      </w:r>
      <w:r w:rsidRPr="00F841F0">
        <w:t xml:space="preserve">, </w:t>
      </w:r>
      <w:r w:rsidRPr="00D93702">
        <w:rPr>
          <w:rStyle w:val="CodingLanguage"/>
        </w:rPr>
        <w:t>group_vars/worker.yml</w:t>
      </w:r>
      <w:r w:rsidRPr="00F841F0">
        <w:t xml:space="preserve"> and </w:t>
      </w:r>
      <w:r w:rsidRPr="00D93702">
        <w:rPr>
          <w:rStyle w:val="CodingLanguage"/>
        </w:rPr>
        <w:t>group_vars/nfs.yml</w:t>
      </w:r>
      <w:r w:rsidRPr="00F841F0">
        <w:t>.</w:t>
      </w:r>
    </w:p>
    <w:p w14:paraId="68225066" w14:textId="670D72AA" w:rsidR="00DD6E86" w:rsidRDefault="00DD6E86" w:rsidP="00DD6E86">
      <w:pPr>
        <w:pStyle w:val="BodyTextMetricHPELight10pt"/>
      </w:pPr>
      <w:r w:rsidRPr="00DD6E86">
        <w:t>The following files, in the group_vars folder, contain variable definitions for each group.</w:t>
      </w:r>
    </w:p>
    <w:p w14:paraId="3A18F711" w14:textId="3247DBAC" w:rsidR="00DD6E86" w:rsidRDefault="00DD6E86" w:rsidP="00DD6E86">
      <w:pPr>
        <w:pStyle w:val="BulletLevel1"/>
      </w:pPr>
      <w:r w:rsidRPr="00DD6E86">
        <w:rPr>
          <w:rStyle w:val="BoldEmpha"/>
        </w:rPr>
        <w:t>ucp.yml:</w:t>
      </w:r>
      <w:r>
        <w:t xml:space="preserve"> Variables defined for all UCP nodes.</w:t>
      </w:r>
    </w:p>
    <w:p w14:paraId="12F3BE1E" w14:textId="77777777" w:rsidR="00DD6E86" w:rsidRDefault="00DD6E86" w:rsidP="00DD6E86">
      <w:pPr>
        <w:pStyle w:val="BulletLevel1"/>
      </w:pPr>
      <w:r w:rsidRPr="00734D48">
        <w:rPr>
          <w:rStyle w:val="BoldEmpha"/>
        </w:rPr>
        <w:t xml:space="preserve">dtr.yml: </w:t>
      </w:r>
      <w:r>
        <w:t>Variables defined for all DTR nodes.</w:t>
      </w:r>
    </w:p>
    <w:p w14:paraId="34590F02" w14:textId="6A231AAE" w:rsidR="00DD6E86" w:rsidRDefault="00DD6E86" w:rsidP="00DD6E86">
      <w:pPr>
        <w:pStyle w:val="BulletLevel1"/>
      </w:pPr>
      <w:r w:rsidRPr="00734D48">
        <w:rPr>
          <w:rStyle w:val="BoldEmpha"/>
        </w:rPr>
        <w:t>nfs.yml:</w:t>
      </w:r>
      <w:r>
        <w:t xml:space="preserve"> Variables defined for all NFS nodes.</w:t>
      </w:r>
    </w:p>
    <w:p w14:paraId="7ED69642" w14:textId="39709053" w:rsidR="00DD6E86" w:rsidRDefault="00DD6E86" w:rsidP="00DD6E86">
      <w:pPr>
        <w:pStyle w:val="BulletLevel1"/>
      </w:pPr>
      <w:r w:rsidRPr="00734D48">
        <w:rPr>
          <w:rStyle w:val="BoldEmpha"/>
        </w:rPr>
        <w:t>logger.yml:</w:t>
      </w:r>
      <w:r>
        <w:t xml:space="preserve"> Variables defined for all logger nodes.</w:t>
      </w:r>
    </w:p>
    <w:p w14:paraId="1C95AC1C" w14:textId="5970655B" w:rsidR="00DD6E86" w:rsidRDefault="00DD6E86" w:rsidP="00DD6E86">
      <w:pPr>
        <w:pStyle w:val="BulletLevel1"/>
      </w:pPr>
      <w:r w:rsidRPr="00734D48">
        <w:rPr>
          <w:rStyle w:val="BoldEmpha"/>
        </w:rPr>
        <w:t>loadbalancer.yml:</w:t>
      </w:r>
      <w:r>
        <w:t xml:space="preserve"> Variables defined for all nodes in the [loadbalancer] group.</w:t>
      </w:r>
    </w:p>
    <w:p w14:paraId="4A240968" w14:textId="37E6A340" w:rsidR="00DD6E86" w:rsidRDefault="00DD6E86" w:rsidP="00DD6E86">
      <w:pPr>
        <w:pStyle w:val="BulletLevel1"/>
      </w:pPr>
      <w:r w:rsidRPr="00734D48">
        <w:rPr>
          <w:rStyle w:val="BoldEmpha"/>
        </w:rPr>
        <w:t>lbs.yml:</w:t>
      </w:r>
      <w:r>
        <w:t xml:space="preserve"> Variables defined for all nodes in the legacy [lbs] group.</w:t>
      </w:r>
    </w:p>
    <w:p w14:paraId="147429EB" w14:textId="05BD78AE" w:rsidR="00DD6E86" w:rsidRDefault="00DD6E86" w:rsidP="00DD6E86">
      <w:pPr>
        <w:pStyle w:val="BulletLevel1"/>
      </w:pPr>
      <w:r w:rsidRPr="00734D48">
        <w:rPr>
          <w:rStyle w:val="BoldEmpha"/>
        </w:rPr>
        <w:t xml:space="preserve">vm_wrk_lnx.yml: </w:t>
      </w:r>
      <w:r>
        <w:t>Variables defined for all Linux VM worker nodes.</w:t>
      </w:r>
    </w:p>
    <w:p w14:paraId="22B0C977" w14:textId="2310CDBA" w:rsidR="00DD6E86" w:rsidRDefault="00DD6E86" w:rsidP="00DD6E86">
      <w:pPr>
        <w:pStyle w:val="BulletLevel1"/>
      </w:pPr>
      <w:r w:rsidRPr="00734D48">
        <w:rPr>
          <w:rStyle w:val="BoldEmpha"/>
        </w:rPr>
        <w:t>vm_wrk_win.yml:</w:t>
      </w:r>
      <w:r>
        <w:t xml:space="preserve"> Variables defined for all Windows VM worker nodes.</w:t>
      </w:r>
    </w:p>
    <w:p w14:paraId="4BC569A1" w14:textId="6336025D" w:rsidR="00DD6E86" w:rsidRDefault="00DD6E86" w:rsidP="00DD6E86">
      <w:pPr>
        <w:pStyle w:val="BulletLevel1"/>
      </w:pPr>
      <w:r w:rsidRPr="00734D48">
        <w:rPr>
          <w:rStyle w:val="BoldEmpha"/>
        </w:rPr>
        <w:t>worker.yml:</w:t>
      </w:r>
      <w:r>
        <w:t xml:space="preserve"> Variables defined for all worker nodes.</w:t>
      </w:r>
    </w:p>
    <w:p w14:paraId="0B3BC2B0" w14:textId="562CA434" w:rsidR="00DD6E86" w:rsidRDefault="00DD6E86" w:rsidP="00DD6E86">
      <w:pPr>
        <w:pStyle w:val="BulletLevel1"/>
      </w:pPr>
      <w:r w:rsidRPr="00734D48">
        <w:rPr>
          <w:rStyle w:val="BoldEmpha"/>
        </w:rPr>
        <w:t>windows_box.yml:</w:t>
      </w:r>
      <w:r w:rsidR="00734D48">
        <w:t xml:space="preserve"> </w:t>
      </w:r>
      <w:r>
        <w:t>Variables defined for all Windows nodes.</w:t>
      </w:r>
    </w:p>
    <w:p w14:paraId="4EF35D16" w14:textId="7B2FBA77" w:rsidR="00DD6E86" w:rsidRDefault="00734D48" w:rsidP="00DD6E86">
      <w:pPr>
        <w:pStyle w:val="BulletLevel1"/>
      </w:pPr>
      <w:r w:rsidRPr="00734D48">
        <w:rPr>
          <w:rStyle w:val="BoldEmpha"/>
        </w:rPr>
        <w:t>vms.yml:</w:t>
      </w:r>
      <w:r>
        <w:t xml:space="preserve"> </w:t>
      </w:r>
      <w:r w:rsidR="00DD6E86">
        <w:t>Variables defined for all the VMware Virtual Machines deployed by the solution.</w:t>
      </w:r>
    </w:p>
    <w:p w14:paraId="09F4D07B" w14:textId="43CB1E4C" w:rsidR="00DD6E86" w:rsidRDefault="00DD6E86" w:rsidP="00DD6E86">
      <w:pPr>
        <w:pStyle w:val="BulletLevel1"/>
      </w:pPr>
      <w:r w:rsidRPr="00734D48">
        <w:rPr>
          <w:rStyle w:val="BoldEmpha"/>
        </w:rPr>
        <w:t>bms.yml</w:t>
      </w:r>
      <w:r w:rsidR="00734D48" w:rsidRPr="00734D48">
        <w:rPr>
          <w:rStyle w:val="BoldEmpha"/>
        </w:rPr>
        <w:t>:</w:t>
      </w:r>
      <w:r w:rsidR="00734D48">
        <w:t xml:space="preserve"> </w:t>
      </w:r>
      <w:r>
        <w:t>Variables defined for all the bare metal machines deployed by the solution.</w:t>
      </w:r>
    </w:p>
    <w:p w14:paraId="696DF877" w14:textId="77777777" w:rsidR="00DD6E86" w:rsidRDefault="00DD6E86" w:rsidP="00DD6E86">
      <w:pPr>
        <w:pStyle w:val="BodyTextMetricHPELight10pt"/>
      </w:pPr>
      <w:r w:rsidRPr="00F841F0">
        <w:lastRenderedPageBreak/>
        <w:t xml:space="preserve">These group files facilitate more sophisticated settings, such as additional drives and additional network interfaces. For example, here is the </w:t>
      </w:r>
      <w:r w:rsidRPr="00D93702">
        <w:rPr>
          <w:rStyle w:val="CodingLanguage"/>
        </w:rPr>
        <w:t xml:space="preserve">group_vars/nfs.yml </w:t>
      </w:r>
      <w:r w:rsidRPr="00F841F0">
        <w:t>file.</w:t>
      </w:r>
    </w:p>
    <w:p w14:paraId="3AE1EE7B"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r w:rsidRPr="00D93702">
        <w:rPr>
          <w:rStyle w:val="CodingLanguage"/>
        </w:rPr>
        <w:br/>
        <w:t xml:space="preserve"> </w:t>
      </w:r>
      <w:r w:rsidRPr="00D93702">
        <w:rPr>
          <w:rStyle w:val="CodingLanguage"/>
        </w:rPr>
        <w:br/>
        <w:t>disks_specs:</w:t>
      </w:r>
      <w:r w:rsidRPr="00D93702">
        <w:rPr>
          <w:rStyle w:val="CodingLanguage"/>
        </w:rPr>
        <w:br/>
        <w:t xml:space="preserve">  - size_gb:  '{{ disk1_size }}'</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 disk2_size }}'</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10</w:t>
      </w:r>
      <w:r w:rsidRPr="00D93702">
        <w:rPr>
          <w:rStyle w:val="CodingLanguage"/>
        </w:rPr>
        <w:br/>
        <w:t xml:space="preserve">    type: thin</w:t>
      </w:r>
      <w:r w:rsidRPr="00D93702">
        <w:rPr>
          <w:rStyle w:val="CodingLanguage"/>
        </w:rPr>
        <w:br/>
        <w:t xml:space="preserve">    datastore: "{{ datastores | random }}"</w:t>
      </w:r>
    </w:p>
    <w:p w14:paraId="0886CB30" w14:textId="2236ADFA" w:rsidR="00DD6E86" w:rsidRDefault="00DD6E86" w:rsidP="00DD6E86">
      <w:pPr>
        <w:pStyle w:val="BodyTextMetricHPELight10pt"/>
      </w:pPr>
      <w:r w:rsidRPr="00F841F0">
        <w:t xml:space="preserve">In this example, the size of the first two drives is specified using the values of the variables </w:t>
      </w:r>
      <w:r w:rsidRPr="00D93702">
        <w:rPr>
          <w:rStyle w:val="CodingLanguage"/>
        </w:rPr>
        <w:t>disk1_size</w:t>
      </w:r>
      <w:r w:rsidRPr="00F841F0">
        <w:t xml:space="preserve"> and </w:t>
      </w:r>
      <w:r w:rsidRPr="00D93702">
        <w:rPr>
          <w:rStyle w:val="CodingLanguage"/>
        </w:rPr>
        <w:t>disk2_size</w:t>
      </w:r>
      <w:r w:rsidRPr="00F841F0">
        <w:t xml:space="preserve"> that are declared in the </w:t>
      </w:r>
      <w:r w:rsidR="00234962">
        <w:rPr>
          <w:rStyle w:val="CodingLanguage"/>
        </w:rPr>
        <w:t>group_var</w:t>
      </w:r>
      <w:r>
        <w:rPr>
          <w:rStyle w:val="CodingLanguage"/>
        </w:rPr>
        <w:t>s/all/vars</w:t>
      </w:r>
      <w:r w:rsidRPr="00F841F0">
        <w:t xml:space="preserve"> file. This maintains compatibility with </w:t>
      </w:r>
      <w:r w:rsidR="007230C9">
        <w:rPr>
          <w:rStyle w:val="CodingLanguage"/>
        </w:rPr>
        <w:t>hosts</w:t>
      </w:r>
      <w:r w:rsidRPr="00F841F0">
        <w:t xml:space="preserve"> inventories from the previous release of the playbooks. However, it is possible to provide explicit values, depending on your requirements, for the individual UCP, DTR, worker or NFS VMs. For example, you may want to increase the size of the second disk for the NFS VM as this is used to store the DTR images, so the default value of 500GB may not be sufficient to meet your needs.</w:t>
      </w:r>
    </w:p>
    <w:p w14:paraId="362DB67F" w14:textId="77777777" w:rsidR="00DD6E86" w:rsidRDefault="00DD6E86" w:rsidP="00DD6E86">
      <w:pPr>
        <w:pStyle w:val="BodyTextMetricHPELight10pt"/>
      </w:pPr>
      <w:r w:rsidRPr="00F841F0">
        <w:t>In this release, support has been added for configuring a third drive that can be used to hold Kubernetes persistent volume data. The default size (10GB) is set low as the use of the NFS VM for storing persistent volume data is only considered suitable for demo purposes and should not be used in a production environment.</w:t>
      </w:r>
    </w:p>
    <w:p w14:paraId="12BEF99C" w14:textId="77777777" w:rsidR="00DD6E86" w:rsidRDefault="00DD6E86" w:rsidP="00DD6E86">
      <w:pPr>
        <w:pStyle w:val="BodyTextMetricHPELight10pt"/>
      </w:pPr>
      <w:r w:rsidRPr="00F841F0">
        <w:t xml:space="preserve">In the following example, the </w:t>
      </w:r>
      <w:r w:rsidRPr="00D93702">
        <w:rPr>
          <w:rStyle w:val="CodingLanguage"/>
        </w:rPr>
        <w:t>group_vars/nfs.yml</w:t>
      </w:r>
      <w:r w:rsidRPr="00F841F0">
        <w:t xml:space="preserve"> has been modified to configure the NFS VM with a 50GB boot disk, a 500GB drive for DTR images and an 800GB drive for Kubernetes persistent volumes data.</w:t>
      </w:r>
    </w:p>
    <w:p w14:paraId="437A967C"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p>
    <w:p w14:paraId="50EBF175" w14:textId="77777777" w:rsidR="00DD6E86" w:rsidRPr="00D93702" w:rsidRDefault="00DD6E86" w:rsidP="00DD6E86">
      <w:pPr>
        <w:pStyle w:val="BodyTextMetricHPELight10pt"/>
        <w:rPr>
          <w:rStyle w:val="CodingLanguage"/>
        </w:rPr>
      </w:pPr>
      <w:r w:rsidRPr="00D93702">
        <w:rPr>
          <w:rStyle w:val="CodingLanguage"/>
        </w:rPr>
        <w:t>disks_specs:</w:t>
      </w:r>
      <w:r w:rsidRPr="00D93702">
        <w:rPr>
          <w:rStyle w:val="CodingLanguage"/>
        </w:rPr>
        <w:br/>
        <w:t xml:space="preserve">  - size_gb:  50</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500</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800</w:t>
      </w:r>
      <w:r w:rsidRPr="00D93702">
        <w:rPr>
          <w:rStyle w:val="CodingLanguage"/>
        </w:rPr>
        <w:br/>
        <w:t xml:space="preserve">    type: thin</w:t>
      </w:r>
      <w:r w:rsidRPr="00D93702">
        <w:rPr>
          <w:rStyle w:val="CodingLanguage"/>
        </w:rPr>
        <w:br/>
        <w:t xml:space="preserve">    datastore: "{{ datastores | random }}"</w:t>
      </w:r>
    </w:p>
    <w:p w14:paraId="069AEA40" w14:textId="77777777" w:rsidR="00DD6E86" w:rsidRDefault="00DD6E86" w:rsidP="00DD6E86">
      <w:pPr>
        <w:pStyle w:val="MISCNote-Ruleabove"/>
      </w:pPr>
      <w:r>
        <w:t>Note</w:t>
      </w:r>
    </w:p>
    <w:p w14:paraId="00195D70" w14:textId="77777777" w:rsidR="00DD6E86" w:rsidRPr="009534F0" w:rsidRDefault="00DD6E86" w:rsidP="00DD6E86">
      <w:pPr>
        <w:pStyle w:val="MISCNote-Rulebelow"/>
      </w:pPr>
      <w:r w:rsidRPr="00F841F0">
        <w:t xml:space="preserve">The number of drives and the purpose of each drive is determined by the role of the VM and </w:t>
      </w:r>
      <w:r>
        <w:t>the specific playbooks that use</w:t>
      </w:r>
      <w:r w:rsidRPr="00F841F0">
        <w:t xml:space="preserve"> the information. The first disk is always used as the boot disk, irrespective of VM role, while the purpose of the second or thi</w:t>
      </w:r>
      <w:r>
        <w:t xml:space="preserve">rd disk is specific to the role. </w:t>
      </w:r>
    </w:p>
    <w:p w14:paraId="5E7D9B99" w14:textId="0C7AF8D0" w:rsidR="00DD6E86" w:rsidRDefault="00734D48" w:rsidP="00734D48">
      <w:pPr>
        <w:pStyle w:val="Heading2"/>
      </w:pPr>
      <w:bookmarkStart w:id="138" w:name="_Toc7097521"/>
      <w:r w:rsidRPr="00734D48">
        <w:lastRenderedPageBreak/>
        <w:t>Overriding group variables</w:t>
      </w:r>
      <w:bookmarkEnd w:id="138"/>
    </w:p>
    <w:p w14:paraId="748BAF93" w14:textId="1B7BA12C" w:rsidR="000615E7" w:rsidRDefault="00734D48" w:rsidP="00DD6E86">
      <w:pPr>
        <w:pStyle w:val="BodyTextMetricHPELight10pt"/>
      </w:pPr>
      <w:r w:rsidRPr="00734D48">
        <w:t>If you wish to configure your nodes with different specifications to the ones defined by the group, it is possible to declare the same variables at the node level, overriding the group value. For instance, you could have one of your workers with higher specifications by setting:</w:t>
      </w:r>
    </w:p>
    <w:p w14:paraId="70E2E501" w14:textId="7E2B27C2" w:rsidR="00734D48" w:rsidRDefault="00734D48" w:rsidP="00DD6E86">
      <w:pPr>
        <w:pStyle w:val="BodyTextMetricHPELight10pt"/>
      </w:pPr>
      <w:r w:rsidRPr="00734D48">
        <w:t xml:space="preserve">In the file </w:t>
      </w:r>
      <w:r w:rsidRPr="00734D48">
        <w:rPr>
          <w:rStyle w:val="CodingLanguage"/>
        </w:rPr>
        <w:t>vm_wrk_lnx.yml</w:t>
      </w:r>
      <w:r w:rsidRPr="00734D48">
        <w:t>:</w:t>
      </w:r>
    </w:p>
    <w:p w14:paraId="58A14459" w14:textId="277C6E7B" w:rsidR="00734D48" w:rsidRPr="00734D48" w:rsidRDefault="00734D48" w:rsidP="00734D48">
      <w:pPr>
        <w:pStyle w:val="BodyTextMetricHPELight10pt"/>
        <w:rPr>
          <w:rStyle w:val="CodingLanguage"/>
        </w:rPr>
      </w:pPr>
      <w:r w:rsidRPr="00734D48">
        <w:rPr>
          <w:rStyle w:val="CodingLanguage"/>
        </w:rPr>
        <w:t>cpus: '4'</w:t>
      </w:r>
      <w:r w:rsidRPr="00734D48">
        <w:rPr>
          <w:rStyle w:val="CodingLanguage"/>
        </w:rPr>
        <w:br/>
        <w:t>ram: '65536'</w:t>
      </w:r>
      <w:r w:rsidRPr="00734D48">
        <w:rPr>
          <w:rStyle w:val="CodingLanguage"/>
        </w:rPr>
        <w:br/>
        <w:t>disk2_size: '500'</w:t>
      </w:r>
    </w:p>
    <w:p w14:paraId="28C8F970" w14:textId="448AA957" w:rsidR="00734D48" w:rsidRDefault="00734D48" w:rsidP="00734D48">
      <w:pPr>
        <w:pStyle w:val="BodyTextMetricHPELight10pt"/>
      </w:pPr>
      <w:r w:rsidRPr="00734D48">
        <w:t xml:space="preserve">In the </w:t>
      </w:r>
      <w:r w:rsidRPr="00734D48">
        <w:rPr>
          <w:rStyle w:val="CodingLanguage"/>
        </w:rPr>
        <w:t>hosts</w:t>
      </w:r>
      <w:r w:rsidRPr="00734D48">
        <w:t xml:space="preserve"> file:</w:t>
      </w:r>
    </w:p>
    <w:p w14:paraId="4116126F" w14:textId="1A33CA47" w:rsidR="00734D48" w:rsidRPr="00734D48" w:rsidRDefault="00734D48" w:rsidP="00734D48">
      <w:pPr>
        <w:pStyle w:val="BodyTextMetricHPELight10pt"/>
        <w:rPr>
          <w:rStyle w:val="CodingLanguage"/>
        </w:rPr>
      </w:pPr>
      <w:r w:rsidRPr="00734D48">
        <w:rPr>
          <w:rStyle w:val="CodingLanguage"/>
        </w:rPr>
        <w:t xml:space="preserve">[vm_wrk_lnx] </w:t>
      </w:r>
      <w:r w:rsidRPr="00734D48">
        <w:rPr>
          <w:rStyle w:val="CodingLanguage"/>
        </w:rPr>
        <w:br/>
        <w:t>worker01 ip_addr='10.</w:t>
      </w:r>
      <w:r w:rsidR="003D0F84">
        <w:rPr>
          <w:rStyle w:val="CodingLanguage"/>
        </w:rPr>
        <w:t>60.59</w:t>
      </w:r>
      <w:r w:rsidRPr="00734D48">
        <w:rPr>
          <w:rStyle w:val="CodingLanguage"/>
        </w:rPr>
        <w:t>.10/16' esxi_host='</w:t>
      </w:r>
      <w:r w:rsidR="00E7573B" w:rsidRPr="008B26C1">
        <w:rPr>
          <w:rStyle w:val="CodingLanguage"/>
        </w:rPr>
        <w:t>esx04.cloudra.lo</w:t>
      </w:r>
      <w:r w:rsidR="00E7573B">
        <w:rPr>
          <w:rStyle w:val="CodingLanguage"/>
        </w:rPr>
        <w:t>cal</w:t>
      </w:r>
      <w:r w:rsidRPr="00734D48">
        <w:rPr>
          <w:rStyle w:val="CodingLanguage"/>
        </w:rPr>
        <w:t xml:space="preserve">' </w:t>
      </w:r>
      <w:r w:rsidRPr="00734D48">
        <w:rPr>
          <w:rStyle w:val="CodingLanguage"/>
        </w:rPr>
        <w:br/>
        <w:t>worker02 ip_addr='10.</w:t>
      </w:r>
      <w:r w:rsidR="003D0F84">
        <w:rPr>
          <w:rStyle w:val="CodingLanguage"/>
        </w:rPr>
        <w:t>60.59</w:t>
      </w:r>
      <w:r w:rsidRPr="00734D48">
        <w:rPr>
          <w:rStyle w:val="CodingLanguage"/>
        </w:rPr>
        <w:t>.11/16' esxi_host='</w:t>
      </w:r>
      <w:r w:rsidR="00E7573B">
        <w:rPr>
          <w:rStyle w:val="CodingLanguage"/>
        </w:rPr>
        <w:t>esx05</w:t>
      </w:r>
      <w:r w:rsidR="00E7573B" w:rsidRPr="008B26C1">
        <w:rPr>
          <w:rStyle w:val="CodingLanguage"/>
        </w:rPr>
        <w:t>.cloudra.lo</w:t>
      </w:r>
      <w:r w:rsidR="00E7573B">
        <w:rPr>
          <w:rStyle w:val="CodingLanguage"/>
        </w:rPr>
        <w:t>cal</w:t>
      </w:r>
      <w:r w:rsidRPr="00734D48">
        <w:rPr>
          <w:rStyle w:val="CodingLanguage"/>
        </w:rPr>
        <w:t xml:space="preserve">' </w:t>
      </w:r>
      <w:r w:rsidRPr="00734D48">
        <w:rPr>
          <w:rStyle w:val="CodingLanguage"/>
        </w:rPr>
        <w:br/>
        <w:t>worker03 ip_addr='10.</w:t>
      </w:r>
      <w:r w:rsidR="003D0F84">
        <w:rPr>
          <w:rStyle w:val="CodingLanguage"/>
        </w:rPr>
        <w:t>60.59</w:t>
      </w:r>
      <w:r w:rsidRPr="00734D48">
        <w:rPr>
          <w:rStyle w:val="CodingLanguage"/>
        </w:rPr>
        <w:t>.12/16' esxi_host='</w:t>
      </w:r>
      <w:r w:rsidR="00E7573B">
        <w:rPr>
          <w:rStyle w:val="CodingLanguage"/>
        </w:rPr>
        <w:t>esx06</w:t>
      </w:r>
      <w:r w:rsidR="00E7573B" w:rsidRPr="008B26C1">
        <w:rPr>
          <w:rStyle w:val="CodingLanguage"/>
        </w:rPr>
        <w:t>.cloudra.lo</w:t>
      </w:r>
      <w:r w:rsidR="00E7573B">
        <w:rPr>
          <w:rStyle w:val="CodingLanguage"/>
        </w:rPr>
        <w:t>cal</w:t>
      </w:r>
      <w:r w:rsidRPr="00734D48">
        <w:rPr>
          <w:rStyle w:val="CodingLanguage"/>
        </w:rPr>
        <w:t>' cpus='16' ram'131072'</w:t>
      </w:r>
    </w:p>
    <w:p w14:paraId="5CC89C70" w14:textId="77777777" w:rsidR="00734D48" w:rsidRDefault="00734D48" w:rsidP="00734D48">
      <w:pPr>
        <w:pStyle w:val="BodyTextMetricHPELight10pt"/>
      </w:pPr>
      <w:r>
        <w:t>In the example above, the worker03 Linux VM node would have 4 times more CPU and double the RAM compared to the rest of the Linux VM worker nodes.</w:t>
      </w:r>
    </w:p>
    <w:p w14:paraId="3A4486F9" w14:textId="77777777" w:rsidR="000615E7" w:rsidRDefault="000615E7" w:rsidP="0058095B">
      <w:pPr>
        <w:pStyle w:val="BodyTextMetricHPELight10pt"/>
      </w:pPr>
      <w:r>
        <w:t>The different variables you can use are described in</w:t>
      </w:r>
      <w:r w:rsidRPr="005940E0">
        <w:t xml:space="preserve"> </w:t>
      </w:r>
      <w:r w:rsidRPr="005940E0">
        <w:fldChar w:fldCharType="begin"/>
      </w:r>
      <w:r w:rsidRPr="005940E0">
        <w:instrText xml:space="preserve"> REF _Refd17e56391 \h </w:instrText>
      </w:r>
      <w:r>
        <w:instrText xml:space="preserve"> \* MERGEFORMAT </w:instrText>
      </w:r>
      <w:r w:rsidRPr="005940E0">
        <w:fldChar w:fldCharType="separate"/>
      </w:r>
      <w:r w:rsidR="00D84FAE" w:rsidRPr="00D84FAE">
        <w:t>Table</w:t>
      </w:r>
      <w:r w:rsidR="00D84FAE" w:rsidRPr="00D84FAE">
        <w:rPr>
          <w:rFonts w:ascii="Calibri" w:hAnsi="Calibri" w:cs="Calibri"/>
        </w:rPr>
        <w:t> </w:t>
      </w:r>
      <w:r w:rsidR="00D84FAE" w:rsidRPr="00D84FAE">
        <w:t>9</w:t>
      </w:r>
      <w:r w:rsidRPr="005940E0">
        <w:fldChar w:fldCharType="end"/>
      </w:r>
      <w:r>
        <w:t xml:space="preserve"> below. They are all mandatory unless otherwise specified.</w:t>
      </w:r>
    </w:p>
    <w:p w14:paraId="71FACF27" w14:textId="77777777" w:rsidR="000615E7" w:rsidRDefault="000615E7" w:rsidP="000615E7">
      <w:pPr>
        <w:pStyle w:val="MISCTableCaptionHeader8pt"/>
      </w:pPr>
      <w:bookmarkStart w:id="139" w:name="_Refd17e56391"/>
      <w:bookmarkStart w:id="140" w:name="_Tocd17e56391"/>
      <w:r w:rsidRPr="00FD0CD0">
        <w:rPr>
          <w:rStyle w:val="MISCTableCaptionHeaderBold8pt"/>
        </w:rPr>
        <w:t>Table</w:t>
      </w:r>
      <w:r w:rsidRPr="00FD0CD0">
        <w:rPr>
          <w:rStyle w:val="MISCTableCaptionHeaderBold8pt"/>
          <w:rFonts w:ascii="Calibri" w:hAnsi="Calibri" w:cs="Calibri"/>
        </w:rPr>
        <w:t> </w:t>
      </w:r>
      <w:bookmarkStart w:id="141" w:name="_Numd17e56391"/>
      <w:r w:rsidRPr="00FD0CD0">
        <w:rPr>
          <w:rStyle w:val="MISCTableCaptionHeaderBold8pt"/>
        </w:rPr>
        <w:fldChar w:fldCharType="begin"/>
      </w:r>
      <w:r w:rsidRPr="00FD0CD0">
        <w:rPr>
          <w:rStyle w:val="MISCTableCaptionHeaderBold8pt"/>
        </w:rPr>
        <w:instrText xml:space="preserve"> SEQ Table \* ARABIC </w:instrText>
      </w:r>
      <w:r w:rsidRPr="00FD0CD0">
        <w:rPr>
          <w:rStyle w:val="MISCTableCaptionHeaderBold8pt"/>
        </w:rPr>
        <w:fldChar w:fldCharType="separate"/>
      </w:r>
      <w:r w:rsidR="00D84FAE">
        <w:rPr>
          <w:rStyle w:val="MISCTableCaptionHeaderBold8pt"/>
          <w:noProof/>
        </w:rPr>
        <w:t>9</w:t>
      </w:r>
      <w:r w:rsidRPr="00FD0CD0">
        <w:rPr>
          <w:rStyle w:val="MISCTableCaptionHeaderBold8pt"/>
        </w:rPr>
        <w:fldChar w:fldCharType="end"/>
      </w:r>
      <w:bookmarkEnd w:id="139"/>
      <w:bookmarkEnd w:id="140"/>
      <w:bookmarkEnd w:id="141"/>
      <w:r w:rsidRPr="00FD0CD0">
        <w:rPr>
          <w:rStyle w:val="MISCTableCaptionHeaderBold8pt"/>
        </w:rPr>
        <w:t xml:space="preserve">. </w:t>
      </w:r>
      <w:r>
        <w:t>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320"/>
        <w:gridCol w:w="7560"/>
      </w:tblGrid>
      <w:tr w:rsidR="000615E7" w14:paraId="41FED5BA" w14:textId="77777777" w:rsidTr="0058095B">
        <w:trPr>
          <w:cantSplit/>
          <w:trHeight w:val="188"/>
          <w:tblHeader/>
        </w:trPr>
        <w:tc>
          <w:tcPr>
            <w:tcW w:w="1440" w:type="dxa"/>
            <w:tcBorders>
              <w:top w:val="nil"/>
              <w:bottom w:val="single" w:sz="36" w:space="0" w:color="00B388"/>
            </w:tcBorders>
          </w:tcPr>
          <w:p w14:paraId="3DE9FD0F" w14:textId="77777777" w:rsidR="000615E7" w:rsidRDefault="000615E7" w:rsidP="00CD4360">
            <w:pPr>
              <w:pStyle w:val="TableSubhead8pt"/>
            </w:pPr>
            <w:r>
              <w:t>Variable</w:t>
            </w:r>
          </w:p>
        </w:tc>
        <w:tc>
          <w:tcPr>
            <w:tcW w:w="1320" w:type="dxa"/>
            <w:tcBorders>
              <w:top w:val="nil"/>
              <w:bottom w:val="single" w:sz="36" w:space="0" w:color="00B388"/>
            </w:tcBorders>
          </w:tcPr>
          <w:p w14:paraId="549E05E2" w14:textId="77777777" w:rsidR="000615E7" w:rsidRDefault="000615E7" w:rsidP="00CD4360">
            <w:pPr>
              <w:pStyle w:val="TableSubhead8pt"/>
            </w:pPr>
            <w:r>
              <w:t>Scope</w:t>
            </w:r>
          </w:p>
        </w:tc>
        <w:tc>
          <w:tcPr>
            <w:tcW w:w="7560" w:type="dxa"/>
            <w:tcBorders>
              <w:top w:val="nil"/>
              <w:bottom w:val="single" w:sz="36" w:space="0" w:color="00B388"/>
            </w:tcBorders>
          </w:tcPr>
          <w:p w14:paraId="4D549C59" w14:textId="77777777" w:rsidR="000615E7" w:rsidRDefault="000615E7" w:rsidP="00CD4360">
            <w:pPr>
              <w:pStyle w:val="TableSubhead8pt"/>
            </w:pPr>
            <w:r>
              <w:t>Description</w:t>
            </w:r>
          </w:p>
        </w:tc>
      </w:tr>
      <w:tr w:rsidR="000615E7" w14:paraId="0D7368E4" w14:textId="77777777" w:rsidTr="0058095B">
        <w:trPr>
          <w:cantSplit/>
          <w:trHeight w:val="199"/>
        </w:trPr>
        <w:tc>
          <w:tcPr>
            <w:tcW w:w="1440" w:type="dxa"/>
          </w:tcPr>
          <w:p w14:paraId="685A20C7" w14:textId="77777777" w:rsidR="000615E7" w:rsidRDefault="000615E7" w:rsidP="00CD4360">
            <w:pPr>
              <w:pStyle w:val="TableBody8pt"/>
            </w:pPr>
            <w:r>
              <w:t>ip_addr</w:t>
            </w:r>
          </w:p>
        </w:tc>
        <w:tc>
          <w:tcPr>
            <w:tcW w:w="1320" w:type="dxa"/>
          </w:tcPr>
          <w:p w14:paraId="64A854D2" w14:textId="77777777" w:rsidR="000615E7" w:rsidRDefault="000615E7" w:rsidP="00CD4360">
            <w:pPr>
              <w:pStyle w:val="TableBody8pt"/>
            </w:pPr>
            <w:r>
              <w:t>Node</w:t>
            </w:r>
          </w:p>
        </w:tc>
        <w:tc>
          <w:tcPr>
            <w:tcW w:w="7560" w:type="dxa"/>
          </w:tcPr>
          <w:p w14:paraId="28CAF706" w14:textId="77777777" w:rsidR="000615E7" w:rsidRDefault="000615E7" w:rsidP="00CD4360">
            <w:pPr>
              <w:pStyle w:val="TableBody8pt"/>
            </w:pPr>
            <w:r>
              <w:t>IP address in CIDR format to be given to a node</w:t>
            </w:r>
          </w:p>
        </w:tc>
      </w:tr>
      <w:tr w:rsidR="000615E7" w14:paraId="292F297C" w14:textId="77777777" w:rsidTr="0058095B">
        <w:trPr>
          <w:cantSplit/>
          <w:trHeight w:val="298"/>
        </w:trPr>
        <w:tc>
          <w:tcPr>
            <w:tcW w:w="1440" w:type="dxa"/>
          </w:tcPr>
          <w:p w14:paraId="1F8B9FCA" w14:textId="77777777" w:rsidR="000615E7" w:rsidRDefault="000615E7" w:rsidP="00CD4360">
            <w:pPr>
              <w:pStyle w:val="TableBody8pt"/>
            </w:pPr>
            <w:r>
              <w:t>esxi_host</w:t>
            </w:r>
          </w:p>
        </w:tc>
        <w:tc>
          <w:tcPr>
            <w:tcW w:w="1320" w:type="dxa"/>
          </w:tcPr>
          <w:p w14:paraId="4A7DBB42" w14:textId="77777777" w:rsidR="000615E7" w:rsidRDefault="000615E7" w:rsidP="00CD4360">
            <w:pPr>
              <w:pStyle w:val="TableBody8pt"/>
            </w:pPr>
            <w:r>
              <w:t>Node</w:t>
            </w:r>
          </w:p>
        </w:tc>
        <w:tc>
          <w:tcPr>
            <w:tcW w:w="7560" w:type="dxa"/>
          </w:tcPr>
          <w:p w14:paraId="5485B9A1" w14:textId="77777777" w:rsidR="000615E7" w:rsidRDefault="000615E7" w:rsidP="00CD4360">
            <w:pPr>
              <w:pStyle w:val="TableBody8pt"/>
            </w:pPr>
            <w:r>
              <w:t>ESXi host where the node will be deployed. If the cluster is configured with DRS, this option will be overridden</w:t>
            </w:r>
          </w:p>
        </w:tc>
      </w:tr>
      <w:tr w:rsidR="000615E7" w14:paraId="2B631F7F" w14:textId="77777777" w:rsidTr="0058095B">
        <w:trPr>
          <w:cantSplit/>
          <w:trHeight w:val="178"/>
        </w:trPr>
        <w:tc>
          <w:tcPr>
            <w:tcW w:w="1440" w:type="dxa"/>
          </w:tcPr>
          <w:p w14:paraId="11574547" w14:textId="77777777" w:rsidR="000615E7" w:rsidRDefault="000615E7" w:rsidP="00CD4360">
            <w:pPr>
              <w:pStyle w:val="TableBody8pt"/>
            </w:pPr>
            <w:r>
              <w:t>cpus</w:t>
            </w:r>
          </w:p>
        </w:tc>
        <w:tc>
          <w:tcPr>
            <w:tcW w:w="1320" w:type="dxa"/>
          </w:tcPr>
          <w:p w14:paraId="5C09765B" w14:textId="77777777" w:rsidR="000615E7" w:rsidRDefault="000615E7" w:rsidP="00CD4360">
            <w:pPr>
              <w:pStyle w:val="TableBody8pt"/>
            </w:pPr>
            <w:r>
              <w:t>Node/Group</w:t>
            </w:r>
          </w:p>
        </w:tc>
        <w:tc>
          <w:tcPr>
            <w:tcW w:w="7560" w:type="dxa"/>
          </w:tcPr>
          <w:p w14:paraId="720E586C" w14:textId="77777777" w:rsidR="000615E7" w:rsidRDefault="000615E7" w:rsidP="00CD4360">
            <w:pPr>
              <w:pStyle w:val="TableBody8pt"/>
            </w:pPr>
            <w:r>
              <w:t>Number of CPUs to assign to a VM or a group of VMs</w:t>
            </w:r>
          </w:p>
        </w:tc>
      </w:tr>
      <w:tr w:rsidR="000615E7" w14:paraId="5BD8B439" w14:textId="77777777" w:rsidTr="0058095B">
        <w:trPr>
          <w:cantSplit/>
          <w:trHeight w:val="188"/>
        </w:trPr>
        <w:tc>
          <w:tcPr>
            <w:tcW w:w="1440" w:type="dxa"/>
          </w:tcPr>
          <w:p w14:paraId="14BC1325" w14:textId="77777777" w:rsidR="000615E7" w:rsidRDefault="000615E7" w:rsidP="00CD4360">
            <w:pPr>
              <w:pStyle w:val="TableBody8pt"/>
            </w:pPr>
            <w:r>
              <w:t>ram</w:t>
            </w:r>
          </w:p>
        </w:tc>
        <w:tc>
          <w:tcPr>
            <w:tcW w:w="1320" w:type="dxa"/>
          </w:tcPr>
          <w:p w14:paraId="0E373B46" w14:textId="77777777" w:rsidR="000615E7" w:rsidRDefault="000615E7" w:rsidP="00CD4360">
            <w:pPr>
              <w:pStyle w:val="TableBody8pt"/>
            </w:pPr>
            <w:r>
              <w:t>Node/Group</w:t>
            </w:r>
          </w:p>
        </w:tc>
        <w:tc>
          <w:tcPr>
            <w:tcW w:w="7560" w:type="dxa"/>
          </w:tcPr>
          <w:p w14:paraId="77E9B52F" w14:textId="77777777" w:rsidR="000615E7" w:rsidRDefault="000615E7" w:rsidP="00CD4360">
            <w:pPr>
              <w:pStyle w:val="TableBody8pt"/>
            </w:pPr>
            <w:r>
              <w:t>Amount of RAM in MB to assign to a VM or a group of VMs</w:t>
            </w:r>
          </w:p>
        </w:tc>
      </w:tr>
      <w:tr w:rsidR="000615E7" w14:paraId="61CE389E" w14:textId="77777777" w:rsidTr="0058095B">
        <w:trPr>
          <w:cantSplit/>
          <w:trHeight w:val="417"/>
        </w:trPr>
        <w:tc>
          <w:tcPr>
            <w:tcW w:w="1440" w:type="dxa"/>
          </w:tcPr>
          <w:p w14:paraId="2386DB21" w14:textId="2653238E" w:rsidR="000615E7" w:rsidRDefault="000615E7" w:rsidP="00311E7B">
            <w:pPr>
              <w:pStyle w:val="TableBody8pt"/>
            </w:pPr>
            <w:r>
              <w:t>disk2_</w:t>
            </w:r>
            <w:r w:rsidR="00311E7B">
              <w:t>size</w:t>
            </w:r>
          </w:p>
        </w:tc>
        <w:tc>
          <w:tcPr>
            <w:tcW w:w="1320" w:type="dxa"/>
          </w:tcPr>
          <w:p w14:paraId="07915476" w14:textId="77777777" w:rsidR="000615E7" w:rsidRDefault="000615E7" w:rsidP="00CD4360">
            <w:pPr>
              <w:pStyle w:val="TableBody8pt"/>
            </w:pPr>
            <w:r>
              <w:t>Node/Group</w:t>
            </w:r>
          </w:p>
        </w:tc>
        <w:tc>
          <w:tcPr>
            <w:tcW w:w="7560" w:type="dxa"/>
          </w:tcPr>
          <w:p w14:paraId="6D61F3AD" w14:textId="77777777" w:rsidR="000615E7" w:rsidRDefault="000615E7" w:rsidP="00CD4360">
            <w:pPr>
              <w:pStyle w:val="TableBody8pt"/>
            </w:pPr>
            <w:r>
              <w:t>Size of the second disk in GB to attach to a VM or a group of VMs. This variable is only mandatory on Docker nodes (UCP, DTR, worker) and NFS node. It is not required for the logger node or the load balancers.</w:t>
            </w:r>
          </w:p>
        </w:tc>
      </w:tr>
    </w:tbl>
    <w:p w14:paraId="768FF4C7" w14:textId="77777777" w:rsidR="00734D48" w:rsidRDefault="00734D48" w:rsidP="000615E7">
      <w:pPr>
        <w:pStyle w:val="Heading2"/>
      </w:pPr>
      <w:bookmarkStart w:id="142" w:name="_Toc531698797"/>
    </w:p>
    <w:p w14:paraId="0026A9C9" w14:textId="77777777" w:rsidR="000615E7" w:rsidRDefault="000615E7" w:rsidP="000615E7">
      <w:pPr>
        <w:pStyle w:val="Heading2"/>
      </w:pPr>
      <w:bookmarkStart w:id="143" w:name="_Toc7097522"/>
      <w:r>
        <w:t>VMware configuration</w:t>
      </w:r>
      <w:bookmarkEnd w:id="142"/>
      <w:bookmarkEnd w:id="143"/>
    </w:p>
    <w:p w14:paraId="664C3A57" w14:textId="77777777" w:rsidR="000615E7" w:rsidRDefault="000615E7" w:rsidP="0058095B">
      <w:pPr>
        <w:pStyle w:val="BodyTextMetricHPELight10pt"/>
      </w:pPr>
      <w:r>
        <w:t>All VMware-related variables are mandatory and are described in</w:t>
      </w:r>
      <w:r w:rsidRPr="00566ADC">
        <w:t xml:space="preserve"> </w:t>
      </w:r>
      <w:r w:rsidRPr="00566ADC">
        <w:fldChar w:fldCharType="begin"/>
      </w:r>
      <w:r w:rsidRPr="00566ADC">
        <w:instrText xml:space="preserve"> REF _Refd17e56518 \h </w:instrText>
      </w:r>
      <w:r>
        <w:instrText xml:space="preserve"> \* MERGEFORMAT </w:instrText>
      </w:r>
      <w:r w:rsidRPr="00566ADC">
        <w:fldChar w:fldCharType="separate"/>
      </w:r>
      <w:r w:rsidR="00D84FAE" w:rsidRPr="00D84FAE">
        <w:t>Table</w:t>
      </w:r>
      <w:r w:rsidR="00D84FAE" w:rsidRPr="00D84FAE">
        <w:rPr>
          <w:rFonts w:ascii="Calibri" w:hAnsi="Calibri" w:cs="Calibri"/>
        </w:rPr>
        <w:t> </w:t>
      </w:r>
      <w:r w:rsidR="00D84FAE" w:rsidRPr="00D84FAE">
        <w:t>10</w:t>
      </w:r>
      <w:r w:rsidRPr="00566ADC">
        <w:fldChar w:fldCharType="end"/>
      </w:r>
      <w:r>
        <w:t>.</w:t>
      </w:r>
    </w:p>
    <w:p w14:paraId="15670FE6" w14:textId="77777777" w:rsidR="000615E7" w:rsidRDefault="000615E7" w:rsidP="000615E7">
      <w:pPr>
        <w:pStyle w:val="MISCTableCaptionHeader8pt"/>
      </w:pPr>
      <w:bookmarkStart w:id="144" w:name="_Refd17e56518"/>
      <w:bookmarkStart w:id="145" w:name="_Tocd17e56518"/>
      <w:r w:rsidRPr="00566ADC">
        <w:rPr>
          <w:rStyle w:val="MISCTableCaptionHeaderBold8pt"/>
        </w:rPr>
        <w:t>Table</w:t>
      </w:r>
      <w:r w:rsidRPr="00566ADC">
        <w:rPr>
          <w:rStyle w:val="MISCTableCaptionHeaderBold8pt"/>
          <w:rFonts w:ascii="Calibri" w:hAnsi="Calibri" w:cs="Calibri"/>
        </w:rPr>
        <w:t> </w:t>
      </w:r>
      <w:bookmarkStart w:id="146" w:name="_Numd17e56518"/>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D84FAE">
        <w:rPr>
          <w:rStyle w:val="MISCTableCaptionHeaderBold8pt"/>
          <w:noProof/>
        </w:rPr>
        <w:t>10</w:t>
      </w:r>
      <w:r w:rsidRPr="00566ADC">
        <w:rPr>
          <w:rStyle w:val="MISCTableCaptionHeaderBold8pt"/>
        </w:rPr>
        <w:fldChar w:fldCharType="end"/>
      </w:r>
      <w:bookmarkEnd w:id="144"/>
      <w:bookmarkEnd w:id="145"/>
      <w:bookmarkEnd w:id="146"/>
      <w:r w:rsidRPr="00566ADC">
        <w:rPr>
          <w:rStyle w:val="MISCTableCaptionHeaderBold8pt"/>
        </w:rPr>
        <w:t>.</w:t>
      </w:r>
      <w:r>
        <w:t xml:space="preserve"> VMware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620"/>
        <w:gridCol w:w="6960"/>
      </w:tblGrid>
      <w:tr w:rsidR="000615E7" w14:paraId="3A68AEF5" w14:textId="77777777" w:rsidTr="0083650F">
        <w:trPr>
          <w:cantSplit/>
        </w:trPr>
        <w:tc>
          <w:tcPr>
            <w:tcW w:w="1620" w:type="dxa"/>
            <w:tcBorders>
              <w:top w:val="nil"/>
              <w:bottom w:val="single" w:sz="36" w:space="0" w:color="00B388"/>
            </w:tcBorders>
          </w:tcPr>
          <w:p w14:paraId="2DD9A8D2" w14:textId="77777777" w:rsidR="000615E7" w:rsidRDefault="000615E7" w:rsidP="00CD4360">
            <w:pPr>
              <w:pStyle w:val="TableSubhead8pt"/>
            </w:pPr>
            <w:r>
              <w:t>Variable</w:t>
            </w:r>
          </w:p>
        </w:tc>
        <w:tc>
          <w:tcPr>
            <w:tcW w:w="1620" w:type="dxa"/>
            <w:tcBorders>
              <w:top w:val="nil"/>
              <w:bottom w:val="single" w:sz="36" w:space="0" w:color="00B388"/>
            </w:tcBorders>
          </w:tcPr>
          <w:p w14:paraId="122E57F5" w14:textId="77777777" w:rsidR="000615E7" w:rsidRDefault="000615E7" w:rsidP="00CD4360">
            <w:pPr>
              <w:pStyle w:val="TableSubhead8pt"/>
            </w:pPr>
            <w:r>
              <w:t>File</w:t>
            </w:r>
          </w:p>
        </w:tc>
        <w:tc>
          <w:tcPr>
            <w:tcW w:w="6960" w:type="dxa"/>
            <w:tcBorders>
              <w:top w:val="nil"/>
              <w:bottom w:val="single" w:sz="36" w:space="0" w:color="00B388"/>
            </w:tcBorders>
          </w:tcPr>
          <w:p w14:paraId="16F1196A" w14:textId="77777777" w:rsidR="000615E7" w:rsidRDefault="000615E7" w:rsidP="00CD4360">
            <w:pPr>
              <w:pStyle w:val="TableSubhead8pt"/>
            </w:pPr>
            <w:r>
              <w:t>Description</w:t>
            </w:r>
          </w:p>
        </w:tc>
      </w:tr>
      <w:tr w:rsidR="000615E7" w14:paraId="495FE0FD" w14:textId="77777777" w:rsidTr="0083650F">
        <w:trPr>
          <w:cantSplit/>
        </w:trPr>
        <w:tc>
          <w:tcPr>
            <w:tcW w:w="1620" w:type="dxa"/>
          </w:tcPr>
          <w:p w14:paraId="5D0CB05D" w14:textId="77777777" w:rsidR="000615E7" w:rsidRDefault="000615E7" w:rsidP="00CD4360">
            <w:pPr>
              <w:pStyle w:val="TableBody8pt"/>
            </w:pPr>
            <w:r>
              <w:t>vcenter_hostname</w:t>
            </w:r>
          </w:p>
        </w:tc>
        <w:tc>
          <w:tcPr>
            <w:tcW w:w="1620" w:type="dxa"/>
          </w:tcPr>
          <w:p w14:paraId="4AD6C4F0" w14:textId="3E2595E9" w:rsidR="000615E7" w:rsidRDefault="00234962" w:rsidP="00CD4360">
            <w:pPr>
              <w:pStyle w:val="TableBody8pt"/>
            </w:pPr>
            <w:r>
              <w:t>group_var</w:t>
            </w:r>
            <w:r w:rsidR="00B0382D">
              <w:t>s/all/vars</w:t>
            </w:r>
          </w:p>
        </w:tc>
        <w:tc>
          <w:tcPr>
            <w:tcW w:w="6960" w:type="dxa"/>
          </w:tcPr>
          <w:p w14:paraId="2C4E0D45" w14:textId="77777777" w:rsidR="000615E7" w:rsidRDefault="000615E7" w:rsidP="00CD4360">
            <w:pPr>
              <w:pStyle w:val="TableBody8pt"/>
            </w:pPr>
            <w:r>
              <w:t>IP or hostname of the vCenter appliance</w:t>
            </w:r>
          </w:p>
        </w:tc>
      </w:tr>
      <w:tr w:rsidR="000615E7" w14:paraId="7B003FEF" w14:textId="77777777" w:rsidTr="0083650F">
        <w:trPr>
          <w:cantSplit/>
        </w:trPr>
        <w:tc>
          <w:tcPr>
            <w:tcW w:w="1620" w:type="dxa"/>
          </w:tcPr>
          <w:p w14:paraId="7E472A57" w14:textId="77777777" w:rsidR="000615E7" w:rsidRDefault="000615E7" w:rsidP="00CD4360">
            <w:pPr>
              <w:pStyle w:val="TableBody8pt"/>
            </w:pPr>
            <w:r>
              <w:t>vcenter_username</w:t>
            </w:r>
          </w:p>
        </w:tc>
        <w:tc>
          <w:tcPr>
            <w:tcW w:w="1620" w:type="dxa"/>
          </w:tcPr>
          <w:p w14:paraId="0B30430B" w14:textId="44A7DF2A" w:rsidR="000615E7" w:rsidRDefault="00234962" w:rsidP="00CD4360">
            <w:pPr>
              <w:pStyle w:val="TableBody8pt"/>
            </w:pPr>
            <w:r>
              <w:t>group_var</w:t>
            </w:r>
            <w:r w:rsidR="00B0382D">
              <w:t>s/all/vars</w:t>
            </w:r>
          </w:p>
        </w:tc>
        <w:tc>
          <w:tcPr>
            <w:tcW w:w="6960" w:type="dxa"/>
          </w:tcPr>
          <w:p w14:paraId="5588C527" w14:textId="77777777" w:rsidR="000615E7" w:rsidRDefault="000615E7" w:rsidP="00CD4360">
            <w:pPr>
              <w:pStyle w:val="TableBody8pt"/>
            </w:pPr>
            <w:r>
              <w:t>Username to log in to the vCenter appliance. It might include a domain, for example, '</w:t>
            </w:r>
            <w:r>
              <w:rPr>
                <w:rStyle w:val="CodingLanguage"/>
              </w:rPr>
              <w:t>administrator@vsphere.local</w:t>
            </w:r>
            <w:r>
              <w:t>'.</w:t>
            </w:r>
          </w:p>
        </w:tc>
      </w:tr>
      <w:tr w:rsidR="000615E7" w14:paraId="1644BD18" w14:textId="77777777" w:rsidTr="0083650F">
        <w:trPr>
          <w:cantSplit/>
        </w:trPr>
        <w:tc>
          <w:tcPr>
            <w:tcW w:w="1620" w:type="dxa"/>
          </w:tcPr>
          <w:p w14:paraId="53A19AB3" w14:textId="77777777" w:rsidR="000615E7" w:rsidRDefault="000615E7" w:rsidP="00CD4360">
            <w:pPr>
              <w:pStyle w:val="TableBody8pt"/>
            </w:pPr>
            <w:r>
              <w:t>vcenter_password</w:t>
            </w:r>
          </w:p>
        </w:tc>
        <w:tc>
          <w:tcPr>
            <w:tcW w:w="1620" w:type="dxa"/>
          </w:tcPr>
          <w:p w14:paraId="79B8AE00" w14:textId="7F87092D" w:rsidR="000615E7" w:rsidRDefault="00234962" w:rsidP="00CD4360">
            <w:pPr>
              <w:pStyle w:val="TableBody8pt"/>
            </w:pPr>
            <w:r>
              <w:rPr>
                <w:rStyle w:val="BoldEmpha"/>
              </w:rPr>
              <w:t>group_var</w:t>
            </w:r>
            <w:r w:rsidR="0083650F">
              <w:rPr>
                <w:rStyle w:val="BoldEmpha"/>
              </w:rPr>
              <w:t>s/all/vault</w:t>
            </w:r>
          </w:p>
        </w:tc>
        <w:tc>
          <w:tcPr>
            <w:tcW w:w="6960" w:type="dxa"/>
          </w:tcPr>
          <w:p w14:paraId="3CF82232" w14:textId="77777777" w:rsidR="000615E7" w:rsidRDefault="000615E7" w:rsidP="00CD4360">
            <w:pPr>
              <w:pStyle w:val="TableBody8pt"/>
            </w:pPr>
            <w:r>
              <w:t xml:space="preserve">The password corresponding to the </w:t>
            </w:r>
            <w:r w:rsidRPr="00A96C4E">
              <w:rPr>
                <w:rStyle w:val="CodingLanguage"/>
              </w:rPr>
              <w:t>vcenter_username</w:t>
            </w:r>
            <w:r>
              <w:t xml:space="preserve"> user above.</w:t>
            </w:r>
          </w:p>
        </w:tc>
      </w:tr>
      <w:tr w:rsidR="000615E7" w14:paraId="1FA48B21" w14:textId="77777777" w:rsidTr="0083650F">
        <w:trPr>
          <w:cantSplit/>
        </w:trPr>
        <w:tc>
          <w:tcPr>
            <w:tcW w:w="1620" w:type="dxa"/>
          </w:tcPr>
          <w:p w14:paraId="66170EE5" w14:textId="77777777" w:rsidR="000615E7" w:rsidRDefault="000615E7" w:rsidP="00CD4360">
            <w:pPr>
              <w:pStyle w:val="TableBody8pt"/>
            </w:pPr>
            <w:r>
              <w:t>vcenter_validate_certs</w:t>
            </w:r>
          </w:p>
        </w:tc>
        <w:tc>
          <w:tcPr>
            <w:tcW w:w="1620" w:type="dxa"/>
          </w:tcPr>
          <w:p w14:paraId="1DA3447B" w14:textId="6710A248" w:rsidR="000615E7" w:rsidRDefault="00234962" w:rsidP="00CD4360">
            <w:pPr>
              <w:pStyle w:val="TableBody8pt"/>
            </w:pPr>
            <w:r>
              <w:t>group_var</w:t>
            </w:r>
            <w:r w:rsidR="00B0382D">
              <w:t>s/all/vars</w:t>
            </w:r>
          </w:p>
        </w:tc>
        <w:tc>
          <w:tcPr>
            <w:tcW w:w="6960" w:type="dxa"/>
          </w:tcPr>
          <w:p w14:paraId="1B86DBA2" w14:textId="77777777" w:rsidR="000615E7" w:rsidRDefault="000615E7" w:rsidP="00CD4360">
            <w:pPr>
              <w:pStyle w:val="TableBody8pt"/>
            </w:pPr>
            <w:r>
              <w:t>‘no’</w:t>
            </w:r>
          </w:p>
        </w:tc>
      </w:tr>
      <w:tr w:rsidR="000615E7" w14:paraId="7C7D6921" w14:textId="77777777" w:rsidTr="0083650F">
        <w:trPr>
          <w:cantSplit/>
        </w:trPr>
        <w:tc>
          <w:tcPr>
            <w:tcW w:w="1620" w:type="dxa"/>
          </w:tcPr>
          <w:p w14:paraId="067A2A16" w14:textId="77777777" w:rsidR="000615E7" w:rsidRDefault="000615E7" w:rsidP="00CD4360">
            <w:pPr>
              <w:pStyle w:val="TableBody8pt"/>
            </w:pPr>
            <w:r>
              <w:t>datacenter</w:t>
            </w:r>
          </w:p>
        </w:tc>
        <w:tc>
          <w:tcPr>
            <w:tcW w:w="1620" w:type="dxa"/>
          </w:tcPr>
          <w:p w14:paraId="17AD5135" w14:textId="08C0D900" w:rsidR="000615E7" w:rsidRDefault="00234962" w:rsidP="00CD4360">
            <w:pPr>
              <w:pStyle w:val="TableBody8pt"/>
            </w:pPr>
            <w:r>
              <w:t>group_var</w:t>
            </w:r>
            <w:r w:rsidR="00B0382D">
              <w:t>s/all/vars</w:t>
            </w:r>
          </w:p>
        </w:tc>
        <w:tc>
          <w:tcPr>
            <w:tcW w:w="6960" w:type="dxa"/>
          </w:tcPr>
          <w:p w14:paraId="6F110F1B" w14:textId="77777777" w:rsidR="000615E7" w:rsidRDefault="000615E7" w:rsidP="00CD4360">
            <w:pPr>
              <w:pStyle w:val="TableBody8pt"/>
            </w:pPr>
            <w:r>
              <w:t>Name of the datacenter where the environment will be provisioned</w:t>
            </w:r>
          </w:p>
        </w:tc>
      </w:tr>
      <w:tr w:rsidR="000615E7" w14:paraId="4CE3275D" w14:textId="77777777" w:rsidTr="0083650F">
        <w:trPr>
          <w:cantSplit/>
        </w:trPr>
        <w:tc>
          <w:tcPr>
            <w:tcW w:w="1620" w:type="dxa"/>
          </w:tcPr>
          <w:p w14:paraId="72370D99" w14:textId="77777777" w:rsidR="000615E7" w:rsidRDefault="000615E7" w:rsidP="00CD4360">
            <w:pPr>
              <w:pStyle w:val="TableBody8pt"/>
            </w:pPr>
            <w:r>
              <w:t>vm_username</w:t>
            </w:r>
          </w:p>
        </w:tc>
        <w:tc>
          <w:tcPr>
            <w:tcW w:w="1620" w:type="dxa"/>
          </w:tcPr>
          <w:p w14:paraId="4511951A" w14:textId="76BCCFB3" w:rsidR="000615E7" w:rsidRDefault="00234962" w:rsidP="00CD4360">
            <w:pPr>
              <w:pStyle w:val="TableBody8pt"/>
            </w:pPr>
            <w:r>
              <w:t>group_var</w:t>
            </w:r>
            <w:r w:rsidR="00B0382D">
              <w:t>s/all/vars</w:t>
            </w:r>
          </w:p>
        </w:tc>
        <w:tc>
          <w:tcPr>
            <w:tcW w:w="6960" w:type="dxa"/>
          </w:tcPr>
          <w:p w14:paraId="4E91DD49" w14:textId="77777777" w:rsidR="000615E7" w:rsidRDefault="000615E7" w:rsidP="00CD4360">
            <w:pPr>
              <w:pStyle w:val="TableBody8pt"/>
            </w:pPr>
            <w:r>
              <w:t>Username to log into the VMs. It needs to match the one from the VM Template, so unless you have created a user, you must use '</w:t>
            </w:r>
            <w:r w:rsidRPr="00A96C4E">
              <w:rPr>
                <w:rStyle w:val="CodingLanguage"/>
              </w:rPr>
              <w:t>root</w:t>
            </w:r>
            <w:r>
              <w:t xml:space="preserve">'. </w:t>
            </w:r>
          </w:p>
        </w:tc>
      </w:tr>
      <w:tr w:rsidR="000615E7" w14:paraId="65C1C054" w14:textId="77777777" w:rsidTr="0083650F">
        <w:trPr>
          <w:cantSplit/>
        </w:trPr>
        <w:tc>
          <w:tcPr>
            <w:tcW w:w="1620" w:type="dxa"/>
          </w:tcPr>
          <w:p w14:paraId="4169FF90" w14:textId="77777777" w:rsidR="000615E7" w:rsidRDefault="000615E7" w:rsidP="00CD4360">
            <w:pPr>
              <w:pStyle w:val="TableBody8pt"/>
            </w:pPr>
            <w:r>
              <w:t>vm_password</w:t>
            </w:r>
          </w:p>
        </w:tc>
        <w:tc>
          <w:tcPr>
            <w:tcW w:w="1620" w:type="dxa"/>
          </w:tcPr>
          <w:p w14:paraId="1A7E1CEB" w14:textId="6E590090" w:rsidR="000615E7" w:rsidRPr="00A96C4E" w:rsidRDefault="00234962" w:rsidP="00CD4360">
            <w:pPr>
              <w:pStyle w:val="TableBody8pt"/>
              <w:rPr>
                <w:rStyle w:val="BoldEmpha"/>
              </w:rPr>
            </w:pPr>
            <w:r>
              <w:rPr>
                <w:rStyle w:val="BoldEmpha"/>
              </w:rPr>
              <w:t>group_var</w:t>
            </w:r>
            <w:r w:rsidR="0083650F">
              <w:rPr>
                <w:rStyle w:val="BoldEmpha"/>
              </w:rPr>
              <w:t>s/all/vault</w:t>
            </w:r>
          </w:p>
        </w:tc>
        <w:tc>
          <w:tcPr>
            <w:tcW w:w="6960" w:type="dxa"/>
          </w:tcPr>
          <w:p w14:paraId="73282288" w14:textId="77777777" w:rsidR="000615E7" w:rsidRDefault="000615E7" w:rsidP="00CD4360">
            <w:pPr>
              <w:pStyle w:val="TableBody8pt"/>
            </w:pPr>
            <w:r w:rsidRPr="009B7137">
              <w:t xml:space="preserve">The password for the </w:t>
            </w:r>
            <w:r w:rsidRPr="00A96C4E">
              <w:rPr>
                <w:rStyle w:val="CodingLanguage"/>
              </w:rPr>
              <w:t>vm_username</w:t>
            </w:r>
            <w:r w:rsidRPr="009B7137">
              <w:t xml:space="preserve"> user above.</w:t>
            </w:r>
          </w:p>
        </w:tc>
      </w:tr>
      <w:tr w:rsidR="000615E7" w14:paraId="2FA7DDC9" w14:textId="77777777" w:rsidTr="0083650F">
        <w:trPr>
          <w:cantSplit/>
        </w:trPr>
        <w:tc>
          <w:tcPr>
            <w:tcW w:w="1620" w:type="dxa"/>
          </w:tcPr>
          <w:p w14:paraId="54FC3958" w14:textId="77777777" w:rsidR="000615E7" w:rsidRDefault="000615E7" w:rsidP="00CD4360">
            <w:pPr>
              <w:pStyle w:val="TableBody8pt"/>
            </w:pPr>
            <w:r>
              <w:t>vm_template</w:t>
            </w:r>
          </w:p>
        </w:tc>
        <w:tc>
          <w:tcPr>
            <w:tcW w:w="1620" w:type="dxa"/>
          </w:tcPr>
          <w:p w14:paraId="6B30D536" w14:textId="6EEB9BE8" w:rsidR="000615E7" w:rsidRDefault="00234962" w:rsidP="00CD4360">
            <w:pPr>
              <w:pStyle w:val="TableBody8pt"/>
            </w:pPr>
            <w:r>
              <w:t>group_var</w:t>
            </w:r>
            <w:r w:rsidR="00B0382D">
              <w:t>s/all/vars</w:t>
            </w:r>
          </w:p>
        </w:tc>
        <w:tc>
          <w:tcPr>
            <w:tcW w:w="6960" w:type="dxa"/>
          </w:tcPr>
          <w:p w14:paraId="4B705634" w14:textId="77777777" w:rsidR="000615E7" w:rsidRDefault="000615E7" w:rsidP="00CD4360">
            <w:pPr>
              <w:pStyle w:val="TableBody8pt"/>
            </w:pPr>
            <w:r>
              <w:t>Name of the RHEL VM Template to be use. Note that this is the name from a vCenter perspective, not the hostname.</w:t>
            </w:r>
          </w:p>
        </w:tc>
      </w:tr>
      <w:tr w:rsidR="000615E7" w14:paraId="1C062004" w14:textId="77777777" w:rsidTr="0083650F">
        <w:trPr>
          <w:cantSplit/>
        </w:trPr>
        <w:tc>
          <w:tcPr>
            <w:tcW w:w="1620" w:type="dxa"/>
          </w:tcPr>
          <w:p w14:paraId="55F43A24" w14:textId="77777777" w:rsidR="000615E7" w:rsidRDefault="000615E7" w:rsidP="00CD4360">
            <w:pPr>
              <w:pStyle w:val="TableBody8pt"/>
            </w:pPr>
            <w:r>
              <w:t>folder_name</w:t>
            </w:r>
          </w:p>
        </w:tc>
        <w:tc>
          <w:tcPr>
            <w:tcW w:w="1620" w:type="dxa"/>
          </w:tcPr>
          <w:p w14:paraId="156753EB" w14:textId="3C6E16DE" w:rsidR="000615E7" w:rsidRDefault="00234962" w:rsidP="00CD4360">
            <w:pPr>
              <w:pStyle w:val="TableBody8pt"/>
            </w:pPr>
            <w:r>
              <w:t>group_var</w:t>
            </w:r>
            <w:r w:rsidR="00B0382D">
              <w:t>s/all/vars</w:t>
            </w:r>
          </w:p>
        </w:tc>
        <w:tc>
          <w:tcPr>
            <w:tcW w:w="6960" w:type="dxa"/>
          </w:tcPr>
          <w:p w14:paraId="380B13DF" w14:textId="77777777" w:rsidR="000615E7" w:rsidRDefault="000615E7" w:rsidP="00CD4360">
            <w:pPr>
              <w:pStyle w:val="TableBody8pt"/>
            </w:pPr>
            <w:r>
              <w:t xml:space="preserve">vCenter folder to deploy the VMs. If you do not wish to deploy in a particular folder, the value should be </w:t>
            </w:r>
            <w:r>
              <w:rPr>
                <w:rStyle w:val="CodingLanguage"/>
              </w:rPr>
              <w:t>/</w:t>
            </w:r>
            <w:r>
              <w:t>. Note: If you want to deploy in a specific folder, you need to create this folder in the inventory of the selected datacenter before starting the deployment.</w:t>
            </w:r>
          </w:p>
        </w:tc>
      </w:tr>
      <w:tr w:rsidR="000615E7" w14:paraId="50555A9B" w14:textId="77777777" w:rsidTr="0083650F">
        <w:trPr>
          <w:cantSplit/>
        </w:trPr>
        <w:tc>
          <w:tcPr>
            <w:tcW w:w="1620" w:type="dxa"/>
          </w:tcPr>
          <w:p w14:paraId="3206F04D" w14:textId="77777777" w:rsidR="000615E7" w:rsidRDefault="000615E7" w:rsidP="00CD4360">
            <w:pPr>
              <w:pStyle w:val="TableBody8pt"/>
            </w:pPr>
            <w:r>
              <w:lastRenderedPageBreak/>
              <w:t>datastores</w:t>
            </w:r>
          </w:p>
        </w:tc>
        <w:tc>
          <w:tcPr>
            <w:tcW w:w="1620" w:type="dxa"/>
          </w:tcPr>
          <w:p w14:paraId="4F3D9250" w14:textId="72950086" w:rsidR="000615E7" w:rsidRDefault="00234962" w:rsidP="00CD4360">
            <w:pPr>
              <w:pStyle w:val="TableBody8pt"/>
            </w:pPr>
            <w:r>
              <w:t>group_var</w:t>
            </w:r>
            <w:r w:rsidR="00B0382D">
              <w:t>s/all/vars</w:t>
            </w:r>
          </w:p>
        </w:tc>
        <w:tc>
          <w:tcPr>
            <w:tcW w:w="6960" w:type="dxa"/>
          </w:tcPr>
          <w:p w14:paraId="3DFDE560" w14:textId="57C3A6F5" w:rsidR="000615E7" w:rsidRDefault="000615E7" w:rsidP="00CD4360">
            <w:pPr>
              <w:pStyle w:val="TableBody8pt"/>
            </w:pPr>
            <w:r>
              <w:t>List of datastores to be used, in list format, i.e. ['</w:t>
            </w:r>
            <w:r>
              <w:rPr>
                <w:rStyle w:val="CodingLanguage"/>
              </w:rPr>
              <w:t>Datastore1</w:t>
            </w:r>
            <w:r>
              <w:t>','</w:t>
            </w:r>
            <w:r>
              <w:rPr>
                <w:rStyle w:val="CodingLanguage"/>
              </w:rPr>
              <w:t>Datastore2</w:t>
            </w:r>
            <w:r>
              <w:t xml:space="preserve">'...]. The datastores must exist before you run the playbooks. </w:t>
            </w:r>
            <w:r w:rsidRPr="003F3C20">
              <w:t>Note that</w:t>
            </w:r>
            <w:r>
              <w:t xml:space="preserve"> each datastore should be mounted on each of</w:t>
            </w:r>
            <w:r w:rsidRPr="003F3C20">
              <w:t xml:space="preserve"> the ESXi hosts.</w:t>
            </w:r>
          </w:p>
        </w:tc>
      </w:tr>
      <w:tr w:rsidR="000615E7" w14:paraId="3566BAC0" w14:textId="77777777" w:rsidTr="0083650F">
        <w:trPr>
          <w:cantSplit/>
        </w:trPr>
        <w:tc>
          <w:tcPr>
            <w:tcW w:w="1620" w:type="dxa"/>
          </w:tcPr>
          <w:p w14:paraId="7581D821" w14:textId="77777777" w:rsidR="000615E7" w:rsidRDefault="000615E7" w:rsidP="00CD4360">
            <w:pPr>
              <w:pStyle w:val="TableBody8pt"/>
            </w:pPr>
            <w:r>
              <w:t>disk2</w:t>
            </w:r>
          </w:p>
        </w:tc>
        <w:tc>
          <w:tcPr>
            <w:tcW w:w="1620" w:type="dxa"/>
          </w:tcPr>
          <w:p w14:paraId="114D5271" w14:textId="55BAE432" w:rsidR="000615E7" w:rsidRDefault="00234962" w:rsidP="00CD4360">
            <w:pPr>
              <w:pStyle w:val="TableBody8pt"/>
            </w:pPr>
            <w:r>
              <w:t>group_var</w:t>
            </w:r>
            <w:r w:rsidR="00B0382D">
              <w:t>s/all/vars</w:t>
            </w:r>
          </w:p>
        </w:tc>
        <w:tc>
          <w:tcPr>
            <w:tcW w:w="6960" w:type="dxa"/>
          </w:tcPr>
          <w:p w14:paraId="5E60749E" w14:textId="77777777" w:rsidR="000615E7" w:rsidRDefault="000615E7" w:rsidP="00CD4360">
            <w:pPr>
              <w:pStyle w:val="TableBody8pt"/>
            </w:pPr>
            <w:r>
              <w:t xml:space="preserve">UNIX® name of the second disk for the Docker VMs. Typically </w:t>
            </w:r>
            <w:r>
              <w:rPr>
                <w:rStyle w:val="CodingLanguage"/>
              </w:rPr>
              <w:t>/dev/sdb</w:t>
            </w:r>
          </w:p>
        </w:tc>
      </w:tr>
      <w:tr w:rsidR="000615E7" w14:paraId="2239CBE2" w14:textId="77777777" w:rsidTr="0083650F">
        <w:trPr>
          <w:cantSplit/>
        </w:trPr>
        <w:tc>
          <w:tcPr>
            <w:tcW w:w="1620" w:type="dxa"/>
          </w:tcPr>
          <w:p w14:paraId="41171A10" w14:textId="77777777" w:rsidR="000615E7" w:rsidRDefault="000615E7" w:rsidP="00CD4360">
            <w:pPr>
              <w:pStyle w:val="TableBody8pt"/>
            </w:pPr>
            <w:r>
              <w:t>disk2_part</w:t>
            </w:r>
          </w:p>
        </w:tc>
        <w:tc>
          <w:tcPr>
            <w:tcW w:w="1620" w:type="dxa"/>
          </w:tcPr>
          <w:p w14:paraId="2E4FA823" w14:textId="60326A43" w:rsidR="000615E7" w:rsidRDefault="00234962" w:rsidP="00CD4360">
            <w:pPr>
              <w:pStyle w:val="TableBody8pt"/>
            </w:pPr>
            <w:r>
              <w:t>group_var</w:t>
            </w:r>
            <w:r w:rsidR="00B0382D">
              <w:t>s/all/vars</w:t>
            </w:r>
          </w:p>
        </w:tc>
        <w:tc>
          <w:tcPr>
            <w:tcW w:w="6960" w:type="dxa"/>
          </w:tcPr>
          <w:p w14:paraId="40F215C4" w14:textId="77777777" w:rsidR="000615E7" w:rsidRDefault="000615E7" w:rsidP="00CD4360">
            <w:pPr>
              <w:pStyle w:val="TableBody8pt"/>
            </w:pPr>
            <w:r>
              <w:t xml:space="preserve">UNIX name of the partition of the second disk for the Docker VMs. Typically </w:t>
            </w:r>
            <w:r>
              <w:rPr>
                <w:rStyle w:val="CodingLanguage"/>
              </w:rPr>
              <w:t>/dev/sdb1</w:t>
            </w:r>
          </w:p>
        </w:tc>
      </w:tr>
      <w:tr w:rsidR="000615E7" w14:paraId="426ABDF0" w14:textId="77777777" w:rsidTr="0083650F">
        <w:trPr>
          <w:cantSplit/>
        </w:trPr>
        <w:tc>
          <w:tcPr>
            <w:tcW w:w="1620" w:type="dxa"/>
          </w:tcPr>
          <w:p w14:paraId="1E4F621D" w14:textId="77777777" w:rsidR="000615E7" w:rsidRDefault="000615E7" w:rsidP="00CD4360">
            <w:pPr>
              <w:pStyle w:val="TableBody8pt"/>
            </w:pPr>
            <w:r>
              <w:t>vsphere_plugin_version</w:t>
            </w:r>
          </w:p>
        </w:tc>
        <w:tc>
          <w:tcPr>
            <w:tcW w:w="1620" w:type="dxa"/>
          </w:tcPr>
          <w:p w14:paraId="6673B12C" w14:textId="2FC2F0FC" w:rsidR="000615E7" w:rsidRDefault="00234962" w:rsidP="00CD4360">
            <w:pPr>
              <w:pStyle w:val="TableBody8pt"/>
            </w:pPr>
            <w:r>
              <w:t>group_var</w:t>
            </w:r>
            <w:r w:rsidR="00B0382D">
              <w:t>s/all/vars</w:t>
            </w:r>
          </w:p>
        </w:tc>
        <w:tc>
          <w:tcPr>
            <w:tcW w:w="6960" w:type="dxa"/>
          </w:tcPr>
          <w:p w14:paraId="7F60DF7D" w14:textId="77777777" w:rsidR="000615E7" w:rsidRDefault="000615E7" w:rsidP="00CD4360">
            <w:pPr>
              <w:pStyle w:val="TableBody8pt"/>
            </w:pPr>
            <w:r>
              <w:t>Version of the vSphere plugin for Docker. The default is 0.21.2 which is the latest version at the time of writing this document. The version of the plugin should match the version of the vSphere Installation Bundle (VIB) that you installed on the ESXi servers.</w:t>
            </w:r>
          </w:p>
        </w:tc>
      </w:tr>
      <w:tr w:rsidR="000615E7" w14:paraId="2B890CEF" w14:textId="77777777" w:rsidTr="0083650F">
        <w:trPr>
          <w:cantSplit/>
        </w:trPr>
        <w:tc>
          <w:tcPr>
            <w:tcW w:w="1620" w:type="dxa"/>
          </w:tcPr>
          <w:p w14:paraId="14058006" w14:textId="77777777" w:rsidR="000615E7" w:rsidRDefault="000615E7" w:rsidP="00CD4360">
            <w:pPr>
              <w:pStyle w:val="TableBody8pt"/>
            </w:pPr>
            <w:r>
              <w:t>vm_portgroup</w:t>
            </w:r>
          </w:p>
        </w:tc>
        <w:tc>
          <w:tcPr>
            <w:tcW w:w="1620" w:type="dxa"/>
          </w:tcPr>
          <w:p w14:paraId="320D25DF" w14:textId="7A5328E9" w:rsidR="000615E7" w:rsidRDefault="00234962" w:rsidP="00CD4360">
            <w:pPr>
              <w:pStyle w:val="TableBody8pt"/>
            </w:pPr>
            <w:r>
              <w:t>group_var</w:t>
            </w:r>
            <w:r w:rsidR="00B0382D">
              <w:t>s/all/vars</w:t>
            </w:r>
          </w:p>
        </w:tc>
        <w:tc>
          <w:tcPr>
            <w:tcW w:w="6960" w:type="dxa"/>
          </w:tcPr>
          <w:p w14:paraId="3D729EA0" w14:textId="77777777" w:rsidR="000615E7" w:rsidRDefault="000615E7" w:rsidP="00CD4360">
            <w:pPr>
              <w:pStyle w:val="TableBody8pt"/>
            </w:pPr>
            <w:r>
              <w:t xml:space="preserve">Used by the playbook </w:t>
            </w:r>
            <w:r>
              <w:rPr>
                <w:rStyle w:val="CodingLanguage"/>
              </w:rPr>
              <w:t>create_vms.yml</w:t>
            </w:r>
            <w:r>
              <w:t xml:space="preserve">, this variable is used to specify the portgroup connected to the network that connects all the VMs. There is currently only one network. </w:t>
            </w:r>
          </w:p>
          <w:p w14:paraId="713C25F5" w14:textId="77777777" w:rsidR="000615E7" w:rsidRDefault="000615E7" w:rsidP="00CD4360">
            <w:pPr>
              <w:pStyle w:val="TableBody8pt"/>
            </w:pPr>
            <w:r>
              <w:t xml:space="preserve">It is recommended that the template which is used as the base for all deployed VMs specifies a network adapter but it is not required. If a network adapter is specified, you should not attach this adapter to a standard switch if the portgroup designated by </w:t>
            </w:r>
            <w:r>
              <w:rPr>
                <w:rStyle w:val="CodingLanguage"/>
              </w:rPr>
              <w:t>vm_portgroup</w:t>
            </w:r>
            <w:r>
              <w:t xml:space="preserve"> is connected to a distributed vSwitch. In addition, you should make sure that the adapter specifies </w:t>
            </w:r>
            <w:r>
              <w:rPr>
                <w:rStyle w:val="CodingLanguage"/>
              </w:rPr>
              <w:t>Connect At Power On</w:t>
            </w:r>
            <w:r>
              <w:t>.</w:t>
            </w:r>
          </w:p>
        </w:tc>
      </w:tr>
    </w:tbl>
    <w:p w14:paraId="43C1FA13" w14:textId="77777777" w:rsidR="000615E7" w:rsidRDefault="000615E7" w:rsidP="0058095B">
      <w:pPr>
        <w:pStyle w:val="BodyTextMetricHPELight10pt"/>
      </w:pPr>
      <w:bookmarkStart w:id="147" w:name="_Refd17e56725"/>
      <w:bookmarkStart w:id="148" w:name="_Tocd17e56725"/>
    </w:p>
    <w:p w14:paraId="3D1B92F3" w14:textId="77777777" w:rsidR="000615E7" w:rsidRDefault="000615E7" w:rsidP="000615E7">
      <w:pPr>
        <w:pStyle w:val="Heading2"/>
      </w:pPr>
      <w:bookmarkStart w:id="149" w:name="_Toc531698800"/>
      <w:bookmarkStart w:id="150" w:name="_Toc7097523"/>
      <w:r>
        <w:t>Networking configuration</w:t>
      </w:r>
      <w:bookmarkEnd w:id="147"/>
      <w:bookmarkEnd w:id="148"/>
      <w:bookmarkEnd w:id="149"/>
      <w:bookmarkEnd w:id="150"/>
    </w:p>
    <w:p w14:paraId="65E1486B" w14:textId="77777777" w:rsidR="000615E7" w:rsidRDefault="000615E7" w:rsidP="0058095B">
      <w:pPr>
        <w:pStyle w:val="BodyTextMetricHPELight10pt"/>
      </w:pPr>
      <w:r>
        <w:t>All network-related variables are mandatory and are described in</w:t>
      </w:r>
      <w:r w:rsidRPr="00566ADC">
        <w:t xml:space="preserve"> </w:t>
      </w:r>
      <w:r w:rsidRPr="00566ADC">
        <w:fldChar w:fldCharType="begin"/>
      </w:r>
      <w:r w:rsidRPr="00566ADC">
        <w:instrText xml:space="preserve"> REF _Refd17e56737 \h </w:instrText>
      </w:r>
      <w:r>
        <w:instrText xml:space="preserve"> \* MERGEFORMAT </w:instrText>
      </w:r>
      <w:r w:rsidRPr="00566ADC">
        <w:fldChar w:fldCharType="separate"/>
      </w:r>
      <w:r w:rsidR="00D84FAE" w:rsidRPr="00D84FAE">
        <w:t>Table</w:t>
      </w:r>
      <w:r w:rsidR="00D84FAE" w:rsidRPr="00D84FAE">
        <w:rPr>
          <w:rFonts w:ascii="Calibri" w:hAnsi="Calibri" w:cs="Calibri"/>
        </w:rPr>
        <w:t> </w:t>
      </w:r>
      <w:r w:rsidR="00D84FAE" w:rsidRPr="00D84FAE">
        <w:t>11</w:t>
      </w:r>
      <w:r w:rsidRPr="00566ADC">
        <w:fldChar w:fldCharType="end"/>
      </w:r>
      <w:r>
        <w:t>.</w:t>
      </w:r>
    </w:p>
    <w:p w14:paraId="0EA43067" w14:textId="77777777" w:rsidR="000615E7" w:rsidRDefault="000615E7" w:rsidP="000615E7">
      <w:pPr>
        <w:pStyle w:val="MISCTableCaptionHeader8pt"/>
      </w:pPr>
      <w:bookmarkStart w:id="151" w:name="_Refd17e56737"/>
      <w:bookmarkStart w:id="152" w:name="_Tocd17e56737"/>
      <w:r w:rsidRPr="00566ADC">
        <w:rPr>
          <w:rStyle w:val="MISCTableCaptionHeaderBold8pt"/>
        </w:rPr>
        <w:t>Table</w:t>
      </w:r>
      <w:r w:rsidRPr="00566ADC">
        <w:rPr>
          <w:rStyle w:val="MISCTableCaptionHeaderBold8pt"/>
          <w:rFonts w:ascii="Calibri" w:hAnsi="Calibri" w:cs="Calibri"/>
        </w:rPr>
        <w:t> </w:t>
      </w:r>
      <w:bookmarkStart w:id="153" w:name="_Numd17e56737"/>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D84FAE">
        <w:rPr>
          <w:rStyle w:val="MISCTableCaptionHeaderBold8pt"/>
          <w:noProof/>
        </w:rPr>
        <w:t>11</w:t>
      </w:r>
      <w:r w:rsidRPr="00566ADC">
        <w:rPr>
          <w:rStyle w:val="MISCTableCaptionHeaderBold8pt"/>
        </w:rPr>
        <w:fldChar w:fldCharType="end"/>
      </w:r>
      <w:bookmarkEnd w:id="151"/>
      <w:bookmarkEnd w:id="152"/>
      <w:bookmarkEnd w:id="153"/>
      <w:r w:rsidRPr="00566ADC">
        <w:rPr>
          <w:rStyle w:val="MISCTableCaptionHeaderBold8pt"/>
        </w:rPr>
        <w:t>.</w:t>
      </w:r>
      <w:r>
        <w:t xml:space="preserve"> Network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30"/>
        <w:gridCol w:w="1620"/>
        <w:gridCol w:w="7050"/>
      </w:tblGrid>
      <w:tr w:rsidR="000615E7" w14:paraId="5C5771E3" w14:textId="77777777" w:rsidTr="008B26C1">
        <w:trPr>
          <w:cantSplit/>
          <w:tblHeader/>
        </w:trPr>
        <w:tc>
          <w:tcPr>
            <w:tcW w:w="1530" w:type="dxa"/>
            <w:tcBorders>
              <w:top w:val="nil"/>
              <w:bottom w:val="single" w:sz="36" w:space="0" w:color="00B388"/>
            </w:tcBorders>
          </w:tcPr>
          <w:p w14:paraId="4BE198BD" w14:textId="77777777" w:rsidR="000615E7" w:rsidRDefault="000615E7" w:rsidP="00CD4360">
            <w:pPr>
              <w:pStyle w:val="TableSubhead8pt"/>
            </w:pPr>
            <w:r>
              <w:t>Variable</w:t>
            </w:r>
          </w:p>
        </w:tc>
        <w:tc>
          <w:tcPr>
            <w:tcW w:w="1620" w:type="dxa"/>
            <w:tcBorders>
              <w:top w:val="nil"/>
              <w:bottom w:val="single" w:sz="36" w:space="0" w:color="00B388"/>
            </w:tcBorders>
          </w:tcPr>
          <w:p w14:paraId="28AD62C7" w14:textId="77777777" w:rsidR="000615E7" w:rsidRDefault="000615E7" w:rsidP="00CD4360">
            <w:pPr>
              <w:pStyle w:val="TableSubhead8pt"/>
            </w:pPr>
            <w:r>
              <w:t>File</w:t>
            </w:r>
          </w:p>
        </w:tc>
        <w:tc>
          <w:tcPr>
            <w:tcW w:w="7050" w:type="dxa"/>
            <w:tcBorders>
              <w:top w:val="nil"/>
              <w:bottom w:val="single" w:sz="36" w:space="0" w:color="00B388"/>
            </w:tcBorders>
          </w:tcPr>
          <w:p w14:paraId="1EB33726" w14:textId="77777777" w:rsidR="000615E7" w:rsidRDefault="000615E7" w:rsidP="00CD4360">
            <w:pPr>
              <w:pStyle w:val="TableSubhead8pt"/>
            </w:pPr>
            <w:r>
              <w:t>Description</w:t>
            </w:r>
          </w:p>
        </w:tc>
      </w:tr>
      <w:tr w:rsidR="000615E7" w14:paraId="2E0C9532" w14:textId="77777777" w:rsidTr="008B26C1">
        <w:trPr>
          <w:cantSplit/>
        </w:trPr>
        <w:tc>
          <w:tcPr>
            <w:tcW w:w="1530" w:type="dxa"/>
          </w:tcPr>
          <w:p w14:paraId="21B8FD70" w14:textId="77777777" w:rsidR="000615E7" w:rsidRDefault="000615E7" w:rsidP="00CD4360">
            <w:pPr>
              <w:pStyle w:val="TableBody8pt"/>
            </w:pPr>
            <w:r>
              <w:t>nic_name</w:t>
            </w:r>
          </w:p>
        </w:tc>
        <w:tc>
          <w:tcPr>
            <w:tcW w:w="1620" w:type="dxa"/>
          </w:tcPr>
          <w:p w14:paraId="50DF81B6" w14:textId="5F5A89A1" w:rsidR="000615E7" w:rsidRDefault="00234962" w:rsidP="00CD4360">
            <w:pPr>
              <w:pStyle w:val="TableBody8pt"/>
            </w:pPr>
            <w:r>
              <w:t>group_var</w:t>
            </w:r>
            <w:r w:rsidR="00B0382D">
              <w:t>s/all/vars</w:t>
            </w:r>
          </w:p>
        </w:tc>
        <w:tc>
          <w:tcPr>
            <w:tcW w:w="7050" w:type="dxa"/>
          </w:tcPr>
          <w:p w14:paraId="297FFCA8" w14:textId="77777777" w:rsidR="000615E7" w:rsidRDefault="000615E7" w:rsidP="00CD4360">
            <w:pPr>
              <w:pStyle w:val="TableBody8pt"/>
            </w:pPr>
            <w:r>
              <w:t xml:space="preserve">Name of the device, for RHEL this is typically </w:t>
            </w:r>
            <w:r>
              <w:rPr>
                <w:rStyle w:val="CodingLanguage"/>
              </w:rPr>
              <w:t>ens192</w:t>
            </w:r>
            <w:r>
              <w:t xml:space="preserve"> and it is recommended to leave it as is.</w:t>
            </w:r>
          </w:p>
        </w:tc>
      </w:tr>
      <w:tr w:rsidR="000615E7" w14:paraId="488A0432" w14:textId="77777777" w:rsidTr="008B26C1">
        <w:trPr>
          <w:cantSplit/>
        </w:trPr>
        <w:tc>
          <w:tcPr>
            <w:tcW w:w="1530" w:type="dxa"/>
          </w:tcPr>
          <w:p w14:paraId="33C462AD" w14:textId="77777777" w:rsidR="000615E7" w:rsidRDefault="000615E7" w:rsidP="00CD4360">
            <w:pPr>
              <w:pStyle w:val="TableBody8pt"/>
            </w:pPr>
            <w:r>
              <w:t>gateway</w:t>
            </w:r>
          </w:p>
        </w:tc>
        <w:tc>
          <w:tcPr>
            <w:tcW w:w="1620" w:type="dxa"/>
          </w:tcPr>
          <w:p w14:paraId="100A5394" w14:textId="64D57D89" w:rsidR="000615E7" w:rsidRDefault="00234962" w:rsidP="00CD4360">
            <w:pPr>
              <w:pStyle w:val="TableBody8pt"/>
            </w:pPr>
            <w:r>
              <w:t>group_var</w:t>
            </w:r>
            <w:r w:rsidR="00B0382D">
              <w:t>s/all/vars</w:t>
            </w:r>
          </w:p>
        </w:tc>
        <w:tc>
          <w:tcPr>
            <w:tcW w:w="7050" w:type="dxa"/>
          </w:tcPr>
          <w:p w14:paraId="7735083D" w14:textId="77777777" w:rsidR="000615E7" w:rsidRDefault="000615E7" w:rsidP="00CD4360">
            <w:pPr>
              <w:pStyle w:val="TableBody8pt"/>
            </w:pPr>
            <w:r>
              <w:t>IP address of the gateway to be used</w:t>
            </w:r>
          </w:p>
        </w:tc>
      </w:tr>
      <w:tr w:rsidR="000615E7" w14:paraId="0A447E8E" w14:textId="77777777" w:rsidTr="008B26C1">
        <w:trPr>
          <w:cantSplit/>
        </w:trPr>
        <w:tc>
          <w:tcPr>
            <w:tcW w:w="1530" w:type="dxa"/>
          </w:tcPr>
          <w:p w14:paraId="71CFCBB3" w14:textId="77777777" w:rsidR="000615E7" w:rsidRDefault="000615E7" w:rsidP="00CD4360">
            <w:pPr>
              <w:pStyle w:val="TableBody8pt"/>
            </w:pPr>
            <w:r>
              <w:t>dns</w:t>
            </w:r>
          </w:p>
        </w:tc>
        <w:tc>
          <w:tcPr>
            <w:tcW w:w="1620" w:type="dxa"/>
          </w:tcPr>
          <w:p w14:paraId="4BC6948D" w14:textId="76F72FD0" w:rsidR="000615E7" w:rsidRDefault="00234962" w:rsidP="00CD4360">
            <w:pPr>
              <w:pStyle w:val="TableBody8pt"/>
            </w:pPr>
            <w:r>
              <w:t>group_var</w:t>
            </w:r>
            <w:r w:rsidR="00B0382D">
              <w:t>s/all/vars</w:t>
            </w:r>
          </w:p>
        </w:tc>
        <w:tc>
          <w:tcPr>
            <w:tcW w:w="7050" w:type="dxa"/>
          </w:tcPr>
          <w:p w14:paraId="1C3DCF40" w14:textId="34966CC4" w:rsidR="000615E7" w:rsidRDefault="000615E7" w:rsidP="00CD4360">
            <w:pPr>
              <w:pStyle w:val="TableBody8pt"/>
            </w:pPr>
            <w:r>
              <w:t>List of DNS servers to be used, in list format, i.e. ['</w:t>
            </w:r>
            <w:r w:rsidR="003D0F84">
              <w:rPr>
                <w:rStyle w:val="CodingLanguage"/>
              </w:rPr>
              <w:t>10.60.59</w:t>
            </w:r>
            <w:r>
              <w:rPr>
                <w:rStyle w:val="CodingLanguage"/>
              </w:rPr>
              <w:t>.1</w:t>
            </w:r>
            <w:r>
              <w:t>','</w:t>
            </w:r>
            <w:r w:rsidR="003D0F84">
              <w:rPr>
                <w:rStyle w:val="CodingLanguage"/>
              </w:rPr>
              <w:t>10.60.59</w:t>
            </w:r>
            <w:r>
              <w:rPr>
                <w:rStyle w:val="CodingLanguage"/>
              </w:rPr>
              <w:t>.2</w:t>
            </w:r>
            <w:r>
              <w:t>'...]</w:t>
            </w:r>
          </w:p>
        </w:tc>
      </w:tr>
      <w:tr w:rsidR="000615E7" w14:paraId="5DFE161C" w14:textId="77777777" w:rsidTr="008B26C1">
        <w:trPr>
          <w:cantSplit/>
        </w:trPr>
        <w:tc>
          <w:tcPr>
            <w:tcW w:w="1530" w:type="dxa"/>
          </w:tcPr>
          <w:p w14:paraId="00B7B8D3" w14:textId="77777777" w:rsidR="000615E7" w:rsidRDefault="000615E7" w:rsidP="00CD4360">
            <w:pPr>
              <w:pStyle w:val="TableBody8pt"/>
            </w:pPr>
            <w:r>
              <w:t>domain_name</w:t>
            </w:r>
          </w:p>
        </w:tc>
        <w:tc>
          <w:tcPr>
            <w:tcW w:w="1620" w:type="dxa"/>
          </w:tcPr>
          <w:p w14:paraId="233A22B6" w14:textId="00B1E7B2" w:rsidR="000615E7" w:rsidRDefault="00234962" w:rsidP="00CD4360">
            <w:pPr>
              <w:pStyle w:val="TableBody8pt"/>
            </w:pPr>
            <w:r>
              <w:t>group_var</w:t>
            </w:r>
            <w:r w:rsidR="00B0382D">
              <w:t>s/all/vars</w:t>
            </w:r>
          </w:p>
        </w:tc>
        <w:tc>
          <w:tcPr>
            <w:tcW w:w="7050" w:type="dxa"/>
          </w:tcPr>
          <w:p w14:paraId="08527278" w14:textId="77777777" w:rsidR="000615E7" w:rsidRDefault="000615E7" w:rsidP="00CD4360">
            <w:pPr>
              <w:pStyle w:val="TableBody8pt"/>
            </w:pPr>
            <w:r>
              <w:t>Domain name for your Virtual Machines</w:t>
            </w:r>
          </w:p>
        </w:tc>
      </w:tr>
      <w:tr w:rsidR="000615E7" w14:paraId="2574BE02" w14:textId="77777777" w:rsidTr="008B26C1">
        <w:trPr>
          <w:cantSplit/>
        </w:trPr>
        <w:tc>
          <w:tcPr>
            <w:tcW w:w="1530" w:type="dxa"/>
          </w:tcPr>
          <w:p w14:paraId="77A30E51" w14:textId="68433490" w:rsidR="000615E7" w:rsidRDefault="000615E7" w:rsidP="00CD4360">
            <w:pPr>
              <w:pStyle w:val="TableBody8pt"/>
            </w:pPr>
            <w:r>
              <w:t>ntp_server</w:t>
            </w:r>
            <w:r w:rsidR="00311E7B">
              <w:t>s</w:t>
            </w:r>
          </w:p>
        </w:tc>
        <w:tc>
          <w:tcPr>
            <w:tcW w:w="1620" w:type="dxa"/>
          </w:tcPr>
          <w:p w14:paraId="45692F5D" w14:textId="09F0F740" w:rsidR="000615E7" w:rsidRDefault="00234962" w:rsidP="00CD4360">
            <w:pPr>
              <w:pStyle w:val="TableBody8pt"/>
            </w:pPr>
            <w:r>
              <w:t>group_var</w:t>
            </w:r>
            <w:r w:rsidR="00B0382D">
              <w:t>s/all/vars</w:t>
            </w:r>
          </w:p>
        </w:tc>
        <w:tc>
          <w:tcPr>
            <w:tcW w:w="7050" w:type="dxa"/>
          </w:tcPr>
          <w:p w14:paraId="6F4AD906" w14:textId="77777777" w:rsidR="000615E7" w:rsidRDefault="000615E7" w:rsidP="00CD4360">
            <w:pPr>
              <w:pStyle w:val="TableBody8pt"/>
            </w:pPr>
            <w:r>
              <w:t>List of NTP servers to be used, in list format, i.e. ['</w:t>
            </w:r>
            <w:r>
              <w:rPr>
                <w:rStyle w:val="CodingLanguage"/>
              </w:rPr>
              <w:t>1.2.3.4</w:t>
            </w:r>
            <w:r>
              <w:t>','</w:t>
            </w:r>
            <w:hyperlink r:id="rId30">
              <w:r w:rsidRPr="002C74C6">
                <w:rPr>
                  <w:rStyle w:val="CodingLanguage"/>
                </w:rPr>
                <w:t>0.us.pool.net.org</w:t>
              </w:r>
            </w:hyperlink>
            <w:r w:rsidRPr="002C74C6">
              <w:rPr>
                <w:rStyle w:val="CodingLanguage"/>
              </w:rPr>
              <w:t>'</w:t>
            </w:r>
            <w:r>
              <w:t>...]</w:t>
            </w:r>
          </w:p>
        </w:tc>
      </w:tr>
    </w:tbl>
    <w:p w14:paraId="1AA76FC3" w14:textId="77777777" w:rsidR="008B26C1" w:rsidRDefault="008B26C1" w:rsidP="000615E7">
      <w:pPr>
        <w:pStyle w:val="Heading2"/>
      </w:pPr>
      <w:bookmarkStart w:id="154" w:name="_Refd17e56844"/>
      <w:bookmarkStart w:id="155" w:name="_Tocd17e56844"/>
      <w:bookmarkStart w:id="156" w:name="_Toc531698801"/>
    </w:p>
    <w:p w14:paraId="389740BC" w14:textId="77777777" w:rsidR="000615E7" w:rsidRDefault="000615E7" w:rsidP="000615E7">
      <w:pPr>
        <w:pStyle w:val="Heading2"/>
      </w:pPr>
      <w:bookmarkStart w:id="157" w:name="_Toc7097524"/>
      <w:r>
        <w:t>Environment configuration</w:t>
      </w:r>
      <w:bookmarkEnd w:id="154"/>
      <w:bookmarkEnd w:id="155"/>
      <w:bookmarkEnd w:id="156"/>
      <w:bookmarkEnd w:id="157"/>
    </w:p>
    <w:p w14:paraId="1D9B3F65" w14:textId="77777777" w:rsidR="000615E7" w:rsidRDefault="000615E7" w:rsidP="0058095B">
      <w:pPr>
        <w:pStyle w:val="BodyTextMetricHPELight10pt"/>
      </w:pPr>
      <w:r>
        <w:t xml:space="preserve">All Environment-related variables are described in </w:t>
      </w:r>
      <w:r w:rsidRPr="00566ADC">
        <w:fldChar w:fldCharType="begin"/>
      </w:r>
      <w:r w:rsidRPr="00566ADC">
        <w:instrText xml:space="preserve"> REF _Refd17e56856 \h </w:instrText>
      </w:r>
      <w:r>
        <w:instrText xml:space="preserve"> \* MERGEFORMAT </w:instrText>
      </w:r>
      <w:r w:rsidRPr="00566ADC">
        <w:fldChar w:fldCharType="separate"/>
      </w:r>
      <w:r w:rsidR="00D84FAE" w:rsidRPr="00D84FAE">
        <w:t>Table</w:t>
      </w:r>
      <w:r w:rsidR="00D84FAE" w:rsidRPr="00D84FAE">
        <w:rPr>
          <w:rFonts w:ascii="Calibri" w:hAnsi="Calibri" w:cs="Calibri"/>
        </w:rPr>
        <w:t> </w:t>
      </w:r>
      <w:r w:rsidR="00D84FAE" w:rsidRPr="00D84FAE">
        <w:t>12</w:t>
      </w:r>
      <w:r w:rsidRPr="00566ADC">
        <w:fldChar w:fldCharType="end"/>
      </w:r>
      <w:r>
        <w:t xml:space="preserve"> below.</w:t>
      </w:r>
    </w:p>
    <w:p w14:paraId="67DBCA06" w14:textId="77777777" w:rsidR="000615E7" w:rsidRDefault="000615E7" w:rsidP="000615E7">
      <w:pPr>
        <w:pStyle w:val="MISCTableCaptionHeader8pt"/>
      </w:pPr>
      <w:bookmarkStart w:id="158" w:name="_Refd17e56856"/>
      <w:bookmarkStart w:id="159" w:name="_Tocd17e56856"/>
      <w:r w:rsidRPr="00566ADC">
        <w:rPr>
          <w:rStyle w:val="MISCTableCaptionHeaderBold8pt"/>
        </w:rPr>
        <w:t>Table</w:t>
      </w:r>
      <w:r w:rsidRPr="00566ADC">
        <w:rPr>
          <w:rStyle w:val="MISCTableCaptionHeaderBold8pt"/>
          <w:rFonts w:ascii="Calibri" w:hAnsi="Calibri" w:cs="Calibri"/>
        </w:rPr>
        <w:t> </w:t>
      </w:r>
      <w:bookmarkStart w:id="160" w:name="_Numd17e56856"/>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D84FAE">
        <w:rPr>
          <w:rStyle w:val="MISCTableCaptionHeaderBold8pt"/>
          <w:noProof/>
        </w:rPr>
        <w:t>12</w:t>
      </w:r>
      <w:r w:rsidRPr="00566ADC">
        <w:rPr>
          <w:rStyle w:val="MISCTableCaptionHeaderBold8pt"/>
        </w:rPr>
        <w:fldChar w:fldCharType="end"/>
      </w:r>
      <w:bookmarkEnd w:id="158"/>
      <w:bookmarkEnd w:id="159"/>
      <w:bookmarkEnd w:id="160"/>
      <w:r w:rsidRPr="00566ADC">
        <w:rPr>
          <w:rStyle w:val="MISCTableCaptionHeaderBold8pt"/>
        </w:rPr>
        <w:t xml:space="preserve">. </w:t>
      </w:r>
      <w:r>
        <w:t>Environment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10"/>
        <w:gridCol w:w="1710"/>
        <w:gridCol w:w="7680"/>
      </w:tblGrid>
      <w:tr w:rsidR="000615E7" w14:paraId="6879D192" w14:textId="77777777" w:rsidTr="008B26C1">
        <w:trPr>
          <w:cantSplit/>
          <w:tblHeader/>
        </w:trPr>
        <w:tc>
          <w:tcPr>
            <w:tcW w:w="810" w:type="dxa"/>
            <w:tcBorders>
              <w:top w:val="nil"/>
              <w:bottom w:val="single" w:sz="36" w:space="0" w:color="00B388"/>
            </w:tcBorders>
          </w:tcPr>
          <w:p w14:paraId="75E23B31" w14:textId="77777777" w:rsidR="000615E7" w:rsidRDefault="000615E7" w:rsidP="00CD4360">
            <w:pPr>
              <w:pStyle w:val="TableSubhead8pt"/>
            </w:pPr>
            <w:r>
              <w:t>Variable</w:t>
            </w:r>
          </w:p>
        </w:tc>
        <w:tc>
          <w:tcPr>
            <w:tcW w:w="1710" w:type="dxa"/>
            <w:tcBorders>
              <w:top w:val="nil"/>
              <w:bottom w:val="single" w:sz="36" w:space="0" w:color="00B388"/>
            </w:tcBorders>
          </w:tcPr>
          <w:p w14:paraId="0305C00A" w14:textId="77777777" w:rsidR="000615E7" w:rsidRDefault="000615E7" w:rsidP="00CD4360">
            <w:pPr>
              <w:pStyle w:val="TableSubhead8pt"/>
            </w:pPr>
            <w:r>
              <w:t>File</w:t>
            </w:r>
          </w:p>
        </w:tc>
        <w:tc>
          <w:tcPr>
            <w:tcW w:w="7680" w:type="dxa"/>
            <w:tcBorders>
              <w:top w:val="nil"/>
              <w:bottom w:val="single" w:sz="36" w:space="0" w:color="00B388"/>
            </w:tcBorders>
          </w:tcPr>
          <w:p w14:paraId="0EA4EF37" w14:textId="77777777" w:rsidR="000615E7" w:rsidRDefault="000615E7" w:rsidP="00CD4360">
            <w:pPr>
              <w:pStyle w:val="TableSubhead8pt"/>
            </w:pPr>
            <w:r>
              <w:t>Description</w:t>
            </w:r>
          </w:p>
        </w:tc>
      </w:tr>
      <w:tr w:rsidR="000615E7" w14:paraId="60A70AF7" w14:textId="77777777" w:rsidTr="008B26C1">
        <w:trPr>
          <w:cantSplit/>
        </w:trPr>
        <w:tc>
          <w:tcPr>
            <w:tcW w:w="810" w:type="dxa"/>
          </w:tcPr>
          <w:p w14:paraId="2469AE8C" w14:textId="77777777" w:rsidR="000615E7" w:rsidRDefault="000615E7" w:rsidP="00CD4360">
            <w:pPr>
              <w:pStyle w:val="TableBody8pt"/>
            </w:pPr>
            <w:r>
              <w:t>env</w:t>
            </w:r>
          </w:p>
        </w:tc>
        <w:tc>
          <w:tcPr>
            <w:tcW w:w="1710" w:type="dxa"/>
          </w:tcPr>
          <w:p w14:paraId="055A08E7" w14:textId="3F6B7B00" w:rsidR="000615E7" w:rsidRDefault="00234962" w:rsidP="00CD4360">
            <w:pPr>
              <w:pStyle w:val="TableBody8pt"/>
            </w:pPr>
            <w:r>
              <w:t>group_var</w:t>
            </w:r>
            <w:r w:rsidR="00B0382D">
              <w:t>s/all/vars</w:t>
            </w:r>
          </w:p>
        </w:tc>
        <w:tc>
          <w:tcPr>
            <w:tcW w:w="7680" w:type="dxa"/>
          </w:tcPr>
          <w:p w14:paraId="6A1449CD" w14:textId="77777777" w:rsidR="000615E7" w:rsidRDefault="000615E7" w:rsidP="00CD4360">
            <w:pPr>
              <w:pStyle w:val="TableBody8pt"/>
            </w:pPr>
            <w:r>
              <w:t>Dictionary containing all environment variables. It contains three entries described below. Please leave the proxy related settings empty if not required:</w:t>
            </w:r>
          </w:p>
          <w:p w14:paraId="27602D0B" w14:textId="77777777" w:rsidR="000615E7" w:rsidRDefault="000615E7" w:rsidP="00CD4360">
            <w:pPr>
              <w:pStyle w:val="TableBody8pt"/>
            </w:pPr>
            <w:r>
              <w:rPr>
                <w:rStyle w:val="CodingLanguage"/>
              </w:rPr>
              <w:t>http_proxy</w:t>
            </w:r>
            <w:r>
              <w:t xml:space="preserve">: HTTP proxy URL, such as </w:t>
            </w:r>
            <w:r>
              <w:rPr>
                <w:rStyle w:val="CodingLanguage"/>
              </w:rPr>
              <w:t>'http://15.184.4.2:8080'</w:t>
            </w:r>
            <w:r>
              <w:t>. This variable defines the HTTP proxy URL if your environment is behind a proxy.</w:t>
            </w:r>
          </w:p>
          <w:p w14:paraId="2FACC43B" w14:textId="77777777" w:rsidR="000615E7" w:rsidRDefault="000615E7" w:rsidP="00CD4360">
            <w:pPr>
              <w:pStyle w:val="TableBody8pt"/>
            </w:pPr>
            <w:r>
              <w:rPr>
                <w:rStyle w:val="CodingLanguage"/>
              </w:rPr>
              <w:t>https_proxy</w:t>
            </w:r>
            <w:r>
              <w:t xml:space="preserve">: HTTPS proxy URL, such as </w:t>
            </w:r>
            <w:r>
              <w:rPr>
                <w:rStyle w:val="CodingLanguage"/>
              </w:rPr>
              <w:t>'http://15.184.4.2:8080'</w:t>
            </w:r>
            <w:r>
              <w:t>. This variable defines the HTTPS proxy URL if your environment is behind a proxy.</w:t>
            </w:r>
          </w:p>
          <w:p w14:paraId="11F0DEFB" w14:textId="162E4894" w:rsidR="000615E7" w:rsidRDefault="000615E7" w:rsidP="00CD4360">
            <w:pPr>
              <w:pStyle w:val="TableBody8pt"/>
            </w:pPr>
            <w:r>
              <w:rPr>
                <w:rStyle w:val="CodingLanguage"/>
              </w:rPr>
              <w:t>no_proxy</w:t>
            </w:r>
            <w:r>
              <w:t xml:space="preserve">: List of hostnames or IPs that don't require proxy, such as </w:t>
            </w:r>
            <w:r>
              <w:rPr>
                <w:rStyle w:val="CodingLanguage"/>
              </w:rPr>
              <w:t>'localhost,127.0.0.1,.cloudra.l</w:t>
            </w:r>
            <w:r w:rsidR="003D0F84">
              <w:rPr>
                <w:rStyle w:val="CodingLanguage"/>
              </w:rPr>
              <w:t>ocal,10.60.59</w:t>
            </w:r>
            <w:r>
              <w:rPr>
                <w:rStyle w:val="CodingLanguage"/>
              </w:rPr>
              <w:t>.'</w:t>
            </w:r>
          </w:p>
        </w:tc>
      </w:tr>
    </w:tbl>
    <w:p w14:paraId="035C8006" w14:textId="77777777" w:rsidR="000615E7" w:rsidRPr="007F555D" w:rsidRDefault="000615E7" w:rsidP="007F555D">
      <w:bookmarkStart w:id="161" w:name="_Refd17e56929"/>
      <w:bookmarkStart w:id="162" w:name="_Tocd17e56929"/>
    </w:p>
    <w:p w14:paraId="767E2C71" w14:textId="77777777" w:rsidR="008B26C1" w:rsidRDefault="008B26C1" w:rsidP="000615E7">
      <w:pPr>
        <w:pStyle w:val="Heading2"/>
      </w:pPr>
      <w:bookmarkStart w:id="163" w:name="_Toc531698802"/>
    </w:p>
    <w:p w14:paraId="0EA814F0" w14:textId="77777777" w:rsidR="000615E7" w:rsidRDefault="000615E7" w:rsidP="000615E7">
      <w:pPr>
        <w:pStyle w:val="Heading2"/>
      </w:pPr>
      <w:bookmarkStart w:id="164" w:name="_Toc7097525"/>
      <w:r>
        <w:t>Docker configuration</w:t>
      </w:r>
      <w:bookmarkEnd w:id="161"/>
      <w:bookmarkEnd w:id="162"/>
      <w:bookmarkEnd w:id="163"/>
      <w:bookmarkEnd w:id="164"/>
    </w:p>
    <w:p w14:paraId="6137FBD9" w14:textId="77777777" w:rsidR="000615E7" w:rsidRDefault="000615E7" w:rsidP="0058095B">
      <w:pPr>
        <w:pStyle w:val="BodyTextMetricHPELight10pt"/>
      </w:pPr>
      <w:r>
        <w:t xml:space="preserve">All Docker-related variables are mandatory and are described in </w:t>
      </w:r>
      <w:r w:rsidRPr="00566ADC">
        <w:fldChar w:fldCharType="begin"/>
      </w:r>
      <w:r w:rsidRPr="00566ADC">
        <w:instrText xml:space="preserve"> REF _Refd17e56941 \h </w:instrText>
      </w:r>
      <w:r>
        <w:instrText xml:space="preserve"> \* MERGEFORMAT </w:instrText>
      </w:r>
      <w:r w:rsidRPr="00566ADC">
        <w:fldChar w:fldCharType="separate"/>
      </w:r>
      <w:r w:rsidR="00D84FAE" w:rsidRPr="00D84FAE">
        <w:t>Table</w:t>
      </w:r>
      <w:r w:rsidR="00D84FAE" w:rsidRPr="00D84FAE">
        <w:rPr>
          <w:rFonts w:ascii="Calibri" w:hAnsi="Calibri" w:cs="Calibri"/>
        </w:rPr>
        <w:t> </w:t>
      </w:r>
      <w:r w:rsidR="00D84FAE" w:rsidRPr="00D84FAE">
        <w:t>13</w:t>
      </w:r>
      <w:r w:rsidRPr="00566ADC">
        <w:fldChar w:fldCharType="end"/>
      </w:r>
      <w:r w:rsidRPr="00566ADC">
        <w:t>.</w:t>
      </w:r>
    </w:p>
    <w:p w14:paraId="3BC5AAAB" w14:textId="77777777" w:rsidR="000615E7" w:rsidRDefault="000615E7" w:rsidP="000615E7">
      <w:pPr>
        <w:pStyle w:val="MISCTableCaptionHeader8pt"/>
      </w:pPr>
      <w:bookmarkStart w:id="165" w:name="_Refd17e56941"/>
      <w:bookmarkStart w:id="166" w:name="_Tocd17e56941"/>
      <w:r w:rsidRPr="00566ADC">
        <w:rPr>
          <w:rStyle w:val="MISCTableCaptionHeaderBold8pt"/>
        </w:rPr>
        <w:t>Table</w:t>
      </w:r>
      <w:r w:rsidRPr="00566ADC">
        <w:rPr>
          <w:rStyle w:val="MISCTableCaptionHeaderBold8pt"/>
          <w:rFonts w:ascii="Calibri" w:hAnsi="Calibri" w:cs="Calibri"/>
        </w:rPr>
        <w:t> </w:t>
      </w:r>
      <w:bookmarkStart w:id="167" w:name="_Numd17e56941"/>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D84FAE">
        <w:rPr>
          <w:rStyle w:val="MISCTableCaptionHeaderBold8pt"/>
          <w:noProof/>
        </w:rPr>
        <w:t>13</w:t>
      </w:r>
      <w:r w:rsidRPr="00566ADC">
        <w:rPr>
          <w:rStyle w:val="MISCTableCaptionHeaderBold8pt"/>
        </w:rPr>
        <w:fldChar w:fldCharType="end"/>
      </w:r>
      <w:bookmarkEnd w:id="165"/>
      <w:bookmarkEnd w:id="166"/>
      <w:bookmarkEnd w:id="167"/>
      <w:r w:rsidRPr="00566ADC">
        <w:rPr>
          <w:rStyle w:val="MISCTableCaptionHeaderBold8pt"/>
        </w:rPr>
        <w:t xml:space="preserve">. </w:t>
      </w:r>
      <w:r>
        <w:t>Docker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800"/>
        <w:gridCol w:w="6900"/>
      </w:tblGrid>
      <w:tr w:rsidR="000615E7" w14:paraId="1942BFEC" w14:textId="77777777" w:rsidTr="008B26C1">
        <w:trPr>
          <w:cantSplit/>
        </w:trPr>
        <w:tc>
          <w:tcPr>
            <w:tcW w:w="1620" w:type="dxa"/>
            <w:tcBorders>
              <w:top w:val="nil"/>
              <w:bottom w:val="single" w:sz="36" w:space="0" w:color="00B388"/>
            </w:tcBorders>
            <w:shd w:val="clear" w:color="auto" w:fill="auto"/>
          </w:tcPr>
          <w:p w14:paraId="29313F1C" w14:textId="77777777" w:rsidR="000615E7" w:rsidRDefault="000615E7" w:rsidP="007F555D">
            <w:pPr>
              <w:pStyle w:val="TableSubhead8pt"/>
            </w:pPr>
            <w:r>
              <w:t>Variable</w:t>
            </w:r>
          </w:p>
        </w:tc>
        <w:tc>
          <w:tcPr>
            <w:tcW w:w="1800" w:type="dxa"/>
            <w:tcBorders>
              <w:top w:val="nil"/>
              <w:bottom w:val="single" w:sz="36" w:space="0" w:color="00B388"/>
            </w:tcBorders>
            <w:shd w:val="clear" w:color="auto" w:fill="auto"/>
          </w:tcPr>
          <w:p w14:paraId="614ED89B" w14:textId="77777777" w:rsidR="000615E7" w:rsidRDefault="000615E7" w:rsidP="007F555D">
            <w:pPr>
              <w:pStyle w:val="TableSubhead8pt"/>
            </w:pPr>
            <w:r>
              <w:t>File</w:t>
            </w:r>
          </w:p>
        </w:tc>
        <w:tc>
          <w:tcPr>
            <w:tcW w:w="6900" w:type="dxa"/>
            <w:tcBorders>
              <w:top w:val="nil"/>
              <w:bottom w:val="single" w:sz="36" w:space="0" w:color="00B388"/>
            </w:tcBorders>
            <w:shd w:val="clear" w:color="auto" w:fill="auto"/>
          </w:tcPr>
          <w:p w14:paraId="28D89E6F" w14:textId="77777777" w:rsidR="000615E7" w:rsidRDefault="000615E7" w:rsidP="007F555D">
            <w:pPr>
              <w:pStyle w:val="TableSubhead8pt"/>
            </w:pPr>
            <w:r>
              <w:t>Description</w:t>
            </w:r>
          </w:p>
        </w:tc>
      </w:tr>
      <w:tr w:rsidR="000615E7" w14:paraId="1E0D615C" w14:textId="77777777" w:rsidTr="008B26C1">
        <w:trPr>
          <w:cantSplit/>
        </w:trPr>
        <w:tc>
          <w:tcPr>
            <w:tcW w:w="1620" w:type="dxa"/>
            <w:tcBorders>
              <w:top w:val="single" w:sz="36" w:space="0" w:color="00B388"/>
            </w:tcBorders>
            <w:shd w:val="clear" w:color="auto" w:fill="auto"/>
          </w:tcPr>
          <w:p w14:paraId="30C99208" w14:textId="77777777" w:rsidR="000615E7" w:rsidRDefault="000615E7" w:rsidP="007F555D">
            <w:pPr>
              <w:pStyle w:val="TableBody8pt"/>
            </w:pPr>
            <w:r>
              <w:t>docker_ee_url</w:t>
            </w:r>
          </w:p>
        </w:tc>
        <w:tc>
          <w:tcPr>
            <w:tcW w:w="1800" w:type="dxa"/>
            <w:tcBorders>
              <w:top w:val="single" w:sz="36" w:space="0" w:color="00B388"/>
            </w:tcBorders>
            <w:shd w:val="clear" w:color="auto" w:fill="auto"/>
          </w:tcPr>
          <w:p w14:paraId="3FF419D1" w14:textId="411DF354" w:rsidR="000615E7" w:rsidRDefault="00234962" w:rsidP="007F555D">
            <w:pPr>
              <w:pStyle w:val="TableBody8pt"/>
            </w:pPr>
            <w:r>
              <w:rPr>
                <w:rStyle w:val="BoldEmpha"/>
              </w:rPr>
              <w:t>group_var</w:t>
            </w:r>
            <w:r w:rsidR="0083650F">
              <w:rPr>
                <w:rStyle w:val="BoldEmpha"/>
              </w:rPr>
              <w:t>s/all/vault</w:t>
            </w:r>
          </w:p>
        </w:tc>
        <w:tc>
          <w:tcPr>
            <w:tcW w:w="6900" w:type="dxa"/>
            <w:tcBorders>
              <w:top w:val="single" w:sz="36" w:space="0" w:color="00B388"/>
            </w:tcBorders>
            <w:shd w:val="clear" w:color="auto" w:fill="auto"/>
          </w:tcPr>
          <w:p w14:paraId="128F49C2" w14:textId="77777777" w:rsidR="000615E7" w:rsidRDefault="000615E7" w:rsidP="007F555D">
            <w:pPr>
              <w:pStyle w:val="TableBody8pt"/>
            </w:pPr>
            <w:r>
              <w:t xml:space="preserve">Note: This is a private link to your Docker EE subscription. The value for </w:t>
            </w:r>
            <w:r>
              <w:rPr>
                <w:rStyle w:val="CodingLanguage"/>
              </w:rPr>
              <w:t>docker_ee_url</w:t>
            </w:r>
            <w:r>
              <w:t xml:space="preserve"> is the URL documented at the following address: </w:t>
            </w:r>
            <w:hyperlink r:id="rId31">
              <w:r>
                <w:rPr>
                  <w:rStyle w:val="Hyperlink"/>
                </w:rPr>
                <w:t>https://docs.docker.com/engine/installation/linux/docker-ee/rhel/</w:t>
              </w:r>
            </w:hyperlink>
            <w:r>
              <w:t>.</w:t>
            </w:r>
          </w:p>
        </w:tc>
      </w:tr>
      <w:tr w:rsidR="000615E7" w14:paraId="78B24E3B" w14:textId="77777777" w:rsidTr="008B26C1">
        <w:trPr>
          <w:cantSplit/>
          <w:trHeight w:val="247"/>
        </w:trPr>
        <w:tc>
          <w:tcPr>
            <w:tcW w:w="1620" w:type="dxa"/>
            <w:shd w:val="clear" w:color="auto" w:fill="auto"/>
          </w:tcPr>
          <w:p w14:paraId="025CBDA6" w14:textId="77777777" w:rsidR="000615E7" w:rsidRDefault="000615E7" w:rsidP="007F555D">
            <w:pPr>
              <w:pStyle w:val="TableBody8pt"/>
            </w:pPr>
            <w:r w:rsidRPr="006B5EC6">
              <w:lastRenderedPageBreak/>
              <w:t>docker_ee_reponame</w:t>
            </w:r>
          </w:p>
        </w:tc>
        <w:tc>
          <w:tcPr>
            <w:tcW w:w="1800" w:type="dxa"/>
            <w:shd w:val="clear" w:color="auto" w:fill="auto"/>
          </w:tcPr>
          <w:p w14:paraId="3AE437C3" w14:textId="457B1D5E" w:rsidR="000615E7" w:rsidRDefault="00234962" w:rsidP="007F555D">
            <w:pPr>
              <w:pStyle w:val="TableBody8pt"/>
            </w:pPr>
            <w:r>
              <w:t>group_var</w:t>
            </w:r>
            <w:r w:rsidR="00B0382D">
              <w:t>s/all/vars</w:t>
            </w:r>
          </w:p>
        </w:tc>
        <w:tc>
          <w:tcPr>
            <w:tcW w:w="6900" w:type="dxa"/>
            <w:shd w:val="clear" w:color="auto" w:fill="auto"/>
          </w:tcPr>
          <w:p w14:paraId="603BFEFE" w14:textId="47AB63C1" w:rsidR="000615E7" w:rsidRDefault="00EA326C" w:rsidP="00EA326C">
            <w:pPr>
              <w:pStyle w:val="TableBody8pt"/>
            </w:pPr>
            <w:r>
              <w:t>For Docker EE 2.1</w:t>
            </w:r>
            <w:r w:rsidR="000615E7" w:rsidRPr="006B5EC6">
              <w:t xml:space="preserve">, this variable must be set to the value </w:t>
            </w:r>
            <w:r w:rsidR="000615E7" w:rsidRPr="006B5EC6">
              <w:rPr>
                <w:rStyle w:val="CodingLanguage"/>
              </w:rPr>
              <w:t>stable-</w:t>
            </w:r>
            <w:r>
              <w:rPr>
                <w:rStyle w:val="CodingLanguage"/>
              </w:rPr>
              <w:t>18.09</w:t>
            </w:r>
          </w:p>
        </w:tc>
      </w:tr>
      <w:tr w:rsidR="003C00E2" w14:paraId="75E0CFF5" w14:textId="77777777" w:rsidTr="008B26C1">
        <w:trPr>
          <w:cantSplit/>
          <w:trHeight w:val="247"/>
        </w:trPr>
        <w:tc>
          <w:tcPr>
            <w:tcW w:w="1620" w:type="dxa"/>
            <w:shd w:val="clear" w:color="auto" w:fill="auto"/>
          </w:tcPr>
          <w:p w14:paraId="18B2430D" w14:textId="02F31FE8" w:rsidR="003C00E2" w:rsidRPr="006B5EC6" w:rsidRDefault="003C00E2" w:rsidP="007F555D">
            <w:pPr>
              <w:pStyle w:val="TableBody8pt"/>
            </w:pPr>
            <w:r>
              <w:t>docker_ee_version</w:t>
            </w:r>
          </w:p>
        </w:tc>
        <w:tc>
          <w:tcPr>
            <w:tcW w:w="1800" w:type="dxa"/>
            <w:shd w:val="clear" w:color="auto" w:fill="auto"/>
          </w:tcPr>
          <w:p w14:paraId="09C31687" w14:textId="0701652D" w:rsidR="003C00E2" w:rsidRDefault="00234962" w:rsidP="007F555D">
            <w:pPr>
              <w:pStyle w:val="TableBody8pt"/>
            </w:pPr>
            <w:r>
              <w:t>group_var</w:t>
            </w:r>
            <w:r w:rsidR="00B0382D">
              <w:t>s/all/vars</w:t>
            </w:r>
          </w:p>
        </w:tc>
        <w:tc>
          <w:tcPr>
            <w:tcW w:w="6900" w:type="dxa"/>
            <w:shd w:val="clear" w:color="auto" w:fill="auto"/>
          </w:tcPr>
          <w:p w14:paraId="1C43F37D" w14:textId="73E58B56" w:rsidR="003C00E2" w:rsidRDefault="003C00E2" w:rsidP="00EA326C">
            <w:pPr>
              <w:pStyle w:val="TableBody8pt"/>
            </w:pPr>
            <w:r>
              <w:t xml:space="preserve">Specify an exact version of Docker EE to download from the repo defined by </w:t>
            </w:r>
            <w:r w:rsidRPr="003C00E2">
              <w:t>docker_ee_reponame</w:t>
            </w:r>
          </w:p>
        </w:tc>
      </w:tr>
      <w:tr w:rsidR="000615E7" w14:paraId="0DDE5395" w14:textId="77777777" w:rsidTr="008B26C1">
        <w:trPr>
          <w:cantSplit/>
        </w:trPr>
        <w:tc>
          <w:tcPr>
            <w:tcW w:w="1620" w:type="dxa"/>
            <w:shd w:val="clear" w:color="auto" w:fill="auto"/>
          </w:tcPr>
          <w:p w14:paraId="6B702637" w14:textId="77777777" w:rsidR="000615E7" w:rsidRDefault="000615E7" w:rsidP="007F555D">
            <w:pPr>
              <w:pStyle w:val="TableBody8pt"/>
            </w:pPr>
            <w:r>
              <w:t>rhel_version</w:t>
            </w:r>
          </w:p>
        </w:tc>
        <w:tc>
          <w:tcPr>
            <w:tcW w:w="1800" w:type="dxa"/>
            <w:shd w:val="clear" w:color="auto" w:fill="auto"/>
          </w:tcPr>
          <w:p w14:paraId="487704B1" w14:textId="345BA4F7" w:rsidR="000615E7" w:rsidRDefault="00234962" w:rsidP="007F555D">
            <w:pPr>
              <w:pStyle w:val="TableBody8pt"/>
            </w:pPr>
            <w:r>
              <w:t>group_var</w:t>
            </w:r>
            <w:r w:rsidR="00B0382D">
              <w:t>s/all/vars</w:t>
            </w:r>
          </w:p>
        </w:tc>
        <w:tc>
          <w:tcPr>
            <w:tcW w:w="6900" w:type="dxa"/>
            <w:shd w:val="clear" w:color="auto" w:fill="auto"/>
          </w:tcPr>
          <w:p w14:paraId="18FBC5C2" w14:textId="4CC4D57C" w:rsidR="000615E7" w:rsidRDefault="000615E7" w:rsidP="007F555D">
            <w:pPr>
              <w:pStyle w:val="TableBody8pt"/>
            </w:pPr>
            <w:r>
              <w:t xml:space="preserve">For the Docker installation, this sets the version of your RHEL OS, such as </w:t>
            </w:r>
            <w:r w:rsidR="00EA326C">
              <w:rPr>
                <w:rStyle w:val="CodingLanguage"/>
              </w:rPr>
              <w:t>7.6</w:t>
            </w:r>
            <w:r>
              <w:t>. The pla</w:t>
            </w:r>
            <w:r w:rsidR="00EA326C">
              <w:t>ybooks were tested with RHEL 7.6</w:t>
            </w:r>
            <w:r>
              <w:t>.</w:t>
            </w:r>
          </w:p>
        </w:tc>
      </w:tr>
      <w:tr w:rsidR="000615E7" w14:paraId="760F9C4B" w14:textId="77777777" w:rsidTr="008B26C1">
        <w:trPr>
          <w:cantSplit/>
        </w:trPr>
        <w:tc>
          <w:tcPr>
            <w:tcW w:w="1620" w:type="dxa"/>
            <w:shd w:val="clear" w:color="auto" w:fill="auto"/>
          </w:tcPr>
          <w:p w14:paraId="25394622" w14:textId="77777777" w:rsidR="000615E7" w:rsidRDefault="000615E7" w:rsidP="007F555D">
            <w:pPr>
              <w:pStyle w:val="TableBody8pt"/>
            </w:pPr>
            <w:r>
              <w:t>dtr_version</w:t>
            </w:r>
          </w:p>
        </w:tc>
        <w:tc>
          <w:tcPr>
            <w:tcW w:w="1800" w:type="dxa"/>
            <w:shd w:val="clear" w:color="auto" w:fill="auto"/>
          </w:tcPr>
          <w:p w14:paraId="21445960" w14:textId="03C237F5" w:rsidR="000615E7" w:rsidRDefault="00234962" w:rsidP="007F555D">
            <w:pPr>
              <w:pStyle w:val="TableBody8pt"/>
            </w:pPr>
            <w:r>
              <w:t>group_var</w:t>
            </w:r>
            <w:r w:rsidR="00B0382D">
              <w:t>s/all/vars</w:t>
            </w:r>
          </w:p>
        </w:tc>
        <w:tc>
          <w:tcPr>
            <w:tcW w:w="6900" w:type="dxa"/>
            <w:shd w:val="clear" w:color="auto" w:fill="auto"/>
          </w:tcPr>
          <w:p w14:paraId="5625753E" w14:textId="287B3E87" w:rsidR="000615E7" w:rsidRDefault="000615E7" w:rsidP="007F555D">
            <w:pPr>
              <w:pStyle w:val="TableBody8pt"/>
            </w:pPr>
            <w:r>
              <w:t xml:space="preserve">Version of the Docker DTR you wish to install. You can use a numeric version or </w:t>
            </w:r>
            <w:r>
              <w:rPr>
                <w:rStyle w:val="CodingLanguage"/>
              </w:rPr>
              <w:t>latest</w:t>
            </w:r>
            <w:r>
              <w:t xml:space="preserve"> for the most recent one. The </w:t>
            </w:r>
            <w:r w:rsidR="00C83CEA">
              <w:t>playbooks were tested with 2.6.4</w:t>
            </w:r>
            <w:r>
              <w:t>.</w:t>
            </w:r>
          </w:p>
        </w:tc>
      </w:tr>
      <w:tr w:rsidR="000615E7" w14:paraId="2D0358DE" w14:textId="77777777" w:rsidTr="008B26C1">
        <w:trPr>
          <w:cantSplit/>
        </w:trPr>
        <w:tc>
          <w:tcPr>
            <w:tcW w:w="1620" w:type="dxa"/>
            <w:shd w:val="clear" w:color="auto" w:fill="auto"/>
          </w:tcPr>
          <w:p w14:paraId="4FEBE21B" w14:textId="77777777" w:rsidR="000615E7" w:rsidRDefault="000615E7" w:rsidP="007F555D">
            <w:pPr>
              <w:pStyle w:val="TableBody8pt"/>
            </w:pPr>
            <w:r>
              <w:t>ucp_version</w:t>
            </w:r>
          </w:p>
        </w:tc>
        <w:tc>
          <w:tcPr>
            <w:tcW w:w="1800" w:type="dxa"/>
            <w:shd w:val="clear" w:color="auto" w:fill="auto"/>
          </w:tcPr>
          <w:p w14:paraId="274DFF33" w14:textId="2E464F9E" w:rsidR="000615E7" w:rsidRDefault="00234962" w:rsidP="007F555D">
            <w:pPr>
              <w:pStyle w:val="TableBody8pt"/>
            </w:pPr>
            <w:r>
              <w:t>group_var</w:t>
            </w:r>
            <w:r w:rsidR="00B0382D">
              <w:t>s/all/vars</w:t>
            </w:r>
          </w:p>
        </w:tc>
        <w:tc>
          <w:tcPr>
            <w:tcW w:w="6900" w:type="dxa"/>
            <w:shd w:val="clear" w:color="auto" w:fill="auto"/>
          </w:tcPr>
          <w:p w14:paraId="764415C0" w14:textId="1D3F5309" w:rsidR="000615E7" w:rsidRDefault="000615E7" w:rsidP="007F555D">
            <w:pPr>
              <w:pStyle w:val="TableBody8pt"/>
            </w:pPr>
            <w:r>
              <w:t xml:space="preserve">Version of the Docker UCP you wish to install. You can use a numeric version or </w:t>
            </w:r>
            <w:r>
              <w:rPr>
                <w:rStyle w:val="CodingLanguage"/>
              </w:rPr>
              <w:t>latest</w:t>
            </w:r>
            <w:r>
              <w:t xml:space="preserve"> for the most recent one. The play</w:t>
            </w:r>
            <w:r w:rsidR="00C83CEA">
              <w:t>books were tested with UCP 3.1.4</w:t>
            </w:r>
            <w:r>
              <w:t>.</w:t>
            </w:r>
          </w:p>
        </w:tc>
      </w:tr>
      <w:tr w:rsidR="000615E7" w14:paraId="1C3B6E7A" w14:textId="77777777" w:rsidTr="008B26C1">
        <w:trPr>
          <w:cantSplit/>
        </w:trPr>
        <w:tc>
          <w:tcPr>
            <w:tcW w:w="1620" w:type="dxa"/>
            <w:shd w:val="clear" w:color="auto" w:fill="auto"/>
          </w:tcPr>
          <w:p w14:paraId="747508B3" w14:textId="77777777" w:rsidR="000615E7" w:rsidRDefault="000615E7" w:rsidP="007F555D">
            <w:pPr>
              <w:pStyle w:val="TableBody8pt"/>
            </w:pPr>
            <w:r>
              <w:t>images_folder</w:t>
            </w:r>
          </w:p>
        </w:tc>
        <w:tc>
          <w:tcPr>
            <w:tcW w:w="1800" w:type="dxa"/>
            <w:shd w:val="clear" w:color="auto" w:fill="auto"/>
          </w:tcPr>
          <w:p w14:paraId="48DBA2E1" w14:textId="12A3FF8F" w:rsidR="000615E7" w:rsidRDefault="00234962" w:rsidP="007F555D">
            <w:pPr>
              <w:pStyle w:val="TableBody8pt"/>
            </w:pPr>
            <w:r>
              <w:t>group_var</w:t>
            </w:r>
            <w:r w:rsidR="00B0382D">
              <w:t>s/all/vars</w:t>
            </w:r>
          </w:p>
        </w:tc>
        <w:tc>
          <w:tcPr>
            <w:tcW w:w="6900" w:type="dxa"/>
            <w:shd w:val="clear" w:color="auto" w:fill="auto"/>
          </w:tcPr>
          <w:p w14:paraId="2D04624A" w14:textId="77777777" w:rsidR="000615E7" w:rsidRDefault="000615E7" w:rsidP="007F555D">
            <w:pPr>
              <w:pStyle w:val="TableBody8pt"/>
            </w:pPr>
            <w:r>
              <w:t>Directory in the NFS server that will be mounted in the DTR nodes and that will host your Docker images.</w:t>
            </w:r>
          </w:p>
        </w:tc>
      </w:tr>
      <w:tr w:rsidR="000615E7" w14:paraId="6A83D49F" w14:textId="77777777" w:rsidTr="008B26C1">
        <w:trPr>
          <w:cantSplit/>
        </w:trPr>
        <w:tc>
          <w:tcPr>
            <w:tcW w:w="1620" w:type="dxa"/>
            <w:shd w:val="clear" w:color="auto" w:fill="auto"/>
          </w:tcPr>
          <w:p w14:paraId="2F09FDA3" w14:textId="77777777" w:rsidR="000615E7" w:rsidRDefault="000615E7" w:rsidP="007F555D">
            <w:pPr>
              <w:pStyle w:val="TableBody8pt"/>
            </w:pPr>
            <w:r>
              <w:t>license_file</w:t>
            </w:r>
          </w:p>
        </w:tc>
        <w:tc>
          <w:tcPr>
            <w:tcW w:w="1800" w:type="dxa"/>
            <w:shd w:val="clear" w:color="auto" w:fill="auto"/>
          </w:tcPr>
          <w:p w14:paraId="2D541C59" w14:textId="7F1613C4" w:rsidR="000615E7" w:rsidRDefault="00234962" w:rsidP="007F555D">
            <w:pPr>
              <w:pStyle w:val="TableBody8pt"/>
            </w:pPr>
            <w:r>
              <w:t>group_var</w:t>
            </w:r>
            <w:r w:rsidR="00B0382D">
              <w:t>s/all/vars</w:t>
            </w:r>
          </w:p>
        </w:tc>
        <w:tc>
          <w:tcPr>
            <w:tcW w:w="6900" w:type="dxa"/>
            <w:shd w:val="clear" w:color="auto" w:fill="auto"/>
          </w:tcPr>
          <w:p w14:paraId="0ED05CC6" w14:textId="77777777" w:rsidR="000615E7" w:rsidRDefault="000615E7" w:rsidP="007F555D">
            <w:pPr>
              <w:pStyle w:val="TableBody8pt"/>
            </w:pPr>
            <w:r>
              <w:t>Full path to your Docker EE license file on your Ansible host. The license file is available from the Docker Store</w:t>
            </w:r>
          </w:p>
        </w:tc>
      </w:tr>
      <w:tr w:rsidR="000615E7" w14:paraId="2D0BB0FE" w14:textId="77777777" w:rsidTr="008B26C1">
        <w:trPr>
          <w:cantSplit/>
        </w:trPr>
        <w:tc>
          <w:tcPr>
            <w:tcW w:w="1620" w:type="dxa"/>
            <w:shd w:val="clear" w:color="auto" w:fill="auto"/>
          </w:tcPr>
          <w:p w14:paraId="5E80B68B" w14:textId="77777777" w:rsidR="000615E7" w:rsidRDefault="000615E7" w:rsidP="007F555D">
            <w:pPr>
              <w:pStyle w:val="TableBody8pt"/>
            </w:pPr>
            <w:r>
              <w:t>ucp_username</w:t>
            </w:r>
          </w:p>
        </w:tc>
        <w:tc>
          <w:tcPr>
            <w:tcW w:w="1800" w:type="dxa"/>
            <w:shd w:val="clear" w:color="auto" w:fill="auto"/>
          </w:tcPr>
          <w:p w14:paraId="0AE7EA16" w14:textId="03926592" w:rsidR="000615E7" w:rsidRDefault="00234962" w:rsidP="007F555D">
            <w:pPr>
              <w:pStyle w:val="TableBody8pt"/>
            </w:pPr>
            <w:r>
              <w:t>group_var</w:t>
            </w:r>
            <w:r w:rsidR="00B0382D">
              <w:t>s/all/vars</w:t>
            </w:r>
          </w:p>
        </w:tc>
        <w:tc>
          <w:tcPr>
            <w:tcW w:w="6900" w:type="dxa"/>
            <w:shd w:val="clear" w:color="auto" w:fill="auto"/>
          </w:tcPr>
          <w:p w14:paraId="7E0BFD91" w14:textId="77777777" w:rsidR="000615E7" w:rsidRDefault="000615E7" w:rsidP="007F555D">
            <w:pPr>
              <w:pStyle w:val="TableBody8pt"/>
            </w:pPr>
            <w:r>
              <w:t xml:space="preserve">Username of the administrator user for UCP and DTR, typically </w:t>
            </w:r>
            <w:r>
              <w:rPr>
                <w:rStyle w:val="CodingLanguage"/>
              </w:rPr>
              <w:t>admin</w:t>
            </w:r>
            <w:r>
              <w:t>.</w:t>
            </w:r>
          </w:p>
        </w:tc>
      </w:tr>
      <w:tr w:rsidR="000615E7" w14:paraId="28F07A5F" w14:textId="77777777" w:rsidTr="008B26C1">
        <w:trPr>
          <w:cantSplit/>
        </w:trPr>
        <w:tc>
          <w:tcPr>
            <w:tcW w:w="1620" w:type="dxa"/>
            <w:shd w:val="clear" w:color="auto" w:fill="auto"/>
          </w:tcPr>
          <w:p w14:paraId="3491C9EE" w14:textId="77777777" w:rsidR="000615E7" w:rsidRDefault="000615E7" w:rsidP="007F555D">
            <w:pPr>
              <w:pStyle w:val="TableBody8pt"/>
            </w:pPr>
            <w:r>
              <w:t>ucp_password</w:t>
            </w:r>
          </w:p>
        </w:tc>
        <w:tc>
          <w:tcPr>
            <w:tcW w:w="1800" w:type="dxa"/>
            <w:shd w:val="clear" w:color="auto" w:fill="auto"/>
          </w:tcPr>
          <w:p w14:paraId="57FC7824" w14:textId="533C6C61" w:rsidR="000615E7" w:rsidRDefault="00234962" w:rsidP="007F555D">
            <w:pPr>
              <w:pStyle w:val="TableBody8pt"/>
            </w:pPr>
            <w:r>
              <w:rPr>
                <w:rStyle w:val="BoldEmpha"/>
              </w:rPr>
              <w:t>group_var</w:t>
            </w:r>
            <w:r w:rsidR="0083650F">
              <w:rPr>
                <w:rStyle w:val="BoldEmpha"/>
              </w:rPr>
              <w:t>s/all/vault</w:t>
            </w:r>
          </w:p>
        </w:tc>
        <w:tc>
          <w:tcPr>
            <w:tcW w:w="6900" w:type="dxa"/>
            <w:shd w:val="clear" w:color="auto" w:fill="auto"/>
          </w:tcPr>
          <w:p w14:paraId="0B99DE43" w14:textId="77777777" w:rsidR="000615E7" w:rsidRDefault="000615E7" w:rsidP="007F555D">
            <w:pPr>
              <w:pStyle w:val="TableBody8pt"/>
            </w:pPr>
            <w:r>
              <w:t xml:space="preserve">The password for the </w:t>
            </w:r>
            <w:r>
              <w:rPr>
                <w:rStyle w:val="CodingLanguage"/>
              </w:rPr>
              <w:t>ucp_username</w:t>
            </w:r>
            <w:r>
              <w:t xml:space="preserve"> account.</w:t>
            </w:r>
          </w:p>
        </w:tc>
      </w:tr>
      <w:tr w:rsidR="000615E7" w14:paraId="0A7C1D66" w14:textId="77777777" w:rsidTr="008B26C1">
        <w:trPr>
          <w:cantSplit/>
          <w:trHeight w:val="103"/>
        </w:trPr>
        <w:tc>
          <w:tcPr>
            <w:tcW w:w="1620" w:type="dxa"/>
            <w:shd w:val="clear" w:color="auto" w:fill="auto"/>
          </w:tcPr>
          <w:p w14:paraId="2C9353AC" w14:textId="77777777" w:rsidR="000615E7" w:rsidRDefault="000615E7" w:rsidP="007F555D">
            <w:pPr>
              <w:pStyle w:val="TableBody8pt"/>
            </w:pPr>
            <w:r w:rsidRPr="00776F9A">
              <w:t>docker_storage_driver</w:t>
            </w:r>
          </w:p>
        </w:tc>
        <w:tc>
          <w:tcPr>
            <w:tcW w:w="1800" w:type="dxa"/>
            <w:shd w:val="clear" w:color="auto" w:fill="auto"/>
          </w:tcPr>
          <w:p w14:paraId="2AFDBA10" w14:textId="0F06F242" w:rsidR="000615E7" w:rsidRDefault="00234962" w:rsidP="007F555D">
            <w:pPr>
              <w:pStyle w:val="TableBody8pt"/>
            </w:pPr>
            <w:r>
              <w:t>group_var</w:t>
            </w:r>
            <w:r w:rsidR="00B0382D">
              <w:t>s/all/vars</w:t>
            </w:r>
          </w:p>
        </w:tc>
        <w:tc>
          <w:tcPr>
            <w:tcW w:w="6900" w:type="dxa"/>
            <w:shd w:val="clear" w:color="auto" w:fill="auto"/>
          </w:tcPr>
          <w:p w14:paraId="62D7C3B7" w14:textId="4175C693" w:rsidR="000615E7" w:rsidRDefault="000615E7" w:rsidP="007F555D">
            <w:pPr>
              <w:pStyle w:val="TableBody8pt"/>
            </w:pPr>
            <w:r w:rsidRPr="00776F9A">
              <w:t xml:space="preserve">Storage driver for Docker nodes. Accepted values are </w:t>
            </w:r>
            <w:r w:rsidRPr="00776F9A">
              <w:rPr>
                <w:rStyle w:val="CodingLanguage"/>
              </w:rPr>
              <w:t>overlay2</w:t>
            </w:r>
            <w:r w:rsidRPr="00776F9A">
              <w:t xml:space="preserve"> (the default) and </w:t>
            </w:r>
            <w:r w:rsidRPr="00776F9A">
              <w:rPr>
                <w:rStyle w:val="CodingLanguage"/>
              </w:rPr>
              <w:t>devicemapper</w:t>
            </w:r>
            <w:r w:rsidRPr="00776F9A">
              <w:t>.</w:t>
            </w:r>
            <w:r w:rsidR="00DE7DB7">
              <w:t xml:space="preserve"> </w:t>
            </w:r>
            <w:r w:rsidR="00DE7DB7" w:rsidRPr="00DE7DB7">
              <w:t xml:space="preserve">For RHEL 7.6, only </w:t>
            </w:r>
            <w:r w:rsidR="00DE7DB7" w:rsidRPr="00DE7DB7">
              <w:rPr>
                <w:rStyle w:val="CodingLanguage"/>
              </w:rPr>
              <w:t>overlay2</w:t>
            </w:r>
            <w:r w:rsidR="00DE7DB7" w:rsidRPr="00DE7DB7">
              <w:t xml:space="preserve"> is supported.</w:t>
            </w:r>
          </w:p>
        </w:tc>
      </w:tr>
    </w:tbl>
    <w:p w14:paraId="56808455" w14:textId="77777777" w:rsidR="000615E7" w:rsidRPr="007F555D" w:rsidRDefault="000615E7" w:rsidP="007F555D"/>
    <w:p w14:paraId="1B618626" w14:textId="77777777" w:rsidR="000615E7" w:rsidRDefault="000615E7" w:rsidP="0058095B">
      <w:pPr>
        <w:pStyle w:val="BodyTextMetricHPELight10pt"/>
      </w:pPr>
      <w:r>
        <w:t>To see how to use customer-supplied certificates with UCP and DTR, see Appendix B.</w:t>
      </w:r>
    </w:p>
    <w:p w14:paraId="07642E69" w14:textId="77777777" w:rsidR="000615E7" w:rsidRDefault="000615E7" w:rsidP="000615E7">
      <w:pPr>
        <w:pStyle w:val="Heading2"/>
      </w:pPr>
      <w:bookmarkStart w:id="168" w:name="_Ref523848173"/>
      <w:bookmarkStart w:id="169" w:name="_Toc531698803"/>
      <w:bookmarkStart w:id="170" w:name="_Refd17e57162"/>
      <w:bookmarkStart w:id="171" w:name="_Tocd17e57162"/>
      <w:bookmarkStart w:id="172" w:name="_Toc7097526"/>
      <w:r w:rsidRPr="00D11FDE">
        <w:t>Orchestrator configuration</w:t>
      </w:r>
      <w:bookmarkEnd w:id="168"/>
      <w:bookmarkEnd w:id="169"/>
      <w:bookmarkEnd w:id="172"/>
    </w:p>
    <w:p w14:paraId="29551404" w14:textId="77777777" w:rsidR="000615E7" w:rsidRDefault="000615E7" w:rsidP="0058095B">
      <w:pPr>
        <w:pStyle w:val="BodyTextMetricHPELight10pt"/>
      </w:pPr>
      <w:r w:rsidRPr="00D11FDE">
        <w:t xml:space="preserve">The variable </w:t>
      </w:r>
      <w:r w:rsidRPr="00105805">
        <w:rPr>
          <w:rStyle w:val="CodingLanguage"/>
        </w:rPr>
        <w:t>orchestrator</w:t>
      </w:r>
      <w:r w:rsidRPr="00D11FDE">
        <w:t xml:space="preserve"> in the [</w:t>
      </w:r>
      <w:r w:rsidRPr="00105805">
        <w:rPr>
          <w:rStyle w:val="CodingLanguage"/>
        </w:rPr>
        <w:t>worker</w:t>
      </w:r>
      <w:r w:rsidRPr="00D11FDE">
        <w:t>] group is used to specify if a worker node should be assigned to the Kubernetes orchestrator (</w:t>
      </w:r>
      <w:r w:rsidRPr="00105805">
        <w:rPr>
          <w:rStyle w:val="CodingLanguage"/>
        </w:rPr>
        <w:t>orchestrator: 'kubernetes'</w:t>
      </w:r>
      <w:r>
        <w:t>) or to the s</w:t>
      </w:r>
      <w:r w:rsidRPr="00D11FDE">
        <w:t>warm orchestrator (</w:t>
      </w:r>
      <w:r w:rsidRPr="00105805">
        <w:rPr>
          <w:rStyle w:val="CodingLanguage"/>
        </w:rPr>
        <w:t>orchestrator: 'swarm'</w:t>
      </w:r>
      <w:r w:rsidRPr="00D11FDE">
        <w:t>). In general, you should only change the orchestrator for worker nodes.</w:t>
      </w:r>
    </w:p>
    <w:p w14:paraId="3FED94D3" w14:textId="77777777" w:rsidR="000615E7" w:rsidRDefault="000615E7" w:rsidP="000615E7">
      <w:pPr>
        <w:pStyle w:val="MISCNote-Ruleabove"/>
      </w:pPr>
      <w:r>
        <w:t>Note</w:t>
      </w:r>
    </w:p>
    <w:p w14:paraId="18734569" w14:textId="77777777" w:rsidR="000615E7" w:rsidRDefault="000615E7" w:rsidP="000615E7">
      <w:pPr>
        <w:pStyle w:val="MISCNote-Rulebelow"/>
      </w:pPr>
      <w:r w:rsidRPr="00D11FDE">
        <w:t xml:space="preserve">Docker supports a third type, </w:t>
      </w:r>
      <w:r w:rsidRPr="00105805">
        <w:rPr>
          <w:rStyle w:val="CodingLanguage"/>
        </w:rPr>
        <w:t>mixed</w:t>
      </w:r>
      <w:r w:rsidRPr="00D11FDE">
        <w:t>, that enables workloads to be sc</w:t>
      </w:r>
      <w:r>
        <w:t>heduled by both Kubernetes and Docker s</w:t>
      </w:r>
      <w:r w:rsidRPr="00D11FDE">
        <w:t>warm on the same node. Mixing orchestrator types on the same node is not recommended for production deployments because of the l</w:t>
      </w:r>
      <w:r>
        <w:t>ikelihood of resource contention. As a result,</w:t>
      </w:r>
      <w:r w:rsidRPr="00D11FDE">
        <w:t xml:space="preserve"> these playbooks do not support the </w:t>
      </w:r>
      <w:r w:rsidRPr="00105805">
        <w:rPr>
          <w:rStyle w:val="CodingLanguage"/>
        </w:rPr>
        <w:t>mixed</w:t>
      </w:r>
      <w:r w:rsidRPr="00D11FDE">
        <w:t xml:space="preserve"> type.</w:t>
      </w:r>
    </w:p>
    <w:p w14:paraId="193A900F" w14:textId="77777777" w:rsidR="000615E7" w:rsidRDefault="000615E7" w:rsidP="0058095B">
      <w:pPr>
        <w:pStyle w:val="BodyTextMetricHPELight10pt"/>
      </w:pPr>
      <w:r w:rsidRPr="00D11FDE">
        <w:t>The following example shows how to set Kubernetes as the default orchestrator fo</w:t>
      </w:r>
      <w:r>
        <w:t>r worker nodes, and how to override the default to use Docker s</w:t>
      </w:r>
      <w:r w:rsidRPr="00D11FDE">
        <w:t>warm on one specific node instead.</w:t>
      </w:r>
    </w:p>
    <w:p w14:paraId="05700C56" w14:textId="77777777" w:rsidR="008B26C1" w:rsidRDefault="008B26C1" w:rsidP="008B26C1">
      <w:pPr>
        <w:pStyle w:val="BodyTextMetricHPELight10pt"/>
      </w:pPr>
      <w:r>
        <w:t xml:space="preserve">In the </w:t>
      </w:r>
      <w:r w:rsidRPr="008B26C1">
        <w:rPr>
          <w:rStyle w:val="CodingLanguage"/>
        </w:rPr>
        <w:t>vm_wrk_lnx.yml</w:t>
      </w:r>
      <w:r>
        <w:t xml:space="preserve"> file:</w:t>
      </w:r>
    </w:p>
    <w:p w14:paraId="7F980497" w14:textId="69786263" w:rsidR="008B26C1" w:rsidRPr="008B26C1" w:rsidRDefault="008B26C1" w:rsidP="008B26C1">
      <w:pPr>
        <w:pStyle w:val="BodyTextMetricHPELight10pt"/>
        <w:rPr>
          <w:rStyle w:val="CodingLanguage"/>
        </w:rPr>
      </w:pPr>
      <w:r w:rsidRPr="008B26C1">
        <w:rPr>
          <w:rStyle w:val="CodingLanguage"/>
        </w:rPr>
        <w:t>cpus: '4'</w:t>
      </w:r>
      <w:r w:rsidRPr="008B26C1">
        <w:rPr>
          <w:rStyle w:val="CodingLanguage"/>
        </w:rPr>
        <w:br/>
        <w:t>ram: '65536'</w:t>
      </w:r>
      <w:r w:rsidRPr="008B26C1">
        <w:rPr>
          <w:rStyle w:val="CodingLanguage"/>
        </w:rPr>
        <w:br/>
        <w:t>disk2_size: '500'</w:t>
      </w:r>
      <w:r w:rsidRPr="008B26C1">
        <w:rPr>
          <w:rStyle w:val="CodingLanguage"/>
        </w:rPr>
        <w:br/>
        <w:t>disk2: '/dev/sdb'</w:t>
      </w:r>
      <w:r w:rsidRPr="008B26C1">
        <w:rPr>
          <w:rStyle w:val="CodingLanguage"/>
        </w:rPr>
        <w:br/>
        <w:t>disk2_part: '/dev/sdb1'</w:t>
      </w:r>
      <w:r w:rsidRPr="008B26C1">
        <w:rPr>
          <w:rStyle w:val="CodingLanguage"/>
        </w:rPr>
        <w:br/>
        <w:t>orchestrator: kubernetes</w:t>
      </w:r>
    </w:p>
    <w:p w14:paraId="5F3419EB" w14:textId="77777777" w:rsidR="008B26C1" w:rsidRPr="008B26C1" w:rsidRDefault="008B26C1" w:rsidP="008958C5">
      <w:pPr>
        <w:pStyle w:val="BodyTextMetricHPELight10pt"/>
      </w:pPr>
      <w:r>
        <w:t xml:space="preserve">In the </w:t>
      </w:r>
      <w:r w:rsidRPr="008B26C1">
        <w:rPr>
          <w:rStyle w:val="CodingLanguage"/>
        </w:rPr>
        <w:t>hosts</w:t>
      </w:r>
      <w:r w:rsidRPr="008B26C1">
        <w:t xml:space="preserve"> file:</w:t>
      </w:r>
    </w:p>
    <w:p w14:paraId="4A6356EA" w14:textId="70EF3C74" w:rsidR="008B26C1" w:rsidRPr="008B26C1" w:rsidRDefault="008B26C1" w:rsidP="008B26C1">
      <w:pPr>
        <w:pStyle w:val="BodyTextMetricHPELight10pt"/>
        <w:rPr>
          <w:rStyle w:val="CodingLanguage"/>
        </w:rPr>
      </w:pPr>
      <w:r w:rsidRPr="008B26C1">
        <w:rPr>
          <w:rStyle w:val="CodingLanguage"/>
        </w:rPr>
        <w:t>[vm_wrk_lnx]</w:t>
      </w:r>
      <w:r w:rsidRPr="008B26C1">
        <w:rPr>
          <w:rStyle w:val="CodingLanguage"/>
        </w:rPr>
        <w:br/>
        <w:t>hpe-worker01 i</w:t>
      </w:r>
      <w:r w:rsidR="003D0F84">
        <w:rPr>
          <w:rStyle w:val="CodingLanguage"/>
        </w:rPr>
        <w:t>p_addr='10.60.59</w:t>
      </w:r>
      <w:r w:rsidRPr="008B26C1">
        <w:rPr>
          <w:rStyle w:val="CodingLanguage"/>
        </w:rPr>
        <w:t>.122/22' esxi_host='esx04.cloudra.lo</w:t>
      </w:r>
      <w:r w:rsidR="003D0F84">
        <w:rPr>
          <w:rStyle w:val="CodingLanguage"/>
        </w:rPr>
        <w:t xml:space="preserve">cal' </w:t>
      </w:r>
      <w:r w:rsidR="003D0F84">
        <w:rPr>
          <w:rStyle w:val="CodingLanguage"/>
        </w:rPr>
        <w:br/>
        <w:t>hpe-worker02 ip_addr='10.60.59</w:t>
      </w:r>
      <w:r w:rsidRPr="008B26C1">
        <w:rPr>
          <w:rStyle w:val="CodingLanguage"/>
        </w:rPr>
        <w:t xml:space="preserve">.123/22' esxi_host='esx05.cloudra.local' </w:t>
      </w:r>
      <w:r w:rsidR="003D0F84">
        <w:rPr>
          <w:rStyle w:val="CodingLanguage"/>
        </w:rPr>
        <w:br/>
        <w:t>hpe-worker03 ip_addr='10.60.59</w:t>
      </w:r>
      <w:r w:rsidRPr="008B26C1">
        <w:rPr>
          <w:rStyle w:val="CodingLanguage"/>
        </w:rPr>
        <w:t>.124/22' esxi_host='esx06.cloudra.local' orchestrator=swarm</w:t>
      </w:r>
    </w:p>
    <w:p w14:paraId="2743808D" w14:textId="77777777" w:rsidR="000615E7" w:rsidRDefault="000615E7" w:rsidP="000615E7">
      <w:pPr>
        <w:pStyle w:val="MISCNote-Ruleabove"/>
      </w:pPr>
      <w:r>
        <w:t>Note</w:t>
      </w:r>
    </w:p>
    <w:p w14:paraId="63A77763" w14:textId="30615A52" w:rsidR="000615E7" w:rsidRDefault="000615E7" w:rsidP="0058095B">
      <w:pPr>
        <w:pStyle w:val="BodyTextMetricHPELight10pt"/>
      </w:pPr>
      <w:r w:rsidRPr="00F01248">
        <w:t xml:space="preserve">The playbooks do not change Docker's default orchestrator type which is </w:t>
      </w:r>
      <w:r w:rsidRPr="00105805">
        <w:rPr>
          <w:rStyle w:val="CodingLanguage"/>
        </w:rPr>
        <w:t>swarm</w:t>
      </w:r>
      <w:r w:rsidRPr="00F01248">
        <w:t xml:space="preserve">. Instead, the inventory is used to configure worker nodes for Kubernetes workloads or swarm workloads as explained above. If you want to change the default orchestrator type, use the method explained in </w:t>
      </w:r>
      <w:r w:rsidRPr="00F01248">
        <w:lastRenderedPageBreak/>
        <w:t xml:space="preserve">the Docker documentation at </w:t>
      </w:r>
      <w:hyperlink r:id="rId32" w:anchor="set-the-default-orchestrator-type-for-new-nodes" w:history="1">
        <w:r w:rsidRPr="00F01248">
          <w:rPr>
            <w:rStyle w:val="Hyperlink"/>
          </w:rPr>
          <w:t>https://docs.docker.com/ee/ucp/admin/configure/set-orchestrator-type/#set-the-default-orchestrator-type-for-new-nodes</w:t>
        </w:r>
      </w:hyperlink>
      <w:r>
        <w:t>.</w:t>
      </w:r>
    </w:p>
    <w:p w14:paraId="2A9C0CD3" w14:textId="011C24B4" w:rsidR="000615E7" w:rsidRDefault="000615E7" w:rsidP="000615E7">
      <w:pPr>
        <w:pStyle w:val="MISCNote-Rulebelow"/>
      </w:pPr>
      <w:r w:rsidRPr="00F01248">
        <w:t>It is possible to manually change the orchestrator type for a node. When you do this, existing workloads are evicted and they are not migrated automatically to the new orchestrator. If you want the workloads to be scheduled by the new orchestrator, you must migrate them manually. More information is available in the Docker documentation at</w:t>
      </w:r>
      <w:hyperlink r:id="rId33" w:anchor="what-happens-when-you-change-a-nodes-orchestrator" w:history="1">
        <w:r w:rsidR="00D4707B">
          <w:rPr>
            <w:rStyle w:val="Hyperlink"/>
          </w:rPr>
          <w:t xml:space="preserve"> https://docs.docker.com/ee/ucp/admin/configure/set-orchestrator-type/#what-happens-when-you-change-a-nodes-orchestrator</w:t>
        </w:r>
      </w:hyperlink>
      <w:r w:rsidR="00D4707B">
        <w:t>.</w:t>
      </w:r>
    </w:p>
    <w:p w14:paraId="3FA4B7CB" w14:textId="77777777" w:rsidR="000615E7" w:rsidRDefault="000615E7" w:rsidP="000615E7">
      <w:pPr>
        <w:pStyle w:val="Heading2"/>
      </w:pPr>
      <w:bookmarkStart w:id="173" w:name="_Toc531698804"/>
      <w:bookmarkStart w:id="174" w:name="_Toc7097527"/>
      <w:r w:rsidRPr="00F01248">
        <w:t>Kubernetes configuration</w:t>
      </w:r>
      <w:bookmarkEnd w:id="173"/>
      <w:bookmarkEnd w:id="174"/>
    </w:p>
    <w:p w14:paraId="2D2BC8FB" w14:textId="55F3676E" w:rsidR="000615E7" w:rsidRDefault="000615E7" w:rsidP="0058095B">
      <w:pPr>
        <w:pStyle w:val="BodyTextMetricHPELight10pt"/>
      </w:pPr>
      <w:r w:rsidRPr="00F01248">
        <w:t>The current playbooks s</w:t>
      </w:r>
      <w:r w:rsidR="00FB0FE9">
        <w:t>upport the deployment of UCP 3.1</w:t>
      </w:r>
      <w:r w:rsidRPr="00F01248">
        <w:t>.* which deploys Kubernetes version 1</w:t>
      </w:r>
      <w:r w:rsidR="00FB0FE9">
        <w:t>.11</w:t>
      </w:r>
      <w:r w:rsidRPr="00F01248">
        <w:t xml:space="preserve">.*. This version of the playbooks will not work with a version of UCP </w:t>
      </w:r>
      <w:r>
        <w:t>that is lower than</w:t>
      </w:r>
      <w:r w:rsidRPr="00F01248">
        <w:t xml:space="preserve"> 3. If you wish to deploy using UCP 2.*, you will need to download </w:t>
      </w:r>
      <w:r>
        <w:t xml:space="preserve">a </w:t>
      </w:r>
      <w:r w:rsidRPr="00F01248">
        <w:t>previous release of the playbooks, which is available on the GitHub site.</w:t>
      </w:r>
    </w:p>
    <w:p w14:paraId="03C9FDAF" w14:textId="77777777" w:rsidR="000615E7" w:rsidRPr="009534F0" w:rsidRDefault="000615E7" w:rsidP="0058095B">
      <w:pPr>
        <w:pStyle w:val="BodyTextMetricHPELight10pt"/>
      </w:pPr>
      <w:r w:rsidRPr="00F01248">
        <w:t xml:space="preserve">The preceding section </w:t>
      </w:r>
      <w:r w:rsidRPr="00105805">
        <w:rPr>
          <w:u w:val="single"/>
        </w:rPr>
        <w:fldChar w:fldCharType="begin"/>
      </w:r>
      <w:r w:rsidRPr="00105805">
        <w:rPr>
          <w:u w:val="single"/>
        </w:rPr>
        <w:instrText xml:space="preserve"> REF _Ref523848173 \h </w:instrText>
      </w:r>
      <w:r>
        <w:rPr>
          <w:u w:val="single"/>
        </w:rPr>
        <w:instrText xml:space="preserve"> \* MERGEFORMAT </w:instrText>
      </w:r>
      <w:r w:rsidRPr="00105805">
        <w:rPr>
          <w:u w:val="single"/>
        </w:rPr>
      </w:r>
      <w:r w:rsidRPr="00105805">
        <w:rPr>
          <w:u w:val="single"/>
        </w:rPr>
        <w:fldChar w:fldCharType="separate"/>
      </w:r>
      <w:r w:rsidR="00D84FAE" w:rsidRPr="00D84FAE">
        <w:rPr>
          <w:u w:val="single"/>
        </w:rPr>
        <w:t>Orchestrator configuration</w:t>
      </w:r>
      <w:r w:rsidRPr="00105805">
        <w:rPr>
          <w:u w:val="single"/>
        </w:rPr>
        <w:fldChar w:fldCharType="end"/>
      </w:r>
      <w:r>
        <w:t xml:space="preserve"> </w:t>
      </w:r>
      <w:r w:rsidRPr="00F01248">
        <w:t>explains how to assign a worker node to the Kubern</w:t>
      </w:r>
      <w:r>
        <w:t>etes orchestrator. This section</w:t>
      </w:r>
      <w:r w:rsidRPr="00F01248">
        <w:t xml:space="preserve"> covers specific Kubernetes configuration, including how to set the pod CIDR and how to configure Kubernetes Persistent Volumes.</w:t>
      </w:r>
    </w:p>
    <w:p w14:paraId="7715D466" w14:textId="77777777" w:rsidR="000615E7" w:rsidRDefault="000615E7" w:rsidP="000615E7">
      <w:pPr>
        <w:pStyle w:val="Heading3"/>
      </w:pPr>
      <w:r>
        <w:t>Pod CIDR</w:t>
      </w:r>
    </w:p>
    <w:p w14:paraId="1B82453E" w14:textId="4B4209A0" w:rsidR="000615E7" w:rsidRDefault="000615E7" w:rsidP="0058095B">
      <w:pPr>
        <w:pStyle w:val="BodyTextMetricHPELight10pt"/>
      </w:pPr>
      <w:r>
        <w:t xml:space="preserve">The variable </w:t>
      </w:r>
      <w:r w:rsidRPr="00105805">
        <w:rPr>
          <w:rStyle w:val="CodingLanguage"/>
        </w:rPr>
        <w:t>k8s_pod_cidr</w:t>
      </w:r>
      <w:r>
        <w:t xml:space="preserve"> is specified in </w:t>
      </w:r>
      <w:r w:rsidR="00234962">
        <w:rPr>
          <w:rStyle w:val="CodingLanguage"/>
        </w:rPr>
        <w:t>group_var</w:t>
      </w:r>
      <w:r w:rsidR="00B0382D">
        <w:rPr>
          <w:rStyle w:val="CodingLanguage"/>
        </w:rPr>
        <w:t>s/all/vars</w:t>
      </w:r>
      <w:r>
        <w:t xml:space="preserve"> and configures a custom range of IP addresses to be used by pods. The specific range that you use should be dedicated to the cluster.</w:t>
      </w:r>
    </w:p>
    <w:p w14:paraId="00ADAAA9" w14:textId="77777777" w:rsidR="00D4707B" w:rsidRDefault="000615E7" w:rsidP="00D4707B">
      <w:pPr>
        <w:pStyle w:val="BodyTextMetricHPELight10pt"/>
        <w:spacing w:after="0"/>
      </w:pPr>
      <w:r>
        <w:t xml:space="preserve">The default value is </w:t>
      </w:r>
      <w:r w:rsidRPr="00105805">
        <w:rPr>
          <w:rStyle w:val="CodingLanguage"/>
        </w:rPr>
        <w:t>192.168.0.0/16</w:t>
      </w:r>
      <w:r>
        <w:t>. To set an alternative value, use the variable as shown in the example:</w:t>
      </w:r>
    </w:p>
    <w:p w14:paraId="2F605FF9" w14:textId="77777777" w:rsidR="00D4707B" w:rsidRDefault="00D4707B" w:rsidP="00D4707B">
      <w:pPr>
        <w:pStyle w:val="BodyTextMetricHPELight10pt"/>
        <w:spacing w:after="0"/>
      </w:pPr>
    </w:p>
    <w:p w14:paraId="43CA455C" w14:textId="2178B910" w:rsidR="00D4707B" w:rsidRDefault="000615E7" w:rsidP="00D4707B">
      <w:pPr>
        <w:pStyle w:val="BodyTextMetricHPELight10pt"/>
        <w:spacing w:after="0"/>
        <w:rPr>
          <w:rStyle w:val="CodingLanguage"/>
        </w:rPr>
      </w:pPr>
      <w:r w:rsidRPr="00105805">
        <w:rPr>
          <w:rStyle w:val="CodingLanguage"/>
        </w:rPr>
        <w:t xml:space="preserve">    k8s_pod_cidr: 192.168.128.0/17</w:t>
      </w:r>
    </w:p>
    <w:p w14:paraId="1F4EAB8A" w14:textId="77777777" w:rsidR="00D4707B" w:rsidRPr="00D4707B" w:rsidRDefault="00D4707B" w:rsidP="00D4707B">
      <w:pPr>
        <w:pStyle w:val="BodyTextMetricHPELight10pt"/>
        <w:spacing w:after="0"/>
        <w:rPr>
          <w:rStyle w:val="CodingLanguage"/>
          <w:rFonts w:ascii="MetricHPE Light" w:hAnsi="MetricHPE Light"/>
        </w:rPr>
      </w:pPr>
    </w:p>
    <w:p w14:paraId="1094C859" w14:textId="77777777" w:rsidR="000615E7" w:rsidRDefault="000615E7" w:rsidP="000615E7">
      <w:pPr>
        <w:pStyle w:val="Heading3"/>
      </w:pPr>
      <w:bookmarkStart w:id="175" w:name="_Ref523938358"/>
      <w:r w:rsidRPr="00F01248">
        <w:t>Kubernetes Persistent Volume configuration</w:t>
      </w:r>
      <w:bookmarkEnd w:id="175"/>
    </w:p>
    <w:p w14:paraId="36D6AAEA" w14:textId="524FAB1D" w:rsidR="000615E7" w:rsidRDefault="000615E7" w:rsidP="0058095B">
      <w:pPr>
        <w:pStyle w:val="BodyTextMetricHPELight10pt"/>
      </w:pPr>
      <w:r w:rsidRPr="00F01248">
        <w:t>Variables related to the configuration of Kubernetes Persistent Volumes are shown in</w:t>
      </w:r>
      <w:r w:rsidR="00D4707B" w:rsidRPr="00D4707B">
        <w:t xml:space="preserve"> </w:t>
      </w:r>
      <w:r w:rsidR="00D4707B" w:rsidRPr="00D4707B">
        <w:fldChar w:fldCharType="begin"/>
      </w:r>
      <w:r w:rsidR="00D4707B" w:rsidRPr="00D4707B">
        <w:instrText xml:space="preserve"> REF _Ref4055069 \h </w:instrText>
      </w:r>
      <w:r w:rsidR="00D4707B">
        <w:instrText xml:space="preserve"> \* MERGEFORMAT </w:instrText>
      </w:r>
      <w:r w:rsidR="00D4707B" w:rsidRPr="00D4707B">
        <w:fldChar w:fldCharType="separate"/>
      </w:r>
      <w:r w:rsidR="00D84FAE" w:rsidRPr="00D84FAE">
        <w:t>Table 14</w:t>
      </w:r>
      <w:r w:rsidR="00D4707B" w:rsidRPr="00D4707B">
        <w:fldChar w:fldCharType="end"/>
      </w:r>
      <w:r w:rsidR="00D4707B" w:rsidRPr="00D4707B">
        <w:t>.</w:t>
      </w:r>
    </w:p>
    <w:p w14:paraId="6467AFC4" w14:textId="10E88886" w:rsidR="000615E7" w:rsidRDefault="000615E7" w:rsidP="00D4707B">
      <w:bookmarkStart w:id="176" w:name="_Ref523848569"/>
      <w:bookmarkStart w:id="177" w:name="_Ref4055069"/>
      <w:r w:rsidRPr="00105805">
        <w:rPr>
          <w:rStyle w:val="MISCTableCaptionHeaderBold8pt"/>
        </w:rPr>
        <w:t xml:space="preserve">Table </w:t>
      </w:r>
      <w:r w:rsidRPr="00105805">
        <w:rPr>
          <w:rStyle w:val="MISCTableCaptionHeaderBold8pt"/>
        </w:rPr>
        <w:fldChar w:fldCharType="begin"/>
      </w:r>
      <w:r w:rsidRPr="00105805">
        <w:rPr>
          <w:rStyle w:val="MISCTableCaptionHeaderBold8pt"/>
        </w:rPr>
        <w:instrText xml:space="preserve"> SEQ Table \* ARABIC </w:instrText>
      </w:r>
      <w:r w:rsidRPr="00105805">
        <w:rPr>
          <w:rStyle w:val="MISCTableCaptionHeaderBold8pt"/>
        </w:rPr>
        <w:fldChar w:fldCharType="separate"/>
      </w:r>
      <w:r w:rsidR="00D84FAE">
        <w:rPr>
          <w:rStyle w:val="MISCTableCaptionHeaderBold8pt"/>
          <w:noProof/>
        </w:rPr>
        <w:t>14</w:t>
      </w:r>
      <w:r w:rsidRPr="00105805">
        <w:rPr>
          <w:rStyle w:val="MISCTableCaptionHeaderBold8pt"/>
        </w:rPr>
        <w:fldChar w:fldCharType="end"/>
      </w:r>
      <w:bookmarkEnd w:id="176"/>
      <w:bookmarkEnd w:id="177"/>
      <w:r w:rsidRPr="00105805">
        <w:rPr>
          <w:rStyle w:val="MISCTableCaptionHeaderBold8pt"/>
        </w:rPr>
        <w:t>.</w:t>
      </w:r>
      <w:r>
        <w:t xml:space="preserve"> </w:t>
      </w:r>
      <w:r w:rsidRPr="00F01248">
        <w:t>Kubernetes Persistent Volume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30"/>
        <w:gridCol w:w="1710"/>
        <w:gridCol w:w="6060"/>
      </w:tblGrid>
      <w:tr w:rsidR="000615E7" w14:paraId="31A48A40" w14:textId="77777777" w:rsidTr="00CD4360">
        <w:trPr>
          <w:cantSplit/>
          <w:tblHeader/>
        </w:trPr>
        <w:tc>
          <w:tcPr>
            <w:tcW w:w="2430" w:type="dxa"/>
            <w:tcBorders>
              <w:top w:val="nil"/>
              <w:bottom w:val="single" w:sz="36" w:space="0" w:color="00B388"/>
            </w:tcBorders>
          </w:tcPr>
          <w:p w14:paraId="78CEED75" w14:textId="77777777" w:rsidR="000615E7" w:rsidRDefault="000615E7" w:rsidP="00CD4360">
            <w:pPr>
              <w:pStyle w:val="TableSubhead8pt"/>
            </w:pPr>
            <w:r>
              <w:t>Variable</w:t>
            </w:r>
          </w:p>
        </w:tc>
        <w:tc>
          <w:tcPr>
            <w:tcW w:w="1710" w:type="dxa"/>
            <w:tcBorders>
              <w:top w:val="nil"/>
              <w:bottom w:val="single" w:sz="36" w:space="0" w:color="00B388"/>
            </w:tcBorders>
          </w:tcPr>
          <w:p w14:paraId="357899FD" w14:textId="77777777" w:rsidR="000615E7" w:rsidRDefault="000615E7" w:rsidP="00CD4360">
            <w:pPr>
              <w:pStyle w:val="TableSubhead8pt"/>
            </w:pPr>
            <w:r>
              <w:t>File</w:t>
            </w:r>
          </w:p>
        </w:tc>
        <w:tc>
          <w:tcPr>
            <w:tcW w:w="6060" w:type="dxa"/>
            <w:tcBorders>
              <w:top w:val="nil"/>
              <w:bottom w:val="single" w:sz="36" w:space="0" w:color="00B388"/>
            </w:tcBorders>
          </w:tcPr>
          <w:p w14:paraId="6EB85BBE" w14:textId="77777777" w:rsidR="000615E7" w:rsidRDefault="000615E7" w:rsidP="00CD4360">
            <w:pPr>
              <w:pStyle w:val="TableSubhead8pt"/>
            </w:pPr>
            <w:r>
              <w:t>Description</w:t>
            </w:r>
          </w:p>
        </w:tc>
      </w:tr>
      <w:tr w:rsidR="000615E7" w14:paraId="2846336B" w14:textId="77777777" w:rsidTr="00CD4360">
        <w:trPr>
          <w:cantSplit/>
        </w:trPr>
        <w:tc>
          <w:tcPr>
            <w:tcW w:w="2430" w:type="dxa"/>
          </w:tcPr>
          <w:p w14:paraId="10588767" w14:textId="175F5C4E" w:rsidR="000615E7" w:rsidRDefault="00A9320A" w:rsidP="00CD4360">
            <w:pPr>
              <w:pStyle w:val="TableBody8pt"/>
            </w:pPr>
            <w:r w:rsidRPr="00A9320A">
              <w:t>nfs_provisioner_namespace</w:t>
            </w:r>
          </w:p>
        </w:tc>
        <w:tc>
          <w:tcPr>
            <w:tcW w:w="1710" w:type="dxa"/>
          </w:tcPr>
          <w:p w14:paraId="2F4F3F34" w14:textId="7FE9504D" w:rsidR="000615E7" w:rsidRDefault="00234962" w:rsidP="00CD4360">
            <w:pPr>
              <w:pStyle w:val="TableBody8pt"/>
            </w:pPr>
            <w:r>
              <w:t>group_var</w:t>
            </w:r>
            <w:r w:rsidR="00B0382D">
              <w:t>s/all/vars</w:t>
            </w:r>
          </w:p>
        </w:tc>
        <w:tc>
          <w:tcPr>
            <w:tcW w:w="6060" w:type="dxa"/>
          </w:tcPr>
          <w:p w14:paraId="0E387DFE" w14:textId="0E8B9E38" w:rsidR="000615E7" w:rsidRDefault="00A9320A" w:rsidP="00A9320A">
            <w:pPr>
              <w:pStyle w:val="TableBody8pt"/>
            </w:pPr>
            <w:r w:rsidRPr="00A9320A">
              <w:t xml:space="preserve">The Kubernetes namespace, for example, </w:t>
            </w:r>
            <w:r w:rsidRPr="00A9320A">
              <w:rPr>
                <w:rStyle w:val="CodingLanguage"/>
              </w:rPr>
              <w:t>nfsstorage</w:t>
            </w:r>
          </w:p>
        </w:tc>
      </w:tr>
      <w:tr w:rsidR="00A9320A" w14:paraId="4979266F" w14:textId="77777777" w:rsidTr="00CD4360">
        <w:trPr>
          <w:cantSplit/>
        </w:trPr>
        <w:tc>
          <w:tcPr>
            <w:tcW w:w="2430" w:type="dxa"/>
          </w:tcPr>
          <w:p w14:paraId="45983F6F" w14:textId="5D989FB1" w:rsidR="00A9320A" w:rsidRPr="00F01248" w:rsidRDefault="00A9320A" w:rsidP="00CD4360">
            <w:pPr>
              <w:pStyle w:val="TableBody8pt"/>
            </w:pPr>
            <w:r w:rsidRPr="00F01248">
              <w:t>nfs_provisioner_role</w:t>
            </w:r>
          </w:p>
        </w:tc>
        <w:tc>
          <w:tcPr>
            <w:tcW w:w="1710" w:type="dxa"/>
          </w:tcPr>
          <w:p w14:paraId="7CC65A11" w14:textId="74AE2E32" w:rsidR="00A9320A" w:rsidRDefault="00234962" w:rsidP="00CD4360">
            <w:pPr>
              <w:pStyle w:val="TableBody8pt"/>
            </w:pPr>
            <w:r>
              <w:t>group_var</w:t>
            </w:r>
            <w:r w:rsidR="00B0382D">
              <w:t>s/all/vars</w:t>
            </w:r>
          </w:p>
        </w:tc>
        <w:tc>
          <w:tcPr>
            <w:tcW w:w="6060" w:type="dxa"/>
          </w:tcPr>
          <w:p w14:paraId="607A28B9" w14:textId="6E240B74" w:rsidR="00A9320A" w:rsidRPr="00F01248" w:rsidRDefault="00A9320A" w:rsidP="00CD4360">
            <w:pPr>
              <w:pStyle w:val="TableBody8pt"/>
            </w:pPr>
            <w:r w:rsidRPr="00A9320A">
              <w:t xml:space="preserve">Name of the role to create, for example, </w:t>
            </w:r>
            <w:r w:rsidRPr="00A9320A">
              <w:rPr>
                <w:rStyle w:val="CodingLanguage"/>
              </w:rPr>
              <w:t>nfs-provisioner-runner</w:t>
            </w:r>
            <w:r w:rsidRPr="00A9320A">
              <w:t>.</w:t>
            </w:r>
          </w:p>
        </w:tc>
      </w:tr>
      <w:tr w:rsidR="00A9320A" w14:paraId="30CB3B1E" w14:textId="77777777" w:rsidTr="00CD4360">
        <w:trPr>
          <w:cantSplit/>
        </w:trPr>
        <w:tc>
          <w:tcPr>
            <w:tcW w:w="2430" w:type="dxa"/>
          </w:tcPr>
          <w:p w14:paraId="03452C16" w14:textId="43202B87" w:rsidR="00A9320A" w:rsidRPr="00F01248" w:rsidRDefault="00A9320A" w:rsidP="00CD4360">
            <w:pPr>
              <w:pStyle w:val="TableBody8pt"/>
            </w:pPr>
            <w:r w:rsidRPr="00A9320A">
              <w:t>nfs_provisioner_serviceaccount</w:t>
            </w:r>
          </w:p>
        </w:tc>
        <w:tc>
          <w:tcPr>
            <w:tcW w:w="1710" w:type="dxa"/>
          </w:tcPr>
          <w:p w14:paraId="0FB8E9A3" w14:textId="7F30178D" w:rsidR="00A9320A" w:rsidRPr="00A9320A" w:rsidRDefault="00234962" w:rsidP="00CD4360">
            <w:pPr>
              <w:pStyle w:val="TableBody8pt"/>
            </w:pPr>
            <w:r>
              <w:t>group_var</w:t>
            </w:r>
            <w:r w:rsidR="00B0382D">
              <w:t>s/all/vars</w:t>
            </w:r>
          </w:p>
        </w:tc>
        <w:tc>
          <w:tcPr>
            <w:tcW w:w="6060" w:type="dxa"/>
          </w:tcPr>
          <w:p w14:paraId="43E7DB0C" w14:textId="3C75294F" w:rsidR="00A9320A" w:rsidRPr="00A9320A" w:rsidRDefault="00A9320A" w:rsidP="00CD4360">
            <w:pPr>
              <w:pStyle w:val="TableBody8pt"/>
            </w:pPr>
            <w:r w:rsidRPr="00A9320A">
              <w:t xml:space="preserve">The Kubernetes service account name to use for RBAC purposes, for example, </w:t>
            </w:r>
            <w:r w:rsidRPr="00A9320A">
              <w:rPr>
                <w:rStyle w:val="CodingLanguage"/>
              </w:rPr>
              <w:t>nfs-provisioner</w:t>
            </w:r>
          </w:p>
        </w:tc>
      </w:tr>
      <w:tr w:rsidR="000615E7" w14:paraId="038AF74B" w14:textId="77777777" w:rsidTr="00CD4360">
        <w:trPr>
          <w:cantSplit/>
        </w:trPr>
        <w:tc>
          <w:tcPr>
            <w:tcW w:w="2430" w:type="dxa"/>
          </w:tcPr>
          <w:p w14:paraId="282F67EA" w14:textId="77777777" w:rsidR="000615E7" w:rsidRDefault="000615E7" w:rsidP="00CD4360">
            <w:pPr>
              <w:pStyle w:val="TableBody8pt"/>
            </w:pPr>
            <w:r>
              <w:t>nfs_provisioner_name</w:t>
            </w:r>
          </w:p>
        </w:tc>
        <w:tc>
          <w:tcPr>
            <w:tcW w:w="1710" w:type="dxa"/>
          </w:tcPr>
          <w:p w14:paraId="3DB23FE5" w14:textId="0B93F10A" w:rsidR="000615E7" w:rsidRDefault="00234962" w:rsidP="00CD4360">
            <w:pPr>
              <w:pStyle w:val="TableBody8pt"/>
            </w:pPr>
            <w:r>
              <w:t>group_var</w:t>
            </w:r>
            <w:r w:rsidR="00B0382D">
              <w:t>s/all/vars</w:t>
            </w:r>
          </w:p>
        </w:tc>
        <w:tc>
          <w:tcPr>
            <w:tcW w:w="6060" w:type="dxa"/>
          </w:tcPr>
          <w:p w14:paraId="7A49FD65" w14:textId="77777777" w:rsidR="000615E7" w:rsidRDefault="000615E7" w:rsidP="00CD4360">
            <w:pPr>
              <w:pStyle w:val="TableBody8pt"/>
            </w:pPr>
            <w:r w:rsidRPr="00F01248">
              <w:t xml:space="preserve">Name of the provisioner, for example, </w:t>
            </w:r>
            <w:r w:rsidRPr="00105805">
              <w:rPr>
                <w:rStyle w:val="CodingLanguage"/>
              </w:rPr>
              <w:t>hpe.com/nfs</w:t>
            </w:r>
          </w:p>
        </w:tc>
      </w:tr>
      <w:tr w:rsidR="000615E7" w14:paraId="3EFACD2E" w14:textId="77777777" w:rsidTr="00CD4360">
        <w:trPr>
          <w:cantSplit/>
        </w:trPr>
        <w:tc>
          <w:tcPr>
            <w:tcW w:w="2430" w:type="dxa"/>
          </w:tcPr>
          <w:p w14:paraId="053DA56F" w14:textId="77777777" w:rsidR="000615E7" w:rsidRDefault="000615E7" w:rsidP="00CD4360">
            <w:pPr>
              <w:pStyle w:val="TableBody8pt"/>
            </w:pPr>
            <w:r w:rsidRPr="00F01248">
              <w:t>nfs_provisioner_storage_class_name</w:t>
            </w:r>
          </w:p>
        </w:tc>
        <w:tc>
          <w:tcPr>
            <w:tcW w:w="1710" w:type="dxa"/>
          </w:tcPr>
          <w:p w14:paraId="290034BE" w14:textId="299BC6F3" w:rsidR="000615E7" w:rsidRDefault="00234962" w:rsidP="00CD4360">
            <w:pPr>
              <w:pStyle w:val="TableBody8pt"/>
            </w:pPr>
            <w:r>
              <w:t>group_var</w:t>
            </w:r>
            <w:r w:rsidR="00B0382D">
              <w:t>s/all/vars</w:t>
            </w:r>
          </w:p>
        </w:tc>
        <w:tc>
          <w:tcPr>
            <w:tcW w:w="6060" w:type="dxa"/>
          </w:tcPr>
          <w:p w14:paraId="07F43751" w14:textId="77777777" w:rsidR="000615E7" w:rsidRDefault="000615E7" w:rsidP="00CD4360">
            <w:pPr>
              <w:pStyle w:val="TableBody8pt"/>
            </w:pPr>
            <w:r w:rsidRPr="00F01248">
              <w:t xml:space="preserve">Name of the storage class to create, for example, </w:t>
            </w:r>
            <w:r w:rsidRPr="00105805">
              <w:rPr>
                <w:rStyle w:val="CodingLanguage"/>
              </w:rPr>
              <w:t>nfs</w:t>
            </w:r>
          </w:p>
        </w:tc>
      </w:tr>
      <w:tr w:rsidR="000615E7" w14:paraId="2C589D1E" w14:textId="77777777" w:rsidTr="00CD4360">
        <w:trPr>
          <w:cantSplit/>
        </w:trPr>
        <w:tc>
          <w:tcPr>
            <w:tcW w:w="2430" w:type="dxa"/>
          </w:tcPr>
          <w:p w14:paraId="369E44BD" w14:textId="77777777" w:rsidR="000615E7" w:rsidRDefault="000615E7" w:rsidP="00CD4360">
            <w:pPr>
              <w:pStyle w:val="TableBody8pt"/>
            </w:pPr>
            <w:r w:rsidRPr="00F01248">
              <w:t>nfs_provisioner_server_ip</w:t>
            </w:r>
          </w:p>
        </w:tc>
        <w:tc>
          <w:tcPr>
            <w:tcW w:w="1710" w:type="dxa"/>
          </w:tcPr>
          <w:p w14:paraId="70BFD721" w14:textId="300D5748" w:rsidR="000615E7" w:rsidRDefault="00234962" w:rsidP="00CD4360">
            <w:pPr>
              <w:pStyle w:val="TableBody8pt"/>
            </w:pPr>
            <w:r>
              <w:t>group_var</w:t>
            </w:r>
            <w:r w:rsidR="00B0382D">
              <w:t>s/all/vars</w:t>
            </w:r>
          </w:p>
        </w:tc>
        <w:tc>
          <w:tcPr>
            <w:tcW w:w="6060" w:type="dxa"/>
          </w:tcPr>
          <w:p w14:paraId="0AAD1057" w14:textId="75BE8A39" w:rsidR="000615E7" w:rsidRDefault="000615E7" w:rsidP="00CD4360">
            <w:pPr>
              <w:pStyle w:val="TableBody8pt"/>
            </w:pPr>
            <w:r w:rsidRPr="00F01248">
              <w:t xml:space="preserve">IP address (or FQDN) of your external NFS server, for example, </w:t>
            </w:r>
            <w:r w:rsidRPr="00105805">
              <w:rPr>
                <w:rStyle w:val="CodingLanguage"/>
              </w:rPr>
              <w:t>hpe</w:t>
            </w:r>
            <w:r w:rsidR="00A9320A">
              <w:rPr>
                <w:rStyle w:val="CodingLanguage"/>
              </w:rPr>
              <w:t>2</w:t>
            </w:r>
            <w:r w:rsidRPr="00105805">
              <w:rPr>
                <w:rStyle w:val="CodingLanguage"/>
              </w:rPr>
              <w:t>-nfs.cloudra.local</w:t>
            </w:r>
          </w:p>
        </w:tc>
      </w:tr>
      <w:tr w:rsidR="000615E7" w14:paraId="24F6F8CF" w14:textId="77777777" w:rsidTr="00CD4360">
        <w:trPr>
          <w:cantSplit/>
        </w:trPr>
        <w:tc>
          <w:tcPr>
            <w:tcW w:w="2430" w:type="dxa"/>
          </w:tcPr>
          <w:p w14:paraId="5E9054A0" w14:textId="77777777" w:rsidR="000615E7" w:rsidRDefault="000615E7" w:rsidP="00CD4360">
            <w:pPr>
              <w:pStyle w:val="TableBody8pt"/>
            </w:pPr>
            <w:r w:rsidRPr="00F01248">
              <w:t>nfs_provisioner_server_share</w:t>
            </w:r>
          </w:p>
        </w:tc>
        <w:tc>
          <w:tcPr>
            <w:tcW w:w="1710" w:type="dxa"/>
          </w:tcPr>
          <w:p w14:paraId="620B57F6" w14:textId="70BE192B" w:rsidR="000615E7" w:rsidRDefault="00234962" w:rsidP="00CD4360">
            <w:pPr>
              <w:pStyle w:val="TableBody8pt"/>
            </w:pPr>
            <w:r>
              <w:t>group_var</w:t>
            </w:r>
            <w:r w:rsidR="00B0382D">
              <w:t>s/all/vars</w:t>
            </w:r>
          </w:p>
        </w:tc>
        <w:tc>
          <w:tcPr>
            <w:tcW w:w="6060" w:type="dxa"/>
          </w:tcPr>
          <w:p w14:paraId="683A7066" w14:textId="77777777" w:rsidR="000615E7" w:rsidRDefault="000615E7" w:rsidP="00CD4360">
            <w:pPr>
              <w:pStyle w:val="TableBody8pt"/>
            </w:pPr>
            <w:r w:rsidRPr="00F01248">
              <w:t xml:space="preserve">Name of the NFS share where all the persistent volume data will be stored, for example, </w:t>
            </w:r>
            <w:r w:rsidRPr="00105805">
              <w:rPr>
                <w:rStyle w:val="CodingLanguage"/>
              </w:rPr>
              <w:t>/k8s</w:t>
            </w:r>
          </w:p>
        </w:tc>
      </w:tr>
    </w:tbl>
    <w:p w14:paraId="48DF21B5" w14:textId="77777777" w:rsidR="008A04A0" w:rsidRDefault="008A04A0" w:rsidP="000615E7">
      <w:pPr>
        <w:pStyle w:val="Heading4"/>
      </w:pPr>
    </w:p>
    <w:p w14:paraId="5E5B8059" w14:textId="77777777" w:rsidR="000615E7" w:rsidRDefault="000615E7" w:rsidP="000615E7">
      <w:pPr>
        <w:pStyle w:val="Heading4"/>
        <w:rPr>
          <w:szCs w:val="24"/>
        </w:rPr>
      </w:pPr>
      <w:r>
        <w:t>Related playbooks</w:t>
      </w:r>
    </w:p>
    <w:p w14:paraId="7757C8AB" w14:textId="60C8F0C6" w:rsidR="000615E7" w:rsidRPr="009534F0" w:rsidRDefault="000615E7" w:rsidP="005F26C8">
      <w:pPr>
        <w:pStyle w:val="BodyTextMetricHPELight10pt"/>
      </w:pPr>
      <w:r w:rsidRPr="00076ABE">
        <w:t>The</w:t>
      </w:r>
      <w:r>
        <w:t xml:space="preserve"> playbook</w:t>
      </w:r>
      <w:r w:rsidRPr="009534F0">
        <w:rPr>
          <w:rStyle w:val="CodingLanguage"/>
        </w:rPr>
        <w:t xml:space="preserve"> </w:t>
      </w:r>
      <w:r w:rsidR="008A04A0">
        <w:rPr>
          <w:rStyle w:val="CodingLanguage"/>
        </w:rPr>
        <w:t>playbooks/</w:t>
      </w:r>
      <w:r w:rsidRPr="00105805">
        <w:rPr>
          <w:rStyle w:val="CodingLanguage"/>
        </w:rPr>
        <w:t>nfs-provisioner.yml</w:t>
      </w:r>
      <w:r w:rsidRPr="00076ABE">
        <w:t xml:space="preserve"> is used to enable a dynamic NFS provisioner which can be used to automatically create and allocate Kubernetes persistent volumes. This playbook is run from the Ansible box after downloading a UCP client bundle for the </w:t>
      </w:r>
      <w:r w:rsidRPr="00105805">
        <w:rPr>
          <w:rStyle w:val="CodingLanguage"/>
        </w:rPr>
        <w:t>admin</w:t>
      </w:r>
      <w:r w:rsidRPr="00076ABE">
        <w:t xml:space="preserve"> account and sourcing the downloaded </w:t>
      </w:r>
      <w:r w:rsidRPr="00105805">
        <w:rPr>
          <w:rStyle w:val="CodingLanguage"/>
        </w:rPr>
        <w:t>env.sh</w:t>
      </w:r>
      <w:r w:rsidRPr="00076ABE">
        <w:t xml:space="preserve"> file. For more information on using this playbook, see the section</w:t>
      </w:r>
      <w:r w:rsidR="00163AA6">
        <w:t xml:space="preserve"> </w:t>
      </w:r>
      <w:r w:rsidR="00163AA6">
        <w:fldChar w:fldCharType="begin"/>
      </w:r>
      <w:r w:rsidR="00163AA6">
        <w:instrText xml:space="preserve"> REF _Ref5893648 \h </w:instrText>
      </w:r>
      <w:r w:rsidR="00163AA6">
        <w:fldChar w:fldCharType="separate"/>
      </w:r>
      <w:r w:rsidR="00D84FAE">
        <w:t>Configuring storage</w:t>
      </w:r>
      <w:r w:rsidR="00163AA6">
        <w:fldChar w:fldCharType="end"/>
      </w:r>
      <w:r w:rsidR="005F26C8">
        <w:t>.</w:t>
      </w:r>
    </w:p>
    <w:p w14:paraId="7DBA4F5D" w14:textId="77777777" w:rsidR="000615E7" w:rsidRDefault="000615E7" w:rsidP="000615E7">
      <w:pPr>
        <w:pStyle w:val="Heading2"/>
      </w:pPr>
      <w:bookmarkStart w:id="178" w:name="_Refd17e58181"/>
      <w:bookmarkStart w:id="179" w:name="_Tocd17e58181"/>
      <w:bookmarkStart w:id="180" w:name="_Toc531698805"/>
      <w:bookmarkStart w:id="181" w:name="_Toc7097528"/>
      <w:bookmarkEnd w:id="170"/>
      <w:bookmarkEnd w:id="171"/>
      <w:r>
        <w:t>Protecting sensitive information</w:t>
      </w:r>
      <w:bookmarkEnd w:id="178"/>
      <w:bookmarkEnd w:id="179"/>
      <w:bookmarkEnd w:id="180"/>
      <w:bookmarkEnd w:id="181"/>
    </w:p>
    <w:p w14:paraId="6F839DBD" w14:textId="58CA5D9F" w:rsidR="000615E7" w:rsidRDefault="000615E7" w:rsidP="0058095B">
      <w:pPr>
        <w:pStyle w:val="BodyTextMetricHPELight10pt"/>
      </w:pPr>
      <w:r>
        <w:t xml:space="preserve">A vault file is used to protect any sensitive variables that should not appear in clear text in your </w:t>
      </w:r>
      <w:r w:rsidR="00234962">
        <w:rPr>
          <w:rStyle w:val="CodingLanguage"/>
        </w:rPr>
        <w:t>group_var</w:t>
      </w:r>
      <w:r w:rsidR="00B0382D">
        <w:rPr>
          <w:rStyle w:val="CodingLanguage"/>
        </w:rPr>
        <w:t>s/all/vars</w:t>
      </w:r>
      <w:r>
        <w:t xml:space="preserve"> file. The vault file will be encrypted and will require a password to be entered before it can be read or updated.</w:t>
      </w:r>
    </w:p>
    <w:p w14:paraId="27475EB6" w14:textId="5344234D" w:rsidR="000615E7" w:rsidRDefault="000615E7" w:rsidP="0058095B">
      <w:pPr>
        <w:pStyle w:val="BodyTextMetricHPELight10pt"/>
      </w:pPr>
      <w:r>
        <w:t xml:space="preserve">A sample vault file is provided named </w:t>
      </w:r>
      <w:r w:rsidR="00234962">
        <w:rPr>
          <w:rStyle w:val="CodingLanguage"/>
        </w:rPr>
        <w:t>group_var</w:t>
      </w:r>
      <w:r w:rsidR="0083650F">
        <w:rPr>
          <w:rStyle w:val="CodingLanguage"/>
        </w:rPr>
        <w:t>s/all/vault</w:t>
      </w:r>
      <w:r>
        <w:rPr>
          <w:rStyle w:val="CodingLanguage"/>
        </w:rPr>
        <w:t>.sample</w:t>
      </w:r>
      <w:r>
        <w:t xml:space="preserve"> that you can use as a model for your vault file. To create a vault, you create a new file called </w:t>
      </w:r>
      <w:r w:rsidR="00234962">
        <w:rPr>
          <w:rStyle w:val="CodingLanguage"/>
        </w:rPr>
        <w:t>group_var</w:t>
      </w:r>
      <w:r w:rsidR="0083650F">
        <w:rPr>
          <w:rStyle w:val="CodingLanguage"/>
        </w:rPr>
        <w:t>s/all/vault</w:t>
      </w:r>
      <w:r>
        <w:t xml:space="preserve"> and add entries similar to:</w:t>
      </w:r>
    </w:p>
    <w:p w14:paraId="79B55235" w14:textId="77777777" w:rsidR="008B26C1" w:rsidRDefault="008B26C1" w:rsidP="008B26C1">
      <w:pPr>
        <w:pStyle w:val="BodyTextMetricHPELight10pt"/>
        <w:rPr>
          <w:rStyle w:val="CodingLanguage"/>
        </w:rPr>
      </w:pPr>
      <w:r>
        <w:rPr>
          <w:rStyle w:val="CodingLanguage"/>
        </w:rPr>
        <w:t>---</w:t>
      </w:r>
      <w:r>
        <w:rPr>
          <w:rStyle w:val="CodingLanguage"/>
        </w:rPr>
        <w:br/>
        <w:t>docker_ee_url: 'your_url_here'</w:t>
      </w:r>
      <w:r>
        <w:rPr>
          <w:rStyle w:val="CodingLanguage"/>
        </w:rPr>
        <w:br/>
      </w:r>
      <w:r>
        <w:rPr>
          <w:rStyle w:val="CodingLanguage"/>
        </w:rPr>
        <w:lastRenderedPageBreak/>
        <w:t>vcenter_password: 'xxxx'</w:t>
      </w:r>
      <w:r>
        <w:rPr>
          <w:rStyle w:val="CodingLanguage"/>
        </w:rPr>
        <w:br/>
        <w:t>vm_password: 'xxxx'</w:t>
      </w:r>
      <w:r>
        <w:rPr>
          <w:rStyle w:val="CodingLanguage"/>
        </w:rPr>
        <w:br/>
        <w:t>simplivity_password: 'xxxx'</w:t>
      </w:r>
      <w:r>
        <w:rPr>
          <w:rStyle w:val="CodingLanguage"/>
        </w:rPr>
        <w:br/>
      </w:r>
      <w:r w:rsidRPr="008B26C1">
        <w:rPr>
          <w:rStyle w:val="CodingLanguage"/>
        </w:rPr>
        <w:t>ucp_passw</w:t>
      </w:r>
      <w:r>
        <w:rPr>
          <w:rStyle w:val="CodingLanguage"/>
        </w:rPr>
        <w:t>ord: 'zzzz'</w:t>
      </w:r>
      <w:r>
        <w:rPr>
          <w:rStyle w:val="CodingLanguage"/>
        </w:rPr>
        <w:br/>
        <w:t>win_password: 'yourpass'</w:t>
      </w:r>
      <w:r>
        <w:rPr>
          <w:rStyle w:val="CodingLanguage"/>
        </w:rPr>
        <w:br/>
      </w:r>
      <w:r w:rsidRPr="008B26C1">
        <w:rPr>
          <w:rStyle w:val="CodingLanguage"/>
        </w:rPr>
        <w:t>sysdig_access</w:t>
      </w:r>
      <w:r>
        <w:rPr>
          <w:rStyle w:val="CodingLanguage"/>
        </w:rPr>
        <w:t>_key: 'enter_sysdig_access_key'</w:t>
      </w:r>
      <w:r>
        <w:rPr>
          <w:rStyle w:val="CodingLanguage"/>
        </w:rPr>
        <w:br/>
      </w:r>
      <w:r w:rsidRPr="008B26C1">
        <w:rPr>
          <w:rStyle w:val="CodingLanguage"/>
        </w:rPr>
        <w:t>rhn_orgid: "YourOrgId"</w:t>
      </w:r>
      <w:r>
        <w:rPr>
          <w:rStyle w:val="CodingLanguage"/>
        </w:rPr>
        <w:br/>
        <w:t>rhn_key: "YourActivationKey"</w:t>
      </w:r>
      <w:r>
        <w:rPr>
          <w:rStyle w:val="CodingLanguage"/>
        </w:rPr>
        <w:br/>
        <w:t>redhat_user: 'YourUserName'</w:t>
      </w:r>
      <w:r>
        <w:rPr>
          <w:rStyle w:val="CodingLanguage"/>
        </w:rPr>
        <w:br/>
        <w:t>redhat_pass: 'YourPassword'</w:t>
      </w:r>
    </w:p>
    <w:p w14:paraId="7820C59F" w14:textId="62BE2D72" w:rsidR="008B26C1" w:rsidRDefault="008B26C1" w:rsidP="008B26C1">
      <w:pPr>
        <w:pStyle w:val="BodyTextMetricHPELight10pt"/>
        <w:rPr>
          <w:rStyle w:val="CodingLanguage"/>
        </w:rPr>
      </w:pPr>
      <w:r w:rsidRPr="008B26C1">
        <w:rPr>
          <w:rStyle w:val="CodingLanguage"/>
        </w:rPr>
        <w:t>#password for the splunk universal forwarder. Must meet password complexi</w:t>
      </w:r>
      <w:r>
        <w:rPr>
          <w:rStyle w:val="CodingLanguage"/>
        </w:rPr>
        <w:t>y re</w:t>
      </w:r>
      <w:r w:rsidR="00A93EB5">
        <w:rPr>
          <w:rStyle w:val="CodingLanguage"/>
        </w:rPr>
        <w:t>quirement (see splunk do</w:t>
      </w:r>
      <w:r>
        <w:rPr>
          <w:rStyle w:val="CodingLanguage"/>
        </w:rPr>
        <w:t>c</w:t>
      </w:r>
      <w:r w:rsidR="00A93EB5">
        <w:rPr>
          <w:rStyle w:val="CodingLanguage"/>
        </w:rPr>
        <w:t>umentation</w:t>
      </w:r>
      <w:r>
        <w:rPr>
          <w:rStyle w:val="CodingLanguage"/>
        </w:rPr>
        <w:t>)</w:t>
      </w:r>
      <w:r>
        <w:rPr>
          <w:rStyle w:val="CodingLanguage"/>
        </w:rPr>
        <w:br/>
      </w:r>
      <w:r w:rsidRPr="008B26C1">
        <w:rPr>
          <w:rStyle w:val="CodingLanguage"/>
        </w:rPr>
        <w:t>splun</w:t>
      </w:r>
      <w:r>
        <w:rPr>
          <w:rStyle w:val="CodingLanguage"/>
        </w:rPr>
        <w:t>k_uf_password: 'YourPa$$word12'</w:t>
      </w:r>
      <w:r>
        <w:rPr>
          <w:rStyle w:val="CodingLanguage"/>
        </w:rPr>
        <w:br/>
      </w:r>
      <w:r w:rsidRPr="008B26C1">
        <w:rPr>
          <w:rStyle w:val="CodingLanguage"/>
        </w:rPr>
        <w:t>oneview_config_p</w:t>
      </w:r>
      <w:r>
        <w:rPr>
          <w:rStyle w:val="CodingLanguage"/>
        </w:rPr>
        <w:t>assword: 'EnterOneViewPa$$word'</w:t>
      </w:r>
      <w:r>
        <w:rPr>
          <w:rStyle w:val="CodingLanguage"/>
        </w:rPr>
        <w:br/>
      </w:r>
      <w:r w:rsidRPr="008B26C1">
        <w:rPr>
          <w:rStyle w:val="CodingLanguage"/>
        </w:rPr>
        <w:t>#backup_passphrase must</w:t>
      </w:r>
      <w:r>
        <w:rPr>
          <w:rStyle w:val="CodingLanguage"/>
        </w:rPr>
        <w:t xml:space="preserve"> be at least 12 characters long</w:t>
      </w:r>
      <w:r>
        <w:rPr>
          <w:rStyle w:val="CodingLanguage"/>
        </w:rPr>
        <w:br/>
      </w:r>
      <w:r w:rsidRPr="008B26C1">
        <w:rPr>
          <w:rStyle w:val="CodingLanguage"/>
        </w:rPr>
        <w:t>backup_passphrase: 'EnterYourSecretpassphrase123'</w:t>
      </w:r>
    </w:p>
    <w:p w14:paraId="15076E1D" w14:textId="1C4A5FDF" w:rsidR="000615E7" w:rsidRPr="008B26C1" w:rsidRDefault="000615E7" w:rsidP="008B26C1">
      <w:pPr>
        <w:pStyle w:val="BodyTextMetricHPELight10pt"/>
        <w:rPr>
          <w:rFonts w:ascii="HPE Simple" w:hAnsi="HPE Simple"/>
        </w:rPr>
      </w:pPr>
      <w:r>
        <w:rPr>
          <w:rStyle w:val="CodingLanguage"/>
        </w:rPr>
        <w:t>rhn_orgid</w:t>
      </w:r>
      <w:r>
        <w:t xml:space="preserve"> and </w:t>
      </w:r>
      <w:r>
        <w:rPr>
          <w:rStyle w:val="CodingLanguage"/>
        </w:rPr>
        <w:t>rhn_key</w:t>
      </w:r>
      <w:r>
        <w:t xml:space="preserve"> are the credentials needed to subscribe the virtual machines with Red Hat Customer Portal.</w:t>
      </w:r>
      <w:r w:rsidR="00FC4B14">
        <w:t xml:space="preserve"> </w:t>
      </w:r>
      <w:r w:rsidR="00FC4B14" w:rsidRPr="00FC4B14">
        <w:t xml:space="preserve">If these are not supplied, the playbooks will fallback to using the </w:t>
      </w:r>
      <w:r w:rsidR="00FC4B14" w:rsidRPr="00FC4B14">
        <w:rPr>
          <w:rStyle w:val="CodingLanguage"/>
        </w:rPr>
        <w:t>redhat_user</w:t>
      </w:r>
      <w:r w:rsidR="00FC4B14" w:rsidRPr="00FC4B14">
        <w:t>/</w:t>
      </w:r>
      <w:r w:rsidR="00FC4B14" w:rsidRPr="00FC4B14">
        <w:rPr>
          <w:rStyle w:val="CodingLanguage"/>
        </w:rPr>
        <w:t>redhat_pass</w:t>
      </w:r>
      <w:r w:rsidR="00FC4B14" w:rsidRPr="00FC4B14">
        <w:t xml:space="preserve"> combination instead. </w:t>
      </w:r>
      <w:r>
        <w:t xml:space="preserve"> For more information regarding activation keys, see the following URL: </w:t>
      </w:r>
      <w:hyperlink r:id="rId34">
        <w:r>
          <w:rPr>
            <w:rStyle w:val="Hyperlink"/>
          </w:rPr>
          <w:t>https://access.redhat.com/articles/1378093</w:t>
        </w:r>
      </w:hyperlink>
    </w:p>
    <w:p w14:paraId="59180083" w14:textId="77777777" w:rsidR="000615E7" w:rsidRDefault="000615E7" w:rsidP="0058095B">
      <w:pPr>
        <w:pStyle w:val="BodyTextMetricHPELight10pt"/>
      </w:pPr>
      <w:r>
        <w:t>To encrypt the vault you need to run the following command:</w:t>
      </w:r>
    </w:p>
    <w:p w14:paraId="08D8815A" w14:textId="5ECDFB30" w:rsidR="000615E7" w:rsidRPr="000B1BFC" w:rsidRDefault="000615E7" w:rsidP="0058095B">
      <w:pPr>
        <w:pStyle w:val="BodyTextMetricHPELight10pt"/>
        <w:rPr>
          <w:rStyle w:val="CodingLanguage"/>
        </w:rPr>
      </w:pPr>
      <w:r w:rsidRPr="000B1BFC">
        <w:rPr>
          <w:rStyle w:val="CodingLanguage"/>
        </w:rPr>
        <w:t># ansible-vault encrypt </w:t>
      </w:r>
      <w:r w:rsidR="00234962">
        <w:rPr>
          <w:rStyle w:val="CodingLanguage"/>
        </w:rPr>
        <w:t>group_var</w:t>
      </w:r>
      <w:r w:rsidR="0083650F">
        <w:rPr>
          <w:rStyle w:val="CodingLanguage"/>
        </w:rPr>
        <w:t>s/all/vault</w:t>
      </w:r>
    </w:p>
    <w:p w14:paraId="74E7126A" w14:textId="77777777" w:rsidR="000615E7" w:rsidRDefault="000615E7" w:rsidP="0058095B">
      <w:pPr>
        <w:pStyle w:val="BodyTextMetricHPELight10pt"/>
      </w:pPr>
      <w:r>
        <w:t>You will be prompted for a password that will decrypt the vault when required. You can update the values in your vault by running:</w:t>
      </w:r>
    </w:p>
    <w:p w14:paraId="5FBA599A" w14:textId="33FEB0F7" w:rsidR="000615E7" w:rsidRPr="000B1BFC" w:rsidRDefault="000615E7" w:rsidP="0058095B">
      <w:pPr>
        <w:pStyle w:val="BodyTextMetricHPELight10pt"/>
        <w:rPr>
          <w:rStyle w:val="CodingLanguage"/>
        </w:rPr>
      </w:pPr>
      <w:r w:rsidRPr="000B1BFC">
        <w:rPr>
          <w:rStyle w:val="CodingLanguage"/>
        </w:rPr>
        <w:t># ansible-vault edit </w:t>
      </w:r>
      <w:r w:rsidR="00234962">
        <w:rPr>
          <w:rStyle w:val="CodingLanguage"/>
        </w:rPr>
        <w:t>group_var</w:t>
      </w:r>
      <w:r w:rsidR="0083650F">
        <w:rPr>
          <w:rStyle w:val="CodingLanguage"/>
        </w:rPr>
        <w:t>s/all/vault</w:t>
      </w:r>
    </w:p>
    <w:p w14:paraId="0B0C54C5" w14:textId="77777777" w:rsidR="000615E7" w:rsidRDefault="000615E7" w:rsidP="0058095B">
      <w:pPr>
        <w:pStyle w:val="BodyTextMetricHPELight10pt"/>
      </w:pPr>
      <w:r>
        <w:t xml:space="preserve">In order for Ansible to be able to read the vault, you need to specify a file where the password is stored, for instance, in a file called </w:t>
      </w:r>
      <w:r>
        <w:rPr>
          <w:rStyle w:val="CodingLanguage"/>
        </w:rPr>
        <w:t>.vault_pass</w:t>
      </w:r>
      <w:r>
        <w:t>. Once the file is created, take the following precautions to avoid illegitimate access to this file:</w:t>
      </w:r>
    </w:p>
    <w:p w14:paraId="731CCBA6" w14:textId="77777777" w:rsidR="000615E7" w:rsidRDefault="000615E7" w:rsidP="000615E7">
      <w:pPr>
        <w:pStyle w:val="BulletLevel1"/>
      </w:pPr>
      <w:r>
        <w:t xml:space="preserve">Change the permissions so only </w:t>
      </w:r>
      <w:r>
        <w:rPr>
          <w:rStyle w:val="CodingLanguage"/>
        </w:rPr>
        <w:t>root</w:t>
      </w:r>
      <w:r>
        <w:t xml:space="preserve"> can read it using </w:t>
      </w:r>
      <w:r>
        <w:rPr>
          <w:rStyle w:val="CodingLanguage"/>
        </w:rPr>
        <w:t># chmod 600 .vault_pass</w:t>
      </w:r>
      <w:r>
        <w:t xml:space="preserve"> </w:t>
      </w:r>
    </w:p>
    <w:p w14:paraId="32BDA773" w14:textId="77777777" w:rsidR="000615E7" w:rsidRDefault="000615E7" w:rsidP="000615E7">
      <w:pPr>
        <w:pStyle w:val="BulletLevel1LastBeforeBodycopy"/>
      </w:pPr>
      <w:r>
        <w:t xml:space="preserve">Add the file to your </w:t>
      </w:r>
      <w:r>
        <w:rPr>
          <w:rStyle w:val="CodingLanguage"/>
        </w:rPr>
        <w:t>.gitignore</w:t>
      </w:r>
      <w:r>
        <w:t xml:space="preserve"> file if you are using a Git repository to manage your playbooks. </w:t>
      </w:r>
    </w:p>
    <w:p w14:paraId="4E77A131" w14:textId="77777777" w:rsidR="000615E7" w:rsidRDefault="000615E7" w:rsidP="000615E7">
      <w:pPr>
        <w:pStyle w:val="Heading1"/>
      </w:pPr>
      <w:bookmarkStart w:id="182" w:name="_Refd17e58245"/>
      <w:bookmarkStart w:id="183" w:name="_Tocd17e58245"/>
      <w:bookmarkStart w:id="184" w:name="_Toc531698807"/>
      <w:bookmarkStart w:id="185" w:name="_Toc7097529"/>
      <w:r>
        <w:t>Overview of the playbooks</w:t>
      </w:r>
      <w:bookmarkEnd w:id="182"/>
      <w:bookmarkEnd w:id="183"/>
      <w:bookmarkEnd w:id="184"/>
      <w:bookmarkEnd w:id="185"/>
    </w:p>
    <w:p w14:paraId="5E6FB109" w14:textId="3001EAC1" w:rsidR="000615E7" w:rsidRDefault="000615E7" w:rsidP="0058095B">
      <w:pPr>
        <w:pStyle w:val="BodyTextMetricHPELight10pt"/>
      </w:pPr>
      <w:r w:rsidRPr="00067C4F">
        <w:t xml:space="preserve">The Ansible playbooks are available to download at </w:t>
      </w:r>
      <w:hyperlink r:id="rId35" w:history="1">
        <w:r w:rsidRPr="00067C4F">
          <w:rPr>
            <w:rStyle w:val="Hyperlink"/>
          </w:rPr>
          <w:t>https://github.com/HewlettPackard/Docker-</w:t>
        </w:r>
        <w:r w:rsidR="00B0382D">
          <w:rPr>
            <w:rStyle w:val="Hyperlink"/>
          </w:rPr>
          <w:t>Synergy</w:t>
        </w:r>
      </w:hyperlink>
      <w:r w:rsidRPr="00067C4F">
        <w:t xml:space="preserve">. Once you have cloned the repository, change directory to </w:t>
      </w:r>
      <w:r w:rsidRPr="00067C4F">
        <w:rPr>
          <w:rStyle w:val="CodingLanguage"/>
        </w:rPr>
        <w:t>/root/Docker-</w:t>
      </w:r>
      <w:r w:rsidR="00B0382D">
        <w:rPr>
          <w:rStyle w:val="CodingLanguage"/>
        </w:rPr>
        <w:t>Synergy</w:t>
      </w:r>
      <w:r w:rsidRPr="00067C4F">
        <w:t>.</w:t>
      </w:r>
    </w:p>
    <w:p w14:paraId="7DE7971C" w14:textId="77777777" w:rsidR="000615E7" w:rsidRDefault="000615E7" w:rsidP="0058095B">
      <w:pPr>
        <w:pStyle w:val="BodyTextMetricHPELight10pt"/>
      </w:pPr>
      <w:r w:rsidRPr="00067C4F">
        <w:t xml:space="preserve">You can use the playbook </w:t>
      </w:r>
      <w:r w:rsidRPr="00067C4F">
        <w:rPr>
          <w:rStyle w:val="CodingLanguage"/>
        </w:rPr>
        <w:t>site.yml</w:t>
      </w:r>
      <w:r w:rsidRPr="00067C4F">
        <w:t xml:space="preserve"> as the day 0 playbook to deploy the solution. It is simply a wrapper around a number of required and optional playbooks that allow you to configure the deployment to your needs.</w:t>
      </w:r>
    </w:p>
    <w:p w14:paraId="389CFC24" w14:textId="77777777" w:rsidR="000615E7" w:rsidRDefault="000615E7" w:rsidP="0058095B">
      <w:pPr>
        <w:pStyle w:val="BodyTextMetricHPELight10pt"/>
        <w:rPr>
          <w:shd w:val="clear" w:color="auto" w:fill="FFFFFF"/>
        </w:rPr>
      </w:pPr>
      <w:r>
        <w:rPr>
          <w:shd w:val="clear" w:color="auto" w:fill="FFFFFF"/>
        </w:rPr>
        <w:t>To start a deployment, use the following command:</w:t>
      </w:r>
    </w:p>
    <w:p w14:paraId="7981CB5D" w14:textId="0DEDA780" w:rsidR="000615E7" w:rsidRPr="00067C4F" w:rsidRDefault="007230C9" w:rsidP="0058095B">
      <w:pPr>
        <w:pStyle w:val="BodyTextMetricHPELight10pt"/>
        <w:rPr>
          <w:rStyle w:val="CodingLanguage"/>
        </w:rPr>
      </w:pPr>
      <w:r>
        <w:rPr>
          <w:rStyle w:val="CodingLanguage"/>
        </w:rPr>
        <w:t xml:space="preserve"># ansible-playbook -i </w:t>
      </w:r>
      <w:r w:rsidR="000615E7" w:rsidRPr="00067C4F">
        <w:rPr>
          <w:rStyle w:val="CodingLanguage"/>
        </w:rPr>
        <w:t>hosts site.yml --vault-password-file .vault_pass</w:t>
      </w:r>
    </w:p>
    <w:p w14:paraId="0363AA45" w14:textId="5746F9B2" w:rsidR="000615E7" w:rsidRDefault="000615E7" w:rsidP="0058095B">
      <w:pPr>
        <w:pStyle w:val="BodyTextMetricHPELight10pt"/>
      </w:pPr>
      <w:r w:rsidRPr="00067C4F">
        <w:t xml:space="preserve">The playbooks should run for approximately 35-40 minutes for the default deployment with 3 UCP, 3 DTR and 3 Linux </w:t>
      </w:r>
      <w:r w:rsidR="007230C9">
        <w:t xml:space="preserve">VM </w:t>
      </w:r>
      <w:r w:rsidRPr="00067C4F">
        <w:t>worker nodes (depending on your server specifications and the size of your environment).</w:t>
      </w:r>
    </w:p>
    <w:p w14:paraId="2187D9BB" w14:textId="77777777" w:rsidR="000615E7" w:rsidRDefault="000615E7" w:rsidP="000615E7">
      <w:pPr>
        <w:pStyle w:val="Heading2"/>
      </w:pPr>
      <w:bookmarkStart w:id="186" w:name="_Refd17e58252"/>
      <w:bookmarkStart w:id="187" w:name="_Tocd17e58252"/>
      <w:bookmarkStart w:id="188" w:name="_Toc531698808"/>
      <w:bookmarkStart w:id="189" w:name="_Toc7097530"/>
      <w:r>
        <w:t>Core components</w:t>
      </w:r>
      <w:bookmarkEnd w:id="186"/>
      <w:bookmarkEnd w:id="187"/>
      <w:bookmarkEnd w:id="188"/>
      <w:bookmarkEnd w:id="189"/>
    </w:p>
    <w:p w14:paraId="73B8AB67" w14:textId="77777777" w:rsidR="000615E7" w:rsidRDefault="000615E7" w:rsidP="0058095B">
      <w:pPr>
        <w:pStyle w:val="BodyTextMetricHPELight10pt"/>
      </w:pPr>
      <w:r w:rsidRPr="00067C4F">
        <w:t>The playbooks for deploying the core components are described in the following sections:</w:t>
      </w:r>
    </w:p>
    <w:p w14:paraId="0E9491C5"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_Ref531619800 \h </w:instrText>
      </w:r>
      <w:r w:rsidRPr="00CA6038">
        <w:rPr>
          <w:u w:val="single"/>
        </w:rPr>
      </w:r>
      <w:r w:rsidRPr="00CA6038">
        <w:rPr>
          <w:u w:val="single"/>
        </w:rPr>
        <w:fldChar w:fldCharType="separate"/>
      </w:r>
      <w:r w:rsidR="00D84FAE" w:rsidRPr="00443B67">
        <w:t>Provisioning RHEL VMs</w:t>
      </w:r>
      <w:r w:rsidRPr="00CA6038">
        <w:rPr>
          <w:u w:val="single"/>
        </w:rPr>
        <w:fldChar w:fldCharType="end"/>
      </w:r>
    </w:p>
    <w:p w14:paraId="74A8F613"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_Ref531619807 \h </w:instrText>
      </w:r>
      <w:r w:rsidRPr="00CA6038">
        <w:rPr>
          <w:u w:val="single"/>
        </w:rPr>
      </w:r>
      <w:r w:rsidRPr="00CA6038">
        <w:rPr>
          <w:u w:val="single"/>
        </w:rPr>
        <w:fldChar w:fldCharType="separate"/>
      </w:r>
      <w:r w:rsidR="00D84FAE" w:rsidRPr="00443B67">
        <w:t>Provisioning load balancers for UCP and DTR</w:t>
      </w:r>
      <w:r w:rsidRPr="00CA6038">
        <w:rPr>
          <w:u w:val="single"/>
        </w:rPr>
        <w:fldChar w:fldCharType="end"/>
      </w:r>
    </w:p>
    <w:p w14:paraId="10F529F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_Ref531619820 \h </w:instrText>
      </w:r>
      <w:r w:rsidRPr="00CA6038">
        <w:rPr>
          <w:u w:val="single"/>
        </w:rPr>
      </w:r>
      <w:r w:rsidRPr="00CA6038">
        <w:rPr>
          <w:u w:val="single"/>
        </w:rPr>
        <w:fldChar w:fldCharType="separate"/>
      </w:r>
      <w:r w:rsidR="00D84FAE" w:rsidRPr="008430A6">
        <w:t>Installing Docker UCP and DTR on RHEL VMs</w:t>
      </w:r>
      <w:r w:rsidRPr="00CA6038">
        <w:rPr>
          <w:u w:val="single"/>
        </w:rPr>
        <w:fldChar w:fldCharType="end"/>
      </w:r>
    </w:p>
    <w:p w14:paraId="2858CF1D" w14:textId="07A74AEB" w:rsidR="000615E7" w:rsidRPr="00FB0FE9" w:rsidRDefault="000615E7" w:rsidP="000615E7">
      <w:pPr>
        <w:pStyle w:val="BulletLevel1LastBeforeBodycopy"/>
      </w:pPr>
      <w:r w:rsidRPr="00FB0FE9">
        <w:lastRenderedPageBreak/>
        <w:fldChar w:fldCharType="begin"/>
      </w:r>
      <w:r w:rsidRPr="00FB0FE9">
        <w:instrText xml:space="preserve"> REF _Ref531619829 \h  \* MERGEFORMAT </w:instrText>
      </w:r>
      <w:r w:rsidRPr="00FB0FE9">
        <w:fldChar w:fldCharType="separate"/>
      </w:r>
      <w:r w:rsidR="00D84FAE" w:rsidRPr="0086120A">
        <w:t>Deploying RHEL workers</w:t>
      </w:r>
      <w:r w:rsidRPr="00FB0FE9">
        <w:fldChar w:fldCharType="end"/>
      </w:r>
      <w:r w:rsidRPr="00FB0FE9">
        <w:t xml:space="preserve"> </w:t>
      </w:r>
    </w:p>
    <w:p w14:paraId="720E5D34" w14:textId="77777777" w:rsidR="000615E7" w:rsidRDefault="000615E7" w:rsidP="000615E7">
      <w:pPr>
        <w:pStyle w:val="Heading2"/>
      </w:pPr>
      <w:bookmarkStart w:id="190" w:name="_Toc531698809"/>
      <w:bookmarkStart w:id="191" w:name="_Toc7097531"/>
      <w:r w:rsidRPr="00067C4F">
        <w:t>Optional components</w:t>
      </w:r>
      <w:bookmarkEnd w:id="190"/>
      <w:bookmarkEnd w:id="191"/>
    </w:p>
    <w:p w14:paraId="2C1A93A5" w14:textId="42AF58EF" w:rsidR="000615E7" w:rsidRDefault="00A81A75" w:rsidP="0058095B">
      <w:pPr>
        <w:pStyle w:val="BodyTextMetricHPELight10pt"/>
      </w:pPr>
      <w:r w:rsidRPr="00A81A75">
        <w:t>The playbooks for deploying optional components are described in the following sections:</w:t>
      </w:r>
    </w:p>
    <w:p w14:paraId="129EEF3F" w14:textId="77777777" w:rsidR="000615E7" w:rsidRDefault="000615E7" w:rsidP="000615E7">
      <w:pPr>
        <w:pStyle w:val="BulletLevel1"/>
        <w:rPr>
          <w:u w:val="single"/>
        </w:rPr>
      </w:pPr>
      <w:r w:rsidRPr="00CA6038">
        <w:rPr>
          <w:u w:val="single"/>
        </w:rPr>
        <w:fldChar w:fldCharType="begin"/>
      </w:r>
      <w:r w:rsidRPr="00CA6038">
        <w:rPr>
          <w:u w:val="single"/>
        </w:rPr>
        <w:instrText xml:space="preserve"> REF _Ref531619941 \h </w:instrText>
      </w:r>
      <w:r w:rsidRPr="00CA6038">
        <w:rPr>
          <w:u w:val="single"/>
        </w:rPr>
      </w:r>
      <w:r w:rsidRPr="00CA6038">
        <w:rPr>
          <w:u w:val="single"/>
        </w:rPr>
        <w:fldChar w:fldCharType="separate"/>
      </w:r>
      <w:r w:rsidR="00D84FAE" w:rsidRPr="008A520F">
        <w:t>Playbooks for adding Windows workers</w:t>
      </w:r>
      <w:r w:rsidRPr="00CA6038">
        <w:rPr>
          <w:u w:val="single"/>
        </w:rPr>
        <w:fldChar w:fldCharType="end"/>
      </w:r>
    </w:p>
    <w:p w14:paraId="2DD6253D" w14:textId="4627A21B" w:rsidR="00A81A75" w:rsidRPr="00B24645" w:rsidRDefault="00B24645" w:rsidP="00B24645">
      <w:pPr>
        <w:pStyle w:val="BulletLevel1"/>
      </w:pPr>
      <w:r>
        <w:t xml:space="preserve">Playbooks for deploying </w:t>
      </w:r>
      <w:r w:rsidRPr="00B24645">
        <w:t>bare metal workers on Linux and Windows</w:t>
      </w:r>
    </w:p>
    <w:p w14:paraId="764CF03E"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_Ref531619913 \h </w:instrText>
      </w:r>
      <w:r w:rsidRPr="00CA6038">
        <w:rPr>
          <w:u w:val="single"/>
        </w:rPr>
      </w:r>
      <w:r w:rsidRPr="00CA6038">
        <w:rPr>
          <w:u w:val="single"/>
        </w:rPr>
        <w:fldChar w:fldCharType="separate"/>
      </w:r>
      <w:r w:rsidR="00D84FAE" w:rsidRPr="00940902">
        <w:t>Playbooks for installing Sysdig on RHEL</w:t>
      </w:r>
      <w:r w:rsidRPr="00CA6038">
        <w:rPr>
          <w:u w:val="single"/>
        </w:rPr>
        <w:fldChar w:fldCharType="end"/>
      </w:r>
    </w:p>
    <w:p w14:paraId="00A968B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_Ref531619931 \h </w:instrText>
      </w:r>
      <w:r w:rsidRPr="00CA6038">
        <w:rPr>
          <w:u w:val="single"/>
        </w:rPr>
      </w:r>
      <w:r w:rsidRPr="00CA6038">
        <w:rPr>
          <w:u w:val="single"/>
        </w:rPr>
        <w:fldChar w:fldCharType="separate"/>
      </w:r>
      <w:r w:rsidR="00D84FAE">
        <w:t>Playbooks for installing Splunk</w:t>
      </w:r>
      <w:r w:rsidRPr="00CA6038">
        <w:rPr>
          <w:u w:val="single"/>
        </w:rPr>
        <w:fldChar w:fldCharType="end"/>
      </w:r>
    </w:p>
    <w:p w14:paraId="7E24225A" w14:textId="5E8DE6FB" w:rsidR="000615E7" w:rsidRPr="00B24645" w:rsidRDefault="000615E7" w:rsidP="00B24645">
      <w:pPr>
        <w:pStyle w:val="BulletLevel1"/>
        <w:rPr>
          <w:u w:val="single"/>
        </w:rPr>
      </w:pPr>
      <w:r w:rsidRPr="00CA6038">
        <w:rPr>
          <w:u w:val="single"/>
        </w:rPr>
        <w:fldChar w:fldCharType="begin"/>
      </w:r>
      <w:r w:rsidRPr="00CA6038">
        <w:rPr>
          <w:u w:val="single"/>
        </w:rPr>
        <w:instrText xml:space="preserve"> REF _Ref531619965 \h </w:instrText>
      </w:r>
      <w:r w:rsidR="00B24645">
        <w:rPr>
          <w:u w:val="single"/>
        </w:rPr>
        <w:instrText xml:space="preserve"> \* MERGEFORMAT </w:instrText>
      </w:r>
      <w:r w:rsidRPr="00CA6038">
        <w:rPr>
          <w:u w:val="single"/>
        </w:rPr>
      </w:r>
      <w:r w:rsidRPr="00CA6038">
        <w:rPr>
          <w:u w:val="single"/>
        </w:rPr>
        <w:fldChar w:fldCharType="separate"/>
      </w:r>
      <w:r w:rsidR="00D84FAE" w:rsidRPr="005465BF">
        <w:t>Playbooks for installing Prometheus and Grafana</w:t>
      </w:r>
      <w:r w:rsidRPr="00CA6038">
        <w:rPr>
          <w:u w:val="single"/>
        </w:rPr>
        <w:fldChar w:fldCharType="end"/>
      </w:r>
      <w:r w:rsidR="00B24645">
        <w:t xml:space="preserve"> on Kubernetes</w:t>
      </w:r>
    </w:p>
    <w:p w14:paraId="670656BF" w14:textId="04E30853" w:rsidR="00B24645" w:rsidRPr="00CA6038" w:rsidRDefault="00B24645" w:rsidP="000615E7">
      <w:pPr>
        <w:pStyle w:val="BulletLevel1LastBeforeBodycopy"/>
        <w:rPr>
          <w:u w:val="single"/>
        </w:rPr>
      </w:pPr>
      <w:r>
        <w:t>Playbooks for installing Prometheus and Grafana on Docker swarm</w:t>
      </w:r>
    </w:p>
    <w:p w14:paraId="4B46D506" w14:textId="77777777" w:rsidR="000615E7" w:rsidRDefault="000615E7" w:rsidP="000615E7">
      <w:pPr>
        <w:pStyle w:val="Heading2"/>
      </w:pPr>
      <w:bookmarkStart w:id="192" w:name="_Refd17e58526"/>
      <w:bookmarkStart w:id="193" w:name="_Tocd17e58526"/>
      <w:bookmarkStart w:id="194" w:name="_Toc531698810"/>
      <w:bookmarkStart w:id="195" w:name="_Toc7097532"/>
      <w:r>
        <w:t>Backup and restore playbooks</w:t>
      </w:r>
      <w:bookmarkEnd w:id="192"/>
      <w:bookmarkEnd w:id="193"/>
      <w:bookmarkEnd w:id="194"/>
      <w:bookmarkEnd w:id="195"/>
    </w:p>
    <w:p w14:paraId="776735FF" w14:textId="77777777" w:rsidR="000615E7" w:rsidRDefault="000615E7" w:rsidP="0058095B">
      <w:pPr>
        <w:pStyle w:val="BodyTextMetricHPELight10pt"/>
      </w:pPr>
      <w:r>
        <w:t xml:space="preserve">Best practices and procedures are described in the section </w:t>
      </w:r>
      <w:hyperlink w:anchor="_Backup_and_restore_1" w:history="1">
        <w:r w:rsidRPr="007B14D5">
          <w:rPr>
            <w:rStyle w:val="Hyperlink"/>
          </w:rPr>
          <w:t>Backup and restore</w:t>
        </w:r>
      </w:hyperlink>
      <w:r>
        <w:t>. The following playbooks are used to perform backups:</w:t>
      </w:r>
    </w:p>
    <w:p w14:paraId="4D8F6A47" w14:textId="77777777" w:rsidR="000615E7" w:rsidRDefault="000615E7" w:rsidP="000615E7">
      <w:pPr>
        <w:pStyle w:val="BulletLevel1"/>
      </w:pPr>
      <w:r>
        <w:rPr>
          <w:rStyle w:val="CodingLanguage"/>
        </w:rPr>
        <w:t>playbooks/backup_swarm.yml</w:t>
      </w:r>
      <w:r>
        <w:t xml:space="preserve"> is used to back up the swarm data</w:t>
      </w:r>
    </w:p>
    <w:p w14:paraId="11ECFC57" w14:textId="77777777" w:rsidR="000615E7" w:rsidRDefault="000615E7" w:rsidP="000615E7">
      <w:pPr>
        <w:pStyle w:val="BulletLevel1"/>
      </w:pPr>
      <w:r>
        <w:rPr>
          <w:rStyle w:val="CodingLanguage"/>
        </w:rPr>
        <w:t>playbooks/backup_ucp.yml</w:t>
      </w:r>
      <w:r>
        <w:t xml:space="preserve"> is used to back up UCP</w:t>
      </w:r>
    </w:p>
    <w:p w14:paraId="4B994137" w14:textId="77777777" w:rsidR="000615E7" w:rsidRDefault="000615E7" w:rsidP="000615E7">
      <w:pPr>
        <w:pStyle w:val="BulletLevel1"/>
      </w:pPr>
      <w:r>
        <w:rPr>
          <w:rStyle w:val="CodingLanguage"/>
        </w:rPr>
        <w:t>playbooks/backup_dtr_meta.yml</w:t>
      </w:r>
      <w:r>
        <w:t xml:space="preserve"> is used to back up DTR metadata</w:t>
      </w:r>
    </w:p>
    <w:p w14:paraId="5167A9E1" w14:textId="77777777" w:rsidR="000615E7" w:rsidRDefault="000615E7" w:rsidP="000615E7">
      <w:pPr>
        <w:pStyle w:val="BulletLevel1LastBeforeBodycopy"/>
      </w:pPr>
      <w:r>
        <w:rPr>
          <w:rStyle w:val="CodingLanguage"/>
        </w:rPr>
        <w:t>playbooks/backup_dtr_images.yml</w:t>
      </w:r>
      <w:r>
        <w:t xml:space="preserve"> is used to back up DTR images</w:t>
      </w:r>
    </w:p>
    <w:p w14:paraId="10ED00D8" w14:textId="77777777" w:rsidR="000615E7" w:rsidRDefault="000615E7" w:rsidP="0058095B">
      <w:pPr>
        <w:pStyle w:val="BodyTextMetricHPELight10pt"/>
      </w:pPr>
      <w:r>
        <w:t>The following playbooks are used to restore the system:</w:t>
      </w:r>
    </w:p>
    <w:p w14:paraId="6F462BB8" w14:textId="77777777" w:rsidR="000615E7" w:rsidRDefault="000615E7" w:rsidP="000615E7">
      <w:pPr>
        <w:pStyle w:val="BulletLevel1"/>
      </w:pPr>
      <w:r>
        <w:rPr>
          <w:rStyle w:val="CodingLanguage"/>
        </w:rPr>
        <w:t>playbooks/restore_dtr_images.yml</w:t>
      </w:r>
      <w:r>
        <w:t xml:space="preserve"> is used to restore DTR images</w:t>
      </w:r>
    </w:p>
    <w:p w14:paraId="72081618" w14:textId="77777777" w:rsidR="000615E7" w:rsidRDefault="000615E7" w:rsidP="000615E7">
      <w:pPr>
        <w:pStyle w:val="BulletLevel1"/>
      </w:pPr>
      <w:r>
        <w:rPr>
          <w:rStyle w:val="CodingLanguage"/>
        </w:rPr>
        <w:t>playbooks/restore_dtr_metadata.yml</w:t>
      </w:r>
      <w:r>
        <w:t xml:space="preserve"> is used to restore DTR metadata</w:t>
      </w:r>
    </w:p>
    <w:p w14:paraId="3B44986C" w14:textId="77777777" w:rsidR="000615E7" w:rsidRDefault="000615E7" w:rsidP="000615E7">
      <w:pPr>
        <w:pStyle w:val="BulletLevel1LastBeforeBodycopy"/>
      </w:pPr>
      <w:r>
        <w:rPr>
          <w:rStyle w:val="CodingLanguage"/>
        </w:rPr>
        <w:t>playbooks/restore_ucp.yml</w:t>
      </w:r>
      <w:r>
        <w:t xml:space="preserve"> is used to restore UCP</w:t>
      </w:r>
    </w:p>
    <w:p w14:paraId="51982AE5" w14:textId="77777777" w:rsidR="000615E7" w:rsidRDefault="000615E7" w:rsidP="000615E7">
      <w:pPr>
        <w:pStyle w:val="Heading2"/>
      </w:pPr>
      <w:bookmarkStart w:id="196" w:name="_Refd17e58587"/>
      <w:bookmarkStart w:id="197" w:name="_Tocd17e58587"/>
      <w:bookmarkStart w:id="198" w:name="_Toc531698811"/>
      <w:bookmarkStart w:id="199" w:name="_Toc7097533"/>
      <w:r>
        <w:t>Convenience playbooks</w:t>
      </w:r>
      <w:bookmarkEnd w:id="196"/>
      <w:bookmarkEnd w:id="197"/>
      <w:bookmarkEnd w:id="198"/>
      <w:bookmarkEnd w:id="199"/>
    </w:p>
    <w:p w14:paraId="04CF1576"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playbooks/install_kubectl.yml</w:t>
      </w:r>
      <w:r w:rsidRPr="00B24645">
        <w:rPr>
          <w:rStyle w:val="CodingLanguage"/>
          <w:rFonts w:ascii="MetricHPE Light" w:hAnsi="MetricHPE Light"/>
        </w:rPr>
        <w:t xml:space="preserve"> downloads and installs kubectl on the Ansible controller.</w:t>
      </w:r>
    </w:p>
    <w:p w14:paraId="17770991"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playbooks/install_client_bundle.yml</w:t>
      </w:r>
      <w:r w:rsidRPr="00B24645">
        <w:rPr>
          <w:rStyle w:val="CodingLanguage"/>
          <w:rFonts w:ascii="MetricHPE Light" w:hAnsi="MetricHPE Light"/>
        </w:rPr>
        <w:t xml:space="preserve"> installs and configures the UCP bundle on the Ansible controller.</w:t>
      </w:r>
    </w:p>
    <w:p w14:paraId="4CB6ADE8"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playbooks/install_helm.yml</w:t>
      </w:r>
      <w:r w:rsidRPr="00B24645">
        <w:rPr>
          <w:rStyle w:val="CodingLanguage"/>
          <w:rFonts w:ascii="MetricHPE Light" w:hAnsi="MetricHPE Light"/>
        </w:rPr>
        <w:t xml:space="preserve"> downloads and installs helm on the Ansible controller.</w:t>
      </w:r>
    </w:p>
    <w:p w14:paraId="55B26DDB" w14:textId="77777777" w:rsidR="000615E7" w:rsidRDefault="000615E7" w:rsidP="000615E7">
      <w:pPr>
        <w:pStyle w:val="BulletLevel1"/>
      </w:pPr>
      <w:r>
        <w:rPr>
          <w:rStyle w:val="CodingLanguage"/>
        </w:rPr>
        <w:t>playbooks/clean_all.yml</w:t>
      </w:r>
      <w:r>
        <w:t xml:space="preserve"> powers off and deletes all VMs in your inventory.</w:t>
      </w:r>
    </w:p>
    <w:p w14:paraId="392D3C28" w14:textId="5F5923BF" w:rsidR="000615E7" w:rsidRDefault="000615E7" w:rsidP="000615E7">
      <w:pPr>
        <w:pStyle w:val="BulletLevel1LastBeforeBodycopy"/>
      </w:pPr>
      <w:r>
        <w:rPr>
          <w:rStyle w:val="CodingLanguage"/>
        </w:rPr>
        <w:t>playbooks/distribute_keys.yml</w:t>
      </w:r>
      <w:r>
        <w:t xml:space="preserve"> distributes public keys between all nodes, to allow each node to password-less log in to every other node. As this is not essential and can be regarded as a security risk (a worker node probably should not be able to log in to a UCP node, for instance), this playbook is</w:t>
      </w:r>
      <w:r w:rsidR="000A5FCC">
        <w:t xml:space="preserve"> not included in</w:t>
      </w:r>
      <w:r>
        <w:t xml:space="preserve"> </w:t>
      </w:r>
      <w:r>
        <w:rPr>
          <w:rStyle w:val="CodingLanguage"/>
        </w:rPr>
        <w:t>site.yml</w:t>
      </w:r>
      <w:r>
        <w:t xml:space="preserve"> by default.</w:t>
      </w:r>
    </w:p>
    <w:p w14:paraId="17699CF5" w14:textId="77777777" w:rsidR="000615E7" w:rsidRDefault="000615E7" w:rsidP="000615E7">
      <w:pPr>
        <w:pStyle w:val="Heading2"/>
      </w:pPr>
      <w:bookmarkStart w:id="200" w:name="_Refd17e58613"/>
      <w:bookmarkStart w:id="201" w:name="_Tocd17e58613"/>
      <w:bookmarkStart w:id="202" w:name="_Toc531698812"/>
      <w:bookmarkStart w:id="203" w:name="_Toc7097534"/>
      <w:r>
        <w:t>Convenience scripts</w:t>
      </w:r>
      <w:bookmarkEnd w:id="200"/>
      <w:bookmarkEnd w:id="201"/>
      <w:bookmarkEnd w:id="202"/>
      <w:bookmarkEnd w:id="203"/>
    </w:p>
    <w:p w14:paraId="49B70EFD" w14:textId="77777777" w:rsidR="000615E7" w:rsidRDefault="000615E7" w:rsidP="000615E7">
      <w:pPr>
        <w:pStyle w:val="BulletLevel1"/>
      </w:pPr>
      <w:r>
        <w:rPr>
          <w:rStyle w:val="CodingLanguage"/>
        </w:rPr>
        <w:t>backup.sh</w:t>
      </w:r>
      <w:r>
        <w:t xml:space="preserve"> can be used to take a backup of the swarm, UCP, DTR metadata and the DTR images in one go.</w:t>
      </w:r>
    </w:p>
    <w:p w14:paraId="0EC6CB4B" w14:textId="77777777" w:rsidR="000615E7" w:rsidRDefault="000615E7" w:rsidP="000615E7">
      <w:pPr>
        <w:pStyle w:val="BulletLevel1"/>
      </w:pPr>
      <w:r>
        <w:rPr>
          <w:rStyle w:val="CodingLanguage"/>
        </w:rPr>
        <w:t>restore_dtr.sh</w:t>
      </w:r>
      <w:r>
        <w:t xml:space="preserve"> can be used to restore DTR metadata and DTR images.</w:t>
      </w:r>
    </w:p>
    <w:p w14:paraId="7B71A561" w14:textId="77777777" w:rsidR="000615E7" w:rsidRDefault="000615E7" w:rsidP="000615E7">
      <w:pPr>
        <w:pStyle w:val="BulletLevel1LastBeforeMainhead"/>
      </w:pPr>
      <w:r>
        <w:rPr>
          <w:rStyle w:val="CodingLanguage"/>
        </w:rPr>
        <w:t>scale_worker.sh</w:t>
      </w:r>
      <w:r>
        <w:t xml:space="preserve"> can be used to scale the worker nodes.</w:t>
      </w:r>
    </w:p>
    <w:p w14:paraId="51E26FBA" w14:textId="77777777" w:rsidR="000615E7" w:rsidRPr="00AC42CC" w:rsidRDefault="000615E7" w:rsidP="00AC42CC">
      <w:pPr>
        <w:pStyle w:val="Heading1"/>
      </w:pPr>
      <w:bookmarkStart w:id="204" w:name="_Refd17e58642"/>
      <w:bookmarkStart w:id="205" w:name="_Tocd17e58642"/>
      <w:bookmarkStart w:id="206" w:name="_Ref531619734"/>
      <w:bookmarkStart w:id="207" w:name="_Toc531698813"/>
      <w:bookmarkStart w:id="208" w:name="_Toc7097535"/>
      <w:r w:rsidRPr="00AC42CC">
        <w:t xml:space="preserve">Deploying the </w:t>
      </w:r>
      <w:bookmarkEnd w:id="204"/>
      <w:bookmarkEnd w:id="205"/>
      <w:r w:rsidRPr="00AC42CC">
        <w:t>core components</w:t>
      </w:r>
      <w:bookmarkEnd w:id="206"/>
      <w:bookmarkEnd w:id="207"/>
      <w:bookmarkEnd w:id="208"/>
    </w:p>
    <w:p w14:paraId="76E50537" w14:textId="5AF34EF0" w:rsidR="000615E7" w:rsidRDefault="000615E7" w:rsidP="0058095B">
      <w:pPr>
        <w:pStyle w:val="BodyTextMetricHPELight10pt"/>
        <w:rPr>
          <w:rStyle w:val="CodingLanguage"/>
        </w:rPr>
      </w:pPr>
      <w:r>
        <w:t xml:space="preserve">At this point, the system is ready to be deployed. Make sure you are logged on as </w:t>
      </w:r>
      <w:r w:rsidRPr="00E60D8A">
        <w:rPr>
          <w:rStyle w:val="CodingLanguage"/>
        </w:rPr>
        <w:t>root</w:t>
      </w:r>
      <w:r w:rsidR="000A5FCC">
        <w:t xml:space="preserve"> in your A</w:t>
      </w:r>
      <w:r>
        <w:t xml:space="preserve">nsible box and that your current directory is </w:t>
      </w:r>
      <w:r w:rsidRPr="00443B67">
        <w:rPr>
          <w:rStyle w:val="CodingLanguage"/>
        </w:rPr>
        <w:t>/root/Docker-</w:t>
      </w:r>
      <w:r w:rsidR="00B0382D">
        <w:rPr>
          <w:rStyle w:val="CodingLanguage"/>
        </w:rPr>
        <w:t>Synergy</w:t>
      </w:r>
    </w:p>
    <w:p w14:paraId="4B05F63B" w14:textId="77777777" w:rsidR="000615E7" w:rsidRDefault="000615E7" w:rsidP="000615E7">
      <w:pPr>
        <w:pStyle w:val="MISCNote-Ruleabove"/>
      </w:pPr>
      <w:r>
        <w:lastRenderedPageBreak/>
        <w:t>Note</w:t>
      </w:r>
    </w:p>
    <w:p w14:paraId="3EC41AF6" w14:textId="709D69AD" w:rsidR="000615E7" w:rsidRDefault="000615E7" w:rsidP="000615E7">
      <w:pPr>
        <w:pStyle w:val="MISCNote-Rulebelow"/>
      </w:pPr>
      <w:r>
        <w:t xml:space="preserve">As well as configuring your </w:t>
      </w:r>
      <w:r w:rsidRPr="008A22B1">
        <w:rPr>
          <w:rStyle w:val="CodingLanguage"/>
        </w:rPr>
        <w:t>vars</w:t>
      </w:r>
      <w:r>
        <w:t xml:space="preserve"> and </w:t>
      </w:r>
      <w:r w:rsidRPr="008A22B1">
        <w:rPr>
          <w:rStyle w:val="CodingLanguage"/>
        </w:rPr>
        <w:t>vault</w:t>
      </w:r>
      <w:r>
        <w:t xml:space="preserve"> files, you must also provide a </w:t>
      </w:r>
      <w:r w:rsidRPr="008A22B1">
        <w:rPr>
          <w:rStyle w:val="CodingLanguage"/>
        </w:rPr>
        <w:t>backup</w:t>
      </w:r>
      <w:r>
        <w:rPr>
          <w:rStyle w:val="CodingLanguage"/>
        </w:rPr>
        <w:t>s</w:t>
      </w:r>
      <w:r>
        <w:t xml:space="preserve"> configuration file in the </w:t>
      </w:r>
      <w:r w:rsidRPr="008A22B1">
        <w:rPr>
          <w:rStyle w:val="CodingLanguage"/>
        </w:rPr>
        <w:t>group_vars</w:t>
      </w:r>
      <w:r w:rsidR="0083650F">
        <w:rPr>
          <w:rStyle w:val="CodingLanguage"/>
        </w:rPr>
        <w:t>/all</w:t>
      </w:r>
      <w:r>
        <w:t xml:space="preserve"> folder when running </w:t>
      </w:r>
      <w:r w:rsidRPr="008A22B1">
        <w:rPr>
          <w:rStyle w:val="CodingLanguage"/>
        </w:rPr>
        <w:t>site.yml</w:t>
      </w:r>
      <w:r>
        <w:t xml:space="preserve">. An example file is provided in the repository named </w:t>
      </w:r>
      <w:r w:rsidRPr="008A22B1">
        <w:rPr>
          <w:rStyle w:val="CodingLanguage"/>
        </w:rPr>
        <w:t>backup</w:t>
      </w:r>
      <w:r>
        <w:rPr>
          <w:rStyle w:val="CodingLanguage"/>
        </w:rPr>
        <w:t>s</w:t>
      </w:r>
      <w:r w:rsidRPr="008A22B1">
        <w:rPr>
          <w:rStyle w:val="CodingLanguage"/>
        </w:rPr>
        <w:t>.sample</w:t>
      </w:r>
      <w:r>
        <w:t xml:space="preserve">. Rename it to </w:t>
      </w:r>
      <w:r w:rsidRPr="008A22B1">
        <w:rPr>
          <w:rStyle w:val="CodingLanguage"/>
        </w:rPr>
        <w:t>backup</w:t>
      </w:r>
      <w:r>
        <w:rPr>
          <w:rStyle w:val="CodingLanguage"/>
        </w:rPr>
        <w:t>s</w:t>
      </w:r>
      <w:r>
        <w:t xml:space="preserve"> before running the playbooks. Details on how to configure this file are available in the section </w:t>
      </w:r>
      <w:hyperlink w:anchor="_Backup_and_restore_1" w:history="1">
        <w:r w:rsidRPr="00A1335C">
          <w:rPr>
            <w:rStyle w:val="Hyperlink"/>
          </w:rPr>
          <w:t>Backup and restore</w:t>
        </w:r>
      </w:hyperlink>
      <w:r>
        <w:t xml:space="preserve">. </w:t>
      </w:r>
    </w:p>
    <w:p w14:paraId="044B2DEE" w14:textId="77777777" w:rsidR="000615E7" w:rsidRDefault="000615E7" w:rsidP="000615E7">
      <w:pPr>
        <w:pStyle w:val="Heading2"/>
      </w:pPr>
      <w:bookmarkStart w:id="209" w:name="_Provisioning_RHEL_VMs"/>
      <w:bookmarkStart w:id="210" w:name="_Ref531619800"/>
      <w:bookmarkStart w:id="211" w:name="_Toc531698814"/>
      <w:bookmarkStart w:id="212" w:name="_Toc7097536"/>
      <w:bookmarkEnd w:id="209"/>
      <w:r w:rsidRPr="00443B67">
        <w:t>Provisioning RHEL VMs</w:t>
      </w:r>
      <w:bookmarkEnd w:id="210"/>
      <w:bookmarkEnd w:id="211"/>
      <w:bookmarkEnd w:id="212"/>
    </w:p>
    <w:p w14:paraId="532DBFC7" w14:textId="77777777" w:rsidR="000615E7" w:rsidRDefault="000615E7" w:rsidP="0058095B">
      <w:pPr>
        <w:pStyle w:val="BodyTextMetricHPELight10pt"/>
      </w:pPr>
      <w:r w:rsidRPr="00443B67">
        <w:t>The following playbooks are used to provision RHEL VM</w:t>
      </w:r>
      <w:r>
        <w:t>s:</w:t>
      </w:r>
    </w:p>
    <w:p w14:paraId="1D23179A" w14:textId="196E3912" w:rsidR="000615E7" w:rsidRDefault="000615E7" w:rsidP="00883441">
      <w:pPr>
        <w:pStyle w:val="BulletLevel1"/>
      </w:pPr>
      <w:r>
        <w:rPr>
          <w:rStyle w:val="CodingLanguage"/>
        </w:rPr>
        <w:t>playbooks/</w:t>
      </w:r>
      <w:r w:rsidR="00883441" w:rsidRPr="00883441">
        <w:rPr>
          <w:rStyle w:val="CodingLanguage"/>
        </w:rPr>
        <w:t>provision_nodes</w:t>
      </w:r>
      <w:r>
        <w:rPr>
          <w:rStyle w:val="CodingLanguage"/>
        </w:rPr>
        <w:t>.yml</w:t>
      </w:r>
      <w:r>
        <w:t xml:space="preserve"> will create all the necessary virtual machines for the environment from the VM Template defined in the </w:t>
      </w:r>
      <w:r>
        <w:rPr>
          <w:rStyle w:val="CodingLanguage"/>
        </w:rPr>
        <w:t>vm_template</w:t>
      </w:r>
      <w:r>
        <w:t xml:space="preserve"> variable. </w:t>
      </w:r>
      <w:r w:rsidRPr="00E96307">
        <w:t>All Linux VMs are now created in one go, regardless of the number of drives they have. This playbook also has the potential to configure additional network adapters.</w:t>
      </w:r>
      <w:r w:rsidR="00883441">
        <w:t xml:space="preserve"> </w:t>
      </w:r>
      <w:r w:rsidR="00883441" w:rsidRPr="00883441">
        <w:t>Note that this playbook will also provision any Linux or Windows bare metal nodes that are configured in the inventory.</w:t>
      </w:r>
    </w:p>
    <w:p w14:paraId="664D2E68" w14:textId="77777777" w:rsidR="000615E7" w:rsidRDefault="000615E7" w:rsidP="000615E7">
      <w:pPr>
        <w:pStyle w:val="BulletLevel1"/>
      </w:pPr>
      <w:r>
        <w:rPr>
          <w:rStyle w:val="CodingLanguage"/>
        </w:rPr>
        <w:t>playbooks/config_networking.yml</w:t>
      </w:r>
      <w:r>
        <w:t xml:space="preserve"> will configure the network settings in all the virtual machines.</w:t>
      </w:r>
    </w:p>
    <w:p w14:paraId="39FA4637" w14:textId="77777777" w:rsidR="000615E7" w:rsidRDefault="000615E7" w:rsidP="000615E7">
      <w:pPr>
        <w:pStyle w:val="BulletLevel1"/>
      </w:pPr>
      <w:r w:rsidRPr="00D93702">
        <w:rPr>
          <w:rStyle w:val="CodingLanguage"/>
        </w:rPr>
        <w:t>playbooks/resize_syspart.yml</w:t>
      </w:r>
      <w:r w:rsidRPr="00E96307">
        <w:t xml:space="preserve"> resizes the logical volume that holds the </w:t>
      </w:r>
      <w:r w:rsidRPr="00D93702">
        <w:rPr>
          <w:rStyle w:val="CodingLanguage"/>
        </w:rPr>
        <w:t>/</w:t>
      </w:r>
      <w:r w:rsidRPr="00E96307">
        <w:t xml:space="preserve"> partition of the Linux VMs to use all the space available on the drive.</w:t>
      </w:r>
      <w:r>
        <w:t xml:space="preserve"> </w:t>
      </w:r>
    </w:p>
    <w:p w14:paraId="51647E2D" w14:textId="4E3D330C" w:rsidR="000615E7" w:rsidRDefault="000615E7" w:rsidP="000615E7">
      <w:pPr>
        <w:pStyle w:val="BulletLevel1"/>
      </w:pPr>
      <w:r>
        <w:rPr>
          <w:rStyle w:val="CodingLanguage"/>
        </w:rPr>
        <w:t>playbooks/config_subscription.yml</w:t>
      </w:r>
      <w:r>
        <w:t xml:space="preserve"> registers and subscribes all virtual machines to the Red Hat Customer Portal. </w:t>
      </w:r>
    </w:p>
    <w:p w14:paraId="17496828" w14:textId="09EB5A46" w:rsidR="000615E7" w:rsidRDefault="000615E7" w:rsidP="000615E7">
      <w:pPr>
        <w:pStyle w:val="BulletLevel1LastBeforeBodycopy"/>
      </w:pPr>
      <w:r>
        <w:rPr>
          <w:rStyle w:val="CodingLanguage"/>
        </w:rPr>
        <w:t>playbooks/config_ntp.yml</w:t>
      </w:r>
      <w:r>
        <w:t xml:space="preserve"> configures the </w:t>
      </w:r>
      <w:r>
        <w:rPr>
          <w:rStyle w:val="BoldEmpha"/>
        </w:rPr>
        <w:t>chrony</w:t>
      </w:r>
      <w:r>
        <w:t xml:space="preserve"> client package in all virtual machines in order to have a synchronized clock across the environment. It will use the list of servers specified in the </w:t>
      </w:r>
      <w:r>
        <w:rPr>
          <w:rStyle w:val="CodingLanguage"/>
        </w:rPr>
        <w:t>ntp_servers</w:t>
      </w:r>
      <w:r>
        <w:t xml:space="preserve"> variable in the file </w:t>
      </w:r>
      <w:r w:rsidR="00234962">
        <w:rPr>
          <w:rStyle w:val="CodingLanguage"/>
        </w:rPr>
        <w:t>group_var</w:t>
      </w:r>
      <w:r w:rsidR="00B0382D">
        <w:rPr>
          <w:rStyle w:val="CodingLanguage"/>
        </w:rPr>
        <w:t>s/all/vars</w:t>
      </w:r>
      <w:r>
        <w:t>.</w:t>
      </w:r>
    </w:p>
    <w:p w14:paraId="762D77E8" w14:textId="77777777" w:rsidR="000615E7" w:rsidRDefault="000615E7" w:rsidP="000615E7">
      <w:pPr>
        <w:pStyle w:val="Heading2"/>
      </w:pPr>
      <w:bookmarkStart w:id="213" w:name="_Ref531619807"/>
      <w:bookmarkStart w:id="214" w:name="_Ref531619809"/>
      <w:bookmarkStart w:id="215" w:name="_Toc531698815"/>
      <w:bookmarkStart w:id="216" w:name="_Toc7097537"/>
      <w:r w:rsidRPr="00443B67">
        <w:t>Provisioning load balancers for UCP and DTR</w:t>
      </w:r>
      <w:bookmarkEnd w:id="213"/>
      <w:bookmarkEnd w:id="214"/>
      <w:bookmarkEnd w:id="215"/>
      <w:bookmarkEnd w:id="216"/>
    </w:p>
    <w:p w14:paraId="495DF405" w14:textId="77777777" w:rsidR="000615E7" w:rsidRDefault="000615E7" w:rsidP="0058095B">
      <w:pPr>
        <w:pStyle w:val="BodyTextMetricHPELight10pt"/>
      </w:pPr>
      <w:r w:rsidRPr="00443B67">
        <w:t xml:space="preserve">The playbook </w:t>
      </w:r>
      <w:r w:rsidRPr="00443B67">
        <w:rPr>
          <w:rStyle w:val="CodingLanguage"/>
        </w:rPr>
        <w:t>playbooks/loadbalancer.yml</w:t>
      </w:r>
      <w:r w:rsidRPr="00443B67">
        <w:t xml:space="preserve"> is used to deploy load balancers in an </w:t>
      </w:r>
      <w:r w:rsidRPr="00443B67">
        <w:rPr>
          <w:rStyle w:val="CodingLanguage"/>
        </w:rPr>
        <w:t>active-active</w:t>
      </w:r>
      <w:r w:rsidRPr="00443B67">
        <w:t xml:space="preserve"> configuration to provide highly-available access to UCP and DTR.</w:t>
      </w:r>
    </w:p>
    <w:p w14:paraId="34673DA8" w14:textId="77777777" w:rsidR="000615E7" w:rsidRDefault="000615E7" w:rsidP="0058095B">
      <w:pPr>
        <w:pStyle w:val="BodyTextMetricHPELight10pt"/>
      </w:pPr>
      <w:r w:rsidRPr="00443B67">
        <w:t>At least two nodes are specified in the [</w:t>
      </w:r>
      <w:r w:rsidRPr="00443B67">
        <w:rPr>
          <w:rStyle w:val="CodingLanguage"/>
        </w:rPr>
        <w:t>loadbalancer</w:t>
      </w:r>
      <w:r w:rsidRPr="00443B67">
        <w:t xml:space="preserve">] group in the inventory, along with group variables defining CPU and RAM requirements. These nodes run </w:t>
      </w:r>
      <w:r w:rsidRPr="00443B67">
        <w:rPr>
          <w:rStyle w:val="CodingLanguage"/>
        </w:rPr>
        <w:t>keepalived</w:t>
      </w:r>
      <w:r w:rsidRPr="00443B67">
        <w:t xml:space="preserve"> and </w:t>
      </w:r>
      <w:r w:rsidRPr="00443B67">
        <w:rPr>
          <w:rStyle w:val="CodingLanguage"/>
        </w:rPr>
        <w:t>HAproxy</w:t>
      </w:r>
      <w:r w:rsidRPr="00443B67">
        <w:t>.</w:t>
      </w:r>
    </w:p>
    <w:p w14:paraId="7BC0FDC7" w14:textId="577852B0" w:rsidR="000615E7" w:rsidRDefault="000615E7" w:rsidP="0058095B">
      <w:pPr>
        <w:pStyle w:val="BodyTextMetricHPELight10pt"/>
      </w:pPr>
      <w:r w:rsidRPr="0086120A">
        <w:rPr>
          <w:rStyle w:val="CodingLanguage"/>
        </w:rPr>
        <w:t>[loadbala</w:t>
      </w:r>
      <w:r w:rsidR="003D0F84">
        <w:rPr>
          <w:rStyle w:val="CodingLanguage"/>
        </w:rPr>
        <w:t>ncer]</w:t>
      </w:r>
      <w:r w:rsidR="003D0F84">
        <w:rPr>
          <w:rStyle w:val="CodingLanguage"/>
        </w:rPr>
        <w:br/>
        <w:t>hpe-lb1 ip_addr='10.60.59</w:t>
      </w:r>
      <w:r w:rsidRPr="0086120A">
        <w:rPr>
          <w:rStyle w:val="CodingLanguage"/>
        </w:rPr>
        <w:t>.248/22' esxi_host='</w:t>
      </w:r>
      <w:r w:rsidR="00E7573B">
        <w:rPr>
          <w:rStyle w:val="CodingLanguage"/>
        </w:rPr>
        <w:t>esx</w:t>
      </w:r>
      <w:r w:rsidRPr="0086120A">
        <w:rPr>
          <w:rStyle w:val="CodingLanguage"/>
        </w:rPr>
        <w:t>04.am2.cloudra.local</w:t>
      </w:r>
      <w:r w:rsidR="003D0F84">
        <w:rPr>
          <w:rStyle w:val="CodingLanguage"/>
        </w:rPr>
        <w:t>' ucp=true</w:t>
      </w:r>
      <w:r w:rsidR="003D0F84">
        <w:rPr>
          <w:rStyle w:val="CodingLanguage"/>
        </w:rPr>
        <w:br/>
        <w:t>hpe-lb2 ip_addr='10.60.59</w:t>
      </w:r>
      <w:r w:rsidRPr="0086120A">
        <w:rPr>
          <w:rStyle w:val="CodingLanguage"/>
        </w:rPr>
        <w:t>.249/22' esxi_host='</w:t>
      </w:r>
      <w:r w:rsidR="00E7573B">
        <w:rPr>
          <w:rStyle w:val="CodingLanguage"/>
        </w:rPr>
        <w:t>esx</w:t>
      </w:r>
      <w:r w:rsidRPr="0086120A">
        <w:rPr>
          <w:rStyle w:val="CodingLanguage"/>
        </w:rPr>
        <w:t>05.am2.cloudra.local' dtr=true</w:t>
      </w:r>
      <w:r w:rsidRPr="0086120A">
        <w:rPr>
          <w:rStyle w:val="CodingLanguage"/>
        </w:rPr>
        <w:br/>
      </w:r>
      <w:r w:rsidRPr="0086120A">
        <w:rPr>
          <w:rStyle w:val="CodingLanguage"/>
        </w:rPr>
        <w:br/>
        <w:t>[loadbalancer:vars]</w:t>
      </w:r>
      <w:r w:rsidRPr="0086120A">
        <w:rPr>
          <w:rStyle w:val="CodingLanguage"/>
        </w:rPr>
        <w:br/>
        <w:t>cpus='2'</w:t>
      </w:r>
      <w:r w:rsidRPr="0086120A">
        <w:rPr>
          <w:rStyle w:val="CodingLanguage"/>
        </w:rPr>
        <w:br/>
        <w:t>ram='4096'</w:t>
      </w:r>
      <w:r w:rsidR="00A93EB5">
        <w:rPr>
          <w:rStyle w:val="CodingLanguage"/>
        </w:rPr>
        <w:br/>
      </w:r>
      <w:r w:rsidRPr="0086120A">
        <w:rPr>
          <w:rStyle w:val="CodingLanguage"/>
        </w:rPr>
        <w:br/>
      </w:r>
      <w:r w:rsidRPr="008430A6">
        <w:t xml:space="preserve">The virtual IP for UCP will be handled by </w:t>
      </w:r>
      <w:r w:rsidRPr="008430A6">
        <w:rPr>
          <w:rStyle w:val="CodingLanguage"/>
        </w:rPr>
        <w:t>hpe-lb1</w:t>
      </w:r>
      <w:r w:rsidRPr="008430A6">
        <w:t xml:space="preserve"> by default, which will split the traffic across the three UCP VMs. In the case of a failure of </w:t>
      </w:r>
      <w:r w:rsidRPr="008430A6">
        <w:rPr>
          <w:rStyle w:val="CodingLanguage"/>
        </w:rPr>
        <w:t>hpe-lb1</w:t>
      </w:r>
      <w:r w:rsidRPr="008430A6">
        <w:t xml:space="preserve">, the virtual IP for UCP will automatically move to the second load balancer node </w:t>
      </w:r>
      <w:r w:rsidRPr="008430A6">
        <w:rPr>
          <w:rStyle w:val="CodingLanguage"/>
        </w:rPr>
        <w:t>hpe-lb2</w:t>
      </w:r>
      <w:r w:rsidRPr="008430A6">
        <w:t xml:space="preserve"> which will again distribute the traffic to the UCP VMs.</w:t>
      </w:r>
    </w:p>
    <w:p w14:paraId="35D4AFF5" w14:textId="3E091A1B" w:rsidR="000615E7" w:rsidRDefault="000615E7" w:rsidP="0058095B">
      <w:pPr>
        <w:pStyle w:val="BodyTextMetricHPELight10pt"/>
      </w:pPr>
      <w:r w:rsidRPr="008430A6">
        <w:t xml:space="preserve">Similarly, the virtual IP for DTR will be handled by default by the load balancer </w:t>
      </w:r>
      <w:r w:rsidRPr="008430A6">
        <w:rPr>
          <w:rStyle w:val="CodingLanguage"/>
        </w:rPr>
        <w:t>hpe-lb2</w:t>
      </w:r>
      <w:r w:rsidRPr="008430A6">
        <w:t xml:space="preserve">, splitting the traffic across the three DTR VMs. In the case of a failure of </w:t>
      </w:r>
      <w:r w:rsidRPr="008430A6">
        <w:rPr>
          <w:rStyle w:val="CodingLanguage"/>
        </w:rPr>
        <w:t>hpe-lb2</w:t>
      </w:r>
      <w:r w:rsidRPr="008430A6">
        <w:t xml:space="preserve">, the virtual IP for DTR will automatically move to the first load balancer node </w:t>
      </w:r>
      <w:r w:rsidRPr="008430A6">
        <w:rPr>
          <w:rStyle w:val="CodingLanguage"/>
        </w:rPr>
        <w:t>hpe-lb1</w:t>
      </w:r>
      <w:r w:rsidRPr="008430A6">
        <w:t xml:space="preserve"> which will again distribute the traffic to the DTR VMs.</w:t>
      </w:r>
    </w:p>
    <w:p w14:paraId="3B6F1CCD" w14:textId="13038675" w:rsidR="000615E7" w:rsidRDefault="000615E7" w:rsidP="0058095B">
      <w:pPr>
        <w:pStyle w:val="BodyTextMetricHPELight10pt"/>
      </w:pPr>
      <w:r w:rsidRPr="008430A6">
        <w:t xml:space="preserve">To configure the virtual IPs for UCP and DTR, you need to add a </w:t>
      </w:r>
      <w:r w:rsidRPr="00C016C5">
        <w:rPr>
          <w:rStyle w:val="CodingLanguage"/>
        </w:rPr>
        <w:t>loadbalancers</w:t>
      </w:r>
      <w:r w:rsidRPr="008430A6">
        <w:t xml:space="preserve"> dictionary to your </w:t>
      </w:r>
      <w:r w:rsidR="00234962">
        <w:rPr>
          <w:rStyle w:val="CodingLanguage"/>
        </w:rPr>
        <w:t>group_var</w:t>
      </w:r>
      <w:r w:rsidR="00B0382D">
        <w:rPr>
          <w:rStyle w:val="CodingLanguage"/>
        </w:rPr>
        <w:t>s/all/vars</w:t>
      </w:r>
      <w:r w:rsidRPr="008430A6">
        <w:t xml:space="preserve"> file as shown in the excerpt below:</w:t>
      </w:r>
    </w:p>
    <w:p w14:paraId="30B0B34C" w14:textId="77777777" w:rsidR="000615E7" w:rsidRPr="008430A6" w:rsidRDefault="000615E7" w:rsidP="0058095B">
      <w:pPr>
        <w:pStyle w:val="BodyTextMetricHPELight10pt"/>
        <w:rPr>
          <w:rStyle w:val="CodingLanguage"/>
        </w:rPr>
      </w:pPr>
      <w:r w:rsidRPr="008430A6">
        <w:rPr>
          <w:rStyle w:val="CodingLanguage"/>
        </w:rPr>
        <w:t>loadbalancers:</w:t>
      </w:r>
      <w:r w:rsidRPr="008430A6">
        <w:rPr>
          <w:rStyle w:val="CodingLanguage"/>
        </w:rPr>
        <w:br/>
        <w:t xml:space="preserve">  ucp:</w:t>
      </w:r>
      <w:r w:rsidRPr="008430A6">
        <w:rPr>
          <w:rStyle w:val="CodingLanguage"/>
        </w:rPr>
        <w:br/>
        <w:t xml:space="preserve">    public_interface: 'ens192'</w:t>
      </w:r>
      <w:r w:rsidRPr="008430A6">
        <w:rPr>
          <w:rStyle w:val="CodingLanguage"/>
        </w:rPr>
        <w:br/>
        <w:t xml:space="preserve">    public_vip: '10.60.59.251'</w:t>
      </w:r>
      <w:r w:rsidRPr="008430A6">
        <w:rPr>
          <w:rStyle w:val="CodingLanguage"/>
        </w:rPr>
        <w:br/>
        <w:t xml:space="preserve">    public_fqdn: hpe-ucpvip.cloudra.local</w:t>
      </w:r>
      <w:r w:rsidRPr="008430A6">
        <w:rPr>
          <w:rStyle w:val="CodingLanguage"/>
        </w:rPr>
        <w:br/>
        <w:t xml:space="preserve">    virtual_router_id: 54</w:t>
      </w:r>
      <w:r w:rsidRPr="008430A6">
        <w:rPr>
          <w:rStyle w:val="CodingLanguage"/>
        </w:rPr>
        <w:br/>
        <w:t xml:space="preserve">  dtr:</w:t>
      </w:r>
      <w:r w:rsidRPr="008430A6">
        <w:rPr>
          <w:rStyle w:val="CodingLanguage"/>
        </w:rPr>
        <w:br/>
      </w:r>
      <w:r w:rsidRPr="008430A6">
        <w:rPr>
          <w:rStyle w:val="CodingLanguage"/>
        </w:rPr>
        <w:lastRenderedPageBreak/>
        <w:t xml:space="preserve">    public_interface: 'ens192'</w:t>
      </w:r>
      <w:r w:rsidRPr="008430A6">
        <w:rPr>
          <w:rStyle w:val="CodingLanguage"/>
        </w:rPr>
        <w:br/>
        <w:t xml:space="preserve">    public_vip: '10.60.59.252'</w:t>
      </w:r>
      <w:r w:rsidRPr="008430A6">
        <w:rPr>
          <w:rStyle w:val="CodingLanguage"/>
        </w:rPr>
        <w:br/>
        <w:t xml:space="preserve">    public_fqdn: hpe-dtrvip.cloudra.local</w:t>
      </w:r>
      <w:r w:rsidRPr="008430A6">
        <w:rPr>
          <w:rStyle w:val="CodingLanguage"/>
        </w:rPr>
        <w:br/>
        <w:t xml:space="preserve">    virtual_router_id: 55</w:t>
      </w:r>
    </w:p>
    <w:p w14:paraId="05DB47C0" w14:textId="77777777" w:rsidR="000615E7" w:rsidRDefault="000615E7" w:rsidP="000615E7">
      <w:pPr>
        <w:pStyle w:val="MISCNote-Ruleabove"/>
      </w:pPr>
      <w:r>
        <w:t>Warning</w:t>
      </w:r>
    </w:p>
    <w:p w14:paraId="485C3BC2" w14:textId="77777777" w:rsidR="000615E7" w:rsidRDefault="000615E7" w:rsidP="000615E7">
      <w:pPr>
        <w:pStyle w:val="MISCNote-Rulebelow"/>
      </w:pPr>
      <w:r w:rsidRPr="008430A6">
        <w:t xml:space="preserve">If you re-run </w:t>
      </w:r>
      <w:r w:rsidRPr="008430A6">
        <w:rPr>
          <w:rStyle w:val="CodingLanguage"/>
        </w:rPr>
        <w:t>playbooks/loadbalancer.yml</w:t>
      </w:r>
      <w:r w:rsidRPr="008430A6">
        <w:t xml:space="preserve"> after a configuration change, you may need to subsequently run </w:t>
      </w:r>
      <w:r w:rsidRPr="008430A6">
        <w:rPr>
          <w:rStyle w:val="CodingLanguage"/>
        </w:rPr>
        <w:t>playbooks/reconfigure_dtr.yml</w:t>
      </w:r>
      <w:r w:rsidRPr="008430A6">
        <w:t xml:space="preserve"> as the latter playbook configures the virtual IP address for accessing the UCP Single-Sign-On (SSO) page. If there is no virtual IP or FQDN defined for UCP in the variables file, the playbook will choose the address of the first UCP node in the [</w:t>
      </w:r>
      <w:r w:rsidRPr="008430A6">
        <w:rPr>
          <w:rStyle w:val="CodingLanguage"/>
        </w:rPr>
        <w:t>ucp</w:t>
      </w:r>
      <w:r w:rsidRPr="008430A6">
        <w:t>] group. This scenario introduces a single point of failure and should be avoided.</w:t>
      </w:r>
    </w:p>
    <w:p w14:paraId="156D655C" w14:textId="77777777" w:rsidR="000615E7" w:rsidRDefault="000615E7" w:rsidP="000615E7">
      <w:pPr>
        <w:pStyle w:val="MISCNote-Ruleabove"/>
      </w:pPr>
      <w:r>
        <w:t>Note</w:t>
      </w:r>
    </w:p>
    <w:p w14:paraId="20D632C5" w14:textId="77777777" w:rsidR="000615E7" w:rsidRDefault="000615E7" w:rsidP="000615E7">
      <w:pPr>
        <w:pStyle w:val="MISCNote-Rulebelow"/>
      </w:pPr>
      <w:r w:rsidRPr="008430A6">
        <w:t xml:space="preserve">By default, the playbook supports ports </w:t>
      </w:r>
      <w:r>
        <w:rPr>
          <w:rStyle w:val="CodingLanguage"/>
        </w:rPr>
        <w:t>44</w:t>
      </w:r>
      <w:r w:rsidRPr="008430A6">
        <w:rPr>
          <w:rStyle w:val="CodingLanguage"/>
        </w:rPr>
        <w:t>3</w:t>
      </w:r>
      <w:r w:rsidRPr="008430A6">
        <w:t xml:space="preserve"> and </w:t>
      </w:r>
      <w:r w:rsidRPr="008430A6">
        <w:rPr>
          <w:rStyle w:val="CodingLanguage"/>
        </w:rPr>
        <w:t>6443</w:t>
      </w:r>
      <w:r w:rsidRPr="008430A6">
        <w:t xml:space="preserve"> for UCP and port </w:t>
      </w:r>
      <w:r w:rsidRPr="008430A6">
        <w:rPr>
          <w:rStyle w:val="CodingLanguage"/>
        </w:rPr>
        <w:t>433</w:t>
      </w:r>
      <w:r w:rsidRPr="008430A6">
        <w:t xml:space="preserve"> for DTR. If you deploy Prometheus and Grafana on Docker Swarm, the Grafana port </w:t>
      </w:r>
      <w:r w:rsidRPr="008430A6">
        <w:rPr>
          <w:rStyle w:val="CodingLanguage"/>
        </w:rPr>
        <w:t>3000</w:t>
      </w:r>
      <w:r w:rsidRPr="008430A6">
        <w:t xml:space="preserve"> will be handled as well.</w:t>
      </w:r>
      <w:r>
        <w:t xml:space="preserve"> </w:t>
      </w:r>
    </w:p>
    <w:p w14:paraId="546679D2" w14:textId="77777777" w:rsidR="000615E7" w:rsidRDefault="000615E7" w:rsidP="000615E7">
      <w:pPr>
        <w:pStyle w:val="MISCNote-Ruleabove"/>
      </w:pPr>
      <w:r>
        <w:t>Note</w:t>
      </w:r>
    </w:p>
    <w:p w14:paraId="7A5C475A" w14:textId="31645192" w:rsidR="000615E7" w:rsidRDefault="000615E7" w:rsidP="000615E7">
      <w:pPr>
        <w:pStyle w:val="MISCNote-Rulebelow"/>
      </w:pPr>
      <w:r w:rsidRPr="008430A6">
        <w:t xml:space="preserve">The playbook </w:t>
      </w:r>
      <w:r w:rsidRPr="008430A6">
        <w:rPr>
          <w:rStyle w:val="CodingLanguage"/>
        </w:rPr>
        <w:t>playbooks/loadbalancer.yml</w:t>
      </w:r>
      <w:r w:rsidRPr="008430A6">
        <w:t xml:space="preserve"> can be used to create one or more load balancers for applications running on your worker nodes. However, it is impossible for the playbooks to know what ports to support, so manual configuration of HAproxy and </w:t>
      </w:r>
      <w:r w:rsidRPr="008430A6">
        <w:rPr>
          <w:rStyle w:val="CodingLanguage"/>
        </w:rPr>
        <w:t>keepalived</w:t>
      </w:r>
      <w:r w:rsidRPr="008430A6">
        <w:t xml:space="preserve"> may be required. By default, the playbooks support ports </w:t>
      </w:r>
      <w:r w:rsidRPr="008430A6">
        <w:rPr>
          <w:rStyle w:val="CodingLanguage"/>
        </w:rPr>
        <w:t>80</w:t>
      </w:r>
      <w:r w:rsidRPr="008430A6">
        <w:t xml:space="preserve"> and </w:t>
      </w:r>
      <w:r>
        <w:rPr>
          <w:rStyle w:val="CodingLanguage"/>
        </w:rPr>
        <w:t>44</w:t>
      </w:r>
      <w:r w:rsidRPr="008430A6">
        <w:rPr>
          <w:rStyle w:val="CodingLanguage"/>
        </w:rPr>
        <w:t>3</w:t>
      </w:r>
      <w:r w:rsidRPr="008430A6">
        <w:t xml:space="preserve"> for worker nodes</w:t>
      </w:r>
      <w:r w:rsidR="0014084A">
        <w:t>.</w:t>
      </w:r>
      <w:r>
        <w:t xml:space="preserve"> </w:t>
      </w:r>
    </w:p>
    <w:p w14:paraId="412A2E46" w14:textId="77777777" w:rsidR="000615E7" w:rsidRDefault="000615E7" w:rsidP="000615E7">
      <w:pPr>
        <w:pStyle w:val="Heading3"/>
      </w:pPr>
      <w:r w:rsidRPr="008430A6">
        <w:t>Legacy stand-alone load balancers</w:t>
      </w:r>
    </w:p>
    <w:p w14:paraId="0A3E0089" w14:textId="77777777" w:rsidR="000615E7" w:rsidRPr="008430A6" w:rsidRDefault="000615E7" w:rsidP="0058095B">
      <w:pPr>
        <w:pStyle w:val="BodyTextMetricHPELight10pt"/>
      </w:pPr>
      <w:r w:rsidRPr="008430A6">
        <w:t xml:space="preserve">The playbook </w:t>
      </w:r>
      <w:r w:rsidRPr="008430A6">
        <w:rPr>
          <w:rStyle w:val="CodingLanguage"/>
        </w:rPr>
        <w:t>playbooks/install_haproxy.yml</w:t>
      </w:r>
      <w:r w:rsidRPr="008430A6">
        <w:t xml:space="preserve"> is used to deploy three separate load balancers, for the UCP, DTR and worker nodes. It is recommended that you use the HAproxy</w:t>
      </w:r>
      <w:r>
        <w:t xml:space="preserve"> and </w:t>
      </w:r>
      <w:r w:rsidRPr="008430A6">
        <w:rPr>
          <w:rStyle w:val="CodingLanguage"/>
        </w:rPr>
        <w:t>keepalived</w:t>
      </w:r>
      <w:r w:rsidRPr="008430A6">
        <w:t xml:space="preserve"> solution documented above instead of this option.</w:t>
      </w:r>
    </w:p>
    <w:p w14:paraId="07A737BA" w14:textId="77777777" w:rsidR="000615E7" w:rsidRDefault="000615E7" w:rsidP="000615E7">
      <w:pPr>
        <w:pStyle w:val="Heading3"/>
      </w:pPr>
      <w:r w:rsidRPr="008430A6">
        <w:t>Deploying without load balancers</w:t>
      </w:r>
    </w:p>
    <w:p w14:paraId="351197A3" w14:textId="77777777" w:rsidR="000615E7" w:rsidRDefault="000615E7" w:rsidP="0058095B">
      <w:pPr>
        <w:pStyle w:val="BodyTextMetricHPELight10pt"/>
      </w:pPr>
      <w:r w:rsidRPr="008430A6">
        <w:t xml:space="preserve">If you do not want to deploy load balancers when running </w:t>
      </w:r>
      <w:r w:rsidRPr="008430A6">
        <w:rPr>
          <w:rStyle w:val="CodingLanguage"/>
        </w:rPr>
        <w:t>site.yml</w:t>
      </w:r>
      <w:r w:rsidRPr="008430A6">
        <w:t>, you should comment out any declarations in the inventory and variables files. This includes any legacy stand-alone load balancers.</w:t>
      </w:r>
    </w:p>
    <w:p w14:paraId="7EF32379" w14:textId="77777777" w:rsidR="000615E7" w:rsidRDefault="000615E7" w:rsidP="000615E7">
      <w:pPr>
        <w:pStyle w:val="Heading3"/>
      </w:pPr>
      <w:r w:rsidRPr="008430A6">
        <w:t>Deploying with your own load balancers</w:t>
      </w:r>
    </w:p>
    <w:p w14:paraId="50A4E24D" w14:textId="778A66D9" w:rsidR="000615E7" w:rsidRDefault="000615E7" w:rsidP="0058095B">
      <w:pPr>
        <w:pStyle w:val="BodyTextMetricHPELight10pt"/>
      </w:pPr>
      <w:r w:rsidRPr="008430A6">
        <w:t xml:space="preserve">If you are using external load balancers for UCP and DTR, you can configure UCP and DTR to use these external load balancers by specifying FQDNs in the loadbalancers dictionary in </w:t>
      </w:r>
      <w:r w:rsidR="00234962">
        <w:rPr>
          <w:rStyle w:val="CodingLanguage"/>
        </w:rPr>
        <w:t>group_var</w:t>
      </w:r>
      <w:r w:rsidR="00B0382D">
        <w:rPr>
          <w:rStyle w:val="CodingLanguage"/>
        </w:rPr>
        <w:t>s/all/vars</w:t>
      </w:r>
      <w:r w:rsidRPr="008430A6">
        <w:t>:</w:t>
      </w:r>
    </w:p>
    <w:p w14:paraId="608A7BDD" w14:textId="77777777" w:rsidR="000615E7" w:rsidRPr="008430A6" w:rsidRDefault="000615E7" w:rsidP="0058095B">
      <w:pPr>
        <w:pStyle w:val="BodyTextMetricHPELight10pt"/>
        <w:rPr>
          <w:rStyle w:val="CodingLanguage"/>
        </w:rPr>
      </w:pPr>
      <w:r w:rsidRPr="008430A6">
        <w:rPr>
          <w:rStyle w:val="CodingLanguage"/>
        </w:rPr>
        <w:t>loadbalancers:</w:t>
      </w:r>
      <w:r w:rsidRPr="008430A6">
        <w:rPr>
          <w:rStyle w:val="CodingLanguage"/>
        </w:rPr>
        <w:br/>
        <w:t xml:space="preserve">  ucp:</w:t>
      </w:r>
      <w:r w:rsidRPr="008430A6">
        <w:rPr>
          <w:rStyle w:val="CodingLanguage"/>
        </w:rPr>
        <w:br/>
        <w:t xml:space="preserve">    public_fqdn: external-ucpvip.am2.cloudra.local</w:t>
      </w:r>
      <w:r w:rsidRPr="008430A6">
        <w:rPr>
          <w:rStyle w:val="CodingLanguage"/>
        </w:rPr>
        <w:br/>
        <w:t xml:space="preserve">  dtr:</w:t>
      </w:r>
      <w:r w:rsidRPr="008430A6">
        <w:rPr>
          <w:rStyle w:val="CodingLanguage"/>
        </w:rPr>
        <w:br/>
        <w:t xml:space="preserve">    public_fqdn: external-dtrvip.am2.cloudra.local</w:t>
      </w:r>
      <w:r>
        <w:rPr>
          <w:rStyle w:val="CodingLanguage"/>
        </w:rPr>
        <w:br/>
      </w:r>
    </w:p>
    <w:p w14:paraId="3BBEA999" w14:textId="77777777" w:rsidR="000615E7" w:rsidRDefault="000615E7" w:rsidP="000615E7">
      <w:pPr>
        <w:pStyle w:val="Heading2"/>
      </w:pPr>
      <w:bookmarkStart w:id="217" w:name="_Ref531619820"/>
      <w:bookmarkStart w:id="218" w:name="_Toc531698816"/>
      <w:bookmarkStart w:id="219" w:name="_Toc7097538"/>
      <w:r w:rsidRPr="008430A6">
        <w:t>Installing Docker UCP and DTR on RHEL VMs</w:t>
      </w:r>
      <w:bookmarkEnd w:id="217"/>
      <w:bookmarkEnd w:id="218"/>
      <w:bookmarkEnd w:id="219"/>
    </w:p>
    <w:p w14:paraId="1C7D2408" w14:textId="77777777" w:rsidR="000615E7" w:rsidRDefault="000615E7" w:rsidP="0058095B">
      <w:pPr>
        <w:pStyle w:val="BodyTextMetricHPELight10pt"/>
      </w:pPr>
      <w:r w:rsidRPr="0086120A">
        <w:t>The following playbooks are used to install Docker UCP and DTR on RHEL VMs.</w:t>
      </w:r>
    </w:p>
    <w:p w14:paraId="07DC0B65" w14:textId="27135248" w:rsidR="000615E7" w:rsidRPr="0086120A" w:rsidRDefault="000615E7" w:rsidP="0014084A">
      <w:pPr>
        <w:pStyle w:val="BulletLevel1"/>
        <w:rPr>
          <w:rStyle w:val="CodingLanguage"/>
        </w:rPr>
      </w:pPr>
      <w:r w:rsidRPr="0086120A">
        <w:rPr>
          <w:rStyle w:val="CodingLanguage"/>
        </w:rPr>
        <w:t xml:space="preserve">playbooks/config_storage_driver.yml </w:t>
      </w:r>
      <w:r w:rsidR="0014084A" w:rsidRPr="0014084A">
        <w:t xml:space="preserve">prepares drives for local Docker volumes and container images. It also configures Docker with the </w:t>
      </w:r>
      <w:r w:rsidR="0014084A" w:rsidRPr="0014084A">
        <w:rPr>
          <w:rStyle w:val="CodingLanguage"/>
        </w:rPr>
        <w:t>overlay2</w:t>
      </w:r>
      <w:r w:rsidR="0014084A" w:rsidRPr="0014084A">
        <w:t xml:space="preserve"> storage driver (the default). This playbook was previously called </w:t>
      </w:r>
      <w:r w:rsidR="0014084A" w:rsidRPr="0014084A">
        <w:rPr>
          <w:rStyle w:val="CodingLanguage"/>
        </w:rPr>
        <w:t>playbooks/config_docker_lvs.yml</w:t>
      </w:r>
      <w:r w:rsidR="0014084A" w:rsidRPr="0014084A">
        <w:t xml:space="preserve"> in earlier releases of the solution.</w:t>
      </w:r>
    </w:p>
    <w:p w14:paraId="1FADD5EB" w14:textId="77777777" w:rsidR="000615E7" w:rsidRDefault="000615E7" w:rsidP="000615E7">
      <w:pPr>
        <w:pStyle w:val="BulletLevel1"/>
      </w:pPr>
      <w:r>
        <w:rPr>
          <w:rStyle w:val="CodingLanguage"/>
        </w:rPr>
        <w:t>playbooks/install_docker.yml</w:t>
      </w:r>
      <w:r>
        <w:t xml:space="preserve"> installs Docker along with all of its dependencies.</w:t>
      </w:r>
    </w:p>
    <w:p w14:paraId="6AF462FF" w14:textId="77777777" w:rsidR="000615E7" w:rsidRDefault="000615E7" w:rsidP="000615E7">
      <w:pPr>
        <w:pStyle w:val="BulletLevel1"/>
      </w:pPr>
      <w:r>
        <w:rPr>
          <w:rStyle w:val="CodingLanguage"/>
        </w:rPr>
        <w:t>playbooks/install_rsyslog.yml</w:t>
      </w:r>
      <w:r>
        <w:t xml:space="preserve"> installs and configures </w:t>
      </w:r>
      <w:r>
        <w:rPr>
          <w:rStyle w:val="BoldEmpha"/>
        </w:rPr>
        <w:t>rsyslog</w:t>
      </w:r>
      <w:r>
        <w:t xml:space="preserve"> in the logger node and in all Docker nodes. The logger node will be configured to receive all </w:t>
      </w:r>
      <w:r>
        <w:rPr>
          <w:rStyle w:val="CodingLanguage"/>
        </w:rPr>
        <w:t>syslogs</w:t>
      </w:r>
      <w:r>
        <w:t xml:space="preserve"> on port </w:t>
      </w:r>
      <w:r w:rsidRPr="0086120A">
        <w:rPr>
          <w:rStyle w:val="CodingLanguage"/>
        </w:rPr>
        <w:t>514</w:t>
      </w:r>
      <w:r>
        <w:t xml:space="preserve"> and the Docker nodes will be configured to send all logs (including container logs) to the logger node.</w:t>
      </w:r>
    </w:p>
    <w:p w14:paraId="3C86CD8B" w14:textId="77777777" w:rsidR="000615E7" w:rsidRDefault="000615E7" w:rsidP="000615E7">
      <w:pPr>
        <w:pStyle w:val="BulletLevel1"/>
      </w:pPr>
      <w:r>
        <w:rPr>
          <w:rStyle w:val="CodingLanguage"/>
        </w:rPr>
        <w:lastRenderedPageBreak/>
        <w:t>playbooks/docker_post_config.yml</w:t>
      </w:r>
      <w:r>
        <w:t xml:space="preserve"> performs a variety of tasks to complete the installation of the Docker environment, including configuration of the HTTP/HTTPS proxies, if any, and installation of the VMware vSphere Storage for Docker volume plugin.</w:t>
      </w:r>
    </w:p>
    <w:p w14:paraId="1A881F8C" w14:textId="77777777" w:rsidR="000615E7" w:rsidRDefault="000615E7" w:rsidP="000615E7">
      <w:pPr>
        <w:pStyle w:val="BulletLevel1"/>
      </w:pPr>
      <w:r>
        <w:rPr>
          <w:rStyle w:val="CodingLanguage"/>
        </w:rPr>
        <w:t>playbooks/install_nfs_server.yml</w:t>
      </w:r>
      <w:r>
        <w:t xml:space="preserve"> installs and configures an NFS server on the NFS node.</w:t>
      </w:r>
    </w:p>
    <w:p w14:paraId="732EED5C" w14:textId="77777777" w:rsidR="000615E7" w:rsidRPr="009534F0" w:rsidRDefault="000615E7" w:rsidP="000615E7">
      <w:pPr>
        <w:pStyle w:val="BulletLevel1-2ndparagraph"/>
      </w:pPr>
      <w:r w:rsidRPr="00E96307">
        <w:t>This playbook has been updated to configure a third drive which is used to hold the data of the persistent volumes created with the NFS provisioner. Th</w:t>
      </w:r>
      <w:r>
        <w:t>e</w:t>
      </w:r>
      <w:r w:rsidRPr="00E96307">
        <w:t xml:space="preserve"> default size for this drive is purposefully kept small because using the NFS VM to store persistent volumes is not recommended for production use. However, this can be useful for demo purposes.</w:t>
      </w:r>
    </w:p>
    <w:p w14:paraId="6A54E8C4" w14:textId="77777777" w:rsidR="000615E7" w:rsidRDefault="000615E7" w:rsidP="000615E7">
      <w:pPr>
        <w:pStyle w:val="BulletLevel1"/>
      </w:pPr>
      <w:r>
        <w:rPr>
          <w:rStyle w:val="CodingLanguage"/>
        </w:rPr>
        <w:t>playbooks/install_nfs_clients.yml</w:t>
      </w:r>
      <w:r>
        <w:t xml:space="preserve"> installs the required packages on the DTR nodes to be able to mount an NFS share.</w:t>
      </w:r>
    </w:p>
    <w:p w14:paraId="56729B44" w14:textId="2C9A754E" w:rsidR="000615E7" w:rsidRDefault="000615E7" w:rsidP="000615E7">
      <w:pPr>
        <w:pStyle w:val="BulletLevel1"/>
      </w:pPr>
      <w:r>
        <w:rPr>
          <w:rStyle w:val="CodingLanguage"/>
        </w:rPr>
        <w:t>playbooks/create_main_ucp.yml</w:t>
      </w:r>
      <w:r>
        <w:t xml:space="preserve"> installs and configures the first Docker UCP instance on the target node defined by the group </w:t>
      </w:r>
      <w:r>
        <w:rPr>
          <w:rStyle w:val="CodingLanguage"/>
        </w:rPr>
        <w:t>ucp_main</w:t>
      </w:r>
      <w:r>
        <w:t xml:space="preserve"> in the </w:t>
      </w:r>
      <w:r w:rsidR="007230C9">
        <w:rPr>
          <w:rStyle w:val="CodingLanguage"/>
        </w:rPr>
        <w:t>hosts</w:t>
      </w:r>
      <w:r>
        <w:t xml:space="preserve"> inventory.</w:t>
      </w:r>
    </w:p>
    <w:p w14:paraId="05BB6768" w14:textId="6FDB921F" w:rsidR="000615E7" w:rsidRDefault="000615E7" w:rsidP="000615E7">
      <w:pPr>
        <w:pStyle w:val="BulletLevel1"/>
      </w:pPr>
      <w:r>
        <w:rPr>
          <w:rStyle w:val="CodingLanguage"/>
        </w:rPr>
        <w:t>playbooks/scale_ucp.yml</w:t>
      </w:r>
      <w:r>
        <w:t xml:space="preserve"> installs and configures additional instances of UCP on the target nodes defined by the group </w:t>
      </w:r>
      <w:r>
        <w:rPr>
          <w:rStyle w:val="CodingLanguage"/>
        </w:rPr>
        <w:t>ucp</w:t>
      </w:r>
      <w:r>
        <w:t xml:space="preserve"> in the </w:t>
      </w:r>
      <w:r w:rsidR="007230C9">
        <w:rPr>
          <w:rStyle w:val="CodingLanguage"/>
        </w:rPr>
        <w:t>hosts</w:t>
      </w:r>
      <w:r>
        <w:t xml:space="preserve"> inventory, except for the node defined in the group </w:t>
      </w:r>
      <w:r>
        <w:rPr>
          <w:rStyle w:val="CodingLanguage"/>
        </w:rPr>
        <w:t>ucp_main</w:t>
      </w:r>
      <w:r>
        <w:t>.</w:t>
      </w:r>
    </w:p>
    <w:p w14:paraId="017AC33F" w14:textId="68B716AF" w:rsidR="000615E7" w:rsidRDefault="000615E7" w:rsidP="000615E7">
      <w:pPr>
        <w:pStyle w:val="BulletLevel1"/>
      </w:pPr>
      <w:r>
        <w:rPr>
          <w:rStyle w:val="CodingLanguage"/>
        </w:rPr>
        <w:t>playbooks/create_main_dtr.yml</w:t>
      </w:r>
      <w:r>
        <w:t xml:space="preserve"> installs and configures the first Docker DTR instance on the target node defined by the group </w:t>
      </w:r>
      <w:r>
        <w:rPr>
          <w:rStyle w:val="CodingLanguage"/>
        </w:rPr>
        <w:t>dtr_main</w:t>
      </w:r>
      <w:r>
        <w:t xml:space="preserve"> in the </w:t>
      </w:r>
      <w:r w:rsidR="007230C9">
        <w:rPr>
          <w:rStyle w:val="CodingLanguage"/>
        </w:rPr>
        <w:t>hosts</w:t>
      </w:r>
      <w:r>
        <w:t xml:space="preserve"> inventory.</w:t>
      </w:r>
    </w:p>
    <w:p w14:paraId="5DA0FFC8" w14:textId="77777777" w:rsidR="000615E7" w:rsidRDefault="000615E7" w:rsidP="000615E7">
      <w:pPr>
        <w:pStyle w:val="BulletLevel1"/>
      </w:pPr>
      <w:r>
        <w:rPr>
          <w:rStyle w:val="CodingLanguage"/>
        </w:rPr>
        <w:t>playbooks/config_scheduler.yml</w:t>
      </w:r>
      <w:r>
        <w:t xml:space="preserve"> configures the scheduler to prevent regular users (i.e. non-admin users) scheduling containers on the Docker nodes running instances of UCP and DTR.</w:t>
      </w:r>
    </w:p>
    <w:p w14:paraId="048188D5" w14:textId="17F87DCE" w:rsidR="000615E7" w:rsidRDefault="000615E7" w:rsidP="000615E7">
      <w:pPr>
        <w:pStyle w:val="BulletLevel1"/>
      </w:pPr>
      <w:r>
        <w:rPr>
          <w:rStyle w:val="CodingLanguage"/>
        </w:rPr>
        <w:t>playbooks/scale_dtr.yml</w:t>
      </w:r>
      <w:r>
        <w:t xml:space="preserve"> installs and configures additional instances (or replicas) of DTR on the target nodes defined by the group </w:t>
      </w:r>
      <w:r>
        <w:rPr>
          <w:rStyle w:val="CodingLanguage"/>
        </w:rPr>
        <w:t>dtr</w:t>
      </w:r>
      <w:r>
        <w:t xml:space="preserve"> in the </w:t>
      </w:r>
      <w:r w:rsidR="007230C9">
        <w:rPr>
          <w:rStyle w:val="CodingLanguage"/>
        </w:rPr>
        <w:t>hosts</w:t>
      </w:r>
      <w:r>
        <w:t xml:space="preserve"> inventory, with the exception of the node defined in the group </w:t>
      </w:r>
      <w:r>
        <w:rPr>
          <w:rStyle w:val="CodingLanguage"/>
        </w:rPr>
        <w:t>dtr_main</w:t>
      </w:r>
      <w:r>
        <w:t>.</w:t>
      </w:r>
    </w:p>
    <w:p w14:paraId="786B04E7" w14:textId="6C340FA2" w:rsidR="000615E7" w:rsidRDefault="000615E7" w:rsidP="000615E7">
      <w:pPr>
        <w:pStyle w:val="BulletLevel1LastBeforeBodycopy"/>
      </w:pPr>
      <w:r>
        <w:rPr>
          <w:rStyle w:val="CodingLanguage"/>
        </w:rPr>
        <w:t>playbooks/reconfigure_dtr.yml</w:t>
      </w:r>
      <w:r>
        <w:t xml:space="preserve"> is used to reconfigure DTR with the FQDN of the UCP Load Balancer </w:t>
      </w:r>
      <w:r w:rsidR="00E2733E">
        <w:t xml:space="preserve">for Single Sign On (SSO) purposes </w:t>
      </w:r>
      <w:r>
        <w:t xml:space="preserve">and also enables image scanning. </w:t>
      </w:r>
    </w:p>
    <w:p w14:paraId="3CA81498" w14:textId="77777777" w:rsidR="000615E7" w:rsidRDefault="000615E7" w:rsidP="000615E7">
      <w:pPr>
        <w:pStyle w:val="Heading2"/>
      </w:pPr>
      <w:bookmarkStart w:id="220" w:name="_Ref531619829"/>
      <w:bookmarkStart w:id="221" w:name="_Toc531698817"/>
      <w:bookmarkStart w:id="222" w:name="_Toc7097539"/>
      <w:r w:rsidRPr="0086120A">
        <w:t>Deploying RHEL workers</w:t>
      </w:r>
      <w:bookmarkEnd w:id="220"/>
      <w:bookmarkEnd w:id="221"/>
      <w:bookmarkEnd w:id="222"/>
    </w:p>
    <w:p w14:paraId="172ADCAB" w14:textId="77777777" w:rsidR="000615E7" w:rsidRDefault="000615E7" w:rsidP="0058095B">
      <w:pPr>
        <w:pStyle w:val="BodyTextMetricHPELight10pt"/>
      </w:pPr>
      <w:r w:rsidRPr="0086120A">
        <w:t xml:space="preserve">By default, </w:t>
      </w:r>
      <w:r w:rsidRPr="002B2D14">
        <w:rPr>
          <w:rStyle w:val="CodingLanguage"/>
        </w:rPr>
        <w:t>site.yml</w:t>
      </w:r>
      <w:r w:rsidRPr="0086120A">
        <w:t xml:space="preserve"> will automatically deploy any RHEL (and / or Windows) worker nodes that are declared in the inventory.</w:t>
      </w:r>
    </w:p>
    <w:p w14:paraId="6260509B" w14:textId="77777777" w:rsidR="000615E7" w:rsidRDefault="000615E7" w:rsidP="0058095B">
      <w:pPr>
        <w:pStyle w:val="BodyTextMetricHPELight10pt"/>
      </w:pPr>
      <w:r w:rsidRPr="0086120A">
        <w:t>If you subsequently want additional RHEL worker nodes, add them to the inventory as appropriate and then run the playbooks for</w:t>
      </w:r>
      <w:r>
        <w:t xml:space="preserve"> </w:t>
      </w:r>
      <w:hyperlink w:anchor="_Provisioning_RHEL_VMs" w:history="1">
        <w:r w:rsidRPr="00F02F31">
          <w:rPr>
            <w:rStyle w:val="Hyperlink"/>
          </w:rPr>
          <w:t>Provisioning RHEL VMs</w:t>
        </w:r>
      </w:hyperlink>
      <w:r w:rsidRPr="0086120A">
        <w:t>, followed by the specific playbooks for RHEL worker nodes outlined below:</w:t>
      </w:r>
    </w:p>
    <w:p w14:paraId="240124E6" w14:textId="7B1B9C4F" w:rsidR="000615E7" w:rsidRDefault="000615E7" w:rsidP="000615E7">
      <w:pPr>
        <w:pStyle w:val="BulletLevel1"/>
      </w:pPr>
      <w:r>
        <w:rPr>
          <w:rStyle w:val="CodingLanguage"/>
        </w:rPr>
        <w:t>playbooks/scale_workers.yml</w:t>
      </w:r>
      <w:r>
        <w:t xml:space="preserve"> installs and configures additional Linux workers on the target nodes defined by the group </w:t>
      </w:r>
      <w:r>
        <w:rPr>
          <w:rStyle w:val="CodingLanguage"/>
        </w:rPr>
        <w:t>worker</w:t>
      </w:r>
      <w:r>
        <w:t xml:space="preserve"> in the </w:t>
      </w:r>
      <w:r w:rsidR="007230C9">
        <w:rPr>
          <w:rStyle w:val="CodingLanguage"/>
        </w:rPr>
        <w:t>hosts</w:t>
      </w:r>
      <w:r>
        <w:t xml:space="preserve"> inventory.</w:t>
      </w:r>
    </w:p>
    <w:p w14:paraId="5AF1562F" w14:textId="77777777" w:rsidR="000615E7" w:rsidRDefault="000615E7" w:rsidP="0058095B">
      <w:pPr>
        <w:pStyle w:val="BodyTextMetricHPELight10pt"/>
      </w:pPr>
      <w:r w:rsidRPr="0086120A">
        <w:t xml:space="preserve">A utility script </w:t>
      </w:r>
      <w:r w:rsidRPr="0086120A">
        <w:rPr>
          <w:rStyle w:val="CodingLanguage"/>
        </w:rPr>
        <w:t>scale_worker.sh</w:t>
      </w:r>
      <w:r w:rsidRPr="0086120A">
        <w:t xml:space="preserve"> is provided to assist you in adding worker nodes after the initial deployment.</w:t>
      </w:r>
    </w:p>
    <w:p w14:paraId="3765FE5C" w14:textId="77777777" w:rsidR="00076402" w:rsidRPr="0086155E" w:rsidRDefault="00076402" w:rsidP="00076402">
      <w:pPr>
        <w:pStyle w:val="Heading1"/>
      </w:pPr>
      <w:bookmarkStart w:id="223" w:name="_Toc531698843"/>
      <w:bookmarkStart w:id="224" w:name="_Toc7097540"/>
      <w:r w:rsidRPr="0086155E">
        <w:t>Post deployment</w:t>
      </w:r>
      <w:bookmarkEnd w:id="223"/>
      <w:bookmarkEnd w:id="224"/>
      <w:r w:rsidRPr="0086155E">
        <w:t xml:space="preserve"> </w:t>
      </w:r>
    </w:p>
    <w:p w14:paraId="5EDBDB3F" w14:textId="2448A513" w:rsidR="00076402" w:rsidRDefault="00076402" w:rsidP="00076402">
      <w:pPr>
        <w:pStyle w:val="BodyTextMetricHPELight10pt"/>
      </w:pPr>
      <w:r>
        <w:t xml:space="preserve">The playbooks </w:t>
      </w:r>
      <w:r w:rsidR="00E2733E">
        <w:t xml:space="preserve">in </w:t>
      </w:r>
      <w:r w:rsidR="00E2733E" w:rsidRPr="00E2733E">
        <w:rPr>
          <w:rStyle w:val="CodingLanguage"/>
        </w:rPr>
        <w:t>site.yml</w:t>
      </w:r>
      <w:r w:rsidR="00E2733E">
        <w:t xml:space="preserve"> </w:t>
      </w:r>
      <w:r>
        <w:t xml:space="preserve">are intended to be used to deploy a new environment. You should only use them for Day 0 deployment purposes. </w:t>
      </w:r>
    </w:p>
    <w:p w14:paraId="3376F932" w14:textId="75F54EA5" w:rsidR="00076402" w:rsidRDefault="00076402" w:rsidP="00076402">
      <w:pPr>
        <w:pStyle w:val="BodyTextMetricHPELight10pt"/>
      </w:pPr>
      <w:r>
        <w:t xml:space="preserve">The Ansible log is stored in the folder </w:t>
      </w:r>
      <w:r>
        <w:rPr>
          <w:rStyle w:val="CodingLanguage"/>
        </w:rPr>
        <w:t>/root/Docker-</w:t>
      </w:r>
      <w:r w:rsidR="00B0382D">
        <w:rPr>
          <w:rStyle w:val="CodingLanguage"/>
        </w:rPr>
        <w:t>Synergy</w:t>
      </w:r>
      <w:r>
        <w:t xml:space="preserve">. If the deployment fails, you may find useful hints in this log. To see how to check if your certs have been deployed correctly, see </w:t>
      </w:r>
      <w:r w:rsidR="00A02AB9" w:rsidRPr="007E051D">
        <w:rPr>
          <w:u w:val="single"/>
        </w:rPr>
        <w:fldChar w:fldCharType="begin"/>
      </w:r>
      <w:r w:rsidR="00A02AB9" w:rsidRPr="007E051D">
        <w:rPr>
          <w:u w:val="single"/>
        </w:rPr>
        <w:instrText xml:space="preserve"> REF _Ref4057479 \h </w:instrText>
      </w:r>
      <w:r w:rsidR="00A02AB9" w:rsidRPr="007E051D">
        <w:rPr>
          <w:u w:val="single"/>
        </w:rPr>
      </w:r>
      <w:r w:rsidR="00A02AB9" w:rsidRPr="007E051D">
        <w:rPr>
          <w:u w:val="single"/>
        </w:rPr>
        <w:fldChar w:fldCharType="separate"/>
      </w:r>
      <w:r w:rsidR="00D84FAE">
        <w:t>Appendix D: How to check that certs were deployed correctly</w:t>
      </w:r>
      <w:r w:rsidR="00A02AB9" w:rsidRPr="007E051D">
        <w:rPr>
          <w:u w:val="single"/>
        </w:rPr>
        <w:fldChar w:fldCharType="end"/>
      </w:r>
      <w:r>
        <w:t>.</w:t>
      </w:r>
    </w:p>
    <w:p w14:paraId="7642CFEC" w14:textId="77777777" w:rsidR="00076402" w:rsidRDefault="00076402" w:rsidP="00076402">
      <w:pPr>
        <w:pStyle w:val="Heading2"/>
      </w:pPr>
      <w:bookmarkStart w:id="225" w:name="_Toc531698844"/>
      <w:bookmarkStart w:id="226" w:name="_Toc7097541"/>
      <w:r w:rsidRPr="00E6356B">
        <w:t>Installing kubectl</w:t>
      </w:r>
      <w:bookmarkEnd w:id="225"/>
      <w:bookmarkEnd w:id="226"/>
    </w:p>
    <w:p w14:paraId="2F411C02" w14:textId="5B8143B5" w:rsidR="00076402" w:rsidRDefault="00076402" w:rsidP="00076402">
      <w:pPr>
        <w:pStyle w:val="BodyTextMetricHPELight10pt"/>
      </w:pPr>
      <w:r w:rsidRPr="00076402">
        <w:t xml:space="preserve">A convenience playbook is provided to make it easy to install </w:t>
      </w:r>
      <w:r w:rsidRPr="00076402">
        <w:rPr>
          <w:rStyle w:val="CodingLanguage"/>
        </w:rPr>
        <w:t>kubectl</w:t>
      </w:r>
      <w:r w:rsidR="00A02AB9">
        <w:rPr>
          <w:rStyle w:val="CodingLanguage"/>
        </w:rPr>
        <w:t xml:space="preserve"> </w:t>
      </w:r>
      <w:r w:rsidR="00A02AB9">
        <w:t>on t</w:t>
      </w:r>
      <w:r w:rsidR="00A02AB9" w:rsidRPr="00076402">
        <w:t>he</w:t>
      </w:r>
      <w:r w:rsidR="00A02AB9">
        <w:t xml:space="preserve"> Ansible controller</w:t>
      </w:r>
      <w:r w:rsidRPr="00076402">
        <w:t xml:space="preserve">. This playbook uses variables in </w:t>
      </w:r>
      <w:r w:rsidR="00234962">
        <w:rPr>
          <w:rStyle w:val="CodingLanguage"/>
        </w:rPr>
        <w:t>group_var</w:t>
      </w:r>
      <w:r w:rsidR="00B0382D">
        <w:rPr>
          <w:rStyle w:val="CodingLanguage"/>
        </w:rPr>
        <w:t>s/all/vars</w:t>
      </w:r>
      <w:r w:rsidRPr="00076402">
        <w:t xml:space="preserve"> to determine which version to download. The default version specified by the variable </w:t>
      </w:r>
      <w:r w:rsidRPr="00076402">
        <w:rPr>
          <w:rStyle w:val="CodingLanguage"/>
        </w:rPr>
        <w:t>kubectl_version</w:t>
      </w:r>
      <w:r w:rsidRPr="00076402">
        <w:t xml:space="preserve"> in the sample variables file is </w:t>
      </w:r>
      <w:r w:rsidRPr="00076402">
        <w:rPr>
          <w:rStyle w:val="CodingLanguage"/>
        </w:rPr>
        <w:t>1.11.5</w:t>
      </w:r>
      <w:r w:rsidRPr="00076402">
        <w:t>.</w:t>
      </w:r>
      <w:r w:rsidR="00A02AB9">
        <w:t xml:space="preserve"> Details </w:t>
      </w:r>
      <w:r w:rsidR="00420FCE">
        <w:t>of</w:t>
      </w:r>
      <w:r w:rsidR="00A02AB9">
        <w:t xml:space="preserve"> the </w:t>
      </w:r>
      <w:r w:rsidR="00A02AB9" w:rsidRPr="00A02AB9">
        <w:rPr>
          <w:rStyle w:val="CodingLanguage"/>
        </w:rPr>
        <w:t>1.11</w:t>
      </w:r>
      <w:r w:rsidR="00A02AB9">
        <w:t xml:space="preserve"> release are available at </w:t>
      </w:r>
      <w:hyperlink r:id="rId36" w:history="1">
        <w:r w:rsidR="00A02AB9" w:rsidRPr="00A02AB9">
          <w:rPr>
            <w:rStyle w:val="Hyperlink"/>
          </w:rPr>
          <w:t>https://github.com/kubernetes/kubernetes/blob/master/CHANGELOG-1.11.md</w:t>
        </w:r>
      </w:hyperlink>
      <w:r w:rsidR="00A02AB9">
        <w:t xml:space="preserve">. In particular, the </w:t>
      </w:r>
      <w:r w:rsidR="00043452">
        <w:t xml:space="preserve">playbook requires a checksum to be present in the variable </w:t>
      </w:r>
      <w:r w:rsidR="00043452" w:rsidRPr="00043452">
        <w:rPr>
          <w:rStyle w:val="CodingLanguage"/>
        </w:rPr>
        <w:t>kubectl_checksum</w:t>
      </w:r>
      <w:r w:rsidR="00043452">
        <w:t xml:space="preserve">. The appropriate value can be found in the details for the specific version of </w:t>
      </w:r>
      <w:r w:rsidR="00043452" w:rsidRPr="00043452">
        <w:rPr>
          <w:rStyle w:val="CodingLanguage"/>
        </w:rPr>
        <w:t>kubectl</w:t>
      </w:r>
      <w:r w:rsidR="00043452">
        <w:t xml:space="preserve"> to be downloaded, in this case for version 1.11.5 of </w:t>
      </w:r>
      <w:r w:rsidR="00043452" w:rsidRPr="00043452">
        <w:rPr>
          <w:rStyle w:val="CodingLanguage"/>
        </w:rPr>
        <w:t>kubernetes-client-linux-amd64.tar.gz</w:t>
      </w:r>
      <w:r w:rsidR="00043452">
        <w:t xml:space="preserve">, available at </w:t>
      </w:r>
      <w:hyperlink r:id="rId37" w:anchor="downloads-for-v1115" w:history="1">
        <w:r w:rsidR="00043452" w:rsidRPr="00043452">
          <w:rPr>
            <w:rStyle w:val="Hyperlink"/>
          </w:rPr>
          <w:t>https://github.com/kubernetes/kubernetes/blob/master/CHANGELOG-1.11.md#downloads-for-v1115</w:t>
        </w:r>
      </w:hyperlink>
      <w:r w:rsidR="00043452">
        <w:t>.</w:t>
      </w:r>
    </w:p>
    <w:p w14:paraId="545B600E" w14:textId="77AA50F7" w:rsidR="00290B13" w:rsidRDefault="00290B13" w:rsidP="00076402">
      <w:pPr>
        <w:pStyle w:val="BodyTextMetricHPELight10pt"/>
      </w:pPr>
      <w:r>
        <w:t xml:space="preserve">The </w:t>
      </w:r>
      <w:r w:rsidRPr="00290B13">
        <w:rPr>
          <w:rStyle w:val="CodingLanguage"/>
        </w:rPr>
        <w:t>vars.sample</w:t>
      </w:r>
      <w:r>
        <w:t xml:space="preserve"> file that ships with this release has the following values:</w:t>
      </w:r>
    </w:p>
    <w:p w14:paraId="5080C8F5" w14:textId="29B94361" w:rsidR="00290B13" w:rsidRPr="00290B13" w:rsidRDefault="00290B13" w:rsidP="00290B13">
      <w:pPr>
        <w:pStyle w:val="BodyTextMetricHPELight10pt"/>
        <w:rPr>
          <w:rStyle w:val="CodingLanguage"/>
        </w:rPr>
      </w:pPr>
      <w:r w:rsidRPr="00290B13">
        <w:rPr>
          <w:rStyle w:val="CodingLanguage"/>
        </w:rPr>
        <w:t>kubectl_version: "1.11.5"</w:t>
      </w:r>
      <w:r w:rsidRPr="00290B13">
        <w:rPr>
          <w:rStyle w:val="CodingLanguage"/>
        </w:rPr>
        <w:br/>
        <w:t xml:space="preserve">kubectl_checksum: </w:t>
      </w:r>
      <w:r w:rsidRPr="00290B13">
        <w:rPr>
          <w:rStyle w:val="CodingLanguage"/>
        </w:rPr>
        <w:lastRenderedPageBreak/>
        <w:t>"sha512:7028d357f65603398c35b7578793a153248e17c2ad631541a587f4ae13ef93f058db130390eea4820c2fd7707509ed0eb581cb129790b12680e869829a6fc241"</w:t>
      </w:r>
    </w:p>
    <w:p w14:paraId="6E4D84E7" w14:textId="690D19B1" w:rsidR="00076402" w:rsidRDefault="00076402" w:rsidP="00076402">
      <w:pPr>
        <w:pStyle w:val="BodyTextMetricHPELight10pt"/>
      </w:pPr>
      <w:r w:rsidRPr="00076402">
        <w:t>To run the playbook:</w:t>
      </w:r>
    </w:p>
    <w:p w14:paraId="369F79B6" w14:textId="10B61665" w:rsidR="00076402" w:rsidRPr="00076402" w:rsidRDefault="00076402" w:rsidP="00076402">
      <w:pPr>
        <w:pStyle w:val="BodyTextMetricHPELight10pt"/>
        <w:rPr>
          <w:rStyle w:val="CodingLanguage"/>
        </w:rPr>
      </w:pPr>
      <w:r w:rsidRPr="00076402">
        <w:rPr>
          <w:rStyle w:val="CodingLanguage"/>
        </w:rPr>
        <w:t># cd ~/Docker-</w:t>
      </w:r>
      <w:r w:rsidR="00B0382D">
        <w:rPr>
          <w:rStyle w:val="CodingLanguage"/>
        </w:rPr>
        <w:t>Synergy</w:t>
      </w:r>
      <w:r>
        <w:rPr>
          <w:rStyle w:val="CodingLanguage"/>
        </w:rPr>
        <w:br/>
      </w:r>
      <w:r w:rsidRPr="00076402">
        <w:rPr>
          <w:rStyle w:val="CodingLanguage"/>
        </w:rPr>
        <w:t># ansible-playboo</w:t>
      </w:r>
      <w:r w:rsidR="008C5D8D">
        <w:rPr>
          <w:rStyle w:val="CodingLanguage"/>
        </w:rPr>
        <w:t xml:space="preserve">k -i </w:t>
      </w:r>
      <w:r w:rsidR="007230C9">
        <w:rPr>
          <w:rStyle w:val="CodingLanguage"/>
        </w:rPr>
        <w:t>hosts</w:t>
      </w:r>
      <w:r w:rsidR="008C5D8D">
        <w:rPr>
          <w:rStyle w:val="CodingLanguage"/>
        </w:rPr>
        <w:t xml:space="preserve"> playbooks/install_</w:t>
      </w:r>
      <w:r w:rsidRPr="00076402">
        <w:rPr>
          <w:rStyle w:val="CodingLanguage"/>
        </w:rPr>
        <w:t>kubectl.yml</w:t>
      </w:r>
    </w:p>
    <w:p w14:paraId="1F0D0FDD" w14:textId="2A622888" w:rsidR="00076402" w:rsidRDefault="00076402" w:rsidP="00076402">
      <w:pPr>
        <w:pStyle w:val="BodyTextMetricHPELight10pt"/>
      </w:pPr>
      <w:r w:rsidRPr="00076402">
        <w:t xml:space="preserve">Test the installation by running the </w:t>
      </w:r>
      <w:r w:rsidRPr="00076402">
        <w:rPr>
          <w:rStyle w:val="CodingLanguage"/>
        </w:rPr>
        <w:t>kubectl version</w:t>
      </w:r>
      <w:r w:rsidRPr="00076402">
        <w:t xml:space="preserve"> command:</w:t>
      </w:r>
    </w:p>
    <w:p w14:paraId="1DD2D2C3" w14:textId="77777777" w:rsidR="00076402" w:rsidRPr="00076402" w:rsidRDefault="00076402" w:rsidP="00076402">
      <w:pPr>
        <w:pStyle w:val="BodyTextMetricHPELight10pt"/>
        <w:rPr>
          <w:rStyle w:val="CodingLanguage"/>
        </w:rPr>
      </w:pPr>
      <w:r w:rsidRPr="00076402">
        <w:rPr>
          <w:rStyle w:val="CodingLanguage"/>
        </w:rPr>
        <w:t># kubectl version</w:t>
      </w:r>
    </w:p>
    <w:p w14:paraId="72877517" w14:textId="77777777" w:rsidR="00076402" w:rsidRPr="00076402" w:rsidRDefault="00076402" w:rsidP="00076402">
      <w:pPr>
        <w:pStyle w:val="BodyTextMetricHPELight10pt"/>
        <w:rPr>
          <w:rStyle w:val="CodingLanguage"/>
        </w:rPr>
      </w:pPr>
      <w:r w:rsidRPr="00076402">
        <w:rPr>
          <w:rStyle w:val="CodingLanguage"/>
        </w:rPr>
        <w:t>Client Version: version.Info{Major:"1", Minor:"11", GitVersion:"v1.11.5", GitCommit:"753b2dbc622f5cc417845f0ff8a77f539a4213ea", GitTreeState:"clean", BuildDate:"2018-11-26T14:41:50Z", GoVersion:"go1.10.3", Compiler:"gc", Platform:"linux/amd64"}</w:t>
      </w:r>
    </w:p>
    <w:p w14:paraId="12B9C259" w14:textId="51A3F61B" w:rsidR="00076402" w:rsidRPr="00076402" w:rsidRDefault="00076402" w:rsidP="00076402">
      <w:pPr>
        <w:pStyle w:val="BodyTextMetricHPELight10pt"/>
        <w:rPr>
          <w:rStyle w:val="CodingLanguage"/>
        </w:rPr>
      </w:pPr>
      <w:r w:rsidRPr="00076402">
        <w:rPr>
          <w:rStyle w:val="CodingLanguage"/>
        </w:rPr>
        <w:t>The connection to the server localhost:8080 was refused - did you specify the right host or port?</w:t>
      </w:r>
    </w:p>
    <w:p w14:paraId="2EF0853C" w14:textId="4B877B71" w:rsidR="00076402" w:rsidRDefault="00076402" w:rsidP="00076402">
      <w:pPr>
        <w:pStyle w:val="BodyTextMetricHPELight10pt"/>
      </w:pPr>
      <w:r w:rsidRPr="00076402">
        <w:t xml:space="preserve">The client version is reported correctly. However, </w:t>
      </w:r>
      <w:r w:rsidRPr="00076402">
        <w:rPr>
          <w:rStyle w:val="CodingLanguage"/>
        </w:rPr>
        <w:t>kubectl</w:t>
      </w:r>
      <w:r w:rsidRPr="00076402">
        <w:t xml:space="preserve"> cannot connect to the server until you set up a client bundle - this is described in the section titled</w:t>
      </w:r>
      <w:r w:rsidR="00D923A2">
        <w:t xml:space="preserve"> </w:t>
      </w:r>
      <w:r w:rsidR="00D923A2" w:rsidRPr="007E051D">
        <w:rPr>
          <w:u w:val="single"/>
        </w:rPr>
        <w:fldChar w:fldCharType="begin"/>
      </w:r>
      <w:r w:rsidR="00D923A2" w:rsidRPr="007E051D">
        <w:rPr>
          <w:u w:val="single"/>
        </w:rPr>
        <w:instrText xml:space="preserve"> REF _Ref2069709 \h </w:instrText>
      </w:r>
      <w:r w:rsidR="00D923A2" w:rsidRPr="007E051D">
        <w:rPr>
          <w:u w:val="single"/>
        </w:rPr>
      </w:r>
      <w:r w:rsidR="00D923A2" w:rsidRPr="007E051D">
        <w:rPr>
          <w:u w:val="single"/>
        </w:rPr>
        <w:fldChar w:fldCharType="separate"/>
      </w:r>
      <w:r w:rsidR="00D84FAE" w:rsidRPr="00076402">
        <w:t>Installing the client bundle</w:t>
      </w:r>
      <w:r w:rsidR="00D923A2" w:rsidRPr="007E051D">
        <w:rPr>
          <w:u w:val="single"/>
        </w:rPr>
        <w:fldChar w:fldCharType="end"/>
      </w:r>
      <w:r w:rsidRPr="00076402">
        <w:t>.</w:t>
      </w:r>
    </w:p>
    <w:p w14:paraId="0AA1DFF5" w14:textId="060B41A3" w:rsidR="00076402" w:rsidRDefault="00076402" w:rsidP="00076402">
      <w:pPr>
        <w:pStyle w:val="Heading3"/>
      </w:pPr>
      <w:r w:rsidRPr="00076402">
        <w:t>Manually installing kubectl</w:t>
      </w:r>
    </w:p>
    <w:p w14:paraId="78E1C687" w14:textId="0FF534C8" w:rsidR="00076402" w:rsidRPr="00076402" w:rsidRDefault="00076402" w:rsidP="00076402">
      <w:pPr>
        <w:pStyle w:val="BodyTextMetricHPELight10pt"/>
      </w:pPr>
      <w:r w:rsidRPr="00076402">
        <w:t xml:space="preserve">You can find the version number for the current stable version of </w:t>
      </w:r>
      <w:r w:rsidRPr="00076402">
        <w:rPr>
          <w:rStyle w:val="CodingLanguage"/>
        </w:rPr>
        <w:t>kubectl</w:t>
      </w:r>
      <w:r w:rsidRPr="00076402">
        <w:t xml:space="preserve"> at </w:t>
      </w:r>
      <w:hyperlink r:id="rId38" w:history="1">
        <w:r w:rsidRPr="00076402">
          <w:rPr>
            <w:rStyle w:val="Hyperlink"/>
          </w:rPr>
          <w:t>https://kubernetes.io/docs/tasks/tools/install-kubectl/</w:t>
        </w:r>
      </w:hyperlink>
      <w:r w:rsidRPr="00076402">
        <w:t xml:space="preserve">. At the time of writing, the stable version is </w:t>
      </w:r>
      <w:r w:rsidRPr="00076402">
        <w:rPr>
          <w:rStyle w:val="CodingLanguage"/>
        </w:rPr>
        <w:t>1.13</w:t>
      </w:r>
      <w:r w:rsidRPr="00076402">
        <w:t>.</w:t>
      </w:r>
    </w:p>
    <w:p w14:paraId="7F197951" w14:textId="0DD901E5" w:rsidR="00076402" w:rsidRDefault="00076402" w:rsidP="00076402">
      <w:pPr>
        <w:pStyle w:val="BodyTextMetricHPELight10pt"/>
      </w:pPr>
      <w:r w:rsidRPr="00076402">
        <w:t xml:space="preserve">The following is an example of manually downloading and installing a specific version of </w:t>
      </w:r>
      <w:r w:rsidRPr="00076402">
        <w:rPr>
          <w:rStyle w:val="CodingLanguage"/>
        </w:rPr>
        <w:t>kubectl</w:t>
      </w:r>
      <w:r w:rsidRPr="00076402">
        <w:t>.</w:t>
      </w:r>
    </w:p>
    <w:p w14:paraId="5A1A1C79" w14:textId="6FDC3797" w:rsidR="00076402" w:rsidRPr="00D93702" w:rsidRDefault="00076402" w:rsidP="00076402">
      <w:pPr>
        <w:pStyle w:val="BodyTextMetricHPELight10pt"/>
        <w:rPr>
          <w:rStyle w:val="CodingLanguage"/>
        </w:rPr>
      </w:pPr>
      <w:r>
        <w:rPr>
          <w:rStyle w:val="CodingLanguage"/>
        </w:rPr>
        <w:t># version=v1.10.4</w:t>
      </w:r>
      <w:r>
        <w:rPr>
          <w:rStyle w:val="CodingLanguage"/>
        </w:rPr>
        <w:br/>
      </w:r>
      <w:r w:rsidRPr="00D93702">
        <w:rPr>
          <w:rStyle w:val="CodingLanguage"/>
        </w:rPr>
        <w:t># wget -O kubectl https://storage.googleapis.com/kubernetes-release/release/${v</w:t>
      </w:r>
      <w:r>
        <w:rPr>
          <w:rStyle w:val="CodingLanguage"/>
        </w:rPr>
        <w:t>ersion}/bin/linux/amd64/kubectl</w:t>
      </w:r>
      <w:r>
        <w:rPr>
          <w:rStyle w:val="CodingLanguage"/>
        </w:rPr>
        <w:br/>
        <w:t># chmod +x ./kubectl</w:t>
      </w:r>
      <w:r>
        <w:rPr>
          <w:rStyle w:val="CodingLanguage"/>
        </w:rPr>
        <w:br/>
      </w:r>
      <w:r w:rsidRPr="00D93702">
        <w:rPr>
          <w:rStyle w:val="CodingLanguage"/>
        </w:rPr>
        <w:t># sudo mv ./kubectl /usr/local/bin/kubectl</w:t>
      </w:r>
    </w:p>
    <w:p w14:paraId="36C32CAB" w14:textId="77777777" w:rsidR="00076402" w:rsidRPr="00D93702" w:rsidRDefault="00076402" w:rsidP="00076402">
      <w:pPr>
        <w:pStyle w:val="BodyTextMetricHPELight10pt"/>
        <w:rPr>
          <w:rStyle w:val="CodingLanguage"/>
        </w:rPr>
      </w:pPr>
      <w:r>
        <w:rPr>
          <w:rStyle w:val="CodingLanguage"/>
        </w:rPr>
        <w:t># kubectl version</w:t>
      </w:r>
      <w:r>
        <w:rPr>
          <w:rStyle w:val="CodingLanguage"/>
        </w:rPr>
        <w:br/>
      </w:r>
      <w:r w:rsidRPr="00D93702">
        <w:rPr>
          <w:rStyle w:val="CodingLanguage"/>
        </w:rPr>
        <w:t>Client Version: version.Info{Major:"1", Minor:"10", GitVersion:"v1.10.4", GitCommit:"5ca598b4ba5abb89bb773071ce452e33fb66339d", GitTreeState:"clean", BuildDate:"2018-06-06T08:13:03Z", GoVersion:"go1.9.3", Compile</w:t>
      </w:r>
      <w:r>
        <w:rPr>
          <w:rStyle w:val="CodingLanguage"/>
        </w:rPr>
        <w:t>r:"gc", Platform:"linux/amd64"}</w:t>
      </w:r>
      <w:r>
        <w:rPr>
          <w:rStyle w:val="CodingLanguage"/>
        </w:rPr>
        <w:br/>
      </w:r>
      <w:r>
        <w:rPr>
          <w:rStyle w:val="CodingLanguage"/>
        </w:rPr>
        <w:br/>
      </w:r>
      <w:r w:rsidRPr="00D93702">
        <w:rPr>
          <w:rStyle w:val="CodingLanguage"/>
        </w:rPr>
        <w:t>Server Version: version.Info{Major:"1", Minor:"8+", GitVersion:"v1.8.11-docker-8d637ae", GitCommit:"8d637aedf46b9c21dde723e29c645b9f27106fa5", GitTreeState:"clean", BuildDate:"2018-04-26T16:51:21Z", GoVersion:"go1.8.3", Compiler:"gc", Platform:"linux/amd64"}</w:t>
      </w:r>
    </w:p>
    <w:p w14:paraId="7895665F" w14:textId="77777777" w:rsidR="00076402" w:rsidRDefault="00076402" w:rsidP="00076402">
      <w:pPr>
        <w:pStyle w:val="BodyTextMetricHPELight10pt"/>
      </w:pPr>
      <w:r>
        <w:t xml:space="preserve">More details on installing </w:t>
      </w:r>
      <w:r w:rsidRPr="00D93702">
        <w:rPr>
          <w:rStyle w:val="CodingLanguage"/>
        </w:rPr>
        <w:t>kubectl</w:t>
      </w:r>
      <w:r>
        <w:t xml:space="preserve"> are available at </w:t>
      </w:r>
      <w:hyperlink r:id="rId39" w:history="1">
        <w:r w:rsidRPr="00E6356B">
          <w:rPr>
            <w:rStyle w:val="Hyperlink"/>
          </w:rPr>
          <w:t>https://kubernetes.io/docs/tasks/tools/install-kubectl/</w:t>
        </w:r>
      </w:hyperlink>
      <w:r>
        <w:t>.</w:t>
      </w:r>
    </w:p>
    <w:p w14:paraId="3C321963" w14:textId="65668A79" w:rsidR="00076402" w:rsidRDefault="00076402" w:rsidP="00076402">
      <w:pPr>
        <w:pStyle w:val="Heading2"/>
      </w:pPr>
      <w:bookmarkStart w:id="227" w:name="_Ref2069709"/>
      <w:bookmarkStart w:id="228" w:name="_Toc7097542"/>
      <w:r w:rsidRPr="00076402">
        <w:t>Installing the client bundle</w:t>
      </w:r>
      <w:bookmarkEnd w:id="227"/>
      <w:bookmarkEnd w:id="228"/>
    </w:p>
    <w:p w14:paraId="29DB2B6F" w14:textId="1066A3BB" w:rsidR="00076402" w:rsidRDefault="00076402" w:rsidP="00076402">
      <w:pPr>
        <w:pStyle w:val="BodyTextMetricHPELight10pt"/>
      </w:pPr>
      <w:r w:rsidRPr="00076402">
        <w:t>A convenience playbook is provided to install and apply the client bundle</w:t>
      </w:r>
      <w:r w:rsidR="00420FCE">
        <w:t xml:space="preserve"> on the Ansible controller</w:t>
      </w:r>
      <w:r w:rsidRPr="00076402">
        <w:t>. To run the playbook:</w:t>
      </w:r>
    </w:p>
    <w:p w14:paraId="42D45FCF" w14:textId="10C11DE9" w:rsidR="00076402" w:rsidRPr="00420FCE" w:rsidRDefault="00076402" w:rsidP="00076402">
      <w:pPr>
        <w:pStyle w:val="BodyTextMetricHPELight10pt"/>
        <w:rPr>
          <w:rStyle w:val="CodingLanguage"/>
        </w:rPr>
      </w:pPr>
      <w:r w:rsidRPr="00420FCE">
        <w:rPr>
          <w:rStyle w:val="CodingLanguage"/>
        </w:rPr>
        <w:t># cd ~/Docker-</w:t>
      </w:r>
      <w:r w:rsidR="00B0382D">
        <w:rPr>
          <w:rStyle w:val="CodingLanguage"/>
        </w:rPr>
        <w:t>Synergy</w:t>
      </w:r>
      <w:r w:rsidRPr="00420FCE">
        <w:rPr>
          <w:rStyle w:val="CodingLanguage"/>
        </w:rPr>
        <w:br/>
        <w:t xml:space="preserve"># ansible-playbook -i </w:t>
      </w:r>
      <w:r w:rsidR="007230C9">
        <w:rPr>
          <w:rStyle w:val="CodingLanguage"/>
        </w:rPr>
        <w:t>hosts</w:t>
      </w:r>
      <w:r w:rsidR="008C5D8D" w:rsidRPr="00420FCE">
        <w:rPr>
          <w:rStyle w:val="CodingLanguage"/>
        </w:rPr>
        <w:t xml:space="preserve"> playbooks/install_client_</w:t>
      </w:r>
      <w:r w:rsidRPr="00420FCE">
        <w:rPr>
          <w:rStyle w:val="CodingLanguage"/>
        </w:rPr>
        <w:t>bundle.yml --vault-password-file .vault_pass</w:t>
      </w:r>
    </w:p>
    <w:p w14:paraId="686C6EA0" w14:textId="346B83AD" w:rsidR="00076402" w:rsidRDefault="00076402" w:rsidP="00076402">
      <w:pPr>
        <w:pStyle w:val="BodyTextMetricHPELight10pt"/>
      </w:pPr>
      <w:r w:rsidRPr="00076402">
        <w:t xml:space="preserve">The client bundle is downloaded to </w:t>
      </w:r>
      <w:r w:rsidRPr="00076402">
        <w:rPr>
          <w:rStyle w:val="CodingLanguage"/>
        </w:rPr>
        <w:t>~/certs.&lt;&lt;ucp_instance&gt;&gt;.&lt;&lt;ucp_username&gt;&gt;</w:t>
      </w:r>
      <w:r w:rsidRPr="00076402">
        <w:t xml:space="preserve"> where </w:t>
      </w:r>
      <w:r w:rsidRPr="00076402">
        <w:rPr>
          <w:rStyle w:val="CodingLanguage"/>
        </w:rPr>
        <w:t>ucp_instance</w:t>
      </w:r>
      <w:r w:rsidRPr="00076402">
        <w:t xml:space="preserve"> will be specific to the cluster you are running against, for example, </w:t>
      </w:r>
      <w:r w:rsidRPr="00076402">
        <w:rPr>
          <w:rStyle w:val="CodingLanguage"/>
        </w:rPr>
        <w:t>hpe2-ucp01</w:t>
      </w:r>
      <w:r w:rsidRPr="00076402">
        <w:t xml:space="preserve"> and the </w:t>
      </w:r>
      <w:r w:rsidRPr="00076402">
        <w:rPr>
          <w:rStyle w:val="CodingLanguage"/>
        </w:rPr>
        <w:t>ucp-username</w:t>
      </w:r>
      <w:r w:rsidRPr="00076402">
        <w:t xml:space="preserve"> is typically </w:t>
      </w:r>
      <w:r w:rsidRPr="00076402">
        <w:rPr>
          <w:rStyle w:val="CodingLanguage"/>
        </w:rPr>
        <w:t>admin</w:t>
      </w:r>
      <w:r w:rsidRPr="00076402">
        <w:t>.</w:t>
      </w:r>
    </w:p>
    <w:p w14:paraId="1BA74723" w14:textId="38F94301" w:rsidR="003578AC" w:rsidRDefault="003578AC" w:rsidP="00076402">
      <w:pPr>
        <w:pStyle w:val="BodyTextMetricHPELight10pt"/>
      </w:pPr>
      <w:r w:rsidRPr="003578AC">
        <w:t xml:space="preserve">The playbook downloads the client bundle, but does not configure it for use. Change to the download folder and execute </w:t>
      </w:r>
      <w:r w:rsidRPr="00990366">
        <w:rPr>
          <w:rStyle w:val="CodingLanguage"/>
        </w:rPr>
        <w:t>eval "$(&lt;env.sh)"</w:t>
      </w:r>
    </w:p>
    <w:p w14:paraId="011342DE" w14:textId="29905988" w:rsidR="00990366" w:rsidRPr="00990366" w:rsidRDefault="00990366" w:rsidP="00990366">
      <w:pPr>
        <w:pStyle w:val="BodyTextMetricHPELight10pt"/>
        <w:rPr>
          <w:rStyle w:val="CodingLanguage"/>
        </w:rPr>
      </w:pPr>
      <w:r w:rsidRPr="00990366">
        <w:rPr>
          <w:rStyle w:val="CodingLanguage"/>
        </w:rPr>
        <w:t># cd ~/certs.hpe2-ucp01.admin</w:t>
      </w:r>
      <w:r w:rsidRPr="00990366">
        <w:rPr>
          <w:rStyle w:val="CodingLanguage"/>
        </w:rPr>
        <w:br/>
        <w:t># eval "$(&lt;env.sh)"</w:t>
      </w:r>
    </w:p>
    <w:p w14:paraId="6904BF2F" w14:textId="06582ED9" w:rsidR="00076402" w:rsidRDefault="00076402" w:rsidP="00076402">
      <w:pPr>
        <w:pStyle w:val="BodyTextMetricHPELight10pt"/>
      </w:pPr>
      <w:r w:rsidRPr="00076402">
        <w:lastRenderedPageBreak/>
        <w:t>Test the configuration by again running the</w:t>
      </w:r>
      <w:r w:rsidRPr="00076402">
        <w:rPr>
          <w:rStyle w:val="CodingLanguage"/>
        </w:rPr>
        <w:t xml:space="preserve"> kubectl version</w:t>
      </w:r>
      <w:r w:rsidR="00990366">
        <w:t xml:space="preserve"> command. I</w:t>
      </w:r>
      <w:r w:rsidRPr="00076402">
        <w:t>t should now report the server version as well as the client version:</w:t>
      </w:r>
    </w:p>
    <w:p w14:paraId="3DEE484A" w14:textId="77777777" w:rsidR="00076402" w:rsidRPr="00076402" w:rsidRDefault="00076402" w:rsidP="00076402">
      <w:pPr>
        <w:pStyle w:val="BodyTextMetricHPELight10pt"/>
        <w:rPr>
          <w:rStyle w:val="CodingLanguage"/>
        </w:rPr>
      </w:pPr>
      <w:r w:rsidRPr="00076402">
        <w:rPr>
          <w:rStyle w:val="CodingLanguage"/>
        </w:rPr>
        <w:t># kubectl version</w:t>
      </w:r>
    </w:p>
    <w:p w14:paraId="45573042" w14:textId="77777777" w:rsidR="00076402" w:rsidRPr="00076402" w:rsidRDefault="00076402" w:rsidP="00076402">
      <w:pPr>
        <w:pStyle w:val="BodyTextMetricHPELight10pt"/>
        <w:rPr>
          <w:rStyle w:val="CodingLanguage"/>
        </w:rPr>
      </w:pPr>
      <w:r w:rsidRPr="00076402">
        <w:rPr>
          <w:rStyle w:val="CodingLanguage"/>
        </w:rPr>
        <w:t>Client Version: version.Info{Major:"1", Minor:"11", GitVersion:"v1.11.5", GitCommit:"753b2dbc622f5cc417845f0ff8a77f539a4213ea", GitTreeState:"clean", BuildDate:"2018-11-26T14:41:50Z", GoVersion:"go1.10.3", Compiler:"gc", Platform:"linux/amd64"}</w:t>
      </w:r>
    </w:p>
    <w:p w14:paraId="76274E34" w14:textId="3CE31B89" w:rsidR="00076402" w:rsidRPr="00076402" w:rsidRDefault="00076402" w:rsidP="00076402">
      <w:pPr>
        <w:pStyle w:val="BodyTextMetricHPELight10pt"/>
        <w:rPr>
          <w:rStyle w:val="CodingLanguage"/>
        </w:rPr>
      </w:pPr>
      <w:r w:rsidRPr="00076402">
        <w:rPr>
          <w:rStyle w:val="CodingLanguage"/>
        </w:rPr>
        <w:t>Server Version: version.Info{Major:"1", Minor:"11+", GitVersion:"v1.11.5-docker-1", GitCommit:"d512ba512d0de40cd80258f480ff66bf71f2d8a4", GitTreeState:"clean", BuildDate:"2018-12-03T19:55:14Z", GoVersion:"go1.10.3", Compiler:"gc", Platform:"linux/amd64"}</w:t>
      </w:r>
    </w:p>
    <w:p w14:paraId="0ACEA31B" w14:textId="299B07C7" w:rsidR="00076402" w:rsidRDefault="00076402" w:rsidP="00076402">
      <w:pPr>
        <w:pStyle w:val="BodyTextMetricHPELight10pt"/>
      </w:pPr>
      <w:r w:rsidRPr="00076402">
        <w:t xml:space="preserve">More information on the client bundle is available at </w:t>
      </w:r>
      <w:hyperlink r:id="rId40" w:anchor="download-client-certificates-by-using-the-rest-api" w:history="1">
        <w:r w:rsidRPr="00076402">
          <w:rPr>
            <w:rStyle w:val="Hyperlink"/>
          </w:rPr>
          <w:t>https://docs.docker.com/ee/ucp/user-access/cli/#download-client-certificates-by-using-the-rest-api</w:t>
        </w:r>
      </w:hyperlink>
      <w:r>
        <w:t>.</w:t>
      </w:r>
    </w:p>
    <w:p w14:paraId="34540A4B" w14:textId="03D5F646" w:rsidR="00076402" w:rsidRDefault="00D923A2" w:rsidP="00D923A2">
      <w:pPr>
        <w:pStyle w:val="Heading2"/>
      </w:pPr>
      <w:bookmarkStart w:id="229" w:name="_Toc7097543"/>
      <w:r w:rsidRPr="00D923A2">
        <w:t>Installing Helm</w:t>
      </w:r>
      <w:bookmarkEnd w:id="229"/>
    </w:p>
    <w:p w14:paraId="294EE68A" w14:textId="15E6F40F" w:rsidR="00D923A2" w:rsidRDefault="00D923A2" w:rsidP="00D923A2">
      <w:pPr>
        <w:pStyle w:val="Heading3"/>
      </w:pPr>
      <w:r w:rsidRPr="00D923A2">
        <w:t>Prerequisites</w:t>
      </w:r>
    </w:p>
    <w:p w14:paraId="0526B2BB" w14:textId="71587104" w:rsidR="00D923A2" w:rsidRDefault="00B93C65" w:rsidP="00B93C65">
      <w:pPr>
        <w:pStyle w:val="BulletLevel1"/>
      </w:pPr>
      <w:r w:rsidRPr="00B93C65">
        <w:t xml:space="preserve">Install the </w:t>
      </w:r>
      <w:r w:rsidRPr="00420FCE">
        <w:rPr>
          <w:rStyle w:val="CodingLanguage"/>
        </w:rPr>
        <w:t>kubectl</w:t>
      </w:r>
      <w:r w:rsidRPr="00B93C65">
        <w:t xml:space="preserve"> binary on your Ansible box</w:t>
      </w:r>
    </w:p>
    <w:p w14:paraId="074F8242" w14:textId="171BB180" w:rsidR="00B93C65" w:rsidRDefault="00B93C65" w:rsidP="00B93C65">
      <w:pPr>
        <w:pStyle w:val="BulletLevel1"/>
      </w:pPr>
      <w:r w:rsidRPr="00B93C65">
        <w:t>Install the UCP Client bundle for the admin user</w:t>
      </w:r>
    </w:p>
    <w:p w14:paraId="286AE119" w14:textId="31DCA103" w:rsidR="00B93C65" w:rsidRPr="00B93C65" w:rsidRDefault="00B93C65" w:rsidP="00B93C65">
      <w:pPr>
        <w:pStyle w:val="BulletLevel1"/>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328FB602" w14:textId="32A599EA" w:rsidR="00B93C65" w:rsidRDefault="00B93C65" w:rsidP="00B93C65">
      <w:pPr>
        <w:pStyle w:val="Heading3"/>
      </w:pPr>
      <w:r>
        <w:t>Running the playbook</w:t>
      </w:r>
    </w:p>
    <w:p w14:paraId="0427A8D9" w14:textId="5F8D0624" w:rsidR="00B93C65" w:rsidRPr="00B93C65" w:rsidRDefault="00B93C65" w:rsidP="00B93C65">
      <w:pPr>
        <w:pStyle w:val="BodyTextMetricHPELight10pt"/>
      </w:pPr>
      <w:r>
        <w:t>To run the playbook</w:t>
      </w:r>
      <w:r w:rsidR="008C0754">
        <w:t xml:space="preserve"> on your Ansible controller</w:t>
      </w:r>
      <w:r>
        <w:t>:</w:t>
      </w:r>
    </w:p>
    <w:p w14:paraId="7EED9C0B" w14:textId="6D613953" w:rsidR="005A7FE9" w:rsidRPr="00420FCE" w:rsidRDefault="00B93C65" w:rsidP="005A7FE9">
      <w:pPr>
        <w:pStyle w:val="BodyTextMetricHPELight10pt"/>
        <w:rPr>
          <w:rStyle w:val="CodingLanguage"/>
        </w:rPr>
      </w:pPr>
      <w:r w:rsidRPr="00B93C65">
        <w:rPr>
          <w:rStyle w:val="CodingLanguage"/>
        </w:rPr>
        <w:t># cd ~/Docker-</w:t>
      </w:r>
      <w:r w:rsidR="00B0382D">
        <w:rPr>
          <w:rStyle w:val="CodingLanguage"/>
        </w:rPr>
        <w:t>Synergy</w:t>
      </w:r>
      <w:r>
        <w:rPr>
          <w:rStyle w:val="CodingLanguage"/>
        </w:rPr>
        <w:br/>
      </w:r>
      <w:r w:rsidRPr="00B93C65">
        <w:rPr>
          <w:rStyle w:val="CodingLanguage"/>
        </w:rPr>
        <w:t xml:space="preserve"># ansible-playbook -i </w:t>
      </w:r>
      <w:r w:rsidR="007230C9">
        <w:rPr>
          <w:rStyle w:val="CodingLanguage"/>
        </w:rPr>
        <w:t>hosts</w:t>
      </w:r>
      <w:r w:rsidR="001B1C5C">
        <w:rPr>
          <w:rStyle w:val="CodingLanguage"/>
        </w:rPr>
        <w:t xml:space="preserve"> playbooks/install_helm.yml</w:t>
      </w:r>
      <w:r w:rsidR="005A7FE9">
        <w:rPr>
          <w:rStyle w:val="CodingLanguage"/>
        </w:rPr>
        <w:t xml:space="preserve"> </w:t>
      </w:r>
      <w:r w:rsidR="005A7FE9" w:rsidRPr="00420FCE">
        <w:rPr>
          <w:rStyle w:val="CodingLanguage"/>
        </w:rPr>
        <w:t>--vault-password-file .vault_pass</w:t>
      </w:r>
    </w:p>
    <w:p w14:paraId="5A6E1D13" w14:textId="216C573C" w:rsidR="008C0754" w:rsidRDefault="008C0754" w:rsidP="00B93C65">
      <w:pPr>
        <w:pStyle w:val="BodyTextMetricHPELight10pt"/>
      </w:pPr>
      <w:r>
        <w:t xml:space="preserve">The playbook relies on the variable </w:t>
      </w:r>
      <w:r w:rsidRPr="008C0754">
        <w:rPr>
          <w:rStyle w:val="CodingLanguage"/>
        </w:rPr>
        <w:t>helm_version</w:t>
      </w:r>
      <w:r>
        <w:t xml:space="preserve"> to determine the version of Helm to download. The playbooks have been tested using version </w:t>
      </w:r>
      <w:r w:rsidRPr="00290B13">
        <w:rPr>
          <w:rStyle w:val="CodingLanguage"/>
        </w:rPr>
        <w:t>2.12.3</w:t>
      </w:r>
      <w:r>
        <w:t xml:space="preserve">. You must also specify the appropriate checksum for the download in the variable </w:t>
      </w:r>
      <w:r w:rsidRPr="008C0754">
        <w:rPr>
          <w:rStyle w:val="CodingLanguage"/>
        </w:rPr>
        <w:t>helm_checksum</w:t>
      </w:r>
      <w:r>
        <w:t>.</w:t>
      </w:r>
      <w:r w:rsidR="00290B13">
        <w:t xml:space="preserve"> This</w:t>
      </w:r>
      <w:r>
        <w:t xml:space="preserve"> value can be obtained from the downloads page </w:t>
      </w:r>
      <w:r w:rsidR="00290B13">
        <w:t xml:space="preserve">at </w:t>
      </w:r>
      <w:hyperlink r:id="rId41" w:history="1">
        <w:r w:rsidR="00290B13" w:rsidRPr="00290B13">
          <w:rPr>
            <w:rStyle w:val="Hyperlink"/>
          </w:rPr>
          <w:t>https://github.com/helm/helm/releases</w:t>
        </w:r>
      </w:hyperlink>
      <w:r w:rsidR="00290B13">
        <w:t xml:space="preserve">. The </w:t>
      </w:r>
      <w:r w:rsidR="00290B13" w:rsidRPr="00290B13">
        <w:rPr>
          <w:rStyle w:val="CodingLanguage"/>
        </w:rPr>
        <w:t>vars.sample</w:t>
      </w:r>
      <w:r w:rsidR="00290B13">
        <w:t xml:space="preserve"> file that ships with this release contains the following values:</w:t>
      </w:r>
    </w:p>
    <w:p w14:paraId="1B31C899" w14:textId="284F07FE" w:rsidR="008C0754" w:rsidRPr="008C0754" w:rsidRDefault="008C0754" w:rsidP="008C0754">
      <w:pPr>
        <w:pStyle w:val="BodyTextMetricHPELight10pt"/>
        <w:rPr>
          <w:rStyle w:val="CodingLanguage"/>
        </w:rPr>
      </w:pPr>
      <w:r w:rsidRPr="008C0754">
        <w:rPr>
          <w:rStyle w:val="CodingLanguage"/>
        </w:rPr>
        <w:t>helm_version: "2.12.3"</w:t>
      </w:r>
      <w:r w:rsidRPr="008C0754">
        <w:rPr>
          <w:rStyle w:val="CodingLanguage"/>
        </w:rPr>
        <w:br/>
        <w:t>helm_checksum: "sha256:3425a1b37954dabdf2ba37d5d8a0bd24a225bb8454a06f12b115c55907809107"</w:t>
      </w:r>
    </w:p>
    <w:p w14:paraId="160E66E6" w14:textId="5914E4FC" w:rsidR="00B93C65" w:rsidRDefault="00B93C65" w:rsidP="00B93C65">
      <w:pPr>
        <w:pStyle w:val="Heading3"/>
      </w:pPr>
      <w:r w:rsidRPr="00B93C65">
        <w:t>Install sample charts</w:t>
      </w:r>
    </w:p>
    <w:p w14:paraId="5F1DEC37" w14:textId="77777777" w:rsidR="00B93C65" w:rsidRDefault="00B93C65" w:rsidP="00B93C65">
      <w:pPr>
        <w:pStyle w:val="BodyTextMetricHPELight10pt"/>
      </w:pPr>
      <w:r>
        <w:t>A number of sample charts are delivered with the solution, for the purposes of demonstration.</w:t>
      </w:r>
    </w:p>
    <w:p w14:paraId="19FBF444" w14:textId="79D29001" w:rsidR="00B93C65" w:rsidRDefault="00B93C65" w:rsidP="00B93C65">
      <w:pPr>
        <w:pStyle w:val="Heading4"/>
      </w:pPr>
      <w:r w:rsidRPr="00B93C65">
        <w:t>Alpine</w:t>
      </w:r>
    </w:p>
    <w:p w14:paraId="11A18864" w14:textId="77B96E04" w:rsidR="00B93C65" w:rsidRPr="00B93C65" w:rsidRDefault="00B93C65" w:rsidP="00B93C65">
      <w:pPr>
        <w:pStyle w:val="BodyTextMetricHPELight10pt"/>
      </w:pPr>
      <w:r w:rsidRPr="00B93C65">
        <w:t>A simple chart is provided in the</w:t>
      </w:r>
      <w:r w:rsidRPr="00B93C65">
        <w:rPr>
          <w:rStyle w:val="CodingLanguage"/>
        </w:rPr>
        <w:t xml:space="preserve"> ~/Docker-</w:t>
      </w:r>
      <w:r w:rsidR="00B0382D">
        <w:rPr>
          <w:rStyle w:val="CodingLanguage"/>
        </w:rPr>
        <w:t>Synergy</w:t>
      </w:r>
      <w:r w:rsidRPr="00B93C65">
        <w:rPr>
          <w:rStyle w:val="CodingLanguage"/>
        </w:rPr>
        <w:t>/test/files/helm/alpine</w:t>
      </w:r>
      <w:r w:rsidRPr="00B93C65">
        <w:t xml:space="preserve"> directory to run a single pod of Alpine Linux.</w:t>
      </w:r>
    </w:p>
    <w:p w14:paraId="59EDEF51" w14:textId="48F22375" w:rsidR="00B93C65" w:rsidRDefault="00B93C65" w:rsidP="00B93C65">
      <w:pPr>
        <w:pStyle w:val="BodyTextMetricHPELight10pt"/>
      </w:pPr>
      <w:r w:rsidRPr="00B93C65">
        <w:t xml:space="preserve">The </w:t>
      </w:r>
      <w:r w:rsidRPr="00B93C65">
        <w:rPr>
          <w:rStyle w:val="CodingLanguage"/>
        </w:rPr>
        <w:t>templates/</w:t>
      </w:r>
      <w:r w:rsidRPr="00B93C65">
        <w:t xml:space="preserve"> directory contains a very simple pod resource with a couple of parameters. The </w:t>
      </w:r>
      <w:r w:rsidRPr="00B93C65">
        <w:rPr>
          <w:rStyle w:val="CodingLanguage"/>
        </w:rPr>
        <w:t>values.yaml</w:t>
      </w:r>
      <w:r w:rsidRPr="00B93C65">
        <w:t xml:space="preserve"> file contains the default values for the </w:t>
      </w:r>
      <w:r w:rsidRPr="00B93C65">
        <w:rPr>
          <w:rStyle w:val="CodingLanguage"/>
        </w:rPr>
        <w:t>alpine-pod.yaml</w:t>
      </w:r>
      <w:r w:rsidRPr="00B93C65">
        <w:t xml:space="preserve"> template.</w:t>
      </w:r>
    </w:p>
    <w:p w14:paraId="53BAE4F8" w14:textId="6BC81B4B" w:rsidR="00B93C65" w:rsidRPr="00B93C65" w:rsidRDefault="00B93C65" w:rsidP="00B93C65">
      <w:pPr>
        <w:pStyle w:val="BodyTextMetricHPELight10pt"/>
        <w:rPr>
          <w:rStyle w:val="CodingLanguage"/>
        </w:rPr>
      </w:pPr>
      <w:r w:rsidRPr="00B93C65">
        <w:rPr>
          <w:rStyle w:val="CodingLanguage"/>
        </w:rPr>
        <w:t># cd ~/Docker-</w:t>
      </w:r>
      <w:r w:rsidR="00B0382D">
        <w:rPr>
          <w:rStyle w:val="CodingLanguage"/>
        </w:rPr>
        <w:t>Synergy</w:t>
      </w:r>
      <w:r>
        <w:rPr>
          <w:rStyle w:val="CodingLanguage"/>
        </w:rPr>
        <w:br/>
      </w:r>
      <w:r w:rsidRPr="00B93C65">
        <w:rPr>
          <w:rStyle w:val="CodingLanguage"/>
        </w:rPr>
        <w:t># helm install test/files/helm/alpine</w:t>
      </w:r>
    </w:p>
    <w:p w14:paraId="0C472137" w14:textId="1E5F5711" w:rsidR="00B93C65" w:rsidRDefault="00B93C65" w:rsidP="00B93C65">
      <w:pPr>
        <w:pStyle w:val="BodyTextMetricHPELight10pt"/>
      </w:pPr>
      <w:r w:rsidRPr="00B93C65">
        <w:t>The output shows that a single pod was deployed.</w:t>
      </w:r>
    </w:p>
    <w:p w14:paraId="4C065D67" w14:textId="1CD9519F" w:rsidR="00B93C65" w:rsidRPr="00B93C65" w:rsidRDefault="00B93C65" w:rsidP="00B93C65">
      <w:pPr>
        <w:pStyle w:val="BodyTextMetricHPELight10pt"/>
        <w:rPr>
          <w:rStyle w:val="CodingLanguage"/>
        </w:rPr>
      </w:pPr>
      <w:r>
        <w:rPr>
          <w:rStyle w:val="CodingLanguage"/>
        </w:rPr>
        <w:t>NAME:   old-mole</w:t>
      </w:r>
      <w:r>
        <w:rPr>
          <w:rStyle w:val="CodingLanguage"/>
        </w:rPr>
        <w:br/>
      </w:r>
      <w:r w:rsidRPr="00B93C65">
        <w:rPr>
          <w:rStyle w:val="CodingLanguage"/>
        </w:rPr>
        <w:t>LAST DEP</w:t>
      </w:r>
      <w:r>
        <w:rPr>
          <w:rStyle w:val="CodingLanguage"/>
        </w:rPr>
        <w:t>LOYED: Fri Feb  8 17:27:35 2019</w:t>
      </w:r>
      <w:r>
        <w:rPr>
          <w:rStyle w:val="CodingLanguage"/>
        </w:rPr>
        <w:br/>
        <w:t>NAMESPACE: default</w:t>
      </w:r>
      <w:r>
        <w:rPr>
          <w:rStyle w:val="CodingLanguage"/>
        </w:rPr>
        <w:br/>
        <w:t>STATUS: DEPLOYED</w:t>
      </w:r>
    </w:p>
    <w:p w14:paraId="4A9BF83F" w14:textId="14FAEAA5" w:rsidR="00B93C65" w:rsidRPr="00B93C65" w:rsidRDefault="00B93C65" w:rsidP="00B93C65">
      <w:pPr>
        <w:pStyle w:val="BodyTextMetricHPELight10pt"/>
        <w:rPr>
          <w:rStyle w:val="CodingLanguage"/>
        </w:rPr>
      </w:pPr>
      <w:r>
        <w:rPr>
          <w:rStyle w:val="CodingLanguage"/>
        </w:rPr>
        <w:t>RESOURCES:</w:t>
      </w:r>
      <w:r>
        <w:rPr>
          <w:rStyle w:val="CodingLanguage"/>
        </w:rPr>
        <w:br/>
        <w:t>==&gt; v1/Pod</w:t>
      </w:r>
      <w:r>
        <w:rPr>
          <w:rStyle w:val="CodingLanguage"/>
        </w:rPr>
        <w:br/>
      </w:r>
      <w:r w:rsidRPr="00B93C65">
        <w:rPr>
          <w:rStyle w:val="CodingLanguage"/>
        </w:rPr>
        <w:t xml:space="preserve">NAME           </w:t>
      </w:r>
      <w:r>
        <w:rPr>
          <w:rStyle w:val="CodingLanguage"/>
        </w:rPr>
        <w:t xml:space="preserve">  READY  STATUS   RESTARTS  AGE</w:t>
      </w:r>
      <w:r>
        <w:rPr>
          <w:rStyle w:val="CodingLanguage"/>
        </w:rPr>
        <w:br/>
      </w:r>
      <w:r w:rsidRPr="00B93C65">
        <w:rPr>
          <w:rStyle w:val="CodingLanguage"/>
        </w:rPr>
        <w:t>old-mole-alpine  1/1    Running  0         0s</w:t>
      </w:r>
    </w:p>
    <w:p w14:paraId="1FD1E910" w14:textId="65E7FBEB" w:rsidR="00B93C65" w:rsidRDefault="00B93C65" w:rsidP="00B93C65">
      <w:pPr>
        <w:pStyle w:val="Heading4"/>
      </w:pPr>
      <w:r w:rsidRPr="00B93C65">
        <w:lastRenderedPageBreak/>
        <w:t>Nginx</w:t>
      </w:r>
    </w:p>
    <w:p w14:paraId="0FB846F5" w14:textId="08633F04" w:rsidR="00B93C65" w:rsidRPr="00B93C65" w:rsidRDefault="00B93C65" w:rsidP="00B93C65">
      <w:pPr>
        <w:pStyle w:val="BodyTextMetricHPELight10pt"/>
      </w:pPr>
      <w:r w:rsidRPr="00B93C65">
        <w:t xml:space="preserve">An example chart is provided in the </w:t>
      </w:r>
      <w:r w:rsidRPr="00B93C65">
        <w:rPr>
          <w:rStyle w:val="CodingLanguage"/>
        </w:rPr>
        <w:t>~/Docker-</w:t>
      </w:r>
      <w:r w:rsidR="00B0382D">
        <w:rPr>
          <w:rStyle w:val="CodingLanguage"/>
        </w:rPr>
        <w:t>Synergy</w:t>
      </w:r>
      <w:r w:rsidRPr="00B93C65">
        <w:rPr>
          <w:rStyle w:val="CodingLanguage"/>
        </w:rPr>
        <w:t>/test/files/helm/nginx</w:t>
      </w:r>
      <w:r w:rsidRPr="00B93C65">
        <w:t xml:space="preserve"> directory to install a simple nginx server according to the following pattern:</w:t>
      </w:r>
    </w:p>
    <w:p w14:paraId="43EEEBB7" w14:textId="235586E0" w:rsidR="00B93C65" w:rsidRDefault="00B93C65" w:rsidP="00B93C65">
      <w:pPr>
        <w:pStyle w:val="BulletLevel1"/>
      </w:pPr>
      <w:r w:rsidRPr="00B93C65">
        <w:t>A ConfigMap is used to store the files the server will serve. (</w:t>
      </w:r>
      <w:r w:rsidRPr="00B93C65">
        <w:rPr>
          <w:rStyle w:val="CodingLanguage"/>
        </w:rPr>
        <w:t>templates/configmap.yaml</w:t>
      </w:r>
      <w:r w:rsidRPr="00B93C65">
        <w:t>)</w:t>
      </w:r>
    </w:p>
    <w:p w14:paraId="1B66B287" w14:textId="7885E329" w:rsidR="00B93C65" w:rsidRDefault="00B93C65" w:rsidP="00B93C65">
      <w:pPr>
        <w:pStyle w:val="BulletLevel1"/>
      </w:pPr>
      <w:r w:rsidRPr="00B93C65">
        <w:t>A Deployment is used to create a Replica Set of nginx pods. (</w:t>
      </w:r>
      <w:r w:rsidRPr="00B93C65">
        <w:rPr>
          <w:rStyle w:val="CodingLanguage"/>
        </w:rPr>
        <w:t>templates/deployment.yaml</w:t>
      </w:r>
      <w:r w:rsidRPr="00B93C65">
        <w:t>)</w:t>
      </w:r>
    </w:p>
    <w:p w14:paraId="2D7C60DF" w14:textId="52083C86" w:rsidR="00B93C65" w:rsidRDefault="00B93C65" w:rsidP="00B93C65">
      <w:pPr>
        <w:pStyle w:val="BulletLevel1"/>
      </w:pPr>
      <w:r w:rsidRPr="00B93C65">
        <w:t>A Service is used to create a gateway to the pods running in the replica set (</w:t>
      </w:r>
      <w:r w:rsidRPr="00B93C65">
        <w:rPr>
          <w:rStyle w:val="CodingLanguage"/>
        </w:rPr>
        <w:t>templates/service.yaml</w:t>
      </w:r>
      <w:r w:rsidRPr="00B93C65">
        <w:t>)</w:t>
      </w:r>
    </w:p>
    <w:p w14:paraId="715050EF" w14:textId="3C09A92F" w:rsidR="00B93C65" w:rsidRDefault="00B93C65" w:rsidP="006B70FA">
      <w:pPr>
        <w:pStyle w:val="BodyTextMetricHPELight10pt"/>
      </w:pPr>
      <w:r w:rsidRPr="00B93C65">
        <w:t xml:space="preserve">The </w:t>
      </w:r>
      <w:r w:rsidRPr="00B93C65">
        <w:rPr>
          <w:rStyle w:val="CodingLanguage"/>
        </w:rPr>
        <w:t>values.yaml</w:t>
      </w:r>
      <w:r w:rsidRPr="00B93C65">
        <w:t xml:space="preserve"> exposes a few of the configuration options in the charts.</w:t>
      </w:r>
    </w:p>
    <w:p w14:paraId="4C287EB2" w14:textId="431EA1C1" w:rsidR="006B70FA" w:rsidRDefault="006B70FA" w:rsidP="006B70FA">
      <w:pPr>
        <w:pStyle w:val="BodyTextMetricHPELight10pt"/>
        <w:rPr>
          <w:rStyle w:val="CodingLanguage"/>
        </w:rPr>
      </w:pPr>
      <w:r w:rsidRPr="006B70FA">
        <w:rPr>
          <w:rStyle w:val="CodingLanguage"/>
        </w:rPr>
        <w:t># cd ~/Docker-</w:t>
      </w:r>
      <w:r w:rsidR="00B0382D">
        <w:rPr>
          <w:rStyle w:val="CodingLanguage"/>
        </w:rPr>
        <w:t>Synergy</w:t>
      </w:r>
      <w:r w:rsidRPr="006B70FA">
        <w:rPr>
          <w:rStyle w:val="CodingLanguage"/>
        </w:rPr>
        <w:br/>
        <w:t># helm install test/files/helm/nginx</w:t>
      </w:r>
    </w:p>
    <w:p w14:paraId="16A92F84" w14:textId="45F4DC84" w:rsidR="00D1758B" w:rsidRPr="00D1758B" w:rsidRDefault="00D1758B" w:rsidP="00D1758B">
      <w:pPr>
        <w:pStyle w:val="BodyTextMetricHPELight10pt"/>
      </w:pPr>
      <w:r w:rsidRPr="00D1758B">
        <w:t xml:space="preserve">The output shows a service being created with a NodePort at </w:t>
      </w:r>
      <w:r w:rsidRPr="00D1758B">
        <w:rPr>
          <w:rStyle w:val="CodingLanguage"/>
        </w:rPr>
        <w:t>34567</w:t>
      </w:r>
      <w:r w:rsidRPr="00D1758B">
        <w:t xml:space="preserve">. This value comes from the </w:t>
      </w:r>
      <w:r w:rsidRPr="00D1758B">
        <w:rPr>
          <w:rStyle w:val="CodingLanguage"/>
        </w:rPr>
        <w:t>values.yml</w:t>
      </w:r>
      <w:r w:rsidRPr="00D1758B">
        <w:t xml:space="preserve"> file in the folder.</w:t>
      </w:r>
    </w:p>
    <w:p w14:paraId="2E2A8990" w14:textId="77777777" w:rsidR="00D8462E" w:rsidRDefault="00B93C65" w:rsidP="00D8462E">
      <w:pPr>
        <w:pStyle w:val="BodyTextMetricHPELight10pt"/>
        <w:rPr>
          <w:rStyle w:val="CodingLanguage"/>
        </w:rPr>
      </w:pPr>
      <w:r w:rsidRPr="00B93C65">
        <w:rPr>
          <w:rStyle w:val="CodingLanguage"/>
        </w:rPr>
        <w:t>NAME:   worn-olm</w:t>
      </w:r>
      <w:r w:rsidRPr="00B93C65">
        <w:rPr>
          <w:rStyle w:val="CodingLanguage"/>
        </w:rPr>
        <w:br/>
        <w:t>LAST DEPLOYED: Fri Feb  8 16:23:21 2019</w:t>
      </w:r>
      <w:r w:rsidRPr="00B93C65">
        <w:rPr>
          <w:rStyle w:val="CodingLanguage"/>
        </w:rPr>
        <w:br/>
        <w:t>NAMESPACE: default</w:t>
      </w:r>
      <w:r w:rsidRPr="00B93C65">
        <w:rPr>
          <w:rStyle w:val="CodingLanguage"/>
        </w:rPr>
        <w:br/>
        <w:t>STATUS: DEPLOYED</w:t>
      </w:r>
      <w:r>
        <w:rPr>
          <w:rStyle w:val="CodingLanguage"/>
        </w:rPr>
        <w:br/>
      </w:r>
      <w:r w:rsidR="00D8462E">
        <w:rPr>
          <w:rStyle w:val="CodingLanguage"/>
        </w:rPr>
        <w:br/>
      </w:r>
      <w:r>
        <w:rPr>
          <w:rStyle w:val="CodingLanguage"/>
        </w:rPr>
        <w:t>RESOURCES:</w:t>
      </w:r>
      <w:r>
        <w:rPr>
          <w:rStyle w:val="CodingLanguage"/>
        </w:rPr>
        <w:br/>
        <w:t>==&gt; v1/Deployment</w:t>
      </w:r>
      <w:r>
        <w:rPr>
          <w:rStyle w:val="CodingLanguage"/>
        </w:rPr>
        <w:br/>
      </w:r>
      <w:r w:rsidRPr="00B93C65">
        <w:rPr>
          <w:rStyle w:val="CodingLanguage"/>
        </w:rPr>
        <w:t>NAME            DESIRED  CURR</w:t>
      </w:r>
      <w:r>
        <w:rPr>
          <w:rStyle w:val="CodingLanguage"/>
        </w:rPr>
        <w:t>ENT  UP-TO-DATE  AVAILABLE  AGE</w:t>
      </w:r>
      <w:r>
        <w:rPr>
          <w:rStyle w:val="CodingLanguage"/>
        </w:rPr>
        <w:br/>
      </w:r>
      <w:r w:rsidRPr="00B93C65">
        <w:rPr>
          <w:rStyle w:val="CodingLanguage"/>
        </w:rPr>
        <w:t>worn-olm-nginx  1        1        1           1          14s</w:t>
      </w:r>
      <w:r w:rsidR="00D8462E">
        <w:rPr>
          <w:rStyle w:val="CodingLanguage"/>
        </w:rPr>
        <w:br/>
      </w:r>
      <w:r w:rsidR="00D8462E">
        <w:rPr>
          <w:rStyle w:val="CodingLanguage"/>
        </w:rPr>
        <w:br/>
        <w:t>==&gt; v1/Pod(related)</w:t>
      </w:r>
      <w:r w:rsidR="00D8462E">
        <w:rPr>
          <w:rStyle w:val="CodingLanguage"/>
        </w:rPr>
        <w:br/>
      </w:r>
      <w:r w:rsidR="00D8462E" w:rsidRPr="00D8462E">
        <w:rPr>
          <w:rStyle w:val="CodingLanguage"/>
        </w:rPr>
        <w:t xml:space="preserve">NAME                             </w:t>
      </w:r>
      <w:r w:rsidR="00D8462E">
        <w:rPr>
          <w:rStyle w:val="CodingLanguage"/>
        </w:rPr>
        <w:t>READY  STATUS     RESTARTS  AGE</w:t>
      </w:r>
      <w:r w:rsidR="00D8462E">
        <w:rPr>
          <w:rStyle w:val="CodingLanguage"/>
        </w:rPr>
        <w:br/>
      </w:r>
      <w:r w:rsidR="00D8462E" w:rsidRPr="00D8462E">
        <w:rPr>
          <w:rStyle w:val="CodingLanguage"/>
        </w:rPr>
        <w:t xml:space="preserve">worn-olm-nginx-7d648f7dfb-gg2jk  </w:t>
      </w:r>
      <w:r w:rsidR="00D8462E">
        <w:rPr>
          <w:rStyle w:val="CodingLanguage"/>
        </w:rPr>
        <w:t>1/1    Running    0         14s</w:t>
      </w:r>
      <w:r w:rsidR="00D8462E">
        <w:rPr>
          <w:rStyle w:val="CodingLanguage"/>
        </w:rPr>
        <w:br/>
      </w:r>
      <w:r w:rsidR="00D8462E" w:rsidRPr="00D8462E">
        <w:rPr>
          <w:rStyle w:val="CodingLanguage"/>
        </w:rPr>
        <w:t>worn-olm-nginx-vhwc7             0/1    Completed  0         14s</w:t>
      </w:r>
    </w:p>
    <w:p w14:paraId="2FB8A0F0" w14:textId="77777777" w:rsidR="00D8462E" w:rsidRDefault="00D8462E" w:rsidP="00D8462E">
      <w:pPr>
        <w:pStyle w:val="BodyTextMetricHPELight10pt"/>
        <w:rPr>
          <w:rStyle w:val="CodingLanguage"/>
        </w:rPr>
      </w:pPr>
      <w:r>
        <w:rPr>
          <w:rStyle w:val="CodingLanguage"/>
        </w:rPr>
        <w:t>==&gt; v1/ConfigMap</w:t>
      </w:r>
      <w:r>
        <w:rPr>
          <w:rStyle w:val="CodingLanguage"/>
        </w:rPr>
        <w:br/>
        <w:t>NAME            DATA  AGE</w:t>
      </w:r>
      <w:r>
        <w:rPr>
          <w:rStyle w:val="CodingLanguage"/>
        </w:rPr>
        <w:br/>
      </w:r>
      <w:r w:rsidRPr="00D8462E">
        <w:rPr>
          <w:rStyle w:val="CodingLanguage"/>
        </w:rPr>
        <w:t>worn-olm-nginx  2     14s</w:t>
      </w:r>
    </w:p>
    <w:p w14:paraId="1D6C4AEF" w14:textId="2243FCD6" w:rsidR="00B93C65" w:rsidRPr="00B93C65" w:rsidRDefault="00D8462E" w:rsidP="00D8462E">
      <w:pPr>
        <w:pStyle w:val="BodyTextMetricHPELight10pt"/>
        <w:rPr>
          <w:rStyle w:val="CodingLanguage"/>
        </w:rPr>
      </w:pPr>
      <w:r>
        <w:rPr>
          <w:rStyle w:val="CodingLanguage"/>
        </w:rPr>
        <w:t>==&gt; v1/Service</w:t>
      </w:r>
      <w:r>
        <w:rPr>
          <w:rStyle w:val="CodingLanguage"/>
        </w:rPr>
        <w:br/>
      </w:r>
      <w:r w:rsidRPr="00D8462E">
        <w:rPr>
          <w:rStyle w:val="CodingLanguage"/>
        </w:rPr>
        <w:t xml:space="preserve">NAME            TYPE      CLUSTER-IP   </w:t>
      </w:r>
      <w:r>
        <w:rPr>
          <w:rStyle w:val="CodingLanguage"/>
        </w:rPr>
        <w:t xml:space="preserve"> EXTERNAL-IP  PORT(S)       AGE</w:t>
      </w:r>
      <w:r>
        <w:rPr>
          <w:rStyle w:val="CodingLanguage"/>
        </w:rPr>
        <w:br/>
      </w:r>
      <w:r w:rsidRPr="00D8462E">
        <w:rPr>
          <w:rStyle w:val="CodingLanguage"/>
        </w:rPr>
        <w:t>worn-olm-nginx  NodePort  10.96.30.222  &lt;none&gt;       80:34567/TCP  14s</w:t>
      </w:r>
    </w:p>
    <w:p w14:paraId="405A762A" w14:textId="234A921D" w:rsidR="00B93C65" w:rsidRDefault="00D8462E" w:rsidP="00D8462E">
      <w:pPr>
        <w:pStyle w:val="BodyTextMetricHPELight10pt"/>
        <w:rPr>
          <w:rStyle w:val="CodingLanguage"/>
          <w:rFonts w:ascii="MetricHPE Light" w:hAnsi="MetricHPE Light"/>
        </w:rPr>
      </w:pPr>
      <w:r w:rsidRPr="00D8462E">
        <w:rPr>
          <w:rStyle w:val="CodingLanguage"/>
          <w:rFonts w:ascii="MetricHPE Light" w:hAnsi="MetricHPE Light"/>
        </w:rPr>
        <w:t>Helm also allows you to easily delete installed releases. List the installed releases to find the name of the release you wish to delete.</w:t>
      </w:r>
    </w:p>
    <w:p w14:paraId="7ED4334E" w14:textId="5D99F5B6" w:rsidR="00D8462E" w:rsidRPr="00D8462E" w:rsidRDefault="00D8462E" w:rsidP="00D8462E">
      <w:pPr>
        <w:pStyle w:val="BodyTextMetricHPELight10pt"/>
        <w:rPr>
          <w:rStyle w:val="CodingLanguage"/>
        </w:rPr>
      </w:pPr>
      <w:r>
        <w:rPr>
          <w:rStyle w:val="CodingLanguage"/>
        </w:rPr>
        <w:t># helm list</w:t>
      </w:r>
      <w:r>
        <w:rPr>
          <w:rStyle w:val="CodingLanguage"/>
        </w:rPr>
        <w:br/>
      </w:r>
      <w:r w:rsidRPr="00D8462E">
        <w:rPr>
          <w:rStyle w:val="CodingLanguage"/>
        </w:rPr>
        <w:t xml:space="preserve">NAME            REVISION        UPDATED                         STATUS          CHART     </w:t>
      </w:r>
      <w:r>
        <w:rPr>
          <w:rStyle w:val="CodingLanguage"/>
        </w:rPr>
        <w:t xml:space="preserve">      APP VERSION     NAMESPACE</w:t>
      </w:r>
      <w:r>
        <w:rPr>
          <w:rStyle w:val="CodingLanguage"/>
        </w:rPr>
        <w:br/>
      </w:r>
      <w:r w:rsidRPr="00D8462E">
        <w:rPr>
          <w:rStyle w:val="CodingLanguage"/>
        </w:rPr>
        <w:t>worn-olm        1               Fri Feb  8 16:23:21 2019        DEPLOYED        nginx-0.1.0                     default</w:t>
      </w:r>
    </w:p>
    <w:p w14:paraId="313DDE68" w14:textId="6F307A96" w:rsidR="00B93C65" w:rsidRDefault="00D8462E" w:rsidP="00D8462E">
      <w:pPr>
        <w:pStyle w:val="BodyTextMetricHPELight10pt"/>
      </w:pPr>
      <w:r w:rsidRPr="00D8462E">
        <w:t xml:space="preserve">Use the </w:t>
      </w:r>
      <w:r w:rsidRPr="00D8462E">
        <w:rPr>
          <w:rStyle w:val="CodingLanguage"/>
        </w:rPr>
        <w:t>helm delete</w:t>
      </w:r>
      <w:r>
        <w:t xml:space="preserve"> command to remove</w:t>
      </w:r>
      <w:r w:rsidRPr="00D8462E">
        <w:t xml:space="preserve"> the named release.</w:t>
      </w:r>
    </w:p>
    <w:p w14:paraId="767434E2" w14:textId="5668786A" w:rsidR="00D8462E" w:rsidRDefault="005A33ED" w:rsidP="005A33ED">
      <w:pPr>
        <w:pStyle w:val="BodyTextMetricHPELight10pt"/>
        <w:rPr>
          <w:rStyle w:val="CodingLanguage"/>
        </w:rPr>
      </w:pPr>
      <w:r>
        <w:rPr>
          <w:rStyle w:val="CodingLanguage"/>
        </w:rPr>
        <w:t># helm delete worn-olm</w:t>
      </w:r>
      <w:r>
        <w:rPr>
          <w:rStyle w:val="CodingLanguage"/>
        </w:rPr>
        <w:br/>
      </w:r>
      <w:r w:rsidRPr="005A33ED">
        <w:rPr>
          <w:rStyle w:val="CodingLanguage"/>
        </w:rPr>
        <w:t>release "worn-olm" deleted</w:t>
      </w:r>
    </w:p>
    <w:p w14:paraId="03F57F6D" w14:textId="101577D8" w:rsidR="00463FEF" w:rsidRDefault="00463FEF" w:rsidP="00463FEF">
      <w:pPr>
        <w:pStyle w:val="Heading2"/>
        <w:rPr>
          <w:rStyle w:val="CodingLanguage"/>
          <w:rFonts w:ascii="MetricHPE" w:hAnsi="MetricHPE"/>
        </w:rPr>
      </w:pPr>
      <w:bookmarkStart w:id="230" w:name="_Toc7097544"/>
      <w:r w:rsidRPr="00463FEF">
        <w:rPr>
          <w:rStyle w:val="CodingLanguage"/>
          <w:rFonts w:ascii="MetricHPE" w:hAnsi="MetricHPE"/>
        </w:rPr>
        <w:t>Post-deploy validation</w:t>
      </w:r>
      <w:bookmarkEnd w:id="230"/>
    </w:p>
    <w:p w14:paraId="1B8BAB40" w14:textId="3404DCF1" w:rsidR="00463FEF" w:rsidRDefault="00463FEF" w:rsidP="00463FEF">
      <w:pPr>
        <w:pStyle w:val="BodyTextMetricHPELight10pt"/>
      </w:pPr>
      <w:r w:rsidRPr="00463FEF">
        <w:t xml:space="preserve">Many sample Kubernetes applications are available at </w:t>
      </w:r>
      <w:hyperlink r:id="rId42" w:history="1">
        <w:r w:rsidRPr="00463FEF">
          <w:rPr>
            <w:rStyle w:val="Hyperlink"/>
          </w:rPr>
          <w:t>https://kubernetes.io/docs/tutorials/</w:t>
        </w:r>
      </w:hyperlink>
      <w:r w:rsidRPr="00463FEF">
        <w:t xml:space="preserve">. This section details how to deploy the stateless </w:t>
      </w:r>
      <w:r w:rsidRPr="00463FEF">
        <w:rPr>
          <w:rStyle w:val="CodingLanguage"/>
        </w:rPr>
        <w:t>guestbook</w:t>
      </w:r>
      <w:r w:rsidRPr="00463FEF">
        <w:t xml:space="preserve"> application with Redis as documented at </w:t>
      </w:r>
      <w:hyperlink r:id="rId43" w:history="1">
        <w:r w:rsidRPr="00463FEF">
          <w:rPr>
            <w:rStyle w:val="Hyperlink"/>
          </w:rPr>
          <w:t>https://kubernetes.io/docs/tutorials/stateless-application/guestbook/</w:t>
        </w:r>
      </w:hyperlink>
      <w:r w:rsidRPr="00463FEF">
        <w:t>.</w:t>
      </w:r>
    </w:p>
    <w:p w14:paraId="583579D6" w14:textId="6B27C091" w:rsidR="00463FEF" w:rsidRDefault="00463FEF" w:rsidP="00463FEF">
      <w:pPr>
        <w:pStyle w:val="BodyTextMetricHPELight10pt"/>
      </w:pPr>
      <w:r w:rsidRPr="00463FEF">
        <w:t>When deploying applications, you must be aware that Kubernetes version 1.11 shipped with Docker 2.1. If you are testing examples that are designed to work with a newer (or older) version of Kubernetes, you may have to make changes in some places to the configuration files.</w:t>
      </w:r>
    </w:p>
    <w:p w14:paraId="5BC29B3A" w14:textId="77777777" w:rsidR="00463FEF" w:rsidRDefault="00463FEF" w:rsidP="00463FEF">
      <w:pPr>
        <w:pStyle w:val="Heading3"/>
      </w:pPr>
      <w:r w:rsidRPr="00D923A2">
        <w:lastRenderedPageBreak/>
        <w:t>Prerequisites</w:t>
      </w:r>
    </w:p>
    <w:p w14:paraId="53C9DE1B" w14:textId="77777777" w:rsidR="00463FEF" w:rsidRDefault="00463FEF" w:rsidP="00463FEF">
      <w:pPr>
        <w:pStyle w:val="BulletLevel1"/>
      </w:pPr>
      <w:r w:rsidRPr="00B93C65">
        <w:t xml:space="preserve">Install the </w:t>
      </w:r>
      <w:r w:rsidRPr="00026590">
        <w:rPr>
          <w:rStyle w:val="CodingLanguage"/>
        </w:rPr>
        <w:t>kubectl</w:t>
      </w:r>
      <w:r w:rsidRPr="00B93C65">
        <w:t xml:space="preserve"> binary on your Ansible box</w:t>
      </w:r>
    </w:p>
    <w:p w14:paraId="025A8A14" w14:textId="77777777" w:rsidR="00463FEF" w:rsidRDefault="00463FEF" w:rsidP="00463FEF">
      <w:pPr>
        <w:pStyle w:val="BulletLevel1"/>
      </w:pPr>
      <w:r w:rsidRPr="00B93C65">
        <w:t>Install the UCP Client bundle for the admin user</w:t>
      </w:r>
    </w:p>
    <w:p w14:paraId="6F1370FC" w14:textId="63C3C499" w:rsidR="00463FEF" w:rsidRDefault="00463FEF" w:rsidP="00463FEF">
      <w:pPr>
        <w:pStyle w:val="BulletLevel1LastBeforeBodycopy"/>
      </w:pPr>
      <w:r w:rsidRPr="00B93C65">
        <w:t xml:space="preserve">Confirm that you can connect to the cluster by running a test command, for example, </w:t>
      </w:r>
      <w:r w:rsidRPr="00B93C65">
        <w:rPr>
          <w:rStyle w:val="CodingLanguage"/>
        </w:rPr>
        <w:t>kubectl get nodes</w:t>
      </w:r>
    </w:p>
    <w:p w14:paraId="168FDA71" w14:textId="5A3438AC" w:rsidR="00463FEF" w:rsidRDefault="00463FEF" w:rsidP="00463FEF">
      <w:pPr>
        <w:pStyle w:val="Heading3"/>
      </w:pPr>
      <w:bookmarkStart w:id="231" w:name="_Ref3197732"/>
      <w:r w:rsidRPr="00463FEF">
        <w:t>Kubernetes guestbook example with Redis</w:t>
      </w:r>
      <w:bookmarkEnd w:id="231"/>
    </w:p>
    <w:p w14:paraId="685A1678" w14:textId="1CDF947B" w:rsidR="00463FEF" w:rsidRDefault="00463FEF" w:rsidP="00463FEF">
      <w:pPr>
        <w:pStyle w:val="BodyTextMetricHPELight10pt"/>
      </w:pPr>
      <w:r w:rsidRPr="00463FEF">
        <w:t xml:space="preserve">The playbook for the Kubernetes example guestbook is based on the example taken from the GitHub repo at </w:t>
      </w:r>
      <w:hyperlink r:id="rId44" w:history="1">
        <w:r w:rsidRPr="00463FEF">
          <w:rPr>
            <w:rStyle w:val="Hyperlink"/>
          </w:rPr>
          <w:t>https://github.com/kubernetes/examples</w:t>
        </w:r>
      </w:hyperlink>
      <w:r w:rsidRPr="00463FEF">
        <w:t>.</w:t>
      </w:r>
    </w:p>
    <w:p w14:paraId="484FEABB" w14:textId="651E96F2" w:rsidR="00463FEF" w:rsidRP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Pr>
          <w:rStyle w:val="CodingLanguage"/>
        </w:rPr>
        <w:br/>
      </w:r>
      <w:r w:rsidRPr="00463FEF">
        <w:rPr>
          <w:rStyle w:val="CodingLanguage"/>
        </w:rPr>
        <w:t xml:space="preserve"># ansible-playbook -i </w:t>
      </w:r>
      <w:r w:rsidR="007230C9">
        <w:rPr>
          <w:rStyle w:val="CodingLanguage"/>
        </w:rPr>
        <w:t>hosts</w:t>
      </w:r>
      <w:r w:rsidRPr="00463FEF">
        <w:rPr>
          <w:rStyle w:val="CodingLanguage"/>
        </w:rPr>
        <w:t xml:space="preserve"> test/playbooks/k8s-guestbook.yml --vault-password-file .vault_pass</w:t>
      </w:r>
    </w:p>
    <w:p w14:paraId="27BBD068" w14:textId="33D31ACA" w:rsidR="00463FEF" w:rsidRDefault="00463FEF" w:rsidP="00463FEF">
      <w:pPr>
        <w:pStyle w:val="BodyTextMetricHPELight10pt"/>
      </w:pPr>
      <w:r w:rsidRPr="00463FEF">
        <w:t>You can run the playbook directly, but it can be informative to walk through the individual files to see what is going on under the covers.</w:t>
      </w:r>
    </w:p>
    <w:p w14:paraId="44B79737" w14:textId="7D0BA9EE" w:rsidR="00463FEF" w:rsidRDefault="00463FEF" w:rsidP="00463FEF">
      <w:pPr>
        <w:pStyle w:val="Heading3"/>
      </w:pPr>
      <w:r>
        <w:t>Quickstart</w:t>
      </w:r>
    </w:p>
    <w:p w14:paraId="5230FF08" w14:textId="5B4A79D0" w:rsidR="00463FEF" w:rsidRP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sidRPr="00463FEF">
        <w:rPr>
          <w:rStyle w:val="CodingLanguage"/>
        </w:rPr>
        <w:t>/test/files/k8s-examples/guestbook</w:t>
      </w:r>
      <w:r w:rsidRPr="00463FEF">
        <w:rPr>
          <w:rStyle w:val="CodingLanguage"/>
        </w:rPr>
        <w:br/>
        <w:t># kubectl apply -f redis-master-deployment.yaml</w:t>
      </w:r>
      <w:r w:rsidRPr="00463FEF">
        <w:rPr>
          <w:rStyle w:val="CodingLanguage"/>
        </w:rPr>
        <w:br/>
        <w:t># kubectl apply -f redis-master-service.yaml</w:t>
      </w:r>
      <w:r w:rsidRPr="00463FEF">
        <w:rPr>
          <w:rStyle w:val="CodingLanguage"/>
        </w:rPr>
        <w:br/>
        <w:t># kubectl apply -f redis-slave-deployment.yaml</w:t>
      </w:r>
      <w:r w:rsidRPr="00463FEF">
        <w:rPr>
          <w:rStyle w:val="CodingLanguage"/>
        </w:rPr>
        <w:br/>
        <w:t># kubectl apply -f redis-slave-service.yaml</w:t>
      </w:r>
      <w:r w:rsidRPr="00463FEF">
        <w:rPr>
          <w:rStyle w:val="CodingLanguage"/>
        </w:rPr>
        <w:br/>
        <w:t># kubectl apply -f frontend-deployment.yaml</w:t>
      </w:r>
      <w:r w:rsidRPr="00463FEF">
        <w:rPr>
          <w:rStyle w:val="CodingLanguage"/>
        </w:rPr>
        <w:br/>
        <w:t># kubectl apply -f frontend-service.yaml</w:t>
      </w:r>
      <w:r w:rsidRPr="00463FEF">
        <w:rPr>
          <w:rStyle w:val="CodingLanguage"/>
        </w:rPr>
        <w:br/>
        <w:t># kubectl get svc frontend</w:t>
      </w:r>
    </w:p>
    <w:p w14:paraId="75D734B9" w14:textId="4F6C316B" w:rsidR="00463FEF" w:rsidRDefault="00463FEF" w:rsidP="00463FEF">
      <w:pPr>
        <w:pStyle w:val="Heading3"/>
      </w:pPr>
      <w:r w:rsidRPr="00463FEF">
        <w:t>Details</w:t>
      </w:r>
    </w:p>
    <w:p w14:paraId="04B0A347" w14:textId="29B58804" w:rsidR="00463FEF" w:rsidRDefault="00463FEF" w:rsidP="00463FEF">
      <w:pPr>
        <w:pStyle w:val="BodyTextMetricHPELight10pt"/>
      </w:pPr>
      <w:r w:rsidRPr="00463FEF">
        <w:t>Change to the directory containing the guestbook YAML files.</w:t>
      </w:r>
    </w:p>
    <w:p w14:paraId="62061088" w14:textId="73864900" w:rsid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sidRPr="00463FEF">
        <w:rPr>
          <w:rStyle w:val="CodingLanguage"/>
        </w:rPr>
        <w:t>/test/files/k8s-examples/guestbook</w:t>
      </w:r>
    </w:p>
    <w:p w14:paraId="5C0E8668" w14:textId="787133EA" w:rsidR="00463FEF" w:rsidRDefault="00463FEF" w:rsidP="00463FEF">
      <w:pPr>
        <w:pStyle w:val="BodyTextMetricHPELight10pt"/>
      </w:pPr>
      <w:r w:rsidRPr="00463FEF">
        <w:t xml:space="preserve">The manifest file </w:t>
      </w:r>
      <w:r w:rsidRPr="00463FEF">
        <w:rPr>
          <w:rStyle w:val="CodingLanguage"/>
        </w:rPr>
        <w:t>redis-master-deployment.yaml</w:t>
      </w:r>
      <w:r w:rsidRPr="00463FEF">
        <w:t>, included below, specifies a deployment controller that runs a single replica Redis master pod.</w:t>
      </w:r>
    </w:p>
    <w:p w14:paraId="5620CAEA" w14:textId="77777777" w:rsidR="00463FEF" w:rsidRPr="00463FEF" w:rsidRDefault="00463FEF" w:rsidP="00463FEF">
      <w:pPr>
        <w:pStyle w:val="BodyTextMetricHPELight10pt"/>
        <w:rPr>
          <w:rStyle w:val="CodingLanguage"/>
        </w:rPr>
      </w:pPr>
      <w:r w:rsidRPr="00463FEF">
        <w:rPr>
          <w:rStyle w:val="CodingLanguage"/>
        </w:rPr>
        <w:t># cat redis-master-deployment.yaml</w:t>
      </w:r>
    </w:p>
    <w:p w14:paraId="06380A75" w14:textId="6B8D62DA" w:rsidR="00463FEF" w:rsidRDefault="00463FEF" w:rsidP="00463FEF">
      <w:pPr>
        <w:rPr>
          <w:rFonts w:ascii="HPE Simple" w:hAnsi="HPE Simple"/>
        </w:rPr>
      </w:pPr>
      <w:r w:rsidRPr="00463FEF">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r>
      <w:r w:rsidRPr="00463FEF">
        <w:rPr>
          <w:rStyle w:val="CodingLanguage"/>
        </w:rPr>
        <w:t>metadata:</w:t>
      </w:r>
      <w:r>
        <w:rPr>
          <w:rStyle w:val="CodingLanguage"/>
        </w:rPr>
        <w:br/>
      </w:r>
      <w:r w:rsidRPr="00463FEF">
        <w:rPr>
          <w:rStyle w:val="CodingLanguage"/>
        </w:rPr>
        <w:t xml:space="preserve">  name: redis-master</w:t>
      </w:r>
      <w:r>
        <w:rPr>
          <w:rStyle w:val="CodingLanguage"/>
        </w:rPr>
        <w:br/>
        <w:t>spec:</w:t>
      </w:r>
      <w:r>
        <w:rPr>
          <w:rStyle w:val="CodingLanguage"/>
        </w:rPr>
        <w:br/>
        <w:t xml:space="preserve">  selector:</w:t>
      </w:r>
      <w:r>
        <w:rPr>
          <w:rStyle w:val="CodingLanguage"/>
        </w:rPr>
        <w:br/>
        <w:t xml:space="preserve">    matchLabels: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 xml:space="preserve">  replicas: 1</w:t>
      </w:r>
      <w:r>
        <w:rPr>
          <w:rStyle w:val="CodingLanguage"/>
        </w:rPr>
        <w:br/>
        <w:t xml:space="preserve">  template:</w:t>
      </w:r>
      <w:r>
        <w:rPr>
          <w:rStyle w:val="CodingLanguage"/>
        </w:rPr>
        <w:br/>
        <w:t xml:space="preserve">    metadata:</w:t>
      </w:r>
      <w:r>
        <w:rPr>
          <w:rStyle w:val="CodingLanguage"/>
        </w:rPr>
        <w:br/>
        <w:t xml:space="preserve">      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master</w:t>
      </w:r>
      <w:r>
        <w:rPr>
          <w:rStyle w:val="CodingLanguage"/>
        </w:rPr>
        <w:br/>
      </w:r>
      <w:r w:rsidRPr="00463FEF">
        <w:rPr>
          <w:rStyle w:val="CodingLanguage"/>
        </w:rPr>
        <w:t xml:space="preserve">        image: k8s.gcr.io/re</w:t>
      </w:r>
      <w:r>
        <w:rPr>
          <w:rStyle w:val="CodingLanguage"/>
        </w:rPr>
        <w:t>dis:e2e  # or just image: redis</w:t>
      </w:r>
      <w:r>
        <w:rPr>
          <w:rStyle w:val="CodingLanguage"/>
        </w:rPr>
        <w:br/>
        <w:t xml:space="preserve">        resources:</w:t>
      </w:r>
      <w:r>
        <w:rPr>
          <w:rStyle w:val="CodingLanguage"/>
        </w:rPr>
        <w:br/>
        <w:t xml:space="preserve">          requests:</w:t>
      </w:r>
      <w:r>
        <w:rPr>
          <w:rStyle w:val="CodingLanguage"/>
        </w:rPr>
        <w:br/>
      </w:r>
      <w:r>
        <w:rPr>
          <w:rStyle w:val="CodingLanguage"/>
        </w:rPr>
        <w:lastRenderedPageBreak/>
        <w:t xml:space="preserve">            cpu: 100m</w:t>
      </w:r>
      <w:r>
        <w:rPr>
          <w:rStyle w:val="CodingLanguage"/>
        </w:rPr>
        <w:br/>
      </w:r>
      <w:r w:rsidRPr="00463FEF">
        <w:rPr>
          <w:rStyle w:val="CodingLanguage"/>
        </w:rPr>
        <w:t xml:space="preserve">            memory: 100M</w:t>
      </w:r>
      <w:r>
        <w:rPr>
          <w:rStyle w:val="CodingLanguage"/>
        </w:rPr>
        <w:t>i</w:t>
      </w:r>
      <w:r>
        <w:rPr>
          <w:rStyle w:val="CodingLanguage"/>
        </w:rPr>
        <w:br/>
        <w:t xml:space="preserve">        ports:</w:t>
      </w:r>
      <w:r>
        <w:rPr>
          <w:rStyle w:val="CodingLanguage"/>
        </w:rPr>
        <w:br/>
      </w:r>
      <w:r w:rsidRPr="00463FEF">
        <w:rPr>
          <w:rStyle w:val="CodingLanguage"/>
        </w:rPr>
        <w:t xml:space="preserve">        - containerPort: 6379</w:t>
      </w:r>
      <w:r>
        <w:rPr>
          <w:rStyle w:val="CodingLanguage"/>
        </w:rPr>
        <w:br/>
      </w:r>
    </w:p>
    <w:p w14:paraId="393B2FAC" w14:textId="2EA09B0C" w:rsidR="00463FEF" w:rsidRDefault="00463FEF" w:rsidP="00463FEF">
      <w:pPr>
        <w:pStyle w:val="BodyTextMetricHPELight10pt"/>
      </w:pPr>
      <w:r w:rsidRPr="00463FEF">
        <w:t>Apply the Redis master deployment from the red</w:t>
      </w:r>
      <w:r>
        <w:t>is-master-deployment.yaml file:</w:t>
      </w:r>
    </w:p>
    <w:p w14:paraId="6F349B77" w14:textId="58C773B6" w:rsidR="00463FEF" w:rsidRPr="00463FEF" w:rsidRDefault="00463FEF" w:rsidP="00463FEF">
      <w:pPr>
        <w:pStyle w:val="BodyTextMetricHPELight10pt"/>
        <w:rPr>
          <w:rStyle w:val="CodingLanguage"/>
        </w:rPr>
      </w:pPr>
      <w:r w:rsidRPr="00463FEF">
        <w:rPr>
          <w:rStyle w:val="CodingLanguage"/>
        </w:rPr>
        <w:t># kubectl apply -f redis-master-deployment.yaml</w:t>
      </w:r>
    </w:p>
    <w:p w14:paraId="503D1286" w14:textId="710062C8" w:rsidR="00463FEF" w:rsidRDefault="00463FEF" w:rsidP="00463FEF">
      <w:pPr>
        <w:pStyle w:val="BodyTextMetricHPELight10pt"/>
      </w:pPr>
      <w:r w:rsidRPr="00463FEF">
        <w:t>Query the list of Pods to verify that the Redis master pod is running.</w:t>
      </w:r>
    </w:p>
    <w:p w14:paraId="36DA9435" w14:textId="5E4940C5" w:rsidR="00463FEF" w:rsidRPr="00463FEF" w:rsidRDefault="00463FEF" w:rsidP="00463FEF">
      <w:pPr>
        <w:pStyle w:val="BodyTextMetricHPELight10pt"/>
        <w:rPr>
          <w:rStyle w:val="CodingLanguage"/>
        </w:rPr>
      </w:pPr>
      <w:r>
        <w:rPr>
          <w:rStyle w:val="CodingLanguage"/>
        </w:rPr>
        <w:t># kubectl get pods | grep redis</w:t>
      </w:r>
      <w:r>
        <w:rPr>
          <w:rStyle w:val="CodingLanguage"/>
        </w:rPr>
        <w:br/>
      </w:r>
      <w:r w:rsidRPr="00463FEF">
        <w:rPr>
          <w:rStyle w:val="CodingLanguage"/>
        </w:rPr>
        <w:t>redis-master-57657796fc-psvhc     1/1       Running   0          32s</w:t>
      </w:r>
    </w:p>
    <w:p w14:paraId="7A749156" w14:textId="22886A06" w:rsidR="00463FEF" w:rsidRDefault="00463FEF" w:rsidP="00463FEF">
      <w:pPr>
        <w:pStyle w:val="BodyTextMetricHPELight10pt"/>
      </w:pPr>
      <w:r w:rsidRPr="00463FEF">
        <w:t xml:space="preserve">Use the </w:t>
      </w:r>
      <w:r w:rsidRPr="00463FEF">
        <w:rPr>
          <w:rStyle w:val="CodingLanguage"/>
        </w:rPr>
        <w:t>kubectl logs</w:t>
      </w:r>
      <w:r w:rsidRPr="00463FEF">
        <w:t xml:space="preserve"> command to view the logs from the Redis master pod:</w:t>
      </w:r>
    </w:p>
    <w:p w14:paraId="5028A130" w14:textId="77777777" w:rsidR="00463FEF" w:rsidRPr="00463FEF" w:rsidRDefault="00463FEF" w:rsidP="00463FEF">
      <w:pPr>
        <w:pStyle w:val="BodyTextMetricHPELight10pt"/>
        <w:rPr>
          <w:rStyle w:val="CodingLanguage"/>
        </w:rPr>
      </w:pPr>
      <w:r w:rsidRPr="00463FEF">
        <w:rPr>
          <w:rStyle w:val="CodingLanguage"/>
        </w:rPr>
        <w:t># kubectl logs -f redis-master-57657796fc-psvhc</w:t>
      </w:r>
    </w:p>
    <w:p w14:paraId="54DD345D" w14:textId="0B0D4B0E" w:rsidR="00463FEF" w:rsidRPr="00463FEF" w:rsidRDefault="00463FEF" w:rsidP="00463FEF">
      <w:pPr>
        <w:pStyle w:val="BodyTextMetricHPELight10pt"/>
        <w:rPr>
          <w:rStyle w:val="CodingLanguage"/>
        </w:rPr>
      </w:pPr>
      <w:r>
        <w:rPr>
          <w:rStyle w:val="CodingLanguage"/>
        </w:rPr>
        <w:t xml:space="preserve">                _._</w:t>
      </w:r>
      <w:r>
        <w:rPr>
          <w:rStyle w:val="CodingLanguage"/>
        </w:rPr>
        <w:br/>
        <w:t xml:space="preserve">           _.-``__ ''-._</w:t>
      </w:r>
      <w:r>
        <w:rPr>
          <w:rStyle w:val="CodingLanguage"/>
        </w:rPr>
        <w:br/>
      </w:r>
      <w:r w:rsidRPr="00463FEF">
        <w:rPr>
          <w:rStyle w:val="CodingLanguage"/>
        </w:rPr>
        <w:t xml:space="preserve">      _.-``    `.  `_.  ''-._           R</w:t>
      </w:r>
      <w:r>
        <w:rPr>
          <w:rStyle w:val="CodingLanguage"/>
        </w:rPr>
        <w:t>edis 2.8.19 (00000000/0) 64 bit</w:t>
      </w:r>
      <w:r>
        <w:rPr>
          <w:rStyle w:val="CodingLanguage"/>
        </w:rPr>
        <w:br/>
      </w:r>
      <w:r w:rsidRPr="00463FEF">
        <w:rPr>
          <w:rStyle w:val="CodingLanguage"/>
        </w:rPr>
        <w:t xml:space="preserve">  .-`` .-```.  `</w:t>
      </w:r>
      <w:r>
        <w:rPr>
          <w:rStyle w:val="CodingLanguage"/>
        </w:rPr>
        <w:t>``\/    _.,_ ''-._</w:t>
      </w:r>
      <w:r>
        <w:rPr>
          <w:rStyle w:val="CodingLanguage"/>
        </w:rPr>
        <w:br/>
      </w:r>
      <w:r w:rsidRPr="00463FEF">
        <w:rPr>
          <w:rStyle w:val="CodingLanguage"/>
        </w:rPr>
        <w:t xml:space="preserve"> (    '      ,       .-`  | `,    ) </w:t>
      </w:r>
      <w:r>
        <w:rPr>
          <w:rStyle w:val="CodingLanguage"/>
        </w:rPr>
        <w:t xml:space="preserve">    Running in stand alone mode</w:t>
      </w:r>
      <w:r>
        <w:rPr>
          <w:rStyle w:val="CodingLanguage"/>
        </w:rPr>
        <w:br/>
      </w:r>
      <w:r w:rsidRPr="00463FEF">
        <w:rPr>
          <w:rStyle w:val="CodingLanguage"/>
        </w:rPr>
        <w:t xml:space="preserve"> |`-._`-...-` __...</w:t>
      </w:r>
      <w:r>
        <w:rPr>
          <w:rStyle w:val="CodingLanguage"/>
        </w:rPr>
        <w:t>-.``-._|'` _.-'|     Port: 6379</w:t>
      </w:r>
      <w:r>
        <w:rPr>
          <w:rStyle w:val="CodingLanguage"/>
        </w:rPr>
        <w:br/>
      </w:r>
      <w:r w:rsidRPr="00463FEF">
        <w:rPr>
          <w:rStyle w:val="CodingLanguage"/>
        </w:rPr>
        <w:t xml:space="preserve"> |    `-._   `.</w:t>
      </w:r>
      <w:r>
        <w:rPr>
          <w:rStyle w:val="CodingLanguage"/>
        </w:rPr>
        <w:t>_    /     _.-'    |     PID: 1</w:t>
      </w:r>
      <w:r>
        <w:rPr>
          <w:rStyle w:val="CodingLanguage"/>
        </w:rPr>
        <w:br/>
      </w:r>
      <w:r w:rsidRPr="00463FEF">
        <w:rPr>
          <w:rStyle w:val="CodingLanguage"/>
        </w:rPr>
        <w:t xml:space="preserve">  `</w:t>
      </w:r>
      <w:r>
        <w:rPr>
          <w:rStyle w:val="CodingLanguage"/>
        </w:rPr>
        <w:t>-._    `-._  `-./  _.-'    _.-'</w:t>
      </w:r>
      <w:r>
        <w:rPr>
          <w:rStyle w:val="CodingLanguage"/>
        </w:rPr>
        <w:br/>
      </w:r>
      <w:r w:rsidRPr="00463FEF">
        <w:rPr>
          <w:rStyle w:val="CodingLanguage"/>
        </w:rPr>
        <w:t xml:space="preserve"> |`-</w:t>
      </w:r>
      <w:r>
        <w:rPr>
          <w:rStyle w:val="CodingLanguage"/>
        </w:rPr>
        <w:t>._`-._    `-.__.-'    _.-'_.-'|</w:t>
      </w:r>
      <w:r>
        <w:rPr>
          <w:rStyle w:val="CodingLanguage"/>
        </w:rPr>
        <w:br/>
      </w:r>
      <w:r w:rsidRPr="00463FEF">
        <w:rPr>
          <w:rStyle w:val="CodingLanguage"/>
        </w:rPr>
        <w:t xml:space="preserve"> |    `-._`-._        _.-'_.-'</w:t>
      </w:r>
      <w:r>
        <w:rPr>
          <w:rStyle w:val="CodingLanguage"/>
        </w:rPr>
        <w:t xml:space="preserve">    |           http://redis.io</w:t>
      </w:r>
      <w:r>
        <w:rPr>
          <w:rStyle w:val="CodingLanguage"/>
        </w:rPr>
        <w:br/>
      </w:r>
      <w:r w:rsidRPr="00463FEF">
        <w:rPr>
          <w:rStyle w:val="CodingLanguage"/>
        </w:rPr>
        <w:t xml:space="preserve">  `</w:t>
      </w:r>
      <w:r>
        <w:rPr>
          <w:rStyle w:val="CodingLanguage"/>
        </w:rPr>
        <w:t>-._    `-._`-.__.-'_.-'    _.-'</w:t>
      </w:r>
      <w:r>
        <w:rPr>
          <w:rStyle w:val="CodingLanguage"/>
        </w:rPr>
        <w:br/>
      </w:r>
      <w:r w:rsidRPr="00463FEF">
        <w:rPr>
          <w:rStyle w:val="CodingLanguage"/>
        </w:rPr>
        <w:t xml:space="preserve"> |`-</w:t>
      </w:r>
      <w:r>
        <w:rPr>
          <w:rStyle w:val="CodingLanguage"/>
        </w:rPr>
        <w:t>._`-._    `-.__.-'    _.-'_.-'|</w:t>
      </w:r>
      <w:r>
        <w:rPr>
          <w:rStyle w:val="CodingLanguage"/>
        </w:rPr>
        <w:br/>
      </w:r>
      <w:r w:rsidRPr="00463FEF">
        <w:rPr>
          <w:rStyle w:val="CodingLanguage"/>
        </w:rPr>
        <w:t xml:space="preserve"> |  </w:t>
      </w:r>
      <w:r>
        <w:rPr>
          <w:rStyle w:val="CodingLanguage"/>
        </w:rPr>
        <w:t xml:space="preserve">  `-._`-._        _.-'_.-'    |</w:t>
      </w:r>
      <w:r>
        <w:rPr>
          <w:rStyle w:val="CodingLanguage"/>
        </w:rPr>
        <w:br/>
      </w:r>
      <w:r w:rsidRPr="00463FEF">
        <w:rPr>
          <w:rStyle w:val="CodingLanguage"/>
        </w:rPr>
        <w:t xml:space="preserve">  `</w:t>
      </w:r>
      <w:r>
        <w:rPr>
          <w:rStyle w:val="CodingLanguage"/>
        </w:rPr>
        <w:t>-._    `-._`-.__.-'_.-'    _.-'</w:t>
      </w:r>
      <w:r>
        <w:rPr>
          <w:rStyle w:val="CodingLanguage"/>
        </w:rPr>
        <w:br/>
        <w:t xml:space="preserve">      `-._    `-.__.-'    _.-'</w:t>
      </w:r>
      <w:r>
        <w:rPr>
          <w:rStyle w:val="CodingLanguage"/>
        </w:rPr>
        <w:br/>
      </w:r>
      <w:r w:rsidRPr="00463FEF">
        <w:rPr>
          <w:rStyle w:val="CodingLanguage"/>
        </w:rPr>
        <w:t xml:space="preserve">          `-._       </w:t>
      </w:r>
      <w:r>
        <w:rPr>
          <w:rStyle w:val="CodingLanguage"/>
        </w:rPr>
        <w:t xml:space="preserve"> _.-'</w:t>
      </w:r>
      <w:r>
        <w:rPr>
          <w:rStyle w:val="CodingLanguage"/>
        </w:rPr>
        <w:br/>
        <w:t xml:space="preserve">              `-.__.-'</w:t>
      </w:r>
      <w:r>
        <w:rPr>
          <w:rStyle w:val="CodingLanguage"/>
        </w:rPr>
        <w:br/>
      </w:r>
    </w:p>
    <w:p w14:paraId="51FC86E7" w14:textId="51A535F4" w:rsidR="00463FEF" w:rsidRPr="00463FEF" w:rsidRDefault="00463FEF" w:rsidP="00463FEF">
      <w:pPr>
        <w:pStyle w:val="BodyTextMetricHPELight10pt"/>
        <w:rPr>
          <w:rStyle w:val="CodingLanguage"/>
        </w:rPr>
      </w:pPr>
      <w:r w:rsidRPr="00463FEF">
        <w:rPr>
          <w:rStyle w:val="CodingLanguage"/>
        </w:rPr>
        <w:t>[1] 07 Feb 15:04:32.189 # Server started, Redis version 2.8.19</w:t>
      </w:r>
      <w:r>
        <w:rPr>
          <w:rStyle w:val="CodingLanguage"/>
        </w:rPr>
        <w:br/>
      </w:r>
      <w:r w:rsidRPr="00463FEF">
        <w:rPr>
          <w:rStyle w:val="CodingLanguage"/>
        </w:rPr>
        <w:t>[1] 07 Feb 15:04:32.189 # WARNING you have Transparent Huge Pages (THP) support enabled in your kernel. This will create latency and memory usage issues with Redis. To fix this issue run the command 'echo never &gt; /sys/kernel/mm/transparent_hugepage/enabled' as root, and add it to your /etc/rc.local in order to retain the setting after a reboot. Redis must be r</w:t>
      </w:r>
      <w:r>
        <w:rPr>
          <w:rStyle w:val="CodingLanguage"/>
        </w:rPr>
        <w:t>estarted after THP is disabled.</w:t>
      </w:r>
      <w:r>
        <w:rPr>
          <w:rStyle w:val="CodingLanguage"/>
        </w:rPr>
        <w:br/>
      </w:r>
      <w:r w:rsidRPr="00463FEF">
        <w:rPr>
          <w:rStyle w:val="CodingLanguage"/>
        </w:rPr>
        <w:t>[1] 07 Feb 15:04:32.189 # WARNING: The TCP backlog setting of 511 cannot be enforced because /proc/sys/net/core/somaxconn is</w:t>
      </w:r>
      <w:r>
        <w:rPr>
          <w:rStyle w:val="CodingLanguage"/>
        </w:rPr>
        <w:t xml:space="preserve"> set to the lower value of 128.</w:t>
      </w:r>
      <w:r>
        <w:rPr>
          <w:rStyle w:val="CodingLanguage"/>
        </w:rPr>
        <w:br/>
      </w:r>
      <w:r w:rsidRPr="00463FEF">
        <w:rPr>
          <w:rStyle w:val="CodingLanguage"/>
        </w:rPr>
        <w:t>[1] 07 Feb 15:04:32.190 * The server is now ready to accept connections on port 6379</w:t>
      </w:r>
    </w:p>
    <w:p w14:paraId="3B46A8D9" w14:textId="690FDC88" w:rsidR="00463FEF" w:rsidRDefault="005A37E6" w:rsidP="00463FEF">
      <w:pPr>
        <w:pStyle w:val="BodyTextMetricHPELight10pt"/>
      </w:pPr>
      <w:r w:rsidRPr="005A37E6">
        <w:t>The guestbook application needs to communicate with the Redis master to write its data. You need to apply a service to proxy the traffic to the Redis master pod. A service defines a policy to access the pods.</w:t>
      </w:r>
    </w:p>
    <w:p w14:paraId="259D0433" w14:textId="77777777" w:rsidR="005A37E6" w:rsidRPr="005A37E6" w:rsidRDefault="005A37E6" w:rsidP="005A37E6">
      <w:pPr>
        <w:pStyle w:val="BodyTextMetricHPELight10pt"/>
        <w:rPr>
          <w:rStyle w:val="CodingLanguage"/>
        </w:rPr>
      </w:pPr>
      <w:r w:rsidRPr="005A37E6">
        <w:rPr>
          <w:rStyle w:val="CodingLanguage"/>
        </w:rPr>
        <w:t># cat redis-master-service.yaml</w:t>
      </w:r>
    </w:p>
    <w:p w14:paraId="208C4020" w14:textId="274F8E70" w:rsidR="005A37E6" w:rsidRPr="005A37E6" w:rsidRDefault="005A37E6" w:rsidP="005A37E6">
      <w:pPr>
        <w:pStyle w:val="BodyTextMetricHPELight10pt"/>
        <w:rPr>
          <w:rStyle w:val="CodingLanguage"/>
        </w:rPr>
      </w:pPr>
      <w:r>
        <w:rPr>
          <w:rStyle w:val="CodingLanguage"/>
        </w:rPr>
        <w:t>apiVersion: v1</w:t>
      </w:r>
      <w:r>
        <w:rPr>
          <w:rStyle w:val="CodingLanguage"/>
        </w:rPr>
        <w:br/>
        <w:t>kind: Service</w:t>
      </w:r>
      <w:r>
        <w:rPr>
          <w:rStyle w:val="CodingLanguage"/>
        </w:rPr>
        <w:br/>
        <w:t>metadata:</w:t>
      </w:r>
      <w:r>
        <w:rPr>
          <w:rStyle w:val="CodingLanguage"/>
        </w:rPr>
        <w:br/>
      </w:r>
      <w:r w:rsidRPr="005A37E6">
        <w:rPr>
          <w:rStyle w:val="CodingLanguage"/>
        </w:rPr>
        <w:t xml:space="preserve">  name: redis-mas</w:t>
      </w:r>
      <w:r>
        <w:rPr>
          <w:rStyle w:val="CodingLanguage"/>
        </w:rPr>
        <w:t>ter</w:t>
      </w:r>
      <w:r>
        <w:rPr>
          <w:rStyle w:val="CodingLanguage"/>
        </w:rPr>
        <w:br/>
        <w:t xml:space="preserve">  labels:</w:t>
      </w:r>
      <w:r>
        <w:rPr>
          <w:rStyle w:val="CodingLanguage"/>
        </w:rPr>
        <w:br/>
        <w:t xml:space="preserve">    app: redis</w:t>
      </w:r>
      <w:r>
        <w:rPr>
          <w:rStyle w:val="CodingLanguage"/>
        </w:rPr>
        <w:br/>
      </w:r>
      <w:r>
        <w:rPr>
          <w:rStyle w:val="CodingLanguage"/>
        </w:rPr>
        <w:lastRenderedPageBreak/>
        <w:t xml:space="preserve">    role: master</w:t>
      </w:r>
      <w:r>
        <w:rPr>
          <w:rStyle w:val="CodingLanguage"/>
        </w:rPr>
        <w:br/>
        <w:t xml:space="preserve">    tier: backend</w:t>
      </w:r>
      <w:r>
        <w:rPr>
          <w:rStyle w:val="CodingLanguage"/>
        </w:rPr>
        <w:br/>
        <w:t>spec:</w:t>
      </w:r>
      <w:r>
        <w:rPr>
          <w:rStyle w:val="CodingLanguage"/>
        </w:rPr>
        <w:br/>
        <w:t xml:space="preserve">  ports:</w:t>
      </w:r>
      <w:r>
        <w:rPr>
          <w:rStyle w:val="CodingLanguage"/>
        </w:rPr>
        <w:br/>
        <w:t xml:space="preserve">  - port: 6379</w:t>
      </w:r>
      <w:r>
        <w:rPr>
          <w:rStyle w:val="CodingLanguage"/>
        </w:rPr>
        <w:br/>
        <w:t xml:space="preserve">    targetPort: 6379</w:t>
      </w:r>
      <w:r>
        <w:rPr>
          <w:rStyle w:val="CodingLanguage"/>
        </w:rPr>
        <w:br/>
        <w:t xml:space="preserve">  selector:</w:t>
      </w:r>
      <w:r>
        <w:rPr>
          <w:rStyle w:val="CodingLanguage"/>
        </w:rPr>
        <w:br/>
        <w:t xml:space="preserve">    app: redis</w:t>
      </w:r>
      <w:r>
        <w:rPr>
          <w:rStyle w:val="CodingLanguage"/>
        </w:rPr>
        <w:br/>
        <w:t xml:space="preserve">    role: master</w:t>
      </w:r>
      <w:r>
        <w:rPr>
          <w:rStyle w:val="CodingLanguage"/>
        </w:rPr>
        <w:br/>
      </w:r>
      <w:r w:rsidRPr="005A37E6">
        <w:rPr>
          <w:rStyle w:val="CodingLanguage"/>
        </w:rPr>
        <w:t xml:space="preserve">    tier: backend</w:t>
      </w:r>
    </w:p>
    <w:p w14:paraId="20C85A29" w14:textId="7FE81215" w:rsidR="00463FEF" w:rsidRDefault="005A37E6" w:rsidP="00463FEF">
      <w:pPr>
        <w:pStyle w:val="BodyTextMetricHPELight10pt"/>
      </w:pPr>
      <w:r w:rsidRPr="005A37E6">
        <w:t xml:space="preserve">Apply the Redis master service from the </w:t>
      </w:r>
      <w:r w:rsidRPr="005A37E6">
        <w:rPr>
          <w:rStyle w:val="CodingLanguage"/>
        </w:rPr>
        <w:t>redis-master-service.yaml</w:t>
      </w:r>
      <w:r w:rsidRPr="005A37E6">
        <w:t xml:space="preserve"> file:</w:t>
      </w:r>
    </w:p>
    <w:p w14:paraId="41379BC1" w14:textId="49C11B9E" w:rsidR="00463FEF" w:rsidRPr="005A37E6" w:rsidRDefault="005A37E6" w:rsidP="005A37E6">
      <w:pPr>
        <w:pStyle w:val="BodyTextMetricHPELight10pt"/>
        <w:rPr>
          <w:rStyle w:val="CodingLanguage"/>
        </w:rPr>
      </w:pPr>
      <w:r w:rsidRPr="005A37E6">
        <w:rPr>
          <w:rStyle w:val="CodingLanguage"/>
        </w:rPr>
        <w:t>#  kubectl app</w:t>
      </w:r>
      <w:r>
        <w:rPr>
          <w:rStyle w:val="CodingLanguage"/>
        </w:rPr>
        <w:t>ly -f redis-master-service.yaml</w:t>
      </w:r>
      <w:r>
        <w:rPr>
          <w:rStyle w:val="CodingLanguage"/>
        </w:rPr>
        <w:br/>
      </w:r>
      <w:r w:rsidRPr="005A37E6">
        <w:rPr>
          <w:rStyle w:val="CodingLanguage"/>
        </w:rPr>
        <w:t>service "redis-master" created</w:t>
      </w:r>
    </w:p>
    <w:p w14:paraId="050A9F0D" w14:textId="0AE1D558" w:rsidR="005A37E6" w:rsidRDefault="005A37E6" w:rsidP="00463FEF">
      <w:pPr>
        <w:pStyle w:val="BodyTextMetricHPELight10pt"/>
      </w:pPr>
      <w:r w:rsidRPr="005A37E6">
        <w:t>Query the list of services to verify that the Redis master service is running.</w:t>
      </w:r>
    </w:p>
    <w:p w14:paraId="14C24306" w14:textId="782742E1" w:rsidR="005A37E6" w:rsidRPr="005A37E6" w:rsidRDefault="005A37E6" w:rsidP="005A37E6">
      <w:pPr>
        <w:pStyle w:val="BodyTextMetricHPELight10pt"/>
        <w:rPr>
          <w:rStyle w:val="CodingLanguage"/>
        </w:rPr>
      </w:pPr>
      <w:r>
        <w:rPr>
          <w:rStyle w:val="CodingLanguage"/>
        </w:rPr>
        <w:t># kubectl get svc</w:t>
      </w:r>
      <w:r>
        <w:rPr>
          <w:rStyle w:val="CodingLanguage"/>
        </w:rPr>
        <w:br/>
      </w:r>
      <w:r w:rsidRPr="005A37E6">
        <w:rPr>
          <w:rStyle w:val="CodingLanguage"/>
        </w:rPr>
        <w:t>NAME           TYPE        CLUSTER-IP      EXT</w:t>
      </w:r>
      <w:r>
        <w:rPr>
          <w:rStyle w:val="CodingLanguage"/>
        </w:rPr>
        <w:t>ERNAL-IP   PORT(S)          AGE</w:t>
      </w:r>
      <w:r>
        <w:rPr>
          <w:rStyle w:val="CodingLanguage"/>
        </w:rPr>
        <w:br/>
      </w:r>
      <w:r w:rsidRPr="005A37E6">
        <w:rPr>
          <w:rStyle w:val="CodingLanguage"/>
        </w:rPr>
        <w:t>redis-master   ClusterIP   10.96.240.18    &lt;none&gt;        6379/TCP         1m</w:t>
      </w:r>
    </w:p>
    <w:p w14:paraId="03846D19" w14:textId="68F4034C" w:rsidR="005A37E6" w:rsidRDefault="005A37E6" w:rsidP="00463FEF">
      <w:pPr>
        <w:pStyle w:val="BodyTextMetricHPELight10pt"/>
      </w:pPr>
      <w:r w:rsidRPr="005A37E6">
        <w:t>Although the Redis master is a single pod, you can make it highly available to meet traffic demands by adding replica Redis slaves.</w:t>
      </w:r>
    </w:p>
    <w:p w14:paraId="4D4451B3" w14:textId="77777777" w:rsidR="005A37E6" w:rsidRPr="005A37E6" w:rsidRDefault="005A37E6" w:rsidP="005A37E6">
      <w:pPr>
        <w:pStyle w:val="BodyTextMetricHPELight10pt"/>
        <w:rPr>
          <w:rStyle w:val="CodingLanguage"/>
        </w:rPr>
      </w:pPr>
      <w:r w:rsidRPr="005A37E6">
        <w:rPr>
          <w:rStyle w:val="CodingLanguage"/>
        </w:rPr>
        <w:t># cat redis-slave-deployment.yaml</w:t>
      </w:r>
    </w:p>
    <w:p w14:paraId="69B217F0" w14:textId="77777777" w:rsidR="005A37E6" w:rsidRDefault="005A37E6" w:rsidP="00463FEF">
      <w:pPr>
        <w:pStyle w:val="BodyTextMetricHPELight10pt"/>
        <w:rPr>
          <w:rStyle w:val="CodingLanguage"/>
        </w:rPr>
      </w:pPr>
      <w:r w:rsidRPr="005A37E6">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t>metadata:</w:t>
      </w:r>
      <w:r>
        <w:rPr>
          <w:rStyle w:val="CodingLanguage"/>
        </w:rPr>
        <w:br/>
        <w:t xml:space="preserve">  name: redis-slave</w:t>
      </w:r>
      <w:r>
        <w:rPr>
          <w:rStyle w:val="CodingLanguage"/>
        </w:rPr>
        <w:br/>
        <w:t>spec:</w:t>
      </w:r>
      <w:r>
        <w:rPr>
          <w:rStyle w:val="CodingLanguage"/>
        </w:rPr>
        <w:br/>
        <w:t xml:space="preserve">  selector:</w:t>
      </w:r>
      <w:r>
        <w:rPr>
          <w:rStyle w:val="CodingLanguage"/>
        </w:rPr>
        <w:br/>
        <w:t xml:space="preserve">    matchLabels: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 xml:space="preserve">  replicas: 2</w:t>
      </w:r>
      <w:r>
        <w:rPr>
          <w:rStyle w:val="CodingLanguage"/>
        </w:rPr>
        <w:br/>
      </w:r>
      <w:r w:rsidRPr="005A37E6">
        <w:rPr>
          <w:rStyle w:val="CodingLanguage"/>
        </w:rPr>
        <w:t xml:space="preserve">  template:</w:t>
      </w:r>
      <w:r>
        <w:rPr>
          <w:rStyle w:val="CodingLanguage"/>
        </w:rPr>
        <w:br/>
      </w:r>
      <w:r w:rsidRPr="005A37E6">
        <w:rPr>
          <w:rStyle w:val="CodingLanguage"/>
        </w:rPr>
        <w:t xml:space="preserve">    metadata:</w:t>
      </w:r>
      <w:r>
        <w:rPr>
          <w:rStyle w:val="CodingLanguage"/>
        </w:rPr>
        <w:br/>
        <w:t xml:space="preserve">      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slave</w:t>
      </w:r>
      <w:r>
        <w:rPr>
          <w:rStyle w:val="CodingLanguage"/>
        </w:rPr>
        <w:br/>
      </w:r>
      <w:r w:rsidRPr="005A37E6">
        <w:rPr>
          <w:rStyle w:val="CodingLanguage"/>
        </w:rPr>
        <w:t xml:space="preserve">        image: gcr.io/</w:t>
      </w:r>
      <w:r>
        <w:rPr>
          <w:rStyle w:val="CodingLanguage"/>
        </w:rPr>
        <w:t>google_samples/gb-redisslave:v1</w:t>
      </w:r>
      <w:r>
        <w:rPr>
          <w:rStyle w:val="CodingLanguage"/>
        </w:rPr>
        <w:br/>
        <w:t xml:space="preserve">        resources:</w:t>
      </w:r>
      <w:r>
        <w:rPr>
          <w:rStyle w:val="CodingLanguage"/>
        </w:rPr>
        <w:br/>
        <w:t xml:space="preserve">          requests:</w:t>
      </w:r>
      <w:r>
        <w:rPr>
          <w:rStyle w:val="CodingLanguage"/>
        </w:rPr>
        <w:br/>
        <w:t xml:space="preserve">            cpu: 100m</w:t>
      </w:r>
      <w:r>
        <w:rPr>
          <w:rStyle w:val="CodingLanguage"/>
        </w:rPr>
        <w:br/>
        <w:t xml:space="preserve">            memory: 100Mi</w:t>
      </w:r>
      <w:r>
        <w:rPr>
          <w:rStyle w:val="CodingLanguage"/>
        </w:rPr>
        <w:br/>
      </w:r>
      <w:r w:rsidRPr="005A37E6">
        <w:rPr>
          <w:rStyle w:val="CodingLanguage"/>
        </w:rPr>
        <w:t xml:space="preserve">      </w:t>
      </w:r>
      <w:r>
        <w:rPr>
          <w:rStyle w:val="CodingLanguage"/>
        </w:rPr>
        <w:t xml:space="preserve">  env:</w:t>
      </w:r>
      <w:r>
        <w:rPr>
          <w:rStyle w:val="CodingLanguage"/>
        </w:rPr>
        <w:br/>
        <w:t xml:space="preserve">        - name: GET_HOSTS_FROM</w:t>
      </w:r>
      <w:r>
        <w:rPr>
          <w:rStyle w:val="CodingLanguage"/>
        </w:rPr>
        <w:br/>
        <w:t xml:space="preserve">          value: dns</w:t>
      </w:r>
      <w:r>
        <w:rPr>
          <w:rStyle w:val="CodingLanguage"/>
        </w:rPr>
        <w:br/>
      </w:r>
      <w:r w:rsidRPr="005A37E6">
        <w:rPr>
          <w:rStyle w:val="CodingLanguage"/>
        </w:rPr>
        <w:t xml:space="preserve">          # If your cluster config does not</w:t>
      </w:r>
      <w:r>
        <w:rPr>
          <w:rStyle w:val="CodingLanguage"/>
        </w:rPr>
        <w:t xml:space="preserve"> include a dns service, then to</w:t>
      </w:r>
      <w:r>
        <w:rPr>
          <w:rStyle w:val="CodingLanguage"/>
        </w:rPr>
        <w:br/>
      </w:r>
      <w:r w:rsidRPr="005A37E6">
        <w:rPr>
          <w:rStyle w:val="CodingLanguage"/>
        </w:rPr>
        <w:lastRenderedPageBreak/>
        <w:t xml:space="preserve">          # instead access an environm</w:t>
      </w:r>
      <w:r>
        <w:rPr>
          <w:rStyle w:val="CodingLanguage"/>
        </w:rPr>
        <w:t>ent variable to find the master</w:t>
      </w:r>
      <w:r>
        <w:rPr>
          <w:rStyle w:val="CodingLanguage"/>
        </w:rPr>
        <w:br/>
      </w:r>
      <w:r w:rsidRPr="005A37E6">
        <w:rPr>
          <w:rStyle w:val="CodingLanguage"/>
        </w:rPr>
        <w:t xml:space="preserve">          # service's host, comment out the 'value: </w:t>
      </w:r>
      <w:r>
        <w:rPr>
          <w:rStyle w:val="CodingLanguage"/>
        </w:rPr>
        <w:t>dns' line above, and</w:t>
      </w:r>
      <w:r>
        <w:rPr>
          <w:rStyle w:val="CodingLanguage"/>
        </w:rPr>
        <w:br/>
      </w:r>
      <w:r w:rsidRPr="005A37E6">
        <w:rPr>
          <w:rStyle w:val="CodingLanguage"/>
        </w:rPr>
        <w:t xml:space="preserve">      </w:t>
      </w:r>
      <w:r>
        <w:rPr>
          <w:rStyle w:val="CodingLanguage"/>
        </w:rPr>
        <w:t xml:space="preserve">    # uncomment the line below:</w:t>
      </w:r>
      <w:r>
        <w:rPr>
          <w:rStyle w:val="CodingLanguage"/>
        </w:rPr>
        <w:br/>
        <w:t xml:space="preserve">          # value: env</w:t>
      </w:r>
      <w:r>
        <w:rPr>
          <w:rStyle w:val="CodingLanguage"/>
        </w:rPr>
        <w:br/>
        <w:t xml:space="preserve">        ports:</w:t>
      </w:r>
      <w:r>
        <w:rPr>
          <w:rStyle w:val="CodingLanguage"/>
        </w:rPr>
        <w:br/>
      </w:r>
      <w:r w:rsidRPr="005A37E6">
        <w:rPr>
          <w:rStyle w:val="CodingLanguage"/>
        </w:rPr>
        <w:t xml:space="preserve">        - containerPort: 6379</w:t>
      </w:r>
    </w:p>
    <w:p w14:paraId="4C8D1AB3" w14:textId="704D3CBC" w:rsidR="005A37E6" w:rsidRDefault="005A37E6" w:rsidP="00463FEF">
      <w:pPr>
        <w:pStyle w:val="BodyTextMetricHPELight10pt"/>
      </w:pPr>
      <w:r>
        <w:rPr>
          <w:rStyle w:val="CodingLanguage"/>
        </w:rPr>
        <w:br/>
      </w:r>
      <w:r w:rsidRPr="005A37E6">
        <w:t xml:space="preserve">Create the Redis slaves from the </w:t>
      </w:r>
      <w:r w:rsidRPr="005A37E6">
        <w:rPr>
          <w:rStyle w:val="CodingLanguage"/>
        </w:rPr>
        <w:t>redis-slave-deployment.yaml</w:t>
      </w:r>
      <w:r w:rsidRPr="005A37E6">
        <w:t xml:space="preserve"> file.</w:t>
      </w:r>
    </w:p>
    <w:p w14:paraId="5E1FDD60" w14:textId="4BFD1726" w:rsidR="005A37E6" w:rsidRPr="005A37E6" w:rsidRDefault="005A37E6" w:rsidP="005A37E6">
      <w:pPr>
        <w:pStyle w:val="BodyTextMetricHPELight10pt"/>
        <w:rPr>
          <w:rStyle w:val="CodingLanguage"/>
        </w:rPr>
      </w:pPr>
      <w:r w:rsidRPr="005A37E6">
        <w:rPr>
          <w:rStyle w:val="CodingLanguage"/>
        </w:rPr>
        <w:t># kubectl apply -f  redis-slave-deployment.yaml</w:t>
      </w:r>
      <w:r w:rsidRPr="005A37E6">
        <w:rPr>
          <w:rStyle w:val="CodingLanguage"/>
        </w:rPr>
        <w:br/>
        <w:t>deployment.apps "redis-slave" created</w:t>
      </w:r>
    </w:p>
    <w:p w14:paraId="077C8711" w14:textId="3E58E13A" w:rsidR="005A37E6" w:rsidRDefault="005A37E6" w:rsidP="00463FEF">
      <w:pPr>
        <w:pStyle w:val="BodyTextMetricHPELight10pt"/>
      </w:pPr>
      <w:r w:rsidRPr="005A37E6">
        <w:t>Query the list of Pods to verify that the Redis slave pods are running.</w:t>
      </w:r>
    </w:p>
    <w:p w14:paraId="72C54D74" w14:textId="605580D8" w:rsidR="005A37E6" w:rsidRPr="005A37E6" w:rsidRDefault="005A37E6" w:rsidP="005A37E6">
      <w:pPr>
        <w:pStyle w:val="BodyTextMetricHPELight10pt"/>
        <w:rPr>
          <w:rStyle w:val="CodingLanguage"/>
        </w:rPr>
      </w:pPr>
      <w:r w:rsidRPr="005A37E6">
        <w:rPr>
          <w:rStyle w:val="CodingLanguage"/>
        </w:rPr>
        <w:t># kubectl get pods | grep redis</w:t>
      </w:r>
      <w:r w:rsidRPr="005A37E6">
        <w:rPr>
          <w:rStyle w:val="CodingLanguage"/>
        </w:rPr>
        <w:br/>
        <w:t>redis-master-57657796fc-psvhc     1/1       Running   0          7m</w:t>
      </w:r>
      <w:r w:rsidRPr="005A37E6">
        <w:rPr>
          <w:rStyle w:val="CodingLanguage"/>
        </w:rPr>
        <w:br/>
        <w:t>redis-slave-5cb5956459-bqqlg      1/1       Running   0          19s</w:t>
      </w:r>
      <w:r w:rsidRPr="005A37E6">
        <w:rPr>
          <w:rStyle w:val="CodingLanguage"/>
        </w:rPr>
        <w:br/>
        <w:t>redis-slave-5cb5956459-gql5x      1/1       Running   0          19s</w:t>
      </w:r>
    </w:p>
    <w:p w14:paraId="4F564CD3" w14:textId="433034D5" w:rsidR="005A37E6" w:rsidRDefault="005A37E6" w:rsidP="00463FEF">
      <w:pPr>
        <w:pStyle w:val="BodyTextMetricHPELight10pt"/>
      </w:pPr>
      <w:r w:rsidRPr="005A37E6">
        <w:t>The guestbook application needs to communicate to Redis slaves to read data. To make the Redis slaves discoverable, you need to set up a service that provides transparent load balancing to the set of pods.</w:t>
      </w:r>
    </w:p>
    <w:p w14:paraId="2B67B0DD" w14:textId="1C71EECB" w:rsidR="005A37E6" w:rsidRPr="005A37E6" w:rsidRDefault="005A37E6" w:rsidP="005A37E6">
      <w:pPr>
        <w:pStyle w:val="BodyTextMetricHPELight10pt"/>
        <w:rPr>
          <w:rStyle w:val="CodingLanguage"/>
        </w:rPr>
      </w:pPr>
      <w:r>
        <w:rPr>
          <w:rStyle w:val="CodingLanguage"/>
        </w:rPr>
        <w:t># cat redis-slave-service.yaml</w:t>
      </w:r>
      <w:r>
        <w:rPr>
          <w:rStyle w:val="CodingLanguage"/>
        </w:rPr>
        <w:br/>
        <w:t>apiVersion: v1</w:t>
      </w:r>
      <w:r>
        <w:rPr>
          <w:rStyle w:val="CodingLanguage"/>
        </w:rPr>
        <w:br/>
        <w:t>kind: Service</w:t>
      </w:r>
      <w:r>
        <w:rPr>
          <w:rStyle w:val="CodingLanguage"/>
        </w:rPr>
        <w:br/>
        <w:t>metadata:</w:t>
      </w:r>
      <w:r>
        <w:rPr>
          <w:rStyle w:val="CodingLanguage"/>
        </w:rPr>
        <w:br/>
        <w:t xml:space="preserve">  name: redis-slave</w:t>
      </w:r>
      <w:r>
        <w:rPr>
          <w:rStyle w:val="CodingLanguage"/>
        </w:rPr>
        <w:br/>
        <w:t xml:space="preserve">  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spec:</w:t>
      </w:r>
      <w:r>
        <w:rPr>
          <w:rStyle w:val="CodingLanguage"/>
        </w:rPr>
        <w:br/>
        <w:t xml:space="preserve">  ports:</w:t>
      </w:r>
      <w:r>
        <w:rPr>
          <w:rStyle w:val="CodingLanguage"/>
        </w:rPr>
        <w:br/>
      </w:r>
      <w:r w:rsidRPr="005A37E6">
        <w:rPr>
          <w:rStyle w:val="CodingLanguage"/>
        </w:rPr>
        <w:t xml:space="preserve">  - p</w:t>
      </w:r>
      <w:r>
        <w:rPr>
          <w:rStyle w:val="CodingLanguage"/>
        </w:rPr>
        <w:t>ort: 6379</w:t>
      </w:r>
      <w:r>
        <w:rPr>
          <w:rStyle w:val="CodingLanguage"/>
        </w:rPr>
        <w:br/>
        <w:t xml:space="preserve">  selector:</w:t>
      </w:r>
      <w:r>
        <w:rPr>
          <w:rStyle w:val="CodingLanguage"/>
        </w:rPr>
        <w:br/>
        <w:t xml:space="preserve">    app: redis</w:t>
      </w:r>
      <w:r>
        <w:rPr>
          <w:rStyle w:val="CodingLanguage"/>
        </w:rPr>
        <w:br/>
        <w:t xml:space="preserve">    role: slave</w:t>
      </w:r>
      <w:r>
        <w:rPr>
          <w:rStyle w:val="CodingLanguage"/>
        </w:rPr>
        <w:br/>
      </w:r>
      <w:r w:rsidRPr="005A37E6">
        <w:rPr>
          <w:rStyle w:val="CodingLanguage"/>
        </w:rPr>
        <w:t xml:space="preserve">    tier: backend</w:t>
      </w:r>
    </w:p>
    <w:p w14:paraId="43F8CDD3" w14:textId="21CA1617" w:rsidR="005A37E6" w:rsidRDefault="005A37E6" w:rsidP="00463FEF">
      <w:pPr>
        <w:pStyle w:val="BodyTextMetricHPELight10pt"/>
      </w:pPr>
      <w:r w:rsidRPr="005A37E6">
        <w:t xml:space="preserve">Deploy the Redis slave service from the </w:t>
      </w:r>
      <w:r w:rsidRPr="005A37E6">
        <w:rPr>
          <w:rStyle w:val="CodingLanguage"/>
        </w:rPr>
        <w:t>redis-slave-service.yaml</w:t>
      </w:r>
      <w:r w:rsidRPr="005A37E6">
        <w:t xml:space="preserve"> file</w:t>
      </w:r>
      <w:r>
        <w:t>.</w:t>
      </w:r>
    </w:p>
    <w:p w14:paraId="411D72CE" w14:textId="6A02D103" w:rsidR="005A37E6" w:rsidRPr="005A37E6" w:rsidRDefault="005A37E6" w:rsidP="005A37E6">
      <w:pPr>
        <w:pStyle w:val="BodyTextMetricHPELight10pt"/>
        <w:rPr>
          <w:rStyle w:val="CodingLanguage"/>
        </w:rPr>
      </w:pPr>
      <w:r w:rsidRPr="005A37E6">
        <w:rPr>
          <w:rStyle w:val="CodingLanguage"/>
        </w:rPr>
        <w:t># kubectl apply -f redis-slave-service.yaml</w:t>
      </w:r>
      <w:r w:rsidRPr="005A37E6">
        <w:rPr>
          <w:rStyle w:val="CodingLanguage"/>
        </w:rPr>
        <w:br/>
        <w:t>service "redis-slave" created</w:t>
      </w:r>
    </w:p>
    <w:p w14:paraId="3AFCF2B1" w14:textId="13E87440" w:rsidR="005A37E6" w:rsidRDefault="005A37E6" w:rsidP="00463FEF">
      <w:pPr>
        <w:pStyle w:val="BodyTextMetricHPELight10pt"/>
      </w:pPr>
      <w:r w:rsidRPr="005A37E6">
        <w:t>Query the list of services to verify that the Redis slave service is running.</w:t>
      </w:r>
    </w:p>
    <w:p w14:paraId="57C0832E" w14:textId="0BE70821" w:rsidR="005A37E6" w:rsidRPr="005A37E6" w:rsidRDefault="005A37E6" w:rsidP="005A37E6">
      <w:pPr>
        <w:pStyle w:val="BodyTextMetricHPELight10pt"/>
        <w:rPr>
          <w:rStyle w:val="CodingLanguage"/>
        </w:rPr>
      </w:pPr>
      <w:r w:rsidRPr="005A37E6">
        <w:rPr>
          <w:rStyle w:val="CodingLanguage"/>
        </w:rPr>
        <w:t># ku</w:t>
      </w:r>
      <w:r>
        <w:rPr>
          <w:rStyle w:val="CodingLanguage"/>
        </w:rPr>
        <w:t>bectl get services | grep redis</w:t>
      </w:r>
      <w:r>
        <w:rPr>
          <w:rStyle w:val="CodingLanguage"/>
        </w:rPr>
        <w:br/>
      </w:r>
      <w:r w:rsidRPr="005A37E6">
        <w:rPr>
          <w:rStyle w:val="CodingLanguage"/>
        </w:rPr>
        <w:t>redis-master   ClusterIP   10.96.240.18    &lt;n</w:t>
      </w:r>
      <w:r>
        <w:rPr>
          <w:rStyle w:val="CodingLanguage"/>
        </w:rPr>
        <w:t>one&gt;        6379/TCP         4m</w:t>
      </w:r>
      <w:r>
        <w:rPr>
          <w:rStyle w:val="CodingLanguage"/>
        </w:rPr>
        <w:br/>
      </w:r>
      <w:r w:rsidRPr="005A37E6">
        <w:rPr>
          <w:rStyle w:val="CodingLanguage"/>
        </w:rPr>
        <w:t>redis-slave    ClusterIP   10.96.200.85    &lt;none&gt;        6379/TCP         22s</w:t>
      </w:r>
    </w:p>
    <w:p w14:paraId="3CD04F3B" w14:textId="11A98B07" w:rsidR="005A37E6" w:rsidRDefault="005A37E6" w:rsidP="00463FEF">
      <w:pPr>
        <w:pStyle w:val="BodyTextMetricHPELight10pt"/>
      </w:pPr>
      <w:r w:rsidRPr="005A37E6">
        <w:t xml:space="preserve">The guestbook application has a web frontend written in PHP serving the HTTP requests. It is configured to connect to the </w:t>
      </w:r>
      <w:r w:rsidRPr="005A37E6">
        <w:rPr>
          <w:rStyle w:val="CodingLanguage"/>
        </w:rPr>
        <w:t>redis-master</w:t>
      </w:r>
      <w:r w:rsidRPr="005A37E6">
        <w:t xml:space="preserve"> service for write requests and the </w:t>
      </w:r>
      <w:r w:rsidRPr="005A37E6">
        <w:rPr>
          <w:rStyle w:val="CodingLanguage"/>
        </w:rPr>
        <w:t>redis-slave</w:t>
      </w:r>
      <w:r w:rsidRPr="005A37E6">
        <w:t xml:space="preserve"> service for read requests.</w:t>
      </w:r>
    </w:p>
    <w:p w14:paraId="60BAB6F9" w14:textId="77777777" w:rsidR="005A37E6" w:rsidRPr="00476B9D" w:rsidRDefault="005A37E6" w:rsidP="00463FEF">
      <w:pPr>
        <w:pStyle w:val="BodyTextMetricHPELight10pt"/>
        <w:rPr>
          <w:rStyle w:val="CodingLanguage"/>
        </w:rPr>
      </w:pPr>
      <w:r w:rsidRPr="00476B9D">
        <w:rPr>
          <w:rStyle w:val="CodingLanguage"/>
        </w:rPr>
        <w:t># cat frontend-deployment.yaml</w:t>
      </w:r>
      <w:r w:rsidRPr="00476B9D">
        <w:rPr>
          <w:rStyle w:val="CodingLanguage"/>
        </w:rPr>
        <w:br/>
        <w:t>apiVersion: apps/v1 #  for k8s versions before 1.9.0 use apps/v1beta2  and before 1.8.0 use extensions/v1beta1</w:t>
      </w:r>
      <w:r w:rsidRPr="00476B9D">
        <w:rPr>
          <w:rStyle w:val="CodingLanguage"/>
        </w:rPr>
        <w:br/>
      </w:r>
      <w:r w:rsidRPr="00476B9D">
        <w:rPr>
          <w:rStyle w:val="CodingLanguage"/>
        </w:rPr>
        <w:lastRenderedPageBreak/>
        <w:t>kind: Deployment</w:t>
      </w:r>
      <w:r w:rsidRPr="00476B9D">
        <w:rPr>
          <w:rStyle w:val="CodingLanguage"/>
        </w:rPr>
        <w:br/>
        <w:t>metadata:</w:t>
      </w:r>
      <w:r w:rsidRPr="00476B9D">
        <w:rPr>
          <w:rStyle w:val="CodingLanguage"/>
        </w:rPr>
        <w:br/>
        <w:t xml:space="preserve">  name: frontend</w:t>
      </w:r>
      <w:r w:rsidRPr="00476B9D">
        <w:rPr>
          <w:rStyle w:val="CodingLanguage"/>
        </w:rPr>
        <w:br/>
        <w:t>spec:</w:t>
      </w:r>
      <w:r w:rsidRPr="00476B9D">
        <w:rPr>
          <w:rStyle w:val="CodingLanguage"/>
        </w:rPr>
        <w:br/>
        <w:t xml:space="preserve">  selector:</w:t>
      </w:r>
      <w:r w:rsidRPr="00476B9D">
        <w:rPr>
          <w:rStyle w:val="CodingLanguage"/>
        </w:rPr>
        <w:br/>
        <w:t xml:space="preserve">    matchLabels: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replicas: 3</w:t>
      </w:r>
      <w:r w:rsidRPr="00476B9D">
        <w:rPr>
          <w:rStyle w:val="CodingLanguage"/>
        </w:rPr>
        <w:br/>
        <w:t xml:space="preserve">  template:</w:t>
      </w:r>
      <w:r w:rsidRPr="00476B9D">
        <w:rPr>
          <w:rStyle w:val="CodingLanguage"/>
        </w:rPr>
        <w:br/>
        <w:t xml:space="preserve">    metadata:</w:t>
      </w:r>
      <w:r w:rsidRPr="00476B9D">
        <w:rPr>
          <w:rStyle w:val="CodingLanguage"/>
        </w:rPr>
        <w:br/>
        <w:t xml:space="preserve">      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spec:</w:t>
      </w:r>
      <w:r w:rsidRPr="00476B9D">
        <w:rPr>
          <w:rStyle w:val="CodingLanguage"/>
        </w:rPr>
        <w:br/>
        <w:t xml:space="preserve">      containers:</w:t>
      </w:r>
      <w:r w:rsidRPr="00476B9D">
        <w:rPr>
          <w:rStyle w:val="CodingLanguage"/>
        </w:rPr>
        <w:br/>
        <w:t xml:space="preserve">      - name: php-redis</w:t>
      </w:r>
      <w:r w:rsidRPr="00476B9D">
        <w:rPr>
          <w:rStyle w:val="CodingLanguage"/>
        </w:rPr>
        <w:br/>
        <w:t xml:space="preserve">        image: gcr.io/google-samples/gb-frontend:v4</w:t>
      </w:r>
      <w:r w:rsidRPr="00476B9D">
        <w:rPr>
          <w:rStyle w:val="CodingLanguage"/>
        </w:rPr>
        <w:br/>
        <w:t xml:space="preserve">        resources:</w:t>
      </w:r>
      <w:r w:rsidRPr="00476B9D">
        <w:rPr>
          <w:rStyle w:val="CodingLanguage"/>
        </w:rPr>
        <w:br/>
        <w:t xml:space="preserve">          requests:</w:t>
      </w:r>
      <w:r w:rsidRPr="00476B9D">
        <w:rPr>
          <w:rStyle w:val="CodingLanguage"/>
        </w:rPr>
        <w:br/>
        <w:t xml:space="preserve">            cpu: 100m</w:t>
      </w:r>
      <w:r w:rsidRPr="00476B9D">
        <w:rPr>
          <w:rStyle w:val="CodingLanguage"/>
        </w:rPr>
        <w:br/>
        <w:t xml:space="preserve">            memory: 100Mi</w:t>
      </w:r>
      <w:r w:rsidRPr="00476B9D">
        <w:rPr>
          <w:rStyle w:val="CodingLanguage"/>
        </w:rPr>
        <w:br/>
        <w:t xml:space="preserve">        env:</w:t>
      </w:r>
      <w:r w:rsidRPr="00476B9D">
        <w:rPr>
          <w:rStyle w:val="CodingLanguage"/>
        </w:rPr>
        <w:br/>
        <w:t xml:space="preserve">        - name: GET_HOSTS_FROM</w:t>
      </w:r>
      <w:r w:rsidRPr="00476B9D">
        <w:rPr>
          <w:rStyle w:val="CodingLanguage"/>
        </w:rPr>
        <w:br/>
        <w:t xml:space="preserve">          value: dns</w:t>
      </w:r>
      <w:r w:rsidRPr="00476B9D">
        <w:rPr>
          <w:rStyle w:val="CodingLanguage"/>
        </w:rPr>
        <w:br/>
        <w:t xml:space="preserve">          # If your cluster config does not include a dns service, then to</w:t>
      </w:r>
      <w:r w:rsidRPr="00476B9D">
        <w:rPr>
          <w:rStyle w:val="CodingLanguage"/>
        </w:rPr>
        <w:br/>
        <w:t xml:space="preserve">          # instead access environment variables to find service host</w:t>
      </w:r>
      <w:r w:rsidRPr="00476B9D">
        <w:rPr>
          <w:rStyle w:val="CodingLanguage"/>
        </w:rPr>
        <w:br/>
        <w:t xml:space="preserve">          # info, comment out the 'value: dns' line above, and uncomment the</w:t>
      </w:r>
      <w:r w:rsidRPr="00476B9D">
        <w:rPr>
          <w:rStyle w:val="CodingLanguage"/>
        </w:rPr>
        <w:br/>
        <w:t xml:space="preserve">          # line below:</w:t>
      </w:r>
      <w:r w:rsidRPr="00476B9D">
        <w:rPr>
          <w:rStyle w:val="CodingLanguage"/>
        </w:rPr>
        <w:br/>
        <w:t xml:space="preserve">          # value: env</w:t>
      </w:r>
      <w:r w:rsidRPr="00476B9D">
        <w:rPr>
          <w:rStyle w:val="CodingLanguage"/>
        </w:rPr>
        <w:br/>
        <w:t xml:space="preserve">        ports:</w:t>
      </w:r>
      <w:r w:rsidRPr="00476B9D">
        <w:rPr>
          <w:rStyle w:val="CodingLanguage"/>
        </w:rPr>
        <w:br/>
        <w:t xml:space="preserve">        - containerPort: 80</w:t>
      </w:r>
    </w:p>
    <w:p w14:paraId="38DC0DE5" w14:textId="760A6990" w:rsidR="005A37E6" w:rsidRDefault="005A37E6" w:rsidP="00463FEF">
      <w:pPr>
        <w:pStyle w:val="BodyTextMetricHPELight10pt"/>
      </w:pPr>
      <w:r>
        <w:br/>
      </w:r>
      <w:r w:rsidRPr="005A37E6">
        <w:t xml:space="preserve">Create the frontend deployment using the </w:t>
      </w:r>
      <w:r w:rsidRPr="006A1CB8">
        <w:rPr>
          <w:rStyle w:val="CodingLanguage"/>
        </w:rPr>
        <w:t>frontend-deployment.yaml</w:t>
      </w:r>
      <w:r w:rsidRPr="005A37E6">
        <w:t xml:space="preserve"> file.</w:t>
      </w:r>
    </w:p>
    <w:p w14:paraId="6D0DD139" w14:textId="41EFC00D" w:rsidR="005A37E6" w:rsidRPr="008901B5" w:rsidRDefault="008901B5" w:rsidP="008901B5">
      <w:pPr>
        <w:pStyle w:val="BodyTextMetricHPELight10pt"/>
        <w:rPr>
          <w:rStyle w:val="CodingLanguage"/>
        </w:rPr>
      </w:pPr>
      <w:r w:rsidRPr="008901B5">
        <w:rPr>
          <w:rStyle w:val="CodingLanguage"/>
        </w:rPr>
        <w:t># kubectl ap</w:t>
      </w:r>
      <w:r>
        <w:rPr>
          <w:rStyle w:val="CodingLanguage"/>
        </w:rPr>
        <w:t>ply -f frontend-deployment.yaml</w:t>
      </w:r>
      <w:r>
        <w:rPr>
          <w:rStyle w:val="CodingLanguage"/>
        </w:rPr>
        <w:br/>
      </w:r>
      <w:r w:rsidRPr="008901B5">
        <w:rPr>
          <w:rStyle w:val="CodingLanguage"/>
        </w:rPr>
        <w:t>deployment.apps "frontend" created</w:t>
      </w:r>
    </w:p>
    <w:p w14:paraId="6EBD9222" w14:textId="06697F19" w:rsidR="005A37E6" w:rsidRDefault="008901B5" w:rsidP="00463FEF">
      <w:pPr>
        <w:pStyle w:val="BodyTextMetricHPELight10pt"/>
      </w:pPr>
      <w:r w:rsidRPr="008901B5">
        <w:t>Query the list of pods to verify that the three frontend replicas are running.</w:t>
      </w:r>
    </w:p>
    <w:p w14:paraId="183DA140" w14:textId="07C8050F" w:rsidR="008901B5" w:rsidRPr="008901B5" w:rsidRDefault="008901B5" w:rsidP="008901B5">
      <w:pPr>
        <w:pStyle w:val="BodyTextMetricHPELight10pt"/>
        <w:rPr>
          <w:rStyle w:val="CodingLanguage"/>
        </w:rPr>
      </w:pPr>
      <w:r w:rsidRPr="008901B5">
        <w:rPr>
          <w:rStyle w:val="CodingLanguage"/>
        </w:rPr>
        <w:t># kubectl get pods -l</w:t>
      </w:r>
      <w:r>
        <w:rPr>
          <w:rStyle w:val="CodingLanguage"/>
        </w:rPr>
        <w:t xml:space="preserve"> app=guestbook -l tier=frontend</w:t>
      </w:r>
      <w:r>
        <w:rPr>
          <w:rStyle w:val="CodingLanguage"/>
        </w:rPr>
        <w:br/>
      </w:r>
      <w:r w:rsidRPr="008901B5">
        <w:rPr>
          <w:rStyle w:val="CodingLanguage"/>
        </w:rPr>
        <w:t>NAME                        REA</w:t>
      </w:r>
      <w:r>
        <w:rPr>
          <w:rStyle w:val="CodingLanguage"/>
        </w:rPr>
        <w:t>DY     STATUS    RESTARTS   AGE</w:t>
      </w:r>
      <w:r>
        <w:rPr>
          <w:rStyle w:val="CodingLanguage"/>
        </w:rPr>
        <w:br/>
      </w:r>
      <w:r w:rsidRPr="008901B5">
        <w:rPr>
          <w:rStyle w:val="CodingLanguage"/>
        </w:rPr>
        <w:t>frontend-7f5cd767dc-28j6b   1/1</w:t>
      </w:r>
      <w:r>
        <w:rPr>
          <w:rStyle w:val="CodingLanguage"/>
        </w:rPr>
        <w:t xml:space="preserve">       Running   0          23s</w:t>
      </w:r>
      <w:r>
        <w:rPr>
          <w:rStyle w:val="CodingLanguage"/>
        </w:rPr>
        <w:br/>
      </w:r>
      <w:r w:rsidRPr="008901B5">
        <w:rPr>
          <w:rStyle w:val="CodingLanguage"/>
        </w:rPr>
        <w:t>frontend-7f5cd767dc-mqcbv   1/1</w:t>
      </w:r>
      <w:r>
        <w:rPr>
          <w:rStyle w:val="CodingLanguage"/>
        </w:rPr>
        <w:t xml:space="preserve">       Running   0          23s</w:t>
      </w:r>
      <w:r>
        <w:rPr>
          <w:rStyle w:val="CodingLanguage"/>
        </w:rPr>
        <w:br/>
      </w:r>
      <w:r w:rsidRPr="008901B5">
        <w:rPr>
          <w:rStyle w:val="CodingLanguage"/>
        </w:rPr>
        <w:t>frontend-7f5cd767dc-v6lwc   1/1       Running   0          23s</w:t>
      </w:r>
    </w:p>
    <w:p w14:paraId="0F5FCC73" w14:textId="19DE17DA" w:rsidR="008901B5" w:rsidRDefault="008901B5" w:rsidP="00463FEF">
      <w:pPr>
        <w:pStyle w:val="BodyTextMetricHPELight10pt"/>
      </w:pPr>
      <w:r w:rsidRPr="008901B5">
        <w:t>If you want guests to be able to access your guestbook, you must configure the frontend service to be externally visible, so a client can request the service from outside the container cluster.</w:t>
      </w:r>
    </w:p>
    <w:p w14:paraId="7845C07D" w14:textId="4F23F7AD" w:rsidR="008901B5" w:rsidRPr="008901B5" w:rsidRDefault="008901B5" w:rsidP="008901B5">
      <w:pPr>
        <w:pStyle w:val="BodyTextMetricHPELight10pt"/>
        <w:rPr>
          <w:rStyle w:val="CodingLanguage"/>
        </w:rPr>
      </w:pPr>
      <w:r>
        <w:rPr>
          <w:rStyle w:val="CodingLanguage"/>
        </w:rPr>
        <w:t># cat frontend-service.yaml</w:t>
      </w:r>
      <w:r>
        <w:rPr>
          <w:rStyle w:val="CodingLanguage"/>
        </w:rPr>
        <w:br/>
        <w:t>apiVersion: v1</w:t>
      </w:r>
      <w:r>
        <w:rPr>
          <w:rStyle w:val="CodingLanguage"/>
        </w:rPr>
        <w:br/>
        <w:t>kind: Service</w:t>
      </w:r>
      <w:r>
        <w:rPr>
          <w:rStyle w:val="CodingLanguage"/>
        </w:rPr>
        <w:br/>
        <w:t>metadata:</w:t>
      </w:r>
      <w:r>
        <w:rPr>
          <w:rStyle w:val="CodingLanguage"/>
        </w:rPr>
        <w:br/>
        <w:t xml:space="preserve">  name: frontend</w:t>
      </w:r>
      <w:r>
        <w:rPr>
          <w:rStyle w:val="CodingLanguage"/>
        </w:rPr>
        <w:br/>
      </w:r>
      <w:r>
        <w:rPr>
          <w:rStyle w:val="CodingLanguage"/>
        </w:rPr>
        <w:lastRenderedPageBreak/>
        <w:t xml:space="preserve">  labels:</w:t>
      </w:r>
      <w:r>
        <w:rPr>
          <w:rStyle w:val="CodingLanguage"/>
        </w:rPr>
        <w:br/>
        <w:t xml:space="preserve">    app: guestbook</w:t>
      </w:r>
      <w:r>
        <w:rPr>
          <w:rStyle w:val="CodingLanguage"/>
        </w:rPr>
        <w:br/>
        <w:t xml:space="preserve">    tier: frontend</w:t>
      </w:r>
      <w:r>
        <w:rPr>
          <w:rStyle w:val="CodingLanguage"/>
        </w:rPr>
        <w:br/>
        <w:t>spec:</w:t>
      </w:r>
      <w:r>
        <w:rPr>
          <w:rStyle w:val="CodingLanguage"/>
        </w:rPr>
        <w:br/>
      </w:r>
      <w:r w:rsidRPr="008901B5">
        <w:rPr>
          <w:rStyle w:val="CodingLanguage"/>
        </w:rPr>
        <w:t xml:space="preserve">  # comment or delete the following line if</w:t>
      </w:r>
      <w:r>
        <w:rPr>
          <w:rStyle w:val="CodingLanguage"/>
        </w:rPr>
        <w:t xml:space="preserve"> you want to use a LoadBalancer</w:t>
      </w:r>
      <w:r>
        <w:rPr>
          <w:rStyle w:val="CodingLanguage"/>
        </w:rPr>
        <w:br/>
        <w:t xml:space="preserve">  type: NodePort</w:t>
      </w:r>
      <w:r>
        <w:rPr>
          <w:rStyle w:val="CodingLanguage"/>
        </w:rPr>
        <w:br/>
      </w:r>
      <w:r w:rsidRPr="008901B5">
        <w:rPr>
          <w:rStyle w:val="CodingLanguage"/>
        </w:rPr>
        <w:t xml:space="preserve">  # if your cluster supports it, uncomment the fo</w:t>
      </w:r>
      <w:r>
        <w:rPr>
          <w:rStyle w:val="CodingLanguage"/>
        </w:rPr>
        <w:t>llowing to automatically create</w:t>
      </w:r>
      <w:r>
        <w:rPr>
          <w:rStyle w:val="CodingLanguage"/>
        </w:rPr>
        <w:br/>
      </w:r>
      <w:r w:rsidRPr="008901B5">
        <w:rPr>
          <w:rStyle w:val="CodingLanguage"/>
        </w:rPr>
        <w:t xml:space="preserve">  # an external load-balanc</w:t>
      </w:r>
      <w:r>
        <w:rPr>
          <w:rStyle w:val="CodingLanguage"/>
        </w:rPr>
        <w:t>ed IP for the frontend service.</w:t>
      </w:r>
      <w:r>
        <w:rPr>
          <w:rStyle w:val="CodingLanguage"/>
        </w:rPr>
        <w:br/>
        <w:t xml:space="preserve">  # type: LoadBalancer</w:t>
      </w:r>
      <w:r>
        <w:rPr>
          <w:rStyle w:val="CodingLanguage"/>
        </w:rPr>
        <w:br/>
        <w:t xml:space="preserve">  ports:</w:t>
      </w:r>
      <w:r>
        <w:rPr>
          <w:rStyle w:val="CodingLanguage"/>
        </w:rPr>
        <w:br/>
        <w:t xml:space="preserve">  - port: 80</w:t>
      </w:r>
      <w:r>
        <w:rPr>
          <w:rStyle w:val="CodingLanguage"/>
        </w:rPr>
        <w:br/>
        <w:t xml:space="preserve">  selector:</w:t>
      </w:r>
      <w:r>
        <w:rPr>
          <w:rStyle w:val="CodingLanguage"/>
        </w:rPr>
        <w:br/>
        <w:t xml:space="preserve">    app: guestbook</w:t>
      </w:r>
      <w:r>
        <w:rPr>
          <w:rStyle w:val="CodingLanguage"/>
        </w:rPr>
        <w:br/>
      </w:r>
      <w:r w:rsidRPr="008901B5">
        <w:rPr>
          <w:rStyle w:val="CodingLanguage"/>
        </w:rPr>
        <w:t xml:space="preserve">    tier: frontend</w:t>
      </w:r>
    </w:p>
    <w:p w14:paraId="26F66164" w14:textId="43B3CE19" w:rsidR="008901B5" w:rsidRDefault="008901B5" w:rsidP="00463FEF">
      <w:pPr>
        <w:pStyle w:val="BodyTextMetricHPELight10pt"/>
      </w:pPr>
      <w:r w:rsidRPr="008901B5">
        <w:t xml:space="preserve">Deploy the frontend service using the </w:t>
      </w:r>
      <w:r w:rsidRPr="008901B5">
        <w:rPr>
          <w:rStyle w:val="CodingLanguage"/>
        </w:rPr>
        <w:t>frontend-service.yaml</w:t>
      </w:r>
      <w:r w:rsidRPr="008901B5">
        <w:t xml:space="preserve"> file</w:t>
      </w:r>
      <w:r>
        <w:t>.</w:t>
      </w:r>
    </w:p>
    <w:p w14:paraId="0DB068DE" w14:textId="7A1318CB" w:rsidR="008901B5" w:rsidRPr="008901B5" w:rsidRDefault="008901B5" w:rsidP="008901B5">
      <w:pPr>
        <w:pStyle w:val="BodyTextMetricHPELight10pt"/>
        <w:rPr>
          <w:rStyle w:val="CodingLanguage"/>
        </w:rPr>
      </w:pPr>
      <w:r w:rsidRPr="008901B5">
        <w:rPr>
          <w:rStyle w:val="CodingLanguage"/>
        </w:rPr>
        <w:t># kubectl</w:t>
      </w:r>
      <w:r>
        <w:rPr>
          <w:rStyle w:val="CodingLanguage"/>
        </w:rPr>
        <w:t xml:space="preserve"> apply -f frontend-service.yaml</w:t>
      </w:r>
      <w:r>
        <w:rPr>
          <w:rStyle w:val="CodingLanguage"/>
        </w:rPr>
        <w:br/>
      </w:r>
      <w:r w:rsidRPr="008901B5">
        <w:rPr>
          <w:rStyle w:val="CodingLanguage"/>
        </w:rPr>
        <w:t>service "frontend" created</w:t>
      </w:r>
    </w:p>
    <w:p w14:paraId="5502F50C" w14:textId="13DA4706" w:rsidR="008901B5" w:rsidRDefault="008901B5" w:rsidP="00463FEF">
      <w:pPr>
        <w:pStyle w:val="BodyTextMetricHPELight10pt"/>
      </w:pPr>
      <w:r w:rsidRPr="008901B5">
        <w:t>Query the list of services to verify that the frontend service is running.</w:t>
      </w:r>
    </w:p>
    <w:p w14:paraId="37E368C7" w14:textId="7A0ADCE5" w:rsidR="008901B5" w:rsidRPr="00476B9D" w:rsidRDefault="008901B5" w:rsidP="008901B5">
      <w:pPr>
        <w:pStyle w:val="BodyTextMetricHPELight10pt"/>
        <w:rPr>
          <w:rStyle w:val="CodingLanguage"/>
        </w:rPr>
      </w:pPr>
      <w:r w:rsidRPr="00476B9D">
        <w:rPr>
          <w:rStyle w:val="CodingLanguage"/>
        </w:rPr>
        <w:t>#  kubectl get services | grep frontend</w:t>
      </w:r>
      <w:r w:rsidRPr="00476B9D">
        <w:rPr>
          <w:rStyle w:val="CodingLanguage"/>
        </w:rPr>
        <w:br/>
        <w:t>frontend       NodePort    10.96.16.200    &lt;none&gt;        80:33444/TCP     25s</w:t>
      </w:r>
    </w:p>
    <w:p w14:paraId="6D7F9E48" w14:textId="29C3D8A2" w:rsidR="008901B5" w:rsidRDefault="008901B5" w:rsidP="00463FEF">
      <w:pPr>
        <w:pStyle w:val="BodyTextMetricHPELight10pt"/>
      </w:pPr>
      <w:r w:rsidRPr="008901B5">
        <w:t xml:space="preserve">Access the UI using the identified port on any node in your cluster, for example, </w:t>
      </w:r>
      <w:r w:rsidRPr="008901B5">
        <w:rPr>
          <w:rStyle w:val="CodingLanguage"/>
        </w:rPr>
        <w:t>http://hpe2-ucp01.am2.cloudra.local:33444/</w:t>
      </w:r>
      <w:r>
        <w:t xml:space="preserve"> as shown in </w:t>
      </w:r>
      <w:r w:rsidRPr="008901B5">
        <w:fldChar w:fldCharType="begin"/>
      </w:r>
      <w:r w:rsidRPr="008901B5">
        <w:instrText xml:space="preserve"> REF _Ref2074258 \h </w:instrText>
      </w:r>
      <w:r>
        <w:instrText xml:space="preserve"> \* MERGEFORMAT </w:instrText>
      </w:r>
      <w:r w:rsidRPr="008901B5">
        <w:fldChar w:fldCharType="separate"/>
      </w:r>
      <w:r w:rsidR="00D84FAE" w:rsidRPr="00D84FAE">
        <w:t>Figure 5</w:t>
      </w:r>
      <w:r w:rsidRPr="008901B5">
        <w:fldChar w:fldCharType="end"/>
      </w:r>
      <w:r w:rsidRPr="008901B5">
        <w:t>.</w:t>
      </w:r>
    </w:p>
    <w:p w14:paraId="53D1D854" w14:textId="3F4AE43A" w:rsidR="008901B5" w:rsidRDefault="008901B5" w:rsidP="008901B5">
      <w:pPr>
        <w:pStyle w:val="FigureAfterspace"/>
      </w:pPr>
      <w:r>
        <w:rPr>
          <w:noProof/>
        </w:rPr>
        <w:drawing>
          <wp:inline distT="0" distB="0" distL="0" distR="0" wp14:anchorId="468382D3" wp14:editId="046C9FC7">
            <wp:extent cx="6858000" cy="1903482"/>
            <wp:effectExtent l="0" t="0" r="0" b="1905"/>
            <wp:docPr id="17" name="Picture 17" descr=" &quot;Guestbook U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quot;Guestbook UI&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1903482"/>
                    </a:xfrm>
                    <a:prstGeom prst="rect">
                      <a:avLst/>
                    </a:prstGeom>
                    <a:noFill/>
                    <a:ln>
                      <a:noFill/>
                    </a:ln>
                  </pic:spPr>
                </pic:pic>
              </a:graphicData>
            </a:graphic>
          </wp:inline>
        </w:drawing>
      </w:r>
    </w:p>
    <w:p w14:paraId="5A74D176" w14:textId="77777777" w:rsidR="008901B5" w:rsidRDefault="008901B5" w:rsidP="008901B5">
      <w:pPr>
        <w:pStyle w:val="MISCFigureCaptionHeader8pt"/>
      </w:pPr>
      <w:bookmarkStart w:id="232" w:name="_Ref2074258"/>
      <w:bookmarkStart w:id="233" w:name="_Ref2074140"/>
      <w:r w:rsidRPr="008901B5">
        <w:rPr>
          <w:rStyle w:val="MISCFigureCaptionHeaderBold8pt"/>
        </w:rPr>
        <w:t xml:space="preserve">Figure </w:t>
      </w:r>
      <w:r w:rsidRPr="008901B5">
        <w:rPr>
          <w:rStyle w:val="MISCFigureCaptionHeaderBold8pt"/>
        </w:rPr>
        <w:fldChar w:fldCharType="begin"/>
      </w:r>
      <w:r w:rsidRPr="008901B5">
        <w:rPr>
          <w:rStyle w:val="MISCFigureCaptionHeaderBold8pt"/>
        </w:rPr>
        <w:instrText xml:space="preserve"> SEQ Figure \* ARABIC </w:instrText>
      </w:r>
      <w:r w:rsidRPr="008901B5">
        <w:rPr>
          <w:rStyle w:val="MISCFigureCaptionHeaderBold8pt"/>
        </w:rPr>
        <w:fldChar w:fldCharType="separate"/>
      </w:r>
      <w:r w:rsidR="00D84FAE">
        <w:rPr>
          <w:rStyle w:val="MISCFigureCaptionHeaderBold8pt"/>
          <w:noProof/>
        </w:rPr>
        <w:t>5</w:t>
      </w:r>
      <w:r w:rsidRPr="008901B5">
        <w:rPr>
          <w:rStyle w:val="MISCFigureCaptionHeaderBold8pt"/>
        </w:rPr>
        <w:fldChar w:fldCharType="end"/>
      </w:r>
      <w:bookmarkEnd w:id="232"/>
      <w:r w:rsidRPr="008901B5">
        <w:rPr>
          <w:rStyle w:val="MISCFigureCaptionHeaderBold8pt"/>
        </w:rPr>
        <w:t>.</w:t>
      </w:r>
      <w:r>
        <w:t xml:space="preserve"> Guestbook UI</w:t>
      </w:r>
      <w:bookmarkEnd w:id="233"/>
    </w:p>
    <w:p w14:paraId="595A7B9E" w14:textId="5012C5EC" w:rsidR="008901B5" w:rsidRDefault="008901B5" w:rsidP="008901B5">
      <w:pPr>
        <w:pStyle w:val="Heading3"/>
      </w:pPr>
      <w:r>
        <w:t>Teardown</w:t>
      </w:r>
    </w:p>
    <w:p w14:paraId="2497011F" w14:textId="54DDE102" w:rsidR="008901B5" w:rsidRDefault="008901B5" w:rsidP="008901B5">
      <w:pPr>
        <w:pStyle w:val="BodyTextMetricHPELight10pt"/>
      </w:pPr>
      <w:r w:rsidRPr="008901B5">
        <w:t xml:space="preserve">A playbook is provided to remove the deployed </w:t>
      </w:r>
      <w:r w:rsidRPr="008901B5">
        <w:rPr>
          <w:rStyle w:val="CodingLanguage"/>
        </w:rPr>
        <w:t>guestbook</w:t>
      </w:r>
      <w:r>
        <w:t xml:space="preserve"> </w:t>
      </w:r>
      <w:r w:rsidRPr="008901B5">
        <w:t>artifacts.</w:t>
      </w:r>
    </w:p>
    <w:p w14:paraId="5F0DD9F9" w14:textId="2FC26B38" w:rsidR="008901B5" w:rsidRDefault="008901B5" w:rsidP="008901B5">
      <w:pPr>
        <w:pStyle w:val="BodyTextMetricHPELight10pt"/>
        <w:rPr>
          <w:rStyle w:val="CodingLanguage"/>
        </w:rPr>
      </w:pPr>
      <w:r>
        <w:rPr>
          <w:rStyle w:val="CodingLanguage"/>
        </w:rPr>
        <w:t># cd ~/Docker-</w:t>
      </w:r>
      <w:r w:rsidR="00B0382D">
        <w:rPr>
          <w:rStyle w:val="CodingLanguage"/>
        </w:rPr>
        <w:t>Synergy</w:t>
      </w:r>
      <w:r>
        <w:rPr>
          <w:rStyle w:val="CodingLanguage"/>
        </w:rPr>
        <w:br/>
      </w:r>
      <w:r w:rsidRPr="008901B5">
        <w:rPr>
          <w:rStyle w:val="CodingLanguage"/>
        </w:rPr>
        <w:t xml:space="preserve"># ansible-playbook -i </w:t>
      </w:r>
      <w:r w:rsidR="007230C9">
        <w:rPr>
          <w:rStyle w:val="CodingLanguage"/>
        </w:rPr>
        <w:t>hosts</w:t>
      </w:r>
      <w:r w:rsidRPr="008901B5">
        <w:rPr>
          <w:rStyle w:val="CodingLanguage"/>
        </w:rPr>
        <w:t xml:space="preserve"> test/playbooks/k8s-guestbook-teardown.yml --vault-password-file .vault_pass</w:t>
      </w:r>
    </w:p>
    <w:p w14:paraId="31B06BFA" w14:textId="70B74553" w:rsidR="008E0EBA" w:rsidRDefault="003048CB" w:rsidP="003048CB">
      <w:pPr>
        <w:pStyle w:val="Heading2"/>
      </w:pPr>
      <w:bookmarkStart w:id="234" w:name="_Toc7097545"/>
      <w:r w:rsidRPr="003048CB">
        <w:t>UCP metrics in Prometheus</w:t>
      </w:r>
      <w:bookmarkEnd w:id="234"/>
    </w:p>
    <w:p w14:paraId="41EB6568" w14:textId="740234E3" w:rsidR="003048CB" w:rsidRPr="003048CB" w:rsidRDefault="003048CB" w:rsidP="003048CB">
      <w:pPr>
        <w:pStyle w:val="BodyTextMetricHPELight10pt"/>
      </w:pPr>
      <w:r w:rsidRPr="003048CB">
        <w:t>Docker EE 2.1 uses a built-in deployment of Prometheus to power the performance graphs in the web UI for UCP. The metrics that UCP generates can be routed to a separate Prometheus, if required. A convenience playbook has been provided to configure a minimal Prometheus and Grafana deployment that can help vizualize all of the metrics that UCP generates.</w:t>
      </w:r>
    </w:p>
    <w:p w14:paraId="1E6F74AB" w14:textId="4FD42B7E" w:rsidR="003048CB" w:rsidRDefault="003048CB" w:rsidP="003048CB">
      <w:pPr>
        <w:pStyle w:val="BodyTextMetricHPELight10pt"/>
      </w:pPr>
      <w:r w:rsidRPr="003048CB">
        <w:lastRenderedPageBreak/>
        <w:t xml:space="preserve">For more information on UCP cluster metrics, see the article at </w:t>
      </w:r>
      <w:hyperlink r:id="rId46" w:history="1">
        <w:r w:rsidRPr="003048CB">
          <w:rPr>
            <w:rStyle w:val="Hyperlink"/>
          </w:rPr>
          <w:t>https://docs.docker.com/ee/ucp/admin/configure/collect-cluster-metrics/</w:t>
        </w:r>
      </w:hyperlink>
      <w:r w:rsidRPr="003048CB">
        <w:t>.</w:t>
      </w:r>
    </w:p>
    <w:p w14:paraId="73692ADF" w14:textId="77777777" w:rsidR="003048CB" w:rsidRDefault="003048CB" w:rsidP="003048CB">
      <w:pPr>
        <w:pStyle w:val="Heading3"/>
      </w:pPr>
      <w:r w:rsidRPr="00D923A2">
        <w:t>Prerequisites</w:t>
      </w:r>
    </w:p>
    <w:p w14:paraId="249EB2E9" w14:textId="77777777" w:rsidR="003048CB" w:rsidRDefault="003048CB" w:rsidP="003048CB">
      <w:pPr>
        <w:pStyle w:val="BulletLevel1"/>
      </w:pPr>
      <w:r w:rsidRPr="00B93C65">
        <w:t xml:space="preserve">Install the </w:t>
      </w:r>
      <w:r w:rsidRPr="00026590">
        <w:rPr>
          <w:rStyle w:val="CodingLanguage"/>
        </w:rPr>
        <w:t>kubectl</w:t>
      </w:r>
      <w:r w:rsidRPr="00B93C65">
        <w:t xml:space="preserve"> binary on your Ansible box</w:t>
      </w:r>
    </w:p>
    <w:p w14:paraId="77425EE5" w14:textId="77777777" w:rsidR="003048CB" w:rsidRDefault="003048CB" w:rsidP="003048CB">
      <w:pPr>
        <w:pStyle w:val="BulletLevel1"/>
      </w:pPr>
      <w:r w:rsidRPr="00B93C65">
        <w:t>Install the UCP Client bundle for the admin user</w:t>
      </w:r>
    </w:p>
    <w:p w14:paraId="483F779E" w14:textId="77777777" w:rsidR="003048CB" w:rsidRDefault="003048CB" w:rsidP="003048CB">
      <w:pPr>
        <w:pStyle w:val="BulletLevel1LastBeforeBodycopy"/>
      </w:pPr>
      <w:r w:rsidRPr="00B93C65">
        <w:t xml:space="preserve">Confirm that you can connect to the cluster by running a test command, for example, </w:t>
      </w:r>
      <w:r w:rsidRPr="00B93C65">
        <w:rPr>
          <w:rStyle w:val="CodingLanguage"/>
        </w:rPr>
        <w:t>kubectl get nodes</w:t>
      </w:r>
    </w:p>
    <w:p w14:paraId="3802745E" w14:textId="07051E30" w:rsidR="003048CB" w:rsidRDefault="003048CB" w:rsidP="003048CB">
      <w:pPr>
        <w:pStyle w:val="Heading3"/>
      </w:pPr>
      <w:r w:rsidRPr="003048CB">
        <w:t>Deploy Prometheus and Grafana</w:t>
      </w:r>
    </w:p>
    <w:p w14:paraId="6FF13FBC" w14:textId="7EADD584" w:rsidR="003048CB" w:rsidRDefault="003048CB" w:rsidP="003048CB">
      <w:pPr>
        <w:pStyle w:val="BodyTextMetricHPELight10pt"/>
      </w:pPr>
      <w:r w:rsidRPr="003048CB">
        <w:t xml:space="preserve">The playbook </w:t>
      </w:r>
      <w:r w:rsidRPr="003048CB">
        <w:rPr>
          <w:rStyle w:val="CodingLanguage"/>
        </w:rPr>
        <w:t>playbooks/ucp-metrics-prometheus.yml</w:t>
      </w:r>
      <w:r w:rsidRPr="003048CB">
        <w:t xml:space="preserve"> deploys pods for Prometheus and Grafana and configures them to use the client bundle to access the UCP metrics. To run the playbook:</w:t>
      </w:r>
    </w:p>
    <w:p w14:paraId="6DE51C6A" w14:textId="73E9E52B" w:rsidR="003048CB" w:rsidRPr="003048CB" w:rsidRDefault="003048CB" w:rsidP="003048CB">
      <w:pPr>
        <w:pStyle w:val="BodyTextMetricHPELight10pt"/>
        <w:rPr>
          <w:rStyle w:val="CodingLanguage"/>
        </w:rPr>
      </w:pPr>
      <w:r w:rsidRPr="003048CB">
        <w:rPr>
          <w:rStyle w:val="CodingLanguage"/>
        </w:rPr>
        <w:t># cd ~/Docker-</w:t>
      </w:r>
      <w:r w:rsidR="00B0382D">
        <w:rPr>
          <w:rStyle w:val="CodingLanguage"/>
        </w:rPr>
        <w:t>Synergy</w:t>
      </w:r>
      <w:r>
        <w:rPr>
          <w:rStyle w:val="CodingLanguage"/>
        </w:rPr>
        <w:br/>
      </w:r>
      <w:r w:rsidRPr="003048CB">
        <w:rPr>
          <w:rStyle w:val="CodingLanguage"/>
        </w:rPr>
        <w:t xml:space="preserve"># ansible-playbook -i </w:t>
      </w:r>
      <w:r w:rsidR="007230C9">
        <w:rPr>
          <w:rStyle w:val="CodingLanguage"/>
        </w:rPr>
        <w:t>hosts</w:t>
      </w:r>
      <w:r w:rsidRPr="003048CB">
        <w:rPr>
          <w:rStyle w:val="CodingLanguage"/>
        </w:rPr>
        <w:t xml:space="preserve"> playbooks/ucp-metrics-prometheus.yml --vault-password-file .vault_pass</w:t>
      </w:r>
    </w:p>
    <w:p w14:paraId="09800B44" w14:textId="12BBA930" w:rsidR="003048CB" w:rsidRDefault="003048CB" w:rsidP="003048CB">
      <w:pPr>
        <w:pStyle w:val="Heading3"/>
      </w:pPr>
      <w:r w:rsidRPr="003048CB">
        <w:t>Prometheus UI</w:t>
      </w:r>
    </w:p>
    <w:p w14:paraId="298687BC" w14:textId="18B0467B" w:rsidR="003048CB" w:rsidRDefault="003048CB" w:rsidP="003048CB">
      <w:pPr>
        <w:pStyle w:val="BodyTextMetricHPELight10pt"/>
      </w:pPr>
      <w:r w:rsidRPr="003048CB">
        <w:t xml:space="preserve">The playbook exposes a port to access the user interface for Prometheus - to find the port, get the details of the </w:t>
      </w:r>
      <w:r w:rsidRPr="003048CB">
        <w:rPr>
          <w:rStyle w:val="CodingLanguage"/>
        </w:rPr>
        <w:t>prometheus</w:t>
      </w:r>
      <w:r w:rsidRPr="003048CB">
        <w:t xml:space="preserve"> service:</w:t>
      </w:r>
    </w:p>
    <w:p w14:paraId="29120214" w14:textId="1A59290A" w:rsidR="003048CB" w:rsidRPr="003048CB" w:rsidRDefault="003048CB" w:rsidP="003048CB">
      <w:pPr>
        <w:pStyle w:val="BodyTextMetricHPELight10pt"/>
        <w:rPr>
          <w:rStyle w:val="CodingLanguage"/>
        </w:rPr>
      </w:pPr>
      <w:r w:rsidRPr="003048CB">
        <w:rPr>
          <w:rStyle w:val="CodingLanguage"/>
        </w:rPr>
        <w:t># k</w:t>
      </w:r>
      <w:r>
        <w:rPr>
          <w:rStyle w:val="CodingLanguage"/>
        </w:rPr>
        <w:t>ubectl get svc Prometheus</w:t>
      </w:r>
      <w:r>
        <w:rPr>
          <w:rStyle w:val="CodingLanguage"/>
        </w:rPr>
        <w:br/>
      </w:r>
      <w:r w:rsidRPr="003048CB">
        <w:rPr>
          <w:rStyle w:val="CodingLanguage"/>
        </w:rPr>
        <w:t>NAME         TYPE       CLUSTER-IP      EXT</w:t>
      </w:r>
      <w:r>
        <w:rPr>
          <w:rStyle w:val="CodingLanguage"/>
        </w:rPr>
        <w:t>ERNAL-IP   PORT(S)          AGE</w:t>
      </w:r>
      <w:r>
        <w:rPr>
          <w:rStyle w:val="CodingLanguage"/>
        </w:rPr>
        <w:br/>
      </w:r>
      <w:r w:rsidRPr="003048CB">
        <w:rPr>
          <w:rStyle w:val="CodingLanguage"/>
        </w:rPr>
        <w:t>prometheus   NodePort   10.96.216.220   &lt;none&gt;        9090:34713/TCP   6d</w:t>
      </w:r>
    </w:p>
    <w:p w14:paraId="3D8C9DF2" w14:textId="228CE695" w:rsidR="003048CB" w:rsidRDefault="003048CB" w:rsidP="003048CB">
      <w:pPr>
        <w:pStyle w:val="BodyTextMetricHPELight10pt"/>
      </w:pPr>
      <w:r w:rsidRPr="003048CB">
        <w:t xml:space="preserve">The Prometheus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http://hpe2-ucp01.am2.cloudra.local:34713</w:t>
      </w:r>
      <w:r>
        <w:t xml:space="preserve"> as shown in </w:t>
      </w:r>
      <w:r w:rsidRPr="003048CB">
        <w:fldChar w:fldCharType="begin"/>
      </w:r>
      <w:r w:rsidRPr="003048CB">
        <w:instrText xml:space="preserve"> REF _Ref2074818 \h </w:instrText>
      </w:r>
      <w:r>
        <w:instrText xml:space="preserve"> \* MERGEFORMAT </w:instrText>
      </w:r>
      <w:r w:rsidRPr="003048CB">
        <w:fldChar w:fldCharType="separate"/>
      </w:r>
      <w:r w:rsidR="00D84FAE" w:rsidRPr="00D84FAE">
        <w:t>Figure 6</w:t>
      </w:r>
      <w:r w:rsidRPr="003048CB">
        <w:fldChar w:fldCharType="end"/>
      </w:r>
      <w:r w:rsidRPr="003048CB">
        <w:t>.</w:t>
      </w:r>
    </w:p>
    <w:p w14:paraId="56942EC5" w14:textId="45002A2E" w:rsidR="003048CB" w:rsidRDefault="003048CB" w:rsidP="003048CB">
      <w:pPr>
        <w:pStyle w:val="FigureAfterspace"/>
      </w:pPr>
      <w:r>
        <w:rPr>
          <w:noProof/>
        </w:rPr>
        <w:drawing>
          <wp:inline distT="0" distB="0" distL="0" distR="0" wp14:anchorId="05DDD26C" wp14:editId="4395658F">
            <wp:extent cx="5076825" cy="3869632"/>
            <wp:effectExtent l="0" t="0" r="0" b="0"/>
            <wp:docPr id="18" name="Picture 18" descr=" &quot;UCP metrics in Promethe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quot;UCP metrics in Prometheus&qu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3303" cy="3874570"/>
                    </a:xfrm>
                    <a:prstGeom prst="rect">
                      <a:avLst/>
                    </a:prstGeom>
                    <a:noFill/>
                    <a:ln>
                      <a:noFill/>
                    </a:ln>
                  </pic:spPr>
                </pic:pic>
              </a:graphicData>
            </a:graphic>
          </wp:inline>
        </w:drawing>
      </w:r>
    </w:p>
    <w:p w14:paraId="5565EBC0" w14:textId="24833B75" w:rsidR="003048CB" w:rsidRDefault="003048CB" w:rsidP="003048CB">
      <w:pPr>
        <w:pStyle w:val="MISCFigureCaptionHeader8pt"/>
      </w:pPr>
      <w:bookmarkStart w:id="235" w:name="_Ref2074818"/>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D84FAE">
        <w:rPr>
          <w:rStyle w:val="MISCFigureCaptionHeaderBold8pt"/>
          <w:noProof/>
        </w:rPr>
        <w:t>6</w:t>
      </w:r>
      <w:r w:rsidRPr="003048CB">
        <w:rPr>
          <w:rStyle w:val="MISCFigureCaptionHeaderBold8pt"/>
        </w:rPr>
        <w:fldChar w:fldCharType="end"/>
      </w:r>
      <w:bookmarkEnd w:id="235"/>
      <w:r w:rsidRPr="003048CB">
        <w:rPr>
          <w:rStyle w:val="MISCFigureCaptionHeaderBold8pt"/>
        </w:rPr>
        <w:t>.</w:t>
      </w:r>
      <w:r>
        <w:t xml:space="preserve"> </w:t>
      </w:r>
      <w:r w:rsidRPr="003048CB">
        <w:t>UCP metrics in Prometheus</w:t>
      </w:r>
    </w:p>
    <w:p w14:paraId="12769F33" w14:textId="6A03A2C6" w:rsidR="003048CB" w:rsidRDefault="003048CB" w:rsidP="003048CB">
      <w:pPr>
        <w:pStyle w:val="Heading3"/>
      </w:pPr>
      <w:r w:rsidRPr="003048CB">
        <w:lastRenderedPageBreak/>
        <w:t>Using Grafana to vizualize UCP metrics</w:t>
      </w:r>
    </w:p>
    <w:p w14:paraId="4198FAFF" w14:textId="11372809" w:rsidR="003048CB" w:rsidRDefault="003048CB" w:rsidP="003048CB">
      <w:pPr>
        <w:pStyle w:val="BodyTextMetricHPELight10pt"/>
      </w:pPr>
      <w:r w:rsidRPr="003048CB">
        <w:t>The playbook also exposes a port to access the Grafana UI - to find the port, get the details of the grafana service:</w:t>
      </w:r>
    </w:p>
    <w:p w14:paraId="0C07A89B" w14:textId="7DBC0659" w:rsidR="003048CB" w:rsidRPr="003048CB" w:rsidRDefault="00E2733E" w:rsidP="003048CB">
      <w:pPr>
        <w:pStyle w:val="BodyTextMetricHPELight10pt"/>
        <w:rPr>
          <w:rStyle w:val="CodingLanguage"/>
        </w:rPr>
      </w:pPr>
      <w:r>
        <w:rPr>
          <w:rStyle w:val="CodingLanguage"/>
        </w:rPr>
        <w:t># kubectl get svc g</w:t>
      </w:r>
      <w:r w:rsidR="003048CB">
        <w:rPr>
          <w:rStyle w:val="CodingLanguage"/>
        </w:rPr>
        <w:t>rafana</w:t>
      </w:r>
      <w:r w:rsidR="003048CB">
        <w:rPr>
          <w:rStyle w:val="CodingLanguage"/>
        </w:rPr>
        <w:br/>
      </w:r>
      <w:r w:rsidR="003048CB" w:rsidRPr="003048CB">
        <w:rPr>
          <w:rStyle w:val="CodingLanguage"/>
        </w:rPr>
        <w:t>NAME      TYPE       CLUSTER-IP      EXT</w:t>
      </w:r>
      <w:r w:rsidR="003048CB">
        <w:rPr>
          <w:rStyle w:val="CodingLanguage"/>
        </w:rPr>
        <w:t>ERNAL-IP   PORT(S)          AGE</w:t>
      </w:r>
      <w:r w:rsidR="003048CB">
        <w:rPr>
          <w:rStyle w:val="CodingLanguage"/>
        </w:rPr>
        <w:br/>
      </w:r>
      <w:r w:rsidR="003048CB" w:rsidRPr="003048CB">
        <w:rPr>
          <w:rStyle w:val="CodingLanguage"/>
        </w:rPr>
        <w:t>grafana   NodePort   10.96.177.108   &lt;none&gt;        3000:33118/TCP   6d</w:t>
      </w:r>
    </w:p>
    <w:p w14:paraId="1CDBF2CA" w14:textId="7DDB6DCA" w:rsidR="003048CB" w:rsidRDefault="003048CB" w:rsidP="003048CB">
      <w:pPr>
        <w:pStyle w:val="BodyTextMetricHPELight10pt"/>
      </w:pPr>
      <w:r w:rsidRPr="003048CB">
        <w:t xml:space="preserve">The Grafana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http://hpe2-ucp01.am2.cloudra.local:33118</w:t>
      </w:r>
      <w:r w:rsidRPr="003048CB">
        <w:t xml:space="preserve">. The example UCP Dashboard </w:t>
      </w:r>
      <w:r>
        <w:t xml:space="preserve">shown in </w:t>
      </w:r>
      <w:r w:rsidRPr="003048CB">
        <w:fldChar w:fldCharType="begin"/>
      </w:r>
      <w:r w:rsidRPr="003048CB">
        <w:instrText xml:space="preserve"> REF _Ref2074982 \h </w:instrText>
      </w:r>
      <w:r>
        <w:instrText xml:space="preserve"> \* MERGEFORMAT </w:instrText>
      </w:r>
      <w:r w:rsidRPr="003048CB">
        <w:fldChar w:fldCharType="separate"/>
      </w:r>
      <w:r w:rsidR="00D84FAE" w:rsidRPr="00D84FAE">
        <w:t>Figure 7</w:t>
      </w:r>
      <w:r w:rsidRPr="003048CB">
        <w:fldChar w:fldCharType="end"/>
      </w:r>
      <w:r>
        <w:t xml:space="preserve"> </w:t>
      </w:r>
      <w:r w:rsidRPr="003048CB">
        <w:t xml:space="preserve">is taken from </w:t>
      </w:r>
      <w:hyperlink r:id="rId48" w:history="1">
        <w:r w:rsidRPr="003048CB">
          <w:rPr>
            <w:rStyle w:val="Hyperlink"/>
          </w:rPr>
          <w:t>https://grafana.com/dashboards/9309</w:t>
        </w:r>
      </w:hyperlink>
      <w:r w:rsidRPr="003048CB">
        <w:t>.</w:t>
      </w:r>
    </w:p>
    <w:p w14:paraId="400A35AD" w14:textId="3AE5E0F4" w:rsidR="003048CB" w:rsidRDefault="003048CB" w:rsidP="003048CB">
      <w:pPr>
        <w:pStyle w:val="FigureAfterspace"/>
      </w:pPr>
      <w:r w:rsidRPr="003048CB">
        <w:rPr>
          <w:noProof/>
        </w:rPr>
        <w:drawing>
          <wp:inline distT="0" distB="0" distL="0" distR="0" wp14:anchorId="71C67026" wp14:editId="215D7B74">
            <wp:extent cx="5890819" cy="2695575"/>
            <wp:effectExtent l="0" t="0" r="0" b="0"/>
            <wp:docPr id="19" name="Picture 19" descr=" &quot;UCP Dashboard in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quot;UCP Dashboard in Grafana&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6157" cy="2698017"/>
                    </a:xfrm>
                    <a:prstGeom prst="rect">
                      <a:avLst/>
                    </a:prstGeom>
                    <a:noFill/>
                    <a:ln>
                      <a:noFill/>
                    </a:ln>
                  </pic:spPr>
                </pic:pic>
              </a:graphicData>
            </a:graphic>
          </wp:inline>
        </w:drawing>
      </w:r>
    </w:p>
    <w:p w14:paraId="1A55DCE5" w14:textId="06A63534" w:rsidR="003048CB" w:rsidRDefault="003048CB" w:rsidP="003048CB">
      <w:pPr>
        <w:pStyle w:val="MISCFigureCaptionHeader8pt"/>
      </w:pPr>
      <w:bookmarkStart w:id="236" w:name="_Ref2074982"/>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D84FAE">
        <w:rPr>
          <w:rStyle w:val="MISCFigureCaptionHeaderBold8pt"/>
          <w:noProof/>
        </w:rPr>
        <w:t>7</w:t>
      </w:r>
      <w:r w:rsidRPr="003048CB">
        <w:rPr>
          <w:rStyle w:val="MISCFigureCaptionHeaderBold8pt"/>
        </w:rPr>
        <w:fldChar w:fldCharType="end"/>
      </w:r>
      <w:bookmarkEnd w:id="236"/>
      <w:r w:rsidRPr="003048CB">
        <w:rPr>
          <w:rStyle w:val="MISCFigureCaptionHeaderBold8pt"/>
        </w:rPr>
        <w:t>.</w:t>
      </w:r>
      <w:r>
        <w:t xml:space="preserve"> </w:t>
      </w:r>
      <w:r w:rsidRPr="003048CB">
        <w:t>UCP Dashboard in Grafana</w:t>
      </w:r>
    </w:p>
    <w:p w14:paraId="549C1B98" w14:textId="151BD8FA" w:rsidR="005A3FAB" w:rsidRDefault="005A3FAB" w:rsidP="005A3FAB">
      <w:pPr>
        <w:pStyle w:val="Heading1"/>
      </w:pPr>
      <w:bookmarkStart w:id="237" w:name="_Ref5893648"/>
      <w:bookmarkStart w:id="238" w:name="_Ref523992906"/>
      <w:bookmarkStart w:id="239" w:name="_Ref523992958"/>
      <w:bookmarkStart w:id="240" w:name="_Ref524072920"/>
      <w:bookmarkStart w:id="241" w:name="_Toc531698846"/>
      <w:bookmarkStart w:id="242" w:name="_Toc7097546"/>
      <w:r>
        <w:t>Configuring storage</w:t>
      </w:r>
      <w:bookmarkEnd w:id="237"/>
      <w:bookmarkEnd w:id="242"/>
    </w:p>
    <w:p w14:paraId="41B4C5C4" w14:textId="77777777" w:rsidR="00D11833" w:rsidRDefault="00D11833" w:rsidP="00D11833">
      <w:pPr>
        <w:pStyle w:val="Heading2"/>
      </w:pPr>
      <w:bookmarkStart w:id="243" w:name="_Ref2078903"/>
      <w:bookmarkStart w:id="244" w:name="_Toc7097547"/>
      <w:r>
        <w:t>Using HPE 3PAR when deploying NFS provisioner for Kubernetes</w:t>
      </w:r>
      <w:bookmarkEnd w:id="244"/>
    </w:p>
    <w:p w14:paraId="64D17F1A" w14:textId="77777777" w:rsidR="00D11833" w:rsidRDefault="00D11833" w:rsidP="00D11833">
      <w:pPr>
        <w:pStyle w:val="Heading3"/>
      </w:pPr>
      <w:r w:rsidRPr="00B555EC">
        <w:t>Prerequisites</w:t>
      </w:r>
    </w:p>
    <w:p w14:paraId="5405F6BD" w14:textId="77777777" w:rsidR="00D11833" w:rsidRPr="00CA6038" w:rsidRDefault="00D11833" w:rsidP="00D11833">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D84FAE" w:rsidRPr="00F01248">
        <w:t>Kubernetes Persistent Volume configuration</w:t>
      </w:r>
      <w:r w:rsidRPr="00CA6038">
        <w:rPr>
          <w:u w:val="single"/>
        </w:rPr>
        <w:fldChar w:fldCharType="end"/>
      </w:r>
    </w:p>
    <w:p w14:paraId="03D798E4" w14:textId="77777777" w:rsidR="00D11833" w:rsidRDefault="00D11833" w:rsidP="00D11833">
      <w:pPr>
        <w:pStyle w:val="BulletLevel1"/>
      </w:pPr>
      <w:r w:rsidRPr="00B93C65">
        <w:t xml:space="preserve">Install the </w:t>
      </w:r>
      <w:r w:rsidRPr="00D11833">
        <w:rPr>
          <w:rStyle w:val="CodingLanguage"/>
        </w:rPr>
        <w:t>kubectl</w:t>
      </w:r>
      <w:r w:rsidRPr="00B93C65">
        <w:t xml:space="preserve"> binary on your Ansible box</w:t>
      </w:r>
    </w:p>
    <w:p w14:paraId="01110958" w14:textId="77777777" w:rsidR="00D11833" w:rsidRDefault="00D11833" w:rsidP="00D11833">
      <w:pPr>
        <w:pStyle w:val="BulletLevel1"/>
      </w:pPr>
      <w:r w:rsidRPr="00B93C65">
        <w:t>Install the UCP Client bundle for the admin user</w:t>
      </w:r>
    </w:p>
    <w:p w14:paraId="05A03663" w14:textId="77777777" w:rsidR="00D11833" w:rsidRDefault="00D11833" w:rsidP="00D11833">
      <w:pPr>
        <w:pStyle w:val="BulletLevel1LastBeforeBodycopy"/>
      </w:pPr>
      <w:r w:rsidRPr="00B93C65">
        <w:t xml:space="preserve">Confirm that you can connect to the cluster by running a test command, for example, </w:t>
      </w:r>
      <w:r w:rsidRPr="00B93C65">
        <w:rPr>
          <w:rStyle w:val="CodingLanguage"/>
        </w:rPr>
        <w:t>kubectl get nodes</w:t>
      </w:r>
    </w:p>
    <w:p w14:paraId="704DC98F" w14:textId="2F85EED8" w:rsidR="00D11833" w:rsidRDefault="00D11833" w:rsidP="00126612">
      <w:pPr>
        <w:pStyle w:val="Heading3"/>
      </w:pPr>
      <w:r w:rsidRPr="00D11833">
        <w:t>Setting up HPE 3PAR</w:t>
      </w:r>
    </w:p>
    <w:p w14:paraId="3AAD35DA" w14:textId="77777777" w:rsidR="00D11833" w:rsidRDefault="00D11833" w:rsidP="00D11833">
      <w:pPr>
        <w:pStyle w:val="BodyTextMetricHPELight10pt"/>
      </w:pPr>
      <w:r>
        <w:t>The following section outlines the steps you need to follow in order to configure a Virtual File Server and a share for use by the Kubernetes NFS provisioner.</w:t>
      </w:r>
    </w:p>
    <w:p w14:paraId="4028A4DE" w14:textId="37F6CA24" w:rsidR="00D11833" w:rsidRPr="00D11833" w:rsidRDefault="00D11833" w:rsidP="00D11833">
      <w:pPr>
        <w:pStyle w:val="BodyTextMetricHPELight10pt"/>
      </w:pPr>
      <w:r>
        <w:t>Log in to the HPE 3PAR StoreServ Management console and perform the following tasks.</w:t>
      </w:r>
    </w:p>
    <w:p w14:paraId="0E08B4A6" w14:textId="01449361" w:rsidR="00D11833" w:rsidRDefault="00D11833" w:rsidP="008958C5">
      <w:pPr>
        <w:pStyle w:val="BodyTextMetricHPELight10pt"/>
        <w:rPr>
          <w:rStyle w:val="BoldEmpha"/>
        </w:rPr>
      </w:pPr>
      <w:r w:rsidRPr="00D11833">
        <w:rPr>
          <w:rStyle w:val="BoldEmpha"/>
        </w:rPr>
        <w:t>Create a virtual file server (VFS):</w:t>
      </w:r>
    </w:p>
    <w:p w14:paraId="48F1698E" w14:textId="77777777" w:rsidR="00D11833" w:rsidRPr="00297BB0" w:rsidRDefault="00D11833" w:rsidP="000001BE">
      <w:pPr>
        <w:pStyle w:val="NumberedList-Level1"/>
        <w:numPr>
          <w:ilvl w:val="0"/>
          <w:numId w:val="31"/>
        </w:numPr>
        <w:rPr>
          <w:rStyle w:val="CodingLanguage"/>
          <w:rFonts w:ascii="MetricHPE Semibold" w:hAnsi="MetricHPE Semibold"/>
          <w:color w:val="auto"/>
        </w:rPr>
      </w:pPr>
      <w:r w:rsidRPr="00D11833">
        <w:t xml:space="preserve">In the General section, specify a name, in this instance </w:t>
      </w:r>
      <w:r w:rsidRPr="00D11833">
        <w:rPr>
          <w:rStyle w:val="CodingLanguage"/>
        </w:rPr>
        <w:t>hpe_vfs3par</w:t>
      </w:r>
    </w:p>
    <w:p w14:paraId="3EE07890" w14:textId="77777777" w:rsidR="00D11833" w:rsidRDefault="00D11833" w:rsidP="00D11833">
      <w:pPr>
        <w:pStyle w:val="FigureAfterspace"/>
        <w:rPr>
          <w:rStyle w:val="BoldEmpha"/>
        </w:rPr>
      </w:pPr>
      <w:r>
        <w:rPr>
          <w:noProof/>
        </w:rPr>
        <w:lastRenderedPageBreak/>
        <w:drawing>
          <wp:inline distT="0" distB="0" distL="0" distR="0" wp14:anchorId="62D0CB5C" wp14:editId="61421304">
            <wp:extent cx="6858000" cy="2949949"/>
            <wp:effectExtent l="0" t="0" r="0" b="3175"/>
            <wp:docPr id="74" name="Picture 74" descr="&quot;Figure.  Create Virtual File Server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ot;Figure.  Create Virtual File Server - General&qu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2949949"/>
                    </a:xfrm>
                    <a:prstGeom prst="rect">
                      <a:avLst/>
                    </a:prstGeom>
                    <a:noFill/>
                    <a:ln>
                      <a:noFill/>
                    </a:ln>
                  </pic:spPr>
                </pic:pic>
              </a:graphicData>
            </a:graphic>
          </wp:inline>
        </w:drawing>
      </w:r>
    </w:p>
    <w:p w14:paraId="32B8EC97" w14:textId="36338ACA" w:rsidR="00D11833" w:rsidRDefault="00D11833" w:rsidP="00D11833">
      <w:pPr>
        <w:pStyle w:val="MISCFigureCaptionHeader8pt"/>
        <w:rPr>
          <w:rStyle w:val="BoldEmpha"/>
        </w:rPr>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D84FAE">
        <w:rPr>
          <w:rStyle w:val="MISCFigureCaptionHeaderBold8pt"/>
          <w:noProof/>
        </w:rPr>
        <w:t>8</w:t>
      </w:r>
      <w:r w:rsidRPr="00D11833">
        <w:rPr>
          <w:rStyle w:val="MISCFigureCaptionHeaderBold8pt"/>
        </w:rPr>
        <w:fldChar w:fldCharType="end"/>
      </w:r>
      <w:r w:rsidRPr="00D11833">
        <w:rPr>
          <w:rStyle w:val="MISCFigureCaptionHeaderBold8pt"/>
        </w:rPr>
        <w:t>.</w:t>
      </w:r>
      <w:r>
        <w:t xml:space="preserve"> </w:t>
      </w:r>
      <w:r w:rsidRPr="00D11833">
        <w:t>Create Virtual File Server - General</w:t>
      </w:r>
    </w:p>
    <w:p w14:paraId="61D0DD7E" w14:textId="77777777" w:rsidR="00D11833" w:rsidRPr="00D11833" w:rsidRDefault="00D11833" w:rsidP="00D11833">
      <w:pPr>
        <w:pStyle w:val="NumberedList-Level1"/>
        <w:rPr>
          <w:rFonts w:ascii="MetricHPE Semibold" w:hAnsi="MetricHPE Semibold"/>
          <w:color w:val="auto"/>
        </w:rPr>
      </w:pPr>
      <w:r w:rsidRPr="00D11833">
        <w:t>In the</w:t>
      </w:r>
      <w:r>
        <w:t xml:space="preserve"> </w:t>
      </w:r>
      <w:r w:rsidRPr="00D11833">
        <w:t>Storage Allocation Settings section, set the Provisioning to Thin Provisioned, select an appropriate CPG, in this instance FC_r1, and set the size, for example, 1 terabyte.</w:t>
      </w:r>
    </w:p>
    <w:p w14:paraId="4E3A7177" w14:textId="77777777" w:rsidR="00D11833" w:rsidRDefault="00D11833" w:rsidP="00D11833">
      <w:pPr>
        <w:pStyle w:val="FigureAfterspace"/>
        <w:rPr>
          <w:rStyle w:val="BoldEmpha"/>
        </w:rPr>
      </w:pPr>
      <w:r>
        <w:rPr>
          <w:noProof/>
        </w:rPr>
        <w:drawing>
          <wp:inline distT="0" distB="0" distL="0" distR="0" wp14:anchorId="28B65991" wp14:editId="3FF294BD">
            <wp:extent cx="5962650" cy="2743200"/>
            <wp:effectExtent l="0" t="0" r="0" b="0"/>
            <wp:docPr id="75" name="Picture 75" descr="&quot;Figure.  Create Virtual File Server - Storage Allocation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ot;Figure.  Create Virtual File Server - Storage Allocation Settings&qu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2650" cy="2743200"/>
                    </a:xfrm>
                    <a:prstGeom prst="rect">
                      <a:avLst/>
                    </a:prstGeom>
                    <a:noFill/>
                    <a:ln>
                      <a:noFill/>
                    </a:ln>
                  </pic:spPr>
                </pic:pic>
              </a:graphicData>
            </a:graphic>
          </wp:inline>
        </w:drawing>
      </w:r>
    </w:p>
    <w:p w14:paraId="565A494B" w14:textId="77777777" w:rsidR="00D11833"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D84FAE">
        <w:rPr>
          <w:rStyle w:val="MISCFigureCaptionHeaderBold8pt"/>
          <w:noProof/>
        </w:rPr>
        <w:t>9</w:t>
      </w:r>
      <w:r w:rsidRPr="00D11833">
        <w:rPr>
          <w:rStyle w:val="MISCFigureCaptionHeaderBold8pt"/>
        </w:rPr>
        <w:fldChar w:fldCharType="end"/>
      </w:r>
      <w:r w:rsidRPr="00D11833">
        <w:rPr>
          <w:rStyle w:val="MISCFigureCaptionHeaderBold8pt"/>
        </w:rPr>
        <w:t xml:space="preserve">. </w:t>
      </w:r>
      <w:r w:rsidRPr="00D11833">
        <w:t>Create Virtual File Server - Storage Allocation Settings</w:t>
      </w:r>
    </w:p>
    <w:p w14:paraId="24CC45F3" w14:textId="77777777" w:rsidR="00D11833" w:rsidRPr="00D11833" w:rsidRDefault="00D11833" w:rsidP="00D11833">
      <w:pPr>
        <w:pStyle w:val="NumberedList-Level1"/>
        <w:rPr>
          <w:rFonts w:ascii="MetricHPE Semibold" w:hAnsi="MetricHPE Semibold"/>
          <w:color w:val="auto"/>
        </w:rPr>
      </w:pPr>
      <w:r>
        <w:t xml:space="preserve">Add a </w:t>
      </w:r>
      <w:r w:rsidRPr="00D11833">
        <w:t>virtual IP address</w:t>
      </w:r>
    </w:p>
    <w:p w14:paraId="10CA38D0" w14:textId="77777777" w:rsidR="00D11833" w:rsidRDefault="00D11833" w:rsidP="00D11833">
      <w:pPr>
        <w:pStyle w:val="FigureAfterspace"/>
        <w:rPr>
          <w:rStyle w:val="BoldEmpha"/>
        </w:rPr>
      </w:pPr>
      <w:r>
        <w:rPr>
          <w:noProof/>
        </w:rPr>
        <w:lastRenderedPageBreak/>
        <w:drawing>
          <wp:inline distT="0" distB="0" distL="0" distR="0" wp14:anchorId="7DF1C3D4" wp14:editId="73F172B3">
            <wp:extent cx="6858000" cy="2659918"/>
            <wp:effectExtent l="0" t="0" r="0" b="7620"/>
            <wp:docPr id="76" name="Picture 76" descr="&quot;Figure.  Create Virtual File Server - Add Virtual IP Add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Figure.  Create Virtual File Server - Add Virtual IP Address&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2659918"/>
                    </a:xfrm>
                    <a:prstGeom prst="rect">
                      <a:avLst/>
                    </a:prstGeom>
                    <a:noFill/>
                    <a:ln>
                      <a:noFill/>
                    </a:ln>
                  </pic:spPr>
                </pic:pic>
              </a:graphicData>
            </a:graphic>
          </wp:inline>
        </w:drawing>
      </w:r>
    </w:p>
    <w:p w14:paraId="2FF9219D" w14:textId="77777777" w:rsidR="00297BB0"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D84FAE">
        <w:rPr>
          <w:rStyle w:val="MISCFigureCaptionHeaderBold8pt"/>
          <w:noProof/>
        </w:rPr>
        <w:t>10</w:t>
      </w:r>
      <w:r w:rsidRPr="00D11833">
        <w:rPr>
          <w:rStyle w:val="MISCFigureCaptionHeaderBold8pt"/>
        </w:rPr>
        <w:fldChar w:fldCharType="end"/>
      </w:r>
      <w:r w:rsidRPr="00D11833">
        <w:rPr>
          <w:rStyle w:val="MISCFigureCaptionHeaderBold8pt"/>
        </w:rPr>
        <w:t xml:space="preserve">. </w:t>
      </w:r>
      <w:r w:rsidRPr="00D11833">
        <w:t>Create Virtual File Server - Add Virtual IP Address</w:t>
      </w:r>
    </w:p>
    <w:p w14:paraId="4F0B7067" w14:textId="5C1054A7" w:rsidR="00297BB0" w:rsidRDefault="00297BB0" w:rsidP="00D11833">
      <w:pPr>
        <w:pStyle w:val="MISCFigureCaptionHeader8pt"/>
      </w:pPr>
      <w:r w:rsidRPr="00297BB0">
        <w:t>These steps result in a Virtual File Server:</w:t>
      </w:r>
    </w:p>
    <w:p w14:paraId="798C730A" w14:textId="585C2AB8" w:rsidR="00297BB0" w:rsidRDefault="00297BB0" w:rsidP="00297BB0">
      <w:pPr>
        <w:pStyle w:val="FigureAfterspace"/>
      </w:pPr>
      <w:r>
        <w:rPr>
          <w:noProof/>
        </w:rPr>
        <w:drawing>
          <wp:inline distT="0" distB="0" distL="0" distR="0" wp14:anchorId="443EFFB1" wp14:editId="70F4A7A2">
            <wp:extent cx="6858000" cy="3289777"/>
            <wp:effectExtent l="0" t="0" r="0" b="6350"/>
            <wp:docPr id="80" name="Picture 80" descr="&quot;Figure.  Virtual File Serv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Figure.  Virtual File Server&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289777"/>
                    </a:xfrm>
                    <a:prstGeom prst="rect">
                      <a:avLst/>
                    </a:prstGeom>
                    <a:noFill/>
                    <a:ln>
                      <a:noFill/>
                    </a:ln>
                  </pic:spPr>
                </pic:pic>
              </a:graphicData>
            </a:graphic>
          </wp:inline>
        </w:drawing>
      </w:r>
    </w:p>
    <w:p w14:paraId="74CFEC5B" w14:textId="53197E22"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D84FAE">
        <w:rPr>
          <w:rStyle w:val="MISCFigureCaptionHeaderBold8pt"/>
          <w:noProof/>
        </w:rPr>
        <w:t>11</w:t>
      </w:r>
      <w:r w:rsidRPr="00297BB0">
        <w:rPr>
          <w:rStyle w:val="MISCFigureCaptionHeaderBold8pt"/>
        </w:rPr>
        <w:fldChar w:fldCharType="end"/>
      </w:r>
      <w:r w:rsidRPr="00297BB0">
        <w:rPr>
          <w:rStyle w:val="MISCFigureCaptionHeaderBold8pt"/>
        </w:rPr>
        <w:t>.</w:t>
      </w:r>
      <w:r>
        <w:t xml:space="preserve"> </w:t>
      </w:r>
      <w:r w:rsidRPr="00297BB0">
        <w:t>Virtual File Server</w:t>
      </w:r>
    </w:p>
    <w:p w14:paraId="1408B5A5" w14:textId="62703D7E" w:rsidR="00297BB0" w:rsidRPr="00297BB0" w:rsidRDefault="00297BB0" w:rsidP="008958C5">
      <w:pPr>
        <w:pStyle w:val="BodyTextMetricHPELight10pt"/>
        <w:rPr>
          <w:rStyle w:val="BoldEmpha"/>
        </w:rPr>
      </w:pPr>
      <w:r w:rsidRPr="00297BB0">
        <w:rPr>
          <w:rStyle w:val="BoldEmpha"/>
        </w:rPr>
        <w:t>Create a File Store:</w:t>
      </w:r>
    </w:p>
    <w:p w14:paraId="00E1CE58" w14:textId="60D23CA6" w:rsidR="00297BB0" w:rsidRDefault="00297BB0" w:rsidP="000001BE">
      <w:pPr>
        <w:pStyle w:val="NumberedList-Level1"/>
        <w:numPr>
          <w:ilvl w:val="0"/>
          <w:numId w:val="32"/>
        </w:numPr>
      </w:pPr>
      <w:r w:rsidRPr="00297BB0">
        <w:t>In the General section, specify a name, in this instance HPE_filestore3par, and select the Virtual File Server that you just created.</w:t>
      </w:r>
    </w:p>
    <w:p w14:paraId="1CF9F7D6" w14:textId="5B5AE824" w:rsidR="00297BB0" w:rsidRDefault="00297BB0" w:rsidP="00297BB0">
      <w:pPr>
        <w:pStyle w:val="FigureAfterspace"/>
      </w:pPr>
      <w:r>
        <w:rPr>
          <w:noProof/>
        </w:rPr>
        <w:lastRenderedPageBreak/>
        <w:drawing>
          <wp:inline distT="0" distB="0" distL="0" distR="0" wp14:anchorId="179CD113" wp14:editId="5DAD45C8">
            <wp:extent cx="6153150" cy="3257550"/>
            <wp:effectExtent l="0" t="0" r="0" b="0"/>
            <wp:docPr id="81" name="Picture 81" descr="&quot;Figure.  Create File Sto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Figure.  Create File Store - General&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53150" cy="3257550"/>
                    </a:xfrm>
                    <a:prstGeom prst="rect">
                      <a:avLst/>
                    </a:prstGeom>
                    <a:noFill/>
                    <a:ln>
                      <a:noFill/>
                    </a:ln>
                  </pic:spPr>
                </pic:pic>
              </a:graphicData>
            </a:graphic>
          </wp:inline>
        </w:drawing>
      </w:r>
    </w:p>
    <w:p w14:paraId="498888CA" w14:textId="5B17633F"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D84FAE">
        <w:rPr>
          <w:rStyle w:val="MISCFigureCaptionHeaderBold8pt"/>
          <w:noProof/>
        </w:rPr>
        <w:t>12</w:t>
      </w:r>
      <w:r w:rsidRPr="00297BB0">
        <w:rPr>
          <w:rStyle w:val="MISCFigureCaptionHeaderBold8pt"/>
        </w:rPr>
        <w:fldChar w:fldCharType="end"/>
      </w:r>
      <w:r w:rsidRPr="00297BB0">
        <w:rPr>
          <w:rStyle w:val="MISCFigureCaptionHeaderBold8pt"/>
        </w:rPr>
        <w:t>.</w:t>
      </w:r>
      <w:r w:rsidRPr="00297BB0">
        <w:t xml:space="preserve"> Create File Store </w:t>
      </w:r>
      <w:r>
        <w:t>–</w:t>
      </w:r>
      <w:r w:rsidRPr="00297BB0">
        <w:t xml:space="preserve"> General</w:t>
      </w:r>
    </w:p>
    <w:p w14:paraId="0A89E92A" w14:textId="30021499" w:rsidR="00297BB0" w:rsidRDefault="00297BB0" w:rsidP="00297BB0">
      <w:pPr>
        <w:pStyle w:val="NumberedList-Level1"/>
      </w:pPr>
      <w:r w:rsidRPr="00297BB0">
        <w:t>Use the default Security settings:</w:t>
      </w:r>
    </w:p>
    <w:p w14:paraId="6BD95DB8" w14:textId="68932FAD" w:rsidR="00297BB0" w:rsidRDefault="00297BB0" w:rsidP="00297BB0">
      <w:pPr>
        <w:pStyle w:val="FigureAfterspace"/>
      </w:pPr>
      <w:r w:rsidRPr="00297BB0">
        <w:rPr>
          <w:noProof/>
        </w:rPr>
        <w:drawing>
          <wp:inline distT="0" distB="0" distL="0" distR="0" wp14:anchorId="48E6B9BB" wp14:editId="6752A50F">
            <wp:extent cx="6115050" cy="2543175"/>
            <wp:effectExtent l="0" t="0" r="0" b="9525"/>
            <wp:docPr id="82" name="Picture 82" descr="&quot;Figure.  Create File Store - Secur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uot;Figure.  Create File Store - Security&qu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050" cy="2543175"/>
                    </a:xfrm>
                    <a:prstGeom prst="rect">
                      <a:avLst/>
                    </a:prstGeom>
                    <a:noFill/>
                    <a:ln>
                      <a:noFill/>
                    </a:ln>
                  </pic:spPr>
                </pic:pic>
              </a:graphicData>
            </a:graphic>
          </wp:inline>
        </w:drawing>
      </w:r>
    </w:p>
    <w:p w14:paraId="7347483D" w14:textId="70E275C9"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D84FAE">
        <w:rPr>
          <w:rStyle w:val="MISCFigureCaptionHeaderBold8pt"/>
          <w:noProof/>
        </w:rPr>
        <w:t>13</w:t>
      </w:r>
      <w:r w:rsidRPr="00297BB0">
        <w:rPr>
          <w:rStyle w:val="MISCFigureCaptionHeaderBold8pt"/>
        </w:rPr>
        <w:fldChar w:fldCharType="end"/>
      </w:r>
      <w:r w:rsidRPr="00297BB0">
        <w:rPr>
          <w:rStyle w:val="MISCFigureCaptionHeaderBold8pt"/>
        </w:rPr>
        <w:t xml:space="preserve">. </w:t>
      </w:r>
      <w:r w:rsidRPr="00297BB0">
        <w:t xml:space="preserve">Create File Store </w:t>
      </w:r>
      <w:r>
        <w:t>–</w:t>
      </w:r>
      <w:r w:rsidRPr="00297BB0">
        <w:t xml:space="preserve"> Security</w:t>
      </w:r>
    </w:p>
    <w:p w14:paraId="2B7AA93B" w14:textId="0B33FC2F" w:rsidR="00297BB0" w:rsidRDefault="00297BB0" w:rsidP="008958C5">
      <w:pPr>
        <w:pStyle w:val="BodyTextMetricHPELight10pt"/>
      </w:pPr>
      <w:r w:rsidRPr="00297BB0">
        <w:t>These steps result in the File Store shown below:</w:t>
      </w:r>
    </w:p>
    <w:p w14:paraId="645E4E4B" w14:textId="1DFCB55E" w:rsidR="00297BB0" w:rsidRDefault="00297BB0" w:rsidP="00297BB0">
      <w:pPr>
        <w:pStyle w:val="FigureAfterspace"/>
      </w:pPr>
      <w:r>
        <w:rPr>
          <w:noProof/>
        </w:rPr>
        <w:lastRenderedPageBreak/>
        <w:drawing>
          <wp:inline distT="0" distB="0" distL="0" distR="0" wp14:anchorId="5C6880FD" wp14:editId="2435C494">
            <wp:extent cx="6858000" cy="3803073"/>
            <wp:effectExtent l="0" t="0" r="0" b="6985"/>
            <wp:docPr id="83" name="Picture 83" descr="&quot;Figure.  File Sto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Figure.  File Store&qu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803073"/>
                    </a:xfrm>
                    <a:prstGeom prst="rect">
                      <a:avLst/>
                    </a:prstGeom>
                    <a:noFill/>
                    <a:ln>
                      <a:noFill/>
                    </a:ln>
                  </pic:spPr>
                </pic:pic>
              </a:graphicData>
            </a:graphic>
          </wp:inline>
        </w:drawing>
      </w:r>
    </w:p>
    <w:p w14:paraId="3DC32C78" w14:textId="420D6A5A"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D84FAE">
        <w:rPr>
          <w:rStyle w:val="MISCFigureCaptionHeaderBold8pt"/>
          <w:noProof/>
        </w:rPr>
        <w:t>14</w:t>
      </w:r>
      <w:r w:rsidRPr="00297BB0">
        <w:rPr>
          <w:rStyle w:val="MISCFigureCaptionHeaderBold8pt"/>
        </w:rPr>
        <w:fldChar w:fldCharType="end"/>
      </w:r>
      <w:r w:rsidRPr="00297BB0">
        <w:rPr>
          <w:rStyle w:val="MISCFigureCaptionHeaderBold8pt"/>
        </w:rPr>
        <w:t>.</w:t>
      </w:r>
      <w:r>
        <w:t xml:space="preserve"> </w:t>
      </w:r>
      <w:r w:rsidRPr="00297BB0">
        <w:t>File Store</w:t>
      </w:r>
    </w:p>
    <w:p w14:paraId="3ACD89BE" w14:textId="10E45409" w:rsidR="00297BB0" w:rsidRPr="00297BB0" w:rsidRDefault="00297BB0" w:rsidP="008958C5">
      <w:pPr>
        <w:pStyle w:val="BodyTextMetricHPELight10pt"/>
        <w:rPr>
          <w:rStyle w:val="BoldEmpha"/>
        </w:rPr>
      </w:pPr>
      <w:r w:rsidRPr="00297BB0">
        <w:rPr>
          <w:rStyle w:val="BoldEmpha"/>
        </w:rPr>
        <w:t>Create a File Share:</w:t>
      </w:r>
    </w:p>
    <w:p w14:paraId="2278850F" w14:textId="74163C49" w:rsidR="00297BB0" w:rsidRDefault="00297BB0" w:rsidP="000001BE">
      <w:pPr>
        <w:pStyle w:val="NumberedList-Level1"/>
        <w:numPr>
          <w:ilvl w:val="0"/>
          <w:numId w:val="33"/>
        </w:numPr>
      </w:pPr>
      <w:r w:rsidRPr="00297BB0">
        <w:t>In the General section of the Create File Share dialog, set the share type to NFS Share and set a share name, for example, hpe_fileshare3par.</w:t>
      </w:r>
    </w:p>
    <w:p w14:paraId="5F2D2340" w14:textId="3950E7D9" w:rsidR="00297BB0" w:rsidRDefault="00297BB0" w:rsidP="00297BB0">
      <w:pPr>
        <w:pStyle w:val="FigureAfterspace"/>
      </w:pPr>
      <w:r>
        <w:rPr>
          <w:noProof/>
        </w:rPr>
        <w:drawing>
          <wp:inline distT="0" distB="0" distL="0" distR="0" wp14:anchorId="63059026" wp14:editId="1D6EA8DD">
            <wp:extent cx="6553200" cy="2838450"/>
            <wp:effectExtent l="0" t="0" r="0" b="0"/>
            <wp:docPr id="84" name="Picture 84" descr="&quot;Figure.  Create File Sha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quot;Figure.  Create File Share - General&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53200" cy="2838450"/>
                    </a:xfrm>
                    <a:prstGeom prst="rect">
                      <a:avLst/>
                    </a:prstGeom>
                    <a:noFill/>
                    <a:ln>
                      <a:noFill/>
                    </a:ln>
                  </pic:spPr>
                </pic:pic>
              </a:graphicData>
            </a:graphic>
          </wp:inline>
        </w:drawing>
      </w:r>
    </w:p>
    <w:p w14:paraId="6FDB4732" w14:textId="27A78574" w:rsidR="00297BB0" w:rsidRDefault="00297BB0"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D84FAE">
        <w:rPr>
          <w:rStyle w:val="MISCFigureCaptionHeaderBold8pt"/>
          <w:noProof/>
        </w:rPr>
        <w:t>15</w:t>
      </w:r>
      <w:r w:rsidRPr="008958C5">
        <w:rPr>
          <w:rStyle w:val="MISCFigureCaptionHeaderBold8pt"/>
        </w:rPr>
        <w:fldChar w:fldCharType="end"/>
      </w:r>
      <w:r w:rsidRPr="008958C5">
        <w:rPr>
          <w:rStyle w:val="MISCFigureCaptionHeaderBold8pt"/>
        </w:rPr>
        <w:t>.</w:t>
      </w:r>
      <w:r>
        <w:t xml:space="preserve"> </w:t>
      </w:r>
      <w:r w:rsidRPr="00297BB0">
        <w:t xml:space="preserve">Create File Share </w:t>
      </w:r>
      <w:r w:rsidR="008958C5">
        <w:t>–</w:t>
      </w:r>
      <w:r w:rsidRPr="00297BB0">
        <w:t xml:space="preserve"> General</w:t>
      </w:r>
    </w:p>
    <w:p w14:paraId="3DE7FBA4" w14:textId="0B013F98" w:rsidR="008958C5" w:rsidRDefault="008958C5" w:rsidP="008958C5">
      <w:pPr>
        <w:pStyle w:val="NumberedList-Level1"/>
      </w:pPr>
      <w:r w:rsidRPr="008958C5">
        <w:lastRenderedPageBreak/>
        <w:t xml:space="preserve">In the Share Path section, select the virtual file server and file store that you created earlier and set the sub-directory to </w:t>
      </w:r>
      <w:r w:rsidRPr="008958C5">
        <w:rPr>
          <w:rStyle w:val="CodingLanguage"/>
        </w:rPr>
        <w:t>k8s</w:t>
      </w:r>
      <w:r w:rsidRPr="008958C5">
        <w:t>.</w:t>
      </w:r>
    </w:p>
    <w:p w14:paraId="6D3151EC" w14:textId="381F06CB" w:rsidR="00297BB0" w:rsidRDefault="008958C5" w:rsidP="008958C5">
      <w:pPr>
        <w:pStyle w:val="FigureAfterspace"/>
      </w:pPr>
      <w:r>
        <w:rPr>
          <w:noProof/>
        </w:rPr>
        <w:drawing>
          <wp:inline distT="0" distB="0" distL="0" distR="0" wp14:anchorId="05B65ABF" wp14:editId="05A32559">
            <wp:extent cx="6858000" cy="2907497"/>
            <wp:effectExtent l="0" t="0" r="0" b="7620"/>
            <wp:docPr id="85" name="Picture 85" descr="&quot;Figure.  Create File Share - Share Pat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Figure.  Create File Share - Share Path&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2907497"/>
                    </a:xfrm>
                    <a:prstGeom prst="rect">
                      <a:avLst/>
                    </a:prstGeom>
                    <a:noFill/>
                    <a:ln>
                      <a:noFill/>
                    </a:ln>
                  </pic:spPr>
                </pic:pic>
              </a:graphicData>
            </a:graphic>
          </wp:inline>
        </w:drawing>
      </w:r>
    </w:p>
    <w:p w14:paraId="5EDC86CB" w14:textId="19BDC104"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D84FAE">
        <w:rPr>
          <w:rStyle w:val="MISCFigureCaptionHeaderBold8pt"/>
          <w:noProof/>
        </w:rPr>
        <w:t>16</w:t>
      </w:r>
      <w:r w:rsidRPr="008958C5">
        <w:rPr>
          <w:rStyle w:val="MISCFigureCaptionHeaderBold8pt"/>
        </w:rPr>
        <w:fldChar w:fldCharType="end"/>
      </w:r>
      <w:r w:rsidRPr="008958C5">
        <w:rPr>
          <w:rStyle w:val="MISCFigureCaptionHeaderBold8pt"/>
        </w:rPr>
        <w:t xml:space="preserve">. </w:t>
      </w:r>
      <w:r w:rsidRPr="008958C5">
        <w:t>Create File Share - Share Path</w:t>
      </w:r>
    </w:p>
    <w:p w14:paraId="1820B97B" w14:textId="636C1D79" w:rsidR="00297BB0" w:rsidRDefault="008958C5" w:rsidP="008958C5">
      <w:pPr>
        <w:pStyle w:val="NumberedList-Level1"/>
      </w:pPr>
      <w:r w:rsidRPr="008958C5">
        <w:t>In the Additional Settings section, set the Permission to Read/Write allowed and the Privilege to root squashing is off (no root squash):</w:t>
      </w:r>
    </w:p>
    <w:p w14:paraId="2E165D64" w14:textId="17941B27" w:rsidR="008958C5" w:rsidRDefault="008958C5" w:rsidP="008958C5">
      <w:pPr>
        <w:pStyle w:val="FigureAfterspace"/>
      </w:pPr>
      <w:r>
        <w:rPr>
          <w:noProof/>
        </w:rPr>
        <w:drawing>
          <wp:inline distT="0" distB="0" distL="0" distR="0" wp14:anchorId="7A043E89" wp14:editId="7C92675B">
            <wp:extent cx="6343650" cy="3419475"/>
            <wp:effectExtent l="0" t="0" r="0" b="9525"/>
            <wp:docPr id="86" name="Picture 86" descr="&quot;Figure.  Create File Share - Additional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Figure.  Create File Share - Additional Settings&qu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43650" cy="3419475"/>
                    </a:xfrm>
                    <a:prstGeom prst="rect">
                      <a:avLst/>
                    </a:prstGeom>
                    <a:noFill/>
                    <a:ln>
                      <a:noFill/>
                    </a:ln>
                  </pic:spPr>
                </pic:pic>
              </a:graphicData>
            </a:graphic>
          </wp:inline>
        </w:drawing>
      </w:r>
    </w:p>
    <w:p w14:paraId="27E25BD8" w14:textId="07BA9E63"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D84FAE">
        <w:rPr>
          <w:rStyle w:val="MISCFigureCaptionHeaderBold8pt"/>
          <w:noProof/>
        </w:rPr>
        <w:t>17</w:t>
      </w:r>
      <w:r w:rsidRPr="008958C5">
        <w:rPr>
          <w:rStyle w:val="MISCFigureCaptionHeaderBold8pt"/>
        </w:rPr>
        <w:fldChar w:fldCharType="end"/>
      </w:r>
      <w:r w:rsidRPr="008958C5">
        <w:rPr>
          <w:rStyle w:val="MISCFigureCaptionHeaderBold8pt"/>
        </w:rPr>
        <w:t>.</w:t>
      </w:r>
      <w:r>
        <w:t xml:space="preserve"> </w:t>
      </w:r>
      <w:r w:rsidRPr="008958C5">
        <w:t>Create File Share - Additional Settings</w:t>
      </w:r>
    </w:p>
    <w:p w14:paraId="3A786925" w14:textId="6A3AA52F" w:rsidR="00297BB0" w:rsidRDefault="008958C5" w:rsidP="008958C5">
      <w:pPr>
        <w:pStyle w:val="BodyTextMetricHPELight10pt"/>
      </w:pPr>
      <w:r w:rsidRPr="008958C5">
        <w:t>The overview for the created File Share is shown below and contains the information you need to specify the configuration variables.</w:t>
      </w:r>
    </w:p>
    <w:p w14:paraId="66DFF4C8" w14:textId="5793C635" w:rsidR="008958C5" w:rsidRDefault="008958C5" w:rsidP="008958C5">
      <w:pPr>
        <w:pStyle w:val="FigureAfterspace"/>
      </w:pPr>
      <w:r>
        <w:rPr>
          <w:noProof/>
        </w:rPr>
        <w:lastRenderedPageBreak/>
        <w:drawing>
          <wp:inline distT="0" distB="0" distL="0" distR="0" wp14:anchorId="10885969" wp14:editId="685509B6">
            <wp:extent cx="6858000" cy="3679902"/>
            <wp:effectExtent l="0" t="0" r="0" b="0"/>
            <wp:docPr id="105" name="Picture 105" descr="&quot;Figure.  File Sha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Figure.  File Share&qu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3679902"/>
                    </a:xfrm>
                    <a:prstGeom prst="rect">
                      <a:avLst/>
                    </a:prstGeom>
                    <a:noFill/>
                    <a:ln>
                      <a:noFill/>
                    </a:ln>
                  </pic:spPr>
                </pic:pic>
              </a:graphicData>
            </a:graphic>
          </wp:inline>
        </w:drawing>
      </w:r>
    </w:p>
    <w:p w14:paraId="216285B4" w14:textId="0DDAC429"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D84FAE">
        <w:rPr>
          <w:rStyle w:val="MISCFigureCaptionHeaderBold8pt"/>
          <w:noProof/>
        </w:rPr>
        <w:t>18</w:t>
      </w:r>
      <w:r w:rsidRPr="008958C5">
        <w:rPr>
          <w:rStyle w:val="MISCFigureCaptionHeaderBold8pt"/>
        </w:rPr>
        <w:fldChar w:fldCharType="end"/>
      </w:r>
      <w:r w:rsidRPr="008958C5">
        <w:rPr>
          <w:rStyle w:val="MISCFigureCaptionHeaderBold8pt"/>
        </w:rPr>
        <w:t>.</w:t>
      </w:r>
      <w:r>
        <w:t xml:space="preserve"> </w:t>
      </w:r>
      <w:r w:rsidRPr="008958C5">
        <w:t>File Share</w:t>
      </w:r>
    </w:p>
    <w:p w14:paraId="1CA4215A" w14:textId="0436D1AB" w:rsidR="008958C5" w:rsidRDefault="00126612" w:rsidP="00126612">
      <w:pPr>
        <w:pStyle w:val="Heading3"/>
      </w:pPr>
      <w:r w:rsidRPr="00126612">
        <w:t>Configurating NFS on HPE 3PAR for post-deployment verification</w:t>
      </w:r>
    </w:p>
    <w:p w14:paraId="461632CF" w14:textId="41F651D9" w:rsidR="00126612" w:rsidRDefault="00126612" w:rsidP="00126612">
      <w:pPr>
        <w:pStyle w:val="BodyTextMetricHPELight10pt"/>
      </w:pPr>
      <w:r w:rsidRPr="00126612">
        <w:t>In this example, it is assumed that the relevant variables are configured as follows:</w:t>
      </w:r>
    </w:p>
    <w:p w14:paraId="21AEBFE9" w14:textId="04E04521" w:rsidR="00126612" w:rsidRPr="00126612" w:rsidRDefault="00126612" w:rsidP="00126612">
      <w:pPr>
        <w:pStyle w:val="MISCTableCaptionHeader8pt"/>
      </w:pPr>
      <w:r w:rsidRPr="00126612">
        <w:rPr>
          <w:rStyle w:val="MISCTableCaptionHeaderBold8pt"/>
        </w:rPr>
        <w:t xml:space="preserve">Table </w:t>
      </w:r>
      <w:r w:rsidRPr="00126612">
        <w:rPr>
          <w:rStyle w:val="MISCTableCaptionHeaderBold8pt"/>
        </w:rPr>
        <w:fldChar w:fldCharType="begin"/>
      </w:r>
      <w:r w:rsidRPr="00126612">
        <w:rPr>
          <w:rStyle w:val="MISCTableCaptionHeaderBold8pt"/>
        </w:rPr>
        <w:instrText xml:space="preserve"> SEQ Table \* ARABIC </w:instrText>
      </w:r>
      <w:r w:rsidRPr="00126612">
        <w:rPr>
          <w:rStyle w:val="MISCTableCaptionHeaderBold8pt"/>
        </w:rPr>
        <w:fldChar w:fldCharType="separate"/>
      </w:r>
      <w:r w:rsidR="00D84FAE">
        <w:rPr>
          <w:rStyle w:val="MISCTableCaptionHeaderBold8pt"/>
          <w:noProof/>
        </w:rPr>
        <w:t>15</w:t>
      </w:r>
      <w:r w:rsidRPr="00126612">
        <w:rPr>
          <w:rStyle w:val="MISCTableCaptionHeaderBold8pt"/>
        </w:rPr>
        <w:fldChar w:fldCharType="end"/>
      </w:r>
      <w:r w:rsidRPr="00126612">
        <w:rPr>
          <w:rStyle w:val="MISCTableCaptionHeaderBold8pt"/>
        </w:rPr>
        <w:t>.</w:t>
      </w:r>
      <w:r>
        <w:t xml:space="preserve"> </w:t>
      </w:r>
      <w:r w:rsidRPr="00126612">
        <w:t>NFS on HPE 3PAR</w:t>
      </w:r>
      <w:r>
        <w:t xml:space="preserve"> configuration</w:t>
      </w:r>
    </w:p>
    <w:tbl>
      <w:tblPr>
        <w:tblStyle w:val="TableGrid"/>
        <w:tblW w:w="73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4500"/>
      </w:tblGrid>
      <w:tr w:rsidR="00126612" w14:paraId="47BA0644" w14:textId="77777777" w:rsidTr="00126612">
        <w:trPr>
          <w:cantSplit/>
        </w:trPr>
        <w:tc>
          <w:tcPr>
            <w:tcW w:w="2880" w:type="dxa"/>
            <w:tcBorders>
              <w:top w:val="nil"/>
              <w:bottom w:val="single" w:sz="36" w:space="0" w:color="00B388"/>
            </w:tcBorders>
          </w:tcPr>
          <w:p w14:paraId="76DC6744" w14:textId="77777777" w:rsidR="00126612" w:rsidRDefault="00126612" w:rsidP="005511D6">
            <w:pPr>
              <w:pStyle w:val="TableSubhead8pt"/>
            </w:pPr>
            <w:r>
              <w:t>Variable</w:t>
            </w:r>
          </w:p>
        </w:tc>
        <w:tc>
          <w:tcPr>
            <w:tcW w:w="4500" w:type="dxa"/>
            <w:tcBorders>
              <w:top w:val="nil"/>
              <w:bottom w:val="single" w:sz="36" w:space="0" w:color="00B388"/>
            </w:tcBorders>
          </w:tcPr>
          <w:p w14:paraId="00729B3C" w14:textId="77777777" w:rsidR="00126612" w:rsidRDefault="00126612" w:rsidP="005511D6">
            <w:pPr>
              <w:pStyle w:val="TableSubhead8pt"/>
            </w:pPr>
            <w:r w:rsidRPr="00435426">
              <w:t>Value</w:t>
            </w:r>
          </w:p>
        </w:tc>
      </w:tr>
      <w:tr w:rsidR="00126612" w14:paraId="1848C968" w14:textId="77777777" w:rsidTr="00126612">
        <w:trPr>
          <w:cantSplit/>
        </w:trPr>
        <w:tc>
          <w:tcPr>
            <w:tcW w:w="2880" w:type="dxa"/>
          </w:tcPr>
          <w:p w14:paraId="468F44C2" w14:textId="77777777" w:rsidR="00126612" w:rsidRDefault="00126612" w:rsidP="005511D6">
            <w:pPr>
              <w:pStyle w:val="TableBody8pt"/>
            </w:pPr>
            <w:r w:rsidRPr="005F7101">
              <w:t>nfs_provisioner_namespace</w:t>
            </w:r>
          </w:p>
        </w:tc>
        <w:tc>
          <w:tcPr>
            <w:tcW w:w="4500" w:type="dxa"/>
          </w:tcPr>
          <w:p w14:paraId="014D948E" w14:textId="77777777" w:rsidR="00126612" w:rsidRDefault="00126612" w:rsidP="005511D6">
            <w:pPr>
              <w:pStyle w:val="TableBody8pt"/>
            </w:pPr>
            <w:r w:rsidRPr="005F7101">
              <w:rPr>
                <w:rStyle w:val="CodingLanguage"/>
              </w:rPr>
              <w:t>nfsstorage</w:t>
            </w:r>
          </w:p>
        </w:tc>
      </w:tr>
      <w:tr w:rsidR="00126612" w14:paraId="27E9EF15" w14:textId="77777777" w:rsidTr="00126612">
        <w:trPr>
          <w:cantSplit/>
        </w:trPr>
        <w:tc>
          <w:tcPr>
            <w:tcW w:w="2880" w:type="dxa"/>
          </w:tcPr>
          <w:p w14:paraId="3B6348A4" w14:textId="77777777" w:rsidR="00126612" w:rsidRPr="00435426" w:rsidRDefault="00126612" w:rsidP="005511D6">
            <w:pPr>
              <w:pStyle w:val="TableBody8pt"/>
            </w:pPr>
            <w:r w:rsidRPr="00435426">
              <w:t>nfs_provisioner_role</w:t>
            </w:r>
          </w:p>
        </w:tc>
        <w:tc>
          <w:tcPr>
            <w:tcW w:w="4500" w:type="dxa"/>
          </w:tcPr>
          <w:p w14:paraId="6AE680D9" w14:textId="327E6D78" w:rsidR="00126612" w:rsidRPr="00435426" w:rsidRDefault="00126612" w:rsidP="005511D6">
            <w:pPr>
              <w:pStyle w:val="TableBody8pt"/>
              <w:rPr>
                <w:rStyle w:val="CodingLanguage"/>
              </w:rPr>
            </w:pPr>
            <w:r w:rsidRPr="00435426">
              <w:rPr>
                <w:rStyle w:val="CodingLanguage"/>
              </w:rPr>
              <w:t>nfs-provisioner-runner</w:t>
            </w:r>
            <w:r>
              <w:rPr>
                <w:rStyle w:val="CodingLanguage"/>
              </w:rPr>
              <w:t>-3par</w:t>
            </w:r>
          </w:p>
        </w:tc>
      </w:tr>
      <w:tr w:rsidR="00126612" w14:paraId="1A4E6526" w14:textId="77777777" w:rsidTr="00126612">
        <w:trPr>
          <w:cantSplit/>
        </w:trPr>
        <w:tc>
          <w:tcPr>
            <w:tcW w:w="2880" w:type="dxa"/>
          </w:tcPr>
          <w:p w14:paraId="5485C1FC" w14:textId="77777777" w:rsidR="00126612" w:rsidRPr="00435426" w:rsidRDefault="00126612" w:rsidP="005511D6">
            <w:pPr>
              <w:pStyle w:val="TableBody8pt"/>
            </w:pPr>
            <w:r w:rsidRPr="005F7101">
              <w:t>nfs_provisioner_serviceaccount</w:t>
            </w:r>
          </w:p>
        </w:tc>
        <w:tc>
          <w:tcPr>
            <w:tcW w:w="4500" w:type="dxa"/>
          </w:tcPr>
          <w:p w14:paraId="2A6FB3B8" w14:textId="77777777" w:rsidR="00126612" w:rsidRPr="00435426" w:rsidRDefault="00126612" w:rsidP="005511D6">
            <w:pPr>
              <w:pStyle w:val="TableBody8pt"/>
              <w:rPr>
                <w:rStyle w:val="CodingLanguage"/>
              </w:rPr>
            </w:pPr>
            <w:r w:rsidRPr="005F7101">
              <w:rPr>
                <w:rStyle w:val="CodingLanguage"/>
              </w:rPr>
              <w:t>nfs-provisioner</w:t>
            </w:r>
          </w:p>
        </w:tc>
      </w:tr>
      <w:tr w:rsidR="00126612" w14:paraId="317E6EAF" w14:textId="77777777" w:rsidTr="00126612">
        <w:trPr>
          <w:cantSplit/>
        </w:trPr>
        <w:tc>
          <w:tcPr>
            <w:tcW w:w="2880" w:type="dxa"/>
          </w:tcPr>
          <w:p w14:paraId="4C8B2B56" w14:textId="77777777" w:rsidR="00126612" w:rsidRDefault="00126612" w:rsidP="005511D6">
            <w:pPr>
              <w:pStyle w:val="TableBody8pt"/>
            </w:pPr>
            <w:r w:rsidRPr="00435426">
              <w:t>nfs_provisioner_name</w:t>
            </w:r>
          </w:p>
        </w:tc>
        <w:tc>
          <w:tcPr>
            <w:tcW w:w="4500" w:type="dxa"/>
          </w:tcPr>
          <w:p w14:paraId="120A557E" w14:textId="314C7EFE" w:rsidR="00126612" w:rsidRPr="00E2733E" w:rsidRDefault="00126612" w:rsidP="005511D6">
            <w:pPr>
              <w:pStyle w:val="TableBody8pt"/>
              <w:rPr>
                <w:rStyle w:val="CodingLanguage"/>
              </w:rPr>
            </w:pPr>
            <w:r w:rsidRPr="00E2733E">
              <w:rPr>
                <w:rStyle w:val="CodingLanguage"/>
              </w:rPr>
              <w:t>hpe.com/nfs-3par</w:t>
            </w:r>
          </w:p>
        </w:tc>
      </w:tr>
      <w:tr w:rsidR="00126612" w14:paraId="43ABE65F" w14:textId="77777777" w:rsidTr="00126612">
        <w:trPr>
          <w:cantSplit/>
        </w:trPr>
        <w:tc>
          <w:tcPr>
            <w:tcW w:w="2880" w:type="dxa"/>
          </w:tcPr>
          <w:p w14:paraId="5A68F3FC" w14:textId="77777777" w:rsidR="00126612" w:rsidRDefault="00126612" w:rsidP="005511D6">
            <w:pPr>
              <w:pStyle w:val="TableBody8pt"/>
            </w:pPr>
            <w:r w:rsidRPr="00435426">
              <w:t>nfs_provisioner_storage_class_name</w:t>
            </w:r>
          </w:p>
        </w:tc>
        <w:tc>
          <w:tcPr>
            <w:tcW w:w="4500" w:type="dxa"/>
          </w:tcPr>
          <w:p w14:paraId="0764DE2C" w14:textId="5EB09716" w:rsidR="00126612" w:rsidRPr="00E2733E" w:rsidRDefault="00126612" w:rsidP="005511D6">
            <w:pPr>
              <w:pStyle w:val="TableBody8pt"/>
              <w:rPr>
                <w:rStyle w:val="CodingLanguage"/>
              </w:rPr>
            </w:pPr>
            <w:r w:rsidRPr="00E2733E">
              <w:rPr>
                <w:rStyle w:val="CodingLanguage"/>
              </w:rPr>
              <w:t>nfs-3par</w:t>
            </w:r>
          </w:p>
        </w:tc>
      </w:tr>
      <w:tr w:rsidR="00126612" w14:paraId="2150C4E6" w14:textId="77777777" w:rsidTr="00126612">
        <w:trPr>
          <w:cantSplit/>
        </w:trPr>
        <w:tc>
          <w:tcPr>
            <w:tcW w:w="2880" w:type="dxa"/>
          </w:tcPr>
          <w:p w14:paraId="34B1A0AE" w14:textId="77777777" w:rsidR="00126612" w:rsidRDefault="00126612" w:rsidP="005511D6">
            <w:pPr>
              <w:pStyle w:val="TableBody8pt"/>
            </w:pPr>
            <w:r w:rsidRPr="00435426">
              <w:t>nfs_provisioner_server_ip</w:t>
            </w:r>
          </w:p>
        </w:tc>
        <w:tc>
          <w:tcPr>
            <w:tcW w:w="4500" w:type="dxa"/>
          </w:tcPr>
          <w:p w14:paraId="1D6E08B5" w14:textId="1384142C" w:rsidR="00126612" w:rsidRPr="00520D3C" w:rsidRDefault="00126612" w:rsidP="005511D6">
            <w:pPr>
              <w:pStyle w:val="TableBody8pt"/>
              <w:rPr>
                <w:rStyle w:val="CodingLanguage"/>
              </w:rPr>
            </w:pPr>
            <w:r w:rsidRPr="00126612">
              <w:rPr>
                <w:rStyle w:val="CodingLanguage"/>
              </w:rPr>
              <w:t>hpe_vfs3par.cloudra.local</w:t>
            </w:r>
          </w:p>
        </w:tc>
      </w:tr>
      <w:tr w:rsidR="00126612" w14:paraId="4E1C65E9" w14:textId="77777777" w:rsidTr="00126612">
        <w:trPr>
          <w:cantSplit/>
        </w:trPr>
        <w:tc>
          <w:tcPr>
            <w:tcW w:w="2880" w:type="dxa"/>
          </w:tcPr>
          <w:p w14:paraId="329E676C" w14:textId="77777777" w:rsidR="00126612" w:rsidRDefault="00126612" w:rsidP="005511D6">
            <w:pPr>
              <w:pStyle w:val="TableBody8pt"/>
            </w:pPr>
            <w:r w:rsidRPr="00435426">
              <w:t>nfs_provisioner_server_share</w:t>
            </w:r>
          </w:p>
        </w:tc>
        <w:tc>
          <w:tcPr>
            <w:tcW w:w="4500" w:type="dxa"/>
          </w:tcPr>
          <w:p w14:paraId="01F27919" w14:textId="244BF482" w:rsidR="00126612" w:rsidRPr="00520D3C" w:rsidRDefault="00126612" w:rsidP="005511D6">
            <w:pPr>
              <w:pStyle w:val="TableBody8pt"/>
              <w:rPr>
                <w:rStyle w:val="CodingLanguage"/>
              </w:rPr>
            </w:pPr>
            <w:r w:rsidRPr="00126612">
              <w:rPr>
                <w:rStyle w:val="CodingLanguage"/>
              </w:rPr>
              <w:t>/hpe_vfs3par/hpe_vfs3par/hpe_filestore3par/k8s</w:t>
            </w:r>
          </w:p>
        </w:tc>
      </w:tr>
      <w:tr w:rsidR="00126612" w14:paraId="5E17E40B" w14:textId="77777777" w:rsidTr="00126612">
        <w:trPr>
          <w:cantSplit/>
        </w:trPr>
        <w:tc>
          <w:tcPr>
            <w:tcW w:w="2880" w:type="dxa"/>
          </w:tcPr>
          <w:p w14:paraId="2E292A72" w14:textId="7A40466F" w:rsidR="00126612" w:rsidRPr="00435426" w:rsidRDefault="00126612" w:rsidP="005511D6">
            <w:pPr>
              <w:pStyle w:val="TableBody8pt"/>
            </w:pPr>
            <w:r w:rsidRPr="00126612">
              <w:t>nfs_mount_options</w:t>
            </w:r>
          </w:p>
        </w:tc>
        <w:tc>
          <w:tcPr>
            <w:tcW w:w="4500" w:type="dxa"/>
          </w:tcPr>
          <w:p w14:paraId="7C4E2CC1" w14:textId="541E9BE5" w:rsidR="00126612" w:rsidRPr="00520D3C" w:rsidRDefault="00126612" w:rsidP="005511D6">
            <w:pPr>
              <w:pStyle w:val="TableBody8pt"/>
              <w:rPr>
                <w:rStyle w:val="CodingLanguage"/>
              </w:rPr>
            </w:pPr>
            <w:r w:rsidRPr="00126612">
              <w:rPr>
                <w:rStyle w:val="CodingLanguage"/>
              </w:rPr>
              <w:t>'rw,sync,actimeo=0'</w:t>
            </w:r>
          </w:p>
        </w:tc>
      </w:tr>
    </w:tbl>
    <w:p w14:paraId="38667287" w14:textId="77777777" w:rsidR="00297BB0" w:rsidRDefault="00297BB0" w:rsidP="008958C5">
      <w:pPr>
        <w:pStyle w:val="BodyTextMetricHPELight10pt"/>
      </w:pPr>
    </w:p>
    <w:p w14:paraId="354F9382" w14:textId="67B0C3AB" w:rsidR="00126612" w:rsidRDefault="00126612" w:rsidP="00126612">
      <w:pPr>
        <w:pStyle w:val="Heading3"/>
      </w:pPr>
      <w:r w:rsidRPr="00126612">
        <w:t>Running the playbook</w:t>
      </w:r>
    </w:p>
    <w:p w14:paraId="702D62DA" w14:textId="5CE832B7" w:rsidR="00126612" w:rsidRDefault="00126612" w:rsidP="00126612">
      <w:pPr>
        <w:pStyle w:val="BodyTextMetricHPELight10pt"/>
      </w:pPr>
      <w:r w:rsidRPr="00126612">
        <w:t>Once the appropriate configuration has been establised, run the playbook:</w:t>
      </w:r>
    </w:p>
    <w:p w14:paraId="7F392806" w14:textId="295CE447" w:rsidR="00126612" w:rsidRPr="00126612" w:rsidRDefault="00126612" w:rsidP="00126612">
      <w:pPr>
        <w:pStyle w:val="BodyTextMetricHPELight10pt"/>
        <w:rPr>
          <w:rStyle w:val="CodingLanguage"/>
        </w:rPr>
      </w:pPr>
      <w:r w:rsidRPr="00126612">
        <w:rPr>
          <w:rStyle w:val="CodingLanguage"/>
        </w:rPr>
        <w:t># cd ~/Docker-Synergy</w:t>
      </w:r>
      <w:r w:rsidRPr="00126612">
        <w:rPr>
          <w:rStyle w:val="CodingLanguage"/>
        </w:rPr>
        <w:br/>
        <w:t># ansible-playbook -i hosts playbooks/nfs-provisioner.yml --vault-password-file .vault_pass</w:t>
      </w:r>
    </w:p>
    <w:p w14:paraId="0499F8DE" w14:textId="265B6C4A" w:rsidR="00126612" w:rsidRDefault="00126612" w:rsidP="00126612">
      <w:pPr>
        <w:pStyle w:val="BodyTextMetricHPELight10pt"/>
      </w:pPr>
      <w:r w:rsidRPr="00126612">
        <w:t xml:space="preserve">Running the command </w:t>
      </w:r>
      <w:r w:rsidRPr="00126612">
        <w:rPr>
          <w:rStyle w:val="CodingLanguage"/>
        </w:rPr>
        <w:t>kubectl get sc</w:t>
      </w:r>
      <w:r w:rsidRPr="00126612">
        <w:t xml:space="preserve"> will show the storage class named </w:t>
      </w:r>
      <w:r w:rsidRPr="00126612">
        <w:rPr>
          <w:rStyle w:val="CodingLanguage"/>
        </w:rPr>
        <w:t>nfs-3par</w:t>
      </w:r>
      <w:r w:rsidRPr="00126612">
        <w:t>:</w:t>
      </w:r>
    </w:p>
    <w:p w14:paraId="1C5613D9" w14:textId="086B9BB5" w:rsidR="00126612" w:rsidRPr="00761D8C" w:rsidRDefault="00126612" w:rsidP="00126612">
      <w:pPr>
        <w:pStyle w:val="BodyTextMetricHPELight10pt"/>
        <w:rPr>
          <w:rStyle w:val="CodingLanguage"/>
        </w:rPr>
      </w:pPr>
      <w:r w:rsidRPr="00761D8C">
        <w:rPr>
          <w:rStyle w:val="CodingLanguage"/>
        </w:rPr>
        <w:lastRenderedPageBreak/>
        <w:t># kubectl get sc</w:t>
      </w:r>
      <w:r w:rsidR="00761D8C" w:rsidRPr="00761D8C">
        <w:rPr>
          <w:rStyle w:val="CodingLanguage"/>
        </w:rPr>
        <w:br/>
      </w:r>
      <w:r w:rsidR="00761D8C" w:rsidRPr="00761D8C">
        <w:rPr>
          <w:rStyle w:val="CodingLanguage"/>
        </w:rPr>
        <w:br/>
      </w:r>
      <w:r w:rsidRPr="00761D8C">
        <w:rPr>
          <w:rStyle w:val="CodingLanguage"/>
        </w:rPr>
        <w:t>NAME       PROVISIONER        AGE</w:t>
      </w:r>
      <w:r w:rsidR="00761D8C" w:rsidRPr="00761D8C">
        <w:rPr>
          <w:rStyle w:val="CodingLanguage"/>
        </w:rPr>
        <w:br/>
      </w:r>
      <w:r w:rsidRPr="00761D8C">
        <w:rPr>
          <w:rStyle w:val="CodingLanguage"/>
        </w:rPr>
        <w:t>nfs-3par   hpe.com/nfs-3par   5m</w:t>
      </w:r>
    </w:p>
    <w:p w14:paraId="21ED1E70" w14:textId="2CE03E4C" w:rsidR="00126612" w:rsidRDefault="00761D8C" w:rsidP="00126612">
      <w:pPr>
        <w:pStyle w:val="BodyTextMetricHPELight10pt"/>
      </w:pPr>
      <w:r w:rsidRPr="00761D8C">
        <w:t>The playbook has a built-in test to validate the provisioining. A pod is deployed to write some test content:</w:t>
      </w:r>
    </w:p>
    <w:p w14:paraId="583DE687" w14:textId="77777777" w:rsidR="00761D8C" w:rsidRDefault="00761D8C" w:rsidP="00126612">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DBF424E" w14:textId="77777777" w:rsidR="00761D8C" w:rsidRDefault="00761D8C" w:rsidP="00126612">
      <w:pPr>
        <w:pStyle w:val="BodyTextMetricHPELight10pt"/>
      </w:pPr>
      <w:r w:rsidRPr="00761D8C">
        <w:t>This pod is then deleted, and a new pod is deployed to check that the test content has been persisted after the writer pod went away.</w:t>
      </w:r>
    </w:p>
    <w:p w14:paraId="0E9C0CF3"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4CC7F66C" w14:textId="77777777" w:rsidR="00761D8C" w:rsidRPr="00761D8C" w:rsidRDefault="00761D8C" w:rsidP="00761D8C">
      <w:pPr>
        <w:pStyle w:val="BodyTextMetricHPELight10pt"/>
        <w:rPr>
          <w:rStyle w:val="CodingLanguage"/>
        </w:rPr>
      </w:pP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r>
      <w:r w:rsidRPr="00761D8C">
        <w:rPr>
          <w:rStyle w:val="CodingLanguage"/>
        </w:rPr>
        <w:lastRenderedPageBreak/>
        <w:t xml:space="preserve">      persistentVolumeClaim:</w:t>
      </w:r>
      <w:r w:rsidRPr="00761D8C">
        <w:rPr>
          <w:rStyle w:val="CodingLanguage"/>
        </w:rPr>
        <w:br/>
        <w:t xml:space="preserve">        claimName: test-claim</w:t>
      </w:r>
    </w:p>
    <w:p w14:paraId="0F67B349" w14:textId="77777777" w:rsidR="00761D8C" w:rsidRDefault="00761D8C" w:rsidP="00761D8C">
      <w:pPr>
        <w:pStyle w:val="BodyTextMetricHPELight10pt"/>
      </w:pPr>
      <w:r w:rsidRPr="00761D8C">
        <w:t>You should see the following output if the provisioning succeeds:</w:t>
      </w:r>
    </w:p>
    <w:p w14:paraId="5848724C" w14:textId="77777777" w:rsidR="00761D8C" w:rsidRDefault="00761D8C" w:rsidP="00126612">
      <w:pPr>
        <w:pStyle w:val="BodyTextMetricHPELight10pt"/>
        <w:rPr>
          <w:rStyle w:val="CodingLanguage"/>
        </w:rPr>
      </w:pPr>
      <w:r w:rsidRPr="00761D8C">
        <w:rPr>
          <w:rStyle w:val="CodingLanguage"/>
        </w:rPr>
        <w:t>ok: [localhost] =&gt; {</w:t>
      </w:r>
      <w:r w:rsidRPr="00761D8C">
        <w:rPr>
          <w:rStyle w:val="CodingLanguage"/>
        </w:rPr>
        <w:br/>
        <w:t xml:space="preserve">    "msg": "Successfully tested NFS persistent storage"</w:t>
      </w:r>
      <w:r w:rsidRPr="00761D8C">
        <w:rPr>
          <w:rStyle w:val="CodingLanguage"/>
        </w:rPr>
        <w:br/>
        <w:t>}</w:t>
      </w:r>
    </w:p>
    <w:p w14:paraId="6847A263" w14:textId="77777777" w:rsidR="00761D8C" w:rsidRDefault="00761D8C" w:rsidP="00260703">
      <w:pPr>
        <w:pStyle w:val="Heading2"/>
      </w:pPr>
      <w:bookmarkStart w:id="245" w:name="_Toc7097548"/>
      <w:bookmarkEnd w:id="238"/>
      <w:bookmarkEnd w:id="239"/>
      <w:bookmarkEnd w:id="240"/>
      <w:bookmarkEnd w:id="241"/>
      <w:bookmarkEnd w:id="243"/>
      <w:r w:rsidRPr="00761D8C">
        <w:t>Using NFS VM when deploying NFS provisioner for Kubernetes</w:t>
      </w:r>
      <w:bookmarkEnd w:id="245"/>
    </w:p>
    <w:p w14:paraId="41EBF371" w14:textId="1F2DA54E" w:rsidR="00076402" w:rsidRPr="00B555EC" w:rsidRDefault="00076402" w:rsidP="00076402">
      <w:pPr>
        <w:pStyle w:val="BodyTextMetricHPELight10pt"/>
      </w:pPr>
      <w:r>
        <w:t>NFS can be provisioned using the NFS VM for proof of concept or demo systems.</w:t>
      </w:r>
    </w:p>
    <w:p w14:paraId="13E71CEE" w14:textId="77777777" w:rsidR="00076402" w:rsidRDefault="00076402" w:rsidP="00260703">
      <w:pPr>
        <w:pStyle w:val="Heading3"/>
      </w:pPr>
      <w:r w:rsidRPr="00B555EC">
        <w:t>Prerequisites</w:t>
      </w:r>
    </w:p>
    <w:p w14:paraId="244D9900" w14:textId="77777777" w:rsidR="00076402" w:rsidRPr="00CA6038" w:rsidRDefault="00076402" w:rsidP="00076402">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D84FAE" w:rsidRPr="00F01248">
        <w:t>Kubernetes Persistent Volume configuration</w:t>
      </w:r>
      <w:r w:rsidRPr="00CA6038">
        <w:rPr>
          <w:u w:val="single"/>
        </w:rPr>
        <w:fldChar w:fldCharType="end"/>
      </w:r>
    </w:p>
    <w:p w14:paraId="4D337371" w14:textId="77777777" w:rsidR="005A3FAB" w:rsidRDefault="005A3FAB" w:rsidP="005A3FAB">
      <w:pPr>
        <w:pStyle w:val="BulletLevel1"/>
      </w:pPr>
      <w:r w:rsidRPr="00B93C65">
        <w:t xml:space="preserve">Install the </w:t>
      </w:r>
      <w:r w:rsidRPr="00761D8C">
        <w:rPr>
          <w:rStyle w:val="CodingLanguage"/>
        </w:rPr>
        <w:t>kubectl</w:t>
      </w:r>
      <w:r w:rsidRPr="00B93C65">
        <w:t xml:space="preserve"> binary on your Ansible box</w:t>
      </w:r>
    </w:p>
    <w:p w14:paraId="49E08DCB" w14:textId="77777777" w:rsidR="005A3FAB" w:rsidRDefault="005A3FAB" w:rsidP="005A3FAB">
      <w:pPr>
        <w:pStyle w:val="BulletLevel1"/>
      </w:pPr>
      <w:r w:rsidRPr="00B93C65">
        <w:t>Install the UCP Client bundle for the admin user</w:t>
      </w:r>
    </w:p>
    <w:p w14:paraId="46AC731F" w14:textId="77777777" w:rsidR="005A3FAB" w:rsidRDefault="005A3FAB" w:rsidP="005A3FAB">
      <w:pPr>
        <w:pStyle w:val="BulletLevel1LastBeforeBodycopy"/>
      </w:pPr>
      <w:r w:rsidRPr="00B93C65">
        <w:t xml:space="preserve">Confirm that you can connect to the cluster by running a test command, for example, </w:t>
      </w:r>
      <w:r w:rsidRPr="00B93C65">
        <w:rPr>
          <w:rStyle w:val="CodingLanguage"/>
        </w:rPr>
        <w:t>kubectl get nodes</w:t>
      </w:r>
    </w:p>
    <w:p w14:paraId="54973177" w14:textId="77777777" w:rsidR="00076402" w:rsidRDefault="00076402" w:rsidP="00076402">
      <w:pPr>
        <w:pStyle w:val="Heading3"/>
      </w:pPr>
      <w:r w:rsidRPr="00435426">
        <w:t>Using NFS VM for post-deployment verification</w:t>
      </w:r>
    </w:p>
    <w:p w14:paraId="47518E34" w14:textId="77777777" w:rsidR="00076402" w:rsidRDefault="00076402" w:rsidP="00076402">
      <w:pPr>
        <w:pStyle w:val="BodyTextMetricHPELight10pt"/>
      </w:pPr>
      <w:r w:rsidRPr="00435426">
        <w:t xml:space="preserve">In this example, it is assumed that the relevant variables are configured as </w:t>
      </w:r>
      <w:r>
        <w:t xml:space="preserve">shown in </w:t>
      </w:r>
      <w:r w:rsidRPr="009534F0">
        <w:fldChar w:fldCharType="begin"/>
      </w:r>
      <w:r w:rsidRPr="00934707">
        <w:instrText xml:space="preserve"> REF _Ref523939017 \h </w:instrText>
      </w:r>
      <w:r>
        <w:instrText xml:space="preserve"> \* MERGEFORMAT </w:instrText>
      </w:r>
      <w:r w:rsidRPr="009534F0">
        <w:fldChar w:fldCharType="separate"/>
      </w:r>
      <w:r w:rsidR="00D84FAE" w:rsidRPr="00D84FAE">
        <w:t>Table 16</w:t>
      </w:r>
      <w:r w:rsidRPr="009534F0">
        <w:fldChar w:fldCharType="end"/>
      </w:r>
      <w:r>
        <w:t>.</w:t>
      </w:r>
    </w:p>
    <w:p w14:paraId="1EC930EB" w14:textId="06F00D1F" w:rsidR="00076402" w:rsidRDefault="00076402" w:rsidP="00076402">
      <w:pPr>
        <w:pStyle w:val="MISCTableCaptionHeader8pt"/>
      </w:pPr>
      <w:bookmarkStart w:id="246" w:name="_Ref523939017"/>
      <w:r w:rsidRPr="00520D3C">
        <w:rPr>
          <w:rStyle w:val="MISCTableCaptionHeaderBold8pt"/>
        </w:rPr>
        <w:t xml:space="preserve">Table </w:t>
      </w:r>
      <w:r w:rsidRPr="00520D3C">
        <w:rPr>
          <w:rStyle w:val="MISCTableCaptionHeaderBold8pt"/>
        </w:rPr>
        <w:fldChar w:fldCharType="begin"/>
      </w:r>
      <w:r w:rsidRPr="00520D3C">
        <w:rPr>
          <w:rStyle w:val="MISCTableCaptionHeaderBold8pt"/>
        </w:rPr>
        <w:instrText xml:space="preserve"> SEQ Table \* ARABIC </w:instrText>
      </w:r>
      <w:r w:rsidRPr="00520D3C">
        <w:rPr>
          <w:rStyle w:val="MISCTableCaptionHeaderBold8pt"/>
        </w:rPr>
        <w:fldChar w:fldCharType="separate"/>
      </w:r>
      <w:r w:rsidR="00D84FAE">
        <w:rPr>
          <w:rStyle w:val="MISCTableCaptionHeaderBold8pt"/>
          <w:noProof/>
        </w:rPr>
        <w:t>16</w:t>
      </w:r>
      <w:r w:rsidRPr="00520D3C">
        <w:rPr>
          <w:rStyle w:val="MISCTableCaptionHeaderBold8pt"/>
        </w:rPr>
        <w:fldChar w:fldCharType="end"/>
      </w:r>
      <w:bookmarkEnd w:id="246"/>
      <w:r w:rsidRPr="00520D3C">
        <w:rPr>
          <w:rStyle w:val="MISCTableCaptionHeaderBold8pt"/>
        </w:rPr>
        <w:t>.</w:t>
      </w:r>
      <w:r>
        <w:t xml:space="preserve"> </w:t>
      </w:r>
      <w:r w:rsidR="006927E5">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76402" w14:paraId="22116EB1" w14:textId="77777777" w:rsidTr="00F843F5">
        <w:trPr>
          <w:cantSplit/>
        </w:trPr>
        <w:tc>
          <w:tcPr>
            <w:tcW w:w="2880" w:type="dxa"/>
            <w:tcBorders>
              <w:top w:val="nil"/>
              <w:bottom w:val="single" w:sz="36" w:space="0" w:color="00B388"/>
            </w:tcBorders>
          </w:tcPr>
          <w:p w14:paraId="27665A8D" w14:textId="77777777" w:rsidR="00076402" w:rsidRDefault="00076402" w:rsidP="00F843F5">
            <w:pPr>
              <w:pStyle w:val="TableSubhead8pt"/>
            </w:pPr>
            <w:r>
              <w:t>Variable</w:t>
            </w:r>
          </w:p>
        </w:tc>
        <w:tc>
          <w:tcPr>
            <w:tcW w:w="2880" w:type="dxa"/>
            <w:tcBorders>
              <w:top w:val="nil"/>
              <w:bottom w:val="single" w:sz="36" w:space="0" w:color="00B388"/>
            </w:tcBorders>
          </w:tcPr>
          <w:p w14:paraId="1CAC8906" w14:textId="77777777" w:rsidR="00076402" w:rsidRDefault="00076402" w:rsidP="00F843F5">
            <w:pPr>
              <w:pStyle w:val="TableSubhead8pt"/>
            </w:pPr>
            <w:r w:rsidRPr="00435426">
              <w:t>Value</w:t>
            </w:r>
          </w:p>
        </w:tc>
      </w:tr>
      <w:tr w:rsidR="00076402" w14:paraId="38BA6046" w14:textId="77777777" w:rsidTr="00F843F5">
        <w:trPr>
          <w:cantSplit/>
        </w:trPr>
        <w:tc>
          <w:tcPr>
            <w:tcW w:w="2880" w:type="dxa"/>
          </w:tcPr>
          <w:p w14:paraId="11D04908" w14:textId="489E78F0" w:rsidR="00076402" w:rsidRDefault="005F7101" w:rsidP="00F843F5">
            <w:pPr>
              <w:pStyle w:val="TableBody8pt"/>
            </w:pPr>
            <w:r w:rsidRPr="005F7101">
              <w:t>nfs_provisioner_namespace</w:t>
            </w:r>
          </w:p>
        </w:tc>
        <w:tc>
          <w:tcPr>
            <w:tcW w:w="2880" w:type="dxa"/>
          </w:tcPr>
          <w:p w14:paraId="7E8E6B61" w14:textId="5D353281" w:rsidR="00076402" w:rsidRDefault="005F7101" w:rsidP="00F843F5">
            <w:pPr>
              <w:pStyle w:val="TableBody8pt"/>
            </w:pPr>
            <w:r w:rsidRPr="005F7101">
              <w:rPr>
                <w:rStyle w:val="CodingLanguage"/>
              </w:rPr>
              <w:t>nfsstorage</w:t>
            </w:r>
          </w:p>
        </w:tc>
      </w:tr>
      <w:tr w:rsidR="005F7101" w14:paraId="385AA8E2" w14:textId="77777777" w:rsidTr="00F843F5">
        <w:trPr>
          <w:cantSplit/>
        </w:trPr>
        <w:tc>
          <w:tcPr>
            <w:tcW w:w="2880" w:type="dxa"/>
          </w:tcPr>
          <w:p w14:paraId="567743F3" w14:textId="5715719F" w:rsidR="005F7101" w:rsidRPr="00435426" w:rsidRDefault="005F7101" w:rsidP="00F843F5">
            <w:pPr>
              <w:pStyle w:val="TableBody8pt"/>
            </w:pPr>
            <w:r w:rsidRPr="00435426">
              <w:t>nfs_provisioner_role</w:t>
            </w:r>
          </w:p>
        </w:tc>
        <w:tc>
          <w:tcPr>
            <w:tcW w:w="2880" w:type="dxa"/>
          </w:tcPr>
          <w:p w14:paraId="387695B9" w14:textId="5338C803" w:rsidR="005F7101" w:rsidRPr="00435426" w:rsidRDefault="005F7101" w:rsidP="00F843F5">
            <w:pPr>
              <w:pStyle w:val="TableBody8pt"/>
              <w:rPr>
                <w:rStyle w:val="CodingLanguage"/>
              </w:rPr>
            </w:pPr>
            <w:r w:rsidRPr="00435426">
              <w:rPr>
                <w:rStyle w:val="CodingLanguage"/>
              </w:rPr>
              <w:t>nfs-provisioner-runner</w:t>
            </w:r>
            <w:r w:rsidR="00761D8C">
              <w:rPr>
                <w:rStyle w:val="CodingLanguage"/>
              </w:rPr>
              <w:t>-vm</w:t>
            </w:r>
          </w:p>
        </w:tc>
      </w:tr>
      <w:tr w:rsidR="005F7101" w14:paraId="53B47F08" w14:textId="77777777" w:rsidTr="00F843F5">
        <w:trPr>
          <w:cantSplit/>
        </w:trPr>
        <w:tc>
          <w:tcPr>
            <w:tcW w:w="2880" w:type="dxa"/>
          </w:tcPr>
          <w:p w14:paraId="714F3C90" w14:textId="1BD38714" w:rsidR="005F7101" w:rsidRPr="00435426" w:rsidRDefault="005F7101" w:rsidP="00F843F5">
            <w:pPr>
              <w:pStyle w:val="TableBody8pt"/>
            </w:pPr>
            <w:r w:rsidRPr="005F7101">
              <w:t>nfs_provisioner_serviceaccount</w:t>
            </w:r>
          </w:p>
        </w:tc>
        <w:tc>
          <w:tcPr>
            <w:tcW w:w="2880" w:type="dxa"/>
          </w:tcPr>
          <w:p w14:paraId="07D3641E" w14:textId="5366B24A" w:rsidR="005F7101" w:rsidRPr="00435426" w:rsidRDefault="005F7101" w:rsidP="00F843F5">
            <w:pPr>
              <w:pStyle w:val="TableBody8pt"/>
              <w:rPr>
                <w:rStyle w:val="CodingLanguage"/>
              </w:rPr>
            </w:pPr>
            <w:r w:rsidRPr="005F7101">
              <w:rPr>
                <w:rStyle w:val="CodingLanguage"/>
              </w:rPr>
              <w:t>nfs-provisioner</w:t>
            </w:r>
          </w:p>
        </w:tc>
      </w:tr>
      <w:tr w:rsidR="00076402" w14:paraId="699B3B7C" w14:textId="77777777" w:rsidTr="00F843F5">
        <w:trPr>
          <w:cantSplit/>
        </w:trPr>
        <w:tc>
          <w:tcPr>
            <w:tcW w:w="2880" w:type="dxa"/>
          </w:tcPr>
          <w:p w14:paraId="610C36F8" w14:textId="77777777" w:rsidR="00076402" w:rsidRDefault="00076402" w:rsidP="00F843F5">
            <w:pPr>
              <w:pStyle w:val="TableBody8pt"/>
            </w:pPr>
            <w:r w:rsidRPr="00435426">
              <w:t>nfs_provisioner_name</w:t>
            </w:r>
          </w:p>
        </w:tc>
        <w:tc>
          <w:tcPr>
            <w:tcW w:w="2880" w:type="dxa"/>
          </w:tcPr>
          <w:p w14:paraId="2CA5A442" w14:textId="445E0EEE" w:rsidR="00076402" w:rsidRDefault="00076402" w:rsidP="00F843F5">
            <w:pPr>
              <w:pStyle w:val="TableBody8pt"/>
            </w:pPr>
            <w:r w:rsidRPr="00435426">
              <w:rPr>
                <w:rStyle w:val="CodingLanguage"/>
              </w:rPr>
              <w:t>hpe.com/nfs</w:t>
            </w:r>
            <w:r w:rsidR="00761D8C">
              <w:rPr>
                <w:rStyle w:val="CodingLanguage"/>
              </w:rPr>
              <w:t>-vm</w:t>
            </w:r>
            <w:r>
              <w:t xml:space="preserve"> </w:t>
            </w:r>
          </w:p>
        </w:tc>
      </w:tr>
      <w:tr w:rsidR="00076402" w14:paraId="228EC043" w14:textId="77777777" w:rsidTr="00F843F5">
        <w:trPr>
          <w:cantSplit/>
        </w:trPr>
        <w:tc>
          <w:tcPr>
            <w:tcW w:w="2880" w:type="dxa"/>
          </w:tcPr>
          <w:p w14:paraId="0345F724" w14:textId="77777777" w:rsidR="00076402" w:rsidRDefault="00076402" w:rsidP="00F843F5">
            <w:pPr>
              <w:pStyle w:val="TableBody8pt"/>
            </w:pPr>
            <w:r w:rsidRPr="00435426">
              <w:t>nfs_provisioner_storage_class_name</w:t>
            </w:r>
          </w:p>
        </w:tc>
        <w:tc>
          <w:tcPr>
            <w:tcW w:w="2880" w:type="dxa"/>
          </w:tcPr>
          <w:p w14:paraId="2E26D38E" w14:textId="477A1B3F" w:rsidR="00076402" w:rsidRDefault="00761D8C" w:rsidP="00761D8C">
            <w:pPr>
              <w:pStyle w:val="TableBody8pt"/>
            </w:pPr>
            <w:r>
              <w:rPr>
                <w:rStyle w:val="CodingLanguage"/>
              </w:rPr>
              <w:t>n</w:t>
            </w:r>
            <w:r w:rsidR="00076402" w:rsidRPr="00435426">
              <w:rPr>
                <w:rStyle w:val="CodingLanguage"/>
              </w:rPr>
              <w:t>fs</w:t>
            </w:r>
            <w:r>
              <w:t>-vm</w:t>
            </w:r>
          </w:p>
        </w:tc>
      </w:tr>
      <w:tr w:rsidR="00076402" w14:paraId="34562410" w14:textId="77777777" w:rsidTr="00F843F5">
        <w:trPr>
          <w:cantSplit/>
        </w:trPr>
        <w:tc>
          <w:tcPr>
            <w:tcW w:w="2880" w:type="dxa"/>
          </w:tcPr>
          <w:p w14:paraId="5972945E" w14:textId="77777777" w:rsidR="00076402" w:rsidRDefault="00076402" w:rsidP="00F843F5">
            <w:pPr>
              <w:pStyle w:val="TableBody8pt"/>
            </w:pPr>
            <w:r w:rsidRPr="00435426">
              <w:t>nfs_provisioner_server_ip</w:t>
            </w:r>
          </w:p>
        </w:tc>
        <w:tc>
          <w:tcPr>
            <w:tcW w:w="2880" w:type="dxa"/>
          </w:tcPr>
          <w:p w14:paraId="1BB2C5AC" w14:textId="77777777" w:rsidR="00076402" w:rsidRPr="00520D3C" w:rsidRDefault="00076402" w:rsidP="00F843F5">
            <w:pPr>
              <w:pStyle w:val="TableBody8pt"/>
              <w:rPr>
                <w:rStyle w:val="CodingLanguage"/>
              </w:rPr>
            </w:pPr>
            <w:r w:rsidRPr="00520D3C">
              <w:rPr>
                <w:rStyle w:val="CodingLanguage"/>
              </w:rPr>
              <w:t>hpe-nfs.cloudra.local</w:t>
            </w:r>
          </w:p>
        </w:tc>
      </w:tr>
      <w:tr w:rsidR="00076402" w14:paraId="760A9654" w14:textId="77777777" w:rsidTr="00F843F5">
        <w:trPr>
          <w:cantSplit/>
        </w:trPr>
        <w:tc>
          <w:tcPr>
            <w:tcW w:w="2880" w:type="dxa"/>
          </w:tcPr>
          <w:p w14:paraId="67B245B6" w14:textId="77777777" w:rsidR="00076402" w:rsidRDefault="00076402" w:rsidP="00F843F5">
            <w:pPr>
              <w:pStyle w:val="TableBody8pt"/>
            </w:pPr>
            <w:r w:rsidRPr="00435426">
              <w:t>nfs_provisioner_server_share</w:t>
            </w:r>
          </w:p>
        </w:tc>
        <w:tc>
          <w:tcPr>
            <w:tcW w:w="2880" w:type="dxa"/>
          </w:tcPr>
          <w:p w14:paraId="3D295765" w14:textId="77777777" w:rsidR="00076402" w:rsidRPr="00520D3C" w:rsidRDefault="00076402" w:rsidP="00F843F5">
            <w:pPr>
              <w:pStyle w:val="TableBody8pt"/>
              <w:rPr>
                <w:rStyle w:val="CodingLanguage"/>
              </w:rPr>
            </w:pPr>
            <w:r w:rsidRPr="00520D3C">
              <w:rPr>
                <w:rStyle w:val="CodingLanguage"/>
              </w:rPr>
              <w:t>/k8s</w:t>
            </w:r>
          </w:p>
        </w:tc>
      </w:tr>
      <w:tr w:rsidR="00761D8C" w14:paraId="263A8307" w14:textId="77777777" w:rsidTr="00F843F5">
        <w:trPr>
          <w:cantSplit/>
        </w:trPr>
        <w:tc>
          <w:tcPr>
            <w:tcW w:w="2880" w:type="dxa"/>
          </w:tcPr>
          <w:p w14:paraId="36DAB97A" w14:textId="62ED726F" w:rsidR="00761D8C" w:rsidRPr="00435426" w:rsidRDefault="00761D8C" w:rsidP="00F843F5">
            <w:pPr>
              <w:pStyle w:val="TableBody8pt"/>
            </w:pPr>
            <w:r w:rsidRPr="00761D8C">
              <w:t>nfs_mount_options</w:t>
            </w:r>
          </w:p>
        </w:tc>
        <w:tc>
          <w:tcPr>
            <w:tcW w:w="2880" w:type="dxa"/>
          </w:tcPr>
          <w:p w14:paraId="000A4D0C" w14:textId="20761379" w:rsidR="00761D8C" w:rsidRPr="00520D3C" w:rsidRDefault="00761D8C" w:rsidP="00F843F5">
            <w:pPr>
              <w:pStyle w:val="TableBody8pt"/>
              <w:rPr>
                <w:rStyle w:val="CodingLanguage"/>
              </w:rPr>
            </w:pPr>
            <w:r w:rsidRPr="00761D8C">
              <w:rPr>
                <w:rStyle w:val="CodingLanguage"/>
              </w:rPr>
              <w:t>'rw,sync,actimeo=0'</w:t>
            </w:r>
          </w:p>
        </w:tc>
      </w:tr>
    </w:tbl>
    <w:p w14:paraId="51523038" w14:textId="77777777" w:rsidR="00761D8C" w:rsidRDefault="00761D8C" w:rsidP="00076402">
      <w:pPr>
        <w:pStyle w:val="BodyTextMetricHPELight10pt"/>
      </w:pPr>
    </w:p>
    <w:p w14:paraId="2816508E" w14:textId="1B80F9AF" w:rsidR="00076402" w:rsidRDefault="00761D8C" w:rsidP="00076402">
      <w:pPr>
        <w:pStyle w:val="BodyTextMetricHPELight10pt"/>
      </w:pPr>
      <w:r w:rsidRPr="00761D8C">
        <w:t xml:space="preserve">In this instance, the variable </w:t>
      </w:r>
      <w:r w:rsidRPr="00761D8C">
        <w:rPr>
          <w:rStyle w:val="CodingLanguage"/>
        </w:rPr>
        <w:t>nfs_external_server</w:t>
      </w:r>
      <w:r w:rsidRPr="00761D8C">
        <w:t xml:space="preserve"> is commented out, resulting in the NFS VM being used, </w:t>
      </w:r>
      <w:r>
        <w:t>rather than any external server</w:t>
      </w:r>
      <w:r w:rsidR="00076402" w:rsidRPr="001D4886">
        <w:t>.</w:t>
      </w:r>
    </w:p>
    <w:p w14:paraId="6D9E9041" w14:textId="77777777" w:rsidR="00761D8C" w:rsidRDefault="00761D8C" w:rsidP="00761D8C">
      <w:pPr>
        <w:pStyle w:val="MISCNote-Ruleabove"/>
      </w:pPr>
      <w:r>
        <w:t>Note</w:t>
      </w:r>
    </w:p>
    <w:p w14:paraId="7710F4F0" w14:textId="09D1D12C" w:rsidR="00761D8C" w:rsidRDefault="00761D8C" w:rsidP="00761D8C">
      <w:pPr>
        <w:pStyle w:val="MISCNote-Rulebelow"/>
      </w:pPr>
      <w:r w:rsidRPr="00761D8C">
        <w:t xml:space="preserve">When using an external NFS server such as the one hosted by 3PAR, you need to create the file shares manually as shown in the previous section. If you are using the NFS VM, the file share is created automatically when running </w:t>
      </w:r>
      <w:r w:rsidRPr="00761D8C">
        <w:rPr>
          <w:rStyle w:val="CodingLanguage"/>
        </w:rPr>
        <w:t>site.yml</w:t>
      </w:r>
      <w:r w:rsidRPr="00761D8C">
        <w:t xml:space="preserve"> by the playbook </w:t>
      </w:r>
      <w:r w:rsidRPr="00761D8C">
        <w:rPr>
          <w:rStyle w:val="CodingLanguage"/>
        </w:rPr>
        <w:t>playbooks/install_nfs_server.yml</w:t>
      </w:r>
      <w:r w:rsidRPr="00761D8C">
        <w:t xml:space="preserve">. If you wish to change the file share after initial deployment, you must update the variable </w:t>
      </w:r>
      <w:r w:rsidRPr="00761D8C">
        <w:rPr>
          <w:rStyle w:val="CodingLanguage"/>
        </w:rPr>
        <w:t>nfs_provisioner_server_share</w:t>
      </w:r>
      <w:r w:rsidRPr="00761D8C">
        <w:t xml:space="preserve"> and then re-run the playbook </w:t>
      </w:r>
      <w:r w:rsidRPr="00761D8C">
        <w:rPr>
          <w:rStyle w:val="CodingLanguage"/>
        </w:rPr>
        <w:t>playbooks/install_nfs_server.yml</w:t>
      </w:r>
      <w:r w:rsidRPr="00761D8C">
        <w:t>.</w:t>
      </w:r>
    </w:p>
    <w:p w14:paraId="52D95130" w14:textId="77777777" w:rsidR="005A3FAB" w:rsidRDefault="005A3FAB" w:rsidP="005A3FAB">
      <w:pPr>
        <w:pStyle w:val="Heading3"/>
      </w:pPr>
      <w:r w:rsidRPr="00435426">
        <w:t>Running the playbook</w:t>
      </w:r>
    </w:p>
    <w:p w14:paraId="760C6D56" w14:textId="77777777" w:rsidR="005A3FAB" w:rsidRDefault="005A3FAB" w:rsidP="005F7101">
      <w:pPr>
        <w:pStyle w:val="BodyTextMetricHPELight10pt"/>
      </w:pPr>
      <w:r w:rsidRPr="00435426">
        <w:t>Once the prerequisites are satisfied, run the appropriat</w:t>
      </w:r>
      <w:r>
        <w:t>e playbook on your Ansible node.</w:t>
      </w:r>
    </w:p>
    <w:p w14:paraId="5910A6C3" w14:textId="6EDA7F8C" w:rsidR="00761D8C" w:rsidRPr="00520D3C" w:rsidRDefault="005A3FAB" w:rsidP="005A3FAB">
      <w:pPr>
        <w:pStyle w:val="BodyTextLastMetricHPELight10pt"/>
        <w:rPr>
          <w:rStyle w:val="CodingLanguage"/>
        </w:rPr>
      </w:pPr>
      <w:r w:rsidRPr="00520D3C">
        <w:rPr>
          <w:rStyle w:val="CodingLanguage"/>
        </w:rPr>
        <w:t># cd Docker-</w:t>
      </w:r>
      <w:r w:rsidR="00B0382D">
        <w:rPr>
          <w:rStyle w:val="CodingLanguage"/>
        </w:rPr>
        <w:t>Synergy</w:t>
      </w:r>
      <w:r w:rsidRPr="00520D3C">
        <w:rPr>
          <w:rStyle w:val="CodingLanguage"/>
        </w:rPr>
        <w:br/>
        <w:t xml:space="preserve"># ansible-playbook -i </w:t>
      </w:r>
      <w:r w:rsidR="007230C9">
        <w:rPr>
          <w:rStyle w:val="CodingLanguage"/>
        </w:rPr>
        <w:t>hosts</w:t>
      </w:r>
      <w:r w:rsidRPr="00520D3C">
        <w:rPr>
          <w:rStyle w:val="CodingLanguage"/>
        </w:rPr>
        <w:t xml:space="preserve"> playbooks/nfs-provisioner.yml --vault-password-file .vault_pass</w:t>
      </w:r>
    </w:p>
    <w:p w14:paraId="4F5C0F9A" w14:textId="77777777" w:rsidR="00761D8C" w:rsidRDefault="00761D8C" w:rsidP="005F7101">
      <w:pPr>
        <w:pStyle w:val="BodyTextMetricHPELight10pt"/>
      </w:pPr>
    </w:p>
    <w:p w14:paraId="19CF5699" w14:textId="0B33FA1D" w:rsidR="00761D8C" w:rsidRDefault="00761D8C" w:rsidP="005F7101">
      <w:pPr>
        <w:pStyle w:val="BodyTextMetricHPELight10pt"/>
      </w:pPr>
      <w:r w:rsidRPr="00761D8C">
        <w:lastRenderedPageBreak/>
        <w:t xml:space="preserve">Running the command kubectl get sc will show the storage class named </w:t>
      </w:r>
      <w:r w:rsidRPr="00761D8C">
        <w:rPr>
          <w:rStyle w:val="CodingLanguage"/>
        </w:rPr>
        <w:t>nfs-vm</w:t>
      </w:r>
      <w:r w:rsidRPr="00761D8C">
        <w:t>:</w:t>
      </w:r>
    </w:p>
    <w:p w14:paraId="640EEE91" w14:textId="483CC9BB" w:rsidR="00761D8C" w:rsidRPr="00761D8C" w:rsidRDefault="00761D8C" w:rsidP="00761D8C">
      <w:pPr>
        <w:pStyle w:val="BodyTextMetricHPELight10pt"/>
        <w:rPr>
          <w:rStyle w:val="CodingLanguage"/>
        </w:rPr>
      </w:pPr>
      <w:r w:rsidRPr="00761D8C">
        <w:rPr>
          <w:rStyle w:val="CodingLanguage"/>
        </w:rPr>
        <w:t># kubectl get sc</w:t>
      </w:r>
      <w:r w:rsidRPr="00761D8C">
        <w:rPr>
          <w:rStyle w:val="CodingLanguage"/>
        </w:rPr>
        <w:br/>
      </w:r>
      <w:r w:rsidRPr="00761D8C">
        <w:rPr>
          <w:rStyle w:val="CodingLanguage"/>
        </w:rPr>
        <w:br/>
        <w:t>NAME      PROVISIONER   AGE</w:t>
      </w:r>
      <w:r w:rsidRPr="00761D8C">
        <w:rPr>
          <w:rStyle w:val="CodingLanguage"/>
        </w:rPr>
        <w:br/>
        <w:t>nfs-vm     hpe.com/nfs-vm     5m</w:t>
      </w:r>
    </w:p>
    <w:p w14:paraId="2BE32E2F" w14:textId="74A2DCDF" w:rsidR="00761D8C" w:rsidRDefault="00761D8C" w:rsidP="005F7101">
      <w:pPr>
        <w:pStyle w:val="BodyTextMetricHPELight10pt"/>
      </w:pPr>
      <w:r w:rsidRPr="00761D8C">
        <w:t>The playbook has a built-in test to validate the provisioining. A pod is deployed to write some test content:</w:t>
      </w:r>
    </w:p>
    <w:p w14:paraId="6B2F98C9" w14:textId="77777777" w:rsidR="00761D8C" w:rsidRDefault="00761D8C" w:rsidP="00761D8C">
      <w:pPr>
        <w:pStyle w:val="BodyTextMetricHPELight10pt"/>
      </w:pPr>
      <w:r w:rsidRPr="00761D8C">
        <w:t>The playbook has a built-in test to validate the provisioining. A pod is deployed to write some test content:</w:t>
      </w:r>
    </w:p>
    <w:p w14:paraId="1C054D43" w14:textId="77777777" w:rsidR="00761D8C" w:rsidRDefault="00761D8C" w:rsidP="00761D8C">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271B41F" w14:textId="77777777" w:rsidR="00761D8C" w:rsidRDefault="00761D8C" w:rsidP="00761D8C">
      <w:pPr>
        <w:pStyle w:val="BodyTextMetricHPELight10pt"/>
      </w:pPr>
      <w:r w:rsidRPr="00761D8C">
        <w:t>This pod is then deleted, and a new pod is deployed to check that the test content has been persisted after the writer pod went away.</w:t>
      </w:r>
    </w:p>
    <w:p w14:paraId="2F17C641"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3E1D7FE8" w14:textId="77777777" w:rsidR="00761D8C" w:rsidRPr="00761D8C" w:rsidRDefault="00761D8C" w:rsidP="00761D8C">
      <w:pPr>
        <w:pStyle w:val="BodyTextMetricHPELight10pt"/>
        <w:rPr>
          <w:rStyle w:val="CodingLanguage"/>
        </w:rPr>
      </w:pP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r>
      <w:r w:rsidRPr="00761D8C">
        <w:rPr>
          <w:rStyle w:val="CodingLanguage"/>
        </w:rPr>
        <w:lastRenderedPageBreak/>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0CC0CE63" w14:textId="77777777" w:rsidR="00761D8C" w:rsidRDefault="00761D8C" w:rsidP="00761D8C">
      <w:pPr>
        <w:pStyle w:val="BodyTextMetricHPELight10pt"/>
      </w:pPr>
      <w:r w:rsidRPr="00761D8C">
        <w:t>You should see the following output if the provisioning succeeds:</w:t>
      </w:r>
    </w:p>
    <w:p w14:paraId="5BBA5D0B" w14:textId="77777777" w:rsidR="00761D8C" w:rsidRDefault="00761D8C" w:rsidP="00761D8C">
      <w:pPr>
        <w:pStyle w:val="BodyTextMetricHPELight10pt"/>
        <w:rPr>
          <w:rStyle w:val="CodingLanguage"/>
        </w:rPr>
      </w:pPr>
      <w:r w:rsidRPr="00761D8C">
        <w:rPr>
          <w:rStyle w:val="CodingLanguage"/>
        </w:rPr>
        <w:t>ok: [localhost] =&gt; {</w:t>
      </w:r>
      <w:r w:rsidRPr="00761D8C">
        <w:rPr>
          <w:rStyle w:val="CodingLanguage"/>
        </w:rPr>
        <w:br/>
        <w:t xml:space="preserve">    "msg": "Successfully tested NFS persistent storage"</w:t>
      </w:r>
      <w:r w:rsidRPr="00761D8C">
        <w:rPr>
          <w:rStyle w:val="CodingLanguage"/>
        </w:rPr>
        <w:br/>
        <w:t>}</w:t>
      </w:r>
    </w:p>
    <w:p w14:paraId="31A0103D" w14:textId="77777777" w:rsidR="00A9320A" w:rsidRDefault="00A9320A" w:rsidP="00A9320A">
      <w:pPr>
        <w:pStyle w:val="Heading2"/>
      </w:pPr>
      <w:bookmarkStart w:id="247" w:name="_Toc531698819"/>
      <w:bookmarkStart w:id="248" w:name="_Refd17e55266"/>
      <w:bookmarkStart w:id="249" w:name="_Tocd17e55266"/>
      <w:bookmarkStart w:id="250" w:name="_Toc7097549"/>
      <w:r w:rsidRPr="00A9320A">
        <w:t>Validating the NFS provisioner using WordPress and MySQL</w:t>
      </w:r>
      <w:bookmarkEnd w:id="250"/>
    </w:p>
    <w:p w14:paraId="1999DD4D" w14:textId="77777777" w:rsidR="00A9320A" w:rsidRDefault="00A9320A" w:rsidP="00A9320A">
      <w:pPr>
        <w:pStyle w:val="BodyTextMetricHPELight10pt"/>
      </w:pPr>
      <w:r>
        <w:t>A sample playbook has been provided to show how to use the NFS provioner for perstent storage for a WordPress and MySQL deployment.</w:t>
      </w:r>
    </w:p>
    <w:p w14:paraId="2CB1F3D7" w14:textId="77777777" w:rsidR="00A9320A" w:rsidRDefault="00A9320A" w:rsidP="00A9320A">
      <w:pPr>
        <w:pStyle w:val="Heading3"/>
      </w:pPr>
      <w:r w:rsidRPr="00B555EC">
        <w:t>Prerequisites</w:t>
      </w:r>
    </w:p>
    <w:p w14:paraId="6F605727" w14:textId="77777777" w:rsidR="00A9320A" w:rsidRDefault="00A9320A" w:rsidP="00A9320A">
      <w:pPr>
        <w:pStyle w:val="BulletLevel1"/>
      </w:pPr>
      <w:r w:rsidRPr="00B93C65">
        <w:t xml:space="preserve">Install the </w:t>
      </w:r>
      <w:r w:rsidRPr="001277DE">
        <w:rPr>
          <w:rStyle w:val="CodingLanguage"/>
        </w:rPr>
        <w:t>kubectl</w:t>
      </w:r>
      <w:r w:rsidRPr="00B93C65">
        <w:t xml:space="preserve"> binary on your Ansible box</w:t>
      </w:r>
    </w:p>
    <w:p w14:paraId="5DFC70F9" w14:textId="77777777" w:rsidR="00A9320A" w:rsidRDefault="00A9320A" w:rsidP="00A9320A">
      <w:pPr>
        <w:pStyle w:val="BulletLevel1"/>
      </w:pPr>
      <w:r w:rsidRPr="00B93C65">
        <w:t>Install the UCP Client bundle for the admin user</w:t>
      </w:r>
    </w:p>
    <w:p w14:paraId="3886D966" w14:textId="77777777" w:rsidR="00A9320A" w:rsidRPr="00A9320A" w:rsidRDefault="00A9320A" w:rsidP="00A9320A">
      <w:pPr>
        <w:pStyle w:val="BulletLevel1LastBeforeBodycopy"/>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284EE8D6" w14:textId="35E28B84" w:rsidR="00A9320A" w:rsidRDefault="00A9320A" w:rsidP="006927E5">
      <w:pPr>
        <w:pStyle w:val="BodyTextMetricHPELight10pt"/>
      </w:pPr>
      <w:r w:rsidRPr="00A9320A">
        <w:t xml:space="preserve">Deploy the NFS provisioner as outlined in the preceeding section. The article assumes that the NFS configuration is the same as used in that section, </w:t>
      </w:r>
      <w:r w:rsidR="006927E5">
        <w:t xml:space="preserve">as shown in </w:t>
      </w:r>
      <w:r w:rsidR="006927E5" w:rsidRPr="006927E5">
        <w:fldChar w:fldCharType="begin"/>
      </w:r>
      <w:r w:rsidR="006927E5" w:rsidRPr="006927E5">
        <w:instrText xml:space="preserve"> REF _Ref2076353 \h  \* MERGEFORMAT </w:instrText>
      </w:r>
      <w:r w:rsidR="006927E5" w:rsidRPr="006927E5">
        <w:fldChar w:fldCharType="separate"/>
      </w:r>
      <w:r w:rsidR="00D84FAE" w:rsidRPr="00D84FAE">
        <w:t>Table 17</w:t>
      </w:r>
      <w:r w:rsidR="006927E5" w:rsidRPr="006927E5">
        <w:fldChar w:fldCharType="end"/>
      </w:r>
      <w:r w:rsidRPr="00A9320A">
        <w:t>:</w:t>
      </w:r>
    </w:p>
    <w:p w14:paraId="32613C72" w14:textId="62C18F85" w:rsidR="006927E5" w:rsidRDefault="006927E5" w:rsidP="006927E5">
      <w:pPr>
        <w:pStyle w:val="MISCTableCaptionHeader8pt"/>
      </w:pPr>
      <w:bookmarkStart w:id="251" w:name="_Ref2076353"/>
      <w:r w:rsidRPr="006927E5">
        <w:rPr>
          <w:rStyle w:val="MISCTableCaptionHeaderBold8pt"/>
        </w:rPr>
        <w:t xml:space="preserve">Table </w:t>
      </w:r>
      <w:r w:rsidRPr="006927E5">
        <w:rPr>
          <w:rStyle w:val="MISCTableCaptionHeaderBold8pt"/>
        </w:rPr>
        <w:fldChar w:fldCharType="begin"/>
      </w:r>
      <w:r w:rsidRPr="006927E5">
        <w:rPr>
          <w:rStyle w:val="MISCTableCaptionHeaderBold8pt"/>
        </w:rPr>
        <w:instrText xml:space="preserve"> SEQ Table \* ARABIC </w:instrText>
      </w:r>
      <w:r w:rsidRPr="006927E5">
        <w:rPr>
          <w:rStyle w:val="MISCTableCaptionHeaderBold8pt"/>
        </w:rPr>
        <w:fldChar w:fldCharType="separate"/>
      </w:r>
      <w:r w:rsidR="00D84FAE">
        <w:rPr>
          <w:rStyle w:val="MISCTableCaptionHeaderBold8pt"/>
          <w:noProof/>
        </w:rPr>
        <w:t>17</w:t>
      </w:r>
      <w:r w:rsidRPr="006927E5">
        <w:rPr>
          <w:rStyle w:val="MISCTableCaptionHeaderBold8pt"/>
        </w:rPr>
        <w:fldChar w:fldCharType="end"/>
      </w:r>
      <w:bookmarkEnd w:id="251"/>
      <w:r w:rsidRPr="006927E5">
        <w:rPr>
          <w:rStyle w:val="MISCTableCaptionHeaderBold8pt"/>
        </w:rPr>
        <w:t xml:space="preserve">. </w:t>
      </w:r>
      <w:r>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A9320A" w14:paraId="7B4D227E" w14:textId="77777777" w:rsidTr="006927E5">
        <w:trPr>
          <w:cantSplit/>
        </w:trPr>
        <w:tc>
          <w:tcPr>
            <w:tcW w:w="2880" w:type="dxa"/>
            <w:tcBorders>
              <w:top w:val="nil"/>
              <w:bottom w:val="single" w:sz="36" w:space="0" w:color="00B388"/>
            </w:tcBorders>
          </w:tcPr>
          <w:p w14:paraId="1F76A2DF" w14:textId="77777777" w:rsidR="00A9320A" w:rsidRDefault="00A9320A" w:rsidP="006927E5">
            <w:pPr>
              <w:pStyle w:val="TableSubhead8pt"/>
            </w:pPr>
            <w:r>
              <w:t>Variable</w:t>
            </w:r>
          </w:p>
        </w:tc>
        <w:tc>
          <w:tcPr>
            <w:tcW w:w="2880" w:type="dxa"/>
            <w:tcBorders>
              <w:top w:val="nil"/>
              <w:bottom w:val="single" w:sz="36" w:space="0" w:color="00B388"/>
            </w:tcBorders>
          </w:tcPr>
          <w:p w14:paraId="2552F9FD" w14:textId="77777777" w:rsidR="00A9320A" w:rsidRDefault="00A9320A" w:rsidP="006927E5">
            <w:pPr>
              <w:pStyle w:val="TableSubhead8pt"/>
            </w:pPr>
            <w:r w:rsidRPr="00435426">
              <w:t>Value</w:t>
            </w:r>
          </w:p>
        </w:tc>
      </w:tr>
      <w:tr w:rsidR="00A9320A" w14:paraId="05BF2B01" w14:textId="77777777" w:rsidTr="006927E5">
        <w:trPr>
          <w:cantSplit/>
        </w:trPr>
        <w:tc>
          <w:tcPr>
            <w:tcW w:w="2880" w:type="dxa"/>
          </w:tcPr>
          <w:p w14:paraId="593135D5" w14:textId="1A0E577B" w:rsidR="00A9320A" w:rsidRDefault="00A9320A" w:rsidP="006927E5">
            <w:pPr>
              <w:pStyle w:val="TableBody8pt"/>
            </w:pPr>
            <w:r w:rsidRPr="00A9320A">
              <w:t>nfs_provisioner_namespace</w:t>
            </w:r>
          </w:p>
        </w:tc>
        <w:tc>
          <w:tcPr>
            <w:tcW w:w="2880" w:type="dxa"/>
          </w:tcPr>
          <w:p w14:paraId="4FEB022C" w14:textId="7F2FEF5C" w:rsidR="00A9320A" w:rsidRDefault="00A9320A" w:rsidP="006927E5">
            <w:pPr>
              <w:pStyle w:val="TableBody8pt"/>
            </w:pPr>
            <w:r w:rsidRPr="00A9320A">
              <w:rPr>
                <w:rStyle w:val="CodingLanguage"/>
              </w:rPr>
              <w:t>nfsstorage</w:t>
            </w:r>
          </w:p>
        </w:tc>
      </w:tr>
      <w:tr w:rsidR="00A9320A" w14:paraId="036C6B61" w14:textId="77777777" w:rsidTr="006927E5">
        <w:trPr>
          <w:cantSplit/>
        </w:trPr>
        <w:tc>
          <w:tcPr>
            <w:tcW w:w="2880" w:type="dxa"/>
          </w:tcPr>
          <w:p w14:paraId="7090A2FB" w14:textId="75055163" w:rsidR="00A9320A" w:rsidRPr="00435426" w:rsidRDefault="00A9320A" w:rsidP="006927E5">
            <w:pPr>
              <w:pStyle w:val="TableBody8pt"/>
            </w:pPr>
            <w:r w:rsidRPr="00A9320A">
              <w:t>nfs_provisioner_role</w:t>
            </w:r>
          </w:p>
        </w:tc>
        <w:tc>
          <w:tcPr>
            <w:tcW w:w="2880" w:type="dxa"/>
          </w:tcPr>
          <w:p w14:paraId="77C95FC8" w14:textId="7D552FC6" w:rsidR="00A9320A" w:rsidRPr="00435426" w:rsidRDefault="00A9320A" w:rsidP="006927E5">
            <w:pPr>
              <w:pStyle w:val="TableBody8pt"/>
              <w:rPr>
                <w:rStyle w:val="CodingLanguage"/>
              </w:rPr>
            </w:pPr>
            <w:r w:rsidRPr="00A9320A">
              <w:rPr>
                <w:rStyle w:val="CodingLanguage"/>
              </w:rPr>
              <w:t>nfs-provisioner-runner</w:t>
            </w:r>
          </w:p>
        </w:tc>
      </w:tr>
      <w:tr w:rsidR="00A9320A" w14:paraId="17581A43" w14:textId="77777777" w:rsidTr="006927E5">
        <w:trPr>
          <w:cantSplit/>
        </w:trPr>
        <w:tc>
          <w:tcPr>
            <w:tcW w:w="2880" w:type="dxa"/>
          </w:tcPr>
          <w:p w14:paraId="37F7206F" w14:textId="7F39FD7A" w:rsidR="00A9320A" w:rsidRPr="00A9320A" w:rsidRDefault="00A9320A" w:rsidP="006927E5">
            <w:pPr>
              <w:pStyle w:val="TableBody8pt"/>
            </w:pPr>
            <w:r w:rsidRPr="00A9320A">
              <w:t>nfs_provisioner_serviceaccount</w:t>
            </w:r>
          </w:p>
        </w:tc>
        <w:tc>
          <w:tcPr>
            <w:tcW w:w="2880" w:type="dxa"/>
          </w:tcPr>
          <w:p w14:paraId="1EA41220" w14:textId="00A3331E" w:rsidR="00A9320A" w:rsidRPr="00435426" w:rsidRDefault="00A9320A" w:rsidP="006927E5">
            <w:pPr>
              <w:pStyle w:val="TableBody8pt"/>
              <w:rPr>
                <w:rStyle w:val="CodingLanguage"/>
              </w:rPr>
            </w:pPr>
            <w:r w:rsidRPr="00A9320A">
              <w:rPr>
                <w:rStyle w:val="CodingLanguage"/>
              </w:rPr>
              <w:t>nfs-provisioner</w:t>
            </w:r>
          </w:p>
        </w:tc>
      </w:tr>
      <w:tr w:rsidR="00A9320A" w14:paraId="2BC77C7E" w14:textId="77777777" w:rsidTr="006927E5">
        <w:trPr>
          <w:cantSplit/>
        </w:trPr>
        <w:tc>
          <w:tcPr>
            <w:tcW w:w="2880" w:type="dxa"/>
          </w:tcPr>
          <w:p w14:paraId="11E170C0" w14:textId="77777777" w:rsidR="00A9320A" w:rsidRDefault="00A9320A" w:rsidP="006927E5">
            <w:pPr>
              <w:pStyle w:val="TableBody8pt"/>
            </w:pPr>
            <w:r w:rsidRPr="00435426">
              <w:t>nfs_provisioner_name</w:t>
            </w:r>
          </w:p>
        </w:tc>
        <w:tc>
          <w:tcPr>
            <w:tcW w:w="2880" w:type="dxa"/>
          </w:tcPr>
          <w:p w14:paraId="10AF2FBF" w14:textId="77777777" w:rsidR="00A9320A" w:rsidRDefault="00A9320A" w:rsidP="006927E5">
            <w:pPr>
              <w:pStyle w:val="TableBody8pt"/>
            </w:pPr>
            <w:r w:rsidRPr="00435426">
              <w:rPr>
                <w:rStyle w:val="CodingLanguage"/>
              </w:rPr>
              <w:t>hpe.com/nfs</w:t>
            </w:r>
            <w:r>
              <w:t xml:space="preserve"> </w:t>
            </w:r>
          </w:p>
        </w:tc>
      </w:tr>
      <w:tr w:rsidR="00A9320A" w14:paraId="2DD47E27" w14:textId="77777777" w:rsidTr="006927E5">
        <w:trPr>
          <w:cantSplit/>
        </w:trPr>
        <w:tc>
          <w:tcPr>
            <w:tcW w:w="2880" w:type="dxa"/>
          </w:tcPr>
          <w:p w14:paraId="1EFFB9E7" w14:textId="77777777" w:rsidR="00A9320A" w:rsidRDefault="00A9320A" w:rsidP="006927E5">
            <w:pPr>
              <w:pStyle w:val="TableBody8pt"/>
            </w:pPr>
            <w:r w:rsidRPr="00435426">
              <w:t>nfs_provisioner_storage_class_name</w:t>
            </w:r>
          </w:p>
        </w:tc>
        <w:tc>
          <w:tcPr>
            <w:tcW w:w="2880" w:type="dxa"/>
          </w:tcPr>
          <w:p w14:paraId="538B9B5F" w14:textId="77777777" w:rsidR="00A9320A" w:rsidRDefault="00A9320A" w:rsidP="006927E5">
            <w:pPr>
              <w:pStyle w:val="TableBody8pt"/>
            </w:pPr>
            <w:r w:rsidRPr="00435426">
              <w:rPr>
                <w:rStyle w:val="CodingLanguage"/>
              </w:rPr>
              <w:t>nfs</w:t>
            </w:r>
            <w:r>
              <w:t xml:space="preserve"> </w:t>
            </w:r>
          </w:p>
        </w:tc>
      </w:tr>
      <w:tr w:rsidR="00A9320A" w14:paraId="2F5B397A" w14:textId="77777777" w:rsidTr="006927E5">
        <w:trPr>
          <w:cantSplit/>
        </w:trPr>
        <w:tc>
          <w:tcPr>
            <w:tcW w:w="2880" w:type="dxa"/>
          </w:tcPr>
          <w:p w14:paraId="4BF8748F" w14:textId="77777777" w:rsidR="00A9320A" w:rsidRDefault="00A9320A" w:rsidP="006927E5">
            <w:pPr>
              <w:pStyle w:val="TableBody8pt"/>
            </w:pPr>
            <w:r w:rsidRPr="00435426">
              <w:t>nfs_provisioner_server_ip</w:t>
            </w:r>
          </w:p>
        </w:tc>
        <w:tc>
          <w:tcPr>
            <w:tcW w:w="2880" w:type="dxa"/>
          </w:tcPr>
          <w:p w14:paraId="159C7C5A" w14:textId="60982E5A" w:rsidR="00A9320A" w:rsidRPr="00520D3C" w:rsidRDefault="00A9320A" w:rsidP="006927E5">
            <w:pPr>
              <w:pStyle w:val="TableBody8pt"/>
              <w:rPr>
                <w:rStyle w:val="CodingLanguage"/>
              </w:rPr>
            </w:pPr>
            <w:r>
              <w:rPr>
                <w:rStyle w:val="CodingLanguage"/>
              </w:rPr>
              <w:t>h</w:t>
            </w:r>
            <w:r w:rsidRPr="00520D3C">
              <w:rPr>
                <w:rStyle w:val="CodingLanguage"/>
              </w:rPr>
              <w:t>pe</w:t>
            </w:r>
            <w:r>
              <w:rPr>
                <w:rStyle w:val="CodingLanguage"/>
              </w:rPr>
              <w:t>2</w:t>
            </w:r>
            <w:r w:rsidRPr="00520D3C">
              <w:rPr>
                <w:rStyle w:val="CodingLanguage"/>
              </w:rPr>
              <w:t>-nfs.cloudra.local</w:t>
            </w:r>
          </w:p>
        </w:tc>
      </w:tr>
      <w:tr w:rsidR="00A9320A" w14:paraId="3B808129" w14:textId="77777777" w:rsidTr="006927E5">
        <w:trPr>
          <w:cantSplit/>
        </w:trPr>
        <w:tc>
          <w:tcPr>
            <w:tcW w:w="2880" w:type="dxa"/>
          </w:tcPr>
          <w:p w14:paraId="59B8BA50" w14:textId="77777777" w:rsidR="00A9320A" w:rsidRDefault="00A9320A" w:rsidP="006927E5">
            <w:pPr>
              <w:pStyle w:val="TableBody8pt"/>
            </w:pPr>
            <w:r w:rsidRPr="00435426">
              <w:t>nfs_provisioner_server_share</w:t>
            </w:r>
          </w:p>
        </w:tc>
        <w:tc>
          <w:tcPr>
            <w:tcW w:w="2880" w:type="dxa"/>
          </w:tcPr>
          <w:p w14:paraId="1ED0635C" w14:textId="77777777" w:rsidR="00A9320A" w:rsidRPr="00520D3C" w:rsidRDefault="00A9320A" w:rsidP="006927E5">
            <w:pPr>
              <w:pStyle w:val="TableBody8pt"/>
              <w:rPr>
                <w:rStyle w:val="CodingLanguage"/>
              </w:rPr>
            </w:pPr>
            <w:r w:rsidRPr="00520D3C">
              <w:rPr>
                <w:rStyle w:val="CodingLanguage"/>
              </w:rPr>
              <w:t>/k8s</w:t>
            </w:r>
          </w:p>
        </w:tc>
      </w:tr>
    </w:tbl>
    <w:p w14:paraId="47B66D9F" w14:textId="461BC486" w:rsidR="00A9320A" w:rsidRDefault="00A9320A" w:rsidP="00A9320A">
      <w:pPr>
        <w:pStyle w:val="BodyTextMetricHPELight10pt"/>
      </w:pPr>
    </w:p>
    <w:p w14:paraId="4F0F0465" w14:textId="457CBE87" w:rsidR="006927E5" w:rsidRDefault="006927E5" w:rsidP="006927E5">
      <w:pPr>
        <w:pStyle w:val="Heading3"/>
      </w:pPr>
      <w:r w:rsidRPr="006927E5">
        <w:t>Running the playbook</w:t>
      </w:r>
    </w:p>
    <w:p w14:paraId="5DA609B9" w14:textId="53F2169D" w:rsidR="006927E5" w:rsidRDefault="006927E5" w:rsidP="006927E5">
      <w:pPr>
        <w:pStyle w:val="BodyTextMetricHPELight10pt"/>
      </w:pPr>
      <w:r w:rsidRPr="006927E5">
        <w:t xml:space="preserve">The playbook </w:t>
      </w:r>
      <w:r w:rsidRPr="006927E5">
        <w:rPr>
          <w:rStyle w:val="CodingLanguage"/>
        </w:rPr>
        <w:t>test/playbooks/wordpress-mysql-nfs.yml</w:t>
      </w:r>
      <w:r w:rsidRPr="006927E5">
        <w:t xml:space="preserve"> creates Persistent Volume Claims for both Wordpress and MySQL, deploys both applications and makes the WordPress UI available via a NodePort.</w:t>
      </w:r>
    </w:p>
    <w:p w14:paraId="095A7641" w14:textId="180DAEE8" w:rsidR="006927E5" w:rsidRPr="006927E5" w:rsidRDefault="006927E5" w:rsidP="006927E5">
      <w:pPr>
        <w:pStyle w:val="BodyTextMetricHPELight10pt"/>
        <w:rPr>
          <w:rStyle w:val="CodingLanguage"/>
        </w:rPr>
      </w:pPr>
      <w:r>
        <w:rPr>
          <w:rStyle w:val="CodingLanguage"/>
        </w:rPr>
        <w:t># cd ~/Docker-</w:t>
      </w:r>
      <w:r w:rsidR="00B0382D">
        <w:rPr>
          <w:rStyle w:val="CodingLanguage"/>
        </w:rPr>
        <w:t>Synergy</w:t>
      </w:r>
      <w:r>
        <w:rPr>
          <w:rStyle w:val="CodingLanguage"/>
        </w:rPr>
        <w:br/>
      </w:r>
      <w:r w:rsidRPr="006927E5">
        <w:rPr>
          <w:rStyle w:val="CodingLanguage"/>
        </w:rPr>
        <w:t xml:space="preserve">#  ansible-playbook -i </w:t>
      </w:r>
      <w:r w:rsidR="007230C9">
        <w:rPr>
          <w:rStyle w:val="CodingLanguage"/>
        </w:rPr>
        <w:t>hosts</w:t>
      </w:r>
      <w:r w:rsidRPr="006927E5">
        <w:rPr>
          <w:rStyle w:val="CodingLanguage"/>
        </w:rPr>
        <w:t xml:space="preserve"> ./test/playbooks/wordpress-mysql-nfs.yml --vault-password-file .vault_pass</w:t>
      </w:r>
    </w:p>
    <w:p w14:paraId="302F334A" w14:textId="3B3A70FE" w:rsidR="006927E5" w:rsidRDefault="006927E5" w:rsidP="00A9320A">
      <w:pPr>
        <w:pStyle w:val="BodyTextMetricHPELight10pt"/>
      </w:pPr>
      <w:r w:rsidRPr="006927E5">
        <w:t xml:space="preserve">The output shows the components created along with the NodePort for the </w:t>
      </w:r>
      <w:r w:rsidRPr="006927E5">
        <w:rPr>
          <w:rStyle w:val="CodingLanguage"/>
        </w:rPr>
        <w:t>wordpress</w:t>
      </w:r>
      <w:r w:rsidRPr="006927E5">
        <w:t xml:space="preserve"> service.</w:t>
      </w:r>
    </w:p>
    <w:p w14:paraId="4C0D923F" w14:textId="04A67ED4" w:rsidR="006927E5" w:rsidRPr="006927E5" w:rsidRDefault="006927E5" w:rsidP="006927E5">
      <w:pPr>
        <w:pStyle w:val="BodyTextMetricHPELight10pt"/>
        <w:rPr>
          <w:rStyle w:val="CodingLanguage"/>
        </w:rPr>
      </w:pPr>
      <w:r>
        <w:rPr>
          <w:rStyle w:val="CodingLanguage"/>
        </w:rPr>
        <w:t>ok: [localhost] =&gt; {</w:t>
      </w:r>
      <w:r>
        <w:rPr>
          <w:rStyle w:val="CodingLanguage"/>
        </w:rPr>
        <w:br/>
        <w:t xml:space="preserve">    "ps.stdout_lines": [</w:t>
      </w:r>
      <w:r>
        <w:rPr>
          <w:rStyle w:val="CodingLanguage"/>
        </w:rPr>
        <w:br/>
      </w:r>
      <w:r w:rsidRPr="006927E5">
        <w:rPr>
          <w:rStyle w:val="CodingLanguage"/>
        </w:rPr>
        <w:t xml:space="preserve">        "Cluster \"ucp_hpe2-ucp01.am2.cl</w:t>
      </w:r>
      <w:r>
        <w:rPr>
          <w:rStyle w:val="CodingLanguage"/>
        </w:rPr>
        <w:t>oudra.local:6443_admin\" set.",</w:t>
      </w:r>
      <w:r>
        <w:rPr>
          <w:rStyle w:val="CodingLanguage"/>
        </w:rPr>
        <w:br/>
      </w:r>
      <w:r w:rsidRPr="006927E5">
        <w:rPr>
          <w:rStyle w:val="CodingLanguage"/>
        </w:rPr>
        <w:t xml:space="preserve">        "User \"ucp_hpe2-ucp01.am2.cloudra.local</w:t>
      </w:r>
      <w:r>
        <w:rPr>
          <w:rStyle w:val="CodingLanguage"/>
        </w:rPr>
        <w:t>:6443_admin\" set.",</w:t>
      </w:r>
      <w:r>
        <w:rPr>
          <w:rStyle w:val="CodingLanguage"/>
        </w:rPr>
        <w:br/>
      </w:r>
      <w:r w:rsidRPr="006927E5">
        <w:rPr>
          <w:rStyle w:val="CodingLanguage"/>
        </w:rPr>
        <w:t xml:space="preserve">        "Context \"ucp_hpe2-ucp01.am2.cloudra</w:t>
      </w:r>
      <w:r>
        <w:rPr>
          <w:rStyle w:val="CodingLanguage"/>
        </w:rPr>
        <w:t>.local:6443_admin\" modified.",</w:t>
      </w:r>
      <w:r>
        <w:rPr>
          <w:rStyle w:val="CodingLanguage"/>
        </w:rPr>
        <w:br/>
      </w:r>
      <w:r w:rsidRPr="006927E5">
        <w:rPr>
          <w:rStyle w:val="CodingLanguage"/>
        </w:rPr>
        <w:t xml:space="preserve">        "name</w:t>
      </w:r>
      <w:r>
        <w:rPr>
          <w:rStyle w:val="CodingLanguage"/>
        </w:rPr>
        <w:t>space/wordpress-mysql created",</w:t>
      </w:r>
      <w:r>
        <w:rPr>
          <w:rStyle w:val="CodingLanguage"/>
        </w:rPr>
        <w:br/>
      </w:r>
      <w:r w:rsidRPr="006927E5">
        <w:rPr>
          <w:rStyle w:val="CodingLanguage"/>
        </w:rPr>
        <w:t xml:space="preserve">     </w:t>
      </w:r>
      <w:r>
        <w:rPr>
          <w:rStyle w:val="CodingLanguage"/>
        </w:rPr>
        <w:t xml:space="preserve">   "secret/mysql-pass created",</w:t>
      </w:r>
      <w:r>
        <w:rPr>
          <w:rStyle w:val="CodingLanguage"/>
        </w:rPr>
        <w:br/>
      </w:r>
      <w:r w:rsidRPr="006927E5">
        <w:rPr>
          <w:rStyle w:val="CodingLanguage"/>
        </w:rPr>
        <w:t xml:space="preserve">        "persistentvolum</w:t>
      </w:r>
      <w:r>
        <w:rPr>
          <w:rStyle w:val="CodingLanguage"/>
        </w:rPr>
        <w:t>eclaim/mysql-pv-claim created",</w:t>
      </w:r>
      <w:r>
        <w:rPr>
          <w:rStyle w:val="CodingLanguage"/>
        </w:rPr>
        <w:br/>
      </w:r>
      <w:r w:rsidRPr="006927E5">
        <w:rPr>
          <w:rStyle w:val="CodingLanguage"/>
        </w:rPr>
        <w:t xml:space="preserve">        "persistentvo</w:t>
      </w:r>
      <w:r>
        <w:rPr>
          <w:rStyle w:val="CodingLanguage"/>
        </w:rPr>
        <w:t>lumeclaim/wp-pv-claim created",</w:t>
      </w:r>
      <w:r>
        <w:rPr>
          <w:rStyle w:val="CodingLanguage"/>
        </w:rPr>
        <w:br/>
      </w:r>
      <w:r w:rsidRPr="006927E5">
        <w:rPr>
          <w:rStyle w:val="CodingLanguage"/>
        </w:rPr>
        <w:lastRenderedPageBreak/>
        <w:t xml:space="preserve">        "deployment</w:t>
      </w:r>
      <w:r>
        <w:rPr>
          <w:rStyle w:val="CodingLanguage"/>
        </w:rPr>
        <w:t>.apps/wordpress-mysql created",</w:t>
      </w:r>
      <w:r>
        <w:rPr>
          <w:rStyle w:val="CodingLanguage"/>
        </w:rPr>
        <w:br/>
      </w:r>
      <w:r w:rsidRPr="006927E5">
        <w:rPr>
          <w:rStyle w:val="CodingLanguage"/>
        </w:rPr>
        <w:t xml:space="preserve">        "depl</w:t>
      </w:r>
      <w:r>
        <w:rPr>
          <w:rStyle w:val="CodingLanguage"/>
        </w:rPr>
        <w:t>oyment.apps/wordpress created",</w:t>
      </w:r>
      <w:r>
        <w:rPr>
          <w:rStyle w:val="CodingLanguage"/>
        </w:rPr>
        <w:br/>
      </w:r>
      <w:r w:rsidRPr="006927E5">
        <w:rPr>
          <w:rStyle w:val="CodingLanguage"/>
        </w:rPr>
        <w:t xml:space="preserve">        "se</w:t>
      </w:r>
      <w:r>
        <w:rPr>
          <w:rStyle w:val="CodingLanguage"/>
        </w:rPr>
        <w:t>rvice/wordpress-mysql created",</w:t>
      </w:r>
      <w:r>
        <w:rPr>
          <w:rStyle w:val="CodingLanguage"/>
        </w:rPr>
        <w:br/>
      </w:r>
      <w:r w:rsidRPr="006927E5">
        <w:rPr>
          <w:rStyle w:val="CodingLanguage"/>
        </w:rPr>
        <w:t xml:space="preserve">     </w:t>
      </w:r>
      <w:r>
        <w:rPr>
          <w:rStyle w:val="CodingLanguage"/>
        </w:rPr>
        <w:t xml:space="preserve">   "service/wordpress created",</w:t>
      </w:r>
      <w:r>
        <w:rPr>
          <w:rStyle w:val="CodingLanguage"/>
        </w:rPr>
        <w:br/>
      </w:r>
      <w:r w:rsidRPr="006927E5">
        <w:rPr>
          <w:rStyle w:val="CodingLanguage"/>
        </w:rPr>
        <w:t xml:space="preserve">        "NAME              TYPE        CLUSTER-IP      EXT</w:t>
      </w:r>
      <w:r>
        <w:rPr>
          <w:rStyle w:val="CodingLanguage"/>
        </w:rPr>
        <w:t>ERNAL-IP   PORT(S)        AGE",</w:t>
      </w:r>
      <w:r>
        <w:rPr>
          <w:rStyle w:val="CodingLanguage"/>
        </w:rPr>
        <w:br/>
      </w:r>
      <w:r w:rsidRPr="006927E5">
        <w:rPr>
          <w:rStyle w:val="CodingLanguage"/>
        </w:rPr>
        <w:t xml:space="preserve">        "wordpress         NodePort    10.96.216.103   &lt;n</w:t>
      </w:r>
      <w:r>
        <w:rPr>
          <w:rStyle w:val="CodingLanguage"/>
        </w:rPr>
        <w:t>one&gt;        80:33790/TCP   0s",</w:t>
      </w:r>
      <w:r>
        <w:rPr>
          <w:rStyle w:val="CodingLanguage"/>
        </w:rPr>
        <w:br/>
      </w:r>
      <w:r w:rsidRPr="006927E5">
        <w:rPr>
          <w:rStyle w:val="CodingLanguage"/>
        </w:rPr>
        <w:t xml:space="preserve">        "wordpress-mysql   ClusterIP   None            &lt;</w:t>
      </w:r>
      <w:r>
        <w:rPr>
          <w:rStyle w:val="CodingLanguage"/>
        </w:rPr>
        <w:t>none&gt;        3306/TCP       0s"</w:t>
      </w:r>
      <w:r>
        <w:rPr>
          <w:rStyle w:val="CodingLanguage"/>
        </w:rPr>
        <w:br/>
      </w:r>
      <w:r w:rsidRPr="006927E5">
        <w:rPr>
          <w:rStyle w:val="CodingLanguage"/>
        </w:rPr>
        <w:t xml:space="preserve">    ]</w:t>
      </w:r>
    </w:p>
    <w:p w14:paraId="3FB049C9" w14:textId="019DFF40" w:rsidR="006927E5" w:rsidRDefault="006927E5" w:rsidP="00A9320A">
      <w:pPr>
        <w:pStyle w:val="BodyTextMetricHPELight10pt"/>
      </w:pPr>
      <w:r w:rsidRPr="006927E5">
        <w:t>Browse to the specified port on any node in your cluster.</w:t>
      </w:r>
    </w:p>
    <w:p w14:paraId="2555EC27" w14:textId="06D9B5E3" w:rsidR="006927E5" w:rsidRPr="006927E5" w:rsidRDefault="006927E5" w:rsidP="00A9320A">
      <w:pPr>
        <w:pStyle w:val="BodyTextMetricHPELight10pt"/>
        <w:rPr>
          <w:rStyle w:val="CodingLanguage"/>
        </w:rPr>
      </w:pPr>
      <w:r w:rsidRPr="006927E5">
        <w:rPr>
          <w:rStyle w:val="CodingLanguage"/>
        </w:rPr>
        <w:t>http://hpe2-ucp01.am2.cloudra.local:33790</w:t>
      </w:r>
    </w:p>
    <w:p w14:paraId="690B881F" w14:textId="117FDDFF" w:rsidR="006927E5" w:rsidRDefault="006927E5" w:rsidP="006927E5">
      <w:pPr>
        <w:pStyle w:val="Heading3"/>
      </w:pPr>
      <w:r w:rsidRPr="006927E5">
        <w:t>Configuring WordPress</w:t>
      </w:r>
    </w:p>
    <w:p w14:paraId="71744C5C" w14:textId="179FEAA5" w:rsidR="006927E5" w:rsidRDefault="006927E5" w:rsidP="006927E5">
      <w:pPr>
        <w:pStyle w:val="BodyTextMetricHPELight10pt"/>
      </w:pPr>
      <w:r w:rsidRPr="006927E5">
        <w:t>You need to configure the language and password before WordPress is ready to use</w:t>
      </w:r>
      <w:r>
        <w:t>, as shown in</w:t>
      </w:r>
      <w:r w:rsidRPr="006927E5">
        <w:t xml:space="preserve"> </w:t>
      </w:r>
      <w:r w:rsidRPr="006927E5">
        <w:fldChar w:fldCharType="begin"/>
      </w:r>
      <w:r w:rsidRPr="006927E5">
        <w:instrText xml:space="preserve"> REF _Ref2076654 \h </w:instrText>
      </w:r>
      <w:r>
        <w:instrText xml:space="preserve"> \* MERGEFORMAT </w:instrText>
      </w:r>
      <w:r w:rsidRPr="006927E5">
        <w:fldChar w:fldCharType="separate"/>
      </w:r>
      <w:r w:rsidR="00D84FAE" w:rsidRPr="00D84FAE">
        <w:t>Figure 19</w:t>
      </w:r>
      <w:r w:rsidRPr="006927E5">
        <w:fldChar w:fldCharType="end"/>
      </w:r>
      <w:r w:rsidRPr="006927E5">
        <w:t>.</w:t>
      </w:r>
    </w:p>
    <w:p w14:paraId="0E9B5AFA" w14:textId="6DD7191A" w:rsidR="006927E5" w:rsidRDefault="006927E5" w:rsidP="006927E5">
      <w:pPr>
        <w:pStyle w:val="FigureAfterspace"/>
      </w:pPr>
      <w:r>
        <w:rPr>
          <w:noProof/>
        </w:rPr>
        <w:drawing>
          <wp:inline distT="0" distB="0" distL="0" distR="0" wp14:anchorId="2328843E" wp14:editId="690D01F4">
            <wp:extent cx="4400550" cy="3161406"/>
            <wp:effectExtent l="0" t="0" r="0" b="1270"/>
            <wp:docPr id="20" name="Picture 20" descr="&quot;Configure WordPress langu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Configure WordPress language&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19344" cy="3174908"/>
                    </a:xfrm>
                    <a:prstGeom prst="rect">
                      <a:avLst/>
                    </a:prstGeom>
                    <a:noFill/>
                    <a:ln>
                      <a:noFill/>
                    </a:ln>
                  </pic:spPr>
                </pic:pic>
              </a:graphicData>
            </a:graphic>
          </wp:inline>
        </w:drawing>
      </w:r>
    </w:p>
    <w:p w14:paraId="4B778B6D" w14:textId="1DAA8366" w:rsidR="006927E5" w:rsidRDefault="006927E5" w:rsidP="006927E5">
      <w:pPr>
        <w:pStyle w:val="MISCFigureCaptionHeader8pt"/>
      </w:pPr>
      <w:bookmarkStart w:id="252" w:name="_Ref2076654"/>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D84FAE">
        <w:rPr>
          <w:rStyle w:val="MISCFigureCaptionHeaderBold8pt"/>
          <w:noProof/>
        </w:rPr>
        <w:t>19</w:t>
      </w:r>
      <w:r w:rsidRPr="006927E5">
        <w:rPr>
          <w:rStyle w:val="MISCFigureCaptionHeaderBold8pt"/>
        </w:rPr>
        <w:fldChar w:fldCharType="end"/>
      </w:r>
      <w:bookmarkEnd w:id="252"/>
      <w:r w:rsidRPr="006927E5">
        <w:rPr>
          <w:rStyle w:val="MISCFigureCaptionHeaderBold8pt"/>
        </w:rPr>
        <w:t>.</w:t>
      </w:r>
      <w:r>
        <w:t xml:space="preserve"> </w:t>
      </w:r>
      <w:r w:rsidRPr="006927E5">
        <w:t>Configure WordPress language</w:t>
      </w:r>
    </w:p>
    <w:p w14:paraId="6CF96DEB" w14:textId="1E89343C" w:rsidR="006927E5" w:rsidRDefault="006927E5" w:rsidP="006927E5">
      <w:pPr>
        <w:pStyle w:val="BodyTextMetricHPELight10pt"/>
      </w:pPr>
      <w:r w:rsidRPr="006927E5">
        <w:t>Add a username, password and other configuration details</w:t>
      </w:r>
      <w:r>
        <w:t>, as shown in</w:t>
      </w:r>
      <w:r w:rsidRPr="006927E5">
        <w:t xml:space="preserve"> </w:t>
      </w:r>
      <w:r w:rsidRPr="006927E5">
        <w:fldChar w:fldCharType="begin"/>
      </w:r>
      <w:r w:rsidRPr="006927E5">
        <w:instrText xml:space="preserve"> REF _Ref2076740 \h </w:instrText>
      </w:r>
      <w:r>
        <w:instrText xml:space="preserve"> \* MERGEFORMAT </w:instrText>
      </w:r>
      <w:r w:rsidRPr="006927E5">
        <w:fldChar w:fldCharType="separate"/>
      </w:r>
      <w:r w:rsidR="00D84FAE" w:rsidRPr="00D84FAE">
        <w:t>Figure 20</w:t>
      </w:r>
      <w:r w:rsidRPr="006927E5">
        <w:fldChar w:fldCharType="end"/>
      </w:r>
      <w:r w:rsidRPr="006927E5">
        <w:t>.</w:t>
      </w:r>
    </w:p>
    <w:p w14:paraId="77D671D4" w14:textId="3708FDE0" w:rsidR="006927E5" w:rsidRDefault="006927E5" w:rsidP="006927E5">
      <w:pPr>
        <w:pStyle w:val="FigureAfterspace"/>
      </w:pPr>
      <w:r>
        <w:rPr>
          <w:noProof/>
        </w:rPr>
        <w:lastRenderedPageBreak/>
        <w:drawing>
          <wp:inline distT="0" distB="0" distL="0" distR="0" wp14:anchorId="7AEC6A55" wp14:editId="759BB4F3">
            <wp:extent cx="4400550" cy="3349969"/>
            <wp:effectExtent l="0" t="0" r="0" b="3175"/>
            <wp:docPr id="26" name="Picture 26"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Configure WordPress password&qu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20074" cy="3364832"/>
                    </a:xfrm>
                    <a:prstGeom prst="rect">
                      <a:avLst/>
                    </a:prstGeom>
                    <a:noFill/>
                    <a:ln>
                      <a:noFill/>
                    </a:ln>
                  </pic:spPr>
                </pic:pic>
              </a:graphicData>
            </a:graphic>
          </wp:inline>
        </w:drawing>
      </w:r>
    </w:p>
    <w:p w14:paraId="197B7C42" w14:textId="0CD342E8" w:rsidR="006927E5" w:rsidRDefault="006927E5" w:rsidP="006927E5">
      <w:pPr>
        <w:pStyle w:val="MISCFigureCaptionHeader8pt"/>
      </w:pPr>
      <w:bookmarkStart w:id="253" w:name="_Ref2076740"/>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D84FAE">
        <w:rPr>
          <w:rStyle w:val="MISCFigureCaptionHeaderBold8pt"/>
          <w:noProof/>
        </w:rPr>
        <w:t>20</w:t>
      </w:r>
      <w:r w:rsidRPr="006927E5">
        <w:rPr>
          <w:rStyle w:val="MISCFigureCaptionHeaderBold8pt"/>
        </w:rPr>
        <w:fldChar w:fldCharType="end"/>
      </w:r>
      <w:bookmarkEnd w:id="253"/>
      <w:r w:rsidRPr="006927E5">
        <w:rPr>
          <w:rStyle w:val="MISCFigureCaptionHeaderBold8pt"/>
        </w:rPr>
        <w:t>.</w:t>
      </w:r>
      <w:r>
        <w:t xml:space="preserve"> </w:t>
      </w:r>
      <w:r w:rsidRPr="006927E5">
        <w:t>Configure WordPress password</w:t>
      </w:r>
    </w:p>
    <w:p w14:paraId="7179C197" w14:textId="373DC529" w:rsidR="006927E5" w:rsidRDefault="006927E5" w:rsidP="006927E5">
      <w:pPr>
        <w:pStyle w:val="BodyTextMetricHPELight10pt"/>
      </w:pPr>
      <w:r w:rsidRPr="006927E5">
        <w:t xml:space="preserve">Log in to WordPress, </w:t>
      </w:r>
      <w:r w:rsidR="00720DA7">
        <w:t xml:space="preserve">as shown in </w:t>
      </w:r>
      <w:r w:rsidR="00720DA7" w:rsidRPr="00720DA7">
        <w:fldChar w:fldCharType="begin"/>
      </w:r>
      <w:r w:rsidR="00720DA7" w:rsidRPr="00720DA7">
        <w:instrText xml:space="preserve"> REF _Ref2076857 \h </w:instrText>
      </w:r>
      <w:r w:rsidR="00720DA7">
        <w:instrText xml:space="preserve"> \* MERGEFORMAT </w:instrText>
      </w:r>
      <w:r w:rsidR="00720DA7" w:rsidRPr="00720DA7">
        <w:fldChar w:fldCharType="separate"/>
      </w:r>
      <w:r w:rsidR="00D84FAE" w:rsidRPr="00D84FAE">
        <w:t>Figure 21</w:t>
      </w:r>
      <w:r w:rsidR="00720DA7" w:rsidRPr="00720DA7">
        <w:fldChar w:fldCharType="end"/>
      </w:r>
      <w:r w:rsidR="00720DA7">
        <w:t xml:space="preserve">, </w:t>
      </w:r>
      <w:r w:rsidRPr="006927E5">
        <w:t>with the user name and password you have just set up.</w:t>
      </w:r>
    </w:p>
    <w:p w14:paraId="550993E3" w14:textId="2DAB33F0" w:rsidR="006927E5" w:rsidRDefault="006927E5" w:rsidP="006927E5">
      <w:pPr>
        <w:pStyle w:val="FigureAfterspace"/>
      </w:pPr>
      <w:r>
        <w:rPr>
          <w:noProof/>
        </w:rPr>
        <w:drawing>
          <wp:inline distT="0" distB="0" distL="0" distR="0" wp14:anchorId="59AB4114" wp14:editId="69CFA124">
            <wp:extent cx="4067175" cy="2729080"/>
            <wp:effectExtent l="19050" t="19050" r="9525" b="14605"/>
            <wp:docPr id="28" name="Picture 28"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Configure WordPress password&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83767" cy="2740213"/>
                    </a:xfrm>
                    <a:prstGeom prst="rect">
                      <a:avLst/>
                    </a:prstGeom>
                    <a:noFill/>
                    <a:ln>
                      <a:solidFill>
                        <a:schemeClr val="accent1"/>
                      </a:solidFill>
                    </a:ln>
                  </pic:spPr>
                </pic:pic>
              </a:graphicData>
            </a:graphic>
          </wp:inline>
        </w:drawing>
      </w:r>
    </w:p>
    <w:p w14:paraId="374DC3FD" w14:textId="37F15635" w:rsidR="006927E5" w:rsidRPr="006927E5" w:rsidRDefault="006927E5" w:rsidP="006927E5">
      <w:pPr>
        <w:pStyle w:val="MISCFigureCaptionHeader8pt"/>
      </w:pPr>
      <w:bookmarkStart w:id="254" w:name="_Ref2076857"/>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D84FAE">
        <w:rPr>
          <w:rStyle w:val="MISCFigureCaptionHeaderBold8pt"/>
          <w:noProof/>
        </w:rPr>
        <w:t>21</w:t>
      </w:r>
      <w:r w:rsidRPr="00720DA7">
        <w:rPr>
          <w:rStyle w:val="MISCFigureCaptionHeaderBold8pt"/>
        </w:rPr>
        <w:fldChar w:fldCharType="end"/>
      </w:r>
      <w:bookmarkEnd w:id="254"/>
      <w:r w:rsidRPr="00720DA7">
        <w:rPr>
          <w:rStyle w:val="MISCFigureCaptionHeaderBold8pt"/>
        </w:rPr>
        <w:t>.</w:t>
      </w:r>
      <w:r>
        <w:t xml:space="preserve"> </w:t>
      </w:r>
      <w:r w:rsidRPr="006927E5">
        <w:t>WordPress login</w:t>
      </w:r>
    </w:p>
    <w:p w14:paraId="7A7200DF" w14:textId="0D48DF77" w:rsidR="006927E5" w:rsidRDefault="00720DA7" w:rsidP="00A9320A">
      <w:pPr>
        <w:pStyle w:val="BodyTextMetricHPELight10pt"/>
      </w:pPr>
      <w:r w:rsidRPr="00720DA7">
        <w:t xml:space="preserve">The welcome page is </w:t>
      </w:r>
      <w:r>
        <w:t>displayed, as shown in</w:t>
      </w:r>
      <w:r w:rsidRPr="00720DA7">
        <w:t xml:space="preserve"> </w:t>
      </w:r>
      <w:r w:rsidRPr="00720DA7">
        <w:fldChar w:fldCharType="begin"/>
      </w:r>
      <w:r w:rsidRPr="00720DA7">
        <w:instrText xml:space="preserve"> REF _Ref2077002 \h </w:instrText>
      </w:r>
      <w:r>
        <w:instrText xml:space="preserve"> \* MERGEFORMAT </w:instrText>
      </w:r>
      <w:r w:rsidRPr="00720DA7">
        <w:fldChar w:fldCharType="separate"/>
      </w:r>
      <w:r w:rsidR="00D84FAE" w:rsidRPr="00D84FAE">
        <w:t>Figure 22</w:t>
      </w:r>
      <w:r w:rsidRPr="00720DA7">
        <w:fldChar w:fldCharType="end"/>
      </w:r>
      <w:r w:rsidRPr="00720DA7">
        <w:t>.</w:t>
      </w:r>
    </w:p>
    <w:p w14:paraId="48243B99" w14:textId="78D2BBC4" w:rsidR="00720DA7" w:rsidRDefault="00720DA7" w:rsidP="00720DA7">
      <w:pPr>
        <w:pStyle w:val="FigureAfterspace"/>
      </w:pPr>
      <w:r>
        <w:rPr>
          <w:noProof/>
        </w:rPr>
        <w:lastRenderedPageBreak/>
        <w:drawing>
          <wp:inline distT="0" distB="0" distL="0" distR="0" wp14:anchorId="379F7EE7" wp14:editId="2891B64A">
            <wp:extent cx="4524375" cy="4152508"/>
            <wp:effectExtent l="0" t="0" r="0" b="635"/>
            <wp:docPr id="29" name="Picture 29" descr="&quot;WordPress welco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WordPress welcome&qu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3122" cy="4160536"/>
                    </a:xfrm>
                    <a:prstGeom prst="rect">
                      <a:avLst/>
                    </a:prstGeom>
                    <a:noFill/>
                    <a:ln>
                      <a:noFill/>
                    </a:ln>
                  </pic:spPr>
                </pic:pic>
              </a:graphicData>
            </a:graphic>
          </wp:inline>
        </w:drawing>
      </w:r>
    </w:p>
    <w:p w14:paraId="15165F7A" w14:textId="1995071D" w:rsidR="00720DA7" w:rsidRDefault="00720DA7" w:rsidP="00720DA7">
      <w:pPr>
        <w:pStyle w:val="MISCFigureCaptionHeader8pt"/>
      </w:pPr>
      <w:bookmarkStart w:id="255" w:name="_Ref2077002"/>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D84FAE">
        <w:rPr>
          <w:rStyle w:val="MISCFigureCaptionHeaderBold8pt"/>
          <w:noProof/>
        </w:rPr>
        <w:t>22</w:t>
      </w:r>
      <w:r w:rsidRPr="00720DA7">
        <w:rPr>
          <w:rStyle w:val="MISCFigureCaptionHeaderBold8pt"/>
        </w:rPr>
        <w:fldChar w:fldCharType="end"/>
      </w:r>
      <w:bookmarkEnd w:id="255"/>
      <w:r w:rsidRPr="00720DA7">
        <w:rPr>
          <w:rStyle w:val="MISCFigureCaptionHeaderBold8pt"/>
        </w:rPr>
        <w:t>.</w:t>
      </w:r>
      <w:r>
        <w:t xml:space="preserve"> </w:t>
      </w:r>
      <w:r w:rsidRPr="00720DA7">
        <w:t>WordPress welcome</w:t>
      </w:r>
    </w:p>
    <w:p w14:paraId="5D65E13B" w14:textId="61B9FD9E" w:rsidR="00720DA7" w:rsidRDefault="00720DA7" w:rsidP="00720DA7">
      <w:pPr>
        <w:pStyle w:val="Heading3"/>
      </w:pPr>
      <w:r w:rsidRPr="00720DA7">
        <w:t>Create your first post</w:t>
      </w:r>
    </w:p>
    <w:p w14:paraId="0164B098" w14:textId="0F3B1FAA" w:rsidR="00720DA7" w:rsidRDefault="000237CA" w:rsidP="00720DA7">
      <w:pPr>
        <w:pStyle w:val="BodyTextMetricHPELight10pt"/>
      </w:pPr>
      <w:r w:rsidRPr="000237CA">
        <w:t xml:space="preserve">Click on </w:t>
      </w:r>
      <w:r w:rsidRPr="000237CA">
        <w:rPr>
          <w:rStyle w:val="CodingLanguage"/>
        </w:rPr>
        <w:t>Write your first blog post</w:t>
      </w:r>
      <w:r w:rsidRPr="000237CA">
        <w:t xml:space="preserve"> and start creating some content. Add a blog title and then click </w:t>
      </w:r>
      <w:r w:rsidRPr="000237CA">
        <w:rPr>
          <w:rStyle w:val="CodingLanguage"/>
        </w:rPr>
        <w:t>Add Media</w:t>
      </w:r>
      <w:r w:rsidRPr="000237CA">
        <w:t xml:space="preserve"> to upload an image to the Media Library and then </w:t>
      </w:r>
      <w:r w:rsidRPr="000237CA">
        <w:rPr>
          <w:rStyle w:val="CodingLanguage"/>
        </w:rPr>
        <w:t>Insert</w:t>
      </w:r>
      <w:r w:rsidRPr="000237CA">
        <w:t xml:space="preserve"> into post. In th</w:t>
      </w:r>
      <w:r w:rsidR="00E067A2">
        <w:t>is</w:t>
      </w:r>
      <w:r w:rsidRPr="000237CA">
        <w:t xml:space="preserve"> example, </w:t>
      </w:r>
      <w:r w:rsidR="00E067A2">
        <w:t xml:space="preserve">as shown in </w:t>
      </w:r>
      <w:r w:rsidR="00E067A2" w:rsidRPr="00E067A2">
        <w:fldChar w:fldCharType="begin"/>
      </w:r>
      <w:r w:rsidR="00E067A2" w:rsidRPr="00E067A2">
        <w:instrText xml:space="preserve"> REF _Ref2077619 \h </w:instrText>
      </w:r>
      <w:r w:rsidR="00E067A2">
        <w:instrText xml:space="preserve"> \* MERGEFORMAT </w:instrText>
      </w:r>
      <w:r w:rsidR="00E067A2" w:rsidRPr="00E067A2">
        <w:fldChar w:fldCharType="separate"/>
      </w:r>
      <w:r w:rsidR="00D84FAE" w:rsidRPr="00D84FAE">
        <w:t>Figure 23</w:t>
      </w:r>
      <w:r w:rsidR="00E067A2" w:rsidRPr="00E067A2">
        <w:fldChar w:fldCharType="end"/>
      </w:r>
      <w:r w:rsidR="00E067A2">
        <w:t xml:space="preserve">, </w:t>
      </w:r>
      <w:r w:rsidRPr="000237CA">
        <w:t xml:space="preserve">the image is a file named </w:t>
      </w:r>
      <w:r w:rsidRPr="00722DBB">
        <w:rPr>
          <w:rStyle w:val="CodingLanguage"/>
        </w:rPr>
        <w:t>380 with OmniStack.jpg</w:t>
      </w:r>
      <w:r w:rsidRPr="000237CA">
        <w:t>.</w:t>
      </w:r>
    </w:p>
    <w:p w14:paraId="1C258859" w14:textId="40E99731" w:rsidR="00722DBB" w:rsidRDefault="00E067A2" w:rsidP="00E067A2">
      <w:pPr>
        <w:pStyle w:val="FigureAfterspace"/>
      </w:pPr>
      <w:r>
        <w:rPr>
          <w:noProof/>
        </w:rPr>
        <w:lastRenderedPageBreak/>
        <w:drawing>
          <wp:inline distT="0" distB="0" distL="0" distR="0" wp14:anchorId="406986DB" wp14:editId="6622B171">
            <wp:extent cx="5124450" cy="3261014"/>
            <wp:effectExtent l="0" t="0" r="0" b="0"/>
            <wp:docPr id="30" name="Picture 30" descr="&quot;Create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uot;Create your first WordPress blog post&qu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4354" cy="3267317"/>
                    </a:xfrm>
                    <a:prstGeom prst="rect">
                      <a:avLst/>
                    </a:prstGeom>
                    <a:noFill/>
                    <a:ln>
                      <a:noFill/>
                    </a:ln>
                  </pic:spPr>
                </pic:pic>
              </a:graphicData>
            </a:graphic>
          </wp:inline>
        </w:drawing>
      </w:r>
    </w:p>
    <w:p w14:paraId="0525E2EF" w14:textId="7F14FA42" w:rsidR="00E067A2" w:rsidRDefault="00E067A2" w:rsidP="00E067A2">
      <w:pPr>
        <w:pStyle w:val="MISCFigureCaptionHeader8pt"/>
      </w:pPr>
      <w:bookmarkStart w:id="256" w:name="_Ref2077619"/>
      <w:r w:rsidRPr="00E067A2">
        <w:rPr>
          <w:rStyle w:val="MISCFigureCaptionHeaderBold8pt"/>
        </w:rPr>
        <w:t xml:space="preserve">Figure </w:t>
      </w:r>
      <w:r w:rsidRPr="00E067A2">
        <w:rPr>
          <w:rStyle w:val="MISCFigureCaptionHeaderBold8pt"/>
        </w:rPr>
        <w:fldChar w:fldCharType="begin"/>
      </w:r>
      <w:r w:rsidRPr="00E067A2">
        <w:rPr>
          <w:rStyle w:val="MISCFigureCaptionHeaderBold8pt"/>
        </w:rPr>
        <w:instrText xml:space="preserve"> SEQ Figure \* ARABIC </w:instrText>
      </w:r>
      <w:r w:rsidRPr="00E067A2">
        <w:rPr>
          <w:rStyle w:val="MISCFigureCaptionHeaderBold8pt"/>
        </w:rPr>
        <w:fldChar w:fldCharType="separate"/>
      </w:r>
      <w:r w:rsidR="00D84FAE">
        <w:rPr>
          <w:rStyle w:val="MISCFigureCaptionHeaderBold8pt"/>
          <w:noProof/>
        </w:rPr>
        <w:t>23</w:t>
      </w:r>
      <w:r w:rsidRPr="00E067A2">
        <w:rPr>
          <w:rStyle w:val="MISCFigureCaptionHeaderBold8pt"/>
        </w:rPr>
        <w:fldChar w:fldCharType="end"/>
      </w:r>
      <w:bookmarkEnd w:id="256"/>
      <w:r w:rsidRPr="00E067A2">
        <w:rPr>
          <w:rStyle w:val="MISCFigureCaptionHeaderBold8pt"/>
        </w:rPr>
        <w:t>.</w:t>
      </w:r>
      <w:r>
        <w:t xml:space="preserve"> </w:t>
      </w:r>
      <w:r w:rsidRPr="00E067A2">
        <w:t>Create your first WordPress blog post</w:t>
      </w:r>
    </w:p>
    <w:p w14:paraId="62D1B6ED" w14:textId="11CC92BD" w:rsidR="00E067A2" w:rsidRDefault="00E067A2" w:rsidP="00E067A2">
      <w:pPr>
        <w:pStyle w:val="BodyTextMetricHPELight10pt"/>
      </w:pPr>
      <w:r w:rsidRPr="00E067A2">
        <w:t xml:space="preserve">Click </w:t>
      </w:r>
      <w:r w:rsidRPr="00E067A2">
        <w:rPr>
          <w:rStyle w:val="CodingLanguage"/>
        </w:rPr>
        <w:t>Publish</w:t>
      </w:r>
      <w:r w:rsidRPr="00E067A2">
        <w:t xml:space="preserve"> and then </w:t>
      </w:r>
      <w:r w:rsidRPr="00E067A2">
        <w:rPr>
          <w:rStyle w:val="CodingLanguage"/>
        </w:rPr>
        <w:t>View post</w:t>
      </w:r>
      <w:r w:rsidRPr="00E067A2">
        <w:t xml:space="preserve"> to see your new blog post</w:t>
      </w:r>
      <w:r w:rsidR="000D4349">
        <w:t>, as shown in</w:t>
      </w:r>
      <w:r w:rsidR="000D4349" w:rsidRPr="000D4349">
        <w:t xml:space="preserve"> </w:t>
      </w:r>
      <w:r w:rsidR="000D4349" w:rsidRPr="000D4349">
        <w:fldChar w:fldCharType="begin"/>
      </w:r>
      <w:r w:rsidR="000D4349" w:rsidRPr="000D4349">
        <w:instrText xml:space="preserve"> REF _Ref2077787 \h </w:instrText>
      </w:r>
      <w:r w:rsidR="000D4349">
        <w:instrText xml:space="preserve"> \* MERGEFORMAT </w:instrText>
      </w:r>
      <w:r w:rsidR="000D4349" w:rsidRPr="000D4349">
        <w:fldChar w:fldCharType="separate"/>
      </w:r>
      <w:r w:rsidR="00D84FAE" w:rsidRPr="00D84FAE">
        <w:t>Figure 24</w:t>
      </w:r>
      <w:r w:rsidR="000D4349" w:rsidRPr="000D4349">
        <w:fldChar w:fldCharType="end"/>
      </w:r>
      <w:r w:rsidRPr="00E067A2">
        <w:t>.</w:t>
      </w:r>
    </w:p>
    <w:p w14:paraId="6B021154" w14:textId="40CD4EC8" w:rsidR="00652AF0" w:rsidRDefault="00652AF0" w:rsidP="00652AF0">
      <w:pPr>
        <w:pStyle w:val="FigureAfterspace"/>
      </w:pPr>
      <w:r>
        <w:rPr>
          <w:noProof/>
        </w:rPr>
        <w:drawing>
          <wp:inline distT="0" distB="0" distL="0" distR="0" wp14:anchorId="78B5AA89" wp14:editId="569E8536">
            <wp:extent cx="4752975" cy="3069524"/>
            <wp:effectExtent l="19050" t="19050" r="9525" b="17145"/>
            <wp:docPr id="64" name="Picture 64" descr="&quot;View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View your first WordPress blog post&qu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9040" cy="3079899"/>
                    </a:xfrm>
                    <a:prstGeom prst="rect">
                      <a:avLst/>
                    </a:prstGeom>
                    <a:noFill/>
                    <a:ln>
                      <a:solidFill>
                        <a:schemeClr val="tx1"/>
                      </a:solidFill>
                    </a:ln>
                  </pic:spPr>
                </pic:pic>
              </a:graphicData>
            </a:graphic>
          </wp:inline>
        </w:drawing>
      </w:r>
    </w:p>
    <w:p w14:paraId="59DAD442" w14:textId="1181DF45" w:rsidR="00652AF0" w:rsidRDefault="00652AF0" w:rsidP="00652AF0">
      <w:pPr>
        <w:pStyle w:val="MISCFigureCaptionHeader8pt"/>
      </w:pPr>
      <w:bookmarkStart w:id="257" w:name="_Ref2077787"/>
      <w:r w:rsidRPr="00652AF0">
        <w:rPr>
          <w:rStyle w:val="MISCFigureCaptionHeaderBold8pt"/>
        </w:rPr>
        <w:t xml:space="preserve">Figure </w:t>
      </w:r>
      <w:r w:rsidRPr="00652AF0">
        <w:rPr>
          <w:rStyle w:val="MISCFigureCaptionHeaderBold8pt"/>
        </w:rPr>
        <w:fldChar w:fldCharType="begin"/>
      </w:r>
      <w:r w:rsidRPr="00652AF0">
        <w:rPr>
          <w:rStyle w:val="MISCFigureCaptionHeaderBold8pt"/>
        </w:rPr>
        <w:instrText xml:space="preserve"> SEQ Figure \* ARABIC </w:instrText>
      </w:r>
      <w:r w:rsidRPr="00652AF0">
        <w:rPr>
          <w:rStyle w:val="MISCFigureCaptionHeaderBold8pt"/>
        </w:rPr>
        <w:fldChar w:fldCharType="separate"/>
      </w:r>
      <w:r w:rsidR="00D84FAE">
        <w:rPr>
          <w:rStyle w:val="MISCFigureCaptionHeaderBold8pt"/>
          <w:noProof/>
        </w:rPr>
        <w:t>24</w:t>
      </w:r>
      <w:r w:rsidRPr="00652AF0">
        <w:rPr>
          <w:rStyle w:val="MISCFigureCaptionHeaderBold8pt"/>
        </w:rPr>
        <w:fldChar w:fldCharType="end"/>
      </w:r>
      <w:bookmarkEnd w:id="257"/>
      <w:r w:rsidRPr="00652AF0">
        <w:rPr>
          <w:rStyle w:val="MISCFigureCaptionHeaderBold8pt"/>
        </w:rPr>
        <w:t>.</w:t>
      </w:r>
      <w:r>
        <w:t xml:space="preserve"> </w:t>
      </w:r>
      <w:r w:rsidRPr="00652AF0">
        <w:t>View your first post</w:t>
      </w:r>
    </w:p>
    <w:p w14:paraId="1A694861" w14:textId="01068B46" w:rsidR="00652AF0" w:rsidRDefault="00652AF0" w:rsidP="00652AF0">
      <w:pPr>
        <w:pStyle w:val="Heading3"/>
      </w:pPr>
      <w:r w:rsidRPr="00652AF0">
        <w:t>Test persistence for WordPress</w:t>
      </w:r>
    </w:p>
    <w:p w14:paraId="7319B06D" w14:textId="13E8832C" w:rsidR="00652AF0" w:rsidRDefault="000D4349" w:rsidP="00652AF0">
      <w:pPr>
        <w:pStyle w:val="BodyTextMetricHPELight10pt"/>
      </w:pPr>
      <w:r w:rsidRPr="000D4349">
        <w:t>Find your WordPress Persistent Volume Claim (PVC)</w:t>
      </w:r>
      <w:r>
        <w:t>.</w:t>
      </w:r>
    </w:p>
    <w:p w14:paraId="570FCAEB" w14:textId="0D557AFB" w:rsidR="000D4349" w:rsidRPr="000D4349" w:rsidRDefault="000D4349" w:rsidP="000D4349">
      <w:pPr>
        <w:pStyle w:val="BodyTextMetricHPELight10pt"/>
        <w:rPr>
          <w:rStyle w:val="CodingLanguage"/>
        </w:rPr>
      </w:pPr>
      <w:r w:rsidRPr="000D4349">
        <w:rPr>
          <w:rStyle w:val="CodingLanguage"/>
        </w:rPr>
        <w:lastRenderedPageBreak/>
        <w:t># kub</w:t>
      </w:r>
      <w:r>
        <w:rPr>
          <w:rStyle w:val="CodingLanguage"/>
        </w:rPr>
        <w:t>ectl -n wordpress-mysql get pvc</w:t>
      </w:r>
      <w:r>
        <w:rPr>
          <w:rStyle w:val="CodingLanguage"/>
        </w:rPr>
        <w:br/>
      </w:r>
      <w:r w:rsidRPr="000D4349">
        <w:rPr>
          <w:rStyle w:val="CodingLanguage"/>
        </w:rPr>
        <w:t>NAME             STATUS    VOLUME                                     CAPACITY   AC</w:t>
      </w:r>
      <w:r>
        <w:rPr>
          <w:rStyle w:val="CodingLanguage"/>
        </w:rPr>
        <w:t>CESS   STORAGECLASS   AGE</w:t>
      </w:r>
      <w:r>
        <w:rPr>
          <w:rStyle w:val="CodingLanguage"/>
        </w:rPr>
        <w:br/>
      </w:r>
      <w:r w:rsidRPr="000D4349">
        <w:rPr>
          <w:rStyle w:val="CodingLanguage"/>
        </w:rPr>
        <w:t xml:space="preserve">mysql-pv-claim   Bound     pvc-d48880e3-2d58-11e9-adb2-0242ac110003   1Gi        RWO            nfs     </w:t>
      </w:r>
      <w:r>
        <w:rPr>
          <w:rStyle w:val="CodingLanguage"/>
        </w:rPr>
        <w:t xml:space="preserve">       1h</w:t>
      </w:r>
      <w:r>
        <w:rPr>
          <w:rStyle w:val="CodingLanguage"/>
        </w:rPr>
        <w:br/>
      </w:r>
      <w:r w:rsidRPr="000D4349">
        <w:rPr>
          <w:rStyle w:val="CodingLanguage"/>
        </w:rPr>
        <w:t>wp-pv-claim      Bound     pvc-d4bc101f-2d58-11e9-adb2-0242ac110003   20Gi       RWO            nfs            1h</w:t>
      </w:r>
    </w:p>
    <w:p w14:paraId="59FCF4BE" w14:textId="0293046F" w:rsidR="000D4349" w:rsidRDefault="00CD6D5E" w:rsidP="00652AF0">
      <w:pPr>
        <w:pStyle w:val="BodyTextMetricHPELight10pt"/>
      </w:pPr>
      <w:r w:rsidRPr="00CD6D5E">
        <w:t xml:space="preserve">Connect to the NFS VM and browse the </w:t>
      </w:r>
      <w:r w:rsidRPr="00CD6D5E">
        <w:rPr>
          <w:rStyle w:val="CodingLanguage"/>
        </w:rPr>
        <w:t>/k8s</w:t>
      </w:r>
      <w:r w:rsidRPr="00CD6D5E">
        <w:t xml:space="preserve"> folder to find the volume for the WordPress claim </w:t>
      </w:r>
      <w:r w:rsidRPr="00CD6D5E">
        <w:rPr>
          <w:rStyle w:val="CodingLanguage"/>
        </w:rPr>
        <w:t>wp-pv-claim</w:t>
      </w:r>
      <w:r w:rsidRPr="00CD6D5E">
        <w:t>.</w:t>
      </w:r>
    </w:p>
    <w:p w14:paraId="17B51D0E" w14:textId="4F0F50AC" w:rsidR="00CD6D5E" w:rsidRPr="00CD6D5E" w:rsidRDefault="00CD6D5E" w:rsidP="00CD6D5E">
      <w:pPr>
        <w:pStyle w:val="BodyTextMetricHPELight10pt"/>
        <w:rPr>
          <w:rStyle w:val="CodingLanguage"/>
        </w:rPr>
      </w:pPr>
      <w:r w:rsidRPr="00CD6D5E">
        <w:rPr>
          <w:rStyle w:val="CodingLanguage"/>
        </w:rPr>
        <w:t># ssh hpe2-nfs ls</w:t>
      </w:r>
      <w:r>
        <w:rPr>
          <w:rStyle w:val="CodingLanguage"/>
        </w:rPr>
        <w:t xml:space="preserve"> /k8s</w:t>
      </w:r>
      <w:r>
        <w:rPr>
          <w:rStyle w:val="CodingLanguage"/>
        </w:rPr>
        <w:br/>
      </w:r>
      <w:r w:rsidRPr="00CD6D5E">
        <w:rPr>
          <w:rStyle w:val="CodingLanguage"/>
        </w:rPr>
        <w:t>wordpress-mysql-mysql-pv-claim-pvc-d4888</w:t>
      </w:r>
      <w:r>
        <w:rPr>
          <w:rStyle w:val="CodingLanguage"/>
        </w:rPr>
        <w:t>0e3-2d58-11e9-adb2-0242ac110003</w:t>
      </w:r>
      <w:r>
        <w:rPr>
          <w:rStyle w:val="CodingLanguage"/>
        </w:rPr>
        <w:br/>
      </w:r>
      <w:r w:rsidRPr="00CD6D5E">
        <w:rPr>
          <w:rStyle w:val="CodingLanguage"/>
        </w:rPr>
        <w:t>wordpress-mysql-wp-pv-claim-pvc-d4bc101f-2d58-11e9-adb2-0242ac110003</w:t>
      </w:r>
    </w:p>
    <w:p w14:paraId="1A285C15" w14:textId="2F3BD760" w:rsidR="00CD6D5E" w:rsidRDefault="00CD6D5E" w:rsidP="00652AF0">
      <w:pPr>
        <w:pStyle w:val="BodyTextMetricHPELight10pt"/>
      </w:pPr>
      <w:r w:rsidRPr="00CD6D5E">
        <w:t xml:space="preserve">Locate the </w:t>
      </w:r>
      <w:r w:rsidRPr="00CD6D5E">
        <w:rPr>
          <w:rStyle w:val="CodingLanguage"/>
        </w:rPr>
        <w:t>wp-content</w:t>
      </w:r>
      <w:r w:rsidRPr="00CD6D5E">
        <w:t xml:space="preserve"> folder.</w:t>
      </w:r>
    </w:p>
    <w:p w14:paraId="25C2443C" w14:textId="62DB9ED3" w:rsidR="00CD6D5E" w:rsidRDefault="00CD6D5E" w:rsidP="00CD6D5E">
      <w:pPr>
        <w:pStyle w:val="BodyTextMetricHPELight10pt"/>
        <w:rPr>
          <w:rStyle w:val="CodingLanguage"/>
        </w:rPr>
      </w:pPr>
      <w:r w:rsidRPr="00CD6D5E">
        <w:rPr>
          <w:rStyle w:val="CodingLanguage"/>
        </w:rPr>
        <w:t># ssh hpe2-nfs ls /k8s/wordpress-mysql-wp-pv-claim-pvc-d4bc101f-2d58-11e9-adb2-02</w:t>
      </w:r>
      <w:r>
        <w:rPr>
          <w:rStyle w:val="CodingLanguage"/>
        </w:rPr>
        <w:t>42ac110003</w:t>
      </w:r>
      <w:r>
        <w:rPr>
          <w:rStyle w:val="CodingLanguage"/>
        </w:rPr>
        <w:br/>
        <w:t>index.php</w:t>
      </w:r>
      <w:r>
        <w:rPr>
          <w:rStyle w:val="CodingLanguage"/>
        </w:rPr>
        <w:br/>
        <w:t>license.txt</w:t>
      </w:r>
      <w:r>
        <w:rPr>
          <w:rStyle w:val="CodingLanguage"/>
        </w:rPr>
        <w:br/>
        <w:t>readme.html</w:t>
      </w:r>
      <w:r>
        <w:rPr>
          <w:rStyle w:val="CodingLanguage"/>
        </w:rPr>
        <w:br/>
        <w:t>wp-activate.php</w:t>
      </w:r>
      <w:r>
        <w:rPr>
          <w:rStyle w:val="CodingLanguage"/>
        </w:rPr>
        <w:br/>
        <w:t>wp-admin</w:t>
      </w:r>
      <w:r>
        <w:rPr>
          <w:rStyle w:val="CodingLanguage"/>
        </w:rPr>
        <w:br/>
        <w:t>wp-blog-header.php</w:t>
      </w:r>
      <w:r>
        <w:rPr>
          <w:rStyle w:val="CodingLanguage"/>
        </w:rPr>
        <w:br/>
        <w:t>wp-comments-post.php</w:t>
      </w:r>
      <w:r>
        <w:rPr>
          <w:rStyle w:val="CodingLanguage"/>
        </w:rPr>
        <w:br/>
        <w:t>wp-config.php</w:t>
      </w:r>
      <w:r>
        <w:rPr>
          <w:rStyle w:val="CodingLanguage"/>
        </w:rPr>
        <w:br/>
        <w:t>wp-config-sample.php</w:t>
      </w:r>
      <w:r>
        <w:rPr>
          <w:rStyle w:val="CodingLanguage"/>
        </w:rPr>
        <w:br/>
        <w:t>wp-content</w:t>
      </w:r>
      <w:r>
        <w:rPr>
          <w:rStyle w:val="CodingLanguage"/>
        </w:rPr>
        <w:br/>
        <w:t>wp-cron.php</w:t>
      </w:r>
      <w:r>
        <w:rPr>
          <w:rStyle w:val="CodingLanguage"/>
        </w:rPr>
        <w:br/>
        <w:t>wp-includes</w:t>
      </w:r>
      <w:r>
        <w:rPr>
          <w:rStyle w:val="CodingLanguage"/>
        </w:rPr>
        <w:br/>
        <w:t>wp-links-opml.php</w:t>
      </w:r>
      <w:r>
        <w:rPr>
          <w:rStyle w:val="CodingLanguage"/>
        </w:rPr>
        <w:br/>
        <w:t>wp-load.php</w:t>
      </w:r>
      <w:r>
        <w:rPr>
          <w:rStyle w:val="CodingLanguage"/>
        </w:rPr>
        <w:br/>
        <w:t>wp-login.php</w:t>
      </w:r>
      <w:r>
        <w:rPr>
          <w:rStyle w:val="CodingLanguage"/>
        </w:rPr>
        <w:br/>
        <w:t>wp-mail.php</w:t>
      </w:r>
      <w:r>
        <w:rPr>
          <w:rStyle w:val="CodingLanguage"/>
        </w:rPr>
        <w:br/>
        <w:t>wp-settings.php</w:t>
      </w:r>
      <w:r>
        <w:rPr>
          <w:rStyle w:val="CodingLanguage"/>
        </w:rPr>
        <w:br/>
      </w:r>
      <w:r w:rsidRPr="00CD6D5E">
        <w:rPr>
          <w:rStyle w:val="CodingLanguage"/>
        </w:rPr>
        <w:t>wp-si</w:t>
      </w:r>
      <w:r>
        <w:rPr>
          <w:rStyle w:val="CodingLanguage"/>
        </w:rPr>
        <w:t>gnup.php</w:t>
      </w:r>
      <w:r>
        <w:rPr>
          <w:rStyle w:val="CodingLanguage"/>
        </w:rPr>
        <w:br/>
        <w:t>wp-trackback.php</w:t>
      </w:r>
      <w:r>
        <w:rPr>
          <w:rStyle w:val="CodingLanguage"/>
        </w:rPr>
        <w:br/>
      </w:r>
      <w:r w:rsidRPr="00CD6D5E">
        <w:rPr>
          <w:rStyle w:val="CodingLanguage"/>
        </w:rPr>
        <w:t>xmlrpc.php</w:t>
      </w:r>
    </w:p>
    <w:p w14:paraId="6909CD33" w14:textId="7FA7A31B" w:rsidR="00720DA7" w:rsidRDefault="00CD6D5E" w:rsidP="00CD6D5E">
      <w:pPr>
        <w:pStyle w:val="BodyTextMetricHPELight10pt"/>
      </w:pPr>
      <w:r w:rsidRPr="00CD6D5E">
        <w:t>Now find the image used in the blog post.</w:t>
      </w:r>
    </w:p>
    <w:p w14:paraId="5D294A6D" w14:textId="2D35F3E6" w:rsidR="00CD6D5E" w:rsidRPr="00CD6D5E" w:rsidRDefault="00CD6D5E" w:rsidP="00CD6D5E">
      <w:pPr>
        <w:pStyle w:val="BodyTextMetricHPELight10pt"/>
        <w:rPr>
          <w:rStyle w:val="CodingLanguage"/>
        </w:rPr>
      </w:pPr>
      <w:r w:rsidRPr="00CD6D5E">
        <w:rPr>
          <w:rStyle w:val="CodingLanguage"/>
        </w:rPr>
        <w:t># ssh hpe2-nfs ls /k8s/wordpress-mysql-wp-pv-claim-pvc-d4bc101f-2d58-11e9-adb2-0242ac11</w:t>
      </w:r>
      <w:r>
        <w:rPr>
          <w:rStyle w:val="CodingLanguage"/>
        </w:rPr>
        <w:t>0003/wp-content/uploads/2019/02</w:t>
      </w:r>
      <w:r>
        <w:rPr>
          <w:rStyle w:val="CodingLanguage"/>
        </w:rPr>
        <w:br/>
      </w:r>
      <w:r w:rsidRPr="00CD6D5E">
        <w:rPr>
          <w:rStyle w:val="CodingLanguage"/>
        </w:rPr>
        <w:t>380-with-OmniStack-100</w:t>
      </w:r>
      <w:r>
        <w:rPr>
          <w:rStyle w:val="CodingLanguage"/>
        </w:rPr>
        <w:t>x100.jpg</w:t>
      </w:r>
      <w:r>
        <w:rPr>
          <w:rStyle w:val="CodingLanguage"/>
        </w:rPr>
        <w:br/>
        <w:t>380-with-OmniStack-150x150.jpg</w:t>
      </w:r>
      <w:r>
        <w:rPr>
          <w:rStyle w:val="CodingLanguage"/>
        </w:rPr>
        <w:br/>
        <w:t>380-with-OmniStack-300x150.jpg</w:t>
      </w:r>
      <w:r>
        <w:rPr>
          <w:rStyle w:val="CodingLanguage"/>
        </w:rPr>
        <w:br/>
        <w:t>380-with-OmniStack-768x384.jpg</w:t>
      </w:r>
      <w:r>
        <w:rPr>
          <w:rStyle w:val="CodingLanguage"/>
        </w:rPr>
        <w:br/>
      </w:r>
      <w:r w:rsidRPr="00CD6D5E">
        <w:rPr>
          <w:rStyle w:val="CodingLanguage"/>
        </w:rPr>
        <w:t>380-with-OmniStack.jpg</w:t>
      </w:r>
    </w:p>
    <w:p w14:paraId="09A62316" w14:textId="1BC98759" w:rsidR="00CD6D5E" w:rsidRDefault="00CD6D5E" w:rsidP="00CD6D5E">
      <w:pPr>
        <w:pStyle w:val="BodyTextMetricHPELight10pt"/>
      </w:pPr>
      <w:r w:rsidRPr="00CD6D5E">
        <w:t>Note that WordPress has created a number of variations of the original image, for different screen sizes.</w:t>
      </w:r>
      <w:r>
        <w:t xml:space="preserve"> </w:t>
      </w:r>
      <w:r w:rsidRPr="00CD6D5E">
        <w:t>Shutdown wordpress (leave MySQL running for now)</w:t>
      </w:r>
      <w:r w:rsidR="00CD4B98">
        <w:t>.</w:t>
      </w:r>
    </w:p>
    <w:p w14:paraId="5AFC4AAC" w14:textId="03D44A2D" w:rsidR="00CD4B98" w:rsidRPr="00CD4B98" w:rsidRDefault="00CD4B98" w:rsidP="00CD4B98">
      <w:pPr>
        <w:pStyle w:val="BodyTextMetricHPELight10pt"/>
        <w:rPr>
          <w:rStyle w:val="CodingLanguage"/>
        </w:rPr>
      </w:pPr>
      <w:r w:rsidRPr="00CD4B98">
        <w:rPr>
          <w:rStyle w:val="CodingLanguage"/>
        </w:rPr>
        <w:t># kubectl -n wordpress-mysql delete -f /tmp/wordpress-mys</w:t>
      </w:r>
      <w:r>
        <w:rPr>
          <w:rStyle w:val="CodingLanguage"/>
        </w:rPr>
        <w:t>ql-nfs/wordpress-deployment.yml</w:t>
      </w:r>
      <w:r>
        <w:rPr>
          <w:rStyle w:val="CodingLanguage"/>
        </w:rPr>
        <w:br/>
      </w:r>
      <w:r w:rsidRPr="00CD4B98">
        <w:rPr>
          <w:rStyle w:val="CodingLanguage"/>
        </w:rPr>
        <w:t>deployment.apps "wordpress" deleted</w:t>
      </w:r>
    </w:p>
    <w:p w14:paraId="33B9F959" w14:textId="6F80CE52" w:rsidR="00CD6D5E" w:rsidRDefault="00CD4B98" w:rsidP="00CD6D5E">
      <w:pPr>
        <w:pStyle w:val="BodyTextMetricHPELight10pt"/>
      </w:pPr>
      <w:r w:rsidRPr="00CD4B98">
        <w:t>Refresh the page in the browser to confirm that WordPress is indeed inaccessible.</w:t>
      </w:r>
    </w:p>
    <w:p w14:paraId="3B780CBB" w14:textId="4D1B4FE1" w:rsidR="00CD4B98" w:rsidRDefault="00CD4B98" w:rsidP="00CD4B98">
      <w:pPr>
        <w:pStyle w:val="FigureAfterspace"/>
      </w:pPr>
      <w:r>
        <w:rPr>
          <w:noProof/>
        </w:rPr>
        <w:lastRenderedPageBreak/>
        <w:drawing>
          <wp:inline distT="0" distB="0" distL="0" distR="0" wp14:anchorId="34A0520F" wp14:editId="29582387">
            <wp:extent cx="4276725" cy="1665571"/>
            <wp:effectExtent l="0" t="0" r="0" b="0"/>
            <wp:docPr id="65" name="Picture 65" descr="&quot;Cannot connect to WordP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Cannot connect to WordPress&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2605" cy="1667861"/>
                    </a:xfrm>
                    <a:prstGeom prst="rect">
                      <a:avLst/>
                    </a:prstGeom>
                    <a:noFill/>
                    <a:ln>
                      <a:noFill/>
                    </a:ln>
                  </pic:spPr>
                </pic:pic>
              </a:graphicData>
            </a:graphic>
          </wp:inline>
        </w:drawing>
      </w:r>
    </w:p>
    <w:p w14:paraId="3557B388" w14:textId="4D459537" w:rsidR="00CD4B98" w:rsidRDefault="00CD4B98" w:rsidP="00CD4B98">
      <w:pPr>
        <w:pStyle w:val="MISCFigureCaptionHeader8pt"/>
      </w:pPr>
      <w:r w:rsidRPr="00CD4B98">
        <w:rPr>
          <w:rStyle w:val="MISCFigureCaptionHeaderBold8pt"/>
        </w:rPr>
        <w:t xml:space="preserve">Figure </w:t>
      </w:r>
      <w:r w:rsidRPr="00CD4B98">
        <w:rPr>
          <w:rStyle w:val="MISCFigureCaptionHeaderBold8pt"/>
        </w:rPr>
        <w:fldChar w:fldCharType="begin"/>
      </w:r>
      <w:r w:rsidRPr="00CD4B98">
        <w:rPr>
          <w:rStyle w:val="MISCFigureCaptionHeaderBold8pt"/>
        </w:rPr>
        <w:instrText xml:space="preserve"> SEQ Figure \* ARABIC </w:instrText>
      </w:r>
      <w:r w:rsidRPr="00CD4B98">
        <w:rPr>
          <w:rStyle w:val="MISCFigureCaptionHeaderBold8pt"/>
        </w:rPr>
        <w:fldChar w:fldCharType="separate"/>
      </w:r>
      <w:r w:rsidR="00D84FAE">
        <w:rPr>
          <w:rStyle w:val="MISCFigureCaptionHeaderBold8pt"/>
          <w:noProof/>
        </w:rPr>
        <w:t>25</w:t>
      </w:r>
      <w:r w:rsidRPr="00CD4B98">
        <w:rPr>
          <w:rStyle w:val="MISCFigureCaptionHeaderBold8pt"/>
        </w:rPr>
        <w:fldChar w:fldCharType="end"/>
      </w:r>
      <w:r w:rsidRPr="00CD4B98">
        <w:rPr>
          <w:rStyle w:val="MISCFigureCaptionHeaderBold8pt"/>
        </w:rPr>
        <w:t>.</w:t>
      </w:r>
      <w:r>
        <w:t xml:space="preserve"> </w:t>
      </w:r>
      <w:r w:rsidRPr="00CD4B98">
        <w:t>Cannot connect to WordPress</w:t>
      </w:r>
    </w:p>
    <w:p w14:paraId="017A4496" w14:textId="0D8C4BD8" w:rsidR="00CD4B98" w:rsidRDefault="00EA11F3" w:rsidP="00EA11F3">
      <w:pPr>
        <w:pStyle w:val="BodyTextMetricHPELight10pt"/>
      </w:pPr>
      <w:r>
        <w:t>Now r</w:t>
      </w:r>
      <w:r w:rsidRPr="00EA11F3">
        <w:t>edeploy Wordpress</w:t>
      </w:r>
    </w:p>
    <w:p w14:paraId="5A4659DC" w14:textId="0F069DA8" w:rsidR="00EA11F3" w:rsidRPr="00EA11F3" w:rsidRDefault="00EA11F3" w:rsidP="00EA11F3">
      <w:pPr>
        <w:pStyle w:val="BodyTextMetricHPELight10pt"/>
        <w:rPr>
          <w:rStyle w:val="CodingLanguage"/>
        </w:rPr>
      </w:pPr>
      <w:r>
        <w:rPr>
          <w:rStyle w:val="CodingLanguage"/>
        </w:rPr>
        <w:t xml:space="preserve"># </w:t>
      </w:r>
      <w:r w:rsidRPr="00EA11F3">
        <w:rPr>
          <w:rStyle w:val="CodingLanguage"/>
        </w:rPr>
        <w:t>kubectl -n wordpress-mysql apply -f /tmp/wordpress-mys</w:t>
      </w:r>
      <w:r w:rsidR="00802589">
        <w:rPr>
          <w:rStyle w:val="CodingLanguage"/>
        </w:rPr>
        <w:t>ql-nfs/wordpress-deployment.yml</w:t>
      </w:r>
      <w:r w:rsidR="00802589">
        <w:rPr>
          <w:rStyle w:val="CodingLanguage"/>
        </w:rPr>
        <w:br/>
        <w:t>d</w:t>
      </w:r>
      <w:r w:rsidRPr="00EA11F3">
        <w:rPr>
          <w:rStyle w:val="CodingLanguage"/>
        </w:rPr>
        <w:t>eployment.apps/wordpress created</w:t>
      </w:r>
    </w:p>
    <w:p w14:paraId="7A51DF2D" w14:textId="3D0EDE41" w:rsidR="00EA11F3" w:rsidRPr="00EA11F3" w:rsidRDefault="00EA11F3" w:rsidP="00EA11F3">
      <w:pPr>
        <w:pStyle w:val="BodyTextMetricHPELight10pt"/>
      </w:pPr>
      <w:r w:rsidRPr="00EA11F3">
        <w:t>Refresh the page in the browser to confirm that WordPress is now accessible and that the image in the blog post has survived the shutdown</w:t>
      </w:r>
      <w:r w:rsidR="00802589">
        <w:t>, as shown in</w:t>
      </w:r>
      <w:r w:rsidR="00802589" w:rsidRPr="00802589">
        <w:t xml:space="preserve"> </w:t>
      </w:r>
      <w:r w:rsidR="00802589" w:rsidRPr="00802589">
        <w:fldChar w:fldCharType="begin"/>
      </w:r>
      <w:r w:rsidR="00802589" w:rsidRPr="00802589">
        <w:instrText xml:space="preserve"> REF _Ref2078379 \h </w:instrText>
      </w:r>
      <w:r w:rsidR="00802589">
        <w:instrText xml:space="preserve"> \* MERGEFORMAT </w:instrText>
      </w:r>
      <w:r w:rsidR="00802589" w:rsidRPr="00802589">
        <w:fldChar w:fldCharType="separate"/>
      </w:r>
      <w:r w:rsidR="00D84FAE" w:rsidRPr="00D84FAE">
        <w:t>Figure 26</w:t>
      </w:r>
      <w:r w:rsidR="00802589" w:rsidRPr="00802589">
        <w:fldChar w:fldCharType="end"/>
      </w:r>
      <w:r w:rsidRPr="00EA11F3">
        <w:t>.</w:t>
      </w:r>
    </w:p>
    <w:p w14:paraId="5269DD8A" w14:textId="478BCA75" w:rsidR="00EA11F3" w:rsidRDefault="00802589" w:rsidP="00802589">
      <w:pPr>
        <w:pStyle w:val="FigureAfterspace"/>
      </w:pPr>
      <w:r>
        <w:rPr>
          <w:noProof/>
        </w:rPr>
        <w:drawing>
          <wp:inline distT="0" distB="0" distL="0" distR="0" wp14:anchorId="548B4CE8" wp14:editId="3FFF83AE">
            <wp:extent cx="4712807" cy="2743200"/>
            <wp:effectExtent l="0" t="0" r="0" b="0"/>
            <wp:docPr id="66" name="Picture 66" descr="&quot;View restored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View restored post&qu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7558" cy="2745966"/>
                    </a:xfrm>
                    <a:prstGeom prst="rect">
                      <a:avLst/>
                    </a:prstGeom>
                    <a:noFill/>
                    <a:ln>
                      <a:noFill/>
                    </a:ln>
                  </pic:spPr>
                </pic:pic>
              </a:graphicData>
            </a:graphic>
          </wp:inline>
        </w:drawing>
      </w:r>
    </w:p>
    <w:p w14:paraId="62A2716C" w14:textId="77777777" w:rsidR="00802589" w:rsidRDefault="00802589" w:rsidP="00802589">
      <w:pPr>
        <w:pStyle w:val="MISCFigureCaptionHeader8pt"/>
      </w:pPr>
      <w:bookmarkStart w:id="258" w:name="_Ref2078379"/>
      <w:r w:rsidRPr="00802589">
        <w:rPr>
          <w:rStyle w:val="MISCFigureCaptionHeaderBold8pt"/>
        </w:rPr>
        <w:t xml:space="preserve">Figure </w:t>
      </w:r>
      <w:r w:rsidRPr="00802589">
        <w:rPr>
          <w:rStyle w:val="MISCFigureCaptionHeaderBold8pt"/>
        </w:rPr>
        <w:fldChar w:fldCharType="begin"/>
      </w:r>
      <w:r w:rsidRPr="00802589">
        <w:rPr>
          <w:rStyle w:val="MISCFigureCaptionHeaderBold8pt"/>
        </w:rPr>
        <w:instrText xml:space="preserve"> SEQ Figure \* ARABIC </w:instrText>
      </w:r>
      <w:r w:rsidRPr="00802589">
        <w:rPr>
          <w:rStyle w:val="MISCFigureCaptionHeaderBold8pt"/>
        </w:rPr>
        <w:fldChar w:fldCharType="separate"/>
      </w:r>
      <w:r w:rsidR="00D84FAE">
        <w:rPr>
          <w:rStyle w:val="MISCFigureCaptionHeaderBold8pt"/>
          <w:noProof/>
        </w:rPr>
        <w:t>26</w:t>
      </w:r>
      <w:r w:rsidRPr="00802589">
        <w:rPr>
          <w:rStyle w:val="MISCFigureCaptionHeaderBold8pt"/>
        </w:rPr>
        <w:fldChar w:fldCharType="end"/>
      </w:r>
      <w:bookmarkEnd w:id="258"/>
      <w:r w:rsidRPr="00802589">
        <w:rPr>
          <w:rStyle w:val="MISCFigureCaptionHeaderBold8pt"/>
        </w:rPr>
        <w:t xml:space="preserve">. </w:t>
      </w:r>
      <w:r>
        <w:t>View restored post</w:t>
      </w:r>
    </w:p>
    <w:p w14:paraId="024CD454" w14:textId="0962AC42" w:rsidR="00BA59CB" w:rsidRDefault="00BA59CB" w:rsidP="00BA59CB">
      <w:pPr>
        <w:pStyle w:val="Heading3"/>
      </w:pPr>
      <w:r w:rsidRPr="00BA59CB">
        <w:t>Test persistence in MySQL</w:t>
      </w:r>
    </w:p>
    <w:p w14:paraId="04C91A16" w14:textId="10925A6A" w:rsidR="00BA59CB" w:rsidRDefault="00BA59CB" w:rsidP="00BA59CB">
      <w:pPr>
        <w:pStyle w:val="BodyTextMetricHPELight10pt"/>
      </w:pPr>
      <w:r w:rsidRPr="00BA59CB">
        <w:t>A similar procedure can be performed for MySQL. While assets such as images, CSS files, etc are stored in the WordPress volume, information about users, posts, comments, tags, etc are stored in the MySQL database. It is possible to browse the tables in the database and identify the rows related to the blog post you created.</w:t>
      </w:r>
    </w:p>
    <w:p w14:paraId="59A34429" w14:textId="1FC7B4BB" w:rsidR="00BA59CB" w:rsidRDefault="00BA59CB" w:rsidP="00BA59CB">
      <w:pPr>
        <w:pStyle w:val="BodyTextMetricHPELight10pt"/>
      </w:pPr>
      <w:r w:rsidRPr="00BA59CB">
        <w:t>Shut down MySQL as follows:</w:t>
      </w:r>
    </w:p>
    <w:p w14:paraId="05545F7C" w14:textId="77777777" w:rsidR="00BA59CB" w:rsidRPr="00BA59CB" w:rsidRDefault="00BA59CB" w:rsidP="00BA59CB">
      <w:pPr>
        <w:pStyle w:val="BodyTextMetricHPELight10pt"/>
        <w:rPr>
          <w:rStyle w:val="CodingLanguage"/>
        </w:rPr>
      </w:pPr>
      <w:r w:rsidRPr="00BA59CB">
        <w:rPr>
          <w:rStyle w:val="CodingLanguage"/>
        </w:rPr>
        <w:t># kubectl -n wordpress-mysql delete -f /tmp/wordpress-mysql-nfs/mysql-deployment.yml</w:t>
      </w:r>
    </w:p>
    <w:p w14:paraId="47CBB999" w14:textId="0EFF4400" w:rsidR="00BA59CB" w:rsidRDefault="00BA59CB" w:rsidP="00BA59CB">
      <w:pPr>
        <w:pStyle w:val="BodyTextMetricHPELight10pt"/>
        <w:rPr>
          <w:rStyle w:val="CodingLanguage"/>
        </w:rPr>
      </w:pPr>
      <w:r w:rsidRPr="00BA59CB">
        <w:rPr>
          <w:rStyle w:val="CodingLanguage"/>
        </w:rPr>
        <w:t>deployment.apps "wordpress-mysql" deleted</w:t>
      </w:r>
    </w:p>
    <w:p w14:paraId="71E05C3C" w14:textId="0490E7B5" w:rsidR="00BA59CB" w:rsidRDefault="00BA59CB" w:rsidP="00BA59CB">
      <w:pPr>
        <w:pStyle w:val="BodyTextMetricHPELight10pt"/>
      </w:pPr>
      <w:r w:rsidRPr="00BA59CB">
        <w:lastRenderedPageBreak/>
        <w:t>Refresh the page for your blog post, and you will see that WordPress can no longer connect to the database</w:t>
      </w:r>
      <w:r>
        <w:t>, as shown in</w:t>
      </w:r>
      <w:r w:rsidRPr="00BA59CB">
        <w:t xml:space="preserve"> </w:t>
      </w:r>
      <w:r w:rsidRPr="00BA59CB">
        <w:fldChar w:fldCharType="begin"/>
      </w:r>
      <w:r w:rsidRPr="00BA59CB">
        <w:instrText xml:space="preserve"> REF _Ref2078540 \h </w:instrText>
      </w:r>
      <w:r>
        <w:instrText xml:space="preserve"> \* MERGEFORMAT </w:instrText>
      </w:r>
      <w:r w:rsidRPr="00BA59CB">
        <w:fldChar w:fldCharType="separate"/>
      </w:r>
      <w:r w:rsidR="00D84FAE" w:rsidRPr="00D84FAE">
        <w:t>Figure 27</w:t>
      </w:r>
      <w:r w:rsidRPr="00BA59CB">
        <w:fldChar w:fldCharType="end"/>
      </w:r>
      <w:r>
        <w:t>.</w:t>
      </w:r>
    </w:p>
    <w:p w14:paraId="0D8F741E" w14:textId="4BF44EA2" w:rsidR="00BA59CB" w:rsidRDefault="00BA59CB" w:rsidP="00BA59CB">
      <w:pPr>
        <w:pStyle w:val="FigureAfterspace"/>
      </w:pPr>
      <w:r>
        <w:rPr>
          <w:noProof/>
        </w:rPr>
        <w:drawing>
          <wp:inline distT="0" distB="0" distL="0" distR="0" wp14:anchorId="6DEC3494" wp14:editId="2EFBCF8E">
            <wp:extent cx="4837315" cy="704850"/>
            <wp:effectExtent l="0" t="0" r="1905" b="0"/>
            <wp:docPr id="67" name="Picture 67" descr="&quot;Cannot connect to 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quot;Cannot connect to MySQL&qu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3340" cy="707185"/>
                    </a:xfrm>
                    <a:prstGeom prst="rect">
                      <a:avLst/>
                    </a:prstGeom>
                    <a:noFill/>
                    <a:ln>
                      <a:noFill/>
                    </a:ln>
                  </pic:spPr>
                </pic:pic>
              </a:graphicData>
            </a:graphic>
          </wp:inline>
        </w:drawing>
      </w:r>
    </w:p>
    <w:p w14:paraId="0D5637BB" w14:textId="15AE3F6F" w:rsidR="00BA59CB" w:rsidRDefault="00BA59CB" w:rsidP="00BA59CB">
      <w:pPr>
        <w:pStyle w:val="MISCFigureCaptionHeader8pt"/>
      </w:pPr>
      <w:bookmarkStart w:id="259" w:name="_Ref2078540"/>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D84FAE">
        <w:rPr>
          <w:rStyle w:val="MISCFigureCaptionHeaderBold8pt"/>
          <w:noProof/>
        </w:rPr>
        <w:t>27</w:t>
      </w:r>
      <w:r w:rsidRPr="00BA59CB">
        <w:rPr>
          <w:rStyle w:val="MISCFigureCaptionHeaderBold8pt"/>
        </w:rPr>
        <w:fldChar w:fldCharType="end"/>
      </w:r>
      <w:bookmarkEnd w:id="259"/>
      <w:r w:rsidRPr="00BA59CB">
        <w:rPr>
          <w:rStyle w:val="MISCFigureCaptionHeaderBold8pt"/>
        </w:rPr>
        <w:t>.</w:t>
      </w:r>
      <w:r>
        <w:t xml:space="preserve"> </w:t>
      </w:r>
      <w:r w:rsidRPr="00BA59CB">
        <w:t>Cannot connect to MySQL</w:t>
      </w:r>
    </w:p>
    <w:p w14:paraId="4615CF50" w14:textId="018831A3" w:rsidR="00BA59CB" w:rsidRDefault="00BA59CB" w:rsidP="00BA59CB">
      <w:pPr>
        <w:pStyle w:val="BodyTextMetricHPELight10pt"/>
      </w:pPr>
      <w:r w:rsidRPr="00BA59CB">
        <w:t>Restore the MySQL deployment:</w:t>
      </w:r>
    </w:p>
    <w:p w14:paraId="60E4DFE7" w14:textId="5A41AA18" w:rsidR="00BA59CB" w:rsidRPr="00BA59CB" w:rsidRDefault="00BA59CB" w:rsidP="00BA59CB">
      <w:pPr>
        <w:pStyle w:val="BodyTextMetricHPELight10pt"/>
        <w:rPr>
          <w:rStyle w:val="CodingLanguage"/>
        </w:rPr>
      </w:pPr>
      <w:r>
        <w:rPr>
          <w:rStyle w:val="CodingLanguage"/>
        </w:rPr>
        <w:t xml:space="preserve"># </w:t>
      </w:r>
      <w:r w:rsidRPr="00BA59CB">
        <w:rPr>
          <w:rStyle w:val="CodingLanguage"/>
        </w:rPr>
        <w:t>kubectl -n wordpress-mysql apply -f /tmp/wordpress</w:t>
      </w:r>
      <w:r>
        <w:rPr>
          <w:rStyle w:val="CodingLanguage"/>
        </w:rPr>
        <w:t>-mysql-nfs/mysql-deployment.yml</w:t>
      </w:r>
      <w:r>
        <w:rPr>
          <w:rStyle w:val="CodingLanguage"/>
        </w:rPr>
        <w:br/>
      </w:r>
      <w:r w:rsidRPr="00BA59CB">
        <w:rPr>
          <w:rStyle w:val="CodingLanguage"/>
        </w:rPr>
        <w:t>deployment.apps/wordpress-mysql created</w:t>
      </w:r>
    </w:p>
    <w:p w14:paraId="21F710A8" w14:textId="3055BAB4" w:rsidR="00BA59CB" w:rsidRDefault="00BA59CB" w:rsidP="00BA59CB">
      <w:pPr>
        <w:pStyle w:val="BodyTextMetricHPELight10pt"/>
      </w:pPr>
      <w:r w:rsidRPr="00BA59CB">
        <w:t>Refresh the page in the browser</w:t>
      </w:r>
      <w:r>
        <w:t>, as shown in</w:t>
      </w:r>
      <w:r w:rsidRPr="00BA59CB">
        <w:t xml:space="preserve"> </w:t>
      </w:r>
      <w:r w:rsidRPr="00BA59CB">
        <w:fldChar w:fldCharType="begin"/>
      </w:r>
      <w:r w:rsidRPr="00BA59CB">
        <w:instrText xml:space="preserve"> REF _Ref2078671 \h </w:instrText>
      </w:r>
      <w:r>
        <w:instrText xml:space="preserve"> \* MERGEFORMAT </w:instrText>
      </w:r>
      <w:r w:rsidRPr="00BA59CB">
        <w:fldChar w:fldCharType="separate"/>
      </w:r>
      <w:r w:rsidR="00D84FAE" w:rsidRPr="00D84FAE">
        <w:t>Figure 28</w:t>
      </w:r>
      <w:r w:rsidRPr="00BA59CB">
        <w:fldChar w:fldCharType="end"/>
      </w:r>
      <w:r>
        <w:t xml:space="preserve">, </w:t>
      </w:r>
      <w:r w:rsidRPr="00BA59CB">
        <w:t>to confirm that WordPress can now access the database and that the blog post has survived the database shutdown.</w:t>
      </w:r>
    </w:p>
    <w:p w14:paraId="2A31DE1F" w14:textId="7B03135D" w:rsidR="00BA59CB" w:rsidRDefault="00BA59CB" w:rsidP="00BA59CB">
      <w:pPr>
        <w:pStyle w:val="MISCFigureCaptionHeader8pt"/>
      </w:pPr>
      <w:r w:rsidRPr="00BA59CB">
        <w:rPr>
          <w:noProof/>
        </w:rPr>
        <w:drawing>
          <wp:inline distT="0" distB="0" distL="0" distR="0" wp14:anchorId="07C5963F" wp14:editId="2F69BAF4">
            <wp:extent cx="4859428" cy="2581275"/>
            <wp:effectExtent l="0" t="0" r="0" b="0"/>
            <wp:docPr id="68" name="Picture 68" descr="&quot;Figure. Check after MySQL restor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uot;Figure. Check after MySQL restored&qu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4878" cy="2584170"/>
                    </a:xfrm>
                    <a:prstGeom prst="rect">
                      <a:avLst/>
                    </a:prstGeom>
                    <a:noFill/>
                    <a:ln>
                      <a:noFill/>
                    </a:ln>
                  </pic:spPr>
                </pic:pic>
              </a:graphicData>
            </a:graphic>
          </wp:inline>
        </w:drawing>
      </w:r>
    </w:p>
    <w:p w14:paraId="0635DCF0" w14:textId="0E7013C4" w:rsidR="00BA59CB" w:rsidRDefault="00BA59CB" w:rsidP="00BA59CB">
      <w:pPr>
        <w:pStyle w:val="MISCFigureCaptionHeader8pt"/>
      </w:pPr>
      <w:bookmarkStart w:id="260" w:name="_Ref2078671"/>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D84FAE">
        <w:rPr>
          <w:rStyle w:val="MISCFigureCaptionHeaderBold8pt"/>
          <w:noProof/>
        </w:rPr>
        <w:t>28</w:t>
      </w:r>
      <w:r w:rsidRPr="00BA59CB">
        <w:rPr>
          <w:rStyle w:val="MISCFigureCaptionHeaderBold8pt"/>
        </w:rPr>
        <w:fldChar w:fldCharType="end"/>
      </w:r>
      <w:bookmarkEnd w:id="260"/>
      <w:r w:rsidRPr="00BA59CB">
        <w:rPr>
          <w:rStyle w:val="MISCFigureCaptionHeaderBold8pt"/>
        </w:rPr>
        <w:t>.</w:t>
      </w:r>
      <w:r>
        <w:t xml:space="preserve"> </w:t>
      </w:r>
      <w:r w:rsidRPr="00BA59CB">
        <w:t>Check after MySQL restored</w:t>
      </w:r>
    </w:p>
    <w:p w14:paraId="07A80DCD" w14:textId="649BCA8D" w:rsidR="000615E7" w:rsidRPr="00AC42CC" w:rsidRDefault="000615E7" w:rsidP="00AC42CC">
      <w:pPr>
        <w:pStyle w:val="Heading1"/>
      </w:pPr>
      <w:bookmarkStart w:id="261" w:name="_Toc7097550"/>
      <w:r w:rsidRPr="00AC42CC">
        <w:t>Deploying Windows workers</w:t>
      </w:r>
      <w:bookmarkEnd w:id="247"/>
      <w:bookmarkEnd w:id="261"/>
    </w:p>
    <w:p w14:paraId="55262ACB" w14:textId="77777777" w:rsidR="000615E7" w:rsidRPr="005B0530" w:rsidRDefault="000615E7" w:rsidP="0058095B">
      <w:pPr>
        <w:pStyle w:val="BodyTextMetricHPELight10pt"/>
      </w:pPr>
      <w:r w:rsidRPr="005B0530">
        <w:t xml:space="preserve">The </w:t>
      </w:r>
      <w:r w:rsidRPr="005B0530">
        <w:rPr>
          <w:rStyle w:val="CodingLanguage"/>
        </w:rPr>
        <w:t>site.yml</w:t>
      </w:r>
      <w:r w:rsidRPr="005B0530">
        <w:t xml:space="preserve"> playbook will automatically deploy any Windows workers declared in the inventory. The playbooks should run for approximately 70-80 minutes with 3 Windows workers added to the default deployment (depending on your server specifications and the size of your environment). The increase in running time is primarily due to the need to update Windows after creating the VMs.</w:t>
      </w:r>
    </w:p>
    <w:p w14:paraId="344485DD" w14:textId="77777777" w:rsidR="000615E7" w:rsidRDefault="000615E7" w:rsidP="0058095B">
      <w:pPr>
        <w:pStyle w:val="BodyTextMetricHPELight10pt"/>
      </w:pPr>
      <w:r>
        <w:t>This section describes</w:t>
      </w:r>
      <w:r w:rsidRPr="005B0530">
        <w:t xml:space="preserve"> the functionality and configuration of the Windows-specific playbooks. It also details how to create the initial Windows template and how to manage deploying Windows worker nodes behind a proxy.</w:t>
      </w:r>
    </w:p>
    <w:p w14:paraId="43D03A23" w14:textId="77777777" w:rsidR="000615E7" w:rsidRDefault="000615E7" w:rsidP="000615E7">
      <w:pPr>
        <w:pStyle w:val="Heading2"/>
      </w:pPr>
      <w:bookmarkStart w:id="262" w:name="_Refd17e55946"/>
      <w:bookmarkStart w:id="263" w:name="_Tocd17e55946"/>
      <w:bookmarkStart w:id="264" w:name="_Toc531698820"/>
      <w:bookmarkStart w:id="265" w:name="_Toc7097551"/>
      <w:r>
        <w:t>Create the Windows Template</w:t>
      </w:r>
      <w:bookmarkEnd w:id="262"/>
      <w:bookmarkEnd w:id="263"/>
      <w:bookmarkEnd w:id="264"/>
      <w:bookmarkEnd w:id="265"/>
    </w:p>
    <w:p w14:paraId="26533C2A" w14:textId="29B6C421" w:rsidR="000615E7" w:rsidRDefault="000615E7" w:rsidP="0058095B">
      <w:pPr>
        <w:pStyle w:val="BodyTextMetricHPELight10pt"/>
      </w:pPr>
      <w:r>
        <w:t xml:space="preserve">To create the Windows Template that you will use as the base for all your Windows </w:t>
      </w:r>
      <w:r w:rsidR="00E2733E">
        <w:t xml:space="preserve">VM </w:t>
      </w:r>
      <w:r>
        <w:t xml:space="preserve">worker nodes, you will first create a Virtual Machine with the OS installed and then convert the Virtual Machine to a VM Template. The VM Template is created as lean as possible, with any additional software installs and/or system configuration performed subsequently using Ansible. </w:t>
      </w:r>
    </w:p>
    <w:p w14:paraId="6237DCDD" w14:textId="77777777" w:rsidR="000615E7" w:rsidRDefault="000615E7" w:rsidP="0058095B">
      <w:pPr>
        <w:pStyle w:val="BodyTextMetricHPELight10pt"/>
      </w:pPr>
      <w:r>
        <w:t>As the creation of the template is a one-off task, this procedure has not been automated. The steps to create a VM template manually are outlined below.</w:t>
      </w:r>
    </w:p>
    <w:p w14:paraId="142100AD" w14:textId="77777777" w:rsidR="000615E7" w:rsidRDefault="000615E7" w:rsidP="0058095B">
      <w:pPr>
        <w:pStyle w:val="BodyTextMetricHPELight10pt"/>
      </w:pPr>
      <w:r>
        <w:lastRenderedPageBreak/>
        <w:t>Log in to vCenter and create a new Virtual Machine with the following characteristics:</w:t>
      </w:r>
    </w:p>
    <w:p w14:paraId="5123A006" w14:textId="77777777" w:rsidR="000615E7" w:rsidRDefault="000615E7" w:rsidP="000615E7">
      <w:pPr>
        <w:pStyle w:val="BulletLevel1"/>
      </w:pPr>
      <w:r>
        <w:t xml:space="preserve">Guest OS Family: Windows, Guest OS Version: Microsoft Windows Server 2016 (64-bit) </w:t>
      </w:r>
    </w:p>
    <w:p w14:paraId="5EBEE257" w14:textId="77777777" w:rsidR="000615E7" w:rsidRDefault="000615E7" w:rsidP="000615E7">
      <w:pPr>
        <w:pStyle w:val="BulletLevel1"/>
      </w:pPr>
      <w:r>
        <w:t xml:space="preserve">Hard Disk size: 100GB (Thin provisioning), 1 vCPU and 4 GB of RAM. Both vCPU and memory can be altered later after you deploy from this template. </w:t>
      </w:r>
    </w:p>
    <w:p w14:paraId="5BFE0D7A" w14:textId="77777777" w:rsidR="000615E7" w:rsidRDefault="000615E7" w:rsidP="000615E7">
      <w:pPr>
        <w:pStyle w:val="BulletLevel1"/>
      </w:pPr>
      <w:r>
        <w:t xml:space="preserve">A single network controller connected to the network or VLAN of your choice. All VMs will connect to this same network. </w:t>
      </w:r>
    </w:p>
    <w:p w14:paraId="3C57F469" w14:textId="77777777" w:rsidR="000615E7" w:rsidRDefault="000615E7" w:rsidP="000615E7">
      <w:pPr>
        <w:pStyle w:val="BulletLevel1"/>
      </w:pPr>
      <w:r>
        <w:t xml:space="preserve">Change the network type to </w:t>
      </w:r>
      <w:r w:rsidRPr="00A303CF">
        <w:rPr>
          <w:rStyle w:val="CodingLanguage"/>
        </w:rPr>
        <w:t>VMXNET3</w:t>
      </w:r>
      <w:r>
        <w:t xml:space="preserve">, and attach the Windows Server 2016 ISO image from a datastore ensuring you connect the CD/DVD drive on boot. </w:t>
      </w:r>
    </w:p>
    <w:p w14:paraId="154839FD" w14:textId="77777777" w:rsidR="000615E7" w:rsidRDefault="000615E7" w:rsidP="000615E7">
      <w:pPr>
        <w:pStyle w:val="BulletLevel1"/>
      </w:pPr>
      <w:r>
        <w:t xml:space="preserve">Click on the </w:t>
      </w:r>
      <w:r w:rsidRPr="00A303CF">
        <w:rPr>
          <w:rStyle w:val="CodingLanguage"/>
        </w:rPr>
        <w:t>VM Options</w:t>
      </w:r>
      <w:r>
        <w:t xml:space="preserve"> tab, and in the </w:t>
      </w:r>
      <w:r w:rsidRPr="00A303CF">
        <w:rPr>
          <w:rStyle w:val="CodingLanguage"/>
        </w:rPr>
        <w:t>Boot Options</w:t>
      </w:r>
      <w:r>
        <w:t xml:space="preserve"> section, select </w:t>
      </w:r>
      <w:r>
        <w:rPr>
          <w:rStyle w:val="CodingLanguage"/>
        </w:rPr>
        <w:t>Force BIOS setup(*)</w:t>
      </w:r>
      <w:r>
        <w:t xml:space="preserve"> to ensure that the machine enters the BIOS setup screen on next boot of this VM. This will allow you to adjust the boot order, placing the virtual CDROM in front of your hard drive.</w:t>
      </w:r>
    </w:p>
    <w:p w14:paraId="0D5D1FBD" w14:textId="4B01CFB1" w:rsidR="008F6A3B" w:rsidRPr="00421B73" w:rsidRDefault="000615E7" w:rsidP="00421B73">
      <w:pPr>
        <w:pStyle w:val="BulletLevel1LastBeforeBodycopy"/>
      </w:pPr>
      <w:r>
        <w:t xml:space="preserve">Optionally you can remove the floppy drive. </w:t>
      </w:r>
    </w:p>
    <w:p w14:paraId="48973D86" w14:textId="77777777" w:rsidR="000615E7" w:rsidRDefault="000615E7" w:rsidP="0058095B">
      <w:pPr>
        <w:pStyle w:val="BodyTextMetricHPELight10pt"/>
      </w:pPr>
      <w:r>
        <w:t>Install Windows Server 2016:</w:t>
      </w:r>
    </w:p>
    <w:p w14:paraId="6D20096E" w14:textId="77777777" w:rsidR="000615E7" w:rsidRDefault="000615E7" w:rsidP="000001BE">
      <w:pPr>
        <w:pStyle w:val="NumberedList-Level1"/>
        <w:numPr>
          <w:ilvl w:val="0"/>
          <w:numId w:val="23"/>
        </w:numPr>
      </w:pPr>
      <w:r w:rsidRPr="00CA3B71">
        <w:t>Power on the selected VM and then Open Console.</w:t>
      </w:r>
      <w:r>
        <w:t xml:space="preserve"> </w:t>
      </w:r>
      <w:r w:rsidRPr="00A728C1">
        <w:t xml:space="preserve">Once connected to the console, you will be placed in the BIOS setup screen. </w:t>
      </w:r>
    </w:p>
    <w:p w14:paraId="0116B34E" w14:textId="77777777" w:rsidR="000615E7" w:rsidRPr="00A728C1" w:rsidRDefault="000615E7" w:rsidP="000001BE">
      <w:pPr>
        <w:pStyle w:val="NumberedList-Level1"/>
        <w:numPr>
          <w:ilvl w:val="0"/>
          <w:numId w:val="19"/>
        </w:numPr>
      </w:pPr>
      <w:r w:rsidRPr="00A728C1">
        <w:t>Select the Boot tab, click on CD-ROM Drive and move up the CDROM drive above the hard drive. This allows your Windows Server 2016 ISO image to be loaded first on boot. F10 Save and exit is next step.</w:t>
      </w:r>
    </w:p>
    <w:p w14:paraId="5EE97201" w14:textId="77777777" w:rsidR="000615E7" w:rsidRPr="00A728C1" w:rsidRDefault="000615E7" w:rsidP="000615E7">
      <w:pPr>
        <w:pStyle w:val="NumberedList-Level1"/>
      </w:pPr>
      <w:r w:rsidRPr="00A728C1">
        <w:t>Enter your choices for Language, Time/Currency Format, Keyboard and then Install Now.</w:t>
      </w:r>
    </w:p>
    <w:p w14:paraId="3CC772D2" w14:textId="77777777" w:rsidR="000615E7" w:rsidRPr="00A728C1" w:rsidRDefault="000615E7" w:rsidP="000615E7">
      <w:pPr>
        <w:pStyle w:val="NumberedList-Level1"/>
      </w:pPr>
      <w:r w:rsidRPr="00A728C1">
        <w:t>Select the OS you want to install, and then select Custom: Install Windows Only.</w:t>
      </w:r>
    </w:p>
    <w:p w14:paraId="4A8CBB27" w14:textId="0DDAA737" w:rsidR="000615E7" w:rsidRPr="00A728C1" w:rsidRDefault="000615E7" w:rsidP="000615E7">
      <w:pPr>
        <w:pStyle w:val="NumberedList-Level1"/>
      </w:pPr>
      <w:r w:rsidRPr="00A728C1">
        <w:t>Select drive 0, the 100 GB drive you specified earlier, as the location f</w:t>
      </w:r>
      <w:r w:rsidR="007964D6">
        <w:t>or installing W</w:t>
      </w:r>
      <w:r w:rsidRPr="00A728C1">
        <w:t>indows.</w:t>
      </w:r>
    </w:p>
    <w:p w14:paraId="13F4B158" w14:textId="77777777" w:rsidR="000615E7" w:rsidRPr="00A728C1" w:rsidRDefault="000615E7" w:rsidP="000615E7">
      <w:pPr>
        <w:pStyle w:val="NumberedList-Level1"/>
      </w:pPr>
      <w:r w:rsidRPr="00A728C1">
        <w:t>Add a password for the Administrator user.</w:t>
      </w:r>
    </w:p>
    <w:p w14:paraId="2D443F35" w14:textId="77777777" w:rsidR="000615E7" w:rsidRPr="00A728C1" w:rsidRDefault="000615E7" w:rsidP="000615E7">
      <w:pPr>
        <w:pStyle w:val="NumberedList-Level1"/>
      </w:pPr>
      <w:r w:rsidRPr="00A728C1">
        <w:t>Install VMware Tools and reboot.</w:t>
      </w:r>
    </w:p>
    <w:p w14:paraId="2E399D9C" w14:textId="77777777" w:rsidR="000615E7" w:rsidRPr="00A728C1" w:rsidRDefault="000615E7" w:rsidP="000615E7">
      <w:pPr>
        <w:pStyle w:val="NumberedList-Level1"/>
      </w:pPr>
      <w:r w:rsidRPr="00A728C1">
        <w:t>Once the VM has re-booted</w:t>
      </w:r>
      <w:r>
        <w:t>, a</w:t>
      </w:r>
      <w:r w:rsidRPr="00A728C1">
        <w:t>dd a temporary network IP address.</w:t>
      </w:r>
    </w:p>
    <w:p w14:paraId="73603CD7" w14:textId="77777777" w:rsidR="000615E7" w:rsidRPr="00A728C1" w:rsidRDefault="000615E7" w:rsidP="000615E7">
      <w:pPr>
        <w:pStyle w:val="NumberedList-Level1"/>
      </w:pPr>
      <w:r w:rsidRPr="00A728C1">
        <w:t>Use</w:t>
      </w:r>
      <w:r>
        <w:t xml:space="preserve"> the</w:t>
      </w:r>
      <w:r w:rsidRPr="00A728C1">
        <w:t xml:space="preserve"> </w:t>
      </w:r>
      <w:r w:rsidRPr="00AF222C">
        <w:rPr>
          <w:rStyle w:val="CodingLanguage"/>
        </w:rPr>
        <w:t>sconfig</w:t>
      </w:r>
      <w:r w:rsidRPr="00A728C1">
        <w:t xml:space="preserve"> utility from (M</w:t>
      </w:r>
      <w:r>
        <w:t>S-DOS) command line to install W</w:t>
      </w:r>
      <w:r w:rsidRPr="00A728C1">
        <w:t>indows updates and enable remote desktop.</w:t>
      </w:r>
    </w:p>
    <w:p w14:paraId="4E0AF5C5" w14:textId="77777777" w:rsidR="000615E7" w:rsidRPr="00A728C1" w:rsidRDefault="000615E7" w:rsidP="000615E7">
      <w:pPr>
        <w:pStyle w:val="NumberedList-Level1"/>
      </w:pPr>
      <w:r w:rsidRPr="00A728C1">
        <w:t>Perform any other customizations you require at this point.</w:t>
      </w:r>
    </w:p>
    <w:p w14:paraId="1583758A" w14:textId="77777777" w:rsidR="000615E7" w:rsidRPr="00A728C1" w:rsidRDefault="000615E7" w:rsidP="000615E7">
      <w:pPr>
        <w:pStyle w:val="NumberedList-Level1"/>
      </w:pPr>
      <w:r w:rsidRPr="00A728C1">
        <w:t xml:space="preserve">Prior to converting the VM to Template, run </w:t>
      </w:r>
      <w:r w:rsidRPr="00AF222C">
        <w:rPr>
          <w:rStyle w:val="CodingLanguage"/>
        </w:rPr>
        <w:t>Sysprep: C:\Windows\System32\Sysprep\Sysprep.exe</w:t>
      </w:r>
    </w:p>
    <w:p w14:paraId="6F40E2FB" w14:textId="77777777" w:rsidR="000615E7" w:rsidRPr="00A728C1" w:rsidRDefault="000615E7" w:rsidP="000615E7">
      <w:pPr>
        <w:pStyle w:val="NumberedList-Level1"/>
      </w:pPr>
      <w:r w:rsidRPr="00A728C1">
        <w:t>Ensure ‘System Out-of-Box Experience (OOBE)’ is selected</w:t>
      </w:r>
      <w:r>
        <w:t>.</w:t>
      </w:r>
    </w:p>
    <w:p w14:paraId="2750ABB3" w14:textId="77777777" w:rsidR="000615E7" w:rsidRPr="00A728C1" w:rsidRDefault="000615E7" w:rsidP="000615E7">
      <w:pPr>
        <w:pStyle w:val="NumberedList-Level1"/>
      </w:pPr>
      <w:r w:rsidRPr="00A728C1">
        <w:t>Select the ‘Generalize’ option</w:t>
      </w:r>
      <w:r>
        <w:t>.</w:t>
      </w:r>
    </w:p>
    <w:p w14:paraId="5CD7B6E3" w14:textId="77777777" w:rsidR="000615E7" w:rsidRDefault="000615E7" w:rsidP="000615E7">
      <w:pPr>
        <w:pStyle w:val="NumberedList-Level1"/>
      </w:pPr>
      <w:r w:rsidRPr="00A728C1">
        <w:t>Select ‘Shut</w:t>
      </w:r>
      <w:r>
        <w:t>down’ from the Shutdown Options.</w:t>
      </w:r>
    </w:p>
    <w:p w14:paraId="2B84C0C2" w14:textId="77777777" w:rsidR="00575564" w:rsidRDefault="000615E7" w:rsidP="000615E7">
      <w:pPr>
        <w:pStyle w:val="NumberedList-Level1"/>
      </w:pPr>
      <w:r>
        <w:t xml:space="preserve">Shutdown VM, and untick </w:t>
      </w:r>
      <w:r>
        <w:rPr>
          <w:rStyle w:val="CodingLanguage"/>
        </w:rPr>
        <w:t>Connect CD/DVD</w:t>
      </w:r>
      <w:r>
        <w:t xml:space="preserve"> so that the Windows Server 2016 ISO is no longer mounted. </w:t>
      </w:r>
    </w:p>
    <w:p w14:paraId="5A8FF988" w14:textId="1EE3AF04" w:rsidR="000615E7" w:rsidRDefault="000615E7" w:rsidP="00575564">
      <w:pPr>
        <w:pStyle w:val="NumberedList-Level1LastBeforeBodycopy"/>
      </w:pPr>
      <w:r>
        <w:t>Boot the Windows VM one final time and enter regional settings applicable to your location and keyboard mapping, then enter a password and Shutdown VM.</w:t>
      </w:r>
    </w:p>
    <w:p w14:paraId="6064B2CB" w14:textId="77777777" w:rsidR="000615E7" w:rsidRDefault="000615E7" w:rsidP="000615E7">
      <w:pPr>
        <w:pStyle w:val="MISCNote-Ruleabove"/>
      </w:pPr>
      <w:r>
        <w:t>Note</w:t>
      </w:r>
    </w:p>
    <w:p w14:paraId="122BEE2A" w14:textId="77777777" w:rsidR="000615E7" w:rsidRDefault="000615E7" w:rsidP="000615E7">
      <w:pPr>
        <w:pStyle w:val="MISCNote-Rulebelow"/>
      </w:pPr>
      <w:r>
        <w:t xml:space="preserve">The </w:t>
      </w:r>
      <w:r>
        <w:rPr>
          <w:rStyle w:val="CodingLanguage"/>
        </w:rPr>
        <w:t>vmware_guest</w:t>
      </w:r>
      <w:r>
        <w:t xml:space="preserve"> module used by the playbooks will generate a new SID.</w:t>
      </w:r>
    </w:p>
    <w:p w14:paraId="3A5C819F" w14:textId="77777777" w:rsidR="000615E7" w:rsidRDefault="000615E7" w:rsidP="0058095B">
      <w:pPr>
        <w:pStyle w:val="BodyTextMetricHPELight10pt"/>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09E58BBA" w14:textId="77777777" w:rsidR="000615E7" w:rsidRDefault="000615E7" w:rsidP="000615E7">
      <w:pPr>
        <w:pStyle w:val="Heading2"/>
      </w:pPr>
      <w:bookmarkStart w:id="266" w:name="_Ref531619941"/>
      <w:bookmarkStart w:id="267" w:name="_Toc531698821"/>
      <w:bookmarkStart w:id="268" w:name="_Toc7097552"/>
      <w:r w:rsidRPr="008A520F">
        <w:t>Playbooks for adding Windows workers</w:t>
      </w:r>
      <w:bookmarkEnd w:id="266"/>
      <w:bookmarkEnd w:id="267"/>
      <w:bookmarkEnd w:id="268"/>
    </w:p>
    <w:p w14:paraId="462E25AD" w14:textId="298E549C" w:rsidR="000615E7" w:rsidRDefault="000615E7" w:rsidP="006A34A0">
      <w:pPr>
        <w:pStyle w:val="BulletLevel1"/>
      </w:pPr>
      <w:r w:rsidRPr="008A520F">
        <w:rPr>
          <w:rStyle w:val="CodingLanguage"/>
        </w:rPr>
        <w:t>playbooks/</w:t>
      </w:r>
      <w:r w:rsidR="00CB40BF">
        <w:rPr>
          <w:rStyle w:val="CodingLanguage"/>
        </w:rPr>
        <w:t>provision_nodes</w:t>
      </w:r>
      <w:r w:rsidRPr="008A520F">
        <w:rPr>
          <w:rStyle w:val="CodingLanguage"/>
        </w:rPr>
        <w:t>.yml</w:t>
      </w:r>
      <w:r>
        <w:t xml:space="preserve"> </w:t>
      </w:r>
      <w:r w:rsidR="006A34A0" w:rsidRPr="006A34A0">
        <w:t>will create all the necessary Windows 2016 VMs for the environment based on the Wind</w:t>
      </w:r>
      <w:r w:rsidR="006A34A0">
        <w:t xml:space="preserve">ows VM Template defined in the </w:t>
      </w:r>
      <w:r w:rsidR="006A34A0" w:rsidRPr="006A34A0">
        <w:rPr>
          <w:rStyle w:val="CodingLanguage"/>
        </w:rPr>
        <w:t>win_vm_template</w:t>
      </w:r>
      <w:r w:rsidR="006A34A0" w:rsidRPr="006A34A0">
        <w:t xml:space="preserve"> variable. Windows VM workers </w:t>
      </w:r>
      <w:r w:rsidR="006A34A0">
        <w:t xml:space="preserve">nodes are defined in the group </w:t>
      </w:r>
      <w:r w:rsidR="006A34A0" w:rsidRPr="006A34A0">
        <w:rPr>
          <w:rStyle w:val="CodingLanguage"/>
        </w:rPr>
        <w:t>vm_wrk_win</w:t>
      </w:r>
      <w:r w:rsidR="006A34A0">
        <w:t xml:space="preserve"> in the </w:t>
      </w:r>
      <w:r w:rsidR="006A34A0" w:rsidRPr="006A34A0">
        <w:rPr>
          <w:rStyle w:val="CodingLanguage"/>
        </w:rPr>
        <w:t>hosts</w:t>
      </w:r>
      <w:r w:rsidR="006A34A0" w:rsidRPr="006A34A0">
        <w:t xml:space="preserve"> inventory.</w:t>
      </w:r>
    </w:p>
    <w:p w14:paraId="73684625" w14:textId="77777777" w:rsidR="000615E7" w:rsidRDefault="000615E7" w:rsidP="000615E7">
      <w:pPr>
        <w:pStyle w:val="BulletLevel1"/>
      </w:pPr>
      <w:r w:rsidRPr="008A520F">
        <w:rPr>
          <w:rStyle w:val="CodingLanguage"/>
        </w:rPr>
        <w:lastRenderedPageBreak/>
        <w:t>playbooks/install_docker.yml</w:t>
      </w:r>
      <w:r>
        <w:t xml:space="preserve"> installs Docker along with all its dependencies on your Windows VMs</w:t>
      </w:r>
    </w:p>
    <w:p w14:paraId="0257F3A7" w14:textId="1A676735" w:rsidR="000615E7" w:rsidRDefault="000615E7" w:rsidP="00884635">
      <w:pPr>
        <w:pStyle w:val="BulletLevel1"/>
      </w:pPr>
      <w:r w:rsidRPr="008A520F">
        <w:rPr>
          <w:rStyle w:val="CodingLanguage"/>
        </w:rPr>
        <w:t>playbooks/scale_workers.yml</w:t>
      </w:r>
      <w:r>
        <w:t xml:space="preserve"> installs and configures additional Windows workers on the target nodes defined by the group </w:t>
      </w:r>
      <w:r w:rsidR="00884635" w:rsidRPr="00884635">
        <w:rPr>
          <w:rStyle w:val="CodingLanguage"/>
        </w:rPr>
        <w:t>vm_wrk_win</w:t>
      </w:r>
      <w:r>
        <w:t xml:space="preserve"> in the </w:t>
      </w:r>
      <w:r w:rsidR="007230C9">
        <w:rPr>
          <w:rStyle w:val="CodingLanguage"/>
        </w:rPr>
        <w:t>hosts</w:t>
      </w:r>
      <w:r>
        <w:t xml:space="preserve"> inventory.</w:t>
      </w:r>
    </w:p>
    <w:p w14:paraId="2553290C" w14:textId="3D2009DD" w:rsidR="008F6A3B" w:rsidRPr="00421B73" w:rsidRDefault="000615E7" w:rsidP="00421B73">
      <w:pPr>
        <w:pStyle w:val="BulletLevel1LastBeforeBodycopy"/>
      </w:pPr>
      <w:r w:rsidRPr="008A520F">
        <w:rPr>
          <w:rStyle w:val="CodingLanguage"/>
        </w:rPr>
        <w:t>playbooks/splunk_uf_win.yml</w:t>
      </w:r>
      <w:r>
        <w:t xml:space="preserve"> installs and configures the Splunk Universal Forwarder on each Windows machine in the inventory.</w:t>
      </w:r>
      <w:bookmarkStart w:id="269" w:name="_Toc531698822"/>
    </w:p>
    <w:p w14:paraId="025A747F" w14:textId="77777777" w:rsidR="000615E7" w:rsidRDefault="000615E7" w:rsidP="000615E7">
      <w:pPr>
        <w:pStyle w:val="Heading2"/>
      </w:pPr>
      <w:bookmarkStart w:id="270" w:name="_Toc7097553"/>
      <w:r>
        <w:t>Windows configuration</w:t>
      </w:r>
      <w:bookmarkEnd w:id="269"/>
      <w:bookmarkEnd w:id="270"/>
    </w:p>
    <w:p w14:paraId="6333CE61" w14:textId="42CD223E" w:rsidR="000615E7" w:rsidRPr="00566ADC" w:rsidRDefault="000615E7" w:rsidP="0058095B">
      <w:pPr>
        <w:pStyle w:val="BodyTextMetricHPELight10pt"/>
      </w:pPr>
      <w:r>
        <w:t xml:space="preserve">Window-related variables are shown in </w:t>
      </w:r>
      <w:r w:rsidRPr="00566ADC">
        <w:fldChar w:fldCharType="begin"/>
      </w:r>
      <w:r w:rsidRPr="00566ADC">
        <w:instrText xml:space="preserve"> REF _Refd17e57169 \h  \* MERGEFORMAT </w:instrText>
      </w:r>
      <w:r w:rsidRPr="00566ADC">
        <w:fldChar w:fldCharType="separate"/>
      </w:r>
      <w:r w:rsidR="00D84FAE" w:rsidRPr="00D84FAE">
        <w:t>Table</w:t>
      </w:r>
      <w:r w:rsidR="00D84FAE" w:rsidRPr="00D84FAE">
        <w:rPr>
          <w:rFonts w:ascii="Calibri" w:hAnsi="Calibri" w:cs="Calibri"/>
        </w:rPr>
        <w:t> </w:t>
      </w:r>
      <w:r w:rsidR="00D84FAE" w:rsidRPr="00D84FAE">
        <w:t>18</w:t>
      </w:r>
      <w:r w:rsidRPr="00566ADC">
        <w:fldChar w:fldCharType="end"/>
      </w:r>
      <w:r w:rsidRPr="00566ADC">
        <w:t>.</w:t>
      </w:r>
      <w:r w:rsidR="00CB40BF">
        <w:t xml:space="preserve"> </w:t>
      </w:r>
      <w:r w:rsidR="00CB40BF" w:rsidRPr="00CB40BF">
        <w:t xml:space="preserve">Variables for all Windows nodes (VM and bare metal) are in the file </w:t>
      </w:r>
      <w:r w:rsidR="00CB40BF" w:rsidRPr="00CB40BF">
        <w:rPr>
          <w:rStyle w:val="CodingLanguage"/>
        </w:rPr>
        <w:t>group_vars/windows_box.yml</w:t>
      </w:r>
      <w:r w:rsidR="00CB40BF" w:rsidRPr="00CB40BF">
        <w:t xml:space="preserve">. Windows VM-specific variables are in </w:t>
      </w:r>
      <w:r w:rsidR="00CB40BF" w:rsidRPr="00CB40BF">
        <w:rPr>
          <w:rStyle w:val="CodingLanguage"/>
        </w:rPr>
        <w:t>group_vars/vm_wrk_win.yml</w:t>
      </w:r>
      <w:r w:rsidR="00CB40BF" w:rsidRPr="00CB40BF">
        <w:t xml:space="preserve"> while Windows bare metal variables are in </w:t>
      </w:r>
      <w:r w:rsidR="00CB40BF" w:rsidRPr="00CB40BF">
        <w:rPr>
          <w:rStyle w:val="CodingLanguage"/>
        </w:rPr>
        <w:t>group_vars/bm_wrk_win.yml</w:t>
      </w:r>
    </w:p>
    <w:p w14:paraId="55813974" w14:textId="77777777" w:rsidR="000615E7" w:rsidRDefault="000615E7" w:rsidP="000615E7">
      <w:pPr>
        <w:pStyle w:val="MISCTableCaptionHeader8pt"/>
      </w:pPr>
      <w:bookmarkStart w:id="271" w:name="_Refd17e57169"/>
      <w:bookmarkStart w:id="272" w:name="_Tocd17e57169"/>
      <w:r w:rsidRPr="00566ADC">
        <w:rPr>
          <w:rStyle w:val="MISCTableCaptionHeaderBold8pt"/>
        </w:rPr>
        <w:t>Table</w:t>
      </w:r>
      <w:r w:rsidRPr="00566ADC">
        <w:rPr>
          <w:rStyle w:val="MISCTableCaptionHeaderBold8pt"/>
          <w:rFonts w:ascii="Calibri" w:hAnsi="Calibri" w:cs="Calibri"/>
        </w:rPr>
        <w:t> </w:t>
      </w:r>
      <w:bookmarkStart w:id="273" w:name="_Numd17e57169"/>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D84FAE">
        <w:rPr>
          <w:rStyle w:val="MISCTableCaptionHeaderBold8pt"/>
          <w:noProof/>
        </w:rPr>
        <w:t>18</w:t>
      </w:r>
      <w:r w:rsidRPr="00566ADC">
        <w:rPr>
          <w:rStyle w:val="MISCTableCaptionHeaderBold8pt"/>
        </w:rPr>
        <w:fldChar w:fldCharType="end"/>
      </w:r>
      <w:bookmarkEnd w:id="271"/>
      <w:bookmarkEnd w:id="272"/>
      <w:bookmarkEnd w:id="273"/>
      <w:r w:rsidRPr="00566ADC">
        <w:rPr>
          <w:rStyle w:val="MISCTableCaptionHeaderBold8pt"/>
        </w:rPr>
        <w:t>.</w:t>
      </w:r>
      <w:r>
        <w:t xml:space="preserve"> Windows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102"/>
        <w:gridCol w:w="2219"/>
        <w:gridCol w:w="5999"/>
      </w:tblGrid>
      <w:tr w:rsidR="000615E7" w14:paraId="0EF35720" w14:textId="77777777" w:rsidTr="005B52F4">
        <w:trPr>
          <w:cantSplit/>
        </w:trPr>
        <w:tc>
          <w:tcPr>
            <w:tcW w:w="2131" w:type="dxa"/>
            <w:tcBorders>
              <w:top w:val="nil"/>
              <w:bottom w:val="single" w:sz="36" w:space="0" w:color="00B388"/>
            </w:tcBorders>
          </w:tcPr>
          <w:p w14:paraId="5985FC4B" w14:textId="77777777" w:rsidR="000615E7" w:rsidRDefault="000615E7" w:rsidP="00CD4360">
            <w:pPr>
              <w:pStyle w:val="TableSubhead8pt"/>
            </w:pPr>
            <w:r>
              <w:t>Variable</w:t>
            </w:r>
          </w:p>
        </w:tc>
        <w:tc>
          <w:tcPr>
            <w:tcW w:w="2250" w:type="dxa"/>
            <w:tcBorders>
              <w:top w:val="nil"/>
              <w:bottom w:val="single" w:sz="36" w:space="0" w:color="00B388"/>
            </w:tcBorders>
          </w:tcPr>
          <w:p w14:paraId="042CAB55" w14:textId="77777777" w:rsidR="000615E7" w:rsidRDefault="000615E7" w:rsidP="00CD4360">
            <w:pPr>
              <w:pStyle w:val="TableSubhead8pt"/>
            </w:pPr>
            <w:r>
              <w:t>File</w:t>
            </w:r>
          </w:p>
        </w:tc>
        <w:tc>
          <w:tcPr>
            <w:tcW w:w="6090" w:type="dxa"/>
            <w:tcBorders>
              <w:top w:val="nil"/>
              <w:bottom w:val="single" w:sz="36" w:space="0" w:color="00B388"/>
            </w:tcBorders>
          </w:tcPr>
          <w:p w14:paraId="40B58670" w14:textId="77777777" w:rsidR="000615E7" w:rsidRDefault="000615E7" w:rsidP="00CD4360">
            <w:pPr>
              <w:pStyle w:val="TableSubhead8pt"/>
            </w:pPr>
            <w:r>
              <w:t>Description</w:t>
            </w:r>
          </w:p>
        </w:tc>
      </w:tr>
      <w:tr w:rsidR="000615E7" w14:paraId="356D2351" w14:textId="77777777" w:rsidTr="005B52F4">
        <w:trPr>
          <w:cantSplit/>
        </w:trPr>
        <w:tc>
          <w:tcPr>
            <w:tcW w:w="2131" w:type="dxa"/>
          </w:tcPr>
          <w:p w14:paraId="49A9A5C0" w14:textId="77777777" w:rsidR="000615E7" w:rsidRDefault="000615E7" w:rsidP="00CD4360">
            <w:pPr>
              <w:pStyle w:val="TableBody8pt"/>
            </w:pPr>
            <w:r>
              <w:t>win_username</w:t>
            </w:r>
          </w:p>
        </w:tc>
        <w:tc>
          <w:tcPr>
            <w:tcW w:w="2250" w:type="dxa"/>
          </w:tcPr>
          <w:p w14:paraId="0C48A32D" w14:textId="2CA4BC9B" w:rsidR="000615E7" w:rsidRPr="00CB40BF" w:rsidRDefault="00234962" w:rsidP="00CB40BF">
            <w:pPr>
              <w:pStyle w:val="TableBody8pt"/>
              <w:rPr>
                <w:rStyle w:val="BoldEmpha"/>
              </w:rPr>
            </w:pPr>
            <w:r>
              <w:rPr>
                <w:rStyle w:val="BoldEmpha"/>
              </w:rPr>
              <w:t>group_var</w:t>
            </w:r>
            <w:r w:rsidR="00B0382D" w:rsidRPr="00CB40BF">
              <w:rPr>
                <w:rStyle w:val="BoldEmpha"/>
              </w:rPr>
              <w:t>s/</w:t>
            </w:r>
            <w:r w:rsidR="00CB40BF" w:rsidRPr="00CB40BF">
              <w:rPr>
                <w:rStyle w:val="BoldEmpha"/>
              </w:rPr>
              <w:t>windows_box.yml</w:t>
            </w:r>
          </w:p>
        </w:tc>
        <w:tc>
          <w:tcPr>
            <w:tcW w:w="6090" w:type="dxa"/>
          </w:tcPr>
          <w:p w14:paraId="59A8A274" w14:textId="77777777" w:rsidR="000615E7" w:rsidRDefault="000615E7" w:rsidP="00CD4360">
            <w:pPr>
              <w:pStyle w:val="TableBody8pt"/>
            </w:pPr>
            <w:r>
              <w:t xml:space="preserve">Windows user name. The default is </w:t>
            </w:r>
            <w:r>
              <w:rPr>
                <w:rStyle w:val="CodingLanguage"/>
              </w:rPr>
              <w:t>Administrator</w:t>
            </w:r>
            <w:r>
              <w:t xml:space="preserve"> </w:t>
            </w:r>
          </w:p>
        </w:tc>
      </w:tr>
      <w:tr w:rsidR="000615E7" w14:paraId="02F0FD4D" w14:textId="77777777" w:rsidTr="005B52F4">
        <w:trPr>
          <w:cantSplit/>
        </w:trPr>
        <w:tc>
          <w:tcPr>
            <w:tcW w:w="2131" w:type="dxa"/>
          </w:tcPr>
          <w:p w14:paraId="36F0B8D6" w14:textId="77777777" w:rsidR="000615E7" w:rsidRDefault="000615E7" w:rsidP="00CD4360">
            <w:pPr>
              <w:pStyle w:val="TableBody8pt"/>
            </w:pPr>
            <w:r>
              <w:t>win_password</w:t>
            </w:r>
          </w:p>
        </w:tc>
        <w:tc>
          <w:tcPr>
            <w:tcW w:w="2250" w:type="dxa"/>
          </w:tcPr>
          <w:p w14:paraId="4BEFBE7C" w14:textId="410A51D5" w:rsidR="000615E7" w:rsidRDefault="00234962" w:rsidP="00CD4360">
            <w:pPr>
              <w:pStyle w:val="TableBody8pt"/>
            </w:pPr>
            <w:r>
              <w:rPr>
                <w:rStyle w:val="BoldEmpha"/>
              </w:rPr>
              <w:t>group_var</w:t>
            </w:r>
            <w:r w:rsidR="0083650F">
              <w:rPr>
                <w:rStyle w:val="BoldEmpha"/>
              </w:rPr>
              <w:t>s/all/vault</w:t>
            </w:r>
          </w:p>
        </w:tc>
        <w:tc>
          <w:tcPr>
            <w:tcW w:w="6090" w:type="dxa"/>
          </w:tcPr>
          <w:p w14:paraId="476B8598" w14:textId="77777777" w:rsidR="000615E7" w:rsidRDefault="000615E7" w:rsidP="00CD4360">
            <w:pPr>
              <w:pStyle w:val="TableBody8pt"/>
            </w:pPr>
            <w:r>
              <w:t xml:space="preserve">The password for the Windows account. </w:t>
            </w:r>
          </w:p>
        </w:tc>
      </w:tr>
      <w:tr w:rsidR="000615E7" w14:paraId="1192D596" w14:textId="77777777" w:rsidTr="005B52F4">
        <w:trPr>
          <w:cantSplit/>
        </w:trPr>
        <w:tc>
          <w:tcPr>
            <w:tcW w:w="2131" w:type="dxa"/>
          </w:tcPr>
          <w:p w14:paraId="2EEEED4A" w14:textId="77777777" w:rsidR="000615E7" w:rsidRDefault="000615E7" w:rsidP="00CD4360">
            <w:pPr>
              <w:pStyle w:val="TableBody8pt"/>
            </w:pPr>
            <w:r w:rsidRPr="008A520F">
              <w:t>docker_ee_version_windows</w:t>
            </w:r>
          </w:p>
        </w:tc>
        <w:tc>
          <w:tcPr>
            <w:tcW w:w="2250" w:type="dxa"/>
          </w:tcPr>
          <w:p w14:paraId="1F120A19" w14:textId="3CFC05D6" w:rsidR="000615E7" w:rsidRPr="00CB40BF" w:rsidRDefault="00234962" w:rsidP="00CD4360">
            <w:pPr>
              <w:pStyle w:val="TableBody8pt"/>
              <w:rPr>
                <w:rStyle w:val="BoldEmpha"/>
              </w:rPr>
            </w:pPr>
            <w:r>
              <w:rPr>
                <w:rStyle w:val="BoldEmpha"/>
              </w:rPr>
              <w:t>group_var</w:t>
            </w:r>
            <w:r w:rsidR="00B0382D" w:rsidRPr="00CB40BF">
              <w:rPr>
                <w:rStyle w:val="BoldEmpha"/>
              </w:rPr>
              <w:t>s</w:t>
            </w:r>
            <w:r w:rsidR="00CB40BF" w:rsidRPr="00CB40BF">
              <w:rPr>
                <w:rStyle w:val="BoldEmpha"/>
              </w:rPr>
              <w:t>/windows_box.yml</w:t>
            </w:r>
          </w:p>
        </w:tc>
        <w:tc>
          <w:tcPr>
            <w:tcW w:w="6090" w:type="dxa"/>
          </w:tcPr>
          <w:p w14:paraId="121A2F3C" w14:textId="0D10B1B8" w:rsidR="000615E7" w:rsidRDefault="000615E7" w:rsidP="00575564">
            <w:pPr>
              <w:pStyle w:val="TableBody8pt"/>
            </w:pPr>
            <w:r w:rsidRPr="008A520F">
              <w:t>It is important that the version of the Docker engine running on your Windows worker nodes is the same as that running on RHEL in the rest of your cluster. You should use this variable to explicitly match</w:t>
            </w:r>
            <w:r w:rsidR="00575564">
              <w:t xml:space="preserve"> up the versions. For Docker 2.1</w:t>
            </w:r>
            <w:r w:rsidRPr="008A520F">
              <w:t>, the recommended value is '</w:t>
            </w:r>
            <w:r w:rsidRPr="008A520F">
              <w:rPr>
                <w:rStyle w:val="CodingLanguage"/>
              </w:rPr>
              <w:t>1</w:t>
            </w:r>
            <w:r w:rsidR="00575564">
              <w:rPr>
                <w:rStyle w:val="CodingLanguage"/>
              </w:rPr>
              <w:t>8.09</w:t>
            </w:r>
            <w:r>
              <w:t>'. If you do not explicit</w:t>
            </w:r>
            <w:r w:rsidRPr="008A520F">
              <w:t>ly set this value, you may end up with an incompatible newer version running on your Windows workers.</w:t>
            </w:r>
          </w:p>
        </w:tc>
      </w:tr>
      <w:tr w:rsidR="006C7B25" w14:paraId="49871177" w14:textId="77777777" w:rsidTr="005B52F4">
        <w:trPr>
          <w:cantSplit/>
        </w:trPr>
        <w:tc>
          <w:tcPr>
            <w:tcW w:w="2131" w:type="dxa"/>
          </w:tcPr>
          <w:p w14:paraId="2F334ECF" w14:textId="3EC12C36" w:rsidR="006C7B25" w:rsidRPr="008A520F" w:rsidRDefault="006C7B25" w:rsidP="00CD4360">
            <w:pPr>
              <w:pStyle w:val="TableBody8pt"/>
            </w:pPr>
            <w:r w:rsidRPr="008A520F">
              <w:t>windows_update</w:t>
            </w:r>
          </w:p>
        </w:tc>
        <w:tc>
          <w:tcPr>
            <w:tcW w:w="2250" w:type="dxa"/>
          </w:tcPr>
          <w:p w14:paraId="5E6320A8" w14:textId="50E1DD92" w:rsidR="006C7B25" w:rsidRPr="005B52F4" w:rsidRDefault="00234962" w:rsidP="00CD4360">
            <w:pPr>
              <w:pStyle w:val="TableBody8pt"/>
              <w:rPr>
                <w:rStyle w:val="BoldEmpha"/>
              </w:rPr>
            </w:pPr>
            <w:r>
              <w:rPr>
                <w:rStyle w:val="BoldEmpha"/>
              </w:rPr>
              <w:t>group_var</w:t>
            </w:r>
            <w:r w:rsidR="00B0382D" w:rsidRPr="005B52F4">
              <w:rPr>
                <w:rStyle w:val="BoldEmpha"/>
              </w:rPr>
              <w:t>s</w:t>
            </w:r>
            <w:r w:rsidR="005B52F4" w:rsidRPr="00CB40BF">
              <w:rPr>
                <w:rStyle w:val="BoldEmpha"/>
              </w:rPr>
              <w:t>/windows_box.yml</w:t>
            </w:r>
          </w:p>
        </w:tc>
        <w:tc>
          <w:tcPr>
            <w:tcW w:w="6090" w:type="dxa"/>
          </w:tcPr>
          <w:p w14:paraId="1BE8B57C" w14:textId="1D5C9488" w:rsidR="006C7B25" w:rsidRPr="008A520F" w:rsidRDefault="006C7B25" w:rsidP="00145A93">
            <w:pPr>
              <w:pStyle w:val="TableBody8pt"/>
            </w:pPr>
            <w:r>
              <w:t>Va</w:t>
            </w:r>
            <w:r w:rsidRPr="008A520F">
              <w:t xml:space="preserve">riable used to determine if Windows updates are automatically downloaded when installing Docker on Windows worker nodes (in the </w:t>
            </w:r>
            <w:r w:rsidRPr="008A520F">
              <w:rPr>
                <w:rStyle w:val="CodingLanguage"/>
              </w:rPr>
              <w:t>playbooks/install_docker.yml</w:t>
            </w:r>
            <w:r w:rsidRPr="008A520F">
              <w:t xml:space="preserve">). Defaults to </w:t>
            </w:r>
            <w:r w:rsidRPr="008A520F">
              <w:rPr>
                <w:rStyle w:val="CodingLanguage"/>
              </w:rPr>
              <w:t>true</w:t>
            </w:r>
            <w:r w:rsidRPr="008A520F">
              <w:t xml:space="preserve">. </w:t>
            </w:r>
          </w:p>
        </w:tc>
      </w:tr>
      <w:tr w:rsidR="00CB40BF" w14:paraId="4A009A6D" w14:textId="77777777" w:rsidTr="005B52F4">
        <w:trPr>
          <w:cantSplit/>
        </w:trPr>
        <w:tc>
          <w:tcPr>
            <w:tcW w:w="2131" w:type="dxa"/>
          </w:tcPr>
          <w:p w14:paraId="231AF7D3" w14:textId="77777777" w:rsidR="00CB40BF" w:rsidRPr="008A520F" w:rsidRDefault="00CB40BF" w:rsidP="00CD4360">
            <w:pPr>
              <w:pStyle w:val="TableBody8pt"/>
            </w:pPr>
          </w:p>
        </w:tc>
        <w:tc>
          <w:tcPr>
            <w:tcW w:w="2250" w:type="dxa"/>
          </w:tcPr>
          <w:p w14:paraId="5CA22CE5" w14:textId="77777777" w:rsidR="00CB40BF" w:rsidRDefault="00CB40BF" w:rsidP="00CD4360">
            <w:pPr>
              <w:pStyle w:val="TableBody8pt"/>
            </w:pPr>
          </w:p>
        </w:tc>
        <w:tc>
          <w:tcPr>
            <w:tcW w:w="6090" w:type="dxa"/>
          </w:tcPr>
          <w:p w14:paraId="54A145D3" w14:textId="77777777" w:rsidR="00CB40BF" w:rsidRDefault="00CB40BF" w:rsidP="00145A93">
            <w:pPr>
              <w:pStyle w:val="TableBody8pt"/>
            </w:pPr>
          </w:p>
        </w:tc>
      </w:tr>
      <w:tr w:rsidR="00CB40BF" w14:paraId="473FFF5D" w14:textId="77777777" w:rsidTr="005B52F4">
        <w:trPr>
          <w:cantSplit/>
        </w:trPr>
        <w:tc>
          <w:tcPr>
            <w:tcW w:w="2131" w:type="dxa"/>
          </w:tcPr>
          <w:p w14:paraId="5AD461F5" w14:textId="02AA0263" w:rsidR="00CB40BF" w:rsidRPr="008A520F" w:rsidRDefault="00CB40BF" w:rsidP="00CD4360">
            <w:pPr>
              <w:pStyle w:val="TableBody8pt"/>
            </w:pPr>
            <w:r w:rsidRPr="00CB40BF">
              <w:t>windows_docker_drive</w:t>
            </w:r>
          </w:p>
        </w:tc>
        <w:tc>
          <w:tcPr>
            <w:tcW w:w="2250" w:type="dxa"/>
          </w:tcPr>
          <w:p w14:paraId="20BED783" w14:textId="418BD00F" w:rsidR="00CB40BF"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45E7875" w14:textId="1655D053" w:rsidR="00CB40BF" w:rsidRDefault="005B52F4" w:rsidP="00145A93">
            <w:pPr>
              <w:pStyle w:val="TableBody8pt"/>
            </w:pPr>
            <w:r w:rsidRPr="005B52F4">
              <w:t>'D'</w:t>
            </w:r>
          </w:p>
        </w:tc>
      </w:tr>
      <w:tr w:rsidR="00CB40BF" w14:paraId="598E0058" w14:textId="77777777" w:rsidTr="005B52F4">
        <w:trPr>
          <w:cantSplit/>
        </w:trPr>
        <w:tc>
          <w:tcPr>
            <w:tcW w:w="2131" w:type="dxa"/>
          </w:tcPr>
          <w:p w14:paraId="7C617643" w14:textId="7D11667E" w:rsidR="00CB40BF" w:rsidRPr="008A520F" w:rsidRDefault="005B52F4" w:rsidP="00CD4360">
            <w:pPr>
              <w:pStyle w:val="TableBody8pt"/>
            </w:pPr>
            <w:r w:rsidRPr="005B52F4">
              <w:t>windows_docker_directory</w:t>
            </w:r>
          </w:p>
        </w:tc>
        <w:tc>
          <w:tcPr>
            <w:tcW w:w="2250" w:type="dxa"/>
          </w:tcPr>
          <w:p w14:paraId="4202DB35" w14:textId="0C8C2E77" w:rsidR="00CB40BF"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02A04544" w14:textId="77D8AB37" w:rsidR="00CB40BF" w:rsidRDefault="005B52F4" w:rsidP="00145A93">
            <w:pPr>
              <w:pStyle w:val="TableBody8pt"/>
            </w:pPr>
            <w:r w:rsidRPr="005B52F4">
              <w:t>'D:\\DockerData'</w:t>
            </w:r>
          </w:p>
        </w:tc>
      </w:tr>
      <w:tr w:rsidR="005B52F4" w14:paraId="3CBEE52B" w14:textId="77777777" w:rsidTr="005B52F4">
        <w:trPr>
          <w:cantSplit/>
        </w:trPr>
        <w:tc>
          <w:tcPr>
            <w:tcW w:w="2131" w:type="dxa"/>
          </w:tcPr>
          <w:p w14:paraId="7C3ACB73" w14:textId="608E6024" w:rsidR="005B52F4" w:rsidRPr="008A520F" w:rsidRDefault="005B52F4" w:rsidP="00CD4360">
            <w:pPr>
              <w:pStyle w:val="TableBody8pt"/>
            </w:pPr>
            <w:r w:rsidRPr="005B52F4">
              <w:t>windows_docker_volume_label</w:t>
            </w:r>
          </w:p>
        </w:tc>
        <w:tc>
          <w:tcPr>
            <w:tcW w:w="2250" w:type="dxa"/>
          </w:tcPr>
          <w:p w14:paraId="769C05D7" w14:textId="25F728A1" w:rsidR="005B52F4" w:rsidRPr="005B52F4" w:rsidRDefault="00234962" w:rsidP="00CD4360">
            <w:pPr>
              <w:pStyle w:val="TableBody8pt"/>
              <w:rPr>
                <w:rStyle w:val="BoldEmpha"/>
              </w:rPr>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A990E1A" w14:textId="33EF4D43" w:rsidR="005B52F4" w:rsidRDefault="005B52F4" w:rsidP="00145A93">
            <w:pPr>
              <w:pStyle w:val="TableBody8pt"/>
            </w:pPr>
            <w:r w:rsidRPr="005B52F4">
              <w:t>'DockerVol'</w:t>
            </w:r>
          </w:p>
        </w:tc>
      </w:tr>
      <w:tr w:rsidR="005B52F4" w14:paraId="1D4C0218" w14:textId="77777777" w:rsidTr="005B52F4">
        <w:trPr>
          <w:cantSplit/>
        </w:trPr>
        <w:tc>
          <w:tcPr>
            <w:tcW w:w="2131" w:type="dxa"/>
          </w:tcPr>
          <w:p w14:paraId="5CBEAF28" w14:textId="07E2592F" w:rsidR="005B52F4" w:rsidRPr="005B52F4" w:rsidRDefault="005B52F4" w:rsidP="00CD4360">
            <w:pPr>
              <w:pStyle w:val="TableBody8pt"/>
            </w:pPr>
            <w:r w:rsidRPr="005B52F4">
              <w:t>windows_tz</w:t>
            </w:r>
          </w:p>
        </w:tc>
        <w:tc>
          <w:tcPr>
            <w:tcW w:w="2250" w:type="dxa"/>
          </w:tcPr>
          <w:p w14:paraId="1A52732A" w14:textId="1013120B" w:rsidR="005B52F4" w:rsidRPr="005B52F4" w:rsidRDefault="00234962" w:rsidP="00CD4360">
            <w:pPr>
              <w:pStyle w:val="TableBody8pt"/>
              <w:rPr>
                <w:rStyle w:val="BoldEmpha"/>
              </w:rPr>
            </w:pPr>
            <w:r>
              <w:rPr>
                <w:rStyle w:val="BoldEmpha"/>
              </w:rPr>
              <w:t>group_var</w:t>
            </w:r>
            <w:r w:rsidR="005B52F4" w:rsidRPr="005B52F4">
              <w:rPr>
                <w:rStyle w:val="BoldEmpha"/>
              </w:rPr>
              <w:t>s</w:t>
            </w:r>
            <w:r w:rsidR="005B52F4" w:rsidRPr="00CB40BF">
              <w:rPr>
                <w:rStyle w:val="BoldEmpha"/>
              </w:rPr>
              <w:t>/windows_box.yml</w:t>
            </w:r>
          </w:p>
        </w:tc>
        <w:tc>
          <w:tcPr>
            <w:tcW w:w="6090" w:type="dxa"/>
          </w:tcPr>
          <w:p w14:paraId="6818DFBB" w14:textId="2333B098" w:rsidR="005B52F4" w:rsidRPr="005B52F4" w:rsidRDefault="005B52F4" w:rsidP="005B52F4">
            <w:pPr>
              <w:pStyle w:val="TableBody8pt"/>
            </w:pPr>
            <w:r>
              <w:t>'Pacific Standard Time'</w:t>
            </w:r>
            <w:r>
              <w:br/>
              <w:t xml:space="preserve">This is different from the </w:t>
            </w:r>
            <w:r w:rsidRPr="005B52F4">
              <w:rPr>
                <w:rStyle w:val="CodingLanguage"/>
              </w:rPr>
              <w:t>windows_timezone</w:t>
            </w:r>
            <w:r w:rsidRPr="005B52F4">
              <w:t xml:space="preserve"> variable. It is important that this value matches the timezone used by UCP servers for certificate validation. See  </w:t>
            </w:r>
            <w:hyperlink r:id="rId71" w:history="1">
              <w:r w:rsidRPr="005B52F4">
                <w:rPr>
                  <w:rStyle w:val="Hyperlink"/>
                </w:rPr>
                <w:t>https://msdn.microsoft.com/en-us/library/ms912391.aspx</w:t>
              </w:r>
            </w:hyperlink>
            <w:r w:rsidRPr="005B52F4">
              <w:t>.</w:t>
            </w:r>
          </w:p>
        </w:tc>
      </w:tr>
      <w:tr w:rsidR="005B52F4" w14:paraId="2C689558" w14:textId="77777777" w:rsidTr="005B52F4">
        <w:trPr>
          <w:cantSplit/>
        </w:trPr>
        <w:tc>
          <w:tcPr>
            <w:tcW w:w="2131" w:type="dxa"/>
          </w:tcPr>
          <w:p w14:paraId="22C33F87" w14:textId="77777777" w:rsidR="005B52F4" w:rsidRPr="008A520F" w:rsidRDefault="005B52F4" w:rsidP="00CD4360">
            <w:pPr>
              <w:pStyle w:val="TableBody8pt"/>
            </w:pPr>
          </w:p>
        </w:tc>
        <w:tc>
          <w:tcPr>
            <w:tcW w:w="2250" w:type="dxa"/>
          </w:tcPr>
          <w:p w14:paraId="3768E60D" w14:textId="77777777" w:rsidR="005B52F4" w:rsidRPr="005B52F4" w:rsidRDefault="005B52F4" w:rsidP="00CD4360">
            <w:pPr>
              <w:pStyle w:val="TableBody8pt"/>
              <w:rPr>
                <w:rStyle w:val="BoldEmpha"/>
              </w:rPr>
            </w:pPr>
          </w:p>
        </w:tc>
        <w:tc>
          <w:tcPr>
            <w:tcW w:w="6090" w:type="dxa"/>
          </w:tcPr>
          <w:p w14:paraId="4E4E498D" w14:textId="77777777" w:rsidR="005B52F4" w:rsidRDefault="005B52F4" w:rsidP="00145A93">
            <w:pPr>
              <w:pStyle w:val="TableBody8pt"/>
            </w:pPr>
          </w:p>
        </w:tc>
      </w:tr>
      <w:tr w:rsidR="000615E7" w14:paraId="3D010C16" w14:textId="77777777" w:rsidTr="005B52F4">
        <w:trPr>
          <w:cantSplit/>
        </w:trPr>
        <w:tc>
          <w:tcPr>
            <w:tcW w:w="2131" w:type="dxa"/>
          </w:tcPr>
          <w:p w14:paraId="4918853A" w14:textId="3C0DF845" w:rsidR="000615E7" w:rsidRDefault="006C7B25" w:rsidP="00CD4360">
            <w:pPr>
              <w:pStyle w:val="TableBody8pt"/>
            </w:pPr>
            <w:r w:rsidRPr="008A520F">
              <w:t>windows_winrm_script</w:t>
            </w:r>
          </w:p>
        </w:tc>
        <w:tc>
          <w:tcPr>
            <w:tcW w:w="2250" w:type="dxa"/>
          </w:tcPr>
          <w:p w14:paraId="4CBBE294" w14:textId="30477C38" w:rsidR="000615E7"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EF01FCE" w14:textId="650D4E53" w:rsidR="000615E7" w:rsidRDefault="006C7B25" w:rsidP="006C7B25">
            <w:pPr>
              <w:pStyle w:val="TableBody8pt"/>
            </w:pPr>
            <w:r w:rsidRPr="008A520F">
              <w:t xml:space="preserve">Variable used to determine where the </w:t>
            </w:r>
            <w:r w:rsidRPr="008A520F">
              <w:rPr>
                <w:rStyle w:val="CodingLanguage"/>
              </w:rPr>
              <w:t>winrm</w:t>
            </w:r>
            <w:r w:rsidRPr="008A520F">
              <w:t xml:space="preserve"> Powershell script will be downloaded from. See the </w:t>
            </w:r>
            <w:r>
              <w:t xml:space="preserve">following </w:t>
            </w:r>
            <w:r w:rsidRPr="008A520F">
              <w:t xml:space="preserve">section </w:t>
            </w:r>
            <w:r>
              <w:t>for more i</w:t>
            </w:r>
            <w:r w:rsidRPr="008A520F">
              <w:t>nformation.</w:t>
            </w:r>
          </w:p>
        </w:tc>
      </w:tr>
    </w:tbl>
    <w:p w14:paraId="6C397132" w14:textId="77777777" w:rsidR="000615E7" w:rsidRDefault="000615E7" w:rsidP="0058095B">
      <w:pPr>
        <w:pStyle w:val="BodyTextMetricHPELight10pt"/>
      </w:pPr>
    </w:p>
    <w:p w14:paraId="5CF21601" w14:textId="77777777" w:rsidR="00145A93" w:rsidRDefault="00145A93" w:rsidP="000615E7"/>
    <w:p w14:paraId="0F9BBC13" w14:textId="77777777" w:rsidR="000615E7" w:rsidRDefault="000615E7" w:rsidP="000615E7">
      <w:pPr>
        <w:pStyle w:val="Heading3"/>
      </w:pPr>
      <w:bookmarkStart w:id="274" w:name="_Deploying_Windows_workers"/>
      <w:bookmarkEnd w:id="274"/>
      <w:r w:rsidRPr="00237C47">
        <w:t>Configuring the winrm remoting script</w:t>
      </w:r>
    </w:p>
    <w:p w14:paraId="6C0A90F9" w14:textId="30E48308" w:rsidR="006C7B25" w:rsidRDefault="000615E7" w:rsidP="0058095B">
      <w:pPr>
        <w:pStyle w:val="BodyTextMetricHPELight10pt"/>
      </w:pPr>
      <w:r w:rsidRPr="00237C47">
        <w:t xml:space="preserve">The playbooks for deploying Windows workers rely on a Powershell script for remote access from the Ansible machine. The script </w:t>
      </w:r>
      <w:r w:rsidRPr="00237C47">
        <w:rPr>
          <w:rStyle w:val="CodingLanguage"/>
        </w:rPr>
        <w:t>ConfigureRemotingForAnsible.ps1</w:t>
      </w:r>
      <w:r w:rsidRPr="00237C47">
        <w:t xml:space="preserve"> is available online on GitHub</w:t>
      </w:r>
      <w:r w:rsidR="006C7B25">
        <w:t xml:space="preserve"> at </w:t>
      </w:r>
      <w:hyperlink r:id="rId72" w:history="1">
        <w:r w:rsidR="006C7B25" w:rsidRPr="006C7B25">
          <w:rPr>
            <w:rStyle w:val="Hyperlink"/>
          </w:rPr>
          <w:t>https://raw.githubusercontent.com/ansible/ansible/devel/examples/scripts/ConfigureRemotingForAnsible.ps1</w:t>
        </w:r>
      </w:hyperlink>
      <w:r w:rsidR="006C7B25">
        <w:t xml:space="preserve">. </w:t>
      </w:r>
      <w:r w:rsidRPr="00237C47">
        <w:t xml:space="preserve"> </w:t>
      </w:r>
    </w:p>
    <w:p w14:paraId="78208952" w14:textId="3D4689F9" w:rsidR="000615E7" w:rsidRDefault="006C7B25" w:rsidP="0058095B">
      <w:pPr>
        <w:pStyle w:val="BodyTextMetricHPELight10pt"/>
      </w:pPr>
      <w:r>
        <w:t>You n</w:t>
      </w:r>
      <w:r w:rsidR="000615E7" w:rsidRPr="00577A7F">
        <w:t>eed to mak</w:t>
      </w:r>
      <w:r>
        <w:t>e this script available locally</w:t>
      </w:r>
      <w:r w:rsidR="00F324E6">
        <w:t xml:space="preserve"> on the Fedora 29 Ansible controller</w:t>
      </w:r>
      <w:r>
        <w:t>:</w:t>
      </w:r>
    </w:p>
    <w:p w14:paraId="13410B53" w14:textId="16EC76F3" w:rsidR="000615E7" w:rsidRDefault="000615E7" w:rsidP="000001BE">
      <w:pPr>
        <w:pStyle w:val="NumberedList-Level1"/>
        <w:numPr>
          <w:ilvl w:val="0"/>
          <w:numId w:val="24"/>
        </w:numPr>
      </w:pPr>
      <w:r w:rsidRPr="00577A7F">
        <w:t>Download the script:</w:t>
      </w:r>
      <w:r>
        <w:br/>
      </w:r>
      <w:r>
        <w:br/>
      </w:r>
      <w:r w:rsidRPr="00577A7F">
        <w:rPr>
          <w:rStyle w:val="CodingLanguage"/>
        </w:rPr>
        <w:t xml:space="preserve">wget </w:t>
      </w:r>
      <w:r w:rsidR="00491E72" w:rsidRPr="00491E72">
        <w:rPr>
          <w:rStyle w:val="CodingLanguage"/>
        </w:rPr>
        <w:t>https://raw.githubusercontent.com/ansible/ansible/devel/examples/scripts/ConfigureRemotingForAnsible.ps1</w:t>
      </w:r>
    </w:p>
    <w:p w14:paraId="415C1E6F" w14:textId="06D98F2A" w:rsidR="000615E7" w:rsidRDefault="000615E7" w:rsidP="007B4220">
      <w:pPr>
        <w:pStyle w:val="NumberedList-Level1"/>
        <w:numPr>
          <w:ilvl w:val="0"/>
          <w:numId w:val="19"/>
        </w:numPr>
      </w:pPr>
      <w:r w:rsidRPr="00577A7F">
        <w:t>Deploy a local HTTP server, enabling port 80, for example:</w:t>
      </w:r>
      <w:r>
        <w:br/>
      </w:r>
      <w:r>
        <w:br/>
      </w:r>
      <w:r w:rsidR="007B4220" w:rsidRPr="007B4220">
        <w:rPr>
          <w:rStyle w:val="CodingLanguage"/>
        </w:rPr>
        <w:lastRenderedPageBreak/>
        <w:t>firewall-cmd --permanent --add-port 80/tcp --zone=public</w:t>
      </w:r>
      <w:r w:rsidRPr="00577A7F">
        <w:rPr>
          <w:rStyle w:val="CodingLanguage"/>
        </w:rPr>
        <w:br/>
      </w:r>
      <w:r w:rsidR="007B4220" w:rsidRPr="007B4220">
        <w:rPr>
          <w:rStyle w:val="CodingLanguage"/>
        </w:rPr>
        <w:t>firewall-cmd --permanent --change-interface=ens192 --zone=public</w:t>
      </w:r>
      <w:r w:rsidRPr="00577A7F">
        <w:rPr>
          <w:rStyle w:val="CodingLanguage"/>
        </w:rPr>
        <w:br/>
      </w:r>
      <w:r w:rsidR="007B4220" w:rsidRPr="007B4220">
        <w:rPr>
          <w:rStyle w:val="CodingLanguage"/>
        </w:rPr>
        <w:t xml:space="preserve">firewall-cmd </w:t>
      </w:r>
      <w:r w:rsidR="007B4220">
        <w:rPr>
          <w:rStyle w:val="CodingLanguage"/>
        </w:rPr>
        <w:t>–</w:t>
      </w:r>
      <w:r w:rsidR="007B4220" w:rsidRPr="007B4220">
        <w:rPr>
          <w:rStyle w:val="CodingLanguage"/>
        </w:rPr>
        <w:t>reload</w:t>
      </w:r>
      <w:r w:rsidR="007B4220" w:rsidRPr="007B4220">
        <w:rPr>
          <w:rStyle w:val="CodingLanguage"/>
          <w:rFonts w:ascii="MetricHPE Light" w:hAnsi="MetricHPE Light"/>
        </w:rPr>
        <w:br/>
      </w:r>
      <w:r w:rsidRPr="00577A7F">
        <w:rPr>
          <w:rStyle w:val="CodingLanguage"/>
        </w:rPr>
        <w:br/>
      </w:r>
      <w:r w:rsidR="007B4220" w:rsidRPr="007B4220">
        <w:rPr>
          <w:rStyle w:val="CodingLanguage"/>
        </w:rPr>
        <w:t>dnf install httpd</w:t>
      </w:r>
      <w:r w:rsidRPr="00577A7F">
        <w:rPr>
          <w:rStyle w:val="CodingLanguage"/>
        </w:rPr>
        <w:br/>
      </w:r>
      <w:r w:rsidR="007B4220" w:rsidRPr="007B4220">
        <w:rPr>
          <w:rStyle w:val="CodingLanguage"/>
        </w:rPr>
        <w:t>systemctl enable httpd</w:t>
      </w:r>
      <w:bookmarkStart w:id="275" w:name="_GoBack"/>
      <w:bookmarkEnd w:id="275"/>
      <w:r w:rsidR="007B4220">
        <w:rPr>
          <w:rStyle w:val="CodingLanguage"/>
        </w:rPr>
        <w:br/>
      </w:r>
      <w:r w:rsidR="007B4220" w:rsidRPr="007B4220">
        <w:rPr>
          <w:rStyle w:val="CodingLanguage"/>
        </w:rPr>
        <w:t>systemctl start httpd</w:t>
      </w:r>
    </w:p>
    <w:p w14:paraId="06085368" w14:textId="77777777" w:rsidR="000615E7" w:rsidRDefault="000615E7" w:rsidP="000001BE">
      <w:pPr>
        <w:pStyle w:val="NumberedList-Level1"/>
        <w:numPr>
          <w:ilvl w:val="0"/>
          <w:numId w:val="19"/>
        </w:numPr>
      </w:pPr>
      <w:r w:rsidRPr="00577A7F">
        <w:t>Copy the downloaded script to the web server:</w:t>
      </w:r>
      <w:r>
        <w:br/>
      </w:r>
      <w:r>
        <w:br/>
      </w:r>
      <w:r w:rsidRPr="00577A7F">
        <w:rPr>
          <w:rStyle w:val="CodingLanguage"/>
        </w:rPr>
        <w:t>cp ConfigureRemotingForAnsible.ps1 /var/www/html</w:t>
      </w:r>
    </w:p>
    <w:p w14:paraId="08747069" w14:textId="49A6E54B" w:rsidR="000615E7" w:rsidRPr="00CB40BF" w:rsidRDefault="000615E7" w:rsidP="000615E7">
      <w:pPr>
        <w:pStyle w:val="NumberedList-Level1LastBeforeBodycopy"/>
        <w:rPr>
          <w:rStyle w:val="CodingLanguage"/>
          <w:rFonts w:ascii="MetricHPE Light" w:hAnsi="MetricHPE Light"/>
        </w:rPr>
      </w:pPr>
      <w:r w:rsidRPr="00577A7F">
        <w:t xml:space="preserve">Configure the </w:t>
      </w:r>
      <w:r>
        <w:t>variable</w:t>
      </w:r>
      <w:r w:rsidRPr="00577A7F">
        <w:t xml:space="preserve"> to point at th</w:t>
      </w:r>
      <w:r w:rsidR="002C0C4F">
        <w:t>e local web server, using the name or the IP address of the Ansible controller, for example:</w:t>
      </w:r>
      <w:r>
        <w:br/>
      </w:r>
      <w:r>
        <w:br/>
      </w:r>
      <w:r w:rsidRPr="00614DCF">
        <w:rPr>
          <w:rStyle w:val="CodingLanguage"/>
        </w:rPr>
        <w:t>wi</w:t>
      </w:r>
      <w:r w:rsidR="003D0F84">
        <w:rPr>
          <w:rStyle w:val="CodingLanguage"/>
        </w:rPr>
        <w:t>ndows_winrm_script: 'http://10.60.59</w:t>
      </w:r>
      <w:r w:rsidRPr="00614DCF">
        <w:rPr>
          <w:rStyle w:val="CodingLanguage"/>
        </w:rPr>
        <w:t>.230/ConfigureRemotingForAnsible.ps1'</w:t>
      </w:r>
    </w:p>
    <w:p w14:paraId="761E94E5" w14:textId="6277692A" w:rsidR="00CB40BF" w:rsidRDefault="00884635" w:rsidP="00884635">
      <w:pPr>
        <w:pStyle w:val="Heading3"/>
      </w:pPr>
      <w:r>
        <w:t>Windows VM variables</w:t>
      </w:r>
    </w:p>
    <w:p w14:paraId="1E5AF8E8" w14:textId="0DEA3367" w:rsidR="00884635" w:rsidRPr="00884635" w:rsidRDefault="00884635" w:rsidP="00884635">
      <w:pPr>
        <w:pStyle w:val="BodyTextMetricHPELight10pt"/>
      </w:pPr>
      <w:r>
        <w:t>The following table shows the variables specific to Windows VMs.</w:t>
      </w:r>
    </w:p>
    <w:p w14:paraId="11541A08" w14:textId="6CC2A505" w:rsidR="00884635" w:rsidRPr="00884635" w:rsidRDefault="00884635" w:rsidP="00884635">
      <w:pPr>
        <w:pStyle w:val="MISCTableCaptionHeader8pt"/>
      </w:pPr>
      <w:r w:rsidRPr="00884635">
        <w:rPr>
          <w:rStyle w:val="MISCTableCaptionHeaderBold8pt"/>
        </w:rPr>
        <w:t xml:space="preserve">Table </w:t>
      </w:r>
      <w:r w:rsidRPr="00884635">
        <w:rPr>
          <w:rStyle w:val="MISCTableCaptionHeaderBold8pt"/>
        </w:rPr>
        <w:fldChar w:fldCharType="begin"/>
      </w:r>
      <w:r w:rsidRPr="00884635">
        <w:rPr>
          <w:rStyle w:val="MISCTableCaptionHeaderBold8pt"/>
        </w:rPr>
        <w:instrText xml:space="preserve"> SEQ Table \* ARABIC </w:instrText>
      </w:r>
      <w:r w:rsidRPr="00884635">
        <w:rPr>
          <w:rStyle w:val="MISCTableCaptionHeaderBold8pt"/>
        </w:rPr>
        <w:fldChar w:fldCharType="separate"/>
      </w:r>
      <w:r w:rsidR="00D84FAE">
        <w:rPr>
          <w:rStyle w:val="MISCTableCaptionHeaderBold8pt"/>
          <w:noProof/>
        </w:rPr>
        <w:t>19</w:t>
      </w:r>
      <w:r w:rsidRPr="00884635">
        <w:rPr>
          <w:rStyle w:val="MISCTableCaptionHeaderBold8pt"/>
        </w:rPr>
        <w:fldChar w:fldCharType="end"/>
      </w:r>
      <w:r w:rsidRPr="00884635">
        <w:rPr>
          <w:rStyle w:val="MISCTableCaptionHeaderBold8pt"/>
        </w:rPr>
        <w:t>.</w:t>
      </w:r>
      <w:r>
        <w:t xml:space="preserve"> Windows VM variables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800"/>
        <w:gridCol w:w="2430"/>
        <w:gridCol w:w="5730"/>
      </w:tblGrid>
      <w:tr w:rsidR="00CB40BF" w14:paraId="754AFBA1" w14:textId="77777777" w:rsidTr="000970E4">
        <w:trPr>
          <w:cantSplit/>
        </w:trPr>
        <w:tc>
          <w:tcPr>
            <w:tcW w:w="1800" w:type="dxa"/>
            <w:tcBorders>
              <w:top w:val="nil"/>
              <w:bottom w:val="single" w:sz="36" w:space="0" w:color="00B388"/>
            </w:tcBorders>
          </w:tcPr>
          <w:p w14:paraId="0E42FEEB" w14:textId="77777777" w:rsidR="00CB40BF" w:rsidRDefault="00CB40BF" w:rsidP="00151A02">
            <w:pPr>
              <w:pStyle w:val="TableSubhead8pt"/>
            </w:pPr>
            <w:bookmarkStart w:id="276" w:name="_Sysdig_configuration"/>
            <w:bookmarkStart w:id="277" w:name="_Prometheus_and_Grafana"/>
            <w:bookmarkEnd w:id="276"/>
            <w:bookmarkEnd w:id="277"/>
            <w:r>
              <w:t>Variable</w:t>
            </w:r>
          </w:p>
        </w:tc>
        <w:tc>
          <w:tcPr>
            <w:tcW w:w="2430" w:type="dxa"/>
            <w:tcBorders>
              <w:top w:val="nil"/>
              <w:bottom w:val="single" w:sz="36" w:space="0" w:color="00B388"/>
            </w:tcBorders>
          </w:tcPr>
          <w:p w14:paraId="3B3A3C3D" w14:textId="77777777" w:rsidR="00CB40BF" w:rsidRDefault="00CB40BF" w:rsidP="00151A02">
            <w:pPr>
              <w:pStyle w:val="TableSubhead8pt"/>
            </w:pPr>
            <w:r>
              <w:t>File</w:t>
            </w:r>
          </w:p>
        </w:tc>
        <w:tc>
          <w:tcPr>
            <w:tcW w:w="5730" w:type="dxa"/>
            <w:tcBorders>
              <w:top w:val="nil"/>
              <w:bottom w:val="single" w:sz="36" w:space="0" w:color="00B388"/>
            </w:tcBorders>
          </w:tcPr>
          <w:p w14:paraId="4425B2D9" w14:textId="77777777" w:rsidR="00CB40BF" w:rsidRDefault="00CB40BF" w:rsidP="00151A02">
            <w:pPr>
              <w:pStyle w:val="TableSubhead8pt"/>
            </w:pPr>
            <w:r>
              <w:t>Description</w:t>
            </w:r>
          </w:p>
        </w:tc>
      </w:tr>
      <w:tr w:rsidR="00CB40BF" w14:paraId="1D4134EB" w14:textId="77777777" w:rsidTr="000970E4">
        <w:trPr>
          <w:cantSplit/>
        </w:trPr>
        <w:tc>
          <w:tcPr>
            <w:tcW w:w="1800" w:type="dxa"/>
          </w:tcPr>
          <w:p w14:paraId="58A456A8" w14:textId="77777777" w:rsidR="00CB40BF" w:rsidRDefault="00CB40BF" w:rsidP="00151A02">
            <w:pPr>
              <w:pStyle w:val="TableBody8pt"/>
            </w:pPr>
            <w:r>
              <w:t>win_vm_template</w:t>
            </w:r>
          </w:p>
        </w:tc>
        <w:tc>
          <w:tcPr>
            <w:tcW w:w="2430" w:type="dxa"/>
          </w:tcPr>
          <w:p w14:paraId="339D5EF2" w14:textId="707C8A8F" w:rsidR="00CB40BF" w:rsidRPr="000970E4" w:rsidRDefault="000970E4" w:rsidP="00151A02">
            <w:pPr>
              <w:pStyle w:val="TableBody8pt"/>
              <w:rPr>
                <w:rStyle w:val="BoldEmpha"/>
              </w:rPr>
            </w:pPr>
            <w:r w:rsidRPr="000970E4">
              <w:rPr>
                <w:rStyle w:val="BoldEmpha"/>
              </w:rPr>
              <w:t>group_vars/vm_wrk_win.yml</w:t>
            </w:r>
          </w:p>
        </w:tc>
        <w:tc>
          <w:tcPr>
            <w:tcW w:w="5730" w:type="dxa"/>
          </w:tcPr>
          <w:p w14:paraId="375043AE" w14:textId="77777777" w:rsidR="00CB40BF" w:rsidRDefault="00CB40BF" w:rsidP="00151A02">
            <w:pPr>
              <w:pStyle w:val="TableBody8pt"/>
            </w:pPr>
            <w:r>
              <w:t>Name of the Windows 2016 VM Template to use. Note that this is the name from a vCenter perspective, not the hostname.</w:t>
            </w:r>
          </w:p>
        </w:tc>
      </w:tr>
      <w:tr w:rsidR="00884635" w14:paraId="02522521" w14:textId="77777777" w:rsidTr="000970E4">
        <w:trPr>
          <w:cantSplit/>
        </w:trPr>
        <w:tc>
          <w:tcPr>
            <w:tcW w:w="1800" w:type="dxa"/>
          </w:tcPr>
          <w:p w14:paraId="242BF791" w14:textId="6B544008" w:rsidR="00884635" w:rsidRDefault="00884635" w:rsidP="00151A02">
            <w:pPr>
              <w:pStyle w:val="TableBody8pt"/>
            </w:pPr>
            <w:r w:rsidRPr="00884635">
              <w:t>windows_vdvs_ps</w:t>
            </w:r>
          </w:p>
        </w:tc>
        <w:tc>
          <w:tcPr>
            <w:tcW w:w="2430" w:type="dxa"/>
          </w:tcPr>
          <w:p w14:paraId="45C535BD" w14:textId="7A969D88" w:rsidR="00884635" w:rsidRDefault="000970E4" w:rsidP="00151A02">
            <w:pPr>
              <w:pStyle w:val="TableBody8pt"/>
            </w:pPr>
            <w:r w:rsidRPr="000970E4">
              <w:rPr>
                <w:rStyle w:val="BoldEmpha"/>
              </w:rPr>
              <w:t>group_vars/vm_wrk_win.yml</w:t>
            </w:r>
          </w:p>
        </w:tc>
        <w:tc>
          <w:tcPr>
            <w:tcW w:w="5730" w:type="dxa"/>
          </w:tcPr>
          <w:p w14:paraId="39AB791D" w14:textId="48126BD7" w:rsidR="00884635" w:rsidRDefault="00884635" w:rsidP="00884635">
            <w:pPr>
              <w:pStyle w:val="TableBody8pt"/>
            </w:pPr>
            <w:r w:rsidRPr="00884635">
              <w:t xml:space="preserve">Variable used to download the PowerShell script that is used to install vDVS for Windows. For example, </w:t>
            </w:r>
            <w:hyperlink r:id="rId73" w:history="1">
              <w:r w:rsidRPr="000970E4">
                <w:rPr>
                  <w:rStyle w:val="Hyperlink"/>
                </w:rPr>
                <w:t>https://raw.githubusercontent.com/vmware/vsphere-storage-for-docker/master/install-vdvs.ps1</w:t>
              </w:r>
            </w:hyperlink>
          </w:p>
        </w:tc>
      </w:tr>
      <w:tr w:rsidR="00CB40BF" w14:paraId="4A3427C6" w14:textId="77777777" w:rsidTr="000970E4">
        <w:trPr>
          <w:cantSplit/>
        </w:trPr>
        <w:tc>
          <w:tcPr>
            <w:tcW w:w="1800" w:type="dxa"/>
          </w:tcPr>
          <w:p w14:paraId="6997D284" w14:textId="77777777" w:rsidR="00CB40BF" w:rsidRDefault="00CB40BF" w:rsidP="00151A02">
            <w:pPr>
              <w:pStyle w:val="TableBody8pt"/>
            </w:pPr>
            <w:r>
              <w:t>windows_vdvs_path</w:t>
            </w:r>
          </w:p>
        </w:tc>
        <w:tc>
          <w:tcPr>
            <w:tcW w:w="2430" w:type="dxa"/>
          </w:tcPr>
          <w:p w14:paraId="0074062C" w14:textId="00C6298F" w:rsidR="00CB40BF" w:rsidRDefault="000970E4" w:rsidP="00151A02">
            <w:pPr>
              <w:pStyle w:val="TableBody8pt"/>
              <w:rPr>
                <w:rStyle w:val="BoldEmpha"/>
              </w:rPr>
            </w:pPr>
            <w:r w:rsidRPr="000970E4">
              <w:rPr>
                <w:rStyle w:val="BoldEmpha"/>
              </w:rPr>
              <w:t>group_vars/vm_wrk_win.yml</w:t>
            </w:r>
          </w:p>
        </w:tc>
        <w:tc>
          <w:tcPr>
            <w:tcW w:w="5730" w:type="dxa"/>
          </w:tcPr>
          <w:p w14:paraId="7E1D6EE4" w14:textId="77777777" w:rsidR="00CB40BF" w:rsidRDefault="00CB40BF" w:rsidP="00151A02">
            <w:pPr>
              <w:pStyle w:val="TableBody8pt"/>
            </w:pPr>
            <w:r>
              <w:t xml:space="preserve">Variable used to download vSphere Docker Volume Service software. This variable is combined with </w:t>
            </w:r>
            <w:r>
              <w:rPr>
                <w:rStyle w:val="CodingLanguage"/>
              </w:rPr>
              <w:t>windows_vdvs_version</w:t>
            </w:r>
            <w:r>
              <w:t xml:space="preserve"> (below) to generate a URL of the form &lt;windows_vdvs_path&gt;_&lt;windows_vdvs_version&gt;.zip to download the software. For example, to download version 0.21, set </w:t>
            </w:r>
            <w:r>
              <w:rPr>
                <w:rStyle w:val="CodingLanguage"/>
              </w:rPr>
              <w:t>windows_vdvs_path</w:t>
            </w:r>
            <w:r>
              <w:t xml:space="preserve"> equal to </w:t>
            </w:r>
            <w:r w:rsidRPr="007F77C6">
              <w:rPr>
                <w:rStyle w:val="CodingLanguage"/>
              </w:rPr>
              <w:t>https://vmware.bintray.com/vDVS/vsphere-storage-for-docker_windows</w:t>
            </w:r>
            <w:r>
              <w:t xml:space="preserve"> and </w:t>
            </w:r>
            <w:r>
              <w:rPr>
                <w:rStyle w:val="CodingLanguage"/>
              </w:rPr>
              <w:t>windows_vdvs_version</w:t>
            </w:r>
            <w:r>
              <w:t xml:space="preserve"> equal to </w:t>
            </w:r>
            <w:r>
              <w:rPr>
                <w:rStyle w:val="CodingLanguage"/>
              </w:rPr>
              <w:t>0.21</w:t>
            </w:r>
            <w:r>
              <w:t xml:space="preserve"> </w:t>
            </w:r>
          </w:p>
        </w:tc>
      </w:tr>
      <w:tr w:rsidR="00CB40BF" w14:paraId="66EDC4DE" w14:textId="77777777" w:rsidTr="000970E4">
        <w:trPr>
          <w:cantSplit/>
        </w:trPr>
        <w:tc>
          <w:tcPr>
            <w:tcW w:w="1800" w:type="dxa"/>
          </w:tcPr>
          <w:p w14:paraId="4DE6C18D" w14:textId="77777777" w:rsidR="00CB40BF" w:rsidRDefault="00CB40BF" w:rsidP="00151A02">
            <w:pPr>
              <w:pStyle w:val="TableBody8pt"/>
            </w:pPr>
            <w:r>
              <w:t>windows_vdvs_version</w:t>
            </w:r>
          </w:p>
        </w:tc>
        <w:tc>
          <w:tcPr>
            <w:tcW w:w="2430" w:type="dxa"/>
          </w:tcPr>
          <w:p w14:paraId="289C2A45" w14:textId="071ECB72" w:rsidR="00CB40BF" w:rsidRDefault="000970E4" w:rsidP="00151A02">
            <w:pPr>
              <w:pStyle w:val="TableBody8pt"/>
              <w:rPr>
                <w:rStyle w:val="BoldEmpha"/>
              </w:rPr>
            </w:pPr>
            <w:r w:rsidRPr="000970E4">
              <w:rPr>
                <w:rStyle w:val="BoldEmpha"/>
              </w:rPr>
              <w:t>group_vars/vm_wrk_win.yml</w:t>
            </w:r>
          </w:p>
        </w:tc>
        <w:tc>
          <w:tcPr>
            <w:tcW w:w="5730" w:type="dxa"/>
          </w:tcPr>
          <w:p w14:paraId="0A0E7010" w14:textId="77777777" w:rsidR="00CB40BF" w:rsidRDefault="00CB40BF" w:rsidP="00151A02">
            <w:pPr>
              <w:pStyle w:val="TableBody8pt"/>
            </w:pPr>
            <w:r>
              <w:t xml:space="preserve">Combined with </w:t>
            </w:r>
            <w:r>
              <w:rPr>
                <w:rStyle w:val="CodingLanguage"/>
              </w:rPr>
              <w:t>windows_vdvs_path</w:t>
            </w:r>
            <w:r>
              <w:t>, this variable is used to generate the URL for downloading the software.</w:t>
            </w:r>
          </w:p>
        </w:tc>
      </w:tr>
      <w:tr w:rsidR="000970E4" w14:paraId="73AFD750" w14:textId="77777777" w:rsidTr="000970E4">
        <w:trPr>
          <w:cantSplit/>
        </w:trPr>
        <w:tc>
          <w:tcPr>
            <w:tcW w:w="1800" w:type="dxa"/>
          </w:tcPr>
          <w:p w14:paraId="4A38BFD4" w14:textId="68377FCA" w:rsidR="000970E4" w:rsidRDefault="000970E4" w:rsidP="00151A02">
            <w:pPr>
              <w:pStyle w:val="TableBody8pt"/>
            </w:pPr>
            <w:r w:rsidRPr="000970E4">
              <w:t>windows_vdvs_directory</w:t>
            </w:r>
          </w:p>
        </w:tc>
        <w:tc>
          <w:tcPr>
            <w:tcW w:w="2430" w:type="dxa"/>
          </w:tcPr>
          <w:p w14:paraId="7E23FC15" w14:textId="0078CF12" w:rsidR="000970E4" w:rsidRPr="000970E4" w:rsidRDefault="000970E4" w:rsidP="00151A02">
            <w:pPr>
              <w:pStyle w:val="TableBody8pt"/>
              <w:rPr>
                <w:rStyle w:val="BoldEmpha"/>
              </w:rPr>
            </w:pPr>
            <w:r w:rsidRPr="000970E4">
              <w:rPr>
                <w:rStyle w:val="BoldEmpha"/>
              </w:rPr>
              <w:t>group_vars/vm_wrk_win.yml</w:t>
            </w:r>
          </w:p>
        </w:tc>
        <w:tc>
          <w:tcPr>
            <w:tcW w:w="5730" w:type="dxa"/>
          </w:tcPr>
          <w:p w14:paraId="458AAA30" w14:textId="743EDF89" w:rsidR="000970E4" w:rsidRDefault="000970E4" w:rsidP="00151A02">
            <w:pPr>
              <w:pStyle w:val="TableBody8pt"/>
            </w:pPr>
            <w:r w:rsidRPr="000970E4">
              <w:t xml:space="preserve">Variable used to determine where vDVS software will be unzipped and </w:t>
            </w:r>
            <w:r>
              <w:t xml:space="preserve">installed from. The default is </w:t>
            </w:r>
            <w:r w:rsidRPr="000970E4">
              <w:rPr>
                <w:rStyle w:val="CodingLanguage"/>
              </w:rPr>
              <w:t>C:\Users\Administrator\Downloads</w:t>
            </w:r>
          </w:p>
        </w:tc>
      </w:tr>
      <w:tr w:rsidR="00CB40BF" w:rsidRPr="000609AB" w14:paraId="0BA0C758" w14:textId="77777777" w:rsidTr="000970E4">
        <w:trPr>
          <w:cantSplit/>
        </w:trPr>
        <w:tc>
          <w:tcPr>
            <w:tcW w:w="1800" w:type="dxa"/>
          </w:tcPr>
          <w:p w14:paraId="4AA6552F" w14:textId="0A55ADD7" w:rsidR="00CB40BF" w:rsidRPr="000609AB" w:rsidRDefault="000970E4" w:rsidP="00151A02">
            <w:pPr>
              <w:pStyle w:val="TableBody8pt"/>
            </w:pPr>
            <w:r>
              <w:t>windows</w:t>
            </w:r>
            <w:r w:rsidRPr="000970E4">
              <w:t>_timezone</w:t>
            </w:r>
          </w:p>
        </w:tc>
        <w:tc>
          <w:tcPr>
            <w:tcW w:w="2430" w:type="dxa"/>
          </w:tcPr>
          <w:p w14:paraId="6A1ED26D" w14:textId="79AF1C56" w:rsidR="00CB40BF" w:rsidRDefault="000970E4" w:rsidP="00151A02">
            <w:pPr>
              <w:pStyle w:val="TableBody8pt"/>
            </w:pPr>
            <w:r w:rsidRPr="000970E4">
              <w:rPr>
                <w:rStyle w:val="BoldEmpha"/>
              </w:rPr>
              <w:t>group_vars/vm_wrk_win.yml</w:t>
            </w:r>
          </w:p>
        </w:tc>
        <w:tc>
          <w:tcPr>
            <w:tcW w:w="5730" w:type="dxa"/>
          </w:tcPr>
          <w:p w14:paraId="3B7B7E15" w14:textId="63A38685" w:rsidR="00CB40BF" w:rsidRPr="000609AB" w:rsidRDefault="000970E4" w:rsidP="000970E4">
            <w:pPr>
              <w:pStyle w:val="TableBody8pt"/>
            </w:pPr>
            <w:r w:rsidRPr="000970E4">
              <w:t xml:space="preserve">Defaults to </w:t>
            </w:r>
            <w:r w:rsidRPr="000970E4">
              <w:rPr>
                <w:rStyle w:val="CodingLanguage"/>
              </w:rPr>
              <w:t>15</w:t>
            </w:r>
            <w:r w:rsidRPr="000970E4">
              <w:t xml:space="preserve">. </w:t>
            </w:r>
            <w:r>
              <w:br/>
            </w:r>
            <w:r w:rsidRPr="000970E4">
              <w:t xml:space="preserve">Valid values are available at </w:t>
            </w:r>
            <w:hyperlink r:id="rId74" w:history="1">
              <w:r w:rsidRPr="000970E4">
                <w:rPr>
                  <w:rStyle w:val="Hyperlink"/>
                </w:rPr>
                <w:t>https://msdn.microsoft.com/en-us/library/ms912391.aspx</w:t>
              </w:r>
            </w:hyperlink>
          </w:p>
        </w:tc>
      </w:tr>
    </w:tbl>
    <w:p w14:paraId="320C3B09" w14:textId="77777777" w:rsidR="00CB40BF" w:rsidRDefault="00CB40BF" w:rsidP="00CB40BF"/>
    <w:p w14:paraId="7F58360D" w14:textId="77777777" w:rsidR="00CB40BF" w:rsidRPr="006C7B25" w:rsidRDefault="00CB40BF" w:rsidP="00CB40BF">
      <w:pPr>
        <w:pStyle w:val="BodyTextMetricHPELight10pt"/>
        <w:rPr>
          <w:rStyle w:val="CodingLanguage"/>
          <w:rFonts w:ascii="MetricHPE Light" w:hAnsi="MetricHPE Light"/>
        </w:rPr>
      </w:pPr>
    </w:p>
    <w:p w14:paraId="6C91E78A" w14:textId="77777777" w:rsidR="006C7B25" w:rsidRDefault="006C7B25" w:rsidP="006C7B25">
      <w:pPr>
        <w:pStyle w:val="Heading3"/>
      </w:pPr>
      <w:r>
        <w:t>group_vars/win_worker.yml</w:t>
      </w:r>
    </w:p>
    <w:p w14:paraId="6B9B74BB" w14:textId="5D717264" w:rsidR="006C7B25" w:rsidRDefault="00145A93" w:rsidP="006C7B25">
      <w:pPr>
        <w:pStyle w:val="BodyTextMetricHPELight10pt"/>
      </w:pPr>
      <w:r w:rsidRPr="00145A93">
        <w:t xml:space="preserve">In general, it should not be necessary to modify the following advanced variables, but they are documented in </w:t>
      </w:r>
      <w:r w:rsidR="000970E4" w:rsidRPr="000970E4">
        <w:fldChar w:fldCharType="begin"/>
      </w:r>
      <w:r w:rsidR="000970E4" w:rsidRPr="000970E4">
        <w:instrText xml:space="preserve"> REF _Refd17e57382 \h </w:instrText>
      </w:r>
      <w:r w:rsidR="000970E4">
        <w:instrText xml:space="preserve"> \* MERGEFORMAT </w:instrText>
      </w:r>
      <w:r w:rsidR="000970E4" w:rsidRPr="000970E4">
        <w:fldChar w:fldCharType="separate"/>
      </w:r>
      <w:r w:rsidR="00D84FAE" w:rsidRPr="00D84FAE">
        <w:t>Table</w:t>
      </w:r>
      <w:r w:rsidR="00D84FAE" w:rsidRPr="00D84FAE">
        <w:rPr>
          <w:rFonts w:ascii="Calibri" w:hAnsi="Calibri" w:cs="Calibri"/>
        </w:rPr>
        <w:t> </w:t>
      </w:r>
      <w:r w:rsidR="00D84FAE" w:rsidRPr="00D84FAE">
        <w:t>20</w:t>
      </w:r>
      <w:r w:rsidR="000970E4" w:rsidRPr="000970E4">
        <w:fldChar w:fldCharType="end"/>
      </w:r>
      <w:r w:rsidR="000970E4">
        <w:t xml:space="preserve"> </w:t>
      </w:r>
      <w:r>
        <w:t>for the sake of completeness</w:t>
      </w:r>
      <w:r w:rsidR="006C7B25">
        <w:t>.</w:t>
      </w:r>
    </w:p>
    <w:p w14:paraId="45DA1E72" w14:textId="77777777" w:rsidR="006C7B25" w:rsidRDefault="006C7B25" w:rsidP="006C7B25">
      <w:pPr>
        <w:pStyle w:val="MISCTableCaptionHeader8pt"/>
      </w:pPr>
      <w:bookmarkStart w:id="278" w:name="_Refd17e57382"/>
      <w:bookmarkStart w:id="279" w:name="_Tocd17e57382"/>
      <w:r w:rsidRPr="00566ADC">
        <w:rPr>
          <w:rStyle w:val="MISCTableCaptionHeaderBold8pt"/>
        </w:rPr>
        <w:t>Table</w:t>
      </w:r>
      <w:r w:rsidRPr="00566ADC">
        <w:rPr>
          <w:rStyle w:val="MISCTableCaptionHeaderBold8pt"/>
          <w:rFonts w:ascii="Calibri" w:hAnsi="Calibri" w:cs="Calibri"/>
        </w:rPr>
        <w:t> </w:t>
      </w:r>
      <w:bookmarkStart w:id="280" w:name="_Numd17e57382"/>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D84FAE">
        <w:rPr>
          <w:rStyle w:val="MISCTableCaptionHeaderBold8pt"/>
          <w:noProof/>
        </w:rPr>
        <w:t>20</w:t>
      </w:r>
      <w:r w:rsidRPr="00566ADC">
        <w:rPr>
          <w:rStyle w:val="MISCTableCaptionHeaderBold8pt"/>
        </w:rPr>
        <w:fldChar w:fldCharType="end"/>
      </w:r>
      <w:bookmarkEnd w:id="278"/>
      <w:bookmarkEnd w:id="279"/>
      <w:bookmarkEnd w:id="280"/>
      <w:r w:rsidRPr="00566ADC">
        <w:rPr>
          <w:rStyle w:val="MISCTableCaptionHeaderBold8pt"/>
        </w:rPr>
        <w:t xml:space="preserve">. </w:t>
      </w:r>
      <w:r>
        <w:t>Advanced windows variables</w:t>
      </w:r>
    </w:p>
    <w:tbl>
      <w:tblPr>
        <w:tblStyle w:val="TableGrid"/>
        <w:tblW w:w="105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5880"/>
      </w:tblGrid>
      <w:tr w:rsidR="006C7B25" w14:paraId="058DDCEA" w14:textId="77777777" w:rsidTr="00C65B7A">
        <w:trPr>
          <w:cantSplit/>
        </w:trPr>
        <w:tc>
          <w:tcPr>
            <w:tcW w:w="2520" w:type="dxa"/>
            <w:tcBorders>
              <w:top w:val="nil"/>
              <w:bottom w:val="single" w:sz="36" w:space="0" w:color="00B388"/>
            </w:tcBorders>
          </w:tcPr>
          <w:p w14:paraId="5BCEE6A3" w14:textId="77777777" w:rsidR="006C7B25" w:rsidRDefault="006C7B25" w:rsidP="00C65B7A">
            <w:pPr>
              <w:pStyle w:val="TableSubhead8pt"/>
            </w:pPr>
            <w:r>
              <w:t>Variable</w:t>
            </w:r>
          </w:p>
        </w:tc>
        <w:tc>
          <w:tcPr>
            <w:tcW w:w="2160" w:type="dxa"/>
            <w:tcBorders>
              <w:top w:val="nil"/>
              <w:bottom w:val="single" w:sz="36" w:space="0" w:color="00B388"/>
            </w:tcBorders>
          </w:tcPr>
          <w:p w14:paraId="2B72D248" w14:textId="77777777" w:rsidR="006C7B25" w:rsidRDefault="006C7B25" w:rsidP="00C65B7A">
            <w:pPr>
              <w:pStyle w:val="TableSubhead8pt"/>
            </w:pPr>
            <w:r>
              <w:t>File</w:t>
            </w:r>
          </w:p>
        </w:tc>
        <w:tc>
          <w:tcPr>
            <w:tcW w:w="5880" w:type="dxa"/>
            <w:tcBorders>
              <w:top w:val="nil"/>
              <w:bottom w:val="single" w:sz="36" w:space="0" w:color="00B388"/>
            </w:tcBorders>
          </w:tcPr>
          <w:p w14:paraId="6EF9F08A" w14:textId="77777777" w:rsidR="006C7B25" w:rsidRDefault="006C7B25" w:rsidP="00C65B7A">
            <w:pPr>
              <w:pStyle w:val="TableSubhead8pt"/>
            </w:pPr>
            <w:r>
              <w:t>Description</w:t>
            </w:r>
          </w:p>
        </w:tc>
      </w:tr>
      <w:tr w:rsidR="006C7B25" w14:paraId="456B70E6" w14:textId="77777777" w:rsidTr="00C65B7A">
        <w:trPr>
          <w:cantSplit/>
        </w:trPr>
        <w:tc>
          <w:tcPr>
            <w:tcW w:w="2520" w:type="dxa"/>
          </w:tcPr>
          <w:p w14:paraId="2E60BD5F" w14:textId="77777777" w:rsidR="006C7B25" w:rsidRDefault="006C7B25" w:rsidP="00C65B7A">
            <w:pPr>
              <w:pStyle w:val="TableBody8pt"/>
            </w:pPr>
            <w:r>
              <w:t>ansible_user</w:t>
            </w:r>
          </w:p>
        </w:tc>
        <w:tc>
          <w:tcPr>
            <w:tcW w:w="2160" w:type="dxa"/>
          </w:tcPr>
          <w:p w14:paraId="504DC079" w14:textId="6BB14D2A" w:rsidR="006C7B25" w:rsidRDefault="006C7B25" w:rsidP="00145A93">
            <w:pPr>
              <w:pStyle w:val="TableBody8pt"/>
            </w:pPr>
            <w:r>
              <w:rPr>
                <w:rStyle w:val="BoldEmpha"/>
              </w:rPr>
              <w:t>group_vars/</w:t>
            </w:r>
            <w:r w:rsidR="00145A93">
              <w:rPr>
                <w:rStyle w:val="BoldEmpha"/>
              </w:rPr>
              <w:t>windows_box</w:t>
            </w:r>
            <w:r>
              <w:rPr>
                <w:rStyle w:val="BoldEmpha"/>
              </w:rPr>
              <w:t>.yml</w:t>
            </w:r>
          </w:p>
        </w:tc>
        <w:tc>
          <w:tcPr>
            <w:tcW w:w="5880" w:type="dxa"/>
          </w:tcPr>
          <w:p w14:paraId="51DDCF6D" w14:textId="495B9963" w:rsidR="006C7B25" w:rsidRDefault="006C7B25" w:rsidP="00C65B7A">
            <w:pPr>
              <w:pStyle w:val="TableBody8pt"/>
            </w:pPr>
            <w:r>
              <w:t xml:space="preserve">Defaults to the Windows user account </w:t>
            </w:r>
            <w:r>
              <w:rPr>
                <w:rStyle w:val="CodingLanguage"/>
              </w:rPr>
              <w:t>win_username</w:t>
            </w:r>
            <w:r>
              <w:t xml:space="preserve"> as specified in </w:t>
            </w:r>
            <w:r w:rsidR="00234962">
              <w:rPr>
                <w:rStyle w:val="CodingLanguage"/>
              </w:rPr>
              <w:t>group_var</w:t>
            </w:r>
            <w:r w:rsidR="00B0382D">
              <w:rPr>
                <w:rStyle w:val="CodingLanguage"/>
              </w:rPr>
              <w:t>s/all/vars</w:t>
            </w:r>
            <w:r>
              <w:t xml:space="preserve"> </w:t>
            </w:r>
          </w:p>
        </w:tc>
      </w:tr>
      <w:tr w:rsidR="006C7B25" w14:paraId="06DD1A5B" w14:textId="77777777" w:rsidTr="00C65B7A">
        <w:trPr>
          <w:cantSplit/>
        </w:trPr>
        <w:tc>
          <w:tcPr>
            <w:tcW w:w="2520" w:type="dxa"/>
          </w:tcPr>
          <w:p w14:paraId="45D6FB66" w14:textId="77777777" w:rsidR="006C7B25" w:rsidRDefault="006C7B25" w:rsidP="00C65B7A">
            <w:pPr>
              <w:pStyle w:val="TableBody8pt"/>
            </w:pPr>
            <w:r>
              <w:t>ansible_password</w:t>
            </w:r>
          </w:p>
        </w:tc>
        <w:tc>
          <w:tcPr>
            <w:tcW w:w="2160" w:type="dxa"/>
          </w:tcPr>
          <w:p w14:paraId="63775BB5" w14:textId="6111BC41" w:rsidR="006C7B25" w:rsidRDefault="00145A93" w:rsidP="00145A93">
            <w:pPr>
              <w:pStyle w:val="TableBody8pt"/>
            </w:pPr>
            <w:r>
              <w:rPr>
                <w:rStyle w:val="BoldEmpha"/>
              </w:rPr>
              <w:t>group_vars/windows_box</w:t>
            </w:r>
            <w:r w:rsidR="006C7B25">
              <w:rPr>
                <w:rStyle w:val="BoldEmpha"/>
              </w:rPr>
              <w:t>.yml</w:t>
            </w:r>
          </w:p>
        </w:tc>
        <w:tc>
          <w:tcPr>
            <w:tcW w:w="5880" w:type="dxa"/>
          </w:tcPr>
          <w:p w14:paraId="75061EEB" w14:textId="70C0DCBF" w:rsidR="006C7B25" w:rsidRDefault="006C7B25" w:rsidP="00C65B7A">
            <w:pPr>
              <w:pStyle w:val="TableBody8pt"/>
            </w:pPr>
            <w:r>
              <w:t xml:space="preserve">Defaults to the Windows user password </w:t>
            </w:r>
            <w:r>
              <w:rPr>
                <w:rStyle w:val="CodingLanguage"/>
              </w:rPr>
              <w:t>win_password</w:t>
            </w:r>
            <w:r>
              <w:t xml:space="preserve"> as specified in </w:t>
            </w:r>
            <w:r w:rsidR="00234962">
              <w:rPr>
                <w:rStyle w:val="CodingLanguage"/>
              </w:rPr>
              <w:t>group_var</w:t>
            </w:r>
            <w:r w:rsidR="0083650F">
              <w:rPr>
                <w:rStyle w:val="CodingLanguage"/>
              </w:rPr>
              <w:t>s/all/vault</w:t>
            </w:r>
          </w:p>
        </w:tc>
      </w:tr>
      <w:tr w:rsidR="006C7B25" w14:paraId="58A12B95" w14:textId="77777777" w:rsidTr="00C65B7A">
        <w:trPr>
          <w:cantSplit/>
        </w:trPr>
        <w:tc>
          <w:tcPr>
            <w:tcW w:w="2520" w:type="dxa"/>
          </w:tcPr>
          <w:p w14:paraId="6B48C7A2" w14:textId="77777777" w:rsidR="006C7B25" w:rsidRDefault="006C7B25" w:rsidP="00C65B7A">
            <w:pPr>
              <w:pStyle w:val="TableBody8pt"/>
            </w:pPr>
            <w:r>
              <w:t>ansible_port</w:t>
            </w:r>
          </w:p>
        </w:tc>
        <w:tc>
          <w:tcPr>
            <w:tcW w:w="2160" w:type="dxa"/>
          </w:tcPr>
          <w:p w14:paraId="621F82FE" w14:textId="0FB960C2" w:rsidR="006C7B25" w:rsidRDefault="006C7B25" w:rsidP="00C65B7A">
            <w:pPr>
              <w:pStyle w:val="TableBody8pt"/>
            </w:pPr>
            <w:r>
              <w:rPr>
                <w:rStyle w:val="BoldEmpha"/>
              </w:rPr>
              <w:t>group_vars/</w:t>
            </w:r>
            <w:r w:rsidR="00145A93">
              <w:rPr>
                <w:rStyle w:val="BoldEmpha"/>
              </w:rPr>
              <w:t>windows_box</w:t>
            </w:r>
            <w:r>
              <w:rPr>
                <w:rStyle w:val="BoldEmpha"/>
              </w:rPr>
              <w:t>.yml</w:t>
            </w:r>
          </w:p>
        </w:tc>
        <w:tc>
          <w:tcPr>
            <w:tcW w:w="5880" w:type="dxa"/>
          </w:tcPr>
          <w:p w14:paraId="6DF12EE6" w14:textId="77777777" w:rsidR="006C7B25" w:rsidRDefault="006C7B25" w:rsidP="00C65B7A">
            <w:pPr>
              <w:pStyle w:val="TableBody8pt"/>
            </w:pPr>
            <w:r>
              <w:t>5986</w:t>
            </w:r>
          </w:p>
        </w:tc>
      </w:tr>
      <w:tr w:rsidR="006C7B25" w14:paraId="64F3F2C9" w14:textId="77777777" w:rsidTr="00C65B7A">
        <w:trPr>
          <w:cantSplit/>
        </w:trPr>
        <w:tc>
          <w:tcPr>
            <w:tcW w:w="2520" w:type="dxa"/>
          </w:tcPr>
          <w:p w14:paraId="3A11E10D" w14:textId="77777777" w:rsidR="006C7B25" w:rsidRDefault="006C7B25" w:rsidP="00C65B7A">
            <w:pPr>
              <w:pStyle w:val="TableBody8pt"/>
            </w:pPr>
            <w:r>
              <w:lastRenderedPageBreak/>
              <w:t>ansible_connection</w:t>
            </w:r>
          </w:p>
        </w:tc>
        <w:tc>
          <w:tcPr>
            <w:tcW w:w="2160" w:type="dxa"/>
          </w:tcPr>
          <w:p w14:paraId="5AF3751B" w14:textId="17A8C825" w:rsidR="006C7B25" w:rsidRDefault="006C7B25" w:rsidP="00145A93">
            <w:pPr>
              <w:pStyle w:val="TableBody8pt"/>
            </w:pPr>
            <w:r>
              <w:rPr>
                <w:rStyle w:val="BoldEmpha"/>
              </w:rPr>
              <w:t>group_vars/</w:t>
            </w:r>
            <w:r w:rsidR="00145A93">
              <w:rPr>
                <w:rStyle w:val="BoldEmpha"/>
              </w:rPr>
              <w:t xml:space="preserve">windows_box </w:t>
            </w:r>
            <w:r>
              <w:rPr>
                <w:rStyle w:val="BoldEmpha"/>
              </w:rPr>
              <w:t>.yml</w:t>
            </w:r>
          </w:p>
        </w:tc>
        <w:tc>
          <w:tcPr>
            <w:tcW w:w="5880" w:type="dxa"/>
          </w:tcPr>
          <w:p w14:paraId="48E06E4A" w14:textId="77777777" w:rsidR="006C7B25" w:rsidRDefault="006C7B25" w:rsidP="00C65B7A">
            <w:pPr>
              <w:pStyle w:val="TableBody8pt"/>
            </w:pPr>
            <w:r>
              <w:t>winrm</w:t>
            </w:r>
          </w:p>
        </w:tc>
      </w:tr>
      <w:tr w:rsidR="006C7B25" w14:paraId="64154CE1" w14:textId="77777777" w:rsidTr="00C65B7A">
        <w:trPr>
          <w:cantSplit/>
        </w:trPr>
        <w:tc>
          <w:tcPr>
            <w:tcW w:w="2520" w:type="dxa"/>
          </w:tcPr>
          <w:p w14:paraId="7DB5E40E" w14:textId="77777777" w:rsidR="006C7B25" w:rsidRDefault="006C7B25" w:rsidP="00C65B7A">
            <w:pPr>
              <w:pStyle w:val="TableBody8pt"/>
            </w:pPr>
            <w:r>
              <w:t>ansible_winrm_server_cert_validation</w:t>
            </w:r>
          </w:p>
        </w:tc>
        <w:tc>
          <w:tcPr>
            <w:tcW w:w="2160" w:type="dxa"/>
          </w:tcPr>
          <w:p w14:paraId="45FAE186" w14:textId="584906E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44AAB602" w14:textId="77777777" w:rsidR="006C7B25" w:rsidRDefault="006C7B25" w:rsidP="00C65B7A">
            <w:pPr>
              <w:pStyle w:val="TableBody8pt"/>
            </w:pPr>
            <w:r>
              <w:t xml:space="preserve">Defaults to </w:t>
            </w:r>
            <w:r>
              <w:rPr>
                <w:rStyle w:val="CodingLanguage"/>
              </w:rPr>
              <w:t>ignore</w:t>
            </w:r>
          </w:p>
        </w:tc>
      </w:tr>
      <w:tr w:rsidR="006C7B25" w14:paraId="36A5021C" w14:textId="77777777" w:rsidTr="00C65B7A">
        <w:trPr>
          <w:cantSplit/>
        </w:trPr>
        <w:tc>
          <w:tcPr>
            <w:tcW w:w="2520" w:type="dxa"/>
          </w:tcPr>
          <w:p w14:paraId="203351FF" w14:textId="77777777" w:rsidR="006C7B25" w:rsidRDefault="006C7B25" w:rsidP="00C65B7A">
            <w:pPr>
              <w:pStyle w:val="TableBody8pt"/>
            </w:pPr>
            <w:r>
              <w:t>ansible_winrm_operation_timeout_sec</w:t>
            </w:r>
          </w:p>
        </w:tc>
        <w:tc>
          <w:tcPr>
            <w:tcW w:w="2160" w:type="dxa"/>
          </w:tcPr>
          <w:p w14:paraId="6BDD5995" w14:textId="2B26555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25C2A0F1" w14:textId="77777777" w:rsidR="006C7B25" w:rsidRDefault="006C7B25" w:rsidP="00C65B7A">
            <w:pPr>
              <w:pStyle w:val="TableBody8pt"/>
            </w:pPr>
            <w:r>
              <w:t xml:space="preserve">Defaults to </w:t>
            </w:r>
            <w:r>
              <w:rPr>
                <w:rStyle w:val="CodingLanguage"/>
              </w:rPr>
              <w:t>250</w:t>
            </w:r>
          </w:p>
        </w:tc>
      </w:tr>
      <w:tr w:rsidR="006C7B25" w14:paraId="4D99966A" w14:textId="77777777" w:rsidTr="00C65B7A">
        <w:trPr>
          <w:cantSplit/>
        </w:trPr>
        <w:tc>
          <w:tcPr>
            <w:tcW w:w="2520" w:type="dxa"/>
          </w:tcPr>
          <w:p w14:paraId="734ECDBA" w14:textId="77777777" w:rsidR="006C7B25" w:rsidRDefault="006C7B25" w:rsidP="00C65B7A">
            <w:pPr>
              <w:pStyle w:val="TableBody8pt"/>
            </w:pPr>
            <w:r>
              <w:t>ansible_winrm_read_timeout_sec</w:t>
            </w:r>
          </w:p>
        </w:tc>
        <w:tc>
          <w:tcPr>
            <w:tcW w:w="2160" w:type="dxa"/>
          </w:tcPr>
          <w:p w14:paraId="31374571" w14:textId="509E7B1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306FD70B" w14:textId="77777777" w:rsidR="006C7B25" w:rsidRDefault="006C7B25" w:rsidP="00C65B7A">
            <w:pPr>
              <w:pStyle w:val="TableBody8pt"/>
            </w:pPr>
            <w:r>
              <w:t xml:space="preserve">Defaults to </w:t>
            </w:r>
            <w:r>
              <w:rPr>
                <w:rStyle w:val="CodingLanguage"/>
              </w:rPr>
              <w:t>300</w:t>
            </w:r>
          </w:p>
        </w:tc>
      </w:tr>
      <w:tr w:rsidR="006C7B25" w14:paraId="16B62EB7" w14:textId="77777777" w:rsidTr="00C65B7A">
        <w:trPr>
          <w:cantSplit/>
        </w:trPr>
        <w:tc>
          <w:tcPr>
            <w:tcW w:w="2520" w:type="dxa"/>
          </w:tcPr>
          <w:p w14:paraId="182C3D0C" w14:textId="77777777" w:rsidR="006C7B25" w:rsidRDefault="006C7B25" w:rsidP="00C65B7A">
            <w:pPr>
              <w:pStyle w:val="TableBody8pt"/>
            </w:pPr>
            <w:r>
              <w:t>windows_timezone</w:t>
            </w:r>
          </w:p>
        </w:tc>
        <w:tc>
          <w:tcPr>
            <w:tcW w:w="2160" w:type="dxa"/>
          </w:tcPr>
          <w:p w14:paraId="742EB558" w14:textId="5C8B4260"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3EEFF5D1" w14:textId="0AC92148" w:rsidR="006C7B25" w:rsidRDefault="006C7B25" w:rsidP="00C65B7A">
            <w:pPr>
              <w:pStyle w:val="TableBody8pt"/>
            </w:pPr>
            <w:r>
              <w:t xml:space="preserve">Defaults to </w:t>
            </w:r>
            <w:r>
              <w:rPr>
                <w:rStyle w:val="CodingLanguage"/>
              </w:rPr>
              <w:t>15</w:t>
            </w:r>
            <w:r w:rsidR="00A433F3">
              <w:rPr>
                <w:rStyle w:val="CodingLanguage"/>
              </w:rPr>
              <w:t xml:space="preserve">. </w:t>
            </w:r>
            <w:r w:rsidR="00A433F3" w:rsidRPr="00A433F3">
              <w:t xml:space="preserve">Valid values are available at </w:t>
            </w:r>
            <w:hyperlink r:id="rId75" w:history="1">
              <w:r w:rsidR="00A433F3" w:rsidRPr="00A433F3">
                <w:rPr>
                  <w:rStyle w:val="Hyperlink"/>
                </w:rPr>
                <w:t>https://msdn.microsoft.com/en-us/library/ms912391.aspx</w:t>
              </w:r>
            </w:hyperlink>
          </w:p>
        </w:tc>
      </w:tr>
    </w:tbl>
    <w:p w14:paraId="662AE983" w14:textId="77777777" w:rsidR="006C7B25" w:rsidRPr="00F17A52" w:rsidRDefault="006C7B25" w:rsidP="006C7B25"/>
    <w:p w14:paraId="76092563" w14:textId="77777777" w:rsidR="000615E7" w:rsidRDefault="000615E7" w:rsidP="000615E7">
      <w:pPr>
        <w:pStyle w:val="Heading2"/>
      </w:pPr>
      <w:bookmarkStart w:id="281" w:name="_Toc531698824"/>
      <w:bookmarkStart w:id="282" w:name="_Toc7097554"/>
      <w:r w:rsidRPr="00577A7F">
        <w:t>Windows operating system and Docker EE</w:t>
      </w:r>
      <w:bookmarkEnd w:id="281"/>
      <w:bookmarkEnd w:id="282"/>
    </w:p>
    <w:p w14:paraId="57EC3E79" w14:textId="5808651A" w:rsidR="000615E7" w:rsidRDefault="000615E7" w:rsidP="0058095B">
      <w:pPr>
        <w:pStyle w:val="BodyTextMetricHPELight10pt"/>
      </w:pPr>
      <w:r w:rsidRPr="00614DCF">
        <w:t xml:space="preserve">Docker Enterprise Edition for Windows Server (Docker EE) enables native Docker containers on Windows Server. This solution has been tested with Windows worker nodes running Windows Server 2016 </w:t>
      </w:r>
      <w:r w:rsidR="00FB0FE9">
        <w:t>and with Docker EE 18.09</w:t>
      </w:r>
      <w:r w:rsidRPr="00614DCF">
        <w:t>. More recent versions of Windows Server may work but have not been tested.</w:t>
      </w:r>
    </w:p>
    <w:p w14:paraId="1D259D5F" w14:textId="77777777" w:rsidR="000615E7" w:rsidRDefault="000615E7" w:rsidP="000615E7">
      <w:pPr>
        <w:pStyle w:val="MISCNote-Ruleabove"/>
      </w:pPr>
      <w:r>
        <w:t>Note</w:t>
      </w:r>
    </w:p>
    <w:p w14:paraId="47131130" w14:textId="77777777" w:rsidR="000615E7" w:rsidRDefault="000615E7" w:rsidP="0058095B">
      <w:pPr>
        <w:pStyle w:val="BodyTextMetricHPELight10pt"/>
      </w:pPr>
      <w:r w:rsidRPr="00614DCF">
        <w:t>Docker Universal Control Plane is not currently supported on Windows Server 1709 due to image incompatibility issues. For more information, see the Docker documentation</w:t>
      </w:r>
      <w:r>
        <w:t xml:space="preserve"> </w:t>
      </w:r>
      <w:hyperlink r:id="rId76" w:history="1">
        <w:r w:rsidRPr="00614DCF">
          <w:rPr>
            <w:rStyle w:val="Hyperlink"/>
          </w:rPr>
          <w:t>Install Docker Enterprise Edition for Windows Server</w:t>
        </w:r>
      </w:hyperlink>
      <w:r>
        <w:t>.</w:t>
      </w:r>
    </w:p>
    <w:p w14:paraId="418749CF" w14:textId="77777777" w:rsidR="000615E7" w:rsidRDefault="000615E7" w:rsidP="000615E7">
      <w:pPr>
        <w:pStyle w:val="MISCNote-Rulebelow"/>
      </w:pPr>
      <w:r w:rsidRPr="00614DCF">
        <w:t>This solution recommends that you only run Windows Server 2016 on your Windows worker nodes and that you install any required updates to your Windows nodes in a timely manner.</w:t>
      </w:r>
    </w:p>
    <w:p w14:paraId="7E276F33" w14:textId="77777777" w:rsidR="000615E7" w:rsidRPr="00614DCF" w:rsidRDefault="000615E7" w:rsidP="0058095B">
      <w:pPr>
        <w:pStyle w:val="BodyTextLastMetricHPELight10pt"/>
      </w:pPr>
      <w:r w:rsidRPr="00614DCF">
        <w:t>For information on how to update Docker EE on Windows Server 2016, see the Docker documentation</w:t>
      </w:r>
      <w:r>
        <w:t xml:space="preserve"> </w:t>
      </w:r>
      <w:hyperlink r:id="rId77" w:anchor="update-docker-ee" w:history="1">
        <w:r w:rsidRPr="00614DCF">
          <w:rPr>
            <w:rStyle w:val="Hyperlink"/>
          </w:rPr>
          <w:t>Update Docker EE</w:t>
        </w:r>
      </w:hyperlink>
      <w:r>
        <w:t>.</w:t>
      </w:r>
    </w:p>
    <w:p w14:paraId="6F4DFC5D" w14:textId="77777777" w:rsidR="00853256" w:rsidRDefault="00853256" w:rsidP="000615E7">
      <w:pPr>
        <w:pStyle w:val="Heading1"/>
      </w:pPr>
      <w:bookmarkStart w:id="283" w:name="_Ref531683825"/>
      <w:bookmarkStart w:id="284" w:name="_Toc531698825"/>
      <w:bookmarkStart w:id="285" w:name="_Toc7097555"/>
      <w:r w:rsidRPr="00853256">
        <w:t>Deploying bare metal workers</w:t>
      </w:r>
      <w:bookmarkEnd w:id="285"/>
      <w:r w:rsidRPr="00853256">
        <w:t xml:space="preserve"> </w:t>
      </w:r>
    </w:p>
    <w:p w14:paraId="0F2AC71D" w14:textId="66A5D7B0" w:rsidR="00853256" w:rsidRPr="00853256" w:rsidRDefault="00853256" w:rsidP="00853256">
      <w:pPr>
        <w:pStyle w:val="Heading2"/>
      </w:pPr>
      <w:bookmarkStart w:id="286" w:name="_Toc7097556"/>
      <w:r w:rsidRPr="00853256">
        <w:t>Introduction to bare metal workers</w:t>
      </w:r>
      <w:bookmarkEnd w:id="286"/>
    </w:p>
    <w:p w14:paraId="0D8D535A" w14:textId="73E7656C" w:rsidR="00853256" w:rsidRDefault="00853256" w:rsidP="00853256">
      <w:pPr>
        <w:pStyle w:val="BodyTextMetricHPELight10pt"/>
      </w:pPr>
      <w:r>
        <w:t>This solution leverages HPE Synergy OneView 4.10 and HPE Image Streamer 4.10 to provision bare metal servers with an operating system so they can be added to a Docker/Kubernetes cluster as worker nodes. Before you can provision servers using the playbooks, you need to create one or more Image Streamer Operating System Deployment Plans (OSDP) and one or more OneView Server Profile Templates (SPT).</w:t>
      </w:r>
    </w:p>
    <w:p w14:paraId="01C35108" w14:textId="77777777" w:rsidR="00853256" w:rsidRDefault="00853256" w:rsidP="00853256">
      <w:pPr>
        <w:pStyle w:val="BodyTextMetricHPELight10pt"/>
      </w:pPr>
      <w:r>
        <w:t>HPE OneView Server Profile Templates are used to create the OneView Server Profiles (SP) that are applied to the Synergy compute modules, also known as bare metal servers. Each bare metal server listed in the Ansible inventory maps to exactly one OneView Server Profile Template. Depending on the environment, you may need to create one or more SPTs depending on the type of servers available in your Synergy environment. In the simplest case, where all servers are of the same Server Hardware Type and there is a single enclosure group, a single SPT can be used. If, on the other hand, the pool of compute modules consists of different server types (for example Gen9 and Gen10 compute modules), then a separate SPT must be created for each Server Hardware Type. When creating the SPT, an OSDP is specified. In most cases, the same OSDP can be used for all compute modules running the same operating system. If you want to deploy both Windows and Linux worker nodes in the same cluster, you need to create a minimum of two SPTs and two OSDPs. One SPT will specify an OSDP that deploys Linux, while a separate SPT will specify a different OSDP that deploys Windows.</w:t>
      </w:r>
    </w:p>
    <w:p w14:paraId="02D58F65" w14:textId="77777777" w:rsidR="00853256" w:rsidRDefault="00853256" w:rsidP="00853256">
      <w:pPr>
        <w:pStyle w:val="BodyTextMetricHPELight10pt"/>
      </w:pPr>
      <w:r>
        <w:t>Image Streamer Operating System Deployment Plans leverage Operating System Build Plans (OSBP), each of which contains one or more Plan Scripts that are used to configure the deployed Operating System. Each Plan Script may expose one or more OS custom attributes. Custom attributes are parameters that can either be hard-coded to specific values or exposed to the deployment plan and configured by the SPT using the deployment plan. Custom attributes can hold various data types such as IP addresses, host names, product keys etc. The OSDP also specifies a golden image, which will be used when deploying the OS on the server.</w:t>
      </w:r>
    </w:p>
    <w:p w14:paraId="6A0AE0B7" w14:textId="284EA9AA" w:rsidR="00853256" w:rsidRDefault="00853256" w:rsidP="00853256">
      <w:pPr>
        <w:pStyle w:val="BodyTextMetricHPELight10pt"/>
      </w:pPr>
      <w:r>
        <w:t>When it comes to the provisioning of bare metal servers, the Ansible playbooks create Server Profiles (SP) based on specified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035072C0" w14:textId="7810FF4F" w:rsidR="00853256" w:rsidRDefault="00853256" w:rsidP="00853256">
      <w:pPr>
        <w:pStyle w:val="Heading2"/>
      </w:pPr>
      <w:bookmarkStart w:id="287" w:name="_Toc7097557"/>
      <w:r w:rsidRPr="00853256">
        <w:t>Playbooks and configuration</w:t>
      </w:r>
      <w:bookmarkEnd w:id="287"/>
    </w:p>
    <w:p w14:paraId="192740CF" w14:textId="6E6BCB9D" w:rsidR="00853256" w:rsidRDefault="00853256" w:rsidP="00853256">
      <w:pPr>
        <w:pStyle w:val="BodyTextMetricHPELight10pt"/>
      </w:pPr>
      <w:r>
        <w:t>The following table shows the basic variables needed for OneView configuration.</w:t>
      </w:r>
    </w:p>
    <w:p w14:paraId="43AF376C" w14:textId="77777777" w:rsidR="00417D96" w:rsidRDefault="00417D96">
      <w:pPr>
        <w:rPr>
          <w:rStyle w:val="MISCTableCaptionHeaderBold8pt"/>
          <w:szCs w:val="20"/>
        </w:rPr>
      </w:pPr>
      <w:r>
        <w:rPr>
          <w:rStyle w:val="MISCTableCaptionHeaderBold8pt"/>
        </w:rPr>
        <w:br w:type="page"/>
      </w:r>
    </w:p>
    <w:p w14:paraId="2281F39E" w14:textId="47131F93" w:rsidR="00853256" w:rsidRDefault="00853256" w:rsidP="00853256">
      <w:pPr>
        <w:pStyle w:val="MISCTableCaptionHeader8pt"/>
      </w:pPr>
      <w:r w:rsidRPr="00853256">
        <w:rPr>
          <w:rStyle w:val="MISCTableCaptionHeaderBold8pt"/>
        </w:rPr>
        <w:lastRenderedPageBreak/>
        <w:t xml:space="preserve">Table </w:t>
      </w:r>
      <w:r w:rsidRPr="00853256">
        <w:rPr>
          <w:rStyle w:val="MISCTableCaptionHeaderBold8pt"/>
        </w:rPr>
        <w:fldChar w:fldCharType="begin"/>
      </w:r>
      <w:r w:rsidRPr="00853256">
        <w:rPr>
          <w:rStyle w:val="MISCTableCaptionHeaderBold8pt"/>
        </w:rPr>
        <w:instrText xml:space="preserve"> SEQ Table \* ARABIC </w:instrText>
      </w:r>
      <w:r w:rsidRPr="00853256">
        <w:rPr>
          <w:rStyle w:val="MISCTableCaptionHeaderBold8pt"/>
        </w:rPr>
        <w:fldChar w:fldCharType="separate"/>
      </w:r>
      <w:r w:rsidR="00D84FAE">
        <w:rPr>
          <w:rStyle w:val="MISCTableCaptionHeaderBold8pt"/>
          <w:noProof/>
        </w:rPr>
        <w:t>21</w:t>
      </w:r>
      <w:r w:rsidRPr="00853256">
        <w:rPr>
          <w:rStyle w:val="MISCTableCaptionHeaderBold8pt"/>
        </w:rPr>
        <w:fldChar w:fldCharType="end"/>
      </w:r>
      <w:r w:rsidRPr="00853256">
        <w:rPr>
          <w:rStyle w:val="MISCTableCaptionHeaderBold8pt"/>
        </w:rPr>
        <w:t>.</w:t>
      </w:r>
      <w:r>
        <w:t xml:space="preserve"> </w:t>
      </w:r>
      <w:r w:rsidRPr="00853256">
        <w:t>HPE OneView variables</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4050"/>
      </w:tblGrid>
      <w:tr w:rsidR="00853256" w14:paraId="00EA5236" w14:textId="77777777" w:rsidTr="003660E7">
        <w:trPr>
          <w:cantSplit/>
        </w:trPr>
        <w:tc>
          <w:tcPr>
            <w:tcW w:w="2520" w:type="dxa"/>
            <w:tcBorders>
              <w:top w:val="nil"/>
              <w:bottom w:val="single" w:sz="36" w:space="0" w:color="00B388"/>
            </w:tcBorders>
          </w:tcPr>
          <w:p w14:paraId="609B90CE" w14:textId="77777777" w:rsidR="00853256" w:rsidRDefault="00853256" w:rsidP="00E54F3A">
            <w:pPr>
              <w:pStyle w:val="TableSubhead8pt"/>
            </w:pPr>
            <w:r>
              <w:t>Variable</w:t>
            </w:r>
          </w:p>
        </w:tc>
        <w:tc>
          <w:tcPr>
            <w:tcW w:w="2160" w:type="dxa"/>
            <w:tcBorders>
              <w:top w:val="nil"/>
              <w:bottom w:val="single" w:sz="36" w:space="0" w:color="00B388"/>
            </w:tcBorders>
          </w:tcPr>
          <w:p w14:paraId="4B0F0B13" w14:textId="77777777" w:rsidR="00853256" w:rsidRDefault="00853256" w:rsidP="00E54F3A">
            <w:pPr>
              <w:pStyle w:val="TableSubhead8pt"/>
            </w:pPr>
            <w:r>
              <w:t>File</w:t>
            </w:r>
          </w:p>
        </w:tc>
        <w:tc>
          <w:tcPr>
            <w:tcW w:w="4050" w:type="dxa"/>
            <w:tcBorders>
              <w:top w:val="nil"/>
              <w:bottom w:val="single" w:sz="36" w:space="0" w:color="00B388"/>
            </w:tcBorders>
          </w:tcPr>
          <w:p w14:paraId="1B28A262" w14:textId="77777777" w:rsidR="00853256" w:rsidRDefault="00853256" w:rsidP="00E54F3A">
            <w:pPr>
              <w:pStyle w:val="TableSubhead8pt"/>
            </w:pPr>
            <w:r>
              <w:t>Description</w:t>
            </w:r>
          </w:p>
        </w:tc>
      </w:tr>
      <w:tr w:rsidR="00853256" w14:paraId="7988425E" w14:textId="77777777" w:rsidTr="003660E7">
        <w:trPr>
          <w:cantSplit/>
        </w:trPr>
        <w:tc>
          <w:tcPr>
            <w:tcW w:w="2520" w:type="dxa"/>
          </w:tcPr>
          <w:p w14:paraId="38609578" w14:textId="5160EEB8" w:rsidR="00853256" w:rsidRDefault="00853256" w:rsidP="00E54F3A">
            <w:pPr>
              <w:pStyle w:val="TableBody8pt"/>
            </w:pPr>
            <w:r w:rsidRPr="00853256">
              <w:t>oneview_config_hostname</w:t>
            </w:r>
          </w:p>
        </w:tc>
        <w:tc>
          <w:tcPr>
            <w:tcW w:w="2160" w:type="dxa"/>
          </w:tcPr>
          <w:p w14:paraId="6C52EABE" w14:textId="1C1D02FC" w:rsidR="00853256" w:rsidRDefault="00853256" w:rsidP="00E54F3A">
            <w:pPr>
              <w:pStyle w:val="TableBody8pt"/>
            </w:pPr>
            <w:r w:rsidRPr="00853256">
              <w:rPr>
                <w:rStyle w:val="BoldEmpha"/>
              </w:rPr>
              <w:t>group_vars/all/vars</w:t>
            </w:r>
          </w:p>
        </w:tc>
        <w:tc>
          <w:tcPr>
            <w:tcW w:w="4050" w:type="dxa"/>
          </w:tcPr>
          <w:p w14:paraId="440471A3" w14:textId="64A5EC19" w:rsidR="00853256" w:rsidRDefault="00853256" w:rsidP="00E54F3A">
            <w:pPr>
              <w:pStyle w:val="TableBody8pt"/>
            </w:pPr>
            <w:r w:rsidRPr="00853256">
              <w:t>The server hosting HPE OneView</w:t>
            </w:r>
          </w:p>
        </w:tc>
      </w:tr>
      <w:tr w:rsidR="00853256" w14:paraId="4B7BB8B2" w14:textId="77777777" w:rsidTr="003660E7">
        <w:trPr>
          <w:cantSplit/>
        </w:trPr>
        <w:tc>
          <w:tcPr>
            <w:tcW w:w="2520" w:type="dxa"/>
          </w:tcPr>
          <w:p w14:paraId="7B670D47" w14:textId="366BD3DF" w:rsidR="00853256" w:rsidRDefault="00853256" w:rsidP="00E54F3A">
            <w:pPr>
              <w:pStyle w:val="TableBody8pt"/>
            </w:pPr>
            <w:r w:rsidRPr="00853256">
              <w:t>oneview_config_username</w:t>
            </w:r>
          </w:p>
        </w:tc>
        <w:tc>
          <w:tcPr>
            <w:tcW w:w="2160" w:type="dxa"/>
          </w:tcPr>
          <w:p w14:paraId="3B7543D2" w14:textId="4D59C1D0" w:rsidR="00853256" w:rsidRDefault="00853256" w:rsidP="00E54F3A">
            <w:pPr>
              <w:pStyle w:val="TableBody8pt"/>
            </w:pPr>
            <w:r w:rsidRPr="00853256">
              <w:rPr>
                <w:rStyle w:val="BoldEmpha"/>
              </w:rPr>
              <w:t>group_vars/all/vars</w:t>
            </w:r>
          </w:p>
        </w:tc>
        <w:tc>
          <w:tcPr>
            <w:tcW w:w="4050" w:type="dxa"/>
          </w:tcPr>
          <w:p w14:paraId="1CB79FD7" w14:textId="13F2E431" w:rsidR="00853256" w:rsidRDefault="00853256" w:rsidP="00E54F3A">
            <w:pPr>
              <w:pStyle w:val="TableBody8pt"/>
            </w:pPr>
            <w:r w:rsidRPr="00853256">
              <w:t xml:space="preserve">HPE OneView user name. Defaults to </w:t>
            </w:r>
            <w:r w:rsidRPr="00853256">
              <w:rPr>
                <w:rStyle w:val="CodingLanguage"/>
              </w:rPr>
              <w:t>Administrator</w:t>
            </w:r>
          </w:p>
        </w:tc>
      </w:tr>
      <w:tr w:rsidR="00853256" w14:paraId="177D5C29" w14:textId="77777777" w:rsidTr="003660E7">
        <w:trPr>
          <w:cantSplit/>
        </w:trPr>
        <w:tc>
          <w:tcPr>
            <w:tcW w:w="2520" w:type="dxa"/>
          </w:tcPr>
          <w:p w14:paraId="64696A57" w14:textId="7D2BC78E" w:rsidR="00853256" w:rsidRDefault="00853256" w:rsidP="00E54F3A">
            <w:pPr>
              <w:pStyle w:val="TableBody8pt"/>
            </w:pPr>
            <w:r w:rsidRPr="00853256">
              <w:t>oneview_config_password</w:t>
            </w:r>
          </w:p>
        </w:tc>
        <w:tc>
          <w:tcPr>
            <w:tcW w:w="2160" w:type="dxa"/>
          </w:tcPr>
          <w:p w14:paraId="3B21781A" w14:textId="637F9FA0" w:rsidR="00853256" w:rsidRDefault="00853256" w:rsidP="00E54F3A">
            <w:pPr>
              <w:pStyle w:val="TableBody8pt"/>
            </w:pPr>
            <w:r w:rsidRPr="00853256">
              <w:rPr>
                <w:rStyle w:val="BoldEmpha"/>
              </w:rPr>
              <w:t>group_vars/all/vault</w:t>
            </w:r>
          </w:p>
        </w:tc>
        <w:tc>
          <w:tcPr>
            <w:tcW w:w="4050" w:type="dxa"/>
          </w:tcPr>
          <w:p w14:paraId="0E0957E3" w14:textId="558FDB4C" w:rsidR="00853256" w:rsidRDefault="00853256" w:rsidP="00E54F3A">
            <w:pPr>
              <w:pStyle w:val="TableBody8pt"/>
            </w:pPr>
            <w:r w:rsidRPr="00853256">
              <w:t>HPE OneView password.</w:t>
            </w:r>
          </w:p>
        </w:tc>
      </w:tr>
      <w:tr w:rsidR="00853256" w14:paraId="786AA4A5" w14:textId="77777777" w:rsidTr="003660E7">
        <w:trPr>
          <w:cantSplit/>
        </w:trPr>
        <w:tc>
          <w:tcPr>
            <w:tcW w:w="2520" w:type="dxa"/>
          </w:tcPr>
          <w:p w14:paraId="3417CFA8" w14:textId="2E96AB8C" w:rsidR="00853256" w:rsidRDefault="00853256" w:rsidP="00E54F3A">
            <w:pPr>
              <w:pStyle w:val="TableBody8pt"/>
            </w:pPr>
            <w:r w:rsidRPr="00853256">
              <w:t>oneview_config_api_version</w:t>
            </w:r>
          </w:p>
        </w:tc>
        <w:tc>
          <w:tcPr>
            <w:tcW w:w="2160" w:type="dxa"/>
          </w:tcPr>
          <w:p w14:paraId="1086312F" w14:textId="1E62BADA" w:rsidR="00853256" w:rsidRDefault="00853256" w:rsidP="00E54F3A">
            <w:pPr>
              <w:pStyle w:val="TableBody8pt"/>
            </w:pPr>
            <w:r w:rsidRPr="00853256">
              <w:rPr>
                <w:rStyle w:val="BoldEmpha"/>
              </w:rPr>
              <w:t>group_vars/all/vars</w:t>
            </w:r>
          </w:p>
        </w:tc>
        <w:tc>
          <w:tcPr>
            <w:tcW w:w="4050" w:type="dxa"/>
          </w:tcPr>
          <w:p w14:paraId="071980B0" w14:textId="48F7E4C4" w:rsidR="00853256" w:rsidRDefault="00853256" w:rsidP="00E54F3A">
            <w:pPr>
              <w:pStyle w:val="TableBody8pt"/>
            </w:pPr>
            <w:r w:rsidRPr="00853256">
              <w:t>HPE OneView API version. Defaults to 600</w:t>
            </w:r>
          </w:p>
        </w:tc>
      </w:tr>
    </w:tbl>
    <w:p w14:paraId="2E3B3D70" w14:textId="77777777" w:rsidR="00853256" w:rsidRPr="00F17A52" w:rsidRDefault="00853256" w:rsidP="00853256"/>
    <w:p w14:paraId="4EFD0A69" w14:textId="77777777" w:rsidR="00853256" w:rsidRDefault="00853256" w:rsidP="00853256">
      <w:pPr>
        <w:pStyle w:val="BodyTextMetricHPELight10pt"/>
      </w:pPr>
      <w:r>
        <w:t>When it comes to the provisioning of bare-metal servers, the Ansible playbooks create Server Profiles (SP) based on specified Server Profile Templates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31B0AFF4" w14:textId="7FA47A7D" w:rsidR="00853256" w:rsidRDefault="00853256" w:rsidP="00853256">
      <w:pPr>
        <w:pStyle w:val="BodyTextMetricHPELight10pt"/>
      </w:pPr>
      <w:r>
        <w:t>The playbook responsible for the provisioning of the bare metal servers uses the following information stored in Ansible variables for each worker node:</w:t>
      </w:r>
    </w:p>
    <w:p w14:paraId="399C4CFC" w14:textId="77777777" w:rsidR="00853256" w:rsidRDefault="00853256" w:rsidP="00853256">
      <w:pPr>
        <w:pStyle w:val="BulletLevel1"/>
      </w:pPr>
      <w:r w:rsidRPr="00853256">
        <w:rPr>
          <w:rStyle w:val="BoldEmpha"/>
        </w:rPr>
        <w:t>ov_template:</w:t>
      </w:r>
      <w:r>
        <w:t xml:space="preserve"> The name of the SPT to use when creating the SP for this compute module</w:t>
      </w:r>
    </w:p>
    <w:p w14:paraId="4EBBC13E" w14:textId="77777777" w:rsidR="00853256" w:rsidRDefault="00853256" w:rsidP="00853256">
      <w:pPr>
        <w:pStyle w:val="BulletLevel1"/>
      </w:pPr>
      <w:r w:rsidRPr="00853256">
        <w:rPr>
          <w:rStyle w:val="BoldEmpha"/>
        </w:rPr>
        <w:t>ov_ansible_connection_name</w:t>
      </w:r>
      <w:r>
        <w:t xml:space="preserve"> and </w:t>
      </w:r>
      <w:r w:rsidRPr="00853256">
        <w:rPr>
          <w:rStyle w:val="BoldEmpha"/>
        </w:rPr>
        <w:t>ov_ansible_redundant_connection_name:</w:t>
      </w:r>
      <w:r>
        <w:t xml:space="preserve"> The names of the network connections in the server profile template that maps to the network where the Ansible controller node resides. Currently redundant connections are supported so you must specify two connections on the Ansible network/VLAN</w:t>
      </w:r>
    </w:p>
    <w:p w14:paraId="63FC0B5D" w14:textId="13F14051" w:rsidR="00853256" w:rsidRDefault="00853256" w:rsidP="00853256">
      <w:pPr>
        <w:pStyle w:val="BulletLevel1LastBeforeBodycopy"/>
      </w:pPr>
      <w:r w:rsidRPr="00853256">
        <w:rPr>
          <w:rStyle w:val="BoldEmpha"/>
        </w:rPr>
        <w:t>enclosure</w:t>
      </w:r>
      <w:r>
        <w:t xml:space="preserve"> and </w:t>
      </w:r>
      <w:r w:rsidRPr="00853256">
        <w:rPr>
          <w:rStyle w:val="BoldEmpha"/>
        </w:rPr>
        <w:t>bay:</w:t>
      </w:r>
      <w:r>
        <w:t xml:space="preserve"> The target compute module to provision, specified by the name of the Synergy enclosure where the compute module resides and the bay number of the compute module</w:t>
      </w:r>
    </w:p>
    <w:p w14:paraId="28420AC2" w14:textId="77777777" w:rsidR="00853256" w:rsidRDefault="00853256" w:rsidP="00853256">
      <w:pPr>
        <w:pStyle w:val="BodyTextMetricHPELight10pt"/>
      </w:pPr>
      <w:r>
        <w:t>Below is an excerpt of a sample inventory file. The enclosure and bay number is specified for each bare-metal server. Because this particular HPE Synergy environment contains compute modules of different hardware types, each worker node entry also specifies the HPE OneView Server Profile Template to use when deploying the OS.</w:t>
      </w:r>
    </w:p>
    <w:p w14:paraId="69101282" w14:textId="02B7AC36" w:rsidR="00853256" w:rsidRDefault="00853256" w:rsidP="00853256">
      <w:pPr>
        <w:pStyle w:val="BodyTextMetricHPELight10pt"/>
      </w:pPr>
      <w:r>
        <w:t>In this example, both Gen9 and Gen10 compute modules are used and Linux and Windows worker nodes are being deployed.</w:t>
      </w:r>
    </w:p>
    <w:p w14:paraId="28A3073B" w14:textId="241C3B96" w:rsidR="00853256" w:rsidRPr="00853256" w:rsidRDefault="00853256" w:rsidP="00853256">
      <w:pPr>
        <w:pStyle w:val="BodyTextMetricHPELight10pt"/>
        <w:rPr>
          <w:rStyle w:val="CodingLanguage"/>
        </w:rPr>
      </w:pPr>
      <w:r w:rsidRPr="00853256">
        <w:rPr>
          <w:rStyle w:val="CodingLanguage"/>
        </w:rPr>
        <w:t>[bm_wrk_lnx]</w:t>
      </w:r>
      <w:r w:rsidRPr="00853256">
        <w:rPr>
          <w:rStyle w:val="CodingLanguage"/>
        </w:rPr>
        <w:br/>
        <w:t>clh-worker04 ip_addr='10.60.59.25/16' enclosure='Rack1-Mid-CN759000BZ' bay=8 ov_template='RedHat760_fcoe_gen9_4_v1.0.3'</w:t>
      </w:r>
      <w:r w:rsidRPr="00853256">
        <w:rPr>
          <w:rStyle w:val="CodingLanguage"/>
        </w:rPr>
        <w:br/>
        <w:t>clh-worker06 ip_addr='10.60.59.27/16' enclosure='Rack1-Top-CN7515048P' bay=5 ov_template='RedHat760_fcoe_gen9_3_v1.0.3'</w:t>
      </w:r>
      <w:r w:rsidRPr="00853256">
        <w:rPr>
          <w:rStyle w:val="CodingLanguage"/>
        </w:rPr>
        <w:br/>
      </w:r>
      <w:r w:rsidRPr="00853256">
        <w:rPr>
          <w:rStyle w:val="CodingLanguage"/>
        </w:rPr>
        <w:br/>
        <w:t>[bm_wrk_win]</w:t>
      </w:r>
      <w:r w:rsidRPr="00853256">
        <w:rPr>
          <w:rStyle w:val="CodingLanguage"/>
        </w:rPr>
        <w:br/>
        <w:t>clh-worker05 ip_addr='10.60.59.26/16'  enclosure='Rack1-Top-CN7515048P' bay=2 ov_template='Win2016_fcoe_gen10_3_v1.0.3'</w:t>
      </w:r>
    </w:p>
    <w:p w14:paraId="11591B88" w14:textId="4483D473" w:rsidR="00853256" w:rsidRDefault="00845860" w:rsidP="00853256">
      <w:pPr>
        <w:pStyle w:val="BodyTextMetricHPELight10pt"/>
      </w:pPr>
      <w:r w:rsidRPr="00845860">
        <w:t xml:space="preserve">Note the difference in the Linux template names for the separate Server Hardware Types of </w:t>
      </w:r>
      <w:r w:rsidRPr="00845860">
        <w:rPr>
          <w:rStyle w:val="BoldEmpha"/>
        </w:rPr>
        <w:t>Gen 9 4</w:t>
      </w:r>
      <w:r w:rsidRPr="00845860">
        <w:t xml:space="preserve"> and </w:t>
      </w:r>
      <w:r w:rsidRPr="00845860">
        <w:rPr>
          <w:rStyle w:val="BoldEmpha"/>
        </w:rPr>
        <w:t>Gen 9 3</w:t>
      </w:r>
      <w:r w:rsidRPr="00845860">
        <w:t>. This can be seen in the following figure taken from HPE OneView:</w:t>
      </w:r>
    </w:p>
    <w:p w14:paraId="107A0EE8" w14:textId="5BA237C0" w:rsidR="00845860" w:rsidRDefault="00845860" w:rsidP="00845860">
      <w:pPr>
        <w:pStyle w:val="FigureAfterspace"/>
      </w:pPr>
      <w:r>
        <w:rPr>
          <w:noProof/>
        </w:rPr>
        <w:lastRenderedPageBreak/>
        <w:drawing>
          <wp:inline distT="0" distB="0" distL="0" distR="0" wp14:anchorId="3101AC91" wp14:editId="4D405505">
            <wp:extent cx="5486400" cy="3741651"/>
            <wp:effectExtent l="19050" t="19050" r="19050" b="11430"/>
            <wp:docPr id="211" name="Picture 211" descr=" &quot;HPE OneView Server Hardware Typ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quot;HPE OneView Server Hardware Types&quo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94140" cy="3746929"/>
                    </a:xfrm>
                    <a:prstGeom prst="rect">
                      <a:avLst/>
                    </a:prstGeom>
                    <a:noFill/>
                    <a:ln>
                      <a:solidFill>
                        <a:schemeClr val="tx1"/>
                      </a:solidFill>
                    </a:ln>
                  </pic:spPr>
                </pic:pic>
              </a:graphicData>
            </a:graphic>
          </wp:inline>
        </w:drawing>
      </w:r>
    </w:p>
    <w:p w14:paraId="0BDA1413" w14:textId="662F96F9" w:rsidR="00845860" w:rsidRDefault="00845860" w:rsidP="00845860">
      <w:pPr>
        <w:pStyle w:val="MISCFigureCaptionHeader8pt"/>
      </w:pPr>
      <w:r w:rsidRPr="00845860">
        <w:rPr>
          <w:rStyle w:val="MISCFigureCaptionHeaderBold8pt"/>
        </w:rPr>
        <w:t xml:space="preserve">Figure </w:t>
      </w:r>
      <w:r w:rsidRPr="00845860">
        <w:rPr>
          <w:rStyle w:val="MISCFigureCaptionHeaderBold8pt"/>
        </w:rPr>
        <w:fldChar w:fldCharType="begin"/>
      </w:r>
      <w:r w:rsidRPr="00845860">
        <w:rPr>
          <w:rStyle w:val="MISCFigureCaptionHeaderBold8pt"/>
        </w:rPr>
        <w:instrText xml:space="preserve"> SEQ Figure \* ARABIC </w:instrText>
      </w:r>
      <w:r w:rsidRPr="00845860">
        <w:rPr>
          <w:rStyle w:val="MISCFigureCaptionHeaderBold8pt"/>
        </w:rPr>
        <w:fldChar w:fldCharType="separate"/>
      </w:r>
      <w:r w:rsidR="00D84FAE">
        <w:rPr>
          <w:rStyle w:val="MISCFigureCaptionHeaderBold8pt"/>
          <w:noProof/>
        </w:rPr>
        <w:t>29</w:t>
      </w:r>
      <w:r w:rsidRPr="00845860">
        <w:rPr>
          <w:rStyle w:val="MISCFigureCaptionHeaderBold8pt"/>
        </w:rPr>
        <w:fldChar w:fldCharType="end"/>
      </w:r>
      <w:r w:rsidRPr="00845860">
        <w:rPr>
          <w:rStyle w:val="MISCFigureCaptionHeaderBold8pt"/>
        </w:rPr>
        <w:t>.</w:t>
      </w:r>
      <w:r>
        <w:t xml:space="preserve"> </w:t>
      </w:r>
      <w:r w:rsidRPr="00845860">
        <w:t>HPE OneView Server Hardware Types</w:t>
      </w:r>
    </w:p>
    <w:p w14:paraId="359A8691" w14:textId="305E53AD" w:rsidR="00845860" w:rsidRDefault="00845860" w:rsidP="00853256">
      <w:pPr>
        <w:pStyle w:val="BodyTextMetricHPELight10pt"/>
        <w:rPr>
          <w:rStyle w:val="CodingLanguage"/>
        </w:rPr>
      </w:pPr>
      <w:r>
        <w:t>C</w:t>
      </w:r>
      <w:r w:rsidRPr="00845860">
        <w:t xml:space="preserve">ommon variables for all Windows nodes (VM and bare metal) are specified in the file </w:t>
      </w:r>
      <w:r w:rsidRPr="00845860">
        <w:rPr>
          <w:rStyle w:val="CodingLanguage"/>
        </w:rPr>
        <w:t>group_vars/windows_box.yml</w:t>
      </w:r>
      <w:r w:rsidRPr="00845860">
        <w:t xml:space="preserve">. Windows VM-specific variables are in </w:t>
      </w:r>
      <w:r w:rsidRPr="00845860">
        <w:rPr>
          <w:rStyle w:val="CodingLanguage"/>
        </w:rPr>
        <w:t>group_vars/vm_wrk_win.yml</w:t>
      </w:r>
      <w:r w:rsidRPr="00845860">
        <w:t xml:space="preserve"> while Windows bare metal variables are in </w:t>
      </w:r>
      <w:r w:rsidRPr="00845860">
        <w:rPr>
          <w:rStyle w:val="CodingLanguage"/>
        </w:rPr>
        <w:t>group_vars/bm_wrk_win.yml</w:t>
      </w:r>
    </w:p>
    <w:p w14:paraId="17096606" w14:textId="1021A0DC" w:rsidR="00845860" w:rsidRDefault="00845860" w:rsidP="00845860">
      <w:pPr>
        <w:pStyle w:val="Heading2"/>
      </w:pPr>
      <w:bookmarkStart w:id="288" w:name="_Toc7097558"/>
      <w:r w:rsidRPr="00845860">
        <w:t>OS Deployment Plan Custom Attributes</w:t>
      </w:r>
      <w:bookmarkEnd w:id="288"/>
    </w:p>
    <w:p w14:paraId="7524C6C0" w14:textId="530F684F" w:rsidR="00845860" w:rsidRDefault="00845860" w:rsidP="00845860">
      <w:pPr>
        <w:pStyle w:val="Heading3"/>
      </w:pPr>
      <w:r w:rsidRPr="00845860">
        <w:t>RHEL OS Deployment Plan</w:t>
      </w:r>
    </w:p>
    <w:p w14:paraId="11218761" w14:textId="7288517C" w:rsidR="00845860" w:rsidRDefault="00845860" w:rsidP="00845860">
      <w:pPr>
        <w:pStyle w:val="BodyTextMetricHPELight10pt"/>
      </w:pPr>
      <w:r w:rsidRPr="00845860">
        <w:t xml:space="preserve">Currently, the code responsible for the provisioning of server profiles expects the OS Deployment Plans to expose two and only two custom attributes named 'NIC1' and 'NIC2'. This means the server profiles templates using the OSBP will only see the NIC1 and NIC2 attributes as shown in the figure below, which illustrates the OS Deployment section of the </w:t>
      </w:r>
      <w:r w:rsidRPr="003660E7">
        <w:rPr>
          <w:rStyle w:val="CodingLanguage"/>
        </w:rPr>
        <w:t>RedHat760_fcoe_gen9_4_v1.0.3</w:t>
      </w:r>
      <w:r w:rsidRPr="00845860">
        <w:t xml:space="preserve"> server profile template.</w:t>
      </w:r>
    </w:p>
    <w:p w14:paraId="449842EA" w14:textId="197E6D3D" w:rsidR="003660E7" w:rsidRDefault="003660E7" w:rsidP="003660E7">
      <w:pPr>
        <w:pStyle w:val="FigureAfterspace"/>
      </w:pPr>
      <w:r>
        <w:rPr>
          <w:noProof/>
        </w:rPr>
        <w:lastRenderedPageBreak/>
        <w:drawing>
          <wp:inline distT="0" distB="0" distL="0" distR="0" wp14:anchorId="30FFC4AB" wp14:editId="0369A5BD">
            <wp:extent cx="4284698" cy="3562350"/>
            <wp:effectExtent l="19050" t="19050" r="20955" b="19050"/>
            <wp:docPr id="212" name="Picture 212" descr=" &quot;Server Profile Template - OS Deploy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quot;Server Profile Template - OS Deployment&quo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09778" cy="3583202"/>
                    </a:xfrm>
                    <a:prstGeom prst="rect">
                      <a:avLst/>
                    </a:prstGeom>
                    <a:noFill/>
                    <a:ln>
                      <a:solidFill>
                        <a:schemeClr val="tx1"/>
                      </a:solidFill>
                    </a:ln>
                  </pic:spPr>
                </pic:pic>
              </a:graphicData>
            </a:graphic>
          </wp:inline>
        </w:drawing>
      </w:r>
    </w:p>
    <w:p w14:paraId="0675266A" w14:textId="1CFD2B99"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D84FAE">
        <w:rPr>
          <w:rStyle w:val="MISCFigureCaptionHeaderBold8pt"/>
          <w:noProof/>
        </w:rPr>
        <w:t>30</w:t>
      </w:r>
      <w:r w:rsidRPr="003660E7">
        <w:rPr>
          <w:rStyle w:val="MISCFigureCaptionHeaderBold8pt"/>
        </w:rPr>
        <w:fldChar w:fldCharType="end"/>
      </w:r>
      <w:r w:rsidRPr="003660E7">
        <w:rPr>
          <w:rStyle w:val="MISCFigureCaptionHeaderBold8pt"/>
        </w:rPr>
        <w:t>.</w:t>
      </w:r>
      <w:r>
        <w:t xml:space="preserve"> </w:t>
      </w:r>
      <w:r w:rsidRPr="003660E7">
        <w:t>Server Profile Template - OS Deployment</w:t>
      </w:r>
    </w:p>
    <w:p w14:paraId="61E56BDF" w14:textId="41DF4CFE" w:rsidR="003660E7" w:rsidRDefault="003660E7" w:rsidP="003660E7">
      <w:pPr>
        <w:pStyle w:val="BodyTextMetricHPELight10pt"/>
      </w:pPr>
      <w:r>
        <w:t xml:space="preserve">The IPV4 configuration should be configured using "User-specified" because the playbooks will assign the IP addresses from the data in the </w:t>
      </w:r>
      <w:r w:rsidRPr="003660E7">
        <w:rPr>
          <w:rStyle w:val="CodingLanguage"/>
        </w:rPr>
        <w:t>hosts</w:t>
      </w:r>
      <w:r>
        <w:t xml:space="preserve"> inventory file. All other attributes are populated automatically.</w:t>
      </w:r>
    </w:p>
    <w:p w14:paraId="6CF49FB1" w14:textId="77777777" w:rsidR="003660E7" w:rsidRDefault="003660E7" w:rsidP="003660E7">
      <w:pPr>
        <w:pStyle w:val="BodyTextMetricHPELight10pt"/>
      </w:pPr>
      <w:r>
        <w:t>It is possible to specify additional custom attributes in the OS Deployment Plan and the underlying OS Build Plan but these attributes should be hard-coded to the desired values and should not be made visible on deployment.</w:t>
      </w:r>
    </w:p>
    <w:p w14:paraId="204BDF01" w14:textId="18671E91" w:rsidR="003660E7" w:rsidRPr="00845860" w:rsidRDefault="003660E7" w:rsidP="003660E7">
      <w:pPr>
        <w:pStyle w:val="BodyTextMetricHPELight10pt"/>
      </w:pPr>
      <w:r>
        <w:t>For example, the Red Hat OS Deployment Plan includes four custom attributes used by the underlying OS Build Plan that are not exposed by the OS Deployment Plan.</w:t>
      </w:r>
    </w:p>
    <w:p w14:paraId="114E7567" w14:textId="77777777" w:rsidR="003660E7" w:rsidRDefault="003660E7" w:rsidP="003660E7">
      <w:pPr>
        <w:pStyle w:val="BulletLevel1"/>
      </w:pPr>
      <w:r w:rsidRPr="003660E7">
        <w:rPr>
          <w:rStyle w:val="BoldEmpha"/>
        </w:rPr>
        <w:t>NewRootPassword:</w:t>
      </w:r>
      <w:r>
        <w:t xml:space="preserve"> This attribute is used to configure the password for the root account.</w:t>
      </w:r>
    </w:p>
    <w:p w14:paraId="15A4D534" w14:textId="77777777" w:rsidR="003660E7" w:rsidRDefault="003660E7" w:rsidP="003660E7">
      <w:pPr>
        <w:pStyle w:val="BulletLevel1"/>
      </w:pPr>
      <w:r w:rsidRPr="003660E7">
        <w:rPr>
          <w:rStyle w:val="BoldEmpha"/>
        </w:rPr>
        <w:t>NewUser</w:t>
      </w:r>
      <w:r>
        <w:t xml:space="preserve"> and </w:t>
      </w:r>
      <w:r w:rsidRPr="003660E7">
        <w:rPr>
          <w:rStyle w:val="BoldEmpha"/>
        </w:rPr>
        <w:t>NewUserPassword:</w:t>
      </w:r>
      <w:r>
        <w:t xml:space="preserve"> These two custom attributes are used to configure an additional user.</w:t>
      </w:r>
    </w:p>
    <w:p w14:paraId="04292991" w14:textId="6F93E0CA" w:rsidR="00845860" w:rsidRDefault="003660E7" w:rsidP="003660E7">
      <w:pPr>
        <w:pStyle w:val="BulletLevel1"/>
      </w:pPr>
      <w:r w:rsidRPr="003660E7">
        <w:rPr>
          <w:rStyle w:val="BoldEmpha"/>
        </w:rPr>
        <w:t>ssh:</w:t>
      </w:r>
      <w:r>
        <w:t xml:space="preserve"> The underlying OS Build Plan specifies that SSH is enabled since this is required for Ansible to work.</w:t>
      </w:r>
    </w:p>
    <w:p w14:paraId="49332FAD" w14:textId="504CA34E" w:rsidR="003660E7" w:rsidRDefault="003660E7" w:rsidP="003660E7">
      <w:pPr>
        <w:pStyle w:val="BodyTextMetricHPELight10pt"/>
      </w:pPr>
      <w:r w:rsidRPr="003660E7">
        <w:t>Again, these non-visible custom attributes are all hard-coded to specific values in the OS Build Plan, which effectively means any compute module deployed using this OS Deployment Plan will have these custom attributes set to these hard-coded values.</w:t>
      </w:r>
    </w:p>
    <w:p w14:paraId="2721CB84" w14:textId="2600852E" w:rsidR="003660E7" w:rsidRDefault="003660E7" w:rsidP="003660E7">
      <w:pPr>
        <w:pStyle w:val="FigureAfterspace"/>
      </w:pPr>
      <w:r>
        <w:rPr>
          <w:noProof/>
        </w:rPr>
        <w:lastRenderedPageBreak/>
        <w:drawing>
          <wp:inline distT="0" distB="0" distL="0" distR="0" wp14:anchorId="503DC890" wp14:editId="6D3C8DA7">
            <wp:extent cx="5086350" cy="4339793"/>
            <wp:effectExtent l="19050" t="19050" r="19050" b="22860"/>
            <wp:docPr id="213" name="Picture 213" descr=" &quot;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quot;Deployment Plan attributes&qu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3412" cy="4345818"/>
                    </a:xfrm>
                    <a:prstGeom prst="rect">
                      <a:avLst/>
                    </a:prstGeom>
                    <a:noFill/>
                    <a:ln>
                      <a:solidFill>
                        <a:schemeClr val="tx1"/>
                      </a:solidFill>
                    </a:ln>
                  </pic:spPr>
                </pic:pic>
              </a:graphicData>
            </a:graphic>
          </wp:inline>
        </w:drawing>
      </w:r>
    </w:p>
    <w:p w14:paraId="73DC954A" w14:textId="3B730360"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D84FAE">
        <w:rPr>
          <w:rStyle w:val="MISCFigureCaptionHeaderBold8pt"/>
          <w:noProof/>
        </w:rPr>
        <w:t>31</w:t>
      </w:r>
      <w:r w:rsidRPr="003660E7">
        <w:rPr>
          <w:rStyle w:val="MISCFigureCaptionHeaderBold8pt"/>
        </w:rPr>
        <w:fldChar w:fldCharType="end"/>
      </w:r>
      <w:r w:rsidRPr="003660E7">
        <w:rPr>
          <w:rStyle w:val="MISCFigureCaptionHeaderBold8pt"/>
        </w:rPr>
        <w:t>.</w:t>
      </w:r>
      <w:r>
        <w:t xml:space="preserve"> </w:t>
      </w:r>
      <w:r w:rsidRPr="003660E7">
        <w:t>Deployment Plan attributes</w:t>
      </w:r>
    </w:p>
    <w:p w14:paraId="1EE4ABE7" w14:textId="4D766143" w:rsidR="003660E7" w:rsidRDefault="003660E7" w:rsidP="003660E7">
      <w:pPr>
        <w:pStyle w:val="Heading3"/>
      </w:pPr>
      <w:r w:rsidRPr="003660E7">
        <w:t>Windows 2016 OS Deployment Plan</w:t>
      </w:r>
    </w:p>
    <w:p w14:paraId="517E38EE" w14:textId="473A6B05" w:rsidR="003660E7" w:rsidRDefault="003660E7" w:rsidP="003660E7">
      <w:pPr>
        <w:pStyle w:val="BodyTextMetricHPELight10pt"/>
      </w:pPr>
      <w:r w:rsidRPr="003660E7">
        <w:t>The following figure shows the Windows 2016 OS Deployment Plan shipping with this solution where only the NIC1 and NIC2 attributes are exposed but additional custom attributes are present and used to configure the Windows OS during deployment. Among other things, the password for the administrative user, the desired Power Plan, Remote Desktop settings, and the Windows Product Key are specified using custom attributes.</w:t>
      </w:r>
    </w:p>
    <w:p w14:paraId="27288B8A" w14:textId="1D768877" w:rsidR="003660E7" w:rsidRDefault="003660E7" w:rsidP="003660E7">
      <w:pPr>
        <w:pStyle w:val="FigureAfterspace"/>
      </w:pPr>
      <w:r>
        <w:rPr>
          <w:noProof/>
        </w:rPr>
        <w:lastRenderedPageBreak/>
        <w:drawing>
          <wp:inline distT="0" distB="0" distL="0" distR="0" wp14:anchorId="7A269B21" wp14:editId="30A2190B">
            <wp:extent cx="5695950" cy="3719426"/>
            <wp:effectExtent l="19050" t="19050" r="19050" b="14605"/>
            <wp:docPr id="214" name="Picture 214" descr=" &quot;Windows 2016 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quot;Windows 2016 Deployment Plan attributes&quo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97060" cy="3720151"/>
                    </a:xfrm>
                    <a:prstGeom prst="rect">
                      <a:avLst/>
                    </a:prstGeom>
                    <a:noFill/>
                    <a:ln>
                      <a:solidFill>
                        <a:schemeClr val="tx1"/>
                      </a:solidFill>
                    </a:ln>
                  </pic:spPr>
                </pic:pic>
              </a:graphicData>
            </a:graphic>
          </wp:inline>
        </w:drawing>
      </w:r>
    </w:p>
    <w:p w14:paraId="45A36CA6" w14:textId="0DE126CC"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D84FAE">
        <w:rPr>
          <w:rStyle w:val="MISCFigureCaptionHeaderBold8pt"/>
          <w:noProof/>
        </w:rPr>
        <w:t>32</w:t>
      </w:r>
      <w:r w:rsidRPr="003660E7">
        <w:rPr>
          <w:rStyle w:val="MISCFigureCaptionHeaderBold8pt"/>
        </w:rPr>
        <w:fldChar w:fldCharType="end"/>
      </w:r>
      <w:r w:rsidRPr="003660E7">
        <w:rPr>
          <w:rStyle w:val="MISCFigureCaptionHeaderBold8pt"/>
        </w:rPr>
        <w:t>.</w:t>
      </w:r>
      <w:r>
        <w:t xml:space="preserve"> </w:t>
      </w:r>
      <w:r w:rsidRPr="003660E7">
        <w:t>Windows 2016 Deployment Plan attributes</w:t>
      </w:r>
    </w:p>
    <w:p w14:paraId="298BEAD5" w14:textId="5F9C28E7" w:rsidR="003660E7" w:rsidRDefault="003660E7" w:rsidP="003660E7">
      <w:pPr>
        <w:pStyle w:val="Heading3"/>
      </w:pPr>
      <w:r w:rsidRPr="003660E7">
        <w:t>Windows Proxy Server Configuration</w:t>
      </w:r>
    </w:p>
    <w:p w14:paraId="04DA19FC" w14:textId="2FA62969" w:rsidR="003660E7" w:rsidRDefault="003660E7" w:rsidP="003660E7">
      <w:pPr>
        <w:pStyle w:val="BodyTextMetricHPELight10pt"/>
      </w:pPr>
      <w:r w:rsidRPr="003660E7">
        <w:t>This Deployment Plan includes the ability to configure a Proxy server if needed. There are four custom attributes related to proxy server configuration:</w:t>
      </w:r>
    </w:p>
    <w:p w14:paraId="148F7A9D" w14:textId="2BFE85AE" w:rsidR="003660E7" w:rsidRDefault="00997C86" w:rsidP="00997C86">
      <w:pPr>
        <w:pStyle w:val="MISCTableCaptionHeader8pt"/>
      </w:pPr>
      <w:r w:rsidRPr="00997C86">
        <w:rPr>
          <w:rStyle w:val="MISCTableCaptionHeaderBold8pt"/>
        </w:rPr>
        <w:t xml:space="preserve">Table </w:t>
      </w:r>
      <w:r w:rsidRPr="00997C86">
        <w:rPr>
          <w:rStyle w:val="MISCTableCaptionHeaderBold8pt"/>
        </w:rPr>
        <w:fldChar w:fldCharType="begin"/>
      </w:r>
      <w:r w:rsidRPr="00997C86">
        <w:rPr>
          <w:rStyle w:val="MISCTableCaptionHeaderBold8pt"/>
        </w:rPr>
        <w:instrText xml:space="preserve"> SEQ Table \* ARABIC </w:instrText>
      </w:r>
      <w:r w:rsidRPr="00997C86">
        <w:rPr>
          <w:rStyle w:val="MISCTableCaptionHeaderBold8pt"/>
        </w:rPr>
        <w:fldChar w:fldCharType="separate"/>
      </w:r>
      <w:r w:rsidR="00D84FAE">
        <w:rPr>
          <w:rStyle w:val="MISCTableCaptionHeaderBold8pt"/>
          <w:noProof/>
        </w:rPr>
        <w:t>22</w:t>
      </w:r>
      <w:r w:rsidRPr="00997C86">
        <w:rPr>
          <w:rStyle w:val="MISCTableCaptionHeaderBold8pt"/>
        </w:rPr>
        <w:fldChar w:fldCharType="end"/>
      </w:r>
      <w:r w:rsidRPr="00997C86">
        <w:rPr>
          <w:rStyle w:val="MISCTableCaptionHeaderBold8pt"/>
        </w:rPr>
        <w:t>.</w:t>
      </w:r>
      <w:r>
        <w:t xml:space="preserve"> Custom attributes for proxy configuration</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5580"/>
        <w:gridCol w:w="1080"/>
      </w:tblGrid>
      <w:tr w:rsidR="00997C86" w14:paraId="2B8DEDCA" w14:textId="77777777" w:rsidTr="00997C86">
        <w:trPr>
          <w:cantSplit/>
        </w:trPr>
        <w:tc>
          <w:tcPr>
            <w:tcW w:w="2070" w:type="dxa"/>
            <w:tcBorders>
              <w:top w:val="nil"/>
              <w:bottom w:val="single" w:sz="36" w:space="0" w:color="00B388"/>
            </w:tcBorders>
          </w:tcPr>
          <w:p w14:paraId="7FF9A4F8" w14:textId="2B5A83F5" w:rsidR="00997C86" w:rsidRDefault="00997C86" w:rsidP="00E54F3A">
            <w:pPr>
              <w:pStyle w:val="TableSubhead8pt"/>
            </w:pPr>
            <w:r w:rsidRPr="00997C86">
              <w:t>Custom attribute name</w:t>
            </w:r>
          </w:p>
        </w:tc>
        <w:tc>
          <w:tcPr>
            <w:tcW w:w="5580" w:type="dxa"/>
            <w:tcBorders>
              <w:top w:val="nil"/>
              <w:bottom w:val="single" w:sz="36" w:space="0" w:color="00B388"/>
            </w:tcBorders>
          </w:tcPr>
          <w:p w14:paraId="273AB681" w14:textId="2EF68D74" w:rsidR="00997C86" w:rsidRDefault="00997C86" w:rsidP="00E54F3A">
            <w:pPr>
              <w:pStyle w:val="TableSubhead8pt"/>
            </w:pPr>
            <w:r w:rsidRPr="00997C86">
              <w:t>Purpose</w:t>
            </w:r>
          </w:p>
        </w:tc>
        <w:tc>
          <w:tcPr>
            <w:tcW w:w="1080" w:type="dxa"/>
            <w:tcBorders>
              <w:top w:val="nil"/>
              <w:bottom w:val="single" w:sz="36" w:space="0" w:color="00B388"/>
            </w:tcBorders>
          </w:tcPr>
          <w:p w14:paraId="127848CF" w14:textId="7055C97B" w:rsidR="00997C86" w:rsidRDefault="00997C86" w:rsidP="00E54F3A">
            <w:pPr>
              <w:pStyle w:val="TableSubhead8pt"/>
            </w:pPr>
            <w:r w:rsidRPr="00997C86">
              <w:t>Default value</w:t>
            </w:r>
          </w:p>
        </w:tc>
      </w:tr>
      <w:tr w:rsidR="00997C86" w14:paraId="70A19082" w14:textId="77777777" w:rsidTr="00997C86">
        <w:trPr>
          <w:cantSplit/>
        </w:trPr>
        <w:tc>
          <w:tcPr>
            <w:tcW w:w="2070" w:type="dxa"/>
          </w:tcPr>
          <w:p w14:paraId="7EE827E2" w14:textId="2077F2FB" w:rsidR="00997C86" w:rsidRDefault="00997C86" w:rsidP="00E54F3A">
            <w:pPr>
              <w:pStyle w:val="TableBody8pt"/>
            </w:pPr>
            <w:r w:rsidRPr="00997C86">
              <w:t>EnableProxy</w:t>
            </w:r>
          </w:p>
        </w:tc>
        <w:tc>
          <w:tcPr>
            <w:tcW w:w="5580" w:type="dxa"/>
          </w:tcPr>
          <w:p w14:paraId="2B4F1093" w14:textId="37BDD422" w:rsidR="00997C86" w:rsidRDefault="00997C86" w:rsidP="00997C86">
            <w:pPr>
              <w:pStyle w:val="TableBody8pt"/>
            </w:pPr>
            <w:r w:rsidRPr="00997C86">
              <w:t>Controls whether the remaining proxy-related custom attributes are applied to the server during OS deployment</w:t>
            </w:r>
          </w:p>
        </w:tc>
        <w:tc>
          <w:tcPr>
            <w:tcW w:w="1080" w:type="dxa"/>
          </w:tcPr>
          <w:p w14:paraId="133B9A77" w14:textId="442FECC9" w:rsidR="00997C86" w:rsidRDefault="00997C86" w:rsidP="00997C86">
            <w:pPr>
              <w:pStyle w:val="TableBody8pt"/>
            </w:pPr>
            <w:r>
              <w:t>false</w:t>
            </w:r>
          </w:p>
        </w:tc>
      </w:tr>
      <w:tr w:rsidR="00997C86" w14:paraId="2CC39547" w14:textId="77777777" w:rsidTr="00997C86">
        <w:trPr>
          <w:cantSplit/>
        </w:trPr>
        <w:tc>
          <w:tcPr>
            <w:tcW w:w="2070" w:type="dxa"/>
          </w:tcPr>
          <w:p w14:paraId="0131BDCC" w14:textId="759CCDF8" w:rsidR="00997C86" w:rsidRDefault="00997C86" w:rsidP="00E54F3A">
            <w:pPr>
              <w:pStyle w:val="TableBody8pt"/>
            </w:pPr>
            <w:r w:rsidRPr="00997C86">
              <w:t>ProxyServerAddress</w:t>
            </w:r>
          </w:p>
        </w:tc>
        <w:tc>
          <w:tcPr>
            <w:tcW w:w="5580" w:type="dxa"/>
          </w:tcPr>
          <w:p w14:paraId="6C4AE43E" w14:textId="235683E1" w:rsidR="00997C86" w:rsidRDefault="00997C86" w:rsidP="00E54F3A">
            <w:pPr>
              <w:pStyle w:val="TableBody8pt"/>
            </w:pPr>
            <w:r w:rsidRPr="00997C86">
              <w:t>The hostname or IP address of the proxy server</w:t>
            </w:r>
          </w:p>
        </w:tc>
        <w:tc>
          <w:tcPr>
            <w:tcW w:w="1080" w:type="dxa"/>
          </w:tcPr>
          <w:p w14:paraId="10231404" w14:textId="67648DC1" w:rsidR="00997C86" w:rsidRDefault="00997C86" w:rsidP="00E54F3A">
            <w:pPr>
              <w:pStyle w:val="TableBody8pt"/>
            </w:pPr>
            <w:r w:rsidRPr="00997C86">
              <w:t>none</w:t>
            </w:r>
          </w:p>
        </w:tc>
      </w:tr>
      <w:tr w:rsidR="00997C86" w14:paraId="407E2E68" w14:textId="77777777" w:rsidTr="00997C86">
        <w:trPr>
          <w:cantSplit/>
        </w:trPr>
        <w:tc>
          <w:tcPr>
            <w:tcW w:w="2070" w:type="dxa"/>
          </w:tcPr>
          <w:p w14:paraId="664284A1" w14:textId="7551789F" w:rsidR="00997C86" w:rsidRDefault="00997C86" w:rsidP="00E54F3A">
            <w:pPr>
              <w:pStyle w:val="TableBody8pt"/>
            </w:pPr>
            <w:r w:rsidRPr="00997C86">
              <w:t>ProxyServerPort</w:t>
            </w:r>
          </w:p>
        </w:tc>
        <w:tc>
          <w:tcPr>
            <w:tcW w:w="5580" w:type="dxa"/>
          </w:tcPr>
          <w:p w14:paraId="20E70B67" w14:textId="36AAA960" w:rsidR="00997C86" w:rsidRDefault="00997C86" w:rsidP="00E54F3A">
            <w:pPr>
              <w:pStyle w:val="TableBody8pt"/>
            </w:pPr>
            <w:r w:rsidRPr="00997C86">
              <w:t>The numeric port number used by the proxy server</w:t>
            </w:r>
          </w:p>
        </w:tc>
        <w:tc>
          <w:tcPr>
            <w:tcW w:w="1080" w:type="dxa"/>
          </w:tcPr>
          <w:p w14:paraId="5AAD2C02" w14:textId="01AF24E4" w:rsidR="00997C86" w:rsidRDefault="00997C86" w:rsidP="00E54F3A">
            <w:pPr>
              <w:pStyle w:val="TableBody8pt"/>
            </w:pPr>
            <w:r w:rsidRPr="00997C86">
              <w:t>none</w:t>
            </w:r>
          </w:p>
        </w:tc>
      </w:tr>
      <w:tr w:rsidR="00997C86" w14:paraId="511BCA61" w14:textId="77777777" w:rsidTr="00997C86">
        <w:trPr>
          <w:cantSplit/>
        </w:trPr>
        <w:tc>
          <w:tcPr>
            <w:tcW w:w="2070" w:type="dxa"/>
          </w:tcPr>
          <w:p w14:paraId="43C711EA" w14:textId="35092DA1" w:rsidR="00997C86" w:rsidRDefault="00997C86" w:rsidP="00E54F3A">
            <w:pPr>
              <w:pStyle w:val="TableBody8pt"/>
            </w:pPr>
            <w:r w:rsidRPr="00997C86">
              <w:t>ProxyServerSkipForAddresses</w:t>
            </w:r>
          </w:p>
        </w:tc>
        <w:tc>
          <w:tcPr>
            <w:tcW w:w="5580" w:type="dxa"/>
          </w:tcPr>
          <w:p w14:paraId="47071872" w14:textId="1CCD00A0" w:rsidR="00997C86" w:rsidRDefault="00997C86" w:rsidP="00E54F3A">
            <w:pPr>
              <w:pStyle w:val="TableBody8pt"/>
            </w:pPr>
            <w:r w:rsidRPr="00997C86">
              <w:t>Hostnames or IP addresses that are excluded from the proxy server</w:t>
            </w:r>
          </w:p>
        </w:tc>
        <w:tc>
          <w:tcPr>
            <w:tcW w:w="1080" w:type="dxa"/>
          </w:tcPr>
          <w:p w14:paraId="7641B077" w14:textId="1E0060F4" w:rsidR="00997C86" w:rsidRDefault="00997C86" w:rsidP="00E54F3A">
            <w:pPr>
              <w:pStyle w:val="TableBody8pt"/>
            </w:pPr>
            <w:r w:rsidRPr="00997C86">
              <w:t>none</w:t>
            </w:r>
          </w:p>
        </w:tc>
      </w:tr>
    </w:tbl>
    <w:p w14:paraId="2A578373" w14:textId="77777777" w:rsidR="00997C86" w:rsidRDefault="00997C86" w:rsidP="003660E7">
      <w:pPr>
        <w:pStyle w:val="BodyTextMetricHPELight10pt"/>
      </w:pPr>
    </w:p>
    <w:p w14:paraId="4E8A3A1E" w14:textId="4704FD4A" w:rsidR="00997C86" w:rsidRDefault="00997C86" w:rsidP="00997C86">
      <w:pPr>
        <w:pStyle w:val="BodyTextMetricHPELight10pt"/>
      </w:pPr>
      <w:r>
        <w:t xml:space="preserve">By default the EnableProxy custom attribute is set to "false" which causes the other three proxy-related custom attributes to be ignored. However, all of these custom attributes require a string value be configured (i.e. they cannot be left blank), which is why the remaining proxy attributes are set to "none". In environments where a proxy server is required to reach the internet, the </w:t>
      </w:r>
      <w:r w:rsidRPr="00997C86">
        <w:rPr>
          <w:rStyle w:val="CodingLanguage"/>
        </w:rPr>
        <w:t>EnableProxy</w:t>
      </w:r>
      <w:r>
        <w:t xml:space="preserve"> attribute must be set to "true" and the </w:t>
      </w:r>
      <w:r w:rsidRPr="00997C86">
        <w:rPr>
          <w:rStyle w:val="CodingLanguage"/>
        </w:rPr>
        <w:t>ProxyServerAddress</w:t>
      </w:r>
      <w:r>
        <w:t xml:space="preserve">, </w:t>
      </w:r>
      <w:r w:rsidRPr="00997C86">
        <w:rPr>
          <w:rStyle w:val="CodingLanguage"/>
        </w:rPr>
        <w:t>ProxyServerPort</w:t>
      </w:r>
      <w:r>
        <w:t xml:space="preserve">, and </w:t>
      </w:r>
      <w:r w:rsidRPr="00997C86">
        <w:rPr>
          <w:rStyle w:val="CodingLanguage"/>
        </w:rPr>
        <w:t>ProxyServerSkipForAddresses</w:t>
      </w:r>
      <w:r>
        <w:t xml:space="preserve"> attributes should be configured with their appropriate values.</w:t>
      </w:r>
    </w:p>
    <w:p w14:paraId="7A5A9456" w14:textId="4B79FA0C" w:rsidR="00997C86" w:rsidRPr="003660E7" w:rsidRDefault="00997C86" w:rsidP="00997C86">
      <w:pPr>
        <w:pStyle w:val="BodyTextMetricHPELight10pt"/>
      </w:pPr>
      <w:r>
        <w:t xml:space="preserve">For more information about custom attributes and the type of attributes available, see the </w:t>
      </w:r>
      <w:hyperlink r:id="rId82" w:history="1">
        <w:r w:rsidRPr="00997C86">
          <w:rPr>
            <w:rStyle w:val="Hyperlink"/>
          </w:rPr>
          <w:t>HPE Synergy Image Streamer 4.1 User's Guide</w:t>
        </w:r>
      </w:hyperlink>
      <w:r>
        <w:t>.</w:t>
      </w:r>
    </w:p>
    <w:p w14:paraId="77BCAEA3" w14:textId="439DA55A" w:rsidR="003660E7" w:rsidRDefault="00997C86" w:rsidP="00997C86">
      <w:pPr>
        <w:pStyle w:val="Heading2"/>
      </w:pPr>
      <w:bookmarkStart w:id="289" w:name="_Toc7097559"/>
      <w:r w:rsidRPr="00997C86">
        <w:lastRenderedPageBreak/>
        <w:t>RHEL Golden Images</w:t>
      </w:r>
      <w:bookmarkEnd w:id="289"/>
    </w:p>
    <w:p w14:paraId="11DD393A" w14:textId="03F4B57D" w:rsidR="00997C86" w:rsidRDefault="00997C86" w:rsidP="00997C86">
      <w:pPr>
        <w:pStyle w:val="Heading3"/>
      </w:pPr>
      <w:r w:rsidRPr="00997C86">
        <w:t>OS installation and configuration with HPE Synergy Image Streamer</w:t>
      </w:r>
    </w:p>
    <w:p w14:paraId="5DE34191" w14:textId="0D033178" w:rsidR="00997C86" w:rsidRDefault="00997C86" w:rsidP="00997C86">
      <w:pPr>
        <w:pStyle w:val="BodyTextMetricHPELight10pt"/>
      </w:pPr>
      <w:r w:rsidRPr="00997C86">
        <w:t>The bare metal RHEL worker nodes will be deployed and customized using HPE Synergy Image Streamer. This section outlines the steps required to install the host. At a high level, these steps can be described as:</w:t>
      </w:r>
    </w:p>
    <w:p w14:paraId="705C2937" w14:textId="77777777" w:rsidR="00997C86" w:rsidRDefault="00997C86" w:rsidP="000001BE">
      <w:pPr>
        <w:pStyle w:val="NumberedList-Level1"/>
        <w:numPr>
          <w:ilvl w:val="0"/>
          <w:numId w:val="34"/>
        </w:numPr>
      </w:pPr>
      <w:r>
        <w:t>Download the artifacts for HPE Image Streamer from the HPE GitHub site.</w:t>
      </w:r>
    </w:p>
    <w:p w14:paraId="173CE712" w14:textId="77777777" w:rsidR="00997C86" w:rsidRDefault="00997C86" w:rsidP="000001BE">
      <w:pPr>
        <w:pStyle w:val="NumberedList-Level1"/>
        <w:numPr>
          <w:ilvl w:val="0"/>
          <w:numId w:val="34"/>
        </w:numPr>
      </w:pPr>
      <w:r>
        <w:t>Add the artifact bundles to HPE Image Streamer.</w:t>
      </w:r>
    </w:p>
    <w:p w14:paraId="74D4C6BC" w14:textId="77777777" w:rsidR="00997C86" w:rsidRDefault="00997C86" w:rsidP="000001BE">
      <w:pPr>
        <w:pStyle w:val="NumberedList-Level1"/>
        <w:numPr>
          <w:ilvl w:val="0"/>
          <w:numId w:val="34"/>
        </w:numPr>
      </w:pPr>
      <w:r>
        <w:t>Prepare a compute module for the installation of the Operating System.</w:t>
      </w:r>
    </w:p>
    <w:p w14:paraId="08EADDF6" w14:textId="77777777" w:rsidR="00997C86" w:rsidRDefault="00997C86" w:rsidP="000001BE">
      <w:pPr>
        <w:pStyle w:val="NumberedList-Level1"/>
        <w:numPr>
          <w:ilvl w:val="0"/>
          <w:numId w:val="34"/>
        </w:numPr>
      </w:pPr>
      <w:r>
        <w:t>Create a Server Profile.</w:t>
      </w:r>
    </w:p>
    <w:p w14:paraId="1598040C" w14:textId="77777777" w:rsidR="00997C86" w:rsidRDefault="00997C86" w:rsidP="000001BE">
      <w:pPr>
        <w:pStyle w:val="NumberedList-Level1"/>
        <w:numPr>
          <w:ilvl w:val="0"/>
          <w:numId w:val="34"/>
        </w:numPr>
      </w:pPr>
      <w:r>
        <w:t>Install and customize the Operating System.</w:t>
      </w:r>
    </w:p>
    <w:p w14:paraId="4F69DF59" w14:textId="77777777" w:rsidR="00997C86" w:rsidRDefault="00997C86" w:rsidP="000001BE">
      <w:pPr>
        <w:pStyle w:val="NumberedList-Level1"/>
        <w:numPr>
          <w:ilvl w:val="0"/>
          <w:numId w:val="34"/>
        </w:numPr>
      </w:pPr>
      <w:r>
        <w:t>Capture a Golden Image from the compute module.</w:t>
      </w:r>
    </w:p>
    <w:p w14:paraId="7321709A" w14:textId="2BAA375E" w:rsidR="00997C86" w:rsidRDefault="00997C86" w:rsidP="00997C86">
      <w:pPr>
        <w:pStyle w:val="NumberedList-Level1LastBeforeBodycopy"/>
      </w:pPr>
      <w:r>
        <w:t>Deploy the hosts.</w:t>
      </w:r>
    </w:p>
    <w:p w14:paraId="4E8D7207" w14:textId="71E057C6" w:rsidR="00997C86" w:rsidRDefault="00997C86" w:rsidP="00997C86">
      <w:pPr>
        <w:pStyle w:val="Heading3"/>
      </w:pPr>
      <w:r w:rsidRPr="00997C86">
        <w:t>Download the artifacts for HPE Synergy Image Streamer</w:t>
      </w:r>
    </w:p>
    <w:p w14:paraId="5EC3FF7A" w14:textId="20F1F918" w:rsidR="00997C86" w:rsidRDefault="00997C86" w:rsidP="00997C86">
      <w:pPr>
        <w:pStyle w:val="BodyTextMetricHPELight10pt"/>
      </w:pPr>
      <w:r>
        <w:t xml:space="preserve">Red Hat Enterprise Linux bundles for HPE Image Streamer may be downloaded from </w:t>
      </w:r>
      <w:hyperlink r:id="rId83" w:history="1">
        <w:r w:rsidRPr="00997C86">
          <w:rPr>
            <w:rStyle w:val="Hyperlink"/>
          </w:rPr>
          <w:t>https://github.com/HewlettPackard/image-streamerrhel/tree/V4.1/artifact-bundles/</w:t>
        </w:r>
      </w:hyperlink>
      <w:r>
        <w:t>.</w:t>
      </w:r>
    </w:p>
    <w:p w14:paraId="46942BC9" w14:textId="3C13ECD8" w:rsidR="00997C86" w:rsidRPr="00997C86" w:rsidRDefault="00997C86" w:rsidP="00997C86">
      <w:pPr>
        <w:pStyle w:val="BodyTextMetricHPELight10pt"/>
      </w:pPr>
      <w:r>
        <w:t xml:space="preserve">Sample foundation artifact bundles should be downloaded from </w:t>
      </w:r>
      <w:hyperlink r:id="rId84" w:history="1">
        <w:r w:rsidRPr="00997C86">
          <w:rPr>
            <w:rStyle w:val="Hyperlink"/>
          </w:rPr>
          <w:t>https://github.com/HewlettPackard/imagestreamer-tools/tree/v4.0/foundation/artifact-bundles</w:t>
        </w:r>
      </w:hyperlink>
      <w:r>
        <w:t>.</w:t>
      </w:r>
    </w:p>
    <w:p w14:paraId="6EE91D24" w14:textId="7EC2BF1C" w:rsidR="00997C86" w:rsidRDefault="00997C86" w:rsidP="00997C86">
      <w:pPr>
        <w:pStyle w:val="Heading3"/>
      </w:pPr>
      <w:r w:rsidRPr="00997C86">
        <w:t>Add the artifact bundles to HPE Image Streamer</w:t>
      </w:r>
    </w:p>
    <w:p w14:paraId="5422EF39" w14:textId="5022374F" w:rsidR="00EA0E1E" w:rsidRPr="00EA0E1E" w:rsidRDefault="00EA0E1E" w:rsidP="00EA0E1E">
      <w:pPr>
        <w:pStyle w:val="BodyTextMetricHPELight10pt"/>
      </w:pPr>
      <w:r>
        <w:t>The following steps show how to add the artifact bundles to Image Streamer:</w:t>
      </w:r>
    </w:p>
    <w:p w14:paraId="412497DE" w14:textId="77777777" w:rsidR="00997C86" w:rsidRDefault="00997C86" w:rsidP="000001BE">
      <w:pPr>
        <w:pStyle w:val="NumberedList-Level1"/>
        <w:numPr>
          <w:ilvl w:val="0"/>
          <w:numId w:val="35"/>
        </w:numPr>
      </w:pPr>
      <w:r>
        <w:t>From within the HPE Image Streamer interface navigate to the Artifact Bundles page.</w:t>
      </w:r>
    </w:p>
    <w:p w14:paraId="33E2FDFC" w14:textId="77777777" w:rsidR="00997C86" w:rsidRDefault="00997C86" w:rsidP="00997C86">
      <w:pPr>
        <w:pStyle w:val="NumberedList-Level1"/>
      </w:pPr>
      <w:r>
        <w:t>From the Actions menu, Add the downloaded RHEL artifact bundle. If not already present, add the sample foundation bundle.</w:t>
      </w:r>
    </w:p>
    <w:p w14:paraId="102A936E" w14:textId="26367A53" w:rsidR="00997C86" w:rsidRPr="00997C86" w:rsidRDefault="00997C86" w:rsidP="00EA0E1E">
      <w:pPr>
        <w:pStyle w:val="NumberedList-Level1LastBeforeBodycopy"/>
      </w:pPr>
      <w:r>
        <w:t>From the Actions menu, select Extract to extract the artifacts from each downloaded bundle.</w:t>
      </w:r>
    </w:p>
    <w:p w14:paraId="6371EE77" w14:textId="5705A9C4" w:rsidR="00997C86" w:rsidRDefault="00EA0E1E" w:rsidP="00EA0E1E">
      <w:pPr>
        <w:pStyle w:val="Heading3"/>
      </w:pPr>
      <w:r w:rsidRPr="00EA0E1E">
        <w:t>Prepare the compute module for the installation of the Operating System</w:t>
      </w:r>
    </w:p>
    <w:p w14:paraId="77E28388" w14:textId="77777777" w:rsidR="00EA0E1E" w:rsidRDefault="00EA0E1E" w:rsidP="000001BE">
      <w:pPr>
        <w:pStyle w:val="NumberedList-Level1"/>
        <w:numPr>
          <w:ilvl w:val="0"/>
          <w:numId w:val="36"/>
        </w:numPr>
      </w:pPr>
      <w:r>
        <w:t>Attach a Red Hat Enterprise Linux 7.* Server ISO to the iLO of a worker node host by selecting the Action menu and then Launch Console.</w:t>
      </w:r>
    </w:p>
    <w:p w14:paraId="0F4E9AC0" w14:textId="47DCF0D1" w:rsidR="00EA0E1E" w:rsidRPr="00EA0E1E" w:rsidRDefault="00EA0E1E" w:rsidP="00EA0E1E">
      <w:pPr>
        <w:pStyle w:val="NumberedList-Level1LastBeforeBodycopy"/>
      </w:pPr>
      <w:r>
        <w:t>When the console launches, select Virtual Drives and then Image File CD-ROM/DVD. Browse to the location where your ISO resides and select it.</w:t>
      </w:r>
    </w:p>
    <w:p w14:paraId="000FDB54" w14:textId="151D6FE0" w:rsidR="00997C86" w:rsidRDefault="00EA0E1E" w:rsidP="00EA0E1E">
      <w:pPr>
        <w:pStyle w:val="Heading3"/>
      </w:pPr>
      <w:r w:rsidRPr="00EA0E1E">
        <w:t>Create a Server Profile</w:t>
      </w:r>
    </w:p>
    <w:p w14:paraId="4F40174F" w14:textId="77777777" w:rsidR="00EA0E1E" w:rsidRDefault="00EA0E1E" w:rsidP="000001BE">
      <w:pPr>
        <w:pStyle w:val="NumberedList-Level1"/>
        <w:numPr>
          <w:ilvl w:val="0"/>
          <w:numId w:val="37"/>
        </w:numPr>
      </w:pPr>
      <w:r>
        <w:t>Use a Server Profile Template to deploy a new Server Profile to the worker node host you attached the ISO to in the prior step.</w:t>
      </w:r>
    </w:p>
    <w:p w14:paraId="68CB10C8" w14:textId="77777777" w:rsidR="00EA0E1E" w:rsidRDefault="00EA0E1E" w:rsidP="000001BE">
      <w:pPr>
        <w:pStyle w:val="NumberedList-Level1"/>
        <w:numPr>
          <w:ilvl w:val="0"/>
          <w:numId w:val="37"/>
        </w:numPr>
      </w:pPr>
      <w:r>
        <w:t>Select the new Server Profile and choose Edit.</w:t>
      </w:r>
    </w:p>
    <w:p w14:paraId="514FB5C0" w14:textId="77777777" w:rsidR="00EA0E1E" w:rsidRDefault="00EA0E1E" w:rsidP="000001BE">
      <w:pPr>
        <w:pStyle w:val="NumberedList-Level1"/>
        <w:numPr>
          <w:ilvl w:val="0"/>
          <w:numId w:val="37"/>
        </w:numPr>
      </w:pPr>
      <w:r>
        <w:t>Under the OS Deployment section, choose HPE-Create Empty Volume and enter a Volume Size of 30720 MB.</w:t>
      </w:r>
    </w:p>
    <w:p w14:paraId="79FC7292" w14:textId="77777777" w:rsidR="00EA0E1E" w:rsidRDefault="00EA0E1E" w:rsidP="000001BE">
      <w:pPr>
        <w:pStyle w:val="NumberedList-Level1"/>
        <w:numPr>
          <w:ilvl w:val="0"/>
          <w:numId w:val="37"/>
        </w:numPr>
      </w:pPr>
      <w:r>
        <w:t>Validate the network and SAN connections exist on the host.</w:t>
      </w:r>
    </w:p>
    <w:p w14:paraId="64C4337D" w14:textId="77777777" w:rsidR="00EA0E1E" w:rsidRDefault="00EA0E1E" w:rsidP="000001BE">
      <w:pPr>
        <w:pStyle w:val="NumberedList-Level1"/>
        <w:numPr>
          <w:ilvl w:val="0"/>
          <w:numId w:val="37"/>
        </w:numPr>
      </w:pPr>
      <w:r>
        <w:t>Ensure that, under boot settings, Boot mode is set to UEFI optimized and that the Primary boot device is Hard disk.</w:t>
      </w:r>
    </w:p>
    <w:p w14:paraId="55F82457" w14:textId="77777777" w:rsidR="00EA0E1E" w:rsidRDefault="00EA0E1E" w:rsidP="000001BE">
      <w:pPr>
        <w:pStyle w:val="NumberedList-Level1"/>
        <w:numPr>
          <w:ilvl w:val="0"/>
          <w:numId w:val="37"/>
        </w:numPr>
      </w:pPr>
      <w:r>
        <w:t>Click OK. It will take some time for the profile to create.</w:t>
      </w:r>
    </w:p>
    <w:p w14:paraId="2559AF28" w14:textId="2B9706F5" w:rsidR="00EA0E1E" w:rsidRPr="00EA0E1E" w:rsidRDefault="00EA0E1E" w:rsidP="00EA0E1E">
      <w:pPr>
        <w:pStyle w:val="NumberedList-Level1LastBeforeBodycopy"/>
      </w:pPr>
      <w:r>
        <w:t>While waiting on profile creation to complete, select the Actions menu and then click Launch Console. Click Allow to launch the console.</w:t>
      </w:r>
    </w:p>
    <w:p w14:paraId="4B156381" w14:textId="1918202C" w:rsidR="00EA0E1E" w:rsidRDefault="00EA0E1E" w:rsidP="00EA0E1E">
      <w:pPr>
        <w:pStyle w:val="Heading3"/>
      </w:pPr>
      <w:r w:rsidRPr="00EA0E1E">
        <w:t>Install and customize the Operating System</w:t>
      </w:r>
    </w:p>
    <w:p w14:paraId="6D835649" w14:textId="77777777" w:rsidR="00EA0E1E" w:rsidRDefault="00EA0E1E" w:rsidP="000001BE">
      <w:pPr>
        <w:pStyle w:val="NumberedList-Level1"/>
        <w:numPr>
          <w:ilvl w:val="0"/>
          <w:numId w:val="38"/>
        </w:numPr>
      </w:pPr>
      <w:r>
        <w:t>After profile creation is completed, power on the server. From the console window, select Power Switch and then Momentary Press.</w:t>
      </w:r>
    </w:p>
    <w:p w14:paraId="4D96E5C4" w14:textId="62922474" w:rsidR="00EA0E1E" w:rsidRDefault="00EA0E1E" w:rsidP="00EA0E1E">
      <w:pPr>
        <w:pStyle w:val="NumberedList-Level1"/>
      </w:pPr>
      <w:r>
        <w:t>When the screen shown in the following figure appears, select Install Red Hat Enterprise Linux 7.* and then hit the letter ‘e’ on the keyboard.</w:t>
      </w:r>
    </w:p>
    <w:p w14:paraId="0BF0E0B9" w14:textId="25644384" w:rsidR="00EA0E1E" w:rsidRDefault="00EA0E1E" w:rsidP="00EA0E1E">
      <w:pPr>
        <w:pStyle w:val="FigureAfterspace"/>
        <w:rPr>
          <w14:textOutline w14:w="9525" w14:cap="rnd" w14:cmpd="sng" w14:algn="ctr">
            <w14:solidFill>
              <w14:schemeClr w14:val="tx1"/>
            </w14:solidFill>
            <w14:prstDash w14:val="solid"/>
            <w14:bevel/>
          </w14:textOutline>
        </w:rPr>
      </w:pPr>
      <w:r>
        <w:rPr>
          <w:noProof/>
        </w:rPr>
        <w:lastRenderedPageBreak/>
        <w:drawing>
          <wp:inline distT="0" distB="0" distL="0" distR="0" wp14:anchorId="4D624F66" wp14:editId="029C11D2">
            <wp:extent cx="5476875" cy="4421507"/>
            <wp:effectExtent l="0" t="0" r="0" b="0"/>
            <wp:docPr id="215" name="Picture 215" descr=" &quot;Selecting OS to inst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quot;Selecting OS to install&quo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1338" cy="4425110"/>
                    </a:xfrm>
                    <a:prstGeom prst="rect">
                      <a:avLst/>
                    </a:prstGeom>
                    <a:noFill/>
                    <a:ln>
                      <a:noFill/>
                    </a:ln>
                  </pic:spPr>
                </pic:pic>
              </a:graphicData>
            </a:graphic>
          </wp:inline>
        </w:drawing>
      </w:r>
    </w:p>
    <w:p w14:paraId="38645F22" w14:textId="069BEFDF" w:rsidR="00EA0E1E" w:rsidRDefault="00EA0E1E" w:rsidP="00EA0E1E">
      <w:pPr>
        <w:pStyle w:val="MISCFigureCaptionHeader8pt"/>
      </w:pPr>
      <w:r w:rsidRPr="00EA0E1E">
        <w:rPr>
          <w:rStyle w:val="MISCFigureCaptionHeaderBold8pt"/>
        </w:rPr>
        <w:t xml:space="preserve">Figure </w:t>
      </w:r>
      <w:r w:rsidRPr="00EA0E1E">
        <w:rPr>
          <w:rStyle w:val="MISCFigureCaptionHeaderBold8pt"/>
        </w:rPr>
        <w:fldChar w:fldCharType="begin"/>
      </w:r>
      <w:r w:rsidRPr="00EA0E1E">
        <w:rPr>
          <w:rStyle w:val="MISCFigureCaptionHeaderBold8pt"/>
        </w:rPr>
        <w:instrText xml:space="preserve"> SEQ Figure \* ARABIC </w:instrText>
      </w:r>
      <w:r w:rsidRPr="00EA0E1E">
        <w:rPr>
          <w:rStyle w:val="MISCFigureCaptionHeaderBold8pt"/>
        </w:rPr>
        <w:fldChar w:fldCharType="separate"/>
      </w:r>
      <w:r w:rsidR="00D84FAE">
        <w:rPr>
          <w:rStyle w:val="MISCFigureCaptionHeaderBold8pt"/>
          <w:noProof/>
        </w:rPr>
        <w:t>33</w:t>
      </w:r>
      <w:r w:rsidRPr="00EA0E1E">
        <w:rPr>
          <w:rStyle w:val="MISCFigureCaptionHeaderBold8pt"/>
        </w:rPr>
        <w:fldChar w:fldCharType="end"/>
      </w:r>
      <w:r w:rsidRPr="00EA0E1E">
        <w:rPr>
          <w:rStyle w:val="MISCFigureCaptionHeaderBold8pt"/>
        </w:rPr>
        <w:t>.</w:t>
      </w:r>
      <w:r>
        <w:t xml:space="preserve"> </w:t>
      </w:r>
      <w:r w:rsidRPr="00EA0E1E">
        <w:t>Selecting OS to install</w:t>
      </w:r>
    </w:p>
    <w:p w14:paraId="117EFA33" w14:textId="77777777" w:rsidR="00EA0E1E" w:rsidRDefault="00EA0E1E" w:rsidP="00EA0E1E">
      <w:pPr>
        <w:pStyle w:val="NumberedList-Level1"/>
      </w:pPr>
      <w:r>
        <w:t xml:space="preserve">Append the following to the install kernel boot parameter: </w:t>
      </w:r>
      <w:r w:rsidRPr="00EA0E1E">
        <w:rPr>
          <w:rStyle w:val="CodingLanguage"/>
        </w:rPr>
        <w:t>rd.iscsi.ibft=1</w:t>
      </w:r>
    </w:p>
    <w:p w14:paraId="4F513ADD" w14:textId="77777777" w:rsidR="00EA0E1E" w:rsidRDefault="00EA0E1E" w:rsidP="00EA0E1E">
      <w:pPr>
        <w:pStyle w:val="NumberedList-Level1"/>
      </w:pPr>
      <w:r>
        <w:t xml:space="preserve">Type </w:t>
      </w:r>
      <w:r w:rsidRPr="00EA0E1E">
        <w:rPr>
          <w:rStyle w:val="CodingLanguage"/>
        </w:rPr>
        <w:t>Ctrl-x</w:t>
      </w:r>
      <w:r>
        <w:t xml:space="preserve"> to continue the boot process.</w:t>
      </w:r>
    </w:p>
    <w:p w14:paraId="7A4BFCEF" w14:textId="77777777" w:rsidR="00EA0E1E" w:rsidRDefault="00EA0E1E" w:rsidP="00EA0E1E">
      <w:pPr>
        <w:pStyle w:val="NumberedList-Level1"/>
      </w:pPr>
      <w:r>
        <w:t xml:space="preserve">When the installer screen appears, insure you select your local language, set the date and time, keyboard layout and language support. When done, click </w:t>
      </w:r>
      <w:r w:rsidRPr="00EA0E1E">
        <w:rPr>
          <w:rStyle w:val="CodingLanguage"/>
        </w:rPr>
        <w:t>Installation Destination</w:t>
      </w:r>
      <w:r>
        <w:t>.</w:t>
      </w:r>
    </w:p>
    <w:p w14:paraId="5033560F" w14:textId="04C3E654" w:rsidR="00EA0E1E" w:rsidRDefault="00EA0E1E" w:rsidP="00EA0E1E">
      <w:pPr>
        <w:pStyle w:val="NumberedList-Level1"/>
      </w:pPr>
      <w:r>
        <w:t xml:space="preserve">At the Installation Destination screen, select </w:t>
      </w:r>
      <w:r w:rsidRPr="00EA0E1E">
        <w:rPr>
          <w:rStyle w:val="CodingLanguage"/>
        </w:rPr>
        <w:t>Add a disk</w:t>
      </w:r>
      <w:r>
        <w:t xml:space="preserve"> and then choose the 30 GiB volume from HPE Image Streamer. Select </w:t>
      </w:r>
      <w:r w:rsidRPr="00EA0E1E">
        <w:rPr>
          <w:rStyle w:val="CodingLanguage"/>
        </w:rPr>
        <w:t>Done</w:t>
      </w:r>
      <w:r>
        <w:t xml:space="preserve"> once you have chosen this disk.</w:t>
      </w:r>
    </w:p>
    <w:p w14:paraId="5C795364" w14:textId="77777777" w:rsidR="00EA0E1E" w:rsidRDefault="00EA0E1E" w:rsidP="00EA0E1E">
      <w:pPr>
        <w:pStyle w:val="NumberedList-Level1"/>
      </w:pPr>
      <w:r>
        <w:t xml:space="preserve">Under </w:t>
      </w:r>
      <w:r w:rsidRPr="00EA0E1E">
        <w:rPr>
          <w:rStyle w:val="CodingLanguage"/>
        </w:rPr>
        <w:t>Other Storage Options</w:t>
      </w:r>
      <w:r>
        <w:t xml:space="preserve">, select the radio button for </w:t>
      </w:r>
      <w:r w:rsidRPr="00EA0E1E">
        <w:rPr>
          <w:rStyle w:val="CodingLanguage"/>
        </w:rPr>
        <w:t>I will configure partitioning</w:t>
      </w:r>
      <w:r>
        <w:t xml:space="preserve"> and then click </w:t>
      </w:r>
      <w:r w:rsidRPr="00EA0E1E">
        <w:rPr>
          <w:rStyle w:val="CodingLanguage"/>
        </w:rPr>
        <w:t>Done</w:t>
      </w:r>
      <w:r>
        <w:t>.</w:t>
      </w:r>
    </w:p>
    <w:p w14:paraId="35810A48" w14:textId="77777777" w:rsidR="00EA0E1E" w:rsidRDefault="00EA0E1E" w:rsidP="00EA0E1E">
      <w:pPr>
        <w:pStyle w:val="NumberedList-Level1"/>
      </w:pPr>
      <w:r>
        <w:t xml:space="preserve">At the </w:t>
      </w:r>
      <w:r w:rsidRPr="00EA0E1E">
        <w:rPr>
          <w:rStyle w:val="CodingLanguage"/>
        </w:rPr>
        <w:t>Manual Partitioning</w:t>
      </w:r>
      <w:r>
        <w:t xml:space="preserve"> screen, select </w:t>
      </w:r>
      <w:r w:rsidRPr="00EA0E1E">
        <w:rPr>
          <w:rStyle w:val="CodingLanguage"/>
        </w:rPr>
        <w:t>Click here to create them automatically</w:t>
      </w:r>
      <w:r>
        <w:t>. This will display a new Manual Partitioning screen.</w:t>
      </w:r>
    </w:p>
    <w:p w14:paraId="327435A9" w14:textId="77777777" w:rsidR="00EA0E1E" w:rsidRDefault="00EA0E1E" w:rsidP="00EA0E1E">
      <w:pPr>
        <w:pStyle w:val="NumberedList-Level1"/>
      </w:pPr>
      <w:r>
        <w:t xml:space="preserve">Highlight the </w:t>
      </w:r>
      <w:r w:rsidRPr="00EA0E1E">
        <w:rPr>
          <w:rStyle w:val="CodingLanguage"/>
        </w:rPr>
        <w:t>/boot</w:t>
      </w:r>
      <w:r>
        <w:t xml:space="preserve"> partition and on the right side of the page select </w:t>
      </w:r>
      <w:r w:rsidRPr="00EA0E1E">
        <w:rPr>
          <w:rStyle w:val="CodingLanguage"/>
        </w:rPr>
        <w:t>ext4</w:t>
      </w:r>
      <w:r>
        <w:t xml:space="preserve"> as the File System. Click the </w:t>
      </w:r>
      <w:r w:rsidRPr="00EA0E1E">
        <w:rPr>
          <w:rStyle w:val="CodingLanguage"/>
        </w:rPr>
        <w:t>Update Settings</w:t>
      </w:r>
      <w:r>
        <w:t xml:space="preserve"> button.</w:t>
      </w:r>
    </w:p>
    <w:p w14:paraId="2F3B7581" w14:textId="77777777" w:rsidR="00EA0E1E" w:rsidRDefault="00EA0E1E" w:rsidP="00EA0E1E">
      <w:pPr>
        <w:pStyle w:val="NumberedList-Level1"/>
      </w:pPr>
      <w:r>
        <w:t>Highlight the</w:t>
      </w:r>
      <w:r w:rsidRPr="00EA0E1E">
        <w:rPr>
          <w:rStyle w:val="CodingLanguage"/>
        </w:rPr>
        <w:t xml:space="preserve"> /</w:t>
      </w:r>
      <w:r>
        <w:t xml:space="preserve"> partition and on the right side of the screen, reduce the </w:t>
      </w:r>
      <w:r w:rsidRPr="00EA0E1E">
        <w:rPr>
          <w:rStyle w:val="CodingLanguage"/>
        </w:rPr>
        <w:t>Desired Capacity</w:t>
      </w:r>
      <w:r>
        <w:t xml:space="preserve"> to </w:t>
      </w:r>
      <w:r w:rsidRPr="00EA0E1E">
        <w:rPr>
          <w:rStyle w:val="CodingLanguage"/>
        </w:rPr>
        <w:t>8 GiB</w:t>
      </w:r>
      <w:r>
        <w:t xml:space="preserve"> and then choose </w:t>
      </w:r>
      <w:r w:rsidRPr="00EA0E1E">
        <w:rPr>
          <w:rStyle w:val="CodingLanguage"/>
        </w:rPr>
        <w:t>ext4</w:t>
      </w:r>
      <w:r>
        <w:t xml:space="preserve"> as the File System. Click the </w:t>
      </w:r>
      <w:r w:rsidRPr="008117EC">
        <w:rPr>
          <w:rStyle w:val="CodingLanguage"/>
        </w:rPr>
        <w:t>Update Settings</w:t>
      </w:r>
      <w:r>
        <w:t xml:space="preserve"> button.</w:t>
      </w:r>
    </w:p>
    <w:p w14:paraId="171798ED" w14:textId="77777777" w:rsidR="00EA0E1E" w:rsidRDefault="00EA0E1E" w:rsidP="00EA0E1E">
      <w:pPr>
        <w:pStyle w:val="NumberedList-Level1"/>
      </w:pPr>
      <w:r>
        <w:t xml:space="preserve">Highlight the </w:t>
      </w:r>
      <w:r w:rsidRPr="008117EC">
        <w:rPr>
          <w:rStyle w:val="CodingLanguage"/>
        </w:rPr>
        <w:t>swap</w:t>
      </w:r>
      <w:r>
        <w:t xml:space="preserve"> partition and on the right side of the screen, change </w:t>
      </w:r>
      <w:r w:rsidRPr="008117EC">
        <w:rPr>
          <w:rStyle w:val="CodingLanguage"/>
        </w:rPr>
        <w:t>Desired Capacity</w:t>
      </w:r>
      <w:r>
        <w:t xml:space="preserve"> from </w:t>
      </w:r>
      <w:r w:rsidRPr="008117EC">
        <w:rPr>
          <w:rStyle w:val="CodingLanguage"/>
        </w:rPr>
        <w:t>3000 MiB</w:t>
      </w:r>
      <w:r>
        <w:t xml:space="preserve"> to </w:t>
      </w:r>
      <w:r w:rsidRPr="008117EC">
        <w:rPr>
          <w:rStyle w:val="CodingLanguage"/>
        </w:rPr>
        <w:t>4092 MiB.</w:t>
      </w:r>
      <w:r>
        <w:t xml:space="preserve"> Click the </w:t>
      </w:r>
      <w:r w:rsidRPr="008117EC">
        <w:rPr>
          <w:rStyle w:val="CodingLanguage"/>
        </w:rPr>
        <w:t>Update Settings</w:t>
      </w:r>
      <w:r>
        <w:t xml:space="preserve"> button.</w:t>
      </w:r>
    </w:p>
    <w:p w14:paraId="7F528560" w14:textId="77777777" w:rsidR="00EA0E1E" w:rsidRDefault="00EA0E1E" w:rsidP="00EA0E1E">
      <w:pPr>
        <w:pStyle w:val="NumberedList-Level1"/>
      </w:pPr>
      <w:r>
        <w:t xml:space="preserve">Click the </w:t>
      </w:r>
      <w:r w:rsidRPr="008117EC">
        <w:rPr>
          <w:rStyle w:val="CodingLanguage"/>
        </w:rPr>
        <w:t>“+”</w:t>
      </w:r>
      <w:r>
        <w:t xml:space="preserve"> button below the list of partitions. For </w:t>
      </w:r>
      <w:r w:rsidRPr="008117EC">
        <w:rPr>
          <w:rStyle w:val="CodingLanguage"/>
        </w:rPr>
        <w:t>Mount Point</w:t>
      </w:r>
      <w:r>
        <w:t xml:space="preserve">, select </w:t>
      </w:r>
      <w:r w:rsidRPr="008117EC">
        <w:rPr>
          <w:rStyle w:val="CodingLanguage"/>
        </w:rPr>
        <w:t>/var</w:t>
      </w:r>
      <w:r>
        <w:t xml:space="preserve"> from the dropdown and leave the </w:t>
      </w:r>
      <w:r w:rsidRPr="008117EC">
        <w:rPr>
          <w:rStyle w:val="CodingLanguage"/>
        </w:rPr>
        <w:t>Desired Capacity</w:t>
      </w:r>
      <w:r>
        <w:t xml:space="preserve"> blank. This will allow the </w:t>
      </w:r>
      <w:r w:rsidRPr="008117EC">
        <w:rPr>
          <w:rStyle w:val="CodingLanguage"/>
        </w:rPr>
        <w:t>/var</w:t>
      </w:r>
      <w:r>
        <w:t xml:space="preserve"> partition to use all remaining space.</w:t>
      </w:r>
    </w:p>
    <w:p w14:paraId="1BD3A671" w14:textId="77777777" w:rsidR="00EA0E1E" w:rsidRDefault="00EA0E1E" w:rsidP="00EA0E1E">
      <w:pPr>
        <w:pStyle w:val="NumberedList-Level1"/>
      </w:pPr>
      <w:r>
        <w:lastRenderedPageBreak/>
        <w:t xml:space="preserve">At the </w:t>
      </w:r>
      <w:r w:rsidRPr="008117EC">
        <w:rPr>
          <w:rStyle w:val="CodingLanguage"/>
        </w:rPr>
        <w:t>Manual Partitioning</w:t>
      </w:r>
      <w:r>
        <w:t xml:space="preserve"> screen, highlight the </w:t>
      </w:r>
      <w:r w:rsidRPr="008117EC">
        <w:rPr>
          <w:rStyle w:val="CodingLanguage"/>
        </w:rPr>
        <w:t>/var</w:t>
      </w:r>
      <w:r>
        <w:t xml:space="preserve"> partition and choose </w:t>
      </w:r>
      <w:r w:rsidRPr="008117EC">
        <w:rPr>
          <w:rStyle w:val="CodingLanguage"/>
        </w:rPr>
        <w:t>/ext4</w:t>
      </w:r>
      <w:r>
        <w:t xml:space="preserve"> for the File System. Click </w:t>
      </w:r>
      <w:r w:rsidRPr="008117EC">
        <w:rPr>
          <w:rStyle w:val="CodingLanguage"/>
        </w:rPr>
        <w:t>Update Settings.</w:t>
      </w:r>
    </w:p>
    <w:p w14:paraId="7D1A0471" w14:textId="21A50C8D" w:rsidR="00EA0E1E" w:rsidRPr="00EA0E1E" w:rsidRDefault="00EA0E1E" w:rsidP="00EA0E1E">
      <w:pPr>
        <w:pStyle w:val="NumberedList-Level1"/>
      </w:pPr>
      <w:r>
        <w:t>The screen should appear as shown in the following figure.</w:t>
      </w:r>
    </w:p>
    <w:p w14:paraId="0E972841" w14:textId="3F52091B" w:rsidR="00EA0E1E" w:rsidRDefault="008117EC" w:rsidP="008117EC">
      <w:pPr>
        <w:pStyle w:val="FigureAfterspace"/>
      </w:pPr>
      <w:r w:rsidRPr="008117EC">
        <w:rPr>
          <w:noProof/>
        </w:rPr>
        <w:drawing>
          <wp:inline distT="0" distB="0" distL="0" distR="0" wp14:anchorId="0286975C" wp14:editId="31DF4B6D">
            <wp:extent cx="5419725" cy="4180331"/>
            <wp:effectExtent l="19050" t="19050" r="9525" b="10795"/>
            <wp:docPr id="216" name="Picture 216" descr=" &quot;Manual partitio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quot;Manual partitioning&quo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5010" cy="4184407"/>
                    </a:xfrm>
                    <a:prstGeom prst="rect">
                      <a:avLst/>
                    </a:prstGeom>
                    <a:noFill/>
                    <a:ln>
                      <a:solidFill>
                        <a:schemeClr val="tx1"/>
                      </a:solidFill>
                    </a:ln>
                  </pic:spPr>
                </pic:pic>
              </a:graphicData>
            </a:graphic>
          </wp:inline>
        </w:drawing>
      </w:r>
    </w:p>
    <w:p w14:paraId="5E5D5915" w14:textId="2F4B5D53"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D84FAE">
        <w:rPr>
          <w:rStyle w:val="MISCFigureCaptionHeaderBold8pt"/>
          <w:noProof/>
        </w:rPr>
        <w:t>34</w:t>
      </w:r>
      <w:r w:rsidRPr="008117EC">
        <w:rPr>
          <w:rStyle w:val="MISCFigureCaptionHeaderBold8pt"/>
        </w:rPr>
        <w:fldChar w:fldCharType="end"/>
      </w:r>
      <w:r w:rsidRPr="008117EC">
        <w:rPr>
          <w:rStyle w:val="MISCFigureCaptionHeaderBold8pt"/>
        </w:rPr>
        <w:t>.</w:t>
      </w:r>
      <w:r>
        <w:t xml:space="preserve"> </w:t>
      </w:r>
      <w:r w:rsidRPr="008117EC">
        <w:t>Manual partitioning</w:t>
      </w:r>
    </w:p>
    <w:p w14:paraId="663BBE8C" w14:textId="77777777" w:rsidR="008117EC" w:rsidRDefault="008117EC" w:rsidP="008117EC">
      <w:pPr>
        <w:pStyle w:val="NumberedList-Level1"/>
      </w:pPr>
      <w:r>
        <w:t>Once you have validated the file systems and partition sizes are correct, click Done.</w:t>
      </w:r>
    </w:p>
    <w:p w14:paraId="1D09E51E" w14:textId="77777777" w:rsidR="008117EC" w:rsidRDefault="008117EC" w:rsidP="008117EC">
      <w:pPr>
        <w:pStyle w:val="NumberedList-Level1"/>
      </w:pPr>
      <w:r>
        <w:t>When prompted, click Accept Changes.</w:t>
      </w:r>
    </w:p>
    <w:p w14:paraId="1FA764BA" w14:textId="77777777" w:rsidR="008117EC" w:rsidRDefault="008117EC" w:rsidP="008117EC">
      <w:pPr>
        <w:pStyle w:val="NumberedList-Level1"/>
      </w:pPr>
      <w:r>
        <w:t>Click the Network &amp; Hostname link. At the resulting screen, highlight Ethernet (ens3f4) and set it to ‘ON’ in the descriptor screen as in the following figure. Click Done.</w:t>
      </w:r>
    </w:p>
    <w:p w14:paraId="57EFF7AA" w14:textId="78A41E46" w:rsidR="00EA0E1E" w:rsidRDefault="008117EC" w:rsidP="008117EC">
      <w:pPr>
        <w:pStyle w:val="FigureAfterspace"/>
      </w:pPr>
      <w:r>
        <w:rPr>
          <w:noProof/>
        </w:rPr>
        <w:lastRenderedPageBreak/>
        <w:drawing>
          <wp:inline distT="0" distB="0" distL="0" distR="0" wp14:anchorId="48267978" wp14:editId="0FCE6872">
            <wp:extent cx="5276850" cy="2048372"/>
            <wp:effectExtent l="19050" t="19050" r="19050" b="28575"/>
            <wp:docPr id="217" name="Picture 217" descr=" &quot;Network &amp; Hostn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quot;Network &amp; Hostname&quo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5052" cy="2051556"/>
                    </a:xfrm>
                    <a:prstGeom prst="rect">
                      <a:avLst/>
                    </a:prstGeom>
                    <a:noFill/>
                    <a:ln>
                      <a:solidFill>
                        <a:schemeClr val="tx1"/>
                      </a:solidFill>
                    </a:ln>
                  </pic:spPr>
                </pic:pic>
              </a:graphicData>
            </a:graphic>
          </wp:inline>
        </w:drawing>
      </w:r>
    </w:p>
    <w:p w14:paraId="7C899FB9" w14:textId="5CF27F4C"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D84FAE">
        <w:rPr>
          <w:rStyle w:val="MISCFigureCaptionHeaderBold8pt"/>
          <w:noProof/>
        </w:rPr>
        <w:t>35</w:t>
      </w:r>
      <w:r w:rsidRPr="008117EC">
        <w:rPr>
          <w:rStyle w:val="MISCFigureCaptionHeaderBold8pt"/>
        </w:rPr>
        <w:fldChar w:fldCharType="end"/>
      </w:r>
      <w:r w:rsidRPr="008117EC">
        <w:rPr>
          <w:rStyle w:val="MISCFigureCaptionHeaderBold8pt"/>
        </w:rPr>
        <w:t xml:space="preserve">. </w:t>
      </w:r>
      <w:r w:rsidRPr="008117EC">
        <w:t>Network &amp; Host</w:t>
      </w:r>
      <w:r>
        <w:t xml:space="preserve"> N</w:t>
      </w:r>
      <w:r w:rsidRPr="008117EC">
        <w:t>ame</w:t>
      </w:r>
    </w:p>
    <w:p w14:paraId="0D93629C" w14:textId="77777777" w:rsidR="008117EC" w:rsidRDefault="008117EC" w:rsidP="008117EC">
      <w:pPr>
        <w:pStyle w:val="NumberedList-Level1"/>
      </w:pPr>
      <w:r>
        <w:t>Click Begin Installation. Set a root password for the host. Do not configure extra users. Click Done.</w:t>
      </w:r>
    </w:p>
    <w:p w14:paraId="6A3AA1A2" w14:textId="77777777" w:rsidR="008117EC" w:rsidRDefault="008117EC" w:rsidP="008117EC">
      <w:pPr>
        <w:pStyle w:val="NumberedList-Level1"/>
      </w:pPr>
      <w:r>
        <w:t>Once the OS installation is complete you can reboot the host. Log on at the iLO console when the host becomes active again.</w:t>
      </w:r>
    </w:p>
    <w:p w14:paraId="6657AF12" w14:textId="77777777" w:rsidR="008117EC" w:rsidRDefault="008117EC" w:rsidP="008117EC">
      <w:pPr>
        <w:pStyle w:val="NumberedList-Level1"/>
      </w:pPr>
      <w:r>
        <w:t>Configure a temporary hostname for the system</w:t>
      </w:r>
    </w:p>
    <w:p w14:paraId="4CE442F8" w14:textId="77777777" w:rsidR="008117EC" w:rsidRDefault="008117EC" w:rsidP="008117EC">
      <w:pPr>
        <w:pStyle w:val="NumberedList-Level1"/>
      </w:pPr>
      <w:r>
        <w:t>Configure your networking and ensure you have connectivity.</w:t>
      </w:r>
    </w:p>
    <w:p w14:paraId="0DEB89D7" w14:textId="6A4137A7" w:rsidR="008117EC" w:rsidRPr="008117EC" w:rsidRDefault="008117EC" w:rsidP="008117EC">
      <w:pPr>
        <w:pStyle w:val="NumberedList-Level1"/>
        <w:rPr>
          <w:rStyle w:val="CodingLanguage"/>
          <w:rFonts w:ascii="MetricHPE Light" w:hAnsi="MetricHPE Light"/>
        </w:rPr>
      </w:pPr>
      <w:r>
        <w:t>Register the host with Red Hat by running the following command. Enter the username and password when prompted.</w:t>
      </w:r>
      <w:r>
        <w:br/>
      </w:r>
      <w:r>
        <w:br/>
      </w:r>
      <w:r w:rsidRPr="008117EC">
        <w:rPr>
          <w:rStyle w:val="CodingLanguage"/>
        </w:rPr>
        <w:t># subscription-manager register</w:t>
      </w:r>
    </w:p>
    <w:p w14:paraId="4AEDC374" w14:textId="72E3D84F" w:rsidR="008117EC" w:rsidRDefault="008117EC" w:rsidP="008117EC">
      <w:pPr>
        <w:pStyle w:val="NumberedList-Level1"/>
      </w:pPr>
      <w:r w:rsidRPr="008117EC">
        <w:t>Use Red Hat subscription manager to register your system to give you access to the official Red Hat repositories. Use the subscription-manager register command as follows.</w:t>
      </w:r>
      <w:r>
        <w:br/>
      </w:r>
      <w:r>
        <w:br/>
      </w:r>
      <w:r w:rsidRPr="008117EC">
        <w:rPr>
          <w:rStyle w:val="CodingLanguage"/>
        </w:rPr>
        <w:t># subscription-manager auto-attach</w:t>
      </w:r>
    </w:p>
    <w:p w14:paraId="61339D5D" w14:textId="2FD754C9" w:rsidR="008117EC" w:rsidRDefault="008117EC" w:rsidP="008117EC">
      <w:pPr>
        <w:pStyle w:val="NumberedList-Level1"/>
      </w:pPr>
      <w:r w:rsidRPr="008117EC">
        <w:t>Enable the required repos:</w:t>
      </w:r>
      <w:r>
        <w:br/>
      </w:r>
      <w:r>
        <w:br/>
      </w:r>
      <w:r w:rsidRPr="008117EC">
        <w:rPr>
          <w:rStyle w:val="CodingLanguage"/>
        </w:rPr>
        <w:t># subscription-manager repos \</w:t>
      </w:r>
      <w:r w:rsidRPr="008117EC">
        <w:rPr>
          <w:rStyle w:val="CodingLanguage"/>
        </w:rPr>
        <w:br/>
        <w:t>--enable=rhel-7-server-rpms \</w:t>
      </w:r>
      <w:r w:rsidRPr="008117EC">
        <w:rPr>
          <w:rStyle w:val="CodingLanguage"/>
        </w:rPr>
        <w:br/>
        <w:t>--enable=rhel-7-server-extras-rpms</w:t>
      </w:r>
      <w:r>
        <w:t xml:space="preserve"> </w:t>
      </w:r>
    </w:p>
    <w:p w14:paraId="75E23ECA" w14:textId="1C4A260D" w:rsidR="008117EC" w:rsidRDefault="008117EC" w:rsidP="008117EC">
      <w:pPr>
        <w:pStyle w:val="NumberedList-Level1"/>
      </w:pPr>
      <w:r w:rsidRPr="008117EC">
        <w:t>Update the host by running the following command.</w:t>
      </w:r>
      <w:r>
        <w:br/>
      </w:r>
      <w:r>
        <w:br/>
      </w:r>
      <w:r w:rsidRPr="008117EC">
        <w:rPr>
          <w:rStyle w:val="CodingLanguage"/>
        </w:rPr>
        <w:t># yum update</w:t>
      </w:r>
    </w:p>
    <w:p w14:paraId="63A2764B" w14:textId="76040E72" w:rsidR="008117EC" w:rsidRDefault="008117EC" w:rsidP="008117EC">
      <w:pPr>
        <w:pStyle w:val="NumberedList-Level1"/>
      </w:pPr>
      <w:r w:rsidRPr="008117EC">
        <w:t>Copy the SSH public key from your Ansible box. This will allow your Ansible node to SSH without the need for a password to all the bare metal REHL nodes.</w:t>
      </w:r>
      <w:r>
        <w:br/>
      </w:r>
      <w:r>
        <w:br/>
      </w:r>
      <w:r w:rsidRPr="008117EC">
        <w:rPr>
          <w:rStyle w:val="CodingLanguage"/>
        </w:rPr>
        <w:t># ssh-copy-id root@&lt;IP of your bare metal node&gt;</w:t>
      </w:r>
    </w:p>
    <w:p w14:paraId="6B5D5147" w14:textId="53725EF4" w:rsidR="008117EC" w:rsidRDefault="008117EC" w:rsidP="008117EC">
      <w:pPr>
        <w:pStyle w:val="NumberedList-Level1"/>
      </w:pPr>
      <w:r w:rsidRPr="008117EC">
        <w:t>Gracefully shut down the host.</w:t>
      </w:r>
      <w:r>
        <w:br/>
      </w:r>
      <w:r>
        <w:br/>
      </w:r>
      <w:r w:rsidRPr="008117EC">
        <w:rPr>
          <w:rStyle w:val="CodingLanguage"/>
        </w:rPr>
        <w:t># yum update</w:t>
      </w:r>
    </w:p>
    <w:p w14:paraId="57E72B23" w14:textId="77777777" w:rsidR="008117EC" w:rsidRDefault="008117EC" w:rsidP="00A33CEC">
      <w:pPr>
        <w:pStyle w:val="Heading2"/>
      </w:pPr>
    </w:p>
    <w:p w14:paraId="5A6EC4F7" w14:textId="3D4A1729" w:rsidR="008117EC" w:rsidRDefault="00A33CEC" w:rsidP="00A33CEC">
      <w:pPr>
        <w:pStyle w:val="Heading2"/>
      </w:pPr>
      <w:bookmarkStart w:id="290" w:name="_Toc7097560"/>
      <w:r w:rsidRPr="00A33CEC">
        <w:t>Windows Golden Images</w:t>
      </w:r>
      <w:bookmarkEnd w:id="290"/>
    </w:p>
    <w:p w14:paraId="4CB558AA" w14:textId="5D64CD80" w:rsidR="00A33CEC" w:rsidRDefault="00A33CEC" w:rsidP="00A33CEC">
      <w:pPr>
        <w:pStyle w:val="Heading3"/>
      </w:pPr>
      <w:r w:rsidRPr="00A33CEC">
        <w:t>Prepare Image Streamer with Windows Artifact Bundle</w:t>
      </w:r>
    </w:p>
    <w:p w14:paraId="5BFDAF17" w14:textId="0875797C" w:rsidR="00A33CEC" w:rsidRDefault="00A33CEC" w:rsidP="00A33CEC">
      <w:pPr>
        <w:pStyle w:val="BulletLevel1"/>
      </w:pPr>
      <w:r>
        <w:t xml:space="preserve">Download the "HPE - Windows - 2018-10-26.zip" artifact bundle from the GitHub repository at </w:t>
      </w:r>
      <w:hyperlink r:id="rId88" w:history="1">
        <w:r w:rsidRPr="00A33CEC">
          <w:rPr>
            <w:rStyle w:val="Hyperlink"/>
          </w:rPr>
          <w:t>https://github.com/HewlettPackard/image-streamer-windows</w:t>
        </w:r>
      </w:hyperlink>
      <w:r>
        <w:t>. The file is available in the artifact-bundles directory. The artifacts are supported on HPE Image Streamer 4.1 and higher for Windows 2016, while version 4.2 and higher are required for Windows 2019. This solution has been tested using Windows 2016 on HPE Image Streamer 4.1.</w:t>
      </w:r>
    </w:p>
    <w:p w14:paraId="2E32E8F0" w14:textId="77777777" w:rsidR="00A33CEC" w:rsidRDefault="00A33CEC" w:rsidP="00A33CEC">
      <w:pPr>
        <w:pStyle w:val="BulletLevel1"/>
      </w:pPr>
      <w:r>
        <w:t>Upload the Artifact bundle to the Image Streamer appliance</w:t>
      </w:r>
    </w:p>
    <w:p w14:paraId="7F2C7E43" w14:textId="721F0205" w:rsidR="00A33CEC" w:rsidRPr="00A33CEC" w:rsidRDefault="00A33CEC" w:rsidP="00A33CEC">
      <w:pPr>
        <w:pStyle w:val="BulletLevel1LastBeforeBodycopy"/>
      </w:pPr>
      <w:r>
        <w:t>Extract the Artifact Bundle on the Image Streamer appliance</w:t>
      </w:r>
    </w:p>
    <w:p w14:paraId="595E965D" w14:textId="1C7070B0" w:rsidR="008117EC" w:rsidRDefault="00A33CEC" w:rsidP="00A33CEC">
      <w:pPr>
        <w:pStyle w:val="Heading3"/>
      </w:pPr>
      <w:r w:rsidRPr="00A33CEC">
        <w:t>Create Windows Golden Image</w:t>
      </w:r>
    </w:p>
    <w:p w14:paraId="48C87432" w14:textId="65B8107E" w:rsidR="00A33CEC" w:rsidRDefault="00A33CEC" w:rsidP="00A33CEC">
      <w:pPr>
        <w:pStyle w:val="BodyTextMetricHPELight10pt"/>
      </w:pPr>
      <w:r>
        <w:t xml:space="preserve">The procedure for creating a Windows Server 2016 golden image are documented in the Image Streamer GitHub repostiory at </w:t>
      </w:r>
      <w:hyperlink r:id="rId89" w:history="1">
        <w:r w:rsidRPr="00A33CEC">
          <w:rPr>
            <w:rStyle w:val="Hyperlink"/>
          </w:rPr>
          <w:t>https://github.com/HewlettPackard/image-streamer-windows</w:t>
        </w:r>
      </w:hyperlink>
      <w:r>
        <w:t xml:space="preserve">. See the appropriate file in the </w:t>
      </w:r>
      <w:r w:rsidRPr="00A33CEC">
        <w:rPr>
          <w:rStyle w:val="CodingLanguage"/>
        </w:rPr>
        <w:t>docs</w:t>
      </w:r>
      <w:r>
        <w:t xml:space="preserve"> directory here.</w:t>
      </w:r>
    </w:p>
    <w:p w14:paraId="209FC1FE" w14:textId="272031AC" w:rsidR="00A33CEC" w:rsidRDefault="00A33CEC" w:rsidP="00A33CEC">
      <w:pPr>
        <w:pStyle w:val="BodyTextMetricHPELight10pt"/>
      </w:pPr>
      <w:r>
        <w:t>The instructions are repeated here for convenience, but you should rely on the Image Streamer repository for the definitive version of the documentation.</w:t>
      </w:r>
    </w:p>
    <w:p w14:paraId="6C30779A" w14:textId="77777777" w:rsidR="00A33CEC" w:rsidRDefault="00A33CEC" w:rsidP="000001BE">
      <w:pPr>
        <w:pStyle w:val="NumberedList-Level1"/>
        <w:numPr>
          <w:ilvl w:val="0"/>
          <w:numId w:val="39"/>
        </w:numPr>
      </w:pPr>
      <w:r>
        <w:t>Ensure that you have access to Windows 2016 or 2019 ISO file.</w:t>
      </w:r>
    </w:p>
    <w:p w14:paraId="1A692F88" w14:textId="77777777" w:rsidR="00A33CEC" w:rsidRDefault="00A33CEC" w:rsidP="00A33CEC">
      <w:pPr>
        <w:pStyle w:val="NumberedList-Level1"/>
      </w:pPr>
      <w:r>
        <w:t>Create a server profile with “HPE - Foundation 1.0 - create empty OS Volume” as OS Deployment plan and a server hardware of desired hardware type (see section on Golden Image Compatibility below). Set an appropriate value for volume size in MiB units, say 40000 MiB. The HPE Synergy Server will be configured for access to this empty OS Volume.</w:t>
      </w:r>
    </w:p>
    <w:p w14:paraId="50512D20" w14:textId="77777777" w:rsidR="00A33CEC" w:rsidRDefault="00A33CEC" w:rsidP="00A33CEC">
      <w:pPr>
        <w:pStyle w:val="NumberedList-Level1"/>
      </w:pPr>
      <w:r>
        <w:t>Launch iLO Integrated Remote Console of this server and set the Windows 2016 or 2019 ISO file as virtual CD-ROM/DVD image file. Power on the server.</w:t>
      </w:r>
    </w:p>
    <w:p w14:paraId="553D11B8" w14:textId="77777777" w:rsidR="00A33CEC" w:rsidRDefault="00A33CEC" w:rsidP="00A33CEC">
      <w:pPr>
        <w:pStyle w:val="NumberedList-Level1"/>
      </w:pPr>
      <w:r>
        <w:t>Windows should present an option of installing from CD/DVD. Continue with this option.</w:t>
      </w:r>
    </w:p>
    <w:p w14:paraId="22DDABAB" w14:textId="77777777" w:rsidR="00A33CEC" w:rsidRDefault="00A33CEC" w:rsidP="00A33CEC">
      <w:pPr>
        <w:pStyle w:val="NumberedList-Level1"/>
      </w:pPr>
      <w:r>
        <w:t>Install Windows 2016 or 2019.</w:t>
      </w:r>
    </w:p>
    <w:p w14:paraId="2355EF1C" w14:textId="77777777" w:rsidR="00A33CEC" w:rsidRDefault="00A33CEC" w:rsidP="00A33CEC">
      <w:pPr>
        <w:pStyle w:val="NumberedList-Level1"/>
      </w:pPr>
      <w:r>
        <w:t>(Optional) To take a backup of this installation at this stage:</w:t>
      </w:r>
    </w:p>
    <w:p w14:paraId="72178B28" w14:textId="77777777" w:rsidR="00A33CEC" w:rsidRDefault="00A33CEC" w:rsidP="00A33CEC">
      <w:pPr>
        <w:pStyle w:val="NumberedList-Level2"/>
      </w:pPr>
      <w:r>
        <w:t>Shutdown the server</w:t>
      </w:r>
    </w:p>
    <w:p w14:paraId="103B63F3" w14:textId="77777777" w:rsidR="00A33CEC" w:rsidRDefault="00A33CEC" w:rsidP="00A33CEC">
      <w:pPr>
        <w:pStyle w:val="NumberedList-Level2"/>
      </w:pPr>
      <w:r>
        <w:t>Perform an as-is capture using "HPE - Windows - Capture - As-Is" build plan to create the "as-is" golden image of the OS.</w:t>
      </w:r>
    </w:p>
    <w:p w14:paraId="6C3E1820" w14:textId="5176108E" w:rsidR="00A33CEC" w:rsidRDefault="00A33CEC" w:rsidP="00A33CEC">
      <w:pPr>
        <w:pStyle w:val="NumberedList-Level2"/>
      </w:pPr>
      <w:r>
        <w:t>Deploy another server with the golden image captured in previous step and boot the server.</w:t>
      </w:r>
    </w:p>
    <w:p w14:paraId="615DA469" w14:textId="25307990" w:rsidR="00A33CEC" w:rsidRPr="00A33CEC" w:rsidRDefault="00A33CEC" w:rsidP="00A33CEC">
      <w:pPr>
        <w:pStyle w:val="NumberedList-Level1"/>
      </w:pPr>
      <w:r>
        <w:t>Install any additional software or roles if required.</w:t>
      </w:r>
    </w:p>
    <w:p w14:paraId="5B690AFE" w14:textId="77777777" w:rsidR="00A33CEC" w:rsidRDefault="00A33CEC" w:rsidP="00A33CEC">
      <w:pPr>
        <w:pStyle w:val="MISCNote-Ruleabove"/>
      </w:pPr>
      <w:r>
        <w:t>Note</w:t>
      </w:r>
    </w:p>
    <w:p w14:paraId="67D7A177" w14:textId="250600F7" w:rsidR="00A33CEC" w:rsidRDefault="00A33CEC" w:rsidP="00A33CEC">
      <w:pPr>
        <w:pStyle w:val="MISCNote-Rulebelow"/>
      </w:pPr>
      <w:r w:rsidRPr="00A33CEC">
        <w:t>The next six steps can be automated using the “PrepareForImageStreamerOSVolumeCapture.ps1” script in “scripts” directory on the GitHub repository where Windows artifact bundles are available for download.</w:t>
      </w:r>
    </w:p>
    <w:p w14:paraId="2EA457B3" w14:textId="77777777" w:rsidR="00C25361" w:rsidRDefault="00A33CEC" w:rsidP="00A33CEC">
      <w:pPr>
        <w:pStyle w:val="NumberedList-Level1"/>
      </w:pPr>
      <w:r w:rsidRPr="00A33CEC">
        <w:t>Create a FAT32 partition which will be used by the artifacts for personalization: FAT 32 partition can be created either from UI using Disk Management utility (8.1) or using CMD Diskpart commands (8.2).</w:t>
      </w:r>
      <w:r>
        <w:br/>
      </w:r>
      <w:r>
        <w:br/>
      </w:r>
      <w:r w:rsidRPr="00A33CEC">
        <w:t>8.1 FAT32 partition creation from UI</w:t>
      </w:r>
      <w:r>
        <w:br/>
      </w:r>
      <w:r>
        <w:br/>
        <w:t>a. Open "Computer Management" &gt; "Disk Management"</w:t>
      </w:r>
      <w:r>
        <w:br/>
        <w:t>b. Select C: partition</w:t>
      </w:r>
      <w:r>
        <w:br/>
        <w:t>c. Shrink volume</w:t>
      </w:r>
      <w:r>
        <w:br/>
        <w:t>d. Change amount of space to shrink to 100 MB</w:t>
      </w:r>
      <w:r>
        <w:br/>
        <w:t>e. Select Shrink</w:t>
      </w:r>
      <w:r>
        <w:br/>
        <w:t>f. Select new Unallocated space</w:t>
      </w:r>
      <w:r>
        <w:br/>
        <w:t>g. Select New Simple Volume</w:t>
      </w:r>
      <w:r>
        <w:br/>
      </w:r>
      <w:r>
        <w:lastRenderedPageBreak/>
        <w:t>h. Leave size</w:t>
      </w:r>
      <w:r>
        <w:br/>
        <w:t>i. Assign drive letter, (Choose S)</w:t>
      </w:r>
      <w:r>
        <w:br/>
        <w:t>j. Format as FAT32 file system type (this requires changing from the default)</w:t>
      </w:r>
      <w:r>
        <w:br/>
        <w:t>k. Give Volume label as "ISDEPLOY"</w:t>
      </w:r>
      <w:r>
        <w:br/>
        <w:t>l. Finish</w:t>
      </w:r>
      <w:r>
        <w:br/>
        <w:t>m. “ISDEPLOY (S:)” should be shown</w:t>
      </w:r>
      <w:r>
        <w:br/>
      </w:r>
      <w:r>
        <w:br/>
        <w:t>8.2 FAT32 partition creation using CMD commands</w:t>
      </w:r>
      <w:r>
        <w:br/>
        <w:t>Use list volume command to get volume number for C: partition. Here C: partition resides in Volume 0.</w:t>
      </w:r>
      <w:r>
        <w:br/>
      </w:r>
      <w:r>
        <w:br/>
      </w:r>
      <w:r w:rsidRPr="00C25361">
        <w:rPr>
          <w:rStyle w:val="CodingLanguage"/>
        </w:rPr>
        <w:t>C:\Users\Administrator&gt;diskpart</w:t>
      </w:r>
      <w:r w:rsidRPr="00C25361">
        <w:rPr>
          <w:rStyle w:val="CodingLanguage"/>
        </w:rPr>
        <w:br/>
        <w:t xml:space="preserve">DISKPART&gt;list volume </w:t>
      </w:r>
      <w:r w:rsidRPr="00C25361">
        <w:rPr>
          <w:rStyle w:val="CodingLanguage"/>
        </w:rPr>
        <w:br/>
        <w:t xml:space="preserve">DISKPART &gt;select volume 0 </w:t>
      </w:r>
      <w:r w:rsidRPr="00C25361">
        <w:rPr>
          <w:rStyle w:val="CodingLanguage"/>
        </w:rPr>
        <w:br/>
        <w:t xml:space="preserve">DISKPART &gt;shrink desired=100 </w:t>
      </w:r>
      <w:r w:rsidRPr="00C25361">
        <w:rPr>
          <w:rStyle w:val="CodingLanguage"/>
        </w:rPr>
        <w:br/>
        <w:t xml:space="preserve">DISKPART &gt;create partition primary size=100 </w:t>
      </w:r>
      <w:r w:rsidRPr="00C25361">
        <w:rPr>
          <w:rStyle w:val="CodingLanguage"/>
        </w:rPr>
        <w:br/>
        <w:t xml:space="preserve">DISKPART &gt;format fs=fat32 quick label=ISDEPLOY </w:t>
      </w:r>
      <w:r w:rsidRPr="00C25361">
        <w:rPr>
          <w:rStyle w:val="CodingLanguage"/>
        </w:rPr>
        <w:br/>
        <w:t>DISKPART &gt;assign letter=S</w:t>
      </w:r>
    </w:p>
    <w:p w14:paraId="32612B67" w14:textId="77777777" w:rsidR="00C25361" w:rsidRDefault="00C25361" w:rsidP="00C25361">
      <w:pPr>
        <w:pStyle w:val="NumberedList-Level1"/>
      </w:pPr>
      <w:r w:rsidRPr="00C25361">
        <w:t>Backup drive-letters</w:t>
      </w:r>
      <w:r>
        <w:br/>
      </w:r>
      <w:r>
        <w:br/>
      </w:r>
      <w:r w:rsidRPr="00C25361">
        <w:rPr>
          <w:rStyle w:val="CodingLanguage"/>
        </w:rPr>
        <w:t>reg export HKLM\System\MountedDevices C:\driveletters.reg</w:t>
      </w:r>
    </w:p>
    <w:p w14:paraId="5043943E" w14:textId="5FC39C27" w:rsidR="00C25361" w:rsidRDefault="00C25361" w:rsidP="00C25361">
      <w:pPr>
        <w:pStyle w:val="NumberedList-Level1"/>
      </w:pPr>
      <w:r w:rsidRPr="00C25361">
        <w:t xml:space="preserve">Generalize Windows using </w:t>
      </w:r>
      <w:r>
        <w:t>Sysprep</w:t>
      </w:r>
      <w:r>
        <w:br/>
      </w:r>
      <w:r>
        <w:br/>
        <w:t>WARNING: This operation is destructive and will remove all configuration. To take backup of the system at this stage, capture an as-is golden image.</w:t>
      </w:r>
      <w:r>
        <w:br/>
      </w:r>
      <w:r>
        <w:br/>
        <w:t>Open Command Prompt window and run the following</w:t>
      </w:r>
      <w:r>
        <w:br/>
      </w:r>
      <w:r>
        <w:br/>
      </w:r>
      <w:r w:rsidRPr="00C25361">
        <w:rPr>
          <w:rStyle w:val="CodingLanguage"/>
        </w:rPr>
        <w:t>cd Windows\System32\Sysprep</w:t>
      </w:r>
      <w:r w:rsidRPr="00C25361">
        <w:rPr>
          <w:rStyle w:val="CodingLanguage"/>
        </w:rPr>
        <w:br/>
        <w:t>Sysprep /generalize /oobe /quit</w:t>
      </w:r>
      <w:r>
        <w:br/>
      </w:r>
      <w:r>
        <w:br/>
      </w:r>
      <w:r w:rsidRPr="00C25361">
        <w:t>This will take a few minutes to complete and will generalize the system. All settings will be lost. This does not remove any additional user accounts that are created. Any user accounts not required in the captured golden image must be manually deleted.</w:t>
      </w:r>
    </w:p>
    <w:p w14:paraId="26845F81" w14:textId="2FE51FDD" w:rsidR="004E2E69" w:rsidRDefault="004E2E69" w:rsidP="004E2E69">
      <w:pPr>
        <w:pStyle w:val="NumberedList-Level1"/>
      </w:pPr>
      <w:r w:rsidRPr="004E2E69">
        <w:t>Restore drive-letters</w:t>
      </w:r>
      <w:r>
        <w:br/>
      </w:r>
      <w:r>
        <w:br/>
      </w:r>
      <w:r w:rsidRPr="004E2E69">
        <w:rPr>
          <w:rStyle w:val="CodingLanguage"/>
        </w:rPr>
        <w:t>reg import C:\driveletters.reg</w:t>
      </w:r>
    </w:p>
    <w:p w14:paraId="00574027" w14:textId="1A9D6B2F" w:rsidR="004E2E69" w:rsidRDefault="004E2E69" w:rsidP="004E2E69">
      <w:pPr>
        <w:pStyle w:val="NumberedList-Level1"/>
      </w:pPr>
      <w:r w:rsidRPr="004E2E69">
        <w:t>Set Unattend.xml location to the FAT32 partition</w:t>
      </w:r>
      <w:r>
        <w:br/>
      </w:r>
      <w:r>
        <w:br/>
      </w:r>
      <w:r w:rsidRPr="004E2E69">
        <w:rPr>
          <w:rStyle w:val="CodingLanguage"/>
        </w:rPr>
        <w:t>reg add HKLM\System\Setup /v UnattendFile /t REG_SZ /d "S:\ISdeploy\Unattend.xml"</w:t>
      </w:r>
    </w:p>
    <w:p w14:paraId="5D286D5F" w14:textId="377AE839" w:rsidR="004E2E69" w:rsidRDefault="004E2E69" w:rsidP="004E2E69">
      <w:pPr>
        <w:pStyle w:val="NumberedList-Level1"/>
      </w:pPr>
      <w:r w:rsidRPr="004E2E69">
        <w:t>Set SetupComplete.cmd location to the FAT32 partition</w:t>
      </w:r>
      <w:r>
        <w:br/>
      </w:r>
      <w:r>
        <w:br/>
      </w:r>
      <w:r w:rsidRPr="004E2E69">
        <w:rPr>
          <w:rStyle w:val="CodingLanguage"/>
        </w:rPr>
        <w:t xml:space="preserve">mkdir C:\Windows\Setup\Scripts </w:t>
      </w:r>
      <w:r w:rsidRPr="004E2E69">
        <w:rPr>
          <w:rStyle w:val="CodingLanguage"/>
        </w:rPr>
        <w:br/>
        <w:t>echo S:\ISdeploy\SetupComplete.cmd &gt; C:\Windows\Setup\Scripts\SetupComplete.cmd</w:t>
      </w:r>
    </w:p>
    <w:p w14:paraId="71850465" w14:textId="77777777" w:rsidR="004E2E69" w:rsidRDefault="004E2E69" w:rsidP="004E2E69">
      <w:pPr>
        <w:pStyle w:val="NumberedList-Level1"/>
      </w:pPr>
      <w:r w:rsidRPr="004E2E69">
        <w:t>Shutdown the server.</w:t>
      </w:r>
    </w:p>
    <w:p w14:paraId="61EE57FB" w14:textId="36C9431B" w:rsidR="004E2E69" w:rsidRDefault="004E2E69" w:rsidP="004E2E69">
      <w:pPr>
        <w:pStyle w:val="NumberedList-Level1LastBeforeBodycopy"/>
      </w:pPr>
      <w:r w:rsidRPr="004E2E69">
        <w:t>Capture a golden image using the "HPE - Windows - Capture - As-Is" build plan as described in the following section.</w:t>
      </w:r>
    </w:p>
    <w:p w14:paraId="62203C6C" w14:textId="77777777" w:rsidR="00E54F3A" w:rsidRDefault="004E2E69" w:rsidP="004E2E69">
      <w:pPr>
        <w:pStyle w:val="Heading3"/>
      </w:pPr>
      <w:r w:rsidRPr="004E2E69">
        <w:t>Capture the Golden Image</w:t>
      </w:r>
    </w:p>
    <w:p w14:paraId="7F1F5925" w14:textId="60BEC463" w:rsidR="00A33CEC" w:rsidRDefault="00E54F3A" w:rsidP="00E54F3A">
      <w:pPr>
        <w:pStyle w:val="BulletLevel1"/>
      </w:pPr>
      <w:r w:rsidRPr="00E54F3A">
        <w:t>Determine the OS Volume that was created for the Server Profile created earlier</w:t>
      </w:r>
      <w:r>
        <w:t>:</w:t>
      </w:r>
    </w:p>
    <w:p w14:paraId="65F77134" w14:textId="72DB8581" w:rsidR="00E54F3A" w:rsidRDefault="00E54F3A" w:rsidP="00E54F3A">
      <w:pPr>
        <w:pStyle w:val="FigureAfterspace"/>
      </w:pPr>
      <w:r w:rsidRPr="00E54F3A">
        <w:rPr>
          <w:noProof/>
        </w:rPr>
        <w:lastRenderedPageBreak/>
        <w:drawing>
          <wp:inline distT="0" distB="0" distL="0" distR="0" wp14:anchorId="50D8DB75" wp14:editId="396CF7F3">
            <wp:extent cx="5037089" cy="2143125"/>
            <wp:effectExtent l="19050" t="19050" r="11430" b="9525"/>
            <wp:docPr id="218" name="Picture 218" descr=" &quot;Server profi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quot;Server profile&quo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0293" cy="2144488"/>
                    </a:xfrm>
                    <a:prstGeom prst="rect">
                      <a:avLst/>
                    </a:prstGeom>
                    <a:noFill/>
                    <a:ln>
                      <a:solidFill>
                        <a:schemeClr val="tx1"/>
                      </a:solidFill>
                    </a:ln>
                  </pic:spPr>
                </pic:pic>
              </a:graphicData>
            </a:graphic>
          </wp:inline>
        </w:drawing>
      </w:r>
    </w:p>
    <w:p w14:paraId="41F64F2F" w14:textId="7D06C357"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D84FAE">
        <w:rPr>
          <w:rStyle w:val="MISCFigureCaptionHeaderBold8pt"/>
          <w:noProof/>
        </w:rPr>
        <w:t>36</w:t>
      </w:r>
      <w:r w:rsidRPr="00E54F3A">
        <w:rPr>
          <w:rStyle w:val="MISCFigureCaptionHeaderBold8pt"/>
        </w:rPr>
        <w:fldChar w:fldCharType="end"/>
      </w:r>
      <w:r w:rsidRPr="00E54F3A">
        <w:rPr>
          <w:rStyle w:val="MISCFigureCaptionHeaderBold8pt"/>
        </w:rPr>
        <w:t>.</w:t>
      </w:r>
      <w:r>
        <w:t xml:space="preserve"> </w:t>
      </w:r>
      <w:r w:rsidRPr="00E54F3A">
        <w:t>Server profile</w:t>
      </w:r>
    </w:p>
    <w:p w14:paraId="0780CA1C" w14:textId="579657AD" w:rsidR="00E54F3A" w:rsidRDefault="00E54F3A" w:rsidP="00E54F3A">
      <w:pPr>
        <w:pStyle w:val="BulletLevel1"/>
      </w:pPr>
      <w:r w:rsidRPr="00E54F3A">
        <w:t>Navigate to the Image Streamer Golden Images page</w:t>
      </w:r>
    </w:p>
    <w:p w14:paraId="7A492708" w14:textId="2EA408B6" w:rsidR="00E54F3A" w:rsidRDefault="00E54F3A" w:rsidP="00E54F3A">
      <w:pPr>
        <w:pStyle w:val="BulletLevel1"/>
      </w:pPr>
      <w:r w:rsidRPr="00E54F3A">
        <w:t>Select "Create golden image" specifying the OS Volume and the "HPE - Windows - Capture - As-Is" build plan:</w:t>
      </w:r>
    </w:p>
    <w:p w14:paraId="3A035FC9" w14:textId="228B4A1D" w:rsidR="00E54F3A" w:rsidRDefault="00E54F3A" w:rsidP="00E54F3A">
      <w:pPr>
        <w:pStyle w:val="FigureAfterspace"/>
      </w:pPr>
      <w:r w:rsidRPr="00E54F3A">
        <w:rPr>
          <w:noProof/>
        </w:rPr>
        <w:drawing>
          <wp:inline distT="0" distB="0" distL="0" distR="0" wp14:anchorId="24931EC2" wp14:editId="0D4B6CCB">
            <wp:extent cx="4724666" cy="2619375"/>
            <wp:effectExtent l="19050" t="19050" r="19050" b="9525"/>
            <wp:docPr id="219" name="Picture 219" descr=" &quot;Create Golden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 &quot;Create Golden Image&qu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28260" cy="2621368"/>
                    </a:xfrm>
                    <a:prstGeom prst="rect">
                      <a:avLst/>
                    </a:prstGeom>
                    <a:noFill/>
                    <a:ln>
                      <a:solidFill>
                        <a:schemeClr val="tx1"/>
                      </a:solidFill>
                    </a:ln>
                  </pic:spPr>
                </pic:pic>
              </a:graphicData>
            </a:graphic>
          </wp:inline>
        </w:drawing>
      </w:r>
    </w:p>
    <w:p w14:paraId="21995EAC" w14:textId="2E6B9313"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D84FAE">
        <w:rPr>
          <w:rStyle w:val="MISCFigureCaptionHeaderBold8pt"/>
          <w:noProof/>
        </w:rPr>
        <w:t>37</w:t>
      </w:r>
      <w:r w:rsidRPr="00E54F3A">
        <w:rPr>
          <w:rStyle w:val="MISCFigureCaptionHeaderBold8pt"/>
        </w:rPr>
        <w:fldChar w:fldCharType="end"/>
      </w:r>
      <w:r w:rsidRPr="00E54F3A">
        <w:rPr>
          <w:rStyle w:val="MISCFigureCaptionHeaderBold8pt"/>
        </w:rPr>
        <w:t xml:space="preserve">. </w:t>
      </w:r>
      <w:r w:rsidRPr="00E54F3A">
        <w:t>Create Golden Image</w:t>
      </w:r>
    </w:p>
    <w:p w14:paraId="471AC290" w14:textId="3AC372B2" w:rsidR="00E54F3A" w:rsidRDefault="00E54F3A" w:rsidP="00E54F3A">
      <w:pPr>
        <w:pStyle w:val="BulletLevel1"/>
      </w:pPr>
      <w:r w:rsidRPr="00E54F3A">
        <w:t>Select "Create"</w:t>
      </w:r>
    </w:p>
    <w:p w14:paraId="6A9A18D6" w14:textId="30CD3D7C" w:rsidR="00E54F3A" w:rsidRDefault="00E54F3A" w:rsidP="00E54F3A">
      <w:pPr>
        <w:pStyle w:val="BulletLevel1LastBeforeBodycopy"/>
      </w:pPr>
      <w:r w:rsidRPr="00E54F3A">
        <w:t>Delete the Server Profile "Windows Template" used to create the golden image</w:t>
      </w:r>
    </w:p>
    <w:p w14:paraId="76D846CE" w14:textId="77C5C875" w:rsidR="00C25361" w:rsidRDefault="00E54F3A" w:rsidP="00E54F3A">
      <w:pPr>
        <w:pStyle w:val="Heading3"/>
      </w:pPr>
      <w:r w:rsidRPr="00E54F3A">
        <w:t>Golden Image Compatibility</w:t>
      </w:r>
    </w:p>
    <w:p w14:paraId="622132BD" w14:textId="728B67A2" w:rsidR="00C25361" w:rsidRDefault="00E54F3A" w:rsidP="00E54F3A">
      <w:pPr>
        <w:pStyle w:val="BodyTextMetricHPELight10pt"/>
      </w:pPr>
      <w:r w:rsidRPr="00E54F3A">
        <w:t>The golden image created using the above method will work only when the image is deployed on server hardware of the same model. Specifically, if the number of processors on server where the image is deployed is different from the server where the image was captured, server boot after deployment will fail. Also, if the boot controller is moved from one Mezzanine slot on the server to another, Windows will not boot correctly.</w:t>
      </w:r>
    </w:p>
    <w:p w14:paraId="6913AE9B" w14:textId="24E5F174" w:rsidR="00E54F3A" w:rsidRDefault="00E54F3A" w:rsidP="00E54F3A">
      <w:pPr>
        <w:pStyle w:val="Heading2"/>
      </w:pPr>
      <w:bookmarkStart w:id="291" w:name="_Toc7097561"/>
      <w:r w:rsidRPr="00E54F3A">
        <w:lastRenderedPageBreak/>
        <w:t>OS Deployment Plans</w:t>
      </w:r>
      <w:bookmarkEnd w:id="291"/>
    </w:p>
    <w:p w14:paraId="1908A294" w14:textId="77777777" w:rsidR="00E54F3A" w:rsidRDefault="00E54F3A" w:rsidP="00E54F3A">
      <w:pPr>
        <w:pStyle w:val="BodyTextMetricHPELight10pt"/>
      </w:pPr>
      <w:r>
        <w:t>The solution delivers two artifact bundles, one for Windows Server 2016 systems and one for Red Hat Linux 7 systems. Each artifact bundle contains one Deployment Plan, one OS Build Plan and all dependent Plan Scripts.</w:t>
      </w:r>
    </w:p>
    <w:p w14:paraId="246CBD71" w14:textId="0C072E7D" w:rsidR="00E54F3A" w:rsidRDefault="00E54F3A" w:rsidP="00E54F3A">
      <w:pPr>
        <w:pStyle w:val="BodyTextMetricHPELight10pt"/>
      </w:pPr>
      <w:r>
        <w:t>The artifact bundles are included in the Docker-Synergy repository:</w:t>
      </w:r>
    </w:p>
    <w:p w14:paraId="0A8F2A49" w14:textId="13689A4C" w:rsidR="00E54F3A" w:rsidRPr="00E54F3A" w:rsidRDefault="00E54F3A" w:rsidP="00E54F3A">
      <w:pPr>
        <w:pStyle w:val="BodyTextMetricHPELight10pt"/>
        <w:rPr>
          <w:rStyle w:val="CodingLanguage"/>
        </w:rPr>
      </w:pPr>
      <w:r w:rsidRPr="00E54F3A">
        <w:rPr>
          <w:rStyle w:val="CodingLanguage"/>
        </w:rPr>
        <w:t># cd ~/Docker-Synergy</w:t>
      </w:r>
      <w:r w:rsidRPr="00E54F3A">
        <w:rPr>
          <w:rStyle w:val="CodingLanguage"/>
        </w:rPr>
        <w:br/>
        <w:t># ls ./files/ImageStreamer</w:t>
      </w:r>
      <w:r w:rsidRPr="00E54F3A">
        <w:rPr>
          <w:rStyle w:val="CodingLanguage"/>
        </w:rPr>
        <w:br/>
      </w:r>
      <w:r w:rsidRPr="00E54F3A">
        <w:rPr>
          <w:rStyle w:val="CodingLanguage"/>
        </w:rPr>
        <w:br/>
        <w:t>HPE_RHEL7_2019_02_25.zip</w:t>
      </w:r>
      <w:r w:rsidRPr="00E54F3A">
        <w:rPr>
          <w:rStyle w:val="CodingLanguage"/>
        </w:rPr>
        <w:br/>
        <w:t>HPE_WIN2016_2019-03-15.zip</w:t>
      </w:r>
    </w:p>
    <w:p w14:paraId="3155E0D4" w14:textId="78C33C25" w:rsidR="00E54F3A" w:rsidRPr="00E54F3A" w:rsidRDefault="00E54F3A" w:rsidP="00E54F3A">
      <w:pPr>
        <w:pStyle w:val="BodyTextMetricHPELight10pt"/>
      </w:pPr>
      <w:r w:rsidRPr="00E54F3A">
        <w:t xml:space="preserve">In the Image Streamer UI, use the </w:t>
      </w:r>
      <w:r w:rsidRPr="00E54F3A">
        <w:rPr>
          <w:rStyle w:val="CodingLanguage"/>
        </w:rPr>
        <w:t>Add Artifact bundle</w:t>
      </w:r>
      <w:r w:rsidRPr="00E54F3A">
        <w:t xml:space="preserve"> button in the </w:t>
      </w:r>
      <w:r w:rsidRPr="00E54F3A">
        <w:rPr>
          <w:rStyle w:val="CodingLanguage"/>
        </w:rPr>
        <w:t>Artifact Bundles</w:t>
      </w:r>
      <w:r w:rsidRPr="00E54F3A">
        <w:t xml:space="preserve"> screen to upload the two files. When the upload is finished, select the Artifact bundles corresponding to the files (without the .zip extension) and use the </w:t>
      </w:r>
      <w:r w:rsidRPr="00E54F3A">
        <w:rPr>
          <w:rStyle w:val="CodingLanguage"/>
        </w:rPr>
        <w:t>Actions</w:t>
      </w:r>
      <w:r w:rsidRPr="00E54F3A">
        <w:t xml:space="preserve"> button to extract artifacts from the bundles, as shown in the following figure.</w:t>
      </w:r>
    </w:p>
    <w:p w14:paraId="05ACF415" w14:textId="5EB940D9" w:rsidR="00A33CEC" w:rsidRDefault="00E54F3A" w:rsidP="00E54F3A">
      <w:pPr>
        <w:pStyle w:val="FigureAfterspace"/>
      </w:pPr>
      <w:r w:rsidRPr="00E54F3A">
        <w:rPr>
          <w:noProof/>
        </w:rPr>
        <w:drawing>
          <wp:inline distT="0" distB="0" distL="0" distR="0" wp14:anchorId="4420A7E4" wp14:editId="3E71F5A8">
            <wp:extent cx="5204647" cy="2781300"/>
            <wp:effectExtent l="19050" t="19050" r="15240" b="19050"/>
            <wp:docPr id="220" name="Picture 220" descr=" &quot;Extract bund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quot;Extract bundle&quo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07913" cy="2783045"/>
                    </a:xfrm>
                    <a:prstGeom prst="rect">
                      <a:avLst/>
                    </a:prstGeom>
                    <a:noFill/>
                    <a:ln>
                      <a:solidFill>
                        <a:schemeClr val="tx1"/>
                      </a:solidFill>
                    </a:ln>
                  </pic:spPr>
                </pic:pic>
              </a:graphicData>
            </a:graphic>
          </wp:inline>
        </w:drawing>
      </w:r>
    </w:p>
    <w:p w14:paraId="34E9F37E" w14:textId="79C58D68"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D84FAE">
        <w:rPr>
          <w:rStyle w:val="MISCFigureCaptionHeaderBold8pt"/>
          <w:noProof/>
        </w:rPr>
        <w:t>38</w:t>
      </w:r>
      <w:r w:rsidRPr="00E54F3A">
        <w:rPr>
          <w:rStyle w:val="MISCFigureCaptionHeaderBold8pt"/>
        </w:rPr>
        <w:fldChar w:fldCharType="end"/>
      </w:r>
      <w:r w:rsidRPr="00E54F3A">
        <w:rPr>
          <w:rStyle w:val="MISCFigureCaptionHeaderBold8pt"/>
        </w:rPr>
        <w:t>.</w:t>
      </w:r>
      <w:r>
        <w:t xml:space="preserve"> </w:t>
      </w:r>
      <w:r w:rsidRPr="00E54F3A">
        <w:t>Extract bundle</w:t>
      </w:r>
    </w:p>
    <w:p w14:paraId="74E7467B" w14:textId="610AEED8" w:rsidR="00E54F3A" w:rsidRDefault="00E54F3A" w:rsidP="00E54F3A">
      <w:pPr>
        <w:pStyle w:val="BodyTextMetricHPELight10pt"/>
      </w:pPr>
      <w:r w:rsidRPr="00E54F3A">
        <w:t>After the extraction completes, you should find two new deployment plans in your Image Streamer appliance named</w:t>
      </w:r>
      <w:r>
        <w:t>:</w:t>
      </w:r>
    </w:p>
    <w:p w14:paraId="51319E2D" w14:textId="77777777" w:rsidR="00877B13" w:rsidRDefault="00877B13" w:rsidP="00877B13">
      <w:pPr>
        <w:pStyle w:val="BulletLevel1"/>
      </w:pPr>
      <w:r>
        <w:t>HPE_RHEL7_2019_02_25 which is the Red Hat Enterprise Linux 7 OS Deployment Plan</w:t>
      </w:r>
    </w:p>
    <w:p w14:paraId="0D4311B4" w14:textId="778E16D6" w:rsidR="00E54F3A" w:rsidRDefault="00877B13" w:rsidP="00877B13">
      <w:pPr>
        <w:pStyle w:val="BulletLevel1LastBeforeBodycopy"/>
      </w:pPr>
      <w:r>
        <w:t>HPE_WIN2016_2019-03-15 which is the Microsoft Windows Server 2016 OS Deployment Plan</w:t>
      </w:r>
    </w:p>
    <w:p w14:paraId="3A73A51E" w14:textId="044D5ED6" w:rsidR="00877B13" w:rsidRPr="00E54F3A" w:rsidRDefault="00877B13" w:rsidP="00877B13">
      <w:pPr>
        <w:pStyle w:val="BodyTextMetricHPELight10pt"/>
      </w:pPr>
      <w:r w:rsidRPr="00877B13">
        <w:t>The deployment plans are shipped without a golden image. Golden images for each OS must be created as outlined in the previous sections.</w:t>
      </w:r>
    </w:p>
    <w:p w14:paraId="6787E460" w14:textId="1E75A1D7" w:rsidR="00E54F3A" w:rsidRDefault="00877B13" w:rsidP="00877B13">
      <w:pPr>
        <w:pStyle w:val="Heading3"/>
      </w:pPr>
      <w:r w:rsidRPr="00877B13">
        <w:t>Update the Red Hat OS Deployment plan</w:t>
      </w:r>
    </w:p>
    <w:p w14:paraId="1D1960BB" w14:textId="77777777" w:rsidR="00877B13" w:rsidRDefault="00877B13" w:rsidP="000001BE">
      <w:pPr>
        <w:pStyle w:val="NumberedList-Level1"/>
        <w:numPr>
          <w:ilvl w:val="0"/>
          <w:numId w:val="40"/>
        </w:numPr>
      </w:pPr>
      <w:r>
        <w:t xml:space="preserve">Select the OS Deployment Plan named </w:t>
      </w:r>
      <w:r w:rsidRPr="00877B13">
        <w:rPr>
          <w:rStyle w:val="CodingLanguage"/>
        </w:rPr>
        <w:t>HPE_RHEL7_2019_02_25</w:t>
      </w:r>
      <w:r>
        <w:t xml:space="preserve"> on the </w:t>
      </w:r>
      <w:r w:rsidRPr="00877B13">
        <w:rPr>
          <w:rStyle w:val="CodingLanguage"/>
        </w:rPr>
        <w:t>Deployment Plans</w:t>
      </w:r>
      <w:r>
        <w:t xml:space="preserve"> menu in the Image Streamer UI.</w:t>
      </w:r>
    </w:p>
    <w:p w14:paraId="71A09CDA" w14:textId="77777777" w:rsidR="00877B13" w:rsidRDefault="00877B13" w:rsidP="000001BE">
      <w:pPr>
        <w:pStyle w:val="NumberedList-Level1"/>
        <w:numPr>
          <w:ilvl w:val="0"/>
          <w:numId w:val="40"/>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39AE5CDE" w14:textId="77777777" w:rsidR="00877B13" w:rsidRDefault="00877B13" w:rsidP="000001BE">
      <w:pPr>
        <w:pStyle w:val="NumberedList-Level1"/>
        <w:numPr>
          <w:ilvl w:val="0"/>
          <w:numId w:val="40"/>
        </w:numPr>
      </w:pPr>
      <w:r>
        <w:t>In the Edit screen, locate the Golden Image drop-down widget and select the golden image created with Red Hat Linux 7.</w:t>
      </w:r>
    </w:p>
    <w:p w14:paraId="712D8C48" w14:textId="77777777" w:rsidR="00877B13" w:rsidRDefault="00877B13" w:rsidP="000001BE">
      <w:pPr>
        <w:pStyle w:val="NumberedList-Level1"/>
        <w:numPr>
          <w:ilvl w:val="0"/>
          <w:numId w:val="40"/>
        </w:numPr>
      </w:pPr>
      <w:r>
        <w:t>Ensure that the visibility of the custom attributes is configured as explained earlier (i.e. only NIC1 and NIC2 should be visible).</w:t>
      </w:r>
    </w:p>
    <w:p w14:paraId="21CE86EE" w14:textId="7B6BABFA" w:rsidR="00877B13" w:rsidRDefault="00877B13" w:rsidP="00877B13">
      <w:pPr>
        <w:pStyle w:val="NumberedList-Level1LastBeforeBodycopy"/>
      </w:pPr>
      <w:r>
        <w:t>Save your changes.</w:t>
      </w:r>
    </w:p>
    <w:p w14:paraId="0B1B196D" w14:textId="6584848F" w:rsidR="00877B13" w:rsidRDefault="00877B13" w:rsidP="00877B13">
      <w:pPr>
        <w:pStyle w:val="Heading3"/>
      </w:pPr>
      <w:r w:rsidRPr="00877B13">
        <w:lastRenderedPageBreak/>
        <w:t>Update the Windows Server 2016 Deployment plan</w:t>
      </w:r>
    </w:p>
    <w:p w14:paraId="70E5AE59" w14:textId="77777777" w:rsidR="00877B13" w:rsidRDefault="00877B13" w:rsidP="000001BE">
      <w:pPr>
        <w:pStyle w:val="NumberedList-Level1"/>
        <w:numPr>
          <w:ilvl w:val="0"/>
          <w:numId w:val="41"/>
        </w:numPr>
      </w:pPr>
      <w:r>
        <w:t xml:space="preserve">Select the OS Deployment Plan named </w:t>
      </w:r>
      <w:r w:rsidRPr="00877B13">
        <w:rPr>
          <w:rStyle w:val="CodingLanguage"/>
        </w:rPr>
        <w:t>HPE_WIN2016_2019-03-15</w:t>
      </w:r>
      <w:r>
        <w:t xml:space="preserve"> on the </w:t>
      </w:r>
      <w:r w:rsidRPr="00877B13">
        <w:rPr>
          <w:rStyle w:val="CodingLanguage"/>
        </w:rPr>
        <w:t>Deployment Plans</w:t>
      </w:r>
      <w:r>
        <w:t xml:space="preserve"> menu in the Image Streamer UI.</w:t>
      </w:r>
    </w:p>
    <w:p w14:paraId="365E8531" w14:textId="77777777" w:rsidR="00877B13" w:rsidRDefault="00877B13" w:rsidP="000001BE">
      <w:pPr>
        <w:pStyle w:val="NumberedList-Level1"/>
        <w:numPr>
          <w:ilvl w:val="0"/>
          <w:numId w:val="41"/>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63288230" w14:textId="77777777" w:rsidR="00877B13" w:rsidRDefault="00877B13" w:rsidP="000001BE">
      <w:pPr>
        <w:pStyle w:val="NumberedList-Level1"/>
        <w:numPr>
          <w:ilvl w:val="0"/>
          <w:numId w:val="41"/>
        </w:numPr>
      </w:pPr>
      <w:r>
        <w:t>In the Edit screen, locate the Golden Image drop-down widget and select the golden image created with Microsoft Windows Server 2016.</w:t>
      </w:r>
    </w:p>
    <w:p w14:paraId="24176007" w14:textId="77777777" w:rsidR="00877B13" w:rsidRDefault="00877B13" w:rsidP="000001BE">
      <w:pPr>
        <w:pStyle w:val="NumberedList-Level1"/>
        <w:numPr>
          <w:ilvl w:val="0"/>
          <w:numId w:val="41"/>
        </w:numPr>
      </w:pPr>
      <w:r>
        <w:t>Make sure the visibility of the custom attributes is configured as explained earlier (ie only NIC1 and NIC2 should be visible).</w:t>
      </w:r>
    </w:p>
    <w:p w14:paraId="18237275" w14:textId="2FCBB84C" w:rsidR="00877B13" w:rsidRPr="00877B13" w:rsidRDefault="00877B13" w:rsidP="00877B13">
      <w:pPr>
        <w:pStyle w:val="NumberedList-Level1LastBeforeBodycopy"/>
      </w:pPr>
      <w:r>
        <w:t>Save your changes</w:t>
      </w:r>
    </w:p>
    <w:p w14:paraId="27DE59B0" w14:textId="6493A41C" w:rsidR="00877B13" w:rsidRDefault="00877B13" w:rsidP="00877B13">
      <w:pPr>
        <w:pStyle w:val="Heading2"/>
      </w:pPr>
      <w:bookmarkStart w:id="292" w:name="_Toc7097562"/>
      <w:r w:rsidRPr="00877B13">
        <w:t>OneView Server Profile Templates</w:t>
      </w:r>
      <w:bookmarkEnd w:id="292"/>
    </w:p>
    <w:p w14:paraId="0F0BAE07" w14:textId="5A9A8908" w:rsidR="00877B13" w:rsidRDefault="00877B13" w:rsidP="00877B13">
      <w:pPr>
        <w:pStyle w:val="BodyTextMetricHPELight10pt"/>
      </w:pPr>
      <w:r w:rsidRPr="00877B13">
        <w:t>The server profile template must meet the following criteria</w:t>
      </w:r>
      <w:r>
        <w:t>:</w:t>
      </w:r>
    </w:p>
    <w:p w14:paraId="07203226" w14:textId="77777777" w:rsidR="00877B13" w:rsidRDefault="00877B13" w:rsidP="00877B13">
      <w:pPr>
        <w:pStyle w:val="BulletLevel1"/>
      </w:pPr>
      <w:r>
        <w:t>The template must specify an Image Streamer Deployment Plan and the deployment plan must match the constraints explained in the section OS Deployment Plan Custom Attributes.</w:t>
      </w:r>
    </w:p>
    <w:p w14:paraId="7930805E" w14:textId="77777777" w:rsidR="00877B13" w:rsidRDefault="00877B13" w:rsidP="00877B13">
      <w:pPr>
        <w:pStyle w:val="BulletLevel1"/>
      </w:pPr>
      <w:r>
        <w:t>There must be at least one data drive in addition to the boot device provided by the Image Streamer. The playbooks supports local drives as well as drives configured from a Synergy D3940 storage module or LUNs from an HPE 3PAR array.</w:t>
      </w:r>
    </w:p>
    <w:p w14:paraId="2CBC9B32" w14:textId="54B98890" w:rsidR="00877B13" w:rsidRPr="00877B13" w:rsidRDefault="00877B13" w:rsidP="00877B13">
      <w:pPr>
        <w:pStyle w:val="BulletLevel1LastBeforeBodycopy"/>
      </w:pPr>
      <w:r>
        <w:t>There must be two Ethernet connections mapped to the Ethernet network used by the Ansible controller node.</w:t>
      </w:r>
    </w:p>
    <w:p w14:paraId="7C0F1C81" w14:textId="1DD75CAB" w:rsidR="000615E7" w:rsidRDefault="000615E7" w:rsidP="000615E7">
      <w:pPr>
        <w:pStyle w:val="Heading1"/>
      </w:pPr>
      <w:bookmarkStart w:id="293" w:name="_Ref5893575"/>
      <w:bookmarkStart w:id="294" w:name="_Toc7097563"/>
      <w:r>
        <w:t>Deploying Sysdig monitoring</w:t>
      </w:r>
      <w:bookmarkEnd w:id="283"/>
      <w:bookmarkEnd w:id="284"/>
      <w:bookmarkEnd w:id="293"/>
      <w:bookmarkEnd w:id="294"/>
    </w:p>
    <w:p w14:paraId="6AC58DE0" w14:textId="77777777" w:rsidR="000615E7" w:rsidRDefault="000615E7" w:rsidP="0058095B">
      <w:pPr>
        <w:pStyle w:val="BodyTextMetricHPELight10pt"/>
      </w:pPr>
      <w:r w:rsidRPr="00940902">
        <w:t xml:space="preserve">By default, the playbooks for deploying Sysdig are commented out in </w:t>
      </w:r>
      <w:r w:rsidRPr="00940902">
        <w:rPr>
          <w:rStyle w:val="CodingLanguage"/>
        </w:rPr>
        <w:t>site.yml</w:t>
      </w:r>
      <w:r w:rsidRPr="00940902">
        <w:t xml:space="preserve"> and must be explicitly enabled in that file if you want it included in the initial deployment. Alternatively, you can run the specific playbooks detailed in this section in a stand-alone manner, subsequent to the initial deployment.</w:t>
      </w:r>
    </w:p>
    <w:p w14:paraId="37E0C4E2" w14:textId="77777777" w:rsidR="000615E7" w:rsidRDefault="000615E7" w:rsidP="000615E7">
      <w:pPr>
        <w:pStyle w:val="MISCNote-Ruleabove"/>
      </w:pPr>
      <w:r>
        <w:t>Note</w:t>
      </w:r>
    </w:p>
    <w:p w14:paraId="44EDEB57" w14:textId="32144FDE" w:rsidR="000615E7" w:rsidRDefault="000615E7" w:rsidP="0058095B">
      <w:pPr>
        <w:pStyle w:val="BodyTextMetricHPELight10pt"/>
      </w:pPr>
      <w:r w:rsidRPr="00940902">
        <w:t xml:space="preserve">By default, you must have outgoing port </w:t>
      </w:r>
      <w:r w:rsidRPr="00940902">
        <w:rPr>
          <w:rStyle w:val="CodingLanguage"/>
        </w:rPr>
        <w:t>6666</w:t>
      </w:r>
      <w:r w:rsidRPr="00940902">
        <w:t xml:space="preserve"> open in your firewall, to allow data to flow to </w:t>
      </w:r>
      <w:r w:rsidRPr="00940902">
        <w:rPr>
          <w:rStyle w:val="CodingLanguage"/>
        </w:rPr>
        <w:t>collector.sysdigcloud.com</w:t>
      </w:r>
      <w:r w:rsidRPr="00940902">
        <w:t xml:space="preserve">. You can configure the agent to use a different port by </w:t>
      </w:r>
      <w:r w:rsidR="00FB0FE9" w:rsidRPr="00FB0FE9">
        <w:t xml:space="preserve">using the variable </w:t>
      </w:r>
      <w:r w:rsidR="00FB0FE9" w:rsidRPr="00FB0FE9">
        <w:rPr>
          <w:rStyle w:val="CodingLanguage"/>
        </w:rPr>
        <w:t>sysdig_collector_port</w:t>
      </w:r>
      <w:r w:rsidR="00FB0FE9" w:rsidRPr="00FB0FE9">
        <w:t xml:space="preserve"> in </w:t>
      </w:r>
      <w:r w:rsidR="00234962">
        <w:rPr>
          <w:rStyle w:val="CodingLanguage"/>
        </w:rPr>
        <w:t>group_var</w:t>
      </w:r>
      <w:r w:rsidR="00B0382D">
        <w:rPr>
          <w:rStyle w:val="CodingLanguage"/>
        </w:rPr>
        <w:t>s/all/vars</w:t>
      </w:r>
      <w:r w:rsidR="00FB0FE9">
        <w:rPr>
          <w:rStyle w:val="CodingLanguage"/>
        </w:rPr>
        <w:t>.</w:t>
      </w:r>
    </w:p>
    <w:p w14:paraId="766A4F41" w14:textId="1E4D5ABE" w:rsidR="000615E7" w:rsidRDefault="000615E7" w:rsidP="000615E7">
      <w:pPr>
        <w:pStyle w:val="MISCNote-Rulebelow"/>
      </w:pPr>
      <w:r w:rsidRPr="00940902">
        <w:t>If you are using a proxy, it must be configured to be "fully-transparent". Non-transparent proxies will not allow the agent to connect.</w:t>
      </w:r>
    </w:p>
    <w:p w14:paraId="38679DC3" w14:textId="77777777" w:rsidR="000615E7" w:rsidRDefault="000615E7" w:rsidP="000615E7">
      <w:pPr>
        <w:pStyle w:val="Heading2"/>
      </w:pPr>
      <w:bookmarkStart w:id="295" w:name="_Refd17e55405"/>
      <w:bookmarkStart w:id="296" w:name="_Tocd17e55405"/>
      <w:bookmarkStart w:id="297" w:name="_Toc531698826"/>
      <w:bookmarkStart w:id="298" w:name="_Toc7097564"/>
      <w:r>
        <w:t>Monitoring with Sysdig</w:t>
      </w:r>
      <w:bookmarkEnd w:id="295"/>
      <w:bookmarkEnd w:id="296"/>
      <w:bookmarkEnd w:id="297"/>
      <w:bookmarkEnd w:id="298"/>
    </w:p>
    <w:p w14:paraId="7A1C0A5E" w14:textId="77777777" w:rsidR="000615E7" w:rsidRDefault="000615E7" w:rsidP="0058095B">
      <w:pPr>
        <w:pStyle w:val="BodyTextMetricHPELight10pt"/>
      </w:pPr>
      <w:r>
        <w:t xml:space="preserve">Sysdig's approach to Docker monitoring uses transparent instrumentation to see inside containers from the outside, with no need for agents in each container. Metrics from Docker containers, and from your applications running inside them, are aggregated in real-time across each service to provide meaningful monitoring dashboards and alerts for your application. </w:t>
      </w:r>
      <w:r w:rsidRPr="002433BD">
        <w:fldChar w:fldCharType="begin"/>
      </w:r>
      <w:r w:rsidRPr="002433BD">
        <w:instrText xml:space="preserve"> REF _Refd17e55413 \h </w:instrText>
      </w:r>
      <w:r>
        <w:instrText xml:space="preserve"> \* MERGEFORMAT </w:instrText>
      </w:r>
      <w:r w:rsidRPr="002433BD">
        <w:fldChar w:fldCharType="separate"/>
      </w:r>
      <w:r w:rsidR="00D84FAE" w:rsidRPr="00D84FAE">
        <w:t>Figure</w:t>
      </w:r>
      <w:r w:rsidR="00D84FAE" w:rsidRPr="00D84FAE">
        <w:rPr>
          <w:rFonts w:ascii="Calibri" w:hAnsi="Calibri" w:cs="Calibri"/>
        </w:rPr>
        <w:t> </w:t>
      </w:r>
      <w:r w:rsidR="00D84FAE" w:rsidRPr="00D84FAE">
        <w:t>39</w:t>
      </w:r>
      <w:r w:rsidRPr="002433BD">
        <w:fldChar w:fldCharType="end"/>
      </w:r>
      <w:r>
        <w:t xml:space="preserve"> provides an overview of the Sysdig architecture.</w:t>
      </w:r>
    </w:p>
    <w:p w14:paraId="20C6B1C2" w14:textId="77777777" w:rsidR="000615E7" w:rsidRDefault="000615E7" w:rsidP="000615E7">
      <w:pPr>
        <w:pStyle w:val="FigureAfterspace"/>
      </w:pPr>
      <w:r>
        <w:rPr>
          <w:noProof/>
        </w:rPr>
        <w:lastRenderedPageBreak/>
        <w:drawing>
          <wp:inline distT="0" distB="0" distL="0" distR="0" wp14:anchorId="6D8FDC30" wp14:editId="42FF115A">
            <wp:extent cx="3225562" cy="2512456"/>
            <wp:effectExtent l="19050" t="19050" r="13335"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sdig-architecture.png"/>
                    <pic:cNvPicPr/>
                  </pic:nvPicPr>
                  <pic:blipFill>
                    <a:blip r:embed="rId93">
                      <a:extLst>
                        <a:ext uri="{28A0092B-C50C-407E-A947-70E740481C1C}">
                          <a14:useLocalDpi xmlns:a14="http://schemas.microsoft.com/office/drawing/2010/main" val="0"/>
                        </a:ext>
                      </a:extLst>
                    </a:blip>
                    <a:stretch>
                      <a:fillRect/>
                    </a:stretch>
                  </pic:blipFill>
                  <pic:spPr>
                    <a:xfrm>
                      <a:off x="0" y="0"/>
                      <a:ext cx="3957133" cy="3082292"/>
                    </a:xfrm>
                    <a:prstGeom prst="rect">
                      <a:avLst/>
                    </a:prstGeom>
                    <a:ln>
                      <a:solidFill>
                        <a:schemeClr val="accent1"/>
                      </a:solidFill>
                    </a:ln>
                  </pic:spPr>
                </pic:pic>
              </a:graphicData>
            </a:graphic>
          </wp:inline>
        </w:drawing>
      </w:r>
      <w:r>
        <w:t xml:space="preserve"> </w:t>
      </w:r>
    </w:p>
    <w:p w14:paraId="019E31D4" w14:textId="77777777" w:rsidR="000615E7" w:rsidRDefault="000615E7" w:rsidP="000615E7">
      <w:pPr>
        <w:pStyle w:val="MISCFigureCaptionHeader8pt"/>
      </w:pPr>
      <w:bookmarkStart w:id="299" w:name="_Refd17e55413"/>
      <w:bookmarkStart w:id="300" w:name="_Tocd17e55413"/>
      <w:r w:rsidRPr="00F819E1">
        <w:rPr>
          <w:rStyle w:val="MISCFigureCaptionHeaderBold8pt"/>
        </w:rPr>
        <w:t>Figure</w:t>
      </w:r>
      <w:r w:rsidRPr="00F819E1">
        <w:rPr>
          <w:rStyle w:val="MISCFigureCaptionHeaderBold8pt"/>
          <w:rFonts w:ascii="Calibri" w:hAnsi="Calibri" w:cs="Calibri"/>
        </w:rPr>
        <w:t> </w:t>
      </w:r>
      <w:bookmarkStart w:id="301" w:name="_Numd17e55413"/>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D84FAE">
        <w:rPr>
          <w:rStyle w:val="MISCFigureCaptionHeaderBold8pt"/>
          <w:noProof/>
        </w:rPr>
        <w:t>39</w:t>
      </w:r>
      <w:r w:rsidRPr="00F819E1">
        <w:rPr>
          <w:rStyle w:val="MISCFigureCaptionHeaderBold8pt"/>
        </w:rPr>
        <w:fldChar w:fldCharType="end"/>
      </w:r>
      <w:bookmarkEnd w:id="299"/>
      <w:bookmarkEnd w:id="300"/>
      <w:bookmarkEnd w:id="301"/>
      <w:r w:rsidRPr="00F819E1">
        <w:rPr>
          <w:rStyle w:val="MISCFigureCaptionHeaderBold8pt"/>
        </w:rPr>
        <w:t>.</w:t>
      </w:r>
      <w:r>
        <w:rPr>
          <w:rStyle w:val="MISCFigureCaptionHeaderBold8pt"/>
          <w:noProof/>
        </w:rPr>
        <w:t xml:space="preserve"> </w:t>
      </w:r>
      <w:r>
        <w:t>Sysdig architecture</w:t>
      </w:r>
    </w:p>
    <w:p w14:paraId="2CEA3708" w14:textId="77777777" w:rsidR="000615E7" w:rsidRDefault="000615E7" w:rsidP="0058095B">
      <w:pPr>
        <w:pStyle w:val="BodyTextMetricHPELight10pt"/>
      </w:pPr>
      <w:r>
        <w:rPr>
          <w:rStyle w:val="BoldEmpha"/>
        </w:rPr>
        <w:t>Sysdig Monitor</w:t>
      </w:r>
      <w:r>
        <w:t xml:space="preserve"> allows you to analyze response times, application performance metrics, container and server utilization metrics, and network metrics. You can build dashboards across applications, micro-services, container and networks, and explore metadata from Docker, Kubernetes, Mesos and AWS. For more information, see the </w:t>
      </w:r>
      <w:hyperlink r:id="rId94" w:history="1">
        <w:r>
          <w:rPr>
            <w:rStyle w:val="Hyperlink"/>
          </w:rPr>
          <w:t>Sysdig Container Monitoring</w:t>
        </w:r>
      </w:hyperlink>
      <w:r>
        <w:t xml:space="preserve"> </w:t>
      </w:r>
      <w:r w:rsidRPr="0027333B">
        <w:t>video overview</w:t>
      </w:r>
      <w:r>
        <w:t xml:space="preserve"> and the </w:t>
      </w:r>
      <w:hyperlink r:id="rId95" w:history="1">
        <w:r w:rsidRPr="001226C3">
          <w:rPr>
            <w:rStyle w:val="Hyperlink"/>
          </w:rPr>
          <w:t>Sysdig Monitor 101</w:t>
        </w:r>
      </w:hyperlink>
      <w:r>
        <w:t xml:space="preserve"> training course. </w:t>
      </w:r>
    </w:p>
    <w:p w14:paraId="304DFD68" w14:textId="77777777" w:rsidR="000615E7" w:rsidRDefault="000615E7" w:rsidP="0058095B">
      <w:pPr>
        <w:pStyle w:val="BodyTextMetricHPELight10pt"/>
      </w:pPr>
      <w:r>
        <w:rPr>
          <w:rStyle w:val="BoldEmpha"/>
        </w:rPr>
        <w:t>Sysdig Secure</w:t>
      </w:r>
      <w:r>
        <w:t xml:space="preserve"> provides security at the orchestrator as well as the container level. You create service-aware policies that allow you to take actions (like killing a container) or send alerts (to Slack, Splunk, etc) whenever a policy violation occurs. All commands are audited to help you identify anomalous actions, along with taking snapshots of all activities pre-and-post a policy violation. For more information, see the </w:t>
      </w:r>
      <w:hyperlink r:id="rId96" w:history="1">
        <w:r w:rsidRPr="0027333B">
          <w:rPr>
            <w:rStyle w:val="Hyperlink"/>
          </w:rPr>
          <w:t>Sysdig Secure</w:t>
        </w:r>
      </w:hyperlink>
      <w:r>
        <w:t xml:space="preserve"> video overview and the </w:t>
      </w:r>
      <w:hyperlink r:id="rId97" w:history="1">
        <w:r w:rsidRPr="0059437E">
          <w:rPr>
            <w:rStyle w:val="Hyperlink"/>
          </w:rPr>
          <w:t>Sysdig Secure 101</w:t>
        </w:r>
      </w:hyperlink>
      <w:r>
        <w:t xml:space="preserve"> training course.</w:t>
      </w:r>
    </w:p>
    <w:p w14:paraId="3AFF5968" w14:textId="77777777" w:rsidR="000615E7" w:rsidRDefault="000615E7" w:rsidP="0058095B">
      <w:pPr>
        <w:pStyle w:val="BodyTextMetricHPELight10pt"/>
      </w:pPr>
      <w:r>
        <w:t xml:space="preserve">The implementation in this solution uses the Software as a Service (SaaS) version of Sysdig. The playbooks deploy Sysdig Agent software on each UCP, DTR and Linux worker node, as well as the NFS, logger and load balancer VMs and captured data is relayed back to your Sysdig SaaS Cloud portal. </w:t>
      </w:r>
      <w:r w:rsidRPr="00E676E0">
        <w:t xml:space="preserve">The deployment </w:t>
      </w:r>
      <w:r>
        <w:t>provides access to a 90 day</w:t>
      </w:r>
      <w:r w:rsidRPr="00E676E0">
        <w:t xml:space="preserve"> try-and-buy</w:t>
      </w:r>
      <w:r>
        <w:t>,</w:t>
      </w:r>
      <w:r w:rsidRPr="00E676E0">
        <w:t xml:space="preserve"> fully featured </w:t>
      </w:r>
      <w:r>
        <w:t xml:space="preserve">version of the </w:t>
      </w:r>
      <w:r w:rsidRPr="00E676E0">
        <w:t>Sysdig software.</w:t>
      </w:r>
    </w:p>
    <w:p w14:paraId="7115CC13" w14:textId="77777777" w:rsidR="000615E7" w:rsidRDefault="000615E7" w:rsidP="000615E7">
      <w:pPr>
        <w:pStyle w:val="MISCNote-Ruleabove"/>
      </w:pPr>
      <w:r>
        <w:t>Note</w:t>
      </w:r>
    </w:p>
    <w:p w14:paraId="6C42DC9A" w14:textId="42A5FCC6" w:rsidR="000615E7" w:rsidRDefault="000615E7" w:rsidP="000615E7">
      <w:pPr>
        <w:pStyle w:val="MISCNote-Rulebelow"/>
      </w:pPr>
      <w:r>
        <w:t xml:space="preserve">The Sysdig functionality is not turned on by default in this solution - see the section on </w:t>
      </w:r>
      <w:hyperlink w:anchor="_Sysdig_configuration" w:history="1">
        <w:r w:rsidRPr="001034EB">
          <w:rPr>
            <w:rStyle w:val="Hyperlink"/>
          </w:rPr>
          <w:t>Sysdig configuration</w:t>
        </w:r>
      </w:hyperlink>
      <w:r>
        <w:t xml:space="preserve"> for more information on how to enable Sysdig. For more information on how to access the 90 day try-and-buy version, see the GitHub repository at </w:t>
      </w:r>
      <w:hyperlink r:id="rId98" w:history="1">
        <w:r w:rsidR="00194A5F">
          <w:rPr>
            <w:rStyle w:val="Hyperlink"/>
          </w:rPr>
          <w:t>https://hewlettpackard.github.io/Docker-</w:t>
        </w:r>
        <w:r w:rsidR="00B0382D">
          <w:rPr>
            <w:rStyle w:val="Hyperlink"/>
          </w:rPr>
          <w:t>Synergy</w:t>
        </w:r>
        <w:r w:rsidR="00194A5F">
          <w:rPr>
            <w:rStyle w:val="Hyperlink"/>
          </w:rPr>
          <w:t>/sysdig/sysdig-trial.html</w:t>
        </w:r>
      </w:hyperlink>
      <w:r>
        <w:t>.</w:t>
      </w:r>
    </w:p>
    <w:p w14:paraId="5C15E8C5" w14:textId="77777777" w:rsidR="000615E7" w:rsidRDefault="000615E7" w:rsidP="000615E7">
      <w:pPr>
        <w:pStyle w:val="Heading2"/>
      </w:pPr>
      <w:bookmarkStart w:id="302" w:name="_Ref531619913"/>
      <w:bookmarkStart w:id="303" w:name="_Toc531698827"/>
      <w:bookmarkStart w:id="304" w:name="_Toc7097565"/>
      <w:r w:rsidRPr="00940902">
        <w:t>Playbooks for installing Sysdig on RHEL</w:t>
      </w:r>
      <w:bookmarkEnd w:id="302"/>
      <w:bookmarkEnd w:id="303"/>
      <w:bookmarkEnd w:id="304"/>
    </w:p>
    <w:p w14:paraId="4F8FABE7" w14:textId="77777777" w:rsidR="000615E7" w:rsidRPr="00711080" w:rsidRDefault="000615E7" w:rsidP="0058095B">
      <w:pPr>
        <w:pStyle w:val="BodyTextMetricHPELight10pt"/>
      </w:pPr>
      <w:r>
        <w:t>The following playbooks are used when deploying Sysdig:</w:t>
      </w:r>
    </w:p>
    <w:p w14:paraId="5E1EEA46" w14:textId="32843D8D" w:rsidR="00D91E8B" w:rsidRPr="00D91E8B" w:rsidRDefault="00D91E8B" w:rsidP="00D91E8B">
      <w:pPr>
        <w:pStyle w:val="BulletLevel1LastBeforeBodycopy"/>
        <w:rPr>
          <w:rStyle w:val="CodingLanguage"/>
          <w:rFonts w:ascii="MetricHPE Light" w:hAnsi="MetricHPE Light"/>
        </w:rPr>
      </w:pPr>
      <w:r w:rsidRPr="00711080">
        <w:rPr>
          <w:rStyle w:val="CodingLanguage"/>
        </w:rPr>
        <w:t>playbooks/</w:t>
      </w:r>
      <w:r w:rsidRPr="00D91E8B">
        <w:rPr>
          <w:rStyle w:val="CodingLanguage"/>
        </w:rPr>
        <w:t>sysdig-k8s-rbac.yml</w:t>
      </w:r>
      <w:r w:rsidRPr="00711080">
        <w:t xml:space="preserve"> is used to configure Sysdig for Kubernetes.</w:t>
      </w:r>
    </w:p>
    <w:p w14:paraId="55C28AB1" w14:textId="77777777" w:rsidR="000615E7" w:rsidRDefault="000615E7" w:rsidP="000615E7">
      <w:pPr>
        <w:pStyle w:val="BulletLevel1"/>
      </w:pPr>
      <w:r>
        <w:rPr>
          <w:rStyle w:val="CodingLanguage"/>
        </w:rPr>
        <w:t>playbooks/install_sysdig.yml</w:t>
      </w:r>
      <w:r>
        <w:t xml:space="preserve"> is used to configure Sysdig for Docker swarm. It opens the required port in the firewall, and installs the latest version of the Sysdig agent image on the nodes. By default, this playbook is commented out in </w:t>
      </w:r>
      <w:r>
        <w:rPr>
          <w:rStyle w:val="CodingLanguage"/>
        </w:rPr>
        <w:t>site.yml</w:t>
      </w:r>
      <w:r>
        <w:t xml:space="preserve">, so if you want to use the solution to automatically configure Sysdig for Docker swarm, you must uncomment this line. </w:t>
      </w:r>
    </w:p>
    <w:p w14:paraId="3F5F8CCC" w14:textId="77777777" w:rsidR="000615E7" w:rsidRDefault="000615E7" w:rsidP="000615E7">
      <w:pPr>
        <w:pStyle w:val="Heading2"/>
      </w:pPr>
      <w:bookmarkStart w:id="305" w:name="_Refd17e57920"/>
      <w:bookmarkStart w:id="306" w:name="_Tocd17e57920"/>
      <w:bookmarkStart w:id="307" w:name="_Toc531698828"/>
      <w:bookmarkStart w:id="308" w:name="_Toc7097566"/>
      <w:r>
        <w:t>Sysdig configuration</w:t>
      </w:r>
      <w:bookmarkEnd w:id="305"/>
      <w:bookmarkEnd w:id="306"/>
      <w:bookmarkEnd w:id="307"/>
      <w:bookmarkEnd w:id="308"/>
    </w:p>
    <w:p w14:paraId="4FA94CBE" w14:textId="77777777" w:rsidR="000615E7" w:rsidRPr="009534F0" w:rsidRDefault="000615E7" w:rsidP="0058095B">
      <w:pPr>
        <w:pStyle w:val="BodyTextMetricHPELight10pt"/>
      </w:pPr>
      <w:r>
        <w:t>Separate playbooks are used to install Sysdig for Docker swarm and Sysdig for Kubernetes.</w:t>
      </w:r>
    </w:p>
    <w:p w14:paraId="2CF1FEAC" w14:textId="77777777" w:rsidR="000615E7" w:rsidRPr="009534F0" w:rsidRDefault="000615E7" w:rsidP="000615E7">
      <w:pPr>
        <w:pStyle w:val="Heading3"/>
      </w:pPr>
      <w:bookmarkStart w:id="309" w:name="_Ref523998319"/>
      <w:r w:rsidRPr="00D73B87">
        <w:lastRenderedPageBreak/>
        <w:t>Sysdig configuration for Docker swarm</w:t>
      </w:r>
      <w:bookmarkEnd w:id="309"/>
    </w:p>
    <w:p w14:paraId="5AC3EAAB" w14:textId="77777777" w:rsidR="000615E7" w:rsidRDefault="000615E7" w:rsidP="0058095B">
      <w:pPr>
        <w:pStyle w:val="BodyTextMetricHPELight10pt"/>
      </w:pPr>
      <w:r>
        <w:t xml:space="preserve">The playbook </w:t>
      </w:r>
      <w:r>
        <w:rPr>
          <w:rStyle w:val="CodingLanguage"/>
        </w:rPr>
        <w:t>playbooks/install_sysdig.yml</w:t>
      </w:r>
      <w:r>
        <w:t xml:space="preserve"> is used to automate the configuration of the SaaS setup for Docker swarm. By default, this playbook is commented out in </w:t>
      </w:r>
      <w:r>
        <w:rPr>
          <w:rStyle w:val="CodingLanguage"/>
        </w:rPr>
        <w:t>site.yml</w:t>
      </w:r>
      <w:r>
        <w:t xml:space="preserve"> and must be explicitly enabled. The variables used to configure Sysdig for Docker swarm are detailed in </w:t>
      </w:r>
      <w:r w:rsidRPr="009534F0">
        <w:fldChar w:fldCharType="begin"/>
      </w:r>
      <w:r w:rsidRPr="00BB10F2">
        <w:instrText xml:space="preserve"> REF _Refd17e57941 \h </w:instrText>
      </w:r>
      <w:r>
        <w:instrText xml:space="preserve"> \* MERGEFORMAT </w:instrText>
      </w:r>
      <w:r w:rsidRPr="009534F0">
        <w:fldChar w:fldCharType="separate"/>
      </w:r>
      <w:r w:rsidR="00D84FAE" w:rsidRPr="00D84FAE">
        <w:t>Table</w:t>
      </w:r>
      <w:r w:rsidR="00D84FAE" w:rsidRPr="00D84FAE">
        <w:rPr>
          <w:rFonts w:ascii="Calibri" w:hAnsi="Calibri" w:cs="Calibri"/>
        </w:rPr>
        <w:t> </w:t>
      </w:r>
      <w:r w:rsidR="00D84FAE" w:rsidRPr="00D84FAE">
        <w:t>23</w:t>
      </w:r>
      <w:r w:rsidRPr="009534F0">
        <w:fldChar w:fldCharType="end"/>
      </w:r>
      <w:r w:rsidRPr="00463F2E">
        <w:t>.</w:t>
      </w:r>
    </w:p>
    <w:p w14:paraId="290E8853" w14:textId="77777777" w:rsidR="000615E7" w:rsidRDefault="000615E7" w:rsidP="000615E7">
      <w:pPr>
        <w:pStyle w:val="MISCTableCaptionHeader8pt"/>
      </w:pPr>
      <w:bookmarkStart w:id="310" w:name="_Refd17e57941"/>
      <w:bookmarkStart w:id="311" w:name="_Tocd17e57941"/>
      <w:r w:rsidRPr="005967EA">
        <w:rPr>
          <w:rStyle w:val="MISCTableCaptionHeaderBold8pt"/>
        </w:rPr>
        <w:t>Table</w:t>
      </w:r>
      <w:r w:rsidRPr="005967EA">
        <w:rPr>
          <w:rStyle w:val="MISCTableCaptionHeaderBold8pt"/>
          <w:rFonts w:ascii="Calibri" w:hAnsi="Calibri" w:cs="Calibri"/>
        </w:rPr>
        <w:t> </w:t>
      </w:r>
      <w:bookmarkStart w:id="312" w:name="_Numd17e57941"/>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D84FAE">
        <w:rPr>
          <w:rStyle w:val="MISCTableCaptionHeaderBold8pt"/>
          <w:noProof/>
        </w:rPr>
        <w:t>23</w:t>
      </w:r>
      <w:r w:rsidRPr="005967EA">
        <w:rPr>
          <w:rStyle w:val="MISCTableCaptionHeaderBold8pt"/>
        </w:rPr>
        <w:fldChar w:fldCharType="end"/>
      </w:r>
      <w:bookmarkEnd w:id="310"/>
      <w:bookmarkEnd w:id="311"/>
      <w:bookmarkEnd w:id="312"/>
      <w:r w:rsidRPr="005967EA">
        <w:rPr>
          <w:rStyle w:val="MISCTableCaptionHeaderBold8pt"/>
        </w:rPr>
        <w:t xml:space="preserve">. </w:t>
      </w:r>
      <w:r>
        <w:t>Sysdig variables for Docker swarm</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60"/>
        <w:gridCol w:w="1680"/>
        <w:gridCol w:w="6720"/>
      </w:tblGrid>
      <w:tr w:rsidR="000615E7" w14:paraId="48724C6B" w14:textId="77777777" w:rsidTr="00CD2A0F">
        <w:trPr>
          <w:cantSplit/>
        </w:trPr>
        <w:tc>
          <w:tcPr>
            <w:tcW w:w="1560" w:type="dxa"/>
            <w:tcBorders>
              <w:top w:val="nil"/>
              <w:bottom w:val="single" w:sz="36" w:space="0" w:color="00B388"/>
            </w:tcBorders>
          </w:tcPr>
          <w:p w14:paraId="2D90A8B4" w14:textId="77777777" w:rsidR="000615E7" w:rsidRDefault="000615E7" w:rsidP="00CD4360">
            <w:pPr>
              <w:pStyle w:val="TableSubhead8pt"/>
            </w:pPr>
            <w:r>
              <w:t>Variable</w:t>
            </w:r>
          </w:p>
        </w:tc>
        <w:tc>
          <w:tcPr>
            <w:tcW w:w="1680" w:type="dxa"/>
            <w:tcBorders>
              <w:top w:val="nil"/>
              <w:bottom w:val="single" w:sz="36" w:space="0" w:color="00B388"/>
            </w:tcBorders>
          </w:tcPr>
          <w:p w14:paraId="21A4BEFC" w14:textId="77777777" w:rsidR="000615E7" w:rsidRDefault="000615E7" w:rsidP="00CD4360">
            <w:pPr>
              <w:pStyle w:val="TableSubhead8pt"/>
            </w:pPr>
            <w:r>
              <w:t>File</w:t>
            </w:r>
          </w:p>
        </w:tc>
        <w:tc>
          <w:tcPr>
            <w:tcW w:w="6720" w:type="dxa"/>
            <w:tcBorders>
              <w:top w:val="nil"/>
              <w:bottom w:val="single" w:sz="36" w:space="0" w:color="00B388"/>
            </w:tcBorders>
          </w:tcPr>
          <w:p w14:paraId="483F88DC" w14:textId="77777777" w:rsidR="000615E7" w:rsidRDefault="000615E7" w:rsidP="00CD4360">
            <w:pPr>
              <w:pStyle w:val="TableSubhead8pt"/>
            </w:pPr>
            <w:r>
              <w:t>Description</w:t>
            </w:r>
          </w:p>
        </w:tc>
      </w:tr>
      <w:tr w:rsidR="000615E7" w14:paraId="0F2466C8" w14:textId="77777777" w:rsidTr="00CD2A0F">
        <w:trPr>
          <w:cantSplit/>
        </w:trPr>
        <w:tc>
          <w:tcPr>
            <w:tcW w:w="1560" w:type="dxa"/>
          </w:tcPr>
          <w:p w14:paraId="63EA7F4F" w14:textId="77777777" w:rsidR="000615E7" w:rsidRDefault="000615E7" w:rsidP="00CD4360">
            <w:pPr>
              <w:pStyle w:val="TableBody8pt"/>
            </w:pPr>
            <w:r>
              <w:t>sysdig_access_key</w:t>
            </w:r>
          </w:p>
        </w:tc>
        <w:tc>
          <w:tcPr>
            <w:tcW w:w="1680" w:type="dxa"/>
          </w:tcPr>
          <w:p w14:paraId="3622DCC1" w14:textId="109D07FF" w:rsidR="000615E7" w:rsidRDefault="00234962" w:rsidP="00CD4360">
            <w:pPr>
              <w:pStyle w:val="TableBody8pt"/>
            </w:pPr>
            <w:r>
              <w:rPr>
                <w:rStyle w:val="BoldEmpha"/>
              </w:rPr>
              <w:t>group_var</w:t>
            </w:r>
            <w:r w:rsidR="0083650F">
              <w:rPr>
                <w:rStyle w:val="BoldEmpha"/>
              </w:rPr>
              <w:t>s/all/vault</w:t>
            </w:r>
          </w:p>
        </w:tc>
        <w:tc>
          <w:tcPr>
            <w:tcW w:w="6720" w:type="dxa"/>
          </w:tcPr>
          <w:p w14:paraId="727BB6E5" w14:textId="77777777" w:rsidR="000615E7" w:rsidRDefault="000615E7" w:rsidP="00CD4360">
            <w:pPr>
              <w:pStyle w:val="TableBody8pt"/>
            </w:pPr>
            <w:r>
              <w:t xml:space="preserve">After the activation of your account on the Sysdig portal, you will be provided with your access key. This is used by the playbooks to install the agent on each UCP, DTR and Linux worker node, as well as the NFS, logger and load balancer VMs. </w:t>
            </w:r>
          </w:p>
        </w:tc>
      </w:tr>
      <w:tr w:rsidR="000615E7" w14:paraId="42C43AB9" w14:textId="77777777" w:rsidTr="00CD2A0F">
        <w:trPr>
          <w:cantSplit/>
        </w:trPr>
        <w:tc>
          <w:tcPr>
            <w:tcW w:w="1560" w:type="dxa"/>
          </w:tcPr>
          <w:p w14:paraId="0287B63D" w14:textId="77777777" w:rsidR="000615E7" w:rsidRDefault="000615E7" w:rsidP="00CD4360">
            <w:pPr>
              <w:pStyle w:val="TableBody8pt"/>
            </w:pPr>
            <w:r>
              <w:t>sysdig_agent</w:t>
            </w:r>
          </w:p>
        </w:tc>
        <w:tc>
          <w:tcPr>
            <w:tcW w:w="1680" w:type="dxa"/>
          </w:tcPr>
          <w:p w14:paraId="2B6702C0" w14:textId="3E76C30F" w:rsidR="000615E7" w:rsidRDefault="00234962" w:rsidP="00CD4360">
            <w:pPr>
              <w:pStyle w:val="TableBody8pt"/>
            </w:pPr>
            <w:r>
              <w:t>group_var</w:t>
            </w:r>
            <w:r w:rsidR="00B0382D">
              <w:t>s/all/vars</w:t>
            </w:r>
          </w:p>
        </w:tc>
        <w:tc>
          <w:tcPr>
            <w:tcW w:w="6720" w:type="dxa"/>
          </w:tcPr>
          <w:p w14:paraId="29E14942" w14:textId="77777777" w:rsidR="000615E7" w:rsidRDefault="000615E7" w:rsidP="00CD4360">
            <w:pPr>
              <w:pStyle w:val="TableBody8pt"/>
            </w:pPr>
            <w:r>
              <w:t xml:space="preserve">Specifies the URL to the Sysdig Linux native install agent, for example, </w:t>
            </w:r>
            <w:r>
              <w:rPr>
                <w:rStyle w:val="CodingLanguage"/>
              </w:rPr>
              <w:t>https://s3.amazonaws.com/download.draios.com/stable/install-agent</w:t>
            </w:r>
          </w:p>
        </w:tc>
      </w:tr>
      <w:tr w:rsidR="000615E7" w14:paraId="2838F659" w14:textId="77777777" w:rsidTr="00CD2A0F">
        <w:trPr>
          <w:cantSplit/>
        </w:trPr>
        <w:tc>
          <w:tcPr>
            <w:tcW w:w="1560" w:type="dxa"/>
          </w:tcPr>
          <w:p w14:paraId="7D0DAB90" w14:textId="77777777" w:rsidR="000615E7" w:rsidRDefault="000615E7" w:rsidP="00CD4360">
            <w:pPr>
              <w:pStyle w:val="TableBody8pt"/>
            </w:pPr>
            <w:r>
              <w:t>sysdig_tags</w:t>
            </w:r>
          </w:p>
        </w:tc>
        <w:tc>
          <w:tcPr>
            <w:tcW w:w="1680" w:type="dxa"/>
          </w:tcPr>
          <w:p w14:paraId="107BA3C8" w14:textId="64C7C9CF" w:rsidR="000615E7" w:rsidRDefault="00234962" w:rsidP="00CD4360">
            <w:pPr>
              <w:pStyle w:val="TableBody8pt"/>
            </w:pPr>
            <w:r>
              <w:t>group_var</w:t>
            </w:r>
            <w:r w:rsidR="00B0382D">
              <w:t>s/all/vars</w:t>
            </w:r>
          </w:p>
        </w:tc>
        <w:tc>
          <w:tcPr>
            <w:tcW w:w="6720" w:type="dxa"/>
          </w:tcPr>
          <w:p w14:paraId="7246FBDB" w14:textId="77777777" w:rsidR="000615E7" w:rsidRDefault="000615E7" w:rsidP="00CD4360">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bl>
    <w:p w14:paraId="2C4F7C7D" w14:textId="77777777" w:rsidR="000615E7" w:rsidRDefault="000615E7" w:rsidP="0058095B">
      <w:pPr>
        <w:pStyle w:val="BodyTextMetricHPELight10pt"/>
      </w:pPr>
    </w:p>
    <w:p w14:paraId="00679E2E" w14:textId="77777777" w:rsidR="000615E7" w:rsidRDefault="000615E7" w:rsidP="000615E7">
      <w:pPr>
        <w:pStyle w:val="Heading3"/>
      </w:pPr>
      <w:bookmarkStart w:id="313" w:name="_Ref523996212"/>
      <w:r w:rsidRPr="000609AB">
        <w:t>Sysdig configuration for Kubernetes</w:t>
      </w:r>
      <w:bookmarkEnd w:id="313"/>
    </w:p>
    <w:p w14:paraId="222C0B3A" w14:textId="5EBE632D" w:rsidR="000615E7" w:rsidRDefault="000615E7" w:rsidP="0058095B">
      <w:pPr>
        <w:pStyle w:val="BodyTextMetricHPELight10pt"/>
      </w:pPr>
      <w:r>
        <w:t xml:space="preserve">The playbook </w:t>
      </w:r>
      <w:r>
        <w:rPr>
          <w:rStyle w:val="CodingLanguage"/>
        </w:rPr>
        <w:t>playbooks/</w:t>
      </w:r>
      <w:r w:rsidR="00D91E8B" w:rsidRPr="00D91E8B">
        <w:rPr>
          <w:rStyle w:val="CodingLanguage"/>
        </w:rPr>
        <w:t>sysdig-k8s-rbac.yml</w:t>
      </w:r>
      <w:r>
        <w:t xml:space="preserve"> is used to automate the configuration of the SaaS setup for Kubernetes</w:t>
      </w:r>
      <w:r w:rsidR="00D91E8B">
        <w:t xml:space="preserve">. </w:t>
      </w:r>
      <w:r>
        <w:t xml:space="preserve">The variables used to configure Sysdig for Kubernetes are detailed in </w:t>
      </w:r>
      <w:r w:rsidRPr="009534F0">
        <w:fldChar w:fldCharType="begin"/>
      </w:r>
      <w:r w:rsidRPr="00667E19">
        <w:instrText xml:space="preserve"> REF _Ref524339459 \h </w:instrText>
      </w:r>
      <w:r>
        <w:instrText xml:space="preserve"> \* MERGEFORMAT </w:instrText>
      </w:r>
      <w:r w:rsidRPr="009534F0">
        <w:fldChar w:fldCharType="separate"/>
      </w:r>
      <w:r w:rsidR="00D84FAE" w:rsidRPr="00D84FAE">
        <w:t>Table 24</w:t>
      </w:r>
      <w:r w:rsidRPr="009534F0">
        <w:fldChar w:fldCharType="end"/>
      </w:r>
      <w:r w:rsidRPr="00667E19">
        <w:t>.</w:t>
      </w:r>
    </w:p>
    <w:p w14:paraId="0EB7729D" w14:textId="77777777" w:rsidR="000615E7" w:rsidRDefault="000615E7" w:rsidP="000615E7">
      <w:pPr>
        <w:pStyle w:val="MISCTableCaptionHeader8pt"/>
      </w:pPr>
      <w:bookmarkStart w:id="314" w:name="_Ref524339459"/>
      <w:r w:rsidRPr="005967EA">
        <w:rPr>
          <w:rStyle w:val="MISCTableCaptionHeaderBold8pt"/>
        </w:rPr>
        <w:t xml:space="preserve">Table </w:t>
      </w:r>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D84FAE">
        <w:rPr>
          <w:rStyle w:val="MISCTableCaptionHeaderBold8pt"/>
          <w:noProof/>
        </w:rPr>
        <w:t>24</w:t>
      </w:r>
      <w:r w:rsidRPr="005967EA">
        <w:rPr>
          <w:rStyle w:val="MISCTableCaptionHeaderBold8pt"/>
        </w:rPr>
        <w:fldChar w:fldCharType="end"/>
      </w:r>
      <w:bookmarkEnd w:id="314"/>
      <w:r w:rsidRPr="005967EA">
        <w:rPr>
          <w:rStyle w:val="MISCTableCaptionHeaderBold8pt"/>
        </w:rPr>
        <w:t>.</w:t>
      </w:r>
      <w:r>
        <w:t xml:space="preserve"> Sysdig variables for Kubernetes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1620"/>
        <w:gridCol w:w="6270"/>
      </w:tblGrid>
      <w:tr w:rsidR="000615E7" w14:paraId="721F2817" w14:textId="77777777" w:rsidTr="00CD2A0F">
        <w:trPr>
          <w:cantSplit/>
        </w:trPr>
        <w:tc>
          <w:tcPr>
            <w:tcW w:w="2070" w:type="dxa"/>
            <w:tcBorders>
              <w:top w:val="nil"/>
              <w:bottom w:val="single" w:sz="36" w:space="0" w:color="00B388"/>
            </w:tcBorders>
          </w:tcPr>
          <w:p w14:paraId="2EB497ED" w14:textId="77777777" w:rsidR="000615E7" w:rsidRDefault="000615E7" w:rsidP="00CD4360">
            <w:pPr>
              <w:pStyle w:val="TableSubhead8pt"/>
            </w:pPr>
            <w:r>
              <w:t>Variable</w:t>
            </w:r>
          </w:p>
        </w:tc>
        <w:tc>
          <w:tcPr>
            <w:tcW w:w="1620" w:type="dxa"/>
            <w:tcBorders>
              <w:top w:val="nil"/>
              <w:bottom w:val="single" w:sz="36" w:space="0" w:color="00B388"/>
            </w:tcBorders>
          </w:tcPr>
          <w:p w14:paraId="61351CFD" w14:textId="77777777" w:rsidR="000615E7" w:rsidRDefault="000615E7" w:rsidP="00CD4360">
            <w:pPr>
              <w:pStyle w:val="TableSubhead8pt"/>
            </w:pPr>
            <w:r>
              <w:t>File</w:t>
            </w:r>
          </w:p>
        </w:tc>
        <w:tc>
          <w:tcPr>
            <w:tcW w:w="6270" w:type="dxa"/>
            <w:tcBorders>
              <w:top w:val="nil"/>
              <w:bottom w:val="single" w:sz="36" w:space="0" w:color="00B388"/>
            </w:tcBorders>
          </w:tcPr>
          <w:p w14:paraId="4DA5F119" w14:textId="77777777" w:rsidR="000615E7" w:rsidRDefault="000615E7" w:rsidP="00CD4360">
            <w:pPr>
              <w:pStyle w:val="TableSubhead8pt"/>
            </w:pPr>
            <w:r>
              <w:t>Description</w:t>
            </w:r>
          </w:p>
        </w:tc>
      </w:tr>
      <w:tr w:rsidR="000615E7" w14:paraId="560307F6" w14:textId="77777777" w:rsidTr="00CD2A0F">
        <w:trPr>
          <w:cantSplit/>
        </w:trPr>
        <w:tc>
          <w:tcPr>
            <w:tcW w:w="2070" w:type="dxa"/>
          </w:tcPr>
          <w:p w14:paraId="3051FCA8" w14:textId="77777777" w:rsidR="000615E7" w:rsidRDefault="000615E7" w:rsidP="00CD4360">
            <w:pPr>
              <w:pStyle w:val="TableBody8pt"/>
            </w:pPr>
            <w:r>
              <w:t>sysdig_access_key</w:t>
            </w:r>
          </w:p>
        </w:tc>
        <w:tc>
          <w:tcPr>
            <w:tcW w:w="1620" w:type="dxa"/>
          </w:tcPr>
          <w:p w14:paraId="54568E13" w14:textId="189E742A" w:rsidR="000615E7" w:rsidRDefault="00234962" w:rsidP="00CD4360">
            <w:pPr>
              <w:pStyle w:val="TableBody8pt"/>
            </w:pPr>
            <w:r>
              <w:rPr>
                <w:rStyle w:val="BoldEmpha"/>
              </w:rPr>
              <w:t>group_var</w:t>
            </w:r>
            <w:r w:rsidR="0083650F">
              <w:rPr>
                <w:rStyle w:val="BoldEmpha"/>
              </w:rPr>
              <w:t>s/all/vault</w:t>
            </w:r>
          </w:p>
        </w:tc>
        <w:tc>
          <w:tcPr>
            <w:tcW w:w="6270" w:type="dxa"/>
          </w:tcPr>
          <w:p w14:paraId="17954EF7" w14:textId="77777777" w:rsidR="000615E7" w:rsidRDefault="000615E7" w:rsidP="00CD4360">
            <w:pPr>
              <w:pStyle w:val="TableBody8pt"/>
            </w:pPr>
            <w:r>
              <w:t xml:space="preserve">After the activation of your account on the Sysdig portal, you will be provided with your access key. This is used by the playbooks to install the agent on each UCP, DTR and Linux Kubernetes worker nodes. </w:t>
            </w:r>
          </w:p>
        </w:tc>
      </w:tr>
      <w:tr w:rsidR="00D91E8B" w14:paraId="40F2EEB8" w14:textId="77777777" w:rsidTr="00CD2A0F">
        <w:trPr>
          <w:cantSplit/>
        </w:trPr>
        <w:tc>
          <w:tcPr>
            <w:tcW w:w="2070" w:type="dxa"/>
          </w:tcPr>
          <w:p w14:paraId="40DB4FB4" w14:textId="456B57FC" w:rsidR="00D91E8B" w:rsidRDefault="00D91E8B" w:rsidP="00CD4360">
            <w:pPr>
              <w:pStyle w:val="TableBody8pt"/>
            </w:pPr>
            <w:r w:rsidRPr="00D91E8B">
              <w:t>sysdig_collector</w:t>
            </w:r>
          </w:p>
        </w:tc>
        <w:tc>
          <w:tcPr>
            <w:tcW w:w="1620" w:type="dxa"/>
          </w:tcPr>
          <w:p w14:paraId="388D8E19" w14:textId="1FC78CD9" w:rsidR="00D91E8B" w:rsidRDefault="00234962" w:rsidP="00CD4360">
            <w:pPr>
              <w:pStyle w:val="TableBody8pt"/>
              <w:rPr>
                <w:rStyle w:val="BoldEmpha"/>
              </w:rPr>
            </w:pPr>
            <w:r>
              <w:t>group_var</w:t>
            </w:r>
            <w:r w:rsidR="00B0382D">
              <w:t>s/all/vars</w:t>
            </w:r>
          </w:p>
        </w:tc>
        <w:tc>
          <w:tcPr>
            <w:tcW w:w="6270" w:type="dxa"/>
          </w:tcPr>
          <w:p w14:paraId="29912987" w14:textId="4ECF1DB9" w:rsidR="00D91E8B" w:rsidRDefault="00DE72AE" w:rsidP="00CD4360">
            <w:pPr>
              <w:pStyle w:val="TableBody8pt"/>
            </w:pPr>
            <w:r w:rsidRPr="00DE72AE">
              <w:t>The URL for the Sysdig SaaS, by default, '</w:t>
            </w:r>
            <w:r w:rsidRPr="00DE72AE">
              <w:rPr>
                <w:rStyle w:val="CodingLanguage"/>
              </w:rPr>
              <w:t>collector.sysdigcloud.com</w:t>
            </w:r>
            <w:r w:rsidRPr="00DE72AE">
              <w:t>'</w:t>
            </w:r>
          </w:p>
        </w:tc>
      </w:tr>
      <w:tr w:rsidR="00D91E8B" w14:paraId="1BDEA547" w14:textId="77777777" w:rsidTr="00CD2A0F">
        <w:trPr>
          <w:cantSplit/>
        </w:trPr>
        <w:tc>
          <w:tcPr>
            <w:tcW w:w="2070" w:type="dxa"/>
          </w:tcPr>
          <w:p w14:paraId="6ADEE439" w14:textId="15612041" w:rsidR="00D91E8B" w:rsidRDefault="00D91E8B" w:rsidP="00CD4360">
            <w:pPr>
              <w:pStyle w:val="TableBody8pt"/>
            </w:pPr>
            <w:r w:rsidRPr="00D91E8B">
              <w:t>sysdig_collector_port</w:t>
            </w:r>
          </w:p>
        </w:tc>
        <w:tc>
          <w:tcPr>
            <w:tcW w:w="1620" w:type="dxa"/>
          </w:tcPr>
          <w:p w14:paraId="03E6522D" w14:textId="6F2EBAB5" w:rsidR="00D91E8B" w:rsidRDefault="00234962" w:rsidP="00CD4360">
            <w:pPr>
              <w:pStyle w:val="TableBody8pt"/>
              <w:rPr>
                <w:rStyle w:val="BoldEmpha"/>
              </w:rPr>
            </w:pPr>
            <w:r>
              <w:t>group_var</w:t>
            </w:r>
            <w:r w:rsidR="00B0382D">
              <w:t>s/all/vars</w:t>
            </w:r>
          </w:p>
        </w:tc>
        <w:tc>
          <w:tcPr>
            <w:tcW w:w="6270" w:type="dxa"/>
          </w:tcPr>
          <w:p w14:paraId="35EB3861" w14:textId="18120232" w:rsidR="00D91E8B" w:rsidRDefault="00DE72AE" w:rsidP="00CD4360">
            <w:pPr>
              <w:pStyle w:val="TableBody8pt"/>
            </w:pPr>
            <w:r w:rsidRPr="00DE72AE">
              <w:t xml:space="preserve">The port used by the agent, by default, </w:t>
            </w:r>
            <w:r w:rsidRPr="00DE72AE">
              <w:rPr>
                <w:rStyle w:val="CodingLanguage"/>
              </w:rPr>
              <w:t>'6666'</w:t>
            </w:r>
          </w:p>
        </w:tc>
      </w:tr>
      <w:tr w:rsidR="00DE72AE" w14:paraId="29A1DB38" w14:textId="77777777" w:rsidTr="00CD2A0F">
        <w:trPr>
          <w:cantSplit/>
        </w:trPr>
        <w:tc>
          <w:tcPr>
            <w:tcW w:w="2070" w:type="dxa"/>
          </w:tcPr>
          <w:p w14:paraId="3FD993D0" w14:textId="1E653CB2" w:rsidR="00DE72AE" w:rsidRPr="000609AB" w:rsidRDefault="00DE72AE" w:rsidP="00DE72AE">
            <w:pPr>
              <w:pStyle w:val="TableBody8pt"/>
            </w:pPr>
            <w:r>
              <w:t>sysdig_tags</w:t>
            </w:r>
          </w:p>
        </w:tc>
        <w:tc>
          <w:tcPr>
            <w:tcW w:w="1620" w:type="dxa"/>
          </w:tcPr>
          <w:p w14:paraId="19085627" w14:textId="7CDFA714" w:rsidR="00DE72AE" w:rsidRDefault="00234962" w:rsidP="00DE72AE">
            <w:pPr>
              <w:pStyle w:val="TableBody8pt"/>
            </w:pPr>
            <w:r>
              <w:t>group_var</w:t>
            </w:r>
            <w:r w:rsidR="00B0382D">
              <w:t>s/all/vars</w:t>
            </w:r>
          </w:p>
        </w:tc>
        <w:tc>
          <w:tcPr>
            <w:tcW w:w="6270" w:type="dxa"/>
          </w:tcPr>
          <w:p w14:paraId="6FDDC37F" w14:textId="324531C6" w:rsidR="00DE72AE" w:rsidRPr="000609AB" w:rsidRDefault="00DE72AE" w:rsidP="00DE72AE">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r w:rsidR="00DE72AE" w14:paraId="7220F50E" w14:textId="77777777" w:rsidTr="00CD2A0F">
        <w:trPr>
          <w:cantSplit/>
        </w:trPr>
        <w:tc>
          <w:tcPr>
            <w:tcW w:w="2070" w:type="dxa"/>
          </w:tcPr>
          <w:p w14:paraId="5EF1CF9E" w14:textId="77777777" w:rsidR="00DE72AE" w:rsidRDefault="00DE72AE" w:rsidP="00DE72AE">
            <w:pPr>
              <w:pStyle w:val="TableBody8pt"/>
            </w:pPr>
            <w:r w:rsidRPr="000609AB">
              <w:t>k8s_cluster</w:t>
            </w:r>
          </w:p>
        </w:tc>
        <w:tc>
          <w:tcPr>
            <w:tcW w:w="1620" w:type="dxa"/>
          </w:tcPr>
          <w:p w14:paraId="7DB6D79B" w14:textId="102F6C0E" w:rsidR="00DE72AE" w:rsidRDefault="00234962" w:rsidP="00DE72AE">
            <w:pPr>
              <w:pStyle w:val="TableBody8pt"/>
            </w:pPr>
            <w:r>
              <w:t>group_var</w:t>
            </w:r>
            <w:r w:rsidR="00B0382D">
              <w:t>s/all/vars</w:t>
            </w:r>
          </w:p>
        </w:tc>
        <w:tc>
          <w:tcPr>
            <w:tcW w:w="6270" w:type="dxa"/>
          </w:tcPr>
          <w:p w14:paraId="6A7A5522" w14:textId="77777777" w:rsidR="00DE72AE" w:rsidRPr="005967EA" w:rsidRDefault="00DE72AE" w:rsidP="00DE72AE">
            <w:pPr>
              <w:pStyle w:val="TableBody8pt"/>
              <w:rPr>
                <w:rFonts w:ascii="HPE Simple Light" w:hAnsi="HPE Simple Light"/>
              </w:rPr>
            </w:pPr>
            <w:r w:rsidRPr="000609AB">
              <w:t>This should match the cluster name displayed when you source the environment setup script, for example</w:t>
            </w:r>
            <w:ins w:id="315" w:author="Author">
              <w:r>
                <w:t>.</w:t>
              </w:r>
            </w:ins>
            <w:del w:id="316" w:author="Author">
              <w:r w:rsidRPr="000609AB" w:rsidDel="00BF113F">
                <w:delText>,</w:delText>
              </w:r>
            </w:del>
            <w:r>
              <w:br/>
            </w:r>
            <w:r>
              <w:br/>
            </w:r>
            <w:r>
              <w:rPr>
                <w:rStyle w:val="CodingLanguage"/>
              </w:rPr>
              <w:t># source env.sh</w:t>
            </w:r>
            <w:r>
              <w:rPr>
                <w:rStyle w:val="CodingLanguage"/>
              </w:rPr>
              <w:br/>
            </w:r>
            <w:r w:rsidRPr="000609AB">
              <w:rPr>
                <w:rStyle w:val="CodingLanguage"/>
              </w:rPr>
              <w:t>Cluster "</w:t>
            </w:r>
            <w:r>
              <w:rPr>
                <w:rStyle w:val="BoldEmpha"/>
              </w:rPr>
              <w:t>ucp_hpe</w:t>
            </w:r>
            <w:r w:rsidRPr="005967EA">
              <w:rPr>
                <w:rStyle w:val="BoldEmpha"/>
              </w:rPr>
              <w:t>-ucp.cloudra.local</w:t>
            </w:r>
            <w:r>
              <w:rPr>
                <w:rStyle w:val="CodingLanguage"/>
              </w:rPr>
              <w:t>:6443_admin" set.</w:t>
            </w:r>
            <w:r>
              <w:rPr>
                <w:rStyle w:val="CodingLanguage"/>
              </w:rPr>
              <w:br/>
              <w:t>User "ucp_hpe</w:t>
            </w:r>
            <w:r w:rsidRPr="000609AB">
              <w:rPr>
                <w:rStyle w:val="CodingLanguage"/>
              </w:rPr>
              <w:t>-ucp.cloudra.local:6443_admin" set.</w:t>
            </w:r>
            <w:r>
              <w:rPr>
                <w:rStyle w:val="CodingLanguage"/>
              </w:rPr>
              <w:br/>
            </w:r>
            <w:r>
              <w:br/>
            </w:r>
            <w:r w:rsidRPr="000609AB">
              <w:t>For more information, see the section on installing the UCP client bundle in</w:t>
            </w:r>
            <w:r>
              <w:t xml:space="preserve"> the section </w:t>
            </w:r>
            <w:r w:rsidRPr="00CA6038">
              <w:rPr>
                <w:u w:val="single"/>
              </w:rPr>
              <w:fldChar w:fldCharType="begin"/>
            </w:r>
            <w:r w:rsidRPr="00CA6038">
              <w:rPr>
                <w:u w:val="single"/>
              </w:rPr>
              <w:instrText xml:space="preserve"> REF _Ref524073107 \h </w:instrText>
            </w:r>
            <w:r w:rsidRPr="00CA6038">
              <w:rPr>
                <w:u w:val="single"/>
              </w:rPr>
            </w:r>
            <w:r w:rsidRPr="00CA6038">
              <w:rPr>
                <w:u w:val="single"/>
              </w:rPr>
              <w:fldChar w:fldCharType="separate"/>
            </w:r>
            <w:r w:rsidR="00D84FAE" w:rsidRPr="001404A8">
              <w:t>Deploying Sysdig monitoring on Kubernetes</w:t>
            </w:r>
            <w:r w:rsidRPr="00CA6038">
              <w:rPr>
                <w:u w:val="single"/>
              </w:rPr>
              <w:fldChar w:fldCharType="end"/>
            </w:r>
            <w:r w:rsidRPr="00CA6038">
              <w:rPr>
                <w:u w:val="single"/>
              </w:rPr>
              <w:t>.</w:t>
            </w:r>
          </w:p>
        </w:tc>
      </w:tr>
    </w:tbl>
    <w:p w14:paraId="75661604" w14:textId="77777777" w:rsidR="000615E7" w:rsidRDefault="000615E7" w:rsidP="000615E7">
      <w:pPr>
        <w:pStyle w:val="BulletLevel1LastBeforeBodycopy"/>
        <w:numPr>
          <w:ilvl w:val="0"/>
          <w:numId w:val="0"/>
        </w:numPr>
      </w:pPr>
    </w:p>
    <w:p w14:paraId="65F5FF06" w14:textId="77777777" w:rsidR="000615E7" w:rsidRDefault="000615E7" w:rsidP="000615E7">
      <w:pPr>
        <w:pStyle w:val="Heading2"/>
      </w:pPr>
      <w:bookmarkStart w:id="317" w:name="_Toc531698829"/>
      <w:bookmarkStart w:id="318" w:name="_Toc7097567"/>
      <w:r w:rsidRPr="00914B53">
        <w:t>Registering for Sysdig trial</w:t>
      </w:r>
      <w:bookmarkEnd w:id="317"/>
      <w:bookmarkEnd w:id="318"/>
    </w:p>
    <w:p w14:paraId="29456724" w14:textId="56AB6958" w:rsidR="000615E7" w:rsidRDefault="000615E7" w:rsidP="0058095B">
      <w:pPr>
        <w:pStyle w:val="BodyTextMetricHPELight10pt"/>
      </w:pPr>
      <w:r>
        <w:t xml:space="preserve">Hewlett Packard Enterprise has teamed up with Sysdig to offer a fully featured 90-day trial version of Sysdig Monitor and Secure as part of the </w:t>
      </w:r>
      <w:r w:rsidR="004D3CD7" w:rsidRPr="004D3CD7">
        <w:t>HPE Enterprise Containers as a Service with Docker EE</w:t>
      </w:r>
      <w:r>
        <w:t xml:space="preserve"> solution. For more details on how to sign up, see the GitHub repository at </w:t>
      </w:r>
      <w:hyperlink r:id="rId99" w:history="1">
        <w:r>
          <w:rPr>
            <w:rStyle w:val="Hyperlink"/>
          </w:rPr>
          <w:t>https://github.com/HewlettPackard/Docker-</w:t>
        </w:r>
        <w:r w:rsidR="00B0382D">
          <w:rPr>
            <w:rStyle w:val="Hyperlink"/>
          </w:rPr>
          <w:t>Synergy</w:t>
        </w:r>
      </w:hyperlink>
      <w:r>
        <w:t xml:space="preserve">.  </w:t>
      </w:r>
    </w:p>
    <w:p w14:paraId="6692A160" w14:textId="77777777" w:rsidR="000615E7" w:rsidRDefault="000615E7" w:rsidP="0058095B">
      <w:pPr>
        <w:pStyle w:val="BodyTextMetricHPELight10pt"/>
      </w:pPr>
      <w:r>
        <w:t xml:space="preserve">After registering for the trial, you will be presented with options for setting up your environment, as shown in </w:t>
      </w:r>
      <w:r w:rsidRPr="009534F0">
        <w:fldChar w:fldCharType="begin"/>
      </w:r>
      <w:r w:rsidRPr="003B6B84">
        <w:instrText xml:space="preserve"> REF _Ref523995482 \h </w:instrText>
      </w:r>
      <w:r>
        <w:instrText xml:space="preserve"> \* MERGEFORMAT </w:instrText>
      </w:r>
      <w:r w:rsidRPr="009534F0">
        <w:fldChar w:fldCharType="separate"/>
      </w:r>
      <w:r w:rsidR="00D84FAE" w:rsidRPr="00D84FAE">
        <w:t>Figure 40</w:t>
      </w:r>
      <w:r w:rsidRPr="009534F0">
        <w:fldChar w:fldCharType="end"/>
      </w:r>
      <w:r w:rsidRPr="004B75DE">
        <w:t>.</w:t>
      </w:r>
    </w:p>
    <w:p w14:paraId="2245BCCA" w14:textId="77777777" w:rsidR="000615E7" w:rsidRDefault="000615E7" w:rsidP="000615E7">
      <w:pPr>
        <w:pStyle w:val="FigureAfterspace"/>
      </w:pPr>
      <w:r>
        <w:rPr>
          <w:noProof/>
        </w:rPr>
        <w:lastRenderedPageBreak/>
        <w:drawing>
          <wp:inline distT="0" distB="0" distL="0" distR="0" wp14:anchorId="4E498389" wp14:editId="7547F070">
            <wp:extent cx="2806700" cy="2758884"/>
            <wp:effectExtent l="19050" t="19050" r="12700"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ysdig-setup-env.png"/>
                    <pic:cNvPicPr/>
                  </pic:nvPicPr>
                  <pic:blipFill>
                    <a:blip r:embed="rId100">
                      <a:extLst>
                        <a:ext uri="{28A0092B-C50C-407E-A947-70E740481C1C}">
                          <a14:useLocalDpi xmlns:a14="http://schemas.microsoft.com/office/drawing/2010/main" val="0"/>
                        </a:ext>
                      </a:extLst>
                    </a:blip>
                    <a:stretch>
                      <a:fillRect/>
                    </a:stretch>
                  </pic:blipFill>
                  <pic:spPr>
                    <a:xfrm>
                      <a:off x="0" y="0"/>
                      <a:ext cx="2829975" cy="2781763"/>
                    </a:xfrm>
                    <a:prstGeom prst="rect">
                      <a:avLst/>
                    </a:prstGeom>
                    <a:ln>
                      <a:solidFill>
                        <a:schemeClr val="accent1"/>
                      </a:solidFill>
                    </a:ln>
                  </pic:spPr>
                </pic:pic>
              </a:graphicData>
            </a:graphic>
          </wp:inline>
        </w:drawing>
      </w:r>
    </w:p>
    <w:p w14:paraId="68684DD9" w14:textId="77777777" w:rsidR="000615E7" w:rsidRDefault="000615E7" w:rsidP="000615E7">
      <w:pPr>
        <w:pStyle w:val="MISCFigureCaptionHeader8pt"/>
      </w:pPr>
      <w:bookmarkStart w:id="319" w:name="_Ref52399548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D84FAE">
        <w:rPr>
          <w:rStyle w:val="MISCFigureCaptionHeaderBold8pt"/>
          <w:noProof/>
        </w:rPr>
        <w:t>40</w:t>
      </w:r>
      <w:r w:rsidRPr="003B6B84">
        <w:rPr>
          <w:rStyle w:val="MISCFigureCaptionHeaderBold8pt"/>
        </w:rPr>
        <w:fldChar w:fldCharType="end"/>
      </w:r>
      <w:bookmarkEnd w:id="319"/>
      <w:r w:rsidRPr="003B6B84">
        <w:rPr>
          <w:rStyle w:val="MISCFigureCaptionHeaderBold8pt"/>
        </w:rPr>
        <w:t xml:space="preserve">. </w:t>
      </w:r>
      <w:r w:rsidRPr="009563C4">
        <w:t>Sysdig Monitor set up environment</w:t>
      </w:r>
    </w:p>
    <w:p w14:paraId="047F6E14" w14:textId="77777777" w:rsidR="000615E7" w:rsidRDefault="000615E7" w:rsidP="000615E7">
      <w:pPr>
        <w:pStyle w:val="Heading3"/>
      </w:pPr>
      <w:r w:rsidRPr="009563C4">
        <w:t>Sysdig Monitoring for Kubernetes</w:t>
      </w:r>
    </w:p>
    <w:p w14:paraId="27AEAC7D" w14:textId="77777777" w:rsidR="000615E7" w:rsidRPr="0013160E" w:rsidRDefault="000615E7" w:rsidP="0058095B">
      <w:pPr>
        <w:pStyle w:val="BodyTextMetricHPELight10pt"/>
      </w:pPr>
      <w:r w:rsidRPr="009563C4">
        <w:t xml:space="preserve">If you are deploying Sysdig monitoring on Kubernetes, select the </w:t>
      </w:r>
      <w:r w:rsidRPr="003B6B84">
        <w:rPr>
          <w:rStyle w:val="CodingLanguage"/>
        </w:rPr>
        <w:t>Kubernetes | GKE | OpenShift</w:t>
      </w:r>
      <w:r w:rsidRPr="009563C4">
        <w:t xml:space="preserve"> option. You will be presented with an ac</w:t>
      </w:r>
      <w:r>
        <w:t xml:space="preserve">cess code, as shown in </w:t>
      </w:r>
      <w:r w:rsidRPr="009534F0">
        <w:fldChar w:fldCharType="begin"/>
      </w:r>
      <w:r w:rsidRPr="003B6B84">
        <w:instrText xml:space="preserve"> REF _Ref524077305 \h </w:instrText>
      </w:r>
      <w:r>
        <w:instrText xml:space="preserve"> \* MERGEFORMAT </w:instrText>
      </w:r>
      <w:r w:rsidRPr="009534F0">
        <w:fldChar w:fldCharType="separate"/>
      </w:r>
      <w:r w:rsidR="00D84FAE" w:rsidRPr="00D84FAE">
        <w:t>Figure 41</w:t>
      </w:r>
      <w:r w:rsidRPr="009534F0">
        <w:fldChar w:fldCharType="end"/>
      </w:r>
      <w:r w:rsidRPr="004B75DE">
        <w:t>.</w:t>
      </w:r>
    </w:p>
    <w:p w14:paraId="731C0C3A" w14:textId="77777777" w:rsidR="000615E7" w:rsidRDefault="000615E7" w:rsidP="000615E7">
      <w:pPr>
        <w:pStyle w:val="FigureAfterspace"/>
      </w:pPr>
      <w:r>
        <w:rPr>
          <w:noProof/>
        </w:rPr>
        <w:drawing>
          <wp:inline distT="0" distB="0" distL="0" distR="0" wp14:anchorId="63DFF870" wp14:editId="224AD55A">
            <wp:extent cx="2905381" cy="2721935"/>
            <wp:effectExtent l="19050" t="19050" r="9525" b="215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ysdig-k8s.png"/>
                    <pic:cNvPicPr/>
                  </pic:nvPicPr>
                  <pic:blipFill>
                    <a:blip r:embed="rId101">
                      <a:extLst>
                        <a:ext uri="{28A0092B-C50C-407E-A947-70E740481C1C}">
                          <a14:useLocalDpi xmlns:a14="http://schemas.microsoft.com/office/drawing/2010/main" val="0"/>
                        </a:ext>
                      </a:extLst>
                    </a:blip>
                    <a:stretch>
                      <a:fillRect/>
                    </a:stretch>
                  </pic:blipFill>
                  <pic:spPr>
                    <a:xfrm>
                      <a:off x="0" y="0"/>
                      <a:ext cx="2929808" cy="2744820"/>
                    </a:xfrm>
                    <a:prstGeom prst="rect">
                      <a:avLst/>
                    </a:prstGeom>
                    <a:ln>
                      <a:solidFill>
                        <a:schemeClr val="accent1"/>
                      </a:solidFill>
                    </a:ln>
                  </pic:spPr>
                </pic:pic>
              </a:graphicData>
            </a:graphic>
          </wp:inline>
        </w:drawing>
      </w:r>
    </w:p>
    <w:p w14:paraId="160DFE97" w14:textId="77777777" w:rsidR="000615E7" w:rsidRDefault="000615E7" w:rsidP="000615E7">
      <w:pPr>
        <w:pStyle w:val="MISCFigureCaptionHeader8pt"/>
      </w:pPr>
      <w:bookmarkStart w:id="320" w:name="_Ref524077305"/>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D84FAE">
        <w:rPr>
          <w:rStyle w:val="MISCFigureCaptionHeaderBold8pt"/>
          <w:noProof/>
        </w:rPr>
        <w:t>41</w:t>
      </w:r>
      <w:r w:rsidRPr="003B6B84">
        <w:rPr>
          <w:rStyle w:val="MISCFigureCaptionHeaderBold8pt"/>
        </w:rPr>
        <w:fldChar w:fldCharType="end"/>
      </w:r>
      <w:bookmarkEnd w:id="320"/>
      <w:r w:rsidRPr="003B6B84">
        <w:rPr>
          <w:rStyle w:val="MISCFigureCaptionHeaderBold8pt"/>
        </w:rPr>
        <w:t>.</w:t>
      </w:r>
      <w:r>
        <w:t xml:space="preserve"> </w:t>
      </w:r>
      <w:r w:rsidRPr="009563C4">
        <w:t>Sysdig Monitor access code for Kubernetes</w:t>
      </w:r>
    </w:p>
    <w:p w14:paraId="31ECA187" w14:textId="6DDC2CD1" w:rsidR="000615E7" w:rsidRDefault="000615E7" w:rsidP="0058095B">
      <w:pPr>
        <w:pStyle w:val="BodyTextMetricHPELight10pt"/>
      </w:pPr>
      <w:r w:rsidRPr="005A6F10">
        <w:t xml:space="preserve">Use the </w:t>
      </w:r>
      <w:r w:rsidRPr="003B6B84">
        <w:rPr>
          <w:rStyle w:val="CodingLanguage"/>
        </w:rPr>
        <w:t>sysdig_access_key</w:t>
      </w:r>
      <w:r w:rsidRPr="005A6F10">
        <w:t xml:space="preserve"> field in your </w:t>
      </w:r>
      <w:r w:rsidR="00234962">
        <w:rPr>
          <w:rStyle w:val="CodingLanguage"/>
        </w:rPr>
        <w:t>group_var</w:t>
      </w:r>
      <w:r w:rsidR="0083650F">
        <w:rPr>
          <w:rStyle w:val="CodingLanguage"/>
        </w:rPr>
        <w:t>s/all/vault</w:t>
      </w:r>
      <w:r w:rsidRPr="005A6F10">
        <w:t>, as described in the section</w:t>
      </w:r>
      <w:r>
        <w:t xml:space="preserve">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D84FAE" w:rsidRPr="000609AB">
        <w:t>Sysdig configuration for Kubernetes</w:t>
      </w:r>
      <w:r w:rsidRPr="00CA6038">
        <w:rPr>
          <w:u w:val="single"/>
        </w:rPr>
        <w:fldChar w:fldCharType="end"/>
      </w:r>
      <w:r w:rsidRPr="00CA6038">
        <w:t>.</w:t>
      </w:r>
      <w:r w:rsidRPr="005A6F10">
        <w:t xml:space="preserve"> Once you deploy your environment and your Kubernetes nodes connect to the Sysdig SaaS platform, Sysdig will automatically display information regarding y</w:t>
      </w:r>
      <w:r>
        <w:t>our setup, as shown in</w:t>
      </w:r>
      <w:r w:rsidRPr="009534F0">
        <w:t xml:space="preserve"> </w:t>
      </w:r>
      <w:r w:rsidRPr="004B75DE">
        <w:fldChar w:fldCharType="begin"/>
      </w:r>
      <w:r w:rsidRPr="003B6B84">
        <w:instrText xml:space="preserve"> REF _Ref523996402 \h </w:instrText>
      </w:r>
      <w:r>
        <w:instrText xml:space="preserve"> \* MERGEFORMAT </w:instrText>
      </w:r>
      <w:r w:rsidRPr="004B75DE">
        <w:fldChar w:fldCharType="separate"/>
      </w:r>
      <w:r w:rsidR="00D84FAE" w:rsidRPr="00D84FAE">
        <w:t>Figure 42</w:t>
      </w:r>
      <w:r w:rsidRPr="004B75DE">
        <w:fldChar w:fldCharType="end"/>
      </w:r>
      <w:r w:rsidRPr="0013160E">
        <w:t>.</w:t>
      </w:r>
    </w:p>
    <w:p w14:paraId="5DFD7422" w14:textId="77777777" w:rsidR="000615E7" w:rsidRDefault="000615E7" w:rsidP="000615E7">
      <w:pPr>
        <w:pStyle w:val="FigureAfterspace"/>
      </w:pPr>
      <w:r>
        <w:rPr>
          <w:noProof/>
        </w:rPr>
        <w:lastRenderedPageBreak/>
        <w:drawing>
          <wp:inline distT="0" distB="0" distL="0" distR="0" wp14:anchorId="2BE7B06B" wp14:editId="7267C0B9">
            <wp:extent cx="5381625" cy="2813892"/>
            <wp:effectExtent l="19050" t="19050" r="9525" b="247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ysdig-k8s-spotlight.png"/>
                    <pic:cNvPicPr/>
                  </pic:nvPicPr>
                  <pic:blipFill>
                    <a:blip r:embed="rId102">
                      <a:extLst>
                        <a:ext uri="{28A0092B-C50C-407E-A947-70E740481C1C}">
                          <a14:useLocalDpi xmlns:a14="http://schemas.microsoft.com/office/drawing/2010/main" val="0"/>
                        </a:ext>
                      </a:extLst>
                    </a:blip>
                    <a:stretch>
                      <a:fillRect/>
                    </a:stretch>
                  </pic:blipFill>
                  <pic:spPr>
                    <a:xfrm>
                      <a:off x="0" y="0"/>
                      <a:ext cx="5392301" cy="2819474"/>
                    </a:xfrm>
                    <a:prstGeom prst="rect">
                      <a:avLst/>
                    </a:prstGeom>
                    <a:ln>
                      <a:solidFill>
                        <a:schemeClr val="accent1"/>
                      </a:solidFill>
                    </a:ln>
                  </pic:spPr>
                </pic:pic>
              </a:graphicData>
            </a:graphic>
          </wp:inline>
        </w:drawing>
      </w:r>
    </w:p>
    <w:p w14:paraId="5F5D301D" w14:textId="77777777" w:rsidR="000615E7" w:rsidRDefault="000615E7" w:rsidP="000615E7">
      <w:pPr>
        <w:pStyle w:val="MISCFigureCaptionHeader8pt"/>
      </w:pPr>
      <w:bookmarkStart w:id="321" w:name="_Ref52399640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D84FAE">
        <w:rPr>
          <w:rStyle w:val="MISCFigureCaptionHeaderBold8pt"/>
          <w:noProof/>
        </w:rPr>
        <w:t>42</w:t>
      </w:r>
      <w:r w:rsidRPr="003B6B84">
        <w:rPr>
          <w:rStyle w:val="MISCFigureCaptionHeaderBold8pt"/>
        </w:rPr>
        <w:fldChar w:fldCharType="end"/>
      </w:r>
      <w:bookmarkEnd w:id="321"/>
      <w:r>
        <w:t xml:space="preserve">. </w:t>
      </w:r>
      <w:r w:rsidRPr="005A6F10">
        <w:t>Sysdig Monitor Spotlight for Kubernetes</w:t>
      </w:r>
    </w:p>
    <w:p w14:paraId="150BBABB" w14:textId="77777777" w:rsidR="000615E7" w:rsidRDefault="000615E7" w:rsidP="0058095B">
      <w:pPr>
        <w:pStyle w:val="BodyTextMetricHPELight10pt"/>
      </w:pPr>
      <w:r w:rsidRPr="005A6F10">
        <w:t xml:space="preserve">Select </w:t>
      </w:r>
      <w:r w:rsidRPr="003B6B84">
        <w:rPr>
          <w:rStyle w:val="CodingLanguage"/>
        </w:rPr>
        <w:t>View Dashboard</w:t>
      </w:r>
      <w:r w:rsidRPr="005A6F10">
        <w:t xml:space="preserve"> for an entry point to accessing all your monitoring data. Alternatively, you can browse to </w:t>
      </w:r>
      <w:hyperlink r:id="rId103" w:history="1">
        <w:r w:rsidRPr="005A6F10">
          <w:rPr>
            <w:rStyle w:val="Hyperlink"/>
          </w:rPr>
          <w:t>https://app.sysdigcloud.com</w:t>
        </w:r>
      </w:hyperlink>
      <w:r w:rsidRPr="005A6F10">
        <w:t xml:space="preserve"> at any time to access your dashboards.</w:t>
      </w:r>
    </w:p>
    <w:p w14:paraId="7E074483" w14:textId="77777777" w:rsidR="000615E7" w:rsidRDefault="000615E7" w:rsidP="000615E7">
      <w:pPr>
        <w:pStyle w:val="Heading3"/>
      </w:pPr>
      <w:r w:rsidRPr="009432CE">
        <w:t>Sysdig Monitor for Docker swarm</w:t>
      </w:r>
    </w:p>
    <w:p w14:paraId="77DC58B6" w14:textId="77777777" w:rsidR="000615E7" w:rsidRDefault="000615E7" w:rsidP="0058095B">
      <w:pPr>
        <w:pStyle w:val="BodyTextMetricHPELight10pt"/>
      </w:pPr>
      <w:r w:rsidRPr="009432CE">
        <w:t xml:space="preserve">If you are deploying Sysdig monitoring on Docker swarm, select the </w:t>
      </w:r>
      <w:r w:rsidRPr="003B6B84">
        <w:rPr>
          <w:rStyle w:val="CodingLanguage"/>
        </w:rPr>
        <w:t>Non-Orchestrated: Native Linux</w:t>
      </w:r>
      <w:r w:rsidRPr="009432CE">
        <w:t xml:space="preserve"> option. You will be presented with a screen containing details for the URL to download the Sysdig agent, along with your access code embedded in the command, as shown in</w:t>
      </w:r>
      <w:r>
        <w:t xml:space="preserve"> </w:t>
      </w:r>
      <w:r w:rsidRPr="009534F0">
        <w:fldChar w:fldCharType="begin"/>
      </w:r>
      <w:r w:rsidRPr="003B6B84">
        <w:instrText xml:space="preserve"> REF _Ref523998230 \h </w:instrText>
      </w:r>
      <w:r>
        <w:instrText xml:space="preserve"> \* MERGEFORMAT </w:instrText>
      </w:r>
      <w:r w:rsidRPr="009534F0">
        <w:fldChar w:fldCharType="separate"/>
      </w:r>
      <w:r w:rsidR="00D84FAE" w:rsidRPr="00D84FAE">
        <w:t>Figure 43</w:t>
      </w:r>
      <w:r w:rsidRPr="009534F0">
        <w:fldChar w:fldCharType="end"/>
      </w:r>
      <w:r>
        <w:t>.</w:t>
      </w:r>
    </w:p>
    <w:p w14:paraId="5B443986" w14:textId="77777777" w:rsidR="000615E7" w:rsidRDefault="000615E7" w:rsidP="000615E7">
      <w:pPr>
        <w:pStyle w:val="FigureAfterspace"/>
      </w:pPr>
      <w:r>
        <w:rPr>
          <w:noProof/>
        </w:rPr>
        <w:drawing>
          <wp:inline distT="0" distB="0" distL="0" distR="0" wp14:anchorId="115980D5" wp14:editId="31B0162A">
            <wp:extent cx="5571429" cy="2504762"/>
            <wp:effectExtent l="19050" t="19050" r="10795"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sdig-docker.png"/>
                    <pic:cNvPicPr/>
                  </pic:nvPicPr>
                  <pic:blipFill>
                    <a:blip r:embed="rId104">
                      <a:extLst>
                        <a:ext uri="{28A0092B-C50C-407E-A947-70E740481C1C}">
                          <a14:useLocalDpi xmlns:a14="http://schemas.microsoft.com/office/drawing/2010/main" val="0"/>
                        </a:ext>
                      </a:extLst>
                    </a:blip>
                    <a:stretch>
                      <a:fillRect/>
                    </a:stretch>
                  </pic:blipFill>
                  <pic:spPr>
                    <a:xfrm>
                      <a:off x="0" y="0"/>
                      <a:ext cx="5571429" cy="2504762"/>
                    </a:xfrm>
                    <a:prstGeom prst="rect">
                      <a:avLst/>
                    </a:prstGeom>
                    <a:ln>
                      <a:solidFill>
                        <a:schemeClr val="accent1"/>
                      </a:solidFill>
                    </a:ln>
                  </pic:spPr>
                </pic:pic>
              </a:graphicData>
            </a:graphic>
          </wp:inline>
        </w:drawing>
      </w:r>
    </w:p>
    <w:p w14:paraId="635FA9D0" w14:textId="77777777" w:rsidR="000615E7" w:rsidRPr="009534F0" w:rsidRDefault="000615E7" w:rsidP="000615E7">
      <w:pPr>
        <w:pStyle w:val="MISCFigureCaptionHeader8pt"/>
      </w:pPr>
      <w:bookmarkStart w:id="322" w:name="_Ref523998230"/>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D84FAE">
        <w:rPr>
          <w:rStyle w:val="MISCFigureCaptionHeaderBold8pt"/>
          <w:noProof/>
        </w:rPr>
        <w:t>43</w:t>
      </w:r>
      <w:r w:rsidRPr="003B6B84">
        <w:rPr>
          <w:rStyle w:val="MISCFigureCaptionHeaderBold8pt"/>
        </w:rPr>
        <w:fldChar w:fldCharType="end"/>
      </w:r>
      <w:bookmarkEnd w:id="322"/>
      <w:r w:rsidRPr="003B6B84">
        <w:rPr>
          <w:rStyle w:val="MISCFigureCaptionHeaderBold8pt"/>
        </w:rPr>
        <w:t xml:space="preserve">. </w:t>
      </w:r>
      <w:r w:rsidRPr="009432CE">
        <w:t>Sysdig Monitor download location and access code for Docker</w:t>
      </w:r>
    </w:p>
    <w:p w14:paraId="68026C1F" w14:textId="02AFD043" w:rsidR="000615E7" w:rsidRDefault="000615E7" w:rsidP="0058095B">
      <w:pPr>
        <w:pStyle w:val="BodyTextMetricHPELight10pt"/>
      </w:pPr>
      <w:r w:rsidRPr="009432CE">
        <w:t xml:space="preserve">The download URL is used in the </w:t>
      </w:r>
      <w:r w:rsidRPr="003B6B84">
        <w:rPr>
          <w:rStyle w:val="CodingLanguage"/>
        </w:rPr>
        <w:t>sysdig_agent</w:t>
      </w:r>
      <w:r w:rsidRPr="009432CE">
        <w:t xml:space="preserve"> field in </w:t>
      </w:r>
      <w:r w:rsidR="00234962">
        <w:rPr>
          <w:rStyle w:val="CodingLanguage"/>
        </w:rPr>
        <w:t>group_var</w:t>
      </w:r>
      <w:r w:rsidR="00B0382D">
        <w:rPr>
          <w:rStyle w:val="CodingLanguage"/>
        </w:rPr>
        <w:t>s/all/vars</w:t>
      </w:r>
      <w:r>
        <w:rPr>
          <w:rStyle w:val="CodingLanguage"/>
        </w:rPr>
        <w:t>,</w:t>
      </w:r>
      <w:r w:rsidRPr="009432CE">
        <w:t xml:space="preserve"> while the access code is stored in the </w:t>
      </w:r>
      <w:r w:rsidRPr="003B6B84">
        <w:rPr>
          <w:rStyle w:val="CodingLanguage"/>
        </w:rPr>
        <w:t>sysdig_access_key</w:t>
      </w:r>
      <w:r w:rsidRPr="009432CE">
        <w:t xml:space="preserve"> field in your </w:t>
      </w:r>
      <w:r w:rsidR="00234962">
        <w:rPr>
          <w:rStyle w:val="CodingLanguage"/>
        </w:rPr>
        <w:t>group_var</w:t>
      </w:r>
      <w:r w:rsidR="0083650F">
        <w:rPr>
          <w:rStyle w:val="CodingLanguage"/>
        </w:rPr>
        <w:t>s/all/vault</w:t>
      </w:r>
      <w:r w:rsidRPr="009432CE">
        <w:t>, as described in the section</w:t>
      </w:r>
      <w:r>
        <w:t xml:space="preserve"> </w:t>
      </w:r>
      <w:r w:rsidRPr="00CA6038">
        <w:rPr>
          <w:u w:val="single"/>
        </w:rPr>
        <w:fldChar w:fldCharType="begin"/>
      </w:r>
      <w:r w:rsidRPr="00CA6038">
        <w:rPr>
          <w:u w:val="single"/>
        </w:rPr>
        <w:instrText xml:space="preserve"> REF _Ref523998319 \h </w:instrText>
      </w:r>
      <w:r w:rsidRPr="00CA6038">
        <w:rPr>
          <w:u w:val="single"/>
        </w:rPr>
      </w:r>
      <w:r w:rsidRPr="00CA6038">
        <w:rPr>
          <w:u w:val="single"/>
        </w:rPr>
        <w:fldChar w:fldCharType="separate"/>
      </w:r>
      <w:r w:rsidR="00D84FAE" w:rsidRPr="00D73B87">
        <w:t>Sysdig configuration for Docker swarm</w:t>
      </w:r>
      <w:r w:rsidRPr="00CA6038">
        <w:rPr>
          <w:u w:val="single"/>
        </w:rPr>
        <w:fldChar w:fldCharType="end"/>
      </w:r>
      <w:r w:rsidRPr="009432CE">
        <w:t>.</w:t>
      </w:r>
    </w:p>
    <w:p w14:paraId="3FFAE01E" w14:textId="77777777" w:rsidR="000615E7" w:rsidRDefault="000615E7" w:rsidP="0058095B">
      <w:pPr>
        <w:pStyle w:val="BodyTextMetricHPELight10pt"/>
      </w:pPr>
      <w:r w:rsidRPr="009432CE">
        <w:lastRenderedPageBreak/>
        <w:t xml:space="preserve">Once you deploy your environment and your Docker swarm nodes connect to the Sysdig SaaS platform, Sysdig will automatically display information regarding your setup. Alternatively, you can browse to </w:t>
      </w:r>
      <w:hyperlink r:id="rId105" w:history="1">
        <w:r w:rsidRPr="009432CE">
          <w:rPr>
            <w:rStyle w:val="Hyperlink"/>
          </w:rPr>
          <w:t>https://app.sysdigcloud.com</w:t>
        </w:r>
      </w:hyperlink>
      <w:r w:rsidRPr="009432CE">
        <w:t xml:space="preserve"> at any time to access your dashboards.</w:t>
      </w:r>
    </w:p>
    <w:p w14:paraId="1674A63C" w14:textId="77777777" w:rsidR="000615E7" w:rsidRDefault="000615E7" w:rsidP="000615E7">
      <w:pPr>
        <w:pStyle w:val="Heading2"/>
      </w:pPr>
      <w:bookmarkStart w:id="323" w:name="_Ref524073107"/>
      <w:bookmarkStart w:id="324" w:name="_Toc531698830"/>
      <w:bookmarkStart w:id="325" w:name="_Refd17e58676"/>
      <w:bookmarkStart w:id="326" w:name="_Tocd17e58676"/>
      <w:bookmarkStart w:id="327" w:name="_Toc7097568"/>
      <w:r w:rsidRPr="001404A8">
        <w:t>Deploying Sysdig monitoring on Kubernetes</w:t>
      </w:r>
      <w:bookmarkEnd w:id="323"/>
      <w:bookmarkEnd w:id="324"/>
      <w:bookmarkEnd w:id="327"/>
    </w:p>
    <w:p w14:paraId="1419FC47" w14:textId="77777777" w:rsidR="000615E7" w:rsidRPr="009534F0" w:rsidRDefault="000615E7" w:rsidP="0058095B">
      <w:pPr>
        <w:pStyle w:val="BodyTextMetricHPELight10pt"/>
      </w:pPr>
      <w:r>
        <w:t>The latest version of Sysdig supports monitoring of Kubernetes logs and metrics.</w:t>
      </w:r>
    </w:p>
    <w:p w14:paraId="43EFF746" w14:textId="77777777" w:rsidR="000615E7" w:rsidRDefault="000615E7" w:rsidP="000615E7">
      <w:pPr>
        <w:pStyle w:val="Heading4"/>
      </w:pPr>
      <w:r w:rsidRPr="001404A8">
        <w:t>Prerequisites</w:t>
      </w:r>
    </w:p>
    <w:p w14:paraId="67EE1D35" w14:textId="20F9B5BC" w:rsidR="000615E7" w:rsidRDefault="000615E7" w:rsidP="000615E7">
      <w:pPr>
        <w:pStyle w:val="BulletLevel1"/>
      </w:pPr>
      <w:r w:rsidRPr="001404A8">
        <w:t xml:space="preserve">Install the </w:t>
      </w:r>
      <w:r w:rsidRPr="00CD2A0F">
        <w:rPr>
          <w:rStyle w:val="CodingLanguage"/>
        </w:rPr>
        <w:t>kub</w:t>
      </w:r>
      <w:r w:rsidR="00BA797F" w:rsidRPr="00CD2A0F">
        <w:rPr>
          <w:rStyle w:val="CodingLanguage"/>
        </w:rPr>
        <w:t>ectl</w:t>
      </w:r>
      <w:r w:rsidR="00BA797F">
        <w:t xml:space="preserve"> binary on your Ansible box.</w:t>
      </w:r>
    </w:p>
    <w:p w14:paraId="34E35FDC" w14:textId="58EC62A1" w:rsidR="000615E7" w:rsidRDefault="000615E7" w:rsidP="000615E7">
      <w:pPr>
        <w:pStyle w:val="BulletLevel1"/>
      </w:pPr>
      <w:r w:rsidRPr="001404A8">
        <w:t>Install the UCP Client bundle for the admin user</w:t>
      </w:r>
      <w:r w:rsidR="00BA797F">
        <w:t>.</w:t>
      </w:r>
    </w:p>
    <w:p w14:paraId="11E13A17" w14:textId="77777777" w:rsidR="000615E7" w:rsidRPr="003B6B84" w:rsidRDefault="000615E7" w:rsidP="000615E7">
      <w:pPr>
        <w:pStyle w:val="BulletLevel1"/>
        <w:rPr>
          <w:rStyle w:val="CodingLanguage"/>
          <w:b/>
        </w:rPr>
      </w:pPr>
      <w:r w:rsidRPr="001404A8">
        <w:t xml:space="preserve">Confirm that you can connect to the cluster by running a test command, for example, </w:t>
      </w:r>
      <w:r w:rsidRPr="003B6B84">
        <w:rPr>
          <w:rStyle w:val="CodingLanguage"/>
        </w:rPr>
        <w:t>kubectl get nodes</w:t>
      </w:r>
    </w:p>
    <w:p w14:paraId="087E3C8E" w14:textId="77777777" w:rsidR="000615E7" w:rsidRPr="00CA6038" w:rsidRDefault="000615E7" w:rsidP="000615E7">
      <w:pPr>
        <w:pStyle w:val="BulletLevel1LastBeforeBodycopy"/>
        <w:rPr>
          <w:u w:val="single"/>
        </w:rPr>
      </w:pPr>
      <w:r w:rsidRPr="001404A8">
        <w:t>Ensure that you have configured the required variables,</w:t>
      </w:r>
      <w:r>
        <w:t xml:space="preserve"> as described in the section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D84FAE" w:rsidRPr="000609AB">
        <w:t>Sysdig configuration for Kubernetes</w:t>
      </w:r>
      <w:r w:rsidRPr="00CA6038">
        <w:rPr>
          <w:u w:val="single"/>
        </w:rPr>
        <w:fldChar w:fldCharType="end"/>
      </w:r>
    </w:p>
    <w:p w14:paraId="6DE5CFE7" w14:textId="690BF423" w:rsidR="000615E7" w:rsidRDefault="000615E7" w:rsidP="0058095B">
      <w:pPr>
        <w:pStyle w:val="BodyTextMetricHPELight10pt"/>
      </w:pPr>
      <w:r w:rsidRPr="001404A8">
        <w:t xml:space="preserve">For example, you add the relevant variables in the </w:t>
      </w:r>
      <w:r w:rsidR="00234962">
        <w:rPr>
          <w:rStyle w:val="CodingLanguage"/>
        </w:rPr>
        <w:t>group_var</w:t>
      </w:r>
      <w:r w:rsidR="00B0382D">
        <w:rPr>
          <w:rStyle w:val="CodingLanguage"/>
        </w:rPr>
        <w:t>s/all/vars</w:t>
      </w:r>
      <w:r w:rsidRPr="001404A8">
        <w:t xml:space="preserve"> file.</w:t>
      </w:r>
    </w:p>
    <w:p w14:paraId="15DD8414" w14:textId="77777777" w:rsidR="00BA797F" w:rsidRDefault="00BA797F" w:rsidP="00BA797F">
      <w:pPr>
        <w:pStyle w:val="BodyTextMetricHPELight10pt"/>
        <w:rPr>
          <w:rStyle w:val="CodingLanguage"/>
        </w:rPr>
      </w:pPr>
      <w:r w:rsidRPr="00BA797F">
        <w:rPr>
          <w:rStyle w:val="CodingLanguage"/>
        </w:rPr>
        <w:t>sysdig_collector: 'coll</w:t>
      </w:r>
      <w:r>
        <w:rPr>
          <w:rStyle w:val="CodingLanguage"/>
        </w:rPr>
        <w:t>ector.sysdigcloud.com'</w:t>
      </w:r>
      <w:r>
        <w:rPr>
          <w:rStyle w:val="CodingLanguage"/>
        </w:rPr>
        <w:br/>
        <w:t>sysdig_collector_port: '6666'</w:t>
      </w:r>
      <w:r>
        <w:rPr>
          <w:rStyle w:val="CodingLanguage"/>
        </w:rPr>
        <w:br/>
      </w:r>
      <w:r w:rsidRPr="00BA797F">
        <w:rPr>
          <w:rStyle w:val="CodingLanguage"/>
        </w:rPr>
        <w:t>sysdig_tags: 'location:Enter city,role:</w:t>
      </w:r>
      <w:r>
        <w:rPr>
          <w:rStyle w:val="CodingLanguage"/>
        </w:rPr>
        <w:t>Enter role,owner:Customer name'</w:t>
      </w:r>
      <w:r>
        <w:rPr>
          <w:rStyle w:val="CodingLanguage"/>
        </w:rPr>
        <w:br/>
      </w:r>
      <w:r w:rsidRPr="00BA797F">
        <w:rPr>
          <w:rStyle w:val="CodingLanguage"/>
        </w:rPr>
        <w:t>k8s_cluster: 'ucp_hpe2-ucp.cloudra.local'</w:t>
      </w:r>
    </w:p>
    <w:p w14:paraId="6C997788" w14:textId="61D918C5" w:rsidR="000615E7" w:rsidRPr="00BA797F" w:rsidRDefault="000615E7" w:rsidP="00BA797F">
      <w:pPr>
        <w:pStyle w:val="BodyTextMetricHPELight10pt"/>
        <w:rPr>
          <w:rFonts w:ascii="HPE Simple" w:hAnsi="HPE Simple"/>
        </w:rPr>
      </w:pPr>
      <w:r w:rsidRPr="001404A8">
        <w:t xml:space="preserve">You should add the access key to the encrypted </w:t>
      </w:r>
      <w:r w:rsidR="00234962">
        <w:rPr>
          <w:rStyle w:val="CodingLanguage"/>
        </w:rPr>
        <w:t>group_var</w:t>
      </w:r>
      <w:r w:rsidR="0083650F">
        <w:rPr>
          <w:rStyle w:val="CodingLanguage"/>
        </w:rPr>
        <w:t>s/all/vault</w:t>
      </w:r>
      <w:r w:rsidRPr="001404A8">
        <w:t xml:space="preserve"> using the command </w:t>
      </w:r>
      <w:r w:rsidRPr="003B6B84">
        <w:rPr>
          <w:rStyle w:val="CodingLanguage"/>
        </w:rPr>
        <w:t xml:space="preserve">ansible-vault edit </w:t>
      </w:r>
      <w:r w:rsidR="00234962">
        <w:rPr>
          <w:rStyle w:val="CodingLanguage"/>
        </w:rPr>
        <w:t>group_var</w:t>
      </w:r>
      <w:r w:rsidR="0083650F">
        <w:rPr>
          <w:rStyle w:val="CodingLanguage"/>
        </w:rPr>
        <w:t>s/all/vault</w:t>
      </w:r>
      <w:r w:rsidRPr="001404A8">
        <w:t>.</w:t>
      </w:r>
    </w:p>
    <w:p w14:paraId="568B96D7" w14:textId="77777777" w:rsidR="000615E7" w:rsidRPr="003B6B84" w:rsidRDefault="000615E7" w:rsidP="000615E7">
      <w:pPr>
        <w:pStyle w:val="BulletLevel1-2ndparagraphLastBeforeBodycopy"/>
        <w:ind w:left="0"/>
        <w:rPr>
          <w:rStyle w:val="CodingLanguage"/>
        </w:rPr>
      </w:pPr>
      <w:r w:rsidRPr="003B6B84">
        <w:rPr>
          <w:rStyle w:val="CodingLanguage"/>
        </w:rPr>
        <w:t>sysdig_access_key: '10****97-9160-****-9061-84bfd0f****0'</w:t>
      </w:r>
    </w:p>
    <w:p w14:paraId="44268874" w14:textId="77777777" w:rsidR="000615E7" w:rsidRDefault="000615E7" w:rsidP="000615E7">
      <w:pPr>
        <w:pStyle w:val="Heading4"/>
      </w:pPr>
      <w:r w:rsidRPr="001404A8">
        <w:t>Running the playbook</w:t>
      </w:r>
    </w:p>
    <w:p w14:paraId="154D9585" w14:textId="77777777" w:rsidR="000615E7" w:rsidRPr="009534F0" w:rsidRDefault="000615E7" w:rsidP="0058095B">
      <w:pPr>
        <w:pStyle w:val="BodyTextMetricHPELight10pt"/>
      </w:pPr>
      <w:r w:rsidRPr="001404A8">
        <w:t xml:space="preserve">The playbook </w:t>
      </w:r>
      <w:r w:rsidRPr="006635C1">
        <w:rPr>
          <w:rStyle w:val="CodingLanguage"/>
        </w:rPr>
        <w:t>playbooks/</w:t>
      </w:r>
      <w:r>
        <w:rPr>
          <w:rStyle w:val="CodingLanguage"/>
        </w:rPr>
        <w:t>k8s-install-</w:t>
      </w:r>
      <w:r w:rsidRPr="006635C1">
        <w:rPr>
          <w:rStyle w:val="CodingLanguage"/>
        </w:rPr>
        <w:t>sysdig.yml</w:t>
      </w:r>
      <w:r w:rsidRPr="001404A8">
        <w:t xml:space="preserve"> is used to automate the configuration of the SaaS setup</w:t>
      </w:r>
      <w:r>
        <w:t xml:space="preserve"> for Docker swarm</w:t>
      </w:r>
      <w:r w:rsidRPr="001404A8">
        <w:t>.</w:t>
      </w:r>
    </w:p>
    <w:p w14:paraId="5C6DDED0" w14:textId="58C1A661" w:rsidR="000615E7" w:rsidRPr="003B6B84" w:rsidRDefault="000615E7" w:rsidP="0058095B">
      <w:pPr>
        <w:pStyle w:val="BodyTextMetricHPELight10pt"/>
        <w:rPr>
          <w:rStyle w:val="CodingLanguage"/>
        </w:rPr>
      </w:pPr>
      <w:r w:rsidRPr="003B6B84">
        <w:rPr>
          <w:rStyle w:val="CodingLanguage"/>
        </w:rPr>
        <w:t># cd Docker-</w:t>
      </w:r>
      <w:r w:rsidR="00B0382D">
        <w:rPr>
          <w:rStyle w:val="CodingLanguage"/>
        </w:rPr>
        <w:t>Synergy</w:t>
      </w:r>
      <w:r w:rsidRPr="003B6B84">
        <w:rPr>
          <w:rStyle w:val="CodingLanguage"/>
        </w:rPr>
        <w:br/>
        <w:t># ansible-playbook -i</w:t>
      </w:r>
      <w:r w:rsidRPr="009534F0">
        <w:rPr>
          <w:rStyle w:val="CodingLanguage"/>
        </w:rPr>
        <w:t xml:space="preserve"> </w:t>
      </w:r>
      <w:r w:rsidR="007230C9">
        <w:rPr>
          <w:rStyle w:val="CodingLanguage"/>
        </w:rPr>
        <w:t>hosts</w:t>
      </w:r>
      <w:r w:rsidRPr="009534F0">
        <w:rPr>
          <w:rStyle w:val="CodingLanguage"/>
        </w:rPr>
        <w:t xml:space="preserve"> playbooks/</w:t>
      </w:r>
      <w:r w:rsidR="00CF70EF" w:rsidRPr="00CF70EF">
        <w:rPr>
          <w:rStyle w:val="CodingLanguage"/>
        </w:rPr>
        <w:t>sysdig-k8s-rbac.yml</w:t>
      </w:r>
      <w:r w:rsidRPr="003B6B84">
        <w:rPr>
          <w:rStyle w:val="CodingLanguage"/>
        </w:rPr>
        <w:t xml:space="preserve"> --vault-password-file .vault_pass</w:t>
      </w:r>
    </w:p>
    <w:p w14:paraId="7E09C70C" w14:textId="0A5F87AC" w:rsidR="000615E7" w:rsidRDefault="000615E7" w:rsidP="0058095B">
      <w:pPr>
        <w:pStyle w:val="BodyTextMetricHPELight10pt"/>
      </w:pPr>
      <w:r w:rsidRPr="001404A8">
        <w:t xml:space="preserve">Using the Sysdig software as a solution (SaaS) website </w:t>
      </w:r>
      <w:hyperlink r:id="rId106" w:history="1">
        <w:r w:rsidRPr="00C06985">
          <w:rPr>
            <w:rStyle w:val="Hyperlink"/>
          </w:rPr>
          <w:t>https://app.sysdigcloud.com</w:t>
        </w:r>
      </w:hyperlink>
      <w:r w:rsidRPr="001404A8">
        <w:t>, you are able to view, analyze and inspect various different dashboards. Initially, you will just see the monitoring information for the infrastructure itself. Deploy a sample applica</w:t>
      </w:r>
      <w:r w:rsidR="00776A01">
        <w:t>tion, as detailed in the section</w:t>
      </w:r>
      <w:r w:rsidR="00776A01" w:rsidRPr="00776A01">
        <w:rPr>
          <w:u w:val="single"/>
        </w:rPr>
        <w:t xml:space="preserve"> </w:t>
      </w:r>
      <w:r w:rsidR="00776A01" w:rsidRPr="00776A01">
        <w:rPr>
          <w:u w:val="single"/>
        </w:rPr>
        <w:fldChar w:fldCharType="begin"/>
      </w:r>
      <w:r w:rsidR="00776A01" w:rsidRPr="00776A01">
        <w:rPr>
          <w:u w:val="single"/>
        </w:rPr>
        <w:instrText xml:space="preserve"> REF _Ref3197732 \h </w:instrText>
      </w:r>
      <w:r w:rsidR="00776A01" w:rsidRPr="00776A01">
        <w:rPr>
          <w:u w:val="single"/>
        </w:rPr>
      </w:r>
      <w:r w:rsidR="00776A01" w:rsidRPr="00776A01">
        <w:rPr>
          <w:u w:val="single"/>
        </w:rPr>
        <w:fldChar w:fldCharType="separate"/>
      </w:r>
      <w:r w:rsidR="00D84FAE" w:rsidRPr="00463FEF">
        <w:t>Kubernetes guestbook example with Redis</w:t>
      </w:r>
      <w:r w:rsidR="00776A01" w:rsidRPr="00776A01">
        <w:rPr>
          <w:u w:val="single"/>
        </w:rPr>
        <w:fldChar w:fldCharType="end"/>
      </w:r>
      <w:r w:rsidRPr="001404A8">
        <w:t>, and use the Sysdig solution to analyze the different facets of the deployed application.</w:t>
      </w:r>
    </w:p>
    <w:p w14:paraId="5826105E" w14:textId="77777777" w:rsidR="000615E7" w:rsidRDefault="000615E7" w:rsidP="000615E7">
      <w:pPr>
        <w:pStyle w:val="Heading2"/>
      </w:pPr>
      <w:bookmarkStart w:id="328" w:name="_Toc531698831"/>
      <w:bookmarkStart w:id="329" w:name="_Toc7097569"/>
      <w:r w:rsidRPr="001404A8">
        <w:t>Deploying Sysdig monitoring on Docker Swarm</w:t>
      </w:r>
      <w:bookmarkEnd w:id="328"/>
      <w:bookmarkEnd w:id="329"/>
    </w:p>
    <w:p w14:paraId="474ECD79" w14:textId="46705AD3" w:rsidR="000615E7" w:rsidRDefault="000615E7" w:rsidP="0058095B">
      <w:pPr>
        <w:pStyle w:val="BodyTextMetricHPELight10pt"/>
      </w:pPr>
      <w:r w:rsidRPr="001404A8">
        <w:t xml:space="preserve">The playbook </w:t>
      </w:r>
      <w:r w:rsidRPr="009534F0">
        <w:rPr>
          <w:rStyle w:val="CodingLanguage"/>
        </w:rPr>
        <w:t>playbooks/install_</w:t>
      </w:r>
      <w:r w:rsidRPr="003B6B84">
        <w:rPr>
          <w:rStyle w:val="CodingLanguage"/>
        </w:rPr>
        <w:t>sysdig.yml</w:t>
      </w:r>
      <w:r w:rsidRPr="001404A8">
        <w:t xml:space="preserve"> is used to automate the configuration of the SaaS setup</w:t>
      </w:r>
      <w:r>
        <w:t xml:space="preserve"> for Docker swarm</w:t>
      </w:r>
      <w:r w:rsidRPr="001404A8">
        <w:t xml:space="preserve">. By default, this playbook is commented out in </w:t>
      </w:r>
      <w:r w:rsidRPr="003B6B84">
        <w:rPr>
          <w:rStyle w:val="CodingLanguage"/>
        </w:rPr>
        <w:t>site.yml</w:t>
      </w:r>
      <w:r w:rsidRPr="001404A8">
        <w:t xml:space="preserve"> and must be explicitly enabled. An access key variable must be set in the </w:t>
      </w:r>
      <w:r w:rsidR="00234962">
        <w:rPr>
          <w:rStyle w:val="CodingLanguage"/>
        </w:rPr>
        <w:t>group_var</w:t>
      </w:r>
      <w:r w:rsidR="0083650F">
        <w:rPr>
          <w:rStyle w:val="CodingLanguage"/>
        </w:rPr>
        <w:t>s/all/vault</w:t>
      </w:r>
      <w:r>
        <w:t xml:space="preserve"> file as detailed in </w:t>
      </w:r>
      <w:r w:rsidRPr="009534F0">
        <w:fldChar w:fldCharType="begin"/>
      </w:r>
      <w:r w:rsidRPr="003B6B84">
        <w:instrText xml:space="preserve"> REF _Refd17e57941 \h </w:instrText>
      </w:r>
      <w:r>
        <w:instrText xml:space="preserve"> \* MERGEFORMAT </w:instrText>
      </w:r>
      <w:r w:rsidRPr="009534F0">
        <w:fldChar w:fldCharType="separate"/>
      </w:r>
      <w:r w:rsidR="00D84FAE" w:rsidRPr="00D84FAE">
        <w:t>Table</w:t>
      </w:r>
      <w:r w:rsidR="00D84FAE" w:rsidRPr="00D84FAE">
        <w:rPr>
          <w:rFonts w:ascii="Calibri" w:hAnsi="Calibri" w:cs="Calibri"/>
        </w:rPr>
        <w:t> </w:t>
      </w:r>
      <w:r w:rsidR="00D84FAE" w:rsidRPr="00D84FAE">
        <w:t>23</w:t>
      </w:r>
      <w:r w:rsidRPr="009534F0">
        <w:fldChar w:fldCharType="end"/>
      </w:r>
      <w:r w:rsidRPr="001404A8">
        <w:t>.</w:t>
      </w:r>
    </w:p>
    <w:p w14:paraId="352D874E" w14:textId="068D5B19" w:rsidR="000615E7" w:rsidRPr="003B6B84" w:rsidRDefault="000615E7" w:rsidP="0058095B">
      <w:pPr>
        <w:pStyle w:val="BodyTextMetricHPELight10pt"/>
        <w:rPr>
          <w:rStyle w:val="CodingLanguage"/>
        </w:rPr>
      </w:pPr>
      <w:r w:rsidRPr="003B6B84">
        <w:rPr>
          <w:rStyle w:val="CodingLanguage"/>
        </w:rPr>
        <w:t># cd Docker-</w:t>
      </w:r>
      <w:r w:rsidR="00B0382D">
        <w:rPr>
          <w:rStyle w:val="CodingLanguage"/>
        </w:rPr>
        <w:t>Synergy</w:t>
      </w:r>
      <w:r w:rsidRPr="003B6B84">
        <w:rPr>
          <w:rStyle w:val="CodingLanguage"/>
        </w:rPr>
        <w:br/>
        <w:t># ansible-playboo</w:t>
      </w:r>
      <w:r w:rsidRPr="009534F0">
        <w:rPr>
          <w:rStyle w:val="CodingLanguage"/>
        </w:rPr>
        <w:t xml:space="preserve">k -i </w:t>
      </w:r>
      <w:r w:rsidR="007230C9">
        <w:rPr>
          <w:rStyle w:val="CodingLanguage"/>
        </w:rPr>
        <w:t>hosts</w:t>
      </w:r>
      <w:r w:rsidRPr="009534F0">
        <w:rPr>
          <w:rStyle w:val="CodingLanguage"/>
        </w:rPr>
        <w:t xml:space="preserve"> playbooks/install_</w:t>
      </w:r>
      <w:r w:rsidRPr="003B6B84">
        <w:rPr>
          <w:rStyle w:val="CodingLanguage"/>
        </w:rPr>
        <w:t>sysdig.yml --vault-password-file .vault_pass</w:t>
      </w:r>
    </w:p>
    <w:p w14:paraId="2EAC87D7" w14:textId="77777777" w:rsidR="000615E7" w:rsidRPr="009534F0" w:rsidRDefault="000615E7" w:rsidP="0058095B">
      <w:pPr>
        <w:pStyle w:val="BodyTextLastMetricHPELight10pt"/>
      </w:pPr>
      <w:r w:rsidRPr="00C06985">
        <w:t xml:space="preserve">Using the Sysdig software as a solution (SaaS) website </w:t>
      </w:r>
      <w:hyperlink r:id="rId107" w:history="1">
        <w:r w:rsidRPr="00C06985">
          <w:rPr>
            <w:rStyle w:val="Hyperlink"/>
          </w:rPr>
          <w:t>https://app.sysdigcloud.com</w:t>
        </w:r>
      </w:hyperlink>
      <w:r w:rsidRPr="00C06985">
        <w:t>, you are able to view, analyze and inspect various different dashboards.</w:t>
      </w:r>
    </w:p>
    <w:bookmarkEnd w:id="325"/>
    <w:bookmarkEnd w:id="326"/>
    <w:p w14:paraId="2BE4080B" w14:textId="77777777" w:rsidR="000615E7" w:rsidRDefault="000615E7" w:rsidP="000615E7">
      <w:pPr>
        <w:rPr>
          <w:rFonts w:ascii="MetricHPE" w:hAnsi="MetricHPE"/>
          <w:b/>
          <w:color w:val="000000"/>
          <w:sz w:val="28"/>
          <w:szCs w:val="34"/>
        </w:rPr>
      </w:pPr>
      <w:r>
        <w:br w:type="page"/>
      </w:r>
    </w:p>
    <w:p w14:paraId="661545AA" w14:textId="77777777" w:rsidR="000615E7" w:rsidRDefault="000615E7" w:rsidP="000615E7">
      <w:pPr>
        <w:pStyle w:val="Heading1"/>
      </w:pPr>
      <w:bookmarkStart w:id="330" w:name="_Ref531683807"/>
      <w:bookmarkStart w:id="331" w:name="_Toc531698832"/>
      <w:bookmarkStart w:id="332" w:name="_Toc7097570"/>
      <w:r>
        <w:lastRenderedPageBreak/>
        <w:t>Deploying Splunk</w:t>
      </w:r>
      <w:bookmarkEnd w:id="330"/>
      <w:bookmarkEnd w:id="331"/>
      <w:bookmarkEnd w:id="332"/>
    </w:p>
    <w:p w14:paraId="591E8963" w14:textId="77777777" w:rsidR="000615E7" w:rsidRDefault="000615E7" w:rsidP="0058095B">
      <w:pPr>
        <w:pStyle w:val="BodyTextMetricHPELight10pt"/>
      </w:pPr>
      <w:r>
        <w:t>This section provides an overview of Splunk, outlines how to configure and run the relevant playbooks and shows how to access the UI to see the resultant Docker and Kubernetes dashboards.</w:t>
      </w:r>
    </w:p>
    <w:p w14:paraId="038973C2" w14:textId="77777777" w:rsidR="000615E7" w:rsidRDefault="000615E7" w:rsidP="000615E7">
      <w:pPr>
        <w:pStyle w:val="Heading2"/>
      </w:pPr>
      <w:bookmarkStart w:id="333" w:name="_Toc531698833"/>
      <w:bookmarkStart w:id="334" w:name="_Toc7097571"/>
      <w:r>
        <w:t>Monitoring with Splunk</w:t>
      </w:r>
      <w:bookmarkEnd w:id="333"/>
      <w:bookmarkEnd w:id="334"/>
    </w:p>
    <w:p w14:paraId="4B2A9651" w14:textId="77777777" w:rsidR="000615E7" w:rsidRDefault="000615E7" w:rsidP="0058095B">
      <w:pPr>
        <w:pStyle w:val="BodyTextMetricHPELight10pt"/>
      </w:pPr>
      <w:r>
        <w:t>Splunk Enterprise allows you to collect and index any data from any source, and to monitor systems and infrastructure in real time to preempt issues before they happen. It allows you to analyze your data to understand trends, patterns of activity and behavior, giving you valuable intelligence across your entire organization. The solution architecture for Splunk is shown in</w:t>
      </w:r>
      <w:r w:rsidRPr="0027222B">
        <w:t xml:space="preserve"> </w:t>
      </w:r>
      <w:r w:rsidRPr="0027222B">
        <w:fldChar w:fldCharType="begin"/>
      </w:r>
      <w:r w:rsidRPr="0027222B">
        <w:instrText xml:space="preserve"> REF _Ref513456326 \h </w:instrText>
      </w:r>
      <w:r>
        <w:instrText xml:space="preserve"> \* MERGEFORMAT </w:instrText>
      </w:r>
      <w:r w:rsidRPr="0027222B">
        <w:fldChar w:fldCharType="separate"/>
      </w:r>
      <w:r w:rsidR="00D84FAE" w:rsidRPr="00D84FAE">
        <w:t>Figure</w:t>
      </w:r>
      <w:r w:rsidR="00D84FAE" w:rsidRPr="00D84FAE">
        <w:rPr>
          <w:rFonts w:ascii="Calibri" w:hAnsi="Calibri" w:cs="Calibri"/>
        </w:rPr>
        <w:t> </w:t>
      </w:r>
      <w:r w:rsidR="00D84FAE" w:rsidRPr="00D84FAE">
        <w:t>44</w:t>
      </w:r>
      <w:r w:rsidRPr="0027222B">
        <w:fldChar w:fldCharType="end"/>
      </w:r>
      <w:r w:rsidRPr="0027222B">
        <w:t>.</w:t>
      </w:r>
    </w:p>
    <w:p w14:paraId="3BD58E26" w14:textId="77777777" w:rsidR="000615E7" w:rsidRDefault="000615E7" w:rsidP="0058095B">
      <w:pPr>
        <w:pStyle w:val="BodyTextMetricHPELight10pt"/>
      </w:pPr>
    </w:p>
    <w:p w14:paraId="0ABB10CA" w14:textId="3EA75368" w:rsidR="000615E7" w:rsidRDefault="000615E7" w:rsidP="000615E7">
      <w:pPr>
        <w:pStyle w:val="FigureAfterspace"/>
      </w:pPr>
      <w:r>
        <w:t xml:space="preserve"> </w:t>
      </w:r>
      <w:r w:rsidR="00CD2A0F">
        <w:rPr>
          <w:noProof/>
        </w:rPr>
        <w:drawing>
          <wp:inline distT="0" distB="0" distL="0" distR="0" wp14:anchorId="4869E313" wp14:editId="43385BBA">
            <wp:extent cx="6858000" cy="4798657"/>
            <wp:effectExtent l="0" t="0" r="0" b="2540"/>
            <wp:docPr id="195" name="Picture 195" descr=" &quot;Solution architecture: Hybrid Linux and Windows VM workers with Splunk and Sysdi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quot;Solution architecture: Hybrid Linux and Windows VM workers with Splunk and Sysdig&quo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4798657"/>
                    </a:xfrm>
                    <a:prstGeom prst="rect">
                      <a:avLst/>
                    </a:prstGeom>
                    <a:noFill/>
                    <a:ln>
                      <a:noFill/>
                    </a:ln>
                  </pic:spPr>
                </pic:pic>
              </a:graphicData>
            </a:graphic>
          </wp:inline>
        </w:drawing>
      </w:r>
    </w:p>
    <w:p w14:paraId="457FC5B6" w14:textId="77777777" w:rsidR="000615E7" w:rsidRDefault="000615E7" w:rsidP="000615E7">
      <w:pPr>
        <w:pStyle w:val="MISCFigureCaptionHeader8pt"/>
      </w:pPr>
      <w:bookmarkStart w:id="335" w:name="_Ref513456326"/>
      <w:bookmarkStart w:id="336" w:name="_Refd17e55254"/>
      <w:bookmarkStart w:id="337" w:name="_Tocd17e55254"/>
      <w:r w:rsidRPr="00F819E1">
        <w:rPr>
          <w:rStyle w:val="MISCFigureCaptionHeaderBold8pt"/>
        </w:rPr>
        <w:t>Figure</w:t>
      </w:r>
      <w:r w:rsidRPr="00F819E1">
        <w:rPr>
          <w:rStyle w:val="MISCFigureCaptionHeaderBold8pt"/>
          <w:rFonts w:ascii="Calibri" w:hAnsi="Calibri" w:cs="Calibri"/>
        </w:rPr>
        <w:t> </w:t>
      </w:r>
      <w:bookmarkStart w:id="338" w:name="_Numd17e55254"/>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D84FAE">
        <w:rPr>
          <w:rStyle w:val="MISCFigureCaptionHeaderBold8pt"/>
          <w:noProof/>
        </w:rPr>
        <w:t>44</w:t>
      </w:r>
      <w:r w:rsidRPr="00F819E1">
        <w:rPr>
          <w:rStyle w:val="MISCFigureCaptionHeaderBold8pt"/>
        </w:rPr>
        <w:fldChar w:fldCharType="end"/>
      </w:r>
      <w:bookmarkEnd w:id="335"/>
      <w:bookmarkEnd w:id="338"/>
      <w:r w:rsidRPr="00F819E1">
        <w:rPr>
          <w:rStyle w:val="MISCFigureCaptionHeaderBold8pt"/>
        </w:rPr>
        <w:t xml:space="preserve">. </w:t>
      </w:r>
      <w:r>
        <w:t>Solution architecture: Hybrid Linux and Windows workers with Splunk and Sysdig</w:t>
      </w:r>
      <w:bookmarkEnd w:id="336"/>
      <w:bookmarkEnd w:id="337"/>
    </w:p>
    <w:bookmarkEnd w:id="248"/>
    <w:bookmarkEnd w:id="249"/>
    <w:p w14:paraId="51D0B706" w14:textId="77777777" w:rsidR="0086155E" w:rsidRDefault="0086155E">
      <w:pPr>
        <w:rPr>
          <w:sz w:val="20"/>
          <w:szCs w:val="18"/>
        </w:rPr>
      </w:pPr>
      <w:r>
        <w:br w:type="page"/>
      </w:r>
    </w:p>
    <w:p w14:paraId="4F0A4E33" w14:textId="77777777" w:rsidR="000615E7" w:rsidRDefault="000615E7" w:rsidP="0058095B">
      <w:pPr>
        <w:pStyle w:val="BodyTextMetricHPELight10pt"/>
      </w:pPr>
      <w:r>
        <w:lastRenderedPageBreak/>
        <w:t xml:space="preserve">This solution allows you to integrate your CaaS deployment with an existing Splunk Enterprise installation or to deploy a stand-alone Splunk Enterprise demo environment as a Docker stack in your cloud. In both instances, Universal Forwarders are used to collect data from your applications running on your Linux and Windows worker nodes in your cloud, as well as log data from the Docker platform itself and from the infrastructure VMs and servers. </w:t>
      </w:r>
      <w:r w:rsidRPr="00290D5E">
        <w:fldChar w:fldCharType="begin"/>
      </w:r>
      <w:r w:rsidRPr="00290D5E">
        <w:instrText xml:space="preserve"> REF _Refd17e55276 \h </w:instrText>
      </w:r>
      <w:r>
        <w:instrText xml:space="preserve"> \* MERGEFORMAT </w:instrText>
      </w:r>
      <w:r w:rsidRPr="00290D5E">
        <w:fldChar w:fldCharType="separate"/>
      </w:r>
      <w:r w:rsidR="00D84FAE" w:rsidRPr="00D84FAE">
        <w:t>Figure</w:t>
      </w:r>
      <w:r w:rsidR="00D84FAE" w:rsidRPr="00D84FAE">
        <w:rPr>
          <w:rFonts w:ascii="Calibri" w:hAnsi="Calibri" w:cs="Calibri"/>
        </w:rPr>
        <w:t> </w:t>
      </w:r>
      <w:r w:rsidR="00D84FAE" w:rsidRPr="00D84FAE">
        <w:t>45</w:t>
      </w:r>
      <w:r w:rsidRPr="00290D5E">
        <w:fldChar w:fldCharType="end"/>
      </w:r>
      <w:r w:rsidRPr="00290D5E">
        <w:t xml:space="preserve"> </w:t>
      </w:r>
      <w:r>
        <w:t>shows the Splunk architecture.</w:t>
      </w:r>
    </w:p>
    <w:p w14:paraId="5966DF61" w14:textId="77777777" w:rsidR="000615E7" w:rsidRDefault="000615E7" w:rsidP="000615E7">
      <w:pPr>
        <w:pStyle w:val="FigureAfterspace"/>
      </w:pPr>
      <w:r>
        <w:rPr>
          <w:noProof/>
        </w:rPr>
        <w:drawing>
          <wp:inline distT="0" distB="0" distL="0" distR="0" wp14:anchorId="1AA5965C" wp14:editId="5D8605B0">
            <wp:extent cx="6120000" cy="3442500"/>
            <wp:effectExtent l="19050" t="19050" r="1460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plunk-architecture.png"/>
                    <pic:cNvPicPr/>
                  </pic:nvPicPr>
                  <pic:blipFill>
                    <a:blip r:embed="rId109">
                      <a:extLst>
                        <a:ext uri="{28A0092B-C50C-407E-A947-70E740481C1C}">
                          <a14:useLocalDpi xmlns:a14="http://schemas.microsoft.com/office/drawing/2010/main" val="0"/>
                        </a:ext>
                      </a:extLst>
                    </a:blip>
                    <a:stretch>
                      <a:fillRect/>
                    </a:stretch>
                  </pic:blipFill>
                  <pic:spPr>
                    <a:xfrm>
                      <a:off x="0" y="0"/>
                      <a:ext cx="15240000" cy="8572500"/>
                    </a:xfrm>
                    <a:prstGeom prst="rect">
                      <a:avLst/>
                    </a:prstGeom>
                    <a:ln>
                      <a:solidFill>
                        <a:schemeClr val="accent1"/>
                      </a:solidFill>
                    </a:ln>
                  </pic:spPr>
                </pic:pic>
              </a:graphicData>
            </a:graphic>
          </wp:inline>
        </w:drawing>
      </w:r>
      <w:r>
        <w:t xml:space="preserve"> </w:t>
      </w:r>
    </w:p>
    <w:p w14:paraId="5A9478CF" w14:textId="77777777" w:rsidR="000615E7" w:rsidRDefault="000615E7" w:rsidP="000615E7">
      <w:pPr>
        <w:pStyle w:val="MISCFigureCaptionHeader8pt"/>
      </w:pPr>
      <w:bookmarkStart w:id="339" w:name="_Refd17e55276"/>
      <w:bookmarkStart w:id="340" w:name="_Tocd17e55276"/>
      <w:r w:rsidRPr="00F819E1">
        <w:rPr>
          <w:rStyle w:val="MISCFigureCaptionHeaderBold8pt"/>
        </w:rPr>
        <w:t>Figure</w:t>
      </w:r>
      <w:r w:rsidRPr="00F819E1">
        <w:rPr>
          <w:rStyle w:val="MISCFigureCaptionHeaderBold8pt"/>
          <w:rFonts w:ascii="Calibri" w:hAnsi="Calibri" w:cs="Calibri"/>
        </w:rPr>
        <w:t> </w:t>
      </w:r>
      <w:bookmarkStart w:id="341" w:name="_Numd17e55276"/>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D84FAE">
        <w:rPr>
          <w:rStyle w:val="MISCFigureCaptionHeaderBold8pt"/>
          <w:noProof/>
        </w:rPr>
        <w:t>45</w:t>
      </w:r>
      <w:r w:rsidRPr="00F819E1">
        <w:rPr>
          <w:rStyle w:val="MISCFigureCaptionHeaderBold8pt"/>
        </w:rPr>
        <w:fldChar w:fldCharType="end"/>
      </w:r>
      <w:bookmarkEnd w:id="339"/>
      <w:bookmarkEnd w:id="340"/>
      <w:bookmarkEnd w:id="341"/>
      <w:r w:rsidRPr="00F819E1">
        <w:rPr>
          <w:rStyle w:val="MISCFigureCaptionHeaderBold8pt"/>
        </w:rPr>
        <w:t>.</w:t>
      </w:r>
      <w:r>
        <w:rPr>
          <w:rStyle w:val="MISCFigureCaptionHeaderBold8pt"/>
          <w:noProof/>
        </w:rPr>
        <w:t xml:space="preserve"> </w:t>
      </w:r>
      <w:r>
        <w:t>Splunk architecture</w:t>
      </w:r>
    </w:p>
    <w:p w14:paraId="0CEB7E9C" w14:textId="77777777" w:rsidR="000615E7" w:rsidRDefault="000615E7" w:rsidP="0058095B">
      <w:pPr>
        <w:pStyle w:val="BodyTextMetricHPELight10pt"/>
      </w:pPr>
      <w:r>
        <w:t xml:space="preserve">All the Universal Forwarders run natively on the operating system to allow greater flexibility in terms of configuration options. Each forwarder sends the data it collects to one or more indexers in the central Splunk. </w:t>
      </w:r>
    </w:p>
    <w:p w14:paraId="4164DF3E" w14:textId="77777777" w:rsidR="000615E7" w:rsidRDefault="000615E7" w:rsidP="0058095B">
      <w:pPr>
        <w:pStyle w:val="BodyTextMetricHPELight10pt"/>
      </w:pPr>
      <w:r>
        <w:rPr>
          <w:rStyle w:val="BoldEmpha"/>
        </w:rPr>
        <w:t>Linux worker nodes:</w:t>
      </w:r>
      <w:r>
        <w:t xml:space="preserve"> </w:t>
      </w:r>
      <w:r w:rsidRPr="00316B06">
        <w:t>The Universal Forwarders on the Linux worker nodes collect log and metrics data. The log data includes:</w:t>
      </w:r>
    </w:p>
    <w:p w14:paraId="55D52CAE" w14:textId="3B0795B2" w:rsidR="000615E7" w:rsidRDefault="000615E7" w:rsidP="000615E7">
      <w:pPr>
        <w:pStyle w:val="BulletLevel1"/>
      </w:pPr>
      <w:r>
        <w:rPr>
          <w:rStyle w:val="CodingLanguage"/>
        </w:rPr>
        <w:t>/var/log/messages</w:t>
      </w:r>
      <w:r>
        <w:t xml:space="preserve"> from the </w:t>
      </w:r>
      <w:r w:rsidR="00BF113F">
        <w:t>Docker</w:t>
      </w:r>
      <w:r>
        <w:t xml:space="preserve"> host (including the daemon engine logs)</w:t>
      </w:r>
    </w:p>
    <w:p w14:paraId="6E200346" w14:textId="706703BE" w:rsidR="000615E7" w:rsidRDefault="000615E7" w:rsidP="000615E7">
      <w:pPr>
        <w:pStyle w:val="BulletLevel1"/>
      </w:pPr>
      <w:r>
        <w:rPr>
          <w:rStyle w:val="CodingLanguage"/>
        </w:rPr>
        <w:t>/var/log/secure</w:t>
      </w:r>
      <w:r>
        <w:t xml:space="preserve"> from the </w:t>
      </w:r>
      <w:r w:rsidR="00BF113F">
        <w:t>Docker</w:t>
      </w:r>
      <w:r>
        <w:t xml:space="preserve"> hosts</w:t>
      </w:r>
    </w:p>
    <w:p w14:paraId="5D2A7C21" w14:textId="77777777" w:rsidR="000615E7" w:rsidRDefault="000615E7" w:rsidP="000615E7">
      <w:pPr>
        <w:pStyle w:val="BulletLevel1LastBeforeBodycopy"/>
      </w:pPr>
      <w:r>
        <w:t>container logs via a Splunk technical add-on</w:t>
      </w:r>
    </w:p>
    <w:p w14:paraId="41E8E6D0" w14:textId="77777777" w:rsidR="000615E7" w:rsidRDefault="000615E7" w:rsidP="0058095B">
      <w:pPr>
        <w:pStyle w:val="BodyTextMetricHPELight10pt"/>
      </w:pPr>
      <w:r>
        <w:t>The metrics data is collected via a technical add-on and includes:</w:t>
      </w:r>
    </w:p>
    <w:p w14:paraId="1EEB97D3" w14:textId="77777777" w:rsidR="000615E7" w:rsidRDefault="000615E7" w:rsidP="000615E7">
      <w:pPr>
        <w:pStyle w:val="BulletLevel1"/>
      </w:pPr>
      <w:r>
        <w:rPr>
          <w:rStyle w:val="CodingLanguage"/>
        </w:rPr>
        <w:t>docker stats</w:t>
      </w:r>
    </w:p>
    <w:p w14:paraId="4F2C4075" w14:textId="77777777" w:rsidR="000615E7" w:rsidRDefault="000615E7" w:rsidP="000615E7">
      <w:pPr>
        <w:pStyle w:val="BulletLevel1"/>
      </w:pPr>
      <w:r>
        <w:rPr>
          <w:rStyle w:val="CodingLanguage"/>
        </w:rPr>
        <w:t>docker top</w:t>
      </w:r>
    </w:p>
    <w:p w14:paraId="6FB1BB4B" w14:textId="77777777" w:rsidR="000615E7" w:rsidRDefault="000615E7" w:rsidP="000615E7">
      <w:pPr>
        <w:pStyle w:val="BulletLevel1"/>
      </w:pPr>
      <w:r>
        <w:rPr>
          <w:rStyle w:val="CodingLanguage"/>
        </w:rPr>
        <w:t>docker events</w:t>
      </w:r>
    </w:p>
    <w:p w14:paraId="106B1094" w14:textId="77777777" w:rsidR="000615E7" w:rsidRDefault="000615E7" w:rsidP="000615E7">
      <w:pPr>
        <w:pStyle w:val="BulletLevel1LastBeforeBodycopy"/>
      </w:pPr>
      <w:r>
        <w:rPr>
          <w:rStyle w:val="CodingLanguage"/>
        </w:rPr>
        <w:t>docker service stats</w:t>
      </w:r>
    </w:p>
    <w:p w14:paraId="7667B9A1" w14:textId="77777777" w:rsidR="0086155E" w:rsidRDefault="0086155E">
      <w:pPr>
        <w:rPr>
          <w:rStyle w:val="BoldEmpha"/>
          <w:sz w:val="20"/>
          <w:szCs w:val="18"/>
        </w:rPr>
      </w:pPr>
      <w:r>
        <w:rPr>
          <w:rStyle w:val="BoldEmpha"/>
        </w:rPr>
        <w:br w:type="page"/>
      </w:r>
    </w:p>
    <w:p w14:paraId="04495AB7" w14:textId="77777777" w:rsidR="000615E7" w:rsidRDefault="000615E7" w:rsidP="0058095B">
      <w:pPr>
        <w:pStyle w:val="BodyTextMetricHPELight10pt"/>
      </w:pPr>
      <w:r>
        <w:rPr>
          <w:rStyle w:val="BoldEmpha"/>
        </w:rPr>
        <w:lastRenderedPageBreak/>
        <w:t>Windows worker nodes:</w:t>
      </w:r>
      <w:r>
        <w:t xml:space="preserve"> </w:t>
      </w:r>
      <w:r w:rsidRPr="00316B06">
        <w:t>The Universal Forwarders running on the Windows worker nodes collect the following data:</w:t>
      </w:r>
    </w:p>
    <w:p w14:paraId="0D29D076" w14:textId="77777777" w:rsidR="000615E7" w:rsidRDefault="000615E7" w:rsidP="000615E7">
      <w:pPr>
        <w:pStyle w:val="BulletLevel1"/>
      </w:pPr>
      <w:r>
        <w:t>Windows logs</w:t>
      </w:r>
    </w:p>
    <w:p w14:paraId="182EF844" w14:textId="77777777" w:rsidR="000615E7" w:rsidRDefault="000615E7" w:rsidP="000615E7">
      <w:pPr>
        <w:pStyle w:val="BulletLevel1"/>
      </w:pPr>
      <w:r>
        <w:t>CPU stats</w:t>
      </w:r>
    </w:p>
    <w:p w14:paraId="5CF7016C" w14:textId="77777777" w:rsidR="000615E7" w:rsidRDefault="000615E7" w:rsidP="000615E7">
      <w:pPr>
        <w:pStyle w:val="BulletLevel1"/>
      </w:pPr>
      <w:r>
        <w:t>Memory stats</w:t>
      </w:r>
    </w:p>
    <w:p w14:paraId="0AFE7955" w14:textId="77777777" w:rsidR="000615E7" w:rsidRDefault="000615E7" w:rsidP="000615E7">
      <w:pPr>
        <w:pStyle w:val="BulletLevel1"/>
      </w:pPr>
      <w:r>
        <w:t>Network Interface stats</w:t>
      </w:r>
    </w:p>
    <w:p w14:paraId="5F817756" w14:textId="77777777" w:rsidR="000615E7" w:rsidRDefault="000615E7" w:rsidP="000615E7">
      <w:pPr>
        <w:pStyle w:val="BulletLevel1LastBeforeBodycopy"/>
      </w:pPr>
      <w:r>
        <w:t>and more</w:t>
      </w:r>
    </w:p>
    <w:p w14:paraId="04CC06B2" w14:textId="77777777" w:rsidR="000615E7" w:rsidRDefault="000615E7" w:rsidP="0058095B">
      <w:pPr>
        <w:pStyle w:val="BodyTextMetricHPELight10pt"/>
      </w:pPr>
      <w:r>
        <w:t xml:space="preserve">For more information on configuring standalone Splunk for Linux and Windows worker nodes, see the section on </w:t>
      </w:r>
      <w:hyperlink w:anchor="_Splunk_prerequisites" w:history="1">
        <w:r w:rsidRPr="001034EB">
          <w:rPr>
            <w:rStyle w:val="Hyperlink"/>
          </w:rPr>
          <w:t>Splunk prerequisites</w:t>
        </w:r>
      </w:hyperlink>
      <w:r>
        <w:t xml:space="preserve">. </w:t>
      </w:r>
    </w:p>
    <w:p w14:paraId="22299616" w14:textId="77777777" w:rsidR="000615E7" w:rsidRDefault="000615E7" w:rsidP="0058095B">
      <w:pPr>
        <w:pStyle w:val="BodyTextMetricHPELight10pt"/>
      </w:pPr>
      <w:r>
        <w:rPr>
          <w:rStyle w:val="BoldEmpha"/>
        </w:rPr>
        <w:t>UCP and ESXi:</w:t>
      </w:r>
      <w:r>
        <w:t xml:space="preserve"> UCP operational logs and ESXi logs are forwarded to the logger VM via TCP ports 1514 and 514 respectively. Port 1514 is assigned a special </w:t>
      </w:r>
      <w:r>
        <w:rPr>
          <w:rStyle w:val="CodingLanguage"/>
        </w:rPr>
        <w:t>sourcetype</w:t>
      </w:r>
      <w:r>
        <w:t xml:space="preserve"> of </w:t>
      </w:r>
      <w:r>
        <w:rPr>
          <w:rStyle w:val="CodingLanguage"/>
        </w:rPr>
        <w:t>ucp</w:t>
      </w:r>
      <w:r>
        <w:t xml:space="preserve"> which is then used by the Splunk Docker APP to interpret UCP logs. The Universal Forwarder runs the rsyslog daemon which will record the log messages coming from the ESX machines into the </w:t>
      </w:r>
      <w:r>
        <w:rPr>
          <w:rStyle w:val="CodingLanguage"/>
        </w:rPr>
        <w:t>/var/log/messages</w:t>
      </w:r>
      <w:r>
        <w:t xml:space="preserve"> file on the VM. </w:t>
      </w:r>
    </w:p>
    <w:p w14:paraId="306F7F0B" w14:textId="77777777" w:rsidR="000615E7" w:rsidRDefault="000615E7" w:rsidP="0058095B">
      <w:pPr>
        <w:pStyle w:val="BodyTextMetricHPELight10pt"/>
      </w:pPr>
      <w:r>
        <w:rPr>
          <w:rStyle w:val="BoldEmpha"/>
        </w:rPr>
        <w:t>Non-Docker VMs:</w:t>
      </w:r>
      <w:r>
        <w:t xml:space="preserve"> Other VMs, for example, NFS, use a Splunk </w:t>
      </w:r>
      <w:r>
        <w:rPr>
          <w:rStyle w:val="CodingLanguage"/>
        </w:rPr>
        <w:t>monitor</w:t>
      </w:r>
      <w:r>
        <w:t xml:space="preserve"> to collect and forward data from the following files: </w:t>
      </w:r>
    </w:p>
    <w:p w14:paraId="4069938D" w14:textId="77777777" w:rsidR="000615E7" w:rsidRDefault="000615E7" w:rsidP="000615E7">
      <w:pPr>
        <w:pStyle w:val="BulletLevel1"/>
      </w:pPr>
      <w:r>
        <w:t>/var/log/messages</w:t>
      </w:r>
    </w:p>
    <w:p w14:paraId="2D4E57CC" w14:textId="77777777" w:rsidR="000615E7" w:rsidRDefault="000615E7" w:rsidP="000615E7">
      <w:pPr>
        <w:pStyle w:val="BulletLevel1LastBeforeBodycopy"/>
      </w:pPr>
      <w:r>
        <w:t>/var/log/secure (Red Hat)</w:t>
      </w:r>
    </w:p>
    <w:p w14:paraId="318B0334" w14:textId="77777777" w:rsidR="000615E7" w:rsidRDefault="000615E7" w:rsidP="000615E7">
      <w:pPr>
        <w:pStyle w:val="MISCNote-Ruleabove"/>
      </w:pPr>
      <w:r>
        <w:t>Note</w:t>
      </w:r>
    </w:p>
    <w:p w14:paraId="3D06B06A" w14:textId="77777777" w:rsidR="000615E7" w:rsidRDefault="000615E7" w:rsidP="000615E7">
      <w:pPr>
        <w:pStyle w:val="MISCNote-Rulebelow"/>
      </w:pPr>
      <w:r>
        <w:t>You can configure the list of files monitored by the Universal Forwarder.</w:t>
      </w:r>
    </w:p>
    <w:p w14:paraId="44AABA22" w14:textId="77777777" w:rsidR="000615E7" w:rsidRDefault="000615E7" w:rsidP="0058095B">
      <w:pPr>
        <w:pStyle w:val="BodyTextMetricHPELight10pt"/>
      </w:pPr>
      <w:r>
        <w:t>Other syslog senders can be configured to send their data to the logger VM or directly to central Splunk.</w:t>
      </w:r>
    </w:p>
    <w:p w14:paraId="64B38C35" w14:textId="77777777" w:rsidR="000615E7" w:rsidRDefault="000615E7" w:rsidP="000615E7">
      <w:pPr>
        <w:pStyle w:val="Heading2"/>
      </w:pPr>
      <w:bookmarkStart w:id="342" w:name="_Ref531619931"/>
      <w:bookmarkStart w:id="343" w:name="_Toc531698834"/>
      <w:bookmarkStart w:id="344" w:name="_Toc7097572"/>
      <w:r>
        <w:t>Playbooks for installing Splunk</w:t>
      </w:r>
      <w:bookmarkEnd w:id="342"/>
      <w:bookmarkEnd w:id="343"/>
      <w:bookmarkEnd w:id="344"/>
    </w:p>
    <w:p w14:paraId="5716AFA2" w14:textId="77777777" w:rsidR="000615E7" w:rsidRPr="0082705B" w:rsidRDefault="000615E7" w:rsidP="0058095B">
      <w:pPr>
        <w:pStyle w:val="BodyTextMetricHPELight10pt"/>
      </w:pPr>
      <w:r>
        <w:t>The following playbooks are used to install Splunk.</w:t>
      </w:r>
    </w:p>
    <w:p w14:paraId="1C5CC6A6" w14:textId="77777777" w:rsidR="000615E7" w:rsidRDefault="000615E7" w:rsidP="000615E7">
      <w:pPr>
        <w:pStyle w:val="BulletLevel1"/>
      </w:pPr>
      <w:r w:rsidRPr="00247791">
        <w:rPr>
          <w:rStyle w:val="CodingLanguage"/>
        </w:rPr>
        <w:t>playbooks/splunk_demo.yml</w:t>
      </w:r>
      <w:r w:rsidRPr="00247791">
        <w:t xml:space="preserve"> installs a demo of Splunk Enterprise in the cluster (if the </w:t>
      </w:r>
      <w:r w:rsidRPr="00303D4B">
        <w:rPr>
          <w:rStyle w:val="CodingLanguage"/>
        </w:rPr>
        <w:t>splunk_demo</w:t>
      </w:r>
      <w:r>
        <w:t xml:space="preserve"> deployment option is selected.</w:t>
      </w:r>
      <w:r w:rsidRPr="00247791">
        <w:t xml:space="preserve"> A value of </w:t>
      </w:r>
      <w:r w:rsidRPr="00303D4B">
        <w:rPr>
          <w:rStyle w:val="CodingLanguage"/>
        </w:rPr>
        <w:t>splunk</w:t>
      </w:r>
      <w:r w:rsidRPr="00247791">
        <w:t xml:space="preserve"> is used to configure an external production Splunk deployment.)</w:t>
      </w:r>
    </w:p>
    <w:p w14:paraId="2E3D9E41" w14:textId="77777777" w:rsidR="000615E7" w:rsidRDefault="000615E7" w:rsidP="000615E7">
      <w:pPr>
        <w:pStyle w:val="BulletLevel1LastBeforeBodycopy"/>
      </w:pPr>
      <w:r w:rsidRPr="00295F48">
        <w:rPr>
          <w:rStyle w:val="CodingLanguage"/>
        </w:rPr>
        <w:t>playbooks/splunk_uf.yml</w:t>
      </w:r>
      <w:r w:rsidRPr="00247791">
        <w:t xml:space="preserve"> installs and configures the Splunk Universal Forwarder on each Linux and Windows </w:t>
      </w:r>
      <w:r>
        <w:t>node</w:t>
      </w:r>
      <w:r w:rsidRPr="00247791">
        <w:t xml:space="preserve"> in the inventory</w:t>
      </w:r>
    </w:p>
    <w:p w14:paraId="0CECF630" w14:textId="77777777" w:rsidR="000615E7" w:rsidRDefault="000615E7" w:rsidP="000615E7">
      <w:pPr>
        <w:pStyle w:val="Heading2"/>
      </w:pPr>
      <w:bookmarkStart w:id="345" w:name="_Toc531698835"/>
      <w:bookmarkStart w:id="346" w:name="_Toc7097573"/>
      <w:r>
        <w:t>Splunk configuration</w:t>
      </w:r>
      <w:bookmarkEnd w:id="345"/>
      <w:bookmarkEnd w:id="346"/>
    </w:p>
    <w:p w14:paraId="79AD495B" w14:textId="737AAB07" w:rsidR="000615E7" w:rsidRDefault="000615E7" w:rsidP="0058095B">
      <w:pPr>
        <w:pStyle w:val="BodyTextMetricHPELight10pt"/>
      </w:pPr>
      <w:r>
        <w:t>This solution supports two types of Splunk deployment</w:t>
      </w:r>
      <w:r w:rsidR="00EF4489">
        <w:t>s</w:t>
      </w:r>
      <w:r>
        <w:t xml:space="preserve">. Firstly, there is a built-in deployment useful for demos and for getting up to speed with Splunk. Alternatively, the solution can be configured to interact with a standalone, production Splunk deployment that you set up independently. In this case, you must explicitly configure the universal forwarders with external "forward servers" (Splunk indexers), whereas this happens automatically with the built-in option. </w:t>
      </w:r>
    </w:p>
    <w:p w14:paraId="07E41190" w14:textId="78BD6C97" w:rsidR="000615E7" w:rsidRDefault="000615E7" w:rsidP="0058095B">
      <w:pPr>
        <w:pStyle w:val="BodyTextMetricHPELight10pt"/>
      </w:pPr>
      <w:r>
        <w:t xml:space="preserve">In the standalone deployment, you can enable SSL authentication between the universal forwarders and the indexers, by setting the </w:t>
      </w:r>
      <w:r>
        <w:rPr>
          <w:rStyle w:val="CodingLanguage"/>
        </w:rPr>
        <w:t>splunk_ssl</w:t>
      </w:r>
      <w:r>
        <w:t xml:space="preserve"> variable to </w:t>
      </w:r>
      <w:r>
        <w:rPr>
          <w:rStyle w:val="CodingLanguage"/>
        </w:rPr>
        <w:t>yes</w:t>
      </w:r>
      <w:r>
        <w:t xml:space="preserve"> in the file </w:t>
      </w:r>
      <w:r w:rsidR="00234962">
        <w:rPr>
          <w:rStyle w:val="CodingLanguage"/>
        </w:rPr>
        <w:t>group_var</w:t>
      </w:r>
      <w:r w:rsidR="00B0382D">
        <w:rPr>
          <w:rStyle w:val="CodingLanguage"/>
        </w:rPr>
        <w:t>s/all/vars</w:t>
      </w:r>
      <w:r>
        <w:t xml:space="preserve">. The built-in demo deployment does not support SSL and so, in this instance, the value of the </w:t>
      </w:r>
      <w:r>
        <w:rPr>
          <w:rStyle w:val="CodingLanguage"/>
        </w:rPr>
        <w:t>splunk_ssl</w:t>
      </w:r>
      <w:r>
        <w:t xml:space="preserve"> variable is ignored. For more information on enabling SSL, see Appendix C.</w:t>
      </w:r>
    </w:p>
    <w:p w14:paraId="53826B32" w14:textId="77777777" w:rsidR="000615E7" w:rsidRDefault="000615E7" w:rsidP="0058095B">
      <w:pPr>
        <w:pStyle w:val="BodyTextMetricHPELight10pt"/>
      </w:pPr>
      <w:r>
        <w:t xml:space="preserve">After the installation is complete, the Splunk UI can be reached at </w:t>
      </w:r>
      <w:r>
        <w:rPr>
          <w:rStyle w:val="CodingLanguage"/>
        </w:rPr>
        <w:t>http://&lt;fqdn&gt;:8000</w:t>
      </w:r>
      <w:r>
        <w:t xml:space="preserve">, where </w:t>
      </w:r>
      <w:r>
        <w:rPr>
          <w:rStyle w:val="CodingLanguage"/>
        </w:rPr>
        <w:t>&lt;fqdn&gt;</w:t>
      </w:r>
      <w:r>
        <w:t xml:space="preserve"> is the FQDN of one of your Linux Docker nodes. Mesh routing does not currently work on Windows so you must use a Linux node to access the UI.</w:t>
      </w:r>
    </w:p>
    <w:p w14:paraId="4D574B9C" w14:textId="77777777" w:rsidR="000615E7" w:rsidRDefault="000615E7" w:rsidP="000615E7">
      <w:pPr>
        <w:pStyle w:val="Heading3"/>
      </w:pPr>
      <w:bookmarkStart w:id="347" w:name="_Splunk_prerequisites"/>
      <w:bookmarkStart w:id="348" w:name="_Refd17e57610"/>
      <w:bookmarkStart w:id="349" w:name="_Tocd17e57610"/>
      <w:bookmarkEnd w:id="347"/>
      <w:r>
        <w:t>Splunk prerequisites</w:t>
      </w:r>
      <w:bookmarkEnd w:id="348"/>
      <w:bookmarkEnd w:id="349"/>
    </w:p>
    <w:p w14:paraId="28FC6F79" w14:textId="7B9B6BEA" w:rsidR="000615E7" w:rsidRDefault="000615E7" w:rsidP="0058095B">
      <w:pPr>
        <w:pStyle w:val="BodyTextMetricHPELight10pt"/>
      </w:pPr>
      <w:r>
        <w:t xml:space="preserve">You should select the Splunk deployment type that you require by setting the variable </w:t>
      </w:r>
      <w:r>
        <w:rPr>
          <w:rStyle w:val="CodingLanguage"/>
        </w:rPr>
        <w:t>monitoring_stack</w:t>
      </w:r>
      <w:r>
        <w:t xml:space="preserve"> in the </w:t>
      </w:r>
      <w:r w:rsidR="00234962">
        <w:rPr>
          <w:rStyle w:val="CodingLanguage"/>
        </w:rPr>
        <w:t>group_var</w:t>
      </w:r>
      <w:r w:rsidR="00B0382D">
        <w:rPr>
          <w:rStyle w:val="CodingLanguage"/>
        </w:rPr>
        <w:t>s/all/vars</w:t>
      </w:r>
      <w:r>
        <w:t xml:space="preserve"> file to either </w:t>
      </w:r>
      <w:r>
        <w:rPr>
          <w:rStyle w:val="BoldEmpha"/>
        </w:rPr>
        <w:t>splunk</w:t>
      </w:r>
      <w:r>
        <w:t xml:space="preserve">, to use a standalone Splunk deployment, or </w:t>
      </w:r>
      <w:r>
        <w:rPr>
          <w:rStyle w:val="BoldEmpha"/>
        </w:rPr>
        <w:t>splunk_demo</w:t>
      </w:r>
      <w:r>
        <w:t xml:space="preserve"> for the built-in version. If you omit this variable, or if it has an invalid value, no Splunk deployment will be configured. </w:t>
      </w:r>
    </w:p>
    <w:p w14:paraId="774D3997" w14:textId="77777777" w:rsidR="000615E7" w:rsidRDefault="000615E7" w:rsidP="0058095B">
      <w:pPr>
        <w:pStyle w:val="BodyTextMetricHPELight10pt"/>
      </w:pPr>
      <w:r>
        <w:t xml:space="preserve">For both types of deployment, you need to download the Splunk universal forwarder images/packages from </w:t>
      </w:r>
      <w:hyperlink r:id="rId110">
        <w:r>
          <w:rPr>
            <w:rStyle w:val="Hyperlink"/>
          </w:rPr>
          <w:t>https://www.splunk.com/en_us/download/universal-forwarder.html</w:t>
        </w:r>
      </w:hyperlink>
      <w:r>
        <w:t xml:space="preserve">. Packages are available for 64-bit Linux and 64-bit Windows 8.1/Windows 10. Download the RPM package for Linux 64-bit (2.6+ kernel Linux distributions) to </w:t>
      </w:r>
      <w:r>
        <w:rPr>
          <w:rStyle w:val="CodingLanguage"/>
        </w:rPr>
        <w:t>./files/splunk/linux</w:t>
      </w:r>
      <w:r>
        <w:t xml:space="preserve">. If you are deploying Windows </w:t>
      </w:r>
      <w:r>
        <w:lastRenderedPageBreak/>
        <w:t xml:space="preserve">nodes, download the MSI package for Windows 64 bit to </w:t>
      </w:r>
      <w:r>
        <w:rPr>
          <w:rStyle w:val="CodingLanguage"/>
        </w:rPr>
        <w:t>./files/splunk/windows</w:t>
      </w:r>
      <w:r>
        <w:t xml:space="preserve">. For a dual Linux/Windows deployment, the images and packages must have same name and version, along with the appropriate extensions, for example: </w:t>
      </w:r>
    </w:p>
    <w:p w14:paraId="68A73E61" w14:textId="77777777" w:rsidR="000615E7" w:rsidRDefault="000615E7" w:rsidP="000615E7">
      <w:pPr>
        <w:pStyle w:val="BulletLevel1"/>
      </w:pPr>
      <w:r>
        <w:t>files/splunk/windows/splunkforwarder-7.1.2.msi</w:t>
      </w:r>
    </w:p>
    <w:p w14:paraId="7310F80F" w14:textId="77777777" w:rsidR="000615E7" w:rsidRDefault="000615E7" w:rsidP="000615E7">
      <w:pPr>
        <w:pStyle w:val="BulletLevel1LastBeforeBodycopy"/>
      </w:pPr>
      <w:r>
        <w:t>files/splunk/linux/splunkforwarder-7.1.2.rpm</w:t>
      </w:r>
    </w:p>
    <w:p w14:paraId="6D095C12" w14:textId="77777777" w:rsidR="000615E7" w:rsidRDefault="000615E7" w:rsidP="0058095B">
      <w:pPr>
        <w:pStyle w:val="BodyTextMetricHPELight10pt"/>
      </w:pPr>
      <w:r>
        <w:t xml:space="preserve">You need to set the variable </w:t>
      </w:r>
      <w:r>
        <w:rPr>
          <w:rStyle w:val="CodingLanguage"/>
        </w:rPr>
        <w:t>splunk_architecture_universal_forwarder_package</w:t>
      </w:r>
      <w:r>
        <w:t xml:space="preserve"> to the name you selected for the package(s), not including the file extension. Depending on the Splunk deployment you have chosen, edit the file </w:t>
      </w:r>
      <w:r>
        <w:rPr>
          <w:rStyle w:val="CodingLanguage"/>
        </w:rPr>
        <w:t>templates/monitoring/</w:t>
      </w:r>
      <w:r>
        <w:rPr>
          <w:rStyle w:val="BoldEmpha"/>
        </w:rPr>
        <w:t>splunk</w:t>
      </w:r>
      <w:r>
        <w:rPr>
          <w:rStyle w:val="CodingLanguage"/>
        </w:rPr>
        <w:t>/vars.yml</w:t>
      </w:r>
      <w:r>
        <w:t xml:space="preserve"> or the file </w:t>
      </w:r>
      <w:r>
        <w:rPr>
          <w:rStyle w:val="CodingLanguage"/>
        </w:rPr>
        <w:t>templates/monitoring/</w:t>
      </w:r>
      <w:r>
        <w:rPr>
          <w:rStyle w:val="BoldEmpha"/>
        </w:rPr>
        <w:t>splunk_demo</w:t>
      </w:r>
      <w:r>
        <w:rPr>
          <w:rStyle w:val="CodingLanguage"/>
        </w:rPr>
        <w:t>/vars.yml</w:t>
      </w:r>
      <w:r>
        <w:t xml:space="preserve"> and set the variable, for example: </w:t>
      </w:r>
    </w:p>
    <w:p w14:paraId="1B1E0BDD" w14:textId="77777777" w:rsidR="000615E7" w:rsidRDefault="000615E7" w:rsidP="0058095B">
      <w:pPr>
        <w:pStyle w:val="BodyTextMetricHPELight10pt"/>
        <w:rPr>
          <w:rStyle w:val="CodingLanguage"/>
        </w:rPr>
      </w:pPr>
      <w:r w:rsidRPr="003A664D">
        <w:rPr>
          <w:rStyle w:val="CodingLanguage"/>
        </w:rPr>
        <w:t>splunk_architecture_universal_forwarder_package: 'splunkforwarder-7.</w:t>
      </w:r>
      <w:r>
        <w:rPr>
          <w:rStyle w:val="CodingLanguage"/>
        </w:rPr>
        <w:t>1</w:t>
      </w:r>
      <w:r w:rsidRPr="003A664D">
        <w:rPr>
          <w:rStyle w:val="CodingLanguage"/>
        </w:rPr>
        <w:t>.2'</w:t>
      </w:r>
    </w:p>
    <w:p w14:paraId="6AB9D15C" w14:textId="3ACCDF55" w:rsidR="000615E7" w:rsidRPr="009534F0" w:rsidRDefault="000615E7" w:rsidP="0058095B">
      <w:pPr>
        <w:pStyle w:val="BodyTextMetricHPELight10pt"/>
        <w:rPr>
          <w:rStyle w:val="CodingLanguage"/>
        </w:rPr>
      </w:pPr>
      <w:r w:rsidRPr="005967EA">
        <w:t xml:space="preserve">As of Splunk version 7.1, the Splunk universal forwarder must be deployed with a password. This password is specified using the variable </w:t>
      </w:r>
      <w:r w:rsidRPr="0052318A">
        <w:rPr>
          <w:rStyle w:val="CodingLanguage"/>
        </w:rPr>
        <w:t>splunk_uf_password</w:t>
      </w:r>
      <w:r w:rsidRPr="009534F0">
        <w:rPr>
          <w:rStyle w:val="CodingLanguage"/>
        </w:rPr>
        <w:t xml:space="preserve"> which is configured in </w:t>
      </w:r>
      <w:r w:rsidR="00234962">
        <w:rPr>
          <w:rStyle w:val="CodingLanguage"/>
        </w:rPr>
        <w:t>group_var</w:t>
      </w:r>
      <w:r w:rsidR="0083650F">
        <w:rPr>
          <w:rStyle w:val="CodingLanguage"/>
        </w:rPr>
        <w:t>s/all/vault</w:t>
      </w:r>
      <w:r w:rsidRPr="009534F0">
        <w:rPr>
          <w:rStyle w:val="CodingLanguage"/>
        </w:rPr>
        <w:t>.</w:t>
      </w:r>
    </w:p>
    <w:p w14:paraId="75A19979" w14:textId="0B362507" w:rsidR="000615E7" w:rsidRDefault="000615E7" w:rsidP="0058095B">
      <w:pPr>
        <w:pStyle w:val="BodyTextMetricHPELight10pt"/>
      </w:pPr>
      <w:r>
        <w:t xml:space="preserve">If you are using a standalone Splunk deployment, you must specify the list of indexers using the variable </w:t>
      </w:r>
      <w:r>
        <w:rPr>
          <w:rStyle w:val="CodingLanguage"/>
        </w:rPr>
        <w:t xml:space="preserve">splunk_architecture_forward_servers </w:t>
      </w:r>
      <w:r>
        <w:t xml:space="preserve">in </w:t>
      </w:r>
      <w:r w:rsidR="00234962">
        <w:rPr>
          <w:rStyle w:val="CodingLanguage"/>
        </w:rPr>
        <w:t>group_var</w:t>
      </w:r>
      <w:r w:rsidR="00B0382D">
        <w:rPr>
          <w:rStyle w:val="CodingLanguage"/>
        </w:rPr>
        <w:t>s/all/vars</w:t>
      </w:r>
      <w:r>
        <w:t xml:space="preserve">, for example: </w:t>
      </w:r>
    </w:p>
    <w:p w14:paraId="5389BC1B" w14:textId="77777777" w:rsidR="000615E7" w:rsidRPr="00DB6801" w:rsidRDefault="000615E7" w:rsidP="0058095B">
      <w:pPr>
        <w:pStyle w:val="BodyTextMetricHPELight10pt"/>
        <w:rPr>
          <w:rStyle w:val="CodingLanguage"/>
        </w:rPr>
      </w:pPr>
      <w:r w:rsidRPr="00DB6801">
        <w:rPr>
          <w:rStyle w:val="CodingLanguage"/>
        </w:rPr>
        <w:t>splunk_architecture_forward_servers:</w:t>
      </w:r>
      <w:r w:rsidRPr="00DB6801">
        <w:rPr>
          <w:rStyle w:val="CodingLanguage"/>
        </w:rPr>
        <w:br/>
        <w:t>- splunk-indexer1.cloudra.local:9997</w:t>
      </w:r>
      <w:r w:rsidRPr="00DB6801">
        <w:rPr>
          <w:rStyle w:val="CodingLanguage"/>
        </w:rPr>
        <w:br/>
        <w:t>- spl</w:t>
      </w:r>
      <w:r>
        <w:rPr>
          <w:rStyle w:val="CodingLanguage"/>
        </w:rPr>
        <w:t>unk-indexer2.cloudra.local:9997</w:t>
      </w:r>
    </w:p>
    <w:p w14:paraId="6602291B" w14:textId="77777777" w:rsidR="000615E7" w:rsidRDefault="000615E7" w:rsidP="0058095B">
      <w:pPr>
        <w:pStyle w:val="BodyTextMetricHPELight10pt"/>
      </w:pPr>
      <w:r>
        <w:t xml:space="preserve">By default, the indexers are configured in a single load balancing group. This can be changed by editing the file </w:t>
      </w:r>
      <w:r>
        <w:rPr>
          <w:rStyle w:val="CodingLanguage"/>
        </w:rPr>
        <w:t>outputs.conf.j2</w:t>
      </w:r>
      <w:r>
        <w:t xml:space="preserve"> in the folder </w:t>
      </w:r>
      <w:r>
        <w:rPr>
          <w:rStyle w:val="CodingLanguage"/>
        </w:rPr>
        <w:t>template/monitoring/splunk/</w:t>
      </w:r>
      <w:r>
        <w:t xml:space="preserve">. For more information on forwarding using Universal Forwarder, see the Splunk documentation at </w:t>
      </w:r>
      <w:hyperlink r:id="rId111">
        <w:r>
          <w:rPr>
            <w:rStyle w:val="Hyperlink"/>
          </w:rPr>
          <w:t>http://docs.splunk.com/Documentation/Forwarder/7.0.2/Forwarder/Configureforwardingwithoutputs.conf</w:t>
        </w:r>
      </w:hyperlink>
      <w:r>
        <w:t>.</w:t>
      </w:r>
    </w:p>
    <w:p w14:paraId="7BEFCDB7" w14:textId="77777777" w:rsidR="000615E7" w:rsidRDefault="000615E7" w:rsidP="0058095B">
      <w:pPr>
        <w:pStyle w:val="BodyTextMetricHPELight10pt"/>
      </w:pPr>
      <w:r>
        <w:t>On your standalone Splunk installation, you need to install the following add-ons and apps.</w:t>
      </w:r>
    </w:p>
    <w:p w14:paraId="39B3EEAD" w14:textId="77777777" w:rsidR="000615E7" w:rsidRDefault="000615E7" w:rsidP="0058095B">
      <w:pPr>
        <w:pStyle w:val="BodyTextMetricHPELight10pt"/>
      </w:pPr>
      <w:r>
        <w:t xml:space="preserve">To monitor </w:t>
      </w:r>
      <w:r>
        <w:rPr>
          <w:rStyle w:val="BoldEmpha"/>
        </w:rPr>
        <w:t>Linux worker nodes</w:t>
      </w:r>
      <w:r>
        <w:t xml:space="preserve">, the </w:t>
      </w:r>
      <w:r>
        <w:rPr>
          <w:rStyle w:val="BoldEmpha"/>
        </w:rPr>
        <w:t>Docker app</w:t>
      </w:r>
      <w:r>
        <w:t xml:space="preserve"> should be installed on central Splunk. More info on this Docker app can be found at </w:t>
      </w:r>
      <w:hyperlink r:id="rId112">
        <w:r>
          <w:rPr>
            <w:rStyle w:val="Hyperlink"/>
          </w:rPr>
          <w:t>https://github.com/splunk/docker-itmonitoring</w:t>
        </w:r>
      </w:hyperlink>
      <w:r>
        <w:t xml:space="preserve"> and at </w:t>
      </w:r>
      <w:hyperlink r:id="rId113">
        <w:r>
          <w:rPr>
            <w:rStyle w:val="Hyperlink"/>
          </w:rPr>
          <w:t>https://hub.docker.com/r/splunk/universalforwarder/</w:t>
        </w:r>
      </w:hyperlink>
      <w:r>
        <w:t xml:space="preserve">. </w:t>
      </w:r>
    </w:p>
    <w:p w14:paraId="46D82CCD" w14:textId="77777777" w:rsidR="000615E7" w:rsidRDefault="000615E7" w:rsidP="0058095B">
      <w:pPr>
        <w:pStyle w:val="BodyTextMetricHPELight10pt"/>
      </w:pPr>
      <w:r>
        <w:t xml:space="preserve">To monitor the </w:t>
      </w:r>
      <w:r>
        <w:rPr>
          <w:rStyle w:val="BoldEmpha"/>
        </w:rPr>
        <w:t>Windows worker nodes</w:t>
      </w:r>
      <w:r>
        <w:t xml:space="preserve">, install the </w:t>
      </w:r>
      <w:r>
        <w:rPr>
          <w:rStyle w:val="BoldEmpha"/>
        </w:rPr>
        <w:t>Splunk App for Windows Infrastructure</w:t>
      </w:r>
      <w:r>
        <w:t xml:space="preserve"> on central Splunk and its dependencies:</w:t>
      </w:r>
    </w:p>
    <w:p w14:paraId="6E3B9906" w14:textId="77777777" w:rsidR="000615E7" w:rsidRDefault="000615E7" w:rsidP="000615E7">
      <w:pPr>
        <w:pStyle w:val="BulletLevel1"/>
      </w:pPr>
      <w:r>
        <w:t>Splunk App for Windows Infrastructure.</w:t>
      </w:r>
      <w:r w:rsidRPr="001F6BEA">
        <w:t xml:space="preserve"> The Splunk App for Windows Infrastructure is not compatible with The Splunk Add-on for Windows 5.0 at this time. S</w:t>
      </w:r>
      <w:r>
        <w:t xml:space="preserve">ee </w:t>
      </w:r>
      <w:hyperlink r:id="rId114">
        <w:r>
          <w:rPr>
            <w:rStyle w:val="Hyperlink"/>
          </w:rPr>
          <w:t>https://splunkbase.splunk.com/app/1680/</w:t>
        </w:r>
      </w:hyperlink>
    </w:p>
    <w:p w14:paraId="7F6A723D" w14:textId="77777777" w:rsidR="000615E7" w:rsidRPr="009534F0" w:rsidRDefault="000615E7" w:rsidP="000615E7">
      <w:pPr>
        <w:pStyle w:val="BulletLevel1"/>
        <w:rPr>
          <w:rStyle w:val="Hyperlink"/>
          <w:color w:val="000000"/>
          <w:u w:val="none"/>
        </w:rPr>
      </w:pPr>
      <w:r>
        <w:t xml:space="preserve">Splunk Add-on for Microsoft Windows </w:t>
      </w:r>
      <w:r w:rsidRPr="00D73B87">
        <w:t>version 4.8.4</w:t>
      </w:r>
      <w:r>
        <w:t xml:space="preserve"> - see </w:t>
      </w:r>
      <w:hyperlink r:id="rId115" w:history="1">
        <w:r w:rsidRPr="005967EA">
          <w:rPr>
            <w:rStyle w:val="Hyperlink"/>
          </w:rPr>
          <w:t>https://splunkbase.splunk.com/app/742/</w:t>
        </w:r>
      </w:hyperlink>
    </w:p>
    <w:p w14:paraId="31AD8021" w14:textId="77777777" w:rsidR="000615E7" w:rsidRDefault="000615E7" w:rsidP="000615E7">
      <w:pPr>
        <w:pStyle w:val="BulletLevel1"/>
      </w:pPr>
      <w:r w:rsidRPr="00D73B87">
        <w:t xml:space="preserve">Splunk Add-On for Microsoft Active Directory version 1.0.0 - see </w:t>
      </w:r>
      <w:hyperlink r:id="rId116" w:history="1">
        <w:r w:rsidRPr="00D73B87">
          <w:rPr>
            <w:rStyle w:val="Hyperlink"/>
          </w:rPr>
          <w:t>https://splunkbase.splunk.com/app/3207/</w:t>
        </w:r>
      </w:hyperlink>
    </w:p>
    <w:p w14:paraId="6819301A" w14:textId="77777777" w:rsidR="000615E7" w:rsidRDefault="000615E7" w:rsidP="000615E7">
      <w:pPr>
        <w:pStyle w:val="BulletLevel1"/>
      </w:pPr>
      <w:r>
        <w:t xml:space="preserve">Splunk Add-on for Microsoft Windows DNS </w:t>
      </w:r>
      <w:r w:rsidRPr="00D73B87">
        <w:t xml:space="preserve">version 1.0.1 </w:t>
      </w:r>
      <w:r>
        <w:t xml:space="preserve">(if this is not installed on central Splunk, you will see yellow icons on some dashboards with the message </w:t>
      </w:r>
      <w:r>
        <w:rPr>
          <w:rStyle w:val="CodingLanguage"/>
        </w:rPr>
        <w:t>eventtype wineventlog-dns does not exist or is disabled</w:t>
      </w:r>
      <w:r>
        <w:t xml:space="preserve">) - see </w:t>
      </w:r>
      <w:hyperlink r:id="rId117">
        <w:r>
          <w:rPr>
            <w:rStyle w:val="Hyperlink"/>
          </w:rPr>
          <w:t>https://splunkbase.splunk.com/app/3208/</w:t>
        </w:r>
      </w:hyperlink>
    </w:p>
    <w:p w14:paraId="2957458A" w14:textId="77777777" w:rsidR="000615E7" w:rsidRDefault="000615E7" w:rsidP="000615E7">
      <w:pPr>
        <w:pStyle w:val="BulletLevel1LastBeforeBodycopy"/>
      </w:pPr>
      <w:r>
        <w:t xml:space="preserve">Splunk Supporting Add-on for Active Directory </w:t>
      </w:r>
      <w:r w:rsidRPr="00D73B87">
        <w:t xml:space="preserve">version 2.1.7 </w:t>
      </w:r>
      <w:r>
        <w:t xml:space="preserve">(if this is not installed on central Splunk, you will see yellow icons on some dashboards with the message </w:t>
      </w:r>
      <w:r>
        <w:rPr>
          <w:rStyle w:val="CodingLanguage"/>
        </w:rPr>
        <w:t>eventtype wineventlog-ds does not exist or is disabled</w:t>
      </w:r>
      <w:r>
        <w:t xml:space="preserve">) - see </w:t>
      </w:r>
      <w:hyperlink r:id="rId118">
        <w:r>
          <w:rPr>
            <w:rStyle w:val="Hyperlink"/>
          </w:rPr>
          <w:t>https://splunkbase.splunk.com/app/1151/</w:t>
        </w:r>
      </w:hyperlink>
    </w:p>
    <w:p w14:paraId="14138EC9" w14:textId="77777777" w:rsidR="000615E7" w:rsidRDefault="000615E7" w:rsidP="0058095B">
      <w:pPr>
        <w:pStyle w:val="BodyTextMetricHPELight10pt"/>
      </w:pPr>
      <w:r>
        <w:t xml:space="preserve">If you want to use your own certificates in your standalone Splunk deployment to secure the communications between the indexers and the universal forwarders, see Appendix D. </w:t>
      </w:r>
    </w:p>
    <w:p w14:paraId="4D596BB7" w14:textId="77777777" w:rsidR="000615E7" w:rsidRDefault="000615E7" w:rsidP="0058095B">
      <w:pPr>
        <w:pStyle w:val="BodyTextMetricHPELight10pt"/>
      </w:pPr>
      <w:r>
        <w:t xml:space="preserve">You can specify advanced Splunk configuration in the following files: </w:t>
      </w:r>
    </w:p>
    <w:p w14:paraId="7A863C3F" w14:textId="77777777" w:rsidR="000615E7" w:rsidRDefault="000615E7" w:rsidP="000615E7">
      <w:pPr>
        <w:pStyle w:val="BulletLevel1"/>
      </w:pPr>
      <w:r>
        <w:t>files/splunk/linux/SPLUNK_HOME</w:t>
      </w:r>
    </w:p>
    <w:p w14:paraId="0AC224E4" w14:textId="77777777" w:rsidR="000615E7" w:rsidRDefault="000615E7" w:rsidP="000615E7">
      <w:pPr>
        <w:pStyle w:val="BulletLevel1"/>
      </w:pPr>
      <w:r>
        <w:t>files/splunk/linux/DOCKER_TAS</w:t>
      </w:r>
    </w:p>
    <w:p w14:paraId="550DF6CC" w14:textId="77777777" w:rsidR="000615E7" w:rsidRDefault="000615E7" w:rsidP="000615E7">
      <w:pPr>
        <w:pStyle w:val="BulletLevel1LastBeforeBodycopy"/>
      </w:pPr>
      <w:r>
        <w:t>files/splunk/windows/SPLUNK_HOME</w:t>
      </w:r>
    </w:p>
    <w:p w14:paraId="13C1E440" w14:textId="77777777" w:rsidR="000615E7" w:rsidRDefault="000615E7" w:rsidP="0058095B">
      <w:pPr>
        <w:pStyle w:val="BodyTextMetricHPELight10pt"/>
      </w:pPr>
      <w:r>
        <w:lastRenderedPageBreak/>
        <w:t>These files will be copied as-is to the systems running the universal forwarder.</w:t>
      </w:r>
    </w:p>
    <w:p w14:paraId="105E338F" w14:textId="77777777" w:rsidR="000615E7" w:rsidRDefault="000615E7" w:rsidP="000615E7">
      <w:pPr>
        <w:pStyle w:val="Heading3"/>
      </w:pPr>
      <w:bookmarkStart w:id="350" w:name="_Refd17e57787"/>
      <w:bookmarkStart w:id="351" w:name="_Tocd17e57787"/>
      <w:r>
        <w:t>Configuring syslog in UCP</w:t>
      </w:r>
      <w:bookmarkEnd w:id="350"/>
      <w:bookmarkEnd w:id="351"/>
    </w:p>
    <w:p w14:paraId="08ECB34B" w14:textId="77777777" w:rsidR="000615E7" w:rsidRDefault="000615E7" w:rsidP="0058095B">
      <w:pPr>
        <w:pStyle w:val="BodyTextMetricHPELight10pt"/>
      </w:pPr>
      <w:r>
        <w:t xml:space="preserve">In order to see some data in the UCP operational dashboard, you need to have UCP send its logs to the VM configured in the [logger] group. For example, for the following </w:t>
      </w:r>
      <w:r>
        <w:rPr>
          <w:rStyle w:val="CodingLanguage"/>
        </w:rPr>
        <w:t>vm_host</w:t>
      </w:r>
      <w:r>
        <w:t xml:space="preserve"> file:</w:t>
      </w:r>
    </w:p>
    <w:p w14:paraId="7BA6FC84" w14:textId="5F64D1F9" w:rsidR="000615E7" w:rsidRPr="000B1BFC" w:rsidRDefault="000615E7" w:rsidP="0058095B">
      <w:pPr>
        <w:pStyle w:val="BodyTextMetricHPELight10pt"/>
        <w:rPr>
          <w:rStyle w:val="CodingLanguage"/>
        </w:rPr>
      </w:pPr>
      <w:r w:rsidRPr="000B1BFC">
        <w:rPr>
          <w:rStyle w:val="CodingLanguage"/>
        </w:rPr>
        <w:t>[logger]</w:t>
      </w:r>
      <w:r w:rsidRPr="000B1BFC">
        <w:rPr>
          <w:rStyle w:val="CodingLanguage"/>
        </w:rPr>
        <w:br/>
        <w:t>hpe-logger ip_addr='10.6</w:t>
      </w:r>
      <w:r w:rsidR="00E7573B">
        <w:rPr>
          <w:rStyle w:val="CodingLanguage"/>
        </w:rPr>
        <w:t>0.59.24/16' esxi_host='esx0</w:t>
      </w:r>
      <w:r w:rsidRPr="000B1BFC">
        <w:rPr>
          <w:rStyle w:val="CodingLanguage"/>
        </w:rPr>
        <w:t>2.cloudra.local'</w:t>
      </w:r>
    </w:p>
    <w:p w14:paraId="50323D9A" w14:textId="77777777" w:rsidR="000615E7" w:rsidRDefault="000615E7" w:rsidP="0058095B">
      <w:pPr>
        <w:pStyle w:val="BodyTextMetricHPELight10pt"/>
      </w:pPr>
      <w:r>
        <w:t xml:space="preserve">This will configure UCP to send its logs to </w:t>
      </w:r>
      <w:r>
        <w:rPr>
          <w:rStyle w:val="CodingLanguage"/>
        </w:rPr>
        <w:t>hpe-logger.cloudra.local:1514</w:t>
      </w:r>
      <w:r>
        <w:t xml:space="preserve">. You need to select the TCP protocol as shown in </w:t>
      </w:r>
      <w:r w:rsidRPr="00781D35">
        <w:fldChar w:fldCharType="begin"/>
      </w:r>
      <w:r w:rsidRPr="00781D35">
        <w:instrText xml:space="preserve"> REF _Ref513468139 \h </w:instrText>
      </w:r>
      <w:r>
        <w:instrText xml:space="preserve"> \* MERGEFORMAT </w:instrText>
      </w:r>
      <w:r w:rsidRPr="00781D35">
        <w:fldChar w:fldCharType="separate"/>
      </w:r>
      <w:r w:rsidR="00D84FAE" w:rsidRPr="00D84FAE">
        <w:t>Figure</w:t>
      </w:r>
      <w:r w:rsidR="00D84FAE" w:rsidRPr="00D84FAE">
        <w:rPr>
          <w:rFonts w:ascii="Calibri" w:hAnsi="Calibri" w:cs="Calibri"/>
        </w:rPr>
        <w:t> </w:t>
      </w:r>
      <w:r w:rsidR="00D84FAE">
        <w:t>46</w:t>
      </w:r>
      <w:r w:rsidRPr="00781D35">
        <w:fldChar w:fldCharType="end"/>
      </w:r>
      <w:r w:rsidRPr="00781D35">
        <w:t>.</w:t>
      </w:r>
    </w:p>
    <w:p w14:paraId="32721B48" w14:textId="77777777" w:rsidR="000615E7" w:rsidRDefault="000615E7" w:rsidP="000615E7">
      <w:pPr>
        <w:pStyle w:val="FigureAfterspace"/>
      </w:pPr>
      <w:r>
        <w:rPr>
          <w:noProof/>
        </w:rPr>
        <w:drawing>
          <wp:inline distT="0" distB="0" distL="0" distR="0" wp14:anchorId="7995089A" wp14:editId="6577E9B7">
            <wp:extent cx="6746392" cy="3338624"/>
            <wp:effectExtent l="19050" t="19050" r="1651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ucp-config-syslog.png"/>
                    <pic:cNvPicPr/>
                  </pic:nvPicPr>
                  <pic:blipFill>
                    <a:blip r:embed="rId119">
                      <a:extLst>
                        <a:ext uri="{28A0092B-C50C-407E-A947-70E740481C1C}">
                          <a14:useLocalDpi xmlns:a14="http://schemas.microsoft.com/office/drawing/2010/main" val="0"/>
                        </a:ext>
                      </a:extLst>
                    </a:blip>
                    <a:stretch>
                      <a:fillRect/>
                    </a:stretch>
                  </pic:blipFill>
                  <pic:spPr>
                    <a:xfrm>
                      <a:off x="0" y="0"/>
                      <a:ext cx="6780799" cy="3355651"/>
                    </a:xfrm>
                    <a:prstGeom prst="rect">
                      <a:avLst/>
                    </a:prstGeom>
                    <a:ln>
                      <a:solidFill>
                        <a:schemeClr val="accent1"/>
                      </a:solidFill>
                    </a:ln>
                  </pic:spPr>
                </pic:pic>
              </a:graphicData>
            </a:graphic>
          </wp:inline>
        </w:drawing>
      </w:r>
      <w:r>
        <w:t xml:space="preserve"> </w:t>
      </w:r>
    </w:p>
    <w:p w14:paraId="5E8D66EE" w14:textId="77777777" w:rsidR="000615E7" w:rsidRDefault="000615E7" w:rsidP="000615E7">
      <w:pPr>
        <w:pStyle w:val="MISCFigureCaptionHeader8pt"/>
      </w:pPr>
      <w:bookmarkStart w:id="352" w:name="_Ref513468139"/>
      <w:bookmarkStart w:id="353" w:name="_Refd17e57809"/>
      <w:bookmarkStart w:id="354" w:name="_Tocd17e57809"/>
      <w:r>
        <w:rPr>
          <w:rStyle w:val="MISCFigureCaptionHeaderBold8pt"/>
        </w:rPr>
        <w:t>Figure </w:t>
      </w:r>
      <w:bookmarkStart w:id="355" w:name="_Numd17e57809"/>
      <w:r>
        <w:fldChar w:fldCharType="begin"/>
      </w:r>
      <w:r>
        <w:instrText xml:space="preserve"> SEQ Figure \* ARABIC </w:instrText>
      </w:r>
      <w:r>
        <w:fldChar w:fldCharType="separate"/>
      </w:r>
      <w:r w:rsidR="00D84FAE">
        <w:rPr>
          <w:noProof/>
        </w:rPr>
        <w:t>46</w:t>
      </w:r>
      <w:r>
        <w:rPr>
          <w:rStyle w:val="MISCFigureCaptionHeaderBold8pt"/>
          <w:noProof/>
        </w:rPr>
        <w:fldChar w:fldCharType="end"/>
      </w:r>
      <w:bookmarkEnd w:id="352"/>
      <w:bookmarkEnd w:id="355"/>
      <w:r>
        <w:rPr>
          <w:rStyle w:val="MISCFigureCaptionHeaderBold8pt"/>
          <w:noProof/>
        </w:rPr>
        <w:t xml:space="preserve">. </w:t>
      </w:r>
      <w:r>
        <w:t>Configure Remote Syslog Server in UCP</w:t>
      </w:r>
      <w:bookmarkEnd w:id="353"/>
      <w:bookmarkEnd w:id="354"/>
    </w:p>
    <w:p w14:paraId="71B2A721" w14:textId="77777777" w:rsidR="0086155E" w:rsidRDefault="0086155E">
      <w:pPr>
        <w:rPr>
          <w:rFonts w:ascii="MetricHPE" w:hAnsi="MetricHPE"/>
          <w:b/>
          <w:noProof/>
          <w:sz w:val="20"/>
          <w:szCs w:val="18"/>
        </w:rPr>
      </w:pPr>
      <w:bookmarkStart w:id="356" w:name="_Refd17e57821"/>
      <w:bookmarkStart w:id="357" w:name="_Tocd17e57821"/>
      <w:r>
        <w:br w:type="page"/>
      </w:r>
    </w:p>
    <w:p w14:paraId="6DC281B0" w14:textId="77777777" w:rsidR="000615E7" w:rsidRDefault="000615E7" w:rsidP="000615E7">
      <w:pPr>
        <w:pStyle w:val="Heading3"/>
      </w:pPr>
      <w:r>
        <w:lastRenderedPageBreak/>
        <w:t>Configuring syslog in ESX</w:t>
      </w:r>
      <w:bookmarkEnd w:id="356"/>
      <w:bookmarkEnd w:id="357"/>
    </w:p>
    <w:p w14:paraId="59F641EF" w14:textId="75D5EA60" w:rsidR="000615E7" w:rsidRDefault="000615E7" w:rsidP="0058095B">
      <w:pPr>
        <w:pStyle w:val="BodyTextMetricHPELight10pt"/>
      </w:pPr>
      <w:r>
        <w:t>This configuration must be done manually for each ESX server. The syslog server should be the server configured in the [</w:t>
      </w:r>
      <w:r w:rsidRPr="005967EA">
        <w:rPr>
          <w:rStyle w:val="CodingLanguage"/>
        </w:rPr>
        <w:t>logger</w:t>
      </w:r>
      <w:r>
        <w:t xml:space="preserve">] group in your </w:t>
      </w:r>
      <w:r w:rsidR="007230C9">
        <w:rPr>
          <w:rStyle w:val="CodingLanguage"/>
        </w:rPr>
        <w:t>hosts</w:t>
      </w:r>
      <w:r>
        <w:t xml:space="preserve"> inventory. The protocol should be </w:t>
      </w:r>
      <w:r>
        <w:rPr>
          <w:rStyle w:val="CodingLanguage"/>
        </w:rPr>
        <w:t>tcp</w:t>
      </w:r>
      <w:r>
        <w:t xml:space="preserve"> and the port </w:t>
      </w:r>
      <w:r>
        <w:rPr>
          <w:rStyle w:val="CodingLanguage"/>
        </w:rPr>
        <w:t>514</w:t>
      </w:r>
      <w:r>
        <w:t xml:space="preserve"> as shown in </w:t>
      </w:r>
      <w:r w:rsidRPr="00781D35">
        <w:fldChar w:fldCharType="begin"/>
      </w:r>
      <w:r w:rsidRPr="00781D35">
        <w:instrText xml:space="preserve"> REF _Ref513468160 \h </w:instrText>
      </w:r>
      <w:r>
        <w:instrText xml:space="preserve"> \* MERGEFORMAT </w:instrText>
      </w:r>
      <w:r w:rsidRPr="00781D35">
        <w:fldChar w:fldCharType="separate"/>
      </w:r>
      <w:r w:rsidR="00D84FAE" w:rsidRPr="00D84FAE">
        <w:t>Figure</w:t>
      </w:r>
      <w:r w:rsidR="00D84FAE" w:rsidRPr="00D84FAE">
        <w:rPr>
          <w:rFonts w:ascii="Calibri" w:hAnsi="Calibri" w:cs="Calibri"/>
        </w:rPr>
        <w:t> </w:t>
      </w:r>
      <w:r w:rsidR="00D84FAE">
        <w:t>47</w:t>
      </w:r>
      <w:r w:rsidRPr="00781D35">
        <w:fldChar w:fldCharType="end"/>
      </w:r>
      <w:r w:rsidRPr="00781D35">
        <w:t>.</w:t>
      </w:r>
    </w:p>
    <w:p w14:paraId="574C578C" w14:textId="77777777" w:rsidR="000615E7" w:rsidRDefault="000615E7" w:rsidP="000615E7">
      <w:pPr>
        <w:pStyle w:val="FigureAfterspace"/>
      </w:pPr>
      <w:r>
        <w:rPr>
          <w:noProof/>
        </w:rPr>
        <w:drawing>
          <wp:inline distT="0" distB="0" distL="0" distR="0" wp14:anchorId="444DEF5E" wp14:editId="7CE4B379">
            <wp:extent cx="5328775" cy="3934047"/>
            <wp:effectExtent l="19050" t="19050" r="2476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sx-config-syslog.png"/>
                    <pic:cNvPicPr/>
                  </pic:nvPicPr>
                  <pic:blipFill>
                    <a:blip r:embed="rId120">
                      <a:extLst>
                        <a:ext uri="{28A0092B-C50C-407E-A947-70E740481C1C}">
                          <a14:useLocalDpi xmlns:a14="http://schemas.microsoft.com/office/drawing/2010/main" val="0"/>
                        </a:ext>
                      </a:extLst>
                    </a:blip>
                    <a:stretch>
                      <a:fillRect/>
                    </a:stretch>
                  </pic:blipFill>
                  <pic:spPr>
                    <a:xfrm>
                      <a:off x="0" y="0"/>
                      <a:ext cx="5344090" cy="3945354"/>
                    </a:xfrm>
                    <a:prstGeom prst="rect">
                      <a:avLst/>
                    </a:prstGeom>
                    <a:ln>
                      <a:solidFill>
                        <a:schemeClr val="accent1"/>
                      </a:solidFill>
                    </a:ln>
                  </pic:spPr>
                </pic:pic>
              </a:graphicData>
            </a:graphic>
          </wp:inline>
        </w:drawing>
      </w:r>
      <w:r>
        <w:t xml:space="preserve"> </w:t>
      </w:r>
    </w:p>
    <w:p w14:paraId="26C77B04" w14:textId="77777777" w:rsidR="000615E7" w:rsidRDefault="000615E7" w:rsidP="000615E7">
      <w:pPr>
        <w:pStyle w:val="MISCFigureCaptionHeader8pt"/>
      </w:pPr>
      <w:bookmarkStart w:id="358" w:name="_Ref513468160"/>
      <w:bookmarkStart w:id="359" w:name="_Refd17e57842"/>
      <w:bookmarkStart w:id="360" w:name="_Tocd17e57842"/>
      <w:r>
        <w:rPr>
          <w:rStyle w:val="MISCFigureCaptionHeaderBold8pt"/>
        </w:rPr>
        <w:t>Figure </w:t>
      </w:r>
      <w:bookmarkStart w:id="361" w:name="_Numd17e57842"/>
      <w:r>
        <w:fldChar w:fldCharType="begin"/>
      </w:r>
      <w:r>
        <w:instrText xml:space="preserve"> SEQ Figure \* ARABIC </w:instrText>
      </w:r>
      <w:r>
        <w:fldChar w:fldCharType="separate"/>
      </w:r>
      <w:r w:rsidR="00D84FAE">
        <w:rPr>
          <w:noProof/>
        </w:rPr>
        <w:t>47</w:t>
      </w:r>
      <w:r>
        <w:rPr>
          <w:rStyle w:val="MISCFigureCaptionHeaderBold8pt"/>
          <w:noProof/>
        </w:rPr>
        <w:fldChar w:fldCharType="end"/>
      </w:r>
      <w:bookmarkEnd w:id="358"/>
      <w:bookmarkEnd w:id="361"/>
      <w:r>
        <w:rPr>
          <w:rStyle w:val="MISCFigureCaptionHeaderBold8pt"/>
          <w:noProof/>
        </w:rPr>
        <w:t xml:space="preserve">. </w:t>
      </w:r>
      <w:r>
        <w:t>Configure Syslog on ESXi Hosts</w:t>
      </w:r>
      <w:bookmarkEnd w:id="359"/>
      <w:bookmarkEnd w:id="360"/>
    </w:p>
    <w:p w14:paraId="4DC7042C" w14:textId="77777777" w:rsidR="000615E7" w:rsidRDefault="000615E7" w:rsidP="0058095B">
      <w:pPr>
        <w:pStyle w:val="BodyTextMetricHPELight10pt"/>
      </w:pPr>
      <w:r>
        <w:t xml:space="preserve">For more information, see the VMware documentation at </w:t>
      </w:r>
      <w:hyperlink r:id="rId121">
        <w:r>
          <w:rPr>
            <w:rStyle w:val="Hyperlink"/>
          </w:rPr>
          <w:t>https://docs.vmware.com/en/VMware-vSphere/6.5/com.vmware.vsphere.security.doc/GUID-9F67DB52-F469-451F-B6C8-DAE8D95976E7.html</w:t>
        </w:r>
      </w:hyperlink>
      <w:r>
        <w:t>.</w:t>
      </w:r>
    </w:p>
    <w:p w14:paraId="66F7DCE8" w14:textId="77777777" w:rsidR="000615E7" w:rsidRDefault="000615E7" w:rsidP="000615E7">
      <w:pPr>
        <w:pStyle w:val="Heading3"/>
      </w:pPr>
      <w:bookmarkStart w:id="362" w:name="_Refd17e57889"/>
      <w:bookmarkStart w:id="363" w:name="_Tocd17e57889"/>
      <w:r>
        <w:t>Limitations</w:t>
      </w:r>
      <w:bookmarkEnd w:id="362"/>
      <w:bookmarkEnd w:id="363"/>
    </w:p>
    <w:p w14:paraId="4DE290B7" w14:textId="77777777" w:rsidR="000615E7" w:rsidRDefault="000615E7" w:rsidP="000615E7">
      <w:pPr>
        <w:pStyle w:val="BulletLevel1"/>
      </w:pPr>
      <w:r>
        <w:t xml:space="preserve">The Dockerized Splunk App has a number of open issues </w:t>
      </w:r>
    </w:p>
    <w:p w14:paraId="07D68D8E" w14:textId="77777777" w:rsidR="000615E7" w:rsidRDefault="000615E7" w:rsidP="000615E7">
      <w:pPr>
        <w:pStyle w:val="BulletLevel2"/>
        <w:tabs>
          <w:tab w:val="num" w:pos="374"/>
        </w:tabs>
      </w:pPr>
      <w:r>
        <w:t>https://github.com/splunk/docker-itmonitoring/issues/19</w:t>
      </w:r>
    </w:p>
    <w:p w14:paraId="4D014897" w14:textId="77777777" w:rsidR="000615E7" w:rsidRDefault="000615E7" w:rsidP="000615E7">
      <w:pPr>
        <w:pStyle w:val="BulletLevel2"/>
        <w:tabs>
          <w:tab w:val="num" w:pos="374"/>
        </w:tabs>
      </w:pPr>
      <w:r>
        <w:t>https://github.com/splunk/docker-itmonitoring/issues/20</w:t>
      </w:r>
    </w:p>
    <w:p w14:paraId="454AB80D" w14:textId="77777777" w:rsidR="000615E7" w:rsidRDefault="000615E7" w:rsidP="000615E7">
      <w:pPr>
        <w:pStyle w:val="BulletLevel1LastBeforeBodycopy"/>
      </w:pPr>
      <w:r>
        <w:t>The Docker events tab is not working</w:t>
      </w:r>
    </w:p>
    <w:p w14:paraId="5E83937A" w14:textId="77777777" w:rsidR="000615E7" w:rsidRDefault="000615E7" w:rsidP="000615E7">
      <w:pPr>
        <w:pStyle w:val="Heading2"/>
      </w:pPr>
      <w:bookmarkStart w:id="364" w:name="_Toc531698836"/>
      <w:bookmarkStart w:id="365" w:name="_Toc7097574"/>
      <w:r w:rsidRPr="00D9040B">
        <w:t>Accessing Splunk UI</w:t>
      </w:r>
      <w:bookmarkEnd w:id="364"/>
      <w:bookmarkEnd w:id="365"/>
    </w:p>
    <w:p w14:paraId="78BD9778" w14:textId="77777777" w:rsidR="000615E7" w:rsidRDefault="000615E7" w:rsidP="0058095B">
      <w:pPr>
        <w:pStyle w:val="BodyTextMetricHPELight10pt"/>
      </w:pPr>
      <w:r w:rsidRPr="00D9040B">
        <w:t>After the installation is complete, the Splunk UI can be reached at http://&lt;fqdn&gt;:8000, where &lt;fqdn&gt; is the FQDN of one of your Linux Docker nodes. Mesh routing does not currently work on Windows so you must use a Linux node to access the UI. For example:</w:t>
      </w:r>
    </w:p>
    <w:p w14:paraId="1C68C2DE" w14:textId="77777777" w:rsidR="000615E7" w:rsidRPr="00F84B01" w:rsidRDefault="000615E7" w:rsidP="0058095B">
      <w:pPr>
        <w:pStyle w:val="BodyTextMetricHPELight10pt"/>
        <w:rPr>
          <w:rStyle w:val="CodingLanguage"/>
        </w:rPr>
      </w:pPr>
      <w:r w:rsidRPr="00F84B01">
        <w:rPr>
          <w:rStyle w:val="CodingLanguage"/>
        </w:rPr>
        <w:t>http://hpe-ucp01.am2.cloudra.local:8000/</w:t>
      </w:r>
    </w:p>
    <w:p w14:paraId="7A088441" w14:textId="77777777" w:rsidR="000615E7" w:rsidRDefault="000615E7" w:rsidP="0058095B">
      <w:pPr>
        <w:pStyle w:val="BodyTextMetricHPELight10pt"/>
      </w:pPr>
      <w:r w:rsidRPr="00F84B01">
        <w:t xml:space="preserve">The default username and password for Splunk is </w:t>
      </w:r>
      <w:r w:rsidRPr="00F84B01">
        <w:rPr>
          <w:rStyle w:val="CodingLanguage"/>
        </w:rPr>
        <w:t>admin</w:t>
      </w:r>
      <w:r w:rsidRPr="00F84B01">
        <w:t xml:space="preserve"> / </w:t>
      </w:r>
      <w:r w:rsidRPr="00F84B01">
        <w:rPr>
          <w:rStyle w:val="CodingLanguage"/>
        </w:rPr>
        <w:t>changeme</w:t>
      </w:r>
      <w:r w:rsidRPr="00F84B01">
        <w:t>.</w:t>
      </w:r>
    </w:p>
    <w:p w14:paraId="33C6A800" w14:textId="77777777" w:rsidR="0086155E" w:rsidRDefault="0086155E">
      <w:pPr>
        <w:rPr>
          <w:sz w:val="20"/>
          <w:szCs w:val="18"/>
        </w:rPr>
      </w:pPr>
      <w:r>
        <w:br w:type="page"/>
      </w:r>
    </w:p>
    <w:p w14:paraId="6727E18A" w14:textId="77777777" w:rsidR="000615E7" w:rsidRDefault="000615E7" w:rsidP="0058095B">
      <w:pPr>
        <w:pStyle w:val="BodyTextMetricHPELight10pt"/>
      </w:pPr>
      <w:r w:rsidRPr="00F84B01">
        <w:lastRenderedPageBreak/>
        <w:t xml:space="preserve">Use the </w:t>
      </w:r>
      <w:r w:rsidRPr="00F84B01">
        <w:rPr>
          <w:rStyle w:val="CodingLanguage"/>
        </w:rPr>
        <w:t>Docker App</w:t>
      </w:r>
      <w:r w:rsidRPr="00F84B01">
        <w:t xml:space="preserve"> to view the Docker overview as shown in</w:t>
      </w:r>
      <w:r>
        <w:t xml:space="preserve"> </w:t>
      </w:r>
      <w:r w:rsidRPr="0012532B">
        <w:fldChar w:fldCharType="begin"/>
      </w:r>
      <w:r w:rsidRPr="0012532B">
        <w:instrText xml:space="preserve"> REF _Ref531353533 \h  \* MERGEFORMAT </w:instrText>
      </w:r>
      <w:r w:rsidRPr="0012532B">
        <w:fldChar w:fldCharType="separate"/>
      </w:r>
      <w:r w:rsidR="00D84FAE" w:rsidRPr="00D84FAE">
        <w:t>Figure 48</w:t>
      </w:r>
      <w:r w:rsidRPr="0012532B">
        <w:fldChar w:fldCharType="end"/>
      </w:r>
      <w:r w:rsidRPr="0012532B">
        <w:t xml:space="preserve"> </w:t>
      </w:r>
      <w:r w:rsidRPr="00F84B01">
        <w:t>and the Docker stats as shown in</w:t>
      </w:r>
      <w:r w:rsidRPr="0012532B">
        <w:t xml:space="preserve"> </w:t>
      </w:r>
      <w:r w:rsidRPr="0012532B">
        <w:fldChar w:fldCharType="begin"/>
      </w:r>
      <w:r w:rsidRPr="0012532B">
        <w:instrText xml:space="preserve"> REF _Ref531353579 \h </w:instrText>
      </w:r>
      <w:r>
        <w:instrText xml:space="preserve"> \* MERGEFORMAT </w:instrText>
      </w:r>
      <w:r w:rsidRPr="0012532B">
        <w:fldChar w:fldCharType="separate"/>
      </w:r>
      <w:r w:rsidR="00D84FAE" w:rsidRPr="00D84FAE">
        <w:t>Figure 49</w:t>
      </w:r>
      <w:r w:rsidRPr="0012532B">
        <w:fldChar w:fldCharType="end"/>
      </w:r>
      <w:r w:rsidRPr="0012532B">
        <w:t>.</w:t>
      </w:r>
    </w:p>
    <w:p w14:paraId="0004474D" w14:textId="77777777" w:rsidR="000615E7" w:rsidRDefault="000615E7" w:rsidP="0086155E">
      <w:pPr>
        <w:pStyle w:val="FigureAfterspace"/>
        <w:spacing w:after="240"/>
      </w:pPr>
      <w:r>
        <w:rPr>
          <w:noProof/>
        </w:rPr>
        <w:drawing>
          <wp:inline distT="0" distB="0" distL="0" distR="0" wp14:anchorId="6CC6305A" wp14:editId="0A39CF3B">
            <wp:extent cx="6645349" cy="3424201"/>
            <wp:effectExtent l="19050" t="19050" r="2222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lunk-ui-docker.png"/>
                    <pic:cNvPicPr/>
                  </pic:nvPicPr>
                  <pic:blipFill>
                    <a:blip r:embed="rId122">
                      <a:extLst>
                        <a:ext uri="{28A0092B-C50C-407E-A947-70E740481C1C}">
                          <a14:useLocalDpi xmlns:a14="http://schemas.microsoft.com/office/drawing/2010/main" val="0"/>
                        </a:ext>
                      </a:extLst>
                    </a:blip>
                    <a:stretch>
                      <a:fillRect/>
                    </a:stretch>
                  </pic:blipFill>
                  <pic:spPr>
                    <a:xfrm>
                      <a:off x="0" y="0"/>
                      <a:ext cx="6649138" cy="3426153"/>
                    </a:xfrm>
                    <a:prstGeom prst="rect">
                      <a:avLst/>
                    </a:prstGeom>
                    <a:ln>
                      <a:solidFill>
                        <a:schemeClr val="accent1"/>
                      </a:solidFill>
                    </a:ln>
                  </pic:spPr>
                </pic:pic>
              </a:graphicData>
            </a:graphic>
          </wp:inline>
        </w:drawing>
      </w:r>
    </w:p>
    <w:p w14:paraId="3F2FF21F" w14:textId="77777777" w:rsidR="000615E7" w:rsidRDefault="000615E7" w:rsidP="000615E7">
      <w:pPr>
        <w:pStyle w:val="MISCFigureCaptionHeader8pt"/>
      </w:pPr>
      <w:bookmarkStart w:id="366" w:name="_Ref531353533"/>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D84FAE">
        <w:rPr>
          <w:rStyle w:val="MISCFigureCaptionHeaderBold8pt"/>
          <w:noProof/>
        </w:rPr>
        <w:t>48</w:t>
      </w:r>
      <w:r w:rsidRPr="00F84B01">
        <w:rPr>
          <w:rStyle w:val="MISCFigureCaptionHeaderBold8pt"/>
        </w:rPr>
        <w:fldChar w:fldCharType="end"/>
      </w:r>
      <w:bookmarkEnd w:id="366"/>
      <w:r w:rsidRPr="00F84B01">
        <w:rPr>
          <w:rStyle w:val="MISCFigureCaptionHeaderBold8pt"/>
        </w:rPr>
        <w:t>.</w:t>
      </w:r>
      <w:r>
        <w:t xml:space="preserve"> </w:t>
      </w:r>
      <w:r w:rsidRPr="00F84B01">
        <w:t>Docker overview</w:t>
      </w:r>
    </w:p>
    <w:p w14:paraId="2D685BFE" w14:textId="77777777" w:rsidR="000615E7" w:rsidRDefault="000615E7" w:rsidP="000615E7">
      <w:pPr>
        <w:pStyle w:val="FigureAfterspace"/>
      </w:pPr>
      <w:r>
        <w:rPr>
          <w:noProof/>
        </w:rPr>
        <w:drawing>
          <wp:inline distT="0" distB="0" distL="0" distR="0" wp14:anchorId="66CFB883" wp14:editId="49E66EA1">
            <wp:extent cx="6176865" cy="3172892"/>
            <wp:effectExtent l="19050" t="19050" r="1460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lunk-ui-docker2.png"/>
                    <pic:cNvPicPr/>
                  </pic:nvPicPr>
                  <pic:blipFill>
                    <a:blip r:embed="rId123">
                      <a:extLst>
                        <a:ext uri="{28A0092B-C50C-407E-A947-70E740481C1C}">
                          <a14:useLocalDpi xmlns:a14="http://schemas.microsoft.com/office/drawing/2010/main" val="0"/>
                        </a:ext>
                      </a:extLst>
                    </a:blip>
                    <a:stretch>
                      <a:fillRect/>
                    </a:stretch>
                  </pic:blipFill>
                  <pic:spPr>
                    <a:xfrm>
                      <a:off x="0" y="0"/>
                      <a:ext cx="6199359" cy="3184447"/>
                    </a:xfrm>
                    <a:prstGeom prst="rect">
                      <a:avLst/>
                    </a:prstGeom>
                    <a:ln>
                      <a:solidFill>
                        <a:schemeClr val="accent1"/>
                      </a:solidFill>
                    </a:ln>
                  </pic:spPr>
                </pic:pic>
              </a:graphicData>
            </a:graphic>
          </wp:inline>
        </w:drawing>
      </w:r>
    </w:p>
    <w:p w14:paraId="179DE09D" w14:textId="77777777" w:rsidR="000615E7" w:rsidRDefault="000615E7" w:rsidP="000615E7">
      <w:pPr>
        <w:pStyle w:val="MISCFigureCaptionHeader8pt"/>
      </w:pPr>
      <w:bookmarkStart w:id="367" w:name="_Ref531353579"/>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D84FAE">
        <w:rPr>
          <w:rStyle w:val="MISCFigureCaptionHeaderBold8pt"/>
          <w:noProof/>
        </w:rPr>
        <w:t>49</w:t>
      </w:r>
      <w:r w:rsidRPr="00F84B01">
        <w:rPr>
          <w:rStyle w:val="MISCFigureCaptionHeaderBold8pt"/>
        </w:rPr>
        <w:fldChar w:fldCharType="end"/>
      </w:r>
      <w:bookmarkEnd w:id="367"/>
      <w:r>
        <w:t>. Docker stats</w:t>
      </w:r>
    </w:p>
    <w:p w14:paraId="1EBEA980" w14:textId="77777777" w:rsidR="000615E7" w:rsidRDefault="000615E7" w:rsidP="0058095B">
      <w:pPr>
        <w:pStyle w:val="BodyTextMetricHPELight10pt"/>
      </w:pPr>
      <w:r w:rsidRPr="00FF7444">
        <w:lastRenderedPageBreak/>
        <w:t xml:space="preserve">Use the </w:t>
      </w:r>
      <w:r w:rsidRPr="00FF7444">
        <w:rPr>
          <w:rStyle w:val="CodingLanguage"/>
        </w:rPr>
        <w:t>k8s App</w:t>
      </w:r>
      <w:r w:rsidRPr="00FF7444">
        <w:t xml:space="preserve"> to see the </w:t>
      </w:r>
      <w:r>
        <w:t xml:space="preserve">Kubernetes overview as shown in </w:t>
      </w:r>
      <w:r w:rsidRPr="004B46A3">
        <w:fldChar w:fldCharType="begin"/>
      </w:r>
      <w:r w:rsidRPr="004B46A3">
        <w:instrText xml:space="preserve"> REF _Ref531353776 \h </w:instrText>
      </w:r>
      <w:r>
        <w:instrText xml:space="preserve"> \* MERGEFORMAT </w:instrText>
      </w:r>
      <w:r w:rsidRPr="004B46A3">
        <w:fldChar w:fldCharType="separate"/>
      </w:r>
      <w:r w:rsidR="00D84FAE" w:rsidRPr="00D84FAE">
        <w:t>Figure 50</w:t>
      </w:r>
      <w:r w:rsidRPr="004B46A3">
        <w:fldChar w:fldCharType="end"/>
      </w:r>
      <w:r w:rsidRPr="004B46A3">
        <w:t xml:space="preserve"> </w:t>
      </w:r>
      <w:r w:rsidRPr="00FF7444">
        <w:t>and then access the details for deployments, daemon sets, replica sets, services, etc.</w:t>
      </w:r>
    </w:p>
    <w:p w14:paraId="13794B66" w14:textId="77777777" w:rsidR="000615E7" w:rsidRDefault="000615E7" w:rsidP="000615E7">
      <w:pPr>
        <w:pStyle w:val="FigureAfterspace"/>
      </w:pPr>
      <w:r>
        <w:rPr>
          <w:noProof/>
        </w:rPr>
        <w:drawing>
          <wp:inline distT="0" distB="0" distL="0" distR="0" wp14:anchorId="282EE5B0" wp14:editId="2A2E6A8E">
            <wp:extent cx="6858000" cy="2787650"/>
            <wp:effectExtent l="19050" t="19050" r="1905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lunk-k8s-overview.png"/>
                    <pic:cNvPicPr/>
                  </pic:nvPicPr>
                  <pic:blipFill>
                    <a:blip r:embed="rId124">
                      <a:extLst>
                        <a:ext uri="{28A0092B-C50C-407E-A947-70E740481C1C}">
                          <a14:useLocalDpi xmlns:a14="http://schemas.microsoft.com/office/drawing/2010/main" val="0"/>
                        </a:ext>
                      </a:extLst>
                    </a:blip>
                    <a:stretch>
                      <a:fillRect/>
                    </a:stretch>
                  </pic:blipFill>
                  <pic:spPr>
                    <a:xfrm>
                      <a:off x="0" y="0"/>
                      <a:ext cx="6858000" cy="2787650"/>
                    </a:xfrm>
                    <a:prstGeom prst="rect">
                      <a:avLst/>
                    </a:prstGeom>
                    <a:ln>
                      <a:solidFill>
                        <a:schemeClr val="accent1"/>
                      </a:solidFill>
                    </a:ln>
                  </pic:spPr>
                </pic:pic>
              </a:graphicData>
            </a:graphic>
          </wp:inline>
        </w:drawing>
      </w:r>
    </w:p>
    <w:p w14:paraId="2F4E4EDD" w14:textId="77777777" w:rsidR="000615E7" w:rsidRPr="00D9040B" w:rsidRDefault="000615E7" w:rsidP="000615E7">
      <w:pPr>
        <w:pStyle w:val="MISCFigureCaptionHeader8pt"/>
      </w:pPr>
      <w:bookmarkStart w:id="368" w:name="_Ref531353776"/>
      <w:r w:rsidRPr="004B46A3">
        <w:rPr>
          <w:rStyle w:val="MISCFigureCaptionHeaderBold8pt"/>
        </w:rPr>
        <w:t xml:space="preserve">Figure </w:t>
      </w:r>
      <w:r w:rsidRPr="004B46A3">
        <w:rPr>
          <w:rStyle w:val="MISCFigureCaptionHeaderBold8pt"/>
        </w:rPr>
        <w:fldChar w:fldCharType="begin"/>
      </w:r>
      <w:r w:rsidRPr="004B46A3">
        <w:rPr>
          <w:rStyle w:val="MISCFigureCaptionHeaderBold8pt"/>
        </w:rPr>
        <w:instrText xml:space="preserve"> SEQ Figure \* ARABIC </w:instrText>
      </w:r>
      <w:r w:rsidRPr="004B46A3">
        <w:rPr>
          <w:rStyle w:val="MISCFigureCaptionHeaderBold8pt"/>
        </w:rPr>
        <w:fldChar w:fldCharType="separate"/>
      </w:r>
      <w:r w:rsidR="00D84FAE">
        <w:rPr>
          <w:rStyle w:val="MISCFigureCaptionHeaderBold8pt"/>
          <w:noProof/>
        </w:rPr>
        <w:t>50</w:t>
      </w:r>
      <w:r w:rsidRPr="004B46A3">
        <w:rPr>
          <w:rStyle w:val="MISCFigureCaptionHeaderBold8pt"/>
        </w:rPr>
        <w:fldChar w:fldCharType="end"/>
      </w:r>
      <w:bookmarkEnd w:id="368"/>
      <w:r w:rsidRPr="004B46A3">
        <w:rPr>
          <w:rStyle w:val="MISCFigureCaptionHeaderBold8pt"/>
        </w:rPr>
        <w:t xml:space="preserve">. </w:t>
      </w:r>
      <w:r>
        <w:t>Kubernetes overview</w:t>
      </w:r>
    </w:p>
    <w:p w14:paraId="6A3440B6" w14:textId="77777777" w:rsidR="000615E7" w:rsidRDefault="000615E7" w:rsidP="000615E7">
      <w:pPr>
        <w:pStyle w:val="Heading2"/>
      </w:pPr>
      <w:bookmarkStart w:id="369" w:name="_Toc531698837"/>
      <w:bookmarkStart w:id="370" w:name="_Toc7097575"/>
      <w:r w:rsidRPr="00F32CA6">
        <w:t>Redeploying Splunk demo</w:t>
      </w:r>
      <w:bookmarkEnd w:id="369"/>
      <w:bookmarkEnd w:id="370"/>
    </w:p>
    <w:p w14:paraId="71A36A72" w14:textId="4F2499FA" w:rsidR="000615E7" w:rsidRDefault="000615E7" w:rsidP="0058095B">
      <w:pPr>
        <w:pStyle w:val="BodyTextMetricHPELight10pt"/>
      </w:pPr>
      <w:r w:rsidRPr="00F32CA6">
        <w:t xml:space="preserve">The Splunk demo deployment, whilst fully featured, is </w:t>
      </w:r>
      <w:ins w:id="371" w:author="Author">
        <w:r w:rsidR="00BF113F" w:rsidRPr="00F32CA6">
          <w:t>severely</w:t>
        </w:r>
      </w:ins>
      <w:r w:rsidRPr="00F32CA6">
        <w:t xml:space="preserve"> restricted in the amount of data it can process. Once this limit has been reached, often after running for just one or </w:t>
      </w:r>
      <w:r>
        <w:t>two days, it is necessary to re</w:t>
      </w:r>
      <w:r w:rsidRPr="00F32CA6">
        <w:t>deploy the application if you want to continue experimenting with the demo.</w:t>
      </w:r>
    </w:p>
    <w:p w14:paraId="25377992" w14:textId="77777777" w:rsidR="000615E7" w:rsidRDefault="000615E7" w:rsidP="0058095B">
      <w:pPr>
        <w:pStyle w:val="BodyTextMetricHPELight10pt"/>
      </w:pPr>
      <w:r w:rsidRPr="00F32CA6">
        <w:t>Before you redeploy, it is necessary to remove the correspon</w:t>
      </w:r>
      <w:r>
        <w:t>d</w:t>
      </w:r>
      <w:r w:rsidRPr="00F32CA6">
        <w:t>ing Docker stack and delete the associated volumes.</w:t>
      </w:r>
    </w:p>
    <w:p w14:paraId="5C3FAE14" w14:textId="501F06B4" w:rsidR="000615E7" w:rsidRPr="00D93702" w:rsidRDefault="000615E7" w:rsidP="0058095B">
      <w:pPr>
        <w:pStyle w:val="BodyTextMetricHPELight10pt"/>
        <w:rPr>
          <w:rStyle w:val="CodingLanguage"/>
        </w:rPr>
      </w:pPr>
      <w:r>
        <w:rPr>
          <w:rStyle w:val="CodingLanguage"/>
        </w:rPr>
        <w:t># ssh hpe</w:t>
      </w:r>
      <w:r w:rsidRPr="00D93702">
        <w:rPr>
          <w:rStyle w:val="CodingLanguage"/>
        </w:rPr>
        <w:t>-uc</w:t>
      </w:r>
      <w:r>
        <w:rPr>
          <w:rStyle w:val="CodingLanguage"/>
        </w:rPr>
        <w:t>p</w:t>
      </w:r>
      <w:r w:rsidRPr="00D93702">
        <w:rPr>
          <w:rStyle w:val="CodingLanguage"/>
        </w:rPr>
        <w:t>02</w:t>
      </w:r>
      <w:r w:rsidRPr="00D93702">
        <w:rPr>
          <w:rStyle w:val="CodingLanguage"/>
        </w:rPr>
        <w:br/>
      </w:r>
      <w:r w:rsidRPr="00D93702">
        <w:rPr>
          <w:rStyle w:val="CodingLanguage"/>
        </w:rPr>
        <w:br/>
        <w:t># docker stack rm splunk_demo</w:t>
      </w:r>
      <w:r w:rsidRPr="00D93702">
        <w:rPr>
          <w:rStyle w:val="CodingLanguage"/>
        </w:rPr>
        <w:br/>
        <w:t>Removing service splunk_demo_splunkenterprise</w:t>
      </w:r>
      <w:r w:rsidRPr="00D93702">
        <w:rPr>
          <w:rStyle w:val="CodingLanguage"/>
        </w:rPr>
        <w:br/>
        <w:t>Removing network splunk_demo_default</w:t>
      </w:r>
      <w:r w:rsidRPr="00D93702">
        <w:rPr>
          <w:rStyle w:val="CodingLanguage"/>
        </w:rPr>
        <w:br/>
      </w:r>
      <w:r w:rsidRPr="00D93702">
        <w:rPr>
          <w:rStyle w:val="CodingLanguage"/>
        </w:rPr>
        <w:br/>
        <w:t># docker volume ls | grep splunk</w:t>
      </w:r>
      <w:r w:rsidRPr="00D93702">
        <w:rPr>
          <w:rStyle w:val="CodingLanguage"/>
        </w:rPr>
        <w:br/>
        <w:t>vsphere:latest      splunk_demo_v</w:t>
      </w:r>
      <w:r>
        <w:rPr>
          <w:rStyle w:val="CodingLanguage"/>
        </w:rPr>
        <w:t>splunk-opt-splunk-etc@Docker_HPE</w:t>
      </w:r>
      <w:r w:rsidRPr="00D93702">
        <w:rPr>
          <w:rStyle w:val="CodingLanguage"/>
        </w:rPr>
        <w:br/>
        <w:t>vsphere:latest      splunk_demo_v</w:t>
      </w:r>
      <w:r>
        <w:rPr>
          <w:rStyle w:val="CodingLanguage"/>
        </w:rPr>
        <w:t>splunk-opt-splunk-var@Docker_HPE</w:t>
      </w:r>
      <w:r w:rsidRPr="00D93702">
        <w:rPr>
          <w:rStyle w:val="CodingLanguage"/>
        </w:rPr>
        <w:br/>
      </w:r>
      <w:r w:rsidRPr="00D93702">
        <w:rPr>
          <w:rStyle w:val="CodingLanguage"/>
        </w:rPr>
        <w:br/>
        <w:t># docker volume rm splunk_demo_v</w:t>
      </w:r>
      <w:r>
        <w:rPr>
          <w:rStyle w:val="CodingLanguage"/>
        </w:rPr>
        <w:t>splunk-opt-splunk-etc@Docker_HPE</w:t>
      </w:r>
      <w:r w:rsidRPr="00D93702">
        <w:rPr>
          <w:rStyle w:val="CodingLanguage"/>
        </w:rPr>
        <w:br/>
        <w:t>splunk_demo_vsplunk-opt-splunk-etc@Doc</w:t>
      </w:r>
      <w:r>
        <w:rPr>
          <w:rStyle w:val="CodingLanguage"/>
        </w:rPr>
        <w:t>ker_HPE</w:t>
      </w:r>
      <w:r w:rsidRPr="00D93702">
        <w:rPr>
          <w:rStyle w:val="CodingLanguage"/>
        </w:rPr>
        <w:br/>
      </w:r>
      <w:r w:rsidRPr="00D93702">
        <w:rPr>
          <w:rStyle w:val="CodingLanguage"/>
        </w:rPr>
        <w:br/>
        <w:t># docker volume rm splunk_demo_v</w:t>
      </w:r>
      <w:r>
        <w:rPr>
          <w:rStyle w:val="CodingLanguage"/>
        </w:rPr>
        <w:t>splunk-opt-splunk-var@Docker_HPE</w:t>
      </w:r>
      <w:r w:rsidRPr="00D93702">
        <w:rPr>
          <w:rStyle w:val="CodingLanguage"/>
        </w:rPr>
        <w:br/>
        <w:t>splunk_demo_v</w:t>
      </w:r>
      <w:r>
        <w:rPr>
          <w:rStyle w:val="CodingLanguage"/>
        </w:rPr>
        <w:t>splunk-opt-splunk-var@Docker_HPE</w:t>
      </w:r>
    </w:p>
    <w:p w14:paraId="12061F84" w14:textId="75550F40" w:rsidR="000615E7" w:rsidRDefault="000615E7" w:rsidP="0058095B">
      <w:pPr>
        <w:pStyle w:val="BodyTextMetricHPELight10pt"/>
      </w:pPr>
      <w:r w:rsidRPr="00B555EC">
        <w:t>Th</w:t>
      </w:r>
      <w:r w:rsidR="00AD5D9D">
        <w:t>en re-run the playbook on your A</w:t>
      </w:r>
      <w:r w:rsidRPr="00B555EC">
        <w:t>nsible node.</w:t>
      </w:r>
    </w:p>
    <w:p w14:paraId="0FF3D429" w14:textId="0C2F503E" w:rsidR="000615E7" w:rsidRPr="00D93702" w:rsidRDefault="000615E7" w:rsidP="0058095B">
      <w:pPr>
        <w:pStyle w:val="BodyTextMetricHPELight10pt"/>
        <w:rPr>
          <w:rStyle w:val="CodingLanguage"/>
        </w:rPr>
      </w:pPr>
      <w:r w:rsidRPr="00D93702">
        <w:rPr>
          <w:rStyle w:val="CodingLanguage"/>
        </w:rPr>
        <w:t xml:space="preserve">ansible-playbook -i </w:t>
      </w:r>
      <w:r w:rsidR="007230C9">
        <w:rPr>
          <w:rStyle w:val="CodingLanguage"/>
        </w:rPr>
        <w:t>hosts</w:t>
      </w:r>
      <w:r w:rsidRPr="00D93702">
        <w:rPr>
          <w:rStyle w:val="CodingLanguage"/>
        </w:rPr>
        <w:t xml:space="preserve"> playbooks/splunk_demo.yml --vault-password-file .vault_pass</w:t>
      </w:r>
    </w:p>
    <w:p w14:paraId="181EEE22" w14:textId="77777777" w:rsidR="000615E7" w:rsidRPr="00D9040B" w:rsidRDefault="000615E7" w:rsidP="000615E7"/>
    <w:p w14:paraId="75A23B88" w14:textId="77777777" w:rsidR="000615E7" w:rsidRDefault="000615E7" w:rsidP="000615E7">
      <w:pPr>
        <w:rPr>
          <w:rFonts w:ascii="MetricHPE" w:hAnsi="MetricHPE"/>
          <w:b/>
          <w:color w:val="000000"/>
          <w:sz w:val="28"/>
          <w:szCs w:val="34"/>
        </w:rPr>
      </w:pPr>
      <w:r>
        <w:br w:type="page"/>
      </w:r>
    </w:p>
    <w:p w14:paraId="1D762585" w14:textId="3E10C819" w:rsidR="00CB6B78" w:rsidRDefault="00CB6B78" w:rsidP="000615E7">
      <w:pPr>
        <w:pStyle w:val="Heading1"/>
      </w:pPr>
      <w:bookmarkStart w:id="372" w:name="_Ref531683851"/>
      <w:bookmarkStart w:id="373" w:name="_Toc531698838"/>
      <w:bookmarkStart w:id="374" w:name="_Toc7097576"/>
      <w:r>
        <w:lastRenderedPageBreak/>
        <w:t>Deploying Prometheus and Grafana on Kubernetes</w:t>
      </w:r>
      <w:bookmarkEnd w:id="374"/>
    </w:p>
    <w:p w14:paraId="76D79A0F" w14:textId="5D282AF1" w:rsidR="00CB6B78" w:rsidRDefault="00CB6B78" w:rsidP="00CB6B78">
      <w:pPr>
        <w:pStyle w:val="Heading2"/>
      </w:pPr>
      <w:bookmarkStart w:id="375" w:name="_Ref4053963"/>
      <w:bookmarkStart w:id="376" w:name="_Toc7097577"/>
      <w:r w:rsidRPr="00CB6B78">
        <w:t>Monitoring Kubernetes with Prometheus and Grafana</w:t>
      </w:r>
      <w:bookmarkEnd w:id="375"/>
      <w:bookmarkEnd w:id="376"/>
    </w:p>
    <w:p w14:paraId="690459AF" w14:textId="3AFF81F2" w:rsidR="00CB6B78" w:rsidRDefault="00CB6B78" w:rsidP="00CB6B78">
      <w:pPr>
        <w:pStyle w:val="BodyTextMetricHPELight10pt"/>
      </w:pPr>
      <w:r w:rsidRPr="00CB6B78">
        <w:t>Monitoring a Kubernetes cluster with Prometheus is a natural choice as Kubernetes components themselves are instrumented with Prometheus metrics, therefore those components simply have to be discovered by Prometheus and most of the cluster is monitored.</w:t>
      </w:r>
    </w:p>
    <w:p w14:paraId="7728FD5F" w14:textId="0C9368F2" w:rsidR="00CB6B78" w:rsidRDefault="00CB6B78" w:rsidP="00CB6B78">
      <w:pPr>
        <w:pStyle w:val="BodyTextMetricHPELight10pt"/>
      </w:pPr>
      <w:r w:rsidRPr="00CB6B78">
        <w:t xml:space="preserve">The solution uses the Prometheus Operator to deploy Prometheus and Grafana. The playbooks install </w:t>
      </w:r>
      <w:r w:rsidRPr="00CB6B78">
        <w:rPr>
          <w:rStyle w:val="CodingLanguage"/>
        </w:rPr>
        <w:t>kube-state-metrics</w:t>
      </w:r>
      <w:r w:rsidRPr="00CB6B78">
        <w:t xml:space="preserve"> and </w:t>
      </w:r>
      <w:r w:rsidRPr="00CB6B78">
        <w:rPr>
          <w:rStyle w:val="CodingLanguage"/>
        </w:rPr>
        <w:t>node-exporter</w:t>
      </w:r>
      <w:r w:rsidRPr="00CB6B78">
        <w:t xml:space="preserve"> components, as well as supporting </w:t>
      </w:r>
      <w:r w:rsidRPr="00CB6B78">
        <w:rPr>
          <w:rStyle w:val="CodingLanguage"/>
        </w:rPr>
        <w:t>kubelet</w:t>
      </w:r>
      <w:r w:rsidRPr="00CB6B78">
        <w:t xml:space="preserve"> and </w:t>
      </w:r>
      <w:r w:rsidRPr="00CB6B78">
        <w:rPr>
          <w:rStyle w:val="CodingLanguage"/>
        </w:rPr>
        <w:t>apiserver</w:t>
      </w:r>
      <w:r w:rsidRPr="00CB6B78">
        <w:t xml:space="preserve"> metrics. Sample dashboards for Grafana are installed to help you monitor your Kubernetes infrastructure.</w:t>
      </w:r>
    </w:p>
    <w:p w14:paraId="0E2DB581" w14:textId="736CB5C9" w:rsidR="00CB6B78" w:rsidRDefault="00CB6B78" w:rsidP="00CB6B78">
      <w:pPr>
        <w:pStyle w:val="BodyTextMetricHPELight10pt"/>
      </w:pPr>
      <w:r w:rsidRPr="00CB6B78">
        <w:t>The Prometheus Operator</w:t>
      </w:r>
      <w:r w:rsidR="005C41B9">
        <w:t xml:space="preserve">, shown in </w:t>
      </w:r>
      <w:r w:rsidR="005C41B9" w:rsidRPr="005C41B9">
        <w:fldChar w:fldCharType="begin"/>
      </w:r>
      <w:r w:rsidR="005C41B9" w:rsidRPr="005C41B9">
        <w:instrText xml:space="preserve"> REF _Ref1827878 \h </w:instrText>
      </w:r>
      <w:r w:rsidR="005C41B9">
        <w:instrText xml:space="preserve"> \* MERGEFORMAT </w:instrText>
      </w:r>
      <w:r w:rsidR="005C41B9" w:rsidRPr="005C41B9">
        <w:fldChar w:fldCharType="separate"/>
      </w:r>
      <w:r w:rsidR="00D84FAE" w:rsidRPr="00D84FAE">
        <w:t>Figure 51</w:t>
      </w:r>
      <w:r w:rsidR="005C41B9" w:rsidRPr="005C41B9">
        <w:fldChar w:fldCharType="end"/>
      </w:r>
      <w:r w:rsidR="005C41B9" w:rsidRPr="005C41B9">
        <w:t>,</w:t>
      </w:r>
      <w:r w:rsidRPr="00CB6B78">
        <w:t xml:space="preserve"> makes running Prometheus on top of Kubernetes as easy as possible, while preserving Kubernetes-native configuration options. It introduces additional resources in Kubernetes to declare the desired state and configuration of Prometheus. The </w:t>
      </w:r>
      <w:r w:rsidRPr="00CB6B78">
        <w:rPr>
          <w:rStyle w:val="CodingLanguage"/>
        </w:rPr>
        <w:t>Prometheus</w:t>
      </w:r>
      <w:r w:rsidRPr="00CB6B78">
        <w:t xml:space="preserve"> resource declaratively describes the desired state of a Prometheus deployment, while a </w:t>
      </w:r>
      <w:r w:rsidRPr="00CB6B78">
        <w:rPr>
          <w:rStyle w:val="CodingLanguage"/>
        </w:rPr>
        <w:t>ServiceMonitor</w:t>
      </w:r>
      <w:r w:rsidRPr="00CB6B78">
        <w:t xml:space="preserve"> describes the set of targets to be monitored by Prometheus.</w:t>
      </w:r>
    </w:p>
    <w:p w14:paraId="2B54DC35" w14:textId="08BA7B19" w:rsidR="004C6745" w:rsidRDefault="004C6745" w:rsidP="005C41B9">
      <w:pPr>
        <w:pStyle w:val="FigureAfterspace"/>
      </w:pPr>
      <w:r>
        <w:rPr>
          <w:noProof/>
        </w:rPr>
        <w:drawing>
          <wp:inline distT="0" distB="0" distL="0" distR="0" wp14:anchorId="067145F1" wp14:editId="048988E1">
            <wp:extent cx="6858000" cy="4007470"/>
            <wp:effectExtent l="0" t="0" r="0" b="0"/>
            <wp:docPr id="8" name="Picture 8" descr="&quot;Prometheus Operat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ot;Prometheus Operator&quo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0" cy="4007470"/>
                    </a:xfrm>
                    <a:prstGeom prst="rect">
                      <a:avLst/>
                    </a:prstGeom>
                    <a:noFill/>
                    <a:ln>
                      <a:noFill/>
                    </a:ln>
                  </pic:spPr>
                </pic:pic>
              </a:graphicData>
            </a:graphic>
          </wp:inline>
        </w:drawing>
      </w:r>
    </w:p>
    <w:p w14:paraId="751120CE" w14:textId="11B2825E" w:rsidR="005C41B9" w:rsidRDefault="005C41B9" w:rsidP="005C41B9">
      <w:pPr>
        <w:pStyle w:val="MISCFigureCaptionHeader8pt"/>
        <w:rPr>
          <w:rFonts w:ascii="Segoe UI" w:hAnsi="Segoe UI" w:cs="Segoe UI"/>
          <w:color w:val="2C3E50"/>
        </w:rPr>
      </w:pPr>
      <w:bookmarkStart w:id="377" w:name="_Ref1827878"/>
      <w:r w:rsidRPr="005C41B9">
        <w:rPr>
          <w:rStyle w:val="MISCFigureCaptionHeaderBold8pt"/>
        </w:rPr>
        <w:t xml:space="preserve">Figure </w:t>
      </w:r>
      <w:r w:rsidRPr="005C41B9">
        <w:rPr>
          <w:rStyle w:val="MISCFigureCaptionHeaderBold8pt"/>
        </w:rPr>
        <w:fldChar w:fldCharType="begin"/>
      </w:r>
      <w:r w:rsidRPr="005C41B9">
        <w:rPr>
          <w:rStyle w:val="MISCFigureCaptionHeaderBold8pt"/>
        </w:rPr>
        <w:instrText xml:space="preserve"> SEQ Figure \* ARABIC </w:instrText>
      </w:r>
      <w:r w:rsidRPr="005C41B9">
        <w:rPr>
          <w:rStyle w:val="MISCFigureCaptionHeaderBold8pt"/>
        </w:rPr>
        <w:fldChar w:fldCharType="separate"/>
      </w:r>
      <w:r w:rsidR="00D84FAE">
        <w:rPr>
          <w:rStyle w:val="MISCFigureCaptionHeaderBold8pt"/>
          <w:noProof/>
        </w:rPr>
        <w:t>51</w:t>
      </w:r>
      <w:r w:rsidRPr="005C41B9">
        <w:rPr>
          <w:rStyle w:val="MISCFigureCaptionHeaderBold8pt"/>
        </w:rPr>
        <w:fldChar w:fldCharType="end"/>
      </w:r>
      <w:bookmarkEnd w:id="377"/>
      <w:r w:rsidRPr="005C41B9">
        <w:rPr>
          <w:rStyle w:val="MISCFigureCaptionHeaderBold8pt"/>
        </w:rPr>
        <w:t>.</w:t>
      </w:r>
      <w:r>
        <w:t xml:space="preserve"> </w:t>
      </w:r>
      <w:r>
        <w:rPr>
          <w:rFonts w:ascii="Segoe UI" w:hAnsi="Segoe UI" w:cs="Segoe UI"/>
          <w:color w:val="2C3E50"/>
        </w:rPr>
        <w:t>Prometheus Operator</w:t>
      </w:r>
    </w:p>
    <w:p w14:paraId="2C86E312" w14:textId="7A91764E" w:rsidR="005C41B9" w:rsidRDefault="005C41B9" w:rsidP="005C41B9">
      <w:pPr>
        <w:pStyle w:val="Heading2"/>
      </w:pPr>
      <w:bookmarkStart w:id="378" w:name="_Toc7097578"/>
      <w:r w:rsidRPr="005C41B9">
        <w:t>Playbooks for installing Prometheus and Grafana on Kubernetes</w:t>
      </w:r>
      <w:bookmarkEnd w:id="378"/>
    </w:p>
    <w:p w14:paraId="39749475" w14:textId="08B272A9" w:rsidR="005C41B9" w:rsidRDefault="005C41B9" w:rsidP="005C41B9">
      <w:pPr>
        <w:pStyle w:val="Heading3"/>
      </w:pPr>
      <w:r w:rsidRPr="005C41B9">
        <w:t>Prerequisites</w:t>
      </w:r>
    </w:p>
    <w:p w14:paraId="40E56B67" w14:textId="22122349" w:rsidR="005C41B9" w:rsidRDefault="005C41B9" w:rsidP="005C41B9">
      <w:pPr>
        <w:pStyle w:val="BodyTextMetricHPELight10pt"/>
      </w:pPr>
      <w:r w:rsidRPr="005C41B9">
        <w:t>Before you run the playbook to install Prometheus and Grafana on Kubernetes, you need to ensure that you have already downloaded and installed kubectl and set up your client bundle. Two convenience playbooks have been provided to make this process easier.</w:t>
      </w:r>
    </w:p>
    <w:p w14:paraId="2CE072D3" w14:textId="5E881A25" w:rsidR="005C41B9" w:rsidRDefault="005C41B9" w:rsidP="005C41B9">
      <w:pPr>
        <w:pStyle w:val="BodyTextMetricHPELight10pt"/>
      </w:pPr>
      <w:r w:rsidRPr="005C41B9">
        <w:t xml:space="preserve">The playbook </w:t>
      </w:r>
      <w:r w:rsidRPr="005C41B9">
        <w:rPr>
          <w:rStyle w:val="CodingLanguage"/>
        </w:rPr>
        <w:t>playbooks/install-kubectl.yml</w:t>
      </w:r>
      <w:r w:rsidRPr="005C41B9">
        <w:t xml:space="preserve"> installs a specific version of </w:t>
      </w:r>
      <w:r w:rsidRPr="005C41B9">
        <w:rPr>
          <w:rStyle w:val="CodingLanguage"/>
        </w:rPr>
        <w:t>kubectl</w:t>
      </w:r>
      <w:r w:rsidRPr="005C41B9">
        <w:t xml:space="preserve"> based on the settings in your </w:t>
      </w:r>
      <w:r w:rsidR="00234962">
        <w:rPr>
          <w:rStyle w:val="CodingLanguage"/>
        </w:rPr>
        <w:t>group_var</w:t>
      </w:r>
      <w:r w:rsidR="00B0382D">
        <w:rPr>
          <w:rStyle w:val="CodingLanguage"/>
        </w:rPr>
        <w:t>s/all/vars</w:t>
      </w:r>
      <w:r w:rsidRPr="005C41B9">
        <w:t xml:space="preserve"> file.</w:t>
      </w:r>
    </w:p>
    <w:p w14:paraId="0B46B93A" w14:textId="586522DF" w:rsidR="005C41B9" w:rsidRDefault="005C41B9" w:rsidP="005C41B9">
      <w:pPr>
        <w:pStyle w:val="BodyTextMetricHPELight10pt"/>
      </w:pPr>
      <w:r w:rsidRPr="005C41B9">
        <w:lastRenderedPageBreak/>
        <w:t xml:space="preserve">The playbook </w:t>
      </w:r>
      <w:r w:rsidRPr="005C41B9">
        <w:rPr>
          <w:rStyle w:val="CodingLanguage"/>
        </w:rPr>
        <w:t>playbooks/kube-prometheus.yml</w:t>
      </w:r>
      <w:r w:rsidRPr="005C41B9">
        <w:t xml:space="preserve"> is used to deploy the Prometheus/Grafana stack on Kubernetes. It is a wrapper for a number of separate playbooks outlined below.</w:t>
      </w:r>
    </w:p>
    <w:p w14:paraId="07DF74F1" w14:textId="77777777" w:rsidR="005C41B9" w:rsidRPr="00E733B1" w:rsidRDefault="005C41B9" w:rsidP="005C41B9">
      <w:pPr>
        <w:pStyle w:val="BulletLevel1"/>
        <w:rPr>
          <w:rStyle w:val="CodingLanguage"/>
        </w:rPr>
      </w:pPr>
      <w:r w:rsidRPr="00E733B1">
        <w:rPr>
          <w:rStyle w:val="CodingLanguage"/>
        </w:rPr>
        <w:t>playbooks/kube-prometheus/operator.yml</w:t>
      </w:r>
    </w:p>
    <w:p w14:paraId="2295E4B2" w14:textId="77777777" w:rsidR="005C41B9" w:rsidRPr="00E733B1" w:rsidRDefault="005C41B9" w:rsidP="005C41B9">
      <w:pPr>
        <w:pStyle w:val="BulletLevel1"/>
        <w:rPr>
          <w:rStyle w:val="CodingLanguage"/>
        </w:rPr>
      </w:pPr>
      <w:r w:rsidRPr="00E733B1">
        <w:rPr>
          <w:rStyle w:val="CodingLanguage"/>
        </w:rPr>
        <w:t>playbooks/kube-prometheus/kube-state-metrics.yml</w:t>
      </w:r>
    </w:p>
    <w:p w14:paraId="6B733B68" w14:textId="77777777" w:rsidR="005C41B9" w:rsidRPr="00E733B1" w:rsidRDefault="005C41B9" w:rsidP="005C41B9">
      <w:pPr>
        <w:pStyle w:val="BulletLevel1"/>
        <w:rPr>
          <w:rStyle w:val="CodingLanguage"/>
        </w:rPr>
      </w:pPr>
      <w:r w:rsidRPr="00E733B1">
        <w:rPr>
          <w:rStyle w:val="CodingLanguage"/>
        </w:rPr>
        <w:t>playbooks/kube-prometheus/node-exporter.yml</w:t>
      </w:r>
    </w:p>
    <w:p w14:paraId="3EBAEE35" w14:textId="77777777" w:rsidR="005C41B9" w:rsidRPr="00E733B1" w:rsidRDefault="005C41B9" w:rsidP="005C41B9">
      <w:pPr>
        <w:pStyle w:val="BulletLevel1"/>
        <w:rPr>
          <w:rStyle w:val="CodingLanguage"/>
        </w:rPr>
      </w:pPr>
      <w:r w:rsidRPr="00E733B1">
        <w:rPr>
          <w:rStyle w:val="CodingLanguage"/>
        </w:rPr>
        <w:t>playbooks/kube-prometheus/monitors.yml</w:t>
      </w:r>
    </w:p>
    <w:p w14:paraId="2451309C" w14:textId="77777777" w:rsidR="005C41B9" w:rsidRPr="00E733B1" w:rsidRDefault="005C41B9" w:rsidP="005C41B9">
      <w:pPr>
        <w:pStyle w:val="BulletLevel1"/>
        <w:rPr>
          <w:rStyle w:val="CodingLanguage"/>
        </w:rPr>
      </w:pPr>
      <w:r w:rsidRPr="00E733B1">
        <w:rPr>
          <w:rStyle w:val="CodingLanguage"/>
        </w:rPr>
        <w:t>playbooks/kube-prometheus/prometheus.yml</w:t>
      </w:r>
    </w:p>
    <w:p w14:paraId="3AF79A81" w14:textId="59C2A3D7" w:rsidR="005C41B9" w:rsidRPr="00E733B1" w:rsidRDefault="005C41B9" w:rsidP="005C41B9">
      <w:pPr>
        <w:pStyle w:val="BulletLevel1LastBeforeBodycopy"/>
        <w:rPr>
          <w:rStyle w:val="CodingLanguage"/>
        </w:rPr>
      </w:pPr>
      <w:r w:rsidRPr="00E733B1">
        <w:rPr>
          <w:rStyle w:val="CodingLanguage"/>
        </w:rPr>
        <w:t>playbooks/kube-prometheus/grafana.yml</w:t>
      </w:r>
    </w:p>
    <w:p w14:paraId="387EBB2F" w14:textId="3CF8B6C2" w:rsidR="005C41B9" w:rsidRDefault="005C41B9" w:rsidP="00E733B1">
      <w:pPr>
        <w:pStyle w:val="BodyTextMetricHPELight10pt"/>
      </w:pPr>
      <w:r w:rsidRPr="005C41B9">
        <w:t>You can choose not to install certain components</w:t>
      </w:r>
      <w:r w:rsidR="00E733B1">
        <w:t xml:space="preserve">, </w:t>
      </w:r>
      <w:r w:rsidR="00850B81">
        <w:t>such as</w:t>
      </w:r>
      <w:r w:rsidR="00E733B1">
        <w:t xml:space="preserve"> </w:t>
      </w:r>
      <w:r w:rsidR="00E733B1" w:rsidRPr="00E733B1">
        <w:rPr>
          <w:rStyle w:val="CodingLanguage"/>
        </w:rPr>
        <w:t>node-exporter</w:t>
      </w:r>
      <w:r w:rsidR="00850B81">
        <w:rPr>
          <w:rStyle w:val="CodingLanguage"/>
        </w:rPr>
        <w:t xml:space="preserve"> </w:t>
      </w:r>
      <w:r w:rsidR="00850B81">
        <w:t xml:space="preserve">or </w:t>
      </w:r>
      <w:r w:rsidR="00850B81" w:rsidRPr="00850B81">
        <w:rPr>
          <w:rStyle w:val="CodingLanguage"/>
        </w:rPr>
        <w:t>kube-state-metrics</w:t>
      </w:r>
      <w:r w:rsidR="00E733B1">
        <w:t>,</w:t>
      </w:r>
      <w:r w:rsidRPr="005C41B9">
        <w:t xml:space="preserve"> by commenting out the appropriate line in the wrapper playbook</w:t>
      </w:r>
      <w:r>
        <w:t>.</w:t>
      </w:r>
    </w:p>
    <w:p w14:paraId="325B420C" w14:textId="1D162947" w:rsidR="005C41B9" w:rsidRDefault="005C41B9" w:rsidP="005C41B9">
      <w:pPr>
        <w:pStyle w:val="Heading3"/>
      </w:pPr>
      <w:r w:rsidRPr="005C41B9">
        <w:t>Prometheus Operator</w:t>
      </w:r>
    </w:p>
    <w:p w14:paraId="763A3945" w14:textId="2A9C7815" w:rsidR="005C41B9" w:rsidRDefault="005C41B9" w:rsidP="005C41B9">
      <w:pPr>
        <w:pStyle w:val="BodyTextMetricHPELight10pt"/>
      </w:pPr>
      <w:r w:rsidRPr="005C41B9">
        <w:t xml:space="preserve">The Prometheus Operator makes running Prometheus on top of Kubernetes as easy as possible, while preserving Kubernetes-native configuration options. For more information on Prometheus Operator, see </w:t>
      </w:r>
      <w:hyperlink r:id="rId126" w:history="1">
        <w:r w:rsidRPr="00EC01C9">
          <w:rPr>
            <w:rStyle w:val="Hyperlink"/>
          </w:rPr>
          <w:t>https://coreos.com/operators/prometheus/docs/latest/user-guides/getting-started.html</w:t>
        </w:r>
      </w:hyperlink>
      <w:r w:rsidRPr="005C41B9">
        <w:t>.</w:t>
      </w:r>
    </w:p>
    <w:p w14:paraId="63FA079A" w14:textId="47D288F5" w:rsidR="005C41B9" w:rsidRDefault="005C41B9" w:rsidP="005C41B9">
      <w:pPr>
        <w:pStyle w:val="BodyTextMetricHPELight10pt"/>
      </w:pPr>
      <w:r w:rsidRPr="005C41B9">
        <w:t xml:space="preserve">The playbook </w:t>
      </w:r>
      <w:r w:rsidRPr="00EC01C9">
        <w:rPr>
          <w:rStyle w:val="CodingLanguage"/>
        </w:rPr>
        <w:t>playbooks/kube-prometheus/operator.yml</w:t>
      </w:r>
      <w:r w:rsidRPr="005C41B9">
        <w:t xml:space="preserve"> installs the operator itself.</w:t>
      </w:r>
    </w:p>
    <w:p w14:paraId="72DD04AE" w14:textId="7A0857DA" w:rsidR="005C41B9" w:rsidRDefault="005C41B9" w:rsidP="005C41B9">
      <w:pPr>
        <w:pStyle w:val="Heading3"/>
      </w:pPr>
      <w:r w:rsidRPr="005C41B9">
        <w:t>Kube state metrics</w:t>
      </w:r>
    </w:p>
    <w:p w14:paraId="2D1F4B58" w14:textId="4A0248C6" w:rsidR="005C41B9" w:rsidRDefault="005C41B9" w:rsidP="005C41B9">
      <w:pPr>
        <w:pStyle w:val="BodyTextMetricHPELight10pt"/>
      </w:pPr>
      <w:r w:rsidRPr="00EC01C9">
        <w:rPr>
          <w:rStyle w:val="CodingLanguage"/>
        </w:rPr>
        <w:t>kube-state-metrics</w:t>
      </w:r>
      <w:r w:rsidRPr="005C41B9">
        <w:t xml:space="preserve"> is a simple service that listens to the Kubernetes API server and generates metrics about the state of the objects. It is not focused on the health of the individual Kubernetes components, but rather on the health of the various objects inside, such as deployments, nodes and pods. For more information on kube-state-metrics, see </w:t>
      </w:r>
      <w:hyperlink r:id="rId127" w:history="1">
        <w:r w:rsidRPr="00EC01C9">
          <w:rPr>
            <w:rStyle w:val="Hyperlink"/>
          </w:rPr>
          <w:t>https://github.com/kubernetes/kube-state-metrics</w:t>
        </w:r>
      </w:hyperlink>
      <w:r w:rsidRPr="005C41B9">
        <w:t>.</w:t>
      </w:r>
    </w:p>
    <w:p w14:paraId="0B5520A2" w14:textId="18950628" w:rsidR="005C41B9" w:rsidRDefault="005C41B9" w:rsidP="005C41B9">
      <w:pPr>
        <w:pStyle w:val="BodyTextMetricHPELight10pt"/>
      </w:pPr>
      <w:r w:rsidRPr="005C41B9">
        <w:t xml:space="preserve">The playbook </w:t>
      </w:r>
      <w:r w:rsidRPr="00EC01C9">
        <w:rPr>
          <w:rStyle w:val="CodingLanguage"/>
        </w:rPr>
        <w:t>playbooks/kube-prometheus/kube-state-metrics.yml</w:t>
      </w:r>
      <w:r w:rsidRPr="005C41B9">
        <w:t xml:space="preserve"> installs kube-state-metrics on all UCP, DTR and Kubernetes worker nodes.</w:t>
      </w:r>
    </w:p>
    <w:p w14:paraId="2819E1A8" w14:textId="57E51019" w:rsidR="005C41B9" w:rsidRDefault="005C41B9" w:rsidP="005C41B9">
      <w:pPr>
        <w:pStyle w:val="Heading3"/>
      </w:pPr>
      <w:r w:rsidRPr="005C41B9">
        <w:t>Node exporter</w:t>
      </w:r>
    </w:p>
    <w:p w14:paraId="09A78074" w14:textId="7CC0AE03" w:rsidR="005C41B9" w:rsidRDefault="005C41B9" w:rsidP="005C41B9">
      <w:pPr>
        <w:pStyle w:val="BodyTextMetricHPELight10pt"/>
      </w:pPr>
      <w:r w:rsidRPr="005C41B9">
        <w:t xml:space="preserve">The node-exporter provides an overview of cluster node resources including CPU, memory and disk utilization and more. For more information on node-exporter, see </w:t>
      </w:r>
      <w:hyperlink r:id="rId128" w:history="1">
        <w:r w:rsidRPr="00EC01C9">
          <w:rPr>
            <w:rStyle w:val="Hyperlink"/>
          </w:rPr>
          <w:t>https://github.com/prometheus/node_exporter</w:t>
        </w:r>
      </w:hyperlink>
      <w:r w:rsidRPr="005C41B9">
        <w:t>.</w:t>
      </w:r>
    </w:p>
    <w:p w14:paraId="3202F51B" w14:textId="27E78DFE" w:rsidR="005C41B9" w:rsidRDefault="005C41B9" w:rsidP="005C41B9">
      <w:pPr>
        <w:pStyle w:val="BodyTextMetricHPELight10pt"/>
      </w:pPr>
      <w:r w:rsidRPr="005C41B9">
        <w:t xml:space="preserve">The playbook </w:t>
      </w:r>
      <w:r w:rsidRPr="00EC01C9">
        <w:rPr>
          <w:rStyle w:val="CodingLanguage"/>
        </w:rPr>
        <w:t>playbooks/kube-prometheus/node-exporter.yml</w:t>
      </w:r>
      <w:r w:rsidRPr="005C41B9">
        <w:t xml:space="preserve"> installs </w:t>
      </w:r>
      <w:r w:rsidRPr="00EC01C9">
        <w:rPr>
          <w:rStyle w:val="CodingLanguage"/>
        </w:rPr>
        <w:t>node-exporter</w:t>
      </w:r>
      <w:r w:rsidRPr="005C41B9">
        <w:t xml:space="preserve"> as a set of Docker containers on all UCP, DTR and Kubernetes worker nodes. Port </w:t>
      </w:r>
      <w:r w:rsidRPr="00EC01C9">
        <w:rPr>
          <w:rStyle w:val="CodingLanguage"/>
        </w:rPr>
        <w:t>9100</w:t>
      </w:r>
      <w:r w:rsidRPr="005C41B9">
        <w:t xml:space="preserve"> is opened in the firewall on each node where it is installed.</w:t>
      </w:r>
    </w:p>
    <w:p w14:paraId="6F51CBD5" w14:textId="77777777" w:rsidR="005C41B9" w:rsidRDefault="005C41B9" w:rsidP="005C41B9">
      <w:pPr>
        <w:pStyle w:val="Heading3"/>
      </w:pPr>
      <w:r w:rsidRPr="005C41B9">
        <w:t>Monitors</w:t>
      </w:r>
    </w:p>
    <w:p w14:paraId="123FE730" w14:textId="3005A543" w:rsidR="005C41B9" w:rsidRPr="005C41B9" w:rsidRDefault="005C41B9" w:rsidP="005C41B9">
      <w:pPr>
        <w:pStyle w:val="BodyTextMetricHPELight10pt"/>
        <w:rPr>
          <w:rFonts w:ascii="MetricHPE" w:hAnsi="MetricHPE"/>
          <w:b/>
          <w:noProof/>
        </w:rPr>
      </w:pPr>
      <w:r w:rsidRPr="005C41B9">
        <w:t xml:space="preserve">While all the other Kubernetes components run on top of Kubernetes itself, </w:t>
      </w:r>
      <w:r w:rsidRPr="008E5562">
        <w:rPr>
          <w:rStyle w:val="CodingLanguage"/>
        </w:rPr>
        <w:t>kubelet</w:t>
      </w:r>
      <w:r w:rsidRPr="005C41B9">
        <w:t xml:space="preserve"> and </w:t>
      </w:r>
      <w:r w:rsidRPr="008E5562">
        <w:rPr>
          <w:rStyle w:val="CodingLanguage"/>
        </w:rPr>
        <w:t>apiserver</w:t>
      </w:r>
      <w:r w:rsidRPr="005C41B9">
        <w:t xml:space="preserve"> do not, and so they just need service monitors to access these metrics.</w:t>
      </w:r>
    </w:p>
    <w:p w14:paraId="21E3F512" w14:textId="26C2A770" w:rsidR="005C41B9" w:rsidRDefault="005C41B9" w:rsidP="005C41B9">
      <w:pPr>
        <w:pStyle w:val="BodyTextMetricHPELight10pt"/>
      </w:pPr>
      <w:r w:rsidRPr="005C41B9">
        <w:t xml:space="preserve">The playbook </w:t>
      </w:r>
      <w:r w:rsidRPr="008E5562">
        <w:rPr>
          <w:rStyle w:val="CodingLanguage"/>
        </w:rPr>
        <w:t>playbooks/kube-prometheus/monitors.yml</w:t>
      </w:r>
      <w:r w:rsidRPr="005C41B9">
        <w:t xml:space="preserve"> installs Service Monitors for </w:t>
      </w:r>
      <w:r w:rsidRPr="008E5562">
        <w:rPr>
          <w:rStyle w:val="CodingLanguage"/>
        </w:rPr>
        <w:t>kubelet</w:t>
      </w:r>
      <w:r w:rsidRPr="005C41B9">
        <w:t xml:space="preserve"> and </w:t>
      </w:r>
      <w:r w:rsidRPr="008E5562">
        <w:rPr>
          <w:rStyle w:val="CodingLanguage"/>
        </w:rPr>
        <w:t>apiserver</w:t>
      </w:r>
      <w:r w:rsidR="00110BCB" w:rsidRPr="005C41B9">
        <w:t>.</w:t>
      </w:r>
    </w:p>
    <w:p w14:paraId="5B1ACA24" w14:textId="60323116" w:rsidR="005C41B9" w:rsidRDefault="005C41B9" w:rsidP="005C41B9">
      <w:pPr>
        <w:pStyle w:val="Heading3"/>
      </w:pPr>
      <w:r w:rsidRPr="005C41B9">
        <w:t>cAdvisor</w:t>
      </w:r>
    </w:p>
    <w:p w14:paraId="0092087D" w14:textId="3972F7E6" w:rsidR="005C41B9" w:rsidRDefault="005C41B9" w:rsidP="005C41B9">
      <w:pPr>
        <w:pStyle w:val="BodyTextMetricHPELight10pt"/>
      </w:pPr>
      <w:r w:rsidRPr="005C41B9">
        <w:t>Support for cAdvisor is built-in to Kubernetes, so cAdvisor metrics will automatically be available within Prometheus, without any other configuration required.</w:t>
      </w:r>
    </w:p>
    <w:p w14:paraId="1F14CBDD" w14:textId="77777777" w:rsidR="005C41B9" w:rsidRDefault="005C41B9" w:rsidP="005C41B9">
      <w:pPr>
        <w:pStyle w:val="MISCNote-Ruleabove"/>
      </w:pPr>
      <w:r>
        <w:t>Note</w:t>
      </w:r>
    </w:p>
    <w:p w14:paraId="7BDD9421" w14:textId="1CE1222C" w:rsidR="005C41B9" w:rsidRDefault="005C41B9" w:rsidP="005C41B9">
      <w:pPr>
        <w:pStyle w:val="MISCNote-Rulebelow"/>
      </w:pPr>
      <w:r w:rsidRPr="005C41B9">
        <w:t xml:space="preserve">Because Docker EE provides a hosted version of Kubernetes, it is not possible to access metrics for </w:t>
      </w:r>
      <w:r w:rsidRPr="005C41B9">
        <w:rPr>
          <w:rStyle w:val="CodingLanguage"/>
        </w:rPr>
        <w:t>kube-scheduler</w:t>
      </w:r>
      <w:r w:rsidRPr="005C41B9">
        <w:t xml:space="preserve"> and </w:t>
      </w:r>
      <w:r w:rsidRPr="005C41B9">
        <w:rPr>
          <w:rStyle w:val="CodingLanguage"/>
        </w:rPr>
        <w:t>kube-controller-manager</w:t>
      </w:r>
      <w:r w:rsidRPr="00DC7790">
        <w:t>.</w:t>
      </w:r>
    </w:p>
    <w:p w14:paraId="0A9D0F52" w14:textId="336B5CA5" w:rsidR="005C41B9" w:rsidRDefault="00EC01C9" w:rsidP="00EC01C9">
      <w:pPr>
        <w:pStyle w:val="Heading3"/>
      </w:pPr>
      <w:r w:rsidRPr="00EC01C9">
        <w:t>Prometheus</w:t>
      </w:r>
    </w:p>
    <w:p w14:paraId="38CDF0DF" w14:textId="422AAA4C" w:rsidR="00EC01C9" w:rsidRDefault="00EC01C9" w:rsidP="00EC01C9">
      <w:pPr>
        <w:pStyle w:val="BodyTextMetricHPELight10pt"/>
      </w:pPr>
      <w:r w:rsidRPr="00EC01C9">
        <w:t xml:space="preserve">For convenience, the playbook sets up a NodePort so that the Prometheus UI can be accessed on port </w:t>
      </w:r>
      <w:r w:rsidRPr="00EC01C9">
        <w:rPr>
          <w:rStyle w:val="CodingLanguage"/>
        </w:rPr>
        <w:t>33090</w:t>
      </w:r>
      <w:r w:rsidR="00110BCB">
        <w:t xml:space="preserve">, </w:t>
      </w:r>
      <w:r w:rsidR="00110BCB" w:rsidRPr="00110BCB">
        <w:t>as shown in the following code extract:</w:t>
      </w:r>
    </w:p>
    <w:p w14:paraId="58642E8C" w14:textId="2795751E" w:rsidR="00EC01C9" w:rsidRDefault="00EC01C9" w:rsidP="00EC01C9">
      <w:pPr>
        <w:pStyle w:val="BodyTextMetricHPELight10pt"/>
        <w:rPr>
          <w:rStyle w:val="CodingLanguage"/>
        </w:rPr>
      </w:pPr>
      <w:r w:rsidRPr="00EC01C9">
        <w:rPr>
          <w:rStyle w:val="CodingLanguage"/>
        </w:rPr>
        <w:lastRenderedPageBreak/>
        <w:t># kubectl -n monitoring patch svc prometheus-k8s --type='json' -p '[{"op":"replace","path":"/spec/type","value":"NodePort"}]'</w:t>
      </w:r>
    </w:p>
    <w:p w14:paraId="2BBABF70" w14:textId="78142D1E" w:rsidR="00EC01C9" w:rsidRDefault="00EC01C9" w:rsidP="00EC01C9">
      <w:pPr>
        <w:pStyle w:val="BodyTextMetricHPELight10pt"/>
        <w:rPr>
          <w:rStyle w:val="CodingLanguage"/>
        </w:rPr>
      </w:pPr>
      <w:r w:rsidRPr="00EC01C9">
        <w:rPr>
          <w:rStyle w:val="CodingLanguage"/>
        </w:rPr>
        <w:t># kubectl -n monitoring patch svc prometheus-k8s --type='json' -p '[{"op": "add", "path":"/spec/ports/0/nodePort", "value":33090}]'</w:t>
      </w:r>
    </w:p>
    <w:p w14:paraId="3913D27B" w14:textId="1A825784" w:rsidR="00EC01C9" w:rsidRDefault="00EC01C9" w:rsidP="00EC01C9">
      <w:pPr>
        <w:pStyle w:val="BodyTextMetricHPELight10pt"/>
      </w:pPr>
      <w:r w:rsidRPr="00EC01C9">
        <w:t>On a production system, it is likely that you will want to remove this NodePort. The fol</w:t>
      </w:r>
      <w:r w:rsidR="00110BCB">
        <w:t>lowing code segment shows how you can</w:t>
      </w:r>
      <w:r w:rsidRPr="00EC01C9">
        <w:t xml:space="preserve"> use the </w:t>
      </w:r>
      <w:r w:rsidRPr="00EC01C9">
        <w:rPr>
          <w:rStyle w:val="CodingLanguage"/>
        </w:rPr>
        <w:t>patch</w:t>
      </w:r>
      <w:r w:rsidRPr="00EC01C9">
        <w:t xml:space="preserve"> command to remove the NodePort.</w:t>
      </w:r>
    </w:p>
    <w:p w14:paraId="782E6CC1" w14:textId="47804ACC" w:rsidR="00EC01C9" w:rsidRDefault="00EC01C9" w:rsidP="00EC01C9">
      <w:pPr>
        <w:pStyle w:val="BodyTextMetricHPELight10pt"/>
        <w:rPr>
          <w:rStyle w:val="CodingLanguage"/>
        </w:rPr>
      </w:pPr>
      <w:r w:rsidRPr="00EC01C9">
        <w:rPr>
          <w:rStyle w:val="CodingLanguage"/>
        </w:rPr>
        <w:t># kubectl -n monitoring patch svc prometheus-k8s --type='json' -p '[{"op": "remove", "path":"/spec/ports/0/nodePort"}]'</w:t>
      </w:r>
    </w:p>
    <w:p w14:paraId="1FC24F99" w14:textId="2DB67DE2" w:rsidR="00EC01C9" w:rsidRDefault="00EC01C9" w:rsidP="00EC01C9">
      <w:pPr>
        <w:pStyle w:val="BodyTextMetricHPELight10pt"/>
        <w:rPr>
          <w:rStyle w:val="CodingLanguage"/>
        </w:rPr>
      </w:pPr>
      <w:r w:rsidRPr="00EC01C9">
        <w:rPr>
          <w:rStyle w:val="CodingLanguage"/>
        </w:rPr>
        <w:t># kubectl -n monitoring patch svc prometheus-k8s --type='json' -p '[{"op": "remove", "path":"/spec/type"}]'</w:t>
      </w:r>
    </w:p>
    <w:p w14:paraId="4D081913" w14:textId="49684304" w:rsidR="00EC01C9" w:rsidRDefault="00EC01C9" w:rsidP="00EC01C9">
      <w:pPr>
        <w:pStyle w:val="Heading3"/>
      </w:pPr>
      <w:r w:rsidRPr="00EC01C9">
        <w:t>Grafana</w:t>
      </w:r>
    </w:p>
    <w:p w14:paraId="2B9E48B2" w14:textId="77777777" w:rsidR="00D949E9" w:rsidRDefault="00EC01C9" w:rsidP="00D949E9">
      <w:pPr>
        <w:pStyle w:val="BodyTextMetricHPELight10pt"/>
      </w:pPr>
      <w:r w:rsidRPr="00EC01C9">
        <w:t xml:space="preserve">For convenience, the playbook sets up a NodePort so that the Grafana UI can be access on the port </w:t>
      </w:r>
      <w:r w:rsidRPr="00EC01C9">
        <w:rPr>
          <w:rStyle w:val="CodingLanguage"/>
        </w:rPr>
        <w:t>33030</w:t>
      </w:r>
      <w:r w:rsidR="00D949E9">
        <w:t xml:space="preserve">, </w:t>
      </w:r>
      <w:r w:rsidR="00D949E9" w:rsidRPr="00110BCB">
        <w:t>as shown in the following code extract:</w:t>
      </w:r>
    </w:p>
    <w:p w14:paraId="27450930" w14:textId="080D54A8" w:rsidR="00EC01C9" w:rsidRDefault="00EC01C9" w:rsidP="00EC01C9">
      <w:pPr>
        <w:pStyle w:val="BodyTextMetricHPELight10pt"/>
        <w:rPr>
          <w:rStyle w:val="CodingLanguage"/>
        </w:rPr>
      </w:pPr>
      <w:r w:rsidRPr="00EC01C9">
        <w:rPr>
          <w:rStyle w:val="CodingLanguage"/>
        </w:rPr>
        <w:t># kubectl -n monitoring patch svc grafana --type='json' -p '[{"op":"replace","path":"/spec/type", "value":"NodePort"}]'</w:t>
      </w:r>
    </w:p>
    <w:p w14:paraId="02756C9A" w14:textId="6C55AF0A" w:rsidR="00EC01C9" w:rsidRDefault="00EC01C9" w:rsidP="00EC01C9">
      <w:pPr>
        <w:pStyle w:val="BodyTextMetricHPELight10pt"/>
        <w:rPr>
          <w:rStyle w:val="CodingLanguage"/>
        </w:rPr>
      </w:pPr>
      <w:r w:rsidRPr="00EC01C9">
        <w:rPr>
          <w:rStyle w:val="CodingLanguage"/>
        </w:rPr>
        <w:t># kubectl -n monitoring patch svc grafana --type='json' -p '[{"op": "add", "path":"/spec/ports/0/nodePort", "value":33030}]'</w:t>
      </w:r>
    </w:p>
    <w:p w14:paraId="2E28FF0E" w14:textId="24D7AA30" w:rsidR="00EC01C9" w:rsidRDefault="00EC01C9" w:rsidP="00EC01C9">
      <w:pPr>
        <w:pStyle w:val="BodyTextMetricHPELight10pt"/>
        <w:rPr>
          <w:rStyle w:val="CodingLanguage"/>
          <w:rFonts w:ascii="MetricHPE Light" w:hAnsi="MetricHPE Light"/>
        </w:rPr>
      </w:pPr>
      <w:r w:rsidRPr="00EC01C9">
        <w:rPr>
          <w:rStyle w:val="CodingLanguage"/>
          <w:rFonts w:ascii="MetricHPE Light" w:hAnsi="MetricHPE Light"/>
        </w:rPr>
        <w:t>On a production system, it is likely that you will want to remove this NodePort. The fol</w:t>
      </w:r>
      <w:r w:rsidR="00D949E9">
        <w:rPr>
          <w:rStyle w:val="CodingLanguage"/>
          <w:rFonts w:ascii="MetricHPE Light" w:hAnsi="MetricHPE Light"/>
        </w:rPr>
        <w:t>lowing code segment shows how you can</w:t>
      </w:r>
      <w:r w:rsidRPr="00EC01C9">
        <w:rPr>
          <w:rStyle w:val="CodingLanguage"/>
          <w:rFonts w:ascii="MetricHPE Light" w:hAnsi="MetricHPE Light"/>
        </w:rPr>
        <w:t xml:space="preserve"> use the patch command to remove the NodePort.</w:t>
      </w:r>
    </w:p>
    <w:p w14:paraId="59A4BFF0" w14:textId="214ADE28" w:rsidR="00EC01C9" w:rsidRDefault="00EC01C9" w:rsidP="00EC01C9">
      <w:pPr>
        <w:pStyle w:val="BodyTextMetricHPELight10pt"/>
        <w:rPr>
          <w:rStyle w:val="CodingLanguage"/>
        </w:rPr>
      </w:pPr>
      <w:r w:rsidRPr="00EC01C9">
        <w:rPr>
          <w:rStyle w:val="CodingLanguage"/>
        </w:rPr>
        <w:t># kubectl -n monitoring patch svc grafana --type='json' -p '[{"op": "remove", "path":"/spec/ports/0/nodePort"}]'</w:t>
      </w:r>
    </w:p>
    <w:p w14:paraId="319C8461" w14:textId="16DE5720" w:rsidR="00EC01C9" w:rsidRDefault="00EC01C9" w:rsidP="00EC01C9">
      <w:pPr>
        <w:pStyle w:val="BodyTextMetricHPELight10pt"/>
        <w:rPr>
          <w:rStyle w:val="CodingLanguage"/>
        </w:rPr>
      </w:pPr>
      <w:r w:rsidRPr="00EC01C9">
        <w:rPr>
          <w:rStyle w:val="CodingLanguage"/>
        </w:rPr>
        <w:t># kubectl -n monitoring patch svc grafana --type='json' -p '[{"op": "remove", "path":"/spec/type"}]'</w:t>
      </w:r>
    </w:p>
    <w:p w14:paraId="6AC12FE7" w14:textId="4384391D" w:rsidR="00EC01C9" w:rsidRDefault="00EC01C9" w:rsidP="00EC01C9">
      <w:pPr>
        <w:pStyle w:val="Heading3"/>
      </w:pPr>
      <w:r w:rsidRPr="00EC01C9">
        <w:t>Teardown</w:t>
      </w:r>
    </w:p>
    <w:p w14:paraId="428FE44D" w14:textId="3CA6E82A" w:rsidR="00EC01C9" w:rsidRDefault="00EC01C9" w:rsidP="00EC01C9">
      <w:pPr>
        <w:pStyle w:val="BodyTextLastMetricHPELight10pt"/>
      </w:pPr>
      <w:r w:rsidRPr="00EC01C9">
        <w:t xml:space="preserve">The playbook </w:t>
      </w:r>
      <w:r w:rsidRPr="00EC01C9">
        <w:rPr>
          <w:rStyle w:val="CodingLanguage"/>
        </w:rPr>
        <w:t>playbooks/kube-prometheus-teardown.yml</w:t>
      </w:r>
      <w:r w:rsidRPr="00EC01C9">
        <w:t xml:space="preserve"> removes the installed Prometheus\Grafana stack.</w:t>
      </w:r>
    </w:p>
    <w:p w14:paraId="1DBC1698" w14:textId="3FD72A53" w:rsidR="00CF6735" w:rsidRDefault="00CF6735" w:rsidP="00CF6735">
      <w:pPr>
        <w:pStyle w:val="Heading2"/>
      </w:pPr>
      <w:bookmarkStart w:id="379" w:name="_Toc7097579"/>
      <w:r w:rsidRPr="00CF6735">
        <w:t>Prometheus UI</w:t>
      </w:r>
      <w:bookmarkEnd w:id="379"/>
    </w:p>
    <w:p w14:paraId="3C7F767D" w14:textId="41D57D5E" w:rsidR="00CF6735" w:rsidRDefault="00CF6735" w:rsidP="00CF6735">
      <w:pPr>
        <w:pStyle w:val="BodyTextMetricHPELight10pt"/>
      </w:pPr>
      <w:r w:rsidRPr="00CF6735">
        <w:t xml:space="preserve">The Prometheus UI is available via your UCP, DTR or Kubernetes worker nodes, using HTTP on port </w:t>
      </w:r>
      <w:r w:rsidRPr="00CF6735">
        <w:rPr>
          <w:rStyle w:val="CodingLanguage"/>
        </w:rPr>
        <w:t>33090</w:t>
      </w:r>
      <w:r w:rsidRPr="00CF6735">
        <w:t>, for example,</w:t>
      </w:r>
    </w:p>
    <w:p w14:paraId="363763A1" w14:textId="2BA936A6" w:rsidR="00CF6735" w:rsidRPr="00CF6735" w:rsidRDefault="00CF6735" w:rsidP="00CF6735">
      <w:pPr>
        <w:pStyle w:val="BodyTextMetricHPELight10pt"/>
        <w:rPr>
          <w:rStyle w:val="CodingLanguage"/>
        </w:rPr>
      </w:pPr>
      <w:r w:rsidRPr="00CF6735">
        <w:rPr>
          <w:rStyle w:val="CodingLanguage"/>
        </w:rPr>
        <w:t>http://hpe-ucp01.am2.cloudra.local:33090</w:t>
      </w:r>
    </w:p>
    <w:p w14:paraId="05F5E139" w14:textId="0722783F" w:rsidR="00CF6735" w:rsidRDefault="00CF6735" w:rsidP="00CF6735">
      <w:pPr>
        <w:pStyle w:val="BodyTextMetricHPELight10pt"/>
      </w:pPr>
      <w:r w:rsidRPr="00CF6735">
        <w:t xml:space="preserve">To see what services are being monitored, access the service discovery page, via </w:t>
      </w:r>
      <w:r w:rsidRPr="00CF6735">
        <w:rPr>
          <w:rStyle w:val="CodingLanguage"/>
        </w:rPr>
        <w:t>Status -&gt; Service Discovery</w:t>
      </w:r>
      <w:r w:rsidRPr="00CF6735">
        <w:t>, or using the</w:t>
      </w:r>
      <w:r w:rsidRPr="00CF6735">
        <w:rPr>
          <w:rStyle w:val="CodingLanguage"/>
        </w:rPr>
        <w:t xml:space="preserve"> /service-discovery</w:t>
      </w:r>
      <w:r w:rsidRPr="00CF6735">
        <w:t xml:space="preserve"> endpoint:</w:t>
      </w:r>
    </w:p>
    <w:p w14:paraId="506BAAD4" w14:textId="662A7AFE" w:rsidR="00CF6735" w:rsidRDefault="00CF6735" w:rsidP="00CF6735">
      <w:pPr>
        <w:pStyle w:val="BodyTextMetricHPELight10pt"/>
        <w:rPr>
          <w:rStyle w:val="CodingLanguage"/>
        </w:rPr>
      </w:pPr>
      <w:r w:rsidRPr="00CF6735">
        <w:rPr>
          <w:rStyle w:val="CodingLanguage"/>
        </w:rPr>
        <w:t>http://hpe2-ucp01.am2.cloudra.local:33090/service-discovery</w:t>
      </w:r>
    </w:p>
    <w:p w14:paraId="06BD5930" w14:textId="5BED1FFB" w:rsidR="00CF6735" w:rsidRDefault="00CF6735" w:rsidP="00CF6735">
      <w:pPr>
        <w:pStyle w:val="BodyTextMetricHPELight10pt"/>
        <w:rPr>
          <w:rStyle w:val="CodingLanguage"/>
          <w:rFonts w:ascii="MetricHPE Light" w:hAnsi="MetricHPE Light"/>
        </w:rPr>
      </w:pPr>
      <w:r w:rsidRPr="00CF6735">
        <w:rPr>
          <w:rStyle w:val="CodingLanguage"/>
          <w:rFonts w:ascii="MetricHPE Light" w:hAnsi="MetricHPE Light"/>
        </w:rPr>
        <w:t>The monitored serv</w:t>
      </w:r>
      <w:r>
        <w:rPr>
          <w:rStyle w:val="CodingLanguage"/>
          <w:rFonts w:ascii="MetricHPE Light" w:hAnsi="MetricHPE Light"/>
        </w:rPr>
        <w:t xml:space="preserve">ices are listed as shown in </w:t>
      </w:r>
      <w:r w:rsidRPr="00CF6735">
        <w:fldChar w:fldCharType="begin"/>
      </w:r>
      <w:r w:rsidRPr="00CF6735">
        <w:instrText xml:space="preserve"> REF _Ref2065728 \h </w:instrText>
      </w:r>
      <w:r>
        <w:instrText xml:space="preserve"> \* MERGEFORMAT </w:instrText>
      </w:r>
      <w:r w:rsidRPr="00CF6735">
        <w:fldChar w:fldCharType="separate"/>
      </w:r>
      <w:r w:rsidR="00D84FAE" w:rsidRPr="00D84FAE">
        <w:t>Figure 52</w:t>
      </w:r>
      <w:r w:rsidRPr="00CF6735">
        <w:fldChar w:fldCharType="end"/>
      </w:r>
      <w:r w:rsidRPr="00CF6735">
        <w:rPr>
          <w:rStyle w:val="CodingLanguage"/>
          <w:rFonts w:ascii="MetricHPE Light" w:hAnsi="MetricHPE Light"/>
        </w:rPr>
        <w:t>.</w:t>
      </w:r>
    </w:p>
    <w:p w14:paraId="4A8319A4" w14:textId="66D3AE08" w:rsidR="00CF6735" w:rsidRDefault="00CF6735" w:rsidP="00CF6735">
      <w:pPr>
        <w:pStyle w:val="FigureAfterspace"/>
        <w:rPr>
          <w:rStyle w:val="CodingLanguage"/>
          <w:rFonts w:ascii="MetricHPE Light" w:hAnsi="MetricHPE Light"/>
        </w:rPr>
      </w:pPr>
      <w:r>
        <w:rPr>
          <w:noProof/>
        </w:rPr>
        <w:lastRenderedPageBreak/>
        <w:drawing>
          <wp:inline distT="0" distB="0" distL="0" distR="0" wp14:anchorId="1629ED96" wp14:editId="578ECA09">
            <wp:extent cx="6007309" cy="1962150"/>
            <wp:effectExtent l="0" t="0" r="0" b="0"/>
            <wp:docPr id="9" name="Picture 9" descr="&quot;Prometheus service discov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ot;Prometheus service discovery&quo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10358" cy="1963146"/>
                    </a:xfrm>
                    <a:prstGeom prst="rect">
                      <a:avLst/>
                    </a:prstGeom>
                    <a:noFill/>
                    <a:ln>
                      <a:noFill/>
                    </a:ln>
                  </pic:spPr>
                </pic:pic>
              </a:graphicData>
            </a:graphic>
          </wp:inline>
        </w:drawing>
      </w:r>
    </w:p>
    <w:p w14:paraId="25DF3873" w14:textId="48F0CD61" w:rsidR="00CF6735" w:rsidRPr="00CF6735" w:rsidRDefault="00CF6735" w:rsidP="00CF6735">
      <w:pPr>
        <w:pStyle w:val="MISCFigureCaptionHeader8pt"/>
        <w:rPr>
          <w:rStyle w:val="CodingLanguage"/>
          <w:rFonts w:ascii="MetricHPE Light" w:hAnsi="MetricHPE Light"/>
        </w:rPr>
      </w:pPr>
      <w:bookmarkStart w:id="380" w:name="_Ref2065728"/>
      <w:r w:rsidRPr="00CF6735">
        <w:rPr>
          <w:rStyle w:val="MISCFigureCaptionHeaderBold8pt"/>
        </w:rPr>
        <w:t xml:space="preserve">Figure </w:t>
      </w:r>
      <w:r w:rsidRPr="00CF6735">
        <w:rPr>
          <w:rStyle w:val="MISCFigureCaptionHeaderBold8pt"/>
        </w:rPr>
        <w:fldChar w:fldCharType="begin"/>
      </w:r>
      <w:r w:rsidRPr="00CF6735">
        <w:rPr>
          <w:rStyle w:val="MISCFigureCaptionHeaderBold8pt"/>
        </w:rPr>
        <w:instrText xml:space="preserve"> SEQ Figure \* ARABIC </w:instrText>
      </w:r>
      <w:r w:rsidRPr="00CF6735">
        <w:rPr>
          <w:rStyle w:val="MISCFigureCaptionHeaderBold8pt"/>
        </w:rPr>
        <w:fldChar w:fldCharType="separate"/>
      </w:r>
      <w:r w:rsidR="00D84FAE">
        <w:rPr>
          <w:rStyle w:val="MISCFigureCaptionHeaderBold8pt"/>
          <w:noProof/>
        </w:rPr>
        <w:t>52</w:t>
      </w:r>
      <w:r w:rsidRPr="00CF6735">
        <w:rPr>
          <w:rStyle w:val="MISCFigureCaptionHeaderBold8pt"/>
        </w:rPr>
        <w:fldChar w:fldCharType="end"/>
      </w:r>
      <w:bookmarkEnd w:id="380"/>
      <w:r w:rsidRPr="00CF6735">
        <w:rPr>
          <w:rStyle w:val="MISCFigureCaptionHeaderBold8pt"/>
        </w:rPr>
        <w:t xml:space="preserve">. </w:t>
      </w:r>
      <w:r w:rsidRPr="00CF6735">
        <w:t>Prometheus service discovery</w:t>
      </w:r>
    </w:p>
    <w:p w14:paraId="4D856BB8" w14:textId="70D34049" w:rsidR="00CF6735" w:rsidRDefault="00CF6735" w:rsidP="00CF6735">
      <w:pPr>
        <w:pStyle w:val="BodyTextMetricHPELight10pt"/>
      </w:pPr>
      <w:r w:rsidRPr="00CF6735">
        <w:t xml:space="preserve">To see the status for the monitored services, access the targets page via </w:t>
      </w:r>
      <w:r w:rsidRPr="00CF6735">
        <w:rPr>
          <w:rStyle w:val="CodingLanguage"/>
        </w:rPr>
        <w:t>Status -&gt; Targets</w:t>
      </w:r>
      <w:r w:rsidRPr="00CF6735">
        <w:t xml:space="preserve"> or using the endpoint </w:t>
      </w:r>
      <w:r w:rsidRPr="00CF6735">
        <w:rPr>
          <w:rStyle w:val="CodingLanguage"/>
        </w:rPr>
        <w:t>/targets</w:t>
      </w:r>
      <w:r w:rsidRPr="00CF6735">
        <w:t>.</w:t>
      </w:r>
    </w:p>
    <w:p w14:paraId="1282507B" w14:textId="6019C2B5" w:rsidR="00CF6735" w:rsidRPr="0078113B" w:rsidRDefault="0078113B" w:rsidP="00CF6735">
      <w:pPr>
        <w:pStyle w:val="BodyTextMetricHPELight10pt"/>
        <w:rPr>
          <w:rStyle w:val="CodingLanguage"/>
        </w:rPr>
      </w:pPr>
      <w:r w:rsidRPr="0078113B">
        <w:rPr>
          <w:rStyle w:val="CodingLanguage"/>
        </w:rPr>
        <w:t>http://hpe2-ucp01.am2.cloudra.local:33090/targets</w:t>
      </w:r>
    </w:p>
    <w:p w14:paraId="2DE8458D" w14:textId="3931B34C" w:rsidR="0078113B" w:rsidRDefault="0078113B" w:rsidP="00CF6735">
      <w:pPr>
        <w:pStyle w:val="BodyTextMetricHPELight10pt"/>
      </w:pPr>
      <w:r w:rsidRPr="0078113B">
        <w:t>The status of the various monitors</w:t>
      </w:r>
      <w:r>
        <w:t xml:space="preserve"> are displayed, as shown in </w:t>
      </w:r>
      <w:r w:rsidRPr="0078113B">
        <w:fldChar w:fldCharType="begin"/>
      </w:r>
      <w:r w:rsidRPr="0078113B">
        <w:instrText xml:space="preserve"> REF _Ref2067424 \h </w:instrText>
      </w:r>
      <w:r>
        <w:instrText xml:space="preserve"> \* MERGEFORMAT </w:instrText>
      </w:r>
      <w:r w:rsidRPr="0078113B">
        <w:fldChar w:fldCharType="separate"/>
      </w:r>
      <w:r w:rsidR="00D84FAE" w:rsidRPr="00D84FAE">
        <w:t>Figure 53</w:t>
      </w:r>
      <w:r w:rsidRPr="0078113B">
        <w:fldChar w:fldCharType="end"/>
      </w:r>
      <w:r w:rsidRPr="0078113B">
        <w:t>.</w:t>
      </w:r>
    </w:p>
    <w:p w14:paraId="22C908C3" w14:textId="3E088715" w:rsidR="0078113B" w:rsidRDefault="0078113B" w:rsidP="0078113B">
      <w:pPr>
        <w:pStyle w:val="FigureAfterspace"/>
      </w:pPr>
      <w:r>
        <w:rPr>
          <w:noProof/>
        </w:rPr>
        <w:drawing>
          <wp:inline distT="0" distB="0" distL="0" distR="0" wp14:anchorId="4B2A7478" wp14:editId="3A308A4D">
            <wp:extent cx="5972175" cy="4243539"/>
            <wp:effectExtent l="0" t="0" r="0" b="5080"/>
            <wp:docPr id="10" name="Picture 10"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ot;Prometheus targets&qu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81595" cy="4250233"/>
                    </a:xfrm>
                    <a:prstGeom prst="rect">
                      <a:avLst/>
                    </a:prstGeom>
                    <a:noFill/>
                    <a:ln>
                      <a:noFill/>
                    </a:ln>
                  </pic:spPr>
                </pic:pic>
              </a:graphicData>
            </a:graphic>
          </wp:inline>
        </w:drawing>
      </w:r>
    </w:p>
    <w:p w14:paraId="32680D3E" w14:textId="295F6554" w:rsidR="0078113B" w:rsidRDefault="0078113B" w:rsidP="0078113B">
      <w:pPr>
        <w:pStyle w:val="MISCFigureCaptionHeader8pt"/>
      </w:pPr>
      <w:bookmarkStart w:id="381" w:name="_Ref2067424"/>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D84FAE">
        <w:rPr>
          <w:rStyle w:val="MISCFigureCaptionHeaderBold8pt"/>
          <w:noProof/>
        </w:rPr>
        <w:t>53</w:t>
      </w:r>
      <w:r w:rsidRPr="0078113B">
        <w:rPr>
          <w:rStyle w:val="MISCFigureCaptionHeaderBold8pt"/>
        </w:rPr>
        <w:fldChar w:fldCharType="end"/>
      </w:r>
      <w:bookmarkEnd w:id="381"/>
      <w:r w:rsidRPr="0078113B">
        <w:rPr>
          <w:rStyle w:val="MISCFigureCaptionHeaderBold8pt"/>
        </w:rPr>
        <w:t xml:space="preserve">. </w:t>
      </w:r>
      <w:r w:rsidRPr="0078113B">
        <w:t>Prometheus targets</w:t>
      </w:r>
    </w:p>
    <w:p w14:paraId="67B09500" w14:textId="3E8CAA84" w:rsidR="0078113B" w:rsidRDefault="0078113B" w:rsidP="0078113B">
      <w:pPr>
        <w:pStyle w:val="BodyTextMetricHPELight10pt"/>
      </w:pPr>
      <w:r w:rsidRPr="0078113B">
        <w:lastRenderedPageBreak/>
        <w:t xml:space="preserve">To see all the metrics available, click on </w:t>
      </w:r>
      <w:r w:rsidRPr="0078113B">
        <w:rPr>
          <w:rStyle w:val="CodingLanguage"/>
        </w:rPr>
        <w:t>Graph</w:t>
      </w:r>
      <w:r w:rsidRPr="0078113B">
        <w:t xml:space="preserve"> or use the endpoint </w:t>
      </w:r>
      <w:r w:rsidRPr="0078113B">
        <w:rPr>
          <w:rStyle w:val="CodingLanguage"/>
        </w:rPr>
        <w:t>/graph</w:t>
      </w:r>
      <w:r w:rsidRPr="0078113B">
        <w:t>:</w:t>
      </w:r>
    </w:p>
    <w:p w14:paraId="35765D33" w14:textId="62CCB4FA" w:rsidR="0078113B" w:rsidRPr="0078113B" w:rsidRDefault="0078113B" w:rsidP="0078113B">
      <w:pPr>
        <w:pStyle w:val="BodyTextMetricHPELight10pt"/>
        <w:rPr>
          <w:rStyle w:val="CodingLanguage"/>
        </w:rPr>
      </w:pPr>
      <w:r w:rsidRPr="0078113B">
        <w:rPr>
          <w:rStyle w:val="CodingLanguage"/>
        </w:rPr>
        <w:t>http://hpe2-ucp01.am2.cloudra.local:33090/graph</w:t>
      </w:r>
    </w:p>
    <w:p w14:paraId="18E23FCD" w14:textId="0B768044" w:rsidR="0078113B" w:rsidRDefault="0078113B" w:rsidP="0078113B">
      <w:pPr>
        <w:pStyle w:val="BodyTextMetricHPELight10pt"/>
      </w:pPr>
      <w:r w:rsidRPr="0078113B">
        <w:t>Click on the drop-down titled</w:t>
      </w:r>
      <w:r>
        <w:t xml:space="preserve"> “</w:t>
      </w:r>
      <w:r w:rsidRPr="0078113B">
        <w:rPr>
          <w:rStyle w:val="CodingLanguage"/>
        </w:rPr>
        <w:t xml:space="preserve">- insert metric at cursor </w:t>
      </w:r>
      <w:r>
        <w:rPr>
          <w:rStyle w:val="CodingLanguage"/>
        </w:rPr>
        <w:t>–</w:t>
      </w:r>
      <w:r>
        <w:t xml:space="preserve">“ </w:t>
      </w:r>
      <w:r w:rsidRPr="0078113B">
        <w:t>to see all the metrics that are available to Prometheus</w:t>
      </w:r>
      <w:r>
        <w:t xml:space="preserve"> as shown in </w:t>
      </w:r>
      <w:r w:rsidRPr="0078113B">
        <w:fldChar w:fldCharType="begin"/>
      </w:r>
      <w:r w:rsidRPr="0078113B">
        <w:instrText xml:space="preserve"> REF _Ref2067690 \h </w:instrText>
      </w:r>
      <w:r>
        <w:instrText xml:space="preserve"> \* MERGEFORMAT </w:instrText>
      </w:r>
      <w:r w:rsidRPr="0078113B">
        <w:fldChar w:fldCharType="separate"/>
      </w:r>
      <w:r w:rsidR="00D84FAE" w:rsidRPr="00D84FAE">
        <w:t>Figure 54</w:t>
      </w:r>
      <w:r w:rsidRPr="0078113B">
        <w:fldChar w:fldCharType="end"/>
      </w:r>
      <w:r w:rsidRPr="0078113B">
        <w:t>.</w:t>
      </w:r>
    </w:p>
    <w:p w14:paraId="33AA0050" w14:textId="22E437BA" w:rsidR="0078113B" w:rsidRPr="0078113B" w:rsidRDefault="0078113B" w:rsidP="0078113B">
      <w:pPr>
        <w:pStyle w:val="FigureAfterspace"/>
        <w:rPr>
          <w:rStyle w:val="MISCFigureCaptionHeaderBold8pt"/>
        </w:rPr>
      </w:pPr>
      <w:r>
        <w:rPr>
          <w:noProof/>
        </w:rPr>
        <w:drawing>
          <wp:inline distT="0" distB="0" distL="0" distR="0" wp14:anchorId="5C208075" wp14:editId="11D13B7F">
            <wp:extent cx="6172200" cy="4476750"/>
            <wp:effectExtent l="0" t="0" r="0" b="0"/>
            <wp:docPr id="16" name="Picture 16"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t;Prometheus targets&quo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72200" cy="4476750"/>
                    </a:xfrm>
                    <a:prstGeom prst="rect">
                      <a:avLst/>
                    </a:prstGeom>
                    <a:noFill/>
                    <a:ln>
                      <a:noFill/>
                    </a:ln>
                  </pic:spPr>
                </pic:pic>
              </a:graphicData>
            </a:graphic>
          </wp:inline>
        </w:drawing>
      </w:r>
    </w:p>
    <w:p w14:paraId="17CA8C30" w14:textId="5C2361C8" w:rsidR="0078113B" w:rsidRDefault="0078113B" w:rsidP="0078113B">
      <w:pPr>
        <w:pStyle w:val="MISCFigureCaptionHeader8pt"/>
      </w:pPr>
      <w:bookmarkStart w:id="382" w:name="_Ref2067690"/>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D84FAE">
        <w:rPr>
          <w:rStyle w:val="MISCFigureCaptionHeaderBold8pt"/>
          <w:noProof/>
        </w:rPr>
        <w:t>54</w:t>
      </w:r>
      <w:r w:rsidRPr="0078113B">
        <w:rPr>
          <w:rStyle w:val="MISCFigureCaptionHeaderBold8pt"/>
        </w:rPr>
        <w:fldChar w:fldCharType="end"/>
      </w:r>
      <w:bookmarkEnd w:id="382"/>
      <w:r w:rsidRPr="0078113B">
        <w:rPr>
          <w:rStyle w:val="MISCFigureCaptionHeaderBold8pt"/>
        </w:rPr>
        <w:t>.</w:t>
      </w:r>
      <w:r>
        <w:t xml:space="preserve"> Prometheus metrics</w:t>
      </w:r>
    </w:p>
    <w:p w14:paraId="3AB65FE2" w14:textId="19821A03" w:rsidR="0078113B" w:rsidRDefault="0078113B" w:rsidP="0078113B">
      <w:pPr>
        <w:pStyle w:val="Heading2"/>
      </w:pPr>
      <w:bookmarkStart w:id="383" w:name="_Toc7097580"/>
      <w:r w:rsidRPr="0078113B">
        <w:t>Node Exporter</w:t>
      </w:r>
      <w:bookmarkEnd w:id="383"/>
    </w:p>
    <w:p w14:paraId="2F2CAE72" w14:textId="62DA8629" w:rsidR="0078113B" w:rsidRPr="0078113B" w:rsidRDefault="0078113B" w:rsidP="0078113B">
      <w:pPr>
        <w:pStyle w:val="BodyTextMetricHPELight10pt"/>
      </w:pPr>
      <w:r w:rsidRPr="0078113B">
        <w:t xml:space="preserve">Metrics specific to the Node Exporter are prefixed with </w:t>
      </w:r>
      <w:r w:rsidRPr="0078113B">
        <w:rPr>
          <w:rStyle w:val="CodingLanguage"/>
        </w:rPr>
        <w:t>node_</w:t>
      </w:r>
      <w:r w:rsidRPr="0078113B">
        <w:t xml:space="preserve"> and include metrics like </w:t>
      </w:r>
      <w:r w:rsidRPr="0078113B">
        <w:rPr>
          <w:rStyle w:val="CodingLanguage"/>
        </w:rPr>
        <w:t>node_cpu_seconds_total</w:t>
      </w:r>
      <w:r w:rsidRPr="0078113B">
        <w:t xml:space="preserve"> and </w:t>
      </w:r>
      <w:r w:rsidRPr="0078113B">
        <w:rPr>
          <w:rStyle w:val="CodingLanguage"/>
        </w:rPr>
        <w:t>node_exporter_build_info</w:t>
      </w:r>
      <w:r w:rsidRPr="0078113B">
        <w:t xml:space="preserve">. </w:t>
      </w:r>
      <w:r w:rsidR="00E93A52" w:rsidRPr="00E93A52">
        <w:fldChar w:fldCharType="begin"/>
      </w:r>
      <w:r w:rsidR="00E93A52" w:rsidRPr="00E93A52">
        <w:instrText xml:space="preserve"> REF _Ref2068050 \h </w:instrText>
      </w:r>
      <w:r w:rsidR="00E93A52">
        <w:instrText xml:space="preserve"> \* MERGEFORMAT </w:instrText>
      </w:r>
      <w:r w:rsidR="00E93A52" w:rsidRPr="00E93A52">
        <w:fldChar w:fldCharType="separate"/>
      </w:r>
      <w:r w:rsidR="00D84FAE" w:rsidRPr="00D84FAE">
        <w:t>Table 25</w:t>
      </w:r>
      <w:r w:rsidR="00E93A52" w:rsidRPr="00E93A52">
        <w:fldChar w:fldCharType="end"/>
      </w:r>
      <w:r w:rsidR="00E93A52">
        <w:t xml:space="preserve"> </w:t>
      </w:r>
      <w:r w:rsidRPr="0078113B">
        <w:t>below lists some example expressions.</w:t>
      </w:r>
    </w:p>
    <w:p w14:paraId="018934BA" w14:textId="3FF6F0AA" w:rsidR="0078113B" w:rsidRPr="0078113B" w:rsidRDefault="00E93A52" w:rsidP="00E93A52">
      <w:pPr>
        <w:pStyle w:val="MISCTableCaptionHeader8pt"/>
      </w:pPr>
      <w:bookmarkStart w:id="384" w:name="_Ref2068050"/>
      <w:r w:rsidRPr="00E93A52">
        <w:rPr>
          <w:rStyle w:val="MISCTableCaptionHeaderBold8pt"/>
        </w:rPr>
        <w:t xml:space="preserve">Table </w:t>
      </w:r>
      <w:r w:rsidRPr="00E93A52">
        <w:rPr>
          <w:rStyle w:val="MISCTableCaptionHeaderBold8pt"/>
        </w:rPr>
        <w:fldChar w:fldCharType="begin"/>
      </w:r>
      <w:r w:rsidRPr="00E93A52">
        <w:rPr>
          <w:rStyle w:val="MISCTableCaptionHeaderBold8pt"/>
        </w:rPr>
        <w:instrText xml:space="preserve"> SEQ Table \* ARABIC </w:instrText>
      </w:r>
      <w:r w:rsidRPr="00E93A52">
        <w:rPr>
          <w:rStyle w:val="MISCTableCaptionHeaderBold8pt"/>
        </w:rPr>
        <w:fldChar w:fldCharType="separate"/>
      </w:r>
      <w:r w:rsidR="00D84FAE">
        <w:rPr>
          <w:rStyle w:val="MISCTableCaptionHeaderBold8pt"/>
          <w:noProof/>
        </w:rPr>
        <w:t>25</w:t>
      </w:r>
      <w:r w:rsidRPr="00E93A52">
        <w:rPr>
          <w:rStyle w:val="MISCTableCaptionHeaderBold8pt"/>
        </w:rPr>
        <w:fldChar w:fldCharType="end"/>
      </w:r>
      <w:bookmarkEnd w:id="384"/>
      <w:r w:rsidRPr="00E93A52">
        <w:rPr>
          <w:rStyle w:val="MISCTableCaptionHeaderBold8pt"/>
        </w:rPr>
        <w:t>.</w:t>
      </w:r>
      <w:r>
        <w:t xml:space="preserve"> Sample Node Exporter metrics</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600"/>
        <w:gridCol w:w="4803"/>
      </w:tblGrid>
      <w:tr w:rsidR="0078113B" w14:paraId="496AA32F" w14:textId="77777777" w:rsidTr="0078113B">
        <w:trPr>
          <w:cantSplit/>
          <w:trHeight w:val="166"/>
          <w:tblHeader/>
        </w:trPr>
        <w:tc>
          <w:tcPr>
            <w:tcW w:w="3600" w:type="dxa"/>
            <w:tcBorders>
              <w:top w:val="nil"/>
              <w:bottom w:val="single" w:sz="36" w:space="0" w:color="00B388"/>
            </w:tcBorders>
          </w:tcPr>
          <w:p w14:paraId="206A8628" w14:textId="37B67E43" w:rsidR="0078113B" w:rsidRDefault="0078113B" w:rsidP="00F843F5">
            <w:pPr>
              <w:pStyle w:val="TableSubhead8pt"/>
            </w:pPr>
            <w:r w:rsidRPr="0078113B">
              <w:t>Metric</w:t>
            </w:r>
          </w:p>
        </w:tc>
        <w:tc>
          <w:tcPr>
            <w:tcW w:w="4803" w:type="dxa"/>
            <w:tcBorders>
              <w:top w:val="nil"/>
              <w:bottom w:val="single" w:sz="36" w:space="0" w:color="00B388"/>
            </w:tcBorders>
          </w:tcPr>
          <w:p w14:paraId="31A95D3C" w14:textId="73CE9CA2" w:rsidR="0078113B" w:rsidRDefault="0078113B" w:rsidP="00F843F5">
            <w:pPr>
              <w:pStyle w:val="TableSubhead8pt"/>
            </w:pPr>
            <w:r w:rsidRPr="0078113B">
              <w:t>Meaning</w:t>
            </w:r>
          </w:p>
        </w:tc>
      </w:tr>
      <w:tr w:rsidR="0078113B" w14:paraId="0D3D5DAE" w14:textId="77777777" w:rsidTr="0078113B">
        <w:trPr>
          <w:cantSplit/>
          <w:trHeight w:val="166"/>
        </w:trPr>
        <w:tc>
          <w:tcPr>
            <w:tcW w:w="3600" w:type="dxa"/>
          </w:tcPr>
          <w:p w14:paraId="1B031A7E" w14:textId="7F08B912" w:rsidR="0078113B" w:rsidRDefault="0078113B" w:rsidP="00F843F5">
            <w:pPr>
              <w:pStyle w:val="TableBody8pt"/>
            </w:pPr>
            <w:r w:rsidRPr="0078113B">
              <w:t>rate(node_cpu_seconds_total{mode="system"}[1m])</w:t>
            </w:r>
          </w:p>
        </w:tc>
        <w:tc>
          <w:tcPr>
            <w:tcW w:w="4803" w:type="dxa"/>
          </w:tcPr>
          <w:p w14:paraId="611C1423" w14:textId="7D4DAD6C" w:rsidR="0078113B" w:rsidRDefault="00E93A52" w:rsidP="00F843F5">
            <w:pPr>
              <w:pStyle w:val="TableBody8pt"/>
            </w:pPr>
            <w:r w:rsidRPr="00E93A52">
              <w:t>The average amount of CPU time spent in system mode, per second, over the last minute (in seconds)</w:t>
            </w:r>
          </w:p>
        </w:tc>
      </w:tr>
      <w:tr w:rsidR="0078113B" w14:paraId="2B31AD6B" w14:textId="77777777" w:rsidTr="0078113B">
        <w:trPr>
          <w:cantSplit/>
          <w:trHeight w:val="249"/>
        </w:trPr>
        <w:tc>
          <w:tcPr>
            <w:tcW w:w="3600" w:type="dxa"/>
          </w:tcPr>
          <w:p w14:paraId="063FA352" w14:textId="156C055D" w:rsidR="0078113B" w:rsidRDefault="00E93A52" w:rsidP="00F843F5">
            <w:pPr>
              <w:pStyle w:val="TableBody8pt"/>
            </w:pPr>
            <w:r w:rsidRPr="00E93A52">
              <w:t>node_filesystem_avail_bytes</w:t>
            </w:r>
          </w:p>
        </w:tc>
        <w:tc>
          <w:tcPr>
            <w:tcW w:w="4803" w:type="dxa"/>
          </w:tcPr>
          <w:p w14:paraId="526942BA" w14:textId="7E96496C" w:rsidR="0078113B" w:rsidRDefault="00E93A52" w:rsidP="00F843F5">
            <w:pPr>
              <w:pStyle w:val="TableBody8pt"/>
            </w:pPr>
            <w:r w:rsidRPr="00E93A52">
              <w:t>The filesystem space available to non-root users (in bytes)</w:t>
            </w:r>
          </w:p>
        </w:tc>
      </w:tr>
      <w:tr w:rsidR="0078113B" w14:paraId="387C60EA" w14:textId="77777777" w:rsidTr="0078113B">
        <w:trPr>
          <w:cantSplit/>
          <w:trHeight w:val="159"/>
        </w:trPr>
        <w:tc>
          <w:tcPr>
            <w:tcW w:w="3600" w:type="dxa"/>
          </w:tcPr>
          <w:p w14:paraId="4BFB422C" w14:textId="3D294180" w:rsidR="0078113B" w:rsidRDefault="00E93A52" w:rsidP="00F843F5">
            <w:pPr>
              <w:pStyle w:val="TableBody8pt"/>
            </w:pPr>
            <w:r w:rsidRPr="00E93A52">
              <w:t>rate(node_network_receive_bytes_total[1m])</w:t>
            </w:r>
          </w:p>
        </w:tc>
        <w:tc>
          <w:tcPr>
            <w:tcW w:w="4803" w:type="dxa"/>
          </w:tcPr>
          <w:p w14:paraId="012661A3" w14:textId="552917DD" w:rsidR="0078113B" w:rsidRDefault="00E93A52" w:rsidP="00F843F5">
            <w:pPr>
              <w:pStyle w:val="TableBody8pt"/>
            </w:pPr>
            <w:r w:rsidRPr="00E93A52">
              <w:t>The average network traffic received, per second, over the last minute (in bytes)</w:t>
            </w:r>
          </w:p>
        </w:tc>
      </w:tr>
    </w:tbl>
    <w:p w14:paraId="58E62A2D" w14:textId="77777777" w:rsidR="0078113B" w:rsidRDefault="0078113B" w:rsidP="00CF6735">
      <w:pPr>
        <w:pStyle w:val="BodyTextMetricHPELight10pt"/>
      </w:pPr>
    </w:p>
    <w:p w14:paraId="7459B68C" w14:textId="35DF8D69" w:rsidR="00E93A52" w:rsidRDefault="00E93A52" w:rsidP="00CF6735">
      <w:pPr>
        <w:pStyle w:val="BodyTextMetricHPELight10pt"/>
      </w:pPr>
      <w:r w:rsidRPr="00E93A52">
        <w:lastRenderedPageBreak/>
        <w:t xml:space="preserve">More information on the use of </w:t>
      </w:r>
      <w:r w:rsidRPr="00E93A52">
        <w:rPr>
          <w:rStyle w:val="CodingLanguage"/>
        </w:rPr>
        <w:t>node-exporter</w:t>
      </w:r>
      <w:r w:rsidRPr="00E93A52">
        <w:t xml:space="preserve"> metrics is available at </w:t>
      </w:r>
      <w:hyperlink r:id="rId132" w:history="1">
        <w:r w:rsidRPr="00E93A52">
          <w:rPr>
            <w:rStyle w:val="Hyperlink"/>
          </w:rPr>
          <w:t>https://github.com/prometheus/node_exporter</w:t>
        </w:r>
      </w:hyperlink>
      <w:r w:rsidRPr="00E93A52">
        <w:t>.</w:t>
      </w:r>
    </w:p>
    <w:p w14:paraId="42C104F2" w14:textId="3659707D" w:rsidR="0078113B" w:rsidRDefault="00E93A52" w:rsidP="00E93A52">
      <w:pPr>
        <w:pStyle w:val="Heading2"/>
      </w:pPr>
      <w:bookmarkStart w:id="385" w:name="_Toc7097581"/>
      <w:r w:rsidRPr="00E93A52">
        <w:t>cAdvisor</w:t>
      </w:r>
      <w:bookmarkEnd w:id="385"/>
    </w:p>
    <w:p w14:paraId="203D3D3C" w14:textId="1BFC9378" w:rsidR="00E93A52" w:rsidRDefault="00E93A52" w:rsidP="00E93A52">
      <w:pPr>
        <w:pStyle w:val="BodyTextMetricHPELight10pt"/>
      </w:pPr>
      <w:r w:rsidRPr="00E93A52">
        <w:t>cAdvisor is an open source container resource usage and performance analysis agent. It is purpose-built for containers and supports Docker containers natively. In Kubernetes, cAdvisor is integrated into the Kubelet binary. cAdvisor auto-discovers all containers in the machine and collects CPU, memory, filesystem, and network usage statistics. cAdvisor also provides the overall machine usage by analyzing the ‘root’ container on the machine.</w:t>
      </w:r>
    </w:p>
    <w:p w14:paraId="43B21A44" w14:textId="44428988" w:rsidR="00E93A52" w:rsidRPr="00E93A52" w:rsidRDefault="00E93A52" w:rsidP="00E93A52">
      <w:pPr>
        <w:pStyle w:val="BodyTextMetricHPELight10pt"/>
      </w:pPr>
      <w:r w:rsidRPr="00E93A52">
        <w:t xml:space="preserve">Kubelet exposes a simple cAdvisor UI for containers on a machine, via the default port </w:t>
      </w:r>
      <w:r w:rsidRPr="00FB4EDC">
        <w:rPr>
          <w:rStyle w:val="CodingLanguage"/>
        </w:rPr>
        <w:t>4194</w:t>
      </w:r>
      <w:r w:rsidRPr="00E93A52">
        <w:t xml:space="preserve">. However, this feature has been marked deprecated in v1.10 and completely removed in v1.12. For more inforation on how upcoming releases will reduce the set of metrics exposed by the </w:t>
      </w:r>
      <w:r w:rsidRPr="00E93A52">
        <w:rPr>
          <w:rStyle w:val="CodingLanguage"/>
        </w:rPr>
        <w:t>kubelet</w:t>
      </w:r>
      <w:r w:rsidRPr="00E93A52">
        <w:t xml:space="preserve">, see the relevant issue page at </w:t>
      </w:r>
      <w:hyperlink r:id="rId133" w:history="1">
        <w:r w:rsidRPr="00E93A52">
          <w:rPr>
            <w:rStyle w:val="Hyperlink"/>
          </w:rPr>
          <w:t>https://github.com/kubernetes/kubernetes/issues/68522</w:t>
        </w:r>
      </w:hyperlink>
      <w:r w:rsidRPr="00E93A52">
        <w:t>.</w:t>
      </w:r>
    </w:p>
    <w:p w14:paraId="68BF6482" w14:textId="5E328F0F" w:rsidR="007A53E0" w:rsidRDefault="00E93A52" w:rsidP="00CF6735">
      <w:pPr>
        <w:pStyle w:val="BodyTextMetricHPELight10pt"/>
      </w:pPr>
      <w:r w:rsidRPr="00E93A52">
        <w:t xml:space="preserve">The Kubelet also starts an internal HTTP server on port 10255 and exposes endpoints including </w:t>
      </w:r>
      <w:r w:rsidRPr="00E93A52">
        <w:rPr>
          <w:rStyle w:val="CodingLanguage"/>
        </w:rPr>
        <w:t>/metrics</w:t>
      </w:r>
      <w:r w:rsidRPr="00E93A52">
        <w:t xml:space="preserve"> and </w:t>
      </w:r>
      <w:r w:rsidRPr="00E93A52">
        <w:rPr>
          <w:rStyle w:val="CodingLanguage"/>
        </w:rPr>
        <w:t>/metrics/cadvisor</w:t>
      </w:r>
      <w:r w:rsidRPr="00E93A52">
        <w:t>. As this release of Express Containers uses Kubernetes 1.11, it is able to use this feature.</w:t>
      </w:r>
      <w:r w:rsidR="007A53E0">
        <w:t xml:space="preserve"> </w:t>
      </w:r>
      <w:r w:rsidRPr="00E93A52">
        <w:t>In future releases, it will be necessary to deploy cAdvisor as a DaemonSet for access to the cAdvisor UI.</w:t>
      </w:r>
    </w:p>
    <w:p w14:paraId="54A70DC9" w14:textId="2B958ADE" w:rsidR="007A53E0" w:rsidRDefault="007A53E0" w:rsidP="00CF6735">
      <w:pPr>
        <w:pStyle w:val="BodyTextMetricHPELight10pt"/>
      </w:pPr>
      <w:r w:rsidRPr="007A53E0">
        <w:fldChar w:fldCharType="begin"/>
      </w:r>
      <w:r w:rsidRPr="007A53E0">
        <w:instrText xml:space="preserve"> REF _Ref2068571 \h </w:instrText>
      </w:r>
      <w:r>
        <w:instrText xml:space="preserve"> \* MERGEFORMAT </w:instrText>
      </w:r>
      <w:r w:rsidRPr="007A53E0">
        <w:fldChar w:fldCharType="separate"/>
      </w:r>
      <w:r w:rsidR="00D84FAE" w:rsidRPr="00D84FAE">
        <w:t>Table 26</w:t>
      </w:r>
      <w:r w:rsidRPr="007A53E0">
        <w:fldChar w:fldCharType="end"/>
      </w:r>
      <w:r>
        <w:t xml:space="preserve"> lists some example </w:t>
      </w:r>
      <w:r w:rsidR="00F032AF">
        <w:t xml:space="preserve">cAdvisor </w:t>
      </w:r>
      <w:r>
        <w:t>expressions.</w:t>
      </w:r>
    </w:p>
    <w:p w14:paraId="6D160B4F" w14:textId="72959989" w:rsidR="00E93A52" w:rsidRDefault="00E93A52" w:rsidP="00E93A52">
      <w:pPr>
        <w:pStyle w:val="MISCTableCaptionHeader8pt"/>
      </w:pPr>
      <w:bookmarkStart w:id="386" w:name="_Ref2068571"/>
      <w:r w:rsidRPr="007A53E0">
        <w:rPr>
          <w:rStyle w:val="MISCTableCaptionHeaderBold8pt"/>
        </w:rPr>
        <w:t xml:space="preserve">Table </w:t>
      </w:r>
      <w:r w:rsidRPr="007A53E0">
        <w:rPr>
          <w:rStyle w:val="MISCTableCaptionHeaderBold8pt"/>
        </w:rPr>
        <w:fldChar w:fldCharType="begin"/>
      </w:r>
      <w:r w:rsidRPr="007A53E0">
        <w:rPr>
          <w:rStyle w:val="MISCTableCaptionHeaderBold8pt"/>
        </w:rPr>
        <w:instrText xml:space="preserve"> SEQ Table \* ARABIC </w:instrText>
      </w:r>
      <w:r w:rsidRPr="007A53E0">
        <w:rPr>
          <w:rStyle w:val="MISCTableCaptionHeaderBold8pt"/>
        </w:rPr>
        <w:fldChar w:fldCharType="separate"/>
      </w:r>
      <w:r w:rsidR="00D84FAE">
        <w:rPr>
          <w:rStyle w:val="MISCTableCaptionHeaderBold8pt"/>
          <w:noProof/>
        </w:rPr>
        <w:t>26</w:t>
      </w:r>
      <w:r w:rsidRPr="007A53E0">
        <w:rPr>
          <w:rStyle w:val="MISCTableCaptionHeaderBold8pt"/>
        </w:rPr>
        <w:fldChar w:fldCharType="end"/>
      </w:r>
      <w:bookmarkEnd w:id="386"/>
      <w:r w:rsidRPr="007A53E0">
        <w:rPr>
          <w:rStyle w:val="MISCTableCaptionHeaderBold8pt"/>
        </w:rPr>
        <w:t>.</w:t>
      </w:r>
      <w:r>
        <w:t xml:space="preserve"> Sample cAdvisor metrics</w:t>
      </w:r>
    </w:p>
    <w:tbl>
      <w:tblPr>
        <w:tblStyle w:val="TableGrid"/>
        <w:tblW w:w="88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870"/>
        <w:gridCol w:w="3330"/>
        <w:gridCol w:w="1685"/>
      </w:tblGrid>
      <w:tr w:rsidR="00E93A52" w14:paraId="6A32365D" w14:textId="5B294EE0" w:rsidTr="00E93A52">
        <w:trPr>
          <w:cantSplit/>
          <w:trHeight w:val="166"/>
          <w:tblHeader/>
        </w:trPr>
        <w:tc>
          <w:tcPr>
            <w:tcW w:w="3870" w:type="dxa"/>
            <w:tcBorders>
              <w:top w:val="nil"/>
              <w:bottom w:val="single" w:sz="36" w:space="0" w:color="00B388"/>
            </w:tcBorders>
          </w:tcPr>
          <w:p w14:paraId="0EFBF3C9" w14:textId="727E0178" w:rsidR="00E93A52" w:rsidRDefault="00E93A52" w:rsidP="00E93A52">
            <w:pPr>
              <w:pStyle w:val="TableSubhead8pt"/>
            </w:pPr>
            <w:r w:rsidRPr="00E93A52">
              <w:t>Expression</w:t>
            </w:r>
          </w:p>
        </w:tc>
        <w:tc>
          <w:tcPr>
            <w:tcW w:w="3330" w:type="dxa"/>
            <w:tcBorders>
              <w:top w:val="nil"/>
              <w:bottom w:val="single" w:sz="36" w:space="0" w:color="00B388"/>
            </w:tcBorders>
          </w:tcPr>
          <w:p w14:paraId="72C427A7" w14:textId="4EBE1266" w:rsidR="00E93A52" w:rsidRDefault="00E93A52" w:rsidP="00E93A52">
            <w:pPr>
              <w:pStyle w:val="TableSubhead8pt"/>
            </w:pPr>
            <w:r w:rsidRPr="00E93A52">
              <w:t>Description</w:t>
            </w:r>
          </w:p>
        </w:tc>
        <w:tc>
          <w:tcPr>
            <w:tcW w:w="1685" w:type="dxa"/>
            <w:tcBorders>
              <w:top w:val="nil"/>
              <w:bottom w:val="single" w:sz="36" w:space="0" w:color="00B388"/>
            </w:tcBorders>
          </w:tcPr>
          <w:p w14:paraId="5AC3D9CA" w14:textId="34B2D7E1" w:rsidR="00E93A52" w:rsidRPr="0078113B" w:rsidRDefault="00E93A52" w:rsidP="00E93A52">
            <w:pPr>
              <w:pStyle w:val="TableSubhead8pt"/>
            </w:pPr>
            <w:r w:rsidRPr="00F22577">
              <w:t>For</w:t>
            </w:r>
          </w:p>
        </w:tc>
      </w:tr>
      <w:tr w:rsidR="00E93A52" w14:paraId="6314A303" w14:textId="2687023C" w:rsidTr="00E93A52">
        <w:trPr>
          <w:cantSplit/>
          <w:trHeight w:val="166"/>
        </w:trPr>
        <w:tc>
          <w:tcPr>
            <w:tcW w:w="3870" w:type="dxa"/>
          </w:tcPr>
          <w:p w14:paraId="235C8200" w14:textId="5A9447BB" w:rsidR="00E93A52" w:rsidRDefault="00E93A52" w:rsidP="00E93A52">
            <w:pPr>
              <w:pStyle w:val="TableBody8pt"/>
            </w:pPr>
            <w:r w:rsidRPr="00E93A52">
              <w:t>rate(container_cpu_usage_seconds_total{name="redis"}[1m])</w:t>
            </w:r>
          </w:p>
        </w:tc>
        <w:tc>
          <w:tcPr>
            <w:tcW w:w="3330" w:type="dxa"/>
          </w:tcPr>
          <w:p w14:paraId="2EF40947" w14:textId="46DBB5D2" w:rsidR="00E93A52" w:rsidRDefault="00E93A52" w:rsidP="00E93A52">
            <w:pPr>
              <w:pStyle w:val="TableBody8pt"/>
            </w:pPr>
            <w:r w:rsidRPr="00E93A52">
              <w:t>The cgroup's CPU usage in the last minute (split up by core)</w:t>
            </w:r>
          </w:p>
        </w:tc>
        <w:tc>
          <w:tcPr>
            <w:tcW w:w="1685" w:type="dxa"/>
          </w:tcPr>
          <w:p w14:paraId="246D8832" w14:textId="488467DE"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115D6333" w14:textId="190EBC2F" w:rsidTr="00E93A52">
        <w:trPr>
          <w:cantSplit/>
          <w:trHeight w:val="249"/>
        </w:trPr>
        <w:tc>
          <w:tcPr>
            <w:tcW w:w="3870" w:type="dxa"/>
          </w:tcPr>
          <w:p w14:paraId="29BE891A" w14:textId="2F05D35C" w:rsidR="00E93A52" w:rsidRDefault="00E93A52" w:rsidP="00E93A52">
            <w:pPr>
              <w:pStyle w:val="TableBody8pt"/>
            </w:pPr>
            <w:r w:rsidRPr="00E93A52">
              <w:t>container_memory_usage_bytes{name="redis"}</w:t>
            </w:r>
          </w:p>
        </w:tc>
        <w:tc>
          <w:tcPr>
            <w:tcW w:w="3330" w:type="dxa"/>
          </w:tcPr>
          <w:p w14:paraId="0D9E6A36" w14:textId="6EC8DFC3" w:rsidR="00E93A52" w:rsidRDefault="00E93A52" w:rsidP="00E93A52">
            <w:pPr>
              <w:pStyle w:val="TableBody8pt"/>
            </w:pPr>
            <w:r w:rsidRPr="00E93A52">
              <w:t>The cgroup's total memory usage (in bytes)</w:t>
            </w:r>
          </w:p>
        </w:tc>
        <w:tc>
          <w:tcPr>
            <w:tcW w:w="1685" w:type="dxa"/>
          </w:tcPr>
          <w:p w14:paraId="65561EA1" w14:textId="44E7B824"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40B6B936" w14:textId="77777777" w:rsidTr="00E93A52">
        <w:trPr>
          <w:cantSplit/>
          <w:trHeight w:val="249"/>
        </w:trPr>
        <w:tc>
          <w:tcPr>
            <w:tcW w:w="3870" w:type="dxa"/>
          </w:tcPr>
          <w:p w14:paraId="50566B76" w14:textId="7187DF60" w:rsidR="00E93A52" w:rsidRPr="00E93A52" w:rsidRDefault="00E93A52" w:rsidP="00E93A52">
            <w:pPr>
              <w:pStyle w:val="TableBody8pt"/>
            </w:pPr>
            <w:r w:rsidRPr="00E93A52">
              <w:t>rate(container_network_transmit_bytes_total[1m])</w:t>
            </w:r>
          </w:p>
        </w:tc>
        <w:tc>
          <w:tcPr>
            <w:tcW w:w="3330" w:type="dxa"/>
          </w:tcPr>
          <w:p w14:paraId="1E657126" w14:textId="6F13F156" w:rsidR="00E93A52" w:rsidRPr="00E93A52" w:rsidRDefault="00E93A52" w:rsidP="00E93A52">
            <w:pPr>
              <w:pStyle w:val="TableBody8pt"/>
            </w:pPr>
            <w:r w:rsidRPr="00E93A52">
              <w:t>Bytes transmitted over the network by the container per second in the last minute</w:t>
            </w:r>
          </w:p>
        </w:tc>
        <w:tc>
          <w:tcPr>
            <w:tcW w:w="1685" w:type="dxa"/>
          </w:tcPr>
          <w:p w14:paraId="34B28C22" w14:textId="01FDBE4C" w:rsidR="00E93A52" w:rsidRPr="00E93A52" w:rsidRDefault="00E93A52" w:rsidP="00E93A52">
            <w:pPr>
              <w:pStyle w:val="TableBody8pt"/>
            </w:pPr>
            <w:r w:rsidRPr="00E93A52">
              <w:t>All containers</w:t>
            </w:r>
          </w:p>
        </w:tc>
      </w:tr>
      <w:tr w:rsidR="00E93A52" w14:paraId="08F2E8E3" w14:textId="33E1F23C" w:rsidTr="00E93A52">
        <w:trPr>
          <w:cantSplit/>
          <w:trHeight w:val="159"/>
        </w:trPr>
        <w:tc>
          <w:tcPr>
            <w:tcW w:w="3870" w:type="dxa"/>
          </w:tcPr>
          <w:p w14:paraId="46B35D3D" w14:textId="28FDE1C4" w:rsidR="00E93A52" w:rsidRDefault="00E93A52" w:rsidP="00E93A52">
            <w:pPr>
              <w:pStyle w:val="TableBody8pt"/>
            </w:pPr>
            <w:r w:rsidRPr="00E93A52">
              <w:t>rate(container_network_receive_bytes_total[1m])</w:t>
            </w:r>
          </w:p>
        </w:tc>
        <w:tc>
          <w:tcPr>
            <w:tcW w:w="3330" w:type="dxa"/>
          </w:tcPr>
          <w:p w14:paraId="6A0CD276" w14:textId="0A024B5E" w:rsidR="00E93A52" w:rsidRDefault="00E93A52" w:rsidP="00E93A52">
            <w:pPr>
              <w:pStyle w:val="TableBody8pt"/>
            </w:pPr>
            <w:r w:rsidRPr="00E93A52">
              <w:t>Bytes received over the network by the container per second in the last minute</w:t>
            </w:r>
          </w:p>
        </w:tc>
        <w:tc>
          <w:tcPr>
            <w:tcW w:w="1685" w:type="dxa"/>
          </w:tcPr>
          <w:p w14:paraId="7E16C946" w14:textId="717BCE9F" w:rsidR="00E93A52" w:rsidRPr="00E93A52" w:rsidRDefault="00E93A52" w:rsidP="00E93A52">
            <w:pPr>
              <w:pStyle w:val="TableBody8pt"/>
            </w:pPr>
            <w:r w:rsidRPr="00E93A52">
              <w:t>All containers</w:t>
            </w:r>
          </w:p>
        </w:tc>
      </w:tr>
    </w:tbl>
    <w:p w14:paraId="3BDC56D5" w14:textId="77777777" w:rsidR="00E93A52" w:rsidRDefault="00E93A52" w:rsidP="00CF6735">
      <w:pPr>
        <w:pStyle w:val="BodyTextMetricHPELight10pt"/>
      </w:pPr>
    </w:p>
    <w:p w14:paraId="01BCBAEE" w14:textId="575582C6" w:rsidR="00E93A52" w:rsidRDefault="007A53E0" w:rsidP="00CF6735">
      <w:pPr>
        <w:pStyle w:val="BodyTextMetricHPELight10pt"/>
      </w:pPr>
      <w:r w:rsidRPr="007A53E0">
        <w:t xml:space="preserve">A full listing of cAdvisor-gathered container metrics exposed to Prometheus can be found in the cAdvisor documentation at </w:t>
      </w:r>
      <w:hyperlink r:id="rId134" w:history="1">
        <w:r w:rsidRPr="007A53E0">
          <w:rPr>
            <w:rStyle w:val="Hyperlink"/>
          </w:rPr>
          <w:t>https://github.com/google/cadvisor/blob/master/docs/storage/prometheus.md</w:t>
        </w:r>
      </w:hyperlink>
      <w:r w:rsidRPr="007A53E0">
        <w:t>.</w:t>
      </w:r>
    </w:p>
    <w:p w14:paraId="0686C95D" w14:textId="2E27FC7A" w:rsidR="007A53E0" w:rsidRDefault="007A53E0" w:rsidP="007A53E0">
      <w:pPr>
        <w:pStyle w:val="Heading2"/>
      </w:pPr>
      <w:bookmarkStart w:id="387" w:name="_Toc7097582"/>
      <w:r w:rsidRPr="007A53E0">
        <w:t>Grafana UI</w:t>
      </w:r>
      <w:bookmarkEnd w:id="387"/>
    </w:p>
    <w:p w14:paraId="4F0DB0A2" w14:textId="5DE6CA8D" w:rsidR="007A53E0" w:rsidRDefault="007A53E0" w:rsidP="007A53E0">
      <w:pPr>
        <w:pStyle w:val="BodyTextMetricHPELight10pt"/>
      </w:pPr>
      <w:r w:rsidRPr="007A53E0">
        <w:t xml:space="preserve">The Grafana UI is available via your UCP, DTR or Kubernetes worker nodes, using HTTP on port </w:t>
      </w:r>
      <w:r w:rsidRPr="007A53E0">
        <w:rPr>
          <w:rStyle w:val="CodingLanguage"/>
        </w:rPr>
        <w:t>33030</w:t>
      </w:r>
      <w:r w:rsidRPr="007A53E0">
        <w:t>, for example,</w:t>
      </w:r>
    </w:p>
    <w:p w14:paraId="79F55F9B" w14:textId="7E762001" w:rsidR="007A53E0" w:rsidRPr="007A53E0" w:rsidRDefault="007A53E0" w:rsidP="007A53E0">
      <w:pPr>
        <w:pStyle w:val="BodyTextMetricHPELight10pt"/>
        <w:rPr>
          <w:rStyle w:val="CodingLanguage"/>
        </w:rPr>
      </w:pPr>
      <w:r w:rsidRPr="007A53E0">
        <w:rPr>
          <w:rStyle w:val="CodingLanguage"/>
        </w:rPr>
        <w:t>http://hpe-ucp01.am2.cloudra.local:33030</w:t>
      </w:r>
    </w:p>
    <w:p w14:paraId="5561BC16" w14:textId="2CCA28EC" w:rsidR="007A53E0" w:rsidRDefault="007A53E0" w:rsidP="00F032AF">
      <w:pPr>
        <w:pStyle w:val="BodyTextLastMetricHPELight10pt"/>
      </w:pPr>
      <w:r w:rsidRPr="007A53E0">
        <w:t xml:space="preserve">The default username and password for Grafana is </w:t>
      </w:r>
      <w:r w:rsidRPr="007A53E0">
        <w:rPr>
          <w:rStyle w:val="CodingLanguage"/>
        </w:rPr>
        <w:t>admin</w:t>
      </w:r>
      <w:r w:rsidRPr="007A53E0">
        <w:t>/</w:t>
      </w:r>
      <w:r w:rsidRPr="007A53E0">
        <w:rPr>
          <w:rStyle w:val="CodingLanguage"/>
        </w:rPr>
        <w:t>admin</w:t>
      </w:r>
      <w:r w:rsidRPr="007A53E0">
        <w:t xml:space="preserve">. The first time you login, you will be asked to reset the default </w:t>
      </w:r>
      <w:r w:rsidRPr="007A53E0">
        <w:rPr>
          <w:rStyle w:val="CodingLanguage"/>
        </w:rPr>
        <w:t>admin</w:t>
      </w:r>
      <w:r w:rsidRPr="007A53E0">
        <w:t xml:space="preserve"> password.</w:t>
      </w:r>
    </w:p>
    <w:p w14:paraId="68BBE260" w14:textId="2156E278" w:rsidR="000E14EF" w:rsidRDefault="000E14EF" w:rsidP="00F032AF">
      <w:pPr>
        <w:pStyle w:val="BodyTextLastMetricHPELight10pt"/>
      </w:pPr>
      <w:r>
        <w:t>A number of dashboards are installed by default. The following figues illustrate some of the dashboard provided.</w:t>
      </w:r>
    </w:p>
    <w:p w14:paraId="4C9C3D08" w14:textId="0CE719E6" w:rsidR="000E14EF" w:rsidRDefault="000E14EF" w:rsidP="000E14EF">
      <w:pPr>
        <w:pStyle w:val="FigureAfterspace"/>
      </w:pPr>
      <w:r>
        <w:rPr>
          <w:noProof/>
        </w:rPr>
        <w:lastRenderedPageBreak/>
        <w:drawing>
          <wp:inline distT="0" distB="0" distL="0" distR="0" wp14:anchorId="18D95157" wp14:editId="0C486D13">
            <wp:extent cx="5876925" cy="3226867"/>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8s-compute-resources-cluster.png"/>
                    <pic:cNvPicPr/>
                  </pic:nvPicPr>
                  <pic:blipFill>
                    <a:blip r:embed="rId135">
                      <a:extLst>
                        <a:ext uri="{28A0092B-C50C-407E-A947-70E740481C1C}">
                          <a14:useLocalDpi xmlns:a14="http://schemas.microsoft.com/office/drawing/2010/main" val="0"/>
                        </a:ext>
                      </a:extLst>
                    </a:blip>
                    <a:stretch>
                      <a:fillRect/>
                    </a:stretch>
                  </pic:blipFill>
                  <pic:spPr>
                    <a:xfrm>
                      <a:off x="0" y="0"/>
                      <a:ext cx="5880883" cy="3229040"/>
                    </a:xfrm>
                    <a:prstGeom prst="rect">
                      <a:avLst/>
                    </a:prstGeom>
                    <a:ln>
                      <a:solidFill>
                        <a:schemeClr val="tx1"/>
                      </a:solidFill>
                    </a:ln>
                  </pic:spPr>
                </pic:pic>
              </a:graphicData>
            </a:graphic>
          </wp:inline>
        </w:drawing>
      </w:r>
    </w:p>
    <w:p w14:paraId="518D393C" w14:textId="7B03250B"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D84FAE">
        <w:rPr>
          <w:rStyle w:val="MISCFigureCaptionHeaderBold8pt"/>
          <w:noProof/>
        </w:rPr>
        <w:t>55</w:t>
      </w:r>
      <w:r w:rsidRPr="000E14EF">
        <w:rPr>
          <w:rStyle w:val="MISCFigureCaptionHeaderBold8pt"/>
        </w:rPr>
        <w:fldChar w:fldCharType="end"/>
      </w:r>
      <w:r w:rsidRPr="000E14EF">
        <w:rPr>
          <w:rStyle w:val="MISCFigureCaptionHeaderBold8pt"/>
        </w:rPr>
        <w:t>.</w:t>
      </w:r>
      <w:r>
        <w:t xml:space="preserve"> Compute resources dashboard</w:t>
      </w:r>
    </w:p>
    <w:p w14:paraId="42B12416" w14:textId="565F6FFB" w:rsidR="000E14EF" w:rsidRDefault="000E14EF" w:rsidP="000E14EF">
      <w:pPr>
        <w:pStyle w:val="FigureAfterspace"/>
      </w:pPr>
      <w:r>
        <w:rPr>
          <w:noProof/>
        </w:rPr>
        <w:drawing>
          <wp:inline distT="0" distB="0" distL="0" distR="0" wp14:anchorId="2657D45D" wp14:editId="1F446454">
            <wp:extent cx="5875904" cy="2686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8s-USE-method-cluster.png"/>
                    <pic:cNvPicPr/>
                  </pic:nvPicPr>
                  <pic:blipFill>
                    <a:blip r:embed="rId136">
                      <a:extLst>
                        <a:ext uri="{28A0092B-C50C-407E-A947-70E740481C1C}">
                          <a14:useLocalDpi xmlns:a14="http://schemas.microsoft.com/office/drawing/2010/main" val="0"/>
                        </a:ext>
                      </a:extLst>
                    </a:blip>
                    <a:stretch>
                      <a:fillRect/>
                    </a:stretch>
                  </pic:blipFill>
                  <pic:spPr>
                    <a:xfrm>
                      <a:off x="0" y="0"/>
                      <a:ext cx="5881206" cy="2688474"/>
                    </a:xfrm>
                    <a:prstGeom prst="rect">
                      <a:avLst/>
                    </a:prstGeom>
                  </pic:spPr>
                </pic:pic>
              </a:graphicData>
            </a:graphic>
          </wp:inline>
        </w:drawing>
      </w:r>
    </w:p>
    <w:p w14:paraId="1DC9BFA3" w14:textId="30A2985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D84FAE">
        <w:rPr>
          <w:rStyle w:val="MISCFigureCaptionHeaderBold8pt"/>
          <w:noProof/>
        </w:rPr>
        <w:t>56</w:t>
      </w:r>
      <w:r w:rsidRPr="000E14EF">
        <w:rPr>
          <w:rStyle w:val="MISCFigureCaptionHeaderBold8pt"/>
        </w:rPr>
        <w:fldChar w:fldCharType="end"/>
      </w:r>
      <w:r w:rsidRPr="000E14EF">
        <w:rPr>
          <w:rStyle w:val="MISCFigureCaptionHeaderBold8pt"/>
        </w:rPr>
        <w:t>.</w:t>
      </w:r>
      <w:r>
        <w:t xml:space="preserve"> USE method cluster dashboard</w:t>
      </w:r>
    </w:p>
    <w:p w14:paraId="1D3AE240" w14:textId="4DBA2991" w:rsidR="000E14EF" w:rsidRDefault="000E14EF" w:rsidP="000E14EF">
      <w:pPr>
        <w:pStyle w:val="FigureAfterspace"/>
      </w:pPr>
      <w:r>
        <w:rPr>
          <w:noProof/>
        </w:rPr>
        <w:lastRenderedPageBreak/>
        <w:drawing>
          <wp:inline distT="0" distB="0" distL="0" distR="0" wp14:anchorId="79D97983" wp14:editId="4AEFD595">
            <wp:extent cx="5907559" cy="2581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8s-USE-method-node.png"/>
                    <pic:cNvPicPr/>
                  </pic:nvPicPr>
                  <pic:blipFill>
                    <a:blip r:embed="rId137">
                      <a:extLst>
                        <a:ext uri="{28A0092B-C50C-407E-A947-70E740481C1C}">
                          <a14:useLocalDpi xmlns:a14="http://schemas.microsoft.com/office/drawing/2010/main" val="0"/>
                        </a:ext>
                      </a:extLst>
                    </a:blip>
                    <a:stretch>
                      <a:fillRect/>
                    </a:stretch>
                  </pic:blipFill>
                  <pic:spPr>
                    <a:xfrm>
                      <a:off x="0" y="0"/>
                      <a:ext cx="5910499" cy="2582560"/>
                    </a:xfrm>
                    <a:prstGeom prst="rect">
                      <a:avLst/>
                    </a:prstGeom>
                  </pic:spPr>
                </pic:pic>
              </a:graphicData>
            </a:graphic>
          </wp:inline>
        </w:drawing>
      </w:r>
    </w:p>
    <w:p w14:paraId="6DE1A332" w14:textId="3D6091E5"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D84FAE">
        <w:rPr>
          <w:rStyle w:val="MISCFigureCaptionHeaderBold8pt"/>
          <w:noProof/>
        </w:rPr>
        <w:t>57</w:t>
      </w:r>
      <w:r w:rsidRPr="000E14EF">
        <w:rPr>
          <w:rStyle w:val="MISCFigureCaptionHeaderBold8pt"/>
        </w:rPr>
        <w:fldChar w:fldCharType="end"/>
      </w:r>
      <w:r w:rsidRPr="000E14EF">
        <w:rPr>
          <w:rStyle w:val="MISCFigureCaptionHeaderBold8pt"/>
        </w:rPr>
        <w:t>.</w:t>
      </w:r>
      <w:r>
        <w:t xml:space="preserve"> USE method node dashboard</w:t>
      </w:r>
    </w:p>
    <w:p w14:paraId="3CC9E48B" w14:textId="5AB426E5" w:rsidR="000E14EF" w:rsidRDefault="000E14EF" w:rsidP="000E14EF">
      <w:pPr>
        <w:pStyle w:val="FigureAfterspace"/>
      </w:pPr>
      <w:r>
        <w:rPr>
          <w:noProof/>
        </w:rPr>
        <w:drawing>
          <wp:inline distT="0" distB="0" distL="0" distR="0" wp14:anchorId="4C45059E" wp14:editId="3FD58666">
            <wp:extent cx="5907405" cy="3174136"/>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odes.png"/>
                    <pic:cNvPicPr/>
                  </pic:nvPicPr>
                  <pic:blipFill>
                    <a:blip r:embed="rId138">
                      <a:extLst>
                        <a:ext uri="{28A0092B-C50C-407E-A947-70E740481C1C}">
                          <a14:useLocalDpi xmlns:a14="http://schemas.microsoft.com/office/drawing/2010/main" val="0"/>
                        </a:ext>
                      </a:extLst>
                    </a:blip>
                    <a:stretch>
                      <a:fillRect/>
                    </a:stretch>
                  </pic:blipFill>
                  <pic:spPr>
                    <a:xfrm>
                      <a:off x="0" y="0"/>
                      <a:ext cx="5912289" cy="3176760"/>
                    </a:xfrm>
                    <a:prstGeom prst="rect">
                      <a:avLst/>
                    </a:prstGeom>
                  </pic:spPr>
                </pic:pic>
              </a:graphicData>
            </a:graphic>
          </wp:inline>
        </w:drawing>
      </w:r>
    </w:p>
    <w:p w14:paraId="494A4DEB" w14:textId="650F1C4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D84FAE">
        <w:rPr>
          <w:rStyle w:val="MISCFigureCaptionHeaderBold8pt"/>
          <w:noProof/>
        </w:rPr>
        <w:t>58</w:t>
      </w:r>
      <w:r w:rsidRPr="000E14EF">
        <w:rPr>
          <w:rStyle w:val="MISCFigureCaptionHeaderBold8pt"/>
        </w:rPr>
        <w:fldChar w:fldCharType="end"/>
      </w:r>
      <w:r w:rsidRPr="000E14EF">
        <w:rPr>
          <w:rStyle w:val="MISCFigureCaptionHeaderBold8pt"/>
        </w:rPr>
        <w:t>.</w:t>
      </w:r>
      <w:r>
        <w:t xml:space="preserve"> Nodes dashboard</w:t>
      </w:r>
    </w:p>
    <w:p w14:paraId="7D91D0BE" w14:textId="77777777" w:rsidR="000E14EF" w:rsidRDefault="000E14EF" w:rsidP="000E14EF">
      <w:pPr>
        <w:pStyle w:val="MISCFigureCaptionHeader8pt"/>
      </w:pPr>
    </w:p>
    <w:p w14:paraId="5741310A" w14:textId="77777777" w:rsidR="000E14EF" w:rsidRPr="000E14EF" w:rsidRDefault="000E14EF" w:rsidP="000E14EF"/>
    <w:p w14:paraId="6BD2BE8C" w14:textId="32F288C8" w:rsidR="000615E7" w:rsidRDefault="000615E7" w:rsidP="000615E7">
      <w:pPr>
        <w:pStyle w:val="Heading1"/>
      </w:pPr>
      <w:bookmarkStart w:id="388" w:name="_Ref4054001"/>
      <w:bookmarkStart w:id="389" w:name="_Toc7097583"/>
      <w:r>
        <w:lastRenderedPageBreak/>
        <w:t>Deploying Prometheus and Grafana</w:t>
      </w:r>
      <w:bookmarkEnd w:id="372"/>
      <w:bookmarkEnd w:id="373"/>
      <w:r w:rsidR="00CB6B78">
        <w:t xml:space="preserve"> on Docker swarm</w:t>
      </w:r>
      <w:bookmarkEnd w:id="388"/>
      <w:bookmarkEnd w:id="389"/>
    </w:p>
    <w:p w14:paraId="0EE501AA" w14:textId="77777777" w:rsidR="000615E7" w:rsidRDefault="000615E7" w:rsidP="000615E7">
      <w:pPr>
        <w:pStyle w:val="Heading2"/>
      </w:pPr>
      <w:bookmarkStart w:id="390" w:name="_Toc531698839"/>
      <w:bookmarkStart w:id="391" w:name="_Toc7097584"/>
      <w:r w:rsidRPr="00024BD1">
        <w:t>Monitoring with Prometheus and Grafana</w:t>
      </w:r>
      <w:bookmarkEnd w:id="390"/>
      <w:bookmarkEnd w:id="391"/>
    </w:p>
    <w:p w14:paraId="027D9387" w14:textId="77777777" w:rsidR="000615E7" w:rsidRPr="00024BD1" w:rsidRDefault="000615E7" w:rsidP="0058095B">
      <w:pPr>
        <w:pStyle w:val="BodyTextMetricHPELight10pt"/>
      </w:pPr>
      <w:r w:rsidRPr="0086155E">
        <w:t>The solution can be configured to enable the use of Prometheus and Grafana for monitoring. In this setup, there is no need for native installs and all the required monitoring software runs in containers, deployed as either services or stacks. The load among the three hosts will be shared as per</w:t>
      </w:r>
      <w:r w:rsidRPr="00024BD1">
        <w:t xml:space="preserve"> </w:t>
      </w:r>
      <w:r w:rsidRPr="00024BD1">
        <w:fldChar w:fldCharType="begin"/>
      </w:r>
      <w:r w:rsidRPr="00024BD1">
        <w:instrText xml:space="preserve"> REF _Ref513457243 \h </w:instrText>
      </w:r>
      <w:r>
        <w:instrText xml:space="preserve"> \* MERGEFORMAT </w:instrText>
      </w:r>
      <w:r w:rsidRPr="00024BD1">
        <w:fldChar w:fldCharType="separate"/>
      </w:r>
      <w:r w:rsidR="00D84FAE" w:rsidRPr="00D84FAE">
        <w:t>Figure</w:t>
      </w:r>
      <w:r w:rsidR="00D84FAE" w:rsidRPr="00D84FAE">
        <w:rPr>
          <w:rFonts w:ascii="Calibri" w:hAnsi="Calibri" w:cs="Calibri"/>
        </w:rPr>
        <w:t> </w:t>
      </w:r>
      <w:r w:rsidR="00D84FAE" w:rsidRPr="00D84FAE">
        <w:t>59</w:t>
      </w:r>
      <w:r w:rsidRPr="00024BD1">
        <w:fldChar w:fldCharType="end"/>
      </w:r>
      <w:r w:rsidRPr="00024BD1">
        <w:t>.</w:t>
      </w:r>
    </w:p>
    <w:p w14:paraId="2691616F" w14:textId="1EF74846" w:rsidR="000615E7" w:rsidRDefault="000615E7" w:rsidP="000615E7">
      <w:pPr>
        <w:pStyle w:val="FigureAfterspace"/>
      </w:pPr>
      <w:r>
        <w:t xml:space="preserve"> </w:t>
      </w:r>
      <w:r w:rsidR="004F1650">
        <w:rPr>
          <w:noProof/>
        </w:rPr>
        <w:drawing>
          <wp:inline distT="0" distB="0" distL="0" distR="0" wp14:anchorId="54F4C319" wp14:editId="56CF7D17">
            <wp:extent cx="6858000" cy="4688633"/>
            <wp:effectExtent l="0" t="0" r="0" b="0"/>
            <wp:docPr id="196" name="Picture 196" descr=" &quot;Solution architecture: Linux workers with Prometheus and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quot;Solution architecture: Linux workers with Prometheus and Grafana&quo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8000" cy="4688633"/>
                    </a:xfrm>
                    <a:prstGeom prst="rect">
                      <a:avLst/>
                    </a:prstGeom>
                    <a:noFill/>
                    <a:ln>
                      <a:noFill/>
                    </a:ln>
                  </pic:spPr>
                </pic:pic>
              </a:graphicData>
            </a:graphic>
          </wp:inline>
        </w:drawing>
      </w:r>
    </w:p>
    <w:p w14:paraId="3253AC6E" w14:textId="77777777" w:rsidR="000615E7" w:rsidRDefault="000615E7" w:rsidP="000615E7">
      <w:pPr>
        <w:pStyle w:val="MISCFigureCaptionHeader8pt"/>
      </w:pPr>
      <w:bookmarkStart w:id="392" w:name="_Ref513457243"/>
      <w:bookmarkStart w:id="393" w:name="_Refd17e55451"/>
      <w:bookmarkStart w:id="394" w:name="_Tocd17e55451"/>
      <w:r w:rsidRPr="00BF2F72">
        <w:rPr>
          <w:rStyle w:val="MISCFigureCaptionHeaderBold8pt"/>
        </w:rPr>
        <w:t>Figure</w:t>
      </w:r>
      <w:r w:rsidRPr="00BF2F72">
        <w:rPr>
          <w:rStyle w:val="MISCFigureCaptionHeaderBold8pt"/>
          <w:rFonts w:ascii="Calibri" w:hAnsi="Calibri" w:cs="Calibri"/>
        </w:rPr>
        <w:t> </w:t>
      </w:r>
      <w:bookmarkStart w:id="395" w:name="_Numd17e55451"/>
      <w:r w:rsidRPr="00BF2F72">
        <w:rPr>
          <w:rStyle w:val="MISCFigureCaptionHeaderBold8pt"/>
        </w:rPr>
        <w:fldChar w:fldCharType="begin"/>
      </w:r>
      <w:r w:rsidRPr="00BF2F72">
        <w:rPr>
          <w:rStyle w:val="MISCFigureCaptionHeaderBold8pt"/>
        </w:rPr>
        <w:instrText xml:space="preserve"> SEQ Figure \* ARABIC </w:instrText>
      </w:r>
      <w:r w:rsidRPr="00BF2F72">
        <w:rPr>
          <w:rStyle w:val="MISCFigureCaptionHeaderBold8pt"/>
        </w:rPr>
        <w:fldChar w:fldCharType="separate"/>
      </w:r>
      <w:r w:rsidR="00D84FAE">
        <w:rPr>
          <w:rStyle w:val="MISCFigureCaptionHeaderBold8pt"/>
          <w:noProof/>
        </w:rPr>
        <w:t>59</w:t>
      </w:r>
      <w:r w:rsidRPr="00BF2F72">
        <w:rPr>
          <w:rStyle w:val="MISCFigureCaptionHeaderBold8pt"/>
        </w:rPr>
        <w:fldChar w:fldCharType="end"/>
      </w:r>
      <w:bookmarkEnd w:id="392"/>
      <w:bookmarkEnd w:id="395"/>
      <w:r w:rsidRPr="00BF2F72">
        <w:rPr>
          <w:rStyle w:val="MISCFigureCaptionHeaderBold8pt"/>
        </w:rPr>
        <w:t xml:space="preserve">. </w:t>
      </w:r>
      <w:r>
        <w:t>Solution architecture: Linux workers with Prometheus and Grafana</w:t>
      </w:r>
      <w:bookmarkEnd w:id="393"/>
      <w:bookmarkEnd w:id="394"/>
    </w:p>
    <w:p w14:paraId="4F0ABEEB" w14:textId="77777777" w:rsidR="000615E7" w:rsidRDefault="000615E7" w:rsidP="0058095B">
      <w:pPr>
        <w:pStyle w:val="BodyTextMetricHPELight10pt"/>
      </w:pPr>
      <w:r>
        <w:t xml:space="preserve">The Prometheus and Grafana services are declared in a Docker stack as replicated services with one replica each, so that if they fail, Docker EE will ensure that they are restarted on one of the UCP VMs. </w:t>
      </w:r>
      <w:r w:rsidRPr="00303D4B">
        <w:rPr>
          <w:rStyle w:val="CodingLanguage"/>
        </w:rPr>
        <w:t>cAdvisor</w:t>
      </w:r>
      <w:r>
        <w:t xml:space="preserve"> and </w:t>
      </w:r>
      <w:r w:rsidRPr="00303D4B">
        <w:rPr>
          <w:rStyle w:val="CodingLanguage"/>
        </w:rPr>
        <w:t>node-exporter</w:t>
      </w:r>
      <w:r>
        <w:t xml:space="preserve"> are declared in the same stack as global services, so Docker EE will ensure that there is always one copy of each running on every machine in the cluster.</w:t>
      </w:r>
    </w:p>
    <w:p w14:paraId="6A4B17BB" w14:textId="77777777" w:rsidR="000615E7" w:rsidRDefault="000615E7" w:rsidP="000615E7">
      <w:pPr>
        <w:pStyle w:val="MISCNote-Ruleabove"/>
      </w:pPr>
      <w:r>
        <w:t>Note</w:t>
      </w:r>
    </w:p>
    <w:p w14:paraId="5DDA6362" w14:textId="15B616FF" w:rsidR="000615E7" w:rsidRDefault="000615E7" w:rsidP="000615E7">
      <w:pPr>
        <w:pStyle w:val="MISCNote-Rulebelow"/>
      </w:pPr>
      <w:r>
        <w:t xml:space="preserve">Prometheus and Grafana functionality is not turned on by default in this solution - see the section on </w:t>
      </w:r>
      <w:r w:rsidR="006E065C" w:rsidRPr="006E065C">
        <w:rPr>
          <w:u w:val="single"/>
        </w:rPr>
        <w:fldChar w:fldCharType="begin"/>
      </w:r>
      <w:r w:rsidR="006E065C" w:rsidRPr="006E065C">
        <w:rPr>
          <w:u w:val="single"/>
        </w:rPr>
        <w:instrText xml:space="preserve"> REF _Refd17e58055 \h  \* MERGEFORMAT </w:instrText>
      </w:r>
      <w:r w:rsidR="006E065C" w:rsidRPr="006E065C">
        <w:rPr>
          <w:u w:val="single"/>
        </w:rPr>
      </w:r>
      <w:r w:rsidR="006E065C" w:rsidRPr="006E065C">
        <w:rPr>
          <w:u w:val="single"/>
        </w:rPr>
        <w:fldChar w:fldCharType="separate"/>
      </w:r>
      <w:r w:rsidR="00D84FAE" w:rsidRPr="00D84FAE">
        <w:rPr>
          <w:u w:val="single"/>
        </w:rPr>
        <w:t>Prometheus and Grafana configuration</w:t>
      </w:r>
      <w:r w:rsidR="006E065C" w:rsidRPr="006E065C">
        <w:rPr>
          <w:u w:val="single"/>
        </w:rPr>
        <w:fldChar w:fldCharType="end"/>
      </w:r>
      <w:r w:rsidR="006E065C">
        <w:t xml:space="preserve"> </w:t>
      </w:r>
      <w:r>
        <w:t xml:space="preserve">for more information on how to enable these tools. </w:t>
      </w:r>
      <w:r w:rsidRPr="00DC7790">
        <w:t>A</w:t>
      </w:r>
      <w:r>
        <w:t>dditionally</w:t>
      </w:r>
      <w:r w:rsidRPr="00DC7790">
        <w:t xml:space="preserve">, this functionality </w:t>
      </w:r>
      <w:r>
        <w:t>will</w:t>
      </w:r>
      <w:r w:rsidRPr="00DC7790">
        <w:t xml:space="preserve"> not work for the Windows worker nodes in your environment</w:t>
      </w:r>
      <w:r>
        <w:t xml:space="preserve"> at present</w:t>
      </w:r>
      <w:r w:rsidRPr="00DC7790">
        <w:t>.</w:t>
      </w:r>
    </w:p>
    <w:p w14:paraId="1E238982" w14:textId="059CFC1F" w:rsidR="000615E7" w:rsidRDefault="000615E7" w:rsidP="000615E7">
      <w:pPr>
        <w:pStyle w:val="Heading2"/>
      </w:pPr>
      <w:bookmarkStart w:id="396" w:name="_Ref531619965"/>
      <w:bookmarkStart w:id="397" w:name="_Toc531698840"/>
      <w:bookmarkStart w:id="398" w:name="_Toc7097585"/>
      <w:r w:rsidRPr="005465BF">
        <w:lastRenderedPageBreak/>
        <w:t>Playbooks for installing Prometheus and Grafana</w:t>
      </w:r>
      <w:bookmarkEnd w:id="396"/>
      <w:bookmarkEnd w:id="397"/>
      <w:r w:rsidR="006E065C">
        <w:t xml:space="preserve"> on Docker swarm</w:t>
      </w:r>
      <w:bookmarkEnd w:id="398"/>
    </w:p>
    <w:p w14:paraId="545F1113" w14:textId="77777777" w:rsidR="000615E7" w:rsidRPr="005465BF" w:rsidRDefault="000615E7" w:rsidP="0058095B">
      <w:pPr>
        <w:pStyle w:val="BodyTextMetricHPELight10pt"/>
      </w:pPr>
      <w:r w:rsidRPr="005465BF">
        <w:t>The following playbooks are used to deploy Prometheus and Grafana on Docker RHEL nodes.</w:t>
      </w:r>
    </w:p>
    <w:p w14:paraId="5E1EDF5D" w14:textId="77777777" w:rsidR="000615E7" w:rsidRDefault="000615E7" w:rsidP="000615E7">
      <w:pPr>
        <w:pStyle w:val="BulletLevel1"/>
      </w:pPr>
      <w:r>
        <w:rPr>
          <w:rStyle w:val="CodingLanguage"/>
        </w:rPr>
        <w:t>playbooks/install_logspout.yml</w:t>
      </w:r>
      <w:r>
        <w:t xml:space="preserve"> installs and configures </w:t>
      </w:r>
      <w:r>
        <w:rPr>
          <w:rStyle w:val="BoldEmpha"/>
        </w:rPr>
        <w:t>Logspout</w:t>
      </w:r>
      <w:r>
        <w:t xml:space="preserve"> on all Docker nodes. Logspout is responsible for sending logs produced by containers running on the Docker nodes to the central logger VM. By default, this playbook is commented out in </w:t>
      </w:r>
      <w:r>
        <w:rPr>
          <w:rStyle w:val="CodingLanguage"/>
        </w:rPr>
        <w:t>site.yml</w:t>
      </w:r>
      <w:r>
        <w:t xml:space="preserve">. </w:t>
      </w:r>
    </w:p>
    <w:p w14:paraId="616BEE57" w14:textId="77777777" w:rsidR="000615E7" w:rsidRDefault="000615E7" w:rsidP="000615E7">
      <w:pPr>
        <w:pStyle w:val="BulletLevel1"/>
      </w:pPr>
      <w:r>
        <w:rPr>
          <w:rStyle w:val="CodingLanguage"/>
        </w:rPr>
        <w:t>playbooks/config_monitoring.yml</w:t>
      </w:r>
      <w:r>
        <w:t xml:space="preserve"> configures a monitoring system for the Docker environment based on Grafana, Prometheus, cAdvisor and node-exporter Docker containers. By default, this playbook is commented out in </w:t>
      </w:r>
      <w:r>
        <w:rPr>
          <w:rStyle w:val="CodingLanguage"/>
        </w:rPr>
        <w:t>site.yml</w:t>
      </w:r>
      <w:r>
        <w:t xml:space="preserve">, so if you want to use the solution to automatically deploy a Prometheus/Grafana monitoring system, you must explicitly uncomment both this and the </w:t>
      </w:r>
      <w:r>
        <w:rPr>
          <w:rStyle w:val="CodingLanguage"/>
        </w:rPr>
        <w:t>playbooks/install_logspout.yml</w:t>
      </w:r>
      <w:r>
        <w:t xml:space="preserve"> playbook. </w:t>
      </w:r>
    </w:p>
    <w:p w14:paraId="04A36D9B" w14:textId="77777777" w:rsidR="000615E7" w:rsidRDefault="000615E7" w:rsidP="000615E7"/>
    <w:p w14:paraId="0CB0794D" w14:textId="77777777" w:rsidR="000615E7" w:rsidRDefault="000615E7" w:rsidP="000615E7">
      <w:pPr>
        <w:pStyle w:val="Heading2"/>
      </w:pPr>
      <w:bookmarkStart w:id="399" w:name="_Refd17e58055"/>
      <w:bookmarkStart w:id="400" w:name="_Tocd17e58055"/>
      <w:bookmarkStart w:id="401" w:name="_Toc531698841"/>
      <w:bookmarkStart w:id="402" w:name="_Toc7097586"/>
      <w:r>
        <w:t>Prometheus and Grafana configuration</w:t>
      </w:r>
      <w:bookmarkEnd w:id="399"/>
      <w:bookmarkEnd w:id="400"/>
      <w:bookmarkEnd w:id="401"/>
      <w:bookmarkEnd w:id="402"/>
    </w:p>
    <w:p w14:paraId="692A35F8" w14:textId="77777777" w:rsidR="000615E7" w:rsidRDefault="000615E7" w:rsidP="0058095B">
      <w:pPr>
        <w:pStyle w:val="BodyTextMetricHPELight10pt"/>
      </w:pPr>
      <w:r>
        <w:t xml:space="preserve">All monitoring-related variables for Prometheus and Grafana are described in </w:t>
      </w:r>
      <w:r w:rsidRPr="00463F2E">
        <w:fldChar w:fldCharType="begin"/>
      </w:r>
      <w:r w:rsidRPr="00463F2E">
        <w:instrText xml:space="preserve"> REF _Refd17e58067 \h </w:instrText>
      </w:r>
      <w:r>
        <w:instrText xml:space="preserve"> \* MERGEFORMAT </w:instrText>
      </w:r>
      <w:r w:rsidRPr="00463F2E">
        <w:fldChar w:fldCharType="separate"/>
      </w:r>
      <w:r w:rsidR="00D84FAE" w:rsidRPr="00D84FAE">
        <w:t>Table</w:t>
      </w:r>
      <w:r w:rsidR="00D84FAE" w:rsidRPr="00D84FAE">
        <w:rPr>
          <w:rFonts w:ascii="Calibri" w:hAnsi="Calibri" w:cs="Calibri"/>
        </w:rPr>
        <w:t> </w:t>
      </w:r>
      <w:r w:rsidR="00D84FAE">
        <w:t>27</w:t>
      </w:r>
      <w:r w:rsidRPr="00463F2E">
        <w:fldChar w:fldCharType="end"/>
      </w:r>
      <w:r w:rsidRPr="00463F2E">
        <w:t>.</w:t>
      </w:r>
      <w:r>
        <w:t xml:space="preserve"> The variables determine the versions of various software tools that are used and it is recommended that the values given below are used.</w:t>
      </w:r>
    </w:p>
    <w:p w14:paraId="13655160" w14:textId="77777777" w:rsidR="000615E7" w:rsidRDefault="000615E7" w:rsidP="000615E7">
      <w:pPr>
        <w:pStyle w:val="MISCTableCaptionHeader8pt"/>
      </w:pPr>
      <w:bookmarkStart w:id="403" w:name="_Refd17e58067"/>
      <w:bookmarkStart w:id="404" w:name="_Tocd17e58067"/>
      <w:r>
        <w:rPr>
          <w:rStyle w:val="MISCTableCaptionHeaderBold8pt"/>
          <w:noProof/>
        </w:rPr>
        <w:t>Table </w:t>
      </w:r>
      <w:bookmarkStart w:id="405" w:name="_Numd17e58067"/>
      <w:r>
        <w:fldChar w:fldCharType="begin"/>
      </w:r>
      <w:r>
        <w:instrText xml:space="preserve"> SEQ Table \* ARABIC </w:instrText>
      </w:r>
      <w:r>
        <w:fldChar w:fldCharType="separate"/>
      </w:r>
      <w:r w:rsidR="00D84FAE">
        <w:rPr>
          <w:noProof/>
        </w:rPr>
        <w:t>27</w:t>
      </w:r>
      <w:r>
        <w:rPr>
          <w:rStyle w:val="MISCTableCaptionHeaderBold8pt"/>
          <w:noProof/>
        </w:rPr>
        <w:fldChar w:fldCharType="end"/>
      </w:r>
      <w:bookmarkEnd w:id="403"/>
      <w:bookmarkEnd w:id="404"/>
      <w:bookmarkEnd w:id="405"/>
      <w:r>
        <w:t>. Monitoring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8610"/>
      </w:tblGrid>
      <w:tr w:rsidR="000615E7" w14:paraId="7D7B4DED" w14:textId="77777777" w:rsidTr="00CD4360">
        <w:trPr>
          <w:cantSplit/>
        </w:trPr>
        <w:tc>
          <w:tcPr>
            <w:tcW w:w="2070" w:type="dxa"/>
            <w:tcBorders>
              <w:top w:val="nil"/>
              <w:bottom w:val="single" w:sz="36" w:space="0" w:color="00B388"/>
            </w:tcBorders>
          </w:tcPr>
          <w:p w14:paraId="30EF8107" w14:textId="77777777" w:rsidR="000615E7" w:rsidRDefault="000615E7" w:rsidP="00CD4360">
            <w:pPr>
              <w:pStyle w:val="TableSubhead8pt"/>
            </w:pPr>
            <w:r>
              <w:t>Variable</w:t>
            </w:r>
          </w:p>
        </w:tc>
        <w:tc>
          <w:tcPr>
            <w:tcW w:w="8610" w:type="dxa"/>
            <w:tcBorders>
              <w:top w:val="nil"/>
              <w:bottom w:val="single" w:sz="36" w:space="0" w:color="00B388"/>
            </w:tcBorders>
          </w:tcPr>
          <w:p w14:paraId="6F35C960" w14:textId="77777777" w:rsidR="000615E7" w:rsidRDefault="000615E7" w:rsidP="00CD4360">
            <w:pPr>
              <w:pStyle w:val="TableSubhead8pt"/>
            </w:pPr>
            <w:r>
              <w:t>Description</w:t>
            </w:r>
          </w:p>
        </w:tc>
      </w:tr>
      <w:tr w:rsidR="000615E7" w14:paraId="48E840F4" w14:textId="77777777" w:rsidTr="00CD4360">
        <w:trPr>
          <w:cantSplit/>
        </w:trPr>
        <w:tc>
          <w:tcPr>
            <w:tcW w:w="2070" w:type="dxa"/>
          </w:tcPr>
          <w:p w14:paraId="7E696638" w14:textId="77777777" w:rsidR="000615E7" w:rsidRDefault="000615E7" w:rsidP="00CD4360">
            <w:pPr>
              <w:pStyle w:val="TableBody8pt"/>
            </w:pPr>
            <w:r>
              <w:t>cadvisor_version</w:t>
            </w:r>
          </w:p>
        </w:tc>
        <w:tc>
          <w:tcPr>
            <w:tcW w:w="8610" w:type="dxa"/>
          </w:tcPr>
          <w:p w14:paraId="2C836C8E" w14:textId="77777777" w:rsidR="000615E7" w:rsidRDefault="000615E7" w:rsidP="00CD4360">
            <w:pPr>
              <w:pStyle w:val="TableBody8pt"/>
            </w:pPr>
            <w:r>
              <w:rPr>
                <w:rStyle w:val="CodingLanguage"/>
              </w:rPr>
              <w:t>v0.28.3</w:t>
            </w:r>
          </w:p>
        </w:tc>
      </w:tr>
      <w:tr w:rsidR="000615E7" w14:paraId="034429AF" w14:textId="77777777" w:rsidTr="00CD4360">
        <w:trPr>
          <w:cantSplit/>
        </w:trPr>
        <w:tc>
          <w:tcPr>
            <w:tcW w:w="2070" w:type="dxa"/>
          </w:tcPr>
          <w:p w14:paraId="1110A16B" w14:textId="77777777" w:rsidR="000615E7" w:rsidRDefault="000615E7" w:rsidP="00CD4360">
            <w:pPr>
              <w:pStyle w:val="TableBody8pt"/>
            </w:pPr>
            <w:r>
              <w:t>node_exporter_version</w:t>
            </w:r>
          </w:p>
        </w:tc>
        <w:tc>
          <w:tcPr>
            <w:tcW w:w="8610" w:type="dxa"/>
          </w:tcPr>
          <w:p w14:paraId="460D3201" w14:textId="77777777" w:rsidR="000615E7" w:rsidRDefault="000615E7" w:rsidP="00CD4360">
            <w:pPr>
              <w:pStyle w:val="TableBody8pt"/>
            </w:pPr>
            <w:r>
              <w:rPr>
                <w:rStyle w:val="CodingLanguage"/>
              </w:rPr>
              <w:t>v1.15.0</w:t>
            </w:r>
            <w:r>
              <w:t xml:space="preserve"> </w:t>
            </w:r>
          </w:p>
        </w:tc>
      </w:tr>
      <w:tr w:rsidR="000615E7" w14:paraId="49409433" w14:textId="77777777" w:rsidTr="00CD4360">
        <w:trPr>
          <w:cantSplit/>
        </w:trPr>
        <w:tc>
          <w:tcPr>
            <w:tcW w:w="2070" w:type="dxa"/>
          </w:tcPr>
          <w:p w14:paraId="68FFBF77" w14:textId="77777777" w:rsidR="000615E7" w:rsidRDefault="000615E7" w:rsidP="00CD4360">
            <w:pPr>
              <w:pStyle w:val="TableBody8pt"/>
            </w:pPr>
            <w:r>
              <w:t>prometheus_version</w:t>
            </w:r>
          </w:p>
        </w:tc>
        <w:tc>
          <w:tcPr>
            <w:tcW w:w="8610" w:type="dxa"/>
          </w:tcPr>
          <w:p w14:paraId="36612E78" w14:textId="77777777" w:rsidR="000615E7" w:rsidRDefault="000615E7" w:rsidP="00CD4360">
            <w:pPr>
              <w:pStyle w:val="TableBody8pt"/>
            </w:pPr>
            <w:r>
              <w:rPr>
                <w:rStyle w:val="CodingLanguage"/>
              </w:rPr>
              <w:t>V2.3.2</w:t>
            </w:r>
            <w:r>
              <w:t xml:space="preserve"> </w:t>
            </w:r>
          </w:p>
        </w:tc>
      </w:tr>
      <w:tr w:rsidR="000615E7" w14:paraId="53BC547E" w14:textId="77777777" w:rsidTr="00CD4360">
        <w:trPr>
          <w:cantSplit/>
        </w:trPr>
        <w:tc>
          <w:tcPr>
            <w:tcW w:w="2070" w:type="dxa"/>
          </w:tcPr>
          <w:p w14:paraId="4D8243DD" w14:textId="77777777" w:rsidR="000615E7" w:rsidRDefault="000615E7" w:rsidP="00CD4360">
            <w:pPr>
              <w:pStyle w:val="TableBody8pt"/>
            </w:pPr>
            <w:r>
              <w:t>grafana_version</w:t>
            </w:r>
          </w:p>
        </w:tc>
        <w:tc>
          <w:tcPr>
            <w:tcW w:w="8610" w:type="dxa"/>
          </w:tcPr>
          <w:p w14:paraId="19725F3D" w14:textId="77777777" w:rsidR="000615E7" w:rsidRDefault="000615E7" w:rsidP="00CD4360">
            <w:pPr>
              <w:pStyle w:val="TableBody8pt"/>
            </w:pPr>
            <w:r>
              <w:rPr>
                <w:rStyle w:val="CodingLanguage"/>
              </w:rPr>
              <w:t>5.2.3</w:t>
            </w:r>
            <w:r>
              <w:t xml:space="preserve"> </w:t>
            </w:r>
          </w:p>
        </w:tc>
      </w:tr>
      <w:tr w:rsidR="006E065C" w14:paraId="6D71EBDF" w14:textId="77777777" w:rsidTr="00CD4360">
        <w:trPr>
          <w:cantSplit/>
        </w:trPr>
        <w:tc>
          <w:tcPr>
            <w:tcW w:w="2070" w:type="dxa"/>
          </w:tcPr>
          <w:p w14:paraId="2413124F" w14:textId="37212F50" w:rsidR="006E065C" w:rsidRDefault="006E065C" w:rsidP="00CD4360">
            <w:pPr>
              <w:pStyle w:val="TableBody8pt"/>
            </w:pPr>
            <w:r w:rsidRPr="006E065C">
              <w:t>logspout_version</w:t>
            </w:r>
          </w:p>
        </w:tc>
        <w:tc>
          <w:tcPr>
            <w:tcW w:w="8610" w:type="dxa"/>
          </w:tcPr>
          <w:p w14:paraId="0AB218E6" w14:textId="704B2791" w:rsidR="006E065C" w:rsidRDefault="006E065C" w:rsidP="00CD4360">
            <w:pPr>
              <w:pStyle w:val="TableBody8pt"/>
              <w:rPr>
                <w:rStyle w:val="CodingLanguage"/>
              </w:rPr>
            </w:pPr>
            <w:r w:rsidRPr="006E065C">
              <w:rPr>
                <w:rStyle w:val="CodingLanguage"/>
              </w:rPr>
              <w:t>v3.2.4</w:t>
            </w:r>
          </w:p>
        </w:tc>
      </w:tr>
      <w:tr w:rsidR="000615E7" w14:paraId="6991A83B" w14:textId="77777777" w:rsidTr="00CD4360">
        <w:trPr>
          <w:cantSplit/>
        </w:trPr>
        <w:tc>
          <w:tcPr>
            <w:tcW w:w="2070" w:type="dxa"/>
          </w:tcPr>
          <w:p w14:paraId="7B023B7D" w14:textId="77777777" w:rsidR="000615E7" w:rsidRDefault="000615E7" w:rsidP="00CD4360">
            <w:pPr>
              <w:pStyle w:val="TableBody8pt"/>
            </w:pPr>
            <w:r>
              <w:t>prom_persistent_vol_name</w:t>
            </w:r>
          </w:p>
        </w:tc>
        <w:tc>
          <w:tcPr>
            <w:tcW w:w="8610" w:type="dxa"/>
          </w:tcPr>
          <w:p w14:paraId="1FB122D2" w14:textId="77777777" w:rsidR="000615E7" w:rsidRDefault="000615E7" w:rsidP="00CD4360">
            <w:pPr>
              <w:pStyle w:val="TableBody8pt"/>
            </w:pPr>
            <w:r>
              <w:t>The name of the volume which will be used to store the monitoring data. The volume is created using the vSphere Docker Volume plugin.</w:t>
            </w:r>
          </w:p>
        </w:tc>
      </w:tr>
      <w:tr w:rsidR="000615E7" w14:paraId="743215B3" w14:textId="77777777" w:rsidTr="00CD4360">
        <w:trPr>
          <w:cantSplit/>
        </w:trPr>
        <w:tc>
          <w:tcPr>
            <w:tcW w:w="2070" w:type="dxa"/>
          </w:tcPr>
          <w:p w14:paraId="13EFC663" w14:textId="77777777" w:rsidR="000615E7" w:rsidRDefault="000615E7" w:rsidP="00CD4360">
            <w:pPr>
              <w:pStyle w:val="TableBody8pt"/>
            </w:pPr>
            <w:r>
              <w:t>prom_persistent_vol_size</w:t>
            </w:r>
          </w:p>
        </w:tc>
        <w:tc>
          <w:tcPr>
            <w:tcW w:w="8610" w:type="dxa"/>
          </w:tcPr>
          <w:p w14:paraId="709A8D78" w14:textId="77777777" w:rsidR="000615E7" w:rsidRDefault="000615E7" w:rsidP="00CD4360">
            <w:pPr>
              <w:pStyle w:val="TableBody8pt"/>
            </w:pPr>
            <w:r>
              <w:t>The size of the volume which will hold the monitoring data. The exact syntax is dictated by the vSphere Docker Volume plugin. The default value is 10GB.</w:t>
            </w:r>
          </w:p>
        </w:tc>
      </w:tr>
    </w:tbl>
    <w:p w14:paraId="40775D74" w14:textId="77777777" w:rsidR="000615E7" w:rsidRDefault="000615E7" w:rsidP="000615E7"/>
    <w:p w14:paraId="3E48F47F" w14:textId="77777777" w:rsidR="000615E7" w:rsidRDefault="000615E7" w:rsidP="000615E7"/>
    <w:p w14:paraId="0FD87F4F" w14:textId="77777777" w:rsidR="000615E7" w:rsidRDefault="000615E7" w:rsidP="000615E7">
      <w:pPr>
        <w:pStyle w:val="Heading2"/>
      </w:pPr>
      <w:bookmarkStart w:id="406" w:name="_Toc531698842"/>
      <w:bookmarkStart w:id="407" w:name="_Toc7097587"/>
      <w:r w:rsidRPr="005465BF">
        <w:t>Accessing Grafana UI</w:t>
      </w:r>
      <w:bookmarkEnd w:id="406"/>
      <w:bookmarkEnd w:id="407"/>
    </w:p>
    <w:p w14:paraId="7F98C500" w14:textId="77777777" w:rsidR="000615E7" w:rsidRDefault="000615E7" w:rsidP="0058095B">
      <w:pPr>
        <w:pStyle w:val="BodyTextMetricHPELight10pt"/>
      </w:pPr>
      <w:r w:rsidRPr="005465BF">
        <w:t>The Grafana UI is available at the UCP VIP, using HTTP on port 3000, for example,</w:t>
      </w:r>
    </w:p>
    <w:p w14:paraId="22CA7FE5" w14:textId="77777777" w:rsidR="000615E7" w:rsidRPr="005465BF" w:rsidRDefault="000615E7" w:rsidP="0058095B">
      <w:pPr>
        <w:pStyle w:val="BodyTextMetricHPELight10pt"/>
        <w:rPr>
          <w:rStyle w:val="CodingLanguage"/>
        </w:rPr>
      </w:pPr>
      <w:r w:rsidRPr="005465BF">
        <w:rPr>
          <w:rStyle w:val="CodingLanguage"/>
        </w:rPr>
        <w:t>http://hpe-ucpvip.am2.cloudra.local:3000</w:t>
      </w:r>
    </w:p>
    <w:p w14:paraId="4D994770" w14:textId="77777777" w:rsidR="0086155E" w:rsidRDefault="0086155E">
      <w:pPr>
        <w:rPr>
          <w:sz w:val="20"/>
          <w:szCs w:val="18"/>
        </w:rPr>
      </w:pPr>
      <w:r>
        <w:br w:type="page"/>
      </w:r>
    </w:p>
    <w:p w14:paraId="0C5665F6" w14:textId="77777777" w:rsidR="000615E7" w:rsidRDefault="000615E7" w:rsidP="0058095B">
      <w:pPr>
        <w:pStyle w:val="BodyTextMetricHPELight10pt"/>
      </w:pPr>
      <w:r w:rsidRPr="005465BF">
        <w:lastRenderedPageBreak/>
        <w:t xml:space="preserve">The default username and password for Grafana is </w:t>
      </w:r>
      <w:r w:rsidRPr="005465BF">
        <w:rPr>
          <w:rStyle w:val="CodingLanguage"/>
        </w:rPr>
        <w:t>admin</w:t>
      </w:r>
      <w:r w:rsidRPr="005465BF">
        <w:t>/</w:t>
      </w:r>
      <w:r w:rsidRPr="005465BF">
        <w:rPr>
          <w:rStyle w:val="CodingLanguage"/>
        </w:rPr>
        <w:t>admin</w:t>
      </w:r>
      <w:r w:rsidRPr="005465BF">
        <w:t xml:space="preserve">. The first time you login, you will be asked to reset the default </w:t>
      </w:r>
      <w:r w:rsidRPr="005465BF">
        <w:rPr>
          <w:rStyle w:val="CodingLanguage"/>
        </w:rPr>
        <w:t>admin</w:t>
      </w:r>
      <w:r w:rsidRPr="005465BF">
        <w:t xml:space="preserve"> password.</w:t>
      </w:r>
      <w:r>
        <w:t xml:space="preserve"> </w:t>
      </w:r>
      <w:r w:rsidRPr="005465BF">
        <w:t>Select the Docker Swarm Monitor dashboard that has already been loaded by the playbooks, as shown in</w:t>
      </w:r>
      <w:r>
        <w:t xml:space="preserve"> </w:t>
      </w:r>
      <w:r w:rsidRPr="005465BF">
        <w:fldChar w:fldCharType="begin"/>
      </w:r>
      <w:r w:rsidRPr="005465BF">
        <w:instrText xml:space="preserve"> REF _Ref531592983 \h </w:instrText>
      </w:r>
      <w:r>
        <w:instrText xml:space="preserve"> \* MERGEFORMAT </w:instrText>
      </w:r>
      <w:r w:rsidRPr="005465BF">
        <w:fldChar w:fldCharType="separate"/>
      </w:r>
      <w:r w:rsidR="00D84FAE" w:rsidRPr="00D84FAE">
        <w:t>Figure 60</w:t>
      </w:r>
      <w:r w:rsidRPr="005465BF">
        <w:fldChar w:fldCharType="end"/>
      </w:r>
      <w:r w:rsidRPr="005465BF">
        <w:t xml:space="preserve"> and </w:t>
      </w:r>
      <w:r w:rsidRPr="005465BF">
        <w:fldChar w:fldCharType="begin"/>
      </w:r>
      <w:r w:rsidRPr="005465BF">
        <w:instrText xml:space="preserve"> REF _Ref531593059 \h </w:instrText>
      </w:r>
      <w:r>
        <w:instrText xml:space="preserve"> \* MERGEFORMAT </w:instrText>
      </w:r>
      <w:r w:rsidRPr="005465BF">
        <w:fldChar w:fldCharType="separate"/>
      </w:r>
      <w:r w:rsidR="00D84FAE" w:rsidRPr="00D84FAE">
        <w:t>Figure 61</w:t>
      </w:r>
      <w:r w:rsidRPr="005465BF">
        <w:fldChar w:fldCharType="end"/>
      </w:r>
      <w:r w:rsidRPr="005465BF">
        <w:t>.</w:t>
      </w:r>
    </w:p>
    <w:p w14:paraId="699252C6" w14:textId="77777777" w:rsidR="000615E7" w:rsidRDefault="000615E7" w:rsidP="000615E7">
      <w:pPr>
        <w:pStyle w:val="FigureAfterspace"/>
      </w:pPr>
      <w:r>
        <w:rPr>
          <w:noProof/>
        </w:rPr>
        <w:drawing>
          <wp:inline distT="0" distB="0" distL="0" distR="0" wp14:anchorId="38A0D8E1" wp14:editId="0DAD0622">
            <wp:extent cx="6858000" cy="3056255"/>
            <wp:effectExtent l="19050" t="19050" r="1905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ana-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6858000" cy="3056255"/>
                    </a:xfrm>
                    <a:prstGeom prst="rect">
                      <a:avLst/>
                    </a:prstGeom>
                    <a:ln>
                      <a:solidFill>
                        <a:schemeClr val="accent1"/>
                      </a:solidFill>
                    </a:ln>
                  </pic:spPr>
                </pic:pic>
              </a:graphicData>
            </a:graphic>
          </wp:inline>
        </w:drawing>
      </w:r>
    </w:p>
    <w:p w14:paraId="2D7E6FEA" w14:textId="77777777" w:rsidR="000615E7" w:rsidRDefault="000615E7" w:rsidP="000615E7">
      <w:pPr>
        <w:pStyle w:val="MISCFigureCaptionHeader8pt"/>
      </w:pPr>
      <w:bookmarkStart w:id="408" w:name="_Ref531592983"/>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D84FAE">
        <w:rPr>
          <w:rStyle w:val="MISCFigureCaptionHeaderBold8pt"/>
          <w:noProof/>
        </w:rPr>
        <w:t>60</w:t>
      </w:r>
      <w:r w:rsidRPr="005465BF">
        <w:rPr>
          <w:rStyle w:val="MISCFigureCaptionHeaderBold8pt"/>
        </w:rPr>
        <w:fldChar w:fldCharType="end"/>
      </w:r>
      <w:bookmarkEnd w:id="408"/>
      <w:r w:rsidRPr="005465BF">
        <w:rPr>
          <w:rStyle w:val="MISCFigureCaptionHeaderBold8pt"/>
        </w:rPr>
        <w:t xml:space="preserve">. </w:t>
      </w:r>
      <w:r w:rsidRPr="005465BF">
        <w:t>Docker Swarm Monitor</w:t>
      </w:r>
      <w:r>
        <w:t xml:space="preserve"> dashboard</w:t>
      </w:r>
    </w:p>
    <w:p w14:paraId="669832C1" w14:textId="77777777" w:rsidR="000615E7" w:rsidRDefault="000615E7" w:rsidP="000615E7">
      <w:pPr>
        <w:pStyle w:val="FigureAfterspace"/>
      </w:pPr>
      <w:r>
        <w:rPr>
          <w:noProof/>
        </w:rPr>
        <w:drawing>
          <wp:inline distT="0" distB="0" distL="0" distR="0" wp14:anchorId="41D10A63" wp14:editId="0B884F1C">
            <wp:extent cx="6858000" cy="3423920"/>
            <wp:effectExtent l="19050" t="19050" r="1905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ana-dashboard2.png"/>
                    <pic:cNvPicPr/>
                  </pic:nvPicPr>
                  <pic:blipFill>
                    <a:blip r:embed="rId141">
                      <a:extLst>
                        <a:ext uri="{28A0092B-C50C-407E-A947-70E740481C1C}">
                          <a14:useLocalDpi xmlns:a14="http://schemas.microsoft.com/office/drawing/2010/main" val="0"/>
                        </a:ext>
                      </a:extLst>
                    </a:blip>
                    <a:stretch>
                      <a:fillRect/>
                    </a:stretch>
                  </pic:blipFill>
                  <pic:spPr>
                    <a:xfrm>
                      <a:off x="0" y="0"/>
                      <a:ext cx="6858000" cy="3423920"/>
                    </a:xfrm>
                    <a:prstGeom prst="rect">
                      <a:avLst/>
                    </a:prstGeom>
                    <a:ln>
                      <a:solidFill>
                        <a:schemeClr val="accent1"/>
                      </a:solidFill>
                    </a:ln>
                  </pic:spPr>
                </pic:pic>
              </a:graphicData>
            </a:graphic>
          </wp:inline>
        </w:drawing>
      </w:r>
    </w:p>
    <w:p w14:paraId="77E012A4" w14:textId="77777777" w:rsidR="000615E7" w:rsidRPr="005465BF" w:rsidRDefault="000615E7" w:rsidP="000615E7">
      <w:pPr>
        <w:pStyle w:val="MISCFigureCaptionHeader8pt"/>
      </w:pPr>
      <w:bookmarkStart w:id="409" w:name="_Ref531593059"/>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D84FAE">
        <w:rPr>
          <w:rStyle w:val="MISCFigureCaptionHeaderBold8pt"/>
          <w:noProof/>
        </w:rPr>
        <w:t>61</w:t>
      </w:r>
      <w:r w:rsidRPr="005465BF">
        <w:rPr>
          <w:rStyle w:val="MISCFigureCaptionHeaderBold8pt"/>
        </w:rPr>
        <w:fldChar w:fldCharType="end"/>
      </w:r>
      <w:bookmarkEnd w:id="409"/>
      <w:r w:rsidRPr="005465BF">
        <w:rPr>
          <w:rStyle w:val="MISCFigureCaptionHeaderBold8pt"/>
        </w:rPr>
        <w:t xml:space="preserve">. </w:t>
      </w:r>
      <w:r w:rsidRPr="005465BF">
        <w:t>Docker Swarm Monitor</w:t>
      </w:r>
      <w:r>
        <w:t xml:space="preserve"> dashboard</w:t>
      </w:r>
    </w:p>
    <w:p w14:paraId="68E10865" w14:textId="77777777" w:rsidR="000615E7" w:rsidRDefault="000615E7" w:rsidP="000615E7">
      <w:pPr>
        <w:pStyle w:val="Heading1"/>
      </w:pPr>
      <w:bookmarkStart w:id="410" w:name="_Backup_and_restore_1"/>
      <w:bookmarkStart w:id="411" w:name="_Refd17e59263"/>
      <w:bookmarkStart w:id="412" w:name="_Tocd17e59263"/>
      <w:bookmarkStart w:id="413" w:name="_Toc531698847"/>
      <w:bookmarkStart w:id="414" w:name="_Toc7097588"/>
      <w:bookmarkEnd w:id="410"/>
      <w:r>
        <w:lastRenderedPageBreak/>
        <w:t>Backup and restore</w:t>
      </w:r>
      <w:bookmarkEnd w:id="411"/>
      <w:bookmarkEnd w:id="412"/>
      <w:bookmarkEnd w:id="413"/>
      <w:bookmarkEnd w:id="414"/>
    </w:p>
    <w:p w14:paraId="1C0BFC0F" w14:textId="77777777" w:rsidR="000615E7" w:rsidRDefault="000615E7" w:rsidP="0058095B">
      <w:pPr>
        <w:pStyle w:val="BodyTextMetricHPELight10pt"/>
      </w:pPr>
      <w:r>
        <w:t>This Reference Configuration provides playbooks and scripts to help you back up and restore:</w:t>
      </w:r>
    </w:p>
    <w:p w14:paraId="12D19E79" w14:textId="77777777" w:rsidR="000615E7" w:rsidRDefault="000615E7" w:rsidP="000615E7">
      <w:pPr>
        <w:pStyle w:val="BulletLevel1"/>
      </w:pPr>
      <w:r>
        <w:t>Docker UCP and DTR</w:t>
      </w:r>
    </w:p>
    <w:p w14:paraId="0EB94554" w14:textId="77777777" w:rsidR="000615E7" w:rsidRPr="000F43E4" w:rsidRDefault="000615E7" w:rsidP="000615E7">
      <w:pPr>
        <w:pStyle w:val="BulletLevel1LastBeforeBodycopy"/>
      </w:pPr>
      <w:r>
        <w:t>Docker volumes</w:t>
      </w:r>
    </w:p>
    <w:p w14:paraId="74A551EC" w14:textId="77777777" w:rsidR="000615E7" w:rsidRDefault="000615E7" w:rsidP="000615E7">
      <w:pPr>
        <w:pStyle w:val="Heading2"/>
      </w:pPr>
      <w:bookmarkStart w:id="415" w:name="_Refd17e59274"/>
      <w:bookmarkStart w:id="416" w:name="_Tocd17e59274"/>
      <w:bookmarkStart w:id="417" w:name="_Toc531698848"/>
      <w:bookmarkStart w:id="418" w:name="_Toc7097589"/>
      <w:r>
        <w:t>Backup and restore UCP and DTR</w:t>
      </w:r>
      <w:bookmarkEnd w:id="415"/>
      <w:bookmarkEnd w:id="416"/>
      <w:bookmarkEnd w:id="417"/>
      <w:bookmarkEnd w:id="418"/>
    </w:p>
    <w:p w14:paraId="0544C399" w14:textId="77777777" w:rsidR="000615E7" w:rsidRDefault="000615E7" w:rsidP="0058095B">
      <w:pPr>
        <w:pStyle w:val="BodyTextMetricHPELight10pt"/>
      </w:pPr>
      <w:r>
        <w:t xml:space="preserve">The playbooks provided in this solution implement the backup and restore procedures as they are described in the Docker documentation at </w:t>
      </w:r>
      <w:hyperlink r:id="rId142">
        <w:r>
          <w:rPr>
            <w:rStyle w:val="Hyperlink"/>
          </w:rPr>
          <w:t>https://docs.docker.com/enterprise/backup/</w:t>
        </w:r>
      </w:hyperlink>
      <w:r>
        <w:t xml:space="preserve">. The solution follows the recommendations in the Docker best practices document at </w:t>
      </w:r>
      <w:hyperlink r:id="rId143">
        <w:r>
          <w:rPr>
            <w:rStyle w:val="Hyperlink"/>
          </w:rPr>
          <w:t>https://success.docker.com/article/backup-restore-best-practices</w:t>
        </w:r>
      </w:hyperlink>
      <w:r>
        <w:t xml:space="preserve">. </w:t>
      </w:r>
    </w:p>
    <w:p w14:paraId="3A10779C" w14:textId="77777777" w:rsidR="000615E7" w:rsidRDefault="000615E7" w:rsidP="000615E7">
      <w:pPr>
        <w:pStyle w:val="MISCNote-Ruleabove"/>
      </w:pPr>
      <w:r>
        <w:t>Note</w:t>
      </w:r>
    </w:p>
    <w:p w14:paraId="24C969E6" w14:textId="4A7021AD" w:rsidR="000615E7" w:rsidRDefault="000615E7" w:rsidP="000615E7">
      <w:pPr>
        <w:pStyle w:val="MISCNote-Rulebelow"/>
      </w:pPr>
      <w:r>
        <w:t xml:space="preserve">It is important that you make copies of the backed up data and that you store the copies in a separate physical location. You must also recognize that the backed up data contains sensitive information such as private keys and so it is important to restrict access to the generated files. However, the playbooks do not backup the sensitive information in your </w:t>
      </w:r>
      <w:r w:rsidR="00234962">
        <w:rPr>
          <w:rStyle w:val="CodingLanguage"/>
        </w:rPr>
        <w:t>group_var</w:t>
      </w:r>
      <w:r w:rsidR="0083650F">
        <w:rPr>
          <w:rStyle w:val="CodingLanguage"/>
        </w:rPr>
        <w:t>s/all/vault</w:t>
      </w:r>
      <w:r>
        <w:t xml:space="preserve"> file so you should make sure to keep track of the credentials for the UCP Administrator. </w:t>
      </w:r>
    </w:p>
    <w:p w14:paraId="5DF0684E" w14:textId="77777777" w:rsidR="000615E7" w:rsidRDefault="000615E7" w:rsidP="000615E7">
      <w:pPr>
        <w:pStyle w:val="MISCNote-Ruleabove"/>
      </w:pPr>
      <w:r>
        <w:t>Warning</w:t>
      </w:r>
    </w:p>
    <w:p w14:paraId="6ADE6AAD" w14:textId="77777777" w:rsidR="000615E7" w:rsidRDefault="000615E7" w:rsidP="000615E7">
      <w:pPr>
        <w:pStyle w:val="MISCNote-Rulebelow"/>
      </w:pPr>
      <w:r>
        <w:t xml:space="preserve">The restore procedures do not restore swarm data. You should follow infrastructure as code (IaC) guidelines and maintain your service, stack and network definitions using source code or configuration management tools. You must also ensure that you safely manage the credentials of your administration accounts, as existing UCP Client bundles will not work when you restore UCP on a new swarm. </w:t>
      </w:r>
    </w:p>
    <w:p w14:paraId="71AF4FBA" w14:textId="77777777" w:rsidR="0086155E" w:rsidRDefault="0086155E">
      <w:pPr>
        <w:rPr>
          <w:rFonts w:ascii="MetricHPE" w:hAnsi="MetricHPE"/>
          <w:b/>
          <w:noProof/>
          <w:sz w:val="20"/>
          <w:szCs w:val="18"/>
        </w:rPr>
      </w:pPr>
      <w:bookmarkStart w:id="419" w:name="_Refd17e59304"/>
      <w:bookmarkStart w:id="420" w:name="_Tocd17e59304"/>
      <w:r>
        <w:br w:type="page"/>
      </w:r>
    </w:p>
    <w:p w14:paraId="6D928D86" w14:textId="77777777" w:rsidR="000615E7" w:rsidRDefault="000615E7" w:rsidP="000615E7">
      <w:pPr>
        <w:pStyle w:val="Heading3"/>
      </w:pPr>
      <w:r>
        <w:lastRenderedPageBreak/>
        <w:t>Backup UCP and DTR</w:t>
      </w:r>
      <w:bookmarkEnd w:id="419"/>
      <w:bookmarkEnd w:id="420"/>
    </w:p>
    <w:p w14:paraId="2A4C50BB" w14:textId="77777777" w:rsidR="000615E7" w:rsidRPr="00C958BB" w:rsidRDefault="000615E7" w:rsidP="0058095B">
      <w:pPr>
        <w:pStyle w:val="BodyTextMetricHPELight10pt"/>
      </w:pPr>
      <w:r>
        <w:t>The playbooks support backing up the swarm, UCP, DTR metadata and DTR images.</w:t>
      </w:r>
    </w:p>
    <w:p w14:paraId="4CC1E3EF" w14:textId="77777777" w:rsidR="000615E7" w:rsidRDefault="000615E7" w:rsidP="000615E7">
      <w:pPr>
        <w:pStyle w:val="Heading4"/>
      </w:pPr>
      <w:bookmarkStart w:id="421" w:name="_Refd17e59315"/>
      <w:bookmarkStart w:id="422" w:name="_Tocd17e59315"/>
      <w:r>
        <w:t>Backup configuration variables</w:t>
      </w:r>
      <w:bookmarkEnd w:id="421"/>
      <w:bookmarkEnd w:id="422"/>
    </w:p>
    <w:p w14:paraId="45522509" w14:textId="61EC0935" w:rsidR="000615E7" w:rsidRDefault="000615E7" w:rsidP="0058095B">
      <w:pPr>
        <w:pStyle w:val="BodyTextMetricHPELight10pt"/>
      </w:pPr>
      <w:r w:rsidRPr="00882B7B">
        <w:fldChar w:fldCharType="begin"/>
      </w:r>
      <w:r w:rsidRPr="00882B7B">
        <w:instrText xml:space="preserve"> REF _Refd17e59329 \h </w:instrText>
      </w:r>
      <w:r>
        <w:instrText xml:space="preserve"> \* MERGEFORMAT </w:instrText>
      </w:r>
      <w:r w:rsidRPr="00882B7B">
        <w:fldChar w:fldCharType="separate"/>
      </w:r>
      <w:r w:rsidR="00D84FAE" w:rsidRPr="00D84FAE">
        <w:t>Table</w:t>
      </w:r>
      <w:r w:rsidR="00D84FAE" w:rsidRPr="00D84FAE">
        <w:rPr>
          <w:rFonts w:ascii="Calibri" w:hAnsi="Calibri" w:cs="Calibri"/>
        </w:rPr>
        <w:t> </w:t>
      </w:r>
      <w:r w:rsidR="00D84FAE">
        <w:t>28</w:t>
      </w:r>
      <w:r w:rsidRPr="00882B7B">
        <w:fldChar w:fldCharType="end"/>
      </w:r>
      <w:r>
        <w:t xml:space="preserve"> shows the variables related to backing up UCP and DTR. All these variables are defined in the file </w:t>
      </w:r>
      <w:r>
        <w:rPr>
          <w:rStyle w:val="BoldEmpha"/>
        </w:rPr>
        <w:t>group_vars/</w:t>
      </w:r>
      <w:r w:rsidR="0083650F">
        <w:rPr>
          <w:rStyle w:val="BoldEmpha"/>
        </w:rPr>
        <w:t>all/</w:t>
      </w:r>
      <w:r>
        <w:rPr>
          <w:rStyle w:val="BoldEmpha"/>
        </w:rPr>
        <w:t>backups</w:t>
      </w:r>
      <w:r>
        <w:t>. All the data that is backed up is streamed over an SSH connection to the backup server. Currently, the playbooks only support the use of the Ansible box as the backup server.</w:t>
      </w:r>
    </w:p>
    <w:p w14:paraId="7B63A29B" w14:textId="77777777" w:rsidR="000615E7" w:rsidRDefault="000615E7" w:rsidP="000615E7">
      <w:pPr>
        <w:pStyle w:val="MISCTableCaptionHeader8pt"/>
      </w:pPr>
      <w:bookmarkStart w:id="423" w:name="_Refd17e59329"/>
      <w:bookmarkStart w:id="424" w:name="_Tocd17e59329"/>
      <w:r>
        <w:rPr>
          <w:rStyle w:val="MISCTableCaptionHeaderBold8pt"/>
          <w:noProof/>
        </w:rPr>
        <w:t>Table </w:t>
      </w:r>
      <w:bookmarkStart w:id="425" w:name="_Numd17e59329"/>
      <w:r>
        <w:fldChar w:fldCharType="begin"/>
      </w:r>
      <w:r>
        <w:instrText xml:space="preserve"> SEQ Table \* ARABIC </w:instrText>
      </w:r>
      <w:r>
        <w:fldChar w:fldCharType="separate"/>
      </w:r>
      <w:r w:rsidR="00D84FAE">
        <w:rPr>
          <w:noProof/>
        </w:rPr>
        <w:t>28</w:t>
      </w:r>
      <w:r>
        <w:rPr>
          <w:rStyle w:val="MISCTableCaptionHeaderBold8pt"/>
          <w:noProof/>
        </w:rPr>
        <w:fldChar w:fldCharType="end"/>
      </w:r>
      <w:bookmarkEnd w:id="423"/>
      <w:bookmarkEnd w:id="424"/>
      <w:bookmarkEnd w:id="425"/>
      <w:r>
        <w:t>. Backup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40"/>
        <w:gridCol w:w="1964"/>
        <w:gridCol w:w="6676"/>
      </w:tblGrid>
      <w:tr w:rsidR="000615E7" w14:paraId="7D308DF5" w14:textId="77777777" w:rsidTr="00CD4360">
        <w:trPr>
          <w:cantSplit/>
          <w:trHeight w:val="199"/>
        </w:trPr>
        <w:tc>
          <w:tcPr>
            <w:tcW w:w="2040" w:type="dxa"/>
            <w:tcBorders>
              <w:top w:val="nil"/>
              <w:bottom w:val="single" w:sz="36" w:space="0" w:color="00B388"/>
            </w:tcBorders>
          </w:tcPr>
          <w:p w14:paraId="38621A6E" w14:textId="77777777" w:rsidR="000615E7" w:rsidRDefault="000615E7" w:rsidP="00CD4360">
            <w:pPr>
              <w:pStyle w:val="TableSubhead8pt"/>
            </w:pPr>
            <w:r>
              <w:t>Variable</w:t>
            </w:r>
          </w:p>
        </w:tc>
        <w:tc>
          <w:tcPr>
            <w:tcW w:w="1964" w:type="dxa"/>
            <w:tcBorders>
              <w:top w:val="nil"/>
              <w:bottom w:val="single" w:sz="36" w:space="0" w:color="00B388"/>
            </w:tcBorders>
          </w:tcPr>
          <w:p w14:paraId="269CCD32" w14:textId="77777777" w:rsidR="000615E7" w:rsidRDefault="000615E7" w:rsidP="00CD4360">
            <w:pPr>
              <w:pStyle w:val="TableSubhead8pt"/>
            </w:pPr>
            <w:r>
              <w:t>File</w:t>
            </w:r>
          </w:p>
        </w:tc>
        <w:tc>
          <w:tcPr>
            <w:tcW w:w="6676" w:type="dxa"/>
            <w:tcBorders>
              <w:top w:val="nil"/>
              <w:bottom w:val="single" w:sz="36" w:space="0" w:color="00B388"/>
            </w:tcBorders>
          </w:tcPr>
          <w:p w14:paraId="6878CBD5" w14:textId="77777777" w:rsidR="000615E7" w:rsidRDefault="000615E7" w:rsidP="00CD4360">
            <w:pPr>
              <w:pStyle w:val="TableSubhead8pt"/>
            </w:pPr>
            <w:r>
              <w:t>Description</w:t>
            </w:r>
          </w:p>
        </w:tc>
      </w:tr>
      <w:tr w:rsidR="000615E7" w14:paraId="1AD02663" w14:textId="77777777" w:rsidTr="00CD4360">
        <w:trPr>
          <w:cantSplit/>
          <w:trHeight w:val="307"/>
        </w:trPr>
        <w:tc>
          <w:tcPr>
            <w:tcW w:w="2040" w:type="dxa"/>
          </w:tcPr>
          <w:p w14:paraId="4AC2D934" w14:textId="77777777" w:rsidR="000615E7" w:rsidRDefault="000615E7" w:rsidP="00CD4360">
            <w:pPr>
              <w:pStyle w:val="TableBody8pt"/>
            </w:pPr>
            <w:r>
              <w:t>backup_server</w:t>
            </w:r>
          </w:p>
        </w:tc>
        <w:tc>
          <w:tcPr>
            <w:tcW w:w="1964" w:type="dxa"/>
          </w:tcPr>
          <w:p w14:paraId="30137AA1" w14:textId="372A1DBB"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76544B0D" w14:textId="77777777" w:rsidR="000615E7" w:rsidRDefault="000615E7" w:rsidP="00CD4360">
            <w:pPr>
              <w:pStyle w:val="TableBody8pt"/>
            </w:pPr>
            <w:r>
              <w:t xml:space="preserve">Currently, the playbooks only support the use of the Ansible box as the backup server. </w:t>
            </w:r>
          </w:p>
        </w:tc>
      </w:tr>
      <w:tr w:rsidR="000615E7" w14:paraId="3B0E2D90" w14:textId="77777777" w:rsidTr="00CD4360">
        <w:trPr>
          <w:cantSplit/>
          <w:trHeight w:val="448"/>
        </w:trPr>
        <w:tc>
          <w:tcPr>
            <w:tcW w:w="2040" w:type="dxa"/>
          </w:tcPr>
          <w:p w14:paraId="3E5D76C3" w14:textId="77777777" w:rsidR="000615E7" w:rsidRDefault="000615E7" w:rsidP="00CD4360">
            <w:pPr>
              <w:pStyle w:val="TableBody8pt"/>
            </w:pPr>
            <w:r>
              <w:t>backup_dest</w:t>
            </w:r>
          </w:p>
        </w:tc>
        <w:tc>
          <w:tcPr>
            <w:tcW w:w="1964" w:type="dxa"/>
          </w:tcPr>
          <w:p w14:paraId="22A1E5AB" w14:textId="65C362DA"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37F487E5" w14:textId="77777777" w:rsidR="000615E7" w:rsidRDefault="000615E7" w:rsidP="00CD4360">
            <w:pPr>
              <w:pStyle w:val="TableBody8pt"/>
            </w:pPr>
            <w:r>
              <w:t xml:space="preserve">This variable should point to an existing folder on your Ansible box where the </w:t>
            </w:r>
            <w:r>
              <w:rPr>
                <w:rStyle w:val="CodingLanguage"/>
              </w:rPr>
              <w:t>root</w:t>
            </w:r>
            <w:r>
              <w:t xml:space="preserve"> user has write access. All the backups will be stored in this folder. For example, </w:t>
            </w:r>
            <w:r>
              <w:rPr>
                <w:rStyle w:val="CodingLanguage"/>
              </w:rPr>
              <w:t>/root/backups</w:t>
            </w:r>
          </w:p>
        </w:tc>
      </w:tr>
      <w:tr w:rsidR="00D21B2F" w14:paraId="061DFC87" w14:textId="77777777" w:rsidTr="00CD4360">
        <w:trPr>
          <w:cantSplit/>
          <w:trHeight w:val="448"/>
        </w:trPr>
        <w:tc>
          <w:tcPr>
            <w:tcW w:w="2040" w:type="dxa"/>
          </w:tcPr>
          <w:p w14:paraId="6EB875D3" w14:textId="1BA3B776" w:rsidR="00D21B2F" w:rsidRDefault="00D21B2F" w:rsidP="00CD4360">
            <w:pPr>
              <w:pStyle w:val="TableBody8pt"/>
            </w:pPr>
            <w:r w:rsidRPr="00D21B2F">
              <w:t>backup_passphrase</w:t>
            </w:r>
          </w:p>
        </w:tc>
        <w:tc>
          <w:tcPr>
            <w:tcW w:w="1964" w:type="dxa"/>
          </w:tcPr>
          <w:p w14:paraId="358D17D7" w14:textId="12197359" w:rsidR="00D21B2F" w:rsidRDefault="00234962" w:rsidP="00CD4360">
            <w:pPr>
              <w:pStyle w:val="TableBody8pt"/>
              <w:rPr>
                <w:rStyle w:val="BoldEmpha"/>
              </w:rPr>
            </w:pPr>
            <w:r>
              <w:rPr>
                <w:rStyle w:val="BoldEmpha"/>
              </w:rPr>
              <w:t>group_var</w:t>
            </w:r>
            <w:r w:rsidR="0083650F">
              <w:rPr>
                <w:rStyle w:val="BoldEmpha"/>
              </w:rPr>
              <w:t>s/all/vault</w:t>
            </w:r>
          </w:p>
        </w:tc>
        <w:tc>
          <w:tcPr>
            <w:tcW w:w="6676" w:type="dxa"/>
          </w:tcPr>
          <w:p w14:paraId="00D85413" w14:textId="38D686E8" w:rsidR="00D21B2F" w:rsidRDefault="00D21B2F" w:rsidP="00CD4360">
            <w:pPr>
              <w:pStyle w:val="TableBody8pt"/>
            </w:pPr>
            <w:r w:rsidRPr="00D21B2F">
              <w:t>This variable is used to encrypt the tar file with a passphrase that must be at least 12 characters long.</w:t>
            </w:r>
          </w:p>
        </w:tc>
      </w:tr>
      <w:tr w:rsidR="000615E7" w14:paraId="26AC929C" w14:textId="77777777" w:rsidTr="00CD4360">
        <w:trPr>
          <w:cantSplit/>
          <w:trHeight w:val="299"/>
        </w:trPr>
        <w:tc>
          <w:tcPr>
            <w:tcW w:w="2040" w:type="dxa"/>
          </w:tcPr>
          <w:p w14:paraId="29F6D132" w14:textId="3E384205" w:rsidR="000615E7" w:rsidRDefault="000615E7" w:rsidP="00CD4360">
            <w:pPr>
              <w:pStyle w:val="TableBody8pt"/>
            </w:pPr>
            <w:r>
              <w:t>swarm_offline_backup</w:t>
            </w:r>
          </w:p>
        </w:tc>
        <w:tc>
          <w:tcPr>
            <w:tcW w:w="1964" w:type="dxa"/>
          </w:tcPr>
          <w:p w14:paraId="7CC42382" w14:textId="13B42FD2"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0B9322D9" w14:textId="77777777" w:rsidR="000615E7" w:rsidRDefault="000615E7" w:rsidP="00CD4360">
            <w:pPr>
              <w:pStyle w:val="TableBody8pt"/>
            </w:pPr>
            <w:r>
              <w:t xml:space="preserve">This variable is commented out by default. More information on this variable is provided below. </w:t>
            </w:r>
          </w:p>
        </w:tc>
      </w:tr>
    </w:tbl>
    <w:p w14:paraId="458131DB" w14:textId="77777777" w:rsidR="000615E7" w:rsidRDefault="000615E7" w:rsidP="0058095B">
      <w:pPr>
        <w:pStyle w:val="BodyTextMetricHPELight10pt"/>
      </w:pPr>
      <w:bookmarkStart w:id="426" w:name="_Refd17e59423"/>
      <w:bookmarkStart w:id="427" w:name="_Tocd17e59423"/>
    </w:p>
    <w:p w14:paraId="08626778" w14:textId="77777777" w:rsidR="000615E7" w:rsidRDefault="000615E7" w:rsidP="000615E7">
      <w:pPr>
        <w:pStyle w:val="Heading4"/>
      </w:pPr>
      <w:r>
        <w:t>Backing up the swarm</w:t>
      </w:r>
      <w:bookmarkEnd w:id="426"/>
      <w:bookmarkEnd w:id="427"/>
    </w:p>
    <w:p w14:paraId="42280FF4" w14:textId="77777777" w:rsidR="000615E7" w:rsidRDefault="000615E7" w:rsidP="0058095B">
      <w:pPr>
        <w:pStyle w:val="BodyTextMetricHPELight10pt"/>
      </w:pPr>
      <w:r>
        <w:t xml:space="preserve">When you back up the swarm, your services and stack definitions are backed up together with the networks definitions. However, Docker volumes or their contents will not be backed up. (If Docker volumes are defined in stacks, they will be re-created when you restore the stacks, but their content will be lost). You can back up the swarm using the playbook named </w:t>
      </w:r>
      <w:r>
        <w:rPr>
          <w:rStyle w:val="CodingLanguage"/>
        </w:rPr>
        <w:t>backup_swarm.yml</w:t>
      </w:r>
      <w:r>
        <w:t xml:space="preserve"> which is located in the </w:t>
      </w:r>
      <w:r>
        <w:rPr>
          <w:rStyle w:val="CodingLanguage"/>
        </w:rPr>
        <w:t>playbooks</w:t>
      </w:r>
      <w:r>
        <w:t xml:space="preserve"> folder on your Ansible server. The playbook is invoked as follows: </w:t>
      </w:r>
    </w:p>
    <w:p w14:paraId="15F8E7AC" w14:textId="64DFC893"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w:t>
      </w:r>
    </w:p>
    <w:p w14:paraId="08DC77C5" w14:textId="029B50FA"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0CEB8295" w14:textId="77777777" w:rsidR="000615E7" w:rsidRPr="00ED3BF0" w:rsidRDefault="000615E7" w:rsidP="0058095B">
      <w:pPr>
        <w:pStyle w:val="BodyTextMetricHPELight10pt"/>
        <w:rPr>
          <w:rStyle w:val="CodingLanguage"/>
        </w:rPr>
      </w:pPr>
      <w:r w:rsidRPr="00ED3BF0">
        <w:rPr>
          <w:rStyle w:val="CodingLanguage"/>
        </w:rPr>
        <w:t>&lt;backup_dest&gt;/backup_swarm_&lt;vmname&gt;_&lt;timestamp&gt;.tgz</w:t>
      </w:r>
      <w:r w:rsidRPr="00ED3BF0">
        <w:rPr>
          <w:rStyle w:val="CodingLanguage"/>
        </w:rPr>
        <w:br/>
        <w:t>&lt;backup_dest&gt;/backup_swar</w:t>
      </w:r>
      <w:r>
        <w:rPr>
          <w:rStyle w:val="CodingLanguage"/>
        </w:rPr>
        <w:t>m_&lt;vmname&gt;_&lt;timestamp&gt;.vars.tgz</w:t>
      </w:r>
    </w:p>
    <w:p w14:paraId="41FD4294" w14:textId="77777777" w:rsidR="000615E7" w:rsidRDefault="000615E7" w:rsidP="0058095B">
      <w:pPr>
        <w:pStyle w:val="BodyTextMetricHPELight10pt"/>
      </w:pP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2BF0074D"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3254DF27" w14:textId="4AC5502E"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 -e backup_name=my_swarm_backup</w:t>
      </w:r>
    </w:p>
    <w:p w14:paraId="7D01AE43"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4872B0A" w14:textId="77777777" w:rsidR="000615E7" w:rsidRPr="00ED3BF0" w:rsidRDefault="000615E7" w:rsidP="0058095B">
      <w:pPr>
        <w:pStyle w:val="BodyTextMetricHPELight10pt"/>
        <w:rPr>
          <w:rStyle w:val="CodingLanguage"/>
        </w:rPr>
      </w:pPr>
      <w:r w:rsidRPr="00ED3BF0">
        <w:rPr>
          <w:rStyle w:val="CodingLanguage"/>
        </w:rPr>
        <w:t>&lt;backup_dest&gt;/my_swarm_backup.tgz</w:t>
      </w:r>
      <w:r w:rsidRPr="00ED3BF0">
        <w:rPr>
          <w:rStyle w:val="CodingLanguage"/>
        </w:rPr>
        <w:br/>
        <w:t>&lt;backup</w:t>
      </w:r>
      <w:r>
        <w:rPr>
          <w:rStyle w:val="CodingLanguage"/>
        </w:rPr>
        <w:t>_dest&gt;/my_swarm_backup.vars.tgz</w:t>
      </w:r>
    </w:p>
    <w:p w14:paraId="108AEB4A" w14:textId="77777777" w:rsidR="000615E7" w:rsidRDefault="000615E7" w:rsidP="000615E7">
      <w:pPr>
        <w:pStyle w:val="MISCNote-Ruleabove"/>
      </w:pPr>
      <w:r>
        <w:t>Warning</w:t>
      </w:r>
    </w:p>
    <w:p w14:paraId="3C712264" w14:textId="77777777" w:rsidR="000615E7" w:rsidRDefault="000615E7" w:rsidP="000615E7">
      <w:pPr>
        <w:pStyle w:val="MISCNote-Rulebelow"/>
      </w:pPr>
      <w:r>
        <w:rPr>
          <w:rStyle w:val="BoldEmpha"/>
        </w:rPr>
        <w:t>Online versus offline backups:</w:t>
      </w:r>
      <w:r>
        <w:t xml:space="preserve"> By default, the playbook performs online backups. You can take offline backups by setting the variable </w:t>
      </w:r>
      <w:r>
        <w:rPr>
          <w:rStyle w:val="CodingLanguage"/>
        </w:rPr>
        <w:t>swarm_backup_offline</w:t>
      </w:r>
      <w:r>
        <w:t xml:space="preserve"> to </w:t>
      </w:r>
      <w:r>
        <w:rPr>
          <w:rStyle w:val="CodingLanguage"/>
        </w:rPr>
        <w:t>"true"</w:t>
      </w:r>
      <w:r>
        <w:t xml:space="preserve">. The playbook will then stop the Docker daemon on the machine used to take the backup (a manager or UCP node). Before it does so, the playbook will verify that enough managers are running in the cluster to maintain the quorum. If this is not the case, the playbook will exit with an error. For more information, see the Docker documentation at </w:t>
      </w:r>
      <w:hyperlink r:id="rId144" w:anchor="recover-from-disasterv">
        <w:r>
          <w:rPr>
            <w:rStyle w:val="Hyperlink"/>
          </w:rPr>
          <w:t>https://docs.docker.com/engine/swarm/admin_guide/#recover-from-disasterv</w:t>
        </w:r>
      </w:hyperlink>
    </w:p>
    <w:p w14:paraId="5B412C1F" w14:textId="77777777" w:rsidR="0086155E" w:rsidRDefault="0086155E">
      <w:pPr>
        <w:rPr>
          <w:rFonts w:ascii="MetricHPE Medium" w:hAnsi="MetricHPE Medium"/>
          <w:sz w:val="20"/>
          <w:szCs w:val="18"/>
        </w:rPr>
      </w:pPr>
      <w:bookmarkStart w:id="428" w:name="_Refd17e59498"/>
      <w:bookmarkStart w:id="429" w:name="_Tocd17e59498"/>
      <w:r>
        <w:br w:type="page"/>
      </w:r>
    </w:p>
    <w:p w14:paraId="6E467A46" w14:textId="77777777" w:rsidR="000615E7" w:rsidRDefault="000615E7" w:rsidP="000615E7">
      <w:pPr>
        <w:pStyle w:val="Heading4"/>
      </w:pPr>
      <w:r>
        <w:lastRenderedPageBreak/>
        <w:t>Backing up the Universal Control Plane (UCP)</w:t>
      </w:r>
      <w:bookmarkEnd w:id="428"/>
      <w:bookmarkEnd w:id="429"/>
    </w:p>
    <w:p w14:paraId="20CDC78B" w14:textId="77777777" w:rsidR="000615E7" w:rsidRDefault="000615E7" w:rsidP="0058095B">
      <w:pPr>
        <w:pStyle w:val="BodyTextMetricHPELight10pt"/>
      </w:pPr>
      <w:r>
        <w:t xml:space="preserve">When you backup UCP, you save the data/metadata outlined in </w:t>
      </w:r>
      <w:r w:rsidRPr="00954580">
        <w:fldChar w:fldCharType="begin"/>
      </w:r>
      <w:r w:rsidRPr="00954580">
        <w:instrText xml:space="preserve"> REF _Refd17e59506 \h </w:instrText>
      </w:r>
      <w:r>
        <w:instrText xml:space="preserve"> \* MERGEFORMAT </w:instrText>
      </w:r>
      <w:r w:rsidRPr="00954580">
        <w:fldChar w:fldCharType="separate"/>
      </w:r>
      <w:r w:rsidR="00D84FAE" w:rsidRPr="00D84FAE">
        <w:t>Table</w:t>
      </w:r>
      <w:r w:rsidR="00D84FAE" w:rsidRPr="00D84FAE">
        <w:rPr>
          <w:rFonts w:ascii="Calibri" w:hAnsi="Calibri" w:cs="Calibri"/>
        </w:rPr>
        <w:t> </w:t>
      </w:r>
      <w:r w:rsidR="00D84FAE">
        <w:t>29</w:t>
      </w:r>
      <w:r w:rsidRPr="00954580">
        <w:fldChar w:fldCharType="end"/>
      </w:r>
      <w:r w:rsidR="0086155E">
        <w:t>.</w:t>
      </w:r>
    </w:p>
    <w:p w14:paraId="116CD992" w14:textId="77777777" w:rsidR="000615E7" w:rsidRDefault="000615E7" w:rsidP="000615E7">
      <w:pPr>
        <w:pStyle w:val="MISCTableCaptionHeader8pt"/>
      </w:pPr>
      <w:bookmarkStart w:id="430" w:name="_Refd17e59506"/>
      <w:bookmarkStart w:id="431" w:name="_Tocd17e59506"/>
      <w:r>
        <w:rPr>
          <w:rStyle w:val="MISCTableCaptionHeaderBold8pt"/>
          <w:noProof/>
        </w:rPr>
        <w:t>Table </w:t>
      </w:r>
      <w:bookmarkStart w:id="432" w:name="_Numd17e59506"/>
      <w:r>
        <w:fldChar w:fldCharType="begin"/>
      </w:r>
      <w:r>
        <w:instrText xml:space="preserve"> SEQ Table \* ARABIC </w:instrText>
      </w:r>
      <w:r>
        <w:fldChar w:fldCharType="separate"/>
      </w:r>
      <w:r w:rsidR="00D84FAE">
        <w:rPr>
          <w:noProof/>
        </w:rPr>
        <w:t>29</w:t>
      </w:r>
      <w:r>
        <w:rPr>
          <w:rStyle w:val="MISCTableCaptionHeaderBold8pt"/>
          <w:noProof/>
        </w:rPr>
        <w:fldChar w:fldCharType="end"/>
      </w:r>
      <w:bookmarkEnd w:id="430"/>
      <w:bookmarkEnd w:id="431"/>
      <w:bookmarkEnd w:id="432"/>
      <w:r>
        <w:t>. UCP data backed up</w:t>
      </w:r>
    </w:p>
    <w:tbl>
      <w:tblPr>
        <w:tblStyle w:val="TableGrid"/>
        <w:tblW w:w="10294"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30"/>
        <w:gridCol w:w="8364"/>
      </w:tblGrid>
      <w:tr w:rsidR="000615E7" w14:paraId="6396744E" w14:textId="77777777" w:rsidTr="00CD4360">
        <w:trPr>
          <w:cantSplit/>
          <w:trHeight w:val="234"/>
        </w:trPr>
        <w:tc>
          <w:tcPr>
            <w:tcW w:w="1930" w:type="dxa"/>
            <w:tcBorders>
              <w:top w:val="nil"/>
              <w:bottom w:val="single" w:sz="36" w:space="0" w:color="00B388"/>
            </w:tcBorders>
          </w:tcPr>
          <w:p w14:paraId="17E360C0" w14:textId="77777777" w:rsidR="000615E7" w:rsidRDefault="000615E7" w:rsidP="00CD4360">
            <w:pPr>
              <w:pStyle w:val="TableSubhead8pt"/>
            </w:pPr>
            <w:r>
              <w:t>Data</w:t>
            </w:r>
          </w:p>
        </w:tc>
        <w:tc>
          <w:tcPr>
            <w:tcW w:w="8364" w:type="dxa"/>
            <w:tcBorders>
              <w:top w:val="nil"/>
              <w:bottom w:val="single" w:sz="36" w:space="0" w:color="00B388"/>
            </w:tcBorders>
          </w:tcPr>
          <w:p w14:paraId="09036DC3" w14:textId="77777777" w:rsidR="000615E7" w:rsidRDefault="000615E7" w:rsidP="00CD4360">
            <w:pPr>
              <w:pStyle w:val="TableSubhead8pt"/>
            </w:pPr>
            <w:r>
              <w:t>Description</w:t>
            </w:r>
          </w:p>
        </w:tc>
      </w:tr>
      <w:tr w:rsidR="000615E7" w14:paraId="215D0028" w14:textId="77777777" w:rsidTr="00CD4360">
        <w:trPr>
          <w:cantSplit/>
          <w:trHeight w:val="294"/>
        </w:trPr>
        <w:tc>
          <w:tcPr>
            <w:tcW w:w="1930" w:type="dxa"/>
          </w:tcPr>
          <w:p w14:paraId="1DF8C375" w14:textId="77777777" w:rsidR="000615E7" w:rsidRDefault="000615E7" w:rsidP="00CD4360">
            <w:pPr>
              <w:pStyle w:val="TableBody8pt"/>
            </w:pPr>
            <w:r>
              <w:t>Configurations</w:t>
            </w:r>
          </w:p>
        </w:tc>
        <w:tc>
          <w:tcPr>
            <w:tcW w:w="8364" w:type="dxa"/>
          </w:tcPr>
          <w:p w14:paraId="6B6F214A" w14:textId="77777777" w:rsidR="000615E7" w:rsidRDefault="000615E7" w:rsidP="00CD4360">
            <w:pPr>
              <w:pStyle w:val="TableBody8pt"/>
            </w:pPr>
            <w:r>
              <w:t xml:space="preserve">The UCP cluster configurations, as shown by </w:t>
            </w:r>
            <w:r>
              <w:rPr>
                <w:rStyle w:val="CodingLanguage"/>
              </w:rPr>
              <w:t>docker config ls</w:t>
            </w:r>
            <w:r>
              <w:t xml:space="preserve">, including Docker EE license and swarm and client CAs </w:t>
            </w:r>
          </w:p>
        </w:tc>
      </w:tr>
      <w:tr w:rsidR="000615E7" w14:paraId="4BCCE3FC" w14:textId="77777777" w:rsidTr="00CD4360">
        <w:trPr>
          <w:cantSplit/>
          <w:trHeight w:val="224"/>
        </w:trPr>
        <w:tc>
          <w:tcPr>
            <w:tcW w:w="1930" w:type="dxa"/>
          </w:tcPr>
          <w:p w14:paraId="07DBC425" w14:textId="77777777" w:rsidR="000615E7" w:rsidRDefault="000615E7" w:rsidP="00CD4360">
            <w:pPr>
              <w:pStyle w:val="TableBody8pt"/>
            </w:pPr>
            <w:r>
              <w:t>Access control</w:t>
            </w:r>
          </w:p>
        </w:tc>
        <w:tc>
          <w:tcPr>
            <w:tcW w:w="8364" w:type="dxa"/>
          </w:tcPr>
          <w:p w14:paraId="1500691B" w14:textId="77777777" w:rsidR="000615E7" w:rsidRDefault="000615E7" w:rsidP="00CD4360">
            <w:pPr>
              <w:pStyle w:val="TableBody8pt"/>
            </w:pPr>
            <w:r>
              <w:t>Permissions for team access to swarm resources, including collections, grants, and roles</w:t>
            </w:r>
          </w:p>
        </w:tc>
      </w:tr>
      <w:tr w:rsidR="000615E7" w14:paraId="6A807836" w14:textId="77777777" w:rsidTr="00CD4360">
        <w:trPr>
          <w:cantSplit/>
          <w:trHeight w:val="214"/>
        </w:trPr>
        <w:tc>
          <w:tcPr>
            <w:tcW w:w="1930" w:type="dxa"/>
          </w:tcPr>
          <w:p w14:paraId="0E5316B6" w14:textId="77777777" w:rsidR="000615E7" w:rsidRDefault="000615E7" w:rsidP="00CD4360">
            <w:pPr>
              <w:pStyle w:val="TableBody8pt"/>
            </w:pPr>
            <w:r>
              <w:t>Certificates and keys</w:t>
            </w:r>
          </w:p>
        </w:tc>
        <w:tc>
          <w:tcPr>
            <w:tcW w:w="8364" w:type="dxa"/>
          </w:tcPr>
          <w:p w14:paraId="249B07A1" w14:textId="77777777" w:rsidR="000615E7" w:rsidRDefault="000615E7" w:rsidP="00CD4360">
            <w:pPr>
              <w:pStyle w:val="TableBody8pt"/>
            </w:pPr>
            <w:r>
              <w:t>The certificates, public keys, and private keys that are used for authentication and mutual TLS communication</w:t>
            </w:r>
          </w:p>
        </w:tc>
      </w:tr>
      <w:tr w:rsidR="000615E7" w14:paraId="65EAA2C1" w14:textId="77777777" w:rsidTr="00CD4360">
        <w:trPr>
          <w:cantSplit/>
          <w:trHeight w:val="224"/>
        </w:trPr>
        <w:tc>
          <w:tcPr>
            <w:tcW w:w="1930" w:type="dxa"/>
          </w:tcPr>
          <w:p w14:paraId="5D90AFD1" w14:textId="77777777" w:rsidR="000615E7" w:rsidRDefault="000615E7" w:rsidP="00CD4360">
            <w:pPr>
              <w:pStyle w:val="TableBody8pt"/>
            </w:pPr>
            <w:r>
              <w:t>Metrics data</w:t>
            </w:r>
          </w:p>
        </w:tc>
        <w:tc>
          <w:tcPr>
            <w:tcW w:w="8364" w:type="dxa"/>
          </w:tcPr>
          <w:p w14:paraId="12B5DCF7" w14:textId="77777777" w:rsidR="000615E7" w:rsidRDefault="000615E7" w:rsidP="00CD4360">
            <w:pPr>
              <w:pStyle w:val="TableBody8pt"/>
            </w:pPr>
            <w:r>
              <w:t>Monitoring data gathered by UCP</w:t>
            </w:r>
          </w:p>
        </w:tc>
      </w:tr>
      <w:tr w:rsidR="000615E7" w14:paraId="1028F27F" w14:textId="77777777" w:rsidTr="00CD4360">
        <w:trPr>
          <w:cantSplit/>
          <w:trHeight w:val="224"/>
        </w:trPr>
        <w:tc>
          <w:tcPr>
            <w:tcW w:w="1930" w:type="dxa"/>
          </w:tcPr>
          <w:p w14:paraId="7572BAB3" w14:textId="77777777" w:rsidR="000615E7" w:rsidRDefault="000615E7" w:rsidP="00CD4360">
            <w:pPr>
              <w:pStyle w:val="TableBody8pt"/>
            </w:pPr>
            <w:r>
              <w:t>Organizations</w:t>
            </w:r>
          </w:p>
        </w:tc>
        <w:tc>
          <w:tcPr>
            <w:tcW w:w="8364" w:type="dxa"/>
          </w:tcPr>
          <w:p w14:paraId="4D715725" w14:textId="77777777" w:rsidR="000615E7" w:rsidRDefault="000615E7" w:rsidP="00CD4360">
            <w:pPr>
              <w:pStyle w:val="TableBody8pt"/>
            </w:pPr>
            <w:r>
              <w:t>Your users, teams, and orgs</w:t>
            </w:r>
          </w:p>
        </w:tc>
      </w:tr>
      <w:tr w:rsidR="000615E7" w14:paraId="6BB0D7B2" w14:textId="77777777" w:rsidTr="00CD4360">
        <w:trPr>
          <w:cantSplit/>
          <w:trHeight w:val="214"/>
        </w:trPr>
        <w:tc>
          <w:tcPr>
            <w:tcW w:w="1930" w:type="dxa"/>
          </w:tcPr>
          <w:p w14:paraId="0DEBB3A1" w14:textId="77777777" w:rsidR="000615E7" w:rsidRDefault="000615E7" w:rsidP="00CD4360">
            <w:pPr>
              <w:pStyle w:val="TableBody8pt"/>
            </w:pPr>
            <w:r>
              <w:t>Volumes</w:t>
            </w:r>
          </w:p>
        </w:tc>
        <w:tc>
          <w:tcPr>
            <w:tcW w:w="8364" w:type="dxa"/>
          </w:tcPr>
          <w:p w14:paraId="2656D186" w14:textId="77777777" w:rsidR="000615E7" w:rsidRDefault="000615E7" w:rsidP="00CD4360">
            <w:pPr>
              <w:pStyle w:val="TableBody8pt"/>
            </w:pPr>
            <w:r>
              <w:t xml:space="preserve">All </w:t>
            </w:r>
            <w:hyperlink r:id="rId145" w:anchor="volumes-used-by-ucp">
              <w:r>
                <w:rPr>
                  <w:rStyle w:val="Hyperlink"/>
                </w:rPr>
                <w:t>UCP named volumes</w:t>
              </w:r>
            </w:hyperlink>
            <w:r>
              <w:t>, which include all UCP component certs and data</w:t>
            </w:r>
          </w:p>
        </w:tc>
      </w:tr>
    </w:tbl>
    <w:p w14:paraId="7A4FB595" w14:textId="77777777" w:rsidR="000615E7" w:rsidRDefault="000615E7" w:rsidP="0058095B">
      <w:pPr>
        <w:pStyle w:val="BodyTextMetricHPELight10pt"/>
      </w:pPr>
    </w:p>
    <w:p w14:paraId="5EF600F3" w14:textId="77777777" w:rsidR="000615E7" w:rsidRDefault="000615E7" w:rsidP="0058095B">
      <w:pPr>
        <w:pStyle w:val="BodyTextMetricHPELight10pt"/>
      </w:pPr>
      <w:r>
        <w:t xml:space="preserve">To make a backup of UCP, use </w:t>
      </w:r>
      <w:r>
        <w:rPr>
          <w:rStyle w:val="CodingLanguage"/>
        </w:rPr>
        <w:t>playbook/backup_ucp.yml</w:t>
      </w:r>
      <w:r>
        <w:t xml:space="preserve"> as follows:</w:t>
      </w:r>
    </w:p>
    <w:p w14:paraId="1E8F52CE" w14:textId="77777777" w:rsidR="000615E7" w:rsidRPr="00ED3BF0" w:rsidRDefault="000615E7" w:rsidP="0058095B">
      <w:pPr>
        <w:pStyle w:val="BodyTextMetricHPELight10pt"/>
        <w:rPr>
          <w:rStyle w:val="CodingLanguage"/>
        </w:rPr>
      </w:pPr>
      <w:r w:rsidRPr="00ED3BF0">
        <w:rPr>
          <w:rStyle w:val="CodingLanguage"/>
        </w:rPr>
        <w:t># ansible-playbook -i vm_host playbooks/backup_ucp.yml</w:t>
      </w:r>
    </w:p>
    <w:p w14:paraId="7B686B38" w14:textId="1B7E377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6FE640FF" w14:textId="77777777" w:rsidR="000615E7" w:rsidRPr="00ED3BF0" w:rsidRDefault="000615E7" w:rsidP="0058095B">
      <w:pPr>
        <w:pStyle w:val="BodyTextMetricHPELight10pt"/>
        <w:rPr>
          <w:rStyle w:val="CodingLanguage"/>
        </w:rPr>
      </w:pPr>
      <w:r w:rsidRPr="00ED3BF0">
        <w:rPr>
          <w:rStyle w:val="CodingLanguage"/>
        </w:rPr>
        <w:t>&lt;backup_dest&gt;/backup_ucp_&lt;ucpid&gt;_&lt;vmname&gt;_&lt;timestamp&gt;.tgz</w:t>
      </w:r>
      <w:r w:rsidRPr="00ED3BF0">
        <w:rPr>
          <w:rStyle w:val="CodingLanguage"/>
        </w:rPr>
        <w:br/>
        <w:t>&lt;backup_dest&gt;/backup_ucp_&lt;ucpid</w:t>
      </w:r>
      <w:r>
        <w:rPr>
          <w:rStyle w:val="CodingLanguage"/>
        </w:rPr>
        <w:t>&gt;_&lt;vmname&gt;_&lt;timestamp&gt;.vars.tgz</w:t>
      </w:r>
    </w:p>
    <w:p w14:paraId="6F586800" w14:textId="77777777" w:rsidR="000615E7" w:rsidRDefault="000615E7" w:rsidP="0058095B">
      <w:pPr>
        <w:pStyle w:val="BodyTextMetricHPELight10pt"/>
      </w:pPr>
      <w:r>
        <w:rPr>
          <w:rStyle w:val="CodingLanguage"/>
        </w:rPr>
        <w:t>&lt;ucpid&gt;</w:t>
      </w:r>
      <w:r>
        <w:t xml:space="preserve"> is the ID of the UCP instance,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which was backed up.</w:t>
      </w:r>
    </w:p>
    <w:p w14:paraId="2D9AC176"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24FC9047" w14:textId="7215F687"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playbooks/backup_ucp.yml -e backup_name=my_ucp_backup</w:t>
      </w:r>
    </w:p>
    <w:p w14:paraId="0837C76B"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5EE9FC42" w14:textId="77777777" w:rsidR="000615E7" w:rsidRPr="00ED3BF0" w:rsidRDefault="000615E7" w:rsidP="0058095B">
      <w:pPr>
        <w:pStyle w:val="BodyTextMetricHPELight10pt"/>
        <w:rPr>
          <w:rStyle w:val="CodingLanguage"/>
        </w:rPr>
      </w:pPr>
      <w:r w:rsidRPr="00ED3BF0">
        <w:rPr>
          <w:rStyle w:val="CodingLanguage"/>
        </w:rPr>
        <w:t>&lt;backup_dest&gt;/my_ucp_backup.tgz</w:t>
      </w:r>
      <w:r w:rsidRPr="00ED3BF0">
        <w:rPr>
          <w:rStyle w:val="CodingLanguage"/>
        </w:rPr>
        <w:br/>
        <w:t>&lt;back</w:t>
      </w:r>
      <w:r>
        <w:rPr>
          <w:rStyle w:val="CodingLanguage"/>
        </w:rPr>
        <w:t>up_dest&gt;/my_ucp_backup.vars.tgz</w:t>
      </w:r>
    </w:p>
    <w:p w14:paraId="517F4625" w14:textId="77777777" w:rsidR="000615E7" w:rsidRDefault="000615E7" w:rsidP="000615E7">
      <w:pPr>
        <w:pStyle w:val="MISCNote-Ruleabove"/>
      </w:pPr>
      <w:r>
        <w:t>Warning</w:t>
      </w:r>
    </w:p>
    <w:p w14:paraId="1AB2CEF0" w14:textId="77777777" w:rsidR="000615E7" w:rsidRDefault="000615E7" w:rsidP="000615E7">
      <w:pPr>
        <w:pStyle w:val="MISCNote-Rulebelow"/>
      </w:pPr>
      <w:r>
        <w:t xml:space="preserve">To create a consistent backup, the backup command </w:t>
      </w:r>
      <w:r>
        <w:rPr>
          <w:rStyle w:val="BoldEmpha"/>
        </w:rPr>
        <w:t>temporarily stops the UCP containers running on the node where the backup is being performed</w:t>
      </w:r>
      <w:r>
        <w:t xml:space="preserve">. User resources, such as services, containers, and stacks are not affected by this operation and will continue to operate as expected. Any long-lasting </w:t>
      </w:r>
      <w:r>
        <w:rPr>
          <w:rStyle w:val="CodingLanguage"/>
        </w:rPr>
        <w:t>docker exec</w:t>
      </w:r>
      <w:r>
        <w:t xml:space="preserve">, </w:t>
      </w:r>
      <w:r>
        <w:rPr>
          <w:rStyle w:val="CodingLanguage"/>
        </w:rPr>
        <w:t>docker logs</w:t>
      </w:r>
      <w:r>
        <w:t xml:space="preserve">, </w:t>
      </w:r>
      <w:r>
        <w:rPr>
          <w:rStyle w:val="CodingLanguage"/>
        </w:rPr>
        <w:t>docker events</w:t>
      </w:r>
      <w:r>
        <w:t xml:space="preserve">, or </w:t>
      </w:r>
      <w:r>
        <w:rPr>
          <w:rStyle w:val="CodingLanguage"/>
        </w:rPr>
        <w:t>docker attach</w:t>
      </w:r>
      <w:r>
        <w:t xml:space="preserve"> operations on the affected manager node will be disconnected.</w:t>
      </w:r>
    </w:p>
    <w:p w14:paraId="58B98A54" w14:textId="77777777" w:rsidR="000615E7" w:rsidRDefault="000615E7" w:rsidP="0058095B">
      <w:pPr>
        <w:pStyle w:val="BodyTextMetricHPELight10pt"/>
      </w:pPr>
      <w:r>
        <w:t xml:space="preserve">For more information on UCP backup, see the Docker documentation at </w:t>
      </w:r>
      <w:hyperlink r:id="rId146">
        <w:r>
          <w:rPr>
            <w:rStyle w:val="Hyperlink"/>
          </w:rPr>
          <w:t>https://docs.docker.com/datacenter/ucp/3.0/guides/admin/backups-and-disaster-recovery/</w:t>
        </w:r>
      </w:hyperlink>
    </w:p>
    <w:p w14:paraId="60FC9ABF" w14:textId="77777777" w:rsidR="00BF113F" w:rsidRDefault="00BF113F">
      <w:pPr>
        <w:rPr>
          <w:rFonts w:ascii="MetricHPE Medium" w:hAnsi="MetricHPE Medium"/>
          <w:sz w:val="20"/>
          <w:szCs w:val="18"/>
        </w:rPr>
      </w:pPr>
      <w:bookmarkStart w:id="433" w:name="_Refd17e59688"/>
      <w:bookmarkStart w:id="434" w:name="_Tocd17e59688"/>
      <w:r>
        <w:br w:type="page"/>
      </w:r>
    </w:p>
    <w:p w14:paraId="55C9703F" w14:textId="77777777" w:rsidR="000615E7" w:rsidRDefault="000615E7" w:rsidP="000615E7">
      <w:pPr>
        <w:pStyle w:val="Heading4"/>
      </w:pPr>
      <w:r>
        <w:lastRenderedPageBreak/>
        <w:t>Backing up the Docker Trusted Registry (DTR)</w:t>
      </w:r>
      <w:bookmarkEnd w:id="433"/>
      <w:bookmarkEnd w:id="434"/>
    </w:p>
    <w:p w14:paraId="2BE3F914" w14:textId="77777777" w:rsidR="000615E7" w:rsidRDefault="000615E7" w:rsidP="0058095B">
      <w:pPr>
        <w:pStyle w:val="BodyTextMetricHPELight10pt"/>
      </w:pPr>
      <w:r>
        <w:t>When you backup DTR, you save the data/metadata outlined in</w:t>
      </w:r>
      <w:r w:rsidRPr="00C00453">
        <w:t xml:space="preserve"> </w:t>
      </w:r>
      <w:r w:rsidRPr="00C00453">
        <w:fldChar w:fldCharType="begin"/>
      </w:r>
      <w:r w:rsidRPr="00C00453">
        <w:instrText xml:space="preserve"> REF _Refd17e59696 \h </w:instrText>
      </w:r>
      <w:r>
        <w:instrText xml:space="preserve"> \* MERGEFORMAT </w:instrText>
      </w:r>
      <w:r w:rsidRPr="00C00453">
        <w:fldChar w:fldCharType="separate"/>
      </w:r>
      <w:r w:rsidR="00D84FAE" w:rsidRPr="00D84FAE">
        <w:t>Table</w:t>
      </w:r>
      <w:r w:rsidR="00D84FAE" w:rsidRPr="00D84FAE">
        <w:rPr>
          <w:rFonts w:ascii="Calibri" w:hAnsi="Calibri" w:cs="Calibri"/>
        </w:rPr>
        <w:t> </w:t>
      </w:r>
      <w:r w:rsidR="00D84FAE">
        <w:t>30</w:t>
      </w:r>
      <w:r w:rsidRPr="00C00453">
        <w:fldChar w:fldCharType="end"/>
      </w:r>
      <w:r>
        <w:t>.</w:t>
      </w:r>
    </w:p>
    <w:p w14:paraId="63D74616" w14:textId="77777777" w:rsidR="000615E7" w:rsidRDefault="000615E7" w:rsidP="000615E7">
      <w:pPr>
        <w:pStyle w:val="MISCTableCaptionHeader8pt"/>
      </w:pPr>
      <w:bookmarkStart w:id="435" w:name="_Refd17e59696"/>
      <w:bookmarkStart w:id="436" w:name="_Tocd17e59696"/>
      <w:r>
        <w:rPr>
          <w:rStyle w:val="MISCTableCaptionHeaderBold8pt"/>
          <w:noProof/>
        </w:rPr>
        <w:t>Table </w:t>
      </w:r>
      <w:bookmarkStart w:id="437" w:name="_Numd17e59696"/>
      <w:r>
        <w:fldChar w:fldCharType="begin"/>
      </w:r>
      <w:r>
        <w:instrText xml:space="preserve"> SEQ Table \* ARABIC </w:instrText>
      </w:r>
      <w:r>
        <w:fldChar w:fldCharType="separate"/>
      </w:r>
      <w:r w:rsidR="00D84FAE">
        <w:rPr>
          <w:noProof/>
        </w:rPr>
        <w:t>30</w:t>
      </w:r>
      <w:r>
        <w:rPr>
          <w:rStyle w:val="MISCTableCaptionHeaderBold8pt"/>
          <w:noProof/>
        </w:rPr>
        <w:fldChar w:fldCharType="end"/>
      </w:r>
      <w:bookmarkEnd w:id="435"/>
      <w:bookmarkEnd w:id="436"/>
      <w:bookmarkEnd w:id="437"/>
      <w:r>
        <w:t>. DTR data backed up</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1440"/>
        <w:gridCol w:w="4320"/>
      </w:tblGrid>
      <w:tr w:rsidR="000615E7" w14:paraId="572DEB42" w14:textId="77777777" w:rsidTr="00CD4360">
        <w:trPr>
          <w:cantSplit/>
        </w:trPr>
        <w:tc>
          <w:tcPr>
            <w:tcW w:w="2880" w:type="dxa"/>
            <w:tcBorders>
              <w:top w:val="nil"/>
              <w:bottom w:val="single" w:sz="36" w:space="0" w:color="00B388"/>
            </w:tcBorders>
          </w:tcPr>
          <w:p w14:paraId="54A8A151" w14:textId="77777777" w:rsidR="000615E7" w:rsidRDefault="000615E7" w:rsidP="00CD4360">
            <w:pPr>
              <w:pStyle w:val="TableSubhead8pt"/>
            </w:pPr>
            <w:r>
              <w:t>Data</w:t>
            </w:r>
          </w:p>
        </w:tc>
        <w:tc>
          <w:tcPr>
            <w:tcW w:w="1440" w:type="dxa"/>
            <w:tcBorders>
              <w:top w:val="nil"/>
              <w:bottom w:val="single" w:sz="36" w:space="0" w:color="00B388"/>
            </w:tcBorders>
          </w:tcPr>
          <w:p w14:paraId="64418CC5" w14:textId="77777777" w:rsidR="000615E7" w:rsidRDefault="000615E7" w:rsidP="00CD4360">
            <w:pPr>
              <w:pStyle w:val="TableSubhead8pt"/>
            </w:pPr>
            <w:r>
              <w:t>Backed up?</w:t>
            </w:r>
          </w:p>
        </w:tc>
        <w:tc>
          <w:tcPr>
            <w:tcW w:w="4320" w:type="dxa"/>
            <w:tcBorders>
              <w:top w:val="nil"/>
              <w:bottom w:val="single" w:sz="36" w:space="0" w:color="00B388"/>
            </w:tcBorders>
          </w:tcPr>
          <w:p w14:paraId="41C2546F" w14:textId="77777777" w:rsidR="000615E7" w:rsidRDefault="000615E7" w:rsidP="00CD4360">
            <w:pPr>
              <w:pStyle w:val="TableSubhead8pt"/>
            </w:pPr>
            <w:r>
              <w:t>Description</w:t>
            </w:r>
          </w:p>
        </w:tc>
      </w:tr>
      <w:tr w:rsidR="000615E7" w14:paraId="1FE89F0A" w14:textId="77777777" w:rsidTr="00CD4360">
        <w:trPr>
          <w:cantSplit/>
        </w:trPr>
        <w:tc>
          <w:tcPr>
            <w:tcW w:w="2880" w:type="dxa"/>
          </w:tcPr>
          <w:p w14:paraId="17A72104" w14:textId="77777777" w:rsidR="000615E7" w:rsidRDefault="000615E7" w:rsidP="00CD4360">
            <w:pPr>
              <w:pStyle w:val="TableBody8pt"/>
            </w:pPr>
            <w:r>
              <w:t>Configurations</w:t>
            </w:r>
          </w:p>
        </w:tc>
        <w:tc>
          <w:tcPr>
            <w:tcW w:w="1440" w:type="dxa"/>
          </w:tcPr>
          <w:p w14:paraId="01AA485C" w14:textId="77777777" w:rsidR="000615E7" w:rsidRDefault="000615E7" w:rsidP="00CD4360">
            <w:pPr>
              <w:pStyle w:val="TableBody8pt"/>
            </w:pPr>
            <w:r>
              <w:t>yes</w:t>
            </w:r>
          </w:p>
        </w:tc>
        <w:tc>
          <w:tcPr>
            <w:tcW w:w="4320" w:type="dxa"/>
          </w:tcPr>
          <w:p w14:paraId="7CA6A3D8" w14:textId="77777777" w:rsidR="000615E7" w:rsidRDefault="000615E7" w:rsidP="00CD4360">
            <w:pPr>
              <w:pStyle w:val="TableBody8pt"/>
            </w:pPr>
            <w:r>
              <w:t>DTR settings</w:t>
            </w:r>
          </w:p>
        </w:tc>
      </w:tr>
      <w:tr w:rsidR="000615E7" w14:paraId="25601C8C" w14:textId="77777777" w:rsidTr="00CD4360">
        <w:trPr>
          <w:cantSplit/>
        </w:trPr>
        <w:tc>
          <w:tcPr>
            <w:tcW w:w="2880" w:type="dxa"/>
          </w:tcPr>
          <w:p w14:paraId="3A2A1488" w14:textId="77777777" w:rsidR="000615E7" w:rsidRDefault="000615E7" w:rsidP="00CD4360">
            <w:pPr>
              <w:pStyle w:val="TableBody8pt"/>
            </w:pPr>
            <w:r>
              <w:t>Repository metadata</w:t>
            </w:r>
          </w:p>
        </w:tc>
        <w:tc>
          <w:tcPr>
            <w:tcW w:w="1440" w:type="dxa"/>
          </w:tcPr>
          <w:p w14:paraId="7B626D56" w14:textId="77777777" w:rsidR="000615E7" w:rsidRDefault="000615E7" w:rsidP="00CD4360">
            <w:pPr>
              <w:pStyle w:val="TableBody8pt"/>
            </w:pPr>
            <w:r>
              <w:t>yes</w:t>
            </w:r>
          </w:p>
        </w:tc>
        <w:tc>
          <w:tcPr>
            <w:tcW w:w="4320" w:type="dxa"/>
          </w:tcPr>
          <w:p w14:paraId="0A096479" w14:textId="77777777" w:rsidR="000615E7" w:rsidRDefault="000615E7" w:rsidP="00CD4360">
            <w:pPr>
              <w:pStyle w:val="TableBody8pt"/>
            </w:pPr>
            <w:r>
              <w:t>Metadata like image architecture and size</w:t>
            </w:r>
          </w:p>
        </w:tc>
      </w:tr>
      <w:tr w:rsidR="000615E7" w14:paraId="2DD3F7B9" w14:textId="77777777" w:rsidTr="00CD4360">
        <w:trPr>
          <w:cantSplit/>
        </w:trPr>
        <w:tc>
          <w:tcPr>
            <w:tcW w:w="2880" w:type="dxa"/>
          </w:tcPr>
          <w:p w14:paraId="7333EF3D" w14:textId="77777777" w:rsidR="000615E7" w:rsidRDefault="000615E7" w:rsidP="00CD4360">
            <w:pPr>
              <w:pStyle w:val="TableBody8pt"/>
            </w:pPr>
            <w:r>
              <w:t>Access control to repos and images</w:t>
            </w:r>
          </w:p>
        </w:tc>
        <w:tc>
          <w:tcPr>
            <w:tcW w:w="1440" w:type="dxa"/>
          </w:tcPr>
          <w:p w14:paraId="2A6DE2D5" w14:textId="77777777" w:rsidR="000615E7" w:rsidRDefault="000615E7" w:rsidP="00CD4360">
            <w:pPr>
              <w:pStyle w:val="TableBody8pt"/>
            </w:pPr>
            <w:r>
              <w:t>yes</w:t>
            </w:r>
          </w:p>
        </w:tc>
        <w:tc>
          <w:tcPr>
            <w:tcW w:w="4320" w:type="dxa"/>
          </w:tcPr>
          <w:p w14:paraId="54A3DFF7" w14:textId="77777777" w:rsidR="000615E7" w:rsidRDefault="000615E7" w:rsidP="00CD4360">
            <w:pPr>
              <w:pStyle w:val="TableBody8pt"/>
            </w:pPr>
            <w:r>
              <w:t>Data about who has access to which images</w:t>
            </w:r>
          </w:p>
        </w:tc>
      </w:tr>
      <w:tr w:rsidR="000615E7" w14:paraId="550D58E9" w14:textId="77777777" w:rsidTr="00CD4360">
        <w:trPr>
          <w:cantSplit/>
        </w:trPr>
        <w:tc>
          <w:tcPr>
            <w:tcW w:w="2880" w:type="dxa"/>
          </w:tcPr>
          <w:p w14:paraId="37D34AC0" w14:textId="77777777" w:rsidR="000615E7" w:rsidRDefault="000615E7" w:rsidP="00CD4360">
            <w:pPr>
              <w:pStyle w:val="TableBody8pt"/>
            </w:pPr>
            <w:r>
              <w:t>Notary data</w:t>
            </w:r>
          </w:p>
        </w:tc>
        <w:tc>
          <w:tcPr>
            <w:tcW w:w="1440" w:type="dxa"/>
          </w:tcPr>
          <w:p w14:paraId="3FE779B9" w14:textId="77777777" w:rsidR="000615E7" w:rsidRDefault="000615E7" w:rsidP="00CD4360">
            <w:pPr>
              <w:pStyle w:val="TableBody8pt"/>
            </w:pPr>
            <w:r>
              <w:t>yes</w:t>
            </w:r>
          </w:p>
        </w:tc>
        <w:tc>
          <w:tcPr>
            <w:tcW w:w="4320" w:type="dxa"/>
          </w:tcPr>
          <w:p w14:paraId="2E357D1C" w14:textId="77777777" w:rsidR="000615E7" w:rsidRDefault="000615E7" w:rsidP="00CD4360">
            <w:pPr>
              <w:pStyle w:val="TableBody8pt"/>
            </w:pPr>
            <w:r>
              <w:t>Signatures and digests for images that are signed</w:t>
            </w:r>
          </w:p>
        </w:tc>
      </w:tr>
      <w:tr w:rsidR="000615E7" w14:paraId="2EAF4F84" w14:textId="77777777" w:rsidTr="00CD4360">
        <w:trPr>
          <w:cantSplit/>
        </w:trPr>
        <w:tc>
          <w:tcPr>
            <w:tcW w:w="2880" w:type="dxa"/>
          </w:tcPr>
          <w:p w14:paraId="7C18D641" w14:textId="77777777" w:rsidR="000615E7" w:rsidRDefault="000615E7" w:rsidP="00CD4360">
            <w:pPr>
              <w:pStyle w:val="TableBody8pt"/>
            </w:pPr>
            <w:r>
              <w:t>Scan results</w:t>
            </w:r>
          </w:p>
        </w:tc>
        <w:tc>
          <w:tcPr>
            <w:tcW w:w="1440" w:type="dxa"/>
          </w:tcPr>
          <w:p w14:paraId="5FE0863B" w14:textId="77777777" w:rsidR="000615E7" w:rsidRDefault="000615E7" w:rsidP="00CD4360">
            <w:pPr>
              <w:pStyle w:val="TableBody8pt"/>
            </w:pPr>
            <w:r>
              <w:t>yes</w:t>
            </w:r>
          </w:p>
        </w:tc>
        <w:tc>
          <w:tcPr>
            <w:tcW w:w="4320" w:type="dxa"/>
          </w:tcPr>
          <w:p w14:paraId="438A60C5" w14:textId="77777777" w:rsidR="000615E7" w:rsidRDefault="000615E7" w:rsidP="00CD4360">
            <w:pPr>
              <w:pStyle w:val="TableBody8pt"/>
            </w:pPr>
            <w:r>
              <w:t>Information about vulnerabilities in your images</w:t>
            </w:r>
          </w:p>
        </w:tc>
      </w:tr>
      <w:tr w:rsidR="000615E7" w14:paraId="31FECAF0" w14:textId="77777777" w:rsidTr="00CD4360">
        <w:trPr>
          <w:cantSplit/>
        </w:trPr>
        <w:tc>
          <w:tcPr>
            <w:tcW w:w="2880" w:type="dxa"/>
          </w:tcPr>
          <w:p w14:paraId="168A4EA7" w14:textId="77777777" w:rsidR="000615E7" w:rsidRDefault="000615E7" w:rsidP="00CD4360">
            <w:pPr>
              <w:pStyle w:val="TableBody8pt"/>
            </w:pPr>
            <w:r>
              <w:t>Certificates and keys</w:t>
            </w:r>
          </w:p>
        </w:tc>
        <w:tc>
          <w:tcPr>
            <w:tcW w:w="1440" w:type="dxa"/>
          </w:tcPr>
          <w:p w14:paraId="52F80C06" w14:textId="77777777" w:rsidR="000615E7" w:rsidRDefault="000615E7" w:rsidP="00CD4360">
            <w:pPr>
              <w:pStyle w:val="TableBody8pt"/>
            </w:pPr>
            <w:r>
              <w:t>yes</w:t>
            </w:r>
          </w:p>
        </w:tc>
        <w:tc>
          <w:tcPr>
            <w:tcW w:w="4320" w:type="dxa"/>
          </w:tcPr>
          <w:p w14:paraId="10F2143B" w14:textId="77777777" w:rsidR="000615E7" w:rsidRDefault="000615E7" w:rsidP="00CD4360">
            <w:pPr>
              <w:pStyle w:val="TableBody8pt"/>
            </w:pPr>
            <w:r>
              <w:t>TLS certificates and keys used by DTR</w:t>
            </w:r>
          </w:p>
        </w:tc>
      </w:tr>
      <w:tr w:rsidR="000615E7" w14:paraId="40EE635D" w14:textId="77777777" w:rsidTr="00CD4360">
        <w:trPr>
          <w:cantSplit/>
        </w:trPr>
        <w:tc>
          <w:tcPr>
            <w:tcW w:w="2880" w:type="dxa"/>
          </w:tcPr>
          <w:p w14:paraId="16BC392C" w14:textId="77777777" w:rsidR="000615E7" w:rsidRDefault="000615E7" w:rsidP="00CD4360">
            <w:pPr>
              <w:pStyle w:val="TableBody8pt"/>
            </w:pPr>
            <w:r>
              <w:t>Image content</w:t>
            </w:r>
          </w:p>
        </w:tc>
        <w:tc>
          <w:tcPr>
            <w:tcW w:w="1440" w:type="dxa"/>
          </w:tcPr>
          <w:p w14:paraId="4DEA1A9C" w14:textId="77777777" w:rsidR="000615E7" w:rsidRDefault="000615E7" w:rsidP="00CD4360">
            <w:pPr>
              <w:pStyle w:val="TableBody8pt"/>
            </w:pPr>
            <w:r>
              <w:t>no</w:t>
            </w:r>
          </w:p>
        </w:tc>
        <w:tc>
          <w:tcPr>
            <w:tcW w:w="4320" w:type="dxa"/>
          </w:tcPr>
          <w:p w14:paraId="290BB368" w14:textId="77777777" w:rsidR="000615E7" w:rsidRDefault="000615E7" w:rsidP="00CD4360">
            <w:pPr>
              <w:pStyle w:val="TableBody8pt"/>
            </w:pPr>
            <w:r>
              <w:t>Needs to be backed up separately, depends on DTR configuration</w:t>
            </w:r>
          </w:p>
        </w:tc>
      </w:tr>
      <w:tr w:rsidR="000615E7" w14:paraId="78A4E9AC" w14:textId="77777777" w:rsidTr="00CD4360">
        <w:trPr>
          <w:cantSplit/>
        </w:trPr>
        <w:tc>
          <w:tcPr>
            <w:tcW w:w="2880" w:type="dxa"/>
          </w:tcPr>
          <w:p w14:paraId="1466C4AC" w14:textId="77777777" w:rsidR="000615E7" w:rsidRDefault="000615E7" w:rsidP="00CD4360">
            <w:pPr>
              <w:pStyle w:val="TableBody8pt"/>
            </w:pPr>
            <w:r>
              <w:t>Users, orgs, teams</w:t>
            </w:r>
          </w:p>
        </w:tc>
        <w:tc>
          <w:tcPr>
            <w:tcW w:w="1440" w:type="dxa"/>
          </w:tcPr>
          <w:p w14:paraId="4593C4D0" w14:textId="77777777" w:rsidR="000615E7" w:rsidRDefault="000615E7" w:rsidP="00CD4360">
            <w:pPr>
              <w:pStyle w:val="TableBody8pt"/>
            </w:pPr>
            <w:r>
              <w:t>no</w:t>
            </w:r>
          </w:p>
        </w:tc>
        <w:tc>
          <w:tcPr>
            <w:tcW w:w="4320" w:type="dxa"/>
          </w:tcPr>
          <w:p w14:paraId="50F24098" w14:textId="77777777" w:rsidR="000615E7" w:rsidRDefault="000615E7" w:rsidP="00CD4360">
            <w:pPr>
              <w:pStyle w:val="TableBody8pt"/>
            </w:pPr>
            <w:r>
              <w:t>Create a UCP backup to backup this data</w:t>
            </w:r>
          </w:p>
        </w:tc>
      </w:tr>
      <w:tr w:rsidR="000615E7" w14:paraId="6F643E44" w14:textId="77777777" w:rsidTr="00CD4360">
        <w:trPr>
          <w:cantSplit/>
        </w:trPr>
        <w:tc>
          <w:tcPr>
            <w:tcW w:w="2880" w:type="dxa"/>
          </w:tcPr>
          <w:p w14:paraId="69A55F3F" w14:textId="77777777" w:rsidR="000615E7" w:rsidRDefault="000615E7" w:rsidP="00CD4360">
            <w:pPr>
              <w:pStyle w:val="TableBody8pt"/>
            </w:pPr>
            <w:r>
              <w:t>Vulnerability database</w:t>
            </w:r>
          </w:p>
        </w:tc>
        <w:tc>
          <w:tcPr>
            <w:tcW w:w="1440" w:type="dxa"/>
          </w:tcPr>
          <w:p w14:paraId="0843E628" w14:textId="77777777" w:rsidR="000615E7" w:rsidRDefault="000615E7" w:rsidP="00CD4360">
            <w:pPr>
              <w:pStyle w:val="TableBody8pt"/>
            </w:pPr>
            <w:r>
              <w:t>no</w:t>
            </w:r>
          </w:p>
        </w:tc>
        <w:tc>
          <w:tcPr>
            <w:tcW w:w="4320" w:type="dxa"/>
          </w:tcPr>
          <w:p w14:paraId="2FE14015" w14:textId="77777777" w:rsidR="000615E7" w:rsidRDefault="000615E7" w:rsidP="00CD4360">
            <w:pPr>
              <w:pStyle w:val="TableBody8pt"/>
            </w:pPr>
            <w:r>
              <w:t>Can be re-downloaded after a restore</w:t>
            </w:r>
          </w:p>
        </w:tc>
      </w:tr>
    </w:tbl>
    <w:p w14:paraId="73B5B255" w14:textId="77777777" w:rsidR="000615E7" w:rsidRDefault="000615E7" w:rsidP="0058095B">
      <w:pPr>
        <w:pStyle w:val="BodyTextMetricHPELight10pt"/>
      </w:pPr>
    </w:p>
    <w:p w14:paraId="1C875BFF" w14:textId="77777777" w:rsidR="000615E7" w:rsidRDefault="000615E7" w:rsidP="0058095B">
      <w:pPr>
        <w:pStyle w:val="BodyTextMetricHPELight10pt"/>
      </w:pPr>
      <w:r>
        <w:t xml:space="preserve">To make a backup of DTR metadata, use </w:t>
      </w:r>
      <w:r>
        <w:rPr>
          <w:rStyle w:val="CodingLanguage"/>
        </w:rPr>
        <w:t>playbook/backup_dtr_metadata.yml</w:t>
      </w:r>
    </w:p>
    <w:p w14:paraId="0FE0F585" w14:textId="77777777" w:rsidR="000615E7" w:rsidRPr="00E86C86" w:rsidRDefault="000615E7" w:rsidP="0058095B">
      <w:pPr>
        <w:pStyle w:val="BodyTextMetricHPELight10pt"/>
        <w:rPr>
          <w:rStyle w:val="CodingLanguage"/>
        </w:rPr>
      </w:pPr>
      <w:r w:rsidRPr="00E86C86">
        <w:rPr>
          <w:rStyle w:val="CodingLanguage"/>
        </w:rPr>
        <w:t># ansible-playbook -i vm_host playbooks/backup_dtr_metadata.yml</w:t>
      </w:r>
    </w:p>
    <w:p w14:paraId="4437A56A" w14:textId="54220C32"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25D1B2E5" w14:textId="77777777" w:rsidR="000615E7" w:rsidRPr="00E86C86" w:rsidRDefault="000615E7" w:rsidP="0058095B">
      <w:pPr>
        <w:pStyle w:val="BodyTextMetricHPELight10pt"/>
        <w:rPr>
          <w:rStyle w:val="CodingLanguage"/>
        </w:rPr>
      </w:pPr>
      <w:r w:rsidRPr="00E86C86">
        <w:rPr>
          <w:rStyle w:val="CodingLanguage"/>
        </w:rPr>
        <w:t>&lt;backup_dest&gt;/backup_dtr_meta_&lt;replica_id&gt;_&lt;vmname&gt;_&lt;timestamp&gt;.tgz</w:t>
      </w:r>
      <w:r w:rsidRPr="00E86C86">
        <w:rPr>
          <w:rStyle w:val="CodingLanguage"/>
        </w:rPr>
        <w:br/>
        <w:t>&lt;backup_dest&gt;/backup_dtr_meta_&lt;replica_id</w:t>
      </w:r>
      <w:r>
        <w:rPr>
          <w:rStyle w:val="CodingLanguage"/>
        </w:rPr>
        <w:t>&gt;_&lt;vmname&gt;_&lt;timestamp&gt;.vars.tgz</w:t>
      </w:r>
    </w:p>
    <w:p w14:paraId="78C8B76E" w14:textId="77777777" w:rsidR="000615E7" w:rsidRDefault="000615E7" w:rsidP="0058095B">
      <w:pPr>
        <w:pStyle w:val="BodyTextMetricHPELight10pt"/>
      </w:pPr>
      <w:r>
        <w:rPr>
          <w:rStyle w:val="CodingLanguage"/>
        </w:rPr>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4731F8A9"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631D556B" w14:textId="373FE939" w:rsidR="000615E7" w:rsidRPr="00971AD5" w:rsidRDefault="000615E7" w:rsidP="0058095B">
      <w:pPr>
        <w:pStyle w:val="BodyTextMetricHPELight10pt"/>
        <w:rPr>
          <w:rStyle w:val="CodingLanguage"/>
        </w:rPr>
      </w:pPr>
      <w:r w:rsidRPr="00971AD5">
        <w:rPr>
          <w:rStyle w:val="CodingLanguage"/>
        </w:rPr>
        <w:t># ansible-playbook -i </w:t>
      </w:r>
      <w:r w:rsidR="007230C9">
        <w:rPr>
          <w:rStyle w:val="CodingLanguage"/>
        </w:rPr>
        <w:t>hosts</w:t>
      </w:r>
      <w:r w:rsidRPr="00971AD5">
        <w:rPr>
          <w:rStyle w:val="CodingLanguage"/>
        </w:rPr>
        <w:t> playbooks/backup_dtr_metadata.yml -e backup_name=my_dtr_metadata_backup</w:t>
      </w:r>
    </w:p>
    <w:p w14:paraId="7762C488"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231A8D5E" w14:textId="77777777" w:rsidR="000615E7" w:rsidRPr="00841AC3" w:rsidRDefault="000615E7" w:rsidP="0058095B">
      <w:pPr>
        <w:pStyle w:val="BodyTextMetricHPELight10pt"/>
        <w:rPr>
          <w:rStyle w:val="CodingLanguage"/>
        </w:rPr>
      </w:pPr>
      <w:r w:rsidRPr="00841AC3">
        <w:rPr>
          <w:rStyle w:val="CodingLanguage"/>
        </w:rPr>
        <w:t>&lt;backup_dest&gt;/my_dtr_metadata_backup.tgz</w:t>
      </w:r>
      <w:r w:rsidRPr="00841AC3">
        <w:rPr>
          <w:rStyle w:val="CodingLanguage"/>
        </w:rPr>
        <w:br/>
        <w:t>&lt;backup_dest&gt;/m</w:t>
      </w:r>
      <w:r>
        <w:rPr>
          <w:rStyle w:val="CodingLanguage"/>
        </w:rPr>
        <w:t>y_dtr_metadata_backup.vars.tgz</w:t>
      </w:r>
    </w:p>
    <w:p w14:paraId="4CAE21A5" w14:textId="77777777" w:rsidR="000615E7" w:rsidRDefault="000615E7" w:rsidP="0058095B">
      <w:pPr>
        <w:pStyle w:val="BodyTextMetricHPELight10pt"/>
      </w:pPr>
      <w:r>
        <w:t xml:space="preserve">For more information on DTR backups, see the Docker documentation at </w:t>
      </w:r>
      <w:hyperlink r:id="rId147" w:history="1">
        <w:r w:rsidRPr="00B46107">
          <w:rPr>
            <w:rStyle w:val="Hyperlink"/>
          </w:rPr>
          <w:t>https://docs.docker.com/datacenter/dtr/2.5/guides/admin/backups-and-disaster-recovery/</w:t>
        </w:r>
      </w:hyperlink>
    </w:p>
    <w:p w14:paraId="4F4D9041" w14:textId="77777777" w:rsidR="000615E7" w:rsidRDefault="000615E7" w:rsidP="000615E7">
      <w:pPr>
        <w:pStyle w:val="Heading4"/>
      </w:pPr>
      <w:bookmarkStart w:id="438" w:name="_Refd17e59928"/>
      <w:bookmarkStart w:id="439" w:name="_Tocd17e59928"/>
      <w:r>
        <w:t>Backing up DTR data (images)</w:t>
      </w:r>
      <w:bookmarkEnd w:id="438"/>
      <w:bookmarkEnd w:id="439"/>
    </w:p>
    <w:p w14:paraId="6DA3FB3B" w14:textId="77777777" w:rsidR="000615E7" w:rsidRDefault="000615E7" w:rsidP="0058095B">
      <w:pPr>
        <w:pStyle w:val="BodyTextMetricHPELight10pt"/>
      </w:pPr>
      <w:r>
        <w:t xml:space="preserve">To make a backup of the images that are inventoried in DTR and stored on the NFS server, use </w:t>
      </w:r>
      <w:r>
        <w:rPr>
          <w:rStyle w:val="CodingLanguage"/>
        </w:rPr>
        <w:t>playbooks/backup_dtr_images.yml</w:t>
      </w:r>
      <w:r>
        <w:t xml:space="preserve"> </w:t>
      </w:r>
    </w:p>
    <w:p w14:paraId="46E9FCAC" w14:textId="77777777" w:rsidR="000615E7" w:rsidRPr="00841AC3" w:rsidRDefault="000615E7" w:rsidP="0058095B">
      <w:pPr>
        <w:pStyle w:val="BodyTextMetricHPELight10pt"/>
        <w:rPr>
          <w:rStyle w:val="CodingLanguage"/>
        </w:rPr>
      </w:pPr>
      <w:r w:rsidRPr="00841AC3">
        <w:rPr>
          <w:rStyle w:val="CodingLanguage"/>
        </w:rPr>
        <w:t># ansible-playbook -i vm_host playbooks/backup_dtr_images.yml</w:t>
      </w:r>
    </w:p>
    <w:p w14:paraId="198F1E3D" w14:textId="393ACDB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2287D624" w14:textId="77777777" w:rsidR="000615E7" w:rsidRPr="00841AC3" w:rsidRDefault="000615E7" w:rsidP="0058095B">
      <w:pPr>
        <w:pStyle w:val="BodyTextMetricHPELight10pt"/>
        <w:rPr>
          <w:rStyle w:val="CodingLanguage"/>
        </w:rPr>
      </w:pPr>
      <w:r w:rsidRPr="00841AC3">
        <w:rPr>
          <w:rStyle w:val="CodingLanguage"/>
        </w:rPr>
        <w:t>&lt;backup_dest&gt;/backup_dtr_data_&lt;replica_id&gt;_&lt;vmname&gt;_&lt;timestamp&gt;.tgz</w:t>
      </w:r>
      <w:r w:rsidRPr="00841AC3">
        <w:rPr>
          <w:rStyle w:val="CodingLanguage"/>
        </w:rPr>
        <w:br/>
        <w:t>&lt;backup_dest&gt;/backup_dtr_data_&lt;replica_id</w:t>
      </w:r>
      <w:r>
        <w:rPr>
          <w:rStyle w:val="CodingLanguage"/>
        </w:rPr>
        <w:t>&gt;_&lt;vmname&gt;_&lt;timestamp&gt;.vars.tgz</w:t>
      </w:r>
    </w:p>
    <w:p w14:paraId="502EDD99" w14:textId="77777777" w:rsidR="000615E7" w:rsidRDefault="000615E7" w:rsidP="0058095B">
      <w:pPr>
        <w:pStyle w:val="BodyTextMetricHPELight10pt"/>
      </w:pPr>
      <w:r>
        <w:rPr>
          <w:rStyle w:val="CodingLanguage"/>
        </w:rPr>
        <w:lastRenderedPageBreak/>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w:t>
      </w:r>
    </w:p>
    <w:p w14:paraId="30F80B1A" w14:textId="77777777" w:rsidR="000615E7" w:rsidRDefault="000615E7" w:rsidP="0058095B">
      <w:pPr>
        <w:pStyle w:val="BodyTextMetricHPELight10pt"/>
      </w:pPr>
      <w:r>
        <w:t xml:space="preserve">You can override the generated file names by defining the variable </w:t>
      </w:r>
      <w:r>
        <w:rPr>
          <w:rStyle w:val="BoldEmpha"/>
        </w:rPr>
        <w:t>backup_name</w:t>
      </w:r>
      <w:r>
        <w:t xml:space="preserve"> on the command line when running the playbook, as shown in the example below: </w:t>
      </w:r>
    </w:p>
    <w:p w14:paraId="36CEBA17" w14:textId="04AD4026" w:rsidR="000615E7" w:rsidRPr="00841AC3" w:rsidRDefault="000615E7" w:rsidP="0058095B">
      <w:pPr>
        <w:pStyle w:val="BodyTextMetricHPELight10pt"/>
        <w:rPr>
          <w:rStyle w:val="CodingLanguage"/>
        </w:rPr>
      </w:pPr>
      <w:r w:rsidRPr="00841AC3">
        <w:rPr>
          <w:rStyle w:val="CodingLanguage"/>
        </w:rPr>
        <w:t># ansible-playbook -i </w:t>
      </w:r>
      <w:r w:rsidR="007230C9">
        <w:rPr>
          <w:rStyle w:val="CodingLanguage"/>
        </w:rPr>
        <w:t>hosts</w:t>
      </w:r>
      <w:r w:rsidRPr="00841AC3">
        <w:rPr>
          <w:rStyle w:val="CodingLanguage"/>
        </w:rPr>
        <w:t> playbooks/backup_dtr_images.yml -e backup_name=my_dtr_data_backup</w:t>
      </w:r>
    </w:p>
    <w:p w14:paraId="33C5CF6F"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6B3AF50" w14:textId="77777777" w:rsidR="000615E7" w:rsidRPr="00ED3F8F" w:rsidRDefault="000615E7" w:rsidP="0058095B">
      <w:pPr>
        <w:pStyle w:val="BodyTextMetricHPELight10pt"/>
        <w:rPr>
          <w:rStyle w:val="CodingLanguage"/>
        </w:rPr>
      </w:pPr>
      <w:r w:rsidRPr="00ED3F8F">
        <w:rPr>
          <w:rStyle w:val="CodingLanguage"/>
        </w:rPr>
        <w:t>&lt;backup_dest&gt;/my_dtr_data_backup.tgz</w:t>
      </w:r>
      <w:r w:rsidRPr="00ED3F8F">
        <w:rPr>
          <w:rStyle w:val="CodingLanguage"/>
        </w:rPr>
        <w:br/>
        <w:t>&lt;backup_de</w:t>
      </w:r>
      <w:r>
        <w:rPr>
          <w:rStyle w:val="CodingLanguage"/>
        </w:rPr>
        <w:t>st&gt;/my_dtr_data_backup.vars.tgz</w:t>
      </w:r>
    </w:p>
    <w:p w14:paraId="76596FAB" w14:textId="77777777" w:rsidR="000615E7" w:rsidRDefault="000615E7" w:rsidP="0058095B">
      <w:pPr>
        <w:pStyle w:val="BodyTextMetricHPELight10pt"/>
      </w:pPr>
      <w:r>
        <w:t xml:space="preserve">For more information on DTR backups, see the Docker documentation at </w:t>
      </w:r>
      <w:hyperlink r:id="rId148" w:history="1">
        <w:r w:rsidRPr="00B46107">
          <w:rPr>
            <w:rStyle w:val="Hyperlink"/>
          </w:rPr>
          <w:t>https://docs.docker.com/datacenter/dtr/2.5/guides/admin/backups-and-disaster-recovery/</w:t>
        </w:r>
      </w:hyperlink>
    </w:p>
    <w:p w14:paraId="601DEAA1" w14:textId="77777777" w:rsidR="000615E7" w:rsidRDefault="000615E7" w:rsidP="000615E7">
      <w:pPr>
        <w:pStyle w:val="Heading4"/>
      </w:pPr>
      <w:bookmarkStart w:id="440" w:name="_Refd17e59991"/>
      <w:bookmarkStart w:id="441" w:name="_Tocd17e59991"/>
      <w:r>
        <w:t>Backing up other metadata, including passwords</w:t>
      </w:r>
      <w:bookmarkEnd w:id="440"/>
      <w:bookmarkEnd w:id="441"/>
    </w:p>
    <w:p w14:paraId="76BF17E6" w14:textId="1D4C8D36" w:rsidR="000615E7" w:rsidRDefault="000615E7" w:rsidP="0058095B">
      <w:pPr>
        <w:pStyle w:val="BodyTextMetricHPELight10pt"/>
      </w:pPr>
      <w:r>
        <w:t xml:space="preserve">The backup playbooks do not backup the sensitive data in your </w:t>
      </w:r>
      <w:r w:rsidR="00234962">
        <w:rPr>
          <w:rStyle w:val="CodingLanguage"/>
        </w:rPr>
        <w:t>group_var</w:t>
      </w:r>
      <w:r w:rsidR="0083650F">
        <w:rPr>
          <w:rStyle w:val="CodingLanguage"/>
        </w:rPr>
        <w:t>s/all/vault</w:t>
      </w:r>
      <w:r>
        <w:t xml:space="preserve"> file. The information stored in the </w:t>
      </w:r>
      <w:r>
        <w:rPr>
          <w:rStyle w:val="CodingLanguage"/>
        </w:rPr>
        <w:t>.vars.tgz</w:t>
      </w:r>
      <w:r>
        <w:t xml:space="preserve"> files includes backups of the following files:</w:t>
      </w:r>
    </w:p>
    <w:p w14:paraId="1C04C499" w14:textId="7393132F" w:rsidR="000615E7" w:rsidRDefault="007230C9" w:rsidP="000615E7">
      <w:pPr>
        <w:pStyle w:val="BulletLevel1"/>
      </w:pPr>
      <w:r>
        <w:rPr>
          <w:rStyle w:val="BoldEmpha"/>
        </w:rPr>
        <w:t>hosts</w:t>
      </w:r>
      <w:r w:rsidR="000615E7">
        <w:t xml:space="preserve">, a copy of the </w:t>
      </w:r>
      <w:r>
        <w:rPr>
          <w:rStyle w:val="CodingLanguage"/>
        </w:rPr>
        <w:t>hosts</w:t>
      </w:r>
      <w:r w:rsidR="000615E7">
        <w:t xml:space="preserve"> file at the time the backup was taken</w:t>
      </w:r>
    </w:p>
    <w:p w14:paraId="7DF6E6BD" w14:textId="41698D94" w:rsidR="000615E7" w:rsidRDefault="000615E7" w:rsidP="000615E7">
      <w:pPr>
        <w:pStyle w:val="BulletLevel1"/>
      </w:pPr>
      <w:r>
        <w:rPr>
          <w:rStyle w:val="BoldEmpha"/>
        </w:rPr>
        <w:t>vars</w:t>
      </w:r>
      <w:r>
        <w:t xml:space="preserve">, a copy of your </w:t>
      </w:r>
      <w:r w:rsidR="00234962">
        <w:rPr>
          <w:rStyle w:val="CodingLanguage"/>
        </w:rPr>
        <w:t>group_var</w:t>
      </w:r>
      <w:r w:rsidR="00B0382D">
        <w:rPr>
          <w:rStyle w:val="CodingLanguage"/>
        </w:rPr>
        <w:t>s/all/vars</w:t>
      </w:r>
      <w:r>
        <w:t xml:space="preserve"> file at the time the backup was taken</w:t>
      </w:r>
    </w:p>
    <w:p w14:paraId="03FED39B" w14:textId="77777777" w:rsidR="000615E7" w:rsidRDefault="000615E7" w:rsidP="000615E7">
      <w:pPr>
        <w:pStyle w:val="BulletLevel1LastBeforeBodycopy"/>
      </w:pPr>
      <w:r>
        <w:rPr>
          <w:rStyle w:val="BoldEmpha"/>
        </w:rPr>
        <w:t>meta.yml</w:t>
      </w:r>
      <w:r>
        <w:t>, a generated file containing information pertaining to the backup</w:t>
      </w:r>
    </w:p>
    <w:p w14:paraId="620886FF" w14:textId="77777777" w:rsidR="000615E7" w:rsidRDefault="000615E7" w:rsidP="0058095B">
      <w:pPr>
        <w:pStyle w:val="BodyTextMetricHPELight10pt"/>
      </w:pPr>
      <w:r>
        <w:t xml:space="preserve">The </w:t>
      </w:r>
      <w:r>
        <w:rPr>
          <w:rStyle w:val="BoldEmpha"/>
        </w:rPr>
        <w:t>meta.yml</w:t>
      </w:r>
      <w:r>
        <w:t xml:space="preserve"> file contains the following information:</w:t>
      </w:r>
    </w:p>
    <w:p w14:paraId="7C2FCC7C" w14:textId="77777777" w:rsidR="000615E7" w:rsidRPr="00ED3F8F" w:rsidRDefault="000615E7" w:rsidP="0058095B">
      <w:pPr>
        <w:pStyle w:val="BodyTextMetricHPELight10pt"/>
        <w:rPr>
          <w:rStyle w:val="CodingLanguage"/>
        </w:rPr>
      </w:pPr>
      <w:r w:rsidRPr="00ED3F8F">
        <w:rPr>
          <w:rStyle w:val="CodingLanguage"/>
        </w:rPr>
        <w:t>backup_node="&lt;node that took the backup&gt;"</w:t>
      </w:r>
      <w:r w:rsidRPr="00ED3F8F">
        <w:rPr>
          <w:rStyle w:val="CodingLanguage"/>
        </w:rPr>
        <w:br/>
        <w:t>replica_id="&lt;ID of DTR replica if DTR backup&gt;"</w:t>
      </w:r>
      <w:r w:rsidRPr="00ED3F8F">
        <w:rPr>
          <w:rStyle w:val="CodingLanguage"/>
        </w:rPr>
        <w:br/>
        <w:t>backup_source=""</w:t>
      </w:r>
      <w:r w:rsidRPr="00ED3F8F">
        <w:rPr>
          <w:rStyle w:val="CodingLanguage"/>
        </w:rPr>
        <w:br/>
        <w:t>ucp_version="&lt;UCP version if UCP backup&gt;"</w:t>
      </w:r>
      <w:r w:rsidRPr="00ED3F8F">
        <w:rPr>
          <w:rStyle w:val="CodingLanguage"/>
        </w:rPr>
        <w:br/>
        <w:t>dtr_version="&lt;DTR version of DTR backup&gt;"</w:t>
      </w:r>
    </w:p>
    <w:p w14:paraId="50C4A7CF" w14:textId="77777777" w:rsidR="000615E7" w:rsidRDefault="000615E7" w:rsidP="000615E7">
      <w:pPr>
        <w:pStyle w:val="Heading4"/>
      </w:pPr>
      <w:bookmarkStart w:id="442" w:name="_Refd17e60043"/>
      <w:bookmarkStart w:id="443" w:name="_Tocd17e60043"/>
      <w:r>
        <w:t>Backup Utility</w:t>
      </w:r>
      <w:bookmarkEnd w:id="442"/>
      <w:bookmarkEnd w:id="443"/>
    </w:p>
    <w:p w14:paraId="2366864B" w14:textId="77777777" w:rsidR="000615E7" w:rsidRDefault="000615E7" w:rsidP="0058095B">
      <w:pPr>
        <w:pStyle w:val="BodyTextMetricHPELight10pt"/>
      </w:pPr>
      <w:r>
        <w:t xml:space="preserve">The script </w:t>
      </w:r>
      <w:r>
        <w:rPr>
          <w:rStyle w:val="CodingLanguage"/>
        </w:rPr>
        <w:t>backup.sh</w:t>
      </w:r>
      <w:r>
        <w:t xml:space="preserve"> can be used to take a backup of the swarm, UCP, DTR metadata and the DTR images in one go. You can pass this script an argument (tag) that will be used to prefix the backup filenames, thereby overriding the default naming. </w:t>
      </w:r>
      <w:r w:rsidRPr="00456CDB">
        <w:fldChar w:fldCharType="begin"/>
      </w:r>
      <w:r w:rsidRPr="00456CDB">
        <w:instrText xml:space="preserve"> REF _Refd17e60057 \h </w:instrText>
      </w:r>
      <w:r>
        <w:instrText xml:space="preserve"> \* MERGEFORMAT </w:instrText>
      </w:r>
      <w:r w:rsidRPr="00456CDB">
        <w:fldChar w:fldCharType="separate"/>
      </w:r>
      <w:r w:rsidR="00D84FAE" w:rsidRPr="00D84FAE">
        <w:t>Table</w:t>
      </w:r>
      <w:r w:rsidR="00D84FAE" w:rsidRPr="00D84FAE">
        <w:rPr>
          <w:rFonts w:ascii="Calibri" w:hAnsi="Calibri" w:cs="Calibri"/>
        </w:rPr>
        <w:t> </w:t>
      </w:r>
      <w:r w:rsidR="00D84FAE">
        <w:t>31</w:t>
      </w:r>
      <w:r w:rsidRPr="00456CDB">
        <w:fldChar w:fldCharType="end"/>
      </w:r>
      <w:r>
        <w:t xml:space="preserve"> shows the file names produced by </w:t>
      </w:r>
      <w:r>
        <w:rPr>
          <w:rStyle w:val="CodingLanguage"/>
        </w:rPr>
        <w:t>backup.sh</w:t>
      </w:r>
      <w:r>
        <w:t xml:space="preserve"> based on the argument passed in the command line. </w:t>
      </w:r>
    </w:p>
    <w:p w14:paraId="2F3AB9C6" w14:textId="77777777" w:rsidR="000615E7" w:rsidRDefault="000615E7" w:rsidP="000615E7">
      <w:pPr>
        <w:pStyle w:val="MISCTableCaptionHeader8pt"/>
      </w:pPr>
      <w:bookmarkStart w:id="444" w:name="_Refd17e60057"/>
      <w:bookmarkStart w:id="445" w:name="_Tocd17e60057"/>
      <w:r>
        <w:rPr>
          <w:rStyle w:val="MISCTableCaptionHeaderBold8pt"/>
          <w:noProof/>
        </w:rPr>
        <w:t>Table </w:t>
      </w:r>
      <w:bookmarkStart w:id="446" w:name="_Numd17e60057"/>
      <w:r>
        <w:fldChar w:fldCharType="begin"/>
      </w:r>
      <w:r>
        <w:instrText xml:space="preserve"> SEQ Table \* ARABIC </w:instrText>
      </w:r>
      <w:r>
        <w:fldChar w:fldCharType="separate"/>
      </w:r>
      <w:r w:rsidR="00D84FAE">
        <w:rPr>
          <w:noProof/>
        </w:rPr>
        <w:t>31</w:t>
      </w:r>
      <w:r>
        <w:rPr>
          <w:rStyle w:val="MISCTableCaptionHeaderBold8pt"/>
          <w:noProof/>
        </w:rPr>
        <w:fldChar w:fldCharType="end"/>
      </w:r>
      <w:bookmarkEnd w:id="444"/>
      <w:bookmarkEnd w:id="445"/>
      <w:bookmarkEnd w:id="446"/>
      <w:r>
        <w:t>. Backup utility</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00"/>
        <w:gridCol w:w="3690"/>
        <w:gridCol w:w="4050"/>
      </w:tblGrid>
      <w:tr w:rsidR="000615E7" w14:paraId="2981C6AF" w14:textId="77777777" w:rsidTr="00CD4360">
        <w:trPr>
          <w:cantSplit/>
        </w:trPr>
        <w:tc>
          <w:tcPr>
            <w:tcW w:w="900" w:type="dxa"/>
            <w:tcBorders>
              <w:top w:val="nil"/>
              <w:bottom w:val="single" w:sz="36" w:space="0" w:color="00B388"/>
            </w:tcBorders>
          </w:tcPr>
          <w:p w14:paraId="7AF5A230" w14:textId="77777777" w:rsidR="000615E7" w:rsidRDefault="000615E7" w:rsidP="00CD4360">
            <w:pPr>
              <w:pStyle w:val="TableSubhead8pt"/>
            </w:pPr>
            <w:r>
              <w:t>Example</w:t>
            </w:r>
          </w:p>
        </w:tc>
        <w:tc>
          <w:tcPr>
            <w:tcW w:w="3690" w:type="dxa"/>
            <w:tcBorders>
              <w:top w:val="nil"/>
              <w:bottom w:val="single" w:sz="36" w:space="0" w:color="00B388"/>
            </w:tcBorders>
          </w:tcPr>
          <w:p w14:paraId="3C5C13A8" w14:textId="77777777" w:rsidR="000615E7" w:rsidRDefault="000615E7" w:rsidP="00CD4360">
            <w:pPr>
              <w:pStyle w:val="TableSubhead8pt"/>
            </w:pPr>
            <w:r>
              <w:t>Command line</w:t>
            </w:r>
          </w:p>
        </w:tc>
        <w:tc>
          <w:tcPr>
            <w:tcW w:w="4050" w:type="dxa"/>
            <w:tcBorders>
              <w:top w:val="nil"/>
              <w:bottom w:val="single" w:sz="36" w:space="0" w:color="00B388"/>
            </w:tcBorders>
          </w:tcPr>
          <w:p w14:paraId="336AF690" w14:textId="77777777" w:rsidR="000615E7" w:rsidRDefault="000615E7" w:rsidP="00CD4360">
            <w:pPr>
              <w:pStyle w:val="TableSubhead8pt"/>
            </w:pPr>
            <w:r>
              <w:t>Generated filenames</w:t>
            </w:r>
          </w:p>
        </w:tc>
      </w:tr>
      <w:tr w:rsidR="000615E7" w14:paraId="18F2419B" w14:textId="77777777" w:rsidTr="00CD4360">
        <w:trPr>
          <w:cantSplit/>
        </w:trPr>
        <w:tc>
          <w:tcPr>
            <w:tcW w:w="900" w:type="dxa"/>
          </w:tcPr>
          <w:p w14:paraId="72AFEF47" w14:textId="77777777" w:rsidR="000615E7" w:rsidRDefault="000615E7" w:rsidP="00CD4360">
            <w:pPr>
              <w:pStyle w:val="TableBody8pt"/>
            </w:pPr>
            <w:r>
              <w:t>Default</w:t>
            </w:r>
          </w:p>
        </w:tc>
        <w:tc>
          <w:tcPr>
            <w:tcW w:w="3690" w:type="dxa"/>
          </w:tcPr>
          <w:p w14:paraId="627B707A" w14:textId="77777777" w:rsidR="000615E7" w:rsidRDefault="000615E7" w:rsidP="00CD4360">
            <w:pPr>
              <w:pStyle w:val="TableBody8pt"/>
            </w:pPr>
            <w:r>
              <w:rPr>
                <w:rStyle w:val="CodingLanguage"/>
              </w:rPr>
              <w:t>./backup.sh</w:t>
            </w:r>
          </w:p>
        </w:tc>
        <w:tc>
          <w:tcPr>
            <w:tcW w:w="4050" w:type="dxa"/>
          </w:tcPr>
          <w:p w14:paraId="3496D190" w14:textId="77777777" w:rsidR="000615E7" w:rsidRDefault="000615E7" w:rsidP="00CD4360">
            <w:pPr>
              <w:pStyle w:val="TableBody8pt"/>
            </w:pPr>
            <w:r>
              <w:t xml:space="preserve">backup_swarm_&lt;vmname&gt;_&lt;timestamp&gt;.tgz, backup_ucp_&lt;ucpid&gt;_&lt;vmname&gt;_&lt;timestamp&gt;.tgz, backup_dtr_meta_&lt;replica_id&gt;_&lt;vmname&gt;_&lt;timestamp&gt;.tgz, backup_dtr_data_&lt;replica_id&gt;_&lt;vmname&gt;_&lt;timestamp&gt;.tgz and the corresponding </w:t>
            </w:r>
            <w:r>
              <w:rPr>
                <w:rStyle w:val="CodingLanguage"/>
              </w:rPr>
              <w:t>.vars.tgz</w:t>
            </w:r>
            <w:r>
              <w:t xml:space="preserve"> files</w:t>
            </w:r>
          </w:p>
        </w:tc>
      </w:tr>
      <w:tr w:rsidR="000615E7" w14:paraId="4CFE89B6" w14:textId="77777777" w:rsidTr="00CD4360">
        <w:trPr>
          <w:cantSplit/>
        </w:trPr>
        <w:tc>
          <w:tcPr>
            <w:tcW w:w="900" w:type="dxa"/>
          </w:tcPr>
          <w:p w14:paraId="20CB84F1" w14:textId="77777777" w:rsidR="000615E7" w:rsidRDefault="000615E7" w:rsidP="00CD4360">
            <w:pPr>
              <w:pStyle w:val="TableBody8pt"/>
            </w:pPr>
            <w:r>
              <w:t>Custom</w:t>
            </w:r>
          </w:p>
        </w:tc>
        <w:tc>
          <w:tcPr>
            <w:tcW w:w="3690" w:type="dxa"/>
          </w:tcPr>
          <w:p w14:paraId="3AB7DCC8" w14:textId="77777777" w:rsidR="000615E7" w:rsidRDefault="000615E7" w:rsidP="00CD4360">
            <w:pPr>
              <w:pStyle w:val="TableBody8pt"/>
            </w:pPr>
            <w:r>
              <w:rPr>
                <w:rStyle w:val="CodingLanguage"/>
              </w:rPr>
              <w:t>./backup.sh my_backup</w:t>
            </w:r>
          </w:p>
        </w:tc>
        <w:tc>
          <w:tcPr>
            <w:tcW w:w="4050" w:type="dxa"/>
          </w:tcPr>
          <w:p w14:paraId="3A9DA638" w14:textId="77777777" w:rsidR="000615E7" w:rsidRDefault="000615E7" w:rsidP="00CD4360">
            <w:pPr>
              <w:pStyle w:val="TableBody8pt"/>
            </w:pPr>
            <w:r>
              <w:t xml:space="preserve">my_backup_swarm.tgz, my_backup_ucp.tgz, my_backup_dtr_meta.tgz, my_backup_dtr_data.tgz, and the corresponding </w:t>
            </w:r>
            <w:r>
              <w:rPr>
                <w:rStyle w:val="CodingLanguage"/>
              </w:rPr>
              <w:t>.vars.tgz</w:t>
            </w:r>
            <w:r>
              <w:t xml:space="preserve"> files</w:t>
            </w:r>
          </w:p>
        </w:tc>
      </w:tr>
      <w:tr w:rsidR="000615E7" w14:paraId="112FE6E6" w14:textId="77777777" w:rsidTr="00CD4360">
        <w:trPr>
          <w:cantSplit/>
        </w:trPr>
        <w:tc>
          <w:tcPr>
            <w:tcW w:w="900" w:type="dxa"/>
          </w:tcPr>
          <w:p w14:paraId="5BF5DD03" w14:textId="77777777" w:rsidR="000615E7" w:rsidRDefault="000615E7" w:rsidP="00CD4360">
            <w:pPr>
              <w:pStyle w:val="TableBody8pt"/>
            </w:pPr>
            <w:r>
              <w:t>Date</w:t>
            </w:r>
          </w:p>
        </w:tc>
        <w:tc>
          <w:tcPr>
            <w:tcW w:w="3690" w:type="dxa"/>
          </w:tcPr>
          <w:p w14:paraId="022CAA63" w14:textId="77777777" w:rsidR="000615E7" w:rsidRDefault="000615E7" w:rsidP="00CD4360">
            <w:pPr>
              <w:pStyle w:val="TableBody8pt"/>
            </w:pPr>
            <w:r>
              <w:rPr>
                <w:rStyle w:val="CodingLanguage"/>
              </w:rPr>
              <w:t>./backup.sh $(date '+%Y_%m_%d_%H%M%S')</w:t>
            </w:r>
          </w:p>
        </w:tc>
        <w:tc>
          <w:tcPr>
            <w:tcW w:w="4050" w:type="dxa"/>
          </w:tcPr>
          <w:p w14:paraId="069159D5" w14:textId="77777777" w:rsidR="000615E7" w:rsidRDefault="000615E7" w:rsidP="00CD4360">
            <w:pPr>
              <w:pStyle w:val="TableBody8pt"/>
            </w:pPr>
            <w:r>
              <w:t xml:space="preserve">&lt;date&gt;_swarm.tgz, &lt;date&gt;_ucp.tgz, &lt;date&gt;_dtr_meta.tgz, &lt;date&gt;_dtr_data.tgz, and the corresponding </w:t>
            </w:r>
            <w:r>
              <w:rPr>
                <w:rStyle w:val="CodingLanguage"/>
              </w:rPr>
              <w:t>.vars.tgz</w:t>
            </w:r>
            <w:r>
              <w:t xml:space="preserve"> files</w:t>
            </w:r>
          </w:p>
        </w:tc>
      </w:tr>
    </w:tbl>
    <w:p w14:paraId="75B9B798" w14:textId="77777777" w:rsidR="000615E7" w:rsidRDefault="000615E7" w:rsidP="0058095B">
      <w:pPr>
        <w:pStyle w:val="BodyTextMetricHPELight10pt"/>
      </w:pPr>
    </w:p>
    <w:p w14:paraId="70C5400F" w14:textId="2602CA6E" w:rsidR="000615E7" w:rsidRDefault="000615E7" w:rsidP="0058095B">
      <w:pPr>
        <w:pStyle w:val="BodyTextMetricHPELight10pt"/>
      </w:pPr>
      <w:r>
        <w:t xml:space="preserve">In addition, the </w:t>
      </w:r>
      <w:r>
        <w:rPr>
          <w:rStyle w:val="CodingLanguage"/>
        </w:rPr>
        <w:t>backup.sh</w:t>
      </w:r>
      <w:r>
        <w:t xml:space="preserve"> script accepts an optional switch that will let you specify the location of the password file that will be passed to the </w:t>
      </w:r>
      <w:r>
        <w:rPr>
          <w:rStyle w:val="CodingLanguage"/>
        </w:rPr>
        <w:t>ansible-playbook</w:t>
      </w:r>
      <w:r>
        <w:t xml:space="preserve"> commands in the script. This is required if you have encrypted the </w:t>
      </w:r>
      <w:r w:rsidR="00234962">
        <w:rPr>
          <w:rStyle w:val="CodingLanguage"/>
        </w:rPr>
        <w:t>group_var</w:t>
      </w:r>
      <w:r w:rsidR="0083650F">
        <w:rPr>
          <w:rStyle w:val="CodingLanguage"/>
        </w:rPr>
        <w:t>s/all/vault</w:t>
      </w:r>
      <w:r>
        <w:t xml:space="preserve"> file. The general syntax for this script is as follows: </w:t>
      </w:r>
    </w:p>
    <w:p w14:paraId="5A376F04" w14:textId="77777777" w:rsidR="000615E7" w:rsidRPr="00ED3F8F" w:rsidRDefault="000615E7" w:rsidP="0058095B">
      <w:pPr>
        <w:pStyle w:val="BodyTextMetricHPELight10pt"/>
        <w:rPr>
          <w:rStyle w:val="CodingLanguage"/>
        </w:rPr>
      </w:pPr>
      <w:r w:rsidRPr="00ED3F8F">
        <w:rPr>
          <w:rStyle w:val="CodingLanguage"/>
        </w:rPr>
        <w:t>./backup.sh [ -v &lt;Vault Password File&gt; ] [ tag ]</w:t>
      </w:r>
    </w:p>
    <w:p w14:paraId="1BAAD821" w14:textId="77777777" w:rsidR="000615E7" w:rsidRDefault="000615E7" w:rsidP="000615E7">
      <w:pPr>
        <w:pStyle w:val="Heading4"/>
      </w:pPr>
      <w:bookmarkStart w:id="447" w:name="_Refd17e60168"/>
      <w:bookmarkStart w:id="448" w:name="_Tocd17e60168"/>
      <w:r>
        <w:lastRenderedPageBreak/>
        <w:t>Related playbooks</w:t>
      </w:r>
      <w:bookmarkEnd w:id="447"/>
      <w:bookmarkEnd w:id="448"/>
    </w:p>
    <w:p w14:paraId="04321E24" w14:textId="77777777" w:rsidR="000615E7" w:rsidRDefault="000615E7" w:rsidP="000615E7">
      <w:pPr>
        <w:pStyle w:val="BulletLevel1"/>
      </w:pPr>
      <w:r>
        <w:rPr>
          <w:rStyle w:val="CodingLanguage"/>
        </w:rPr>
        <w:t>playbooks/backup_swarm.yml</w:t>
      </w:r>
      <w:r>
        <w:t xml:space="preserve"> is used to back up the swarm data</w:t>
      </w:r>
    </w:p>
    <w:p w14:paraId="11BB0EBE" w14:textId="77777777" w:rsidR="000615E7" w:rsidRDefault="000615E7" w:rsidP="000615E7">
      <w:pPr>
        <w:pStyle w:val="BulletLevel1"/>
      </w:pPr>
      <w:r>
        <w:rPr>
          <w:rStyle w:val="CodingLanguage"/>
        </w:rPr>
        <w:t>playbooks/backup_ucp.yml</w:t>
      </w:r>
      <w:r>
        <w:t xml:space="preserve"> is used to back up UCP</w:t>
      </w:r>
    </w:p>
    <w:p w14:paraId="50314353" w14:textId="77777777" w:rsidR="000615E7" w:rsidRDefault="000615E7" w:rsidP="000615E7">
      <w:pPr>
        <w:pStyle w:val="BulletLevel1"/>
      </w:pPr>
      <w:r>
        <w:rPr>
          <w:rStyle w:val="CodingLanguage"/>
        </w:rPr>
        <w:t>playbooks/backup_dtr_meta.yml</w:t>
      </w:r>
      <w:r>
        <w:t xml:space="preserve"> is used to back up DTR metadata</w:t>
      </w:r>
    </w:p>
    <w:p w14:paraId="0CF098C1" w14:textId="77777777" w:rsidR="000615E7" w:rsidRDefault="000615E7" w:rsidP="000615E7">
      <w:pPr>
        <w:pStyle w:val="BulletLevel1LastBeforeBodycopy"/>
      </w:pPr>
      <w:r>
        <w:rPr>
          <w:rStyle w:val="CodingLanguage"/>
        </w:rPr>
        <w:t>playbooks/backup_dtr_images.yml</w:t>
      </w:r>
      <w:r>
        <w:t xml:space="preserve"> is used to back up DTR images</w:t>
      </w:r>
    </w:p>
    <w:p w14:paraId="0520D02D" w14:textId="77777777" w:rsidR="000615E7" w:rsidRDefault="000615E7" w:rsidP="000615E7">
      <w:pPr>
        <w:pStyle w:val="Heading3"/>
      </w:pPr>
      <w:bookmarkStart w:id="449" w:name="_Refd17e60206"/>
      <w:bookmarkStart w:id="450" w:name="_Tocd17e60206"/>
      <w:r>
        <w:t>Restoring your cluster after a disaster</w:t>
      </w:r>
      <w:bookmarkEnd w:id="449"/>
      <w:bookmarkEnd w:id="450"/>
    </w:p>
    <w:p w14:paraId="56DEFA54" w14:textId="77777777" w:rsidR="000615E7" w:rsidRDefault="000615E7" w:rsidP="0058095B">
      <w:pPr>
        <w:pStyle w:val="BodyTextMetricHPELight10pt"/>
      </w:pPr>
      <w:r>
        <w:t>The playbooks address a disaster recovery scenario where you have lost your entire cluster and all the VMs. Other scenarios and how to handle them are described in the Docker documentation including the following scenarios:</w:t>
      </w:r>
    </w:p>
    <w:p w14:paraId="43365A42" w14:textId="77777777" w:rsidR="000615E7" w:rsidRDefault="000615E7" w:rsidP="000615E7">
      <w:pPr>
        <w:pStyle w:val="BulletLevel1"/>
      </w:pPr>
      <w:r>
        <w:t>You have lost one UCP instance but your cluster still has the quorum. The easiest way is to recreate the missing UCP instance from scratch.</w:t>
      </w:r>
    </w:p>
    <w:p w14:paraId="1731657A" w14:textId="77777777" w:rsidR="000615E7" w:rsidRDefault="000615E7" w:rsidP="000615E7">
      <w:pPr>
        <w:pStyle w:val="BulletLevel1"/>
      </w:pPr>
      <w:r>
        <w:t>You have lost the quorum in your UCP cluster but there is still one UCP instance running.</w:t>
      </w:r>
    </w:p>
    <w:p w14:paraId="5D0EC871" w14:textId="77777777" w:rsidR="000615E7" w:rsidRDefault="000615E7" w:rsidP="000615E7">
      <w:pPr>
        <w:pStyle w:val="BulletLevel1"/>
      </w:pPr>
      <w:r>
        <w:t>You have lost one instance of DTR but still have a quorum of replicas. The easiest way is to recreate the missing DTR instance from scratch.</w:t>
      </w:r>
    </w:p>
    <w:p w14:paraId="1B2C9010" w14:textId="77777777" w:rsidR="000615E7" w:rsidRDefault="000615E7" w:rsidP="000615E7">
      <w:pPr>
        <w:pStyle w:val="BulletLevel1LastBeforeBodycopy"/>
      </w:pPr>
      <w:r>
        <w:t>You have lost the quorum of your DTR cluster but still have one DTR instance running.</w:t>
      </w:r>
    </w:p>
    <w:p w14:paraId="179F76B4" w14:textId="77777777" w:rsidR="000615E7" w:rsidRDefault="000615E7" w:rsidP="000615E7">
      <w:pPr>
        <w:pStyle w:val="Heading4"/>
      </w:pPr>
      <w:bookmarkStart w:id="451" w:name="_Before_you_restore"/>
      <w:bookmarkStart w:id="452" w:name="_Refd17e60249"/>
      <w:bookmarkStart w:id="453" w:name="_Tocd17e60249"/>
      <w:bookmarkEnd w:id="451"/>
      <w:r>
        <w:t>Before you restore</w:t>
      </w:r>
      <w:bookmarkEnd w:id="452"/>
      <w:bookmarkEnd w:id="453"/>
    </w:p>
    <w:p w14:paraId="5B999667" w14:textId="77777777" w:rsidR="000615E7" w:rsidRDefault="000615E7" w:rsidP="0058095B">
      <w:pPr>
        <w:pStyle w:val="BodyTextMetricHPELight10pt"/>
      </w:pPr>
      <w:r>
        <w:rPr>
          <w:rStyle w:val="BoldEmpha"/>
        </w:rPr>
        <w:t>Step 1.</w:t>
      </w:r>
      <w:r>
        <w:t xml:space="preserve"> Retrieve the backup files using your chosen backup solution and save them to a folder on your Ansible server. If you have used timestamps in the naming of your backup files, you can use them to determine the chronological order. If you used the </w:t>
      </w:r>
      <w:r>
        <w:rPr>
          <w:rStyle w:val="CodingLanguage"/>
        </w:rPr>
        <w:t>backup.sh</w:t>
      </w:r>
      <w:r>
        <w:t xml:space="preserve"> script specifying a date prefix, you can use that to identify the matching set of backup files. You should choose the files in the following reverse chronological order, from the most recent to the oldest file. Make sure you restore both the </w:t>
      </w:r>
      <w:r w:rsidRPr="00E025A0">
        <w:rPr>
          <w:rStyle w:val="CodingLanguage"/>
        </w:rPr>
        <w:t>*.tgz</w:t>
      </w:r>
      <w:r>
        <w:t xml:space="preserve"> and the </w:t>
      </w:r>
      <w:r w:rsidRPr="00E025A0">
        <w:rPr>
          <w:rStyle w:val="CodingLanguage"/>
        </w:rPr>
        <w:t>*.vars.tgz</w:t>
      </w:r>
      <w:r>
        <w:t xml:space="preserve"> files.</w:t>
      </w:r>
    </w:p>
    <w:p w14:paraId="2E2BE468" w14:textId="77777777" w:rsidR="000615E7" w:rsidRDefault="000615E7" w:rsidP="000001BE">
      <w:pPr>
        <w:pStyle w:val="NumberedList-Level1"/>
        <w:numPr>
          <w:ilvl w:val="0"/>
          <w:numId w:val="25"/>
        </w:numPr>
      </w:pPr>
      <w:r>
        <w:t>DTR images backup</w:t>
      </w:r>
    </w:p>
    <w:p w14:paraId="64E62E57" w14:textId="77777777" w:rsidR="000615E7" w:rsidRDefault="000615E7" w:rsidP="000615E7">
      <w:pPr>
        <w:pStyle w:val="NumberedList-Level1"/>
      </w:pPr>
      <w:r>
        <w:t>DTR metadata backup</w:t>
      </w:r>
    </w:p>
    <w:p w14:paraId="6D8CA129" w14:textId="77777777" w:rsidR="000615E7" w:rsidRDefault="000615E7" w:rsidP="000615E7">
      <w:pPr>
        <w:pStyle w:val="NumberedList-Level1"/>
      </w:pPr>
      <w:r>
        <w:t>UCP backup</w:t>
      </w:r>
    </w:p>
    <w:p w14:paraId="470F8EC4" w14:textId="77777777" w:rsidR="000615E7" w:rsidRDefault="000615E7" w:rsidP="000615E7">
      <w:pPr>
        <w:pStyle w:val="NumberedList-Level1LastBeforeBodycopy"/>
      </w:pPr>
      <w:r>
        <w:t>Swarm backup</w:t>
      </w:r>
    </w:p>
    <w:p w14:paraId="3AE4CC32" w14:textId="77777777" w:rsidR="000615E7" w:rsidRDefault="000615E7" w:rsidP="0058095B">
      <w:pPr>
        <w:pStyle w:val="BodyTextMetricHPELight10pt"/>
      </w:pPr>
      <w:r>
        <w:t xml:space="preserve">In this example, we will assume a set of backup files stored in </w:t>
      </w:r>
      <w:r>
        <w:rPr>
          <w:rStyle w:val="CodingLanguage"/>
        </w:rPr>
        <w:t>/root/restore</w:t>
      </w:r>
      <w:r>
        <w:t xml:space="preserve"> that were created specifying a date prefix. These will have names like </w:t>
      </w:r>
      <w:r>
        <w:rPr>
          <w:rStyle w:val="CodingLanguage"/>
        </w:rPr>
        <w:t>2018_04_17_151734_swarm.tgz</w:t>
      </w:r>
      <w:r>
        <w:t xml:space="preserve">, </w:t>
      </w:r>
      <w:r>
        <w:rPr>
          <w:rStyle w:val="CodingLanguage"/>
        </w:rPr>
        <w:t>2018_04_17_151734_ucp.tgz</w:t>
      </w:r>
      <w:r>
        <w:t xml:space="preserve">, etc and the corresponding </w:t>
      </w:r>
      <w:r>
        <w:rPr>
          <w:rStyle w:val="CodingLanguage"/>
        </w:rPr>
        <w:t>.vars.tgz</w:t>
      </w:r>
      <w:r>
        <w:t xml:space="preserve"> files.</w:t>
      </w:r>
    </w:p>
    <w:p w14:paraId="767A6F94" w14:textId="77777777" w:rsidR="000615E7" w:rsidRDefault="000615E7" w:rsidP="0058095B">
      <w:pPr>
        <w:pStyle w:val="BodyTextMetricHPELight10pt"/>
      </w:pPr>
      <w:r>
        <w:rPr>
          <w:rStyle w:val="BoldEmpha"/>
        </w:rPr>
        <w:t>Step 2:</w:t>
      </w:r>
      <w:r>
        <w:t xml:space="preserve"> Retrieve the DTR replica ID, the DTR version and the UCP version</w:t>
      </w:r>
    </w:p>
    <w:p w14:paraId="521783AA" w14:textId="77777777" w:rsidR="000615E7" w:rsidRDefault="000615E7" w:rsidP="0058095B">
      <w:pPr>
        <w:pStyle w:val="BodyTextMetricHPELight10pt"/>
      </w:pPr>
      <w:r>
        <w:t xml:space="preserve">To retrieve the ID of the replica that was backed up, as well as the version of DTR, you need to extract the data from the </w:t>
      </w:r>
      <w:r>
        <w:rPr>
          <w:rStyle w:val="CodingLanguage"/>
        </w:rPr>
        <w:t>.vars.tgz</w:t>
      </w:r>
      <w:r>
        <w:t xml:space="preserve"> file associated with the archive of the DTR metadata. You can retrieve this as follows: </w:t>
      </w:r>
    </w:p>
    <w:p w14:paraId="6B22F72F" w14:textId="77202929" w:rsidR="000615E7" w:rsidRPr="002E1C1E" w:rsidRDefault="000615E7" w:rsidP="0058095B">
      <w:pPr>
        <w:pStyle w:val="BodyTextMetricHPELight10pt"/>
        <w:rPr>
          <w:rStyle w:val="CodingLanguage"/>
        </w:rPr>
      </w:pPr>
      <w:r w:rsidRPr="002E1C1E">
        <w:rPr>
          <w:rStyle w:val="CodingLanguage"/>
        </w:rPr>
        <w:t># tar -Oxf /root/restore/2018_04_17_151734_dtr_meta.vars.tgz meta.yml</w:t>
      </w:r>
      <w:r w:rsidRPr="002E1C1E">
        <w:rPr>
          <w:rStyle w:val="CodingLanguage"/>
        </w:rPr>
        <w:br/>
        <w:t>backup_node="hpe-dtr01"</w:t>
      </w:r>
      <w:r w:rsidRPr="002E1C1E">
        <w:rPr>
          <w:rStyle w:val="CodingLanguage"/>
        </w:rPr>
        <w:br/>
        <w:t>replica_id="ad5204e8a4d0"</w:t>
      </w:r>
      <w:r w:rsidRPr="002E1C1E">
        <w:rPr>
          <w:rStyle w:val="CodingLanguage"/>
        </w:rPr>
        <w:br/>
        <w:t>backup_source=""</w:t>
      </w:r>
      <w:r w:rsidRPr="002E1C1E">
        <w:rPr>
          <w:rStyle w:val="CodingLanguage"/>
        </w:rPr>
        <w:br/>
        <w:t>ucp_version=""</w:t>
      </w:r>
      <w:r w:rsidRPr="002E1C1E">
        <w:rPr>
          <w:rStyle w:val="CodingLanguage"/>
        </w:rPr>
        <w:br/>
        <w:t>dtr_version="2.4.3"</w:t>
      </w:r>
      <w:r w:rsidRPr="002E1C1E">
        <w:rPr>
          <w:rStyle w:val="CodingLanguage"/>
        </w:rPr>
        <w:br/>
      </w:r>
    </w:p>
    <w:p w14:paraId="3771AB87" w14:textId="27D7FF4F" w:rsidR="000615E7" w:rsidRPr="002E1C1E" w:rsidRDefault="000615E7" w:rsidP="0058095B">
      <w:pPr>
        <w:pStyle w:val="BodyTextMetricHPELight10pt"/>
        <w:rPr>
          <w:rStyle w:val="CodingLanguage"/>
        </w:rPr>
      </w:pPr>
      <w:r w:rsidRPr="002E1C1E">
        <w:rPr>
          <w:rStyle w:val="CodingLanguage"/>
        </w:rPr>
        <w:t># tar -Oxf /root/restore/2018_04_17_151734_ucp.vars.tgz meta.yml</w:t>
      </w:r>
      <w:r w:rsidRPr="002E1C1E">
        <w:rPr>
          <w:rStyle w:val="CodingLanguage"/>
        </w:rPr>
        <w:br/>
        <w:t>backup_node="hpe-ucp01"</w:t>
      </w:r>
      <w:r w:rsidRPr="002E1C1E">
        <w:rPr>
          <w:rStyle w:val="CodingLanguage"/>
        </w:rPr>
        <w:br/>
        <w:t>replica_id=""</w:t>
      </w:r>
      <w:r w:rsidRPr="002E1C1E">
        <w:rPr>
          <w:rStyle w:val="CodingLanguage"/>
        </w:rPr>
        <w:br/>
        <w:t>backup_source=""</w:t>
      </w:r>
      <w:r w:rsidRPr="002E1C1E">
        <w:rPr>
          <w:rStyle w:val="CodingLanguage"/>
        </w:rPr>
        <w:br/>
        <w:t>ucp_version="</w:t>
      </w:r>
      <w:r>
        <w:rPr>
          <w:rStyle w:val="CodingLanguage"/>
        </w:rPr>
        <w:t>3</w:t>
      </w:r>
      <w:r w:rsidRPr="002E1C1E">
        <w:rPr>
          <w:rStyle w:val="CodingLanguage"/>
        </w:rPr>
        <w:t>.</w:t>
      </w:r>
      <w:r>
        <w:rPr>
          <w:rStyle w:val="CodingLanguage"/>
        </w:rPr>
        <w:t>0</w:t>
      </w:r>
      <w:r w:rsidRPr="002E1C1E">
        <w:rPr>
          <w:rStyle w:val="CodingLanguage"/>
        </w:rPr>
        <w:t>.</w:t>
      </w:r>
      <w:r>
        <w:rPr>
          <w:rStyle w:val="CodingLanguage"/>
        </w:rPr>
        <w:t>4</w:t>
      </w:r>
      <w:r w:rsidRPr="002E1C1E">
        <w:rPr>
          <w:rStyle w:val="CodingLanguage"/>
        </w:rPr>
        <w:t>"</w:t>
      </w:r>
      <w:r w:rsidRPr="002E1C1E">
        <w:rPr>
          <w:rStyle w:val="CodingLanguage"/>
        </w:rPr>
        <w:br/>
        <w:t>dtr_version=""</w:t>
      </w:r>
    </w:p>
    <w:p w14:paraId="1ECE31C9" w14:textId="77777777" w:rsidR="000615E7" w:rsidRDefault="000615E7" w:rsidP="0058095B">
      <w:pPr>
        <w:pStyle w:val="BodyTextMetricHPELight10pt"/>
      </w:pPr>
      <w:r>
        <w:t>Take note of the replica ID (</w:t>
      </w:r>
      <w:r w:rsidRPr="00966C74">
        <w:rPr>
          <w:rStyle w:val="CodingLanguage"/>
        </w:rPr>
        <w:t>ad5204e8a4d0</w:t>
      </w:r>
      <w:r>
        <w:t>), the version of DTR (</w:t>
      </w:r>
      <w:r w:rsidRPr="00966C74">
        <w:rPr>
          <w:rStyle w:val="CodingLanguage"/>
        </w:rPr>
        <w:t>2.</w:t>
      </w:r>
      <w:r>
        <w:rPr>
          <w:rStyle w:val="CodingLanguage"/>
        </w:rPr>
        <w:t>5</w:t>
      </w:r>
      <w:r w:rsidRPr="00966C74">
        <w:rPr>
          <w:rStyle w:val="CodingLanguage"/>
        </w:rPr>
        <w:t>.3</w:t>
      </w:r>
      <w:r>
        <w:t>) and the version of UCP (</w:t>
      </w:r>
      <w:r>
        <w:rPr>
          <w:rStyle w:val="CodingLanguage"/>
        </w:rPr>
        <w:t>3</w:t>
      </w:r>
      <w:r w:rsidRPr="00966C74">
        <w:rPr>
          <w:rStyle w:val="CodingLanguage"/>
        </w:rPr>
        <w:t>.</w:t>
      </w:r>
      <w:r>
        <w:rPr>
          <w:rStyle w:val="CodingLanguage"/>
        </w:rPr>
        <w:t>0</w:t>
      </w:r>
      <w:r w:rsidRPr="00966C74">
        <w:rPr>
          <w:rStyle w:val="CodingLanguage"/>
        </w:rPr>
        <w:t>.</w:t>
      </w:r>
      <w:r>
        <w:rPr>
          <w:rStyle w:val="CodingLanguage"/>
        </w:rPr>
        <w:t>4</w:t>
      </w:r>
      <w:r>
        <w:t>).</w:t>
      </w:r>
    </w:p>
    <w:p w14:paraId="6758BA64" w14:textId="1FF24FAE" w:rsidR="000615E7" w:rsidRDefault="000615E7" w:rsidP="0058095B">
      <w:pPr>
        <w:pStyle w:val="BodyTextMetricHPELight10pt"/>
      </w:pPr>
      <w:r>
        <w:rPr>
          <w:rStyle w:val="BoldEmpha"/>
        </w:rPr>
        <w:t>Step 3:</w:t>
      </w:r>
      <w:r>
        <w:t xml:space="preserve"> Populate the </w:t>
      </w:r>
      <w:r>
        <w:rPr>
          <w:rStyle w:val="CodingLanguage"/>
        </w:rPr>
        <w:t>group_vars/</w:t>
      </w:r>
      <w:r w:rsidR="0083650F">
        <w:rPr>
          <w:rStyle w:val="CodingLanguage"/>
        </w:rPr>
        <w:t>all/</w:t>
      </w:r>
      <w:r>
        <w:rPr>
          <w:rStyle w:val="CodingLanguage"/>
        </w:rPr>
        <w:t>backups</w:t>
      </w:r>
      <w:r>
        <w:t xml:space="preserve"> file</w:t>
      </w:r>
    </w:p>
    <w:p w14:paraId="51F38E61" w14:textId="77777777" w:rsidR="000615E7" w:rsidRPr="002E1C1E" w:rsidRDefault="000615E7" w:rsidP="0058095B">
      <w:pPr>
        <w:pStyle w:val="BodyTextMetricHPELight10pt"/>
        <w:rPr>
          <w:rStyle w:val="CodingLanguage"/>
        </w:rPr>
      </w:pPr>
      <w:r w:rsidRPr="002E1C1E">
        <w:rPr>
          <w:rStyle w:val="CodingLanguage"/>
        </w:rPr>
        <w:lastRenderedPageBreak/>
        <w:t>backup_swarm: "/root/restore/2018_04_17_151734_swarm.tgz"</w:t>
      </w:r>
      <w:r w:rsidRPr="002E1C1E">
        <w:rPr>
          <w:rStyle w:val="CodingLanguage"/>
        </w:rPr>
        <w:br/>
        <w:t>backup_ucp: "/root/restore/2018_04_17_151734_ucp.tgz"</w:t>
      </w:r>
      <w:r w:rsidRPr="002E1C1E">
        <w:rPr>
          <w:rStyle w:val="CodingLanguage"/>
        </w:rPr>
        <w:br/>
        <w:t>backup_dtr_meta: "/root/restore/2018_04_17_151734_dtr_meta.tgz"</w:t>
      </w:r>
      <w:r w:rsidRPr="002E1C1E">
        <w:rPr>
          <w:rStyle w:val="CodingLanguage"/>
        </w:rPr>
        <w:br/>
        <w:t>backup_dtr_data: "/root/restore/2018_04_17_151734_dtr_data.tgz"</w:t>
      </w:r>
      <w:r w:rsidRPr="002E1C1E">
        <w:rPr>
          <w:rStyle w:val="CodingLanguage"/>
        </w:rPr>
        <w:br/>
        <w:t>backup_dtr_id: "ad5204e8a4d0"</w:t>
      </w:r>
      <w:r w:rsidRPr="002E1C1E">
        <w:rPr>
          <w:rStyle w:val="CodingLanguage"/>
        </w:rPr>
        <w:br/>
        <w:t>backup_dest: "/root/backups"</w:t>
      </w:r>
      <w:r w:rsidRPr="002E1C1E">
        <w:rPr>
          <w:rStyle w:val="CodingLanguage"/>
        </w:rPr>
        <w:br/>
        <w:t>backup_server: &lt;IP of your ansible box&gt;</w:t>
      </w:r>
    </w:p>
    <w:p w14:paraId="07AA0957" w14:textId="2DE77F28" w:rsidR="000615E7" w:rsidRDefault="000615E7" w:rsidP="0058095B">
      <w:pPr>
        <w:pStyle w:val="BodyTextMetricHPELight10pt"/>
      </w:pPr>
      <w:r>
        <w:t xml:space="preserve">You should populate your </w:t>
      </w:r>
      <w:r>
        <w:rPr>
          <w:rStyle w:val="CodingLanguage"/>
        </w:rPr>
        <w:t>group_vars/</w:t>
      </w:r>
      <w:r w:rsidR="0083650F">
        <w:rPr>
          <w:rStyle w:val="CodingLanguage"/>
        </w:rPr>
        <w:t>all/</w:t>
      </w:r>
      <w:r>
        <w:rPr>
          <w:rStyle w:val="CodingLanguage"/>
        </w:rPr>
        <w:t>backups</w:t>
      </w:r>
      <w:r>
        <w:t xml:space="preserve"> file as above, with the </w:t>
      </w:r>
      <w:r>
        <w:rPr>
          <w:rStyle w:val="CodingLanguage"/>
        </w:rPr>
        <w:t>backup_dtr_id</w:t>
      </w:r>
      <w:r>
        <w:t xml:space="preserve"> variable containing the value you retrieved in the preceding step as </w:t>
      </w:r>
      <w:r>
        <w:rPr>
          <w:rStyle w:val="CodingLanguage"/>
        </w:rPr>
        <w:t>replica_id="</w:t>
      </w:r>
      <w:r>
        <w:rPr>
          <w:rStyle w:val="BoldEmpha"/>
        </w:rPr>
        <w:t>ad5204e8a4d0</w:t>
      </w:r>
      <w:r>
        <w:rPr>
          <w:rStyle w:val="CodingLanguage"/>
        </w:rPr>
        <w:t>"</w:t>
      </w:r>
      <w:r>
        <w:t>.</w:t>
      </w:r>
    </w:p>
    <w:p w14:paraId="213509E0" w14:textId="6B09590F" w:rsidR="000615E7" w:rsidRDefault="000615E7" w:rsidP="0058095B">
      <w:pPr>
        <w:pStyle w:val="BodyTextMetricHPELight10pt"/>
      </w:pPr>
      <w:r>
        <w:rPr>
          <w:rStyle w:val="BoldEmpha"/>
        </w:rPr>
        <w:t>Step 4:</w:t>
      </w:r>
      <w:r>
        <w:t xml:space="preserve"> Verify that your </w:t>
      </w:r>
      <w:r w:rsidR="00234962">
        <w:rPr>
          <w:rStyle w:val="CodingLanguage"/>
        </w:rPr>
        <w:t>group_var</w:t>
      </w:r>
      <w:r w:rsidR="00B0382D">
        <w:rPr>
          <w:rStyle w:val="CodingLanguage"/>
        </w:rPr>
        <w:t>s/all/vars</w:t>
      </w:r>
      <w:r>
        <w:t xml:space="preserve"> file specifies the correct versions of DTR and UCP.</w:t>
      </w:r>
    </w:p>
    <w:p w14:paraId="0AC8A3DB" w14:textId="2E04D417" w:rsidR="000615E7" w:rsidRDefault="000615E7" w:rsidP="0058095B">
      <w:pPr>
        <w:pStyle w:val="BodyTextMetricHPELight10pt"/>
      </w:pPr>
      <w:r>
        <w:t xml:space="preserve">The playbooks use the versions of UCP and DTR as specified in your </w:t>
      </w:r>
      <w:r w:rsidR="00234962">
        <w:rPr>
          <w:rStyle w:val="CodingLanguage"/>
        </w:rPr>
        <w:t>group_var</w:t>
      </w:r>
      <w:r w:rsidR="00B0382D">
        <w:rPr>
          <w:rStyle w:val="CodingLanguage"/>
        </w:rPr>
        <w:t>s/all/vars</w:t>
      </w:r>
      <w:r>
        <w:t xml:space="preserve"> file to restore your backups. You must ensure that the versions specified in your current </w:t>
      </w:r>
      <w:r w:rsidR="00234962">
        <w:rPr>
          <w:rStyle w:val="CodingLanguage"/>
        </w:rPr>
        <w:t>group_var</w:t>
      </w:r>
      <w:r w:rsidR="00B0382D">
        <w:rPr>
          <w:rStyle w:val="CodingLanguage"/>
        </w:rPr>
        <w:t>s/all/vars</w:t>
      </w:r>
      <w:r>
        <w:t xml:space="preserve"> file correspond to the versions in the backups as determined above. </w:t>
      </w:r>
    </w:p>
    <w:p w14:paraId="4E42B4FE" w14:textId="37B9354E" w:rsidR="000615E7" w:rsidRPr="002E1C1E" w:rsidRDefault="000615E7" w:rsidP="0058095B">
      <w:pPr>
        <w:pStyle w:val="BodyTextMetricHPELight10pt"/>
        <w:rPr>
          <w:rStyle w:val="CodingLanguage"/>
        </w:rPr>
      </w:pPr>
      <w:r w:rsidRPr="002E1C1E">
        <w:rPr>
          <w:rStyle w:val="CodingLanguage"/>
        </w:rPr>
        <w:t># cat </w:t>
      </w:r>
      <w:r w:rsidR="00234962">
        <w:rPr>
          <w:rStyle w:val="CodingLanguage"/>
        </w:rPr>
        <w:t>group_var</w:t>
      </w:r>
      <w:r w:rsidR="00B0382D">
        <w:rPr>
          <w:rStyle w:val="CodingLanguage"/>
        </w:rPr>
        <w:t>s/all/vars</w:t>
      </w:r>
      <w:r w:rsidRPr="002E1C1E">
        <w:rPr>
          <w:rStyle w:val="CodingLanguage"/>
        </w:rPr>
        <w:t> | grep d</w:t>
      </w:r>
      <w:r>
        <w:rPr>
          <w:rStyle w:val="CodingLanguage"/>
        </w:rPr>
        <w:t>tr_version</w:t>
      </w:r>
      <w:r>
        <w:rPr>
          <w:rStyle w:val="CodingLanguage"/>
        </w:rPr>
        <w:br/>
        <w:t>dtr_version: '2.5.3'</w:t>
      </w:r>
    </w:p>
    <w:p w14:paraId="70264318" w14:textId="1DFCDAEB" w:rsidR="000615E7" w:rsidRPr="002E1C1E" w:rsidRDefault="000615E7" w:rsidP="0058095B">
      <w:pPr>
        <w:pStyle w:val="BodyTextMetricHPELight10pt"/>
        <w:rPr>
          <w:rStyle w:val="CodingLanguage"/>
        </w:rPr>
      </w:pPr>
      <w:r>
        <w:br/>
      </w:r>
      <w:r w:rsidRPr="002E1C1E">
        <w:rPr>
          <w:rStyle w:val="CodingLanguage"/>
        </w:rPr>
        <w:t># cat </w:t>
      </w:r>
      <w:r w:rsidR="00234962">
        <w:rPr>
          <w:rStyle w:val="CodingLanguage"/>
        </w:rPr>
        <w:t>group_var</w:t>
      </w:r>
      <w:r w:rsidR="00B0382D">
        <w:rPr>
          <w:rStyle w:val="CodingLanguage"/>
        </w:rPr>
        <w:t>s/all/vars</w:t>
      </w:r>
      <w:r w:rsidRPr="002E1C1E">
        <w:rPr>
          <w:rStyle w:val="CodingLanguage"/>
        </w:rPr>
        <w:t> | grep u</w:t>
      </w:r>
      <w:r>
        <w:rPr>
          <w:rStyle w:val="CodingLanguage"/>
        </w:rPr>
        <w:t>cp_version</w:t>
      </w:r>
      <w:r>
        <w:rPr>
          <w:rStyle w:val="CodingLanguage"/>
        </w:rPr>
        <w:br/>
        <w:t>ucp_version: '3.0.4'</w:t>
      </w:r>
    </w:p>
    <w:p w14:paraId="06E8F339" w14:textId="77777777" w:rsidR="000615E7" w:rsidRDefault="000615E7" w:rsidP="0058095B">
      <w:pPr>
        <w:pStyle w:val="BodyTextMetricHPELight10pt"/>
      </w:pPr>
      <w:r>
        <w:rPr>
          <w:rStyle w:val="BoldEmpha"/>
        </w:rPr>
        <w:t>Step 5:</w:t>
      </w:r>
      <w:r>
        <w:t xml:space="preserve"> Restore UCP admin credentials if required</w:t>
      </w:r>
    </w:p>
    <w:p w14:paraId="31C77CCB" w14:textId="7BCC88D2" w:rsidR="000615E7" w:rsidRDefault="000615E7" w:rsidP="0058095B">
      <w:pPr>
        <w:pStyle w:val="BodyTextMetricHPELight10pt"/>
      </w:pPr>
      <w:r>
        <w:t xml:space="preserve">You must ensure that the UCP admin credentials in your current </w:t>
      </w:r>
      <w:r w:rsidR="00234962">
        <w:rPr>
          <w:rStyle w:val="CodingLanguage"/>
        </w:rPr>
        <w:t>group_var</w:t>
      </w:r>
      <w:r w:rsidR="00B0382D">
        <w:rPr>
          <w:rStyle w:val="CodingLanguage"/>
        </w:rPr>
        <w:t>s/all/vars</w:t>
      </w:r>
      <w:r>
        <w:t xml:space="preserve"> file are those that were in effect when you generated the backup files. If they have changed since then, you must restore the original credentials for the duration of the restore procedure.</w:t>
      </w:r>
    </w:p>
    <w:p w14:paraId="4D0B3C3B" w14:textId="6B4EA1DE" w:rsidR="000615E7" w:rsidRDefault="000615E7" w:rsidP="0058095B">
      <w:pPr>
        <w:pStyle w:val="BodyTextMetricHPELight10pt"/>
      </w:pPr>
      <w:r>
        <w:rPr>
          <w:rStyle w:val="BoldEmpha"/>
        </w:rPr>
        <w:t>Step 6:</w:t>
      </w:r>
      <w:r>
        <w:t xml:space="preserve"> Restore your inventory (</w:t>
      </w:r>
      <w:r w:rsidR="007230C9">
        <w:rPr>
          <w:rStyle w:val="CodingLanguage"/>
        </w:rPr>
        <w:t>hosts</w:t>
      </w:r>
      <w:r>
        <w:t>)</w:t>
      </w:r>
    </w:p>
    <w:p w14:paraId="43127E06" w14:textId="77777777" w:rsidR="000615E7" w:rsidRDefault="000615E7" w:rsidP="0058095B">
      <w:pPr>
        <w:pStyle w:val="BodyTextMetricHPELight10pt"/>
      </w:pPr>
      <w:r>
        <w:t xml:space="preserve">Your inventory must reflect the environment that was present when the backup files were created. You can find a copy of the inventory as it was when the backup was taken in the </w:t>
      </w:r>
      <w:r>
        <w:rPr>
          <w:rStyle w:val="CodingLanguage"/>
        </w:rPr>
        <w:t>*.vars.tgz</w:t>
      </w:r>
      <w:r>
        <w:t xml:space="preserve"> files. </w:t>
      </w:r>
    </w:p>
    <w:p w14:paraId="377976CF" w14:textId="77777777" w:rsidR="000615E7" w:rsidRDefault="000615E7" w:rsidP="000615E7">
      <w:pPr>
        <w:pStyle w:val="Heading4"/>
      </w:pPr>
      <w:bookmarkStart w:id="454" w:name="_Refd17e60386"/>
      <w:bookmarkStart w:id="455" w:name="_Tocd17e60386"/>
      <w:r>
        <w:t>Restore UCP and DTR</w:t>
      </w:r>
      <w:bookmarkEnd w:id="454"/>
      <w:bookmarkEnd w:id="455"/>
    </w:p>
    <w:p w14:paraId="49CFB9BE" w14:textId="77777777" w:rsidR="000615E7" w:rsidRDefault="000615E7" w:rsidP="000615E7">
      <w:pPr>
        <w:pStyle w:val="MISCNote-Ruleabove"/>
      </w:pPr>
      <w:r>
        <w:t>Warning</w:t>
      </w:r>
    </w:p>
    <w:p w14:paraId="41157FFF" w14:textId="77777777" w:rsidR="000615E7" w:rsidRDefault="000615E7" w:rsidP="000615E7">
      <w:pPr>
        <w:pStyle w:val="MISCNote-Rulebelow"/>
      </w:pPr>
      <w:r>
        <w:t xml:space="preserve">This procedure is aimed at restoring a cluster after a disaster. It assumes you have lost all the VMs in your cluster and want to redeploy using data that you backed up earlier. The solution follows Docker best practice, which means the swarm artifacts are not restored. You will need to restore your Docker volumes and your applications (stacks and services) when this procedure is complete. </w:t>
      </w:r>
    </w:p>
    <w:p w14:paraId="70DC2889" w14:textId="77777777" w:rsidR="000615E7" w:rsidRDefault="000615E7" w:rsidP="000001BE">
      <w:pPr>
        <w:pStyle w:val="NumberedList-Level1"/>
        <w:numPr>
          <w:ilvl w:val="0"/>
          <w:numId w:val="26"/>
        </w:numPr>
      </w:pPr>
      <w:r>
        <w:t xml:space="preserve">Ensure that you have completed all the preliminary steps as outlined in the section </w:t>
      </w:r>
      <w:hyperlink w:anchor="_Before_you_restore" w:history="1">
        <w:r w:rsidRPr="006064CA">
          <w:rPr>
            <w:rStyle w:val="Hyperlink"/>
          </w:rPr>
          <w:t>Before you restore</w:t>
        </w:r>
      </w:hyperlink>
      <w:r>
        <w:t>.</w:t>
      </w:r>
    </w:p>
    <w:p w14:paraId="490BF3E0" w14:textId="77777777" w:rsidR="000615E7" w:rsidRDefault="000615E7" w:rsidP="000615E7">
      <w:pPr>
        <w:pStyle w:val="NumberedList-Level1"/>
      </w:pPr>
      <w:r>
        <w:t xml:space="preserve">Run the restore playbook </w:t>
      </w:r>
    </w:p>
    <w:p w14:paraId="6D879E77" w14:textId="4089152C" w:rsidR="002D6F76" w:rsidRPr="00BB4923" w:rsidRDefault="000615E7" w:rsidP="002D6F76">
      <w:pPr>
        <w:pStyle w:val="NumberedList-Level1-2ndparagraph"/>
        <w:rPr>
          <w:rStyle w:val="CodingLanguage"/>
        </w:rPr>
      </w:pPr>
      <w:r w:rsidRPr="00BB4923">
        <w:rPr>
          <w:rStyle w:val="CodingLanguage"/>
        </w:rPr>
        <w:t>ansible-playbook -i </w:t>
      </w:r>
      <w:r w:rsidR="007230C9">
        <w:rPr>
          <w:rStyle w:val="CodingLanguage"/>
        </w:rPr>
        <w:t>hosts</w:t>
      </w:r>
      <w:r w:rsidRPr="00BB4923">
        <w:rPr>
          <w:rStyle w:val="CodingLanguage"/>
        </w:rPr>
        <w:t> restore.yml</w:t>
      </w:r>
    </w:p>
    <w:p w14:paraId="055B7930" w14:textId="1BECED52" w:rsidR="002D6F76" w:rsidRDefault="002D6F76" w:rsidP="002D6F76">
      <w:pPr>
        <w:pStyle w:val="NumberedList-Level1LastBeforeBodycopy"/>
      </w:pPr>
      <w:r w:rsidRPr="002D6F76">
        <w:t>Reload you</w:t>
      </w:r>
      <w:r>
        <w:t>r</w:t>
      </w:r>
      <w:r w:rsidRPr="002D6F76">
        <w:t xml:space="preserve"> Docker licence,</w:t>
      </w:r>
      <w:r>
        <w:t xml:space="preserve"> using the Docker UCP UI under </w:t>
      </w:r>
      <w:r w:rsidRPr="002D6F76">
        <w:rPr>
          <w:rStyle w:val="CodingLanguage"/>
        </w:rPr>
        <w:t>Admin Settings -&gt; Licence</w:t>
      </w:r>
      <w:r w:rsidRPr="002D6F76">
        <w:t xml:space="preserve">  </w:t>
      </w:r>
      <w:r>
        <w:t xml:space="preserve">or directly by using the route </w:t>
      </w:r>
      <w:r w:rsidRPr="002D6F76">
        <w:rPr>
          <w:rStyle w:val="CodingLanguage"/>
        </w:rPr>
        <w:t>/manage/settings/license</w:t>
      </w:r>
      <w:r w:rsidRPr="002D6F76">
        <w:t>.</w:t>
      </w:r>
    </w:p>
    <w:p w14:paraId="56B9CF61"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49" w:anchor="get-the-security-scanning-license">
        <w:r>
          <w:rPr>
            <w:rStyle w:val="Hyperlink"/>
          </w:rPr>
          <w:t>here</w:t>
        </w:r>
      </w:hyperlink>
      <w:r>
        <w:t>.</w:t>
      </w:r>
    </w:p>
    <w:p w14:paraId="3155976D" w14:textId="77777777" w:rsidR="000615E7" w:rsidRDefault="000615E7" w:rsidP="0058095B">
      <w:pPr>
        <w:pStyle w:val="BodyTextMetricHPELight10pt"/>
      </w:pPr>
      <w:r>
        <w:t>You are now ready to restore your Docker volumes and your applications.</w:t>
      </w:r>
    </w:p>
    <w:p w14:paraId="3B9F0C9C" w14:textId="77777777" w:rsidR="000615E7" w:rsidRDefault="000615E7" w:rsidP="000615E7">
      <w:pPr>
        <w:pStyle w:val="Heading4"/>
      </w:pPr>
      <w:bookmarkStart w:id="456" w:name="_Refd17e60426"/>
      <w:bookmarkStart w:id="457" w:name="_Tocd17e60426"/>
      <w:r>
        <w:lastRenderedPageBreak/>
        <w:t>Restore DTR metadata and DTR images</w:t>
      </w:r>
      <w:bookmarkEnd w:id="456"/>
      <w:bookmarkEnd w:id="457"/>
    </w:p>
    <w:p w14:paraId="5FB3989B" w14:textId="77777777" w:rsidR="000615E7" w:rsidRDefault="000615E7" w:rsidP="000615E7">
      <w:pPr>
        <w:pStyle w:val="MISCNote-Ruleabove"/>
      </w:pPr>
      <w:r>
        <w:t>Note</w:t>
      </w:r>
    </w:p>
    <w:p w14:paraId="07F26DA5" w14:textId="77777777" w:rsidR="000615E7" w:rsidRDefault="000615E7" w:rsidP="000615E7">
      <w:pPr>
        <w:pStyle w:val="MISCNote-Rulebelow"/>
      </w:pPr>
      <w:r>
        <w:t>This procedure restores DTR metadata and images and assumes you have lost all the DTR VMs in your cluster. It will redeploy using the DTR data that you backed up earlier and will also restore the images if the folder exported by the NFS VM is empty.</w:t>
      </w:r>
    </w:p>
    <w:p w14:paraId="7A6505AA" w14:textId="77777777" w:rsidR="000615E7" w:rsidRDefault="000615E7" w:rsidP="000001BE">
      <w:pPr>
        <w:pStyle w:val="NumberedList-Level1"/>
        <w:numPr>
          <w:ilvl w:val="0"/>
          <w:numId w:val="27"/>
        </w:numPr>
      </w:pPr>
      <w:r>
        <w:t xml:space="preserve">Ensure that you have completed all the preliminary steps as outlined in the section </w:t>
      </w:r>
      <w:hyperlink w:anchor="_Before_you_restore" w:history="1">
        <w:r w:rsidRPr="006064CA">
          <w:rPr>
            <w:rStyle w:val="Hyperlink"/>
          </w:rPr>
          <w:t>Before you restore</w:t>
        </w:r>
      </w:hyperlink>
      <w:r>
        <w:t xml:space="preserve">. In this scenario, you need the archives for the DTR metadata and the DTR images. </w:t>
      </w:r>
    </w:p>
    <w:p w14:paraId="109749D7" w14:textId="77777777" w:rsidR="00365954" w:rsidRDefault="000615E7" w:rsidP="000E242D">
      <w:pPr>
        <w:pStyle w:val="NumberedList-Level1"/>
      </w:pPr>
      <w:r>
        <w:t>Ensure that all the DTR VMs listed in your inventory are destroyed, using the vSphere Web Client to delete them if required. If you want to restore the DTR images you should also delete the NFS VM.</w:t>
      </w:r>
    </w:p>
    <w:p w14:paraId="16F872FB" w14:textId="77777777" w:rsidR="000615E7" w:rsidRDefault="000615E7" w:rsidP="000E242D">
      <w:pPr>
        <w:pStyle w:val="NumberedList-Level1"/>
      </w:pPr>
      <w:r>
        <w:t xml:space="preserve">Remove the DTR nodes from the swarm by running the </w:t>
      </w:r>
      <w:r>
        <w:rPr>
          <w:rStyle w:val="CodingLanguage"/>
        </w:rPr>
        <w:t>docker node rm &lt;DTR node&gt;</w:t>
      </w:r>
      <w:r>
        <w:t xml:space="preserve"> command on a UCP node for each DTR node in your cluster. The following example shows the sequence of commands to use to remove the DTR nodes: </w:t>
      </w:r>
    </w:p>
    <w:p w14:paraId="545FD1A9" w14:textId="773D42C7" w:rsidR="000615E7" w:rsidRDefault="000615E7" w:rsidP="0058095B">
      <w:pPr>
        <w:pStyle w:val="BodyTextMetricHPELight10pt"/>
      </w:pPr>
      <w:r w:rsidRPr="00DC2620">
        <w:rPr>
          <w:rStyle w:val="CodingLanguage"/>
        </w:rPr>
        <w:t># docker node ls</w:t>
      </w:r>
      <w:r>
        <w:br/>
      </w:r>
      <w:r w:rsidRPr="00DC2620">
        <w:rPr>
          <w:rStyle w:val="CodingLanguage"/>
        </w:rPr>
        <w:t xml:space="preserve">ID       HOSTNAME                     STATUS              AVAILABILITY         </w:t>
      </w:r>
      <w:r w:rsidRPr="00DC2620">
        <w:rPr>
          <w:rStyle w:val="CodingLanguage"/>
        </w:rPr>
        <w:br/>
        <w:t xml:space="preserve">aiz… *   hpe-ucp02.cloudra.local      Ready               Active </w:t>
      </w:r>
      <w:r w:rsidRPr="00DC2620">
        <w:rPr>
          <w:rStyle w:val="CodingLanguage"/>
        </w:rPr>
        <w:br/>
        <w:t>gvf…     hpe-dtr01.cloudra.local      Down                Active</w:t>
      </w:r>
      <w:r w:rsidRPr="00DC2620">
        <w:rPr>
          <w:rStyle w:val="CodingLanguage"/>
        </w:rPr>
        <w:br/>
        <w:t xml:space="preserve">ir4…     hpe-ucp03.cloudra.local      Ready               Active   </w:t>
      </w:r>
      <w:r w:rsidRPr="00DC2620">
        <w:rPr>
          <w:rStyle w:val="CodingLanguage"/>
        </w:rPr>
        <w:br/>
        <w:t>mwf…    </w:t>
      </w:r>
      <w:r>
        <w:rPr>
          <w:rStyle w:val="CodingLanguage"/>
        </w:rPr>
        <w:t xml:space="preserve"> </w:t>
      </w:r>
      <w:r w:rsidRPr="00DC2620">
        <w:rPr>
          <w:rStyle w:val="CodingLanguage"/>
        </w:rPr>
        <w:t>hpe-dtr02.cloudra.local      Down                Active</w:t>
      </w:r>
      <w:r w:rsidRPr="00DC2620">
        <w:rPr>
          <w:rStyle w:val="CodingLanguage"/>
        </w:rPr>
        <w:br/>
        <w:t xml:space="preserve">oqy…     hpe-ucp01.cloudra.local      Ready               Active  </w:t>
      </w:r>
      <w:r w:rsidRPr="00DC2620">
        <w:rPr>
          <w:rStyle w:val="CodingLanguage"/>
        </w:rPr>
        <w:br/>
        <w:t>xqe…     hpe-worker01.cloudra.local   Ready               Active</w:t>
      </w:r>
      <w:r w:rsidRPr="00DC2620">
        <w:rPr>
          <w:rStyle w:val="CodingLanguage"/>
        </w:rPr>
        <w:br/>
        <w:t>zdu…     hpe-dtr03.cloudra.local      Down                Active</w:t>
      </w:r>
      <w:r>
        <w:br/>
      </w:r>
    </w:p>
    <w:p w14:paraId="7AFB2F5C" w14:textId="198A33D6" w:rsidR="000615E7" w:rsidRPr="00DC2620" w:rsidRDefault="000615E7" w:rsidP="0058095B">
      <w:pPr>
        <w:pStyle w:val="BodyTextMetricHPELight10pt"/>
        <w:rPr>
          <w:rStyle w:val="CodingLanguage"/>
        </w:rPr>
      </w:pPr>
      <w:r w:rsidRPr="00DC2620">
        <w:rPr>
          <w:rStyle w:val="CodingLanguage"/>
        </w:rPr>
        <w:t># docker node rm hpe-dtr01.cloudra.local</w:t>
      </w:r>
      <w:r w:rsidRPr="00DC2620">
        <w:rPr>
          <w:rStyle w:val="CodingLanguage"/>
        </w:rPr>
        <w:br/>
        <w:t>hpe-dtr01.cloudra.local</w:t>
      </w:r>
      <w:r w:rsidRPr="00DC2620">
        <w:rPr>
          <w:rStyle w:val="CodingLanguage"/>
        </w:rPr>
        <w:br/>
        <w:t># docker node rm hpe-dtr02.cloudra.local</w:t>
      </w:r>
      <w:r w:rsidRPr="00DC2620">
        <w:rPr>
          <w:rStyle w:val="CodingLanguage"/>
        </w:rPr>
        <w:br/>
        <w:t>hpe-dtr02.cloudra.local</w:t>
      </w:r>
      <w:r w:rsidRPr="00DC2620">
        <w:rPr>
          <w:rStyle w:val="CodingLanguage"/>
        </w:rPr>
        <w:br/>
        <w:t># docker node rm hpe-dtr03.cloudra.local</w:t>
      </w:r>
      <w:r w:rsidRPr="00DC2620">
        <w:rPr>
          <w:rStyle w:val="CodingLanguage"/>
        </w:rPr>
        <w:br/>
        <w:t>hpe-dtr03.cloudra.local</w:t>
      </w:r>
    </w:p>
    <w:p w14:paraId="1154DD01" w14:textId="77777777" w:rsidR="000615E7" w:rsidRDefault="000615E7" w:rsidP="000615E7"/>
    <w:p w14:paraId="7FAF1726" w14:textId="4FD7815A" w:rsidR="000615E7" w:rsidRPr="00DC2620" w:rsidRDefault="000615E7" w:rsidP="0058095B">
      <w:pPr>
        <w:pStyle w:val="BodyTextMetricHPELight10pt"/>
        <w:rPr>
          <w:rStyle w:val="CodingLanguage"/>
        </w:rPr>
      </w:pPr>
      <w:r w:rsidRPr="00DC2620">
        <w:rPr>
          <w:rStyle w:val="CodingLanguage"/>
        </w:rPr>
        <w:t># docker node ls</w:t>
      </w:r>
      <w:r w:rsidRPr="00DC2620">
        <w:rPr>
          <w:rStyle w:val="CodingLanguage"/>
        </w:rPr>
        <w:br/>
        <w:t>ID       HOSTNAME                     STATUS              AVAILABILITY </w:t>
      </w:r>
      <w:r w:rsidRPr="00DC2620">
        <w:rPr>
          <w:rStyle w:val="CodingLanguage"/>
        </w:rPr>
        <w:br/>
        <w:t xml:space="preserve">aiz…     hpe-ucp02.cloudra.local      Ready               Active      </w:t>
      </w:r>
      <w:r w:rsidRPr="00DC2620">
        <w:rPr>
          <w:rStyle w:val="CodingLanguage"/>
        </w:rPr>
        <w:br/>
        <w:t xml:space="preserve">ir4…     hpe-ucp03.cloudra.local      Ready               Active    </w:t>
      </w:r>
      <w:r w:rsidRPr="00DC2620">
        <w:rPr>
          <w:rStyle w:val="CodingLanguage"/>
        </w:rPr>
        <w:br/>
        <w:t xml:space="preserve">oqy… *   hpe-ucp01.cloudra.local      Ready               Active </w:t>
      </w:r>
      <w:r w:rsidRPr="00DC2620">
        <w:rPr>
          <w:rStyle w:val="CodingLanguage"/>
        </w:rPr>
        <w:br/>
        <w:t>xqe…     hpe-worker01.cloudra.local   Ready               Active</w:t>
      </w:r>
      <w:r w:rsidRPr="00DC2620">
        <w:rPr>
          <w:rStyle w:val="CodingLanguage"/>
        </w:rPr>
        <w:br/>
      </w:r>
    </w:p>
    <w:p w14:paraId="7B17F7F3" w14:textId="77777777" w:rsidR="000615E7" w:rsidRDefault="000615E7" w:rsidP="000615E7">
      <w:pPr>
        <w:pStyle w:val="NumberedList-Level1"/>
      </w:pPr>
      <w:r>
        <w:t xml:space="preserve">Run the restore script: </w:t>
      </w:r>
    </w:p>
    <w:p w14:paraId="61901BE3" w14:textId="77777777" w:rsidR="000615E7" w:rsidRPr="00DC2620" w:rsidRDefault="000615E7" w:rsidP="0058095B">
      <w:pPr>
        <w:pStyle w:val="BodyTextMetricHPELight10pt"/>
        <w:rPr>
          <w:rStyle w:val="CodingLanguage"/>
        </w:rPr>
      </w:pPr>
      <w:r w:rsidRPr="00DC2620">
        <w:rPr>
          <w:rStyle w:val="CodingLanguage"/>
        </w:rPr>
        <w:t>./restore_dtr.sh</w:t>
      </w:r>
    </w:p>
    <w:p w14:paraId="708AC1FB"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50" w:anchor="get-the-security-scanning-license">
        <w:r>
          <w:rPr>
            <w:rStyle w:val="Hyperlink"/>
          </w:rPr>
          <w:t>here</w:t>
        </w:r>
      </w:hyperlink>
      <w:r>
        <w:t>.</w:t>
      </w:r>
    </w:p>
    <w:p w14:paraId="1640B751" w14:textId="77777777" w:rsidR="000615E7" w:rsidRDefault="000615E7" w:rsidP="000615E7">
      <w:pPr>
        <w:pStyle w:val="Heading4"/>
      </w:pPr>
      <w:bookmarkStart w:id="458" w:name="_Refd17e60482"/>
      <w:bookmarkStart w:id="459" w:name="_Tocd17e60482"/>
      <w:r>
        <w:t>Related playbooks</w:t>
      </w:r>
      <w:bookmarkEnd w:id="458"/>
      <w:bookmarkEnd w:id="459"/>
    </w:p>
    <w:p w14:paraId="4BC55F17" w14:textId="77777777" w:rsidR="000615E7" w:rsidRDefault="000615E7" w:rsidP="000615E7">
      <w:pPr>
        <w:pStyle w:val="BulletLevel1"/>
      </w:pPr>
      <w:r>
        <w:rPr>
          <w:rStyle w:val="CodingLanguage"/>
        </w:rPr>
        <w:t>playbooks/restore_swarm.yml</w:t>
      </w:r>
      <w:r>
        <w:t xml:space="preserve"> is used to restore the swarm data</w:t>
      </w:r>
    </w:p>
    <w:p w14:paraId="6DDDC5D3" w14:textId="77777777" w:rsidR="000615E7" w:rsidRDefault="000615E7" w:rsidP="000615E7">
      <w:pPr>
        <w:pStyle w:val="BulletLevel1"/>
      </w:pPr>
      <w:r>
        <w:rPr>
          <w:rStyle w:val="CodingLanguage"/>
        </w:rPr>
        <w:t>playbooks/restore_dtr_meta.yml</w:t>
      </w:r>
      <w:r>
        <w:t xml:space="preserve"> is used to restore DTR metadata</w:t>
      </w:r>
    </w:p>
    <w:p w14:paraId="6FFB3300" w14:textId="77777777" w:rsidR="000615E7" w:rsidRDefault="000615E7" w:rsidP="000615E7">
      <w:pPr>
        <w:pStyle w:val="BulletLevel1LastBeforeBodycopy"/>
      </w:pPr>
      <w:r>
        <w:rPr>
          <w:rStyle w:val="CodingLanguage"/>
        </w:rPr>
        <w:t>playbooks/restore_dtr_images.yml</w:t>
      </w:r>
      <w:r>
        <w:t xml:space="preserve"> is used to restore DTR images</w:t>
      </w:r>
    </w:p>
    <w:p w14:paraId="593221A5" w14:textId="77777777" w:rsidR="000375A8" w:rsidRDefault="000375A8" w:rsidP="000375A8">
      <w:pPr>
        <w:pStyle w:val="Heading2"/>
      </w:pPr>
      <w:bookmarkStart w:id="460" w:name="_Backup_and_restore"/>
      <w:bookmarkStart w:id="461" w:name="_Refd17e60514"/>
      <w:bookmarkStart w:id="462" w:name="_Tocd17e60514"/>
      <w:bookmarkStart w:id="463" w:name="_Toc514945887"/>
      <w:bookmarkStart w:id="464" w:name="_Refd17e58772"/>
      <w:bookmarkStart w:id="465" w:name="_Tocd17e58772"/>
      <w:bookmarkStart w:id="466" w:name="_Toc531698850"/>
      <w:bookmarkStart w:id="467" w:name="_Toc7097590"/>
      <w:bookmarkEnd w:id="460"/>
      <w:r>
        <w:lastRenderedPageBreak/>
        <w:t>Backup and restore Docker persistent volumes</w:t>
      </w:r>
      <w:bookmarkEnd w:id="461"/>
      <w:bookmarkEnd w:id="462"/>
      <w:bookmarkEnd w:id="463"/>
      <w:bookmarkEnd w:id="467"/>
    </w:p>
    <w:p w14:paraId="7341A695" w14:textId="77777777" w:rsidR="000375A8" w:rsidRPr="00E137C9" w:rsidRDefault="000375A8" w:rsidP="000375A8">
      <w:pPr>
        <w:pStyle w:val="BodyTextMetricHPELight10pt"/>
      </w:pPr>
      <w:r>
        <w:t>There are a number of prerequisites that must be fulfilled before you backup and restore your Docker persistent volumes.</w:t>
      </w:r>
    </w:p>
    <w:p w14:paraId="38A0A315" w14:textId="77777777" w:rsidR="000375A8" w:rsidRDefault="000375A8" w:rsidP="000375A8">
      <w:pPr>
        <w:pStyle w:val="BulletLevel1"/>
      </w:pPr>
      <w:r>
        <w:t xml:space="preserve">VSphere clusters should have access to a datastore specifically for backups. This is a separate Virtual Volume created on the HPE 3PAR StoreServ and presented to all the hosts in the vSphere cluster. </w:t>
      </w:r>
    </w:p>
    <w:p w14:paraId="059D2756" w14:textId="77777777" w:rsidR="000375A8" w:rsidRDefault="000375A8" w:rsidP="000375A8">
      <w:pPr>
        <w:pStyle w:val="BulletLevel1LastBeforeBodycopy"/>
      </w:pPr>
      <w:r>
        <w:t xml:space="preserve">Backup software must be available. HPE Recovery Manager Central and HPE 3PAR StoreServ is recommended but other customer backup and restore solutions are acceptable. </w:t>
      </w:r>
    </w:p>
    <w:p w14:paraId="78FAC563" w14:textId="77777777" w:rsidR="000375A8" w:rsidRDefault="000375A8" w:rsidP="000375A8">
      <w:pPr>
        <w:pStyle w:val="BodyTextMetricHPELight10pt"/>
      </w:pPr>
      <w:r>
        <w:t>A number of restrictions also apply:</w:t>
      </w:r>
    </w:p>
    <w:p w14:paraId="47735B2E" w14:textId="77777777" w:rsidR="000375A8" w:rsidRDefault="000375A8" w:rsidP="000375A8">
      <w:pPr>
        <w:pStyle w:val="BulletLevel1"/>
      </w:pPr>
      <w:r>
        <w:t>Volumes may not be in use when a volume is cloned. Any container that has the volume attached must be paused prior to creating the clone. The container can be resumed once the clone is complete.</w:t>
      </w:r>
    </w:p>
    <w:p w14:paraId="2F7DC310" w14:textId="77777777" w:rsidR="000375A8" w:rsidRDefault="000375A8" w:rsidP="000375A8">
      <w:pPr>
        <w:pStyle w:val="BulletLevel1LastBeforeBodycopy"/>
      </w:pPr>
      <w:r>
        <w:t>When Docker volumes need to be restored from backup, the backup datastore needs to be detached from all vSphere cluster servers prior to restoration.</w:t>
      </w:r>
    </w:p>
    <w:p w14:paraId="06B0FE01" w14:textId="77777777" w:rsidR="000375A8" w:rsidRDefault="000375A8" w:rsidP="000375A8">
      <w:pPr>
        <w:pStyle w:val="Heading3"/>
      </w:pPr>
      <w:bookmarkStart w:id="468" w:name="_Refd17e60547"/>
      <w:bookmarkStart w:id="469" w:name="_Tocd17e60547"/>
      <w:r>
        <w:t>Persistent storage backup solution</w:t>
      </w:r>
      <w:bookmarkEnd w:id="468"/>
      <w:bookmarkEnd w:id="469"/>
    </w:p>
    <w:p w14:paraId="4F0D20E3" w14:textId="77777777" w:rsidR="000375A8" w:rsidRDefault="000375A8" w:rsidP="000375A8">
      <w:pPr>
        <w:pStyle w:val="Heading4"/>
      </w:pPr>
      <w:r>
        <w:t>Creating the volume</w:t>
      </w:r>
    </w:p>
    <w:p w14:paraId="45B38AF7" w14:textId="77777777" w:rsidR="000375A8" w:rsidRDefault="000375A8" w:rsidP="000375A8">
      <w:pPr>
        <w:pStyle w:val="BodyTextMetricHPELight10pt"/>
      </w:pPr>
      <w:r>
        <w:t>Docker persistent volumes can be created from a worker node using the following command:</w:t>
      </w:r>
    </w:p>
    <w:p w14:paraId="13E71228" w14:textId="77777777" w:rsidR="000375A8" w:rsidRPr="00E137C9" w:rsidRDefault="000375A8" w:rsidP="000375A8">
      <w:pPr>
        <w:pStyle w:val="BodyTextMetricLight10pt"/>
        <w:rPr>
          <w:rStyle w:val="CodingLanguage"/>
        </w:rPr>
      </w:pPr>
      <w:r w:rsidRPr="00E137C9">
        <w:rPr>
          <w:rStyle w:val="CodingLanguage"/>
        </w:rPr>
        <w:t>docker volume create --driver=vsphere --name=MyVolume@MyDatastore -o size=10gb </w:t>
      </w:r>
    </w:p>
    <w:p w14:paraId="22B035A4" w14:textId="77777777" w:rsidR="000375A8" w:rsidRDefault="000375A8" w:rsidP="000375A8">
      <w:pPr>
        <w:pStyle w:val="Heading4"/>
      </w:pPr>
      <w:r>
        <w:t>Cloning the volume</w:t>
      </w:r>
    </w:p>
    <w:p w14:paraId="5D069564" w14:textId="77777777" w:rsidR="000375A8" w:rsidRDefault="000375A8" w:rsidP="000375A8">
      <w:pPr>
        <w:pStyle w:val="MISCNote-Ruleabove"/>
      </w:pPr>
      <w:r>
        <w:t>Note</w:t>
      </w:r>
    </w:p>
    <w:p w14:paraId="609DFBBC" w14:textId="77777777" w:rsidR="000375A8" w:rsidRDefault="000375A8" w:rsidP="000375A8">
      <w:pPr>
        <w:pStyle w:val="MISCNote-Rulebelow"/>
      </w:pPr>
      <w:r>
        <w:t>Prior to creating a clone of a volume, any containers accessing the volume should be paused or stopped.</w:t>
      </w:r>
    </w:p>
    <w:p w14:paraId="27CF5668" w14:textId="77777777" w:rsidR="000375A8" w:rsidRDefault="000375A8" w:rsidP="000375A8">
      <w:pPr>
        <w:pStyle w:val="BodyTextMetricHPELight10pt"/>
      </w:pPr>
      <w:r>
        <w:t>Docker volumes can be cloned to a new datastore:</w:t>
      </w:r>
    </w:p>
    <w:p w14:paraId="583297F7" w14:textId="77777777" w:rsidR="000375A8" w:rsidRPr="00E137C9" w:rsidRDefault="000375A8" w:rsidP="000375A8">
      <w:pPr>
        <w:pStyle w:val="BodyTextLastMetricLight10pt"/>
        <w:rPr>
          <w:rStyle w:val="CodingLanguage"/>
        </w:rPr>
      </w:pPr>
      <w:r w:rsidRPr="00E137C9">
        <w:rPr>
          <w:rStyle w:val="CodingLanguage"/>
        </w:rPr>
        <w:t>docker volume create --driver=vsphere --name=CloneVolumme@DockerBackup -o clone-from=MyVolume@MyDatastore -o access=read-only </w:t>
      </w:r>
    </w:p>
    <w:p w14:paraId="27FCC3CF" w14:textId="77777777" w:rsidR="000375A8" w:rsidRDefault="000375A8" w:rsidP="000375A8">
      <w:pPr>
        <w:pStyle w:val="Heading3"/>
      </w:pPr>
      <w:r>
        <w:t>Snapshot and back up HPE 3PAR Virtual Volumes with HPE Recovery Manager Central and HPE StoreOnce</w:t>
      </w:r>
    </w:p>
    <w:p w14:paraId="26F0B750" w14:textId="77777777" w:rsidR="000375A8" w:rsidRDefault="000375A8" w:rsidP="000375A8">
      <w:pPr>
        <w:pStyle w:val="BodyTextMetricHPELight10pt"/>
      </w:pPr>
      <w:r>
        <w:t xml:space="preserve">HPE Recovery Manager Central (RMC) software integrates HPE 3PAR StoreServ All-Flash arrays with HPE StoreOnce Systems to leverage the performance of snapshots with the protection of backups. RMC uses a direct backup model to orchestrate data protection between the array and the backup system without a backup application. When the first full backup is complete, each subsequent backup is incremental, making it significantly faster than traditional backup methods, particularly for higher volumes of data. Backups to HPE StoreOnce are block-level copies of volumes, de-duplicated to save space. Because RMC snapshots are self-contained, fully independent volumes, they can be restored to any HPE 3PAR array in the event of a disaster. See </w:t>
      </w:r>
      <w:r w:rsidRPr="00CC70BB">
        <w:fldChar w:fldCharType="begin"/>
      </w:r>
      <w:r w:rsidRPr="00CC70BB">
        <w:instrText xml:space="preserve"> REF _Ref513536572 \h </w:instrText>
      </w:r>
      <w:r>
        <w:instrText xml:space="preserve"> \* MERGEFORMAT </w:instrText>
      </w:r>
      <w:r w:rsidRPr="00CC70BB">
        <w:fldChar w:fldCharType="separate"/>
      </w:r>
      <w:r w:rsidR="00D84FAE" w:rsidRPr="00D84FAE">
        <w:t>Figure 62</w:t>
      </w:r>
      <w:r w:rsidRPr="00CC70BB">
        <w:fldChar w:fldCharType="end"/>
      </w:r>
      <w:r>
        <w:t xml:space="preserve"> for an overview of the architecture.</w:t>
      </w:r>
    </w:p>
    <w:p w14:paraId="7BB54D1A" w14:textId="77777777" w:rsidR="000375A8" w:rsidRDefault="000375A8" w:rsidP="000375A8">
      <w:pPr>
        <w:pStyle w:val="BodyTextMetricHPELight10pt"/>
      </w:pPr>
      <w:r>
        <w:t>HPE Recovery Manager Central enables you to replicate data from the source storage system (HPE 3PAR StoreServ) to the destination storage system (HPE StoreOnce). The replication is based on point-in-time snapshots.</w:t>
      </w:r>
    </w:p>
    <w:p w14:paraId="755BE4DD" w14:textId="77777777" w:rsidR="000375A8" w:rsidRDefault="000375A8" w:rsidP="000375A8">
      <w:pPr>
        <w:pStyle w:val="BodyTextMetricHPELight10pt"/>
      </w:pPr>
      <w:r>
        <w:t>HPE Recovery Manager Central is installed as a VM on VMware vSphere ESXi. It can be installed on the HPE Synergy platform on a separate (from the Docker Solution) vSphere cluster or external to the Synergy environment as long as the external server has connectivity to the HPE 3PAR StoreServ and HPE StoreOnce. HPE RMC can be installed directly on an ESXi host or can be deployed to a VMware vCenter managed environment. For this solution, the standalone "RMC only" is installed. If HPE RMC is installed in the HPE Synergy environment, iSCSI connection to the HPE 3PAR StoreServ is required.</w:t>
      </w:r>
    </w:p>
    <w:p w14:paraId="6167ED64" w14:textId="77777777" w:rsidR="000375A8" w:rsidRDefault="000375A8" w:rsidP="000375A8">
      <w:pPr>
        <w:pStyle w:val="FigureAfterspace"/>
      </w:pPr>
      <w:r w:rsidRPr="00E137C9">
        <w:rPr>
          <w:noProof/>
        </w:rPr>
        <w:lastRenderedPageBreak/>
        <w:drawing>
          <wp:inline distT="0" distB="0" distL="0" distR="0" wp14:anchorId="1303C140" wp14:editId="12197D02">
            <wp:extent cx="4147663" cy="2655612"/>
            <wp:effectExtent l="19050" t="19050" r="24765" b="114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mc-storeonce.png"/>
                    <pic:cNvPicPr/>
                  </pic:nvPicPr>
                  <pic:blipFill>
                    <a:blip r:embed="rId151">
                      <a:extLst>
                        <a:ext uri="{28A0092B-C50C-407E-A947-70E740481C1C}">
                          <a14:useLocalDpi xmlns:a14="http://schemas.microsoft.com/office/drawing/2010/main" val="0"/>
                        </a:ext>
                      </a:extLst>
                    </a:blip>
                    <a:stretch>
                      <a:fillRect/>
                    </a:stretch>
                  </pic:blipFill>
                  <pic:spPr>
                    <a:xfrm>
                      <a:off x="0" y="0"/>
                      <a:ext cx="6804971" cy="4356999"/>
                    </a:xfrm>
                    <a:prstGeom prst="rect">
                      <a:avLst/>
                    </a:prstGeom>
                    <a:ln>
                      <a:solidFill>
                        <a:schemeClr val="accent1"/>
                      </a:solidFill>
                    </a:ln>
                  </pic:spPr>
                </pic:pic>
              </a:graphicData>
            </a:graphic>
          </wp:inline>
        </w:drawing>
      </w:r>
      <w:r>
        <w:t xml:space="preserve"> </w:t>
      </w:r>
    </w:p>
    <w:p w14:paraId="6B0AFFF3" w14:textId="77777777" w:rsidR="000375A8" w:rsidRDefault="000375A8" w:rsidP="000375A8">
      <w:pPr>
        <w:pStyle w:val="MISCFigureCaptionHeader8pt"/>
      </w:pPr>
      <w:bookmarkStart w:id="470" w:name="_Ref513536572"/>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D84FAE">
        <w:rPr>
          <w:rStyle w:val="MISCFigureCaptionHeaderBold8pt"/>
          <w:noProof/>
        </w:rPr>
        <w:t>62</w:t>
      </w:r>
      <w:r w:rsidRPr="00CC70BB">
        <w:rPr>
          <w:rStyle w:val="MISCFigureCaptionHeaderBold8pt"/>
        </w:rPr>
        <w:fldChar w:fldCharType="end"/>
      </w:r>
      <w:bookmarkEnd w:id="470"/>
      <w:r w:rsidRPr="00CC70BB">
        <w:rPr>
          <w:rStyle w:val="MISCFigureCaptionHeaderBold8pt"/>
        </w:rPr>
        <w:t>.</w:t>
      </w:r>
      <w:r>
        <w:t xml:space="preserve"> HPE Recovery Manger Central and HPE StoreOnce</w:t>
      </w:r>
    </w:p>
    <w:p w14:paraId="2009F954" w14:textId="77777777" w:rsidR="000375A8" w:rsidRDefault="000375A8" w:rsidP="000375A8">
      <w:pPr>
        <w:pStyle w:val="BulletLevel1"/>
      </w:pPr>
      <w:r>
        <w:t xml:space="preserve">The connectivity between HPE 3PAR StoreServ and HPE RMC for data traffic is over iSCSI. </w:t>
      </w:r>
    </w:p>
    <w:p w14:paraId="39AEBC4B" w14:textId="77777777" w:rsidR="000375A8" w:rsidRDefault="000375A8" w:rsidP="000375A8">
      <w:pPr>
        <w:pStyle w:val="BulletLevel1"/>
      </w:pPr>
      <w:r>
        <w:t>The connectivity between HPE StoreOnce and HPE RMC is over CoEthernet (Catalyst OverEthernet)</w:t>
      </w:r>
    </w:p>
    <w:p w14:paraId="7F7A6C99" w14:textId="77777777" w:rsidR="000375A8" w:rsidRDefault="000375A8" w:rsidP="000375A8">
      <w:pPr>
        <w:pStyle w:val="BulletLevel1LastBeforeBodycopy"/>
      </w:pPr>
      <w:r>
        <w:t xml:space="preserve">The connectivity between HPE RMC, HPE 3PAR StoreServ, and HPE StoreOnce for management traffic is over IP. </w:t>
      </w:r>
    </w:p>
    <w:p w14:paraId="16A5243E" w14:textId="3E5FF823" w:rsidR="000375A8" w:rsidRDefault="000375A8" w:rsidP="000375A8">
      <w:pPr>
        <w:pStyle w:val="BodyTextMetricLight10pt"/>
      </w:pPr>
      <w:r w:rsidRPr="00CC70BB">
        <w:fldChar w:fldCharType="begin"/>
      </w:r>
      <w:r w:rsidRPr="00CC70BB">
        <w:instrText xml:space="preserve"> REF _Ref513536729 \h </w:instrText>
      </w:r>
      <w:r>
        <w:instrText xml:space="preserve"> \* MERGEFORMAT </w:instrText>
      </w:r>
      <w:r w:rsidRPr="00CC70BB">
        <w:fldChar w:fldCharType="separate"/>
      </w:r>
      <w:r w:rsidR="00D84FAE" w:rsidRPr="00D84FAE">
        <w:t>Figure 63</w:t>
      </w:r>
      <w:r w:rsidRPr="00CC70BB">
        <w:fldChar w:fldCharType="end"/>
      </w:r>
      <w:r>
        <w:t xml:space="preserve"> illustrates the connectivity between various components.</w:t>
      </w:r>
    </w:p>
    <w:p w14:paraId="586C1F56" w14:textId="77777777" w:rsidR="000375A8" w:rsidRDefault="000375A8" w:rsidP="000375A8">
      <w:pPr>
        <w:pStyle w:val="FigureAfterspace"/>
      </w:pPr>
      <w:r>
        <w:rPr>
          <w:noProof/>
        </w:rPr>
        <w:drawing>
          <wp:inline distT="0" distB="0" distL="0" distR="0" wp14:anchorId="76DD7783" wp14:editId="293EC8DD">
            <wp:extent cx="4076641" cy="2229485"/>
            <wp:effectExtent l="19050" t="19050" r="19685" b="184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3par-storeonce-networking.png"/>
                    <pic:cNvPicPr/>
                  </pic:nvPicPr>
                  <pic:blipFill>
                    <a:blip r:embed="rId152">
                      <a:extLst>
                        <a:ext uri="{28A0092B-C50C-407E-A947-70E740481C1C}">
                          <a14:useLocalDpi xmlns:a14="http://schemas.microsoft.com/office/drawing/2010/main" val="0"/>
                        </a:ext>
                      </a:extLst>
                    </a:blip>
                    <a:stretch>
                      <a:fillRect/>
                    </a:stretch>
                  </pic:blipFill>
                  <pic:spPr>
                    <a:xfrm>
                      <a:off x="0" y="0"/>
                      <a:ext cx="5636694" cy="3082667"/>
                    </a:xfrm>
                    <a:prstGeom prst="rect">
                      <a:avLst/>
                    </a:prstGeom>
                    <a:ln>
                      <a:solidFill>
                        <a:schemeClr val="accent1"/>
                      </a:solidFill>
                    </a:ln>
                  </pic:spPr>
                </pic:pic>
              </a:graphicData>
            </a:graphic>
          </wp:inline>
        </w:drawing>
      </w:r>
      <w:r>
        <w:t xml:space="preserve"> </w:t>
      </w:r>
    </w:p>
    <w:p w14:paraId="46FB04A7" w14:textId="77777777" w:rsidR="000375A8" w:rsidRPr="00CC70BB" w:rsidRDefault="000375A8" w:rsidP="000375A8">
      <w:pPr>
        <w:pStyle w:val="MISCFigureCaptionHeader8pt"/>
      </w:pPr>
      <w:bookmarkStart w:id="471" w:name="_Ref513536729"/>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D84FAE">
        <w:rPr>
          <w:rStyle w:val="MISCFigureCaptionHeaderBold8pt"/>
          <w:noProof/>
        </w:rPr>
        <w:t>63</w:t>
      </w:r>
      <w:r w:rsidRPr="00CC70BB">
        <w:rPr>
          <w:rStyle w:val="MISCFigureCaptionHeaderBold8pt"/>
        </w:rPr>
        <w:fldChar w:fldCharType="end"/>
      </w:r>
      <w:bookmarkEnd w:id="471"/>
      <w:r w:rsidRPr="00CC70BB">
        <w:rPr>
          <w:rStyle w:val="MISCFigureCaptionHeaderBold8pt"/>
        </w:rPr>
        <w:t>.</w:t>
      </w:r>
      <w:r w:rsidRPr="00CC70BB">
        <w:t xml:space="preserve"> Connectivity</w:t>
      </w:r>
      <w:r w:rsidRPr="00CC70BB">
        <w:rPr>
          <w:rStyle w:val="MISCFigureCaptionHeaderBold8pt"/>
          <w:rFonts w:ascii="MetricHPE Light" w:hAnsi="MetricHPE Light"/>
        </w:rPr>
        <w:t xml:space="preserve"> </w:t>
      </w:r>
    </w:p>
    <w:p w14:paraId="26EE4F6A" w14:textId="77777777" w:rsidR="000375A8" w:rsidRDefault="000375A8" w:rsidP="000375A8">
      <w:pPr>
        <w:pStyle w:val="BodyTextMetricHPELight10pt"/>
      </w:pPr>
      <w:r>
        <w:t xml:space="preserve">Refer to </w:t>
      </w:r>
      <w:hyperlink r:id="rId153">
        <w:r>
          <w:rPr>
            <w:rStyle w:val="Hyperlink"/>
          </w:rPr>
          <w:t>HPE RMC User guide</w:t>
        </w:r>
      </w:hyperlink>
      <w:r>
        <w:t xml:space="preserve"> for detailed instructions on setup and configuration of HPE RMC and HPE StoreOnce. When RMC is installed, it can be configured with the Backup Appliance Persona. The Backup persona allows the RMC to manage snapshots and Express Protect Backups. During installation, RMC configuration should specify Data Protection of RMC Core. The initial configuration of backups can be set up using the Protection Wizard. The Protection Wizard assists with creation of a Recovery Set. </w:t>
      </w:r>
    </w:p>
    <w:p w14:paraId="1F6959B2" w14:textId="77777777" w:rsidR="000375A8" w:rsidRDefault="000375A8" w:rsidP="000375A8">
      <w:pPr>
        <w:pStyle w:val="BodyTextMetricHPELight10pt"/>
      </w:pPr>
      <w:r>
        <w:lastRenderedPageBreak/>
        <w:t xml:space="preserve">Create a Recovery Set as shown in </w:t>
      </w:r>
      <w:r w:rsidRPr="00CC70BB">
        <w:fldChar w:fldCharType="begin"/>
      </w:r>
      <w:r w:rsidRPr="00CC70BB">
        <w:instrText xml:space="preserve"> REF _Ref513536803 \h </w:instrText>
      </w:r>
      <w:r>
        <w:instrText xml:space="preserve"> \* MERGEFORMAT </w:instrText>
      </w:r>
      <w:r w:rsidRPr="00CC70BB">
        <w:fldChar w:fldCharType="separate"/>
      </w:r>
      <w:r w:rsidR="00D84FAE" w:rsidRPr="00D84FAE">
        <w:t>Figure 64</w:t>
      </w:r>
      <w:r w:rsidRPr="00CC70BB">
        <w:fldChar w:fldCharType="end"/>
      </w:r>
      <w:r>
        <w:t xml:space="preserve"> and select to protect your </w:t>
      </w:r>
      <w:r w:rsidRPr="00E025A0">
        <w:rPr>
          <w:rStyle w:val="CodingLanguage"/>
        </w:rPr>
        <w:t>DockerBackup</w:t>
      </w:r>
      <w:r>
        <w:t xml:space="preserve"> volume. Once you have created your Recovery Set, the next step is to create Protection Jobs. The Auto Protection Job simplifies the initial configuration of policies. The Auto Protection Job will automatically configure the storage, define default backup policies and protection policies and will schedule snapshots or express protect jobs with the created policies.</w:t>
      </w:r>
    </w:p>
    <w:p w14:paraId="27A2C061" w14:textId="77777777" w:rsidR="000375A8" w:rsidRDefault="000375A8" w:rsidP="000375A8">
      <w:pPr>
        <w:pStyle w:val="FigureAfterspace"/>
      </w:pPr>
      <w:r>
        <w:rPr>
          <w:noProof/>
        </w:rPr>
        <w:drawing>
          <wp:inline distT="0" distB="0" distL="0" distR="0" wp14:anchorId="68AC8BE4" wp14:editId="3E7FA037">
            <wp:extent cx="4722173" cy="1894205"/>
            <wp:effectExtent l="19050" t="19050" r="21590" b="107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covery-set-overview.png"/>
                    <pic:cNvPicPr/>
                  </pic:nvPicPr>
                  <pic:blipFill>
                    <a:blip r:embed="rId154">
                      <a:extLst>
                        <a:ext uri="{28A0092B-C50C-407E-A947-70E740481C1C}">
                          <a14:useLocalDpi xmlns:a14="http://schemas.microsoft.com/office/drawing/2010/main" val="0"/>
                        </a:ext>
                      </a:extLst>
                    </a:blip>
                    <a:stretch>
                      <a:fillRect/>
                    </a:stretch>
                  </pic:blipFill>
                  <pic:spPr>
                    <a:xfrm>
                      <a:off x="0" y="0"/>
                      <a:ext cx="9154870" cy="3672292"/>
                    </a:xfrm>
                    <a:prstGeom prst="rect">
                      <a:avLst/>
                    </a:prstGeom>
                    <a:ln>
                      <a:solidFill>
                        <a:schemeClr val="accent1"/>
                      </a:solidFill>
                    </a:ln>
                  </pic:spPr>
                </pic:pic>
              </a:graphicData>
            </a:graphic>
          </wp:inline>
        </w:drawing>
      </w:r>
      <w:r>
        <w:t xml:space="preserve"> </w:t>
      </w:r>
    </w:p>
    <w:p w14:paraId="29BB245A" w14:textId="77777777" w:rsidR="000375A8" w:rsidRDefault="000375A8" w:rsidP="000375A8">
      <w:pPr>
        <w:pStyle w:val="MISCFigureCaptionHeader8pt"/>
      </w:pPr>
      <w:bookmarkStart w:id="472" w:name="_Ref51353680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D84FAE">
        <w:rPr>
          <w:rStyle w:val="MISCFigureCaptionHeaderBold8pt"/>
          <w:noProof/>
        </w:rPr>
        <w:t>64</w:t>
      </w:r>
      <w:r w:rsidRPr="00CC70BB">
        <w:rPr>
          <w:rStyle w:val="MISCFigureCaptionHeaderBold8pt"/>
        </w:rPr>
        <w:fldChar w:fldCharType="end"/>
      </w:r>
      <w:bookmarkEnd w:id="472"/>
      <w:r w:rsidRPr="00CC70BB">
        <w:rPr>
          <w:rStyle w:val="MISCFigureCaptionHeaderBold8pt"/>
        </w:rPr>
        <w:t>.</w:t>
      </w:r>
      <w:r>
        <w:t xml:space="preserve"> Recovery Set Overview</w:t>
      </w:r>
    </w:p>
    <w:p w14:paraId="0B6E65BE" w14:textId="77777777" w:rsidR="000375A8" w:rsidRDefault="000375A8" w:rsidP="000375A8">
      <w:pPr>
        <w:pStyle w:val="BodyTextMetricHPELight10pt"/>
      </w:pPr>
      <w:r>
        <w:t>RMC uses the Express Protect feature, as shown in</w:t>
      </w:r>
      <w:r w:rsidRPr="00CC70BB">
        <w:t xml:space="preserve"> </w:t>
      </w:r>
      <w:r w:rsidRPr="00CC70BB">
        <w:fldChar w:fldCharType="begin"/>
      </w:r>
      <w:r w:rsidRPr="00CC70BB">
        <w:instrText xml:space="preserve"> REF _Ref513536893 \h </w:instrText>
      </w:r>
      <w:r>
        <w:instrText xml:space="preserve"> \* MERGEFORMAT </w:instrText>
      </w:r>
      <w:r w:rsidRPr="00CC70BB">
        <w:fldChar w:fldCharType="separate"/>
      </w:r>
      <w:r w:rsidR="00D84FAE" w:rsidRPr="00D84FAE">
        <w:t>Figure 65</w:t>
      </w:r>
      <w:r w:rsidRPr="00CC70BB">
        <w:fldChar w:fldCharType="end"/>
      </w:r>
      <w:r>
        <w:t xml:space="preserve">, to enable the backup of the snapshot data from the HPE 3PAR array to the HPE StoreOnce system for deduplication and long-term retention. </w:t>
      </w:r>
    </w:p>
    <w:p w14:paraId="2541E3B8" w14:textId="77777777" w:rsidR="000375A8" w:rsidRDefault="000375A8" w:rsidP="000375A8">
      <w:pPr>
        <w:pStyle w:val="BodyTextMetricLight10pt"/>
      </w:pPr>
      <w:r>
        <w:rPr>
          <w:noProof/>
        </w:rPr>
        <w:drawing>
          <wp:inline distT="0" distB="0" distL="0" distR="0" wp14:anchorId="41323785" wp14:editId="3E88C57B">
            <wp:extent cx="4686300" cy="2000356"/>
            <wp:effectExtent l="19050" t="19050" r="19050" b="190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xpress-protect.png"/>
                    <pic:cNvPicPr/>
                  </pic:nvPicPr>
                  <pic:blipFill>
                    <a:blip r:embed="rId155">
                      <a:extLst>
                        <a:ext uri="{28A0092B-C50C-407E-A947-70E740481C1C}">
                          <a14:useLocalDpi xmlns:a14="http://schemas.microsoft.com/office/drawing/2010/main" val="0"/>
                        </a:ext>
                      </a:extLst>
                    </a:blip>
                    <a:stretch>
                      <a:fillRect/>
                    </a:stretch>
                  </pic:blipFill>
                  <pic:spPr>
                    <a:xfrm>
                      <a:off x="0" y="0"/>
                      <a:ext cx="7916563" cy="3379200"/>
                    </a:xfrm>
                    <a:prstGeom prst="rect">
                      <a:avLst/>
                    </a:prstGeom>
                    <a:ln>
                      <a:solidFill>
                        <a:schemeClr val="accent1"/>
                      </a:solidFill>
                    </a:ln>
                  </pic:spPr>
                </pic:pic>
              </a:graphicData>
            </a:graphic>
          </wp:inline>
        </w:drawing>
      </w:r>
      <w:r>
        <w:t xml:space="preserve"> </w:t>
      </w:r>
    </w:p>
    <w:p w14:paraId="6BC9DE6F" w14:textId="77777777" w:rsidR="000375A8" w:rsidRDefault="000375A8" w:rsidP="000375A8">
      <w:pPr>
        <w:pStyle w:val="MISCFigureCaptionHeader8pt"/>
      </w:pPr>
      <w:bookmarkStart w:id="473" w:name="_Ref51353689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D84FAE">
        <w:rPr>
          <w:rStyle w:val="MISCFigureCaptionHeaderBold8pt"/>
          <w:noProof/>
        </w:rPr>
        <w:t>65</w:t>
      </w:r>
      <w:r w:rsidRPr="00CC70BB">
        <w:rPr>
          <w:rStyle w:val="MISCFigureCaptionHeaderBold8pt"/>
        </w:rPr>
        <w:fldChar w:fldCharType="end"/>
      </w:r>
      <w:bookmarkEnd w:id="473"/>
      <w:r w:rsidRPr="00CC70BB">
        <w:rPr>
          <w:rStyle w:val="MISCFigureCaptionHeaderBold8pt"/>
        </w:rPr>
        <w:t xml:space="preserve">. </w:t>
      </w:r>
      <w:r>
        <w:t>Express Protect</w:t>
      </w:r>
    </w:p>
    <w:p w14:paraId="3A674B4D" w14:textId="77777777" w:rsidR="000375A8" w:rsidRDefault="000375A8" w:rsidP="000375A8">
      <w:pPr>
        <w:pStyle w:val="BodyTextMetricHPELight10pt"/>
      </w:pPr>
      <w:r>
        <w:t>The Express Restore feature restores either snapshots or base volumes.</w:t>
      </w:r>
    </w:p>
    <w:p w14:paraId="27C08FEE" w14:textId="77777777" w:rsidR="000375A8" w:rsidRDefault="000375A8" w:rsidP="000375A8">
      <w:pPr>
        <w:pStyle w:val="BodyTextMetricHPELight10pt"/>
      </w:pPr>
      <w:r>
        <w:t xml:space="preserve">RMC leverages HPE 3PAR StoreServ SnapDiff technology to create an application-consistent snapshot. Only changed blocks are sent to the HPE StoreOnce system, which minimizes network traffic and saves disk space on the backup system. </w:t>
      </w:r>
    </w:p>
    <w:p w14:paraId="215E77D4" w14:textId="77777777" w:rsidR="000375A8" w:rsidRDefault="000375A8" w:rsidP="000375A8">
      <w:pPr>
        <w:pStyle w:val="Heading3"/>
      </w:pPr>
      <w:r>
        <w:t>Restoring the volume</w:t>
      </w:r>
    </w:p>
    <w:p w14:paraId="4027B5BD" w14:textId="77777777" w:rsidR="000375A8" w:rsidRDefault="000375A8" w:rsidP="000375A8">
      <w:pPr>
        <w:pStyle w:val="BodyTextMetricHPELight10pt"/>
      </w:pPr>
      <w:r>
        <w:t xml:space="preserve">If a Docker persistent storage volume needs to be restored from backup, the HPE 3PAR volume can be restored either from a snapshot saved on the HPE 3PAR or from a backup on HPE StoreOnce. Stop any applications using the Docker volume. Use the vSphere Web UI to unmount the datastore from the vSphere cluster. Use RMC to detach the HPE 3PAR virtual volumes prior to restoring the backup. The volume can be restored from a Recovery Set restore point as shown in </w:t>
      </w:r>
      <w:r w:rsidRPr="00144C20">
        <w:fldChar w:fldCharType="begin"/>
      </w:r>
      <w:r w:rsidRPr="00144C20">
        <w:instrText xml:space="preserve"> REF _Ref513537304 \h </w:instrText>
      </w:r>
      <w:r>
        <w:instrText xml:space="preserve"> \* MERGEFORMAT </w:instrText>
      </w:r>
      <w:r w:rsidRPr="00144C20">
        <w:fldChar w:fldCharType="separate"/>
      </w:r>
      <w:r w:rsidR="00D84FAE" w:rsidRPr="00D84FAE">
        <w:t>Figure 66</w:t>
      </w:r>
      <w:r w:rsidRPr="00144C20">
        <w:fldChar w:fldCharType="end"/>
      </w:r>
      <w:r>
        <w:t>. The Express Protect restore point will restore the volume from the HPE StoreOnce system. A Snapshot Set restore point will restore an HPE 3PAR StoreServ snapshot.</w:t>
      </w:r>
    </w:p>
    <w:p w14:paraId="4E73F691" w14:textId="77777777" w:rsidR="000375A8" w:rsidRDefault="000375A8" w:rsidP="000375A8">
      <w:pPr>
        <w:pStyle w:val="BodyTextMetricLight10pt"/>
      </w:pPr>
      <w:r>
        <w:rPr>
          <w:noProof/>
        </w:rPr>
        <w:lastRenderedPageBreak/>
        <w:drawing>
          <wp:inline distT="0" distB="0" distL="0" distR="0" wp14:anchorId="200CC332" wp14:editId="24A921E5">
            <wp:extent cx="4584035" cy="1314539"/>
            <wp:effectExtent l="19050" t="19050" r="2667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store-points.png"/>
                    <pic:cNvPicPr/>
                  </pic:nvPicPr>
                  <pic:blipFill>
                    <a:blip r:embed="rId156">
                      <a:extLst>
                        <a:ext uri="{28A0092B-C50C-407E-A947-70E740481C1C}">
                          <a14:useLocalDpi xmlns:a14="http://schemas.microsoft.com/office/drawing/2010/main" val="0"/>
                        </a:ext>
                      </a:extLst>
                    </a:blip>
                    <a:stretch>
                      <a:fillRect/>
                    </a:stretch>
                  </pic:blipFill>
                  <pic:spPr>
                    <a:xfrm>
                      <a:off x="0" y="0"/>
                      <a:ext cx="8801385" cy="2523926"/>
                    </a:xfrm>
                    <a:prstGeom prst="rect">
                      <a:avLst/>
                    </a:prstGeom>
                    <a:ln>
                      <a:solidFill>
                        <a:schemeClr val="accent1"/>
                      </a:solidFill>
                    </a:ln>
                  </pic:spPr>
                </pic:pic>
              </a:graphicData>
            </a:graphic>
          </wp:inline>
        </w:drawing>
      </w:r>
      <w:r>
        <w:t xml:space="preserve"> </w:t>
      </w:r>
    </w:p>
    <w:p w14:paraId="51C6E986" w14:textId="77777777" w:rsidR="000375A8" w:rsidRDefault="000375A8" w:rsidP="000375A8">
      <w:pPr>
        <w:pStyle w:val="MISCFigureCaptionHeader8pt"/>
      </w:pPr>
      <w:bookmarkStart w:id="474" w:name="_Ref513537304"/>
      <w:r w:rsidRPr="00144C20">
        <w:rPr>
          <w:rStyle w:val="MISCFigureCaptionHeaderBold8pt"/>
        </w:rPr>
        <w:t xml:space="preserve">Figure </w:t>
      </w:r>
      <w:r w:rsidRPr="00144C20">
        <w:rPr>
          <w:rStyle w:val="MISCFigureCaptionHeaderBold8pt"/>
        </w:rPr>
        <w:fldChar w:fldCharType="begin"/>
      </w:r>
      <w:r w:rsidRPr="00144C20">
        <w:rPr>
          <w:rStyle w:val="MISCFigureCaptionHeaderBold8pt"/>
        </w:rPr>
        <w:instrText xml:space="preserve"> SEQ Figure \* ARABIC </w:instrText>
      </w:r>
      <w:r w:rsidRPr="00144C20">
        <w:rPr>
          <w:rStyle w:val="MISCFigureCaptionHeaderBold8pt"/>
        </w:rPr>
        <w:fldChar w:fldCharType="separate"/>
      </w:r>
      <w:r w:rsidR="00D84FAE">
        <w:rPr>
          <w:rStyle w:val="MISCFigureCaptionHeaderBold8pt"/>
          <w:noProof/>
        </w:rPr>
        <w:t>66</w:t>
      </w:r>
      <w:r w:rsidRPr="00144C20">
        <w:rPr>
          <w:rStyle w:val="MISCFigureCaptionHeaderBold8pt"/>
        </w:rPr>
        <w:fldChar w:fldCharType="end"/>
      </w:r>
      <w:bookmarkEnd w:id="474"/>
      <w:r w:rsidRPr="00144C20">
        <w:rPr>
          <w:rStyle w:val="MISCFigureCaptionHeaderBold8pt"/>
        </w:rPr>
        <w:t>.</w:t>
      </w:r>
      <w:r>
        <w:t xml:space="preserve"> Restore points</w:t>
      </w:r>
    </w:p>
    <w:p w14:paraId="56F99325" w14:textId="77777777" w:rsidR="000375A8" w:rsidRDefault="000375A8" w:rsidP="000375A8">
      <w:pPr>
        <w:pStyle w:val="BodyTextMetricHPELight10pt"/>
      </w:pPr>
      <w:r>
        <w:t>Once the HPE 3PAR virtual volume is restored, the volume must be reattached to the vSphere cluster from RMC. After the volume is reattached, the datastore must be mounted. Applications can then access the restored docker volume.</w:t>
      </w:r>
    </w:p>
    <w:p w14:paraId="3F8EC7A3" w14:textId="77777777" w:rsidR="000375A8" w:rsidRDefault="000375A8" w:rsidP="000375A8">
      <w:pPr>
        <w:pStyle w:val="Heading2"/>
      </w:pPr>
      <w:bookmarkStart w:id="475" w:name="_Refd17e60654"/>
      <w:bookmarkStart w:id="476" w:name="_Tocd17e60654"/>
      <w:bookmarkStart w:id="477" w:name="_Toc514945888"/>
      <w:bookmarkStart w:id="478" w:name="_Toc7097591"/>
      <w:r>
        <w:t>Integrate UCP and DTR backup with HPE RMC and HPE StoreOnce</w:t>
      </w:r>
      <w:bookmarkEnd w:id="475"/>
      <w:bookmarkEnd w:id="476"/>
      <w:bookmarkEnd w:id="477"/>
      <w:bookmarkEnd w:id="478"/>
    </w:p>
    <w:p w14:paraId="638D7FD8" w14:textId="77777777" w:rsidR="000375A8" w:rsidRDefault="000375A8" w:rsidP="000375A8">
      <w:pPr>
        <w:pStyle w:val="BodyTextMetricHPELight10pt"/>
      </w:pPr>
      <w:r>
        <w:t>You can take advantage of HPE Recovery Manager Central and HPE StoreOnce to provide scheduled snapshots and backup protection for the data generated by the backup procedure for Docker UCP and DTR.</w:t>
      </w:r>
    </w:p>
    <w:p w14:paraId="466E742F" w14:textId="77777777" w:rsidR="000375A8" w:rsidRDefault="000375A8" w:rsidP="00F3379B">
      <w:pPr>
        <w:pStyle w:val="NumberedList-Level1"/>
        <w:numPr>
          <w:ilvl w:val="0"/>
          <w:numId w:val="42"/>
        </w:numPr>
      </w:pPr>
      <w:r>
        <w:t>Create a datastore from the Backup virtual volume you created and present it to all hosts in the vSphere cluster. This backup datastore is used for storing copies of Docker persistent volumes as well as backups of DTR and UCP.</w:t>
      </w:r>
    </w:p>
    <w:p w14:paraId="166C0C70" w14:textId="77777777" w:rsidR="000375A8" w:rsidRDefault="000375A8" w:rsidP="000375A8">
      <w:pPr>
        <w:pStyle w:val="NumberedList-Level1"/>
      </w:pPr>
      <w:r>
        <w:t xml:space="preserve">The Ansible server is used to create backup and restore files for DTR and UCP on the local hard drive. The backup files should be copied to the </w:t>
      </w:r>
      <w:r>
        <w:rPr>
          <w:rStyle w:val="CodingLanguage"/>
        </w:rPr>
        <w:t>DockerBackup</w:t>
      </w:r>
      <w:r>
        <w:t xml:space="preserve"> datastore which can be automatically configured for snapshots and offsite backup.</w:t>
      </w:r>
    </w:p>
    <w:p w14:paraId="4A25E49A" w14:textId="77777777" w:rsidR="000375A8" w:rsidRDefault="000375A8" w:rsidP="000375A8">
      <w:pPr>
        <w:pStyle w:val="NumberedList-Level1"/>
      </w:pPr>
      <w:r>
        <w:t>Edit the Ansible server configuration from vCenter. Add a new hard disk and specify the location as the Docker Backup datastore</w:t>
      </w:r>
      <w:r w:rsidRPr="00DD4E9C">
        <w:t xml:space="preserve"> </w:t>
      </w:r>
      <w:r>
        <w:t xml:space="preserve">as shown in </w:t>
      </w:r>
      <w:r w:rsidRPr="00DD4E9C">
        <w:fldChar w:fldCharType="begin"/>
      </w:r>
      <w:r w:rsidRPr="00DD4E9C">
        <w:instrText xml:space="preserve"> REF _Ref513537632 \h </w:instrText>
      </w:r>
      <w:r>
        <w:instrText xml:space="preserve"> \* MERGEFORMAT </w:instrText>
      </w:r>
      <w:r w:rsidRPr="00DD4E9C">
        <w:fldChar w:fldCharType="separate"/>
      </w:r>
      <w:r w:rsidR="00D84FAE" w:rsidRPr="00D84FAE">
        <w:t>Figure 67</w:t>
      </w:r>
      <w:r w:rsidRPr="00DD4E9C">
        <w:fldChar w:fldCharType="end"/>
      </w:r>
      <w:r w:rsidRPr="00B528DA">
        <w:t>.</w:t>
      </w:r>
    </w:p>
    <w:p w14:paraId="2ABFBF77" w14:textId="77777777" w:rsidR="000375A8" w:rsidRDefault="000375A8" w:rsidP="000375A8">
      <w:pPr>
        <w:pStyle w:val="FigureAfterspace"/>
      </w:pPr>
      <w:r>
        <w:rPr>
          <w:noProof/>
        </w:rPr>
        <w:drawing>
          <wp:inline distT="0" distB="0" distL="0" distR="0" wp14:anchorId="078601AC" wp14:editId="3AFACECB">
            <wp:extent cx="3608101" cy="3555483"/>
            <wp:effectExtent l="19050" t="19050" r="11430" b="260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add-new-disk.png"/>
                    <pic:cNvPicPr/>
                  </pic:nvPicPr>
                  <pic:blipFill>
                    <a:blip r:embed="rId157">
                      <a:extLst>
                        <a:ext uri="{28A0092B-C50C-407E-A947-70E740481C1C}">
                          <a14:useLocalDpi xmlns:a14="http://schemas.microsoft.com/office/drawing/2010/main" val="0"/>
                        </a:ext>
                      </a:extLst>
                    </a:blip>
                    <a:stretch>
                      <a:fillRect/>
                    </a:stretch>
                  </pic:blipFill>
                  <pic:spPr>
                    <a:xfrm>
                      <a:off x="0" y="0"/>
                      <a:ext cx="3619953" cy="3567162"/>
                    </a:xfrm>
                    <a:prstGeom prst="rect">
                      <a:avLst/>
                    </a:prstGeom>
                    <a:ln>
                      <a:solidFill>
                        <a:schemeClr val="accent1"/>
                      </a:solidFill>
                    </a:ln>
                  </pic:spPr>
                </pic:pic>
              </a:graphicData>
            </a:graphic>
          </wp:inline>
        </w:drawing>
      </w:r>
      <w:r>
        <w:t xml:space="preserve"> </w:t>
      </w:r>
    </w:p>
    <w:p w14:paraId="1920F1B4" w14:textId="77777777" w:rsidR="000375A8" w:rsidRDefault="000375A8" w:rsidP="000375A8">
      <w:pPr>
        <w:pStyle w:val="MISCFigureCaptionHeader8pt"/>
      </w:pPr>
      <w:bookmarkStart w:id="479" w:name="_Ref513537632"/>
      <w:r w:rsidRPr="00DD4E9C">
        <w:rPr>
          <w:rStyle w:val="MISCFigureCaptionHeaderBold8pt"/>
        </w:rPr>
        <w:t xml:space="preserve">Figure </w:t>
      </w:r>
      <w:r w:rsidRPr="00DD4E9C">
        <w:rPr>
          <w:rStyle w:val="MISCFigureCaptionHeaderBold8pt"/>
        </w:rPr>
        <w:fldChar w:fldCharType="begin"/>
      </w:r>
      <w:r w:rsidRPr="00DD4E9C">
        <w:rPr>
          <w:rStyle w:val="MISCFigureCaptionHeaderBold8pt"/>
        </w:rPr>
        <w:instrText xml:space="preserve"> SEQ Figure \* ARABIC </w:instrText>
      </w:r>
      <w:r w:rsidRPr="00DD4E9C">
        <w:rPr>
          <w:rStyle w:val="MISCFigureCaptionHeaderBold8pt"/>
        </w:rPr>
        <w:fldChar w:fldCharType="separate"/>
      </w:r>
      <w:r w:rsidR="00D84FAE">
        <w:rPr>
          <w:rStyle w:val="MISCFigureCaptionHeaderBold8pt"/>
          <w:noProof/>
        </w:rPr>
        <w:t>67</w:t>
      </w:r>
      <w:r w:rsidRPr="00DD4E9C">
        <w:rPr>
          <w:rStyle w:val="MISCFigureCaptionHeaderBold8pt"/>
        </w:rPr>
        <w:fldChar w:fldCharType="end"/>
      </w:r>
      <w:bookmarkEnd w:id="479"/>
      <w:r w:rsidRPr="00DD4E9C">
        <w:rPr>
          <w:rStyle w:val="MISCFigureCaptionHeaderBold8pt"/>
        </w:rPr>
        <w:t>.</w:t>
      </w:r>
      <w:r>
        <w:t xml:space="preserve"> Add new hard disk</w:t>
      </w:r>
    </w:p>
    <w:p w14:paraId="1FE54615" w14:textId="77777777" w:rsidR="000375A8" w:rsidRDefault="000375A8" w:rsidP="000375A8">
      <w:pPr>
        <w:pStyle w:val="NumberedList-Level1"/>
      </w:pPr>
      <w:r>
        <w:lastRenderedPageBreak/>
        <w:t>After the hard disk is added, it is visible from the Linux operating system. From the Ansible server:</w:t>
      </w:r>
    </w:p>
    <w:p w14:paraId="39BE563E" w14:textId="77777777" w:rsidR="000375A8" w:rsidRPr="00B528DA" w:rsidRDefault="000375A8" w:rsidP="000375A8">
      <w:pPr>
        <w:pStyle w:val="NumberedList-Level1-2ndparagraph"/>
        <w:rPr>
          <w:rStyle w:val="CodingLanguage"/>
        </w:rPr>
      </w:pPr>
      <w:r w:rsidRPr="00B528DA">
        <w:rPr>
          <w:rStyle w:val="CodingLanguage"/>
        </w:rPr>
        <w:t># ls /dev/sd*</w:t>
      </w:r>
    </w:p>
    <w:p w14:paraId="55FF4E5B" w14:textId="77777777" w:rsidR="000375A8" w:rsidRDefault="000375A8" w:rsidP="000375A8">
      <w:pPr>
        <w:pStyle w:val="NumberedList-Level1"/>
      </w:pPr>
      <w:r>
        <w:t xml:space="preserve">The newly added storage should appear as </w:t>
      </w:r>
      <w:r>
        <w:rPr>
          <w:rStyle w:val="CodingLanguage"/>
        </w:rPr>
        <w:t>/dev/sdb</w:t>
      </w:r>
      <w:r>
        <w:t>. Now, make a filesystem, ignoring any warnings:</w:t>
      </w:r>
    </w:p>
    <w:p w14:paraId="3E6DDDFD" w14:textId="77777777" w:rsidR="000375A8" w:rsidRPr="00B528DA" w:rsidRDefault="000375A8" w:rsidP="000375A8">
      <w:pPr>
        <w:pStyle w:val="NumberedList-Level1-2ndparagraph"/>
        <w:rPr>
          <w:rStyle w:val="CodingLanguage"/>
        </w:rPr>
      </w:pPr>
      <w:r w:rsidRPr="00B528DA">
        <w:rPr>
          <w:rStyle w:val="CodingLanguage"/>
        </w:rPr>
        <w:t># mkfs -t ext4 /dev/sdb </w:t>
      </w:r>
    </w:p>
    <w:p w14:paraId="17EA0017" w14:textId="77777777" w:rsidR="000375A8" w:rsidRDefault="000375A8" w:rsidP="000375A8">
      <w:pPr>
        <w:pStyle w:val="NumberedList-Level1"/>
      </w:pPr>
      <w:r>
        <w:t>Create a mount point for the new disk:</w:t>
      </w:r>
    </w:p>
    <w:p w14:paraId="07122948" w14:textId="77777777" w:rsidR="000375A8" w:rsidRPr="00B528DA" w:rsidRDefault="000375A8" w:rsidP="000375A8">
      <w:pPr>
        <w:pStyle w:val="NumberedList-Level1-2ndparagraph"/>
        <w:rPr>
          <w:rStyle w:val="CodingLanguage"/>
        </w:rPr>
      </w:pPr>
      <w:r w:rsidRPr="00B528DA">
        <w:rPr>
          <w:rStyle w:val="CodingLanguage"/>
        </w:rPr>
        <w:t># mkdir /dockerbackup</w:t>
      </w:r>
    </w:p>
    <w:p w14:paraId="5EC6681A" w14:textId="77777777" w:rsidR="000375A8" w:rsidRDefault="000375A8" w:rsidP="000375A8">
      <w:pPr>
        <w:pStyle w:val="NumberedList-Level1"/>
      </w:pPr>
      <w:r>
        <w:t xml:space="preserve">Edit the </w:t>
      </w:r>
      <w:r>
        <w:rPr>
          <w:rStyle w:val="CodingLanguage"/>
        </w:rPr>
        <w:t>/etc/fstab</w:t>
      </w:r>
      <w:r>
        <w:t xml:space="preserve"> file and add the following line:</w:t>
      </w:r>
    </w:p>
    <w:p w14:paraId="7C948914" w14:textId="77777777" w:rsidR="000375A8" w:rsidRPr="00B528DA" w:rsidRDefault="000375A8" w:rsidP="000375A8">
      <w:pPr>
        <w:pStyle w:val="NumberedList-Level1-2ndparagraph"/>
        <w:rPr>
          <w:rStyle w:val="CodingLanguage"/>
        </w:rPr>
      </w:pPr>
      <w:r w:rsidRPr="00B528DA">
        <w:rPr>
          <w:rStyle w:val="CodingLanguage"/>
        </w:rPr>
        <w:t>/dev/sdb /dockerbackup ext4 defaults 0  0</w:t>
      </w:r>
    </w:p>
    <w:p w14:paraId="695BCA16" w14:textId="77777777" w:rsidR="000375A8" w:rsidRDefault="000375A8" w:rsidP="000375A8">
      <w:pPr>
        <w:pStyle w:val="NumberedList-Level1"/>
      </w:pPr>
      <w:r>
        <w:t>After saving the change, mount the new volume using:</w:t>
      </w:r>
    </w:p>
    <w:p w14:paraId="016497B8" w14:textId="77777777" w:rsidR="000375A8" w:rsidRPr="00B528DA" w:rsidRDefault="000375A8" w:rsidP="000375A8">
      <w:pPr>
        <w:pStyle w:val="NumberedList-Level1-2ndparagraph"/>
        <w:rPr>
          <w:rStyle w:val="CodingLanguage"/>
        </w:rPr>
      </w:pPr>
      <w:r w:rsidRPr="00B528DA">
        <w:rPr>
          <w:rStyle w:val="CodingLanguage"/>
        </w:rPr>
        <w:t>#mount -a</w:t>
      </w:r>
    </w:p>
    <w:p w14:paraId="0B1D2CA3" w14:textId="77777777" w:rsidR="000375A8" w:rsidRDefault="000375A8" w:rsidP="000375A8">
      <w:pPr>
        <w:pStyle w:val="BodyTextMetricHPELight10pt"/>
      </w:pPr>
      <w:r>
        <w:t xml:space="preserve">Each time you backup Docker UCP and DTR using the </w:t>
      </w:r>
      <w:r>
        <w:rPr>
          <w:rStyle w:val="CodingLanguage"/>
        </w:rPr>
        <w:t>backup.sh</w:t>
      </w:r>
      <w:r>
        <w:t xml:space="preserve"> script, you should copy the generated files from the </w:t>
      </w:r>
      <w:r>
        <w:rPr>
          <w:rStyle w:val="CodingLanguage"/>
        </w:rPr>
        <w:t>/root/backups</w:t>
      </w:r>
      <w:r>
        <w:t xml:space="preserve"> folder to </w:t>
      </w:r>
      <w:r>
        <w:rPr>
          <w:rStyle w:val="CodingLanguage"/>
        </w:rPr>
        <w:t>/dockerbackup</w:t>
      </w:r>
      <w:r>
        <w:t>. You may wish to add a command to the backup script to automate this process.</w:t>
      </w:r>
    </w:p>
    <w:p w14:paraId="794624EE" w14:textId="77777777" w:rsidR="000375A8" w:rsidRDefault="000375A8" w:rsidP="000375A8">
      <w:pPr>
        <w:pStyle w:val="BodyTextMetricHPELight10pt"/>
      </w:pPr>
      <w:r>
        <w:t xml:space="preserve">The virtual volume used to host the </w:t>
      </w:r>
      <w:r>
        <w:rPr>
          <w:rStyle w:val="CodingLanguage"/>
        </w:rPr>
        <w:t>DockerBackup</w:t>
      </w:r>
      <w:r>
        <w:t xml:space="preserve"> datastore can be scheduled for snapshot and backup protection with HPE Recovery Manager Central and HPE StoreOnce as described in the section </w:t>
      </w:r>
      <w:hyperlink w:anchor="_Backup_and_restore" w:history="1">
        <w:r w:rsidRPr="00CF4676">
          <w:rPr>
            <w:rStyle w:val="Hyperlink"/>
          </w:rPr>
          <w:t>Backup and restore Docker persistent volumes</w:t>
        </w:r>
      </w:hyperlink>
      <w:r>
        <w:t xml:space="preserve">. Data backed up to HPE StoreOnce can be restored to the HPE 3PAR StoreServ and attached to the Ansible host for recovery. </w:t>
      </w:r>
    </w:p>
    <w:p w14:paraId="36D674AC" w14:textId="77777777" w:rsidR="000615E7" w:rsidRDefault="000615E7" w:rsidP="000615E7">
      <w:pPr>
        <w:pStyle w:val="Heading1"/>
      </w:pPr>
      <w:bookmarkStart w:id="480" w:name="_Toc7097592"/>
      <w:r>
        <w:t>Solution lifecycle management</w:t>
      </w:r>
      <w:bookmarkEnd w:id="464"/>
      <w:bookmarkEnd w:id="465"/>
      <w:bookmarkEnd w:id="466"/>
      <w:bookmarkEnd w:id="480"/>
    </w:p>
    <w:p w14:paraId="5C46B377" w14:textId="77777777" w:rsidR="000615E7" w:rsidRDefault="000615E7" w:rsidP="0058095B">
      <w:pPr>
        <w:pStyle w:val="BodyTextMetricHPELight10pt"/>
      </w:pPr>
      <w:r>
        <w:t>Lifecycle management with respect to this solution refers to the maintenance and management of software and hardware of various components that make up the solution stack. Lifecycle management is required to keep the solution up-to-date and ensure that the latest versions of the software are running to provide optimal performance, security and to fix any existing defects within the product.</w:t>
      </w:r>
    </w:p>
    <w:p w14:paraId="1F5FB2ED" w14:textId="77777777" w:rsidR="000615E7" w:rsidRDefault="000615E7" w:rsidP="0058095B">
      <w:pPr>
        <w:pStyle w:val="BodyTextMetricHPELight10pt"/>
      </w:pPr>
      <w:r>
        <w:t xml:space="preserve">In this section, we will cover life cycle management of the different components that are used in this solution. The lifecycle of the following stacks need to be maintained and managed: </w:t>
      </w:r>
    </w:p>
    <w:p w14:paraId="355FE7A5" w14:textId="77777777" w:rsidR="000615E7" w:rsidRDefault="000615E7" w:rsidP="000615E7">
      <w:pPr>
        <w:pStyle w:val="BulletLevel1"/>
      </w:pPr>
      <w:r>
        <w:t>Monitoring Tools (Splunk or Prometheus and Grafana)</w:t>
      </w:r>
    </w:p>
    <w:p w14:paraId="3B466B99" w14:textId="77777777" w:rsidR="000615E7" w:rsidRDefault="000615E7" w:rsidP="000615E7">
      <w:pPr>
        <w:pStyle w:val="BulletLevel1"/>
      </w:pPr>
      <w:r>
        <w:t>Docker Enterprise Edition Environment</w:t>
      </w:r>
    </w:p>
    <w:p w14:paraId="179AB170" w14:textId="77777777" w:rsidR="000615E7" w:rsidRDefault="000615E7" w:rsidP="000615E7">
      <w:pPr>
        <w:pStyle w:val="BulletLevel1"/>
      </w:pPr>
      <w:r>
        <w:t>Virtual Machine Operating systems</w:t>
      </w:r>
    </w:p>
    <w:p w14:paraId="2495DBE6" w14:textId="09779361" w:rsidR="000615E7" w:rsidRDefault="000615E7" w:rsidP="000615E7">
      <w:pPr>
        <w:pStyle w:val="BulletLevel1"/>
      </w:pPr>
      <w:r w:rsidRPr="00963838">
        <w:t xml:space="preserve">HPE </w:t>
      </w:r>
      <w:r w:rsidR="00B0382D">
        <w:t>Synergy</w:t>
      </w:r>
      <w:r w:rsidRPr="00963838">
        <w:t xml:space="preserve"> </w:t>
      </w:r>
      <w:r>
        <w:t>environment</w:t>
      </w:r>
    </w:p>
    <w:p w14:paraId="2421C19A" w14:textId="61FCB98C" w:rsidR="000615E7" w:rsidRDefault="000615E7" w:rsidP="0058095B">
      <w:pPr>
        <w:pStyle w:val="BodyTextMetricHPELight10pt"/>
      </w:pPr>
      <w:r>
        <w:t xml:space="preserve">The general practice and recommendation is to follow a bottom-up approach for updating all components of the environment and making sure the dependencies are met. In our solution, we would start with </w:t>
      </w:r>
      <w:r w:rsidRPr="00963838">
        <w:t xml:space="preserve">HPE </w:t>
      </w:r>
      <w:r w:rsidR="00B0382D">
        <w:t>Synergy</w:t>
      </w:r>
      <w:r w:rsidRPr="00963838">
        <w:t xml:space="preserve"> </w:t>
      </w:r>
      <w:r>
        <w:t>and end with the monitoring environment. If all components are not being updated at the same time, the same approach can be followed – updating only the components that require updates while adhering to the interdependencies of each component that is being updated.</w:t>
      </w:r>
    </w:p>
    <w:p w14:paraId="5F90BF5A" w14:textId="4979F341" w:rsidR="004D3CD7" w:rsidRDefault="004D3CD7" w:rsidP="004D3CD7">
      <w:pPr>
        <w:pStyle w:val="Heading2"/>
      </w:pPr>
      <w:bookmarkStart w:id="481" w:name="_Toc7097593"/>
      <w:r>
        <w:t>HPE Synergy</w:t>
      </w:r>
      <w:bookmarkEnd w:id="481"/>
      <w:r>
        <w:t xml:space="preserve"> </w:t>
      </w:r>
    </w:p>
    <w:p w14:paraId="57CD5DD4" w14:textId="77777777" w:rsidR="004D3CD7" w:rsidRDefault="004D3CD7" w:rsidP="004D3CD7">
      <w:pPr>
        <w:pStyle w:val="BodyTextMetricHPELight10pt"/>
      </w:pPr>
      <w:r>
        <w:t xml:space="preserve">HPE Synergy Composer powered by HPE OneView provides fast, reliable, and simplified firmware and driver management across many HPE Synergy components. HPE OneView manages firmware to reduce manual interactions and errors, in addition to minimizing downtime. Firmware updates of management appliances and shared infrastructure are non-disruptive to the production workload. </w:t>
      </w:r>
    </w:p>
    <w:p w14:paraId="05953E0C" w14:textId="6965059E" w:rsidR="004D3CD7" w:rsidRPr="004D3CD7" w:rsidRDefault="004D3CD7" w:rsidP="004D3CD7">
      <w:pPr>
        <w:pStyle w:val="BodyTextMetricHPELight10pt"/>
      </w:pPr>
      <w:r>
        <w:t xml:space="preserve">More information is available in the Best Practices for HPE Synergy Firmware and Driver Updates guide at </w:t>
      </w:r>
      <w:hyperlink r:id="rId158" w:history="1">
        <w:r w:rsidRPr="004D3CD7">
          <w:rPr>
            <w:rStyle w:val="Hyperlink"/>
          </w:rPr>
          <w:t>https://support.hpe.com/hpsc/doc/public/display?docId=c05212310</w:t>
        </w:r>
      </w:hyperlink>
      <w:r>
        <w:t>.</w:t>
      </w:r>
    </w:p>
    <w:p w14:paraId="75D52A8C" w14:textId="77777777" w:rsidR="000615E7" w:rsidRDefault="000615E7" w:rsidP="000615E7">
      <w:pPr>
        <w:pStyle w:val="Heading2"/>
      </w:pPr>
      <w:bookmarkStart w:id="482" w:name="_Toc531698852"/>
      <w:bookmarkStart w:id="483" w:name="_Toc7097594"/>
      <w:r>
        <w:t>vSphere Docker Volume Service Plug-in</w:t>
      </w:r>
      <w:bookmarkEnd w:id="482"/>
      <w:bookmarkEnd w:id="483"/>
    </w:p>
    <w:p w14:paraId="0DCE21DE" w14:textId="1EDD4FB7" w:rsidR="000615E7" w:rsidRDefault="000615E7" w:rsidP="0058095B">
      <w:pPr>
        <w:pStyle w:val="BodyTextMetricHPELight10pt"/>
      </w:pPr>
      <w:r>
        <w:t>vSphere Docker Volume service plug-in is part of an open source project by VMware that enables running stateful containers by providing persistent Docker volumes leveraging existing storage technology from VMware. There are two parts to the plug-in, namely, client software and server software (see</w:t>
      </w:r>
      <w:r w:rsidRPr="002D0518">
        <w:t xml:space="preserve"> </w:t>
      </w:r>
      <w:r w:rsidRPr="002D0518">
        <w:fldChar w:fldCharType="begin"/>
      </w:r>
      <w:r w:rsidRPr="002D0518">
        <w:instrText xml:space="preserve"> REF _Refd17e58837 \h </w:instrText>
      </w:r>
      <w:r>
        <w:instrText xml:space="preserve"> \* MERGEFORMAT </w:instrText>
      </w:r>
      <w:r w:rsidRPr="002D0518">
        <w:fldChar w:fldCharType="separate"/>
      </w:r>
      <w:r w:rsidR="00D84FAE" w:rsidRPr="00D84FAE">
        <w:t>Table</w:t>
      </w:r>
      <w:r w:rsidR="00D84FAE" w:rsidRPr="00D84FAE">
        <w:rPr>
          <w:rFonts w:ascii="Calibri" w:hAnsi="Calibri" w:cs="Calibri"/>
        </w:rPr>
        <w:t> </w:t>
      </w:r>
      <w:r w:rsidR="00D84FAE">
        <w:t>32</w:t>
      </w:r>
      <w:r w:rsidRPr="002D0518">
        <w:fldChar w:fldCharType="end"/>
      </w:r>
      <w:r>
        <w:t xml:space="preserve">). Every version of the plug-in that is released includes both pieces of software and it is imperative that the version number installed on the client side and server side are the same. </w:t>
      </w:r>
    </w:p>
    <w:p w14:paraId="37F5EF6E" w14:textId="77777777" w:rsidR="000615E7" w:rsidRDefault="000615E7" w:rsidP="0058095B">
      <w:pPr>
        <w:pStyle w:val="BodyTextMetricHPELight10pt"/>
      </w:pPr>
      <w:r>
        <w:lastRenderedPageBreak/>
        <w:t>When updating the Docker Volume service plug-in, ensure the ESXi version you are running is supported and that the client software is compatible with the operating system.</w:t>
      </w:r>
    </w:p>
    <w:p w14:paraId="70EF281F" w14:textId="77777777" w:rsidR="000615E7" w:rsidRDefault="000615E7" w:rsidP="000615E7">
      <w:pPr>
        <w:pStyle w:val="MISCTableCaptionHeader8pt"/>
      </w:pPr>
      <w:bookmarkStart w:id="484" w:name="_Refd17e58837"/>
      <w:bookmarkStart w:id="485" w:name="_Tocd17e58837"/>
      <w:r>
        <w:rPr>
          <w:rStyle w:val="MISCTableCaptionHeaderBold8pt"/>
          <w:noProof/>
        </w:rPr>
        <w:t>Table</w:t>
      </w:r>
      <w:r>
        <w:rPr>
          <w:rStyle w:val="MISCTableCaptionHeaderBold8pt"/>
          <w:rFonts w:ascii="Calibri" w:hAnsi="Calibri" w:cs="Calibri"/>
          <w:noProof/>
        </w:rPr>
        <w:t> </w:t>
      </w:r>
      <w:bookmarkStart w:id="486" w:name="_Numd17e58837"/>
      <w:r>
        <w:fldChar w:fldCharType="begin"/>
      </w:r>
      <w:r>
        <w:instrText xml:space="preserve"> SEQ Table \* ARABIC </w:instrText>
      </w:r>
      <w:r>
        <w:fldChar w:fldCharType="separate"/>
      </w:r>
      <w:r w:rsidR="00D84FAE">
        <w:rPr>
          <w:noProof/>
        </w:rPr>
        <w:t>32</w:t>
      </w:r>
      <w:r>
        <w:rPr>
          <w:rStyle w:val="MISCTableCaptionHeaderBold8pt"/>
          <w:noProof/>
        </w:rPr>
        <w:fldChar w:fldCharType="end"/>
      </w:r>
      <w:bookmarkEnd w:id="484"/>
      <w:bookmarkEnd w:id="485"/>
      <w:bookmarkEnd w:id="486"/>
      <w:r>
        <w:t>. vSphere Docker Volume service components</w:t>
      </w:r>
    </w:p>
    <w:tbl>
      <w:tblPr>
        <w:tblStyle w:val="TableGrid"/>
        <w:tblW w:w="103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40"/>
        <w:gridCol w:w="2160"/>
        <w:gridCol w:w="2400"/>
        <w:gridCol w:w="4922"/>
      </w:tblGrid>
      <w:tr w:rsidR="000615E7" w14:paraId="4CC53CD6" w14:textId="77777777" w:rsidTr="00CD4360">
        <w:trPr>
          <w:cantSplit/>
          <w:trHeight w:val="285"/>
          <w:tblHeader/>
        </w:trPr>
        <w:tc>
          <w:tcPr>
            <w:tcW w:w="840" w:type="dxa"/>
            <w:tcBorders>
              <w:top w:val="nil"/>
              <w:bottom w:val="single" w:sz="36" w:space="0" w:color="00B388"/>
            </w:tcBorders>
            <w:shd w:val="clear" w:color="auto" w:fill="auto"/>
          </w:tcPr>
          <w:p w14:paraId="21E33350" w14:textId="77777777" w:rsidR="000615E7" w:rsidRDefault="000615E7" w:rsidP="00CD4360">
            <w:pPr>
              <w:pStyle w:val="TableSubhead8pt"/>
            </w:pPr>
            <w:r>
              <w:t>Order</w:t>
            </w:r>
          </w:p>
        </w:tc>
        <w:tc>
          <w:tcPr>
            <w:tcW w:w="2160" w:type="dxa"/>
            <w:tcBorders>
              <w:top w:val="nil"/>
              <w:bottom w:val="single" w:sz="36" w:space="0" w:color="00B388"/>
            </w:tcBorders>
            <w:shd w:val="clear" w:color="auto" w:fill="auto"/>
          </w:tcPr>
          <w:p w14:paraId="243435E4" w14:textId="77777777" w:rsidR="000615E7" w:rsidRDefault="000615E7" w:rsidP="00CD4360">
            <w:pPr>
              <w:pStyle w:val="TableSubhead8pt"/>
            </w:pPr>
            <w:r>
              <w:t>Component</w:t>
            </w:r>
          </w:p>
        </w:tc>
        <w:tc>
          <w:tcPr>
            <w:tcW w:w="2400" w:type="dxa"/>
            <w:tcBorders>
              <w:top w:val="nil"/>
              <w:bottom w:val="single" w:sz="36" w:space="0" w:color="00B388"/>
            </w:tcBorders>
            <w:shd w:val="clear" w:color="auto" w:fill="auto"/>
          </w:tcPr>
          <w:p w14:paraId="02043DA7" w14:textId="77777777" w:rsidR="000615E7" w:rsidRDefault="000615E7" w:rsidP="00CD4360">
            <w:pPr>
              <w:pStyle w:val="TableSubhead8pt"/>
            </w:pPr>
            <w:r>
              <w:t>Dependency (compatibility)</w:t>
            </w:r>
          </w:p>
        </w:tc>
        <w:tc>
          <w:tcPr>
            <w:tcW w:w="4922" w:type="dxa"/>
            <w:tcBorders>
              <w:top w:val="nil"/>
              <w:bottom w:val="single" w:sz="36" w:space="0" w:color="00B388"/>
            </w:tcBorders>
            <w:shd w:val="clear" w:color="auto" w:fill="auto"/>
          </w:tcPr>
          <w:p w14:paraId="77BDF0A1" w14:textId="77777777" w:rsidR="000615E7" w:rsidRDefault="000615E7" w:rsidP="00CD4360">
            <w:pPr>
              <w:pStyle w:val="TableSubhead8pt"/>
            </w:pPr>
            <w:r>
              <w:t>Download/Documentation</w:t>
            </w:r>
          </w:p>
        </w:tc>
      </w:tr>
      <w:tr w:rsidR="000615E7" w14:paraId="272A4FC9" w14:textId="77777777" w:rsidTr="0090160E">
        <w:trPr>
          <w:cantSplit/>
          <w:trHeight w:val="366"/>
        </w:trPr>
        <w:tc>
          <w:tcPr>
            <w:tcW w:w="840" w:type="dxa"/>
            <w:tcBorders>
              <w:top w:val="single" w:sz="36" w:space="0" w:color="00B388"/>
            </w:tcBorders>
            <w:shd w:val="clear" w:color="auto" w:fill="auto"/>
          </w:tcPr>
          <w:p w14:paraId="45BBC152" w14:textId="77777777" w:rsidR="000615E7" w:rsidRDefault="000615E7" w:rsidP="00CD4360">
            <w:pPr>
              <w:pStyle w:val="TableBody8pt"/>
            </w:pPr>
            <w:r>
              <w:t>1.</w:t>
            </w:r>
          </w:p>
        </w:tc>
        <w:tc>
          <w:tcPr>
            <w:tcW w:w="2160" w:type="dxa"/>
            <w:tcBorders>
              <w:top w:val="single" w:sz="36" w:space="0" w:color="00B388"/>
            </w:tcBorders>
            <w:shd w:val="clear" w:color="auto" w:fill="auto"/>
          </w:tcPr>
          <w:p w14:paraId="4EF44FFD" w14:textId="77777777" w:rsidR="000615E7" w:rsidRDefault="000615E7" w:rsidP="00CD4360">
            <w:pPr>
              <w:pStyle w:val="TableBody8pt"/>
            </w:pPr>
            <w:r>
              <w:t>Server Software</w:t>
            </w:r>
          </w:p>
        </w:tc>
        <w:tc>
          <w:tcPr>
            <w:tcW w:w="2400" w:type="dxa"/>
            <w:tcBorders>
              <w:top w:val="single" w:sz="36" w:space="0" w:color="00B388"/>
            </w:tcBorders>
            <w:shd w:val="clear" w:color="auto" w:fill="auto"/>
          </w:tcPr>
          <w:p w14:paraId="0DAD77A7" w14:textId="77777777" w:rsidR="000615E7" w:rsidRDefault="000615E7" w:rsidP="00CD4360">
            <w:pPr>
              <w:pStyle w:val="TableBody8pt"/>
            </w:pPr>
            <w:r>
              <w:t>1. VMware ESXi</w:t>
            </w:r>
          </w:p>
          <w:p w14:paraId="52D3F3DE" w14:textId="77777777" w:rsidR="000615E7" w:rsidRDefault="000615E7" w:rsidP="00CD4360">
            <w:pPr>
              <w:pStyle w:val="TableBody8pt"/>
            </w:pPr>
            <w:r>
              <w:t>2. Docker EE</w:t>
            </w:r>
          </w:p>
        </w:tc>
        <w:tc>
          <w:tcPr>
            <w:tcW w:w="4922" w:type="dxa"/>
            <w:vMerge w:val="restart"/>
            <w:tcBorders>
              <w:top w:val="single" w:sz="36" w:space="0" w:color="00B388"/>
            </w:tcBorders>
            <w:shd w:val="clear" w:color="auto" w:fill="auto"/>
            <w:vAlign w:val="center"/>
          </w:tcPr>
          <w:p w14:paraId="283F8050" w14:textId="77777777" w:rsidR="000615E7" w:rsidRDefault="000D4CB7" w:rsidP="00CD4360">
            <w:pPr>
              <w:pStyle w:val="TableBody8pt"/>
              <w:jc w:val="center"/>
            </w:pPr>
            <w:hyperlink r:id="rId159">
              <w:r w:rsidR="000615E7">
                <w:rPr>
                  <w:rStyle w:val="Hyperlink"/>
                </w:rPr>
                <w:t>vSphere Docker Volume Service on GitHub</w:t>
              </w:r>
            </w:hyperlink>
          </w:p>
        </w:tc>
      </w:tr>
      <w:tr w:rsidR="000615E7" w14:paraId="72E0E621" w14:textId="77777777" w:rsidTr="00CD4360">
        <w:trPr>
          <w:cantSplit/>
          <w:trHeight w:val="486"/>
        </w:trPr>
        <w:tc>
          <w:tcPr>
            <w:tcW w:w="840" w:type="dxa"/>
            <w:shd w:val="clear" w:color="auto" w:fill="auto"/>
          </w:tcPr>
          <w:p w14:paraId="1D4399E1" w14:textId="77777777" w:rsidR="000615E7" w:rsidRDefault="000615E7" w:rsidP="00CD4360">
            <w:pPr>
              <w:pStyle w:val="TableBody8pt"/>
            </w:pPr>
            <w:r>
              <w:t>2.</w:t>
            </w:r>
          </w:p>
        </w:tc>
        <w:tc>
          <w:tcPr>
            <w:tcW w:w="2160" w:type="dxa"/>
            <w:shd w:val="clear" w:color="auto" w:fill="auto"/>
          </w:tcPr>
          <w:p w14:paraId="457307A2" w14:textId="77777777" w:rsidR="000615E7" w:rsidRDefault="000615E7" w:rsidP="00CD4360">
            <w:pPr>
              <w:pStyle w:val="TableBody8pt"/>
            </w:pPr>
            <w:r>
              <w:t>Client Software</w:t>
            </w:r>
          </w:p>
        </w:tc>
        <w:tc>
          <w:tcPr>
            <w:tcW w:w="2400" w:type="dxa"/>
            <w:shd w:val="clear" w:color="auto" w:fill="auto"/>
          </w:tcPr>
          <w:p w14:paraId="68F8A2D9" w14:textId="77777777" w:rsidR="000615E7" w:rsidRDefault="000615E7" w:rsidP="00CD4360">
            <w:pPr>
              <w:pStyle w:val="TableBody8pt"/>
            </w:pPr>
            <w:r>
              <w:t>1. VM Operating System</w:t>
            </w:r>
          </w:p>
          <w:p w14:paraId="258C463C" w14:textId="77777777" w:rsidR="000615E7" w:rsidRDefault="000615E7" w:rsidP="00CD4360">
            <w:pPr>
              <w:pStyle w:val="TableBody8pt"/>
            </w:pPr>
            <w:r>
              <w:t>2. Docker EE</w:t>
            </w:r>
          </w:p>
        </w:tc>
        <w:tc>
          <w:tcPr>
            <w:tcW w:w="4922" w:type="dxa"/>
            <w:vMerge/>
            <w:shd w:val="clear" w:color="auto" w:fill="auto"/>
          </w:tcPr>
          <w:p w14:paraId="116F38C0" w14:textId="77777777" w:rsidR="000615E7" w:rsidRDefault="000615E7" w:rsidP="00CD4360">
            <w:pPr>
              <w:pStyle w:val="TableBody8pt"/>
            </w:pPr>
          </w:p>
        </w:tc>
      </w:tr>
    </w:tbl>
    <w:p w14:paraId="38E96BA9" w14:textId="77777777" w:rsidR="000615E7" w:rsidRDefault="000615E7" w:rsidP="0058095B">
      <w:pPr>
        <w:pStyle w:val="BodyTextMetricHPELight10pt"/>
      </w:pPr>
    </w:p>
    <w:p w14:paraId="6DD40CFB" w14:textId="77777777" w:rsidR="000615E7" w:rsidRPr="000933EB" w:rsidRDefault="000615E7" w:rsidP="000615E7">
      <w:pPr>
        <w:pStyle w:val="Heading2"/>
      </w:pPr>
      <w:bookmarkStart w:id="487" w:name="_Toc531698853"/>
      <w:bookmarkStart w:id="488" w:name="_Toc7097595"/>
      <w:r w:rsidRPr="000933EB">
        <w:t>Red Hat Enterprise Linux operating system</w:t>
      </w:r>
      <w:bookmarkEnd w:id="487"/>
      <w:bookmarkEnd w:id="488"/>
    </w:p>
    <w:p w14:paraId="7B02EA2C" w14:textId="77777777" w:rsidR="000615E7" w:rsidRDefault="000615E7" w:rsidP="0058095B">
      <w:pPr>
        <w:pStyle w:val="BodyTextMetricHPELight10pt"/>
      </w:pPr>
      <w:r>
        <w:t>This solution is built using Red Hat Enterprise Linux (see</w:t>
      </w:r>
      <w:r w:rsidRPr="002D0518">
        <w:t xml:space="preserve"> </w:t>
      </w:r>
      <w:r w:rsidRPr="002D0518">
        <w:fldChar w:fldCharType="begin"/>
      </w:r>
      <w:r w:rsidRPr="002D0518">
        <w:instrText xml:space="preserve"> REF _Refd17e58934 \h </w:instrText>
      </w:r>
      <w:r>
        <w:instrText xml:space="preserve"> \* MERGEFORMAT </w:instrText>
      </w:r>
      <w:r w:rsidRPr="002D0518">
        <w:fldChar w:fldCharType="separate"/>
      </w:r>
      <w:r w:rsidR="00D84FAE" w:rsidRPr="00D84FAE">
        <w:t>Table</w:t>
      </w:r>
      <w:r w:rsidR="00D84FAE" w:rsidRPr="00D84FAE">
        <w:rPr>
          <w:rFonts w:ascii="Calibri" w:hAnsi="Calibri" w:cs="Calibri"/>
        </w:rPr>
        <w:t> </w:t>
      </w:r>
      <w:r w:rsidR="00D84FAE">
        <w:t>33</w:t>
      </w:r>
      <w:r w:rsidRPr="002D0518">
        <w:fldChar w:fldCharType="end"/>
      </w:r>
      <w:r>
        <w:t>) as the base operating system. When upgrading the operating system on the VMs, first verify that the OS version is compatible with Docker EE by looking at the Docker OS compatibility matrix.</w:t>
      </w:r>
    </w:p>
    <w:p w14:paraId="39DE96E4" w14:textId="77777777" w:rsidR="000615E7" w:rsidRDefault="000615E7" w:rsidP="000615E7">
      <w:pPr>
        <w:pStyle w:val="MISCTableCaptionHeader8pt"/>
      </w:pPr>
      <w:bookmarkStart w:id="489" w:name="_Refd17e58934"/>
      <w:bookmarkStart w:id="490" w:name="_Tocd17e58934"/>
      <w:r>
        <w:rPr>
          <w:rStyle w:val="MISCTableCaptionHeaderBold8pt"/>
          <w:noProof/>
        </w:rPr>
        <w:t>Table</w:t>
      </w:r>
      <w:r>
        <w:rPr>
          <w:rStyle w:val="MISCTableCaptionHeaderBold8pt"/>
          <w:rFonts w:ascii="Calibri" w:hAnsi="Calibri" w:cs="Calibri"/>
          <w:noProof/>
        </w:rPr>
        <w:t> </w:t>
      </w:r>
      <w:bookmarkStart w:id="491" w:name="_Numd17e58934"/>
      <w:r>
        <w:fldChar w:fldCharType="begin"/>
      </w:r>
      <w:r>
        <w:instrText xml:space="preserve"> SEQ Table \* ARABIC </w:instrText>
      </w:r>
      <w:r>
        <w:fldChar w:fldCharType="separate"/>
      </w:r>
      <w:r w:rsidR="00D84FAE">
        <w:rPr>
          <w:noProof/>
        </w:rPr>
        <w:t>33</w:t>
      </w:r>
      <w:r>
        <w:rPr>
          <w:rStyle w:val="MISCTableCaptionHeaderBold8pt"/>
          <w:noProof/>
        </w:rPr>
        <w:fldChar w:fldCharType="end"/>
      </w:r>
      <w:bookmarkEnd w:id="489"/>
      <w:bookmarkEnd w:id="490"/>
      <w:bookmarkEnd w:id="491"/>
      <w:r>
        <w:t>. Operating system</w:t>
      </w:r>
    </w:p>
    <w:tbl>
      <w:tblPr>
        <w:tblStyle w:val="TableGrid"/>
        <w:tblW w:w="0" w:type="auto"/>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60"/>
        <w:gridCol w:w="2040"/>
        <w:gridCol w:w="2435"/>
        <w:gridCol w:w="4885"/>
      </w:tblGrid>
      <w:tr w:rsidR="000615E7" w14:paraId="7B594AED" w14:textId="77777777" w:rsidTr="00CD4360">
        <w:trPr>
          <w:cantSplit/>
          <w:tblHeader/>
        </w:trPr>
        <w:tc>
          <w:tcPr>
            <w:tcW w:w="960" w:type="dxa"/>
            <w:tcBorders>
              <w:top w:val="nil"/>
              <w:bottom w:val="single" w:sz="36" w:space="0" w:color="00B388"/>
            </w:tcBorders>
          </w:tcPr>
          <w:p w14:paraId="2B4F7AE0" w14:textId="77777777" w:rsidR="000615E7" w:rsidRDefault="000615E7" w:rsidP="00CD4360">
            <w:pPr>
              <w:pStyle w:val="TableSubhead8pt"/>
            </w:pPr>
            <w:r>
              <w:t>Order</w:t>
            </w:r>
          </w:p>
        </w:tc>
        <w:tc>
          <w:tcPr>
            <w:tcW w:w="2040" w:type="dxa"/>
            <w:tcBorders>
              <w:top w:val="nil"/>
              <w:bottom w:val="single" w:sz="36" w:space="0" w:color="00B388"/>
            </w:tcBorders>
          </w:tcPr>
          <w:p w14:paraId="2329B93F" w14:textId="77777777" w:rsidR="000615E7" w:rsidRDefault="000615E7" w:rsidP="00CD4360">
            <w:pPr>
              <w:pStyle w:val="TableSubhead8pt"/>
            </w:pPr>
            <w:r>
              <w:t>Component</w:t>
            </w:r>
          </w:p>
        </w:tc>
        <w:tc>
          <w:tcPr>
            <w:tcW w:w="2435" w:type="dxa"/>
            <w:tcBorders>
              <w:top w:val="nil"/>
              <w:bottom w:val="single" w:sz="36" w:space="0" w:color="00B388"/>
            </w:tcBorders>
          </w:tcPr>
          <w:p w14:paraId="12B45F82" w14:textId="77777777" w:rsidR="000615E7" w:rsidRDefault="000615E7" w:rsidP="00CD4360">
            <w:pPr>
              <w:pStyle w:val="TableSubhead8pt"/>
            </w:pPr>
            <w:r>
              <w:t>Dependency (compatibility)</w:t>
            </w:r>
          </w:p>
        </w:tc>
        <w:tc>
          <w:tcPr>
            <w:tcW w:w="4885" w:type="dxa"/>
            <w:tcBorders>
              <w:top w:val="nil"/>
              <w:bottom w:val="single" w:sz="36" w:space="0" w:color="00B388"/>
            </w:tcBorders>
          </w:tcPr>
          <w:p w14:paraId="2CC0CBDB" w14:textId="77777777" w:rsidR="000615E7" w:rsidRDefault="000615E7" w:rsidP="00CD4360">
            <w:pPr>
              <w:pStyle w:val="TableSubhead8pt"/>
            </w:pPr>
            <w:r>
              <w:t>Download/Documentation</w:t>
            </w:r>
          </w:p>
        </w:tc>
      </w:tr>
      <w:tr w:rsidR="000615E7" w14:paraId="0C35BA13" w14:textId="77777777" w:rsidTr="00CD4360">
        <w:trPr>
          <w:cantSplit/>
        </w:trPr>
        <w:tc>
          <w:tcPr>
            <w:tcW w:w="960" w:type="dxa"/>
          </w:tcPr>
          <w:p w14:paraId="2B9C530C" w14:textId="77777777" w:rsidR="000615E7" w:rsidRDefault="000615E7" w:rsidP="00CD4360">
            <w:pPr>
              <w:pStyle w:val="TableBody8pt"/>
            </w:pPr>
            <w:r>
              <w:t>1.</w:t>
            </w:r>
          </w:p>
        </w:tc>
        <w:tc>
          <w:tcPr>
            <w:tcW w:w="2040" w:type="dxa"/>
          </w:tcPr>
          <w:p w14:paraId="272AAB08" w14:textId="77777777" w:rsidR="000615E7" w:rsidRDefault="000615E7" w:rsidP="00CD4360">
            <w:pPr>
              <w:pStyle w:val="TableBody8pt"/>
            </w:pPr>
            <w:r>
              <w:t>Red Hat Enterprise Linux</w:t>
            </w:r>
          </w:p>
        </w:tc>
        <w:tc>
          <w:tcPr>
            <w:tcW w:w="2435" w:type="dxa"/>
          </w:tcPr>
          <w:p w14:paraId="2AF02A2C" w14:textId="77777777" w:rsidR="000615E7" w:rsidRDefault="000615E7" w:rsidP="00CD4360">
            <w:pPr>
              <w:pStyle w:val="TableBody8pt"/>
            </w:pPr>
            <w:r>
              <w:t>1. Docker EE</w:t>
            </w:r>
          </w:p>
          <w:p w14:paraId="5A8EB2C6" w14:textId="77777777" w:rsidR="000615E7" w:rsidRDefault="000615E7" w:rsidP="00CD4360">
            <w:pPr>
              <w:pStyle w:val="TableBody8pt"/>
            </w:pPr>
            <w:r>
              <w:t>2. vDVS client software plugin</w:t>
            </w:r>
          </w:p>
        </w:tc>
        <w:tc>
          <w:tcPr>
            <w:tcW w:w="4885" w:type="dxa"/>
            <w:vAlign w:val="center"/>
          </w:tcPr>
          <w:p w14:paraId="2F6D3923" w14:textId="77777777" w:rsidR="000615E7" w:rsidRDefault="000D4CB7" w:rsidP="00CD4360">
            <w:pPr>
              <w:pStyle w:val="TableBody8pt"/>
              <w:jc w:val="center"/>
            </w:pPr>
            <w:hyperlink r:id="rId160">
              <w:r w:rsidR="000615E7">
                <w:rPr>
                  <w:rStyle w:val="Hyperlink"/>
                </w:rPr>
                <w:t>RHEL</w:t>
              </w:r>
            </w:hyperlink>
          </w:p>
        </w:tc>
      </w:tr>
    </w:tbl>
    <w:p w14:paraId="043033E3" w14:textId="77777777" w:rsidR="000615E7" w:rsidRDefault="000615E7" w:rsidP="000615E7">
      <w:pPr>
        <w:pStyle w:val="Subtitle"/>
      </w:pPr>
    </w:p>
    <w:p w14:paraId="2378C4B7" w14:textId="77777777" w:rsidR="00B03D6E" w:rsidRDefault="00B03D6E">
      <w:pPr>
        <w:rPr>
          <w:rFonts w:ascii="MetricHPE" w:hAnsi="MetricHPE"/>
          <w:b/>
          <w:sz w:val="24"/>
          <w:szCs w:val="20"/>
        </w:rPr>
      </w:pPr>
      <w:bookmarkStart w:id="492" w:name="_Toc531698854"/>
      <w:r>
        <w:br w:type="page"/>
      </w:r>
    </w:p>
    <w:p w14:paraId="48433BCB" w14:textId="6436C036" w:rsidR="000615E7" w:rsidRDefault="000615E7" w:rsidP="000615E7">
      <w:pPr>
        <w:pStyle w:val="Heading2"/>
      </w:pPr>
      <w:bookmarkStart w:id="493" w:name="_Toc7097596"/>
      <w:r>
        <w:lastRenderedPageBreak/>
        <w:t>Docker EE Environment</w:t>
      </w:r>
      <w:bookmarkEnd w:id="492"/>
      <w:bookmarkEnd w:id="493"/>
    </w:p>
    <w:p w14:paraId="5659BAA7" w14:textId="77777777" w:rsidR="000615E7" w:rsidRDefault="000615E7" w:rsidP="0058095B">
      <w:pPr>
        <w:pStyle w:val="BodyTextMetricHPELight10pt"/>
      </w:pPr>
      <w:r>
        <w:t xml:space="preserve">Each release of Docker Enterprise Edition contains three technology components – UCP, DTR and the Docker Daemon or Engine. It is imperative that the components belonging to the same version are deployed or upgraded together – see </w:t>
      </w:r>
      <w:r w:rsidRPr="00852763">
        <w:fldChar w:fldCharType="begin"/>
      </w:r>
      <w:r w:rsidRPr="00852763">
        <w:instrText xml:space="preserve"> REF _Ref513551098 \h </w:instrText>
      </w:r>
      <w:r>
        <w:instrText xml:space="preserve"> \* MERGEFORMAT </w:instrText>
      </w:r>
      <w:r w:rsidRPr="00852763">
        <w:fldChar w:fldCharType="separate"/>
      </w:r>
      <w:r w:rsidR="00D84FAE" w:rsidRPr="00D84FAE">
        <w:t>Table 34</w:t>
      </w:r>
      <w:r w:rsidRPr="00852763">
        <w:fldChar w:fldCharType="end"/>
      </w:r>
      <w:r w:rsidRPr="00852763">
        <w:t xml:space="preserve">. </w:t>
      </w:r>
    </w:p>
    <w:p w14:paraId="6AC795CA" w14:textId="77777777" w:rsidR="000615E7" w:rsidRDefault="000615E7" w:rsidP="0058095B">
      <w:pPr>
        <w:pStyle w:val="BodyTextMetricHPELight10pt"/>
      </w:pPr>
      <w:r>
        <w:t xml:space="preserve">A banner will be displayed on the UI, as shown in </w:t>
      </w:r>
      <w:r w:rsidRPr="002D0518">
        <w:fldChar w:fldCharType="begin"/>
      </w:r>
      <w:r w:rsidRPr="002D0518">
        <w:instrText xml:space="preserve"> REF _Ref513479216 \h </w:instrText>
      </w:r>
      <w:r>
        <w:instrText xml:space="preserve"> \* MERGEFORMAT </w:instrText>
      </w:r>
      <w:r w:rsidRPr="002D0518">
        <w:fldChar w:fldCharType="separate"/>
      </w:r>
      <w:r w:rsidR="00D84FAE" w:rsidRPr="00D84FAE">
        <w:t>Figure 68</w:t>
      </w:r>
      <w:r w:rsidRPr="002D0518">
        <w:fldChar w:fldCharType="end"/>
      </w:r>
      <w:r w:rsidRPr="002D0518">
        <w:t>,</w:t>
      </w:r>
      <w:r>
        <w:t xml:space="preserve"> when an update is available for UCP or DTR. You can start the upgrade process by clicking on the banner.</w:t>
      </w:r>
    </w:p>
    <w:p w14:paraId="05CA52F5" w14:textId="77777777" w:rsidR="000615E7" w:rsidRDefault="000615E7" w:rsidP="000615E7">
      <w:pPr>
        <w:pStyle w:val="FigureAfterspace"/>
      </w:pPr>
      <w:r>
        <w:rPr>
          <w:noProof/>
        </w:rPr>
        <w:drawing>
          <wp:inline distT="0" distB="0" distL="0" distR="0" wp14:anchorId="20BBE10E" wp14:editId="62B5A7AE">
            <wp:extent cx="5829300" cy="905699"/>
            <wp:effectExtent l="19050" t="19050" r="1905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dockerupdate.png"/>
                    <pic:cNvPicPr/>
                  </pic:nvPicPr>
                  <pic:blipFill>
                    <a:blip r:embed="rId161">
                      <a:extLst>
                        <a:ext uri="{28A0092B-C50C-407E-A947-70E740481C1C}">
                          <a14:useLocalDpi xmlns:a14="http://schemas.microsoft.com/office/drawing/2010/main" val="0"/>
                        </a:ext>
                      </a:extLst>
                    </a:blip>
                    <a:stretch>
                      <a:fillRect/>
                    </a:stretch>
                  </pic:blipFill>
                  <pic:spPr>
                    <a:xfrm>
                      <a:off x="0" y="0"/>
                      <a:ext cx="5934130" cy="921986"/>
                    </a:xfrm>
                    <a:prstGeom prst="rect">
                      <a:avLst/>
                    </a:prstGeom>
                    <a:ln>
                      <a:solidFill>
                        <a:schemeClr val="accent1"/>
                      </a:solidFill>
                    </a:ln>
                  </pic:spPr>
                </pic:pic>
              </a:graphicData>
            </a:graphic>
          </wp:inline>
        </w:drawing>
      </w:r>
      <w:r>
        <w:t xml:space="preserve"> </w:t>
      </w:r>
    </w:p>
    <w:p w14:paraId="3DDD3C1F" w14:textId="77777777" w:rsidR="000615E7" w:rsidRDefault="000615E7" w:rsidP="000615E7">
      <w:pPr>
        <w:pStyle w:val="MISCFigureCaptionHeader8pt"/>
      </w:pPr>
      <w:bookmarkStart w:id="494" w:name="_Ref513479216"/>
      <w:r w:rsidRPr="002D0518">
        <w:rPr>
          <w:rStyle w:val="MISCFigureCaptionHeaderBold8pt"/>
        </w:rPr>
        <w:t xml:space="preserve">Figure </w:t>
      </w:r>
      <w:r w:rsidRPr="002D0518">
        <w:rPr>
          <w:rStyle w:val="MISCFigureCaptionHeaderBold8pt"/>
        </w:rPr>
        <w:fldChar w:fldCharType="begin"/>
      </w:r>
      <w:r w:rsidRPr="002D0518">
        <w:rPr>
          <w:rStyle w:val="MISCFigureCaptionHeaderBold8pt"/>
        </w:rPr>
        <w:instrText xml:space="preserve"> SEQ Figure \* ARABIC </w:instrText>
      </w:r>
      <w:r w:rsidRPr="002D0518">
        <w:rPr>
          <w:rStyle w:val="MISCFigureCaptionHeaderBold8pt"/>
        </w:rPr>
        <w:fldChar w:fldCharType="separate"/>
      </w:r>
      <w:r w:rsidR="00D84FAE">
        <w:rPr>
          <w:rStyle w:val="MISCFigureCaptionHeaderBold8pt"/>
          <w:noProof/>
        </w:rPr>
        <w:t>68</w:t>
      </w:r>
      <w:r w:rsidRPr="002D0518">
        <w:rPr>
          <w:rStyle w:val="MISCFigureCaptionHeaderBold8pt"/>
        </w:rPr>
        <w:fldChar w:fldCharType="end"/>
      </w:r>
      <w:bookmarkEnd w:id="494"/>
      <w:r w:rsidRPr="002D0518">
        <w:rPr>
          <w:rStyle w:val="MISCFigureCaptionHeaderBold8pt"/>
        </w:rPr>
        <w:t>.</w:t>
      </w:r>
      <w:r>
        <w:t xml:space="preserve"> Docker update notification</w:t>
      </w:r>
    </w:p>
    <w:p w14:paraId="6B585729" w14:textId="77777777" w:rsidR="000615E7" w:rsidRDefault="000615E7" w:rsidP="000615E7">
      <w:pPr>
        <w:pStyle w:val="MISCTableCaptionHeader8pt"/>
      </w:pPr>
      <w:bookmarkStart w:id="495" w:name="_Ref513551098"/>
      <w:bookmarkStart w:id="496" w:name="_Ref513551059"/>
      <w:r w:rsidRPr="00852763">
        <w:rPr>
          <w:rStyle w:val="MISCFigureCaptionHeaderBold8pt"/>
        </w:rPr>
        <w:t xml:space="preserve">Table </w:t>
      </w:r>
      <w:r w:rsidRPr="00852763">
        <w:rPr>
          <w:rStyle w:val="MISCFigureCaptionHeaderBold8pt"/>
        </w:rPr>
        <w:fldChar w:fldCharType="begin"/>
      </w:r>
      <w:r w:rsidRPr="00852763">
        <w:rPr>
          <w:rStyle w:val="MISCFigureCaptionHeaderBold8pt"/>
        </w:rPr>
        <w:instrText xml:space="preserve"> SEQ Table \* ARABIC </w:instrText>
      </w:r>
      <w:r w:rsidRPr="00852763">
        <w:rPr>
          <w:rStyle w:val="MISCFigureCaptionHeaderBold8pt"/>
        </w:rPr>
        <w:fldChar w:fldCharType="separate"/>
      </w:r>
      <w:r w:rsidR="00D84FAE">
        <w:rPr>
          <w:rStyle w:val="MISCFigureCaptionHeaderBold8pt"/>
          <w:noProof/>
        </w:rPr>
        <w:t>34</w:t>
      </w:r>
      <w:r w:rsidRPr="00852763">
        <w:rPr>
          <w:rStyle w:val="MISCFigureCaptionHeaderBold8pt"/>
        </w:rPr>
        <w:fldChar w:fldCharType="end"/>
      </w:r>
      <w:bookmarkEnd w:id="495"/>
      <w:r w:rsidRPr="00852763">
        <w:rPr>
          <w:rStyle w:val="MISCFigureCaptionHeaderBold8pt"/>
        </w:rPr>
        <w:t>.</w:t>
      </w:r>
      <w:r>
        <w:t xml:space="preserve"> Docker EE components</w:t>
      </w:r>
      <w:bookmarkEnd w:id="496"/>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340"/>
        <w:gridCol w:w="2700"/>
        <w:gridCol w:w="2700"/>
      </w:tblGrid>
      <w:tr w:rsidR="000615E7" w14:paraId="4688F837" w14:textId="77777777" w:rsidTr="00CD4360">
        <w:trPr>
          <w:cantSplit/>
          <w:tblHeader/>
        </w:trPr>
        <w:tc>
          <w:tcPr>
            <w:tcW w:w="990" w:type="dxa"/>
            <w:tcBorders>
              <w:top w:val="nil"/>
              <w:bottom w:val="single" w:sz="36" w:space="0" w:color="00B388"/>
            </w:tcBorders>
          </w:tcPr>
          <w:p w14:paraId="3714C14C" w14:textId="77777777" w:rsidR="000615E7" w:rsidRDefault="000615E7" w:rsidP="00CD4360">
            <w:pPr>
              <w:pStyle w:val="TableSubhead8pt"/>
            </w:pPr>
            <w:r>
              <w:t>Order</w:t>
            </w:r>
          </w:p>
        </w:tc>
        <w:tc>
          <w:tcPr>
            <w:tcW w:w="2340" w:type="dxa"/>
            <w:tcBorders>
              <w:top w:val="nil"/>
              <w:bottom w:val="single" w:sz="36" w:space="0" w:color="00B388"/>
            </w:tcBorders>
          </w:tcPr>
          <w:p w14:paraId="32484EC3" w14:textId="77777777" w:rsidR="000615E7" w:rsidRDefault="000615E7" w:rsidP="00CD4360">
            <w:pPr>
              <w:pStyle w:val="TableSubhead8pt"/>
            </w:pPr>
            <w:r>
              <w:t>Component</w:t>
            </w:r>
          </w:p>
        </w:tc>
        <w:tc>
          <w:tcPr>
            <w:tcW w:w="2700" w:type="dxa"/>
            <w:tcBorders>
              <w:top w:val="nil"/>
              <w:bottom w:val="single" w:sz="36" w:space="0" w:color="00B388"/>
            </w:tcBorders>
          </w:tcPr>
          <w:p w14:paraId="1B0253A0" w14:textId="77777777" w:rsidR="000615E7" w:rsidRDefault="000615E7" w:rsidP="00CD4360">
            <w:pPr>
              <w:pStyle w:val="TableSubhead8pt"/>
            </w:pPr>
            <w:r>
              <w:t>Dependency (compatibility)</w:t>
            </w:r>
          </w:p>
        </w:tc>
        <w:tc>
          <w:tcPr>
            <w:tcW w:w="2700" w:type="dxa"/>
            <w:tcBorders>
              <w:top w:val="nil"/>
              <w:bottom w:val="single" w:sz="36" w:space="0" w:color="00B388"/>
            </w:tcBorders>
          </w:tcPr>
          <w:p w14:paraId="434EF139" w14:textId="77777777" w:rsidR="000615E7" w:rsidRDefault="000615E7" w:rsidP="00CD4360">
            <w:pPr>
              <w:pStyle w:val="TableSubhead8pt"/>
            </w:pPr>
            <w:r>
              <w:t>Download/Documentation</w:t>
            </w:r>
          </w:p>
        </w:tc>
      </w:tr>
      <w:tr w:rsidR="000615E7" w14:paraId="3BF0B17A" w14:textId="77777777" w:rsidTr="00CD4360">
        <w:trPr>
          <w:cantSplit/>
        </w:trPr>
        <w:tc>
          <w:tcPr>
            <w:tcW w:w="990" w:type="dxa"/>
          </w:tcPr>
          <w:p w14:paraId="0FA72E06" w14:textId="77777777" w:rsidR="000615E7" w:rsidRDefault="000615E7" w:rsidP="00CD4360">
            <w:pPr>
              <w:pStyle w:val="TableBody8pt"/>
            </w:pPr>
            <w:r>
              <w:t>1.</w:t>
            </w:r>
          </w:p>
        </w:tc>
        <w:tc>
          <w:tcPr>
            <w:tcW w:w="2340" w:type="dxa"/>
          </w:tcPr>
          <w:p w14:paraId="1B9D6011" w14:textId="77777777" w:rsidR="000615E7" w:rsidRDefault="000615E7" w:rsidP="00CD4360">
            <w:pPr>
              <w:pStyle w:val="TableBody8pt"/>
            </w:pPr>
            <w:r>
              <w:t>Docker Daemon/Engine</w:t>
            </w:r>
          </w:p>
        </w:tc>
        <w:tc>
          <w:tcPr>
            <w:tcW w:w="2700" w:type="dxa"/>
            <w:vMerge w:val="restart"/>
            <w:vAlign w:val="center"/>
          </w:tcPr>
          <w:p w14:paraId="7F7B3561" w14:textId="77777777" w:rsidR="000615E7" w:rsidRDefault="000615E7" w:rsidP="00CD4360">
            <w:pPr>
              <w:pStyle w:val="TableBody8pt"/>
            </w:pPr>
            <w:r>
              <w:t>1. VM Operating System</w:t>
            </w:r>
          </w:p>
          <w:p w14:paraId="34BBB5D6" w14:textId="77777777" w:rsidR="000615E7" w:rsidRDefault="000615E7" w:rsidP="00CD4360">
            <w:pPr>
              <w:pStyle w:val="TableBody8pt"/>
            </w:pPr>
            <w:r>
              <w:t>2. vDVS plugin</w:t>
            </w:r>
          </w:p>
          <w:p w14:paraId="203BA64A" w14:textId="77777777" w:rsidR="000615E7" w:rsidRDefault="000615E7" w:rsidP="00CD4360">
            <w:pPr>
              <w:pStyle w:val="TableBody8pt"/>
            </w:pPr>
            <w:r>
              <w:t>3. Prometheus and Grafana</w:t>
            </w:r>
          </w:p>
        </w:tc>
        <w:tc>
          <w:tcPr>
            <w:tcW w:w="2700" w:type="dxa"/>
            <w:vMerge w:val="restart"/>
            <w:vAlign w:val="center"/>
          </w:tcPr>
          <w:p w14:paraId="2B672CAA" w14:textId="77777777" w:rsidR="000615E7" w:rsidRDefault="000D4CB7" w:rsidP="00CD4360">
            <w:pPr>
              <w:pStyle w:val="TableBody8pt"/>
            </w:pPr>
            <w:hyperlink r:id="rId162">
              <w:r w:rsidR="000615E7">
                <w:rPr>
                  <w:rStyle w:val="Hyperlink"/>
                </w:rPr>
                <w:t>Docker Lifecycle Maintenance</w:t>
              </w:r>
            </w:hyperlink>
          </w:p>
          <w:p w14:paraId="3029500C" w14:textId="77777777" w:rsidR="000615E7" w:rsidRDefault="000D4CB7" w:rsidP="00CD4360">
            <w:pPr>
              <w:pStyle w:val="TableBody8pt"/>
            </w:pPr>
            <w:hyperlink r:id="rId163">
              <w:r w:rsidR="000615E7">
                <w:rPr>
                  <w:rStyle w:val="Hyperlink"/>
                </w:rPr>
                <w:t>Docker Compatibility Matrix</w:t>
              </w:r>
            </w:hyperlink>
          </w:p>
        </w:tc>
      </w:tr>
      <w:tr w:rsidR="000615E7" w14:paraId="19819F1E" w14:textId="77777777" w:rsidTr="00CD4360">
        <w:trPr>
          <w:cantSplit/>
        </w:trPr>
        <w:tc>
          <w:tcPr>
            <w:tcW w:w="990" w:type="dxa"/>
          </w:tcPr>
          <w:p w14:paraId="1BD57C59" w14:textId="77777777" w:rsidR="000615E7" w:rsidRDefault="000615E7" w:rsidP="00CD4360">
            <w:pPr>
              <w:pStyle w:val="TableBody8pt"/>
            </w:pPr>
            <w:r>
              <w:t>2.</w:t>
            </w:r>
          </w:p>
        </w:tc>
        <w:tc>
          <w:tcPr>
            <w:tcW w:w="2340" w:type="dxa"/>
          </w:tcPr>
          <w:p w14:paraId="681032CE" w14:textId="77777777" w:rsidR="000615E7" w:rsidRDefault="000615E7" w:rsidP="00CD4360">
            <w:pPr>
              <w:pStyle w:val="TableBody8pt"/>
            </w:pPr>
            <w:r>
              <w:t>Universal Control Plane</w:t>
            </w:r>
          </w:p>
        </w:tc>
        <w:tc>
          <w:tcPr>
            <w:tcW w:w="2700" w:type="dxa"/>
            <w:vMerge/>
          </w:tcPr>
          <w:p w14:paraId="5079E5D2" w14:textId="77777777" w:rsidR="000615E7" w:rsidRDefault="000615E7" w:rsidP="00CD4360"/>
        </w:tc>
        <w:tc>
          <w:tcPr>
            <w:tcW w:w="2700" w:type="dxa"/>
            <w:vMerge/>
          </w:tcPr>
          <w:p w14:paraId="6F729316" w14:textId="77777777" w:rsidR="000615E7" w:rsidRDefault="000615E7" w:rsidP="00CD4360"/>
        </w:tc>
      </w:tr>
      <w:tr w:rsidR="000615E7" w14:paraId="73965EBC" w14:textId="77777777" w:rsidTr="00CD4360">
        <w:trPr>
          <w:cantSplit/>
        </w:trPr>
        <w:tc>
          <w:tcPr>
            <w:tcW w:w="990" w:type="dxa"/>
          </w:tcPr>
          <w:p w14:paraId="1CC1F993" w14:textId="77777777" w:rsidR="000615E7" w:rsidRDefault="000615E7" w:rsidP="00CD4360">
            <w:pPr>
              <w:pStyle w:val="TableBody8pt"/>
            </w:pPr>
            <w:r>
              <w:t>3.</w:t>
            </w:r>
          </w:p>
        </w:tc>
        <w:tc>
          <w:tcPr>
            <w:tcW w:w="2340" w:type="dxa"/>
          </w:tcPr>
          <w:p w14:paraId="58902E4E" w14:textId="77777777" w:rsidR="000615E7" w:rsidRDefault="000615E7" w:rsidP="00CD4360">
            <w:pPr>
              <w:pStyle w:val="TableBody8pt"/>
            </w:pPr>
            <w:r>
              <w:t>Docker Trusted Registry</w:t>
            </w:r>
          </w:p>
        </w:tc>
        <w:tc>
          <w:tcPr>
            <w:tcW w:w="2700" w:type="dxa"/>
            <w:vMerge/>
          </w:tcPr>
          <w:p w14:paraId="2E4D3F21" w14:textId="77777777" w:rsidR="000615E7" w:rsidRDefault="000615E7" w:rsidP="00CD4360"/>
        </w:tc>
        <w:tc>
          <w:tcPr>
            <w:tcW w:w="2700" w:type="dxa"/>
            <w:vMerge/>
          </w:tcPr>
          <w:p w14:paraId="647B91D4" w14:textId="77777777" w:rsidR="000615E7" w:rsidRDefault="000615E7" w:rsidP="00CD4360"/>
        </w:tc>
      </w:tr>
    </w:tbl>
    <w:p w14:paraId="6ABD41A3" w14:textId="77777777" w:rsidR="000615E7" w:rsidRDefault="000615E7" w:rsidP="000615E7">
      <w:pPr>
        <w:pStyle w:val="Subtitle"/>
      </w:pPr>
    </w:p>
    <w:p w14:paraId="798C076B" w14:textId="77777777" w:rsidR="000615E7" w:rsidRDefault="000615E7" w:rsidP="000615E7">
      <w:pPr>
        <w:pStyle w:val="Heading2"/>
      </w:pPr>
      <w:bookmarkStart w:id="497" w:name="_Toc531698855"/>
      <w:bookmarkStart w:id="498" w:name="_Toc7097597"/>
      <w:r>
        <w:t>Monitoring Tools</w:t>
      </w:r>
      <w:bookmarkEnd w:id="497"/>
      <w:bookmarkEnd w:id="498"/>
    </w:p>
    <w:p w14:paraId="0C0581B8" w14:textId="77777777" w:rsidR="000615E7" w:rsidRDefault="000615E7" w:rsidP="0058095B">
      <w:pPr>
        <w:pStyle w:val="BodyTextMetricHPELight10pt"/>
      </w:pPr>
      <w:r>
        <w:t xml:space="preserve">To learn more about upgrading Splunk, see the relevant documentation at </w:t>
      </w:r>
      <w:hyperlink r:id="rId164">
        <w:r>
          <w:rPr>
            <w:rStyle w:val="Hyperlink"/>
          </w:rPr>
          <w:t>How to upgrade Splunk Enterprise</w:t>
        </w:r>
      </w:hyperlink>
      <w:r>
        <w:t>.</w:t>
      </w:r>
    </w:p>
    <w:p w14:paraId="4A4E2E69" w14:textId="77777777" w:rsidR="000615E7" w:rsidRDefault="000615E7" w:rsidP="0058095B">
      <w:pPr>
        <w:pStyle w:val="BodyTextMetricHPELight10pt"/>
      </w:pPr>
      <w:r>
        <w:t xml:space="preserve">The Sysdig agent runs as a container and the latest version is pulled from the Docker hub on first installation. Re-run the </w:t>
      </w:r>
      <w:r>
        <w:rPr>
          <w:rStyle w:val="CodingLanguage"/>
        </w:rPr>
        <w:t>install_sysdig.yml</w:t>
      </w:r>
      <w:r>
        <w:t xml:space="preserve"> playbook to update to the newest version if required.</w:t>
      </w:r>
    </w:p>
    <w:p w14:paraId="34573F52" w14:textId="77777777" w:rsidR="000615E7" w:rsidRDefault="000615E7" w:rsidP="0058095B">
      <w:pPr>
        <w:pStyle w:val="BodyTextMetricHPELight10pt"/>
      </w:pPr>
      <w:r>
        <w:t xml:space="preserve">Prometheus and Grafana monitoring tools (see </w:t>
      </w:r>
      <w:r w:rsidRPr="002D0518">
        <w:fldChar w:fldCharType="begin"/>
      </w:r>
      <w:r w:rsidRPr="002D0518">
        <w:instrText xml:space="preserve"> REF _Refd17e59150 \h </w:instrText>
      </w:r>
      <w:r>
        <w:instrText xml:space="preserve"> \* MERGEFORMAT </w:instrText>
      </w:r>
      <w:r w:rsidRPr="002D0518">
        <w:fldChar w:fldCharType="separate"/>
      </w:r>
      <w:r w:rsidR="00D84FAE" w:rsidRPr="00D84FAE">
        <w:t>Table</w:t>
      </w:r>
      <w:r w:rsidR="00D84FAE" w:rsidRPr="00D84FAE">
        <w:rPr>
          <w:rFonts w:ascii="Calibri" w:hAnsi="Calibri" w:cs="Calibri"/>
        </w:rPr>
        <w:t> </w:t>
      </w:r>
      <w:r w:rsidR="00D84FAE">
        <w:t>35</w:t>
      </w:r>
      <w:r w:rsidRPr="002D0518">
        <w:fldChar w:fldCharType="end"/>
      </w:r>
      <w:r>
        <w:t>) run as containers within the Docker environment. Newer versions of these tools can be deployed by pulling the Docker images from Docker Hub. Verify that the version of Prometheus that is being used is compatible with the version of Docker EE.</w:t>
      </w:r>
    </w:p>
    <w:p w14:paraId="12250A14" w14:textId="77777777" w:rsidR="000615E7" w:rsidRDefault="000615E7" w:rsidP="000615E7">
      <w:pPr>
        <w:pStyle w:val="MISCTableCaptionHeader8pt"/>
      </w:pPr>
      <w:bookmarkStart w:id="499" w:name="_Refd17e59150"/>
      <w:bookmarkStart w:id="500" w:name="_Tocd17e59150"/>
      <w:r>
        <w:rPr>
          <w:rStyle w:val="MISCTableCaptionHeaderBold8pt"/>
          <w:noProof/>
        </w:rPr>
        <w:t>Table</w:t>
      </w:r>
      <w:r>
        <w:rPr>
          <w:rStyle w:val="MISCTableCaptionHeaderBold8pt"/>
          <w:rFonts w:ascii="Calibri" w:hAnsi="Calibri" w:cs="Calibri"/>
          <w:noProof/>
        </w:rPr>
        <w:t> </w:t>
      </w:r>
      <w:bookmarkStart w:id="501" w:name="_Numd17e59150"/>
      <w:r>
        <w:fldChar w:fldCharType="begin"/>
      </w:r>
      <w:r>
        <w:instrText xml:space="preserve"> SEQ Table \* ARABIC </w:instrText>
      </w:r>
      <w:r>
        <w:fldChar w:fldCharType="separate"/>
      </w:r>
      <w:r w:rsidR="00D84FAE">
        <w:rPr>
          <w:noProof/>
        </w:rPr>
        <w:t>35</w:t>
      </w:r>
      <w:r>
        <w:rPr>
          <w:rStyle w:val="MISCTableCaptionHeaderBold8pt"/>
          <w:noProof/>
        </w:rPr>
        <w:fldChar w:fldCharType="end"/>
      </w:r>
      <w:bookmarkEnd w:id="499"/>
      <w:bookmarkEnd w:id="500"/>
      <w:bookmarkEnd w:id="501"/>
      <w:r>
        <w:t>. Monitoring tools: Prometheus and Grafana</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430"/>
        <w:gridCol w:w="2610"/>
        <w:gridCol w:w="2610"/>
      </w:tblGrid>
      <w:tr w:rsidR="000615E7" w14:paraId="3F4F59C1" w14:textId="77777777" w:rsidTr="00CD4360">
        <w:trPr>
          <w:cantSplit/>
        </w:trPr>
        <w:tc>
          <w:tcPr>
            <w:tcW w:w="990" w:type="dxa"/>
            <w:tcBorders>
              <w:top w:val="nil"/>
              <w:bottom w:val="single" w:sz="36" w:space="0" w:color="00B388"/>
            </w:tcBorders>
          </w:tcPr>
          <w:p w14:paraId="32005A36" w14:textId="77777777" w:rsidR="000615E7" w:rsidRDefault="000615E7" w:rsidP="00CD4360">
            <w:pPr>
              <w:pStyle w:val="TableSubhead8pt"/>
            </w:pPr>
            <w:r>
              <w:t>Order</w:t>
            </w:r>
          </w:p>
        </w:tc>
        <w:tc>
          <w:tcPr>
            <w:tcW w:w="2430" w:type="dxa"/>
            <w:tcBorders>
              <w:top w:val="nil"/>
              <w:bottom w:val="single" w:sz="36" w:space="0" w:color="00B388"/>
            </w:tcBorders>
          </w:tcPr>
          <w:p w14:paraId="5291A541" w14:textId="77777777" w:rsidR="000615E7" w:rsidRDefault="000615E7" w:rsidP="00CD4360">
            <w:pPr>
              <w:pStyle w:val="TableSubhead8pt"/>
            </w:pPr>
            <w:r>
              <w:t>Component</w:t>
            </w:r>
          </w:p>
        </w:tc>
        <w:tc>
          <w:tcPr>
            <w:tcW w:w="2610" w:type="dxa"/>
            <w:tcBorders>
              <w:top w:val="nil"/>
              <w:bottom w:val="single" w:sz="36" w:space="0" w:color="00B388"/>
            </w:tcBorders>
          </w:tcPr>
          <w:p w14:paraId="387D8E13" w14:textId="77777777" w:rsidR="000615E7" w:rsidRDefault="000615E7" w:rsidP="00CD4360">
            <w:pPr>
              <w:pStyle w:val="TableSubhead8pt"/>
            </w:pPr>
            <w:r>
              <w:t>Dependency (compatibility)</w:t>
            </w:r>
          </w:p>
        </w:tc>
        <w:tc>
          <w:tcPr>
            <w:tcW w:w="2610" w:type="dxa"/>
            <w:tcBorders>
              <w:top w:val="nil"/>
              <w:bottom w:val="single" w:sz="36" w:space="0" w:color="00B388"/>
            </w:tcBorders>
          </w:tcPr>
          <w:p w14:paraId="43C0321D" w14:textId="77777777" w:rsidR="000615E7" w:rsidRDefault="000615E7" w:rsidP="00CD4360">
            <w:pPr>
              <w:pStyle w:val="TableSubhead8pt"/>
            </w:pPr>
            <w:r>
              <w:t>Download/Documentation</w:t>
            </w:r>
          </w:p>
        </w:tc>
      </w:tr>
      <w:tr w:rsidR="000615E7" w14:paraId="55CFBCF9" w14:textId="77777777" w:rsidTr="00CD4360">
        <w:trPr>
          <w:cantSplit/>
        </w:trPr>
        <w:tc>
          <w:tcPr>
            <w:tcW w:w="990" w:type="dxa"/>
          </w:tcPr>
          <w:p w14:paraId="62330512" w14:textId="77777777" w:rsidR="000615E7" w:rsidRDefault="000615E7" w:rsidP="00CD4360">
            <w:pPr>
              <w:pStyle w:val="TableBody8pt"/>
            </w:pPr>
            <w:r>
              <w:t>1.</w:t>
            </w:r>
          </w:p>
        </w:tc>
        <w:tc>
          <w:tcPr>
            <w:tcW w:w="2430" w:type="dxa"/>
          </w:tcPr>
          <w:p w14:paraId="5A567A13" w14:textId="77777777" w:rsidR="000615E7" w:rsidRDefault="000615E7" w:rsidP="00CD4360">
            <w:pPr>
              <w:pStyle w:val="TableBody8pt"/>
            </w:pPr>
            <w:r>
              <w:t>Prometheus</w:t>
            </w:r>
          </w:p>
        </w:tc>
        <w:tc>
          <w:tcPr>
            <w:tcW w:w="2610" w:type="dxa"/>
          </w:tcPr>
          <w:p w14:paraId="42961261" w14:textId="77777777" w:rsidR="000615E7" w:rsidRDefault="000615E7" w:rsidP="00CD4360">
            <w:pPr>
              <w:pStyle w:val="TableBody8pt"/>
            </w:pPr>
            <w:r>
              <w:t>1. Grafana</w:t>
            </w:r>
          </w:p>
          <w:p w14:paraId="124BE729" w14:textId="77777777" w:rsidR="000615E7" w:rsidRDefault="000615E7" w:rsidP="00CD4360">
            <w:pPr>
              <w:pStyle w:val="TableBody8pt"/>
            </w:pPr>
            <w:r>
              <w:t>2. Docker EE</w:t>
            </w:r>
          </w:p>
        </w:tc>
        <w:tc>
          <w:tcPr>
            <w:tcW w:w="2610" w:type="dxa"/>
            <w:vMerge w:val="restart"/>
            <w:vAlign w:val="center"/>
          </w:tcPr>
          <w:p w14:paraId="04EFD428" w14:textId="77777777" w:rsidR="000615E7" w:rsidRDefault="000615E7" w:rsidP="00CD4360">
            <w:pPr>
              <w:pStyle w:val="TableBody8pt"/>
            </w:pPr>
            <w:r>
              <w:t>1. Prometheus Images on Docker Hub</w:t>
            </w:r>
          </w:p>
          <w:p w14:paraId="7FAAC836" w14:textId="77777777" w:rsidR="000615E7" w:rsidRDefault="000615E7" w:rsidP="00CD4360">
            <w:pPr>
              <w:pStyle w:val="TableBody8pt"/>
            </w:pPr>
            <w:r>
              <w:t xml:space="preserve">2. </w:t>
            </w:r>
            <w:hyperlink r:id="rId165">
              <w:r>
                <w:rPr>
                  <w:rStyle w:val="Hyperlink"/>
                </w:rPr>
                <w:t>Upgrading Grafana</w:t>
              </w:r>
            </w:hyperlink>
          </w:p>
        </w:tc>
      </w:tr>
      <w:tr w:rsidR="000615E7" w14:paraId="4AA98AAE" w14:textId="77777777" w:rsidTr="00CD4360">
        <w:trPr>
          <w:cantSplit/>
        </w:trPr>
        <w:tc>
          <w:tcPr>
            <w:tcW w:w="990" w:type="dxa"/>
          </w:tcPr>
          <w:p w14:paraId="1D9171F4" w14:textId="77777777" w:rsidR="000615E7" w:rsidRDefault="000615E7" w:rsidP="00CD4360">
            <w:pPr>
              <w:pStyle w:val="TableBody8pt"/>
            </w:pPr>
            <w:r>
              <w:t>2.</w:t>
            </w:r>
          </w:p>
        </w:tc>
        <w:tc>
          <w:tcPr>
            <w:tcW w:w="2430" w:type="dxa"/>
          </w:tcPr>
          <w:p w14:paraId="6FCD5AC8" w14:textId="77777777" w:rsidR="000615E7" w:rsidRDefault="000615E7" w:rsidP="00CD4360">
            <w:pPr>
              <w:pStyle w:val="TableBody8pt"/>
            </w:pPr>
            <w:r>
              <w:t>Grafana</w:t>
            </w:r>
          </w:p>
        </w:tc>
        <w:tc>
          <w:tcPr>
            <w:tcW w:w="2610" w:type="dxa"/>
          </w:tcPr>
          <w:p w14:paraId="34208CE3" w14:textId="77777777" w:rsidR="000615E7" w:rsidRDefault="000615E7" w:rsidP="00CD4360">
            <w:pPr>
              <w:pStyle w:val="TableBody8pt"/>
            </w:pPr>
            <w:r>
              <w:t>1. Prometheus</w:t>
            </w:r>
          </w:p>
          <w:p w14:paraId="5FC9BF66" w14:textId="77777777" w:rsidR="000615E7" w:rsidRDefault="000615E7" w:rsidP="00CD4360">
            <w:pPr>
              <w:pStyle w:val="TableBody8pt"/>
            </w:pPr>
            <w:r>
              <w:t>2. Docker EE</w:t>
            </w:r>
          </w:p>
        </w:tc>
        <w:tc>
          <w:tcPr>
            <w:tcW w:w="2610" w:type="dxa"/>
            <w:vMerge/>
          </w:tcPr>
          <w:p w14:paraId="59C08B36" w14:textId="77777777" w:rsidR="000615E7" w:rsidRDefault="000615E7" w:rsidP="00CD4360"/>
        </w:tc>
      </w:tr>
    </w:tbl>
    <w:p w14:paraId="5A1C7CDA" w14:textId="2E9690A4" w:rsidR="000615E7" w:rsidRDefault="000615E7" w:rsidP="000615E7">
      <w:pPr>
        <w:rPr>
          <w:rFonts w:ascii="MetricHPE" w:hAnsi="MetricHPE"/>
          <w:b/>
          <w:color w:val="000000"/>
          <w:sz w:val="28"/>
          <w:szCs w:val="34"/>
        </w:rPr>
      </w:pPr>
    </w:p>
    <w:p w14:paraId="11EEA45F" w14:textId="77777777" w:rsidR="000615E7" w:rsidRDefault="000615E7" w:rsidP="000615E7">
      <w:pPr>
        <w:pStyle w:val="Heading1"/>
      </w:pPr>
      <w:bookmarkStart w:id="502" w:name="_Toc531698856"/>
      <w:bookmarkStart w:id="503" w:name="_Toc7097598"/>
      <w:r>
        <w:t>Summary</w:t>
      </w:r>
      <w:bookmarkEnd w:id="502"/>
      <w:bookmarkEnd w:id="503"/>
    </w:p>
    <w:p w14:paraId="0B24820B" w14:textId="1CE763F5" w:rsidR="000615E7" w:rsidRDefault="000615E7" w:rsidP="0058095B">
      <w:pPr>
        <w:pStyle w:val="BodyTextLastMetricHPELight10pt"/>
        <w:rPr>
          <w:b/>
        </w:rPr>
      </w:pPr>
      <w:r w:rsidRPr="00851EDD">
        <w:t>This document has described how to architect and deploy a</w:t>
      </w:r>
      <w:r w:rsidR="004D3CD7">
        <w:t>n</w:t>
      </w:r>
      <w:r w:rsidR="004D3CD7" w:rsidRPr="004D3CD7">
        <w:t xml:space="preserve"> HPE Enterprise Containers as a Service with Docker EE</w:t>
      </w:r>
      <w:r w:rsidR="004D3CD7">
        <w:t xml:space="preserve"> solution</w:t>
      </w:r>
      <w:r w:rsidRPr="00851EDD">
        <w:t xml:space="preserve">, using Ansible playbooks to quickly </w:t>
      </w:r>
      <w:r>
        <w:t>install and deploy a production-</w:t>
      </w:r>
      <w:r w:rsidRPr="00851EDD">
        <w:t xml:space="preserve">ready container environment. This deployment includes a highly available container cluster with backup services and persistent data support. This solution is ideal for customers looking to run containers on VMs to take advantage of the resource efficient usage of virtual machines for Docker containers, and having the ability to run legacy and new container applications side-by-side. Customers deploying Docker containers on </w:t>
      </w:r>
      <w:r>
        <w:t xml:space="preserve">a </w:t>
      </w:r>
      <w:r w:rsidRPr="00851EDD">
        <w:t>large scale</w:t>
      </w:r>
      <w:r>
        <w:t xml:space="preserve">, </w:t>
      </w:r>
      <w:r w:rsidRPr="00851EDD">
        <w:t>on Linux and Microsoft Windows</w:t>
      </w:r>
      <w:r>
        <w:t>,</w:t>
      </w:r>
      <w:r w:rsidRPr="00851EDD">
        <w:t xml:space="preserve"> should consider </w:t>
      </w:r>
      <w:r w:rsidRPr="00A43B4D">
        <w:t xml:space="preserve">HPE </w:t>
      </w:r>
      <w:r w:rsidR="00B0382D">
        <w:t>Synergy</w:t>
      </w:r>
      <w:r w:rsidRPr="00851EDD">
        <w:t xml:space="preserve"> as the deployment infrastructure. </w:t>
      </w:r>
    </w:p>
    <w:p w14:paraId="129D95F3" w14:textId="77777777" w:rsidR="000615E7" w:rsidRDefault="000615E7" w:rsidP="000615E7">
      <w:pPr>
        <w:pStyle w:val="Heading1"/>
      </w:pPr>
      <w:bookmarkStart w:id="504" w:name="_Toc531698857"/>
      <w:bookmarkStart w:id="505" w:name="_Toc7097599"/>
      <w:r w:rsidRPr="00C15ACC">
        <w:lastRenderedPageBreak/>
        <w:t xml:space="preserve">Appendix A: </w:t>
      </w:r>
      <w:bookmarkStart w:id="506" w:name="_Refd17e60745"/>
      <w:bookmarkStart w:id="507" w:name="_Tocd17e60745"/>
      <w:r>
        <w:t>Software Licenses</w:t>
      </w:r>
      <w:bookmarkEnd w:id="504"/>
      <w:bookmarkEnd w:id="505"/>
    </w:p>
    <w:p w14:paraId="428E365C" w14:textId="77777777" w:rsidR="000615E7" w:rsidRDefault="000615E7" w:rsidP="0058095B">
      <w:pPr>
        <w:pStyle w:val="BodyTextMetricHPELight10pt"/>
      </w:pPr>
      <w:r>
        <w:t>Licenses are required for the following software components:</w:t>
      </w:r>
    </w:p>
    <w:p w14:paraId="64C85245" w14:textId="77777777" w:rsidR="000615E7" w:rsidRDefault="000615E7" w:rsidP="000615E7">
      <w:pPr>
        <w:pStyle w:val="BulletLevel1"/>
      </w:pPr>
      <w:r>
        <w:t>VMware</w:t>
      </w:r>
    </w:p>
    <w:p w14:paraId="7408FBA7" w14:textId="77777777" w:rsidR="000615E7" w:rsidRDefault="000615E7" w:rsidP="000615E7">
      <w:pPr>
        <w:pStyle w:val="BulletLevel1"/>
      </w:pPr>
      <w:r>
        <w:t>Red Hat Linux</w:t>
      </w:r>
    </w:p>
    <w:p w14:paraId="03906D4B" w14:textId="56BD87FF" w:rsidR="00C74D5F" w:rsidRDefault="00C74D5F" w:rsidP="000615E7">
      <w:pPr>
        <w:pStyle w:val="BulletLevel1"/>
      </w:pPr>
      <w:r>
        <w:t>Microsoft Windows Server</w:t>
      </w:r>
    </w:p>
    <w:p w14:paraId="17AB26AA" w14:textId="77777777" w:rsidR="000615E7" w:rsidRDefault="000615E7" w:rsidP="000615E7">
      <w:pPr>
        <w:pStyle w:val="BulletLevel1"/>
      </w:pPr>
      <w:r>
        <w:t>Docker EE</w:t>
      </w:r>
    </w:p>
    <w:p w14:paraId="1BF6F7F0" w14:textId="77777777" w:rsidR="000615E7" w:rsidRDefault="000615E7" w:rsidP="000615E7">
      <w:pPr>
        <w:pStyle w:val="BulletLevel1"/>
      </w:pPr>
      <w:r>
        <w:t>Splunk (optional software)</w:t>
      </w:r>
    </w:p>
    <w:p w14:paraId="6C928428" w14:textId="77777777" w:rsidR="000615E7" w:rsidRPr="00573D94" w:rsidRDefault="000615E7" w:rsidP="000615E7">
      <w:pPr>
        <w:pStyle w:val="BulletLevel1LastBeforeMainhead"/>
      </w:pPr>
      <w:r>
        <w:t>Sysdig (optional software)</w:t>
      </w:r>
    </w:p>
    <w:p w14:paraId="4BE4E7CB" w14:textId="77777777" w:rsidR="000615E7" w:rsidRDefault="000615E7" w:rsidP="000615E7">
      <w:pPr>
        <w:pStyle w:val="Heading1"/>
      </w:pPr>
      <w:bookmarkStart w:id="508" w:name="_Toc531698858"/>
      <w:bookmarkStart w:id="509" w:name="_Toc7097600"/>
      <w:r>
        <w:t>Appendix B: Using customer supplied certificates for UCP and DTR</w:t>
      </w:r>
      <w:bookmarkEnd w:id="506"/>
      <w:bookmarkEnd w:id="507"/>
      <w:bookmarkEnd w:id="508"/>
      <w:bookmarkEnd w:id="509"/>
    </w:p>
    <w:p w14:paraId="279D3AED" w14:textId="77777777" w:rsidR="000615E7" w:rsidRDefault="000615E7" w:rsidP="0058095B">
      <w:pPr>
        <w:pStyle w:val="BodyTextMetricHPELight10pt"/>
      </w:pPr>
      <w:r w:rsidRPr="00FE7EE5">
        <w:fldChar w:fldCharType="begin"/>
      </w:r>
      <w:r w:rsidRPr="00FE7EE5">
        <w:instrText xml:space="preserve"> REF _Ref513540468 \h </w:instrText>
      </w:r>
      <w:r>
        <w:instrText xml:space="preserve"> \* MERGEFORMAT </w:instrText>
      </w:r>
      <w:r w:rsidRPr="00FE7EE5">
        <w:fldChar w:fldCharType="separate"/>
      </w:r>
      <w:r w:rsidR="00D84FAE" w:rsidRPr="00D84FAE">
        <w:t>Table 36</w:t>
      </w:r>
      <w:r w:rsidRPr="00FE7EE5">
        <w:fldChar w:fldCharType="end"/>
      </w:r>
      <w:r w:rsidRPr="00FE7EE5">
        <w:t xml:space="preserve"> </w:t>
      </w:r>
      <w:r>
        <w:t xml:space="preserve">lists the variables used when configuring customer supplied certificates for UCP and DTR. </w:t>
      </w:r>
    </w:p>
    <w:p w14:paraId="55EA6A51" w14:textId="77777777" w:rsidR="000615E7" w:rsidRDefault="000615E7" w:rsidP="000615E7">
      <w:pPr>
        <w:pStyle w:val="MISCTableCaptionHeader8pt"/>
      </w:pPr>
      <w:bookmarkStart w:id="510" w:name="_Ref513540468"/>
      <w:r w:rsidRPr="00FE7EE5">
        <w:rPr>
          <w:rStyle w:val="MISCTableCaptionHeaderBold8pt"/>
        </w:rPr>
        <w:t xml:space="preserve">Table </w:t>
      </w:r>
      <w:r w:rsidRPr="00FE7EE5">
        <w:rPr>
          <w:rStyle w:val="MISCTableCaptionHeaderBold8pt"/>
        </w:rPr>
        <w:fldChar w:fldCharType="begin"/>
      </w:r>
      <w:r w:rsidRPr="00FE7EE5">
        <w:rPr>
          <w:rStyle w:val="MISCTableCaptionHeaderBold8pt"/>
        </w:rPr>
        <w:instrText xml:space="preserve"> SEQ Table \* ARABIC </w:instrText>
      </w:r>
      <w:r w:rsidRPr="00FE7EE5">
        <w:rPr>
          <w:rStyle w:val="MISCTableCaptionHeaderBold8pt"/>
        </w:rPr>
        <w:fldChar w:fldCharType="separate"/>
      </w:r>
      <w:r w:rsidR="00D84FAE">
        <w:rPr>
          <w:rStyle w:val="MISCTableCaptionHeaderBold8pt"/>
          <w:noProof/>
        </w:rPr>
        <w:t>36</w:t>
      </w:r>
      <w:r w:rsidRPr="00FE7EE5">
        <w:rPr>
          <w:rStyle w:val="MISCTableCaptionHeaderBold8pt"/>
        </w:rPr>
        <w:fldChar w:fldCharType="end"/>
      </w:r>
      <w:bookmarkEnd w:id="510"/>
      <w:r w:rsidRPr="00FE7EE5">
        <w:rPr>
          <w:rStyle w:val="MISCTableCaptionHeaderBold8pt"/>
        </w:rPr>
        <w:t>.</w:t>
      </w:r>
      <w:r>
        <w:t xml:space="preserve"> Customer certs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710"/>
        <w:gridCol w:w="1710"/>
        <w:gridCol w:w="5220"/>
      </w:tblGrid>
      <w:tr w:rsidR="000615E7" w14:paraId="1CA428F7" w14:textId="77777777" w:rsidTr="00CD4360">
        <w:trPr>
          <w:cantSplit/>
        </w:trPr>
        <w:tc>
          <w:tcPr>
            <w:tcW w:w="1710" w:type="dxa"/>
            <w:tcBorders>
              <w:top w:val="nil"/>
              <w:bottom w:val="single" w:sz="36" w:space="0" w:color="00B388"/>
            </w:tcBorders>
          </w:tcPr>
          <w:p w14:paraId="1CFD8590" w14:textId="77777777" w:rsidR="000615E7" w:rsidRDefault="000615E7" w:rsidP="00CD4360">
            <w:pPr>
              <w:pStyle w:val="TableSubhead8pt"/>
            </w:pPr>
            <w:r>
              <w:t>Variable</w:t>
            </w:r>
          </w:p>
        </w:tc>
        <w:tc>
          <w:tcPr>
            <w:tcW w:w="1710" w:type="dxa"/>
            <w:tcBorders>
              <w:top w:val="nil"/>
              <w:bottom w:val="single" w:sz="36" w:space="0" w:color="00B388"/>
            </w:tcBorders>
          </w:tcPr>
          <w:p w14:paraId="44F99A83" w14:textId="77777777" w:rsidR="000615E7" w:rsidRDefault="000615E7" w:rsidP="00CD4360">
            <w:pPr>
              <w:pStyle w:val="TableSubhead8pt"/>
            </w:pPr>
            <w:r>
              <w:t>File</w:t>
            </w:r>
          </w:p>
        </w:tc>
        <w:tc>
          <w:tcPr>
            <w:tcW w:w="5220" w:type="dxa"/>
            <w:tcBorders>
              <w:top w:val="nil"/>
              <w:bottom w:val="single" w:sz="36" w:space="0" w:color="00B388"/>
            </w:tcBorders>
          </w:tcPr>
          <w:p w14:paraId="36A96C15" w14:textId="77777777" w:rsidR="000615E7" w:rsidRDefault="000615E7" w:rsidP="00CD4360">
            <w:pPr>
              <w:pStyle w:val="TableSubhead8pt"/>
            </w:pPr>
            <w:r>
              <w:t>Description</w:t>
            </w:r>
          </w:p>
        </w:tc>
      </w:tr>
      <w:tr w:rsidR="000615E7" w14:paraId="3697B2D5" w14:textId="77777777" w:rsidTr="00CD4360">
        <w:trPr>
          <w:cantSplit/>
        </w:trPr>
        <w:tc>
          <w:tcPr>
            <w:tcW w:w="1710" w:type="dxa"/>
          </w:tcPr>
          <w:p w14:paraId="60C43C35" w14:textId="77777777" w:rsidR="000615E7" w:rsidRDefault="000615E7" w:rsidP="00CD4360">
            <w:pPr>
              <w:pStyle w:val="TableBody8pt"/>
            </w:pPr>
            <w:r>
              <w:t>ucp_certs_dir</w:t>
            </w:r>
          </w:p>
        </w:tc>
        <w:tc>
          <w:tcPr>
            <w:tcW w:w="1710" w:type="dxa"/>
          </w:tcPr>
          <w:p w14:paraId="6346AB19" w14:textId="40890E59" w:rsidR="000615E7" w:rsidRDefault="00234962" w:rsidP="00CD4360">
            <w:pPr>
              <w:pStyle w:val="TableBody8pt"/>
            </w:pPr>
            <w:r>
              <w:t>group_var</w:t>
            </w:r>
            <w:r w:rsidR="00B0382D">
              <w:t>s/all/vars</w:t>
            </w:r>
          </w:p>
        </w:tc>
        <w:tc>
          <w:tcPr>
            <w:tcW w:w="5220" w:type="dxa"/>
          </w:tcPr>
          <w:p w14:paraId="291EC2DD" w14:textId="77777777" w:rsidR="000615E7" w:rsidRDefault="000615E7" w:rsidP="00CD4360">
            <w:pPr>
              <w:pStyle w:val="TableBody8pt"/>
            </w:pPr>
            <w:r>
              <w:t xml:space="preserve">If </w:t>
            </w:r>
            <w:r>
              <w:rPr>
                <w:rStyle w:val="BoldEmpha"/>
              </w:rPr>
              <w:t>ucp_certs_dir</w:t>
            </w:r>
            <w:r>
              <w:t xml:space="preserve"> is not defined, UCP is installed with self-signed certificates and DTR is installed with the </w:t>
            </w:r>
            <w:r>
              <w:rPr>
                <w:rStyle w:val="CodingLanguage"/>
              </w:rPr>
              <w:t>--ucp-insecure-tls</w:t>
            </w:r>
            <w:r>
              <w:t xml:space="preserve"> switch</w:t>
            </w:r>
          </w:p>
          <w:p w14:paraId="1C265787" w14:textId="77777777" w:rsidR="000615E7" w:rsidRDefault="000615E7" w:rsidP="00CD4360">
            <w:pPr>
              <w:pStyle w:val="TableBody8pt"/>
            </w:pPr>
            <w:r>
              <w:t xml:space="preserve">If </w:t>
            </w:r>
            <w:r>
              <w:rPr>
                <w:rStyle w:val="BoldEmpha"/>
              </w:rPr>
              <w:t>ucp_certs_dir</w:t>
            </w:r>
            <w:r>
              <w:t xml:space="preserve"> is defined, this is a folder on the Ansible machine that must contain 3 files: </w:t>
            </w:r>
          </w:p>
          <w:p w14:paraId="05F89536" w14:textId="77777777" w:rsidR="000615E7" w:rsidRDefault="000615E7" w:rsidP="00CD4360">
            <w:pPr>
              <w:pStyle w:val="TableBody8pt"/>
            </w:pPr>
            <w:r>
              <w:rPr>
                <w:rStyle w:val="CodingLanguage"/>
              </w:rPr>
              <w:t>ca.pem</w:t>
            </w:r>
            <w:r>
              <w:t>, the root CA certificate in PEM format</w:t>
            </w:r>
          </w:p>
          <w:p w14:paraId="2C80F0D1" w14:textId="77777777" w:rsidR="000615E7" w:rsidRDefault="000615E7" w:rsidP="00CD4360">
            <w:pPr>
              <w:pStyle w:val="TableBody8pt"/>
            </w:pPr>
            <w:r>
              <w:rPr>
                <w:rStyle w:val="CodingLanguage"/>
              </w:rPr>
              <w:t>cert.pem</w:t>
            </w:r>
            <w:r>
              <w:t>, the server certificate optionally followed by intermediate CAs</w:t>
            </w:r>
          </w:p>
          <w:p w14:paraId="69A33E3E"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r w:rsidR="000615E7" w14:paraId="0A4E6CE3" w14:textId="77777777" w:rsidTr="00CD4360">
        <w:trPr>
          <w:cantSplit/>
        </w:trPr>
        <w:tc>
          <w:tcPr>
            <w:tcW w:w="1710" w:type="dxa"/>
          </w:tcPr>
          <w:p w14:paraId="74B454D7" w14:textId="77777777" w:rsidR="000615E7" w:rsidRDefault="000615E7" w:rsidP="00CD4360">
            <w:pPr>
              <w:pStyle w:val="TableBody8pt"/>
            </w:pPr>
            <w:r>
              <w:t>dtr_certs_dir</w:t>
            </w:r>
          </w:p>
        </w:tc>
        <w:tc>
          <w:tcPr>
            <w:tcW w:w="1710" w:type="dxa"/>
          </w:tcPr>
          <w:p w14:paraId="4527B68A" w14:textId="22F0DFEF" w:rsidR="000615E7" w:rsidRDefault="00234962" w:rsidP="00CD4360">
            <w:pPr>
              <w:pStyle w:val="TableBody8pt"/>
            </w:pPr>
            <w:r>
              <w:t>group_var</w:t>
            </w:r>
            <w:r w:rsidR="00B0382D">
              <w:t>s/all/vars</w:t>
            </w:r>
          </w:p>
        </w:tc>
        <w:tc>
          <w:tcPr>
            <w:tcW w:w="5220" w:type="dxa"/>
          </w:tcPr>
          <w:p w14:paraId="1F929E7B" w14:textId="77777777" w:rsidR="000615E7" w:rsidRDefault="000615E7" w:rsidP="00CD4360">
            <w:pPr>
              <w:pStyle w:val="TableBody8pt"/>
            </w:pPr>
            <w:r>
              <w:t xml:space="preserve">If </w:t>
            </w:r>
            <w:r>
              <w:rPr>
                <w:rStyle w:val="BoldEmpha"/>
              </w:rPr>
              <w:t>dtr_certs_dir</w:t>
            </w:r>
            <w:r>
              <w:t xml:space="preserve"> is not defined, DTR is installed with self-signed certificates</w:t>
            </w:r>
          </w:p>
          <w:p w14:paraId="56D6A00F" w14:textId="77777777" w:rsidR="000615E7" w:rsidRDefault="000615E7" w:rsidP="00CD4360">
            <w:pPr>
              <w:pStyle w:val="TableBody8pt"/>
            </w:pPr>
            <w:r>
              <w:t xml:space="preserve">If </w:t>
            </w:r>
            <w:r>
              <w:rPr>
                <w:rStyle w:val="BoldEmpha"/>
              </w:rPr>
              <w:t>dtr_certs_dir</w:t>
            </w:r>
            <w:r>
              <w:t xml:space="preserve"> is defined, this is a folder on the Ansible machine that must contain 3 files: </w:t>
            </w:r>
          </w:p>
          <w:p w14:paraId="02C75551" w14:textId="77777777" w:rsidR="000615E7" w:rsidRDefault="000615E7" w:rsidP="00CD4360">
            <w:pPr>
              <w:pStyle w:val="TableBody8pt"/>
            </w:pPr>
            <w:r>
              <w:rPr>
                <w:rStyle w:val="CodingLanguage"/>
              </w:rPr>
              <w:t>ca.pem</w:t>
            </w:r>
            <w:r>
              <w:t>, the root CA certificate in PEM format</w:t>
            </w:r>
          </w:p>
          <w:p w14:paraId="3420AD30" w14:textId="77777777" w:rsidR="000615E7" w:rsidRDefault="000615E7" w:rsidP="00CD4360">
            <w:pPr>
              <w:pStyle w:val="TableBody8pt"/>
            </w:pPr>
            <w:r>
              <w:rPr>
                <w:rStyle w:val="CodingLanguage"/>
              </w:rPr>
              <w:t>cert.pem</w:t>
            </w:r>
            <w:r>
              <w:t>, the server certificate optionally followed by intermediate CAs</w:t>
            </w:r>
          </w:p>
          <w:p w14:paraId="64A0DD15"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bl>
    <w:p w14:paraId="7DB3F669" w14:textId="77777777" w:rsidR="000615E7" w:rsidRDefault="000615E7" w:rsidP="000615E7">
      <w:pPr>
        <w:pStyle w:val="MISCNote-Ruleabove"/>
      </w:pPr>
      <w:r>
        <w:t>Note</w:t>
      </w:r>
    </w:p>
    <w:p w14:paraId="7C0111F4" w14:textId="77777777" w:rsidR="000615E7" w:rsidRDefault="000615E7" w:rsidP="0058095B">
      <w:pPr>
        <w:pStyle w:val="BodyTextMetricHPELight10pt"/>
      </w:pPr>
      <w:r>
        <w:t xml:space="preserve">The installation will fail if the </w:t>
      </w:r>
      <w:r>
        <w:rPr>
          <w:rStyle w:val="CodingLanguage"/>
        </w:rPr>
        <w:t>ca.pem</w:t>
      </w:r>
      <w:r>
        <w:t xml:space="preserve">, </w:t>
      </w:r>
      <w:r>
        <w:rPr>
          <w:rStyle w:val="CodingLanguage"/>
        </w:rPr>
        <w:t>cert.pem</w:t>
      </w:r>
      <w:r>
        <w:t xml:space="preserve"> and </w:t>
      </w:r>
      <w:r>
        <w:rPr>
          <w:rStyle w:val="CodingLanguage"/>
        </w:rPr>
        <w:t>key.pem</w:t>
      </w:r>
      <w:r>
        <w:t xml:space="preserve"> files cannot be found in the folders designated by </w:t>
      </w:r>
      <w:r>
        <w:rPr>
          <w:rStyle w:val="CodingLanguage"/>
        </w:rPr>
        <w:t>dtr_certs_dir</w:t>
      </w:r>
      <w:r>
        <w:t xml:space="preserve"> and </w:t>
      </w:r>
      <w:r>
        <w:rPr>
          <w:rStyle w:val="CodingLanguage"/>
        </w:rPr>
        <w:t>ucp_certs_dir</w:t>
      </w:r>
      <w:r>
        <w:t xml:space="preserve"> or if they don't constitute valid certificates.</w:t>
      </w:r>
    </w:p>
    <w:p w14:paraId="501AA890" w14:textId="77777777" w:rsidR="000615E7" w:rsidRDefault="000615E7" w:rsidP="000615E7">
      <w:pPr>
        <w:pStyle w:val="MISCNote-Rulebelow"/>
      </w:pPr>
      <w:r>
        <w:t>The certificates should specify the names of the FQDNs of the load balancer and the FQDNs of the VMs themselves. This applies to both the UCP server certificate and the DTR server certificate.</w:t>
      </w:r>
    </w:p>
    <w:p w14:paraId="29C17DF2" w14:textId="77777777" w:rsidR="000615E7" w:rsidRDefault="000615E7" w:rsidP="000615E7">
      <w:pPr>
        <w:pStyle w:val="Heading2"/>
      </w:pPr>
      <w:bookmarkStart w:id="511" w:name="_Refd17e60923"/>
      <w:bookmarkStart w:id="512" w:name="_Tocd17e60923"/>
      <w:bookmarkStart w:id="513" w:name="_Toc531698859"/>
      <w:bookmarkStart w:id="514" w:name="_Toc7097601"/>
      <w:r>
        <w:t>Generating and testing certificates</w:t>
      </w:r>
      <w:bookmarkEnd w:id="511"/>
      <w:bookmarkEnd w:id="512"/>
      <w:bookmarkEnd w:id="513"/>
      <w:bookmarkEnd w:id="514"/>
    </w:p>
    <w:p w14:paraId="7F097A63" w14:textId="77777777" w:rsidR="000615E7" w:rsidRDefault="000615E7" w:rsidP="0058095B">
      <w:pPr>
        <w:pStyle w:val="BodyTextMetricHPELight10pt"/>
      </w:pPr>
      <w:r>
        <w:t xml:space="preserve">In the example described here we have a root CA named </w:t>
      </w:r>
      <w:r>
        <w:rPr>
          <w:rStyle w:val="CodingLanguage"/>
        </w:rPr>
        <w:t>Example root CA</w:t>
      </w:r>
      <w:r>
        <w:t xml:space="preserve"> and an intermediate CA named </w:t>
      </w:r>
      <w:r>
        <w:rPr>
          <w:rStyle w:val="CodingLanguage"/>
        </w:rPr>
        <w:t>Intermediate CA valid 3 years</w:t>
      </w:r>
      <w:r>
        <w:t xml:space="preserve">. The intermediate CA signs the server certificates for UCP and DTR. </w:t>
      </w:r>
    </w:p>
    <w:p w14:paraId="29A92120" w14:textId="77777777" w:rsidR="000615E7" w:rsidRDefault="000615E7" w:rsidP="0058095B">
      <w:pPr>
        <w:pStyle w:val="BodyTextMetricHPELight10pt"/>
      </w:pPr>
      <w:r>
        <w:t xml:space="preserve">Below is the start of the output displayed by running the </w:t>
      </w:r>
      <w:r>
        <w:rPr>
          <w:rStyle w:val="CodingLanguage"/>
        </w:rPr>
        <w:t>openssl x509</w:t>
      </w:r>
      <w:r>
        <w:t xml:space="preserve"> utility against the </w:t>
      </w:r>
      <w:r>
        <w:rPr>
          <w:rStyle w:val="CodingLanguage"/>
        </w:rPr>
        <w:t>ca.pem</w:t>
      </w:r>
      <w:r>
        <w:t xml:space="preserve"> file (the root CA certificate).</w:t>
      </w:r>
    </w:p>
    <w:p w14:paraId="58689786" w14:textId="77777777" w:rsidR="000615E7" w:rsidRPr="00212845" w:rsidRDefault="000615E7" w:rsidP="0058095B">
      <w:pPr>
        <w:pStyle w:val="BodyTextMetricHPELight10pt"/>
        <w:rPr>
          <w:rStyle w:val="CodingLanguage"/>
        </w:rPr>
      </w:pPr>
      <w:r w:rsidRPr="00212845">
        <w:rPr>
          <w:rStyle w:val="CodingLanguage"/>
        </w:rPr>
        <w:t>[root@ansible ucp_certs]# openssl x509 -text -noout -in ca.pem|head -14</w:t>
      </w:r>
      <w:r w:rsidRPr="00212845">
        <w:rPr>
          <w:rStyle w:val="CodingLanguage"/>
        </w:rPr>
        <w:br/>
        <w:t>Certificate:</w:t>
      </w:r>
      <w:r w:rsidRPr="00212845">
        <w:rPr>
          <w:rStyle w:val="CodingLanguage"/>
        </w:rPr>
        <w:br/>
        <w:t>    Data:</w:t>
      </w:r>
      <w:r w:rsidRPr="00212845">
        <w:rPr>
          <w:rStyle w:val="CodingLanguage"/>
        </w:rPr>
        <w:br/>
        <w:t>        Version: 3 (0x2)</w:t>
      </w:r>
      <w:r w:rsidRPr="00212845">
        <w:rPr>
          <w:rStyle w:val="CodingLanguage"/>
        </w:rPr>
        <w:br/>
        <w:t>        Serial Number:</w:t>
      </w:r>
      <w:r w:rsidRPr="00212845">
        <w:rPr>
          <w:rStyle w:val="CodingLanguage"/>
        </w:rPr>
        <w:br/>
      </w:r>
      <w:r w:rsidRPr="00212845">
        <w:rPr>
          <w:rStyle w:val="CodingLanguage"/>
        </w:rPr>
        <w:lastRenderedPageBreak/>
        <w:t>            0d:07:ca:ea:00:37:77:6e:25:e0:18:3e:0e:db:80:0f:11:cb:1b:3f</w:t>
      </w:r>
      <w:r w:rsidRPr="00212845">
        <w:rPr>
          <w:rStyle w:val="CodingLanguage"/>
        </w:rPr>
        <w:br/>
        <w:t>    Signature Algorithm: sha256WithRSAEncryption</w:t>
      </w:r>
      <w:r w:rsidRPr="00212845">
        <w:rPr>
          <w:rStyle w:val="CodingLanguage"/>
        </w:rPr>
        <w:br/>
        <w:t>        Issuer: CN=Example Root CA</w:t>
      </w:r>
      <w:r w:rsidRPr="00212845">
        <w:rPr>
          <w:rStyle w:val="CodingLanguage"/>
        </w:rPr>
        <w:br/>
        <w:t>        Validity</w:t>
      </w:r>
      <w:r w:rsidRPr="00212845">
        <w:rPr>
          <w:rStyle w:val="CodingLanguage"/>
        </w:rPr>
        <w:br/>
        <w:t>            Not Before: Apr 24 20:12:01 2018 GMT</w:t>
      </w:r>
      <w:r w:rsidRPr="00212845">
        <w:rPr>
          <w:rStyle w:val="CodingLanguage"/>
        </w:rPr>
        <w:br/>
        <w:t>            Not After : Apr 21 20:12:30 2028 GMT</w:t>
      </w:r>
      <w:r w:rsidRPr="00212845">
        <w:rPr>
          <w:rStyle w:val="CodingLanguage"/>
        </w:rPr>
        <w:br/>
        <w:t>        Subject: CN=Example Root CA</w:t>
      </w:r>
      <w:r w:rsidRPr="00212845">
        <w:rPr>
          <w:rStyle w:val="CodingLanguage"/>
        </w:rPr>
        <w:br/>
        <w:t>        Subject Public Key Info:</w:t>
      </w:r>
      <w:r w:rsidRPr="00212845">
        <w:rPr>
          <w:rStyle w:val="CodingLanguage"/>
        </w:rPr>
        <w:br/>
        <w:t>            Public Key Algorithm: rsaEncryption</w:t>
      </w:r>
      <w:r w:rsidRPr="00212845">
        <w:rPr>
          <w:rStyle w:val="CodingLanguage"/>
        </w:rPr>
        <w:br/>
        <w:t>                Public-Key: (4096 bit)</w:t>
      </w:r>
    </w:p>
    <w:p w14:paraId="3F89D3C9" w14:textId="77777777" w:rsidR="000615E7" w:rsidRDefault="000615E7" w:rsidP="0058095B">
      <w:pPr>
        <w:pStyle w:val="BodyTextMetricHPELight10pt"/>
      </w:pPr>
      <w:r>
        <w:t xml:space="preserve">Here is an excerpt from the example </w:t>
      </w:r>
      <w:r>
        <w:rPr>
          <w:rStyle w:val="CodingLanguage"/>
        </w:rPr>
        <w:t>ca.pem</w:t>
      </w:r>
      <w:r>
        <w:t xml:space="preserve"> file:</w:t>
      </w:r>
    </w:p>
    <w:p w14:paraId="258E9346" w14:textId="77777777" w:rsidR="000615E7" w:rsidRPr="00212845" w:rsidRDefault="000615E7" w:rsidP="0058095B">
      <w:pPr>
        <w:pStyle w:val="BodyTextMetricHPELight10pt"/>
        <w:rPr>
          <w:rStyle w:val="CodingLanguage"/>
        </w:rPr>
      </w:pPr>
      <w:r w:rsidRPr="00212845">
        <w:rPr>
          <w:rStyle w:val="CodingLanguage"/>
        </w:rPr>
        <w:t>-----BEGIN CERTIFICATE-----</w:t>
      </w:r>
      <w:r w:rsidRPr="00212845">
        <w:rPr>
          <w:rStyle w:val="CodingLanguage"/>
        </w:rPr>
        <w:br/>
        <w:t>MIIFJTCCAw2gAwIBAgIUDQfK6gA3d24l4Bg+DtuADxHLGz8wDQYJKoZIhvcNAQEL</w:t>
      </w:r>
      <w:r w:rsidRPr="00212845">
        <w:rPr>
          <w:rStyle w:val="CodingLanguage"/>
        </w:rPr>
        <w:br/>
        <w:t>BQAwGjEYMBYGA1UEAxMPRXhhbXBsZSBSb290IENBMB4XDTE4MDQyNDIwMTIwMVoX</w:t>
      </w:r>
      <w:r w:rsidRPr="00212845">
        <w:rPr>
          <w:rStyle w:val="CodingLanguage"/>
        </w:rPr>
        <w:br/>
        <w:t>...</w:t>
      </w:r>
      <w:r w:rsidRPr="00212845">
        <w:rPr>
          <w:rStyle w:val="CodingLanguage"/>
        </w:rPr>
        <w:br/>
        <w:t>...</w:t>
      </w:r>
      <w:r w:rsidRPr="00212845">
        <w:rPr>
          <w:rStyle w:val="CodingLanguage"/>
        </w:rPr>
        <w:br/>
        <w:t>uXzYbCtU6Jt9B3fayAeWWswQv+jQSzuuA3re0M1x838iIZWDx93f4yLJWLJl7xsY</w:t>
      </w:r>
      <w:r w:rsidRPr="00212845">
        <w:rPr>
          <w:rStyle w:val="CodingLanguage"/>
        </w:rPr>
        <w:br/>
        <w:t>btvKBmqKDCsAqsQLFLnNj/JyYq4e9a6Xxcyn9FXNpzuEsfjfNGHn+csY+w3f987T</w:t>
      </w:r>
      <w:r w:rsidRPr="00212845">
        <w:rPr>
          <w:rStyle w:val="CodingLanguage"/>
        </w:rPr>
        <w:br/>
        <w:t>MNviy376xZbyAc1CV5kgmnZzjU5bDkgT8Q==</w:t>
      </w:r>
      <w:r w:rsidRPr="00212845">
        <w:rPr>
          <w:rStyle w:val="CodingLanguage"/>
        </w:rPr>
        <w:br/>
        <w:t>-----END CERTIFICATE-----</w:t>
      </w:r>
    </w:p>
    <w:p w14:paraId="69B4A251" w14:textId="77777777" w:rsidR="000615E7" w:rsidRDefault="000615E7" w:rsidP="0058095B">
      <w:pPr>
        <w:pStyle w:val="BodyTextMetricHPELight10pt"/>
      </w:pPr>
      <w:r>
        <w:t xml:space="preserve">The </w:t>
      </w:r>
      <w:r>
        <w:rPr>
          <w:rStyle w:val="CodingLanguage"/>
        </w:rPr>
        <w:t>cert.pem</w:t>
      </w:r>
      <w:r>
        <w:t xml:space="preserve"> file should contain the server certificate itself, followed by your intermediate CA's certificate. The following example shows how to extract the intermediate CA certificate from </w:t>
      </w:r>
      <w:r>
        <w:rPr>
          <w:rStyle w:val="CodingLanguage"/>
        </w:rPr>
        <w:t>cert.pem</w:t>
      </w:r>
      <w:r>
        <w:t xml:space="preserve"> and to save it to a file named </w:t>
      </w:r>
      <w:r>
        <w:rPr>
          <w:rStyle w:val="CodingLanguage"/>
        </w:rPr>
        <w:t>intca.pem</w:t>
      </w:r>
      <w:r>
        <w:t xml:space="preserve">. Using the </w:t>
      </w:r>
      <w:r>
        <w:rPr>
          <w:rStyle w:val="CodingLanguage"/>
        </w:rPr>
        <w:t>openssl x509</w:t>
      </w:r>
      <w:r>
        <w:t xml:space="preserve"> utility, you can display the content of the </w:t>
      </w:r>
      <w:r>
        <w:rPr>
          <w:rStyle w:val="CodingLanguage"/>
        </w:rPr>
        <w:t>intca.pem</w:t>
      </w:r>
      <w:r>
        <w:t xml:space="preserve"> file in human readable form. This certificate was signed by the example CA above (</w:t>
      </w:r>
      <w:r>
        <w:rPr>
          <w:rStyle w:val="CodingLanguage"/>
        </w:rPr>
        <w:t>Issuer = 'Example Root CA'</w:t>
      </w:r>
      <w:r>
        <w:t xml:space="preserve">). </w:t>
      </w:r>
    </w:p>
    <w:p w14:paraId="51C3FEFA"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intca.pem|head -14</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6b:1e:0c:86:20:cf:f0:88:d2:52:0d:5d:b9:56:fa:91:87:a0:49:18</w:t>
      </w:r>
      <w:r w:rsidRPr="00B528DA">
        <w:rPr>
          <w:rStyle w:val="CodingLanguage"/>
        </w:rPr>
        <w:br/>
        <w:t>    Signature Algorithm: sha256WithRSAEncryption</w:t>
      </w:r>
      <w:r w:rsidRPr="00B528DA">
        <w:rPr>
          <w:rStyle w:val="CodingLanguage"/>
        </w:rPr>
        <w:br/>
        <w:t>        Issuer: CN=Example Root CA</w:t>
      </w:r>
      <w:r w:rsidRPr="00B528DA">
        <w:rPr>
          <w:rStyle w:val="CodingLanguage"/>
        </w:rPr>
        <w:br/>
        <w:t>        Validity</w:t>
      </w:r>
      <w:r w:rsidRPr="00B528DA">
        <w:rPr>
          <w:rStyle w:val="CodingLanguage"/>
        </w:rPr>
        <w:br/>
        <w:t>            Not Before: Apr 24 20:12:09 2018 GMT</w:t>
      </w:r>
      <w:r w:rsidRPr="00B528DA">
        <w:rPr>
          <w:rStyle w:val="CodingLanguage"/>
        </w:rPr>
        <w:br/>
        <w:t>            Not After : Apr 23 20:12:39 2021 GMT</w:t>
      </w:r>
      <w:r w:rsidRPr="00B528DA">
        <w:rPr>
          <w:rStyle w:val="CodingLanguage"/>
        </w:rPr>
        <w:br/>
        <w:t>        Subject: CN=Intermediate CA valid 3 years</w:t>
      </w:r>
      <w:r w:rsidRPr="00B528DA">
        <w:rPr>
          <w:rStyle w:val="CodingLanguage"/>
        </w:rPr>
        <w:br/>
        <w:t>        Subject Public Key Info:</w:t>
      </w:r>
      <w:r w:rsidRPr="00B528DA">
        <w:rPr>
          <w:rStyle w:val="CodingLanguage"/>
        </w:rPr>
        <w:br/>
        <w:t>            Public Key Algorithm: rsaEncryption</w:t>
      </w:r>
      <w:r w:rsidRPr="00B528DA">
        <w:rPr>
          <w:rStyle w:val="CodingLanguage"/>
        </w:rPr>
        <w:br/>
        <w:t>                Public-Key: (4096 bit)</w:t>
      </w:r>
    </w:p>
    <w:p w14:paraId="671998D5" w14:textId="77777777" w:rsidR="000615E7" w:rsidRDefault="000615E7" w:rsidP="0058095B">
      <w:pPr>
        <w:pStyle w:val="BodyTextMetricHPELight10pt"/>
      </w:pPr>
      <w:r>
        <w:t xml:space="preserve">Here is an excerpt from the </w:t>
      </w:r>
      <w:r>
        <w:rPr>
          <w:rStyle w:val="CodingLanguage"/>
        </w:rPr>
        <w:t>incta.pem</w:t>
      </w:r>
      <w:r>
        <w:t xml:space="preserve"> file showing the example Intermediate CA certificate:</w:t>
      </w:r>
    </w:p>
    <w:p w14:paraId="5C08FF51"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o2tL5nwR7ROiAr/kk9MIRzWrLNbc4cYth7jEjspU9dBqsXgsTozzWlwqI9ybZwvL</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60379B65" w14:textId="77777777" w:rsidR="000615E7" w:rsidRDefault="000615E7" w:rsidP="0058095B">
      <w:pPr>
        <w:pStyle w:val="BodyTextMetricHPELight10pt"/>
      </w:pPr>
      <w:r>
        <w:lastRenderedPageBreak/>
        <w:t xml:space="preserve">The </w:t>
      </w:r>
      <w:r>
        <w:rPr>
          <w:rStyle w:val="CodingLanguage"/>
        </w:rPr>
        <w:t>openssl x509</w:t>
      </w:r>
      <w:r>
        <w:t xml:space="preserve"> utility will only decrypt the first certificate found in </w:t>
      </w:r>
      <w:r>
        <w:rPr>
          <w:rStyle w:val="CodingLanguage"/>
        </w:rPr>
        <w:t>cert.pem</w:t>
      </w:r>
      <w:r>
        <w:t xml:space="preserve">, so you don't need to extract the server certificate from </w:t>
      </w:r>
      <w:r>
        <w:rPr>
          <w:rStyle w:val="CodingLanguage"/>
        </w:rPr>
        <w:t>cert.pem</w:t>
      </w:r>
      <w:r>
        <w:t xml:space="preserve">. In this example, the server certificate is signed by the intermediate CA above. Note the </w:t>
      </w:r>
      <w:r>
        <w:rPr>
          <w:rStyle w:val="CodingLanguage"/>
        </w:rPr>
        <w:t>Subject Alternate Names: hpe-ucp.cloudra.local</w:t>
      </w:r>
      <w:r>
        <w:t xml:space="preserve"> is the FQDN of the UCP load balancer, and the other names are those of the UCP instances (</w:t>
      </w:r>
      <w:r>
        <w:rPr>
          <w:rStyle w:val="CodingLanguage"/>
        </w:rPr>
        <w:t>hpe-ucp01.cloudra.local</w:t>
      </w:r>
      <w:r>
        <w:t xml:space="preserve">, </w:t>
      </w:r>
      <w:r>
        <w:rPr>
          <w:rStyle w:val="CodingLanguage"/>
        </w:rPr>
        <w:t>hpe-ucp02.clodura.local</w:t>
      </w:r>
      <w:r>
        <w:t xml:space="preserve">, </w:t>
      </w:r>
      <w:r>
        <w:rPr>
          <w:rStyle w:val="CodingLanguage"/>
        </w:rPr>
        <w:t>hpe-ucp03.cloudra.local</w:t>
      </w:r>
      <w:r>
        <w:t xml:space="preserve">). </w:t>
      </w:r>
    </w:p>
    <w:p w14:paraId="50514AC8"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server.pem</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25:d9:f8:1d:9b:1d:23:f1:21:56:54:f2:43:cc:4f:0e:73:22:be:ec</w:t>
      </w:r>
      <w:r w:rsidRPr="00B528DA">
        <w:rPr>
          <w:rStyle w:val="CodingLanguage"/>
        </w:rPr>
        <w:br/>
        <w:t>    Signature Algorithm: sha256WithRSAEncryption</w:t>
      </w:r>
      <w:r w:rsidRPr="00B528DA">
        <w:rPr>
          <w:rStyle w:val="CodingLanguage"/>
        </w:rPr>
        <w:br/>
        <w:t>        Issuer: CN=Intermediate CA valid 3 years</w:t>
      </w:r>
      <w:r w:rsidRPr="00B528DA">
        <w:rPr>
          <w:rStyle w:val="CodingLanguage"/>
        </w:rPr>
        <w:br/>
        <w:t>        Validity</w:t>
      </w:r>
      <w:r w:rsidRPr="00B528DA">
        <w:rPr>
          <w:rStyle w:val="CodingLanguage"/>
        </w:rPr>
        <w:br/>
        <w:t>            Not Before: Apr 24 20:17:30 2018 GMT</w:t>
      </w:r>
      <w:r w:rsidRPr="00B528DA">
        <w:rPr>
          <w:rStyle w:val="CodingLanguage"/>
        </w:rPr>
        <w:br/>
        <w:t>            Not After : Apr 24 20:18:00 2019 GMT</w:t>
      </w:r>
      <w:r w:rsidRPr="00B528DA">
        <w:rPr>
          <w:rStyle w:val="CodingLanguage"/>
        </w:rPr>
        <w:br/>
        <w:t>        Subject: O=HPE, OU=CloudRA Team, CN=hpe-ucp.cloudra.local</w:t>
      </w:r>
      <w:r w:rsidRPr="00B528DA">
        <w:rPr>
          <w:rStyle w:val="CodingLanguage"/>
        </w:rPr>
        <w:br/>
        <w:t>        Subject Public Key Info:</w:t>
      </w:r>
      <w:r w:rsidRPr="00B528DA">
        <w:rPr>
          <w:rStyle w:val="CodingLanguage"/>
        </w:rPr>
        <w:br/>
        <w:t>            Public Key Algorithm: rsaEncryption</w:t>
      </w:r>
      <w:r w:rsidRPr="00B528DA">
        <w:rPr>
          <w:rStyle w:val="CodingLanguage"/>
        </w:rPr>
        <w:br/>
        <w:t>                Public-Key: (2048 bit)</w:t>
      </w:r>
      <w:r w:rsidRPr="00B528DA">
        <w:rPr>
          <w:rStyle w:val="CodingLanguage"/>
        </w:rPr>
        <w:br/>
        <w:t>                CA Issuers - URI:http://localhost:8200/v1/intca</w:t>
      </w:r>
      <w:r w:rsidRPr="00B528DA">
        <w:rPr>
          <w:rStyle w:val="CodingLanguage"/>
        </w:rPr>
        <w:br/>
        <w:t>      ( portions removed )</w:t>
      </w:r>
      <w:r w:rsidRPr="00B528DA">
        <w:rPr>
          <w:rStyle w:val="CodingLanguage"/>
        </w:rPr>
        <w:br/>
        <w:t> </w:t>
      </w:r>
      <w:r w:rsidRPr="00B528DA">
        <w:rPr>
          <w:rStyle w:val="CodingLanguage"/>
        </w:rPr>
        <w:br/>
        <w:t>            X509v3 Subject Alternative Name:</w:t>
      </w:r>
      <w:r w:rsidRPr="00B528DA">
        <w:rPr>
          <w:rStyle w:val="CodingLanguage"/>
        </w:rPr>
        <w:br/>
        <w:t>                DNS:hpe-ucp.cloudra.local, DNS:hpe-ucp01.cloudra.local, DNS:hpe-ucp02.cloudra.local, DNS:hpe-ucp03.cloudra.local</w:t>
      </w:r>
    </w:p>
    <w:p w14:paraId="59AEB35F" w14:textId="77777777" w:rsidR="000615E7" w:rsidRDefault="000615E7" w:rsidP="0058095B">
      <w:pPr>
        <w:pStyle w:val="BodyTextMetricHPELight10pt"/>
      </w:pPr>
      <w:r>
        <w:t xml:space="preserve"> The following excerpts from </w:t>
      </w:r>
      <w:r>
        <w:rPr>
          <w:rStyle w:val="CodingLanguage"/>
        </w:rPr>
        <w:t>cert.pem</w:t>
      </w:r>
      <w:r>
        <w:t xml:space="preserve"> show the first certificate which is the server certificate itself and the second certificate which is the intermediate CA's certificate. </w:t>
      </w:r>
    </w:p>
    <w:p w14:paraId="1E241FC0"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MIIFGTCCAwGgAwIBAgIUJdn4HZsdI/EhVlTyQ8xPDnMivuwwDQYJKoZIhvcNAQEL</w:t>
      </w:r>
      <w:r w:rsidRPr="00B528DA">
        <w:rPr>
          <w:rStyle w:val="CodingLanguage"/>
        </w:rPr>
        <w:br/>
        <w:t>BQAwKDEmMCQGA1UEAxMdSW50ZXJtZWRpYXRlIENBIHZhbGlkIDMgeWVhcnMwHhcN</w:t>
      </w:r>
      <w:r w:rsidRPr="00B528DA">
        <w:rPr>
          <w:rStyle w:val="CodingLanguage"/>
        </w:rPr>
        <w:br/>
        <w:t>...</w:t>
      </w:r>
      <w:r w:rsidRPr="00B528DA">
        <w:rPr>
          <w:rStyle w:val="CodingLanguage"/>
        </w:rPr>
        <w:br/>
        <w:t>...</w:t>
      </w:r>
      <w:r w:rsidRPr="00B528DA">
        <w:rPr>
          <w:rStyle w:val="CodingLanguage"/>
        </w:rPr>
        <w:br/>
        <w:t>s0R4I3Qnc50oNISng5l7wW1d4RMMwmXQhG1H5QKAUjHfJXH4bNtIzKxw/zGTVr4Z</w:t>
      </w:r>
      <w:r w:rsidRPr="00B528DA">
        <w:rPr>
          <w:rStyle w:val="CodingLanguage"/>
        </w:rPr>
        <w:br/>
        <w:t>llYKbEwJcgAvvfkn+w==</w:t>
      </w:r>
      <w:r w:rsidRPr="00B528DA">
        <w:rPr>
          <w:rStyle w:val="CodingLanguage"/>
        </w:rPr>
        <w:br/>
        <w:t>-----END CERTIFICATE-----</w:t>
      </w:r>
    </w:p>
    <w:p w14:paraId="6AE2D33A"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1ACE470B" w14:textId="77777777" w:rsidR="000615E7" w:rsidRPr="006B6A28" w:rsidRDefault="000615E7" w:rsidP="0058095B">
      <w:pPr>
        <w:pStyle w:val="BodyTextMetricHPELight10pt"/>
        <w:rPr>
          <w:rStyle w:val="CodingLanguage"/>
        </w:rPr>
      </w:pPr>
      <w:r w:rsidRPr="006B6A28">
        <w:rPr>
          <w:rStyle w:val="CodingLanguage"/>
        </w:rPr>
        <w:t>Finally, here is an excerpt from key.pem, the private key that goes with the server certificate.</w:t>
      </w:r>
    </w:p>
    <w:p w14:paraId="768824EB" w14:textId="77777777" w:rsidR="000615E7" w:rsidRPr="00B528DA" w:rsidRDefault="000615E7" w:rsidP="0058095B">
      <w:pPr>
        <w:pStyle w:val="BodyTextMetricHPELight10pt"/>
        <w:rPr>
          <w:rStyle w:val="CodingLanguage"/>
        </w:rPr>
      </w:pPr>
      <w:r w:rsidRPr="00B528DA">
        <w:rPr>
          <w:rStyle w:val="CodingLanguage"/>
        </w:rPr>
        <w:t>-----BEGIN RSA PRIVATE KEY-----</w:t>
      </w:r>
      <w:r w:rsidRPr="00B528DA">
        <w:rPr>
          <w:rStyle w:val="CodingLanguage"/>
        </w:rPr>
        <w:br/>
        <w:t>MIIEpQIBAAKCAQEA5rmmb52ufE80a3cXhY2HSRZNazb7/fipXY1rZ+U5+rJv9BN5</w:t>
      </w:r>
      <w:r w:rsidRPr="00B528DA">
        <w:rPr>
          <w:rStyle w:val="CodingLanguage"/>
        </w:rPr>
        <w:br/>
        <w:t>d/X3NTroSE8/PvoS/maGkHCnURGNqbu/G2umKN/tm/eSpDY861YnGWxj+bc0gtiU</w:t>
      </w:r>
      <w:r w:rsidRPr="00B528DA">
        <w:rPr>
          <w:rStyle w:val="CodingLanguage"/>
        </w:rPr>
        <w:br/>
        <w:t>...</w:t>
      </w:r>
      <w:r w:rsidRPr="00B528DA">
        <w:rPr>
          <w:rStyle w:val="CodingLanguage"/>
        </w:rPr>
        <w:br/>
        <w:t>...</w:t>
      </w:r>
      <w:r w:rsidRPr="00B528DA">
        <w:rPr>
          <w:rStyle w:val="CodingLanguage"/>
        </w:rPr>
        <w:br/>
      </w:r>
      <w:r w:rsidRPr="00B528DA">
        <w:rPr>
          <w:rStyle w:val="CodingLanguage"/>
        </w:rPr>
        <w:lastRenderedPageBreak/>
        <w:t>A0SGidSMk3hFX1Iaftgx4EUGbrzZO7I8M5RO64U1aMFNFyj4XghJ2mZTdNelwNBw</w:t>
      </w:r>
      <w:r w:rsidRPr="00B528DA">
        <w:rPr>
          <w:rStyle w:val="CodingLanguage"/>
        </w:rPr>
        <w:br/>
        <w:t>pr/fYulyi5lYPalQHYH3OyvNqQQ3arEbTbZp8hEyY0gxtZRXmmaoqOY=</w:t>
      </w:r>
      <w:r w:rsidRPr="00B528DA">
        <w:rPr>
          <w:rStyle w:val="CodingLanguage"/>
        </w:rPr>
        <w:br/>
        <w:t>-----END RSA PRIVATE KEY-----</w:t>
      </w:r>
    </w:p>
    <w:p w14:paraId="5FFD46DA" w14:textId="77777777" w:rsidR="000615E7" w:rsidRDefault="000615E7" w:rsidP="000615E7">
      <w:pPr>
        <w:pStyle w:val="Heading2"/>
      </w:pPr>
      <w:bookmarkStart w:id="515" w:name="_Refd17e61033"/>
      <w:bookmarkStart w:id="516" w:name="_Tocd17e61033"/>
      <w:bookmarkStart w:id="517" w:name="_Toc531698860"/>
      <w:bookmarkStart w:id="518" w:name="_Toc7097602"/>
      <w:r>
        <w:t>Verify your certificates</w:t>
      </w:r>
      <w:bookmarkEnd w:id="515"/>
      <w:bookmarkEnd w:id="516"/>
      <w:bookmarkEnd w:id="517"/>
      <w:bookmarkEnd w:id="518"/>
    </w:p>
    <w:p w14:paraId="1294003A" w14:textId="77777777" w:rsidR="000615E7" w:rsidRDefault="000615E7" w:rsidP="0058095B">
      <w:pPr>
        <w:pStyle w:val="BodyTextMetricHPELight10pt"/>
      </w:pPr>
      <w:r>
        <w:t>The playbooks do not verify the validity of the certificate files you supply so you should verify them manually before you start your deployment.</w:t>
      </w:r>
    </w:p>
    <w:p w14:paraId="52D95B2E" w14:textId="77777777" w:rsidR="000615E7" w:rsidRDefault="000615E7" w:rsidP="000615E7">
      <w:pPr>
        <w:pStyle w:val="Heading3"/>
      </w:pPr>
      <w:r>
        <w:t>Verify that the private and the server cert match</w:t>
      </w:r>
    </w:p>
    <w:p w14:paraId="778BD0B2" w14:textId="77777777" w:rsidR="000615E7" w:rsidRDefault="000615E7" w:rsidP="0058095B">
      <w:pPr>
        <w:pStyle w:val="BodyTextMetricHPELight10pt"/>
      </w:pPr>
      <w:r>
        <w:t>On the Ansible box, run the following commands:</w:t>
      </w:r>
    </w:p>
    <w:p w14:paraId="49D22676" w14:textId="77777777" w:rsidR="000615E7" w:rsidRPr="00212845" w:rsidRDefault="000615E7" w:rsidP="0058095B">
      <w:pPr>
        <w:pStyle w:val="BodyTextMetricHPELight10pt"/>
        <w:rPr>
          <w:rStyle w:val="CodingLanguage"/>
        </w:rPr>
      </w:pPr>
      <w:r w:rsidRPr="00212845">
        <w:rPr>
          <w:rStyle w:val="CodingLanguage"/>
        </w:rPr>
        <w:t>ckcert=$(openssl x509 -noout -modulus -in cert.pem | openssl md5)</w:t>
      </w:r>
      <w:r w:rsidRPr="00212845">
        <w:rPr>
          <w:rStyle w:val="CodingLanguage"/>
        </w:rPr>
        <w:br/>
        <w:t>ckkey=$(openssl rsa -noout -modulus -in key.pem| openssl md5)</w:t>
      </w:r>
      <w:r w:rsidRPr="00212845">
        <w:rPr>
          <w:rStyle w:val="CodingLanguage"/>
        </w:rPr>
        <w:br/>
        <w:t>if [ "$ckkey" == "$ckcert" ] ; then echo "Private key and Certificate match" ; else echo "STOP! Private Key and Certificate don't match" ; fi</w:t>
      </w:r>
      <w:r w:rsidRPr="00212845">
        <w:rPr>
          <w:rStyle w:val="CodingLanguage"/>
        </w:rPr>
        <w:br/>
      </w:r>
    </w:p>
    <w:p w14:paraId="1E1A68FE" w14:textId="77777777" w:rsidR="000615E7" w:rsidRDefault="000615E7" w:rsidP="000615E7">
      <w:pPr>
        <w:pStyle w:val="Heading3"/>
      </w:pPr>
      <w:r>
        <w:t>Verify that the server certificate was signed by the CA</w:t>
      </w:r>
    </w:p>
    <w:p w14:paraId="763A8FDE" w14:textId="77777777" w:rsidR="000615E7" w:rsidRDefault="000615E7" w:rsidP="0058095B">
      <w:pPr>
        <w:pStyle w:val="BodyTextMetricHPELight10pt"/>
      </w:pPr>
      <w:r>
        <w:t xml:space="preserve">Extract all but the first certificate from </w:t>
      </w:r>
      <w:r>
        <w:rPr>
          <w:rStyle w:val="CodingLanguage"/>
        </w:rPr>
        <w:t>cert.pem</w:t>
      </w:r>
      <w:r>
        <w:t xml:space="preserve"> ( i.e. extract the certs for the intermediate CA authorities) into the file </w:t>
      </w:r>
      <w:r>
        <w:rPr>
          <w:rStyle w:val="CodingLanguage"/>
        </w:rPr>
        <w:t>int.pem</w:t>
      </w:r>
    </w:p>
    <w:p w14:paraId="3FAE2F4F" w14:textId="77777777" w:rsidR="000615E7" w:rsidRPr="00212845" w:rsidRDefault="000615E7" w:rsidP="0058095B">
      <w:pPr>
        <w:pStyle w:val="BodyTextMetricHPELight10pt"/>
        <w:rPr>
          <w:rStyle w:val="CodingLanguage"/>
        </w:rPr>
      </w:pPr>
      <w:r w:rsidRPr="00212845">
        <w:rPr>
          <w:rStyle w:val="CodingLanguage"/>
        </w:rPr>
        <w:t>sed -e '1,/-----END CERTIFICATE-----/d' cert.pem &gt;intca.pem</w:t>
      </w:r>
    </w:p>
    <w:p w14:paraId="1859C6B0" w14:textId="77777777" w:rsidR="000615E7" w:rsidRDefault="000615E7" w:rsidP="0058095B">
      <w:pPr>
        <w:pStyle w:val="BodyTextMetricHPELight10pt"/>
      </w:pPr>
      <w:r>
        <w:t xml:space="preserve">Combine </w:t>
      </w:r>
      <w:r>
        <w:rPr>
          <w:rStyle w:val="CodingLanguage"/>
        </w:rPr>
        <w:t>intca.pem</w:t>
      </w:r>
      <w:r>
        <w:t xml:space="preserve"> and </w:t>
      </w:r>
      <w:r>
        <w:rPr>
          <w:rStyle w:val="CodingLanguage"/>
        </w:rPr>
        <w:t>ca.pem</w:t>
      </w:r>
      <w:r>
        <w:t xml:space="preserve"> to form </w:t>
      </w:r>
      <w:r>
        <w:rPr>
          <w:rStyle w:val="CodingLanguage"/>
        </w:rPr>
        <w:t>cachain.pem</w:t>
      </w:r>
      <w:r>
        <w:t>:</w:t>
      </w:r>
    </w:p>
    <w:p w14:paraId="4728115F" w14:textId="77777777" w:rsidR="000615E7" w:rsidRPr="00212845" w:rsidRDefault="000615E7" w:rsidP="0058095B">
      <w:pPr>
        <w:pStyle w:val="BodyTextMetricHPELight10pt"/>
        <w:rPr>
          <w:rStyle w:val="CodingLanguage"/>
        </w:rPr>
      </w:pPr>
      <w:r w:rsidRPr="00212845">
        <w:rPr>
          <w:rStyle w:val="CodingLanguage"/>
        </w:rPr>
        <w:t>cat intca.pem ca.pem &gt; cachain.pem</w:t>
      </w:r>
    </w:p>
    <w:p w14:paraId="672F55A2" w14:textId="77777777" w:rsidR="000615E7" w:rsidRDefault="000615E7" w:rsidP="0058095B">
      <w:pPr>
        <w:pStyle w:val="BodyTextMetricHPELight10pt"/>
      </w:pPr>
      <w:r>
        <w:t xml:space="preserve">Finally, verify that </w:t>
      </w:r>
      <w:r>
        <w:rPr>
          <w:rStyle w:val="CodingLanguage"/>
        </w:rPr>
        <w:t>cert.pem</w:t>
      </w:r>
      <w:r>
        <w:t xml:space="preserve"> was signed by the CA or by an intermediate CA:</w:t>
      </w:r>
    </w:p>
    <w:p w14:paraId="1DF505D0" w14:textId="77777777" w:rsidR="000615E7" w:rsidRPr="00212845" w:rsidRDefault="000615E7" w:rsidP="0058095B">
      <w:pPr>
        <w:pStyle w:val="BodyTextMetricHPELight10pt"/>
        <w:rPr>
          <w:rStyle w:val="CodingLanguage"/>
        </w:rPr>
      </w:pPr>
      <w:r w:rsidRPr="00212845">
        <w:rPr>
          <w:rStyle w:val="CodingLanguage"/>
        </w:rPr>
        <w:t>openssl verify -verbose -CAfile cachain.pem  cert.pem</w:t>
      </w:r>
    </w:p>
    <w:p w14:paraId="5BECCDDC" w14:textId="77777777" w:rsidR="000615E7" w:rsidRDefault="000615E7" w:rsidP="0058095B">
      <w:pPr>
        <w:pStyle w:val="BodyTextMetricHPELight10pt"/>
      </w:pPr>
      <w:r>
        <w:t>A successful check will generate output similar to:</w:t>
      </w:r>
    </w:p>
    <w:p w14:paraId="26A24DD6" w14:textId="77777777" w:rsidR="000615E7" w:rsidRPr="00212845" w:rsidRDefault="000615E7" w:rsidP="0058095B">
      <w:pPr>
        <w:pStyle w:val="BodyTextMetricHPELight10pt"/>
        <w:rPr>
          <w:rStyle w:val="CodingLanguage"/>
        </w:rPr>
      </w:pPr>
      <w:r w:rsidRPr="00212845">
        <w:rPr>
          <w:rStyle w:val="CodingLanguage"/>
        </w:rPr>
        <w:t>[root@ansible ucp_certs]# cat intca.pem ca.pem &gt; cachain.pem</w:t>
      </w:r>
      <w:r w:rsidRPr="00212845">
        <w:rPr>
          <w:rStyle w:val="CodingLanguage"/>
        </w:rPr>
        <w:br/>
        <w:t>[root@ansible ucp_certs]# openssl verify -verbose -CAfile cachain.pem  cert.pem</w:t>
      </w:r>
      <w:r w:rsidRPr="00212845">
        <w:rPr>
          <w:rStyle w:val="CodingLanguage"/>
        </w:rPr>
        <w:br/>
        <w:t>cert.pem: OK</w:t>
      </w:r>
    </w:p>
    <w:p w14:paraId="3B90C736" w14:textId="77777777" w:rsidR="000615E7" w:rsidRDefault="000615E7" w:rsidP="0058095B">
      <w:pPr>
        <w:pStyle w:val="BodyTextMetricHPELight10pt"/>
      </w:pPr>
      <w:r>
        <w:t>An unsuccessful check will generate output similar to:</w:t>
      </w:r>
    </w:p>
    <w:p w14:paraId="3C372C7F" w14:textId="77777777" w:rsidR="000615E7" w:rsidRPr="00212845" w:rsidRDefault="000615E7" w:rsidP="0058095B">
      <w:pPr>
        <w:pStyle w:val="BodyTextMetricHPELight10pt"/>
        <w:rPr>
          <w:rStyle w:val="CodingLanguage"/>
        </w:rPr>
      </w:pPr>
      <w:r w:rsidRPr="00212845">
        <w:rPr>
          <w:rStyle w:val="CodingLanguage"/>
        </w:rPr>
        <w:t>[root@ansible ucp_certs]# openssl verify -verbose -CAfile cachain.pem  certsignedbyanotherca.pem</w:t>
      </w:r>
      <w:r w:rsidRPr="00212845">
        <w:rPr>
          <w:rStyle w:val="CodingLanguage"/>
        </w:rPr>
        <w:br/>
        <w:t>certsignedbyanotherca.pem: O = HPE, OU = CloudRA Team, CN = hpe-ucp.cloudra.local</w:t>
      </w:r>
      <w:r w:rsidRPr="00212845">
        <w:rPr>
          <w:rStyle w:val="CodingLanguage"/>
        </w:rPr>
        <w:br/>
        <w:t>error 20 at 0 depth lookup:unable to get local issuer certificate</w:t>
      </w:r>
    </w:p>
    <w:p w14:paraId="2BB2E1B9" w14:textId="77777777" w:rsidR="000615E7" w:rsidRDefault="000615E7" w:rsidP="000615E7">
      <w:pPr>
        <w:pStyle w:val="Heading1"/>
      </w:pPr>
      <w:bookmarkStart w:id="519" w:name="_Refd17e61089"/>
      <w:bookmarkStart w:id="520" w:name="_Tocd17e61089"/>
      <w:bookmarkStart w:id="521" w:name="_Toc531698861"/>
      <w:bookmarkStart w:id="522" w:name="_Toc7097603"/>
      <w:r>
        <w:t>Appendix C: Enabling SSL between the universal forwarders and the Splunk indexers using your certificates</w:t>
      </w:r>
      <w:bookmarkEnd w:id="519"/>
      <w:bookmarkEnd w:id="520"/>
      <w:bookmarkEnd w:id="521"/>
      <w:bookmarkEnd w:id="522"/>
    </w:p>
    <w:p w14:paraId="088A4B08" w14:textId="77777777" w:rsidR="000615E7" w:rsidRDefault="000615E7" w:rsidP="0058095B">
      <w:pPr>
        <w:pStyle w:val="BodyTextMetricHPELight10pt"/>
      </w:pPr>
      <w:r>
        <w:t>The procedure for enabling SSL between the universal forwarders and the Splunk indexers using your certificates is described below. In summary, the following steps are required:</w:t>
      </w:r>
    </w:p>
    <w:p w14:paraId="3C6D16B2" w14:textId="5908ED7B" w:rsidR="000615E7" w:rsidRDefault="000615E7" w:rsidP="000001BE">
      <w:pPr>
        <w:pStyle w:val="NumberedList-Level1"/>
        <w:numPr>
          <w:ilvl w:val="0"/>
          <w:numId w:val="28"/>
        </w:numPr>
      </w:pPr>
      <w:r>
        <w:t xml:space="preserve">Set the variable </w:t>
      </w:r>
      <w:r>
        <w:rPr>
          <w:rStyle w:val="CodingLanguage"/>
        </w:rPr>
        <w:t>splunk_ssl</w:t>
      </w:r>
      <w:r>
        <w:t xml:space="preserve"> to </w:t>
      </w:r>
      <w:r>
        <w:rPr>
          <w:rStyle w:val="CodingLanguage"/>
        </w:rPr>
        <w:t>yes</w:t>
      </w:r>
      <w:r>
        <w:t xml:space="preserve"> in </w:t>
      </w:r>
      <w:r w:rsidR="00234962">
        <w:rPr>
          <w:rStyle w:val="CodingLanguage"/>
        </w:rPr>
        <w:t>group_var</w:t>
      </w:r>
      <w:r w:rsidR="00B0382D">
        <w:rPr>
          <w:rStyle w:val="CodingLanguage"/>
        </w:rPr>
        <w:t>s/all/vars</w:t>
      </w:r>
    </w:p>
    <w:p w14:paraId="400C8B9F" w14:textId="0714069B" w:rsidR="000615E7" w:rsidRDefault="000615E7" w:rsidP="000615E7">
      <w:pPr>
        <w:pStyle w:val="NumberedList-Level1"/>
      </w:pPr>
      <w:r>
        <w:t xml:space="preserve">Put your root CA certificate and your server certificate files in </w:t>
      </w:r>
      <w:r>
        <w:rPr>
          <w:rStyle w:val="CodingLanguage"/>
        </w:rPr>
        <w:t>/root/Docker-</w:t>
      </w:r>
      <w:r w:rsidR="00B0382D">
        <w:rPr>
          <w:rStyle w:val="CodingLanguage"/>
        </w:rPr>
        <w:t>Synergy</w:t>
      </w:r>
      <w:r>
        <w:rPr>
          <w:rStyle w:val="CodingLanguage"/>
        </w:rPr>
        <w:t>/files/splunk/linux/SPLUNK_HOME/etc/mycerts</w:t>
      </w:r>
    </w:p>
    <w:p w14:paraId="3C552E40" w14:textId="77777777" w:rsidR="000615E7" w:rsidRDefault="000615E7" w:rsidP="000615E7">
      <w:pPr>
        <w:pStyle w:val="NumberedList-Level1LastBeforeBodycopy"/>
      </w:pPr>
      <w:r>
        <w:t xml:space="preserve">Uncomment the </w:t>
      </w:r>
      <w:r>
        <w:rPr>
          <w:rStyle w:val="CodingLanguage"/>
        </w:rPr>
        <w:t>[sslConfig]</w:t>
      </w:r>
      <w:r>
        <w:t xml:space="preserve"> stanza in the file </w:t>
      </w:r>
      <w:r>
        <w:rPr>
          <w:rStyle w:val="CodingLanguage"/>
        </w:rPr>
        <w:t>/files/splunk/linux/SPLUNK_HOME/etc/system/local/server.conf</w:t>
      </w:r>
      <w:r>
        <w:t xml:space="preserve"> </w:t>
      </w:r>
    </w:p>
    <w:p w14:paraId="2ADC1EC6" w14:textId="77777777" w:rsidR="000615E7" w:rsidRDefault="000615E7" w:rsidP="000615E7">
      <w:pPr>
        <w:pStyle w:val="Heading2"/>
      </w:pPr>
      <w:bookmarkStart w:id="523" w:name="_Toc531698862"/>
      <w:bookmarkStart w:id="524" w:name="_Toc7097604"/>
      <w:r>
        <w:t>Limitations</w:t>
      </w:r>
      <w:bookmarkEnd w:id="523"/>
      <w:bookmarkEnd w:id="524"/>
    </w:p>
    <w:p w14:paraId="59955D62" w14:textId="77777777" w:rsidR="000615E7" w:rsidRDefault="000615E7" w:rsidP="0058095B">
      <w:pPr>
        <w:pStyle w:val="BodyTextMetricHPELight10pt"/>
      </w:pPr>
      <w:r>
        <w:t xml:space="preserve">SSL only works with Linux worker nodes. The Universal Forwarders verify that the indexers they connect to have a certificate signed by the configured root CA and that the Common Name in the certificate presented by the indexer matches its FQDN as listed by the variable </w:t>
      </w:r>
      <w:r>
        <w:rPr>
          <w:rStyle w:val="CodingLanguage"/>
        </w:rPr>
        <w:t>splunk_architecture_forward_servers</w:t>
      </w:r>
      <w:r>
        <w:t xml:space="preserve">. </w:t>
      </w:r>
    </w:p>
    <w:p w14:paraId="522C4F11" w14:textId="77777777" w:rsidR="000615E7" w:rsidRDefault="000615E7" w:rsidP="000615E7">
      <w:pPr>
        <w:pStyle w:val="Heading2"/>
      </w:pPr>
      <w:bookmarkStart w:id="525" w:name="_Toc531698863"/>
      <w:bookmarkStart w:id="526" w:name="_Toc7097605"/>
      <w:r>
        <w:lastRenderedPageBreak/>
        <w:t>Prerequisites</w:t>
      </w:r>
      <w:bookmarkEnd w:id="525"/>
      <w:bookmarkEnd w:id="526"/>
    </w:p>
    <w:p w14:paraId="08E2308C" w14:textId="77777777" w:rsidR="000615E7" w:rsidRDefault="000615E7" w:rsidP="0058095B">
      <w:pPr>
        <w:pStyle w:val="BodyTextMetricHPELight10pt"/>
      </w:pPr>
      <w:r>
        <w:t xml:space="preserve">Configure your indexers to use SSL on port 9998. The following is an example </w:t>
      </w:r>
      <w:r>
        <w:rPr>
          <w:rStyle w:val="CodingLanguage"/>
        </w:rPr>
        <w:t>inputs.conf</w:t>
      </w:r>
      <w:r>
        <w:t xml:space="preserve"> file located in </w:t>
      </w:r>
      <w:r>
        <w:rPr>
          <w:rStyle w:val="CodingLanguage"/>
        </w:rPr>
        <w:t>$SPLUNK_HOME/etc/system/local</w:t>
      </w:r>
      <w:r>
        <w:t xml:space="preserve"> that enables SSL on port 9998 and configures the certificate file for use by the indexer itself, in this instance </w:t>
      </w:r>
      <w:r>
        <w:rPr>
          <w:rStyle w:val="CodingLanguage"/>
        </w:rPr>
        <w:t>/opt/splunk/etc/mycerts/indexer.pem</w:t>
      </w:r>
      <w:r>
        <w:t xml:space="preserve">. </w:t>
      </w:r>
    </w:p>
    <w:p w14:paraId="686D1784" w14:textId="77777777" w:rsidR="000615E7" w:rsidRPr="003A3714" w:rsidRDefault="000615E7" w:rsidP="0058095B">
      <w:pPr>
        <w:pStyle w:val="BodyTextMetricHPELight10pt"/>
        <w:rPr>
          <w:rStyle w:val="CodingLanguage"/>
        </w:rPr>
      </w:pPr>
      <w:r w:rsidRPr="003A3714">
        <w:rPr>
          <w:rStyle w:val="CodingLanguage"/>
        </w:rPr>
        <w:t>[splunktcp-ssl://9998]</w:t>
      </w:r>
      <w:r w:rsidRPr="003A3714">
        <w:rPr>
          <w:rStyle w:val="CodingLanguage"/>
        </w:rPr>
        <w:br/>
        <w:t>disabled=0</w:t>
      </w:r>
      <w:r w:rsidRPr="003A3714">
        <w:rPr>
          <w:rStyle w:val="CodingLanguage"/>
        </w:rPr>
        <w:br/>
        <w:t>connection_host = ip</w:t>
      </w:r>
      <w:r w:rsidRPr="003A3714">
        <w:rPr>
          <w:rStyle w:val="CodingLanguage"/>
        </w:rPr>
        <w:br/>
      </w:r>
      <w:r w:rsidRPr="003A3714">
        <w:rPr>
          <w:rStyle w:val="CodingLanguage"/>
        </w:rPr>
        <w:br/>
        <w:t>[SSL]</w:t>
      </w:r>
      <w:r w:rsidRPr="003A3714">
        <w:rPr>
          <w:rStyle w:val="CodingLanguage"/>
        </w:rPr>
        <w:br/>
        <w:t>serverCert=/opt/splunk/etc/mycerts/indexer.pem</w:t>
      </w:r>
      <w:r w:rsidRPr="003A3714">
        <w:rPr>
          <w:rStyle w:val="CodingLanguage"/>
        </w:rPr>
        <w:br/>
        <w:t>#requireClientCert = true</w:t>
      </w:r>
      <w:r w:rsidRPr="003A3714">
        <w:rPr>
          <w:rStyle w:val="CodingLanguage"/>
        </w:rPr>
        <w:br/>
        <w:t>#sslAltNameToCheck = forwarder,forwarder.cloudra.local</w:t>
      </w:r>
      <w:r w:rsidRPr="003A3714">
        <w:rPr>
          <w:rStyle w:val="CodingLanguage"/>
        </w:rPr>
        <w:br/>
      </w:r>
      <w:r w:rsidRPr="003A3714">
        <w:rPr>
          <w:rStyle w:val="CodingLanguage"/>
        </w:rPr>
        <w:br/>
        <w:t>[tcp://1514]</w:t>
      </w:r>
      <w:r w:rsidRPr="003A3714">
        <w:rPr>
          <w:rStyle w:val="CodingLanguage"/>
        </w:rPr>
        <w:br/>
        <w:t>connection_host = dns</w:t>
      </w:r>
      <w:r w:rsidRPr="003A3714">
        <w:rPr>
          <w:rStyle w:val="CodingLanguage"/>
        </w:rPr>
        <w:br/>
        <w:t>sourcetype = ucp</w:t>
      </w:r>
      <w:r w:rsidRPr="003A3714">
        <w:rPr>
          <w:rStyle w:val="CodingLanguage"/>
        </w:rPr>
        <w:br/>
      </w:r>
    </w:p>
    <w:p w14:paraId="3C2C06AF" w14:textId="77777777" w:rsidR="000615E7" w:rsidRDefault="000615E7" w:rsidP="0058095B">
      <w:pPr>
        <w:pStyle w:val="BodyTextMetricHPELight10pt"/>
      </w:pPr>
      <w:r>
        <w:t xml:space="preserve">For more information, see the documentation at </w:t>
      </w:r>
      <w:hyperlink r:id="rId166">
        <w:r>
          <w:rPr>
            <w:rStyle w:val="Hyperlink"/>
          </w:rPr>
          <w:t>https://docs.splunk.com/Documentation/Splunk/7.1.2/Security/ConfigureSplunkforwardingtousesignedcertificates</w:t>
        </w:r>
      </w:hyperlink>
      <w:r>
        <w:t xml:space="preserve">. In addition, you can see how to create your own certificates and the content of the file designated with </w:t>
      </w:r>
      <w:r>
        <w:rPr>
          <w:rStyle w:val="CodingLanguage"/>
        </w:rPr>
        <w:t>serverCert</w:t>
      </w:r>
      <w:r>
        <w:t xml:space="preserve"> at </w:t>
      </w:r>
      <w:hyperlink r:id="rId167">
        <w:r>
          <w:rPr>
            <w:rStyle w:val="Hyperlink"/>
          </w:rPr>
          <w:t>http://docs.splunk.com/Documentation/Splunk/7.1.2/Security/Howtoself-signcertificates</w:t>
        </w:r>
      </w:hyperlink>
      <w:r>
        <w:t xml:space="preserve">. </w:t>
      </w:r>
    </w:p>
    <w:p w14:paraId="0009385A" w14:textId="77777777" w:rsidR="000615E7" w:rsidRDefault="000615E7" w:rsidP="0058095B">
      <w:pPr>
        <w:pStyle w:val="BodyTextMetricHPELight10pt"/>
      </w:pPr>
      <w:r>
        <w:t xml:space="preserve">In this instance, the folder </w:t>
      </w:r>
      <w:r>
        <w:rPr>
          <w:rStyle w:val="CodingLanguage"/>
        </w:rPr>
        <w:t>mycerts</w:t>
      </w:r>
      <w:r>
        <w:t xml:space="preserve"> was created under </w:t>
      </w:r>
      <w:r>
        <w:rPr>
          <w:rStyle w:val="CodingLanguage"/>
        </w:rPr>
        <w:t>/opt/splunk/etc</w:t>
      </w:r>
      <w:r>
        <w:t xml:space="preserve"> and the file </w:t>
      </w:r>
      <w:r>
        <w:rPr>
          <w:rStyle w:val="CodingLanguage"/>
        </w:rPr>
        <w:t>indexer.pem</w:t>
      </w:r>
      <w:r>
        <w:t xml:space="preserve"> was copied to this folder.</w:t>
      </w:r>
    </w:p>
    <w:p w14:paraId="7CC380D3" w14:textId="77777777" w:rsidR="000615E7" w:rsidRDefault="000615E7" w:rsidP="0058095B">
      <w:pPr>
        <w:pStyle w:val="BodyTextMetricHPELight10pt"/>
      </w:pPr>
      <w:r>
        <w:t xml:space="preserve">Indexers are configured with the Root CA cert used to sign all certificates. This can be achieved by editing the file </w:t>
      </w:r>
      <w:r>
        <w:rPr>
          <w:rStyle w:val="CodingLanguage"/>
        </w:rPr>
        <w:t>server.conf</w:t>
      </w:r>
      <w:r>
        <w:t xml:space="preserve"> in </w:t>
      </w:r>
      <w:r>
        <w:rPr>
          <w:rStyle w:val="CodingLanguage"/>
        </w:rPr>
        <w:t>$SPLUNK_HOME/etc/system/local</w:t>
      </w:r>
      <w:r>
        <w:t xml:space="preserve"> on your indexer(s). The following code block shows the relevant portion of this file where </w:t>
      </w:r>
      <w:r>
        <w:rPr>
          <w:rStyle w:val="CodingLanguage"/>
        </w:rPr>
        <w:t>sssRootCaPath</w:t>
      </w:r>
      <w:r>
        <w:t xml:space="preserve"> is pointing to the root CA certificate. </w:t>
      </w:r>
    </w:p>
    <w:p w14:paraId="73321E54" w14:textId="77777777" w:rsidR="000615E7" w:rsidRPr="00A46C76" w:rsidRDefault="000615E7" w:rsidP="0058095B">
      <w:pPr>
        <w:pStyle w:val="BodyTextMetricHPELight10pt"/>
        <w:rPr>
          <w:rStyle w:val="CodingLanguage"/>
        </w:rPr>
      </w:pPr>
      <w:r w:rsidRPr="00A46C76">
        <w:rPr>
          <w:rStyle w:val="CodingLanguage"/>
        </w:rPr>
        <w:t>[sslConfig]</w:t>
      </w:r>
      <w:r w:rsidRPr="00A46C76">
        <w:rPr>
          <w:rStyle w:val="CodingLanguage"/>
        </w:rPr>
        <w:br/>
        <w:t>sslRootCAPath = /opt/splunk/etc/mycerts/ca.pem</w:t>
      </w:r>
    </w:p>
    <w:p w14:paraId="64C277EC" w14:textId="77777777" w:rsidR="000615E7" w:rsidRDefault="000615E7" w:rsidP="000615E7">
      <w:pPr>
        <w:pStyle w:val="MISCNote-Ruleabove"/>
      </w:pPr>
      <w:r>
        <w:t>Note</w:t>
      </w:r>
    </w:p>
    <w:p w14:paraId="137F78DF" w14:textId="77777777" w:rsidR="000615E7" w:rsidRDefault="000615E7" w:rsidP="000615E7">
      <w:pPr>
        <w:pStyle w:val="MISCNote-Rulebelow"/>
      </w:pPr>
      <w:r>
        <w:t xml:space="preserve">In order to be able to download and install additional applications, you may want to append the file </w:t>
      </w:r>
      <w:r>
        <w:rPr>
          <w:rStyle w:val="CodingLanguage"/>
        </w:rPr>
        <w:t>$SPLUNK_HOME/auth/appsCA.pem</w:t>
      </w:r>
      <w:r>
        <w:t xml:space="preserve"> to your </w:t>
      </w:r>
      <w:r>
        <w:rPr>
          <w:rStyle w:val="CodingLanguage"/>
        </w:rPr>
        <w:t>ca.pem</w:t>
      </w:r>
      <w:r>
        <w:t xml:space="preserve"> file. If you don't do this, the Splunk UI will make this suggestion when you attempt to </w:t>
      </w:r>
      <w:r>
        <w:rPr>
          <w:rStyle w:val="CodingLanguage"/>
        </w:rPr>
        <w:t>Find more apps</w:t>
      </w:r>
      <w:r>
        <w:t xml:space="preserve">. </w:t>
      </w:r>
    </w:p>
    <w:p w14:paraId="1C4CB837" w14:textId="77777777" w:rsidR="000615E7" w:rsidRDefault="000615E7" w:rsidP="0058095B">
      <w:pPr>
        <w:pStyle w:val="BodyTextMetricHPELight10pt"/>
      </w:pPr>
      <w:r>
        <w:t>Splunk should be restarted on the indexers if you had to make these changes (see the Splunk documentation for more information).</w:t>
      </w:r>
    </w:p>
    <w:p w14:paraId="4643C81C" w14:textId="77777777" w:rsidR="000615E7" w:rsidRDefault="000615E7" w:rsidP="000615E7">
      <w:pPr>
        <w:pStyle w:val="Heading2"/>
      </w:pPr>
      <w:bookmarkStart w:id="527" w:name="_Toc531698864"/>
      <w:bookmarkStart w:id="528" w:name="_Toc7097606"/>
      <w:r>
        <w:t>Before you deploy</w:t>
      </w:r>
      <w:bookmarkEnd w:id="527"/>
      <w:bookmarkEnd w:id="528"/>
    </w:p>
    <w:p w14:paraId="3160A181" w14:textId="77777777" w:rsidR="000615E7" w:rsidRDefault="000615E7" w:rsidP="0058095B">
      <w:pPr>
        <w:pStyle w:val="BodyTextMetricHPELight10pt"/>
      </w:pPr>
      <w:r>
        <w:t xml:space="preserve">Generate the forwarder certificate and name it </w:t>
      </w:r>
      <w:r>
        <w:rPr>
          <w:rStyle w:val="CodingLanguage"/>
        </w:rPr>
        <w:t>forwarder.pem</w:t>
      </w:r>
      <w:r>
        <w:t xml:space="preserve">. Make sure that you copy the root CA certificate to </w:t>
      </w:r>
      <w:r>
        <w:rPr>
          <w:rStyle w:val="CodingLanguage"/>
        </w:rPr>
        <w:t>ca.pem</w:t>
      </w:r>
    </w:p>
    <w:p w14:paraId="6320A8B4" w14:textId="77777777" w:rsidR="000615E7" w:rsidRDefault="000615E7" w:rsidP="000001BE">
      <w:pPr>
        <w:pStyle w:val="NumberedList-Level1"/>
        <w:numPr>
          <w:ilvl w:val="0"/>
          <w:numId w:val="29"/>
        </w:numPr>
      </w:pPr>
      <w:r>
        <w:t xml:space="preserve">Copy both the </w:t>
      </w:r>
      <w:r>
        <w:rPr>
          <w:rStyle w:val="CodingLanguage"/>
        </w:rPr>
        <w:t>ca.pem</w:t>
      </w:r>
      <w:r>
        <w:t xml:space="preserve"> and the </w:t>
      </w:r>
      <w:r>
        <w:rPr>
          <w:rStyle w:val="CodingLanguage"/>
        </w:rPr>
        <w:t>forwarder.pem</w:t>
      </w:r>
      <w:r>
        <w:t xml:space="preserve"> files to </w:t>
      </w:r>
      <w:r>
        <w:rPr>
          <w:rStyle w:val="CodingLanguage"/>
        </w:rPr>
        <w:t>files/splunk/linux/SPLUNK_HOME/etc/mycerts/</w:t>
      </w:r>
      <w:r>
        <w:t xml:space="preserve"> (overwriting any existing files).</w:t>
      </w:r>
    </w:p>
    <w:p w14:paraId="76F4EF3C" w14:textId="77777777" w:rsidR="000615E7" w:rsidRDefault="000615E7" w:rsidP="000615E7">
      <w:pPr>
        <w:pStyle w:val="NumberedList-Level1"/>
      </w:pPr>
      <w:r>
        <w:t xml:space="preserve">Edit the file </w:t>
      </w:r>
      <w:r>
        <w:rPr>
          <w:rStyle w:val="CodingLanguage"/>
        </w:rPr>
        <w:t>server.conf</w:t>
      </w:r>
      <w:r>
        <w:t xml:space="preserve"> in the folder </w:t>
      </w:r>
      <w:r>
        <w:rPr>
          <w:rStyle w:val="CodingLanguage"/>
        </w:rPr>
        <w:t>files/splunk/linux/SPLUNK_HOME/etc/system/local</w:t>
      </w:r>
      <w:r>
        <w:t xml:space="preserve"> and uncomment the last two lines as suggested in the file itself. Your file should look like this: </w:t>
      </w:r>
    </w:p>
    <w:p w14:paraId="2D8AB594" w14:textId="77777777" w:rsidR="000615E7" w:rsidRPr="00A46C76" w:rsidRDefault="000615E7" w:rsidP="000615E7">
      <w:pPr>
        <w:pStyle w:val="NumberedList-Level1-2ndparagraphLast"/>
        <w:rPr>
          <w:rStyle w:val="CodingLanguage"/>
        </w:rPr>
      </w:pPr>
      <w:r w:rsidRPr="00A46C76">
        <w:rPr>
          <w:rStyle w:val="CodingLanguage"/>
        </w:rPr>
        <w:t>#</w:t>
      </w:r>
      <w:r w:rsidRPr="00A46C76">
        <w:rPr>
          <w:rStyle w:val="CodingLanguage"/>
        </w:rPr>
        <w:br/>
        <w:t># uncomment the section below if you want to enable SSL</w:t>
      </w:r>
      <w:r w:rsidRPr="00A46C76">
        <w:rPr>
          <w:rStyle w:val="CodingLanguage"/>
        </w:rPr>
        <w:br/>
        <w:t>#</w:t>
      </w:r>
      <w:r w:rsidRPr="00A46C76">
        <w:rPr>
          <w:rStyle w:val="CodingLanguage"/>
        </w:rPr>
        <w:br/>
        <w:t>[sslConfig]</w:t>
      </w:r>
      <w:r w:rsidRPr="00A46C76">
        <w:rPr>
          <w:rStyle w:val="CodingLanguage"/>
        </w:rPr>
        <w:br/>
        <w:t>sslRootCAPath = /opt/splunkforwarder/etc/mycerts/ca.pem</w:t>
      </w:r>
    </w:p>
    <w:p w14:paraId="3D64AE15" w14:textId="6F1481B9" w:rsidR="000615E7" w:rsidRPr="00344383" w:rsidRDefault="000615E7" w:rsidP="0090160E">
      <w:pPr>
        <w:pStyle w:val="NumberedList-Level1"/>
        <w:rPr>
          <w:rStyle w:val="CodingLanguage"/>
        </w:rPr>
      </w:pPr>
      <w:r w:rsidRPr="00344383">
        <w:rPr>
          <w:rStyle w:val="CodingLanguage"/>
        </w:rPr>
        <w:lastRenderedPageBreak/>
        <w:t xml:space="preserve">Set splunk_ssl to yes in the file </w:t>
      </w:r>
      <w:r w:rsidR="00234962">
        <w:rPr>
          <w:rStyle w:val="CodingLanguage"/>
        </w:rPr>
        <w:t>group_var</w:t>
      </w:r>
      <w:r w:rsidR="00B0382D">
        <w:rPr>
          <w:rStyle w:val="CodingLanguage"/>
        </w:rPr>
        <w:t>s/all/vars</w:t>
      </w:r>
      <w:r w:rsidRPr="00344383">
        <w:rPr>
          <w:rStyle w:val="CodingLanguage"/>
        </w:rPr>
        <w:t>, uncommenting the line if required. Make sure that the splunk_architecture_forward_servers list specifies all your indexers together with the port that was configured to accept SSL:</w:t>
      </w:r>
    </w:p>
    <w:p w14:paraId="5A7721C3" w14:textId="77777777" w:rsidR="000615E7" w:rsidRPr="00A46C76" w:rsidRDefault="000615E7" w:rsidP="000615E7">
      <w:pPr>
        <w:pStyle w:val="NumberedList-Level1-2ndparagraphLast"/>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indexer1.cloudra.local:9998</w:t>
      </w:r>
      <w:r w:rsidRPr="00A46C76">
        <w:rPr>
          <w:rStyle w:val="CodingLanguage"/>
        </w:rPr>
        <w:br/>
        <w:t>- indexer2.cloudra.local:9998</w:t>
      </w:r>
    </w:p>
    <w:p w14:paraId="27571048" w14:textId="77777777" w:rsidR="000615E7" w:rsidRDefault="000615E7" w:rsidP="000615E7">
      <w:pPr>
        <w:pStyle w:val="Heading2"/>
      </w:pPr>
      <w:bookmarkStart w:id="529" w:name="_Toc531698865"/>
      <w:bookmarkStart w:id="530" w:name="_Toc7097607"/>
      <w:r>
        <w:t>Hybrid environment Linux / Windows</w:t>
      </w:r>
      <w:bookmarkEnd w:id="529"/>
      <w:bookmarkEnd w:id="530"/>
    </w:p>
    <w:p w14:paraId="521856D9" w14:textId="77777777" w:rsidR="000615E7" w:rsidRDefault="000615E7" w:rsidP="0058095B">
      <w:pPr>
        <w:pStyle w:val="BodyTextMetricHPELight10pt"/>
      </w:pPr>
      <w:r>
        <w:t>Currently, you cannot deploy your own certificates for use by the Universal Forwarders deployed on Windows machines. If you want to have your Linux machines in a hybrid deployment to use SSL, proceed as follows.</w:t>
      </w:r>
    </w:p>
    <w:p w14:paraId="0AC8A19F" w14:textId="1E0A4804" w:rsidR="000615E7" w:rsidRDefault="000615E7" w:rsidP="000001BE">
      <w:pPr>
        <w:pStyle w:val="NumberedList-Level1"/>
        <w:numPr>
          <w:ilvl w:val="0"/>
          <w:numId w:val="30"/>
        </w:numPr>
      </w:pPr>
      <w:r>
        <w:t xml:space="preserve">Comment out the </w:t>
      </w:r>
      <w:r>
        <w:rPr>
          <w:rStyle w:val="CodingLanguage"/>
        </w:rPr>
        <w:t>splunk_architecture_forward_servers</w:t>
      </w:r>
      <w:r>
        <w:t xml:space="preserve"> variable (and its values) from </w:t>
      </w:r>
      <w:r w:rsidR="00234962">
        <w:rPr>
          <w:rStyle w:val="CodingLanguage"/>
        </w:rPr>
        <w:t>group_var</w:t>
      </w:r>
      <w:r w:rsidR="00B0382D">
        <w:rPr>
          <w:rStyle w:val="CodingLanguage"/>
        </w:rPr>
        <w:t>s/all/vars</w:t>
      </w:r>
    </w:p>
    <w:p w14:paraId="4DECFB9F" w14:textId="77777777" w:rsidR="000615E7" w:rsidRPr="00A46C76" w:rsidRDefault="000615E7" w:rsidP="000615E7">
      <w:pPr>
        <w:pStyle w:val="NumberedList-Level1-2ndparagraph"/>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 hpe2-ansible.cloudra.local:9998</w:t>
      </w:r>
    </w:p>
    <w:p w14:paraId="177DD8B5" w14:textId="77777777" w:rsidR="000615E7" w:rsidRDefault="000615E7" w:rsidP="000615E7">
      <w:pPr>
        <w:pStyle w:val="NumberedList-Level1"/>
      </w:pPr>
      <w:r>
        <w:t xml:space="preserve">Create a file named </w:t>
      </w:r>
      <w:r>
        <w:rPr>
          <w:rStyle w:val="CodingLanguage"/>
        </w:rPr>
        <w:t>vms.yml</w:t>
      </w:r>
      <w:r>
        <w:t xml:space="preserve"> in the folder </w:t>
      </w:r>
      <w:r>
        <w:rPr>
          <w:rStyle w:val="CodingLanguage"/>
        </w:rPr>
        <w:t>group_vars</w:t>
      </w:r>
      <w:r>
        <w:t xml:space="preserve"> and specify the list of forward servers to use by the Linux servers. This list is typically the same as the one used for Windows servers but specifies a TCP port that enables SSL.</w:t>
      </w:r>
    </w:p>
    <w:p w14:paraId="51EF5857"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hpe2-ansible.cloudra.local:9998</w:t>
      </w:r>
    </w:p>
    <w:p w14:paraId="661CF179" w14:textId="77777777" w:rsidR="000615E7" w:rsidRDefault="000615E7" w:rsidP="000615E7">
      <w:pPr>
        <w:pStyle w:val="NumberedList-Level1"/>
      </w:pPr>
      <w:r>
        <w:t xml:space="preserve">Edit the </w:t>
      </w:r>
      <w:r>
        <w:rPr>
          <w:rStyle w:val="CodingLanguage"/>
        </w:rPr>
        <w:t>group_vars/win_worker.yml</w:t>
      </w:r>
      <w:r>
        <w:t xml:space="preserve"> file and specify the list of forward servers to be used by the Windows servers. This list is typically the same as the one used for Linux servers but specifies a TCP port that does not enable SSL. </w:t>
      </w:r>
    </w:p>
    <w:p w14:paraId="7F689010"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hpe2-ansible.cloudra.local:9997</w:t>
      </w:r>
    </w:p>
    <w:p w14:paraId="696B9F3C" w14:textId="77777777" w:rsidR="000615E7" w:rsidRDefault="000615E7" w:rsidP="0058095B">
      <w:pPr>
        <w:pStyle w:val="BodyTextMetricHPELight10pt"/>
      </w:pPr>
    </w:p>
    <w:p w14:paraId="2DE137CB" w14:textId="77777777" w:rsidR="00B03D6E" w:rsidRDefault="00B03D6E">
      <w:pPr>
        <w:rPr>
          <w:rFonts w:ascii="MetricHPE" w:hAnsi="MetricHPE"/>
          <w:b/>
          <w:color w:val="000000"/>
          <w:sz w:val="28"/>
          <w:szCs w:val="34"/>
        </w:rPr>
      </w:pPr>
      <w:bookmarkStart w:id="531" w:name="_Toc531698866"/>
      <w:r>
        <w:br w:type="page"/>
      </w:r>
    </w:p>
    <w:p w14:paraId="60C8B083" w14:textId="61379F25" w:rsidR="000615E7" w:rsidRDefault="000615E7" w:rsidP="000615E7">
      <w:pPr>
        <w:pStyle w:val="Heading1"/>
      </w:pPr>
      <w:bookmarkStart w:id="532" w:name="_Ref4057479"/>
      <w:bookmarkStart w:id="533" w:name="_Toc7097608"/>
      <w:r>
        <w:lastRenderedPageBreak/>
        <w:t>Appendix D: How to check that certs were deployed correctly</w:t>
      </w:r>
      <w:bookmarkEnd w:id="531"/>
      <w:bookmarkEnd w:id="532"/>
      <w:bookmarkEnd w:id="533"/>
    </w:p>
    <w:p w14:paraId="0E288B20" w14:textId="77777777" w:rsidR="000615E7" w:rsidRDefault="000615E7" w:rsidP="0058095B">
      <w:pPr>
        <w:pStyle w:val="BodyTextMetricHPELight10pt"/>
      </w:pPr>
      <w:r>
        <w:t xml:space="preserve">The following commands should return the CA certificates used by UCP / DTR. This certificates is the same as the one pointed to by the </w:t>
      </w:r>
      <w:r>
        <w:rPr>
          <w:rStyle w:val="CodingLanguage"/>
        </w:rPr>
        <w:t>--cacert</w:t>
      </w:r>
      <w:r>
        <w:t xml:space="preserve"> switch. </w:t>
      </w:r>
    </w:p>
    <w:p w14:paraId="446E15EE" w14:textId="77777777" w:rsidR="000615E7" w:rsidRPr="005B20EF" w:rsidRDefault="000615E7" w:rsidP="0058095B">
      <w:pPr>
        <w:pStyle w:val="BodyTextMetricHPELight10pt"/>
        <w:rPr>
          <w:rStyle w:val="CodingLanguage"/>
        </w:rPr>
      </w:pPr>
      <w:r w:rsidRPr="005B20EF">
        <w:rPr>
          <w:rStyle w:val="CodingLanguage"/>
        </w:rPr>
        <w:t># curl --cacert &lt;ucp_certs_dir&gt;/ca.pem https://&lt;your ucp fqdn&gt;/ca </w:t>
      </w:r>
      <w:r w:rsidRPr="005B20EF">
        <w:rPr>
          <w:rStyle w:val="CodingLanguage"/>
        </w:rPr>
        <w:br/>
        <w:t># curl --cacert &lt;dtr_certs_dir&gt;/ca.pem https://&lt;your dtr fqdn&gt;/ca</w:t>
      </w:r>
      <w:r w:rsidRPr="005B20EF">
        <w:rPr>
          <w:rStyle w:val="CodingLanguage"/>
        </w:rPr>
        <w:br/>
      </w:r>
    </w:p>
    <w:p w14:paraId="4E4C13FE" w14:textId="77777777" w:rsidR="000615E7" w:rsidRDefault="000615E7" w:rsidP="0058095B">
      <w:pPr>
        <w:pStyle w:val="BodyTextMetricHPELight10pt"/>
      </w:pPr>
      <w:r>
        <w:rPr>
          <w:rStyle w:val="BoldEmpha"/>
        </w:rPr>
        <w:t>Output 1</w:t>
      </w:r>
      <w:r>
        <w:t>: certificates successfully deployed (content will depend on your own CA certificate)</w:t>
      </w:r>
    </w:p>
    <w:p w14:paraId="57A7CA85" w14:textId="77777777" w:rsidR="000615E7" w:rsidRDefault="000615E7" w:rsidP="0058095B">
      <w:pPr>
        <w:pStyle w:val="BodyTextMetricHPELight10pt"/>
        <w:rPr>
          <w:rStyle w:val="CodingLanguage"/>
        </w:rPr>
      </w:pPr>
      <w:r w:rsidRPr="005B20EF">
        <w:rPr>
          <w:rStyle w:val="CodingLanguage"/>
        </w:rPr>
        <w:t>-----BEGIN CERTIFICATE-----</w:t>
      </w:r>
      <w:r w:rsidRPr="005B20EF">
        <w:rPr>
          <w:rStyle w:val="CodingLanguage"/>
        </w:rPr>
        <w:br/>
        <w:t>MIIDyTCCArGgAwIBAgIUUeo+H6xGSB7/9gqq9T2SUwJPLggwDQYJKoZIhvcNAQEL</w:t>
      </w:r>
      <w:r w:rsidRPr="005B20EF">
        <w:rPr>
          <w:rStyle w:val="CodingLanguage"/>
        </w:rPr>
        <w:br/>
        <w:t>BQAwbDELMAkGA1UEBhMCRlIxFTATBgNVBAcTDFRoZSBJbnRlcm5ldDETMBEGA1UE</w:t>
      </w:r>
      <w:r w:rsidRPr="005B20EF">
        <w:rPr>
          <w:rStyle w:val="CodingLanguage"/>
        </w:rPr>
        <w:br/>
        <w:t>ChMKQ2hyaXN0b3BoZTEUMBIGA1UECxMLQ0EgU2VydmljZXMxGzAZBgNVBAMTEkNo</w:t>
      </w:r>
      <w:r w:rsidRPr="005B20EF">
        <w:rPr>
          <w:rStyle w:val="CodingLanguage"/>
        </w:rPr>
        <w:br/>
      </w:r>
      <w:r w:rsidRPr="00B528DA">
        <w:rPr>
          <w:rStyle w:val="CodingLanguage"/>
        </w:rPr>
        <w:t>...</w:t>
      </w:r>
      <w:r>
        <w:rPr>
          <w:rStyle w:val="CodingLanguage"/>
        </w:rPr>
        <w:br/>
      </w:r>
      <w:r w:rsidRPr="005B20EF">
        <w:rPr>
          <w:rStyle w:val="CodingLanguage"/>
        </w:rPr>
        <w:t>XkJ8WcsHocJO8J9J3RaWsM2BQc7wRntJc0kA7ooTH13OtQTP1jFcQp5xNdI4J3Mz</w:t>
      </w:r>
      <w:r w:rsidRPr="005B20EF">
        <w:rPr>
          <w:rStyle w:val="CodingLanguage"/>
        </w:rPr>
        <w:br/>
        <w:t>j9BAYERjkGqu7v9tfOem99oVGUal20pu4r73eWUm1mL948xuw6PgiRSLZrXhn/RS</w:t>
      </w:r>
      <w:r w:rsidRPr="005B20EF">
        <w:rPr>
          <w:rStyle w:val="CodingLanguage"/>
        </w:rPr>
        <w:br/>
        <w:t>uvFVnS/vPYJozOXIZA==</w:t>
      </w:r>
      <w:r w:rsidRPr="005B20EF">
        <w:rPr>
          <w:rStyle w:val="CodingLanguage"/>
        </w:rPr>
        <w:br/>
        <w:t>-----END CERTIFICATE-----</w:t>
      </w:r>
    </w:p>
    <w:p w14:paraId="5B112296" w14:textId="77777777" w:rsidR="000615E7" w:rsidRPr="00D326BA" w:rsidRDefault="000615E7" w:rsidP="0058095B">
      <w:pPr>
        <w:pStyle w:val="BodyTextMetricHPELight10pt"/>
        <w:rPr>
          <w:rStyle w:val="CodingLanguage"/>
        </w:rPr>
      </w:pPr>
      <w:r>
        <w:t xml:space="preserve">If the deployment was not successful, </w:t>
      </w:r>
      <w:r>
        <w:rPr>
          <w:rStyle w:val="CodingLanguage"/>
        </w:rPr>
        <w:t>curl</w:t>
      </w:r>
      <w:r>
        <w:t xml:space="preserve"> will output something like </w:t>
      </w:r>
      <w:r>
        <w:rPr>
          <w:rStyle w:val="BoldEmpha"/>
        </w:rPr>
        <w:t>Output 2.</w:t>
      </w:r>
    </w:p>
    <w:p w14:paraId="3B68BF44" w14:textId="77777777" w:rsidR="000615E7" w:rsidRDefault="000615E7" w:rsidP="0058095B">
      <w:pPr>
        <w:pStyle w:val="BodyTextMetricHPELight10pt"/>
      </w:pPr>
      <w:r>
        <w:rPr>
          <w:rStyle w:val="BoldEmpha"/>
        </w:rPr>
        <w:t>Output 2</w:t>
      </w:r>
      <w:r>
        <w:t>: certificates were not successfully deployed</w:t>
      </w:r>
    </w:p>
    <w:p w14:paraId="3C7E6753" w14:textId="77777777" w:rsidR="000615E7" w:rsidRPr="00940BDD" w:rsidRDefault="000615E7" w:rsidP="0058095B">
      <w:pPr>
        <w:pStyle w:val="BodyTextMetricHPELight10pt"/>
        <w:rPr>
          <w:rStyle w:val="CodingLanguage"/>
        </w:rPr>
      </w:pPr>
      <w:r w:rsidRPr="005B20EF">
        <w:rPr>
          <w:rStyle w:val="CodingLanguage"/>
        </w:rPr>
        <w:t>curl:</w:t>
      </w:r>
      <w:r w:rsidR="00F01F81">
        <w:rPr>
          <w:rStyle w:val="CodingLanguage"/>
        </w:rPr>
        <w:t xml:space="preserve"> </w:t>
      </w:r>
      <w:r w:rsidRPr="005B20EF">
        <w:rPr>
          <w:rStyle w:val="CodingLanguage"/>
        </w:rPr>
        <w:t>(60)</w:t>
      </w:r>
      <w:r w:rsidR="00F01F81">
        <w:rPr>
          <w:rStyle w:val="CodingLanguage"/>
        </w:rPr>
        <w:t xml:space="preserve"> </w:t>
      </w:r>
      <w:r w:rsidRPr="005B20EF">
        <w:rPr>
          <w:rStyle w:val="CodingLanguage"/>
        </w:rPr>
        <w:t>Peer's</w:t>
      </w:r>
      <w:r w:rsidR="00F01F81">
        <w:rPr>
          <w:rStyle w:val="CodingLanguage"/>
        </w:rPr>
        <w:t xml:space="preserve"> </w:t>
      </w:r>
      <w:r w:rsidRPr="005B20EF">
        <w:rPr>
          <w:rStyle w:val="CodingLanguage"/>
        </w:rPr>
        <w:t>Certificate issuer is not recognized.</w:t>
      </w:r>
      <w:r w:rsidRPr="005B20EF">
        <w:rPr>
          <w:rStyle w:val="CodingLanguage"/>
        </w:rPr>
        <w:br/>
        <w:t>More details here: http://</w:t>
      </w:r>
      <w:r>
        <w:rPr>
          <w:rStyle w:val="CodingLanguage"/>
        </w:rPr>
        <w:t>curl.haxx.se/docs/sslcerts.html</w:t>
      </w:r>
      <w:r w:rsidRPr="005B20EF">
        <w:rPr>
          <w:rStyle w:val="CodingLanguage"/>
        </w:rPr>
        <w:t> </w:t>
      </w:r>
      <w:r w:rsidRPr="005B20EF">
        <w:rPr>
          <w:rStyle w:val="CodingLanguage"/>
        </w:rPr>
        <w:br/>
      </w:r>
      <w:r w:rsidRPr="00B528DA">
        <w:rPr>
          <w:rStyle w:val="CodingLanguage"/>
        </w:rPr>
        <w:t>...</w:t>
      </w:r>
      <w:r w:rsidRPr="005B20EF">
        <w:rPr>
          <w:rStyle w:val="CodingLanguage"/>
        </w:rPr>
        <w:br/>
      </w:r>
    </w:p>
    <w:p w14:paraId="584EA9E7" w14:textId="77777777" w:rsidR="000615E7" w:rsidRDefault="000615E7" w:rsidP="000615E7">
      <w:pPr>
        <w:pStyle w:val="Heading3"/>
      </w:pPr>
      <w:bookmarkStart w:id="534" w:name="_Refd17e58734"/>
      <w:bookmarkStart w:id="535" w:name="_Tocd17e58734"/>
      <w:r>
        <w:t>Enable certs for browser (Windows 2016 example)</w:t>
      </w:r>
      <w:bookmarkEnd w:id="534"/>
      <w:bookmarkEnd w:id="535"/>
    </w:p>
    <w:p w14:paraId="5CD8D916" w14:textId="77777777" w:rsidR="000615E7" w:rsidRDefault="000615E7" w:rsidP="0058095B">
      <w:pPr>
        <w:pStyle w:val="BodyTextMetricHPELight10pt"/>
      </w:pPr>
      <w:r>
        <w:t xml:space="preserve">Choose </w:t>
      </w:r>
      <w:r>
        <w:rPr>
          <w:rStyle w:val="CodingLanguage"/>
        </w:rPr>
        <w:t>Manage computer certificates</w:t>
      </w:r>
      <w:r>
        <w:t xml:space="preserve"> in the control panel as shown in </w:t>
      </w:r>
      <w:r w:rsidRPr="00DA7B7F">
        <w:fldChar w:fldCharType="begin"/>
      </w:r>
      <w:r w:rsidRPr="00DA7B7F">
        <w:instrText xml:space="preserve"> REF _Ref513541463 \h </w:instrText>
      </w:r>
      <w:r>
        <w:instrText xml:space="preserve"> \* MERGEFORMAT </w:instrText>
      </w:r>
      <w:r w:rsidRPr="00DA7B7F">
        <w:fldChar w:fldCharType="separate"/>
      </w:r>
      <w:r w:rsidR="00D84FAE" w:rsidRPr="00D84FAE">
        <w:t>Figure 69</w:t>
      </w:r>
      <w:r w:rsidRPr="00DA7B7F">
        <w:fldChar w:fldCharType="end"/>
      </w:r>
      <w:r w:rsidRPr="00DA7B7F">
        <w:t>.</w:t>
      </w:r>
    </w:p>
    <w:p w14:paraId="060CF67D" w14:textId="77777777" w:rsidR="000615E7" w:rsidRDefault="000615E7" w:rsidP="000615E7">
      <w:pPr>
        <w:pStyle w:val="FigureAfterspace"/>
      </w:pPr>
      <w:r>
        <w:rPr>
          <w:noProof/>
        </w:rPr>
        <w:drawing>
          <wp:inline distT="0" distB="0" distL="0" distR="0" wp14:anchorId="6DEEB6FE" wp14:editId="795B6B25">
            <wp:extent cx="5585780" cy="2303252"/>
            <wp:effectExtent l="19050" t="19050" r="15240" b="209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manage-computer-certificates.png"/>
                    <pic:cNvPicPr/>
                  </pic:nvPicPr>
                  <pic:blipFill>
                    <a:blip r:embed="rId168">
                      <a:extLst>
                        <a:ext uri="{28A0092B-C50C-407E-A947-70E740481C1C}">
                          <a14:useLocalDpi xmlns:a14="http://schemas.microsoft.com/office/drawing/2010/main" val="0"/>
                        </a:ext>
                      </a:extLst>
                    </a:blip>
                    <a:stretch>
                      <a:fillRect/>
                    </a:stretch>
                  </pic:blipFill>
                  <pic:spPr>
                    <a:xfrm>
                      <a:off x="0" y="0"/>
                      <a:ext cx="6507287" cy="2683228"/>
                    </a:xfrm>
                    <a:prstGeom prst="rect">
                      <a:avLst/>
                    </a:prstGeom>
                    <a:ln>
                      <a:solidFill>
                        <a:schemeClr val="accent1"/>
                      </a:solidFill>
                    </a:ln>
                  </pic:spPr>
                </pic:pic>
              </a:graphicData>
            </a:graphic>
          </wp:inline>
        </w:drawing>
      </w:r>
    </w:p>
    <w:p w14:paraId="3A58D68D" w14:textId="77777777" w:rsidR="000615E7" w:rsidRDefault="000615E7" w:rsidP="00F01F81">
      <w:pPr>
        <w:pStyle w:val="MISCFigureCaptionHeader8pt"/>
      </w:pPr>
      <w:bookmarkStart w:id="536" w:name="_Ref513541463"/>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D84FAE">
        <w:rPr>
          <w:rStyle w:val="MISCFigureCaptionHeaderBold8pt"/>
          <w:noProof/>
        </w:rPr>
        <w:t>69</w:t>
      </w:r>
      <w:r w:rsidRPr="00F01F81">
        <w:rPr>
          <w:rStyle w:val="MISCFigureCaptionHeaderBold8pt"/>
        </w:rPr>
        <w:fldChar w:fldCharType="end"/>
      </w:r>
      <w:bookmarkEnd w:id="536"/>
      <w:r w:rsidRPr="00F01F81">
        <w:rPr>
          <w:rStyle w:val="MISCFigureCaptionHeaderBold8pt"/>
        </w:rPr>
        <w:t xml:space="preserve">. </w:t>
      </w:r>
      <w:r>
        <w:t>Manage computer certificates</w:t>
      </w:r>
    </w:p>
    <w:p w14:paraId="4E04E535" w14:textId="77777777" w:rsidR="00B03D6E" w:rsidRDefault="00B03D6E">
      <w:pPr>
        <w:rPr>
          <w:sz w:val="20"/>
          <w:szCs w:val="18"/>
        </w:rPr>
      </w:pPr>
      <w:r>
        <w:br w:type="page"/>
      </w:r>
    </w:p>
    <w:p w14:paraId="7D2BC173" w14:textId="432A6F84" w:rsidR="000615E7" w:rsidRDefault="000615E7" w:rsidP="0058095B">
      <w:pPr>
        <w:pStyle w:val="BodyTextMetricHPELight10pt"/>
      </w:pPr>
      <w:r>
        <w:lastRenderedPageBreak/>
        <w:t xml:space="preserve">Import the </w:t>
      </w:r>
      <w:r>
        <w:rPr>
          <w:rStyle w:val="CodingLanguage"/>
        </w:rPr>
        <w:t>ca.pem</w:t>
      </w:r>
      <w:r>
        <w:t xml:space="preserve"> for UCP into the Trusted Root Certification Authorities, as shown in</w:t>
      </w:r>
      <w:r w:rsidRPr="00DA7B7F">
        <w:t xml:space="preserve"> </w:t>
      </w:r>
      <w:r w:rsidRPr="00DA7B7F">
        <w:fldChar w:fldCharType="begin"/>
      </w:r>
      <w:r w:rsidRPr="00DA7B7F">
        <w:instrText xml:space="preserve"> REF _Ref513541527 \h </w:instrText>
      </w:r>
      <w:r>
        <w:instrText xml:space="preserve"> \* MERGEFORMAT </w:instrText>
      </w:r>
      <w:r w:rsidRPr="00DA7B7F">
        <w:fldChar w:fldCharType="separate"/>
      </w:r>
      <w:r w:rsidR="00D84FAE" w:rsidRPr="00D84FAE">
        <w:t>Figure 70</w:t>
      </w:r>
      <w:r w:rsidRPr="00DA7B7F">
        <w:fldChar w:fldCharType="end"/>
      </w:r>
      <w:r w:rsidRPr="00DA7B7F">
        <w:t>.</w:t>
      </w:r>
    </w:p>
    <w:p w14:paraId="12A95E01" w14:textId="77777777" w:rsidR="000615E7" w:rsidRDefault="000615E7" w:rsidP="000615E7">
      <w:pPr>
        <w:pStyle w:val="FigureAfterspace"/>
      </w:pPr>
      <w:r>
        <w:rPr>
          <w:noProof/>
        </w:rPr>
        <w:drawing>
          <wp:inline distT="0" distB="0" distL="0" distR="0" wp14:anchorId="66B75CFF" wp14:editId="23779F8B">
            <wp:extent cx="4432848" cy="2640255"/>
            <wp:effectExtent l="19050" t="19050" r="25400"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import-ca-pem.png"/>
                    <pic:cNvPicPr/>
                  </pic:nvPicPr>
                  <pic:blipFill>
                    <a:blip r:embed="rId169">
                      <a:extLst>
                        <a:ext uri="{28A0092B-C50C-407E-A947-70E740481C1C}">
                          <a14:useLocalDpi xmlns:a14="http://schemas.microsoft.com/office/drawing/2010/main" val="0"/>
                        </a:ext>
                      </a:extLst>
                    </a:blip>
                    <a:stretch>
                      <a:fillRect/>
                    </a:stretch>
                  </pic:blipFill>
                  <pic:spPr>
                    <a:xfrm>
                      <a:off x="0" y="0"/>
                      <a:ext cx="4477528" cy="2666867"/>
                    </a:xfrm>
                    <a:prstGeom prst="rect">
                      <a:avLst/>
                    </a:prstGeom>
                    <a:ln>
                      <a:solidFill>
                        <a:schemeClr val="accent1"/>
                      </a:solidFill>
                    </a:ln>
                  </pic:spPr>
                </pic:pic>
              </a:graphicData>
            </a:graphic>
          </wp:inline>
        </w:drawing>
      </w:r>
    </w:p>
    <w:p w14:paraId="0687FE58" w14:textId="77777777" w:rsidR="000615E7" w:rsidRDefault="000615E7" w:rsidP="00F01F81">
      <w:pPr>
        <w:pStyle w:val="MISCFigureCaptionHeader8pt"/>
      </w:pPr>
      <w:bookmarkStart w:id="537" w:name="_Ref513541527"/>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D84FAE">
        <w:rPr>
          <w:rStyle w:val="MISCFigureCaptionHeaderBold8pt"/>
          <w:noProof/>
        </w:rPr>
        <w:t>70</w:t>
      </w:r>
      <w:r w:rsidRPr="00F01F81">
        <w:rPr>
          <w:rStyle w:val="MISCFigureCaptionHeaderBold8pt"/>
        </w:rPr>
        <w:fldChar w:fldCharType="end"/>
      </w:r>
      <w:bookmarkEnd w:id="537"/>
      <w:r w:rsidRPr="00F01F81">
        <w:rPr>
          <w:rStyle w:val="MISCFigureCaptionHeaderBold8pt"/>
        </w:rPr>
        <w:t xml:space="preserve">. </w:t>
      </w:r>
      <w:r>
        <w:t>Import the ca.pem</w:t>
      </w:r>
    </w:p>
    <w:p w14:paraId="2A352F5E" w14:textId="77777777" w:rsidR="000615E7" w:rsidRDefault="000615E7" w:rsidP="0058095B">
      <w:pPr>
        <w:pStyle w:val="BodyTextMetricHPELight10pt"/>
      </w:pPr>
      <w:r>
        <w:t>It should now show up in the list of certificates. You may need to restart your browser to see the green, secure lock symbol as shown in</w:t>
      </w:r>
      <w:r w:rsidRPr="00DA7B7F">
        <w:t xml:space="preserve"> </w:t>
      </w:r>
      <w:r w:rsidRPr="00DA7B7F">
        <w:fldChar w:fldCharType="begin"/>
      </w:r>
      <w:r w:rsidRPr="00DA7B7F">
        <w:instrText xml:space="preserve"> REF _Ref513541686 \h </w:instrText>
      </w:r>
      <w:r>
        <w:instrText xml:space="preserve"> \* MERGEFORMAT </w:instrText>
      </w:r>
      <w:r w:rsidRPr="00DA7B7F">
        <w:fldChar w:fldCharType="separate"/>
      </w:r>
      <w:r w:rsidR="00D84FAE" w:rsidRPr="00D84FAE">
        <w:t>Figure 71</w:t>
      </w:r>
      <w:r w:rsidRPr="00DA7B7F">
        <w:fldChar w:fldCharType="end"/>
      </w:r>
      <w:r w:rsidR="0090160E">
        <w:t>.</w:t>
      </w:r>
    </w:p>
    <w:p w14:paraId="5566E1DE" w14:textId="77777777" w:rsidR="000615E7" w:rsidRDefault="000615E7" w:rsidP="000615E7">
      <w:pPr>
        <w:pStyle w:val="FigureAfterspace"/>
      </w:pPr>
      <w:r>
        <w:rPr>
          <w:noProof/>
        </w:rPr>
        <w:drawing>
          <wp:inline distT="0" distB="0" distL="0" distR="0" wp14:anchorId="3F306978" wp14:editId="3F4AEF7E">
            <wp:extent cx="3841012" cy="744279"/>
            <wp:effectExtent l="19050" t="19050" r="2667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green-https.png"/>
                    <pic:cNvPicPr/>
                  </pic:nvPicPr>
                  <pic:blipFill>
                    <a:blip r:embed="rId170">
                      <a:extLst>
                        <a:ext uri="{28A0092B-C50C-407E-A947-70E740481C1C}">
                          <a14:useLocalDpi xmlns:a14="http://schemas.microsoft.com/office/drawing/2010/main" val="0"/>
                        </a:ext>
                      </a:extLst>
                    </a:blip>
                    <a:stretch>
                      <a:fillRect/>
                    </a:stretch>
                  </pic:blipFill>
                  <pic:spPr>
                    <a:xfrm>
                      <a:off x="0" y="0"/>
                      <a:ext cx="4042401" cy="783302"/>
                    </a:xfrm>
                    <a:prstGeom prst="rect">
                      <a:avLst/>
                    </a:prstGeom>
                    <a:ln>
                      <a:solidFill>
                        <a:schemeClr val="accent1"/>
                      </a:solidFill>
                    </a:ln>
                  </pic:spPr>
                </pic:pic>
              </a:graphicData>
            </a:graphic>
          </wp:inline>
        </w:drawing>
      </w:r>
    </w:p>
    <w:p w14:paraId="66F3EEBE" w14:textId="77777777" w:rsidR="000615E7" w:rsidRDefault="000615E7" w:rsidP="000615E7">
      <w:pPr>
        <w:pStyle w:val="MISCFigureCaptionHeader8pt"/>
      </w:pPr>
      <w:bookmarkStart w:id="538" w:name="_Ref513541686"/>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D84FAE">
        <w:rPr>
          <w:rStyle w:val="MISCFigureCaptionHeaderBold8pt"/>
          <w:noProof/>
        </w:rPr>
        <w:t>71</w:t>
      </w:r>
      <w:r w:rsidRPr="00DA7B7F">
        <w:rPr>
          <w:rStyle w:val="MISCFigureCaptionHeaderBold8pt"/>
        </w:rPr>
        <w:fldChar w:fldCharType="end"/>
      </w:r>
      <w:bookmarkEnd w:id="538"/>
      <w:r w:rsidRPr="00DA7B7F">
        <w:rPr>
          <w:rStyle w:val="MISCFigureCaptionHeaderBold8pt"/>
        </w:rPr>
        <w:t xml:space="preserve">. </w:t>
      </w:r>
      <w:r>
        <w:t>Secure HTTPS</w:t>
      </w:r>
    </w:p>
    <w:p w14:paraId="371ADAD9" w14:textId="77777777" w:rsidR="0043785A" w:rsidRPr="009023F8" w:rsidRDefault="0043785A" w:rsidP="009023F8">
      <w:pPr>
        <w:pStyle w:val="BodyTextMetricHPELight10pt"/>
      </w:pPr>
    </w:p>
    <w:p w14:paraId="1C4A78EC" w14:textId="77777777" w:rsidR="00244900" w:rsidRDefault="00244900" w:rsidP="0043785A">
      <w:pPr>
        <w:pStyle w:val="BodyTextMetricHPELight10pt"/>
      </w:pPr>
    </w:p>
    <w:p w14:paraId="700DB126" w14:textId="77777777" w:rsidR="009023F8" w:rsidRPr="0043785A" w:rsidRDefault="009023F8" w:rsidP="0043785A">
      <w:pPr>
        <w:pStyle w:val="BodyTextMetricHPELight10pt"/>
        <w:sectPr w:rsidR="009023F8" w:rsidRPr="0043785A" w:rsidSect="0058095B">
          <w:headerReference w:type="default" r:id="rId171"/>
          <w:footerReference w:type="even" r:id="rId172"/>
          <w:footerReference w:type="default" r:id="rId173"/>
          <w:headerReference w:type="first" r:id="rId174"/>
          <w:footerReference w:type="first" r:id="rId175"/>
          <w:pgSz w:w="12240" w:h="15840" w:code="1"/>
          <w:pgMar w:top="1800" w:right="720" w:bottom="720" w:left="720" w:header="576" w:footer="576" w:gutter="0"/>
          <w:pgNumType w:start="5"/>
          <w:cols w:space="720"/>
          <w:formProt w:val="0"/>
          <w:noEndnote/>
          <w:titlePg/>
          <w:docGrid w:linePitch="245"/>
        </w:sectPr>
      </w:pPr>
    </w:p>
    <w:p w14:paraId="58520094" w14:textId="77777777" w:rsidR="000615E7" w:rsidRPr="00C15ACC" w:rsidRDefault="000615E7" w:rsidP="000615E7">
      <w:pPr>
        <w:pStyle w:val="Heading1"/>
      </w:pPr>
      <w:bookmarkStart w:id="539" w:name="_Toc421625783"/>
      <w:bookmarkStart w:id="540" w:name="_Toc421627405"/>
      <w:bookmarkStart w:id="541" w:name="_Toc430087544"/>
      <w:bookmarkStart w:id="542" w:name="_Toc531698867"/>
      <w:bookmarkStart w:id="543" w:name="_Toc7097609"/>
      <w:bookmarkEnd w:id="1"/>
      <w:bookmarkEnd w:id="3"/>
      <w:r w:rsidRPr="00C15ACC">
        <w:lastRenderedPageBreak/>
        <w:t>Resources and additional links</w:t>
      </w:r>
      <w:bookmarkEnd w:id="539"/>
      <w:bookmarkEnd w:id="540"/>
      <w:bookmarkEnd w:id="541"/>
      <w:bookmarkEnd w:id="542"/>
      <w:bookmarkEnd w:id="543"/>
    </w:p>
    <w:p w14:paraId="5CED1EAE" w14:textId="77777777" w:rsidR="000615E7" w:rsidRDefault="000615E7" w:rsidP="0058095B">
      <w:pPr>
        <w:pStyle w:val="BodyTextMetricHPELight10pt"/>
        <w:rPr>
          <w:rStyle w:val="Hyperlink"/>
        </w:rPr>
      </w:pPr>
      <w:r>
        <w:t xml:space="preserve">HPE Reference Architectures, </w:t>
      </w:r>
      <w:hyperlink r:id="rId176" w:history="1">
        <w:r>
          <w:rPr>
            <w:rStyle w:val="Hyperlink"/>
          </w:rPr>
          <w:t>hpe.com/info/ra</w:t>
        </w:r>
      </w:hyperlink>
    </w:p>
    <w:p w14:paraId="0FBEEF27" w14:textId="65ED1BC8" w:rsidR="000615E7" w:rsidRDefault="000615E7" w:rsidP="0058095B">
      <w:pPr>
        <w:pStyle w:val="BodyTextMetricHPELight10pt"/>
        <w:rPr>
          <w:rStyle w:val="Hyperlink"/>
          <w:u w:val="none"/>
        </w:rPr>
      </w:pPr>
      <w:r>
        <w:rPr>
          <w:rStyle w:val="Hyperlink"/>
          <w:u w:val="none"/>
        </w:rPr>
        <w:t xml:space="preserve">HPE </w:t>
      </w:r>
      <w:r w:rsidR="005340A8">
        <w:rPr>
          <w:rStyle w:val="Hyperlink"/>
          <w:u w:val="none"/>
        </w:rPr>
        <w:t xml:space="preserve">Synergy, </w:t>
      </w:r>
      <w:hyperlink r:id="rId177" w:history="1">
        <w:r w:rsidR="00125982" w:rsidRPr="00125982">
          <w:rPr>
            <w:rStyle w:val="Hyperlink"/>
          </w:rPr>
          <w:t>hpe.com/synergy</w:t>
        </w:r>
      </w:hyperlink>
    </w:p>
    <w:p w14:paraId="2AE95AE6" w14:textId="77777777" w:rsidR="000615E7" w:rsidRPr="003C134D" w:rsidRDefault="000615E7" w:rsidP="0058095B">
      <w:pPr>
        <w:pStyle w:val="BodyTextMetricHPELight10pt"/>
      </w:pPr>
      <w:r>
        <w:rPr>
          <w:rStyle w:val="Hyperlink"/>
          <w:u w:val="none"/>
        </w:rPr>
        <w:t xml:space="preserve">HPE </w:t>
      </w:r>
      <w:r w:rsidRPr="00C15ACC">
        <w:rPr>
          <w:rStyle w:val="Hyperlink"/>
          <w:u w:val="none"/>
        </w:rPr>
        <w:t>Servers</w:t>
      </w:r>
      <w:r>
        <w:rPr>
          <w:rStyle w:val="Hyperlink"/>
          <w:u w:val="none"/>
        </w:rPr>
        <w:t xml:space="preserve">, </w:t>
      </w:r>
      <w:hyperlink r:id="rId178" w:history="1">
        <w:r>
          <w:rPr>
            <w:rStyle w:val="Hyperlink"/>
            <w:rFonts w:cstheme="minorBidi"/>
            <w:szCs w:val="20"/>
          </w:rPr>
          <w:t>hpe.com/servers</w:t>
        </w:r>
      </w:hyperlink>
    </w:p>
    <w:p w14:paraId="5550F814" w14:textId="77777777" w:rsidR="000615E7" w:rsidRDefault="000615E7" w:rsidP="0058095B">
      <w:pPr>
        <w:pStyle w:val="BodyTextMetricHPELight10pt"/>
        <w:rPr>
          <w:rStyle w:val="Hyperlink"/>
        </w:rPr>
      </w:pPr>
      <w:r>
        <w:t xml:space="preserve">HPE </w:t>
      </w:r>
      <w:r w:rsidRPr="00C15ACC">
        <w:t>Storage</w:t>
      </w:r>
      <w:r>
        <w:t xml:space="preserve">, </w:t>
      </w:r>
      <w:hyperlink r:id="rId179" w:history="1">
        <w:r>
          <w:rPr>
            <w:rStyle w:val="Hyperlink"/>
          </w:rPr>
          <w:t>hpe.com/storage</w:t>
        </w:r>
      </w:hyperlink>
    </w:p>
    <w:p w14:paraId="1E49FEE5" w14:textId="77777777" w:rsidR="000615E7" w:rsidRDefault="000615E7" w:rsidP="0058095B">
      <w:pPr>
        <w:pStyle w:val="BodyTextMetricHPELight10pt"/>
        <w:rPr>
          <w:rStyle w:val="Hyperlink"/>
        </w:rPr>
      </w:pPr>
      <w:r w:rsidRPr="00507357">
        <w:t>HPE Networking</w:t>
      </w:r>
      <w:r>
        <w:t xml:space="preserve">, </w:t>
      </w:r>
      <w:hyperlink r:id="rId180" w:history="1">
        <w:r w:rsidRPr="00507357">
          <w:rPr>
            <w:rStyle w:val="Hyperlink"/>
          </w:rPr>
          <w:t>hpe.com/networking</w:t>
        </w:r>
      </w:hyperlink>
    </w:p>
    <w:p w14:paraId="17C452B0" w14:textId="77777777" w:rsidR="000615E7" w:rsidRDefault="000615E7" w:rsidP="0058095B">
      <w:pPr>
        <w:pStyle w:val="BodyTextMetricHPELight10pt"/>
        <w:rPr>
          <w:rStyle w:val="Hyperlink"/>
        </w:rPr>
      </w:pPr>
      <w:r>
        <w:t xml:space="preserve">HPE </w:t>
      </w:r>
      <w:r w:rsidRPr="00C15ACC">
        <w:t>Technology Consulting Services</w:t>
      </w:r>
      <w:r>
        <w:t xml:space="preserve">, </w:t>
      </w:r>
      <w:hyperlink r:id="rId181" w:history="1">
        <w:r>
          <w:rPr>
            <w:rStyle w:val="Hyperlink"/>
          </w:rPr>
          <w:t>hpe.com/us/en/services/consulting.html</w:t>
        </w:r>
      </w:hyperlink>
    </w:p>
    <w:p w14:paraId="61A4E5F4" w14:textId="77777777" w:rsidR="000615E7" w:rsidRDefault="000615E7" w:rsidP="0058095B">
      <w:pPr>
        <w:pStyle w:val="BodyTextMetricHPELight10pt"/>
      </w:pPr>
      <w:r>
        <w:t xml:space="preserve">Docker Reference Architectures, </w:t>
      </w:r>
      <w:hyperlink r:id="rId182" w:history="1">
        <w:r w:rsidRPr="008565F0">
          <w:rPr>
            <w:rStyle w:val="Hyperlink"/>
          </w:rPr>
          <w:t>https://success.docker.com/architectures</w:t>
        </w:r>
      </w:hyperlink>
    </w:p>
    <w:p w14:paraId="0E16AE71" w14:textId="77777777" w:rsidR="000615E7" w:rsidRDefault="000615E7" w:rsidP="0058095B">
      <w:pPr>
        <w:pStyle w:val="BodyTextMetricHPELight10pt"/>
      </w:pPr>
      <w:r>
        <w:t xml:space="preserve">Splunk Validate Architectures, </w:t>
      </w:r>
      <w:hyperlink r:id="rId183" w:history="1">
        <w:r w:rsidRPr="008565F0">
          <w:rPr>
            <w:rStyle w:val="Hyperlink"/>
          </w:rPr>
          <w:t>https://www.splunk.com/pdfs/white-papers/splunk-validated-architectures.pdf</w:t>
        </w:r>
      </w:hyperlink>
    </w:p>
    <w:p w14:paraId="172ECEA4" w14:textId="77777777" w:rsidR="000615E7" w:rsidRDefault="000615E7" w:rsidP="0058095B">
      <w:pPr>
        <w:pStyle w:val="BodyTextMetricHPELight10pt"/>
      </w:pPr>
      <w:r>
        <w:t xml:space="preserve">Sysdig Resources, </w:t>
      </w:r>
      <w:hyperlink r:id="rId184" w:history="1">
        <w:r w:rsidRPr="00D65DDE">
          <w:rPr>
            <w:rStyle w:val="Hyperlink"/>
          </w:rPr>
          <w:t>https://sysdig.com/resources/</w:t>
        </w:r>
      </w:hyperlink>
    </w:p>
    <w:p w14:paraId="79BA15C8" w14:textId="77777777" w:rsidR="000615E7" w:rsidRDefault="000615E7" w:rsidP="0058095B">
      <w:pPr>
        <w:pStyle w:val="BodyTextMetricHPELight10pt"/>
      </w:pPr>
    </w:p>
    <w:p w14:paraId="72E2A04D" w14:textId="2B973C64" w:rsidR="00B345B8" w:rsidRPr="00F01F81" w:rsidRDefault="000615E7" w:rsidP="00F01F81">
      <w:pPr>
        <w:pStyle w:val="BodyTextMetricHPELight10pt"/>
        <w:rPr>
          <w:b/>
        </w:rPr>
      </w:pPr>
      <w:r w:rsidRPr="00C15ACC">
        <w:t xml:space="preserve">To help us improve our documents, please provide feedback at </w:t>
      </w:r>
      <w:hyperlink r:id="rId185" w:history="1">
        <w:r>
          <w:rPr>
            <w:rStyle w:val="Hyperlink"/>
          </w:rPr>
          <w:t>hpe.com/contact/feedback</w:t>
        </w:r>
      </w:hyperlink>
      <w:r w:rsidRPr="00C15ACC">
        <w:t>.</w:t>
      </w:r>
    </w:p>
    <w:sectPr w:rsidR="00B345B8" w:rsidRPr="00F01F81" w:rsidSect="00F160EE">
      <w:headerReference w:type="even" r:id="rId186"/>
      <w:headerReference w:type="default" r:id="rId187"/>
      <w:footerReference w:type="even" r:id="rId188"/>
      <w:footerReference w:type="default" r:id="rId189"/>
      <w:footerReference w:type="first" r:id="rId190"/>
      <w:pgSz w:w="12240" w:h="15840" w:code="1"/>
      <w:pgMar w:top="1800" w:right="720" w:bottom="720" w:left="720" w:header="576" w:footer="360" w:gutter="0"/>
      <w:cols w:space="720"/>
      <w:formProt w:val="0"/>
      <w:noEndnote/>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C743AC" w14:textId="77777777" w:rsidR="009D4A6D" w:rsidRDefault="009D4A6D">
      <w:r>
        <w:separator/>
      </w:r>
    </w:p>
    <w:p w14:paraId="507BDD06" w14:textId="77777777" w:rsidR="009D4A6D" w:rsidRDefault="009D4A6D"/>
    <w:p w14:paraId="3ADB0A38" w14:textId="77777777" w:rsidR="009D4A6D" w:rsidRDefault="009D4A6D"/>
    <w:p w14:paraId="0023D46C" w14:textId="77777777" w:rsidR="009D4A6D" w:rsidRDefault="009D4A6D"/>
    <w:p w14:paraId="7998F10C" w14:textId="77777777" w:rsidR="009D4A6D" w:rsidRDefault="009D4A6D"/>
    <w:p w14:paraId="7B6453F1" w14:textId="77777777" w:rsidR="009D4A6D" w:rsidRDefault="009D4A6D"/>
  </w:endnote>
  <w:endnote w:type="continuationSeparator" w:id="0">
    <w:p w14:paraId="23B51062" w14:textId="77777777" w:rsidR="009D4A6D" w:rsidRDefault="009D4A6D">
      <w:r>
        <w:continuationSeparator/>
      </w:r>
    </w:p>
    <w:p w14:paraId="74424715" w14:textId="77777777" w:rsidR="009D4A6D" w:rsidRDefault="009D4A6D"/>
    <w:p w14:paraId="2DADD569" w14:textId="77777777" w:rsidR="009D4A6D" w:rsidRDefault="009D4A6D"/>
    <w:p w14:paraId="00E0DC77" w14:textId="77777777" w:rsidR="009D4A6D" w:rsidRDefault="009D4A6D"/>
    <w:p w14:paraId="4D766100" w14:textId="77777777" w:rsidR="009D4A6D" w:rsidRDefault="009D4A6D"/>
    <w:p w14:paraId="51741770" w14:textId="77777777" w:rsidR="009D4A6D" w:rsidRDefault="009D4A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HPE Light">
    <w:panose1 w:val="00000000000000000000"/>
    <w:charset w:val="00"/>
    <w:family w:val="swiss"/>
    <w:notTrueType/>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panose1 w:val="020B0404020204020204"/>
    <w:charset w:val="00"/>
    <w:family w:val="swiss"/>
    <w:pitch w:val="variable"/>
    <w:sig w:usb0="A00000AF" w:usb1="5000205B" w:usb2="00000000" w:usb3="00000000" w:csb0="00000093" w:csb1="00000000"/>
  </w:font>
  <w:font w:name="HP Simplified">
    <w:panose1 w:val="020B0604020204020204"/>
    <w:charset w:val="00"/>
    <w:family w:val="swiss"/>
    <w:pitch w:val="variable"/>
    <w:sig w:usb0="A00000AF" w:usb1="5000205B" w:usb2="00000000" w:usb3="00000000" w:csb0="00000093" w:csb1="00000000"/>
  </w:font>
  <w:font w:name="MetricHPE">
    <w:panose1 w:val="020B0503030202060203"/>
    <w:charset w:val="00"/>
    <w:family w:val="swiss"/>
    <w:notTrueType/>
    <w:pitch w:val="variable"/>
    <w:sig w:usb0="00000007" w:usb1="00000000" w:usb2="00000000" w:usb3="00000000" w:csb0="00000093" w:csb1="00000000"/>
  </w:font>
  <w:font w:name="MetricHPE Medium">
    <w:panose1 w:val="00000000000000000000"/>
    <w:charset w:val="00"/>
    <w:family w:val="swiss"/>
    <w:notTrueType/>
    <w:pitch w:val="variable"/>
    <w:sig w:usb0="00000007" w:usb1="00000000" w:usb2="00000000" w:usb3="00000000" w:csb0="00000093" w:csb1="00000000"/>
  </w:font>
  <w:font w:name="Metric Regular">
    <w:altName w:val="Arial"/>
    <w:panose1 w:val="00000000000000000000"/>
    <w:charset w:val="00"/>
    <w:family w:val="swiss"/>
    <w:notTrueType/>
    <w:pitch w:val="variable"/>
    <w:sig w:usb0="00000007"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Trebuchet MS"/>
    <w:panose1 w:val="00000000000000000000"/>
    <w:charset w:val="00"/>
    <w:family w:val="swiss"/>
    <w:notTrueType/>
    <w:pitch w:val="variable"/>
    <w:sig w:usb0="00000007" w:usb1="00000000" w:usb2="00000000" w:usb3="00000000" w:csb0="00000093" w:csb1="00000000"/>
  </w:font>
  <w:font w:name="Metric Light">
    <w:altName w:val="Arial"/>
    <w:panose1 w:val="00000000000000000000"/>
    <w:charset w:val="00"/>
    <w:family w:val="swiss"/>
    <w:notTrueType/>
    <w:pitch w:val="variable"/>
    <w:sig w:usb0="00000007" w:usb1="00000000" w:usb2="00000000" w:usb3="00000000" w:csb0="00000093" w:csb1="00000000"/>
  </w:font>
  <w:font w:name="MetricHPE Semibold">
    <w:panose1 w:val="00000000000000000000"/>
    <w:charset w:val="00"/>
    <w:family w:val="swiss"/>
    <w:notTrueType/>
    <w:pitch w:val="variable"/>
    <w:sig w:usb0="00000007" w:usb1="00000000" w:usb2="00000000" w:usb3="00000000" w:csb0="00000093" w:csb1="00000000"/>
  </w:font>
  <w:font w:name="HPE Simple">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embedRegular r:id="rId1" w:subsetted="1" w:fontKey="{00B56FDE-724A-4D15-BFA0-6A5378D49604}"/>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2" w:subsetted="1" w:fontKey="{E92BF8C9-E4F6-42D7-A6CF-1D76C1B3861E}"/>
  </w:font>
  <w:font w:name="MS Mincho">
    <w:altName w:val="ＭＳ 明朝"/>
    <w:panose1 w:val="02020609040205080304"/>
    <w:charset w:val="80"/>
    <w:family w:val="roman"/>
    <w:notTrueType/>
    <w:pitch w:val="fixed"/>
    <w:sig w:usb0="00000001" w:usb1="08070000" w:usb2="00000010" w:usb3="00000000" w:csb0="00020000" w:csb1="00000000"/>
  </w:font>
  <w:font w:name="Metric Bold">
    <w:altName w:val="Arial"/>
    <w:panose1 w:val="00000000000000000000"/>
    <w:charset w:val="00"/>
    <w:family w:val="swiss"/>
    <w:notTrueType/>
    <w:pitch w:val="variable"/>
    <w:sig w:usb0="00000007" w:usb1="00000000" w:usb2="00000000" w:usb3="00000000" w:csb0="00000093" w:csb1="00000000"/>
  </w:font>
  <w:font w:name="SimplePro">
    <w:altName w:val="Courier New"/>
    <w:panose1 w:val="00000000000000000000"/>
    <w:charset w:val="00"/>
    <w:family w:val="modern"/>
    <w:notTrueType/>
    <w:pitch w:val="fixed"/>
    <w:sig w:usb0="00000001" w:usb1="4000204A" w:usb2="00000000" w:usb3="00000000" w:csb0="00000093" w:csb1="00000000"/>
  </w:font>
  <w:font w:name="HPE Simple Light">
    <w:panose1 w:val="00000000000000000000"/>
    <w:charset w:val="00"/>
    <w:family w:val="modern"/>
    <w:notTrueType/>
    <w:pitch w:val="fixed"/>
    <w:sig w:usb0="A00000FF" w:usb1="5000204A" w:usb2="00000000" w:usb3="00000000" w:csb0="00000093" w:csb1="00000000"/>
  </w:font>
  <w:font w:name="SimpleRegular">
    <w:panose1 w:val="00000000000000000000"/>
    <w:charset w:val="00"/>
    <w:family w:val="modern"/>
    <w:notTrueType/>
    <w:pitch w:val="fixed"/>
    <w:sig w:usb0="800000AF" w:usb1="5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104599"/>
      <w:docPartObj>
        <w:docPartGallery w:val="Page Numbers (Bottom of Page)"/>
        <w:docPartUnique/>
      </w:docPartObj>
    </w:sdtPr>
    <w:sdtEndPr>
      <w:rPr>
        <w:noProof/>
      </w:rPr>
    </w:sdtEndPr>
    <w:sdtContent>
      <w:p w14:paraId="4AF7B184" w14:textId="77777777" w:rsidR="00F324E6" w:rsidRDefault="00F324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61E8BA" w14:textId="77777777" w:rsidR="00F324E6" w:rsidRDefault="00F324E6"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2681E" w14:textId="77777777" w:rsidR="00F324E6" w:rsidRPr="00214234" w:rsidRDefault="00F324E6" w:rsidP="00214234">
    <w:pPr>
      <w:pStyle w:val="Footer"/>
    </w:pPr>
    <w:r w:rsidRPr="00214234">
      <w:rPr>
        <w:noProof/>
      </w:rPr>
      <w:drawing>
        <wp:inline distT="0" distB="0" distL="0" distR="0" wp14:anchorId="58F8FDEC" wp14:editId="63322810">
          <wp:extent cx="804672" cy="228600"/>
          <wp:effectExtent l="0" t="0" r="0" b="0"/>
          <wp:docPr id="272" name="Picture 27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p w14:paraId="2BD11D24" w14:textId="77777777" w:rsidR="00F324E6" w:rsidRPr="00AE7069" w:rsidRDefault="00F324E6"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920221"/>
      <w:docPartObj>
        <w:docPartGallery w:val="Page Numbers (Bottom of Page)"/>
        <w:docPartUnique/>
      </w:docPartObj>
    </w:sdtPr>
    <w:sdtContent>
      <w:sdt>
        <w:sdtPr>
          <w:id w:val="1593591517"/>
          <w:docPartObj>
            <w:docPartGallery w:val="Page Numbers (Bottom of Page)"/>
            <w:docPartUnique/>
          </w:docPartObj>
        </w:sdtPr>
        <w:sdtEndPr>
          <w:rPr>
            <w:rFonts w:ascii="SimpleRegular" w:hAnsi="SimpleRegular"/>
            <w:sz w:val="14"/>
            <w:szCs w:val="14"/>
          </w:rPr>
        </w:sdtEndPr>
        <w:sdtContent>
          <w:p w14:paraId="7A33B249" w14:textId="77777777" w:rsidR="00F324E6" w:rsidRPr="00DD7AFE" w:rsidRDefault="00F324E6" w:rsidP="00983BAF">
            <w:pPr>
              <w:rPr>
                <w:rFonts w:ascii="SimpleRegular" w:hAnsi="SimpleRegular"/>
                <w:sz w:val="14"/>
                <w:szCs w:val="14"/>
              </w:rPr>
            </w:pPr>
          </w:p>
          <w:p w14:paraId="2C4B8478" w14:textId="77777777" w:rsidR="00F324E6" w:rsidRPr="006375AE" w:rsidRDefault="00F324E6" w:rsidP="0037305E">
            <w:pPr>
              <w:jc w:val="right"/>
              <w:rPr>
                <w:rFonts w:ascii="SimpleRegular" w:hAnsi="SimpleRegular"/>
                <w:sz w:val="14"/>
                <w:szCs w:val="14"/>
              </w:rPr>
            </w:pPr>
            <w:r>
              <w:rPr>
                <w:rFonts w:ascii="SimpleRegular" w:hAnsi="SimpleRegular"/>
                <w:sz w:val="14"/>
                <w:szCs w:val="14"/>
              </w:rPr>
              <w:t xml:space="preserve">Page </w:t>
            </w:r>
            <w:r w:rsidRPr="006375AE">
              <w:rPr>
                <w:rFonts w:ascii="SimpleRegular" w:hAnsi="SimpleRegular"/>
                <w:sz w:val="14"/>
                <w:szCs w:val="14"/>
              </w:rPr>
              <w:fldChar w:fldCharType="begin"/>
            </w:r>
            <w:r w:rsidRPr="006375AE">
              <w:rPr>
                <w:rFonts w:ascii="SimpleRegular" w:hAnsi="SimpleRegular"/>
                <w:sz w:val="14"/>
                <w:szCs w:val="14"/>
              </w:rPr>
              <w:instrText xml:space="preserve"> PAGE   \* MERGEFORMAT </w:instrText>
            </w:r>
            <w:r w:rsidRPr="006375AE">
              <w:rPr>
                <w:rFonts w:ascii="SimpleRegular" w:hAnsi="SimpleRegular"/>
                <w:sz w:val="14"/>
                <w:szCs w:val="14"/>
              </w:rPr>
              <w:fldChar w:fldCharType="separate"/>
            </w:r>
            <w:r>
              <w:rPr>
                <w:rFonts w:ascii="SimpleRegular" w:hAnsi="SimpleRegular"/>
                <w:noProof/>
                <w:sz w:val="14"/>
                <w:szCs w:val="14"/>
              </w:rPr>
              <w:t>4</w:t>
            </w:r>
            <w:r w:rsidRPr="006375AE">
              <w:rPr>
                <w:rFonts w:ascii="SimpleRegular" w:hAnsi="SimpleRegular"/>
                <w:noProof/>
                <w:sz w:val="14"/>
                <w:szCs w:val="14"/>
              </w:rPr>
              <w:fldChar w:fldCharType="end"/>
            </w:r>
          </w:p>
        </w:sdtContent>
      </w:sdt>
      <w:p w14:paraId="6825C370" w14:textId="77777777" w:rsidR="00F324E6" w:rsidRDefault="00F324E6" w:rsidP="00AB6307">
        <w:pPr>
          <w:ind w:left="-1800"/>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690C7" w14:textId="77777777" w:rsidR="00F324E6" w:rsidRPr="005529F4" w:rsidRDefault="00F324E6" w:rsidP="005529F4">
    <w:pPr>
      <w:pStyle w:val="Footer"/>
    </w:pPr>
    <w:r>
      <w:rPr>
        <w:noProof/>
      </w:rPr>
      <w:drawing>
        <wp:inline distT="0" distB="0" distL="0" distR="0" wp14:anchorId="1637EC25" wp14:editId="7A6B045B">
          <wp:extent cx="804672" cy="228600"/>
          <wp:effectExtent l="0" t="0" r="0" b="0"/>
          <wp:docPr id="273" name="Picture 27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8B829" w14:textId="77777777" w:rsidR="00F324E6" w:rsidRPr="005529F4" w:rsidRDefault="00F324E6" w:rsidP="005529F4">
    <w:pPr>
      <w:pStyle w:val="Footer"/>
    </w:pPr>
    <w:r>
      <w:rPr>
        <w:noProof/>
      </w:rPr>
      <w:drawing>
        <wp:inline distT="0" distB="0" distL="0" distR="0" wp14:anchorId="76930ABF" wp14:editId="02102C9D">
          <wp:extent cx="804672" cy="228600"/>
          <wp:effectExtent l="0" t="0" r="0" b="0"/>
          <wp:docPr id="274" name="Picture 274">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A74FC" w14:textId="77777777" w:rsidR="00F324E6" w:rsidRPr="00745C9A" w:rsidRDefault="00F324E6" w:rsidP="00745C9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77"/>
      <w:gridCol w:w="959"/>
      <w:gridCol w:w="7264"/>
    </w:tblGrid>
    <w:tr w:rsidR="00F324E6" w:rsidRPr="00917C6B" w14:paraId="00180248" w14:textId="77777777" w:rsidTr="003A378F">
      <w:trPr>
        <w:trHeight w:val="320"/>
      </w:trPr>
      <w:tc>
        <w:tcPr>
          <w:tcW w:w="2545" w:type="dxa"/>
          <w:tcMar>
            <w:left w:w="0" w:type="dxa"/>
          </w:tcMar>
          <w:vAlign w:val="center"/>
        </w:tcPr>
        <w:p w14:paraId="0A65C8F7" w14:textId="77777777" w:rsidR="00F324E6" w:rsidRPr="00917C6B" w:rsidRDefault="00F324E6" w:rsidP="004F76A4">
          <w:pPr>
            <w:pStyle w:val="BackPageSharewithcolleagues7pt"/>
            <w:spacing w:line="240" w:lineRule="auto"/>
            <w:rPr>
              <w:noProof/>
            </w:rPr>
          </w:pPr>
          <w:r>
            <w:rPr>
              <w:noProof/>
            </w:rPr>
            <w:drawing>
              <wp:inline distT="0" distB="0" distL="0" distR="0" wp14:anchorId="6B5A67ED" wp14:editId="0651E1AB">
                <wp:extent cx="1563624" cy="612648"/>
                <wp:effectExtent l="0" t="0" r="0" b="0"/>
                <wp:docPr id="199" name="Picture 199">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 Icon_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563624" cy="612648"/>
                        </a:xfrm>
                        <a:prstGeom prst="rect">
                          <a:avLst/>
                        </a:prstGeom>
                      </pic:spPr>
                    </pic:pic>
                  </a:graphicData>
                </a:graphic>
              </wp:inline>
            </w:drawing>
          </w:r>
        </w:p>
      </w:tc>
      <w:tc>
        <w:tcPr>
          <w:tcW w:w="962" w:type="dxa"/>
        </w:tcPr>
        <w:p w14:paraId="7DDB73F5" w14:textId="77777777" w:rsidR="00F324E6" w:rsidRPr="00917C6B" w:rsidRDefault="00F324E6" w:rsidP="004F76A4">
          <w:pPr>
            <w:pStyle w:val="BackPageSharewithcolleagues7pt"/>
            <w:spacing w:line="240" w:lineRule="auto"/>
            <w:rPr>
              <w:sz w:val="20"/>
            </w:rPr>
          </w:pPr>
        </w:p>
      </w:tc>
      <w:tc>
        <w:tcPr>
          <w:tcW w:w="7293" w:type="dxa"/>
          <w:vMerge w:val="restart"/>
          <w:tcMar>
            <w:left w:w="0" w:type="dxa"/>
            <w:bottom w:w="0" w:type="dxa"/>
          </w:tcMar>
          <w:vAlign w:val="bottom"/>
        </w:tcPr>
        <w:p w14:paraId="66FC821A" w14:textId="77777777" w:rsidR="00F324E6" w:rsidRPr="00917C6B" w:rsidRDefault="00F324E6" w:rsidP="00F01F81">
          <w:pPr>
            <w:pStyle w:val="BackPageRatethisdocument10pt"/>
            <w:ind w:left="0"/>
          </w:pPr>
        </w:p>
      </w:tc>
    </w:tr>
    <w:tr w:rsidR="00F324E6" w:rsidRPr="00917C6B" w14:paraId="4A7FCB1B" w14:textId="77777777" w:rsidTr="00F01F81">
      <w:trPr>
        <w:trHeight w:val="82"/>
      </w:trPr>
      <w:tc>
        <w:tcPr>
          <w:tcW w:w="2545" w:type="dxa"/>
          <w:vMerge w:val="restart"/>
          <w:tcMar>
            <w:left w:w="0" w:type="dxa"/>
          </w:tcMar>
          <w:vAlign w:val="bottom"/>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F324E6" w:rsidRPr="00917C6B" w14:paraId="372ACF12" w14:textId="77777777" w:rsidTr="003A378F">
            <w:trPr>
              <w:trHeight w:val="342"/>
            </w:trPr>
            <w:tc>
              <w:tcPr>
                <w:tcW w:w="2430" w:type="dxa"/>
                <w:gridSpan w:val="2"/>
                <w:tcMar>
                  <w:top w:w="288" w:type="dxa"/>
                  <w:left w:w="0" w:type="dxa"/>
                  <w:right w:w="115" w:type="dxa"/>
                </w:tcMar>
                <w:vAlign w:val="center"/>
              </w:tcPr>
              <w:p w14:paraId="341C27AC" w14:textId="77777777" w:rsidR="00F324E6" w:rsidRPr="00917C6B" w:rsidRDefault="00F324E6" w:rsidP="004F76A4">
                <w:pPr>
                  <w:pStyle w:val="BackPageSharewithcolleagues7pt"/>
                  <w:spacing w:line="240" w:lineRule="auto"/>
                  <w:rPr>
                    <w:sz w:val="20"/>
                  </w:rPr>
                </w:pPr>
              </w:p>
            </w:tc>
          </w:tr>
          <w:tr w:rsidR="00F324E6" w:rsidRPr="00917C6B" w14:paraId="1C434F0A" w14:textId="77777777" w:rsidTr="003A378F">
            <w:trPr>
              <w:trHeight w:val="355"/>
            </w:trPr>
            <w:tc>
              <w:tcPr>
                <w:tcW w:w="2430" w:type="dxa"/>
                <w:gridSpan w:val="2"/>
                <w:tcMar>
                  <w:left w:w="0" w:type="dxa"/>
                  <w:right w:w="115" w:type="dxa"/>
                </w:tcMar>
              </w:tcPr>
              <w:p w14:paraId="0056C800" w14:textId="77777777" w:rsidR="00F324E6" w:rsidRPr="00917C6B" w:rsidRDefault="00F324E6" w:rsidP="004F76A4">
                <w:pPr>
                  <w:pStyle w:val="BackPageSignupforupdates9pt"/>
                </w:pPr>
                <w:hyperlink r:id="rId3" w:history="1">
                  <w:r w:rsidRPr="00917C6B">
                    <w:t>Sign up for updates</w:t>
                  </w:r>
                </w:hyperlink>
              </w:p>
            </w:tc>
          </w:tr>
          <w:tr w:rsidR="00F324E6" w:rsidRPr="00917C6B" w14:paraId="7F2F3A7D" w14:textId="77777777" w:rsidTr="003A378F">
            <w:trPr>
              <w:trHeight w:val="445"/>
            </w:trPr>
            <w:tc>
              <w:tcPr>
                <w:tcW w:w="270" w:type="dxa"/>
                <w:tcMar>
                  <w:left w:w="0" w:type="dxa"/>
                  <w:right w:w="0" w:type="dxa"/>
                </w:tcMar>
                <w:vAlign w:val="center"/>
              </w:tcPr>
              <w:p w14:paraId="5D3BFE76" w14:textId="77777777" w:rsidR="00F324E6" w:rsidRPr="00917C6B" w:rsidRDefault="00F324E6" w:rsidP="004F76A4">
                <w:pPr>
                  <w:pStyle w:val="BackPageSharewithcolleagues7pt"/>
                  <w:spacing w:line="240" w:lineRule="auto"/>
                  <w:rPr>
                    <w:sz w:val="20"/>
                  </w:rPr>
                </w:pPr>
              </w:p>
            </w:tc>
            <w:tc>
              <w:tcPr>
                <w:tcW w:w="2160" w:type="dxa"/>
                <w:tcMar>
                  <w:left w:w="0" w:type="dxa"/>
                  <w:right w:w="0" w:type="dxa"/>
                </w:tcMar>
                <w:vAlign w:val="center"/>
              </w:tcPr>
              <w:p w14:paraId="619DD633" w14:textId="77777777" w:rsidR="00F324E6" w:rsidRPr="00917C6B" w:rsidRDefault="00F324E6" w:rsidP="004F76A4">
                <w:pPr>
                  <w:pStyle w:val="BackPageRatethisdocument10pt"/>
                  <w:ind w:left="0"/>
                </w:pPr>
              </w:p>
            </w:tc>
          </w:tr>
        </w:tbl>
        <w:p w14:paraId="51E3D70D" w14:textId="77777777" w:rsidR="00F324E6" w:rsidRPr="00917C6B" w:rsidRDefault="00F324E6" w:rsidP="004F76A4">
          <w:pPr>
            <w:pStyle w:val="BackPageSharewithcolleagues7pt"/>
            <w:spacing w:line="240" w:lineRule="auto"/>
            <w:rPr>
              <w:sz w:val="20"/>
            </w:rPr>
          </w:pPr>
          <w:r>
            <w:rPr>
              <w:noProof/>
              <w:sz w:val="20"/>
            </w:rPr>
            <w:drawing>
              <wp:inline distT="0" distB="0" distL="0" distR="0" wp14:anchorId="0E4B0643" wp14:editId="6F3BE119">
                <wp:extent cx="804545" cy="228600"/>
                <wp:effectExtent l="0" t="0" r="0" b="0"/>
                <wp:docPr id="200" name="Picture 20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pe_element_grn_pos_rgb.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804545" cy="228600"/>
                        </a:xfrm>
                        <a:prstGeom prst="rect">
                          <a:avLst/>
                        </a:prstGeom>
                      </pic:spPr>
                    </pic:pic>
                  </a:graphicData>
                </a:graphic>
              </wp:inline>
            </w:drawing>
          </w:r>
        </w:p>
      </w:tc>
      <w:tc>
        <w:tcPr>
          <w:tcW w:w="962" w:type="dxa"/>
        </w:tcPr>
        <w:p w14:paraId="2CBE017D" w14:textId="77777777" w:rsidR="00F324E6" w:rsidRPr="00917C6B" w:rsidRDefault="00F324E6" w:rsidP="004F76A4">
          <w:pPr>
            <w:pStyle w:val="BackPageSharewithcolleagues7pt"/>
            <w:spacing w:line="240" w:lineRule="auto"/>
            <w:rPr>
              <w:sz w:val="20"/>
            </w:rPr>
          </w:pPr>
        </w:p>
      </w:tc>
      <w:tc>
        <w:tcPr>
          <w:tcW w:w="7293" w:type="dxa"/>
          <w:vMerge/>
          <w:tcMar>
            <w:left w:w="0" w:type="dxa"/>
            <w:bottom w:w="0" w:type="dxa"/>
          </w:tcMar>
          <w:vAlign w:val="bottom"/>
        </w:tcPr>
        <w:p w14:paraId="104BE43E" w14:textId="77777777" w:rsidR="00F324E6" w:rsidRPr="00917C6B" w:rsidRDefault="00F324E6" w:rsidP="004F76A4">
          <w:pPr>
            <w:pStyle w:val="BackPageRatethisdocument10pt"/>
          </w:pPr>
        </w:p>
      </w:tc>
    </w:tr>
    <w:tr w:rsidR="00F324E6" w:rsidRPr="00917C6B" w14:paraId="3E5F5AC0" w14:textId="77777777" w:rsidTr="003A378F">
      <w:trPr>
        <w:trHeight w:val="320"/>
      </w:trPr>
      <w:tc>
        <w:tcPr>
          <w:tcW w:w="2545" w:type="dxa"/>
          <w:vMerge/>
          <w:tcMar>
            <w:top w:w="115" w:type="dxa"/>
            <w:left w:w="0" w:type="dxa"/>
            <w:right w:w="0" w:type="dxa"/>
          </w:tcMar>
          <w:vAlign w:val="center"/>
        </w:tcPr>
        <w:p w14:paraId="239FA792" w14:textId="77777777" w:rsidR="00F324E6" w:rsidRPr="00917C6B" w:rsidRDefault="00F324E6" w:rsidP="004F76A4">
          <w:pPr>
            <w:pStyle w:val="BackPageSignupforupdates9pt"/>
            <w:rPr>
              <w:rFonts w:ascii="Metric Light" w:hAnsi="Metric Light"/>
            </w:rPr>
          </w:pPr>
        </w:p>
      </w:tc>
      <w:tc>
        <w:tcPr>
          <w:tcW w:w="962" w:type="dxa"/>
          <w:tcMar>
            <w:top w:w="115" w:type="dxa"/>
            <w:right w:w="0" w:type="dxa"/>
          </w:tcMar>
        </w:tcPr>
        <w:p w14:paraId="3EEC60EF" w14:textId="77777777" w:rsidR="00F324E6" w:rsidRPr="00917C6B" w:rsidRDefault="00F324E6" w:rsidP="004F76A4"/>
      </w:tc>
      <w:tc>
        <w:tcPr>
          <w:tcW w:w="7293" w:type="dxa"/>
          <w:vMerge/>
          <w:tcMar>
            <w:top w:w="115" w:type="dxa"/>
            <w:left w:w="0" w:type="dxa"/>
            <w:bottom w:w="144" w:type="dxa"/>
            <w:right w:w="0" w:type="dxa"/>
          </w:tcMar>
          <w:vAlign w:val="bottom"/>
        </w:tcPr>
        <w:p w14:paraId="0D4F82F3" w14:textId="77777777" w:rsidR="00F324E6" w:rsidRPr="00917C6B" w:rsidRDefault="00F324E6" w:rsidP="004F76A4">
          <w:pPr>
            <w:pStyle w:val="BackPageSharewithcolleagues7pt"/>
            <w:spacing w:line="240" w:lineRule="auto"/>
            <w:rPr>
              <w:noProof/>
            </w:rPr>
          </w:pPr>
        </w:p>
      </w:tc>
    </w:tr>
    <w:tr w:rsidR="00F324E6" w:rsidRPr="00917C6B" w14:paraId="623E20E5" w14:textId="77777777" w:rsidTr="003A378F">
      <w:trPr>
        <w:trHeight w:val="53"/>
      </w:trPr>
      <w:tc>
        <w:tcPr>
          <w:tcW w:w="2545" w:type="dxa"/>
          <w:vMerge/>
          <w:tcMar>
            <w:top w:w="115" w:type="dxa"/>
            <w:left w:w="0" w:type="dxa"/>
          </w:tcMar>
          <w:vAlign w:val="center"/>
        </w:tcPr>
        <w:p w14:paraId="6B29539C" w14:textId="77777777" w:rsidR="00F324E6" w:rsidRPr="00917C6B" w:rsidRDefault="00F324E6" w:rsidP="004F76A4">
          <w:pPr>
            <w:pStyle w:val="BackPageRatethisdocument10pt"/>
          </w:pPr>
        </w:p>
      </w:tc>
      <w:tc>
        <w:tcPr>
          <w:tcW w:w="962" w:type="dxa"/>
        </w:tcPr>
        <w:p w14:paraId="2B797C09" w14:textId="77777777" w:rsidR="00F324E6" w:rsidRPr="00917C6B" w:rsidRDefault="00F324E6" w:rsidP="004F76A4">
          <w:pPr>
            <w:pStyle w:val="BackPageRatethisdocument10pt"/>
          </w:pPr>
        </w:p>
      </w:tc>
      <w:tc>
        <w:tcPr>
          <w:tcW w:w="7293" w:type="dxa"/>
          <w:vMerge/>
          <w:tcBorders>
            <w:bottom w:val="single" w:sz="18" w:space="0" w:color="auto"/>
          </w:tcBorders>
          <w:tcMar>
            <w:left w:w="0" w:type="dxa"/>
            <w:bottom w:w="144" w:type="dxa"/>
          </w:tcMar>
          <w:vAlign w:val="bottom"/>
        </w:tcPr>
        <w:p w14:paraId="6E98428E" w14:textId="77777777" w:rsidR="00F324E6" w:rsidRPr="00917C6B" w:rsidRDefault="00F324E6" w:rsidP="004F76A4">
          <w:pPr>
            <w:pStyle w:val="BackPageSharewithcolleagues7pt"/>
            <w:spacing w:line="240" w:lineRule="auto"/>
            <w:rPr>
              <w:noProof/>
            </w:rPr>
          </w:pPr>
        </w:p>
      </w:tc>
    </w:tr>
    <w:tr w:rsidR="00F324E6" w:rsidRPr="00917C6B" w14:paraId="6EB8112A" w14:textId="77777777" w:rsidTr="003A378F">
      <w:tc>
        <w:tcPr>
          <w:tcW w:w="2545" w:type="dxa"/>
          <w:vMerge/>
          <w:tcMar>
            <w:left w:w="0" w:type="dxa"/>
          </w:tcMar>
        </w:tcPr>
        <w:p w14:paraId="0480CCD5" w14:textId="77777777" w:rsidR="00F324E6" w:rsidRPr="00917C6B" w:rsidRDefault="00F324E6" w:rsidP="004F76A4">
          <w:pPr>
            <w:pStyle w:val="BackPageLegal7pt"/>
          </w:pPr>
        </w:p>
      </w:tc>
      <w:tc>
        <w:tcPr>
          <w:tcW w:w="962" w:type="dxa"/>
        </w:tcPr>
        <w:p w14:paraId="5C3EC079" w14:textId="77777777" w:rsidR="00F324E6" w:rsidRPr="00917C6B" w:rsidRDefault="00F324E6" w:rsidP="004F76A4">
          <w:pPr>
            <w:pStyle w:val="BackPageLegal7pt"/>
          </w:pPr>
        </w:p>
      </w:tc>
      <w:tc>
        <w:tcPr>
          <w:tcW w:w="7293" w:type="dxa"/>
          <w:tcBorders>
            <w:top w:val="single" w:sz="18" w:space="0" w:color="auto"/>
          </w:tcBorders>
          <w:tcMar>
            <w:top w:w="72" w:type="dxa"/>
            <w:left w:w="0" w:type="dxa"/>
          </w:tcMar>
        </w:tcPr>
        <w:p w14:paraId="6E6ACB87" w14:textId="742A90D1" w:rsidR="00F324E6" w:rsidRPr="00917C6B" w:rsidRDefault="00F324E6" w:rsidP="000615E7">
          <w:pPr>
            <w:pStyle w:val="BackPageLegal7pt"/>
          </w:pPr>
          <w:r w:rsidRPr="00AD1D13">
            <w:t>© Copyright 201</w:t>
          </w:r>
          <w:r>
            <w:t>9</w:t>
          </w:r>
          <w:r w:rsidRPr="00AD1D13">
            <w:t xml:space="preserve">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120EF7A0" w14:textId="77777777" w:rsidR="00F324E6" w:rsidRDefault="00F324E6" w:rsidP="00F01F81">
          <w:pPr>
            <w:pStyle w:val="BackPageLegal7pt"/>
            <w:spacing w:after="300"/>
          </w:pPr>
          <w:r w:rsidRPr="001B7C6E">
            <w:t xml:space="preserve">Microsoft, Windows, </w:t>
          </w:r>
          <w:r>
            <w:t xml:space="preserve">and </w:t>
          </w:r>
          <w:r w:rsidRPr="001B7C6E">
            <w:t xml:space="preserve">Windows Server are registered trademarks or trademarks of Microsoft Corporation in the United States and/or other countries. </w:t>
          </w:r>
          <w:r>
            <w:t>Linux</w:t>
          </w:r>
          <w:r w:rsidRPr="001B7C6E">
            <w:t xml:space="preserve"> is the registered trademark of Linus Torvalds in the U.S. and other countries.</w:t>
          </w:r>
          <w:r>
            <w:t xml:space="preserve"> </w:t>
          </w:r>
          <w:r w:rsidRPr="00985318">
            <w:t xml:space="preserve">VMware </w:t>
          </w:r>
          <w:r>
            <w:t xml:space="preserve">and vSphere are </w:t>
          </w:r>
          <w:r w:rsidRPr="00985318">
            <w:t>registered trademark</w:t>
          </w:r>
          <w:r>
            <w:t>s</w:t>
          </w:r>
          <w:r w:rsidRPr="00985318">
            <w:t xml:space="preserve"> of VMware, Inc. in the United States and/or other jurisdictions.</w:t>
          </w:r>
          <w:r>
            <w:t xml:space="preserve"> Red Hat and </w:t>
          </w:r>
          <w:r w:rsidRPr="00BC6ADA">
            <w:t xml:space="preserve">Red Hat Enterprise Linux </w:t>
          </w:r>
          <w:r>
            <w:t xml:space="preserve">are </w:t>
          </w:r>
          <w:r w:rsidRPr="00BC6ADA">
            <w:t>registered trademark</w:t>
          </w:r>
          <w:r>
            <w:t>s</w:t>
          </w:r>
          <w:r w:rsidRPr="00BC6ADA">
            <w:t xml:space="preserve"> of Red Hat, Inc. in the United States and other countries.</w:t>
          </w:r>
          <w:r w:rsidRPr="00497FB4">
            <w:rPr>
              <w:noProof/>
            </w:rPr>
            <w:drawing>
              <wp:anchor distT="0" distB="0" distL="114300" distR="114300" simplePos="0" relativeHeight="251679744" behindDoc="0" locked="0" layoutInCell="1" allowOverlap="1" wp14:anchorId="67377517" wp14:editId="5593DAAE">
                <wp:simplePos x="0" y="0"/>
                <wp:positionH relativeFrom="page">
                  <wp:posOffset>6750050</wp:posOffset>
                </wp:positionH>
                <wp:positionV relativeFrom="page">
                  <wp:posOffset>9025255</wp:posOffset>
                </wp:positionV>
                <wp:extent cx="579120" cy="579120"/>
                <wp:effectExtent l="0" t="0" r="0" b="0"/>
                <wp:wrapNone/>
                <wp:docPr id="2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6">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14:paraId="633E7915" w14:textId="43FF1D37" w:rsidR="00F324E6" w:rsidRPr="00425897" w:rsidRDefault="00F324E6" w:rsidP="00882DE6">
          <w:pPr>
            <w:pStyle w:val="BackPageLegal7pt"/>
            <w:spacing w:after="300"/>
          </w:pPr>
          <w:r>
            <w:t>a000xxxxxenw, April 2019</w:t>
          </w:r>
        </w:p>
      </w:tc>
    </w:tr>
  </w:tbl>
  <w:p w14:paraId="26775FBC" w14:textId="77777777" w:rsidR="00F324E6" w:rsidRPr="007D7BA2" w:rsidRDefault="00F324E6" w:rsidP="004F76A4">
    <w:pPr>
      <w:pStyle w:val="Footer"/>
      <w:spacing w:befor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99F79" w14:textId="77777777" w:rsidR="00F324E6" w:rsidRPr="00745C9A" w:rsidRDefault="00F324E6" w:rsidP="00745C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4FDC3B" w14:textId="77777777" w:rsidR="009D4A6D" w:rsidRDefault="009D4A6D"/>
    <w:p w14:paraId="42C0C549" w14:textId="77777777" w:rsidR="009D4A6D" w:rsidRDefault="009D4A6D"/>
  </w:footnote>
  <w:footnote w:type="continuationSeparator" w:id="0">
    <w:p w14:paraId="2F4A7852" w14:textId="77777777" w:rsidR="009D4A6D" w:rsidRDefault="009D4A6D">
      <w:r>
        <w:continuationSeparator/>
      </w:r>
    </w:p>
    <w:p w14:paraId="56F6B422" w14:textId="77777777" w:rsidR="009D4A6D" w:rsidRDefault="009D4A6D"/>
    <w:p w14:paraId="51696E18" w14:textId="77777777" w:rsidR="009D4A6D" w:rsidRDefault="009D4A6D"/>
    <w:p w14:paraId="54B15E37" w14:textId="77777777" w:rsidR="009D4A6D" w:rsidRDefault="009D4A6D"/>
    <w:p w14:paraId="33785978" w14:textId="77777777" w:rsidR="009D4A6D" w:rsidRDefault="009D4A6D"/>
    <w:p w14:paraId="2B0D233E" w14:textId="77777777" w:rsidR="009D4A6D" w:rsidRDefault="009D4A6D"/>
  </w:footnote>
  <w:footnote w:type="continuationNotice" w:id="1">
    <w:p w14:paraId="54E81B86" w14:textId="77777777" w:rsidR="009D4A6D" w:rsidRDefault="009D4A6D"/>
    <w:p w14:paraId="6774B44D" w14:textId="77777777" w:rsidR="009D4A6D" w:rsidRDefault="009D4A6D"/>
    <w:p w14:paraId="0335D8E6" w14:textId="77777777" w:rsidR="009D4A6D" w:rsidRDefault="009D4A6D"/>
    <w:p w14:paraId="43CEAAC0" w14:textId="77777777" w:rsidR="009D4A6D" w:rsidRDefault="009D4A6D"/>
    <w:p w14:paraId="6A794E42" w14:textId="77777777" w:rsidR="009D4A6D" w:rsidRDefault="009D4A6D"/>
    <w:p w14:paraId="4ABC27E5" w14:textId="77777777" w:rsidR="009D4A6D" w:rsidRDefault="009D4A6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1B77E" w14:textId="77777777" w:rsidR="00F324E6" w:rsidRPr="009F2FD1" w:rsidRDefault="00F324E6"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265B2" w14:textId="77777777" w:rsidR="00F324E6" w:rsidRPr="00A57997" w:rsidRDefault="00F324E6"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1EF85" w14:textId="77777777" w:rsidR="00F324E6" w:rsidRPr="00E11EF2" w:rsidRDefault="00F324E6" w:rsidP="004F76A4">
    <w:pPr>
      <w:pStyle w:val="CoverSubtitle"/>
      <w:tabs>
        <w:tab w:val="right" w:pos="10710"/>
      </w:tabs>
      <w:spacing w:after="0" w:line="240" w:lineRule="auto"/>
      <w:ind w:right="54"/>
      <w:rPr>
        <w:rFonts w:ascii="HPE Simple" w:hAnsi="HPE Simple"/>
        <w:sz w:val="18"/>
      </w:rPr>
    </w:pPr>
    <w:r>
      <w:rPr>
        <w:rStyle w:val="CoverDocumentType10ptChar"/>
      </w:rPr>
      <w:t>Deployment Guide</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D84FAE">
      <w:rPr>
        <w:rFonts w:ascii="HPE Simple" w:hAnsi="HPE Simple"/>
        <w:noProof/>
        <w:sz w:val="18"/>
      </w:rPr>
      <w:t>62</w:t>
    </w:r>
    <w:r w:rsidRPr="00E11EF2">
      <w:rPr>
        <w:rFonts w:ascii="HPE Simple" w:hAnsi="HPE Simple"/>
        <w:sz w:val="18"/>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61DCE" w14:textId="77777777" w:rsidR="00F324E6" w:rsidRPr="00E11EF2" w:rsidRDefault="00F324E6" w:rsidP="00FD1D81">
    <w:pPr>
      <w:pStyle w:val="CoverSubtitle"/>
      <w:tabs>
        <w:tab w:val="right" w:pos="10710"/>
      </w:tabs>
      <w:spacing w:after="0" w:line="240" w:lineRule="auto"/>
      <w:ind w:right="54"/>
      <w:rPr>
        <w:rFonts w:ascii="HPE Simple" w:hAnsi="HPE Simple"/>
        <w:sz w:val="18"/>
      </w:rPr>
    </w:pPr>
    <w:r w:rsidRPr="004724C3">
      <w:rPr>
        <w:rStyle w:val="CoverDocumentType10ptChar"/>
      </w:rPr>
      <w:t>Technical White Paper</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D84FAE">
      <w:rPr>
        <w:rFonts w:ascii="HPE Simple" w:hAnsi="HPE Simple"/>
        <w:noProof/>
        <w:sz w:val="18"/>
      </w:rPr>
      <w:t>5</w:t>
    </w:r>
    <w:r w:rsidRPr="00E11EF2">
      <w:rPr>
        <w:rFonts w:ascii="HPE Simple" w:hAnsi="HPE Simple"/>
        <w:sz w:val="18"/>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676FD8" w14:textId="77777777" w:rsidR="00F324E6" w:rsidRDefault="00F324E6" w:rsidP="008E412C">
    <w:pPr>
      <w:pStyle w:val="MISCTitleDescriptorinheader11ptLight"/>
    </w:pPr>
    <w:r w:rsidRPr="00793BF0">
      <w:t>Technical white paper</w:t>
    </w:r>
    <w:r w:rsidRPr="00F40566">
      <w:t xml:space="preserve"> Product, solution, or service</w:t>
    </w:r>
  </w:p>
  <w:p w14:paraId="2F3A8906" w14:textId="77777777" w:rsidR="00F324E6" w:rsidRDefault="00F324E6"/>
  <w:p w14:paraId="73A77B50" w14:textId="77777777" w:rsidR="00F324E6" w:rsidRDefault="00F324E6"/>
  <w:p w14:paraId="7B32A33C" w14:textId="77777777" w:rsidR="00F324E6" w:rsidRDefault="00F324E6"/>
  <w:p w14:paraId="60AD1E12" w14:textId="77777777" w:rsidR="00F324E6" w:rsidRDefault="00F324E6"/>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C7733" w14:textId="77777777" w:rsidR="00F324E6" w:rsidRPr="00A57997" w:rsidRDefault="00F324E6"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2022D7"/>
    <w:multiLevelType w:val="hybridMultilevel"/>
    <w:tmpl w:val="D06C3994"/>
    <w:lvl w:ilvl="0" w:tplc="33F6BBC8">
      <w:start w:val="1"/>
      <w:numFmt w:val="bullet"/>
      <w:pStyle w:val="BulletLevel2"/>
      <w:lvlText w:val="–"/>
      <w:lvlJc w:val="left"/>
      <w:pPr>
        <w:tabs>
          <w:tab w:val="num" w:pos="374"/>
        </w:tabs>
        <w:ind w:left="374" w:hanging="187"/>
      </w:pPr>
      <w:rPr>
        <w:rFonts w:ascii="MetricHPE Light" w:hAnsi="MetricHPE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1" w15:restartNumberingAfterBreak="0">
    <w:nsid w:val="0E8A7DFB"/>
    <w:multiLevelType w:val="hybridMultilevel"/>
    <w:tmpl w:val="9EB29FDA"/>
    <w:lvl w:ilvl="0" w:tplc="0888AAB6">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3" w15:restartNumberingAfterBreak="0">
    <w:nsid w:val="3D73131B"/>
    <w:multiLevelType w:val="hybridMultilevel"/>
    <w:tmpl w:val="7690F386"/>
    <w:lvl w:ilvl="0" w:tplc="0809000F">
      <w:start w:val="1"/>
      <w:numFmt w:val="decimal"/>
      <w:lvlText w:val="%1."/>
      <w:lvlJc w:val="left"/>
    </w:lvl>
    <w:lvl w:ilvl="1" w:tplc="08090019">
      <w:start w:val="1"/>
      <w:numFmt w:val="lowerLetter"/>
      <w:lvlText w:val="%2."/>
      <w:lvlJc w:val="left"/>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B71F60"/>
    <w:multiLevelType w:val="multilevel"/>
    <w:tmpl w:val="286AD15E"/>
    <w:lvl w:ilvl="0">
      <w:start w:val="1"/>
      <w:numFmt w:val="bullet"/>
      <w:pStyle w:val="BulletLevel1"/>
      <w:lvlText w:val="•"/>
      <w:lvlJc w:val="left"/>
      <w:pPr>
        <w:ind w:left="360" w:hanging="360"/>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3A10FB5"/>
    <w:multiLevelType w:val="multilevel"/>
    <w:tmpl w:val="55389D10"/>
    <w:lvl w:ilvl="0">
      <w:start w:val="1"/>
      <w:numFmt w:val="decimal"/>
      <w:pStyle w:val="NumberedList-Level1"/>
      <w:lvlText w:val="%1."/>
      <w:lvlJc w:val="left"/>
      <w:pPr>
        <w:tabs>
          <w:tab w:val="num" w:pos="259"/>
        </w:tabs>
        <w:ind w:left="259" w:hanging="259"/>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17" w15:restartNumberingAfterBreak="0">
    <w:nsid w:val="6A8A7281"/>
    <w:multiLevelType w:val="hybridMultilevel"/>
    <w:tmpl w:val="031CC106"/>
    <w:lvl w:ilvl="0" w:tplc="8AB4B592">
      <w:numFmt w:val="bullet"/>
      <w:pStyle w:val="TableEndash8pt"/>
      <w:lvlText w:val="–"/>
      <w:lvlJc w:val="left"/>
      <w:pPr>
        <w:ind w:left="562" w:hanging="360"/>
      </w:pPr>
      <w:rPr>
        <w:rFonts w:ascii="MetricHPE Light" w:hAnsi="MetricHPE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16"/>
  </w:num>
  <w:num w:numId="2">
    <w:abstractNumId w:val="14"/>
  </w:num>
  <w:num w:numId="3">
    <w:abstractNumId w:val="11"/>
  </w:num>
  <w:num w:numId="4">
    <w:abstractNumId w:val="1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2"/>
  </w:num>
  <w:num w:numId="17">
    <w:abstractNumId w:val="18"/>
  </w:num>
  <w:num w:numId="18">
    <w:abstractNumId w:val="10"/>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embedTrueTypeFonts/>
  <w:saveSubsetFonts/>
  <w:hideSpellingErrors/>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EF2"/>
    <w:rsid w:val="000001BE"/>
    <w:rsid w:val="000009A0"/>
    <w:rsid w:val="00000AA1"/>
    <w:rsid w:val="00000CD5"/>
    <w:rsid w:val="00001924"/>
    <w:rsid w:val="000019A8"/>
    <w:rsid w:val="00002B7B"/>
    <w:rsid w:val="00003C83"/>
    <w:rsid w:val="00003D6C"/>
    <w:rsid w:val="00006355"/>
    <w:rsid w:val="00006885"/>
    <w:rsid w:val="000101A8"/>
    <w:rsid w:val="0001026E"/>
    <w:rsid w:val="00010CB3"/>
    <w:rsid w:val="00012748"/>
    <w:rsid w:val="00012F28"/>
    <w:rsid w:val="0001368B"/>
    <w:rsid w:val="00014208"/>
    <w:rsid w:val="00015EF5"/>
    <w:rsid w:val="0001689B"/>
    <w:rsid w:val="00016FEB"/>
    <w:rsid w:val="000176E4"/>
    <w:rsid w:val="00017D27"/>
    <w:rsid w:val="00017E34"/>
    <w:rsid w:val="000204E4"/>
    <w:rsid w:val="00021114"/>
    <w:rsid w:val="00021399"/>
    <w:rsid w:val="0002155D"/>
    <w:rsid w:val="00021623"/>
    <w:rsid w:val="00021665"/>
    <w:rsid w:val="000220ED"/>
    <w:rsid w:val="00022B19"/>
    <w:rsid w:val="0002325F"/>
    <w:rsid w:val="000237CA"/>
    <w:rsid w:val="000246CF"/>
    <w:rsid w:val="00024F72"/>
    <w:rsid w:val="00025A25"/>
    <w:rsid w:val="00026590"/>
    <w:rsid w:val="00026767"/>
    <w:rsid w:val="00026B02"/>
    <w:rsid w:val="000273A2"/>
    <w:rsid w:val="000273E8"/>
    <w:rsid w:val="00027C79"/>
    <w:rsid w:val="00027F04"/>
    <w:rsid w:val="000301D9"/>
    <w:rsid w:val="00030F77"/>
    <w:rsid w:val="00033E37"/>
    <w:rsid w:val="00033F4A"/>
    <w:rsid w:val="000342C4"/>
    <w:rsid w:val="00034630"/>
    <w:rsid w:val="00035ECF"/>
    <w:rsid w:val="00036BFD"/>
    <w:rsid w:val="000373F0"/>
    <w:rsid w:val="000375A8"/>
    <w:rsid w:val="00037FC8"/>
    <w:rsid w:val="00040CA5"/>
    <w:rsid w:val="00041069"/>
    <w:rsid w:val="00041A1C"/>
    <w:rsid w:val="00041B38"/>
    <w:rsid w:val="00041DA4"/>
    <w:rsid w:val="000421A1"/>
    <w:rsid w:val="00042B07"/>
    <w:rsid w:val="00042EC5"/>
    <w:rsid w:val="0004331B"/>
    <w:rsid w:val="00043452"/>
    <w:rsid w:val="000437D2"/>
    <w:rsid w:val="0004466F"/>
    <w:rsid w:val="00044FA4"/>
    <w:rsid w:val="00045200"/>
    <w:rsid w:val="00045494"/>
    <w:rsid w:val="00046502"/>
    <w:rsid w:val="00046BE7"/>
    <w:rsid w:val="00047841"/>
    <w:rsid w:val="00047858"/>
    <w:rsid w:val="00047C01"/>
    <w:rsid w:val="00047D3E"/>
    <w:rsid w:val="0005022F"/>
    <w:rsid w:val="000504C8"/>
    <w:rsid w:val="00051DD2"/>
    <w:rsid w:val="000527B2"/>
    <w:rsid w:val="00052ED1"/>
    <w:rsid w:val="00053765"/>
    <w:rsid w:val="00053B10"/>
    <w:rsid w:val="00054FFF"/>
    <w:rsid w:val="00055B9E"/>
    <w:rsid w:val="000561A7"/>
    <w:rsid w:val="00056946"/>
    <w:rsid w:val="00056D05"/>
    <w:rsid w:val="0005706F"/>
    <w:rsid w:val="000570F2"/>
    <w:rsid w:val="000573B6"/>
    <w:rsid w:val="00057A1C"/>
    <w:rsid w:val="00057DF8"/>
    <w:rsid w:val="0006032E"/>
    <w:rsid w:val="00061502"/>
    <w:rsid w:val="000615E7"/>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521A"/>
    <w:rsid w:val="0007531D"/>
    <w:rsid w:val="000757C4"/>
    <w:rsid w:val="00075847"/>
    <w:rsid w:val="00075D89"/>
    <w:rsid w:val="00076402"/>
    <w:rsid w:val="00076663"/>
    <w:rsid w:val="00077B5B"/>
    <w:rsid w:val="00080100"/>
    <w:rsid w:val="000804C6"/>
    <w:rsid w:val="00081580"/>
    <w:rsid w:val="0008233D"/>
    <w:rsid w:val="00082A6E"/>
    <w:rsid w:val="00083C14"/>
    <w:rsid w:val="00084647"/>
    <w:rsid w:val="000850F4"/>
    <w:rsid w:val="0008545A"/>
    <w:rsid w:val="0008580D"/>
    <w:rsid w:val="000866E0"/>
    <w:rsid w:val="00086FE4"/>
    <w:rsid w:val="00090822"/>
    <w:rsid w:val="00091085"/>
    <w:rsid w:val="000910EA"/>
    <w:rsid w:val="00091D63"/>
    <w:rsid w:val="000934B5"/>
    <w:rsid w:val="0009375A"/>
    <w:rsid w:val="00093A94"/>
    <w:rsid w:val="00093E60"/>
    <w:rsid w:val="00094769"/>
    <w:rsid w:val="000951AF"/>
    <w:rsid w:val="000952BD"/>
    <w:rsid w:val="00095D88"/>
    <w:rsid w:val="00096FC1"/>
    <w:rsid w:val="000970E4"/>
    <w:rsid w:val="000977CE"/>
    <w:rsid w:val="00097D9D"/>
    <w:rsid w:val="00097F69"/>
    <w:rsid w:val="000A034E"/>
    <w:rsid w:val="000A0A3E"/>
    <w:rsid w:val="000A1405"/>
    <w:rsid w:val="000A2632"/>
    <w:rsid w:val="000A2F3F"/>
    <w:rsid w:val="000A30AC"/>
    <w:rsid w:val="000A3A12"/>
    <w:rsid w:val="000A3B00"/>
    <w:rsid w:val="000A3C81"/>
    <w:rsid w:val="000A3D55"/>
    <w:rsid w:val="000A51CA"/>
    <w:rsid w:val="000A51F0"/>
    <w:rsid w:val="000A5567"/>
    <w:rsid w:val="000A5848"/>
    <w:rsid w:val="000A5FCC"/>
    <w:rsid w:val="000A62E2"/>
    <w:rsid w:val="000A64A3"/>
    <w:rsid w:val="000A6EC2"/>
    <w:rsid w:val="000A70A9"/>
    <w:rsid w:val="000A735D"/>
    <w:rsid w:val="000A7789"/>
    <w:rsid w:val="000B0B1B"/>
    <w:rsid w:val="000B19F2"/>
    <w:rsid w:val="000B1C42"/>
    <w:rsid w:val="000B21C5"/>
    <w:rsid w:val="000B24F7"/>
    <w:rsid w:val="000B36C8"/>
    <w:rsid w:val="000B3EB0"/>
    <w:rsid w:val="000B3ED4"/>
    <w:rsid w:val="000B3EFB"/>
    <w:rsid w:val="000B45E5"/>
    <w:rsid w:val="000B5CC1"/>
    <w:rsid w:val="000B5E6B"/>
    <w:rsid w:val="000B62BD"/>
    <w:rsid w:val="000B6BF2"/>
    <w:rsid w:val="000B79F6"/>
    <w:rsid w:val="000B7BE5"/>
    <w:rsid w:val="000B7E8C"/>
    <w:rsid w:val="000C002E"/>
    <w:rsid w:val="000C04E0"/>
    <w:rsid w:val="000C04E5"/>
    <w:rsid w:val="000C1054"/>
    <w:rsid w:val="000C15E2"/>
    <w:rsid w:val="000C1B34"/>
    <w:rsid w:val="000C22C4"/>
    <w:rsid w:val="000C33A1"/>
    <w:rsid w:val="000C3C35"/>
    <w:rsid w:val="000C443E"/>
    <w:rsid w:val="000C48ED"/>
    <w:rsid w:val="000C4C80"/>
    <w:rsid w:val="000C54B9"/>
    <w:rsid w:val="000C5A4A"/>
    <w:rsid w:val="000C5B77"/>
    <w:rsid w:val="000C66B3"/>
    <w:rsid w:val="000C698D"/>
    <w:rsid w:val="000C778A"/>
    <w:rsid w:val="000C7E95"/>
    <w:rsid w:val="000D043E"/>
    <w:rsid w:val="000D0DC4"/>
    <w:rsid w:val="000D1394"/>
    <w:rsid w:val="000D2162"/>
    <w:rsid w:val="000D289F"/>
    <w:rsid w:val="000D296A"/>
    <w:rsid w:val="000D3424"/>
    <w:rsid w:val="000D3458"/>
    <w:rsid w:val="000D4200"/>
    <w:rsid w:val="000D4349"/>
    <w:rsid w:val="000D461A"/>
    <w:rsid w:val="000D4944"/>
    <w:rsid w:val="000D4CB7"/>
    <w:rsid w:val="000D5CAE"/>
    <w:rsid w:val="000D6140"/>
    <w:rsid w:val="000D6650"/>
    <w:rsid w:val="000D74B7"/>
    <w:rsid w:val="000D7888"/>
    <w:rsid w:val="000E0CFA"/>
    <w:rsid w:val="000E0EE7"/>
    <w:rsid w:val="000E14EF"/>
    <w:rsid w:val="000E1B0A"/>
    <w:rsid w:val="000E242D"/>
    <w:rsid w:val="000E2BAC"/>
    <w:rsid w:val="000E3BFA"/>
    <w:rsid w:val="000E3DF2"/>
    <w:rsid w:val="000E442E"/>
    <w:rsid w:val="000E45F7"/>
    <w:rsid w:val="000E4EA9"/>
    <w:rsid w:val="000E5186"/>
    <w:rsid w:val="000E51A3"/>
    <w:rsid w:val="000E5251"/>
    <w:rsid w:val="000E5331"/>
    <w:rsid w:val="000E6A61"/>
    <w:rsid w:val="000F0B5D"/>
    <w:rsid w:val="000F0DD0"/>
    <w:rsid w:val="000F1379"/>
    <w:rsid w:val="000F178A"/>
    <w:rsid w:val="000F1A36"/>
    <w:rsid w:val="000F1D34"/>
    <w:rsid w:val="000F1DB9"/>
    <w:rsid w:val="000F20B2"/>
    <w:rsid w:val="000F2C7C"/>
    <w:rsid w:val="000F400F"/>
    <w:rsid w:val="000F483F"/>
    <w:rsid w:val="000F5D99"/>
    <w:rsid w:val="000F5FF7"/>
    <w:rsid w:val="000F67DA"/>
    <w:rsid w:val="000F6F83"/>
    <w:rsid w:val="000F7174"/>
    <w:rsid w:val="000F7FBF"/>
    <w:rsid w:val="001006EA"/>
    <w:rsid w:val="00100803"/>
    <w:rsid w:val="00101560"/>
    <w:rsid w:val="00101A25"/>
    <w:rsid w:val="00101B99"/>
    <w:rsid w:val="00102425"/>
    <w:rsid w:val="00103E16"/>
    <w:rsid w:val="001046F5"/>
    <w:rsid w:val="00104C26"/>
    <w:rsid w:val="00104E3D"/>
    <w:rsid w:val="00105591"/>
    <w:rsid w:val="0010655D"/>
    <w:rsid w:val="001066F2"/>
    <w:rsid w:val="00106891"/>
    <w:rsid w:val="0010778E"/>
    <w:rsid w:val="00110102"/>
    <w:rsid w:val="0011043F"/>
    <w:rsid w:val="00110968"/>
    <w:rsid w:val="00110BCB"/>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171C"/>
    <w:rsid w:val="00121C7B"/>
    <w:rsid w:val="00122006"/>
    <w:rsid w:val="00122120"/>
    <w:rsid w:val="0012247A"/>
    <w:rsid w:val="00122935"/>
    <w:rsid w:val="00122B6C"/>
    <w:rsid w:val="001231D1"/>
    <w:rsid w:val="00123A1C"/>
    <w:rsid w:val="00123D93"/>
    <w:rsid w:val="00123F31"/>
    <w:rsid w:val="0012432A"/>
    <w:rsid w:val="00124EBB"/>
    <w:rsid w:val="00125982"/>
    <w:rsid w:val="00125BAA"/>
    <w:rsid w:val="00126612"/>
    <w:rsid w:val="0012679A"/>
    <w:rsid w:val="00126DF8"/>
    <w:rsid w:val="00126E76"/>
    <w:rsid w:val="00127542"/>
    <w:rsid w:val="001275C7"/>
    <w:rsid w:val="001277DE"/>
    <w:rsid w:val="00130786"/>
    <w:rsid w:val="00130840"/>
    <w:rsid w:val="00130A8A"/>
    <w:rsid w:val="00131DFE"/>
    <w:rsid w:val="0013208E"/>
    <w:rsid w:val="00132EC4"/>
    <w:rsid w:val="00133C99"/>
    <w:rsid w:val="00134426"/>
    <w:rsid w:val="001354EE"/>
    <w:rsid w:val="00135517"/>
    <w:rsid w:val="00136505"/>
    <w:rsid w:val="00136EC8"/>
    <w:rsid w:val="00137772"/>
    <w:rsid w:val="00140843"/>
    <w:rsid w:val="0014084A"/>
    <w:rsid w:val="001408DA"/>
    <w:rsid w:val="00141E87"/>
    <w:rsid w:val="001425DA"/>
    <w:rsid w:val="001425E4"/>
    <w:rsid w:val="001439DF"/>
    <w:rsid w:val="00144223"/>
    <w:rsid w:val="00144630"/>
    <w:rsid w:val="0014488A"/>
    <w:rsid w:val="00145373"/>
    <w:rsid w:val="00145487"/>
    <w:rsid w:val="00145A93"/>
    <w:rsid w:val="001472D2"/>
    <w:rsid w:val="001506D3"/>
    <w:rsid w:val="00151A02"/>
    <w:rsid w:val="00151F9C"/>
    <w:rsid w:val="001523C2"/>
    <w:rsid w:val="0015242C"/>
    <w:rsid w:val="00153141"/>
    <w:rsid w:val="001534E1"/>
    <w:rsid w:val="00154417"/>
    <w:rsid w:val="0015492F"/>
    <w:rsid w:val="001552AA"/>
    <w:rsid w:val="00155D0B"/>
    <w:rsid w:val="00155FA8"/>
    <w:rsid w:val="00156179"/>
    <w:rsid w:val="00156B87"/>
    <w:rsid w:val="00160139"/>
    <w:rsid w:val="00160326"/>
    <w:rsid w:val="00161464"/>
    <w:rsid w:val="001614D5"/>
    <w:rsid w:val="00162FA7"/>
    <w:rsid w:val="00163AA6"/>
    <w:rsid w:val="00163C6D"/>
    <w:rsid w:val="00164541"/>
    <w:rsid w:val="00165E53"/>
    <w:rsid w:val="0016657A"/>
    <w:rsid w:val="00167CB7"/>
    <w:rsid w:val="00167EC2"/>
    <w:rsid w:val="00170CE8"/>
    <w:rsid w:val="00170F69"/>
    <w:rsid w:val="00170F8E"/>
    <w:rsid w:val="0017103F"/>
    <w:rsid w:val="0017139E"/>
    <w:rsid w:val="00171DBC"/>
    <w:rsid w:val="001722B1"/>
    <w:rsid w:val="001737E7"/>
    <w:rsid w:val="00173D6E"/>
    <w:rsid w:val="00174BD9"/>
    <w:rsid w:val="00174D0A"/>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A84"/>
    <w:rsid w:val="00187EFF"/>
    <w:rsid w:val="001902EB"/>
    <w:rsid w:val="0019088A"/>
    <w:rsid w:val="00190BCC"/>
    <w:rsid w:val="00190DD0"/>
    <w:rsid w:val="00191BEE"/>
    <w:rsid w:val="00192E55"/>
    <w:rsid w:val="00193432"/>
    <w:rsid w:val="00193ABB"/>
    <w:rsid w:val="00194042"/>
    <w:rsid w:val="00194A5F"/>
    <w:rsid w:val="00195A25"/>
    <w:rsid w:val="00195A69"/>
    <w:rsid w:val="00196813"/>
    <w:rsid w:val="0019722B"/>
    <w:rsid w:val="0019736E"/>
    <w:rsid w:val="001974F1"/>
    <w:rsid w:val="00197637"/>
    <w:rsid w:val="0019766C"/>
    <w:rsid w:val="00197DD8"/>
    <w:rsid w:val="001A059B"/>
    <w:rsid w:val="001A119B"/>
    <w:rsid w:val="001A12C3"/>
    <w:rsid w:val="001A1F89"/>
    <w:rsid w:val="001A2404"/>
    <w:rsid w:val="001A2F09"/>
    <w:rsid w:val="001A41AA"/>
    <w:rsid w:val="001A5299"/>
    <w:rsid w:val="001A531A"/>
    <w:rsid w:val="001A665D"/>
    <w:rsid w:val="001A679B"/>
    <w:rsid w:val="001A7686"/>
    <w:rsid w:val="001A7852"/>
    <w:rsid w:val="001A79D8"/>
    <w:rsid w:val="001A7E42"/>
    <w:rsid w:val="001A7E65"/>
    <w:rsid w:val="001B06C4"/>
    <w:rsid w:val="001B0757"/>
    <w:rsid w:val="001B0C51"/>
    <w:rsid w:val="001B0F78"/>
    <w:rsid w:val="001B1C5C"/>
    <w:rsid w:val="001B2153"/>
    <w:rsid w:val="001B2609"/>
    <w:rsid w:val="001B3C47"/>
    <w:rsid w:val="001B4A1E"/>
    <w:rsid w:val="001B4B29"/>
    <w:rsid w:val="001B552A"/>
    <w:rsid w:val="001B5677"/>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C82"/>
    <w:rsid w:val="001C333D"/>
    <w:rsid w:val="001C3B75"/>
    <w:rsid w:val="001C419E"/>
    <w:rsid w:val="001C4B3A"/>
    <w:rsid w:val="001C4BE8"/>
    <w:rsid w:val="001D0079"/>
    <w:rsid w:val="001D03C4"/>
    <w:rsid w:val="001D0D5C"/>
    <w:rsid w:val="001D1B62"/>
    <w:rsid w:val="001D1EDA"/>
    <w:rsid w:val="001D25A4"/>
    <w:rsid w:val="001D25C0"/>
    <w:rsid w:val="001D3C6C"/>
    <w:rsid w:val="001D544B"/>
    <w:rsid w:val="001D5B84"/>
    <w:rsid w:val="001D6453"/>
    <w:rsid w:val="001D6675"/>
    <w:rsid w:val="001D74D0"/>
    <w:rsid w:val="001D7EAF"/>
    <w:rsid w:val="001E002D"/>
    <w:rsid w:val="001E04BF"/>
    <w:rsid w:val="001E0724"/>
    <w:rsid w:val="001E072A"/>
    <w:rsid w:val="001E0902"/>
    <w:rsid w:val="001E1FE2"/>
    <w:rsid w:val="001E24DC"/>
    <w:rsid w:val="001E2C1F"/>
    <w:rsid w:val="001E3707"/>
    <w:rsid w:val="001E3C4A"/>
    <w:rsid w:val="001E4709"/>
    <w:rsid w:val="001E49E1"/>
    <w:rsid w:val="001E6108"/>
    <w:rsid w:val="001E6203"/>
    <w:rsid w:val="001E70B9"/>
    <w:rsid w:val="001E792B"/>
    <w:rsid w:val="001F129C"/>
    <w:rsid w:val="001F1839"/>
    <w:rsid w:val="001F1E24"/>
    <w:rsid w:val="001F1ED8"/>
    <w:rsid w:val="001F23E5"/>
    <w:rsid w:val="001F328C"/>
    <w:rsid w:val="001F3628"/>
    <w:rsid w:val="001F3C57"/>
    <w:rsid w:val="001F42E2"/>
    <w:rsid w:val="001F48FE"/>
    <w:rsid w:val="001F4A28"/>
    <w:rsid w:val="001F6B4D"/>
    <w:rsid w:val="001F6FA4"/>
    <w:rsid w:val="001F7381"/>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234"/>
    <w:rsid w:val="00214650"/>
    <w:rsid w:val="002148E4"/>
    <w:rsid w:val="00215732"/>
    <w:rsid w:val="00215F5A"/>
    <w:rsid w:val="00216182"/>
    <w:rsid w:val="002162CC"/>
    <w:rsid w:val="0021666E"/>
    <w:rsid w:val="002169C4"/>
    <w:rsid w:val="00216CB2"/>
    <w:rsid w:val="00216DA1"/>
    <w:rsid w:val="002203B1"/>
    <w:rsid w:val="002204B3"/>
    <w:rsid w:val="002233EC"/>
    <w:rsid w:val="00224225"/>
    <w:rsid w:val="002244D1"/>
    <w:rsid w:val="00224761"/>
    <w:rsid w:val="00225119"/>
    <w:rsid w:val="00225157"/>
    <w:rsid w:val="002259C3"/>
    <w:rsid w:val="002260E2"/>
    <w:rsid w:val="002272D8"/>
    <w:rsid w:val="002279BD"/>
    <w:rsid w:val="002279C4"/>
    <w:rsid w:val="00227D61"/>
    <w:rsid w:val="002302B1"/>
    <w:rsid w:val="002308C2"/>
    <w:rsid w:val="00230B6C"/>
    <w:rsid w:val="0023125A"/>
    <w:rsid w:val="0023217C"/>
    <w:rsid w:val="002324D5"/>
    <w:rsid w:val="002328A8"/>
    <w:rsid w:val="00232B1C"/>
    <w:rsid w:val="002337CE"/>
    <w:rsid w:val="00233EF3"/>
    <w:rsid w:val="00234962"/>
    <w:rsid w:val="00235D75"/>
    <w:rsid w:val="00235F29"/>
    <w:rsid w:val="002360B8"/>
    <w:rsid w:val="002372BF"/>
    <w:rsid w:val="0023774F"/>
    <w:rsid w:val="00240D02"/>
    <w:rsid w:val="002413E3"/>
    <w:rsid w:val="00241930"/>
    <w:rsid w:val="002423D5"/>
    <w:rsid w:val="00242563"/>
    <w:rsid w:val="00242632"/>
    <w:rsid w:val="00242B50"/>
    <w:rsid w:val="00244565"/>
    <w:rsid w:val="0024480C"/>
    <w:rsid w:val="00244900"/>
    <w:rsid w:val="00245062"/>
    <w:rsid w:val="002457E9"/>
    <w:rsid w:val="002458EF"/>
    <w:rsid w:val="00245964"/>
    <w:rsid w:val="00246049"/>
    <w:rsid w:val="00246ADF"/>
    <w:rsid w:val="002470EA"/>
    <w:rsid w:val="0024772B"/>
    <w:rsid w:val="002478DC"/>
    <w:rsid w:val="00247DAF"/>
    <w:rsid w:val="00247DD1"/>
    <w:rsid w:val="00247F93"/>
    <w:rsid w:val="00250137"/>
    <w:rsid w:val="0025081F"/>
    <w:rsid w:val="002508BA"/>
    <w:rsid w:val="00251881"/>
    <w:rsid w:val="002522A4"/>
    <w:rsid w:val="002533B8"/>
    <w:rsid w:val="002536A6"/>
    <w:rsid w:val="00253A15"/>
    <w:rsid w:val="0025464B"/>
    <w:rsid w:val="002548CE"/>
    <w:rsid w:val="00254CC6"/>
    <w:rsid w:val="0025649F"/>
    <w:rsid w:val="00256677"/>
    <w:rsid w:val="002566A3"/>
    <w:rsid w:val="00256E3B"/>
    <w:rsid w:val="0025711E"/>
    <w:rsid w:val="00257C61"/>
    <w:rsid w:val="00260703"/>
    <w:rsid w:val="002611EC"/>
    <w:rsid w:val="00261F18"/>
    <w:rsid w:val="0026226E"/>
    <w:rsid w:val="00262896"/>
    <w:rsid w:val="00262DB4"/>
    <w:rsid w:val="00262F77"/>
    <w:rsid w:val="00263991"/>
    <w:rsid w:val="00264831"/>
    <w:rsid w:val="0026537E"/>
    <w:rsid w:val="00265710"/>
    <w:rsid w:val="002662A8"/>
    <w:rsid w:val="00266623"/>
    <w:rsid w:val="002669E2"/>
    <w:rsid w:val="00270966"/>
    <w:rsid w:val="00271126"/>
    <w:rsid w:val="00271B8D"/>
    <w:rsid w:val="00271D7A"/>
    <w:rsid w:val="00271F29"/>
    <w:rsid w:val="0027248B"/>
    <w:rsid w:val="00273000"/>
    <w:rsid w:val="0027335D"/>
    <w:rsid w:val="00273862"/>
    <w:rsid w:val="00273EB4"/>
    <w:rsid w:val="002748C6"/>
    <w:rsid w:val="00274C7B"/>
    <w:rsid w:val="00275511"/>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861"/>
    <w:rsid w:val="00285E02"/>
    <w:rsid w:val="00285EB9"/>
    <w:rsid w:val="00290B13"/>
    <w:rsid w:val="00292090"/>
    <w:rsid w:val="00292C5C"/>
    <w:rsid w:val="002935D4"/>
    <w:rsid w:val="00293DB5"/>
    <w:rsid w:val="00296202"/>
    <w:rsid w:val="002977DF"/>
    <w:rsid w:val="002979F0"/>
    <w:rsid w:val="00297B32"/>
    <w:rsid w:val="00297BB0"/>
    <w:rsid w:val="00297BFD"/>
    <w:rsid w:val="002A1495"/>
    <w:rsid w:val="002A15F3"/>
    <w:rsid w:val="002A29C1"/>
    <w:rsid w:val="002A2C43"/>
    <w:rsid w:val="002A3676"/>
    <w:rsid w:val="002A4F2F"/>
    <w:rsid w:val="002A56DA"/>
    <w:rsid w:val="002A72C6"/>
    <w:rsid w:val="002B119B"/>
    <w:rsid w:val="002B1587"/>
    <w:rsid w:val="002B1F88"/>
    <w:rsid w:val="002B2205"/>
    <w:rsid w:val="002B290E"/>
    <w:rsid w:val="002B30C8"/>
    <w:rsid w:val="002B3328"/>
    <w:rsid w:val="002B33CC"/>
    <w:rsid w:val="002B493D"/>
    <w:rsid w:val="002B54BA"/>
    <w:rsid w:val="002B620B"/>
    <w:rsid w:val="002B6CBE"/>
    <w:rsid w:val="002B7183"/>
    <w:rsid w:val="002B7B5F"/>
    <w:rsid w:val="002B7D54"/>
    <w:rsid w:val="002C04A3"/>
    <w:rsid w:val="002C0951"/>
    <w:rsid w:val="002C0B62"/>
    <w:rsid w:val="002C0C4F"/>
    <w:rsid w:val="002C0C71"/>
    <w:rsid w:val="002C20E9"/>
    <w:rsid w:val="002C297B"/>
    <w:rsid w:val="002C29E8"/>
    <w:rsid w:val="002C2C3D"/>
    <w:rsid w:val="002C2C82"/>
    <w:rsid w:val="002C30D1"/>
    <w:rsid w:val="002C3343"/>
    <w:rsid w:val="002C43F1"/>
    <w:rsid w:val="002C4D3B"/>
    <w:rsid w:val="002C55BA"/>
    <w:rsid w:val="002C5D47"/>
    <w:rsid w:val="002C6C92"/>
    <w:rsid w:val="002C6EAC"/>
    <w:rsid w:val="002C7709"/>
    <w:rsid w:val="002C788B"/>
    <w:rsid w:val="002C7E51"/>
    <w:rsid w:val="002C7E8C"/>
    <w:rsid w:val="002D0DE5"/>
    <w:rsid w:val="002D25B3"/>
    <w:rsid w:val="002D2E20"/>
    <w:rsid w:val="002D34BD"/>
    <w:rsid w:val="002D359C"/>
    <w:rsid w:val="002D3656"/>
    <w:rsid w:val="002D3C73"/>
    <w:rsid w:val="002D404D"/>
    <w:rsid w:val="002D4672"/>
    <w:rsid w:val="002D4BFE"/>
    <w:rsid w:val="002D5A55"/>
    <w:rsid w:val="002D5FAC"/>
    <w:rsid w:val="002D5FF5"/>
    <w:rsid w:val="002D6E22"/>
    <w:rsid w:val="002D6F76"/>
    <w:rsid w:val="002D79CA"/>
    <w:rsid w:val="002D7CD6"/>
    <w:rsid w:val="002E0BA6"/>
    <w:rsid w:val="002E179B"/>
    <w:rsid w:val="002E2543"/>
    <w:rsid w:val="002E2B65"/>
    <w:rsid w:val="002E3B12"/>
    <w:rsid w:val="002E653F"/>
    <w:rsid w:val="002E6A4A"/>
    <w:rsid w:val="002E7374"/>
    <w:rsid w:val="002E762B"/>
    <w:rsid w:val="002E7A10"/>
    <w:rsid w:val="002F01F3"/>
    <w:rsid w:val="002F097D"/>
    <w:rsid w:val="002F0FD9"/>
    <w:rsid w:val="002F180C"/>
    <w:rsid w:val="002F3384"/>
    <w:rsid w:val="002F4A6A"/>
    <w:rsid w:val="002F4E22"/>
    <w:rsid w:val="002F5393"/>
    <w:rsid w:val="002F5AF5"/>
    <w:rsid w:val="002F616B"/>
    <w:rsid w:val="002F66B6"/>
    <w:rsid w:val="002F6EEB"/>
    <w:rsid w:val="002F7298"/>
    <w:rsid w:val="002F7B9D"/>
    <w:rsid w:val="002F7D05"/>
    <w:rsid w:val="002F7D6E"/>
    <w:rsid w:val="00300EB6"/>
    <w:rsid w:val="00300EDA"/>
    <w:rsid w:val="00301761"/>
    <w:rsid w:val="00303672"/>
    <w:rsid w:val="003038FA"/>
    <w:rsid w:val="00303F43"/>
    <w:rsid w:val="003048CB"/>
    <w:rsid w:val="00304D78"/>
    <w:rsid w:val="0030647C"/>
    <w:rsid w:val="003069D0"/>
    <w:rsid w:val="00307269"/>
    <w:rsid w:val="003075FA"/>
    <w:rsid w:val="00310F14"/>
    <w:rsid w:val="00311E7B"/>
    <w:rsid w:val="00313A17"/>
    <w:rsid w:val="00313D3B"/>
    <w:rsid w:val="0031426B"/>
    <w:rsid w:val="003143BF"/>
    <w:rsid w:val="0031540E"/>
    <w:rsid w:val="00315720"/>
    <w:rsid w:val="00315881"/>
    <w:rsid w:val="0031593B"/>
    <w:rsid w:val="00315EC8"/>
    <w:rsid w:val="003161E2"/>
    <w:rsid w:val="00316AE2"/>
    <w:rsid w:val="00316F57"/>
    <w:rsid w:val="00316FAA"/>
    <w:rsid w:val="0032049C"/>
    <w:rsid w:val="0032050C"/>
    <w:rsid w:val="00320C5B"/>
    <w:rsid w:val="00321F02"/>
    <w:rsid w:val="00321F12"/>
    <w:rsid w:val="0032240D"/>
    <w:rsid w:val="0032289B"/>
    <w:rsid w:val="00323A76"/>
    <w:rsid w:val="00324AEA"/>
    <w:rsid w:val="00325DE8"/>
    <w:rsid w:val="00326770"/>
    <w:rsid w:val="003272F8"/>
    <w:rsid w:val="00327879"/>
    <w:rsid w:val="003301E2"/>
    <w:rsid w:val="003305B2"/>
    <w:rsid w:val="003313E5"/>
    <w:rsid w:val="0033155C"/>
    <w:rsid w:val="0033174A"/>
    <w:rsid w:val="00332331"/>
    <w:rsid w:val="003325D8"/>
    <w:rsid w:val="00332A7F"/>
    <w:rsid w:val="00332C10"/>
    <w:rsid w:val="00333780"/>
    <w:rsid w:val="00333FBA"/>
    <w:rsid w:val="00335202"/>
    <w:rsid w:val="003358E8"/>
    <w:rsid w:val="00335DBD"/>
    <w:rsid w:val="00336530"/>
    <w:rsid w:val="00341E99"/>
    <w:rsid w:val="00342808"/>
    <w:rsid w:val="00342D01"/>
    <w:rsid w:val="00342D21"/>
    <w:rsid w:val="00343436"/>
    <w:rsid w:val="0034345B"/>
    <w:rsid w:val="003444C5"/>
    <w:rsid w:val="003446B6"/>
    <w:rsid w:val="00344708"/>
    <w:rsid w:val="003448D7"/>
    <w:rsid w:val="003451D9"/>
    <w:rsid w:val="00345420"/>
    <w:rsid w:val="00345470"/>
    <w:rsid w:val="00345CA7"/>
    <w:rsid w:val="00346146"/>
    <w:rsid w:val="00347171"/>
    <w:rsid w:val="00347838"/>
    <w:rsid w:val="003478D1"/>
    <w:rsid w:val="00347984"/>
    <w:rsid w:val="00350CBF"/>
    <w:rsid w:val="00350D99"/>
    <w:rsid w:val="003513C9"/>
    <w:rsid w:val="00351448"/>
    <w:rsid w:val="00352A54"/>
    <w:rsid w:val="0035359F"/>
    <w:rsid w:val="0035362A"/>
    <w:rsid w:val="0035390B"/>
    <w:rsid w:val="0035425D"/>
    <w:rsid w:val="00354BDA"/>
    <w:rsid w:val="00354E45"/>
    <w:rsid w:val="00354FDE"/>
    <w:rsid w:val="00355028"/>
    <w:rsid w:val="003571C9"/>
    <w:rsid w:val="003578AC"/>
    <w:rsid w:val="003602F4"/>
    <w:rsid w:val="003605C6"/>
    <w:rsid w:val="003606FC"/>
    <w:rsid w:val="00361852"/>
    <w:rsid w:val="00361C27"/>
    <w:rsid w:val="00363D9C"/>
    <w:rsid w:val="0036403E"/>
    <w:rsid w:val="0036491C"/>
    <w:rsid w:val="003649F6"/>
    <w:rsid w:val="00365237"/>
    <w:rsid w:val="00365954"/>
    <w:rsid w:val="00365E41"/>
    <w:rsid w:val="00365F60"/>
    <w:rsid w:val="003660E7"/>
    <w:rsid w:val="00366735"/>
    <w:rsid w:val="00367018"/>
    <w:rsid w:val="003674F3"/>
    <w:rsid w:val="00367665"/>
    <w:rsid w:val="00372777"/>
    <w:rsid w:val="00372B3E"/>
    <w:rsid w:val="00372C15"/>
    <w:rsid w:val="0037305E"/>
    <w:rsid w:val="00373597"/>
    <w:rsid w:val="003737D6"/>
    <w:rsid w:val="003739A4"/>
    <w:rsid w:val="0037400B"/>
    <w:rsid w:val="00374A80"/>
    <w:rsid w:val="00374AFD"/>
    <w:rsid w:val="00374B63"/>
    <w:rsid w:val="00374D81"/>
    <w:rsid w:val="003750AF"/>
    <w:rsid w:val="00375A75"/>
    <w:rsid w:val="00377975"/>
    <w:rsid w:val="003779BE"/>
    <w:rsid w:val="0038037E"/>
    <w:rsid w:val="003808F3"/>
    <w:rsid w:val="00380BF6"/>
    <w:rsid w:val="00381721"/>
    <w:rsid w:val="00381A6D"/>
    <w:rsid w:val="00382B88"/>
    <w:rsid w:val="00382E1A"/>
    <w:rsid w:val="0038376D"/>
    <w:rsid w:val="003837F8"/>
    <w:rsid w:val="00383B1E"/>
    <w:rsid w:val="00383C75"/>
    <w:rsid w:val="00384113"/>
    <w:rsid w:val="00384225"/>
    <w:rsid w:val="003844BE"/>
    <w:rsid w:val="0038489E"/>
    <w:rsid w:val="00384B1C"/>
    <w:rsid w:val="00385B57"/>
    <w:rsid w:val="00385BE4"/>
    <w:rsid w:val="00385DC4"/>
    <w:rsid w:val="00385E8E"/>
    <w:rsid w:val="0038713B"/>
    <w:rsid w:val="003877DE"/>
    <w:rsid w:val="00387901"/>
    <w:rsid w:val="003879DA"/>
    <w:rsid w:val="00387B7A"/>
    <w:rsid w:val="00387CDE"/>
    <w:rsid w:val="003901F6"/>
    <w:rsid w:val="00390D61"/>
    <w:rsid w:val="0039127E"/>
    <w:rsid w:val="00391DCD"/>
    <w:rsid w:val="003921E0"/>
    <w:rsid w:val="003922A2"/>
    <w:rsid w:val="0039286A"/>
    <w:rsid w:val="00392925"/>
    <w:rsid w:val="00393A28"/>
    <w:rsid w:val="00393E2F"/>
    <w:rsid w:val="00394507"/>
    <w:rsid w:val="0039475C"/>
    <w:rsid w:val="00394876"/>
    <w:rsid w:val="00395203"/>
    <w:rsid w:val="00395864"/>
    <w:rsid w:val="00395B32"/>
    <w:rsid w:val="003961BA"/>
    <w:rsid w:val="003967C2"/>
    <w:rsid w:val="00396FE0"/>
    <w:rsid w:val="00397E58"/>
    <w:rsid w:val="003A06EF"/>
    <w:rsid w:val="003A0CEE"/>
    <w:rsid w:val="003A13AC"/>
    <w:rsid w:val="003A2A3E"/>
    <w:rsid w:val="003A2CBA"/>
    <w:rsid w:val="003A378F"/>
    <w:rsid w:val="003A396E"/>
    <w:rsid w:val="003A480C"/>
    <w:rsid w:val="003A5063"/>
    <w:rsid w:val="003A5455"/>
    <w:rsid w:val="003A5A49"/>
    <w:rsid w:val="003A6B75"/>
    <w:rsid w:val="003A707F"/>
    <w:rsid w:val="003B0938"/>
    <w:rsid w:val="003B188D"/>
    <w:rsid w:val="003B1A8A"/>
    <w:rsid w:val="003B2446"/>
    <w:rsid w:val="003B2B5F"/>
    <w:rsid w:val="003B2E99"/>
    <w:rsid w:val="003B407E"/>
    <w:rsid w:val="003B514A"/>
    <w:rsid w:val="003B647C"/>
    <w:rsid w:val="003B668C"/>
    <w:rsid w:val="003B7536"/>
    <w:rsid w:val="003C00E2"/>
    <w:rsid w:val="003C13C6"/>
    <w:rsid w:val="003C15C8"/>
    <w:rsid w:val="003C16B9"/>
    <w:rsid w:val="003C1AE2"/>
    <w:rsid w:val="003C26CF"/>
    <w:rsid w:val="003C2AF7"/>
    <w:rsid w:val="003C3653"/>
    <w:rsid w:val="003C49EC"/>
    <w:rsid w:val="003C4A37"/>
    <w:rsid w:val="003C4D6A"/>
    <w:rsid w:val="003C5509"/>
    <w:rsid w:val="003C5D86"/>
    <w:rsid w:val="003C7A0C"/>
    <w:rsid w:val="003D0344"/>
    <w:rsid w:val="003D0700"/>
    <w:rsid w:val="003D0F84"/>
    <w:rsid w:val="003D111A"/>
    <w:rsid w:val="003D2904"/>
    <w:rsid w:val="003D2C32"/>
    <w:rsid w:val="003D31A2"/>
    <w:rsid w:val="003D3520"/>
    <w:rsid w:val="003D4018"/>
    <w:rsid w:val="003D4391"/>
    <w:rsid w:val="003D58BC"/>
    <w:rsid w:val="003D62CE"/>
    <w:rsid w:val="003D6EAA"/>
    <w:rsid w:val="003D72D9"/>
    <w:rsid w:val="003D7BB0"/>
    <w:rsid w:val="003D7C1B"/>
    <w:rsid w:val="003E1DA6"/>
    <w:rsid w:val="003E26C0"/>
    <w:rsid w:val="003E2725"/>
    <w:rsid w:val="003E3399"/>
    <w:rsid w:val="003E4908"/>
    <w:rsid w:val="003E6041"/>
    <w:rsid w:val="003E6913"/>
    <w:rsid w:val="003E6938"/>
    <w:rsid w:val="003F0949"/>
    <w:rsid w:val="003F0C4B"/>
    <w:rsid w:val="003F0C9C"/>
    <w:rsid w:val="003F1627"/>
    <w:rsid w:val="003F2BCF"/>
    <w:rsid w:val="003F30FC"/>
    <w:rsid w:val="003F3C3A"/>
    <w:rsid w:val="003F3C9F"/>
    <w:rsid w:val="003F4D74"/>
    <w:rsid w:val="003F5320"/>
    <w:rsid w:val="003F57D1"/>
    <w:rsid w:val="003F5C3D"/>
    <w:rsid w:val="003F65C3"/>
    <w:rsid w:val="003F660E"/>
    <w:rsid w:val="003F696C"/>
    <w:rsid w:val="003F6A51"/>
    <w:rsid w:val="003F758B"/>
    <w:rsid w:val="0040017E"/>
    <w:rsid w:val="0040096E"/>
    <w:rsid w:val="0040139C"/>
    <w:rsid w:val="004018E7"/>
    <w:rsid w:val="00401E83"/>
    <w:rsid w:val="00402322"/>
    <w:rsid w:val="0040234F"/>
    <w:rsid w:val="004026E0"/>
    <w:rsid w:val="00402747"/>
    <w:rsid w:val="004027EB"/>
    <w:rsid w:val="004032ED"/>
    <w:rsid w:val="004036ED"/>
    <w:rsid w:val="00403E8F"/>
    <w:rsid w:val="00404AE8"/>
    <w:rsid w:val="00404F7B"/>
    <w:rsid w:val="004057B2"/>
    <w:rsid w:val="004057CF"/>
    <w:rsid w:val="00405ADA"/>
    <w:rsid w:val="00406534"/>
    <w:rsid w:val="004100B2"/>
    <w:rsid w:val="00410175"/>
    <w:rsid w:val="004107EE"/>
    <w:rsid w:val="0041124A"/>
    <w:rsid w:val="00411D27"/>
    <w:rsid w:val="00412689"/>
    <w:rsid w:val="0041289F"/>
    <w:rsid w:val="00412ED9"/>
    <w:rsid w:val="004130FE"/>
    <w:rsid w:val="00413117"/>
    <w:rsid w:val="00413730"/>
    <w:rsid w:val="00413A8F"/>
    <w:rsid w:val="004148DE"/>
    <w:rsid w:val="004158FE"/>
    <w:rsid w:val="00415933"/>
    <w:rsid w:val="00415F17"/>
    <w:rsid w:val="00416147"/>
    <w:rsid w:val="004162DE"/>
    <w:rsid w:val="00417059"/>
    <w:rsid w:val="00417CFE"/>
    <w:rsid w:val="00417D96"/>
    <w:rsid w:val="0042066A"/>
    <w:rsid w:val="00420B36"/>
    <w:rsid w:val="00420BB2"/>
    <w:rsid w:val="00420DE8"/>
    <w:rsid w:val="00420FCE"/>
    <w:rsid w:val="004212C8"/>
    <w:rsid w:val="004214A8"/>
    <w:rsid w:val="00421B73"/>
    <w:rsid w:val="00421FDE"/>
    <w:rsid w:val="0042257F"/>
    <w:rsid w:val="00422745"/>
    <w:rsid w:val="00423317"/>
    <w:rsid w:val="00423B44"/>
    <w:rsid w:val="00424359"/>
    <w:rsid w:val="00424D62"/>
    <w:rsid w:val="00424F3D"/>
    <w:rsid w:val="00427E49"/>
    <w:rsid w:val="00430153"/>
    <w:rsid w:val="004311D5"/>
    <w:rsid w:val="004324C1"/>
    <w:rsid w:val="004330CB"/>
    <w:rsid w:val="00433B3C"/>
    <w:rsid w:val="004348C4"/>
    <w:rsid w:val="00434B11"/>
    <w:rsid w:val="00436552"/>
    <w:rsid w:val="0043668C"/>
    <w:rsid w:val="004371F8"/>
    <w:rsid w:val="00437676"/>
    <w:rsid w:val="0043767A"/>
    <w:rsid w:val="0043785A"/>
    <w:rsid w:val="00440242"/>
    <w:rsid w:val="00440BE9"/>
    <w:rsid w:val="00441B18"/>
    <w:rsid w:val="00441C8E"/>
    <w:rsid w:val="00441CE0"/>
    <w:rsid w:val="00442774"/>
    <w:rsid w:val="00442D73"/>
    <w:rsid w:val="0044376A"/>
    <w:rsid w:val="0044402D"/>
    <w:rsid w:val="0044448F"/>
    <w:rsid w:val="0044517E"/>
    <w:rsid w:val="00445CAC"/>
    <w:rsid w:val="004463F8"/>
    <w:rsid w:val="00446A9C"/>
    <w:rsid w:val="004473E6"/>
    <w:rsid w:val="0045081F"/>
    <w:rsid w:val="00450959"/>
    <w:rsid w:val="00450D05"/>
    <w:rsid w:val="00450DD7"/>
    <w:rsid w:val="0045280F"/>
    <w:rsid w:val="00452D3D"/>
    <w:rsid w:val="00452F9A"/>
    <w:rsid w:val="004535EF"/>
    <w:rsid w:val="004541D2"/>
    <w:rsid w:val="0045436E"/>
    <w:rsid w:val="0045446B"/>
    <w:rsid w:val="00454617"/>
    <w:rsid w:val="004546E1"/>
    <w:rsid w:val="00454943"/>
    <w:rsid w:val="00455561"/>
    <w:rsid w:val="00455897"/>
    <w:rsid w:val="00456D0B"/>
    <w:rsid w:val="00456E0B"/>
    <w:rsid w:val="0045708B"/>
    <w:rsid w:val="00457165"/>
    <w:rsid w:val="00457E69"/>
    <w:rsid w:val="00460E65"/>
    <w:rsid w:val="0046175E"/>
    <w:rsid w:val="00461947"/>
    <w:rsid w:val="00462035"/>
    <w:rsid w:val="0046267D"/>
    <w:rsid w:val="00463283"/>
    <w:rsid w:val="0046352B"/>
    <w:rsid w:val="00463F8C"/>
    <w:rsid w:val="00463FEF"/>
    <w:rsid w:val="004646C7"/>
    <w:rsid w:val="004646F9"/>
    <w:rsid w:val="004648EF"/>
    <w:rsid w:val="004649E3"/>
    <w:rsid w:val="00465428"/>
    <w:rsid w:val="00465591"/>
    <w:rsid w:val="0046573D"/>
    <w:rsid w:val="00465A9A"/>
    <w:rsid w:val="00466341"/>
    <w:rsid w:val="00466C91"/>
    <w:rsid w:val="004676D2"/>
    <w:rsid w:val="004677BC"/>
    <w:rsid w:val="004702A0"/>
    <w:rsid w:val="00470380"/>
    <w:rsid w:val="00471629"/>
    <w:rsid w:val="00471711"/>
    <w:rsid w:val="00471C57"/>
    <w:rsid w:val="00471EDD"/>
    <w:rsid w:val="00472490"/>
    <w:rsid w:val="004724C3"/>
    <w:rsid w:val="00472884"/>
    <w:rsid w:val="0047450B"/>
    <w:rsid w:val="00475883"/>
    <w:rsid w:val="00476A80"/>
    <w:rsid w:val="00476B9D"/>
    <w:rsid w:val="00477F20"/>
    <w:rsid w:val="004804D2"/>
    <w:rsid w:val="0048141D"/>
    <w:rsid w:val="00482E73"/>
    <w:rsid w:val="00483536"/>
    <w:rsid w:val="00484093"/>
    <w:rsid w:val="004853E9"/>
    <w:rsid w:val="00485A43"/>
    <w:rsid w:val="00485EA5"/>
    <w:rsid w:val="00486452"/>
    <w:rsid w:val="0048690C"/>
    <w:rsid w:val="00487D64"/>
    <w:rsid w:val="0049037B"/>
    <w:rsid w:val="004905DC"/>
    <w:rsid w:val="004908D6"/>
    <w:rsid w:val="004909C1"/>
    <w:rsid w:val="00491E72"/>
    <w:rsid w:val="0049356F"/>
    <w:rsid w:val="00493B3F"/>
    <w:rsid w:val="00493E00"/>
    <w:rsid w:val="004942BB"/>
    <w:rsid w:val="004959F6"/>
    <w:rsid w:val="0049634B"/>
    <w:rsid w:val="00497191"/>
    <w:rsid w:val="004972BB"/>
    <w:rsid w:val="00497314"/>
    <w:rsid w:val="00497B5F"/>
    <w:rsid w:val="00497BFA"/>
    <w:rsid w:val="00497FB4"/>
    <w:rsid w:val="004A09B3"/>
    <w:rsid w:val="004A186E"/>
    <w:rsid w:val="004A2530"/>
    <w:rsid w:val="004A294A"/>
    <w:rsid w:val="004A4062"/>
    <w:rsid w:val="004A416E"/>
    <w:rsid w:val="004A42A1"/>
    <w:rsid w:val="004A4C30"/>
    <w:rsid w:val="004A51B2"/>
    <w:rsid w:val="004A56F4"/>
    <w:rsid w:val="004A6222"/>
    <w:rsid w:val="004A6613"/>
    <w:rsid w:val="004A71E7"/>
    <w:rsid w:val="004A79EF"/>
    <w:rsid w:val="004B0BB1"/>
    <w:rsid w:val="004B0EFD"/>
    <w:rsid w:val="004B109F"/>
    <w:rsid w:val="004B177B"/>
    <w:rsid w:val="004B280F"/>
    <w:rsid w:val="004B2C4E"/>
    <w:rsid w:val="004B356A"/>
    <w:rsid w:val="004B3BEB"/>
    <w:rsid w:val="004B5C6B"/>
    <w:rsid w:val="004B6508"/>
    <w:rsid w:val="004B6EA5"/>
    <w:rsid w:val="004B7058"/>
    <w:rsid w:val="004B7569"/>
    <w:rsid w:val="004B780E"/>
    <w:rsid w:val="004C012E"/>
    <w:rsid w:val="004C02FC"/>
    <w:rsid w:val="004C141E"/>
    <w:rsid w:val="004C14BF"/>
    <w:rsid w:val="004C3E5F"/>
    <w:rsid w:val="004C3E9E"/>
    <w:rsid w:val="004C4063"/>
    <w:rsid w:val="004C4126"/>
    <w:rsid w:val="004C55F9"/>
    <w:rsid w:val="004C5B90"/>
    <w:rsid w:val="004C611B"/>
    <w:rsid w:val="004C644B"/>
    <w:rsid w:val="004C6745"/>
    <w:rsid w:val="004C6E5B"/>
    <w:rsid w:val="004C7120"/>
    <w:rsid w:val="004C767E"/>
    <w:rsid w:val="004C7683"/>
    <w:rsid w:val="004C7F3A"/>
    <w:rsid w:val="004D1420"/>
    <w:rsid w:val="004D1654"/>
    <w:rsid w:val="004D1BB7"/>
    <w:rsid w:val="004D23DA"/>
    <w:rsid w:val="004D3CD7"/>
    <w:rsid w:val="004D3D76"/>
    <w:rsid w:val="004D4669"/>
    <w:rsid w:val="004D4868"/>
    <w:rsid w:val="004D499F"/>
    <w:rsid w:val="004D52D4"/>
    <w:rsid w:val="004D57B0"/>
    <w:rsid w:val="004D58DF"/>
    <w:rsid w:val="004D5FD6"/>
    <w:rsid w:val="004D6153"/>
    <w:rsid w:val="004D6492"/>
    <w:rsid w:val="004D667B"/>
    <w:rsid w:val="004D71DB"/>
    <w:rsid w:val="004D7253"/>
    <w:rsid w:val="004D73F0"/>
    <w:rsid w:val="004D7447"/>
    <w:rsid w:val="004D76E5"/>
    <w:rsid w:val="004D7D43"/>
    <w:rsid w:val="004E06AB"/>
    <w:rsid w:val="004E1163"/>
    <w:rsid w:val="004E1325"/>
    <w:rsid w:val="004E15FA"/>
    <w:rsid w:val="004E1F82"/>
    <w:rsid w:val="004E2E69"/>
    <w:rsid w:val="004E2EAF"/>
    <w:rsid w:val="004E3CFC"/>
    <w:rsid w:val="004E443D"/>
    <w:rsid w:val="004E44FB"/>
    <w:rsid w:val="004E4CD9"/>
    <w:rsid w:val="004E637C"/>
    <w:rsid w:val="004E6424"/>
    <w:rsid w:val="004E64A8"/>
    <w:rsid w:val="004E670E"/>
    <w:rsid w:val="004E7168"/>
    <w:rsid w:val="004F0083"/>
    <w:rsid w:val="004F02C5"/>
    <w:rsid w:val="004F0B3A"/>
    <w:rsid w:val="004F0C2D"/>
    <w:rsid w:val="004F0F54"/>
    <w:rsid w:val="004F1366"/>
    <w:rsid w:val="004F1650"/>
    <w:rsid w:val="004F2939"/>
    <w:rsid w:val="004F2E20"/>
    <w:rsid w:val="004F3044"/>
    <w:rsid w:val="004F3450"/>
    <w:rsid w:val="004F4241"/>
    <w:rsid w:val="004F4725"/>
    <w:rsid w:val="004F4979"/>
    <w:rsid w:val="004F4EBF"/>
    <w:rsid w:val="004F52AD"/>
    <w:rsid w:val="004F5930"/>
    <w:rsid w:val="004F5C2F"/>
    <w:rsid w:val="004F6AA9"/>
    <w:rsid w:val="004F74AE"/>
    <w:rsid w:val="004F76A4"/>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10E2D"/>
    <w:rsid w:val="00510F20"/>
    <w:rsid w:val="00510FBA"/>
    <w:rsid w:val="0051136E"/>
    <w:rsid w:val="00512D59"/>
    <w:rsid w:val="005136BE"/>
    <w:rsid w:val="005139C3"/>
    <w:rsid w:val="00515857"/>
    <w:rsid w:val="00515BC2"/>
    <w:rsid w:val="00517468"/>
    <w:rsid w:val="00517BDB"/>
    <w:rsid w:val="00520376"/>
    <w:rsid w:val="0052094B"/>
    <w:rsid w:val="00520E37"/>
    <w:rsid w:val="005210CE"/>
    <w:rsid w:val="00521C6D"/>
    <w:rsid w:val="00523601"/>
    <w:rsid w:val="0052390C"/>
    <w:rsid w:val="00523E10"/>
    <w:rsid w:val="0052402F"/>
    <w:rsid w:val="00524169"/>
    <w:rsid w:val="00524C6B"/>
    <w:rsid w:val="005252E5"/>
    <w:rsid w:val="00525868"/>
    <w:rsid w:val="00525C12"/>
    <w:rsid w:val="00526626"/>
    <w:rsid w:val="00526884"/>
    <w:rsid w:val="00526FFF"/>
    <w:rsid w:val="00527019"/>
    <w:rsid w:val="0052731A"/>
    <w:rsid w:val="005273E5"/>
    <w:rsid w:val="00527F8D"/>
    <w:rsid w:val="00530A35"/>
    <w:rsid w:val="00531355"/>
    <w:rsid w:val="0053153F"/>
    <w:rsid w:val="005317E0"/>
    <w:rsid w:val="00532020"/>
    <w:rsid w:val="00532935"/>
    <w:rsid w:val="00533A46"/>
    <w:rsid w:val="00533BB8"/>
    <w:rsid w:val="005340A8"/>
    <w:rsid w:val="00534B41"/>
    <w:rsid w:val="005358AB"/>
    <w:rsid w:val="00535BDA"/>
    <w:rsid w:val="00536060"/>
    <w:rsid w:val="00536517"/>
    <w:rsid w:val="00536C03"/>
    <w:rsid w:val="00537522"/>
    <w:rsid w:val="00537684"/>
    <w:rsid w:val="00537B47"/>
    <w:rsid w:val="00540D83"/>
    <w:rsid w:val="005418EE"/>
    <w:rsid w:val="00542198"/>
    <w:rsid w:val="00542FD5"/>
    <w:rsid w:val="00543774"/>
    <w:rsid w:val="00544387"/>
    <w:rsid w:val="00544637"/>
    <w:rsid w:val="00544658"/>
    <w:rsid w:val="005446F4"/>
    <w:rsid w:val="00545EA2"/>
    <w:rsid w:val="00546740"/>
    <w:rsid w:val="005508EB"/>
    <w:rsid w:val="00550BBD"/>
    <w:rsid w:val="00550E24"/>
    <w:rsid w:val="005511D6"/>
    <w:rsid w:val="005515AC"/>
    <w:rsid w:val="0055236C"/>
    <w:rsid w:val="005527A2"/>
    <w:rsid w:val="005529F4"/>
    <w:rsid w:val="00552A43"/>
    <w:rsid w:val="00553994"/>
    <w:rsid w:val="00553AA7"/>
    <w:rsid w:val="00554817"/>
    <w:rsid w:val="00554C5A"/>
    <w:rsid w:val="00554E16"/>
    <w:rsid w:val="00556B62"/>
    <w:rsid w:val="00556BE6"/>
    <w:rsid w:val="0055725F"/>
    <w:rsid w:val="005602DA"/>
    <w:rsid w:val="00560AB5"/>
    <w:rsid w:val="00560AD9"/>
    <w:rsid w:val="0056102E"/>
    <w:rsid w:val="0056182A"/>
    <w:rsid w:val="00561960"/>
    <w:rsid w:val="005638AF"/>
    <w:rsid w:val="005645A5"/>
    <w:rsid w:val="005649A6"/>
    <w:rsid w:val="0056540F"/>
    <w:rsid w:val="005655C5"/>
    <w:rsid w:val="00565CB2"/>
    <w:rsid w:val="00566208"/>
    <w:rsid w:val="00566DA6"/>
    <w:rsid w:val="005677DE"/>
    <w:rsid w:val="005704A7"/>
    <w:rsid w:val="00570B8A"/>
    <w:rsid w:val="00571037"/>
    <w:rsid w:val="00571049"/>
    <w:rsid w:val="00571AE5"/>
    <w:rsid w:val="0057269A"/>
    <w:rsid w:val="00572717"/>
    <w:rsid w:val="00572C92"/>
    <w:rsid w:val="005747F0"/>
    <w:rsid w:val="00574C1C"/>
    <w:rsid w:val="00575564"/>
    <w:rsid w:val="005768AE"/>
    <w:rsid w:val="00577D4B"/>
    <w:rsid w:val="00580207"/>
    <w:rsid w:val="0058095B"/>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71C0"/>
    <w:rsid w:val="0059020A"/>
    <w:rsid w:val="005913DE"/>
    <w:rsid w:val="005922F6"/>
    <w:rsid w:val="005937C8"/>
    <w:rsid w:val="00593F19"/>
    <w:rsid w:val="005941BC"/>
    <w:rsid w:val="005946BF"/>
    <w:rsid w:val="005949CE"/>
    <w:rsid w:val="00595FCC"/>
    <w:rsid w:val="0059664F"/>
    <w:rsid w:val="00596669"/>
    <w:rsid w:val="00596720"/>
    <w:rsid w:val="00596918"/>
    <w:rsid w:val="00596ED0"/>
    <w:rsid w:val="00597092"/>
    <w:rsid w:val="005A00E4"/>
    <w:rsid w:val="005A0F28"/>
    <w:rsid w:val="005A128C"/>
    <w:rsid w:val="005A13CB"/>
    <w:rsid w:val="005A13CE"/>
    <w:rsid w:val="005A1609"/>
    <w:rsid w:val="005A1A60"/>
    <w:rsid w:val="005A1FB4"/>
    <w:rsid w:val="005A21F1"/>
    <w:rsid w:val="005A2C6D"/>
    <w:rsid w:val="005A33ED"/>
    <w:rsid w:val="005A37E6"/>
    <w:rsid w:val="005A3C3A"/>
    <w:rsid w:val="005A3EF0"/>
    <w:rsid w:val="005A3FAB"/>
    <w:rsid w:val="005A440C"/>
    <w:rsid w:val="005A4482"/>
    <w:rsid w:val="005A4B18"/>
    <w:rsid w:val="005A4FBF"/>
    <w:rsid w:val="005A5430"/>
    <w:rsid w:val="005A57F8"/>
    <w:rsid w:val="005A5A46"/>
    <w:rsid w:val="005A5DFA"/>
    <w:rsid w:val="005A6D31"/>
    <w:rsid w:val="005A736A"/>
    <w:rsid w:val="005A7794"/>
    <w:rsid w:val="005A7B02"/>
    <w:rsid w:val="005A7B77"/>
    <w:rsid w:val="005A7FE9"/>
    <w:rsid w:val="005B050B"/>
    <w:rsid w:val="005B10B9"/>
    <w:rsid w:val="005B208A"/>
    <w:rsid w:val="005B3672"/>
    <w:rsid w:val="005B4356"/>
    <w:rsid w:val="005B44F5"/>
    <w:rsid w:val="005B4C83"/>
    <w:rsid w:val="005B52F4"/>
    <w:rsid w:val="005B5A08"/>
    <w:rsid w:val="005B7318"/>
    <w:rsid w:val="005B76FA"/>
    <w:rsid w:val="005C012F"/>
    <w:rsid w:val="005C02E3"/>
    <w:rsid w:val="005C04E9"/>
    <w:rsid w:val="005C05A3"/>
    <w:rsid w:val="005C0C74"/>
    <w:rsid w:val="005C1033"/>
    <w:rsid w:val="005C1DE6"/>
    <w:rsid w:val="005C1E77"/>
    <w:rsid w:val="005C1EE6"/>
    <w:rsid w:val="005C208A"/>
    <w:rsid w:val="005C30C2"/>
    <w:rsid w:val="005C346E"/>
    <w:rsid w:val="005C3BB6"/>
    <w:rsid w:val="005C3C89"/>
    <w:rsid w:val="005C41B9"/>
    <w:rsid w:val="005C53BA"/>
    <w:rsid w:val="005C59E5"/>
    <w:rsid w:val="005C5EA5"/>
    <w:rsid w:val="005C6254"/>
    <w:rsid w:val="005C6401"/>
    <w:rsid w:val="005C6811"/>
    <w:rsid w:val="005C6984"/>
    <w:rsid w:val="005C780C"/>
    <w:rsid w:val="005C7865"/>
    <w:rsid w:val="005D02F8"/>
    <w:rsid w:val="005D084B"/>
    <w:rsid w:val="005D1359"/>
    <w:rsid w:val="005D1D2F"/>
    <w:rsid w:val="005D44B5"/>
    <w:rsid w:val="005D589B"/>
    <w:rsid w:val="005D726E"/>
    <w:rsid w:val="005D72B1"/>
    <w:rsid w:val="005D7406"/>
    <w:rsid w:val="005D7935"/>
    <w:rsid w:val="005E0C08"/>
    <w:rsid w:val="005E14A4"/>
    <w:rsid w:val="005E1D43"/>
    <w:rsid w:val="005E28C9"/>
    <w:rsid w:val="005E3D60"/>
    <w:rsid w:val="005E4A94"/>
    <w:rsid w:val="005E4B58"/>
    <w:rsid w:val="005E55F2"/>
    <w:rsid w:val="005E6993"/>
    <w:rsid w:val="005E71D8"/>
    <w:rsid w:val="005E7D96"/>
    <w:rsid w:val="005F0907"/>
    <w:rsid w:val="005F092A"/>
    <w:rsid w:val="005F0AE8"/>
    <w:rsid w:val="005F0FB5"/>
    <w:rsid w:val="005F17B1"/>
    <w:rsid w:val="005F26C8"/>
    <w:rsid w:val="005F285C"/>
    <w:rsid w:val="005F28EE"/>
    <w:rsid w:val="005F2950"/>
    <w:rsid w:val="005F2C25"/>
    <w:rsid w:val="005F3939"/>
    <w:rsid w:val="005F43A6"/>
    <w:rsid w:val="005F4570"/>
    <w:rsid w:val="005F4650"/>
    <w:rsid w:val="005F504E"/>
    <w:rsid w:val="005F5707"/>
    <w:rsid w:val="005F58C5"/>
    <w:rsid w:val="005F5995"/>
    <w:rsid w:val="005F5DDD"/>
    <w:rsid w:val="005F6122"/>
    <w:rsid w:val="005F648F"/>
    <w:rsid w:val="005F68D7"/>
    <w:rsid w:val="005F7101"/>
    <w:rsid w:val="005F7145"/>
    <w:rsid w:val="005F7A19"/>
    <w:rsid w:val="0060044E"/>
    <w:rsid w:val="00601678"/>
    <w:rsid w:val="00601E58"/>
    <w:rsid w:val="00605FFC"/>
    <w:rsid w:val="006064E3"/>
    <w:rsid w:val="0060663A"/>
    <w:rsid w:val="00606906"/>
    <w:rsid w:val="006074B6"/>
    <w:rsid w:val="006075D1"/>
    <w:rsid w:val="00607A36"/>
    <w:rsid w:val="00607F79"/>
    <w:rsid w:val="00610505"/>
    <w:rsid w:val="00610560"/>
    <w:rsid w:val="006118C5"/>
    <w:rsid w:val="0061245A"/>
    <w:rsid w:val="00612590"/>
    <w:rsid w:val="006128FF"/>
    <w:rsid w:val="00612C33"/>
    <w:rsid w:val="00612D27"/>
    <w:rsid w:val="00613029"/>
    <w:rsid w:val="00614D0A"/>
    <w:rsid w:val="00615068"/>
    <w:rsid w:val="006150DE"/>
    <w:rsid w:val="006174E3"/>
    <w:rsid w:val="00617669"/>
    <w:rsid w:val="00617F9D"/>
    <w:rsid w:val="00620155"/>
    <w:rsid w:val="0062114B"/>
    <w:rsid w:val="0062147E"/>
    <w:rsid w:val="00621B12"/>
    <w:rsid w:val="006221D0"/>
    <w:rsid w:val="00623014"/>
    <w:rsid w:val="00623AD8"/>
    <w:rsid w:val="00624119"/>
    <w:rsid w:val="00624558"/>
    <w:rsid w:val="0062568D"/>
    <w:rsid w:val="00625763"/>
    <w:rsid w:val="00625B38"/>
    <w:rsid w:val="00625BF2"/>
    <w:rsid w:val="006274A7"/>
    <w:rsid w:val="006277F8"/>
    <w:rsid w:val="00627F15"/>
    <w:rsid w:val="00630F3D"/>
    <w:rsid w:val="00632672"/>
    <w:rsid w:val="0063336D"/>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F18"/>
    <w:rsid w:val="00646213"/>
    <w:rsid w:val="00646A7A"/>
    <w:rsid w:val="00646E4F"/>
    <w:rsid w:val="00647317"/>
    <w:rsid w:val="00647F31"/>
    <w:rsid w:val="00647F54"/>
    <w:rsid w:val="00650F18"/>
    <w:rsid w:val="00651220"/>
    <w:rsid w:val="00651375"/>
    <w:rsid w:val="00651F95"/>
    <w:rsid w:val="0065256D"/>
    <w:rsid w:val="00652AF0"/>
    <w:rsid w:val="00652DAB"/>
    <w:rsid w:val="00653F4C"/>
    <w:rsid w:val="00653F63"/>
    <w:rsid w:val="00654F0C"/>
    <w:rsid w:val="00655034"/>
    <w:rsid w:val="00655538"/>
    <w:rsid w:val="00655685"/>
    <w:rsid w:val="00655F83"/>
    <w:rsid w:val="00656E14"/>
    <w:rsid w:val="00657938"/>
    <w:rsid w:val="00657DE3"/>
    <w:rsid w:val="00660591"/>
    <w:rsid w:val="00661340"/>
    <w:rsid w:val="00662CB1"/>
    <w:rsid w:val="00664646"/>
    <w:rsid w:val="00664A7F"/>
    <w:rsid w:val="00664DB5"/>
    <w:rsid w:val="00664FEA"/>
    <w:rsid w:val="00665491"/>
    <w:rsid w:val="00665573"/>
    <w:rsid w:val="0066727E"/>
    <w:rsid w:val="00667EBD"/>
    <w:rsid w:val="00667F51"/>
    <w:rsid w:val="00670A13"/>
    <w:rsid w:val="00670EC3"/>
    <w:rsid w:val="006710C7"/>
    <w:rsid w:val="00672133"/>
    <w:rsid w:val="0067286E"/>
    <w:rsid w:val="00672B02"/>
    <w:rsid w:val="00673769"/>
    <w:rsid w:val="00673F7C"/>
    <w:rsid w:val="0067440F"/>
    <w:rsid w:val="006747F3"/>
    <w:rsid w:val="00675C1F"/>
    <w:rsid w:val="00676260"/>
    <w:rsid w:val="00677075"/>
    <w:rsid w:val="00677332"/>
    <w:rsid w:val="0067751F"/>
    <w:rsid w:val="00680487"/>
    <w:rsid w:val="006811E3"/>
    <w:rsid w:val="00681814"/>
    <w:rsid w:val="00681B8A"/>
    <w:rsid w:val="006829DE"/>
    <w:rsid w:val="00683217"/>
    <w:rsid w:val="00683335"/>
    <w:rsid w:val="006841A6"/>
    <w:rsid w:val="00684444"/>
    <w:rsid w:val="00684B99"/>
    <w:rsid w:val="00685129"/>
    <w:rsid w:val="00686D37"/>
    <w:rsid w:val="00686D77"/>
    <w:rsid w:val="00686E2F"/>
    <w:rsid w:val="0068788C"/>
    <w:rsid w:val="0069034A"/>
    <w:rsid w:val="00690382"/>
    <w:rsid w:val="00691EB1"/>
    <w:rsid w:val="006927E5"/>
    <w:rsid w:val="00692EC8"/>
    <w:rsid w:val="00692FD5"/>
    <w:rsid w:val="00692FDC"/>
    <w:rsid w:val="006935D8"/>
    <w:rsid w:val="006942D3"/>
    <w:rsid w:val="006953AF"/>
    <w:rsid w:val="006962B8"/>
    <w:rsid w:val="006964CF"/>
    <w:rsid w:val="006966C5"/>
    <w:rsid w:val="00696936"/>
    <w:rsid w:val="00696D83"/>
    <w:rsid w:val="00696F72"/>
    <w:rsid w:val="006970AD"/>
    <w:rsid w:val="00697230"/>
    <w:rsid w:val="00697E38"/>
    <w:rsid w:val="006A0DA0"/>
    <w:rsid w:val="006A1A9F"/>
    <w:rsid w:val="006A1CB8"/>
    <w:rsid w:val="006A1E1D"/>
    <w:rsid w:val="006A1F2D"/>
    <w:rsid w:val="006A243E"/>
    <w:rsid w:val="006A2AA4"/>
    <w:rsid w:val="006A2D88"/>
    <w:rsid w:val="006A2EDB"/>
    <w:rsid w:val="006A3485"/>
    <w:rsid w:val="006A34A0"/>
    <w:rsid w:val="006A3980"/>
    <w:rsid w:val="006A39C3"/>
    <w:rsid w:val="006A3AD6"/>
    <w:rsid w:val="006A4844"/>
    <w:rsid w:val="006A506C"/>
    <w:rsid w:val="006A5E3B"/>
    <w:rsid w:val="006A5E52"/>
    <w:rsid w:val="006A60DD"/>
    <w:rsid w:val="006A6E45"/>
    <w:rsid w:val="006A7121"/>
    <w:rsid w:val="006B0680"/>
    <w:rsid w:val="006B1204"/>
    <w:rsid w:val="006B134A"/>
    <w:rsid w:val="006B15D3"/>
    <w:rsid w:val="006B160E"/>
    <w:rsid w:val="006B3138"/>
    <w:rsid w:val="006B3167"/>
    <w:rsid w:val="006B5759"/>
    <w:rsid w:val="006B57A5"/>
    <w:rsid w:val="006B5E3F"/>
    <w:rsid w:val="006B64F7"/>
    <w:rsid w:val="006B70FA"/>
    <w:rsid w:val="006C0013"/>
    <w:rsid w:val="006C0925"/>
    <w:rsid w:val="006C1912"/>
    <w:rsid w:val="006C262B"/>
    <w:rsid w:val="006C2881"/>
    <w:rsid w:val="006C2B95"/>
    <w:rsid w:val="006C2FCA"/>
    <w:rsid w:val="006C354E"/>
    <w:rsid w:val="006C3B02"/>
    <w:rsid w:val="006C3F89"/>
    <w:rsid w:val="006C4750"/>
    <w:rsid w:val="006C58C6"/>
    <w:rsid w:val="006C5AB1"/>
    <w:rsid w:val="006C5FAF"/>
    <w:rsid w:val="006C63B2"/>
    <w:rsid w:val="006C7579"/>
    <w:rsid w:val="006C7B25"/>
    <w:rsid w:val="006C7E3B"/>
    <w:rsid w:val="006D0C97"/>
    <w:rsid w:val="006D19F7"/>
    <w:rsid w:val="006D1A37"/>
    <w:rsid w:val="006D2BE4"/>
    <w:rsid w:val="006D46A1"/>
    <w:rsid w:val="006D5471"/>
    <w:rsid w:val="006D5506"/>
    <w:rsid w:val="006D63BE"/>
    <w:rsid w:val="006D6EA8"/>
    <w:rsid w:val="006D7141"/>
    <w:rsid w:val="006D7C5A"/>
    <w:rsid w:val="006E065C"/>
    <w:rsid w:val="006E0AA9"/>
    <w:rsid w:val="006E1015"/>
    <w:rsid w:val="006E1ED4"/>
    <w:rsid w:val="006E393E"/>
    <w:rsid w:val="006E3F8E"/>
    <w:rsid w:val="006E4938"/>
    <w:rsid w:val="006E4A66"/>
    <w:rsid w:val="006E5878"/>
    <w:rsid w:val="006E5930"/>
    <w:rsid w:val="006E59AF"/>
    <w:rsid w:val="006E5C48"/>
    <w:rsid w:val="006E634A"/>
    <w:rsid w:val="006E637E"/>
    <w:rsid w:val="006E7C33"/>
    <w:rsid w:val="006F0BC3"/>
    <w:rsid w:val="006F0E9D"/>
    <w:rsid w:val="006F1121"/>
    <w:rsid w:val="006F150D"/>
    <w:rsid w:val="006F19E5"/>
    <w:rsid w:val="006F1CAB"/>
    <w:rsid w:val="006F2102"/>
    <w:rsid w:val="006F29D9"/>
    <w:rsid w:val="006F2C12"/>
    <w:rsid w:val="006F31C0"/>
    <w:rsid w:val="006F33BB"/>
    <w:rsid w:val="006F3E7B"/>
    <w:rsid w:val="006F4038"/>
    <w:rsid w:val="006F657E"/>
    <w:rsid w:val="006F705D"/>
    <w:rsid w:val="006F7230"/>
    <w:rsid w:val="006F7929"/>
    <w:rsid w:val="006F7D31"/>
    <w:rsid w:val="007005BD"/>
    <w:rsid w:val="00700C5C"/>
    <w:rsid w:val="00702968"/>
    <w:rsid w:val="0070364D"/>
    <w:rsid w:val="00703DA4"/>
    <w:rsid w:val="007042DB"/>
    <w:rsid w:val="007045BF"/>
    <w:rsid w:val="00704629"/>
    <w:rsid w:val="007049F1"/>
    <w:rsid w:val="0070737E"/>
    <w:rsid w:val="00707621"/>
    <w:rsid w:val="00707F87"/>
    <w:rsid w:val="007100C4"/>
    <w:rsid w:val="00710334"/>
    <w:rsid w:val="00710CD6"/>
    <w:rsid w:val="007114AC"/>
    <w:rsid w:val="007118BC"/>
    <w:rsid w:val="00711F30"/>
    <w:rsid w:val="0071223F"/>
    <w:rsid w:val="00712BF4"/>
    <w:rsid w:val="00712EAC"/>
    <w:rsid w:val="0071309A"/>
    <w:rsid w:val="0071536F"/>
    <w:rsid w:val="00715473"/>
    <w:rsid w:val="00715740"/>
    <w:rsid w:val="007171F1"/>
    <w:rsid w:val="0072049F"/>
    <w:rsid w:val="007208E4"/>
    <w:rsid w:val="00720DA7"/>
    <w:rsid w:val="007219F9"/>
    <w:rsid w:val="00721C2D"/>
    <w:rsid w:val="00721EBB"/>
    <w:rsid w:val="00722363"/>
    <w:rsid w:val="007224E8"/>
    <w:rsid w:val="00722DBB"/>
    <w:rsid w:val="007230C9"/>
    <w:rsid w:val="00723A98"/>
    <w:rsid w:val="00723F74"/>
    <w:rsid w:val="007243D7"/>
    <w:rsid w:val="007246C1"/>
    <w:rsid w:val="00724F4E"/>
    <w:rsid w:val="007251E9"/>
    <w:rsid w:val="00725C00"/>
    <w:rsid w:val="007261A5"/>
    <w:rsid w:val="00726375"/>
    <w:rsid w:val="00726A37"/>
    <w:rsid w:val="007270D9"/>
    <w:rsid w:val="007271FA"/>
    <w:rsid w:val="0072774C"/>
    <w:rsid w:val="00727DBA"/>
    <w:rsid w:val="00730618"/>
    <w:rsid w:val="00731610"/>
    <w:rsid w:val="00732610"/>
    <w:rsid w:val="00732AEE"/>
    <w:rsid w:val="00732C36"/>
    <w:rsid w:val="00732F94"/>
    <w:rsid w:val="0073445E"/>
    <w:rsid w:val="0073491B"/>
    <w:rsid w:val="00734D48"/>
    <w:rsid w:val="00734E78"/>
    <w:rsid w:val="007357BA"/>
    <w:rsid w:val="00735A1D"/>
    <w:rsid w:val="00736263"/>
    <w:rsid w:val="00736A5D"/>
    <w:rsid w:val="00737C15"/>
    <w:rsid w:val="00737C8D"/>
    <w:rsid w:val="00737DD7"/>
    <w:rsid w:val="00740599"/>
    <w:rsid w:val="00740855"/>
    <w:rsid w:val="00740EBF"/>
    <w:rsid w:val="007413FA"/>
    <w:rsid w:val="007419F8"/>
    <w:rsid w:val="00741A1C"/>
    <w:rsid w:val="007428C0"/>
    <w:rsid w:val="00742C27"/>
    <w:rsid w:val="00743341"/>
    <w:rsid w:val="0074368B"/>
    <w:rsid w:val="00743E79"/>
    <w:rsid w:val="0074412B"/>
    <w:rsid w:val="00744296"/>
    <w:rsid w:val="00744455"/>
    <w:rsid w:val="0074556F"/>
    <w:rsid w:val="00745C91"/>
    <w:rsid w:val="00745C9A"/>
    <w:rsid w:val="007469FB"/>
    <w:rsid w:val="00746A08"/>
    <w:rsid w:val="00747F69"/>
    <w:rsid w:val="0075093E"/>
    <w:rsid w:val="00750B6B"/>
    <w:rsid w:val="007514CF"/>
    <w:rsid w:val="00751A31"/>
    <w:rsid w:val="00751EEE"/>
    <w:rsid w:val="00752407"/>
    <w:rsid w:val="00752557"/>
    <w:rsid w:val="00753527"/>
    <w:rsid w:val="0075465B"/>
    <w:rsid w:val="0075554A"/>
    <w:rsid w:val="00755F24"/>
    <w:rsid w:val="00756168"/>
    <w:rsid w:val="00756B68"/>
    <w:rsid w:val="00757467"/>
    <w:rsid w:val="0076010D"/>
    <w:rsid w:val="00760C8E"/>
    <w:rsid w:val="00761D8C"/>
    <w:rsid w:val="00762ACD"/>
    <w:rsid w:val="007630CF"/>
    <w:rsid w:val="00763456"/>
    <w:rsid w:val="00763BD7"/>
    <w:rsid w:val="00763BF2"/>
    <w:rsid w:val="0076535A"/>
    <w:rsid w:val="007656B4"/>
    <w:rsid w:val="007656CE"/>
    <w:rsid w:val="00765A7B"/>
    <w:rsid w:val="00766F97"/>
    <w:rsid w:val="00767264"/>
    <w:rsid w:val="00767933"/>
    <w:rsid w:val="00767ABD"/>
    <w:rsid w:val="00771460"/>
    <w:rsid w:val="00771826"/>
    <w:rsid w:val="007724E5"/>
    <w:rsid w:val="00772ED7"/>
    <w:rsid w:val="007734E7"/>
    <w:rsid w:val="007737F1"/>
    <w:rsid w:val="0077401A"/>
    <w:rsid w:val="0077442F"/>
    <w:rsid w:val="00775057"/>
    <w:rsid w:val="007750DD"/>
    <w:rsid w:val="00775935"/>
    <w:rsid w:val="00775C4A"/>
    <w:rsid w:val="00776A01"/>
    <w:rsid w:val="00776C1C"/>
    <w:rsid w:val="00777420"/>
    <w:rsid w:val="00777C72"/>
    <w:rsid w:val="00777E5A"/>
    <w:rsid w:val="00780B15"/>
    <w:rsid w:val="0078113B"/>
    <w:rsid w:val="007813E9"/>
    <w:rsid w:val="00781B6B"/>
    <w:rsid w:val="00781CED"/>
    <w:rsid w:val="00781E9E"/>
    <w:rsid w:val="00782325"/>
    <w:rsid w:val="007831F4"/>
    <w:rsid w:val="00783AAB"/>
    <w:rsid w:val="007843DA"/>
    <w:rsid w:val="007847F2"/>
    <w:rsid w:val="007848EC"/>
    <w:rsid w:val="00784F20"/>
    <w:rsid w:val="00785FBF"/>
    <w:rsid w:val="007868A0"/>
    <w:rsid w:val="007876E6"/>
    <w:rsid w:val="00787EEA"/>
    <w:rsid w:val="00790297"/>
    <w:rsid w:val="00790433"/>
    <w:rsid w:val="00790F2F"/>
    <w:rsid w:val="00791348"/>
    <w:rsid w:val="00791E60"/>
    <w:rsid w:val="00791FD2"/>
    <w:rsid w:val="00792649"/>
    <w:rsid w:val="00793BE7"/>
    <w:rsid w:val="00793BF0"/>
    <w:rsid w:val="00793D5B"/>
    <w:rsid w:val="00794607"/>
    <w:rsid w:val="00794662"/>
    <w:rsid w:val="007949F4"/>
    <w:rsid w:val="007964D6"/>
    <w:rsid w:val="00796CD2"/>
    <w:rsid w:val="00797C56"/>
    <w:rsid w:val="007A01B1"/>
    <w:rsid w:val="007A02C9"/>
    <w:rsid w:val="007A06E8"/>
    <w:rsid w:val="007A0795"/>
    <w:rsid w:val="007A1105"/>
    <w:rsid w:val="007A1435"/>
    <w:rsid w:val="007A191D"/>
    <w:rsid w:val="007A266F"/>
    <w:rsid w:val="007A3158"/>
    <w:rsid w:val="007A3A9B"/>
    <w:rsid w:val="007A3E71"/>
    <w:rsid w:val="007A408B"/>
    <w:rsid w:val="007A418F"/>
    <w:rsid w:val="007A4796"/>
    <w:rsid w:val="007A51C3"/>
    <w:rsid w:val="007A53E0"/>
    <w:rsid w:val="007A5BF4"/>
    <w:rsid w:val="007A62E7"/>
    <w:rsid w:val="007A640B"/>
    <w:rsid w:val="007A6FCC"/>
    <w:rsid w:val="007A700C"/>
    <w:rsid w:val="007B05AF"/>
    <w:rsid w:val="007B06F4"/>
    <w:rsid w:val="007B0AB8"/>
    <w:rsid w:val="007B0BAA"/>
    <w:rsid w:val="007B1527"/>
    <w:rsid w:val="007B1807"/>
    <w:rsid w:val="007B1873"/>
    <w:rsid w:val="007B2047"/>
    <w:rsid w:val="007B2ED8"/>
    <w:rsid w:val="007B2EF7"/>
    <w:rsid w:val="007B3682"/>
    <w:rsid w:val="007B3695"/>
    <w:rsid w:val="007B376D"/>
    <w:rsid w:val="007B3D30"/>
    <w:rsid w:val="007B4220"/>
    <w:rsid w:val="007B4225"/>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86A"/>
    <w:rsid w:val="007C3AE5"/>
    <w:rsid w:val="007C4939"/>
    <w:rsid w:val="007C58D3"/>
    <w:rsid w:val="007C6CA0"/>
    <w:rsid w:val="007C76F5"/>
    <w:rsid w:val="007D013E"/>
    <w:rsid w:val="007D0665"/>
    <w:rsid w:val="007D0698"/>
    <w:rsid w:val="007D095B"/>
    <w:rsid w:val="007D0C52"/>
    <w:rsid w:val="007D199C"/>
    <w:rsid w:val="007D20D2"/>
    <w:rsid w:val="007D2ADE"/>
    <w:rsid w:val="007D3667"/>
    <w:rsid w:val="007D3DE9"/>
    <w:rsid w:val="007D517A"/>
    <w:rsid w:val="007D5D4E"/>
    <w:rsid w:val="007D5E0D"/>
    <w:rsid w:val="007D6223"/>
    <w:rsid w:val="007D6CDD"/>
    <w:rsid w:val="007D6E7F"/>
    <w:rsid w:val="007D7871"/>
    <w:rsid w:val="007D7BA2"/>
    <w:rsid w:val="007E0366"/>
    <w:rsid w:val="007E051D"/>
    <w:rsid w:val="007E0DC6"/>
    <w:rsid w:val="007E16CA"/>
    <w:rsid w:val="007E1822"/>
    <w:rsid w:val="007E1954"/>
    <w:rsid w:val="007E1A17"/>
    <w:rsid w:val="007E2257"/>
    <w:rsid w:val="007E3494"/>
    <w:rsid w:val="007E34A2"/>
    <w:rsid w:val="007E3A54"/>
    <w:rsid w:val="007E3D85"/>
    <w:rsid w:val="007E3DC5"/>
    <w:rsid w:val="007E4223"/>
    <w:rsid w:val="007E4261"/>
    <w:rsid w:val="007E5EEA"/>
    <w:rsid w:val="007E7584"/>
    <w:rsid w:val="007F037A"/>
    <w:rsid w:val="007F0E5A"/>
    <w:rsid w:val="007F11B5"/>
    <w:rsid w:val="007F1F4B"/>
    <w:rsid w:val="007F3682"/>
    <w:rsid w:val="007F3AA4"/>
    <w:rsid w:val="007F4368"/>
    <w:rsid w:val="007F4695"/>
    <w:rsid w:val="007F4DFC"/>
    <w:rsid w:val="007F5029"/>
    <w:rsid w:val="007F514F"/>
    <w:rsid w:val="007F555D"/>
    <w:rsid w:val="007F571D"/>
    <w:rsid w:val="007F5DC3"/>
    <w:rsid w:val="007F626B"/>
    <w:rsid w:val="007F6B05"/>
    <w:rsid w:val="007F6DF5"/>
    <w:rsid w:val="007F7316"/>
    <w:rsid w:val="007F7ABC"/>
    <w:rsid w:val="008011EA"/>
    <w:rsid w:val="00801387"/>
    <w:rsid w:val="00801976"/>
    <w:rsid w:val="008023C0"/>
    <w:rsid w:val="00802589"/>
    <w:rsid w:val="00803328"/>
    <w:rsid w:val="00803984"/>
    <w:rsid w:val="00803D86"/>
    <w:rsid w:val="00804AFA"/>
    <w:rsid w:val="008050E2"/>
    <w:rsid w:val="00805D33"/>
    <w:rsid w:val="00811173"/>
    <w:rsid w:val="008117EC"/>
    <w:rsid w:val="00811C20"/>
    <w:rsid w:val="008123BE"/>
    <w:rsid w:val="008129D8"/>
    <w:rsid w:val="00812BB5"/>
    <w:rsid w:val="00813E6F"/>
    <w:rsid w:val="00814817"/>
    <w:rsid w:val="00814B76"/>
    <w:rsid w:val="00814F98"/>
    <w:rsid w:val="0081524F"/>
    <w:rsid w:val="00815BDC"/>
    <w:rsid w:val="00815DDC"/>
    <w:rsid w:val="00817C83"/>
    <w:rsid w:val="0082031A"/>
    <w:rsid w:val="008206D0"/>
    <w:rsid w:val="008207EF"/>
    <w:rsid w:val="008225ED"/>
    <w:rsid w:val="008236BC"/>
    <w:rsid w:val="00823873"/>
    <w:rsid w:val="00824491"/>
    <w:rsid w:val="00824508"/>
    <w:rsid w:val="008245ED"/>
    <w:rsid w:val="00825469"/>
    <w:rsid w:val="00826862"/>
    <w:rsid w:val="0082767B"/>
    <w:rsid w:val="00827E47"/>
    <w:rsid w:val="00827F66"/>
    <w:rsid w:val="008301C4"/>
    <w:rsid w:val="00830621"/>
    <w:rsid w:val="00830D02"/>
    <w:rsid w:val="00830E02"/>
    <w:rsid w:val="008311F8"/>
    <w:rsid w:val="0083153E"/>
    <w:rsid w:val="00831C40"/>
    <w:rsid w:val="00832450"/>
    <w:rsid w:val="0083275F"/>
    <w:rsid w:val="00832BB0"/>
    <w:rsid w:val="008339F0"/>
    <w:rsid w:val="008353C6"/>
    <w:rsid w:val="00835415"/>
    <w:rsid w:val="008358F9"/>
    <w:rsid w:val="008359FB"/>
    <w:rsid w:val="00836443"/>
    <w:rsid w:val="0083650F"/>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80A"/>
    <w:rsid w:val="00844590"/>
    <w:rsid w:val="008456CE"/>
    <w:rsid w:val="00845860"/>
    <w:rsid w:val="00846945"/>
    <w:rsid w:val="00846C97"/>
    <w:rsid w:val="00847897"/>
    <w:rsid w:val="00847E2D"/>
    <w:rsid w:val="00850B81"/>
    <w:rsid w:val="00850C8F"/>
    <w:rsid w:val="00850EBE"/>
    <w:rsid w:val="008513CF"/>
    <w:rsid w:val="0085193D"/>
    <w:rsid w:val="00852197"/>
    <w:rsid w:val="0085260B"/>
    <w:rsid w:val="00853256"/>
    <w:rsid w:val="00853748"/>
    <w:rsid w:val="00853FD6"/>
    <w:rsid w:val="00854579"/>
    <w:rsid w:val="008549B3"/>
    <w:rsid w:val="00854C84"/>
    <w:rsid w:val="008556A8"/>
    <w:rsid w:val="008561DE"/>
    <w:rsid w:val="00856FC2"/>
    <w:rsid w:val="00857792"/>
    <w:rsid w:val="008610D0"/>
    <w:rsid w:val="00861264"/>
    <w:rsid w:val="0086155E"/>
    <w:rsid w:val="0086161F"/>
    <w:rsid w:val="00861853"/>
    <w:rsid w:val="008620B6"/>
    <w:rsid w:val="008638DB"/>
    <w:rsid w:val="00863C76"/>
    <w:rsid w:val="00865D47"/>
    <w:rsid w:val="00866E22"/>
    <w:rsid w:val="00867382"/>
    <w:rsid w:val="00867F77"/>
    <w:rsid w:val="0087116A"/>
    <w:rsid w:val="00872079"/>
    <w:rsid w:val="00872551"/>
    <w:rsid w:val="008727F6"/>
    <w:rsid w:val="0087314D"/>
    <w:rsid w:val="00873400"/>
    <w:rsid w:val="00873406"/>
    <w:rsid w:val="008735C2"/>
    <w:rsid w:val="008735F3"/>
    <w:rsid w:val="008743AA"/>
    <w:rsid w:val="008743F9"/>
    <w:rsid w:val="00874817"/>
    <w:rsid w:val="0087485C"/>
    <w:rsid w:val="00875975"/>
    <w:rsid w:val="00875B2C"/>
    <w:rsid w:val="00875FD4"/>
    <w:rsid w:val="008766C4"/>
    <w:rsid w:val="00876C1F"/>
    <w:rsid w:val="008774AC"/>
    <w:rsid w:val="00877B13"/>
    <w:rsid w:val="00880289"/>
    <w:rsid w:val="00880490"/>
    <w:rsid w:val="00880EC5"/>
    <w:rsid w:val="0088135C"/>
    <w:rsid w:val="0088174F"/>
    <w:rsid w:val="008818AA"/>
    <w:rsid w:val="00882120"/>
    <w:rsid w:val="00882650"/>
    <w:rsid w:val="00882CBA"/>
    <w:rsid w:val="00882CCC"/>
    <w:rsid w:val="00882DE6"/>
    <w:rsid w:val="00882E7A"/>
    <w:rsid w:val="00882F29"/>
    <w:rsid w:val="008831D8"/>
    <w:rsid w:val="008831DF"/>
    <w:rsid w:val="00883441"/>
    <w:rsid w:val="00884635"/>
    <w:rsid w:val="00884742"/>
    <w:rsid w:val="00884FA5"/>
    <w:rsid w:val="00885D3F"/>
    <w:rsid w:val="00886083"/>
    <w:rsid w:val="0088669C"/>
    <w:rsid w:val="008868A7"/>
    <w:rsid w:val="008869BA"/>
    <w:rsid w:val="00886AC5"/>
    <w:rsid w:val="00887980"/>
    <w:rsid w:val="00887AB2"/>
    <w:rsid w:val="008901B5"/>
    <w:rsid w:val="0089024A"/>
    <w:rsid w:val="00891376"/>
    <w:rsid w:val="00891C03"/>
    <w:rsid w:val="00892CC7"/>
    <w:rsid w:val="00893853"/>
    <w:rsid w:val="00893BCD"/>
    <w:rsid w:val="00895357"/>
    <w:rsid w:val="008958C5"/>
    <w:rsid w:val="0089644B"/>
    <w:rsid w:val="008969DD"/>
    <w:rsid w:val="00896EEB"/>
    <w:rsid w:val="0089702A"/>
    <w:rsid w:val="008970F4"/>
    <w:rsid w:val="00897468"/>
    <w:rsid w:val="00897574"/>
    <w:rsid w:val="008A04A0"/>
    <w:rsid w:val="008A0A4A"/>
    <w:rsid w:val="008A1424"/>
    <w:rsid w:val="008A160E"/>
    <w:rsid w:val="008A1632"/>
    <w:rsid w:val="008A2EC1"/>
    <w:rsid w:val="008A3A28"/>
    <w:rsid w:val="008A3AF0"/>
    <w:rsid w:val="008A4607"/>
    <w:rsid w:val="008A4D06"/>
    <w:rsid w:val="008A596D"/>
    <w:rsid w:val="008A646A"/>
    <w:rsid w:val="008A6AFE"/>
    <w:rsid w:val="008A790F"/>
    <w:rsid w:val="008A7932"/>
    <w:rsid w:val="008A7BF5"/>
    <w:rsid w:val="008B1787"/>
    <w:rsid w:val="008B18B3"/>
    <w:rsid w:val="008B26C1"/>
    <w:rsid w:val="008B2B01"/>
    <w:rsid w:val="008B32CC"/>
    <w:rsid w:val="008B356F"/>
    <w:rsid w:val="008B4019"/>
    <w:rsid w:val="008B430E"/>
    <w:rsid w:val="008B4453"/>
    <w:rsid w:val="008B47F8"/>
    <w:rsid w:val="008B48AF"/>
    <w:rsid w:val="008B4C84"/>
    <w:rsid w:val="008B507F"/>
    <w:rsid w:val="008B57EC"/>
    <w:rsid w:val="008B5DAC"/>
    <w:rsid w:val="008B600E"/>
    <w:rsid w:val="008B7158"/>
    <w:rsid w:val="008C04CF"/>
    <w:rsid w:val="008C0754"/>
    <w:rsid w:val="008C1459"/>
    <w:rsid w:val="008C2802"/>
    <w:rsid w:val="008C408D"/>
    <w:rsid w:val="008C4510"/>
    <w:rsid w:val="008C48C4"/>
    <w:rsid w:val="008C4A4B"/>
    <w:rsid w:val="008C5526"/>
    <w:rsid w:val="008C5A44"/>
    <w:rsid w:val="008C5D8D"/>
    <w:rsid w:val="008C68C1"/>
    <w:rsid w:val="008C6D23"/>
    <w:rsid w:val="008C6EF7"/>
    <w:rsid w:val="008C71AC"/>
    <w:rsid w:val="008C71C3"/>
    <w:rsid w:val="008D01B3"/>
    <w:rsid w:val="008D0FE3"/>
    <w:rsid w:val="008D157F"/>
    <w:rsid w:val="008D1605"/>
    <w:rsid w:val="008D200F"/>
    <w:rsid w:val="008D2F48"/>
    <w:rsid w:val="008D3264"/>
    <w:rsid w:val="008D4C2C"/>
    <w:rsid w:val="008D4CCC"/>
    <w:rsid w:val="008D4E65"/>
    <w:rsid w:val="008D66AA"/>
    <w:rsid w:val="008D6E19"/>
    <w:rsid w:val="008D789C"/>
    <w:rsid w:val="008E0891"/>
    <w:rsid w:val="008E0EBA"/>
    <w:rsid w:val="008E1B65"/>
    <w:rsid w:val="008E2502"/>
    <w:rsid w:val="008E311C"/>
    <w:rsid w:val="008E39AB"/>
    <w:rsid w:val="008E3B38"/>
    <w:rsid w:val="008E412C"/>
    <w:rsid w:val="008E413C"/>
    <w:rsid w:val="008E44F1"/>
    <w:rsid w:val="008E552C"/>
    <w:rsid w:val="008E5562"/>
    <w:rsid w:val="008E6192"/>
    <w:rsid w:val="008E65BF"/>
    <w:rsid w:val="008E7FCD"/>
    <w:rsid w:val="008F0167"/>
    <w:rsid w:val="008F0658"/>
    <w:rsid w:val="008F1286"/>
    <w:rsid w:val="008F1298"/>
    <w:rsid w:val="008F152C"/>
    <w:rsid w:val="008F1EAD"/>
    <w:rsid w:val="008F22AD"/>
    <w:rsid w:val="008F23E0"/>
    <w:rsid w:val="008F267F"/>
    <w:rsid w:val="008F3317"/>
    <w:rsid w:val="008F4958"/>
    <w:rsid w:val="008F4D2F"/>
    <w:rsid w:val="008F5283"/>
    <w:rsid w:val="008F548F"/>
    <w:rsid w:val="008F56A1"/>
    <w:rsid w:val="008F5977"/>
    <w:rsid w:val="008F5F3E"/>
    <w:rsid w:val="008F6A3B"/>
    <w:rsid w:val="008F6A67"/>
    <w:rsid w:val="008F6EFC"/>
    <w:rsid w:val="008F713F"/>
    <w:rsid w:val="008F7831"/>
    <w:rsid w:val="008F7E86"/>
    <w:rsid w:val="00900CD6"/>
    <w:rsid w:val="0090160E"/>
    <w:rsid w:val="00901EC2"/>
    <w:rsid w:val="00901EF8"/>
    <w:rsid w:val="009021AD"/>
    <w:rsid w:val="009023F8"/>
    <w:rsid w:val="00902B0C"/>
    <w:rsid w:val="009031FA"/>
    <w:rsid w:val="009033E0"/>
    <w:rsid w:val="00903AFD"/>
    <w:rsid w:val="00903CC7"/>
    <w:rsid w:val="009043BD"/>
    <w:rsid w:val="009044AF"/>
    <w:rsid w:val="009044B4"/>
    <w:rsid w:val="0090527D"/>
    <w:rsid w:val="00905916"/>
    <w:rsid w:val="00905FDF"/>
    <w:rsid w:val="00906451"/>
    <w:rsid w:val="009064EC"/>
    <w:rsid w:val="009066CB"/>
    <w:rsid w:val="00906800"/>
    <w:rsid w:val="00906951"/>
    <w:rsid w:val="00906D9F"/>
    <w:rsid w:val="00906EC5"/>
    <w:rsid w:val="00907364"/>
    <w:rsid w:val="009109ED"/>
    <w:rsid w:val="00911579"/>
    <w:rsid w:val="00911778"/>
    <w:rsid w:val="00911F63"/>
    <w:rsid w:val="00912165"/>
    <w:rsid w:val="00912647"/>
    <w:rsid w:val="00912B75"/>
    <w:rsid w:val="00912E24"/>
    <w:rsid w:val="009137EB"/>
    <w:rsid w:val="00913AD0"/>
    <w:rsid w:val="00914B1B"/>
    <w:rsid w:val="00914BE2"/>
    <w:rsid w:val="009159F9"/>
    <w:rsid w:val="009160B9"/>
    <w:rsid w:val="009169D0"/>
    <w:rsid w:val="00916C84"/>
    <w:rsid w:val="00916F2A"/>
    <w:rsid w:val="00917C6B"/>
    <w:rsid w:val="00917E9C"/>
    <w:rsid w:val="009200DA"/>
    <w:rsid w:val="0092167E"/>
    <w:rsid w:val="00921790"/>
    <w:rsid w:val="009224FF"/>
    <w:rsid w:val="00923927"/>
    <w:rsid w:val="0092628F"/>
    <w:rsid w:val="009267DA"/>
    <w:rsid w:val="00926B31"/>
    <w:rsid w:val="00927630"/>
    <w:rsid w:val="00930036"/>
    <w:rsid w:val="0093024B"/>
    <w:rsid w:val="009309F1"/>
    <w:rsid w:val="00930B49"/>
    <w:rsid w:val="00930C4E"/>
    <w:rsid w:val="00930C8C"/>
    <w:rsid w:val="00931788"/>
    <w:rsid w:val="0093524A"/>
    <w:rsid w:val="0093601C"/>
    <w:rsid w:val="00936E57"/>
    <w:rsid w:val="00937838"/>
    <w:rsid w:val="00937868"/>
    <w:rsid w:val="0093788C"/>
    <w:rsid w:val="00937FD3"/>
    <w:rsid w:val="00940429"/>
    <w:rsid w:val="009404FD"/>
    <w:rsid w:val="009414F8"/>
    <w:rsid w:val="009418D6"/>
    <w:rsid w:val="00941A10"/>
    <w:rsid w:val="00942128"/>
    <w:rsid w:val="00943097"/>
    <w:rsid w:val="009434ED"/>
    <w:rsid w:val="009437B4"/>
    <w:rsid w:val="00943BC3"/>
    <w:rsid w:val="00944C29"/>
    <w:rsid w:val="009456B6"/>
    <w:rsid w:val="0094572F"/>
    <w:rsid w:val="00945C0D"/>
    <w:rsid w:val="00946B45"/>
    <w:rsid w:val="00946BCB"/>
    <w:rsid w:val="009472F0"/>
    <w:rsid w:val="0095048D"/>
    <w:rsid w:val="00950590"/>
    <w:rsid w:val="00950967"/>
    <w:rsid w:val="00950A49"/>
    <w:rsid w:val="00951125"/>
    <w:rsid w:val="00951A0A"/>
    <w:rsid w:val="0095256C"/>
    <w:rsid w:val="0095336F"/>
    <w:rsid w:val="00953CA2"/>
    <w:rsid w:val="00955AD8"/>
    <w:rsid w:val="00955FB1"/>
    <w:rsid w:val="009573EF"/>
    <w:rsid w:val="00957447"/>
    <w:rsid w:val="00957EB4"/>
    <w:rsid w:val="009603D0"/>
    <w:rsid w:val="00960CA1"/>
    <w:rsid w:val="00962475"/>
    <w:rsid w:val="009653E5"/>
    <w:rsid w:val="009665F5"/>
    <w:rsid w:val="00966FA0"/>
    <w:rsid w:val="00967683"/>
    <w:rsid w:val="00967946"/>
    <w:rsid w:val="00970794"/>
    <w:rsid w:val="00970C0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56C"/>
    <w:rsid w:val="00975E6A"/>
    <w:rsid w:val="00977A38"/>
    <w:rsid w:val="00980755"/>
    <w:rsid w:val="00981516"/>
    <w:rsid w:val="00981C53"/>
    <w:rsid w:val="0098241E"/>
    <w:rsid w:val="009830BA"/>
    <w:rsid w:val="00983BAF"/>
    <w:rsid w:val="0098412E"/>
    <w:rsid w:val="00984596"/>
    <w:rsid w:val="00984FC5"/>
    <w:rsid w:val="009856F9"/>
    <w:rsid w:val="00986878"/>
    <w:rsid w:val="0098724B"/>
    <w:rsid w:val="009875A3"/>
    <w:rsid w:val="00987FC6"/>
    <w:rsid w:val="00987FFE"/>
    <w:rsid w:val="00990366"/>
    <w:rsid w:val="0099057D"/>
    <w:rsid w:val="00990C46"/>
    <w:rsid w:val="00991196"/>
    <w:rsid w:val="00991666"/>
    <w:rsid w:val="00992CFA"/>
    <w:rsid w:val="009934C6"/>
    <w:rsid w:val="0099354B"/>
    <w:rsid w:val="00993A00"/>
    <w:rsid w:val="00993A39"/>
    <w:rsid w:val="009940F2"/>
    <w:rsid w:val="0099570E"/>
    <w:rsid w:val="00995793"/>
    <w:rsid w:val="00995EA0"/>
    <w:rsid w:val="00997042"/>
    <w:rsid w:val="0099717C"/>
    <w:rsid w:val="00997C86"/>
    <w:rsid w:val="00997F38"/>
    <w:rsid w:val="009A25D1"/>
    <w:rsid w:val="009A2821"/>
    <w:rsid w:val="009A2864"/>
    <w:rsid w:val="009A41D0"/>
    <w:rsid w:val="009A4C8E"/>
    <w:rsid w:val="009A5359"/>
    <w:rsid w:val="009A6046"/>
    <w:rsid w:val="009A6B11"/>
    <w:rsid w:val="009A6B9F"/>
    <w:rsid w:val="009A6EF9"/>
    <w:rsid w:val="009A7141"/>
    <w:rsid w:val="009A79C8"/>
    <w:rsid w:val="009B06D9"/>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761"/>
    <w:rsid w:val="009B79D9"/>
    <w:rsid w:val="009C021E"/>
    <w:rsid w:val="009C051B"/>
    <w:rsid w:val="009C07B1"/>
    <w:rsid w:val="009C23C3"/>
    <w:rsid w:val="009C2530"/>
    <w:rsid w:val="009C2941"/>
    <w:rsid w:val="009C316B"/>
    <w:rsid w:val="009C33B3"/>
    <w:rsid w:val="009C35B8"/>
    <w:rsid w:val="009C3BCA"/>
    <w:rsid w:val="009C3DCA"/>
    <w:rsid w:val="009C3E14"/>
    <w:rsid w:val="009C4339"/>
    <w:rsid w:val="009C4AA5"/>
    <w:rsid w:val="009C5FD9"/>
    <w:rsid w:val="009C691D"/>
    <w:rsid w:val="009C6BCF"/>
    <w:rsid w:val="009C7653"/>
    <w:rsid w:val="009D004C"/>
    <w:rsid w:val="009D07F6"/>
    <w:rsid w:val="009D0A89"/>
    <w:rsid w:val="009D0D45"/>
    <w:rsid w:val="009D217E"/>
    <w:rsid w:val="009D21D6"/>
    <w:rsid w:val="009D29B3"/>
    <w:rsid w:val="009D3BF2"/>
    <w:rsid w:val="009D3C2C"/>
    <w:rsid w:val="009D45EA"/>
    <w:rsid w:val="009D4851"/>
    <w:rsid w:val="009D490A"/>
    <w:rsid w:val="009D491C"/>
    <w:rsid w:val="009D4A6D"/>
    <w:rsid w:val="009D4CF0"/>
    <w:rsid w:val="009D4E3D"/>
    <w:rsid w:val="009D555B"/>
    <w:rsid w:val="009D5938"/>
    <w:rsid w:val="009D5A92"/>
    <w:rsid w:val="009D5C6D"/>
    <w:rsid w:val="009D5D6F"/>
    <w:rsid w:val="009D684C"/>
    <w:rsid w:val="009D6A5F"/>
    <w:rsid w:val="009E0246"/>
    <w:rsid w:val="009E04C9"/>
    <w:rsid w:val="009E13CA"/>
    <w:rsid w:val="009E1520"/>
    <w:rsid w:val="009E15F9"/>
    <w:rsid w:val="009E1CBE"/>
    <w:rsid w:val="009E29C0"/>
    <w:rsid w:val="009E3049"/>
    <w:rsid w:val="009E358E"/>
    <w:rsid w:val="009E36B6"/>
    <w:rsid w:val="009E6326"/>
    <w:rsid w:val="009E640D"/>
    <w:rsid w:val="009E6D44"/>
    <w:rsid w:val="009E713C"/>
    <w:rsid w:val="009E759C"/>
    <w:rsid w:val="009E75DB"/>
    <w:rsid w:val="009F020A"/>
    <w:rsid w:val="009F0E92"/>
    <w:rsid w:val="009F1694"/>
    <w:rsid w:val="009F1A87"/>
    <w:rsid w:val="009F2303"/>
    <w:rsid w:val="009F2872"/>
    <w:rsid w:val="009F2FD1"/>
    <w:rsid w:val="009F310D"/>
    <w:rsid w:val="009F32A8"/>
    <w:rsid w:val="009F3507"/>
    <w:rsid w:val="009F384B"/>
    <w:rsid w:val="009F477B"/>
    <w:rsid w:val="009F585C"/>
    <w:rsid w:val="009F60A9"/>
    <w:rsid w:val="009F633E"/>
    <w:rsid w:val="009F65AE"/>
    <w:rsid w:val="009F72B1"/>
    <w:rsid w:val="009F7C34"/>
    <w:rsid w:val="00A00A50"/>
    <w:rsid w:val="00A01F0E"/>
    <w:rsid w:val="00A02AB9"/>
    <w:rsid w:val="00A0321F"/>
    <w:rsid w:val="00A0389E"/>
    <w:rsid w:val="00A040F0"/>
    <w:rsid w:val="00A0467E"/>
    <w:rsid w:val="00A0492D"/>
    <w:rsid w:val="00A04937"/>
    <w:rsid w:val="00A04C25"/>
    <w:rsid w:val="00A05F1A"/>
    <w:rsid w:val="00A068A8"/>
    <w:rsid w:val="00A06AD7"/>
    <w:rsid w:val="00A06BB4"/>
    <w:rsid w:val="00A06D75"/>
    <w:rsid w:val="00A07AD6"/>
    <w:rsid w:val="00A07D82"/>
    <w:rsid w:val="00A07F51"/>
    <w:rsid w:val="00A10139"/>
    <w:rsid w:val="00A101D1"/>
    <w:rsid w:val="00A11A99"/>
    <w:rsid w:val="00A11E61"/>
    <w:rsid w:val="00A13659"/>
    <w:rsid w:val="00A137E2"/>
    <w:rsid w:val="00A15D87"/>
    <w:rsid w:val="00A16539"/>
    <w:rsid w:val="00A1790F"/>
    <w:rsid w:val="00A17FAF"/>
    <w:rsid w:val="00A20086"/>
    <w:rsid w:val="00A207B0"/>
    <w:rsid w:val="00A20CCF"/>
    <w:rsid w:val="00A21CD9"/>
    <w:rsid w:val="00A21D4D"/>
    <w:rsid w:val="00A22864"/>
    <w:rsid w:val="00A22B9A"/>
    <w:rsid w:val="00A22FA6"/>
    <w:rsid w:val="00A240C9"/>
    <w:rsid w:val="00A24957"/>
    <w:rsid w:val="00A24C79"/>
    <w:rsid w:val="00A24D3E"/>
    <w:rsid w:val="00A26EB5"/>
    <w:rsid w:val="00A272A9"/>
    <w:rsid w:val="00A27718"/>
    <w:rsid w:val="00A27A10"/>
    <w:rsid w:val="00A30358"/>
    <w:rsid w:val="00A30385"/>
    <w:rsid w:val="00A30A04"/>
    <w:rsid w:val="00A3110D"/>
    <w:rsid w:val="00A3115B"/>
    <w:rsid w:val="00A312BF"/>
    <w:rsid w:val="00A31935"/>
    <w:rsid w:val="00A3202E"/>
    <w:rsid w:val="00A321A7"/>
    <w:rsid w:val="00A32D9D"/>
    <w:rsid w:val="00A33203"/>
    <w:rsid w:val="00A338C2"/>
    <w:rsid w:val="00A33CEC"/>
    <w:rsid w:val="00A33F48"/>
    <w:rsid w:val="00A34543"/>
    <w:rsid w:val="00A34BED"/>
    <w:rsid w:val="00A34EAB"/>
    <w:rsid w:val="00A351A5"/>
    <w:rsid w:val="00A3586A"/>
    <w:rsid w:val="00A3598C"/>
    <w:rsid w:val="00A36D12"/>
    <w:rsid w:val="00A37EDE"/>
    <w:rsid w:val="00A40349"/>
    <w:rsid w:val="00A41E93"/>
    <w:rsid w:val="00A41F35"/>
    <w:rsid w:val="00A42724"/>
    <w:rsid w:val="00A427DC"/>
    <w:rsid w:val="00A433F3"/>
    <w:rsid w:val="00A435C3"/>
    <w:rsid w:val="00A44292"/>
    <w:rsid w:val="00A4693D"/>
    <w:rsid w:val="00A470E1"/>
    <w:rsid w:val="00A4763D"/>
    <w:rsid w:val="00A479A9"/>
    <w:rsid w:val="00A47FD0"/>
    <w:rsid w:val="00A51105"/>
    <w:rsid w:val="00A511F5"/>
    <w:rsid w:val="00A51408"/>
    <w:rsid w:val="00A5192F"/>
    <w:rsid w:val="00A53E68"/>
    <w:rsid w:val="00A5429B"/>
    <w:rsid w:val="00A54AB4"/>
    <w:rsid w:val="00A54D4D"/>
    <w:rsid w:val="00A554E8"/>
    <w:rsid w:val="00A56A1D"/>
    <w:rsid w:val="00A56C55"/>
    <w:rsid w:val="00A57997"/>
    <w:rsid w:val="00A612E8"/>
    <w:rsid w:val="00A614F4"/>
    <w:rsid w:val="00A623FE"/>
    <w:rsid w:val="00A62460"/>
    <w:rsid w:val="00A6256C"/>
    <w:rsid w:val="00A6385E"/>
    <w:rsid w:val="00A63B75"/>
    <w:rsid w:val="00A63F5B"/>
    <w:rsid w:val="00A641A5"/>
    <w:rsid w:val="00A645BD"/>
    <w:rsid w:val="00A64736"/>
    <w:rsid w:val="00A649C2"/>
    <w:rsid w:val="00A65230"/>
    <w:rsid w:val="00A65711"/>
    <w:rsid w:val="00A659AA"/>
    <w:rsid w:val="00A661B9"/>
    <w:rsid w:val="00A66A07"/>
    <w:rsid w:val="00A66B6C"/>
    <w:rsid w:val="00A66E92"/>
    <w:rsid w:val="00A670F9"/>
    <w:rsid w:val="00A67527"/>
    <w:rsid w:val="00A678F6"/>
    <w:rsid w:val="00A67F32"/>
    <w:rsid w:val="00A71060"/>
    <w:rsid w:val="00A71BFC"/>
    <w:rsid w:val="00A73CEC"/>
    <w:rsid w:val="00A740F8"/>
    <w:rsid w:val="00A74C08"/>
    <w:rsid w:val="00A74E0A"/>
    <w:rsid w:val="00A75D93"/>
    <w:rsid w:val="00A76026"/>
    <w:rsid w:val="00A7655F"/>
    <w:rsid w:val="00A7699E"/>
    <w:rsid w:val="00A76AFE"/>
    <w:rsid w:val="00A779E0"/>
    <w:rsid w:val="00A77B59"/>
    <w:rsid w:val="00A77C42"/>
    <w:rsid w:val="00A8163D"/>
    <w:rsid w:val="00A81A75"/>
    <w:rsid w:val="00A82107"/>
    <w:rsid w:val="00A8279D"/>
    <w:rsid w:val="00A82D2C"/>
    <w:rsid w:val="00A8333B"/>
    <w:rsid w:val="00A833D8"/>
    <w:rsid w:val="00A83A97"/>
    <w:rsid w:val="00A8435C"/>
    <w:rsid w:val="00A8460C"/>
    <w:rsid w:val="00A84D53"/>
    <w:rsid w:val="00A852AD"/>
    <w:rsid w:val="00A85361"/>
    <w:rsid w:val="00A8574C"/>
    <w:rsid w:val="00A858BA"/>
    <w:rsid w:val="00A85A98"/>
    <w:rsid w:val="00A85DAD"/>
    <w:rsid w:val="00A86999"/>
    <w:rsid w:val="00A878A0"/>
    <w:rsid w:val="00A90545"/>
    <w:rsid w:val="00A90A36"/>
    <w:rsid w:val="00A91333"/>
    <w:rsid w:val="00A913B6"/>
    <w:rsid w:val="00A9155C"/>
    <w:rsid w:val="00A9320A"/>
    <w:rsid w:val="00A9320C"/>
    <w:rsid w:val="00A93702"/>
    <w:rsid w:val="00A93EB5"/>
    <w:rsid w:val="00A94F7B"/>
    <w:rsid w:val="00A95882"/>
    <w:rsid w:val="00A9589F"/>
    <w:rsid w:val="00A95FAE"/>
    <w:rsid w:val="00A974F5"/>
    <w:rsid w:val="00A976D9"/>
    <w:rsid w:val="00AA0B0D"/>
    <w:rsid w:val="00AA11DC"/>
    <w:rsid w:val="00AA173B"/>
    <w:rsid w:val="00AA291C"/>
    <w:rsid w:val="00AA3C1A"/>
    <w:rsid w:val="00AA3E9A"/>
    <w:rsid w:val="00AA4BF1"/>
    <w:rsid w:val="00AA519C"/>
    <w:rsid w:val="00AA5209"/>
    <w:rsid w:val="00AA5A3F"/>
    <w:rsid w:val="00AA5CD8"/>
    <w:rsid w:val="00AA5F57"/>
    <w:rsid w:val="00AA645A"/>
    <w:rsid w:val="00AA6CC7"/>
    <w:rsid w:val="00AA6F1A"/>
    <w:rsid w:val="00AA7333"/>
    <w:rsid w:val="00AA73A8"/>
    <w:rsid w:val="00AA7714"/>
    <w:rsid w:val="00AA7A7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427"/>
    <w:rsid w:val="00AC0785"/>
    <w:rsid w:val="00AC1288"/>
    <w:rsid w:val="00AC1D46"/>
    <w:rsid w:val="00AC2465"/>
    <w:rsid w:val="00AC2BB7"/>
    <w:rsid w:val="00AC300B"/>
    <w:rsid w:val="00AC31E0"/>
    <w:rsid w:val="00AC3663"/>
    <w:rsid w:val="00AC3B77"/>
    <w:rsid w:val="00AC3DC6"/>
    <w:rsid w:val="00AC3E5C"/>
    <w:rsid w:val="00AC42CC"/>
    <w:rsid w:val="00AC5328"/>
    <w:rsid w:val="00AC6331"/>
    <w:rsid w:val="00AC6504"/>
    <w:rsid w:val="00AC70BD"/>
    <w:rsid w:val="00AC7220"/>
    <w:rsid w:val="00AC75CC"/>
    <w:rsid w:val="00AC76AF"/>
    <w:rsid w:val="00AD01CF"/>
    <w:rsid w:val="00AD04B1"/>
    <w:rsid w:val="00AD0640"/>
    <w:rsid w:val="00AD07F9"/>
    <w:rsid w:val="00AD15E7"/>
    <w:rsid w:val="00AD1CB8"/>
    <w:rsid w:val="00AD1D13"/>
    <w:rsid w:val="00AD1E61"/>
    <w:rsid w:val="00AD2C13"/>
    <w:rsid w:val="00AD2FDB"/>
    <w:rsid w:val="00AD4455"/>
    <w:rsid w:val="00AD4EF0"/>
    <w:rsid w:val="00AD5D9D"/>
    <w:rsid w:val="00AD644C"/>
    <w:rsid w:val="00AD68AE"/>
    <w:rsid w:val="00AD69BC"/>
    <w:rsid w:val="00AD6E7D"/>
    <w:rsid w:val="00AD72A0"/>
    <w:rsid w:val="00AD76B1"/>
    <w:rsid w:val="00AD79F2"/>
    <w:rsid w:val="00AD7BD5"/>
    <w:rsid w:val="00AE0169"/>
    <w:rsid w:val="00AE1263"/>
    <w:rsid w:val="00AE1BD0"/>
    <w:rsid w:val="00AE2172"/>
    <w:rsid w:val="00AE267E"/>
    <w:rsid w:val="00AE4100"/>
    <w:rsid w:val="00AE4A74"/>
    <w:rsid w:val="00AE4F9A"/>
    <w:rsid w:val="00AE5551"/>
    <w:rsid w:val="00AE5C7F"/>
    <w:rsid w:val="00AE6C5C"/>
    <w:rsid w:val="00AE6CB8"/>
    <w:rsid w:val="00AE7069"/>
    <w:rsid w:val="00AE7226"/>
    <w:rsid w:val="00AF00A8"/>
    <w:rsid w:val="00AF0205"/>
    <w:rsid w:val="00AF0EF9"/>
    <w:rsid w:val="00AF0FCB"/>
    <w:rsid w:val="00AF139B"/>
    <w:rsid w:val="00AF1CD9"/>
    <w:rsid w:val="00AF1DC1"/>
    <w:rsid w:val="00AF25DD"/>
    <w:rsid w:val="00AF2764"/>
    <w:rsid w:val="00AF4EAF"/>
    <w:rsid w:val="00AF6261"/>
    <w:rsid w:val="00AF7097"/>
    <w:rsid w:val="00AF714E"/>
    <w:rsid w:val="00AF7905"/>
    <w:rsid w:val="00B00B96"/>
    <w:rsid w:val="00B01AA9"/>
    <w:rsid w:val="00B03672"/>
    <w:rsid w:val="00B0382D"/>
    <w:rsid w:val="00B03862"/>
    <w:rsid w:val="00B03D6E"/>
    <w:rsid w:val="00B049CE"/>
    <w:rsid w:val="00B04DBC"/>
    <w:rsid w:val="00B0543B"/>
    <w:rsid w:val="00B05B64"/>
    <w:rsid w:val="00B05EB7"/>
    <w:rsid w:val="00B06664"/>
    <w:rsid w:val="00B06F8E"/>
    <w:rsid w:val="00B10FED"/>
    <w:rsid w:val="00B11A07"/>
    <w:rsid w:val="00B12553"/>
    <w:rsid w:val="00B13256"/>
    <w:rsid w:val="00B1338D"/>
    <w:rsid w:val="00B138B7"/>
    <w:rsid w:val="00B13EAF"/>
    <w:rsid w:val="00B13FBA"/>
    <w:rsid w:val="00B14B9B"/>
    <w:rsid w:val="00B14C2D"/>
    <w:rsid w:val="00B15731"/>
    <w:rsid w:val="00B16AFB"/>
    <w:rsid w:val="00B1713E"/>
    <w:rsid w:val="00B20742"/>
    <w:rsid w:val="00B20D9F"/>
    <w:rsid w:val="00B21028"/>
    <w:rsid w:val="00B21A5A"/>
    <w:rsid w:val="00B220F7"/>
    <w:rsid w:val="00B22854"/>
    <w:rsid w:val="00B228E8"/>
    <w:rsid w:val="00B23772"/>
    <w:rsid w:val="00B23F8B"/>
    <w:rsid w:val="00B240E9"/>
    <w:rsid w:val="00B24121"/>
    <w:rsid w:val="00B2436E"/>
    <w:rsid w:val="00B24645"/>
    <w:rsid w:val="00B2472B"/>
    <w:rsid w:val="00B24B3A"/>
    <w:rsid w:val="00B24E1E"/>
    <w:rsid w:val="00B251A8"/>
    <w:rsid w:val="00B25201"/>
    <w:rsid w:val="00B26154"/>
    <w:rsid w:val="00B2622D"/>
    <w:rsid w:val="00B26E90"/>
    <w:rsid w:val="00B271F5"/>
    <w:rsid w:val="00B30A2E"/>
    <w:rsid w:val="00B30F7C"/>
    <w:rsid w:val="00B3104E"/>
    <w:rsid w:val="00B32E57"/>
    <w:rsid w:val="00B345B8"/>
    <w:rsid w:val="00B3681D"/>
    <w:rsid w:val="00B36A76"/>
    <w:rsid w:val="00B36DB5"/>
    <w:rsid w:val="00B37CA8"/>
    <w:rsid w:val="00B37EDA"/>
    <w:rsid w:val="00B40106"/>
    <w:rsid w:val="00B40A4B"/>
    <w:rsid w:val="00B41E32"/>
    <w:rsid w:val="00B43672"/>
    <w:rsid w:val="00B438F3"/>
    <w:rsid w:val="00B43AB4"/>
    <w:rsid w:val="00B44EA7"/>
    <w:rsid w:val="00B464C8"/>
    <w:rsid w:val="00B4679A"/>
    <w:rsid w:val="00B46A58"/>
    <w:rsid w:val="00B47394"/>
    <w:rsid w:val="00B505A1"/>
    <w:rsid w:val="00B51107"/>
    <w:rsid w:val="00B51222"/>
    <w:rsid w:val="00B51994"/>
    <w:rsid w:val="00B52042"/>
    <w:rsid w:val="00B525EF"/>
    <w:rsid w:val="00B52DDC"/>
    <w:rsid w:val="00B53443"/>
    <w:rsid w:val="00B53DF7"/>
    <w:rsid w:val="00B53F57"/>
    <w:rsid w:val="00B54129"/>
    <w:rsid w:val="00B54742"/>
    <w:rsid w:val="00B54940"/>
    <w:rsid w:val="00B55DDC"/>
    <w:rsid w:val="00B5678B"/>
    <w:rsid w:val="00B5692D"/>
    <w:rsid w:val="00B5713F"/>
    <w:rsid w:val="00B57348"/>
    <w:rsid w:val="00B5739D"/>
    <w:rsid w:val="00B57790"/>
    <w:rsid w:val="00B57954"/>
    <w:rsid w:val="00B60DD7"/>
    <w:rsid w:val="00B610B9"/>
    <w:rsid w:val="00B626A9"/>
    <w:rsid w:val="00B6277E"/>
    <w:rsid w:val="00B627E1"/>
    <w:rsid w:val="00B62869"/>
    <w:rsid w:val="00B62952"/>
    <w:rsid w:val="00B63749"/>
    <w:rsid w:val="00B63FF6"/>
    <w:rsid w:val="00B640FB"/>
    <w:rsid w:val="00B657CE"/>
    <w:rsid w:val="00B6596A"/>
    <w:rsid w:val="00B666EC"/>
    <w:rsid w:val="00B6692E"/>
    <w:rsid w:val="00B66A4A"/>
    <w:rsid w:val="00B66B90"/>
    <w:rsid w:val="00B678D2"/>
    <w:rsid w:val="00B67BE5"/>
    <w:rsid w:val="00B70712"/>
    <w:rsid w:val="00B712B0"/>
    <w:rsid w:val="00B7275D"/>
    <w:rsid w:val="00B73A07"/>
    <w:rsid w:val="00B73B02"/>
    <w:rsid w:val="00B742BF"/>
    <w:rsid w:val="00B74492"/>
    <w:rsid w:val="00B74C29"/>
    <w:rsid w:val="00B74F60"/>
    <w:rsid w:val="00B76A7B"/>
    <w:rsid w:val="00B76EAE"/>
    <w:rsid w:val="00B76F5D"/>
    <w:rsid w:val="00B77125"/>
    <w:rsid w:val="00B7757E"/>
    <w:rsid w:val="00B77A97"/>
    <w:rsid w:val="00B8046A"/>
    <w:rsid w:val="00B80736"/>
    <w:rsid w:val="00B81462"/>
    <w:rsid w:val="00B820BF"/>
    <w:rsid w:val="00B820CE"/>
    <w:rsid w:val="00B82324"/>
    <w:rsid w:val="00B831A3"/>
    <w:rsid w:val="00B83E1B"/>
    <w:rsid w:val="00B842D5"/>
    <w:rsid w:val="00B84A18"/>
    <w:rsid w:val="00B860E0"/>
    <w:rsid w:val="00B8660B"/>
    <w:rsid w:val="00B86B1D"/>
    <w:rsid w:val="00B86D69"/>
    <w:rsid w:val="00B87CAF"/>
    <w:rsid w:val="00B90045"/>
    <w:rsid w:val="00B9047A"/>
    <w:rsid w:val="00B916FC"/>
    <w:rsid w:val="00B91BE4"/>
    <w:rsid w:val="00B93C65"/>
    <w:rsid w:val="00B94167"/>
    <w:rsid w:val="00B94AA2"/>
    <w:rsid w:val="00B95379"/>
    <w:rsid w:val="00B95A12"/>
    <w:rsid w:val="00B96880"/>
    <w:rsid w:val="00B974BD"/>
    <w:rsid w:val="00BA0C54"/>
    <w:rsid w:val="00BA0F9D"/>
    <w:rsid w:val="00BA121C"/>
    <w:rsid w:val="00BA12D1"/>
    <w:rsid w:val="00BA1AB6"/>
    <w:rsid w:val="00BA2416"/>
    <w:rsid w:val="00BA297B"/>
    <w:rsid w:val="00BA2AC6"/>
    <w:rsid w:val="00BA3237"/>
    <w:rsid w:val="00BA36ED"/>
    <w:rsid w:val="00BA3A54"/>
    <w:rsid w:val="00BA3FB3"/>
    <w:rsid w:val="00BA48A8"/>
    <w:rsid w:val="00BA50C0"/>
    <w:rsid w:val="00BA5176"/>
    <w:rsid w:val="00BA59CB"/>
    <w:rsid w:val="00BA726C"/>
    <w:rsid w:val="00BA73F9"/>
    <w:rsid w:val="00BA797F"/>
    <w:rsid w:val="00BA7E91"/>
    <w:rsid w:val="00BB016B"/>
    <w:rsid w:val="00BB063E"/>
    <w:rsid w:val="00BB08AD"/>
    <w:rsid w:val="00BB1B23"/>
    <w:rsid w:val="00BB3262"/>
    <w:rsid w:val="00BB3801"/>
    <w:rsid w:val="00BB394D"/>
    <w:rsid w:val="00BB3A97"/>
    <w:rsid w:val="00BB3E86"/>
    <w:rsid w:val="00BB406B"/>
    <w:rsid w:val="00BB4AA7"/>
    <w:rsid w:val="00BB4FD2"/>
    <w:rsid w:val="00BB5143"/>
    <w:rsid w:val="00BB51A6"/>
    <w:rsid w:val="00BB5741"/>
    <w:rsid w:val="00BB626B"/>
    <w:rsid w:val="00BB720A"/>
    <w:rsid w:val="00BB7687"/>
    <w:rsid w:val="00BB7CD3"/>
    <w:rsid w:val="00BC003A"/>
    <w:rsid w:val="00BC0D03"/>
    <w:rsid w:val="00BC191C"/>
    <w:rsid w:val="00BC22B5"/>
    <w:rsid w:val="00BC23F9"/>
    <w:rsid w:val="00BC2537"/>
    <w:rsid w:val="00BC3A79"/>
    <w:rsid w:val="00BC4399"/>
    <w:rsid w:val="00BC4927"/>
    <w:rsid w:val="00BC5C1B"/>
    <w:rsid w:val="00BC685D"/>
    <w:rsid w:val="00BC6996"/>
    <w:rsid w:val="00BC6D36"/>
    <w:rsid w:val="00BC7232"/>
    <w:rsid w:val="00BD0D1B"/>
    <w:rsid w:val="00BD0E34"/>
    <w:rsid w:val="00BD13BF"/>
    <w:rsid w:val="00BD1D50"/>
    <w:rsid w:val="00BD2040"/>
    <w:rsid w:val="00BD2B16"/>
    <w:rsid w:val="00BD3405"/>
    <w:rsid w:val="00BD37C9"/>
    <w:rsid w:val="00BD4CBC"/>
    <w:rsid w:val="00BD4DC5"/>
    <w:rsid w:val="00BD4FAA"/>
    <w:rsid w:val="00BD5757"/>
    <w:rsid w:val="00BD6DD9"/>
    <w:rsid w:val="00BD6F94"/>
    <w:rsid w:val="00BD7F5A"/>
    <w:rsid w:val="00BE0781"/>
    <w:rsid w:val="00BE1ABC"/>
    <w:rsid w:val="00BE28AA"/>
    <w:rsid w:val="00BE2D52"/>
    <w:rsid w:val="00BE303F"/>
    <w:rsid w:val="00BE3353"/>
    <w:rsid w:val="00BE3494"/>
    <w:rsid w:val="00BE36F8"/>
    <w:rsid w:val="00BE3AEC"/>
    <w:rsid w:val="00BE4086"/>
    <w:rsid w:val="00BE4C25"/>
    <w:rsid w:val="00BE5012"/>
    <w:rsid w:val="00BE6139"/>
    <w:rsid w:val="00BE6442"/>
    <w:rsid w:val="00BE669B"/>
    <w:rsid w:val="00BE703A"/>
    <w:rsid w:val="00BF113F"/>
    <w:rsid w:val="00BF1171"/>
    <w:rsid w:val="00BF167B"/>
    <w:rsid w:val="00BF1FB8"/>
    <w:rsid w:val="00BF2269"/>
    <w:rsid w:val="00BF4725"/>
    <w:rsid w:val="00BF4B60"/>
    <w:rsid w:val="00BF55B6"/>
    <w:rsid w:val="00BF5946"/>
    <w:rsid w:val="00BF598B"/>
    <w:rsid w:val="00BF5FE5"/>
    <w:rsid w:val="00BF66E6"/>
    <w:rsid w:val="00BF6D3F"/>
    <w:rsid w:val="00BF71AC"/>
    <w:rsid w:val="00BF73FE"/>
    <w:rsid w:val="00BF771B"/>
    <w:rsid w:val="00C00321"/>
    <w:rsid w:val="00C0171E"/>
    <w:rsid w:val="00C02488"/>
    <w:rsid w:val="00C0286D"/>
    <w:rsid w:val="00C03715"/>
    <w:rsid w:val="00C039B2"/>
    <w:rsid w:val="00C046D5"/>
    <w:rsid w:val="00C04DD6"/>
    <w:rsid w:val="00C0548D"/>
    <w:rsid w:val="00C05B3E"/>
    <w:rsid w:val="00C05BEE"/>
    <w:rsid w:val="00C05D7F"/>
    <w:rsid w:val="00C061AF"/>
    <w:rsid w:val="00C06254"/>
    <w:rsid w:val="00C064BF"/>
    <w:rsid w:val="00C069B3"/>
    <w:rsid w:val="00C077FA"/>
    <w:rsid w:val="00C079E9"/>
    <w:rsid w:val="00C07A2B"/>
    <w:rsid w:val="00C102E2"/>
    <w:rsid w:val="00C105F8"/>
    <w:rsid w:val="00C10A88"/>
    <w:rsid w:val="00C10EB7"/>
    <w:rsid w:val="00C1121E"/>
    <w:rsid w:val="00C11327"/>
    <w:rsid w:val="00C11797"/>
    <w:rsid w:val="00C11EBE"/>
    <w:rsid w:val="00C1213D"/>
    <w:rsid w:val="00C12693"/>
    <w:rsid w:val="00C1367E"/>
    <w:rsid w:val="00C140B0"/>
    <w:rsid w:val="00C14F92"/>
    <w:rsid w:val="00C1592D"/>
    <w:rsid w:val="00C15ECC"/>
    <w:rsid w:val="00C1666E"/>
    <w:rsid w:val="00C17789"/>
    <w:rsid w:val="00C2013A"/>
    <w:rsid w:val="00C214CB"/>
    <w:rsid w:val="00C215EB"/>
    <w:rsid w:val="00C215F0"/>
    <w:rsid w:val="00C217F8"/>
    <w:rsid w:val="00C21AAF"/>
    <w:rsid w:val="00C22B35"/>
    <w:rsid w:val="00C233B9"/>
    <w:rsid w:val="00C23453"/>
    <w:rsid w:val="00C23BCA"/>
    <w:rsid w:val="00C23D0E"/>
    <w:rsid w:val="00C242B9"/>
    <w:rsid w:val="00C25165"/>
    <w:rsid w:val="00C25361"/>
    <w:rsid w:val="00C257E9"/>
    <w:rsid w:val="00C25D7C"/>
    <w:rsid w:val="00C2632C"/>
    <w:rsid w:val="00C27351"/>
    <w:rsid w:val="00C27FFC"/>
    <w:rsid w:val="00C30304"/>
    <w:rsid w:val="00C30426"/>
    <w:rsid w:val="00C30640"/>
    <w:rsid w:val="00C30749"/>
    <w:rsid w:val="00C3137E"/>
    <w:rsid w:val="00C31AC3"/>
    <w:rsid w:val="00C31BD7"/>
    <w:rsid w:val="00C31F6E"/>
    <w:rsid w:val="00C32F60"/>
    <w:rsid w:val="00C33414"/>
    <w:rsid w:val="00C34604"/>
    <w:rsid w:val="00C34690"/>
    <w:rsid w:val="00C3537F"/>
    <w:rsid w:val="00C35D39"/>
    <w:rsid w:val="00C374BF"/>
    <w:rsid w:val="00C37683"/>
    <w:rsid w:val="00C37A33"/>
    <w:rsid w:val="00C37FF4"/>
    <w:rsid w:val="00C4034A"/>
    <w:rsid w:val="00C40B4A"/>
    <w:rsid w:val="00C414D1"/>
    <w:rsid w:val="00C41B47"/>
    <w:rsid w:val="00C423B2"/>
    <w:rsid w:val="00C42821"/>
    <w:rsid w:val="00C43433"/>
    <w:rsid w:val="00C456FA"/>
    <w:rsid w:val="00C457EE"/>
    <w:rsid w:val="00C4644F"/>
    <w:rsid w:val="00C465C4"/>
    <w:rsid w:val="00C46A92"/>
    <w:rsid w:val="00C47049"/>
    <w:rsid w:val="00C50137"/>
    <w:rsid w:val="00C50423"/>
    <w:rsid w:val="00C50CCB"/>
    <w:rsid w:val="00C50D9C"/>
    <w:rsid w:val="00C51827"/>
    <w:rsid w:val="00C51D8B"/>
    <w:rsid w:val="00C51E36"/>
    <w:rsid w:val="00C51EDC"/>
    <w:rsid w:val="00C5239A"/>
    <w:rsid w:val="00C523E9"/>
    <w:rsid w:val="00C524D0"/>
    <w:rsid w:val="00C53B66"/>
    <w:rsid w:val="00C54031"/>
    <w:rsid w:val="00C54A1A"/>
    <w:rsid w:val="00C550B4"/>
    <w:rsid w:val="00C55D43"/>
    <w:rsid w:val="00C56D26"/>
    <w:rsid w:val="00C570CA"/>
    <w:rsid w:val="00C57764"/>
    <w:rsid w:val="00C57C37"/>
    <w:rsid w:val="00C60C8A"/>
    <w:rsid w:val="00C60FCB"/>
    <w:rsid w:val="00C621AF"/>
    <w:rsid w:val="00C62211"/>
    <w:rsid w:val="00C6259A"/>
    <w:rsid w:val="00C62B90"/>
    <w:rsid w:val="00C630E6"/>
    <w:rsid w:val="00C6493B"/>
    <w:rsid w:val="00C65B7A"/>
    <w:rsid w:val="00C65FFC"/>
    <w:rsid w:val="00C66946"/>
    <w:rsid w:val="00C66EDF"/>
    <w:rsid w:val="00C70439"/>
    <w:rsid w:val="00C71052"/>
    <w:rsid w:val="00C7169B"/>
    <w:rsid w:val="00C7172E"/>
    <w:rsid w:val="00C71B35"/>
    <w:rsid w:val="00C724E9"/>
    <w:rsid w:val="00C73583"/>
    <w:rsid w:val="00C73A51"/>
    <w:rsid w:val="00C73FF9"/>
    <w:rsid w:val="00C7405B"/>
    <w:rsid w:val="00C741FB"/>
    <w:rsid w:val="00C74D3F"/>
    <w:rsid w:val="00C74D5F"/>
    <w:rsid w:val="00C74DDA"/>
    <w:rsid w:val="00C74F34"/>
    <w:rsid w:val="00C75A0E"/>
    <w:rsid w:val="00C75B07"/>
    <w:rsid w:val="00C76010"/>
    <w:rsid w:val="00C76208"/>
    <w:rsid w:val="00C763EF"/>
    <w:rsid w:val="00C76BA2"/>
    <w:rsid w:val="00C76FB1"/>
    <w:rsid w:val="00C76FEE"/>
    <w:rsid w:val="00C7783C"/>
    <w:rsid w:val="00C80546"/>
    <w:rsid w:val="00C81131"/>
    <w:rsid w:val="00C8134B"/>
    <w:rsid w:val="00C817F1"/>
    <w:rsid w:val="00C81930"/>
    <w:rsid w:val="00C81EAB"/>
    <w:rsid w:val="00C82215"/>
    <w:rsid w:val="00C82CEE"/>
    <w:rsid w:val="00C83CEA"/>
    <w:rsid w:val="00C83ED8"/>
    <w:rsid w:val="00C8412C"/>
    <w:rsid w:val="00C84750"/>
    <w:rsid w:val="00C848B9"/>
    <w:rsid w:val="00C849E1"/>
    <w:rsid w:val="00C84A06"/>
    <w:rsid w:val="00C85551"/>
    <w:rsid w:val="00C85A25"/>
    <w:rsid w:val="00C86292"/>
    <w:rsid w:val="00C8674D"/>
    <w:rsid w:val="00C87415"/>
    <w:rsid w:val="00C9085B"/>
    <w:rsid w:val="00C90F98"/>
    <w:rsid w:val="00C9121E"/>
    <w:rsid w:val="00C9237B"/>
    <w:rsid w:val="00C92723"/>
    <w:rsid w:val="00C92FFA"/>
    <w:rsid w:val="00C93080"/>
    <w:rsid w:val="00C93840"/>
    <w:rsid w:val="00C946A5"/>
    <w:rsid w:val="00C94B3F"/>
    <w:rsid w:val="00C96D8D"/>
    <w:rsid w:val="00C96E49"/>
    <w:rsid w:val="00C974FD"/>
    <w:rsid w:val="00C97AEF"/>
    <w:rsid w:val="00C97E05"/>
    <w:rsid w:val="00CA03FF"/>
    <w:rsid w:val="00CA065E"/>
    <w:rsid w:val="00CA33F3"/>
    <w:rsid w:val="00CA3A1A"/>
    <w:rsid w:val="00CA6B78"/>
    <w:rsid w:val="00CA6F20"/>
    <w:rsid w:val="00CA73FF"/>
    <w:rsid w:val="00CB0327"/>
    <w:rsid w:val="00CB1333"/>
    <w:rsid w:val="00CB2110"/>
    <w:rsid w:val="00CB2366"/>
    <w:rsid w:val="00CB267D"/>
    <w:rsid w:val="00CB28B4"/>
    <w:rsid w:val="00CB2D1B"/>
    <w:rsid w:val="00CB3660"/>
    <w:rsid w:val="00CB36A5"/>
    <w:rsid w:val="00CB3D40"/>
    <w:rsid w:val="00CB3DA1"/>
    <w:rsid w:val="00CB40BF"/>
    <w:rsid w:val="00CB4393"/>
    <w:rsid w:val="00CB4591"/>
    <w:rsid w:val="00CB47ED"/>
    <w:rsid w:val="00CB52DB"/>
    <w:rsid w:val="00CB558B"/>
    <w:rsid w:val="00CB67FF"/>
    <w:rsid w:val="00CB6B78"/>
    <w:rsid w:val="00CB7F85"/>
    <w:rsid w:val="00CC0611"/>
    <w:rsid w:val="00CC1538"/>
    <w:rsid w:val="00CC1FAC"/>
    <w:rsid w:val="00CC275A"/>
    <w:rsid w:val="00CC3E4E"/>
    <w:rsid w:val="00CC58FD"/>
    <w:rsid w:val="00CC6384"/>
    <w:rsid w:val="00CC69BC"/>
    <w:rsid w:val="00CC709E"/>
    <w:rsid w:val="00CC796F"/>
    <w:rsid w:val="00CC7D3F"/>
    <w:rsid w:val="00CD00DE"/>
    <w:rsid w:val="00CD0864"/>
    <w:rsid w:val="00CD1208"/>
    <w:rsid w:val="00CD191F"/>
    <w:rsid w:val="00CD1D6A"/>
    <w:rsid w:val="00CD2626"/>
    <w:rsid w:val="00CD2A0F"/>
    <w:rsid w:val="00CD3E3B"/>
    <w:rsid w:val="00CD4045"/>
    <w:rsid w:val="00CD4360"/>
    <w:rsid w:val="00CD466F"/>
    <w:rsid w:val="00CD4B98"/>
    <w:rsid w:val="00CD4B9D"/>
    <w:rsid w:val="00CD4F36"/>
    <w:rsid w:val="00CD530B"/>
    <w:rsid w:val="00CD55AF"/>
    <w:rsid w:val="00CD5B44"/>
    <w:rsid w:val="00CD5B87"/>
    <w:rsid w:val="00CD6D5E"/>
    <w:rsid w:val="00CD7766"/>
    <w:rsid w:val="00CD78FF"/>
    <w:rsid w:val="00CD7A6B"/>
    <w:rsid w:val="00CE0026"/>
    <w:rsid w:val="00CE029A"/>
    <w:rsid w:val="00CE052E"/>
    <w:rsid w:val="00CE159A"/>
    <w:rsid w:val="00CE1D68"/>
    <w:rsid w:val="00CE238C"/>
    <w:rsid w:val="00CE2A06"/>
    <w:rsid w:val="00CE35AE"/>
    <w:rsid w:val="00CE36DC"/>
    <w:rsid w:val="00CE38A2"/>
    <w:rsid w:val="00CE4D7B"/>
    <w:rsid w:val="00CE725D"/>
    <w:rsid w:val="00CE78B8"/>
    <w:rsid w:val="00CE7AC3"/>
    <w:rsid w:val="00CF004A"/>
    <w:rsid w:val="00CF0B41"/>
    <w:rsid w:val="00CF0EC5"/>
    <w:rsid w:val="00CF1345"/>
    <w:rsid w:val="00CF14E2"/>
    <w:rsid w:val="00CF2833"/>
    <w:rsid w:val="00CF2A21"/>
    <w:rsid w:val="00CF46DE"/>
    <w:rsid w:val="00CF6735"/>
    <w:rsid w:val="00CF70D2"/>
    <w:rsid w:val="00CF70EF"/>
    <w:rsid w:val="00CF7A55"/>
    <w:rsid w:val="00D0024D"/>
    <w:rsid w:val="00D00287"/>
    <w:rsid w:val="00D0044B"/>
    <w:rsid w:val="00D01B75"/>
    <w:rsid w:val="00D02020"/>
    <w:rsid w:val="00D02397"/>
    <w:rsid w:val="00D0477E"/>
    <w:rsid w:val="00D0491D"/>
    <w:rsid w:val="00D0519A"/>
    <w:rsid w:val="00D059E1"/>
    <w:rsid w:val="00D05E5F"/>
    <w:rsid w:val="00D0622B"/>
    <w:rsid w:val="00D063F4"/>
    <w:rsid w:val="00D067C7"/>
    <w:rsid w:val="00D072BD"/>
    <w:rsid w:val="00D07D90"/>
    <w:rsid w:val="00D10444"/>
    <w:rsid w:val="00D1057D"/>
    <w:rsid w:val="00D10AC6"/>
    <w:rsid w:val="00D11833"/>
    <w:rsid w:val="00D11C13"/>
    <w:rsid w:val="00D11F56"/>
    <w:rsid w:val="00D1263C"/>
    <w:rsid w:val="00D12C93"/>
    <w:rsid w:val="00D1309D"/>
    <w:rsid w:val="00D13601"/>
    <w:rsid w:val="00D13B64"/>
    <w:rsid w:val="00D13E2F"/>
    <w:rsid w:val="00D14D33"/>
    <w:rsid w:val="00D14E8E"/>
    <w:rsid w:val="00D151A3"/>
    <w:rsid w:val="00D154A2"/>
    <w:rsid w:val="00D16111"/>
    <w:rsid w:val="00D1677B"/>
    <w:rsid w:val="00D16E3D"/>
    <w:rsid w:val="00D17427"/>
    <w:rsid w:val="00D1758B"/>
    <w:rsid w:val="00D17B6D"/>
    <w:rsid w:val="00D20064"/>
    <w:rsid w:val="00D21B2F"/>
    <w:rsid w:val="00D22A0C"/>
    <w:rsid w:val="00D22D69"/>
    <w:rsid w:val="00D23EA4"/>
    <w:rsid w:val="00D24E88"/>
    <w:rsid w:val="00D25F05"/>
    <w:rsid w:val="00D25F07"/>
    <w:rsid w:val="00D26245"/>
    <w:rsid w:val="00D26529"/>
    <w:rsid w:val="00D26F70"/>
    <w:rsid w:val="00D273C6"/>
    <w:rsid w:val="00D3042F"/>
    <w:rsid w:val="00D3057D"/>
    <w:rsid w:val="00D307CA"/>
    <w:rsid w:val="00D30A86"/>
    <w:rsid w:val="00D30EDE"/>
    <w:rsid w:val="00D31431"/>
    <w:rsid w:val="00D31B74"/>
    <w:rsid w:val="00D34AC2"/>
    <w:rsid w:val="00D35D26"/>
    <w:rsid w:val="00D36B36"/>
    <w:rsid w:val="00D36BE1"/>
    <w:rsid w:val="00D36C07"/>
    <w:rsid w:val="00D36EA1"/>
    <w:rsid w:val="00D37BE0"/>
    <w:rsid w:val="00D4000E"/>
    <w:rsid w:val="00D40B2A"/>
    <w:rsid w:val="00D414DE"/>
    <w:rsid w:val="00D41813"/>
    <w:rsid w:val="00D41BDA"/>
    <w:rsid w:val="00D4255E"/>
    <w:rsid w:val="00D42595"/>
    <w:rsid w:val="00D429DB"/>
    <w:rsid w:val="00D42DFA"/>
    <w:rsid w:val="00D43F44"/>
    <w:rsid w:val="00D44B1C"/>
    <w:rsid w:val="00D44D43"/>
    <w:rsid w:val="00D44E67"/>
    <w:rsid w:val="00D462D6"/>
    <w:rsid w:val="00D46BE9"/>
    <w:rsid w:val="00D46D69"/>
    <w:rsid w:val="00D4707B"/>
    <w:rsid w:val="00D473B2"/>
    <w:rsid w:val="00D47489"/>
    <w:rsid w:val="00D47A70"/>
    <w:rsid w:val="00D5207E"/>
    <w:rsid w:val="00D5354E"/>
    <w:rsid w:val="00D53667"/>
    <w:rsid w:val="00D53CB4"/>
    <w:rsid w:val="00D559A2"/>
    <w:rsid w:val="00D55D7B"/>
    <w:rsid w:val="00D561AB"/>
    <w:rsid w:val="00D56713"/>
    <w:rsid w:val="00D56B28"/>
    <w:rsid w:val="00D56B43"/>
    <w:rsid w:val="00D56C1A"/>
    <w:rsid w:val="00D56E7A"/>
    <w:rsid w:val="00D576EF"/>
    <w:rsid w:val="00D57898"/>
    <w:rsid w:val="00D60A2A"/>
    <w:rsid w:val="00D60B8D"/>
    <w:rsid w:val="00D6185C"/>
    <w:rsid w:val="00D623C9"/>
    <w:rsid w:val="00D6334C"/>
    <w:rsid w:val="00D63FA8"/>
    <w:rsid w:val="00D63FE0"/>
    <w:rsid w:val="00D640B9"/>
    <w:rsid w:val="00D65527"/>
    <w:rsid w:val="00D657B2"/>
    <w:rsid w:val="00D657D7"/>
    <w:rsid w:val="00D65825"/>
    <w:rsid w:val="00D65C5C"/>
    <w:rsid w:val="00D65F32"/>
    <w:rsid w:val="00D669F8"/>
    <w:rsid w:val="00D6711A"/>
    <w:rsid w:val="00D679DF"/>
    <w:rsid w:val="00D702F8"/>
    <w:rsid w:val="00D70443"/>
    <w:rsid w:val="00D70491"/>
    <w:rsid w:val="00D714C4"/>
    <w:rsid w:val="00D732C5"/>
    <w:rsid w:val="00D739F0"/>
    <w:rsid w:val="00D73C68"/>
    <w:rsid w:val="00D740D0"/>
    <w:rsid w:val="00D74563"/>
    <w:rsid w:val="00D74AAF"/>
    <w:rsid w:val="00D74C1F"/>
    <w:rsid w:val="00D74E95"/>
    <w:rsid w:val="00D75D01"/>
    <w:rsid w:val="00D75E75"/>
    <w:rsid w:val="00D76249"/>
    <w:rsid w:val="00D7633C"/>
    <w:rsid w:val="00D76A05"/>
    <w:rsid w:val="00D76F6F"/>
    <w:rsid w:val="00D77031"/>
    <w:rsid w:val="00D771E1"/>
    <w:rsid w:val="00D774EE"/>
    <w:rsid w:val="00D77BD0"/>
    <w:rsid w:val="00D80D92"/>
    <w:rsid w:val="00D81372"/>
    <w:rsid w:val="00D813D8"/>
    <w:rsid w:val="00D81E5A"/>
    <w:rsid w:val="00D81EAF"/>
    <w:rsid w:val="00D81F87"/>
    <w:rsid w:val="00D823E1"/>
    <w:rsid w:val="00D8258F"/>
    <w:rsid w:val="00D82F9E"/>
    <w:rsid w:val="00D83D8A"/>
    <w:rsid w:val="00D8451C"/>
    <w:rsid w:val="00D8462E"/>
    <w:rsid w:val="00D84944"/>
    <w:rsid w:val="00D84FAE"/>
    <w:rsid w:val="00D85254"/>
    <w:rsid w:val="00D85691"/>
    <w:rsid w:val="00D864BD"/>
    <w:rsid w:val="00D86FC2"/>
    <w:rsid w:val="00D87491"/>
    <w:rsid w:val="00D87791"/>
    <w:rsid w:val="00D87CC6"/>
    <w:rsid w:val="00D90EBB"/>
    <w:rsid w:val="00D91164"/>
    <w:rsid w:val="00D91513"/>
    <w:rsid w:val="00D91AB6"/>
    <w:rsid w:val="00D91E8B"/>
    <w:rsid w:val="00D923A2"/>
    <w:rsid w:val="00D923E3"/>
    <w:rsid w:val="00D933D0"/>
    <w:rsid w:val="00D9363B"/>
    <w:rsid w:val="00D949E9"/>
    <w:rsid w:val="00D94D41"/>
    <w:rsid w:val="00D94EB0"/>
    <w:rsid w:val="00D96068"/>
    <w:rsid w:val="00D96EB0"/>
    <w:rsid w:val="00D96FAD"/>
    <w:rsid w:val="00D97437"/>
    <w:rsid w:val="00D97806"/>
    <w:rsid w:val="00D979C8"/>
    <w:rsid w:val="00D97F40"/>
    <w:rsid w:val="00DA0A9A"/>
    <w:rsid w:val="00DA0DDC"/>
    <w:rsid w:val="00DA0E5D"/>
    <w:rsid w:val="00DA0E8C"/>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0082"/>
    <w:rsid w:val="00DB0313"/>
    <w:rsid w:val="00DB1012"/>
    <w:rsid w:val="00DB179E"/>
    <w:rsid w:val="00DB2EBA"/>
    <w:rsid w:val="00DB2F2C"/>
    <w:rsid w:val="00DB3C3C"/>
    <w:rsid w:val="00DB4717"/>
    <w:rsid w:val="00DB4FBF"/>
    <w:rsid w:val="00DB70F5"/>
    <w:rsid w:val="00DB7533"/>
    <w:rsid w:val="00DB785A"/>
    <w:rsid w:val="00DB7877"/>
    <w:rsid w:val="00DB7F15"/>
    <w:rsid w:val="00DC092B"/>
    <w:rsid w:val="00DC0B65"/>
    <w:rsid w:val="00DC2714"/>
    <w:rsid w:val="00DC298E"/>
    <w:rsid w:val="00DC2F50"/>
    <w:rsid w:val="00DC3F1E"/>
    <w:rsid w:val="00DC46CC"/>
    <w:rsid w:val="00DC4A4B"/>
    <w:rsid w:val="00DC514B"/>
    <w:rsid w:val="00DC54EC"/>
    <w:rsid w:val="00DC611D"/>
    <w:rsid w:val="00DC69BB"/>
    <w:rsid w:val="00DC6FEA"/>
    <w:rsid w:val="00DC7A79"/>
    <w:rsid w:val="00DD0925"/>
    <w:rsid w:val="00DD1BB0"/>
    <w:rsid w:val="00DD296C"/>
    <w:rsid w:val="00DD2FCD"/>
    <w:rsid w:val="00DD31CB"/>
    <w:rsid w:val="00DD3314"/>
    <w:rsid w:val="00DD3DF1"/>
    <w:rsid w:val="00DD4B04"/>
    <w:rsid w:val="00DD4FAD"/>
    <w:rsid w:val="00DD530C"/>
    <w:rsid w:val="00DD539A"/>
    <w:rsid w:val="00DD5D2F"/>
    <w:rsid w:val="00DD607B"/>
    <w:rsid w:val="00DD6B52"/>
    <w:rsid w:val="00DD6E86"/>
    <w:rsid w:val="00DD78B3"/>
    <w:rsid w:val="00DD7AFE"/>
    <w:rsid w:val="00DE0FCE"/>
    <w:rsid w:val="00DE1380"/>
    <w:rsid w:val="00DE2622"/>
    <w:rsid w:val="00DE2C2F"/>
    <w:rsid w:val="00DE3651"/>
    <w:rsid w:val="00DE3936"/>
    <w:rsid w:val="00DE4478"/>
    <w:rsid w:val="00DE4517"/>
    <w:rsid w:val="00DE4901"/>
    <w:rsid w:val="00DE50B8"/>
    <w:rsid w:val="00DE51F3"/>
    <w:rsid w:val="00DE57E5"/>
    <w:rsid w:val="00DE5887"/>
    <w:rsid w:val="00DE5A98"/>
    <w:rsid w:val="00DE5BB5"/>
    <w:rsid w:val="00DE5E00"/>
    <w:rsid w:val="00DE5F0B"/>
    <w:rsid w:val="00DE6860"/>
    <w:rsid w:val="00DE72AE"/>
    <w:rsid w:val="00DE7BE4"/>
    <w:rsid w:val="00DE7DB7"/>
    <w:rsid w:val="00DF0684"/>
    <w:rsid w:val="00DF0FF4"/>
    <w:rsid w:val="00DF1186"/>
    <w:rsid w:val="00DF17D0"/>
    <w:rsid w:val="00DF198A"/>
    <w:rsid w:val="00DF1D7E"/>
    <w:rsid w:val="00DF2C5B"/>
    <w:rsid w:val="00DF3B98"/>
    <w:rsid w:val="00DF4037"/>
    <w:rsid w:val="00DF48D1"/>
    <w:rsid w:val="00DF4D62"/>
    <w:rsid w:val="00DF595E"/>
    <w:rsid w:val="00DF5A8F"/>
    <w:rsid w:val="00DF5C87"/>
    <w:rsid w:val="00DF619F"/>
    <w:rsid w:val="00DF6DB6"/>
    <w:rsid w:val="00E004FE"/>
    <w:rsid w:val="00E012FC"/>
    <w:rsid w:val="00E01F2B"/>
    <w:rsid w:val="00E02025"/>
    <w:rsid w:val="00E02724"/>
    <w:rsid w:val="00E02BEB"/>
    <w:rsid w:val="00E02F47"/>
    <w:rsid w:val="00E0362C"/>
    <w:rsid w:val="00E03982"/>
    <w:rsid w:val="00E041F4"/>
    <w:rsid w:val="00E05371"/>
    <w:rsid w:val="00E064D7"/>
    <w:rsid w:val="00E067A2"/>
    <w:rsid w:val="00E068DF"/>
    <w:rsid w:val="00E1011A"/>
    <w:rsid w:val="00E1036D"/>
    <w:rsid w:val="00E10E77"/>
    <w:rsid w:val="00E10F48"/>
    <w:rsid w:val="00E113F6"/>
    <w:rsid w:val="00E11EF2"/>
    <w:rsid w:val="00E1208A"/>
    <w:rsid w:val="00E121CF"/>
    <w:rsid w:val="00E1228D"/>
    <w:rsid w:val="00E12599"/>
    <w:rsid w:val="00E128B3"/>
    <w:rsid w:val="00E1330F"/>
    <w:rsid w:val="00E144B8"/>
    <w:rsid w:val="00E14906"/>
    <w:rsid w:val="00E15232"/>
    <w:rsid w:val="00E155CD"/>
    <w:rsid w:val="00E15DF9"/>
    <w:rsid w:val="00E166F5"/>
    <w:rsid w:val="00E16C9B"/>
    <w:rsid w:val="00E16CE3"/>
    <w:rsid w:val="00E16F72"/>
    <w:rsid w:val="00E17B98"/>
    <w:rsid w:val="00E17D63"/>
    <w:rsid w:val="00E17E76"/>
    <w:rsid w:val="00E20669"/>
    <w:rsid w:val="00E218B9"/>
    <w:rsid w:val="00E21B1E"/>
    <w:rsid w:val="00E228FA"/>
    <w:rsid w:val="00E247D7"/>
    <w:rsid w:val="00E24DF5"/>
    <w:rsid w:val="00E25D89"/>
    <w:rsid w:val="00E26C15"/>
    <w:rsid w:val="00E270DD"/>
    <w:rsid w:val="00E2733E"/>
    <w:rsid w:val="00E30104"/>
    <w:rsid w:val="00E305DC"/>
    <w:rsid w:val="00E30DAA"/>
    <w:rsid w:val="00E311D1"/>
    <w:rsid w:val="00E31234"/>
    <w:rsid w:val="00E31318"/>
    <w:rsid w:val="00E316B4"/>
    <w:rsid w:val="00E32523"/>
    <w:rsid w:val="00E32AAB"/>
    <w:rsid w:val="00E32F26"/>
    <w:rsid w:val="00E33305"/>
    <w:rsid w:val="00E3353F"/>
    <w:rsid w:val="00E33D0F"/>
    <w:rsid w:val="00E34091"/>
    <w:rsid w:val="00E351B7"/>
    <w:rsid w:val="00E3694D"/>
    <w:rsid w:val="00E37165"/>
    <w:rsid w:val="00E37C64"/>
    <w:rsid w:val="00E37D0E"/>
    <w:rsid w:val="00E37EAA"/>
    <w:rsid w:val="00E4084B"/>
    <w:rsid w:val="00E40A51"/>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C26"/>
    <w:rsid w:val="00E51A22"/>
    <w:rsid w:val="00E51FB3"/>
    <w:rsid w:val="00E52334"/>
    <w:rsid w:val="00E52654"/>
    <w:rsid w:val="00E53A55"/>
    <w:rsid w:val="00E53BC8"/>
    <w:rsid w:val="00E5424A"/>
    <w:rsid w:val="00E542B1"/>
    <w:rsid w:val="00E54F3A"/>
    <w:rsid w:val="00E55A64"/>
    <w:rsid w:val="00E55EB5"/>
    <w:rsid w:val="00E57157"/>
    <w:rsid w:val="00E57DD1"/>
    <w:rsid w:val="00E60490"/>
    <w:rsid w:val="00E60D9F"/>
    <w:rsid w:val="00E61C1E"/>
    <w:rsid w:val="00E6247F"/>
    <w:rsid w:val="00E62E67"/>
    <w:rsid w:val="00E62F19"/>
    <w:rsid w:val="00E6318C"/>
    <w:rsid w:val="00E63680"/>
    <w:rsid w:val="00E6379A"/>
    <w:rsid w:val="00E63AEB"/>
    <w:rsid w:val="00E64909"/>
    <w:rsid w:val="00E64F67"/>
    <w:rsid w:val="00E654E9"/>
    <w:rsid w:val="00E6591B"/>
    <w:rsid w:val="00E6628E"/>
    <w:rsid w:val="00E672B2"/>
    <w:rsid w:val="00E70FC7"/>
    <w:rsid w:val="00E719CB"/>
    <w:rsid w:val="00E72982"/>
    <w:rsid w:val="00E733B1"/>
    <w:rsid w:val="00E73A63"/>
    <w:rsid w:val="00E7440C"/>
    <w:rsid w:val="00E74444"/>
    <w:rsid w:val="00E7573B"/>
    <w:rsid w:val="00E75A38"/>
    <w:rsid w:val="00E76350"/>
    <w:rsid w:val="00E76E3B"/>
    <w:rsid w:val="00E77261"/>
    <w:rsid w:val="00E77ECE"/>
    <w:rsid w:val="00E8054D"/>
    <w:rsid w:val="00E8061E"/>
    <w:rsid w:val="00E81DF8"/>
    <w:rsid w:val="00E826CB"/>
    <w:rsid w:val="00E82AA8"/>
    <w:rsid w:val="00E8347E"/>
    <w:rsid w:val="00E837E4"/>
    <w:rsid w:val="00E8383F"/>
    <w:rsid w:val="00E83982"/>
    <w:rsid w:val="00E8406F"/>
    <w:rsid w:val="00E84127"/>
    <w:rsid w:val="00E85261"/>
    <w:rsid w:val="00E85308"/>
    <w:rsid w:val="00E862E7"/>
    <w:rsid w:val="00E866D0"/>
    <w:rsid w:val="00E86A6B"/>
    <w:rsid w:val="00E87477"/>
    <w:rsid w:val="00E902A7"/>
    <w:rsid w:val="00E90C3D"/>
    <w:rsid w:val="00E90DCB"/>
    <w:rsid w:val="00E91C3C"/>
    <w:rsid w:val="00E9266E"/>
    <w:rsid w:val="00E92916"/>
    <w:rsid w:val="00E93057"/>
    <w:rsid w:val="00E93A1D"/>
    <w:rsid w:val="00E93A52"/>
    <w:rsid w:val="00E93F6F"/>
    <w:rsid w:val="00E93FF0"/>
    <w:rsid w:val="00E947C8"/>
    <w:rsid w:val="00E94A88"/>
    <w:rsid w:val="00E94EA1"/>
    <w:rsid w:val="00E9524D"/>
    <w:rsid w:val="00E9588E"/>
    <w:rsid w:val="00E95925"/>
    <w:rsid w:val="00E9599B"/>
    <w:rsid w:val="00E97091"/>
    <w:rsid w:val="00E97429"/>
    <w:rsid w:val="00E97528"/>
    <w:rsid w:val="00E975E7"/>
    <w:rsid w:val="00E97D26"/>
    <w:rsid w:val="00EA048E"/>
    <w:rsid w:val="00EA07BA"/>
    <w:rsid w:val="00EA0992"/>
    <w:rsid w:val="00EA0E1E"/>
    <w:rsid w:val="00EA11F3"/>
    <w:rsid w:val="00EA120F"/>
    <w:rsid w:val="00EA127F"/>
    <w:rsid w:val="00EA1400"/>
    <w:rsid w:val="00EA1719"/>
    <w:rsid w:val="00EA17B7"/>
    <w:rsid w:val="00EA18BD"/>
    <w:rsid w:val="00EA2A7B"/>
    <w:rsid w:val="00EA2D5D"/>
    <w:rsid w:val="00EA2DE1"/>
    <w:rsid w:val="00EA326C"/>
    <w:rsid w:val="00EA3468"/>
    <w:rsid w:val="00EA3FC5"/>
    <w:rsid w:val="00EA432C"/>
    <w:rsid w:val="00EA4C99"/>
    <w:rsid w:val="00EA4E0E"/>
    <w:rsid w:val="00EA6255"/>
    <w:rsid w:val="00EA6984"/>
    <w:rsid w:val="00EA6A4C"/>
    <w:rsid w:val="00EA7107"/>
    <w:rsid w:val="00EA7311"/>
    <w:rsid w:val="00EB0E40"/>
    <w:rsid w:val="00EB0F86"/>
    <w:rsid w:val="00EB135B"/>
    <w:rsid w:val="00EB1705"/>
    <w:rsid w:val="00EB211A"/>
    <w:rsid w:val="00EB2E91"/>
    <w:rsid w:val="00EB30EF"/>
    <w:rsid w:val="00EB345D"/>
    <w:rsid w:val="00EB4603"/>
    <w:rsid w:val="00EB471E"/>
    <w:rsid w:val="00EB64CA"/>
    <w:rsid w:val="00EB6CDD"/>
    <w:rsid w:val="00EB7F51"/>
    <w:rsid w:val="00EC01C9"/>
    <w:rsid w:val="00EC0695"/>
    <w:rsid w:val="00EC0E92"/>
    <w:rsid w:val="00EC127D"/>
    <w:rsid w:val="00EC1405"/>
    <w:rsid w:val="00EC16B6"/>
    <w:rsid w:val="00EC257D"/>
    <w:rsid w:val="00EC35F4"/>
    <w:rsid w:val="00EC375B"/>
    <w:rsid w:val="00EC54E4"/>
    <w:rsid w:val="00EC6551"/>
    <w:rsid w:val="00EC65BE"/>
    <w:rsid w:val="00EC69E9"/>
    <w:rsid w:val="00EC72AD"/>
    <w:rsid w:val="00EC7771"/>
    <w:rsid w:val="00ED136E"/>
    <w:rsid w:val="00ED19A5"/>
    <w:rsid w:val="00ED1EA2"/>
    <w:rsid w:val="00ED22AE"/>
    <w:rsid w:val="00ED2691"/>
    <w:rsid w:val="00ED26B8"/>
    <w:rsid w:val="00ED2EF6"/>
    <w:rsid w:val="00ED32B7"/>
    <w:rsid w:val="00ED7FFD"/>
    <w:rsid w:val="00EE056D"/>
    <w:rsid w:val="00EE0E79"/>
    <w:rsid w:val="00EE2527"/>
    <w:rsid w:val="00EE392C"/>
    <w:rsid w:val="00EE5450"/>
    <w:rsid w:val="00EE5A40"/>
    <w:rsid w:val="00EE624D"/>
    <w:rsid w:val="00EE758F"/>
    <w:rsid w:val="00EF025D"/>
    <w:rsid w:val="00EF1E24"/>
    <w:rsid w:val="00EF22AD"/>
    <w:rsid w:val="00EF22DF"/>
    <w:rsid w:val="00EF238B"/>
    <w:rsid w:val="00EF2B38"/>
    <w:rsid w:val="00EF4489"/>
    <w:rsid w:val="00EF4734"/>
    <w:rsid w:val="00EF5D15"/>
    <w:rsid w:val="00EF6A68"/>
    <w:rsid w:val="00EF7038"/>
    <w:rsid w:val="00EF7567"/>
    <w:rsid w:val="00EF7C6B"/>
    <w:rsid w:val="00F0006F"/>
    <w:rsid w:val="00F00199"/>
    <w:rsid w:val="00F00D7A"/>
    <w:rsid w:val="00F00DE9"/>
    <w:rsid w:val="00F00E91"/>
    <w:rsid w:val="00F010D5"/>
    <w:rsid w:val="00F01B92"/>
    <w:rsid w:val="00F01F81"/>
    <w:rsid w:val="00F02517"/>
    <w:rsid w:val="00F02542"/>
    <w:rsid w:val="00F026DB"/>
    <w:rsid w:val="00F032AF"/>
    <w:rsid w:val="00F03587"/>
    <w:rsid w:val="00F0428F"/>
    <w:rsid w:val="00F04961"/>
    <w:rsid w:val="00F058A5"/>
    <w:rsid w:val="00F05F1B"/>
    <w:rsid w:val="00F0730D"/>
    <w:rsid w:val="00F07A47"/>
    <w:rsid w:val="00F07EC7"/>
    <w:rsid w:val="00F1090E"/>
    <w:rsid w:val="00F11210"/>
    <w:rsid w:val="00F11500"/>
    <w:rsid w:val="00F11786"/>
    <w:rsid w:val="00F129B7"/>
    <w:rsid w:val="00F12A3D"/>
    <w:rsid w:val="00F12FA7"/>
    <w:rsid w:val="00F13997"/>
    <w:rsid w:val="00F150A3"/>
    <w:rsid w:val="00F15FF5"/>
    <w:rsid w:val="00F160EE"/>
    <w:rsid w:val="00F16A64"/>
    <w:rsid w:val="00F1721C"/>
    <w:rsid w:val="00F17479"/>
    <w:rsid w:val="00F20183"/>
    <w:rsid w:val="00F2083B"/>
    <w:rsid w:val="00F2155D"/>
    <w:rsid w:val="00F21800"/>
    <w:rsid w:val="00F21C16"/>
    <w:rsid w:val="00F21D2F"/>
    <w:rsid w:val="00F22689"/>
    <w:rsid w:val="00F2300C"/>
    <w:rsid w:val="00F2352C"/>
    <w:rsid w:val="00F23BB3"/>
    <w:rsid w:val="00F24BA6"/>
    <w:rsid w:val="00F2530C"/>
    <w:rsid w:val="00F2538E"/>
    <w:rsid w:val="00F2643F"/>
    <w:rsid w:val="00F2678D"/>
    <w:rsid w:val="00F27B9F"/>
    <w:rsid w:val="00F302AC"/>
    <w:rsid w:val="00F31077"/>
    <w:rsid w:val="00F31473"/>
    <w:rsid w:val="00F31599"/>
    <w:rsid w:val="00F31B29"/>
    <w:rsid w:val="00F324E6"/>
    <w:rsid w:val="00F3278D"/>
    <w:rsid w:val="00F32BD8"/>
    <w:rsid w:val="00F3308F"/>
    <w:rsid w:val="00F3379B"/>
    <w:rsid w:val="00F33D91"/>
    <w:rsid w:val="00F3527D"/>
    <w:rsid w:val="00F35894"/>
    <w:rsid w:val="00F359C9"/>
    <w:rsid w:val="00F36340"/>
    <w:rsid w:val="00F3637D"/>
    <w:rsid w:val="00F36B33"/>
    <w:rsid w:val="00F36F1C"/>
    <w:rsid w:val="00F37213"/>
    <w:rsid w:val="00F37705"/>
    <w:rsid w:val="00F37EF6"/>
    <w:rsid w:val="00F37FF6"/>
    <w:rsid w:val="00F40221"/>
    <w:rsid w:val="00F40495"/>
    <w:rsid w:val="00F40566"/>
    <w:rsid w:val="00F40A21"/>
    <w:rsid w:val="00F40A3F"/>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F80"/>
    <w:rsid w:val="00F474C8"/>
    <w:rsid w:val="00F4799B"/>
    <w:rsid w:val="00F51016"/>
    <w:rsid w:val="00F51050"/>
    <w:rsid w:val="00F51F86"/>
    <w:rsid w:val="00F52132"/>
    <w:rsid w:val="00F52365"/>
    <w:rsid w:val="00F537D3"/>
    <w:rsid w:val="00F53C8D"/>
    <w:rsid w:val="00F53CF7"/>
    <w:rsid w:val="00F53FA2"/>
    <w:rsid w:val="00F54821"/>
    <w:rsid w:val="00F54843"/>
    <w:rsid w:val="00F550BF"/>
    <w:rsid w:val="00F5564B"/>
    <w:rsid w:val="00F5564C"/>
    <w:rsid w:val="00F56D87"/>
    <w:rsid w:val="00F56F0D"/>
    <w:rsid w:val="00F578CE"/>
    <w:rsid w:val="00F57AE2"/>
    <w:rsid w:val="00F57E01"/>
    <w:rsid w:val="00F60546"/>
    <w:rsid w:val="00F60FDB"/>
    <w:rsid w:val="00F61563"/>
    <w:rsid w:val="00F62859"/>
    <w:rsid w:val="00F62AD7"/>
    <w:rsid w:val="00F645F7"/>
    <w:rsid w:val="00F6471A"/>
    <w:rsid w:val="00F64F70"/>
    <w:rsid w:val="00F65FB1"/>
    <w:rsid w:val="00F6770F"/>
    <w:rsid w:val="00F704E5"/>
    <w:rsid w:val="00F70FAF"/>
    <w:rsid w:val="00F71149"/>
    <w:rsid w:val="00F71DF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C62"/>
    <w:rsid w:val="00F823F5"/>
    <w:rsid w:val="00F825D0"/>
    <w:rsid w:val="00F827E3"/>
    <w:rsid w:val="00F832FF"/>
    <w:rsid w:val="00F843F5"/>
    <w:rsid w:val="00F84AFE"/>
    <w:rsid w:val="00F871C1"/>
    <w:rsid w:val="00F87470"/>
    <w:rsid w:val="00F876C4"/>
    <w:rsid w:val="00F878B1"/>
    <w:rsid w:val="00F87971"/>
    <w:rsid w:val="00F902C8"/>
    <w:rsid w:val="00F920B7"/>
    <w:rsid w:val="00F9232A"/>
    <w:rsid w:val="00F92E46"/>
    <w:rsid w:val="00F932EB"/>
    <w:rsid w:val="00F9566E"/>
    <w:rsid w:val="00F95DFC"/>
    <w:rsid w:val="00F972FC"/>
    <w:rsid w:val="00F97BB0"/>
    <w:rsid w:val="00FA0065"/>
    <w:rsid w:val="00FA067D"/>
    <w:rsid w:val="00FA0775"/>
    <w:rsid w:val="00FA10A3"/>
    <w:rsid w:val="00FA17C8"/>
    <w:rsid w:val="00FA1C13"/>
    <w:rsid w:val="00FA1D3C"/>
    <w:rsid w:val="00FA1E4A"/>
    <w:rsid w:val="00FA3F58"/>
    <w:rsid w:val="00FA4A6E"/>
    <w:rsid w:val="00FA4F1D"/>
    <w:rsid w:val="00FA5A8B"/>
    <w:rsid w:val="00FA5F19"/>
    <w:rsid w:val="00FA5F7F"/>
    <w:rsid w:val="00FA621E"/>
    <w:rsid w:val="00FA69B6"/>
    <w:rsid w:val="00FA7366"/>
    <w:rsid w:val="00FA7994"/>
    <w:rsid w:val="00FA7A6C"/>
    <w:rsid w:val="00FA7AE1"/>
    <w:rsid w:val="00FB0423"/>
    <w:rsid w:val="00FB07D2"/>
    <w:rsid w:val="00FB09C9"/>
    <w:rsid w:val="00FB0FE9"/>
    <w:rsid w:val="00FB1505"/>
    <w:rsid w:val="00FB1A2A"/>
    <w:rsid w:val="00FB1B98"/>
    <w:rsid w:val="00FB3296"/>
    <w:rsid w:val="00FB32F4"/>
    <w:rsid w:val="00FB39E0"/>
    <w:rsid w:val="00FB3A1C"/>
    <w:rsid w:val="00FB4EDC"/>
    <w:rsid w:val="00FB503E"/>
    <w:rsid w:val="00FB5083"/>
    <w:rsid w:val="00FB54E3"/>
    <w:rsid w:val="00FB5A2F"/>
    <w:rsid w:val="00FB60DA"/>
    <w:rsid w:val="00FB67E3"/>
    <w:rsid w:val="00FB6D0B"/>
    <w:rsid w:val="00FB74C8"/>
    <w:rsid w:val="00FB7F28"/>
    <w:rsid w:val="00FB7F8F"/>
    <w:rsid w:val="00FC067C"/>
    <w:rsid w:val="00FC0E35"/>
    <w:rsid w:val="00FC28DB"/>
    <w:rsid w:val="00FC3EF7"/>
    <w:rsid w:val="00FC4046"/>
    <w:rsid w:val="00FC42C2"/>
    <w:rsid w:val="00FC4B14"/>
    <w:rsid w:val="00FC5737"/>
    <w:rsid w:val="00FC5970"/>
    <w:rsid w:val="00FC59B9"/>
    <w:rsid w:val="00FC5C16"/>
    <w:rsid w:val="00FC6205"/>
    <w:rsid w:val="00FC6385"/>
    <w:rsid w:val="00FC6FC8"/>
    <w:rsid w:val="00FC751B"/>
    <w:rsid w:val="00FC7DEC"/>
    <w:rsid w:val="00FD0561"/>
    <w:rsid w:val="00FD0AC7"/>
    <w:rsid w:val="00FD0B71"/>
    <w:rsid w:val="00FD1D81"/>
    <w:rsid w:val="00FD2D48"/>
    <w:rsid w:val="00FD3382"/>
    <w:rsid w:val="00FD373F"/>
    <w:rsid w:val="00FD40CE"/>
    <w:rsid w:val="00FD562C"/>
    <w:rsid w:val="00FD5CDA"/>
    <w:rsid w:val="00FD65C5"/>
    <w:rsid w:val="00FD6AD3"/>
    <w:rsid w:val="00FD6DF5"/>
    <w:rsid w:val="00FD77B9"/>
    <w:rsid w:val="00FD792A"/>
    <w:rsid w:val="00FD7DED"/>
    <w:rsid w:val="00FE08ED"/>
    <w:rsid w:val="00FE14F5"/>
    <w:rsid w:val="00FE1EBF"/>
    <w:rsid w:val="00FE367D"/>
    <w:rsid w:val="00FE3B9D"/>
    <w:rsid w:val="00FE486C"/>
    <w:rsid w:val="00FE4919"/>
    <w:rsid w:val="00FE5AF8"/>
    <w:rsid w:val="00FE5D75"/>
    <w:rsid w:val="00FE642F"/>
    <w:rsid w:val="00FE67DD"/>
    <w:rsid w:val="00FE73B7"/>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BD2"/>
    <w:rsid w:val="00FF5E39"/>
    <w:rsid w:val="00FF5E83"/>
    <w:rsid w:val="00FF5FA3"/>
    <w:rsid w:val="00FF63F1"/>
    <w:rsid w:val="00FF663B"/>
    <w:rsid w:val="00FF667D"/>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376E3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uiPriority="2" w:qFormat="1"/>
    <w:lsdException w:name="heading 2" w:uiPriority="3" w:qFormat="1"/>
    <w:lsdException w:name="heading 3" w:uiPriority="4" w:qFormat="1"/>
    <w:lsdException w:name="heading 4" w:uiPriority="5"/>
    <w:lsdException w:name="heading 5" w:uiPriority="6"/>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8"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6D2BE4"/>
    <w:rPr>
      <w:rFonts w:ascii="MetricHPE Light" w:hAnsi="MetricHPE Light"/>
      <w:szCs w:val="24"/>
    </w:rPr>
  </w:style>
  <w:style w:type="paragraph" w:styleId="Heading1">
    <w:name w:val="heading 1"/>
    <w:next w:val="BodyTextMetricHPELight10pt"/>
    <w:uiPriority w:val="2"/>
    <w:qFormat/>
    <w:rsid w:val="00AC0427"/>
    <w:pPr>
      <w:keepNext/>
      <w:spacing w:after="72" w:line="240" w:lineRule="atLeast"/>
      <w:outlineLvl w:val="0"/>
    </w:pPr>
    <w:rPr>
      <w:rFonts w:ascii="MetricHPE" w:hAnsi="MetricHPE"/>
      <w:b/>
      <w:color w:val="000000"/>
      <w:sz w:val="28"/>
      <w:szCs w:val="34"/>
    </w:rPr>
  </w:style>
  <w:style w:type="paragraph" w:styleId="Heading2">
    <w:name w:val="heading 2"/>
    <w:next w:val="BodyTextMetricHPELight10pt"/>
    <w:uiPriority w:val="3"/>
    <w:qFormat/>
    <w:rsid w:val="00264831"/>
    <w:pPr>
      <w:keepNext/>
      <w:autoSpaceDE w:val="0"/>
      <w:autoSpaceDN w:val="0"/>
      <w:adjustRightInd w:val="0"/>
      <w:outlineLvl w:val="1"/>
    </w:pPr>
    <w:rPr>
      <w:rFonts w:ascii="MetricHPE" w:hAnsi="MetricHPE"/>
      <w:b/>
      <w:sz w:val="24"/>
      <w:szCs w:val="20"/>
    </w:rPr>
  </w:style>
  <w:style w:type="paragraph" w:styleId="Heading3">
    <w:name w:val="heading 3"/>
    <w:next w:val="BodyTextMetricHPELight10pt"/>
    <w:uiPriority w:val="4"/>
    <w:qFormat/>
    <w:rsid w:val="00264831"/>
    <w:pPr>
      <w:keepNext/>
      <w:spacing w:line="240" w:lineRule="exact"/>
      <w:outlineLvl w:val="2"/>
    </w:pPr>
    <w:rPr>
      <w:rFonts w:ascii="MetricHPE" w:hAnsi="MetricHPE"/>
      <w:b/>
      <w:noProof/>
      <w:sz w:val="20"/>
    </w:rPr>
  </w:style>
  <w:style w:type="paragraph" w:styleId="Heading4">
    <w:name w:val="heading 4"/>
    <w:next w:val="BodyTextMetricHPELight10pt"/>
    <w:uiPriority w:val="5"/>
    <w:rsid w:val="00264831"/>
    <w:pPr>
      <w:keepNext/>
      <w:spacing w:line="240" w:lineRule="exact"/>
      <w:outlineLvl w:val="3"/>
    </w:pPr>
    <w:rPr>
      <w:rFonts w:ascii="MetricHPE Medium" w:hAnsi="MetricHPE Medium"/>
      <w:sz w:val="20"/>
    </w:rPr>
  </w:style>
  <w:style w:type="paragraph" w:styleId="Heading5">
    <w:name w:val="heading 5"/>
    <w:next w:val="BodyTextMetricHPELight10pt"/>
    <w:uiPriority w:val="6"/>
    <w:semiHidden/>
    <w:unhideWhenUsed/>
    <w:rsid w:val="00264831"/>
    <w:pPr>
      <w:keepNext/>
      <w:outlineLvl w:val="4"/>
    </w:pPr>
    <w:rPr>
      <w:rFonts w:ascii="Metric Regular" w:hAnsi="Metric Regular"/>
      <w:sz w:val="20"/>
      <w:szCs w:val="24"/>
    </w:rPr>
  </w:style>
  <w:style w:type="paragraph" w:styleId="Heading6">
    <w:name w:val="heading 6"/>
    <w:basedOn w:val="Normal"/>
    <w:next w:val="Normal"/>
    <w:semiHidden/>
    <w:qFormat/>
    <w:rsid w:val="00F2538E"/>
    <w:pPr>
      <w:spacing w:before="240" w:after="60"/>
      <w:outlineLvl w:val="5"/>
    </w:pPr>
    <w:rPr>
      <w:bCs/>
      <w:szCs w:val="22"/>
    </w:rPr>
  </w:style>
  <w:style w:type="paragraph" w:styleId="Heading7">
    <w:name w:val="heading 7"/>
    <w:basedOn w:val="Normal"/>
    <w:next w:val="Normal"/>
    <w:semiHidden/>
    <w:qFormat/>
    <w:rsid w:val="00F2538E"/>
    <w:pPr>
      <w:spacing w:before="240" w:after="60"/>
      <w:outlineLvl w:val="6"/>
    </w:pPr>
  </w:style>
  <w:style w:type="paragraph" w:styleId="Heading8">
    <w:name w:val="heading 8"/>
    <w:basedOn w:val="Normal"/>
    <w:next w:val="Normal"/>
    <w:semiHidden/>
    <w:qFormat/>
    <w:rsid w:val="00F2538E"/>
    <w:pPr>
      <w:spacing w:before="240" w:after="60"/>
      <w:outlineLvl w:val="7"/>
    </w:pPr>
    <w:rPr>
      <w:i/>
      <w:iCs/>
    </w:rPr>
  </w:style>
  <w:style w:type="paragraph" w:styleId="Heading9">
    <w:name w:val="heading 9"/>
    <w:basedOn w:val="Normal"/>
    <w:next w:val="Normal"/>
    <w:semiHidden/>
    <w:qFormat/>
    <w:rsid w:val="00F2538E"/>
    <w:p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HPELight10pt">
    <w:name w:val="Body Text_Last MetricHPE Light 10pt"/>
    <w:uiPriority w:val="99"/>
    <w:rsid w:val="0045081F"/>
    <w:pPr>
      <w:spacing w:after="220" w:line="240" w:lineRule="atLeast"/>
    </w:pPr>
    <w:rPr>
      <w:rFonts w:ascii="MetricHPE Light" w:hAnsi="MetricHPE Light"/>
      <w:sz w:val="20"/>
    </w:rPr>
  </w:style>
  <w:style w:type="paragraph" w:customStyle="1" w:styleId="BulletLevel1">
    <w:name w:val="Bullet Level 1"/>
    <w:uiPriority w:val="11"/>
    <w:qFormat/>
    <w:rsid w:val="00F871C1"/>
    <w:pPr>
      <w:numPr>
        <w:numId w:val="2"/>
      </w:numPr>
      <w:tabs>
        <w:tab w:val="left" w:pos="187"/>
      </w:tabs>
      <w:spacing w:after="115" w:line="240" w:lineRule="atLeast"/>
      <w:ind w:left="187" w:hanging="187"/>
    </w:pPr>
    <w:rPr>
      <w:rFonts w:ascii="MetricHPE Light" w:hAnsi="MetricHPE Light"/>
      <w:color w:val="000000"/>
      <w:sz w:val="20"/>
    </w:rPr>
  </w:style>
  <w:style w:type="paragraph" w:styleId="BalloonText">
    <w:name w:val="Balloon Text"/>
    <w:basedOn w:val="Normal"/>
    <w:link w:val="BalloonTextChar"/>
    <w:semiHidden/>
    <w:rsid w:val="00B13FBA"/>
    <w:rPr>
      <w:rFonts w:ascii="Tahoma" w:hAnsi="Tahoma" w:cs="Tahoma"/>
      <w:sz w:val="16"/>
      <w:szCs w:val="16"/>
    </w:rPr>
  </w:style>
  <w:style w:type="paragraph" w:customStyle="1" w:styleId="CoverHeadline28ptfor4lines">
    <w:name w:val="Cover: Headline 28 pt for 4 lines"/>
    <w:uiPriority w:val="71"/>
    <w:rsid w:val="003F0949"/>
    <w:pPr>
      <w:spacing w:before="2000" w:after="200" w:line="600" w:lineRule="exact"/>
      <w:ind w:right="720"/>
    </w:pPr>
    <w:rPr>
      <w:rFonts w:ascii="MetricHPE" w:eastAsia="Times" w:hAnsi="MetricHPE"/>
      <w:b/>
      <w:sz w:val="56"/>
      <w:szCs w:val="64"/>
    </w:rPr>
  </w:style>
  <w:style w:type="paragraph" w:styleId="Footer">
    <w:name w:val="footer"/>
    <w:basedOn w:val="Normal"/>
    <w:link w:val="FooterChar"/>
    <w:uiPriority w:val="99"/>
    <w:unhideWhenUsed/>
    <w:rsid w:val="00214234"/>
    <w:pPr>
      <w:tabs>
        <w:tab w:val="center" w:pos="4680"/>
        <w:tab w:val="right" w:pos="9360"/>
      </w:tabs>
      <w:spacing w:before="200"/>
    </w:pPr>
  </w:style>
  <w:style w:type="paragraph" w:customStyle="1" w:styleId="BulletLevel2">
    <w:name w:val="Bullet Level 2"/>
    <w:basedOn w:val="Normal"/>
    <w:uiPriority w:val="15"/>
    <w:rsid w:val="00F871C1"/>
    <w:pPr>
      <w:numPr>
        <w:numId w:val="18"/>
      </w:numPr>
      <w:tabs>
        <w:tab w:val="left" w:pos="374"/>
      </w:tabs>
      <w:spacing w:after="115" w:line="240" w:lineRule="atLeast"/>
    </w:pPr>
    <w:rPr>
      <w:sz w:val="20"/>
    </w:rPr>
  </w:style>
  <w:style w:type="paragraph" w:customStyle="1" w:styleId="TableBody8pt">
    <w:name w:val="Table Body 8pt"/>
    <w:basedOn w:val="Normal"/>
    <w:uiPriority w:val="39"/>
    <w:qFormat/>
    <w:rsid w:val="006F2102"/>
    <w:pPr>
      <w:spacing w:before="60" w:after="60" w:line="200" w:lineRule="atLeast"/>
    </w:pPr>
    <w:rPr>
      <w:sz w:val="16"/>
      <w:szCs w:val="20"/>
    </w:rPr>
  </w:style>
  <w:style w:type="paragraph" w:styleId="FootnoteText">
    <w:name w:val="footnote text"/>
    <w:link w:val="FootnoteTextChar"/>
    <w:uiPriority w:val="98"/>
    <w:rsid w:val="0032289B"/>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6F2102"/>
    <w:pPr>
      <w:spacing w:before="60" w:after="60" w:line="240" w:lineRule="atLeast"/>
    </w:pPr>
    <w:rPr>
      <w:rFonts w:ascii="Metric Semibold" w:hAnsi="Metric Semibold"/>
      <w:b/>
      <w:sz w:val="20"/>
      <w:szCs w:val="20"/>
    </w:rPr>
  </w:style>
  <w:style w:type="character" w:styleId="Hyperlink">
    <w:name w:val="Hyperlink"/>
    <w:basedOn w:val="DefaultParagraphFont"/>
    <w:uiPriority w:val="99"/>
    <w:rsid w:val="003F3C9F"/>
    <w:rPr>
      <w:rFonts w:ascii="MetricHPE Light" w:hAnsi="MetricHPE Light"/>
      <w:dstrike w:val="0"/>
      <w:color w:val="auto"/>
      <w:u w:val="single"/>
      <w:vertAlign w:val="baseline"/>
    </w:rPr>
  </w:style>
  <w:style w:type="character" w:customStyle="1" w:styleId="BalloonTextChar">
    <w:name w:val="Balloon Text Char"/>
    <w:basedOn w:val="DefaultParagraphFont"/>
    <w:link w:val="BalloonText"/>
    <w:semiHidden/>
    <w:rsid w:val="00B13FBA"/>
    <w:rPr>
      <w:rFonts w:ascii="Tahoma" w:hAnsi="Tahoma" w:cs="Tahoma"/>
      <w:sz w:val="16"/>
      <w:szCs w:val="16"/>
    </w:rPr>
  </w:style>
  <w:style w:type="character" w:customStyle="1" w:styleId="FooterChar">
    <w:name w:val="Footer Char"/>
    <w:basedOn w:val="DefaultParagraphFont"/>
    <w:link w:val="Footer"/>
    <w:uiPriority w:val="99"/>
    <w:rsid w:val="00214234"/>
    <w:rPr>
      <w:rFonts w:ascii="MetricHPE Light" w:hAnsi="MetricHPE Light"/>
      <w:szCs w:val="24"/>
    </w:rPr>
  </w:style>
  <w:style w:type="paragraph" w:styleId="TOC4">
    <w:name w:val="toc 4"/>
    <w:basedOn w:val="Normal"/>
    <w:next w:val="Normal"/>
    <w:uiPriority w:val="39"/>
    <w:rsid w:val="00554E16"/>
    <w:pPr>
      <w:tabs>
        <w:tab w:val="right" w:leader="dot" w:pos="8640"/>
      </w:tabs>
      <w:ind w:left="605" w:right="720"/>
    </w:pPr>
  </w:style>
  <w:style w:type="paragraph" w:customStyle="1" w:styleId="NumberedList-Level1">
    <w:name w:val="Numbered List - Level 1"/>
    <w:basedOn w:val="Normal"/>
    <w:uiPriority w:val="29"/>
    <w:rsid w:val="00F871C1"/>
    <w:pPr>
      <w:numPr>
        <w:numId w:val="1"/>
      </w:numPr>
      <w:spacing w:after="115" w:line="240" w:lineRule="atLeast"/>
    </w:pPr>
    <w:rPr>
      <w:color w:val="000000"/>
      <w:sz w:val="20"/>
    </w:rPr>
  </w:style>
  <w:style w:type="paragraph" w:styleId="TOC5">
    <w:name w:val="toc 5"/>
    <w:basedOn w:val="Normal"/>
    <w:next w:val="Normal"/>
    <w:autoRedefine/>
    <w:uiPriority w:val="39"/>
    <w:rsid w:val="00554E16"/>
    <w:pPr>
      <w:ind w:left="634" w:right="720"/>
    </w:pPr>
  </w:style>
  <w:style w:type="paragraph" w:styleId="TOC6">
    <w:name w:val="toc 6"/>
    <w:basedOn w:val="Normal"/>
    <w:next w:val="Normal"/>
    <w:autoRedefine/>
    <w:uiPriority w:val="39"/>
    <w:rsid w:val="00794662"/>
    <w:pPr>
      <w:ind w:left="800"/>
    </w:pPr>
  </w:style>
  <w:style w:type="paragraph" w:styleId="TOC7">
    <w:name w:val="toc 7"/>
    <w:basedOn w:val="Normal"/>
    <w:next w:val="Normal"/>
    <w:autoRedefine/>
    <w:uiPriority w:val="39"/>
    <w:rsid w:val="00794662"/>
    <w:pPr>
      <w:ind w:left="960"/>
    </w:pPr>
  </w:style>
  <w:style w:type="paragraph" w:styleId="TOC8">
    <w:name w:val="toc 8"/>
    <w:basedOn w:val="Normal"/>
    <w:next w:val="Normal"/>
    <w:autoRedefine/>
    <w:uiPriority w:val="39"/>
    <w:rsid w:val="00794662"/>
    <w:pPr>
      <w:ind w:left="1120"/>
    </w:pPr>
  </w:style>
  <w:style w:type="paragraph" w:styleId="TOC9">
    <w:name w:val="toc 9"/>
    <w:basedOn w:val="Normal"/>
    <w:next w:val="Normal"/>
    <w:autoRedefine/>
    <w:uiPriority w:val="39"/>
    <w:rsid w:val="00794662"/>
    <w:pPr>
      <w:ind w:left="1280"/>
    </w:pPr>
  </w:style>
  <w:style w:type="paragraph" w:customStyle="1" w:styleId="CoverSubtitle">
    <w:name w:val="Cover: Subtitle"/>
    <w:uiPriority w:val="74"/>
    <w:rsid w:val="00CF2833"/>
    <w:pPr>
      <w:spacing w:after="360" w:line="400" w:lineRule="exact"/>
      <w:ind w:right="720"/>
    </w:pPr>
    <w:rPr>
      <w:rFonts w:ascii="MetricHPE" w:hAnsi="MetricHPE"/>
      <w:color w:val="000000"/>
      <w:sz w:val="40"/>
    </w:rPr>
  </w:style>
  <w:style w:type="paragraph" w:customStyle="1" w:styleId="BackPageRatethisdocument10pt">
    <w:name w:val="Back Page: Rate this document 10pt"/>
    <w:uiPriority w:val="70"/>
    <w:rsid w:val="003F3C9F"/>
    <w:pPr>
      <w:spacing w:after="40" w:line="180" w:lineRule="atLeast"/>
      <w:ind w:left="14"/>
    </w:pPr>
    <w:rPr>
      <w:rFonts w:ascii="MetricHPE Light" w:hAnsi="MetricHPE Light"/>
      <w:color w:val="000000"/>
      <w:sz w:val="20"/>
    </w:rPr>
  </w:style>
  <w:style w:type="paragraph" w:customStyle="1" w:styleId="NumberedList-Level1-2ndparagraph">
    <w:name w:val="Numbered List - Level 1 - 2nd paragraph"/>
    <w:uiPriority w:val="31"/>
    <w:rsid w:val="00F871C1"/>
    <w:pPr>
      <w:spacing w:after="115" w:line="240" w:lineRule="atLeast"/>
      <w:ind w:left="259"/>
    </w:pPr>
    <w:rPr>
      <w:rFonts w:ascii="MetricHPE Light" w:hAnsi="MetricHPE Light"/>
      <w:sz w:val="20"/>
    </w:rPr>
  </w:style>
  <w:style w:type="paragraph" w:customStyle="1" w:styleId="NumberedList-Level1-2ndparagraphLast">
    <w:name w:val="Numbered List - Level 1 - 2nd paragraph_Last"/>
    <w:basedOn w:val="NumberedList-Level1-2ndparagraph"/>
    <w:next w:val="Normal"/>
    <w:uiPriority w:val="32"/>
    <w:rsid w:val="00F871C1"/>
    <w:pPr>
      <w:spacing w:after="220"/>
    </w:pPr>
  </w:style>
  <w:style w:type="paragraph" w:customStyle="1" w:styleId="BulletLevel2-2ndparagraph">
    <w:name w:val="Bullet Level 2 - 2nd paragraph"/>
    <w:uiPriority w:val="17"/>
    <w:rsid w:val="00F871C1"/>
    <w:pPr>
      <w:spacing w:after="115" w:line="240" w:lineRule="atLeast"/>
      <w:ind w:left="374"/>
    </w:pPr>
    <w:rPr>
      <w:rFonts w:ascii="MetricHPE Light" w:hAnsi="MetricHPE Light"/>
      <w:sz w:val="20"/>
    </w:rPr>
  </w:style>
  <w:style w:type="paragraph" w:customStyle="1" w:styleId="BulletLevel2-2ndparagraphLast">
    <w:name w:val="Bullet Level 2 - 2nd paragraph_Last"/>
    <w:basedOn w:val="BulletLevel2-2ndparagraph"/>
    <w:uiPriority w:val="18"/>
    <w:rsid w:val="00F6471A"/>
    <w:pPr>
      <w:spacing w:after="220"/>
    </w:pPr>
  </w:style>
  <w:style w:type="paragraph" w:customStyle="1" w:styleId="BulletLevel1-2ndparagraph">
    <w:name w:val="Bullet Level 1 - 2nd paragraph"/>
    <w:uiPriority w:val="13"/>
    <w:rsid w:val="00F871C1"/>
    <w:pPr>
      <w:spacing w:after="115" w:line="240" w:lineRule="atLeast"/>
      <w:ind w:left="187"/>
    </w:pPr>
    <w:rPr>
      <w:rFonts w:ascii="MetricHPE Light" w:hAnsi="MetricHPE Light"/>
      <w:sz w:val="20"/>
    </w:rPr>
  </w:style>
  <w:style w:type="paragraph" w:customStyle="1" w:styleId="BulletLevel1-2ndparagraphLastBeforeBodycopy">
    <w:name w:val="Bullet Level 1 - 2nd paragraph_Last Before Bodycopy"/>
    <w:basedOn w:val="BulletLevel1-2ndparagraph"/>
    <w:uiPriority w:val="14"/>
    <w:rsid w:val="005F3939"/>
    <w:pPr>
      <w:spacing w:after="215"/>
    </w:pPr>
  </w:style>
  <w:style w:type="paragraph" w:customStyle="1" w:styleId="TableBullet8pt">
    <w:name w:val="Table Bullet 8pt"/>
    <w:basedOn w:val="TableBody8pt"/>
    <w:uiPriority w:val="40"/>
    <w:qFormat/>
    <w:rsid w:val="008C2802"/>
    <w:pPr>
      <w:numPr>
        <w:numId w:val="3"/>
      </w:numPr>
      <w:tabs>
        <w:tab w:val="left" w:pos="158"/>
      </w:tabs>
      <w:ind w:left="158" w:hanging="158"/>
    </w:pPr>
  </w:style>
  <w:style w:type="paragraph" w:styleId="MacroText">
    <w:name w:val="macro"/>
    <w:semiHidden/>
    <w:rsid w:val="0079466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6F2102"/>
    <w:pPr>
      <w:numPr>
        <w:numId w:val="4"/>
      </w:numPr>
      <w:tabs>
        <w:tab w:val="left" w:pos="288"/>
      </w:tabs>
      <w:spacing w:before="60" w:after="60" w:line="200" w:lineRule="atLeast"/>
      <w:ind w:left="288" w:hanging="144"/>
    </w:pPr>
    <w:rPr>
      <w:rFonts w:ascii="MetricHPE Light" w:hAnsi="MetricHPE Light"/>
      <w:sz w:val="16"/>
    </w:rPr>
  </w:style>
  <w:style w:type="paragraph" w:styleId="BlockText">
    <w:name w:val="Block Text"/>
    <w:basedOn w:val="Normal"/>
    <w:semiHidden/>
    <w:rsid w:val="00794662"/>
    <w:pPr>
      <w:spacing w:after="120"/>
      <w:ind w:left="1440" w:right="1440"/>
    </w:pPr>
  </w:style>
  <w:style w:type="paragraph" w:styleId="BodyText">
    <w:name w:val="Body Text"/>
    <w:basedOn w:val="Normal"/>
    <w:semiHidden/>
    <w:rsid w:val="00794662"/>
    <w:pPr>
      <w:spacing w:after="120"/>
    </w:pPr>
  </w:style>
  <w:style w:type="paragraph" w:styleId="BodyText2">
    <w:name w:val="Body Text 2"/>
    <w:basedOn w:val="Normal"/>
    <w:semiHidden/>
    <w:rsid w:val="00794662"/>
    <w:pPr>
      <w:spacing w:after="120" w:line="480" w:lineRule="auto"/>
    </w:pPr>
  </w:style>
  <w:style w:type="paragraph" w:styleId="BodyText3">
    <w:name w:val="Body Text 3"/>
    <w:basedOn w:val="Normal"/>
    <w:semiHidden/>
    <w:rsid w:val="00794662"/>
    <w:pPr>
      <w:spacing w:after="120"/>
    </w:pPr>
    <w:rPr>
      <w:sz w:val="16"/>
      <w:szCs w:val="16"/>
    </w:rPr>
  </w:style>
  <w:style w:type="paragraph" w:styleId="BodyTextFirstIndent">
    <w:name w:val="Body Text First Indent"/>
    <w:basedOn w:val="BodyText"/>
    <w:semiHidden/>
    <w:rsid w:val="00794662"/>
    <w:pPr>
      <w:ind w:firstLine="210"/>
    </w:pPr>
  </w:style>
  <w:style w:type="paragraph" w:styleId="BodyTextIndent">
    <w:name w:val="Body Text Indent"/>
    <w:basedOn w:val="Normal"/>
    <w:semiHidden/>
    <w:rsid w:val="00794662"/>
    <w:pPr>
      <w:spacing w:after="120"/>
      <w:ind w:left="360"/>
    </w:pPr>
  </w:style>
  <w:style w:type="paragraph" w:styleId="BodyTextFirstIndent2">
    <w:name w:val="Body Text First Indent 2"/>
    <w:basedOn w:val="BodyTextIndent"/>
    <w:semiHidden/>
    <w:rsid w:val="00794662"/>
    <w:pPr>
      <w:ind w:firstLine="210"/>
    </w:pPr>
  </w:style>
  <w:style w:type="paragraph" w:styleId="BodyTextIndent2">
    <w:name w:val="Body Text Indent 2"/>
    <w:basedOn w:val="Normal"/>
    <w:semiHidden/>
    <w:rsid w:val="00794662"/>
    <w:pPr>
      <w:spacing w:after="120" w:line="480" w:lineRule="auto"/>
      <w:ind w:left="360"/>
    </w:pPr>
  </w:style>
  <w:style w:type="paragraph" w:styleId="BodyTextIndent3">
    <w:name w:val="Body Text Indent 3"/>
    <w:basedOn w:val="Normal"/>
    <w:semiHidden/>
    <w:rsid w:val="00794662"/>
    <w:pPr>
      <w:spacing w:after="120"/>
      <w:ind w:left="360"/>
    </w:pPr>
    <w:rPr>
      <w:sz w:val="16"/>
      <w:szCs w:val="16"/>
    </w:rPr>
  </w:style>
  <w:style w:type="paragraph" w:styleId="Closing">
    <w:name w:val="Closing"/>
    <w:basedOn w:val="Normal"/>
    <w:semiHidden/>
    <w:rsid w:val="00794662"/>
    <w:pPr>
      <w:ind w:left="4320"/>
    </w:pPr>
  </w:style>
  <w:style w:type="paragraph" w:styleId="Date">
    <w:name w:val="Date"/>
    <w:basedOn w:val="Normal"/>
    <w:next w:val="Normal"/>
    <w:semiHidden/>
    <w:rsid w:val="00794662"/>
  </w:style>
  <w:style w:type="paragraph" w:styleId="E-mailSignature">
    <w:name w:val="E-mail Signature"/>
    <w:basedOn w:val="Normal"/>
    <w:semiHidden/>
    <w:rsid w:val="00794662"/>
  </w:style>
  <w:style w:type="paragraph" w:styleId="EnvelopeAddress">
    <w:name w:val="envelope address"/>
    <w:basedOn w:val="Normal"/>
    <w:semiHidden/>
    <w:rsid w:val="0079466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794662"/>
    <w:rPr>
      <w:rFonts w:ascii="Arial" w:hAnsi="Arial" w:cs="Arial"/>
      <w:szCs w:val="20"/>
    </w:rPr>
  </w:style>
  <w:style w:type="character" w:styleId="FollowedHyperlink">
    <w:name w:val="FollowedHyperlink"/>
    <w:basedOn w:val="DefaultParagraphFont"/>
    <w:semiHidden/>
    <w:rsid w:val="00794662"/>
    <w:rPr>
      <w:color w:val="800080"/>
      <w:u w:val="single"/>
    </w:rPr>
  </w:style>
  <w:style w:type="character" w:styleId="HTMLAcronym">
    <w:name w:val="HTML Acronym"/>
    <w:basedOn w:val="DefaultParagraphFont"/>
    <w:semiHidden/>
    <w:rsid w:val="00794662"/>
  </w:style>
  <w:style w:type="paragraph" w:styleId="HTMLAddress">
    <w:name w:val="HTML Address"/>
    <w:basedOn w:val="Normal"/>
    <w:semiHidden/>
    <w:rsid w:val="00794662"/>
    <w:rPr>
      <w:i/>
      <w:iCs/>
    </w:rPr>
  </w:style>
  <w:style w:type="character" w:styleId="HTMLCite">
    <w:name w:val="HTML Cite"/>
    <w:basedOn w:val="DefaultParagraphFont"/>
    <w:semiHidden/>
    <w:rsid w:val="00794662"/>
    <w:rPr>
      <w:i/>
      <w:iCs/>
    </w:rPr>
  </w:style>
  <w:style w:type="character" w:styleId="HTMLCode">
    <w:name w:val="HTML Code"/>
    <w:basedOn w:val="DefaultParagraphFont"/>
    <w:uiPriority w:val="99"/>
    <w:semiHidden/>
    <w:rsid w:val="00794662"/>
    <w:rPr>
      <w:rFonts w:ascii="Courier New" w:hAnsi="Courier New" w:cs="Courier New"/>
      <w:sz w:val="20"/>
      <w:szCs w:val="20"/>
    </w:rPr>
  </w:style>
  <w:style w:type="character" w:styleId="HTMLDefinition">
    <w:name w:val="HTML Definition"/>
    <w:basedOn w:val="DefaultParagraphFont"/>
    <w:semiHidden/>
    <w:rsid w:val="00794662"/>
    <w:rPr>
      <w:i/>
      <w:iCs/>
    </w:rPr>
  </w:style>
  <w:style w:type="character" w:styleId="HTMLKeyboard">
    <w:name w:val="HTML Keyboard"/>
    <w:basedOn w:val="DefaultParagraphFont"/>
    <w:semiHidden/>
    <w:rsid w:val="00794662"/>
    <w:rPr>
      <w:rFonts w:ascii="Courier New" w:hAnsi="Courier New" w:cs="Courier New"/>
      <w:sz w:val="20"/>
      <w:szCs w:val="20"/>
    </w:rPr>
  </w:style>
  <w:style w:type="paragraph" w:styleId="HTMLPreformatted">
    <w:name w:val="HTML Preformatted"/>
    <w:basedOn w:val="Normal"/>
    <w:semiHidden/>
    <w:rsid w:val="00794662"/>
    <w:rPr>
      <w:rFonts w:ascii="Courier New" w:hAnsi="Courier New" w:cs="Courier New"/>
      <w:szCs w:val="20"/>
    </w:rPr>
  </w:style>
  <w:style w:type="character" w:styleId="HTMLSample">
    <w:name w:val="HTML Sample"/>
    <w:basedOn w:val="DefaultParagraphFont"/>
    <w:semiHidden/>
    <w:rsid w:val="00794662"/>
    <w:rPr>
      <w:rFonts w:ascii="Courier New" w:hAnsi="Courier New" w:cs="Courier New"/>
    </w:rPr>
  </w:style>
  <w:style w:type="character" w:styleId="HTMLTypewriter">
    <w:name w:val="HTML Typewriter"/>
    <w:basedOn w:val="DefaultParagraphFont"/>
    <w:semiHidden/>
    <w:rsid w:val="00794662"/>
    <w:rPr>
      <w:rFonts w:ascii="Courier New" w:hAnsi="Courier New" w:cs="Courier New"/>
      <w:sz w:val="20"/>
      <w:szCs w:val="20"/>
    </w:rPr>
  </w:style>
  <w:style w:type="character" w:styleId="HTMLVariable">
    <w:name w:val="HTML Variable"/>
    <w:basedOn w:val="DefaultParagraphFont"/>
    <w:semiHidden/>
    <w:rsid w:val="00794662"/>
    <w:rPr>
      <w:i/>
      <w:iCs/>
    </w:rPr>
  </w:style>
  <w:style w:type="character" w:styleId="LineNumber">
    <w:name w:val="line number"/>
    <w:basedOn w:val="DefaultParagraphFont"/>
    <w:semiHidden/>
    <w:rsid w:val="00794662"/>
  </w:style>
  <w:style w:type="paragraph" w:styleId="List">
    <w:name w:val="List"/>
    <w:basedOn w:val="Normal"/>
    <w:semiHidden/>
    <w:rsid w:val="00794662"/>
    <w:pPr>
      <w:ind w:left="360" w:hanging="360"/>
    </w:pPr>
  </w:style>
  <w:style w:type="paragraph" w:styleId="List2">
    <w:name w:val="List 2"/>
    <w:basedOn w:val="Normal"/>
    <w:semiHidden/>
    <w:rsid w:val="00794662"/>
    <w:pPr>
      <w:ind w:left="720" w:hanging="360"/>
    </w:pPr>
  </w:style>
  <w:style w:type="paragraph" w:styleId="List3">
    <w:name w:val="List 3"/>
    <w:basedOn w:val="Normal"/>
    <w:semiHidden/>
    <w:rsid w:val="00794662"/>
    <w:pPr>
      <w:ind w:left="1080" w:hanging="360"/>
    </w:pPr>
  </w:style>
  <w:style w:type="paragraph" w:styleId="List4">
    <w:name w:val="List 4"/>
    <w:basedOn w:val="Normal"/>
    <w:semiHidden/>
    <w:rsid w:val="00794662"/>
    <w:pPr>
      <w:ind w:left="1440" w:hanging="360"/>
    </w:pPr>
  </w:style>
  <w:style w:type="paragraph" w:styleId="List5">
    <w:name w:val="List 5"/>
    <w:basedOn w:val="Normal"/>
    <w:semiHidden/>
    <w:rsid w:val="00794662"/>
    <w:pPr>
      <w:ind w:left="1800" w:hanging="360"/>
    </w:pPr>
  </w:style>
  <w:style w:type="paragraph" w:styleId="ListBullet">
    <w:name w:val="List Bullet"/>
    <w:basedOn w:val="Normal"/>
    <w:semiHidden/>
    <w:rsid w:val="00794662"/>
    <w:pPr>
      <w:numPr>
        <w:numId w:val="5"/>
      </w:numPr>
    </w:pPr>
  </w:style>
  <w:style w:type="paragraph" w:styleId="ListBullet2">
    <w:name w:val="List Bullet 2"/>
    <w:basedOn w:val="Normal"/>
    <w:semiHidden/>
    <w:rsid w:val="00794662"/>
    <w:pPr>
      <w:numPr>
        <w:numId w:val="6"/>
      </w:numPr>
    </w:pPr>
  </w:style>
  <w:style w:type="paragraph" w:styleId="ListBullet3">
    <w:name w:val="List Bullet 3"/>
    <w:basedOn w:val="Normal"/>
    <w:semiHidden/>
    <w:rsid w:val="00794662"/>
    <w:pPr>
      <w:numPr>
        <w:numId w:val="7"/>
      </w:numPr>
    </w:pPr>
  </w:style>
  <w:style w:type="paragraph" w:styleId="ListBullet4">
    <w:name w:val="List Bullet 4"/>
    <w:basedOn w:val="Normal"/>
    <w:semiHidden/>
    <w:rsid w:val="00794662"/>
    <w:pPr>
      <w:numPr>
        <w:numId w:val="8"/>
      </w:numPr>
    </w:pPr>
  </w:style>
  <w:style w:type="paragraph" w:styleId="ListBullet5">
    <w:name w:val="List Bullet 5"/>
    <w:basedOn w:val="Normal"/>
    <w:semiHidden/>
    <w:rsid w:val="00794662"/>
    <w:pPr>
      <w:numPr>
        <w:numId w:val="9"/>
      </w:numPr>
    </w:pPr>
  </w:style>
  <w:style w:type="paragraph" w:styleId="ListContinue">
    <w:name w:val="List Continue"/>
    <w:basedOn w:val="Normal"/>
    <w:semiHidden/>
    <w:rsid w:val="00794662"/>
    <w:pPr>
      <w:spacing w:after="120"/>
      <w:ind w:left="360"/>
    </w:pPr>
  </w:style>
  <w:style w:type="paragraph" w:styleId="ListContinue2">
    <w:name w:val="List Continue 2"/>
    <w:basedOn w:val="Normal"/>
    <w:semiHidden/>
    <w:rsid w:val="00794662"/>
    <w:pPr>
      <w:spacing w:after="120"/>
      <w:ind w:left="720"/>
    </w:pPr>
  </w:style>
  <w:style w:type="paragraph" w:styleId="ListContinue3">
    <w:name w:val="List Continue 3"/>
    <w:basedOn w:val="Normal"/>
    <w:semiHidden/>
    <w:rsid w:val="00794662"/>
    <w:pPr>
      <w:spacing w:after="120"/>
      <w:ind w:left="1080"/>
    </w:pPr>
  </w:style>
  <w:style w:type="paragraph" w:styleId="ListContinue4">
    <w:name w:val="List Continue 4"/>
    <w:basedOn w:val="Normal"/>
    <w:semiHidden/>
    <w:rsid w:val="00794662"/>
    <w:pPr>
      <w:spacing w:after="120"/>
      <w:ind w:left="1440"/>
    </w:pPr>
  </w:style>
  <w:style w:type="paragraph" w:styleId="ListContinue5">
    <w:name w:val="List Continue 5"/>
    <w:basedOn w:val="Normal"/>
    <w:semiHidden/>
    <w:rsid w:val="00794662"/>
    <w:pPr>
      <w:spacing w:after="120"/>
      <w:ind w:left="1800"/>
    </w:pPr>
  </w:style>
  <w:style w:type="paragraph" w:styleId="ListNumber">
    <w:name w:val="List Number"/>
    <w:basedOn w:val="Normal"/>
    <w:semiHidden/>
    <w:rsid w:val="00794662"/>
    <w:pPr>
      <w:numPr>
        <w:numId w:val="10"/>
      </w:numPr>
    </w:pPr>
  </w:style>
  <w:style w:type="paragraph" w:styleId="ListNumber2">
    <w:name w:val="List Number 2"/>
    <w:basedOn w:val="Normal"/>
    <w:semiHidden/>
    <w:rsid w:val="00794662"/>
    <w:pPr>
      <w:numPr>
        <w:numId w:val="11"/>
      </w:numPr>
    </w:pPr>
  </w:style>
  <w:style w:type="paragraph" w:styleId="ListNumber3">
    <w:name w:val="List Number 3"/>
    <w:basedOn w:val="Normal"/>
    <w:semiHidden/>
    <w:rsid w:val="00794662"/>
    <w:pPr>
      <w:numPr>
        <w:numId w:val="12"/>
      </w:numPr>
    </w:pPr>
  </w:style>
  <w:style w:type="paragraph" w:styleId="ListNumber4">
    <w:name w:val="List Number 4"/>
    <w:basedOn w:val="Normal"/>
    <w:semiHidden/>
    <w:rsid w:val="00794662"/>
    <w:pPr>
      <w:numPr>
        <w:numId w:val="13"/>
      </w:numPr>
    </w:pPr>
  </w:style>
  <w:style w:type="paragraph" w:styleId="ListNumber5">
    <w:name w:val="List Number 5"/>
    <w:basedOn w:val="Normal"/>
    <w:semiHidden/>
    <w:rsid w:val="00794662"/>
    <w:pPr>
      <w:numPr>
        <w:numId w:val="14"/>
      </w:numPr>
    </w:pPr>
  </w:style>
  <w:style w:type="paragraph" w:styleId="MessageHeader">
    <w:name w:val="Message Header"/>
    <w:basedOn w:val="Normal"/>
    <w:semiHidden/>
    <w:rsid w:val="0079466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794662"/>
    <w:rPr>
      <w:rFonts w:ascii="Times New Roman" w:hAnsi="Times New Roman"/>
      <w:sz w:val="24"/>
    </w:rPr>
  </w:style>
  <w:style w:type="paragraph" w:styleId="NormalIndent">
    <w:name w:val="Normal Indent"/>
    <w:basedOn w:val="Normal"/>
    <w:semiHidden/>
    <w:rsid w:val="00794662"/>
    <w:pPr>
      <w:ind w:left="720"/>
    </w:pPr>
  </w:style>
  <w:style w:type="paragraph" w:styleId="NoteHeading">
    <w:name w:val="Note Heading"/>
    <w:basedOn w:val="Normal"/>
    <w:next w:val="Normal"/>
    <w:semiHidden/>
    <w:rsid w:val="00794662"/>
  </w:style>
  <w:style w:type="paragraph" w:styleId="PlainText">
    <w:name w:val="Plain Text"/>
    <w:basedOn w:val="Normal"/>
    <w:semiHidden/>
    <w:rsid w:val="00794662"/>
    <w:rPr>
      <w:rFonts w:ascii="Courier New" w:hAnsi="Courier New" w:cs="Courier New"/>
      <w:szCs w:val="20"/>
    </w:rPr>
  </w:style>
  <w:style w:type="paragraph" w:styleId="Salutation">
    <w:name w:val="Salutation"/>
    <w:basedOn w:val="Normal"/>
    <w:next w:val="Normal"/>
    <w:semiHidden/>
    <w:rsid w:val="00794662"/>
  </w:style>
  <w:style w:type="paragraph" w:styleId="Signature">
    <w:name w:val="Signature"/>
    <w:basedOn w:val="Normal"/>
    <w:semiHidden/>
    <w:rsid w:val="00794662"/>
    <w:pPr>
      <w:ind w:left="4320"/>
    </w:pPr>
  </w:style>
  <w:style w:type="table" w:styleId="TableGrid">
    <w:name w:val="Table Grid"/>
    <w:basedOn w:val="TableNormal"/>
    <w:uiPriority w:val="39"/>
    <w:rsid w:val="005C1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3F3C9F"/>
    <w:pPr>
      <w:spacing w:after="120" w:line="180" w:lineRule="atLeast"/>
    </w:pPr>
    <w:rPr>
      <w:rFonts w:ascii="MetricHPE Light" w:hAnsi="MetricHPE Light"/>
      <w:color w:val="000000"/>
      <w:sz w:val="14"/>
    </w:rPr>
  </w:style>
  <w:style w:type="paragraph" w:customStyle="1" w:styleId="CoverDocumentType10pt">
    <w:name w:val="Cover: Document Type 10pt"/>
    <w:link w:val="CoverDocumentType10ptChar"/>
    <w:uiPriority w:val="70"/>
    <w:rsid w:val="00D22A0C"/>
    <w:pPr>
      <w:spacing w:after="200"/>
    </w:pPr>
    <w:rPr>
      <w:rFonts w:ascii="MetricHPE" w:hAnsi="MetricHPE"/>
      <w:b/>
      <w:sz w:val="20"/>
    </w:rPr>
  </w:style>
  <w:style w:type="paragraph" w:customStyle="1" w:styleId="NumberedList-Level1LastBeforeBodycopy">
    <w:name w:val="Numbered List - Level 1_Last Before Bodycopy"/>
    <w:basedOn w:val="NumberedList-Level1"/>
    <w:uiPriority w:val="30"/>
    <w:rsid w:val="00EA4C99"/>
    <w:pPr>
      <w:spacing w:after="216"/>
    </w:pPr>
  </w:style>
  <w:style w:type="paragraph" w:customStyle="1" w:styleId="CoverForinternaluseonly">
    <w:name w:val="Cover: For internal use only"/>
    <w:basedOn w:val="Normal"/>
    <w:uiPriority w:val="70"/>
    <w:rsid w:val="00B76A7B"/>
    <w:pPr>
      <w:spacing w:after="40" w:line="240" w:lineRule="atLeast"/>
      <w:jc w:val="right"/>
    </w:pPr>
    <w:rPr>
      <w:rFonts w:ascii="Metric Semibold" w:hAnsi="Metric Semibold"/>
      <w:b/>
    </w:rPr>
  </w:style>
  <w:style w:type="paragraph" w:customStyle="1" w:styleId="IntroText16pt">
    <w:name w:val="Intro Text 16pt"/>
    <w:uiPriority w:val="25"/>
    <w:rsid w:val="00C73FF9"/>
    <w:pPr>
      <w:spacing w:after="240" w:line="360" w:lineRule="exact"/>
    </w:pPr>
    <w:rPr>
      <w:rFonts w:ascii="Metric Light" w:hAnsi="Metric Light"/>
      <w:sz w:val="32"/>
      <w:szCs w:val="24"/>
    </w:rPr>
  </w:style>
  <w:style w:type="table" w:customStyle="1" w:styleId="HPDataSheetTable">
    <w:name w:val="HP Data Sheet Table"/>
    <w:basedOn w:val="TableNormal"/>
    <w:uiPriority w:val="99"/>
    <w:qFormat/>
    <w:rsid w:val="00D94D41"/>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Metric Regular" w:hAnsi="Metric Regular"/>
        <w:b w:val="0"/>
        <w:sz w:val="18"/>
      </w:rPr>
      <w:tblPr/>
      <w:tcPr>
        <w:tcBorders>
          <w:bottom w:val="nil"/>
          <w:insideH w:val="nil"/>
        </w:tcBorders>
      </w:tcPr>
    </w:tblStylePr>
    <w:tblStylePr w:type="firstCol">
      <w:rPr>
        <w:rFonts w:ascii="Metric Regular" w:hAnsi="Metric Regular"/>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F871C1"/>
    <w:pPr>
      <w:numPr>
        <w:numId w:val="17"/>
      </w:numPr>
      <w:tabs>
        <w:tab w:val="left" w:pos="562"/>
      </w:tabs>
      <w:spacing w:after="115" w:line="240" w:lineRule="atLeast"/>
      <w:ind w:left="561" w:hanging="187"/>
    </w:pPr>
    <w:rPr>
      <w:rFonts w:ascii="MetricHPE Light" w:hAnsi="MetricHPE Light"/>
      <w:color w:val="000000"/>
      <w:sz w:val="20"/>
    </w:rPr>
  </w:style>
  <w:style w:type="paragraph" w:customStyle="1" w:styleId="CoverHeadline50ptbold">
    <w:name w:val="Cover: Headline 50pt (bold)"/>
    <w:basedOn w:val="CoverHeadline28ptfor4lines"/>
    <w:uiPriority w:val="72"/>
    <w:semiHidden/>
    <w:rsid w:val="00524169"/>
    <w:pPr>
      <w:spacing w:line="1040" w:lineRule="exact"/>
    </w:pPr>
    <w:rPr>
      <w:sz w:val="100"/>
    </w:rPr>
  </w:style>
  <w:style w:type="paragraph" w:customStyle="1" w:styleId="MISCFigureCaptionHeader8pt">
    <w:name w:val="MISC: Figure Caption Header 8pt"/>
    <w:uiPriority w:val="90"/>
    <w:rsid w:val="005A3EF0"/>
    <w:pPr>
      <w:spacing w:after="400"/>
    </w:pPr>
    <w:rPr>
      <w:rFonts w:ascii="MetricHPE Light" w:hAnsi="MetricHPE Light"/>
      <w:sz w:val="16"/>
      <w:szCs w:val="20"/>
    </w:rPr>
  </w:style>
  <w:style w:type="paragraph" w:customStyle="1" w:styleId="MISCTitleDescriptorinheader10pt">
    <w:name w:val="MISC: Title Descriptor (in header) 10pt"/>
    <w:uiPriority w:val="91"/>
    <w:rsid w:val="009F2FD1"/>
    <w:pPr>
      <w:spacing w:before="180" w:after="240"/>
    </w:pPr>
    <w:rPr>
      <w:rFonts w:ascii="Metric Light" w:hAnsi="Metric Light"/>
      <w:sz w:val="20"/>
      <w:szCs w:val="24"/>
    </w:rPr>
  </w:style>
  <w:style w:type="paragraph" w:customStyle="1" w:styleId="QuoteText16pt">
    <w:name w:val="Quote Text 16pt"/>
    <w:uiPriority w:val="27"/>
    <w:rsid w:val="0032289B"/>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08545A"/>
    <w:pPr>
      <w:spacing w:after="360" w:line="240" w:lineRule="atLeast"/>
    </w:pPr>
    <w:rPr>
      <w:sz w:val="20"/>
      <w:szCs w:val="18"/>
    </w:rPr>
  </w:style>
  <w:style w:type="paragraph" w:customStyle="1" w:styleId="BodyTextMetricHPELight10pt">
    <w:name w:val="Body Text MetricHPE Light 10pt"/>
    <w:uiPriority w:val="99"/>
    <w:qFormat/>
    <w:rsid w:val="0045081F"/>
    <w:pPr>
      <w:spacing w:after="160" w:line="240" w:lineRule="atLeast"/>
    </w:pPr>
    <w:rPr>
      <w:rFonts w:ascii="MetricHPE Light" w:hAnsi="MetricHPE Light"/>
      <w:sz w:val="20"/>
    </w:rPr>
  </w:style>
  <w:style w:type="paragraph" w:customStyle="1" w:styleId="BackPageSharewithcolleagues7pt">
    <w:name w:val="Back Page: Share with colleagues 7pt"/>
    <w:basedOn w:val="BackPageLegal7pt"/>
    <w:uiPriority w:val="70"/>
    <w:rsid w:val="00CC1FAC"/>
    <w:pPr>
      <w:spacing w:after="40"/>
    </w:pPr>
  </w:style>
  <w:style w:type="paragraph" w:customStyle="1" w:styleId="BackPageLearnmoreat16pt">
    <w:name w:val="Back Page: Learn more at 16 pt"/>
    <w:basedOn w:val="Heading2"/>
    <w:uiPriority w:val="59"/>
    <w:rsid w:val="003F3C9F"/>
    <w:pPr>
      <w:spacing w:line="320" w:lineRule="exact"/>
    </w:pPr>
    <w:rPr>
      <w:rFonts w:ascii="MetricHPE Light" w:hAnsi="MetricHPE Light"/>
      <w:sz w:val="32"/>
    </w:rPr>
  </w:style>
  <w:style w:type="paragraph" w:styleId="Header">
    <w:name w:val="header"/>
    <w:basedOn w:val="Normal"/>
    <w:link w:val="HeaderChar"/>
    <w:uiPriority w:val="99"/>
    <w:semiHidden/>
    <w:rsid w:val="005F0FB5"/>
    <w:pPr>
      <w:tabs>
        <w:tab w:val="center" w:pos="4680"/>
        <w:tab w:val="right" w:pos="9360"/>
      </w:tabs>
    </w:pPr>
  </w:style>
  <w:style w:type="character" w:customStyle="1" w:styleId="HeaderChar">
    <w:name w:val="Header Char"/>
    <w:basedOn w:val="DefaultParagraphFont"/>
    <w:link w:val="Header"/>
    <w:uiPriority w:val="99"/>
    <w:semiHidden/>
    <w:rsid w:val="00AB1A53"/>
    <w:rPr>
      <w:rFonts w:ascii="HP Simplified Light" w:hAnsi="HP Simplified Light"/>
      <w:szCs w:val="24"/>
    </w:rPr>
  </w:style>
  <w:style w:type="paragraph" w:customStyle="1" w:styleId="CoverTableofcontentstitle30pt">
    <w:name w:val="Cover: Table of contents title 30pt"/>
    <w:next w:val="Normal"/>
    <w:uiPriority w:val="84"/>
    <w:rsid w:val="00FD792A"/>
    <w:pPr>
      <w:spacing w:after="360"/>
    </w:pPr>
    <w:rPr>
      <w:rFonts w:ascii="MetricHPE" w:hAnsi="MetricHPE"/>
      <w:b/>
      <w:sz w:val="60"/>
    </w:rPr>
  </w:style>
  <w:style w:type="character" w:styleId="FootnoteReference">
    <w:name w:val="footnote reference"/>
    <w:basedOn w:val="DefaultParagraphFont"/>
    <w:rsid w:val="002E2B65"/>
    <w:rPr>
      <w:vertAlign w:val="superscript"/>
    </w:rPr>
  </w:style>
  <w:style w:type="paragraph" w:customStyle="1" w:styleId="BulletLevel3-2ndparagraph">
    <w:name w:val="Bullet Level 3 - 2nd paragraph"/>
    <w:basedOn w:val="BulletLevel3"/>
    <w:uiPriority w:val="20"/>
    <w:rsid w:val="007F037A"/>
    <w:pPr>
      <w:numPr>
        <w:numId w:val="0"/>
      </w:numPr>
      <w:ind w:left="562"/>
    </w:pPr>
  </w:style>
  <w:style w:type="paragraph" w:customStyle="1" w:styleId="BulletLevel3-2ndparagraphLast">
    <w:name w:val="Bullet Level 3 - 2nd paragraph_Last"/>
    <w:basedOn w:val="BulletLevel3-2ndparagraph"/>
    <w:uiPriority w:val="21"/>
    <w:rsid w:val="006128FF"/>
    <w:pPr>
      <w:spacing w:after="220"/>
    </w:pPr>
  </w:style>
  <w:style w:type="paragraph" w:customStyle="1" w:styleId="NumberedList-Level2">
    <w:name w:val="Numbered List - Level 2"/>
    <w:basedOn w:val="NumberedList-Level1"/>
    <w:uiPriority w:val="34"/>
    <w:rsid w:val="00DB70F5"/>
    <w:pPr>
      <w:numPr>
        <w:numId w:val="15"/>
      </w:numPr>
    </w:pPr>
  </w:style>
  <w:style w:type="paragraph" w:customStyle="1" w:styleId="NumberedList-Level3">
    <w:name w:val="Numbered List - Level 3"/>
    <w:basedOn w:val="NumberedList-Level2"/>
    <w:uiPriority w:val="35"/>
    <w:rsid w:val="00D63FE0"/>
    <w:pPr>
      <w:numPr>
        <w:numId w:val="16"/>
      </w:numPr>
    </w:pPr>
  </w:style>
  <w:style w:type="character" w:customStyle="1" w:styleId="BoldCharacter">
    <w:name w:val="Bold Character"/>
    <w:basedOn w:val="DefaultParagraphFont"/>
    <w:uiPriority w:val="1"/>
    <w:semiHidden/>
    <w:rsid w:val="00047D3E"/>
    <w:rPr>
      <w:rFonts w:ascii="HP Simplified" w:hAnsi="HP Simplified"/>
      <w:b/>
    </w:rPr>
  </w:style>
  <w:style w:type="paragraph" w:customStyle="1" w:styleId="NoParagraphStyle">
    <w:name w:val="[No Paragraph Style]"/>
    <w:semiHidden/>
    <w:rsid w:val="00316AE2"/>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EC69E9"/>
    <w:pPr>
      <w:spacing w:after="40"/>
      <w:ind w:left="90" w:hanging="90"/>
    </w:pPr>
  </w:style>
  <w:style w:type="paragraph" w:customStyle="1" w:styleId="MISCNote-Ruleabove">
    <w:name w:val="MISC: Note-Rule above"/>
    <w:basedOn w:val="Normal"/>
    <w:uiPriority w:val="91"/>
    <w:rsid w:val="00F871C1"/>
    <w:pPr>
      <w:keepNext/>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08545A"/>
    <w:pPr>
      <w:pBdr>
        <w:bottom w:val="single" w:sz="2" w:space="5" w:color="auto"/>
      </w:pBdr>
      <w:spacing w:after="360" w:line="240" w:lineRule="atLeast"/>
    </w:pPr>
    <w:rPr>
      <w:rFonts w:ascii="MetricHPE Light" w:hAnsi="MetricHPE Light"/>
      <w:color w:val="000000"/>
      <w:sz w:val="20"/>
    </w:rPr>
  </w:style>
  <w:style w:type="paragraph" w:styleId="TOC1">
    <w:name w:val="toc 1"/>
    <w:basedOn w:val="Normal"/>
    <w:next w:val="Normal"/>
    <w:autoRedefine/>
    <w:uiPriority w:val="39"/>
    <w:unhideWhenUsed/>
    <w:rsid w:val="00FD792A"/>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FD792A"/>
    <w:pPr>
      <w:tabs>
        <w:tab w:val="right" w:leader="dot" w:pos="10800"/>
      </w:tabs>
      <w:spacing w:after="100"/>
      <w:ind w:left="187" w:right="1152"/>
    </w:pPr>
    <w:rPr>
      <w:noProof/>
      <w:sz w:val="20"/>
    </w:rPr>
  </w:style>
  <w:style w:type="paragraph" w:customStyle="1" w:styleId="TableRowhead8pt">
    <w:name w:val="Table Rowhead 8 pt"/>
    <w:uiPriority w:val="99"/>
    <w:rsid w:val="008735C2"/>
    <w:pPr>
      <w:spacing w:before="60" w:after="60" w:line="200" w:lineRule="atLeast"/>
    </w:pPr>
    <w:rPr>
      <w:rFonts w:ascii="MetricHPE Semibold" w:hAnsi="MetricHPE Semibold"/>
      <w:sz w:val="16"/>
      <w:szCs w:val="20"/>
    </w:rPr>
  </w:style>
  <w:style w:type="character" w:customStyle="1" w:styleId="FootnoteTextChar">
    <w:name w:val="Footnote Text Char"/>
    <w:basedOn w:val="DefaultParagraphFont"/>
    <w:link w:val="FootnoteText"/>
    <w:uiPriority w:val="98"/>
    <w:rsid w:val="0032289B"/>
    <w:rPr>
      <w:rFonts w:ascii="MetricHPE Light" w:hAnsi="MetricHPE Light"/>
      <w:sz w:val="16"/>
      <w:szCs w:val="20"/>
    </w:rPr>
  </w:style>
  <w:style w:type="paragraph" w:customStyle="1" w:styleId="BackPageSignupforupdates9pt">
    <w:name w:val="Back Page: Sign up for updates 9pt"/>
    <w:uiPriority w:val="62"/>
    <w:rsid w:val="003F3C9F"/>
    <w:pPr>
      <w:spacing w:before="60" w:line="240" w:lineRule="exact"/>
    </w:pPr>
    <w:rPr>
      <w:rFonts w:ascii="MetricHPE" w:hAnsi="MetricHPE"/>
      <w:b/>
      <w:szCs w:val="20"/>
    </w:rPr>
  </w:style>
  <w:style w:type="character" w:customStyle="1" w:styleId="CodingLanguage">
    <w:name w:val="Coding Language"/>
    <w:basedOn w:val="DefaultParagraphFont"/>
    <w:uiPriority w:val="98"/>
    <w:rsid w:val="00970C04"/>
    <w:rPr>
      <w:rFonts w:ascii="HPE Simple" w:hAnsi="HPE Simple"/>
      <w:b w:val="0"/>
      <w:i w:val="0"/>
    </w:rPr>
  </w:style>
  <w:style w:type="paragraph" w:customStyle="1" w:styleId="MISCTitleDescriptorinheader11ptLight">
    <w:name w:val="MISC: Title Descriptor (in header) 11pt Light"/>
    <w:basedOn w:val="MISCTitleDescriptorinheader10pt"/>
    <w:uiPriority w:val="99"/>
    <w:rsid w:val="00A44292"/>
  </w:style>
  <w:style w:type="paragraph" w:customStyle="1" w:styleId="CoverIntroMetricHPELight16">
    <w:name w:val="Cover: Intro MetricHPE Light 16"/>
    <w:basedOn w:val="CoverSubtitle"/>
    <w:uiPriority w:val="99"/>
    <w:rsid w:val="00230B6C"/>
    <w:rPr>
      <w:rFonts w:ascii="MetricHPE Light" w:hAnsi="MetricHPE Light"/>
    </w:rPr>
  </w:style>
  <w:style w:type="paragraph" w:customStyle="1" w:styleId="MISCTableCaptionHeader8pt">
    <w:name w:val="MISC: Table Caption Header 8pt"/>
    <w:uiPriority w:val="99"/>
    <w:rsid w:val="00D41BDA"/>
    <w:pPr>
      <w:keepNext/>
      <w:spacing w:after="60"/>
    </w:pPr>
    <w:rPr>
      <w:rFonts w:ascii="MetricHPE Light" w:hAnsi="MetricHPE Light"/>
      <w:sz w:val="16"/>
      <w:szCs w:val="20"/>
    </w:rPr>
  </w:style>
  <w:style w:type="paragraph" w:customStyle="1" w:styleId="PageNumbers">
    <w:name w:val="Page Numbers"/>
    <w:basedOn w:val="Normal"/>
    <w:uiPriority w:val="99"/>
    <w:rsid w:val="00E11EF2"/>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DB0082"/>
    <w:pPr>
      <w:spacing w:after="100"/>
      <w:ind w:left="749"/>
    </w:pPr>
  </w:style>
  <w:style w:type="character" w:customStyle="1" w:styleId="CoverDocumentType10ptChar">
    <w:name w:val="Cover: Document Type 10pt Char"/>
    <w:basedOn w:val="DefaultParagraphFont"/>
    <w:link w:val="CoverDocumentType10pt"/>
    <w:uiPriority w:val="70"/>
    <w:rsid w:val="00D22A0C"/>
    <w:rPr>
      <w:rFonts w:ascii="MetricHPE" w:hAnsi="MetricHPE"/>
      <w:b/>
      <w:sz w:val="20"/>
    </w:rPr>
  </w:style>
  <w:style w:type="character" w:customStyle="1" w:styleId="BoldEmpha">
    <w:name w:val="Bold Empha"/>
    <w:uiPriority w:val="1"/>
    <w:qFormat/>
    <w:rsid w:val="003F3C9F"/>
    <w:rPr>
      <w:rFonts w:ascii="MetricHPE Semibold" w:hAnsi="MetricHPE Semibold"/>
      <w:color w:val="auto"/>
    </w:rPr>
  </w:style>
  <w:style w:type="paragraph" w:customStyle="1" w:styleId="TableSubhead8pt">
    <w:name w:val="Table Subhead 8 pt"/>
    <w:uiPriority w:val="99"/>
    <w:rsid w:val="006F2102"/>
    <w:pPr>
      <w:spacing w:before="60" w:after="60" w:line="200" w:lineRule="atLeast"/>
    </w:pPr>
    <w:rPr>
      <w:rFonts w:ascii="MetricHPE Semibold" w:hAnsi="MetricHPE Semibold"/>
      <w:sz w:val="16"/>
      <w:szCs w:val="20"/>
    </w:rPr>
  </w:style>
  <w:style w:type="paragraph" w:styleId="Bibliography">
    <w:name w:val="Bibliography"/>
    <w:basedOn w:val="Normal"/>
    <w:next w:val="Normal"/>
    <w:uiPriority w:val="37"/>
    <w:semiHidden/>
    <w:unhideWhenUsed/>
    <w:rsid w:val="00801976"/>
  </w:style>
  <w:style w:type="paragraph" w:styleId="Caption">
    <w:name w:val="caption"/>
    <w:basedOn w:val="Normal"/>
    <w:next w:val="Normal"/>
    <w:unhideWhenUsed/>
    <w:qFormat/>
    <w:rsid w:val="00801976"/>
    <w:pPr>
      <w:spacing w:after="200"/>
    </w:pPr>
    <w:rPr>
      <w:i/>
      <w:iCs/>
      <w:color w:val="1F497D" w:themeColor="text2"/>
      <w:szCs w:val="18"/>
    </w:rPr>
  </w:style>
  <w:style w:type="paragraph" w:styleId="CommentText">
    <w:name w:val="annotation text"/>
    <w:basedOn w:val="Normal"/>
    <w:link w:val="CommentTextChar"/>
    <w:unhideWhenUsed/>
    <w:rsid w:val="00801976"/>
    <w:rPr>
      <w:sz w:val="20"/>
      <w:szCs w:val="20"/>
    </w:rPr>
  </w:style>
  <w:style w:type="character" w:customStyle="1" w:styleId="CommentTextChar">
    <w:name w:val="Comment Text Char"/>
    <w:basedOn w:val="DefaultParagraphFont"/>
    <w:link w:val="CommentText"/>
    <w:rsid w:val="00801976"/>
    <w:rPr>
      <w:rFonts w:ascii="HP Simplified Light" w:hAnsi="HP Simplified Light"/>
      <w:sz w:val="20"/>
      <w:szCs w:val="20"/>
    </w:rPr>
  </w:style>
  <w:style w:type="paragraph" w:styleId="CommentSubject">
    <w:name w:val="annotation subject"/>
    <w:basedOn w:val="CommentText"/>
    <w:next w:val="CommentText"/>
    <w:link w:val="CommentSubjectChar"/>
    <w:semiHidden/>
    <w:unhideWhenUsed/>
    <w:rsid w:val="00801976"/>
    <w:rPr>
      <w:b/>
      <w:bCs/>
    </w:rPr>
  </w:style>
  <w:style w:type="character" w:customStyle="1" w:styleId="CommentSubjectChar">
    <w:name w:val="Comment Subject Char"/>
    <w:basedOn w:val="CommentTextChar"/>
    <w:link w:val="CommentSubject"/>
    <w:semiHidden/>
    <w:rsid w:val="00801976"/>
    <w:rPr>
      <w:rFonts w:ascii="HP Simplified Light" w:hAnsi="HP Simplified Light"/>
      <w:b/>
      <w:bCs/>
      <w:sz w:val="20"/>
      <w:szCs w:val="20"/>
    </w:rPr>
  </w:style>
  <w:style w:type="paragraph" w:styleId="DocumentMap">
    <w:name w:val="Document Map"/>
    <w:basedOn w:val="Normal"/>
    <w:link w:val="DocumentMapChar"/>
    <w:semiHidden/>
    <w:unhideWhenUsed/>
    <w:rsid w:val="00801976"/>
    <w:rPr>
      <w:rFonts w:ascii="Segoe UI" w:hAnsi="Segoe UI" w:cs="Segoe UI"/>
      <w:sz w:val="16"/>
      <w:szCs w:val="16"/>
    </w:rPr>
  </w:style>
  <w:style w:type="character" w:customStyle="1" w:styleId="DocumentMapChar">
    <w:name w:val="Document Map Char"/>
    <w:basedOn w:val="DefaultParagraphFont"/>
    <w:link w:val="DocumentMap"/>
    <w:semiHidden/>
    <w:rsid w:val="00801976"/>
    <w:rPr>
      <w:rFonts w:ascii="Segoe UI" w:hAnsi="Segoe UI" w:cs="Segoe UI"/>
      <w:sz w:val="16"/>
      <w:szCs w:val="16"/>
    </w:rPr>
  </w:style>
  <w:style w:type="paragraph" w:styleId="EndnoteText">
    <w:name w:val="endnote text"/>
    <w:basedOn w:val="Normal"/>
    <w:link w:val="EndnoteTextChar"/>
    <w:semiHidden/>
    <w:unhideWhenUsed/>
    <w:rsid w:val="00801976"/>
    <w:rPr>
      <w:sz w:val="20"/>
      <w:szCs w:val="20"/>
    </w:rPr>
  </w:style>
  <w:style w:type="character" w:customStyle="1" w:styleId="EndnoteTextChar">
    <w:name w:val="Endnote Text Char"/>
    <w:basedOn w:val="DefaultParagraphFont"/>
    <w:link w:val="EndnoteText"/>
    <w:semiHidden/>
    <w:rsid w:val="00801976"/>
    <w:rPr>
      <w:rFonts w:ascii="HP Simplified Light" w:hAnsi="HP Simplified Light"/>
      <w:sz w:val="20"/>
      <w:szCs w:val="20"/>
    </w:rPr>
  </w:style>
  <w:style w:type="paragraph" w:styleId="Index1">
    <w:name w:val="index 1"/>
    <w:basedOn w:val="Normal"/>
    <w:next w:val="Normal"/>
    <w:autoRedefine/>
    <w:semiHidden/>
    <w:unhideWhenUsed/>
    <w:rsid w:val="00801976"/>
    <w:pPr>
      <w:ind w:left="180" w:hanging="180"/>
    </w:pPr>
  </w:style>
  <w:style w:type="paragraph" w:styleId="Index2">
    <w:name w:val="index 2"/>
    <w:basedOn w:val="Normal"/>
    <w:next w:val="Normal"/>
    <w:autoRedefine/>
    <w:semiHidden/>
    <w:unhideWhenUsed/>
    <w:rsid w:val="00801976"/>
    <w:pPr>
      <w:ind w:left="360" w:hanging="180"/>
    </w:pPr>
  </w:style>
  <w:style w:type="paragraph" w:styleId="Index3">
    <w:name w:val="index 3"/>
    <w:basedOn w:val="Normal"/>
    <w:next w:val="Normal"/>
    <w:autoRedefine/>
    <w:semiHidden/>
    <w:unhideWhenUsed/>
    <w:rsid w:val="00801976"/>
    <w:pPr>
      <w:ind w:left="540" w:hanging="180"/>
    </w:pPr>
  </w:style>
  <w:style w:type="paragraph" w:styleId="Index4">
    <w:name w:val="index 4"/>
    <w:basedOn w:val="Normal"/>
    <w:next w:val="Normal"/>
    <w:autoRedefine/>
    <w:semiHidden/>
    <w:unhideWhenUsed/>
    <w:rsid w:val="00801976"/>
    <w:pPr>
      <w:ind w:left="720" w:hanging="180"/>
    </w:pPr>
  </w:style>
  <w:style w:type="paragraph" w:styleId="Index5">
    <w:name w:val="index 5"/>
    <w:basedOn w:val="Normal"/>
    <w:next w:val="Normal"/>
    <w:autoRedefine/>
    <w:semiHidden/>
    <w:unhideWhenUsed/>
    <w:rsid w:val="00801976"/>
    <w:pPr>
      <w:ind w:left="900" w:hanging="180"/>
    </w:pPr>
  </w:style>
  <w:style w:type="paragraph" w:styleId="Index6">
    <w:name w:val="index 6"/>
    <w:basedOn w:val="Normal"/>
    <w:next w:val="Normal"/>
    <w:autoRedefine/>
    <w:semiHidden/>
    <w:unhideWhenUsed/>
    <w:rsid w:val="00801976"/>
    <w:pPr>
      <w:ind w:left="1080" w:hanging="180"/>
    </w:pPr>
  </w:style>
  <w:style w:type="paragraph" w:styleId="Index7">
    <w:name w:val="index 7"/>
    <w:basedOn w:val="Normal"/>
    <w:next w:val="Normal"/>
    <w:autoRedefine/>
    <w:semiHidden/>
    <w:unhideWhenUsed/>
    <w:rsid w:val="00801976"/>
    <w:pPr>
      <w:ind w:left="1260" w:hanging="180"/>
    </w:pPr>
  </w:style>
  <w:style w:type="paragraph" w:styleId="Index8">
    <w:name w:val="index 8"/>
    <w:basedOn w:val="Normal"/>
    <w:next w:val="Normal"/>
    <w:autoRedefine/>
    <w:semiHidden/>
    <w:unhideWhenUsed/>
    <w:rsid w:val="00801976"/>
    <w:pPr>
      <w:ind w:left="1440" w:hanging="180"/>
    </w:pPr>
  </w:style>
  <w:style w:type="paragraph" w:styleId="Index9">
    <w:name w:val="index 9"/>
    <w:basedOn w:val="Normal"/>
    <w:next w:val="Normal"/>
    <w:autoRedefine/>
    <w:semiHidden/>
    <w:unhideWhenUsed/>
    <w:rsid w:val="00801976"/>
    <w:pPr>
      <w:ind w:left="1620" w:hanging="180"/>
    </w:pPr>
  </w:style>
  <w:style w:type="paragraph" w:styleId="IndexHeading">
    <w:name w:val="index heading"/>
    <w:basedOn w:val="Normal"/>
    <w:next w:val="Index1"/>
    <w:semiHidden/>
    <w:unhideWhenUsed/>
    <w:rsid w:val="00801976"/>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80197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semiHidden/>
    <w:rsid w:val="00801976"/>
    <w:rPr>
      <w:rFonts w:ascii="HP Simplified Light" w:hAnsi="HP Simplified Light"/>
      <w:i/>
      <w:iCs/>
      <w:color w:val="4F81BD" w:themeColor="accent1"/>
      <w:szCs w:val="24"/>
    </w:rPr>
  </w:style>
  <w:style w:type="paragraph" w:styleId="ListParagraph">
    <w:name w:val="List Paragraph"/>
    <w:basedOn w:val="Normal"/>
    <w:uiPriority w:val="34"/>
    <w:semiHidden/>
    <w:rsid w:val="00801976"/>
    <w:pPr>
      <w:ind w:left="720"/>
      <w:contextualSpacing/>
    </w:pPr>
  </w:style>
  <w:style w:type="paragraph" w:styleId="NoSpacing">
    <w:name w:val="No Spacing"/>
    <w:uiPriority w:val="1"/>
    <w:semiHidden/>
    <w:rsid w:val="00801976"/>
    <w:rPr>
      <w:rFonts w:ascii="HP Simplified Light" w:hAnsi="HP Simplified Light"/>
      <w:szCs w:val="24"/>
    </w:rPr>
  </w:style>
  <w:style w:type="paragraph" w:styleId="Quote">
    <w:name w:val="Quote"/>
    <w:basedOn w:val="Normal"/>
    <w:next w:val="Normal"/>
    <w:link w:val="QuoteChar"/>
    <w:uiPriority w:val="29"/>
    <w:semiHidden/>
    <w:rsid w:val="008019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801976"/>
    <w:rPr>
      <w:rFonts w:ascii="HP Simplified Light" w:hAnsi="HP Simplified Light"/>
      <w:i/>
      <w:iCs/>
      <w:color w:val="404040" w:themeColor="text1" w:themeTint="BF"/>
      <w:szCs w:val="24"/>
    </w:rPr>
  </w:style>
  <w:style w:type="paragraph" w:styleId="Subtitle">
    <w:name w:val="Subtitle"/>
    <w:basedOn w:val="Normal"/>
    <w:next w:val="Normal"/>
    <w:link w:val="SubtitleChar"/>
    <w:semiHidden/>
    <w:rsid w:val="008019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8019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801976"/>
    <w:pPr>
      <w:ind w:left="180" w:hanging="180"/>
    </w:pPr>
  </w:style>
  <w:style w:type="paragraph" w:styleId="TableofFigures">
    <w:name w:val="table of figures"/>
    <w:basedOn w:val="Normal"/>
    <w:next w:val="Normal"/>
    <w:semiHidden/>
    <w:unhideWhenUsed/>
    <w:rsid w:val="00801976"/>
  </w:style>
  <w:style w:type="paragraph" w:styleId="TOAHeading">
    <w:name w:val="toa heading"/>
    <w:basedOn w:val="Normal"/>
    <w:next w:val="Normal"/>
    <w:semiHidden/>
    <w:unhideWhenUsed/>
    <w:rsid w:val="00801976"/>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801976"/>
    <w:pPr>
      <w:keepLines/>
      <w:spacing w:before="240" w:after="0" w:line="240" w:lineRule="auto"/>
      <w:outlineLvl w:val="9"/>
    </w:pPr>
    <w:rPr>
      <w:rFonts w:asciiTheme="majorHAnsi" w:eastAsiaTheme="majorEastAsia" w:hAnsiTheme="majorHAnsi" w:cstheme="majorBidi"/>
      <w:b w:val="0"/>
      <w:color w:val="365F91" w:themeColor="accent1" w:themeShade="BF"/>
      <w:szCs w:val="32"/>
    </w:rPr>
  </w:style>
  <w:style w:type="paragraph" w:customStyle="1" w:styleId="BackPageLearnmoreatURL12pt">
    <w:name w:val="Back Page: Learn more at URL 12 pt"/>
    <w:basedOn w:val="BackPageLearnmoreat16pt"/>
    <w:uiPriority w:val="99"/>
    <w:rsid w:val="005A3C3A"/>
    <w:rPr>
      <w:sz w:val="24"/>
      <w:u w:val="single"/>
    </w:rPr>
  </w:style>
  <w:style w:type="character" w:customStyle="1" w:styleId="MISCFigureCaptionHeaderBold8pt">
    <w:name w:val="MISC: Figure Caption Header Bold 8pt"/>
    <w:uiPriority w:val="1"/>
    <w:rsid w:val="005D1359"/>
    <w:rPr>
      <w:rFonts w:ascii="MetricHPE Semibold" w:hAnsi="MetricHPE Semibold" w:cs="HP Simplified"/>
      <w:b w:val="0"/>
      <w:bCs/>
      <w:sz w:val="16"/>
    </w:rPr>
  </w:style>
  <w:style w:type="character" w:customStyle="1" w:styleId="MISCTableCaptionHeaderBold8pt">
    <w:name w:val="MISC: Table Caption Header Bold 8pt"/>
    <w:uiPriority w:val="1"/>
    <w:rsid w:val="005D1359"/>
    <w:rPr>
      <w:rFonts w:ascii="MetricHPE Semibold" w:hAnsi="MetricHPE Semibold"/>
      <w:color w:val="auto"/>
      <w:sz w:val="16"/>
    </w:rPr>
  </w:style>
  <w:style w:type="paragraph" w:customStyle="1" w:styleId="BulletLevel2LastBeforeBodycopy">
    <w:name w:val="Bullet Level 2_Last Before Bodycopy"/>
    <w:basedOn w:val="BulletLevel2"/>
    <w:uiPriority w:val="99"/>
    <w:rsid w:val="00EC7771"/>
    <w:pPr>
      <w:spacing w:after="216"/>
    </w:pPr>
  </w:style>
  <w:style w:type="paragraph" w:customStyle="1" w:styleId="BulletLevel3LastBeforBodycopy">
    <w:name w:val="Bullet Level 3_Last Befor Bodycopy"/>
    <w:basedOn w:val="BulletLevel3"/>
    <w:uiPriority w:val="99"/>
    <w:rsid w:val="00FF0BE1"/>
    <w:pPr>
      <w:spacing w:after="216"/>
    </w:pPr>
  </w:style>
  <w:style w:type="paragraph" w:customStyle="1" w:styleId="BulletLevel1LastBeforeBodycopy">
    <w:name w:val="Bullet Level 1_Last Before Bodycopy"/>
    <w:basedOn w:val="BulletLevel1"/>
    <w:uiPriority w:val="99"/>
    <w:rsid w:val="00FF0BE1"/>
    <w:pPr>
      <w:spacing w:after="216"/>
    </w:pPr>
  </w:style>
  <w:style w:type="paragraph" w:customStyle="1" w:styleId="BulletLevel1LastBeforeMainhead">
    <w:name w:val="Bullet Level 1_Last Before Mainhead"/>
    <w:basedOn w:val="BulletLevel1"/>
    <w:uiPriority w:val="99"/>
    <w:rsid w:val="00FF0BE1"/>
    <w:pPr>
      <w:spacing w:after="360"/>
    </w:pPr>
  </w:style>
  <w:style w:type="paragraph" w:customStyle="1" w:styleId="BulletLevel2LastBeforeMainhead">
    <w:name w:val="Bullet Level 2_Last Before Mainhead"/>
    <w:basedOn w:val="BulletLevel2"/>
    <w:uiPriority w:val="99"/>
    <w:rsid w:val="00FF0BE1"/>
    <w:pPr>
      <w:spacing w:after="360"/>
    </w:pPr>
  </w:style>
  <w:style w:type="paragraph" w:customStyle="1" w:styleId="BulletLevel3LastBeforeMainhead">
    <w:name w:val="Bullet Level 3_Last Before Mainhead"/>
    <w:basedOn w:val="BulletLevel3LastBeforBodycopy"/>
    <w:uiPriority w:val="99"/>
    <w:rsid w:val="00D56E7A"/>
    <w:pPr>
      <w:spacing w:after="360"/>
    </w:pPr>
  </w:style>
  <w:style w:type="paragraph" w:customStyle="1" w:styleId="NumberedList-Level2LastBeforesubhead">
    <w:name w:val="Numbered List - Level 2 Last Before subhead"/>
    <w:basedOn w:val="NumberedList-Level2"/>
    <w:uiPriority w:val="99"/>
    <w:rsid w:val="00FD5CDA"/>
    <w:pPr>
      <w:spacing w:after="216"/>
    </w:pPr>
  </w:style>
  <w:style w:type="paragraph" w:customStyle="1" w:styleId="NumberedList-Level3LastBeforesubhead">
    <w:name w:val="Numbered List - Level 3 Last Before subhead"/>
    <w:basedOn w:val="NumberedList-Level3"/>
    <w:uiPriority w:val="99"/>
    <w:rsid w:val="00A74E0A"/>
    <w:pPr>
      <w:spacing w:after="216"/>
    </w:pPr>
  </w:style>
  <w:style w:type="paragraph" w:customStyle="1" w:styleId="NumberedList-Level2-2ndparagraph">
    <w:name w:val="Numbered List - Level 2 - 2nd paragraph"/>
    <w:basedOn w:val="NumberedList-Level2"/>
    <w:uiPriority w:val="99"/>
    <w:rsid w:val="006F7D31"/>
    <w:pPr>
      <w:numPr>
        <w:numId w:val="0"/>
      </w:numPr>
      <w:ind w:left="540"/>
    </w:pPr>
  </w:style>
  <w:style w:type="paragraph" w:customStyle="1" w:styleId="NumberedList-Level1LastBeforeMainhead">
    <w:name w:val="Numbered List - Level 1_Last Before Mainhead"/>
    <w:basedOn w:val="NumberedList-Level1LastBeforeBodycopy"/>
    <w:uiPriority w:val="99"/>
    <w:rsid w:val="00472884"/>
    <w:pPr>
      <w:spacing w:after="360"/>
    </w:pPr>
  </w:style>
  <w:style w:type="paragraph" w:customStyle="1" w:styleId="HPEConfidentialBody">
    <w:name w:val="HPE Confidential (Body)"/>
    <w:basedOn w:val="NoParagraphStyle"/>
    <w:uiPriority w:val="99"/>
    <w:rsid w:val="00540D83"/>
    <w:pPr>
      <w:spacing w:line="180" w:lineRule="atLeast"/>
      <w:jc w:val="right"/>
    </w:pPr>
    <w:rPr>
      <w:rFonts w:ascii="Metric Light" w:hAnsi="Metric Light" w:cs="Metric Light"/>
      <w:sz w:val="14"/>
      <w:szCs w:val="14"/>
    </w:rPr>
  </w:style>
  <w:style w:type="paragraph" w:customStyle="1" w:styleId="CoverHeadline32ptfor3lines">
    <w:name w:val="Cover: Headline 32 pt for 3 lines"/>
    <w:basedOn w:val="CoverHeadline28ptfor4lines"/>
    <w:uiPriority w:val="99"/>
    <w:rsid w:val="003F0949"/>
    <w:pPr>
      <w:spacing w:line="640" w:lineRule="exact"/>
    </w:pPr>
    <w:rPr>
      <w:sz w:val="64"/>
    </w:rPr>
  </w:style>
  <w:style w:type="paragraph" w:customStyle="1" w:styleId="FigureAfterspace">
    <w:name w:val="Figure After space"/>
    <w:basedOn w:val="BodyTextLastMetricHPELight10pt"/>
    <w:uiPriority w:val="99"/>
    <w:rsid w:val="005A3EF0"/>
    <w:pPr>
      <w:keepNext/>
      <w:spacing w:after="400"/>
    </w:pPr>
  </w:style>
  <w:style w:type="paragraph" w:customStyle="1" w:styleId="MISCFootnote8pt">
    <w:name w:val="MISC: Footnote 8pt"/>
    <w:uiPriority w:val="89"/>
    <w:rsid w:val="0043785A"/>
    <w:pPr>
      <w:tabs>
        <w:tab w:val="left" w:pos="115"/>
      </w:tabs>
      <w:ind w:left="115" w:hanging="115"/>
    </w:pPr>
    <w:rPr>
      <w:rFonts w:ascii="MetricHPE Light" w:hAnsi="MetricHPE Light"/>
      <w:color w:val="000000"/>
      <w:sz w:val="16"/>
    </w:rPr>
  </w:style>
  <w:style w:type="character" w:styleId="CommentReference">
    <w:name w:val="annotation reference"/>
    <w:basedOn w:val="DefaultParagraphFont"/>
    <w:semiHidden/>
    <w:unhideWhenUsed/>
    <w:rsid w:val="0043785A"/>
    <w:rPr>
      <w:sz w:val="16"/>
      <w:szCs w:val="16"/>
    </w:rPr>
  </w:style>
  <w:style w:type="paragraph" w:customStyle="1" w:styleId="CoverTableofcontentstitle26pt">
    <w:name w:val="Cover: Table of contents title 26pt"/>
    <w:next w:val="Normal"/>
    <w:uiPriority w:val="84"/>
    <w:rsid w:val="000615E7"/>
    <w:pPr>
      <w:spacing w:after="360"/>
      <w:ind w:left="374"/>
    </w:pPr>
    <w:rPr>
      <w:rFonts w:ascii="MetricHPE" w:hAnsi="MetricHPE"/>
      <w:b/>
      <w:sz w:val="60"/>
    </w:rPr>
  </w:style>
  <w:style w:type="paragraph" w:customStyle="1" w:styleId="CoverIntroMetricLight16">
    <w:name w:val="Cover: Intro Metric Light 16"/>
    <w:basedOn w:val="CoverSubtitle"/>
    <w:uiPriority w:val="99"/>
    <w:rsid w:val="000615E7"/>
    <w:pPr>
      <w:ind w:left="374" w:right="2160"/>
    </w:pPr>
    <w:rPr>
      <w:rFonts w:ascii="MetricHPE Light" w:hAnsi="MetricHPE Light"/>
    </w:rPr>
  </w:style>
  <w:style w:type="table" w:customStyle="1" w:styleId="TableGrid1">
    <w:name w:val="Table Grid1"/>
    <w:basedOn w:val="TableNormal"/>
    <w:next w:val="TableGrid"/>
    <w:uiPriority w:val="39"/>
    <w:rsid w:val="000615E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615E7"/>
    <w:rPr>
      <w:rFonts w:ascii="MetricHPE Light" w:hAnsi="MetricHPE Light"/>
      <w:szCs w:val="24"/>
    </w:rPr>
  </w:style>
  <w:style w:type="paragraph" w:styleId="Title">
    <w:name w:val="Title"/>
    <w:basedOn w:val="Normal"/>
    <w:next w:val="Normal"/>
    <w:link w:val="TitleChar"/>
    <w:rsid w:val="000615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5E7"/>
    <w:rPr>
      <w:rFonts w:asciiTheme="majorHAnsi" w:eastAsiaTheme="majorEastAsia" w:hAnsiTheme="majorHAnsi" w:cstheme="majorBidi"/>
      <w:spacing w:val="-10"/>
      <w:kern w:val="28"/>
      <w:sz w:val="56"/>
      <w:szCs w:val="56"/>
    </w:rPr>
  </w:style>
  <w:style w:type="paragraph" w:customStyle="1" w:styleId="BodyTextMetricLight10pt">
    <w:name w:val="Body Text Metric Light 10pt"/>
    <w:uiPriority w:val="99"/>
    <w:qFormat/>
    <w:rsid w:val="005C208A"/>
    <w:pPr>
      <w:spacing w:after="160" w:line="240" w:lineRule="atLeast"/>
    </w:pPr>
    <w:rPr>
      <w:rFonts w:ascii="MetricHPE Light" w:hAnsi="MetricHPE Light"/>
      <w:sz w:val="20"/>
    </w:rPr>
  </w:style>
  <w:style w:type="paragraph" w:customStyle="1" w:styleId="BodyTextLastMetricLight10pt">
    <w:name w:val="Body Text_Last Metric Light 10pt"/>
    <w:uiPriority w:val="99"/>
    <w:rsid w:val="000375A8"/>
    <w:pPr>
      <w:spacing w:after="220" w:line="240" w:lineRule="atLeast"/>
    </w:pPr>
    <w:rPr>
      <w:rFonts w:ascii="MetricHPE Light" w:hAnsi="MetricHPE Light"/>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665495">
      <w:bodyDiv w:val="1"/>
      <w:marLeft w:val="0"/>
      <w:marRight w:val="0"/>
      <w:marTop w:val="0"/>
      <w:marBottom w:val="0"/>
      <w:divBdr>
        <w:top w:val="none" w:sz="0" w:space="0" w:color="auto"/>
        <w:left w:val="none" w:sz="0" w:space="0" w:color="auto"/>
        <w:bottom w:val="none" w:sz="0" w:space="0" w:color="auto"/>
        <w:right w:val="none" w:sz="0" w:space="0" w:color="auto"/>
      </w:divBdr>
    </w:div>
    <w:div w:id="147137572">
      <w:bodyDiv w:val="1"/>
      <w:marLeft w:val="0"/>
      <w:marRight w:val="0"/>
      <w:marTop w:val="0"/>
      <w:marBottom w:val="0"/>
      <w:divBdr>
        <w:top w:val="none" w:sz="0" w:space="0" w:color="auto"/>
        <w:left w:val="none" w:sz="0" w:space="0" w:color="auto"/>
        <w:bottom w:val="none" w:sz="0" w:space="0" w:color="auto"/>
        <w:right w:val="none" w:sz="0" w:space="0" w:color="auto"/>
      </w:divBdr>
    </w:div>
    <w:div w:id="152531748">
      <w:bodyDiv w:val="1"/>
      <w:marLeft w:val="0"/>
      <w:marRight w:val="0"/>
      <w:marTop w:val="0"/>
      <w:marBottom w:val="0"/>
      <w:divBdr>
        <w:top w:val="none" w:sz="0" w:space="0" w:color="auto"/>
        <w:left w:val="none" w:sz="0" w:space="0" w:color="auto"/>
        <w:bottom w:val="none" w:sz="0" w:space="0" w:color="auto"/>
        <w:right w:val="none" w:sz="0" w:space="0" w:color="auto"/>
      </w:divBdr>
    </w:div>
    <w:div w:id="277493133">
      <w:bodyDiv w:val="1"/>
      <w:marLeft w:val="0"/>
      <w:marRight w:val="0"/>
      <w:marTop w:val="0"/>
      <w:marBottom w:val="0"/>
      <w:divBdr>
        <w:top w:val="none" w:sz="0" w:space="0" w:color="auto"/>
        <w:left w:val="none" w:sz="0" w:space="0" w:color="auto"/>
        <w:bottom w:val="none" w:sz="0" w:space="0" w:color="auto"/>
        <w:right w:val="none" w:sz="0" w:space="0" w:color="auto"/>
      </w:divBdr>
    </w:div>
    <w:div w:id="371273901">
      <w:bodyDiv w:val="1"/>
      <w:marLeft w:val="0"/>
      <w:marRight w:val="0"/>
      <w:marTop w:val="0"/>
      <w:marBottom w:val="0"/>
      <w:divBdr>
        <w:top w:val="none" w:sz="0" w:space="0" w:color="auto"/>
        <w:left w:val="none" w:sz="0" w:space="0" w:color="auto"/>
        <w:bottom w:val="none" w:sz="0" w:space="0" w:color="auto"/>
        <w:right w:val="none" w:sz="0" w:space="0" w:color="auto"/>
      </w:divBdr>
    </w:div>
    <w:div w:id="485896142">
      <w:bodyDiv w:val="1"/>
      <w:marLeft w:val="0"/>
      <w:marRight w:val="0"/>
      <w:marTop w:val="0"/>
      <w:marBottom w:val="0"/>
      <w:divBdr>
        <w:top w:val="none" w:sz="0" w:space="0" w:color="auto"/>
        <w:left w:val="none" w:sz="0" w:space="0" w:color="auto"/>
        <w:bottom w:val="none" w:sz="0" w:space="0" w:color="auto"/>
        <w:right w:val="none" w:sz="0" w:space="0" w:color="auto"/>
      </w:divBdr>
    </w:div>
    <w:div w:id="514270800">
      <w:bodyDiv w:val="1"/>
      <w:marLeft w:val="0"/>
      <w:marRight w:val="0"/>
      <w:marTop w:val="0"/>
      <w:marBottom w:val="0"/>
      <w:divBdr>
        <w:top w:val="none" w:sz="0" w:space="0" w:color="auto"/>
        <w:left w:val="none" w:sz="0" w:space="0" w:color="auto"/>
        <w:bottom w:val="none" w:sz="0" w:space="0" w:color="auto"/>
        <w:right w:val="none" w:sz="0" w:space="0" w:color="auto"/>
      </w:divBdr>
    </w:div>
    <w:div w:id="539516928">
      <w:bodyDiv w:val="1"/>
      <w:marLeft w:val="0"/>
      <w:marRight w:val="0"/>
      <w:marTop w:val="0"/>
      <w:marBottom w:val="0"/>
      <w:divBdr>
        <w:top w:val="none" w:sz="0" w:space="0" w:color="auto"/>
        <w:left w:val="none" w:sz="0" w:space="0" w:color="auto"/>
        <w:bottom w:val="none" w:sz="0" w:space="0" w:color="auto"/>
        <w:right w:val="none" w:sz="0" w:space="0" w:color="auto"/>
      </w:divBdr>
    </w:div>
    <w:div w:id="672026601">
      <w:bodyDiv w:val="1"/>
      <w:marLeft w:val="0"/>
      <w:marRight w:val="0"/>
      <w:marTop w:val="0"/>
      <w:marBottom w:val="0"/>
      <w:divBdr>
        <w:top w:val="none" w:sz="0" w:space="0" w:color="auto"/>
        <w:left w:val="none" w:sz="0" w:space="0" w:color="auto"/>
        <w:bottom w:val="none" w:sz="0" w:space="0" w:color="auto"/>
        <w:right w:val="none" w:sz="0" w:space="0" w:color="auto"/>
      </w:divBdr>
    </w:div>
    <w:div w:id="866141186">
      <w:bodyDiv w:val="1"/>
      <w:marLeft w:val="0"/>
      <w:marRight w:val="0"/>
      <w:marTop w:val="0"/>
      <w:marBottom w:val="0"/>
      <w:divBdr>
        <w:top w:val="none" w:sz="0" w:space="0" w:color="auto"/>
        <w:left w:val="none" w:sz="0" w:space="0" w:color="auto"/>
        <w:bottom w:val="none" w:sz="0" w:space="0" w:color="auto"/>
        <w:right w:val="none" w:sz="0" w:space="0" w:color="auto"/>
      </w:divBdr>
    </w:div>
    <w:div w:id="950938440">
      <w:bodyDiv w:val="1"/>
      <w:marLeft w:val="0"/>
      <w:marRight w:val="0"/>
      <w:marTop w:val="0"/>
      <w:marBottom w:val="0"/>
      <w:divBdr>
        <w:top w:val="none" w:sz="0" w:space="0" w:color="auto"/>
        <w:left w:val="none" w:sz="0" w:space="0" w:color="auto"/>
        <w:bottom w:val="none" w:sz="0" w:space="0" w:color="auto"/>
        <w:right w:val="none" w:sz="0" w:space="0" w:color="auto"/>
      </w:divBdr>
    </w:div>
    <w:div w:id="1303657350">
      <w:bodyDiv w:val="1"/>
      <w:marLeft w:val="0"/>
      <w:marRight w:val="0"/>
      <w:marTop w:val="0"/>
      <w:marBottom w:val="0"/>
      <w:divBdr>
        <w:top w:val="none" w:sz="0" w:space="0" w:color="auto"/>
        <w:left w:val="none" w:sz="0" w:space="0" w:color="auto"/>
        <w:bottom w:val="none" w:sz="0" w:space="0" w:color="auto"/>
        <w:right w:val="none" w:sz="0" w:space="0" w:color="auto"/>
      </w:divBdr>
      <w:divsChild>
        <w:div w:id="459998320">
          <w:marLeft w:val="0"/>
          <w:marRight w:val="0"/>
          <w:marTop w:val="0"/>
          <w:marBottom w:val="0"/>
          <w:divBdr>
            <w:top w:val="none" w:sz="0" w:space="0" w:color="auto"/>
            <w:left w:val="none" w:sz="0" w:space="0" w:color="auto"/>
            <w:bottom w:val="none" w:sz="0" w:space="0" w:color="auto"/>
            <w:right w:val="none" w:sz="0" w:space="0" w:color="auto"/>
          </w:divBdr>
          <w:divsChild>
            <w:div w:id="61185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6553">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783644094">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1820224064">
      <w:bodyDiv w:val="1"/>
      <w:marLeft w:val="0"/>
      <w:marRight w:val="0"/>
      <w:marTop w:val="0"/>
      <w:marBottom w:val="0"/>
      <w:divBdr>
        <w:top w:val="none" w:sz="0" w:space="0" w:color="auto"/>
        <w:left w:val="none" w:sz="0" w:space="0" w:color="auto"/>
        <w:bottom w:val="none" w:sz="0" w:space="0" w:color="auto"/>
        <w:right w:val="none" w:sz="0" w:space="0" w:color="auto"/>
      </w:divBdr>
    </w:div>
    <w:div w:id="1874267276">
      <w:bodyDiv w:val="1"/>
      <w:marLeft w:val="0"/>
      <w:marRight w:val="0"/>
      <w:marTop w:val="0"/>
      <w:marBottom w:val="0"/>
      <w:divBdr>
        <w:top w:val="none" w:sz="0" w:space="0" w:color="auto"/>
        <w:left w:val="none" w:sz="0" w:space="0" w:color="auto"/>
        <w:bottom w:val="none" w:sz="0" w:space="0" w:color="auto"/>
        <w:right w:val="none" w:sz="0" w:space="0" w:color="auto"/>
      </w:divBdr>
    </w:div>
    <w:div w:id="1946427186">
      <w:bodyDiv w:val="1"/>
      <w:marLeft w:val="0"/>
      <w:marRight w:val="0"/>
      <w:marTop w:val="0"/>
      <w:marBottom w:val="0"/>
      <w:divBdr>
        <w:top w:val="none" w:sz="0" w:space="0" w:color="auto"/>
        <w:left w:val="none" w:sz="0" w:space="0" w:color="auto"/>
        <w:bottom w:val="none" w:sz="0" w:space="0" w:color="auto"/>
        <w:right w:val="none" w:sz="0" w:space="0" w:color="auto"/>
      </w:divBdr>
    </w:div>
    <w:div w:id="1970431055">
      <w:bodyDiv w:val="1"/>
      <w:marLeft w:val="0"/>
      <w:marRight w:val="0"/>
      <w:marTop w:val="0"/>
      <w:marBottom w:val="0"/>
      <w:divBdr>
        <w:top w:val="none" w:sz="0" w:space="0" w:color="auto"/>
        <w:left w:val="none" w:sz="0" w:space="0" w:color="auto"/>
        <w:bottom w:val="none" w:sz="0" w:space="0" w:color="auto"/>
        <w:right w:val="none" w:sz="0" w:space="0" w:color="auto"/>
      </w:divBdr>
    </w:div>
    <w:div w:id="2029986198">
      <w:bodyDiv w:val="1"/>
      <w:marLeft w:val="0"/>
      <w:marRight w:val="0"/>
      <w:marTop w:val="0"/>
      <w:marBottom w:val="0"/>
      <w:divBdr>
        <w:top w:val="none" w:sz="0" w:space="0" w:color="auto"/>
        <w:left w:val="none" w:sz="0" w:space="0" w:color="auto"/>
        <w:bottom w:val="none" w:sz="0" w:space="0" w:color="auto"/>
        <w:right w:val="none" w:sz="0" w:space="0" w:color="auto"/>
      </w:divBdr>
      <w:divsChild>
        <w:div w:id="1898012865">
          <w:marLeft w:val="0"/>
          <w:marRight w:val="0"/>
          <w:marTop w:val="0"/>
          <w:marBottom w:val="0"/>
          <w:divBdr>
            <w:top w:val="none" w:sz="0" w:space="0" w:color="auto"/>
            <w:left w:val="none" w:sz="0" w:space="0" w:color="auto"/>
            <w:bottom w:val="none" w:sz="0" w:space="0" w:color="auto"/>
            <w:right w:val="none" w:sz="0" w:space="0" w:color="auto"/>
          </w:divBdr>
          <w:divsChild>
            <w:div w:id="6923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docker.com/install/linux/docker-ee/rhel/" TargetMode="External"/><Relationship Id="rId117" Type="http://schemas.openxmlformats.org/officeDocument/2006/relationships/hyperlink" Target="https://splunkbase.splunk.com/app/3208/" TargetMode="External"/><Relationship Id="rId21" Type="http://schemas.openxmlformats.org/officeDocument/2006/relationships/hyperlink" Target="https://success.docker.com/article/Docker_Reference_Architecture-_Securing_Docker_EE_and_Security_Best_Practices" TargetMode="External"/><Relationship Id="rId42" Type="http://schemas.openxmlformats.org/officeDocument/2006/relationships/hyperlink" Target="https://kubernetes.io/docs/tutorials/" TargetMode="External"/><Relationship Id="rId47" Type="http://schemas.openxmlformats.org/officeDocument/2006/relationships/image" Target="media/image7.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github.com/HewlettPackard/imagestreamer-tools/tree/v4.0/foundation/artifact-bundles" TargetMode="External"/><Relationship Id="rId89" Type="http://schemas.openxmlformats.org/officeDocument/2006/relationships/hyperlink" Target="https://github.com/HewlettPackard/image-streamer-windows" TargetMode="External"/><Relationship Id="rId112" Type="http://schemas.openxmlformats.org/officeDocument/2006/relationships/hyperlink" Target="https://github.com/splunk/docker-itmonitoring" TargetMode="External"/><Relationship Id="rId133" Type="http://schemas.openxmlformats.org/officeDocument/2006/relationships/hyperlink" Target="https://github.com/kubernetes/kubernetes/issues/68522" TargetMode="External"/><Relationship Id="rId138" Type="http://schemas.openxmlformats.org/officeDocument/2006/relationships/image" Target="media/image59.png"/><Relationship Id="rId154" Type="http://schemas.openxmlformats.org/officeDocument/2006/relationships/image" Target="media/image65.png"/><Relationship Id="rId159" Type="http://schemas.openxmlformats.org/officeDocument/2006/relationships/hyperlink" Target="http://vmware.github.io/vsphere-storage-for-docker/documentation/index.html" TargetMode="External"/><Relationship Id="rId175" Type="http://schemas.openxmlformats.org/officeDocument/2006/relationships/footer" Target="footer5.xml"/><Relationship Id="rId170" Type="http://schemas.openxmlformats.org/officeDocument/2006/relationships/image" Target="media/image72.png"/><Relationship Id="rId191" Type="http://schemas.openxmlformats.org/officeDocument/2006/relationships/fontTable" Target="fontTable.xml"/><Relationship Id="rId16" Type="http://schemas.openxmlformats.org/officeDocument/2006/relationships/hyperlink" Target="https://github.com/HewlettPackard/Docker-Synergy" TargetMode="External"/><Relationship Id="rId107" Type="http://schemas.openxmlformats.org/officeDocument/2006/relationships/hyperlink" Target="https://app.sysdigcloud.com" TargetMode="External"/><Relationship Id="rId11" Type="http://schemas.openxmlformats.org/officeDocument/2006/relationships/header" Target="header2.xml"/><Relationship Id="rId32" Type="http://schemas.openxmlformats.org/officeDocument/2006/relationships/hyperlink" Target="https://docs.docker.com/ee/ucp/admin/configure/set-orchestrator-type/" TargetMode="External"/><Relationship Id="rId37" Type="http://schemas.openxmlformats.org/officeDocument/2006/relationships/hyperlink" Target="https://github.com/kubernetes/kubernetes/blob/master/CHANGELOG-1.11.md"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hyperlink" Target="https://msdn.microsoft.com/en-us/library/ms912391.aspx" TargetMode="External"/><Relationship Id="rId79" Type="http://schemas.openxmlformats.org/officeDocument/2006/relationships/image" Target="media/image31.png"/><Relationship Id="rId102" Type="http://schemas.openxmlformats.org/officeDocument/2006/relationships/image" Target="media/image43.png"/><Relationship Id="rId123" Type="http://schemas.openxmlformats.org/officeDocument/2006/relationships/image" Target="media/image50.png"/><Relationship Id="rId128" Type="http://schemas.openxmlformats.org/officeDocument/2006/relationships/hyperlink" Target="https://github.com/prometheus/node_exporter" TargetMode="External"/><Relationship Id="rId144" Type="http://schemas.openxmlformats.org/officeDocument/2006/relationships/hyperlink" Target="https://docs.docker.com/engine/swarm/admin_guide/" TargetMode="External"/><Relationship Id="rId149" Type="http://schemas.openxmlformats.org/officeDocument/2006/relationships/hyperlink" Target="https://docs.docker.com/datacenter/dtr/2.4/guides/admin/configure/set-up-vulnerability-scans/" TargetMode="Externa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sysdig.teachable.com/p/sysdig-101" TargetMode="External"/><Relationship Id="rId160" Type="http://schemas.openxmlformats.org/officeDocument/2006/relationships/hyperlink" Target="https://access.redhat.com/articles/11258" TargetMode="External"/><Relationship Id="rId165" Type="http://schemas.openxmlformats.org/officeDocument/2006/relationships/hyperlink" Target="http://docs.grafana.org/installation/upgrading/" TargetMode="External"/><Relationship Id="rId181" Type="http://schemas.openxmlformats.org/officeDocument/2006/relationships/hyperlink" Target="http://www.hpe.com/us/en/services/consulting.html" TargetMode="External"/><Relationship Id="rId186" Type="http://schemas.openxmlformats.org/officeDocument/2006/relationships/header" Target="header5.xml"/><Relationship Id="rId22" Type="http://schemas.openxmlformats.org/officeDocument/2006/relationships/hyperlink" Target="http://h20195.www2.hpe.com/V2/GetDocument.aspx?docname=a00020437enw" TargetMode="External"/><Relationship Id="rId27" Type="http://schemas.openxmlformats.org/officeDocument/2006/relationships/hyperlink" Target="http://vmware.github.io/vsphere-storage-for-docker/documentation/install.html" TargetMode="External"/><Relationship Id="rId43" Type="http://schemas.openxmlformats.org/officeDocument/2006/relationships/hyperlink" Target="https://kubernetes.io/docs/tutorials/stateless-application/guestbook/" TargetMode="External"/><Relationship Id="rId48" Type="http://schemas.openxmlformats.org/officeDocument/2006/relationships/hyperlink" Target="https://grafana.com/dashboards/9309" TargetMode="Externa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s://hub.docker.com/r/splunk/universalforwarder/" TargetMode="External"/><Relationship Id="rId118" Type="http://schemas.openxmlformats.org/officeDocument/2006/relationships/hyperlink" Target="https://splunkbase.splunk.com/app/1151/" TargetMode="External"/><Relationship Id="rId134" Type="http://schemas.openxmlformats.org/officeDocument/2006/relationships/hyperlink" Target="https://github.com/google/cadvisor/blob/master/docs/storage/prometheus.md" TargetMode="External"/><Relationship Id="rId139" Type="http://schemas.openxmlformats.org/officeDocument/2006/relationships/image" Target="media/image60.png"/><Relationship Id="rId80" Type="http://schemas.openxmlformats.org/officeDocument/2006/relationships/image" Target="media/image32.png"/><Relationship Id="rId85" Type="http://schemas.openxmlformats.org/officeDocument/2006/relationships/image" Target="media/image34.png"/><Relationship Id="rId150" Type="http://schemas.openxmlformats.org/officeDocument/2006/relationships/hyperlink" Target="https://docs.docker.com/datacenter/dtr/2.4/guides/admin/configure/set-up-vulnerability-scans/" TargetMode="External"/><Relationship Id="rId155" Type="http://schemas.openxmlformats.org/officeDocument/2006/relationships/image" Target="media/image66.png"/><Relationship Id="rId171" Type="http://schemas.openxmlformats.org/officeDocument/2006/relationships/header" Target="header3.xml"/><Relationship Id="rId176" Type="http://schemas.openxmlformats.org/officeDocument/2006/relationships/hyperlink" Target="http://www.hpe.com/info/ra" TargetMode="External"/><Relationship Id="rId19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hyperlink" Target="https://docs.docker.com/ee/ucp/admin/configure/set-orchestrator-type/" TargetMode="External"/><Relationship Id="rId38" Type="http://schemas.openxmlformats.org/officeDocument/2006/relationships/hyperlink" Target="https://kubernetes.io/docs/tasks/tools/install-kubectl/" TargetMode="External"/><Relationship Id="rId59" Type="http://schemas.openxmlformats.org/officeDocument/2006/relationships/image" Target="media/image18.png"/><Relationship Id="rId103" Type="http://schemas.openxmlformats.org/officeDocument/2006/relationships/hyperlink" Target="https://app.sysdigcloud.com" TargetMode="External"/><Relationship Id="rId108" Type="http://schemas.openxmlformats.org/officeDocument/2006/relationships/image" Target="media/image45.png"/><Relationship Id="rId124" Type="http://schemas.openxmlformats.org/officeDocument/2006/relationships/image" Target="media/image51.png"/><Relationship Id="rId129" Type="http://schemas.openxmlformats.org/officeDocument/2006/relationships/image" Target="media/image53.png"/><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hyperlink" Target="https://msdn.microsoft.com/en-us/library/ms912391.aspx" TargetMode="External"/><Relationship Id="rId91" Type="http://schemas.openxmlformats.org/officeDocument/2006/relationships/image" Target="media/image38.png"/><Relationship Id="rId96" Type="http://schemas.openxmlformats.org/officeDocument/2006/relationships/hyperlink" Target="https://www.youtube.com/watch?v=e_kdjHjK7mY" TargetMode="External"/><Relationship Id="rId140" Type="http://schemas.openxmlformats.org/officeDocument/2006/relationships/image" Target="media/image61.png"/><Relationship Id="rId145" Type="http://schemas.openxmlformats.org/officeDocument/2006/relationships/hyperlink" Target="https://docs.docker.com/datacenter/ucp/2.2/guides/architecture/" TargetMode="External"/><Relationship Id="rId161" Type="http://schemas.openxmlformats.org/officeDocument/2006/relationships/image" Target="media/image69.png"/><Relationship Id="rId166" Type="http://schemas.openxmlformats.org/officeDocument/2006/relationships/hyperlink" Target="https://docs.splunk.com/Documentation/Splunk/7.1.2/Security/ConfigureSplunkforwardingtousesignedcertificates" TargetMode="External"/><Relationship Id="rId182" Type="http://schemas.openxmlformats.org/officeDocument/2006/relationships/hyperlink" Target="https://success.docker.com/architectures" TargetMode="External"/><Relationship Id="rId187"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ocs.ansible.com/" TargetMode="External"/><Relationship Id="rId28" Type="http://schemas.openxmlformats.org/officeDocument/2006/relationships/hyperlink" Target="https://github.com/HewlettPackard/oneview-ansible" TargetMode="External"/><Relationship Id="rId49" Type="http://schemas.openxmlformats.org/officeDocument/2006/relationships/image" Target="media/image8.png"/><Relationship Id="rId114" Type="http://schemas.openxmlformats.org/officeDocument/2006/relationships/hyperlink" Target="https://splunkbase.splunk.com/app/1680/" TargetMode="External"/><Relationship Id="rId119" Type="http://schemas.openxmlformats.org/officeDocument/2006/relationships/image" Target="media/image47.png"/><Relationship Id="rId44" Type="http://schemas.openxmlformats.org/officeDocument/2006/relationships/hyperlink" Target="https://github.com/kubernetes/examples" TargetMode="External"/><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33.png"/><Relationship Id="rId86" Type="http://schemas.openxmlformats.org/officeDocument/2006/relationships/image" Target="media/image35.png"/><Relationship Id="rId130" Type="http://schemas.openxmlformats.org/officeDocument/2006/relationships/image" Target="media/image54.png"/><Relationship Id="rId135" Type="http://schemas.openxmlformats.org/officeDocument/2006/relationships/image" Target="media/image56.png"/><Relationship Id="rId151" Type="http://schemas.openxmlformats.org/officeDocument/2006/relationships/image" Target="media/image63.png"/><Relationship Id="rId156" Type="http://schemas.openxmlformats.org/officeDocument/2006/relationships/image" Target="media/image67.png"/><Relationship Id="rId177" Type="http://schemas.openxmlformats.org/officeDocument/2006/relationships/hyperlink" Target="http://hpe.com/synergy" TargetMode="External"/><Relationship Id="rId172" Type="http://schemas.openxmlformats.org/officeDocument/2006/relationships/footer" Target="footer3.xml"/><Relationship Id="rId13" Type="http://schemas.openxmlformats.org/officeDocument/2006/relationships/footer" Target="footer2.xml"/><Relationship Id="rId18" Type="http://schemas.openxmlformats.org/officeDocument/2006/relationships/hyperlink" Target="http://www.haproxy.com/solutions/high-availability/" TargetMode="External"/><Relationship Id="rId39" Type="http://schemas.openxmlformats.org/officeDocument/2006/relationships/hyperlink" Target="https://kubernetes.io/docs/tasks/tools/install-kubectl/" TargetMode="External"/><Relationship Id="rId109" Type="http://schemas.openxmlformats.org/officeDocument/2006/relationships/image" Target="media/image46.png"/><Relationship Id="rId34" Type="http://schemas.openxmlformats.org/officeDocument/2006/relationships/hyperlink" Target="https://access.redhat.com/articles/1378093"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yperlink" Target="https://docs.docker.com/install/windows/docker-ee/" TargetMode="External"/><Relationship Id="rId97" Type="http://schemas.openxmlformats.org/officeDocument/2006/relationships/hyperlink" Target="https://sysdig.teachable.com/p/sysdig-secure-101" TargetMode="External"/><Relationship Id="rId104" Type="http://schemas.openxmlformats.org/officeDocument/2006/relationships/image" Target="media/image44.png"/><Relationship Id="rId120" Type="http://schemas.openxmlformats.org/officeDocument/2006/relationships/image" Target="media/image48.png"/><Relationship Id="rId125" Type="http://schemas.openxmlformats.org/officeDocument/2006/relationships/image" Target="media/image52.jpeg"/><Relationship Id="rId141" Type="http://schemas.openxmlformats.org/officeDocument/2006/relationships/image" Target="media/image62.png"/><Relationship Id="rId146" Type="http://schemas.openxmlformats.org/officeDocument/2006/relationships/hyperlink" Target="https://docs.docker.com/datacenter/ucp/3.0/guides/admin/backups-and-disaster-recovery/" TargetMode="External"/><Relationship Id="rId167" Type="http://schemas.openxmlformats.org/officeDocument/2006/relationships/hyperlink" Target="http://docs.splunk.com/Documentation/Splunk/7.1.2/Security/Howtoself-signcertificates" TargetMode="External"/><Relationship Id="rId18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hyperlink" Target="https://msdn.microsoft.com/en-us/library/ms912391.aspx" TargetMode="External"/><Relationship Id="rId92" Type="http://schemas.openxmlformats.org/officeDocument/2006/relationships/image" Target="media/image39.png"/><Relationship Id="rId162" Type="http://schemas.openxmlformats.org/officeDocument/2006/relationships/hyperlink" Target="https://success.docker.com/Policies/Maintenance_Lifecycle" TargetMode="External"/><Relationship Id="rId183" Type="http://schemas.openxmlformats.org/officeDocument/2006/relationships/hyperlink" Target="https://www.splunk.com/pdfs/white-papers/splunk-validated-architectures.pdf" TargetMode="External"/><Relationship Id="rId2" Type="http://schemas.openxmlformats.org/officeDocument/2006/relationships/numbering" Target="numbering.xml"/><Relationship Id="rId29" Type="http://schemas.openxmlformats.org/officeDocument/2006/relationships/hyperlink" Target="https://www.cyberciti.biz/faq/how-to-use-dnf-command-with-a-proxy-server-on-fedora/" TargetMode="External"/><Relationship Id="rId24" Type="http://schemas.openxmlformats.org/officeDocument/2006/relationships/hyperlink" Target="https://www.docker.com/enterprise-edition" TargetMode="External"/><Relationship Id="rId40" Type="http://schemas.openxmlformats.org/officeDocument/2006/relationships/hyperlink" Target="https://docs.docker.com/ee/ucp/user-access/cli/" TargetMode="External"/><Relationship Id="rId45" Type="http://schemas.openxmlformats.org/officeDocument/2006/relationships/image" Target="media/image6.png"/><Relationship Id="rId66" Type="http://schemas.openxmlformats.org/officeDocument/2006/relationships/image" Target="media/image25.png"/><Relationship Id="rId87" Type="http://schemas.openxmlformats.org/officeDocument/2006/relationships/image" Target="media/image36.png"/><Relationship Id="rId110" Type="http://schemas.openxmlformats.org/officeDocument/2006/relationships/hyperlink" Target="https://www.splunk.com/en_us/download/universal-forwarder.html" TargetMode="External"/><Relationship Id="rId115" Type="http://schemas.openxmlformats.org/officeDocument/2006/relationships/hyperlink" Target="https://splunkbase.splunk.com/app/742/" TargetMode="External"/><Relationship Id="rId131" Type="http://schemas.openxmlformats.org/officeDocument/2006/relationships/image" Target="media/image55.png"/><Relationship Id="rId136" Type="http://schemas.openxmlformats.org/officeDocument/2006/relationships/image" Target="media/image57.png"/><Relationship Id="rId157" Type="http://schemas.openxmlformats.org/officeDocument/2006/relationships/image" Target="media/image68.png"/><Relationship Id="rId178" Type="http://schemas.openxmlformats.org/officeDocument/2006/relationships/hyperlink" Target="http://www.hpe.com/servers" TargetMode="External"/><Relationship Id="rId61" Type="http://schemas.openxmlformats.org/officeDocument/2006/relationships/image" Target="media/image20.png"/><Relationship Id="rId82" Type="http://schemas.openxmlformats.org/officeDocument/2006/relationships/hyperlink" Target="https://support.hpe.com/hpsc/doc/public/display?docId=emr_na-a00039930en_us&amp;docLocale=en_US" TargetMode="External"/><Relationship Id="rId152" Type="http://schemas.openxmlformats.org/officeDocument/2006/relationships/image" Target="media/image64.png"/><Relationship Id="rId173" Type="http://schemas.openxmlformats.org/officeDocument/2006/relationships/footer" Target="footer4.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0.us.pool.net.org/" TargetMode="External"/><Relationship Id="rId35" Type="http://schemas.openxmlformats.org/officeDocument/2006/relationships/hyperlink" Target="https://github.com/HewlettPackard/Docker-SimpliVity" TargetMode="External"/><Relationship Id="rId56" Type="http://schemas.openxmlformats.org/officeDocument/2006/relationships/image" Target="media/image15.png"/><Relationship Id="rId77" Type="http://schemas.openxmlformats.org/officeDocument/2006/relationships/hyperlink" Target="https://docs.docker.com/install/windows/docker-ee/" TargetMode="External"/><Relationship Id="rId100" Type="http://schemas.openxmlformats.org/officeDocument/2006/relationships/image" Target="media/image41.png"/><Relationship Id="rId105" Type="http://schemas.openxmlformats.org/officeDocument/2006/relationships/hyperlink" Target="https://app.sysdigcloud.com" TargetMode="External"/><Relationship Id="rId126" Type="http://schemas.openxmlformats.org/officeDocument/2006/relationships/hyperlink" Target="https://coreos.com/operators/prometheus/docs/latest/user-guides/getting-started.html" TargetMode="External"/><Relationship Id="rId147" Type="http://schemas.openxmlformats.org/officeDocument/2006/relationships/hyperlink" Target="https://docs.docker.com/datacenter/dtr/2.5/guides/admin/backups-and-disaster-recovery/" TargetMode="External"/><Relationship Id="rId168" Type="http://schemas.openxmlformats.org/officeDocument/2006/relationships/image" Target="media/image70.png"/><Relationship Id="rId8" Type="http://schemas.openxmlformats.org/officeDocument/2006/relationships/hyperlink" Target="http://www.hpe.com" TargetMode="External"/><Relationship Id="rId51" Type="http://schemas.openxmlformats.org/officeDocument/2006/relationships/image" Target="media/image10.png"/><Relationship Id="rId72" Type="http://schemas.openxmlformats.org/officeDocument/2006/relationships/hyperlink" Target="https://raw.githubusercontent.com/ansible/ansible/devel/examples/scripts/ConfigureRemotingForAnsible.ps1" TargetMode="External"/><Relationship Id="rId93" Type="http://schemas.openxmlformats.org/officeDocument/2006/relationships/image" Target="media/image40.png"/><Relationship Id="rId98" Type="http://schemas.openxmlformats.org/officeDocument/2006/relationships/hyperlink" Target="https://hewlettpackard.github.io/Docker-SimpliVity/sysdig/sysdig-trial.html" TargetMode="External"/><Relationship Id="rId121" Type="http://schemas.openxmlformats.org/officeDocument/2006/relationships/hyperlink" Target="https://docs.vmware.com/en/VMware-vSphere/6.5/com.vmware.vsphere.security.doc/GUID-9F67DB52-F469-451F-B6C8-DAE8D95976E7.html" TargetMode="External"/><Relationship Id="rId142" Type="http://schemas.openxmlformats.org/officeDocument/2006/relationships/hyperlink" Target="https://docs.docker.com/enterprise/backup/" TargetMode="External"/><Relationship Id="rId163" Type="http://schemas.openxmlformats.org/officeDocument/2006/relationships/hyperlink" Target="https://success.docker.com/Policies/Compatibility_Matrix" TargetMode="External"/><Relationship Id="rId184" Type="http://schemas.openxmlformats.org/officeDocument/2006/relationships/hyperlink" Target="https://sysdig.com/resources/" TargetMode="External"/><Relationship Id="rId189" Type="http://schemas.openxmlformats.org/officeDocument/2006/relationships/footer" Target="footer7.xml"/><Relationship Id="rId3" Type="http://schemas.openxmlformats.org/officeDocument/2006/relationships/styles" Target="styles.xml"/><Relationship Id="rId25" Type="http://schemas.openxmlformats.org/officeDocument/2006/relationships/hyperlink" Target="https://docs.docker.com/engine/installation/linux/docker-ee/rhel/" TargetMode="External"/><Relationship Id="rId46" Type="http://schemas.openxmlformats.org/officeDocument/2006/relationships/hyperlink" Target="https://docs.docker.com/ee/ucp/admin/configure/collect-cluster-metrics/" TargetMode="External"/><Relationship Id="rId67" Type="http://schemas.openxmlformats.org/officeDocument/2006/relationships/image" Target="media/image26.png"/><Relationship Id="rId116" Type="http://schemas.openxmlformats.org/officeDocument/2006/relationships/hyperlink" Target="https://splunkbase.splunk.com/app/3207/" TargetMode="External"/><Relationship Id="rId137" Type="http://schemas.openxmlformats.org/officeDocument/2006/relationships/image" Target="media/image58.png"/><Relationship Id="rId158" Type="http://schemas.openxmlformats.org/officeDocument/2006/relationships/hyperlink" Target="https://support.hpe.com/hpsc/doc/public/display?docId=c05212310" TargetMode="External"/><Relationship Id="rId20" Type="http://schemas.openxmlformats.org/officeDocument/2006/relationships/hyperlink" Target="https://docs.docker.com/ee/ucp/admin/install/system-requirements/" TargetMode="External"/><Relationship Id="rId41" Type="http://schemas.openxmlformats.org/officeDocument/2006/relationships/hyperlink" Target="https://github.com/helm/helm/releases" TargetMode="External"/><Relationship Id="rId62" Type="http://schemas.openxmlformats.org/officeDocument/2006/relationships/image" Target="media/image21.png"/><Relationship Id="rId83" Type="http://schemas.openxmlformats.org/officeDocument/2006/relationships/hyperlink" Target="https://github.com/HewlettPackard/image-streamerrhel/tree/V4.1/artifact-bundles/" TargetMode="External"/><Relationship Id="rId88" Type="http://schemas.openxmlformats.org/officeDocument/2006/relationships/hyperlink" Target="https://github.com/HewlettPackard/image-streamer-windows" TargetMode="External"/><Relationship Id="rId111" Type="http://schemas.openxmlformats.org/officeDocument/2006/relationships/hyperlink" Target="http://docs.splunk.com/Documentation/Forwarder/7.0.2/Forwarder/Configureforwardingwithoutputs.conf" TargetMode="External"/><Relationship Id="rId132" Type="http://schemas.openxmlformats.org/officeDocument/2006/relationships/hyperlink" Target="https://github.com/prometheus/node_exporter" TargetMode="External"/><Relationship Id="rId153" Type="http://schemas.openxmlformats.org/officeDocument/2006/relationships/hyperlink" Target="https://support.hpe.com/hpsc/doc/public/display?docId=emr_na-a00042435en_us" TargetMode="External"/><Relationship Id="rId174" Type="http://schemas.openxmlformats.org/officeDocument/2006/relationships/header" Target="header4.xml"/><Relationship Id="rId179" Type="http://schemas.openxmlformats.org/officeDocument/2006/relationships/hyperlink" Target="http://www.hpe.com/storage" TargetMode="External"/><Relationship Id="rId190" Type="http://schemas.openxmlformats.org/officeDocument/2006/relationships/footer" Target="footer8.xml"/><Relationship Id="rId15" Type="http://schemas.openxmlformats.org/officeDocument/2006/relationships/hyperlink" Target="https://hewlettpackard.github.io/Docker-Synergy/rel-notes/new-features-syn.html" TargetMode="External"/><Relationship Id="rId36" Type="http://schemas.openxmlformats.org/officeDocument/2006/relationships/hyperlink" Target="https://github.com/kubernetes/kubernetes/blob/master/CHANGELOG-1.11.md" TargetMode="External"/><Relationship Id="rId57" Type="http://schemas.openxmlformats.org/officeDocument/2006/relationships/image" Target="media/image16.png"/><Relationship Id="rId106" Type="http://schemas.openxmlformats.org/officeDocument/2006/relationships/hyperlink" Target="https://app.sysdigcloud.com" TargetMode="External"/><Relationship Id="rId127" Type="http://schemas.openxmlformats.org/officeDocument/2006/relationships/hyperlink" Target="https://github.com/kubernetes/kube-state-metrics" TargetMode="External"/><Relationship Id="rId10" Type="http://schemas.openxmlformats.org/officeDocument/2006/relationships/header" Target="header1.xml"/><Relationship Id="rId31" Type="http://schemas.openxmlformats.org/officeDocument/2006/relationships/hyperlink" Target="https://docs.docker.com/engine/installation/linux/docker-ee/rhel/" TargetMode="External"/><Relationship Id="rId52" Type="http://schemas.openxmlformats.org/officeDocument/2006/relationships/image" Target="media/image11.png"/><Relationship Id="rId73" Type="http://schemas.openxmlformats.org/officeDocument/2006/relationships/hyperlink" Target="https://raw.githubusercontent.com/vmware/vsphere-storage-for-docker/master/install-vdvs.ps1" TargetMode="External"/><Relationship Id="rId78" Type="http://schemas.openxmlformats.org/officeDocument/2006/relationships/image" Target="media/image30.png"/><Relationship Id="rId94" Type="http://schemas.openxmlformats.org/officeDocument/2006/relationships/hyperlink" Target="https://www.youtube.com/watch?v=NR9XLZw0ndo&amp;t=5s" TargetMode="External"/><Relationship Id="rId99" Type="http://schemas.openxmlformats.org/officeDocument/2006/relationships/hyperlink" Target="https://github.com/HewlettPackard/Docker-SimpliVity" TargetMode="External"/><Relationship Id="rId101" Type="http://schemas.openxmlformats.org/officeDocument/2006/relationships/image" Target="media/image42.png"/><Relationship Id="rId122" Type="http://schemas.openxmlformats.org/officeDocument/2006/relationships/image" Target="media/image49.png"/><Relationship Id="rId143" Type="http://schemas.openxmlformats.org/officeDocument/2006/relationships/hyperlink" Target="https://success.docker.com/article/backup-restore-best-practices" TargetMode="External"/><Relationship Id="rId148" Type="http://schemas.openxmlformats.org/officeDocument/2006/relationships/hyperlink" Target="https://docs.docker.com/datacenter/dtr/2.5/guides/admin/backups-and-disaster-recovery/" TargetMode="External"/><Relationship Id="rId164" Type="http://schemas.openxmlformats.org/officeDocument/2006/relationships/hyperlink" Target="http://docs.splunk.com/Documentation/Splunk/7.0.3/Installation/HowtoupgradeSplunk" TargetMode="External"/><Relationship Id="rId169" Type="http://schemas.openxmlformats.org/officeDocument/2006/relationships/image" Target="media/image71.png"/><Relationship Id="rId185" Type="http://schemas.openxmlformats.org/officeDocument/2006/relationships/hyperlink" Target="http://www.hpe.com/contact/feedback" TargetMode="Externa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www.hpe.com/networking"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7.xml.rels><?xml version="1.0" encoding="UTF-8" standalone="yes"?>
<Relationships xmlns="http://schemas.openxmlformats.org/package/2006/relationships"><Relationship Id="rId3" Type="http://schemas.openxmlformats.org/officeDocument/2006/relationships/hyperlink" Target="http://www.hpe.com/info/getupdated" TargetMode="External"/><Relationship Id="rId2" Type="http://schemas.openxmlformats.org/officeDocument/2006/relationships/image" Target="media/image73.jpeg"/><Relationship Id="rId1" Type="http://schemas.openxmlformats.org/officeDocument/2006/relationships/hyperlink" Target="https://www.hpe.com/global/hpechat/index.html?jumpid=Collaterals_a00047301enw" TargetMode="External"/><Relationship Id="rId6" Type="http://schemas.openxmlformats.org/officeDocument/2006/relationships/image" Target="media/image74.emf"/><Relationship Id="rId5" Type="http://schemas.openxmlformats.org/officeDocument/2006/relationships/image" Target="media/image2.jpeg"/><Relationship Id="rId4" Type="http://schemas.openxmlformats.org/officeDocument/2006/relationships/hyperlink" Target="http://www.hp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D8FAFA-958B-4A7B-BD35-164F57B15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125</Pages>
  <Words>37000</Words>
  <Characters>210901</Characters>
  <Application>Microsoft Office Word</Application>
  <DocSecurity>0</DocSecurity>
  <Lines>1757</Lines>
  <Paragraphs>494</Paragraphs>
  <ScaleCrop>false</ScaleCrop>
  <HeadingPairs>
    <vt:vector size="2" baseType="variant">
      <vt:variant>
        <vt:lpstr>Title</vt:lpstr>
      </vt:variant>
      <vt:variant>
        <vt:i4>1</vt:i4>
      </vt:variant>
    </vt:vector>
  </HeadingPairs>
  <TitlesOfParts>
    <vt:vector size="1" baseType="lpstr">
      <vt:lpstr>HPE Enterprise Containers as a Service with Docker Enterprise Edition on HPE Synergy</vt:lpstr>
    </vt:vector>
  </TitlesOfParts>
  <Company/>
  <LinksUpToDate>false</LinksUpToDate>
  <CharactersWithSpaces>247407</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HPE Enterprise Containers as a Service with Docker Enterprise Edition on HPE Synergy</dc:title>
  <dc:subject/>
  <dc:creator/>
  <cp:keywords/>
  <dc:description/>
  <cp:lastModifiedBy/>
  <cp:revision>1</cp:revision>
  <dcterms:created xsi:type="dcterms:W3CDTF">2019-04-09T11:08:00Z</dcterms:created>
  <dcterms:modified xsi:type="dcterms:W3CDTF">2019-04-25T14:11:00Z</dcterms:modified>
</cp:coreProperties>
</file>