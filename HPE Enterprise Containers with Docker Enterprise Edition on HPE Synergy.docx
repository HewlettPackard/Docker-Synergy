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76742" w14:textId="3F6A6A8A" w:rsidR="0031426B" w:rsidRPr="00103769" w:rsidRDefault="00F160EE" w:rsidP="0031426B">
      <w:pPr>
        <w:pStyle w:val="CoverHeadline28ptfor4lines"/>
      </w:pPr>
      <w:r w:rsidRPr="00FB503E">
        <w:rPr>
          <w:noProof/>
        </w:rPr>
        <w:drawing>
          <wp:anchor distT="0" distB="0" distL="114300" distR="114300" simplePos="0" relativeHeight="251663360" behindDoc="0" locked="0" layoutInCell="1" allowOverlap="1" wp14:anchorId="69A4CD7D" wp14:editId="726C31B0">
            <wp:simplePos x="0" y="0"/>
            <wp:positionH relativeFrom="margin">
              <wp:posOffset>0</wp:posOffset>
            </wp:positionH>
            <wp:positionV relativeFrom="topMargin">
              <wp:posOffset>384620</wp:posOffset>
            </wp:positionV>
            <wp:extent cx="1618488" cy="676656"/>
            <wp:effectExtent l="0" t="0" r="1270" b="9525"/>
            <wp:wrapNone/>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r w:rsidR="00FD1D81" w:rsidRPr="00C35E94">
        <w:rPr>
          <w:noProof/>
        </w:rPr>
        <mc:AlternateContent>
          <mc:Choice Requires="wps">
            <w:drawing>
              <wp:anchor distT="0" distB="0" distL="114300" distR="114300" simplePos="0" relativeHeight="251665408" behindDoc="0" locked="1" layoutInCell="1" allowOverlap="1" wp14:anchorId="3BBB21C0" wp14:editId="150AA37C">
                <wp:simplePos x="0" y="0"/>
                <wp:positionH relativeFrom="margin">
                  <wp:posOffset>4824095</wp:posOffset>
                </wp:positionH>
                <wp:positionV relativeFrom="page">
                  <wp:posOffset>350520</wp:posOffset>
                </wp:positionV>
                <wp:extent cx="2028190" cy="135255"/>
                <wp:effectExtent l="0" t="0" r="10160" b="0"/>
                <wp:wrapNone/>
                <wp:docPr id="5" name="Text Box 5"/>
                <wp:cNvGraphicFramePr/>
                <a:graphic xmlns:a="http://schemas.openxmlformats.org/drawingml/2006/main">
                  <a:graphicData uri="http://schemas.microsoft.com/office/word/2010/wordprocessingShape">
                    <wps:wsp>
                      <wps:cNvSpPr txBox="1"/>
                      <wps:spPr>
                        <a:xfrm>
                          <a:off x="0" y="0"/>
                          <a:ext cx="2028190" cy="135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39318F" w14:textId="77777777" w:rsidR="007E051D" w:rsidRDefault="007E051D" w:rsidP="004F76A4">
                            <w:pPr>
                              <w:pStyle w:val="CoverDocumentType10pt"/>
                              <w:spacing w:after="0"/>
                              <w:jc w:val="right"/>
                              <w:rPr>
                                <w:rStyle w:val="CoverDocumentType10ptChar"/>
                                <w:b/>
                              </w:rPr>
                            </w:pPr>
                            <w:r>
                              <w:rPr>
                                <w:rStyle w:val="CoverDocumentType10ptChar"/>
                                <w:b/>
                              </w:rPr>
                              <w:t>Deployment Guide</w:t>
                            </w:r>
                          </w:p>
                          <w:p w14:paraId="412F0774" w14:textId="77777777" w:rsidR="007E051D" w:rsidRPr="00D22A0C" w:rsidRDefault="007E051D" w:rsidP="00D26529">
                            <w:pPr>
                              <w:pStyle w:val="CoverDocumentType10pt"/>
                              <w:spacing w:after="0"/>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BB21C0" id="_x0000_t202" coordsize="21600,21600" o:spt="202" path="m,l,21600r21600,l21600,xe">
                <v:stroke joinstyle="miter"/>
                <v:path gradientshapeok="t" o:connecttype="rect"/>
              </v:shapetype>
              <v:shape id="Text Box 5" o:spid="_x0000_s1026" type="#_x0000_t202" style="position:absolute;margin-left:379.85pt;margin-top:27.6pt;width:159.7pt;height:10.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" filled="f" stroked="f" strokeweight=".5pt">
                <v:textbox inset="0,0,0,0">
                  <w:txbxContent>
                    <w:p w14:paraId="2439318F" w14:textId="77777777" w:rsidR="007E051D" w:rsidRDefault="007E051D" w:rsidP="004F76A4">
                      <w:pPr>
                        <w:pStyle w:val="CoverDocumentType10pt"/>
                        <w:spacing w:after="0"/>
                        <w:jc w:val="right"/>
                        <w:rPr>
                          <w:rStyle w:val="CoverDocumentType10ptChar"/>
                          <w:b/>
                        </w:rPr>
                      </w:pPr>
                      <w:r>
                        <w:rPr>
                          <w:rStyle w:val="CoverDocumentType10ptChar"/>
                          <w:b/>
                        </w:rPr>
                        <w:t>Deployment Guide</w:t>
                      </w:r>
                    </w:p>
                    <w:p w14:paraId="412F0774" w14:textId="77777777" w:rsidR="007E051D" w:rsidRPr="00D22A0C" w:rsidRDefault="007E051D" w:rsidP="00D26529">
                      <w:pPr>
                        <w:pStyle w:val="CoverDocumentType10pt"/>
                        <w:spacing w:after="0"/>
                        <w:jc w:val="center"/>
                      </w:pPr>
                    </w:p>
                  </w:txbxContent>
                </v:textbox>
                <w10:wrap anchorx="margin" anchory="page"/>
                <w10:anchorlock/>
              </v:shape>
            </w:pict>
          </mc:Fallback>
        </mc:AlternateContent>
      </w:r>
      <w:r w:rsidR="002423D5" w:rsidRPr="002423D5">
        <w:t>HPE Reference Configuration for Docker Containers as a Service on HPE Synergy Composable Infrastructure</w:t>
      </w:r>
    </w:p>
    <w:p w14:paraId="6AA10FDD" w14:textId="77777777" w:rsidR="00261F18" w:rsidRDefault="00261F18" w:rsidP="00261F18"/>
    <w:p w14:paraId="3FEA76AA" w14:textId="77777777" w:rsidR="0043785A" w:rsidRDefault="0043785A" w:rsidP="00970C04">
      <w:pPr>
        <w:pStyle w:val="BodyTextLastMetricHPELight10pt"/>
      </w:pPr>
    </w:p>
    <w:p w14:paraId="20D72862" w14:textId="77777777" w:rsidR="00261F18" w:rsidRDefault="00261F18" w:rsidP="00261F18">
      <w:r>
        <w:br w:type="page"/>
      </w:r>
      <w:bookmarkStart w:id="0" w:name="_GoBack"/>
      <w:bookmarkEnd w:id="0"/>
    </w:p>
    <w:bookmarkStart w:id="1" w:name="_Toc291058928" w:displacedByCustomXml="next"/>
    <w:bookmarkStart w:id="2" w:name="_Toc291058930" w:displacedByCustomXml="next"/>
    <w:sdt>
      <w:sdtPr>
        <w:rPr>
          <w:rFonts w:ascii="HP Simplified Light" w:hAnsi="HP Simplified Light"/>
          <w:b w:val="0"/>
          <w:bCs/>
          <w:sz w:val="18"/>
          <w:szCs w:val="24"/>
        </w:rPr>
        <w:id w:val="97270103"/>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 w:val="0"/>
              <w:bCs/>
              <w:sz w:val="18"/>
              <w:szCs w:val="24"/>
            </w:rPr>
            <w:id w:val="-122626981"/>
            <w:docPartObj>
              <w:docPartGallery w:val="Table of Contents"/>
              <w:docPartUnique/>
            </w:docPartObj>
          </w:sdtPr>
          <w:sdtEndPr>
            <w:rPr>
              <w:rFonts w:ascii="MetricHPE Light" w:hAnsi="MetricHPE Light"/>
              <w:bCs w:val="0"/>
              <w:sz w:val="20"/>
              <w:szCs w:val="18"/>
            </w:rPr>
          </w:sdtEndPr>
          <w:sdtContent>
            <w:sdt>
              <w:sdtPr>
                <w:rPr>
                  <w:rFonts w:ascii="HP Simplified Light" w:hAnsi="HP Simplified Light"/>
                  <w:bCs/>
                  <w:sz w:val="18"/>
                  <w:szCs w:val="24"/>
                </w:rPr>
                <w:id w:val="-416248137"/>
                <w:docPartObj>
                  <w:docPartGallery w:val="Table of Contents"/>
                  <w:docPartUnique/>
                </w:docPartObj>
              </w:sdtPr>
              <w:sdtEndPr>
                <w:rPr>
                  <w:rFonts w:ascii="MetricHPE" w:hAnsi="MetricHPE"/>
                  <w:bCs w:val="0"/>
                  <w:sz w:val="60"/>
                  <w:szCs w:val="18"/>
                </w:rPr>
              </w:sdtEndPr>
              <w:sdtContent>
                <w:p w14:paraId="7934FC28" w14:textId="77777777" w:rsidR="00261F18" w:rsidRPr="00FD792A" w:rsidRDefault="00261F18" w:rsidP="008D200F">
                  <w:pPr>
                    <w:pStyle w:val="CoverTableofcontentstitle30pt"/>
                  </w:pPr>
                  <w:r w:rsidRPr="00FD792A">
                    <w:t>Contents</w:t>
                  </w:r>
                </w:p>
              </w:sdtContent>
            </w:sdt>
            <w:p w14:paraId="67443361" w14:textId="77777777" w:rsidR="00560AD9" w:rsidRDefault="00261F18">
              <w:pPr>
                <w:pStyle w:val="TOC1"/>
                <w:rPr>
                  <w:rFonts w:asciiTheme="minorHAnsi" w:eastAsiaTheme="minorEastAsia" w:hAnsiTheme="minorHAnsi" w:cstheme="minorBidi"/>
                  <w:sz w:val="22"/>
                  <w:szCs w:val="22"/>
                </w:rPr>
              </w:pPr>
              <w:r>
                <w:rPr>
                  <w:rFonts w:ascii="Metric Regular" w:hAnsi="Metric Regular"/>
                  <w:b/>
                </w:rPr>
                <w:fldChar w:fldCharType="begin"/>
              </w:r>
              <w:r>
                <w:instrText xml:space="preserve"> TOC \o "1-1" \h \z \t "Heading 2,2" </w:instrText>
              </w:r>
              <w:r>
                <w:rPr>
                  <w:rFonts w:ascii="Metric Regular" w:hAnsi="Metric Regular"/>
                  <w:b/>
                </w:rPr>
                <w:fldChar w:fldCharType="separate"/>
              </w:r>
              <w:hyperlink w:anchor="_Toc7020383" w:history="1">
                <w:r w:rsidR="00560AD9" w:rsidRPr="00352090">
                  <w:rPr>
                    <w:rStyle w:val="Hyperlink"/>
                  </w:rPr>
                  <w:t>Executive Summary</w:t>
                </w:r>
                <w:r w:rsidR="00560AD9">
                  <w:rPr>
                    <w:webHidden/>
                  </w:rPr>
                  <w:tab/>
                </w:r>
                <w:r w:rsidR="00560AD9">
                  <w:rPr>
                    <w:webHidden/>
                  </w:rPr>
                  <w:fldChar w:fldCharType="begin"/>
                </w:r>
                <w:r w:rsidR="00560AD9">
                  <w:rPr>
                    <w:webHidden/>
                  </w:rPr>
                  <w:instrText xml:space="preserve"> PAGEREF _Toc7020383 \h </w:instrText>
                </w:r>
                <w:r w:rsidR="00560AD9">
                  <w:rPr>
                    <w:webHidden/>
                  </w:rPr>
                </w:r>
                <w:r w:rsidR="00560AD9">
                  <w:rPr>
                    <w:webHidden/>
                  </w:rPr>
                  <w:fldChar w:fldCharType="separate"/>
                </w:r>
                <w:r w:rsidR="00560AD9">
                  <w:rPr>
                    <w:webHidden/>
                  </w:rPr>
                  <w:t>5</w:t>
                </w:r>
                <w:r w:rsidR="00560AD9">
                  <w:rPr>
                    <w:webHidden/>
                  </w:rPr>
                  <w:fldChar w:fldCharType="end"/>
                </w:r>
              </w:hyperlink>
            </w:p>
            <w:p w14:paraId="3E740068" w14:textId="77777777" w:rsidR="00560AD9" w:rsidRDefault="00560AD9">
              <w:pPr>
                <w:pStyle w:val="TOC1"/>
                <w:rPr>
                  <w:rFonts w:asciiTheme="minorHAnsi" w:eastAsiaTheme="minorEastAsia" w:hAnsiTheme="minorHAnsi" w:cstheme="minorBidi"/>
                  <w:sz w:val="22"/>
                  <w:szCs w:val="22"/>
                </w:rPr>
              </w:pPr>
              <w:hyperlink w:anchor="_Toc7020384" w:history="1">
                <w:r w:rsidRPr="00352090">
                  <w:rPr>
                    <w:rStyle w:val="Hyperlink"/>
                  </w:rPr>
                  <w:t>Solution overview</w:t>
                </w:r>
                <w:r>
                  <w:rPr>
                    <w:webHidden/>
                  </w:rPr>
                  <w:tab/>
                </w:r>
                <w:r>
                  <w:rPr>
                    <w:webHidden/>
                  </w:rPr>
                  <w:fldChar w:fldCharType="begin"/>
                </w:r>
                <w:r>
                  <w:rPr>
                    <w:webHidden/>
                  </w:rPr>
                  <w:instrText xml:space="preserve"> PAGEREF _Toc7020384 \h </w:instrText>
                </w:r>
                <w:r>
                  <w:rPr>
                    <w:webHidden/>
                  </w:rPr>
                </w:r>
                <w:r>
                  <w:rPr>
                    <w:webHidden/>
                  </w:rPr>
                  <w:fldChar w:fldCharType="separate"/>
                </w:r>
                <w:r>
                  <w:rPr>
                    <w:webHidden/>
                  </w:rPr>
                  <w:t>5</w:t>
                </w:r>
                <w:r>
                  <w:rPr>
                    <w:webHidden/>
                  </w:rPr>
                  <w:fldChar w:fldCharType="end"/>
                </w:r>
              </w:hyperlink>
            </w:p>
            <w:p w14:paraId="03406C67" w14:textId="77777777" w:rsidR="00560AD9" w:rsidRDefault="00560AD9">
              <w:pPr>
                <w:pStyle w:val="TOC2"/>
                <w:rPr>
                  <w:rFonts w:asciiTheme="minorHAnsi" w:eastAsiaTheme="minorEastAsia" w:hAnsiTheme="minorHAnsi" w:cstheme="minorBidi"/>
                  <w:sz w:val="22"/>
                  <w:szCs w:val="22"/>
                </w:rPr>
              </w:pPr>
              <w:hyperlink w:anchor="_Toc7020385" w:history="1">
                <w:r w:rsidRPr="00352090">
                  <w:rPr>
                    <w:rStyle w:val="Hyperlink"/>
                  </w:rPr>
                  <w:t>New in this release</w:t>
                </w:r>
                <w:r>
                  <w:rPr>
                    <w:webHidden/>
                  </w:rPr>
                  <w:tab/>
                </w:r>
                <w:r>
                  <w:rPr>
                    <w:webHidden/>
                  </w:rPr>
                  <w:fldChar w:fldCharType="begin"/>
                </w:r>
                <w:r>
                  <w:rPr>
                    <w:webHidden/>
                  </w:rPr>
                  <w:instrText xml:space="preserve"> PAGEREF _Toc7020385 \h </w:instrText>
                </w:r>
                <w:r>
                  <w:rPr>
                    <w:webHidden/>
                  </w:rPr>
                </w:r>
                <w:r>
                  <w:rPr>
                    <w:webHidden/>
                  </w:rPr>
                  <w:fldChar w:fldCharType="separate"/>
                </w:r>
                <w:r>
                  <w:rPr>
                    <w:webHidden/>
                  </w:rPr>
                  <w:t>5</w:t>
                </w:r>
                <w:r>
                  <w:rPr>
                    <w:webHidden/>
                  </w:rPr>
                  <w:fldChar w:fldCharType="end"/>
                </w:r>
              </w:hyperlink>
            </w:p>
            <w:p w14:paraId="598B5DFE" w14:textId="77777777" w:rsidR="00560AD9" w:rsidRDefault="00560AD9">
              <w:pPr>
                <w:pStyle w:val="TOC2"/>
                <w:rPr>
                  <w:rFonts w:asciiTheme="minorHAnsi" w:eastAsiaTheme="minorEastAsia" w:hAnsiTheme="minorHAnsi" w:cstheme="minorBidi"/>
                  <w:sz w:val="22"/>
                  <w:szCs w:val="22"/>
                </w:rPr>
              </w:pPr>
              <w:hyperlink w:anchor="_Toc7020386" w:history="1">
                <w:r w:rsidRPr="00352090">
                  <w:rPr>
                    <w:rStyle w:val="Hyperlink"/>
                  </w:rPr>
                  <w:t>Solution configuration</w:t>
                </w:r>
                <w:r>
                  <w:rPr>
                    <w:webHidden/>
                  </w:rPr>
                  <w:tab/>
                </w:r>
                <w:r>
                  <w:rPr>
                    <w:webHidden/>
                  </w:rPr>
                  <w:fldChar w:fldCharType="begin"/>
                </w:r>
                <w:r>
                  <w:rPr>
                    <w:webHidden/>
                  </w:rPr>
                  <w:instrText xml:space="preserve"> PAGEREF _Toc7020386 \h </w:instrText>
                </w:r>
                <w:r>
                  <w:rPr>
                    <w:webHidden/>
                  </w:rPr>
                </w:r>
                <w:r>
                  <w:rPr>
                    <w:webHidden/>
                  </w:rPr>
                  <w:fldChar w:fldCharType="separate"/>
                </w:r>
                <w:r>
                  <w:rPr>
                    <w:webHidden/>
                  </w:rPr>
                  <w:t>6</w:t>
                </w:r>
                <w:r>
                  <w:rPr>
                    <w:webHidden/>
                  </w:rPr>
                  <w:fldChar w:fldCharType="end"/>
                </w:r>
              </w:hyperlink>
            </w:p>
            <w:p w14:paraId="52A1CA6B" w14:textId="77777777" w:rsidR="00560AD9" w:rsidRDefault="00560AD9">
              <w:pPr>
                <w:pStyle w:val="TOC2"/>
                <w:rPr>
                  <w:rFonts w:asciiTheme="minorHAnsi" w:eastAsiaTheme="minorEastAsia" w:hAnsiTheme="minorHAnsi" w:cstheme="minorBidi"/>
                  <w:sz w:val="22"/>
                  <w:szCs w:val="22"/>
                </w:rPr>
              </w:pPr>
              <w:hyperlink w:anchor="_Toc7020387" w:history="1">
                <w:r w:rsidRPr="00352090">
                  <w:rPr>
                    <w:rStyle w:val="Hyperlink"/>
                  </w:rPr>
                  <w:t>High availability</w:t>
                </w:r>
                <w:r>
                  <w:rPr>
                    <w:webHidden/>
                  </w:rPr>
                  <w:tab/>
                </w:r>
                <w:r>
                  <w:rPr>
                    <w:webHidden/>
                  </w:rPr>
                  <w:fldChar w:fldCharType="begin"/>
                </w:r>
                <w:r>
                  <w:rPr>
                    <w:webHidden/>
                  </w:rPr>
                  <w:instrText xml:space="preserve"> PAGEREF _Toc7020387 \h </w:instrText>
                </w:r>
                <w:r>
                  <w:rPr>
                    <w:webHidden/>
                  </w:rPr>
                </w:r>
                <w:r>
                  <w:rPr>
                    <w:webHidden/>
                  </w:rPr>
                  <w:fldChar w:fldCharType="separate"/>
                </w:r>
                <w:r>
                  <w:rPr>
                    <w:webHidden/>
                  </w:rPr>
                  <w:t>8</w:t>
                </w:r>
                <w:r>
                  <w:rPr>
                    <w:webHidden/>
                  </w:rPr>
                  <w:fldChar w:fldCharType="end"/>
                </w:r>
              </w:hyperlink>
            </w:p>
            <w:p w14:paraId="23DF3FFE" w14:textId="77777777" w:rsidR="00560AD9" w:rsidRDefault="00560AD9">
              <w:pPr>
                <w:pStyle w:val="TOC2"/>
                <w:rPr>
                  <w:rFonts w:asciiTheme="minorHAnsi" w:eastAsiaTheme="minorEastAsia" w:hAnsiTheme="minorHAnsi" w:cstheme="minorBidi"/>
                  <w:sz w:val="22"/>
                  <w:szCs w:val="22"/>
                </w:rPr>
              </w:pPr>
              <w:hyperlink w:anchor="_Toc7020388" w:history="1">
                <w:r w:rsidRPr="00352090">
                  <w:rPr>
                    <w:rStyle w:val="Hyperlink"/>
                  </w:rPr>
                  <w:t>Sizing considerations</w:t>
                </w:r>
                <w:r>
                  <w:rPr>
                    <w:webHidden/>
                  </w:rPr>
                  <w:tab/>
                </w:r>
                <w:r>
                  <w:rPr>
                    <w:webHidden/>
                  </w:rPr>
                  <w:fldChar w:fldCharType="begin"/>
                </w:r>
                <w:r>
                  <w:rPr>
                    <w:webHidden/>
                  </w:rPr>
                  <w:instrText xml:space="preserve"> PAGEREF _Toc7020388 \h </w:instrText>
                </w:r>
                <w:r>
                  <w:rPr>
                    <w:webHidden/>
                  </w:rPr>
                </w:r>
                <w:r>
                  <w:rPr>
                    <w:webHidden/>
                  </w:rPr>
                  <w:fldChar w:fldCharType="separate"/>
                </w:r>
                <w:r>
                  <w:rPr>
                    <w:webHidden/>
                  </w:rPr>
                  <w:t>9</w:t>
                </w:r>
                <w:r>
                  <w:rPr>
                    <w:webHidden/>
                  </w:rPr>
                  <w:fldChar w:fldCharType="end"/>
                </w:r>
              </w:hyperlink>
            </w:p>
            <w:p w14:paraId="46A6B3F0" w14:textId="77777777" w:rsidR="00560AD9" w:rsidRDefault="00560AD9">
              <w:pPr>
                <w:pStyle w:val="TOC2"/>
                <w:rPr>
                  <w:rFonts w:asciiTheme="minorHAnsi" w:eastAsiaTheme="minorEastAsia" w:hAnsiTheme="minorHAnsi" w:cstheme="minorBidi"/>
                  <w:sz w:val="22"/>
                  <w:szCs w:val="22"/>
                </w:rPr>
              </w:pPr>
              <w:hyperlink w:anchor="_Toc7020389" w:history="1">
                <w:r w:rsidRPr="00352090">
                  <w:rPr>
                    <w:rStyle w:val="Hyperlink"/>
                  </w:rPr>
                  <w:t>Disaster Recovery</w:t>
                </w:r>
                <w:r>
                  <w:rPr>
                    <w:webHidden/>
                  </w:rPr>
                  <w:tab/>
                </w:r>
                <w:r>
                  <w:rPr>
                    <w:webHidden/>
                  </w:rPr>
                  <w:fldChar w:fldCharType="begin"/>
                </w:r>
                <w:r>
                  <w:rPr>
                    <w:webHidden/>
                  </w:rPr>
                  <w:instrText xml:space="preserve"> PAGEREF _Toc7020389 \h </w:instrText>
                </w:r>
                <w:r>
                  <w:rPr>
                    <w:webHidden/>
                  </w:rPr>
                </w:r>
                <w:r>
                  <w:rPr>
                    <w:webHidden/>
                  </w:rPr>
                  <w:fldChar w:fldCharType="separate"/>
                </w:r>
                <w:r>
                  <w:rPr>
                    <w:webHidden/>
                  </w:rPr>
                  <w:t>12</w:t>
                </w:r>
                <w:r>
                  <w:rPr>
                    <w:webHidden/>
                  </w:rPr>
                  <w:fldChar w:fldCharType="end"/>
                </w:r>
              </w:hyperlink>
            </w:p>
            <w:p w14:paraId="0451CEAA" w14:textId="77777777" w:rsidR="00560AD9" w:rsidRDefault="00560AD9">
              <w:pPr>
                <w:pStyle w:val="TOC2"/>
                <w:rPr>
                  <w:rFonts w:asciiTheme="minorHAnsi" w:eastAsiaTheme="minorEastAsia" w:hAnsiTheme="minorHAnsi" w:cstheme="minorBidi"/>
                  <w:sz w:val="22"/>
                  <w:szCs w:val="22"/>
                </w:rPr>
              </w:pPr>
              <w:hyperlink w:anchor="_Toc7020390" w:history="1">
                <w:r w:rsidRPr="00352090">
                  <w:rPr>
                    <w:rStyle w:val="Hyperlink"/>
                  </w:rPr>
                  <w:t>Security</w:t>
                </w:r>
                <w:r>
                  <w:rPr>
                    <w:webHidden/>
                  </w:rPr>
                  <w:tab/>
                </w:r>
                <w:r>
                  <w:rPr>
                    <w:webHidden/>
                  </w:rPr>
                  <w:fldChar w:fldCharType="begin"/>
                </w:r>
                <w:r>
                  <w:rPr>
                    <w:webHidden/>
                  </w:rPr>
                  <w:instrText xml:space="preserve"> PAGEREF _Toc7020390 \h </w:instrText>
                </w:r>
                <w:r>
                  <w:rPr>
                    <w:webHidden/>
                  </w:rPr>
                </w:r>
                <w:r>
                  <w:rPr>
                    <w:webHidden/>
                  </w:rPr>
                  <w:fldChar w:fldCharType="separate"/>
                </w:r>
                <w:r>
                  <w:rPr>
                    <w:webHidden/>
                  </w:rPr>
                  <w:t>13</w:t>
                </w:r>
                <w:r>
                  <w:rPr>
                    <w:webHidden/>
                  </w:rPr>
                  <w:fldChar w:fldCharType="end"/>
                </w:r>
              </w:hyperlink>
            </w:p>
            <w:p w14:paraId="51720661" w14:textId="77777777" w:rsidR="00560AD9" w:rsidRDefault="00560AD9">
              <w:pPr>
                <w:pStyle w:val="TOC1"/>
                <w:rPr>
                  <w:rFonts w:asciiTheme="minorHAnsi" w:eastAsiaTheme="minorEastAsia" w:hAnsiTheme="minorHAnsi" w:cstheme="minorBidi"/>
                  <w:sz w:val="22"/>
                  <w:szCs w:val="22"/>
                </w:rPr>
              </w:pPr>
              <w:hyperlink w:anchor="_Toc7020391" w:history="1">
                <w:r w:rsidRPr="00352090">
                  <w:rPr>
                    <w:rStyle w:val="Hyperlink"/>
                  </w:rPr>
                  <w:t>Solution components</w:t>
                </w:r>
                <w:r>
                  <w:rPr>
                    <w:webHidden/>
                  </w:rPr>
                  <w:tab/>
                </w:r>
                <w:r>
                  <w:rPr>
                    <w:webHidden/>
                  </w:rPr>
                  <w:fldChar w:fldCharType="begin"/>
                </w:r>
                <w:r>
                  <w:rPr>
                    <w:webHidden/>
                  </w:rPr>
                  <w:instrText xml:space="preserve"> PAGEREF _Toc7020391 \h </w:instrText>
                </w:r>
                <w:r>
                  <w:rPr>
                    <w:webHidden/>
                  </w:rPr>
                </w:r>
                <w:r>
                  <w:rPr>
                    <w:webHidden/>
                  </w:rPr>
                  <w:fldChar w:fldCharType="separate"/>
                </w:r>
                <w:r>
                  <w:rPr>
                    <w:webHidden/>
                  </w:rPr>
                  <w:t>13</w:t>
                </w:r>
                <w:r>
                  <w:rPr>
                    <w:webHidden/>
                  </w:rPr>
                  <w:fldChar w:fldCharType="end"/>
                </w:r>
              </w:hyperlink>
            </w:p>
            <w:p w14:paraId="1E6BA10A" w14:textId="77777777" w:rsidR="00560AD9" w:rsidRDefault="00560AD9">
              <w:pPr>
                <w:pStyle w:val="TOC2"/>
                <w:rPr>
                  <w:rFonts w:asciiTheme="minorHAnsi" w:eastAsiaTheme="minorEastAsia" w:hAnsiTheme="minorHAnsi" w:cstheme="minorBidi"/>
                  <w:sz w:val="22"/>
                  <w:szCs w:val="22"/>
                </w:rPr>
              </w:pPr>
              <w:hyperlink w:anchor="_Toc7020392" w:history="1">
                <w:r w:rsidRPr="00352090">
                  <w:rPr>
                    <w:rStyle w:val="Hyperlink"/>
                  </w:rPr>
                  <w:t>Hardware</w:t>
                </w:r>
                <w:r>
                  <w:rPr>
                    <w:webHidden/>
                  </w:rPr>
                  <w:tab/>
                </w:r>
                <w:r>
                  <w:rPr>
                    <w:webHidden/>
                  </w:rPr>
                  <w:fldChar w:fldCharType="begin"/>
                </w:r>
                <w:r>
                  <w:rPr>
                    <w:webHidden/>
                  </w:rPr>
                  <w:instrText xml:space="preserve"> PAGEREF _Toc7020392 \h </w:instrText>
                </w:r>
                <w:r>
                  <w:rPr>
                    <w:webHidden/>
                  </w:rPr>
                </w:r>
                <w:r>
                  <w:rPr>
                    <w:webHidden/>
                  </w:rPr>
                  <w:fldChar w:fldCharType="separate"/>
                </w:r>
                <w:r>
                  <w:rPr>
                    <w:webHidden/>
                  </w:rPr>
                  <w:t>13</w:t>
                </w:r>
                <w:r>
                  <w:rPr>
                    <w:webHidden/>
                  </w:rPr>
                  <w:fldChar w:fldCharType="end"/>
                </w:r>
              </w:hyperlink>
            </w:p>
            <w:p w14:paraId="220DC265" w14:textId="77777777" w:rsidR="00560AD9" w:rsidRDefault="00560AD9">
              <w:pPr>
                <w:pStyle w:val="TOC2"/>
                <w:rPr>
                  <w:rFonts w:asciiTheme="minorHAnsi" w:eastAsiaTheme="minorEastAsia" w:hAnsiTheme="minorHAnsi" w:cstheme="minorBidi"/>
                  <w:sz w:val="22"/>
                  <w:szCs w:val="22"/>
                </w:rPr>
              </w:pPr>
              <w:hyperlink w:anchor="_Toc7020393" w:history="1">
                <w:r w:rsidRPr="00352090">
                  <w:rPr>
                    <w:rStyle w:val="Hyperlink"/>
                  </w:rPr>
                  <w:t>Software</w:t>
                </w:r>
                <w:r>
                  <w:rPr>
                    <w:webHidden/>
                  </w:rPr>
                  <w:tab/>
                </w:r>
                <w:r>
                  <w:rPr>
                    <w:webHidden/>
                  </w:rPr>
                  <w:fldChar w:fldCharType="begin"/>
                </w:r>
                <w:r>
                  <w:rPr>
                    <w:webHidden/>
                  </w:rPr>
                  <w:instrText xml:space="preserve"> PAGEREF _Toc7020393 \h </w:instrText>
                </w:r>
                <w:r>
                  <w:rPr>
                    <w:webHidden/>
                  </w:rPr>
                </w:r>
                <w:r>
                  <w:rPr>
                    <w:webHidden/>
                  </w:rPr>
                  <w:fldChar w:fldCharType="separate"/>
                </w:r>
                <w:r>
                  <w:rPr>
                    <w:webHidden/>
                  </w:rPr>
                  <w:t>14</w:t>
                </w:r>
                <w:r>
                  <w:rPr>
                    <w:webHidden/>
                  </w:rPr>
                  <w:fldChar w:fldCharType="end"/>
                </w:r>
              </w:hyperlink>
            </w:p>
            <w:p w14:paraId="04E7544B" w14:textId="77777777" w:rsidR="00560AD9" w:rsidRDefault="00560AD9">
              <w:pPr>
                <w:pStyle w:val="TOC2"/>
                <w:rPr>
                  <w:rFonts w:asciiTheme="minorHAnsi" w:eastAsiaTheme="minorEastAsia" w:hAnsiTheme="minorHAnsi" w:cstheme="minorBidi"/>
                  <w:sz w:val="22"/>
                  <w:szCs w:val="22"/>
                </w:rPr>
              </w:pPr>
              <w:hyperlink w:anchor="_Toc7020394" w:history="1">
                <w:r w:rsidRPr="00352090">
                  <w:rPr>
                    <w:rStyle w:val="Hyperlink"/>
                  </w:rPr>
                  <w:t>Application software</w:t>
                </w:r>
                <w:r>
                  <w:rPr>
                    <w:webHidden/>
                  </w:rPr>
                  <w:tab/>
                </w:r>
                <w:r>
                  <w:rPr>
                    <w:webHidden/>
                  </w:rPr>
                  <w:fldChar w:fldCharType="begin"/>
                </w:r>
                <w:r>
                  <w:rPr>
                    <w:webHidden/>
                  </w:rPr>
                  <w:instrText xml:space="preserve"> PAGEREF _Toc7020394 \h </w:instrText>
                </w:r>
                <w:r>
                  <w:rPr>
                    <w:webHidden/>
                  </w:rPr>
                </w:r>
                <w:r>
                  <w:rPr>
                    <w:webHidden/>
                  </w:rPr>
                  <w:fldChar w:fldCharType="separate"/>
                </w:r>
                <w:r>
                  <w:rPr>
                    <w:webHidden/>
                  </w:rPr>
                  <w:t>15</w:t>
                </w:r>
                <w:r>
                  <w:rPr>
                    <w:webHidden/>
                  </w:rPr>
                  <w:fldChar w:fldCharType="end"/>
                </w:r>
              </w:hyperlink>
            </w:p>
            <w:p w14:paraId="39996C2E" w14:textId="77777777" w:rsidR="00560AD9" w:rsidRDefault="00560AD9">
              <w:pPr>
                <w:pStyle w:val="TOC1"/>
                <w:rPr>
                  <w:rFonts w:asciiTheme="minorHAnsi" w:eastAsiaTheme="minorEastAsia" w:hAnsiTheme="minorHAnsi" w:cstheme="minorBidi"/>
                  <w:sz w:val="22"/>
                  <w:szCs w:val="22"/>
                </w:rPr>
              </w:pPr>
              <w:hyperlink w:anchor="_Toc7020395" w:history="1">
                <w:r w:rsidRPr="00352090">
                  <w:rPr>
                    <w:rStyle w:val="Hyperlink"/>
                  </w:rPr>
                  <w:t>Preparing the environment</w:t>
                </w:r>
                <w:r>
                  <w:rPr>
                    <w:webHidden/>
                  </w:rPr>
                  <w:tab/>
                </w:r>
                <w:r>
                  <w:rPr>
                    <w:webHidden/>
                  </w:rPr>
                  <w:fldChar w:fldCharType="begin"/>
                </w:r>
                <w:r>
                  <w:rPr>
                    <w:webHidden/>
                  </w:rPr>
                  <w:instrText xml:space="preserve"> PAGEREF _Toc7020395 \h </w:instrText>
                </w:r>
                <w:r>
                  <w:rPr>
                    <w:webHidden/>
                  </w:rPr>
                </w:r>
                <w:r>
                  <w:rPr>
                    <w:webHidden/>
                  </w:rPr>
                  <w:fldChar w:fldCharType="separate"/>
                </w:r>
                <w:r>
                  <w:rPr>
                    <w:webHidden/>
                  </w:rPr>
                  <w:t>16</w:t>
                </w:r>
                <w:r>
                  <w:rPr>
                    <w:webHidden/>
                  </w:rPr>
                  <w:fldChar w:fldCharType="end"/>
                </w:r>
              </w:hyperlink>
            </w:p>
            <w:p w14:paraId="4DD7FD9F" w14:textId="77777777" w:rsidR="00560AD9" w:rsidRDefault="00560AD9">
              <w:pPr>
                <w:pStyle w:val="TOC2"/>
                <w:rPr>
                  <w:rFonts w:asciiTheme="minorHAnsi" w:eastAsiaTheme="minorEastAsia" w:hAnsiTheme="minorHAnsi" w:cstheme="minorBidi"/>
                  <w:sz w:val="22"/>
                  <w:szCs w:val="22"/>
                </w:rPr>
              </w:pPr>
              <w:hyperlink w:anchor="_Toc7020396" w:history="1">
                <w:r w:rsidRPr="00352090">
                  <w:rPr>
                    <w:rStyle w:val="Hyperlink"/>
                  </w:rPr>
                  <w:t>Verify prerequisites</w:t>
                </w:r>
                <w:r>
                  <w:rPr>
                    <w:webHidden/>
                  </w:rPr>
                  <w:tab/>
                </w:r>
                <w:r>
                  <w:rPr>
                    <w:webHidden/>
                  </w:rPr>
                  <w:fldChar w:fldCharType="begin"/>
                </w:r>
                <w:r>
                  <w:rPr>
                    <w:webHidden/>
                  </w:rPr>
                  <w:instrText xml:space="preserve"> PAGEREF _Toc7020396 \h </w:instrText>
                </w:r>
                <w:r>
                  <w:rPr>
                    <w:webHidden/>
                  </w:rPr>
                </w:r>
                <w:r>
                  <w:rPr>
                    <w:webHidden/>
                  </w:rPr>
                  <w:fldChar w:fldCharType="separate"/>
                </w:r>
                <w:r>
                  <w:rPr>
                    <w:webHidden/>
                  </w:rPr>
                  <w:t>16</w:t>
                </w:r>
                <w:r>
                  <w:rPr>
                    <w:webHidden/>
                  </w:rPr>
                  <w:fldChar w:fldCharType="end"/>
                </w:r>
              </w:hyperlink>
            </w:p>
            <w:p w14:paraId="72299F97" w14:textId="77777777" w:rsidR="00560AD9" w:rsidRDefault="00560AD9">
              <w:pPr>
                <w:pStyle w:val="TOC2"/>
                <w:rPr>
                  <w:rFonts w:asciiTheme="minorHAnsi" w:eastAsiaTheme="minorEastAsia" w:hAnsiTheme="minorHAnsi" w:cstheme="minorBidi"/>
                  <w:sz w:val="22"/>
                  <w:szCs w:val="22"/>
                </w:rPr>
              </w:pPr>
              <w:hyperlink w:anchor="_Toc7020397" w:history="1">
                <w:r w:rsidRPr="00352090">
                  <w:rPr>
                    <w:rStyle w:val="Hyperlink"/>
                  </w:rPr>
                  <w:t>Enable vSphere High Availability (HA)</w:t>
                </w:r>
                <w:r>
                  <w:rPr>
                    <w:webHidden/>
                  </w:rPr>
                  <w:tab/>
                </w:r>
                <w:r>
                  <w:rPr>
                    <w:webHidden/>
                  </w:rPr>
                  <w:fldChar w:fldCharType="begin"/>
                </w:r>
                <w:r>
                  <w:rPr>
                    <w:webHidden/>
                  </w:rPr>
                  <w:instrText xml:space="preserve"> PAGEREF _Toc7020397 \h </w:instrText>
                </w:r>
                <w:r>
                  <w:rPr>
                    <w:webHidden/>
                  </w:rPr>
                </w:r>
                <w:r>
                  <w:rPr>
                    <w:webHidden/>
                  </w:rPr>
                  <w:fldChar w:fldCharType="separate"/>
                </w:r>
                <w:r>
                  <w:rPr>
                    <w:webHidden/>
                  </w:rPr>
                  <w:t>17</w:t>
                </w:r>
                <w:r>
                  <w:rPr>
                    <w:webHidden/>
                  </w:rPr>
                  <w:fldChar w:fldCharType="end"/>
                </w:r>
              </w:hyperlink>
            </w:p>
            <w:p w14:paraId="41DC5419" w14:textId="77777777" w:rsidR="00560AD9" w:rsidRDefault="00560AD9">
              <w:pPr>
                <w:pStyle w:val="TOC2"/>
                <w:rPr>
                  <w:rFonts w:asciiTheme="minorHAnsi" w:eastAsiaTheme="minorEastAsia" w:hAnsiTheme="minorHAnsi" w:cstheme="minorBidi"/>
                  <w:sz w:val="22"/>
                  <w:szCs w:val="22"/>
                </w:rPr>
              </w:pPr>
              <w:hyperlink w:anchor="_Toc7020398" w:history="1">
                <w:r w:rsidRPr="00352090">
                  <w:rPr>
                    <w:rStyle w:val="Hyperlink"/>
                  </w:rPr>
                  <w:t>Install vSphere Docker Volume Service driver on all ESXi hosts</w:t>
                </w:r>
                <w:r>
                  <w:rPr>
                    <w:webHidden/>
                  </w:rPr>
                  <w:tab/>
                </w:r>
                <w:r>
                  <w:rPr>
                    <w:webHidden/>
                  </w:rPr>
                  <w:fldChar w:fldCharType="begin"/>
                </w:r>
                <w:r>
                  <w:rPr>
                    <w:webHidden/>
                  </w:rPr>
                  <w:instrText xml:space="preserve"> PAGEREF _Toc7020398 \h </w:instrText>
                </w:r>
                <w:r>
                  <w:rPr>
                    <w:webHidden/>
                  </w:rPr>
                </w:r>
                <w:r>
                  <w:rPr>
                    <w:webHidden/>
                  </w:rPr>
                  <w:fldChar w:fldCharType="separate"/>
                </w:r>
                <w:r>
                  <w:rPr>
                    <w:webHidden/>
                  </w:rPr>
                  <w:t>17</w:t>
                </w:r>
                <w:r>
                  <w:rPr>
                    <w:webHidden/>
                  </w:rPr>
                  <w:fldChar w:fldCharType="end"/>
                </w:r>
              </w:hyperlink>
            </w:p>
            <w:p w14:paraId="3C9320D1" w14:textId="77777777" w:rsidR="00560AD9" w:rsidRDefault="00560AD9">
              <w:pPr>
                <w:pStyle w:val="TOC2"/>
                <w:rPr>
                  <w:rFonts w:asciiTheme="minorHAnsi" w:eastAsiaTheme="minorEastAsia" w:hAnsiTheme="minorHAnsi" w:cstheme="minorBidi"/>
                  <w:sz w:val="22"/>
                  <w:szCs w:val="22"/>
                </w:rPr>
              </w:pPr>
              <w:hyperlink w:anchor="_Toc7020399" w:history="1">
                <w:r w:rsidRPr="00352090">
                  <w:rPr>
                    <w:rStyle w:val="Hyperlink"/>
                  </w:rPr>
                  <w:t>Create the Ansible node on Fedora</w:t>
                </w:r>
                <w:r>
                  <w:rPr>
                    <w:webHidden/>
                  </w:rPr>
                  <w:tab/>
                </w:r>
                <w:r>
                  <w:rPr>
                    <w:webHidden/>
                  </w:rPr>
                  <w:fldChar w:fldCharType="begin"/>
                </w:r>
                <w:r>
                  <w:rPr>
                    <w:webHidden/>
                  </w:rPr>
                  <w:instrText xml:space="preserve"> PAGEREF _Toc7020399 \h </w:instrText>
                </w:r>
                <w:r>
                  <w:rPr>
                    <w:webHidden/>
                  </w:rPr>
                </w:r>
                <w:r>
                  <w:rPr>
                    <w:webHidden/>
                  </w:rPr>
                  <w:fldChar w:fldCharType="separate"/>
                </w:r>
                <w:r>
                  <w:rPr>
                    <w:webHidden/>
                  </w:rPr>
                  <w:t>17</w:t>
                </w:r>
                <w:r>
                  <w:rPr>
                    <w:webHidden/>
                  </w:rPr>
                  <w:fldChar w:fldCharType="end"/>
                </w:r>
              </w:hyperlink>
            </w:p>
            <w:p w14:paraId="735ED4AE" w14:textId="77777777" w:rsidR="00560AD9" w:rsidRDefault="00560AD9">
              <w:pPr>
                <w:pStyle w:val="TOC2"/>
                <w:rPr>
                  <w:rFonts w:asciiTheme="minorHAnsi" w:eastAsiaTheme="minorEastAsia" w:hAnsiTheme="minorHAnsi" w:cstheme="minorBidi"/>
                  <w:sz w:val="22"/>
                  <w:szCs w:val="22"/>
                </w:rPr>
              </w:pPr>
              <w:hyperlink w:anchor="_Toc7020400" w:history="1">
                <w:r w:rsidRPr="00352090">
                  <w:rPr>
                    <w:rStyle w:val="Hyperlink"/>
                  </w:rPr>
                  <w:t>Create the Red Hat Linux template</w:t>
                </w:r>
                <w:r>
                  <w:rPr>
                    <w:webHidden/>
                  </w:rPr>
                  <w:tab/>
                </w:r>
                <w:r>
                  <w:rPr>
                    <w:webHidden/>
                  </w:rPr>
                  <w:fldChar w:fldCharType="begin"/>
                </w:r>
                <w:r>
                  <w:rPr>
                    <w:webHidden/>
                  </w:rPr>
                  <w:instrText xml:space="preserve"> PAGEREF _Toc7020400 \h </w:instrText>
                </w:r>
                <w:r>
                  <w:rPr>
                    <w:webHidden/>
                  </w:rPr>
                </w:r>
                <w:r>
                  <w:rPr>
                    <w:webHidden/>
                  </w:rPr>
                  <w:fldChar w:fldCharType="separate"/>
                </w:r>
                <w:r>
                  <w:rPr>
                    <w:webHidden/>
                  </w:rPr>
                  <w:t>18</w:t>
                </w:r>
                <w:r>
                  <w:rPr>
                    <w:webHidden/>
                  </w:rPr>
                  <w:fldChar w:fldCharType="end"/>
                </w:r>
              </w:hyperlink>
            </w:p>
            <w:p w14:paraId="1812007D" w14:textId="77777777" w:rsidR="00560AD9" w:rsidRDefault="00560AD9">
              <w:pPr>
                <w:pStyle w:val="TOC1"/>
                <w:rPr>
                  <w:rFonts w:asciiTheme="minorHAnsi" w:eastAsiaTheme="minorEastAsia" w:hAnsiTheme="minorHAnsi" w:cstheme="minorBidi"/>
                  <w:sz w:val="22"/>
                  <w:szCs w:val="22"/>
                </w:rPr>
              </w:pPr>
              <w:hyperlink w:anchor="_Toc7020401" w:history="1">
                <w:r w:rsidRPr="00352090">
                  <w:rPr>
                    <w:rStyle w:val="Hyperlink"/>
                  </w:rPr>
                  <w:t>Configuring the solution components</w:t>
                </w:r>
                <w:r>
                  <w:rPr>
                    <w:webHidden/>
                  </w:rPr>
                  <w:tab/>
                </w:r>
                <w:r>
                  <w:rPr>
                    <w:webHidden/>
                  </w:rPr>
                  <w:fldChar w:fldCharType="begin"/>
                </w:r>
                <w:r>
                  <w:rPr>
                    <w:webHidden/>
                  </w:rPr>
                  <w:instrText xml:space="preserve"> PAGEREF _Toc7020401 \h </w:instrText>
                </w:r>
                <w:r>
                  <w:rPr>
                    <w:webHidden/>
                  </w:rPr>
                </w:r>
                <w:r>
                  <w:rPr>
                    <w:webHidden/>
                  </w:rPr>
                  <w:fldChar w:fldCharType="separate"/>
                </w:r>
                <w:r>
                  <w:rPr>
                    <w:webHidden/>
                  </w:rPr>
                  <w:t>19</w:t>
                </w:r>
                <w:r>
                  <w:rPr>
                    <w:webHidden/>
                  </w:rPr>
                  <w:fldChar w:fldCharType="end"/>
                </w:r>
              </w:hyperlink>
            </w:p>
            <w:p w14:paraId="05A976D5" w14:textId="77777777" w:rsidR="00560AD9" w:rsidRDefault="00560AD9">
              <w:pPr>
                <w:pStyle w:val="TOC2"/>
                <w:rPr>
                  <w:rFonts w:asciiTheme="minorHAnsi" w:eastAsiaTheme="minorEastAsia" w:hAnsiTheme="minorHAnsi" w:cstheme="minorBidi"/>
                  <w:sz w:val="22"/>
                  <w:szCs w:val="22"/>
                </w:rPr>
              </w:pPr>
              <w:hyperlink w:anchor="_Toc7020402" w:history="1">
                <w:r w:rsidRPr="00352090">
                  <w:rPr>
                    <w:rStyle w:val="Hyperlink"/>
                  </w:rPr>
                  <w:t>Ansible configuration</w:t>
                </w:r>
                <w:r>
                  <w:rPr>
                    <w:webHidden/>
                  </w:rPr>
                  <w:tab/>
                </w:r>
                <w:r>
                  <w:rPr>
                    <w:webHidden/>
                  </w:rPr>
                  <w:fldChar w:fldCharType="begin"/>
                </w:r>
                <w:r>
                  <w:rPr>
                    <w:webHidden/>
                  </w:rPr>
                  <w:instrText xml:space="preserve"> PAGEREF _Toc7020402 \h </w:instrText>
                </w:r>
                <w:r>
                  <w:rPr>
                    <w:webHidden/>
                  </w:rPr>
                </w:r>
                <w:r>
                  <w:rPr>
                    <w:webHidden/>
                  </w:rPr>
                  <w:fldChar w:fldCharType="separate"/>
                </w:r>
                <w:r>
                  <w:rPr>
                    <w:webHidden/>
                  </w:rPr>
                  <w:t>19</w:t>
                </w:r>
                <w:r>
                  <w:rPr>
                    <w:webHidden/>
                  </w:rPr>
                  <w:fldChar w:fldCharType="end"/>
                </w:r>
              </w:hyperlink>
            </w:p>
            <w:p w14:paraId="51407E6D" w14:textId="77777777" w:rsidR="00560AD9" w:rsidRDefault="00560AD9">
              <w:pPr>
                <w:pStyle w:val="TOC2"/>
                <w:rPr>
                  <w:rFonts w:asciiTheme="minorHAnsi" w:eastAsiaTheme="minorEastAsia" w:hAnsiTheme="minorHAnsi" w:cstheme="minorBidi"/>
                  <w:sz w:val="22"/>
                  <w:szCs w:val="22"/>
                </w:rPr>
              </w:pPr>
              <w:hyperlink w:anchor="_Toc7020403" w:history="1">
                <w:r w:rsidRPr="00352090">
                  <w:rPr>
                    <w:rStyle w:val="Hyperlink"/>
                  </w:rPr>
                  <w:t>Editing the inventory</w:t>
                </w:r>
                <w:r>
                  <w:rPr>
                    <w:webHidden/>
                  </w:rPr>
                  <w:tab/>
                </w:r>
                <w:r>
                  <w:rPr>
                    <w:webHidden/>
                  </w:rPr>
                  <w:fldChar w:fldCharType="begin"/>
                </w:r>
                <w:r>
                  <w:rPr>
                    <w:webHidden/>
                  </w:rPr>
                  <w:instrText xml:space="preserve"> PAGEREF _Toc7020403 \h </w:instrText>
                </w:r>
                <w:r>
                  <w:rPr>
                    <w:webHidden/>
                  </w:rPr>
                </w:r>
                <w:r>
                  <w:rPr>
                    <w:webHidden/>
                  </w:rPr>
                  <w:fldChar w:fldCharType="separate"/>
                </w:r>
                <w:r>
                  <w:rPr>
                    <w:webHidden/>
                  </w:rPr>
                  <w:t>20</w:t>
                </w:r>
                <w:r>
                  <w:rPr>
                    <w:webHidden/>
                  </w:rPr>
                  <w:fldChar w:fldCharType="end"/>
                </w:r>
              </w:hyperlink>
            </w:p>
            <w:p w14:paraId="323F0C84" w14:textId="77777777" w:rsidR="00560AD9" w:rsidRDefault="00560AD9">
              <w:pPr>
                <w:pStyle w:val="TOC2"/>
                <w:rPr>
                  <w:rFonts w:asciiTheme="minorHAnsi" w:eastAsiaTheme="minorEastAsia" w:hAnsiTheme="minorHAnsi" w:cstheme="minorBidi"/>
                  <w:sz w:val="22"/>
                  <w:szCs w:val="22"/>
                </w:rPr>
              </w:pPr>
              <w:hyperlink w:anchor="_Toc7020404" w:history="1">
                <w:r w:rsidRPr="00352090">
                  <w:rPr>
                    <w:rStyle w:val="Hyperlink"/>
                  </w:rPr>
                  <w:t>Inventory group variables</w:t>
                </w:r>
                <w:r>
                  <w:rPr>
                    <w:webHidden/>
                  </w:rPr>
                  <w:tab/>
                </w:r>
                <w:r>
                  <w:rPr>
                    <w:webHidden/>
                  </w:rPr>
                  <w:fldChar w:fldCharType="begin"/>
                </w:r>
                <w:r>
                  <w:rPr>
                    <w:webHidden/>
                  </w:rPr>
                  <w:instrText xml:space="preserve"> PAGEREF _Toc7020404 \h </w:instrText>
                </w:r>
                <w:r>
                  <w:rPr>
                    <w:webHidden/>
                  </w:rPr>
                </w:r>
                <w:r>
                  <w:rPr>
                    <w:webHidden/>
                  </w:rPr>
                  <w:fldChar w:fldCharType="separate"/>
                </w:r>
                <w:r>
                  <w:rPr>
                    <w:webHidden/>
                  </w:rPr>
                  <w:t>22</w:t>
                </w:r>
                <w:r>
                  <w:rPr>
                    <w:webHidden/>
                  </w:rPr>
                  <w:fldChar w:fldCharType="end"/>
                </w:r>
              </w:hyperlink>
            </w:p>
            <w:p w14:paraId="37CFF387" w14:textId="77777777" w:rsidR="00560AD9" w:rsidRDefault="00560AD9">
              <w:pPr>
                <w:pStyle w:val="TOC2"/>
                <w:rPr>
                  <w:rFonts w:asciiTheme="minorHAnsi" w:eastAsiaTheme="minorEastAsia" w:hAnsiTheme="minorHAnsi" w:cstheme="minorBidi"/>
                  <w:sz w:val="22"/>
                  <w:szCs w:val="22"/>
                </w:rPr>
              </w:pPr>
              <w:hyperlink w:anchor="_Toc7020405" w:history="1">
                <w:r w:rsidRPr="00352090">
                  <w:rPr>
                    <w:rStyle w:val="Hyperlink"/>
                  </w:rPr>
                  <w:t>Overriding group variables</w:t>
                </w:r>
                <w:r>
                  <w:rPr>
                    <w:webHidden/>
                  </w:rPr>
                  <w:tab/>
                </w:r>
                <w:r>
                  <w:rPr>
                    <w:webHidden/>
                  </w:rPr>
                  <w:fldChar w:fldCharType="begin"/>
                </w:r>
                <w:r>
                  <w:rPr>
                    <w:webHidden/>
                  </w:rPr>
                  <w:instrText xml:space="preserve"> PAGEREF _Toc7020405 \h </w:instrText>
                </w:r>
                <w:r>
                  <w:rPr>
                    <w:webHidden/>
                  </w:rPr>
                </w:r>
                <w:r>
                  <w:rPr>
                    <w:webHidden/>
                  </w:rPr>
                  <w:fldChar w:fldCharType="separate"/>
                </w:r>
                <w:r>
                  <w:rPr>
                    <w:webHidden/>
                  </w:rPr>
                  <w:t>24</w:t>
                </w:r>
                <w:r>
                  <w:rPr>
                    <w:webHidden/>
                  </w:rPr>
                  <w:fldChar w:fldCharType="end"/>
                </w:r>
              </w:hyperlink>
            </w:p>
            <w:p w14:paraId="3FBE5823" w14:textId="77777777" w:rsidR="00560AD9" w:rsidRDefault="00560AD9">
              <w:pPr>
                <w:pStyle w:val="TOC2"/>
                <w:rPr>
                  <w:rFonts w:asciiTheme="minorHAnsi" w:eastAsiaTheme="minorEastAsia" w:hAnsiTheme="minorHAnsi" w:cstheme="minorBidi"/>
                  <w:sz w:val="22"/>
                  <w:szCs w:val="22"/>
                </w:rPr>
              </w:pPr>
              <w:hyperlink w:anchor="_Toc7020406" w:history="1">
                <w:r w:rsidRPr="00352090">
                  <w:rPr>
                    <w:rStyle w:val="Hyperlink"/>
                  </w:rPr>
                  <w:t>VMware configuration</w:t>
                </w:r>
                <w:r>
                  <w:rPr>
                    <w:webHidden/>
                  </w:rPr>
                  <w:tab/>
                </w:r>
                <w:r>
                  <w:rPr>
                    <w:webHidden/>
                  </w:rPr>
                  <w:fldChar w:fldCharType="begin"/>
                </w:r>
                <w:r>
                  <w:rPr>
                    <w:webHidden/>
                  </w:rPr>
                  <w:instrText xml:space="preserve"> PAGEREF _Toc7020406 \h </w:instrText>
                </w:r>
                <w:r>
                  <w:rPr>
                    <w:webHidden/>
                  </w:rPr>
                </w:r>
                <w:r>
                  <w:rPr>
                    <w:webHidden/>
                  </w:rPr>
                  <w:fldChar w:fldCharType="separate"/>
                </w:r>
                <w:r>
                  <w:rPr>
                    <w:webHidden/>
                  </w:rPr>
                  <w:t>24</w:t>
                </w:r>
                <w:r>
                  <w:rPr>
                    <w:webHidden/>
                  </w:rPr>
                  <w:fldChar w:fldCharType="end"/>
                </w:r>
              </w:hyperlink>
            </w:p>
            <w:p w14:paraId="0448053E" w14:textId="77777777" w:rsidR="00560AD9" w:rsidRDefault="00560AD9">
              <w:pPr>
                <w:pStyle w:val="TOC2"/>
                <w:rPr>
                  <w:rFonts w:asciiTheme="minorHAnsi" w:eastAsiaTheme="minorEastAsia" w:hAnsiTheme="minorHAnsi" w:cstheme="minorBidi"/>
                  <w:sz w:val="22"/>
                  <w:szCs w:val="22"/>
                </w:rPr>
              </w:pPr>
              <w:hyperlink w:anchor="_Toc7020407" w:history="1">
                <w:r w:rsidRPr="00352090">
                  <w:rPr>
                    <w:rStyle w:val="Hyperlink"/>
                  </w:rPr>
                  <w:t>Networking configuration</w:t>
                </w:r>
                <w:r>
                  <w:rPr>
                    <w:webHidden/>
                  </w:rPr>
                  <w:tab/>
                </w:r>
                <w:r>
                  <w:rPr>
                    <w:webHidden/>
                  </w:rPr>
                  <w:fldChar w:fldCharType="begin"/>
                </w:r>
                <w:r>
                  <w:rPr>
                    <w:webHidden/>
                  </w:rPr>
                  <w:instrText xml:space="preserve"> PAGEREF _Toc7020407 \h </w:instrText>
                </w:r>
                <w:r>
                  <w:rPr>
                    <w:webHidden/>
                  </w:rPr>
                </w:r>
                <w:r>
                  <w:rPr>
                    <w:webHidden/>
                  </w:rPr>
                  <w:fldChar w:fldCharType="separate"/>
                </w:r>
                <w:r>
                  <w:rPr>
                    <w:webHidden/>
                  </w:rPr>
                  <w:t>25</w:t>
                </w:r>
                <w:r>
                  <w:rPr>
                    <w:webHidden/>
                  </w:rPr>
                  <w:fldChar w:fldCharType="end"/>
                </w:r>
              </w:hyperlink>
            </w:p>
            <w:p w14:paraId="59FDDCC9" w14:textId="77777777" w:rsidR="00560AD9" w:rsidRDefault="00560AD9">
              <w:pPr>
                <w:pStyle w:val="TOC2"/>
                <w:rPr>
                  <w:rFonts w:asciiTheme="minorHAnsi" w:eastAsiaTheme="minorEastAsia" w:hAnsiTheme="minorHAnsi" w:cstheme="minorBidi"/>
                  <w:sz w:val="22"/>
                  <w:szCs w:val="22"/>
                </w:rPr>
              </w:pPr>
              <w:hyperlink w:anchor="_Toc7020408" w:history="1">
                <w:r w:rsidRPr="00352090">
                  <w:rPr>
                    <w:rStyle w:val="Hyperlink"/>
                  </w:rPr>
                  <w:t>Environment configuration</w:t>
                </w:r>
                <w:r>
                  <w:rPr>
                    <w:webHidden/>
                  </w:rPr>
                  <w:tab/>
                </w:r>
                <w:r>
                  <w:rPr>
                    <w:webHidden/>
                  </w:rPr>
                  <w:fldChar w:fldCharType="begin"/>
                </w:r>
                <w:r>
                  <w:rPr>
                    <w:webHidden/>
                  </w:rPr>
                  <w:instrText xml:space="preserve"> PAGEREF _Toc7020408 \h </w:instrText>
                </w:r>
                <w:r>
                  <w:rPr>
                    <w:webHidden/>
                  </w:rPr>
                </w:r>
                <w:r>
                  <w:rPr>
                    <w:webHidden/>
                  </w:rPr>
                  <w:fldChar w:fldCharType="separate"/>
                </w:r>
                <w:r>
                  <w:rPr>
                    <w:webHidden/>
                  </w:rPr>
                  <w:t>25</w:t>
                </w:r>
                <w:r>
                  <w:rPr>
                    <w:webHidden/>
                  </w:rPr>
                  <w:fldChar w:fldCharType="end"/>
                </w:r>
              </w:hyperlink>
            </w:p>
            <w:p w14:paraId="7B0BECDF" w14:textId="77777777" w:rsidR="00560AD9" w:rsidRDefault="00560AD9">
              <w:pPr>
                <w:pStyle w:val="TOC2"/>
                <w:rPr>
                  <w:rFonts w:asciiTheme="minorHAnsi" w:eastAsiaTheme="minorEastAsia" w:hAnsiTheme="minorHAnsi" w:cstheme="minorBidi"/>
                  <w:sz w:val="22"/>
                  <w:szCs w:val="22"/>
                </w:rPr>
              </w:pPr>
              <w:hyperlink w:anchor="_Toc7020409" w:history="1">
                <w:r w:rsidRPr="00352090">
                  <w:rPr>
                    <w:rStyle w:val="Hyperlink"/>
                  </w:rPr>
                  <w:t>Docker configuration</w:t>
                </w:r>
                <w:r>
                  <w:rPr>
                    <w:webHidden/>
                  </w:rPr>
                  <w:tab/>
                </w:r>
                <w:r>
                  <w:rPr>
                    <w:webHidden/>
                  </w:rPr>
                  <w:fldChar w:fldCharType="begin"/>
                </w:r>
                <w:r>
                  <w:rPr>
                    <w:webHidden/>
                  </w:rPr>
                  <w:instrText xml:space="preserve"> PAGEREF _Toc7020409 \h </w:instrText>
                </w:r>
                <w:r>
                  <w:rPr>
                    <w:webHidden/>
                  </w:rPr>
                </w:r>
                <w:r>
                  <w:rPr>
                    <w:webHidden/>
                  </w:rPr>
                  <w:fldChar w:fldCharType="separate"/>
                </w:r>
                <w:r>
                  <w:rPr>
                    <w:webHidden/>
                  </w:rPr>
                  <w:t>26</w:t>
                </w:r>
                <w:r>
                  <w:rPr>
                    <w:webHidden/>
                  </w:rPr>
                  <w:fldChar w:fldCharType="end"/>
                </w:r>
              </w:hyperlink>
            </w:p>
            <w:p w14:paraId="138B2FC2" w14:textId="77777777" w:rsidR="00560AD9" w:rsidRDefault="00560AD9">
              <w:pPr>
                <w:pStyle w:val="TOC2"/>
                <w:rPr>
                  <w:rFonts w:asciiTheme="minorHAnsi" w:eastAsiaTheme="minorEastAsia" w:hAnsiTheme="minorHAnsi" w:cstheme="minorBidi"/>
                  <w:sz w:val="22"/>
                  <w:szCs w:val="22"/>
                </w:rPr>
              </w:pPr>
              <w:hyperlink w:anchor="_Toc7020410" w:history="1">
                <w:r w:rsidRPr="00352090">
                  <w:rPr>
                    <w:rStyle w:val="Hyperlink"/>
                  </w:rPr>
                  <w:t>Orchestrator configuration</w:t>
                </w:r>
                <w:r>
                  <w:rPr>
                    <w:webHidden/>
                  </w:rPr>
                  <w:tab/>
                </w:r>
                <w:r>
                  <w:rPr>
                    <w:webHidden/>
                  </w:rPr>
                  <w:fldChar w:fldCharType="begin"/>
                </w:r>
                <w:r>
                  <w:rPr>
                    <w:webHidden/>
                  </w:rPr>
                  <w:instrText xml:space="preserve"> PAGEREF _Toc7020410 \h </w:instrText>
                </w:r>
                <w:r>
                  <w:rPr>
                    <w:webHidden/>
                  </w:rPr>
                </w:r>
                <w:r>
                  <w:rPr>
                    <w:webHidden/>
                  </w:rPr>
                  <w:fldChar w:fldCharType="separate"/>
                </w:r>
                <w:r>
                  <w:rPr>
                    <w:webHidden/>
                  </w:rPr>
                  <w:t>26</w:t>
                </w:r>
                <w:r>
                  <w:rPr>
                    <w:webHidden/>
                  </w:rPr>
                  <w:fldChar w:fldCharType="end"/>
                </w:r>
              </w:hyperlink>
            </w:p>
            <w:p w14:paraId="5DB3EBFC" w14:textId="77777777" w:rsidR="00560AD9" w:rsidRDefault="00560AD9">
              <w:pPr>
                <w:pStyle w:val="TOC2"/>
                <w:rPr>
                  <w:rFonts w:asciiTheme="minorHAnsi" w:eastAsiaTheme="minorEastAsia" w:hAnsiTheme="minorHAnsi" w:cstheme="minorBidi"/>
                  <w:sz w:val="22"/>
                  <w:szCs w:val="22"/>
                </w:rPr>
              </w:pPr>
              <w:hyperlink w:anchor="_Toc7020411" w:history="1">
                <w:r w:rsidRPr="00352090">
                  <w:rPr>
                    <w:rStyle w:val="Hyperlink"/>
                  </w:rPr>
                  <w:t>Kubernetes configuration</w:t>
                </w:r>
                <w:r>
                  <w:rPr>
                    <w:webHidden/>
                  </w:rPr>
                  <w:tab/>
                </w:r>
                <w:r>
                  <w:rPr>
                    <w:webHidden/>
                  </w:rPr>
                  <w:fldChar w:fldCharType="begin"/>
                </w:r>
                <w:r>
                  <w:rPr>
                    <w:webHidden/>
                  </w:rPr>
                  <w:instrText xml:space="preserve"> PAGEREF _Toc7020411 \h </w:instrText>
                </w:r>
                <w:r>
                  <w:rPr>
                    <w:webHidden/>
                  </w:rPr>
                </w:r>
                <w:r>
                  <w:rPr>
                    <w:webHidden/>
                  </w:rPr>
                  <w:fldChar w:fldCharType="separate"/>
                </w:r>
                <w:r>
                  <w:rPr>
                    <w:webHidden/>
                  </w:rPr>
                  <w:t>27</w:t>
                </w:r>
                <w:r>
                  <w:rPr>
                    <w:webHidden/>
                  </w:rPr>
                  <w:fldChar w:fldCharType="end"/>
                </w:r>
              </w:hyperlink>
            </w:p>
            <w:p w14:paraId="5A70F976" w14:textId="77777777" w:rsidR="00560AD9" w:rsidRDefault="00560AD9">
              <w:pPr>
                <w:pStyle w:val="TOC2"/>
                <w:rPr>
                  <w:rFonts w:asciiTheme="minorHAnsi" w:eastAsiaTheme="minorEastAsia" w:hAnsiTheme="minorHAnsi" w:cstheme="minorBidi"/>
                  <w:sz w:val="22"/>
                  <w:szCs w:val="22"/>
                </w:rPr>
              </w:pPr>
              <w:hyperlink w:anchor="_Toc7020412" w:history="1">
                <w:r w:rsidRPr="00352090">
                  <w:rPr>
                    <w:rStyle w:val="Hyperlink"/>
                  </w:rPr>
                  <w:t>Protecting sensitive information</w:t>
                </w:r>
                <w:r>
                  <w:rPr>
                    <w:webHidden/>
                  </w:rPr>
                  <w:tab/>
                </w:r>
                <w:r>
                  <w:rPr>
                    <w:webHidden/>
                  </w:rPr>
                  <w:fldChar w:fldCharType="begin"/>
                </w:r>
                <w:r>
                  <w:rPr>
                    <w:webHidden/>
                  </w:rPr>
                  <w:instrText xml:space="preserve"> PAGEREF _Toc7020412 \h </w:instrText>
                </w:r>
                <w:r>
                  <w:rPr>
                    <w:webHidden/>
                  </w:rPr>
                </w:r>
                <w:r>
                  <w:rPr>
                    <w:webHidden/>
                  </w:rPr>
                  <w:fldChar w:fldCharType="separate"/>
                </w:r>
                <w:r>
                  <w:rPr>
                    <w:webHidden/>
                  </w:rPr>
                  <w:t>28</w:t>
                </w:r>
                <w:r>
                  <w:rPr>
                    <w:webHidden/>
                  </w:rPr>
                  <w:fldChar w:fldCharType="end"/>
                </w:r>
              </w:hyperlink>
            </w:p>
            <w:p w14:paraId="3B1F18AE" w14:textId="77777777" w:rsidR="00560AD9" w:rsidRDefault="00560AD9">
              <w:pPr>
                <w:pStyle w:val="TOC1"/>
                <w:rPr>
                  <w:rFonts w:asciiTheme="minorHAnsi" w:eastAsiaTheme="minorEastAsia" w:hAnsiTheme="minorHAnsi" w:cstheme="minorBidi"/>
                  <w:sz w:val="22"/>
                  <w:szCs w:val="22"/>
                </w:rPr>
              </w:pPr>
              <w:hyperlink w:anchor="_Toc7020413" w:history="1">
                <w:r w:rsidRPr="00352090">
                  <w:rPr>
                    <w:rStyle w:val="Hyperlink"/>
                  </w:rPr>
                  <w:t>Overview of the playbooks</w:t>
                </w:r>
                <w:r>
                  <w:rPr>
                    <w:webHidden/>
                  </w:rPr>
                  <w:tab/>
                </w:r>
                <w:r>
                  <w:rPr>
                    <w:webHidden/>
                  </w:rPr>
                  <w:fldChar w:fldCharType="begin"/>
                </w:r>
                <w:r>
                  <w:rPr>
                    <w:webHidden/>
                  </w:rPr>
                  <w:instrText xml:space="preserve"> PAGEREF _Toc7020413 \h </w:instrText>
                </w:r>
                <w:r>
                  <w:rPr>
                    <w:webHidden/>
                  </w:rPr>
                </w:r>
                <w:r>
                  <w:rPr>
                    <w:webHidden/>
                  </w:rPr>
                  <w:fldChar w:fldCharType="separate"/>
                </w:r>
                <w:r>
                  <w:rPr>
                    <w:webHidden/>
                  </w:rPr>
                  <w:t>29</w:t>
                </w:r>
                <w:r>
                  <w:rPr>
                    <w:webHidden/>
                  </w:rPr>
                  <w:fldChar w:fldCharType="end"/>
                </w:r>
              </w:hyperlink>
            </w:p>
            <w:p w14:paraId="3302ABDF" w14:textId="77777777" w:rsidR="00560AD9" w:rsidRDefault="00560AD9">
              <w:pPr>
                <w:pStyle w:val="TOC2"/>
                <w:rPr>
                  <w:rFonts w:asciiTheme="minorHAnsi" w:eastAsiaTheme="minorEastAsia" w:hAnsiTheme="minorHAnsi" w:cstheme="minorBidi"/>
                  <w:sz w:val="22"/>
                  <w:szCs w:val="22"/>
                </w:rPr>
              </w:pPr>
              <w:hyperlink w:anchor="_Toc7020414" w:history="1">
                <w:r w:rsidRPr="00352090">
                  <w:rPr>
                    <w:rStyle w:val="Hyperlink"/>
                  </w:rPr>
                  <w:t>Core components</w:t>
                </w:r>
                <w:r>
                  <w:rPr>
                    <w:webHidden/>
                  </w:rPr>
                  <w:tab/>
                </w:r>
                <w:r>
                  <w:rPr>
                    <w:webHidden/>
                  </w:rPr>
                  <w:fldChar w:fldCharType="begin"/>
                </w:r>
                <w:r>
                  <w:rPr>
                    <w:webHidden/>
                  </w:rPr>
                  <w:instrText xml:space="preserve"> PAGEREF _Toc7020414 \h </w:instrText>
                </w:r>
                <w:r>
                  <w:rPr>
                    <w:webHidden/>
                  </w:rPr>
                </w:r>
                <w:r>
                  <w:rPr>
                    <w:webHidden/>
                  </w:rPr>
                  <w:fldChar w:fldCharType="separate"/>
                </w:r>
                <w:r>
                  <w:rPr>
                    <w:webHidden/>
                  </w:rPr>
                  <w:t>29</w:t>
                </w:r>
                <w:r>
                  <w:rPr>
                    <w:webHidden/>
                  </w:rPr>
                  <w:fldChar w:fldCharType="end"/>
                </w:r>
              </w:hyperlink>
            </w:p>
            <w:p w14:paraId="088849A1" w14:textId="77777777" w:rsidR="00560AD9" w:rsidRDefault="00560AD9">
              <w:pPr>
                <w:pStyle w:val="TOC2"/>
                <w:rPr>
                  <w:rFonts w:asciiTheme="minorHAnsi" w:eastAsiaTheme="minorEastAsia" w:hAnsiTheme="minorHAnsi" w:cstheme="minorBidi"/>
                  <w:sz w:val="22"/>
                  <w:szCs w:val="22"/>
                </w:rPr>
              </w:pPr>
              <w:hyperlink w:anchor="_Toc7020415" w:history="1">
                <w:r w:rsidRPr="00352090">
                  <w:rPr>
                    <w:rStyle w:val="Hyperlink"/>
                  </w:rPr>
                  <w:t>Optional components</w:t>
                </w:r>
                <w:r>
                  <w:rPr>
                    <w:webHidden/>
                  </w:rPr>
                  <w:tab/>
                </w:r>
                <w:r>
                  <w:rPr>
                    <w:webHidden/>
                  </w:rPr>
                  <w:fldChar w:fldCharType="begin"/>
                </w:r>
                <w:r>
                  <w:rPr>
                    <w:webHidden/>
                  </w:rPr>
                  <w:instrText xml:space="preserve"> PAGEREF _Toc7020415 \h </w:instrText>
                </w:r>
                <w:r>
                  <w:rPr>
                    <w:webHidden/>
                  </w:rPr>
                </w:r>
                <w:r>
                  <w:rPr>
                    <w:webHidden/>
                  </w:rPr>
                  <w:fldChar w:fldCharType="separate"/>
                </w:r>
                <w:r>
                  <w:rPr>
                    <w:webHidden/>
                  </w:rPr>
                  <w:t>29</w:t>
                </w:r>
                <w:r>
                  <w:rPr>
                    <w:webHidden/>
                  </w:rPr>
                  <w:fldChar w:fldCharType="end"/>
                </w:r>
              </w:hyperlink>
            </w:p>
            <w:p w14:paraId="6F7D6121" w14:textId="77777777" w:rsidR="00560AD9" w:rsidRDefault="00560AD9">
              <w:pPr>
                <w:pStyle w:val="TOC2"/>
                <w:rPr>
                  <w:rFonts w:asciiTheme="minorHAnsi" w:eastAsiaTheme="minorEastAsia" w:hAnsiTheme="minorHAnsi" w:cstheme="minorBidi"/>
                  <w:sz w:val="22"/>
                  <w:szCs w:val="22"/>
                </w:rPr>
              </w:pPr>
              <w:hyperlink w:anchor="_Toc7020416" w:history="1">
                <w:r w:rsidRPr="00352090">
                  <w:rPr>
                    <w:rStyle w:val="Hyperlink"/>
                  </w:rPr>
                  <w:t>Backup and restore playbooks</w:t>
                </w:r>
                <w:r>
                  <w:rPr>
                    <w:webHidden/>
                  </w:rPr>
                  <w:tab/>
                </w:r>
                <w:r>
                  <w:rPr>
                    <w:webHidden/>
                  </w:rPr>
                  <w:fldChar w:fldCharType="begin"/>
                </w:r>
                <w:r>
                  <w:rPr>
                    <w:webHidden/>
                  </w:rPr>
                  <w:instrText xml:space="preserve"> PAGEREF _Toc7020416 \h </w:instrText>
                </w:r>
                <w:r>
                  <w:rPr>
                    <w:webHidden/>
                  </w:rPr>
                </w:r>
                <w:r>
                  <w:rPr>
                    <w:webHidden/>
                  </w:rPr>
                  <w:fldChar w:fldCharType="separate"/>
                </w:r>
                <w:r>
                  <w:rPr>
                    <w:webHidden/>
                  </w:rPr>
                  <w:t>29</w:t>
                </w:r>
                <w:r>
                  <w:rPr>
                    <w:webHidden/>
                  </w:rPr>
                  <w:fldChar w:fldCharType="end"/>
                </w:r>
              </w:hyperlink>
            </w:p>
            <w:p w14:paraId="38041F4E" w14:textId="77777777" w:rsidR="00560AD9" w:rsidRDefault="00560AD9">
              <w:pPr>
                <w:pStyle w:val="TOC2"/>
                <w:rPr>
                  <w:rFonts w:asciiTheme="minorHAnsi" w:eastAsiaTheme="minorEastAsia" w:hAnsiTheme="minorHAnsi" w:cstheme="minorBidi"/>
                  <w:sz w:val="22"/>
                  <w:szCs w:val="22"/>
                </w:rPr>
              </w:pPr>
              <w:hyperlink w:anchor="_Toc7020417" w:history="1">
                <w:r w:rsidRPr="00352090">
                  <w:rPr>
                    <w:rStyle w:val="Hyperlink"/>
                  </w:rPr>
                  <w:t>Convenience playbooks</w:t>
                </w:r>
                <w:r>
                  <w:rPr>
                    <w:webHidden/>
                  </w:rPr>
                  <w:tab/>
                </w:r>
                <w:r>
                  <w:rPr>
                    <w:webHidden/>
                  </w:rPr>
                  <w:fldChar w:fldCharType="begin"/>
                </w:r>
                <w:r>
                  <w:rPr>
                    <w:webHidden/>
                  </w:rPr>
                  <w:instrText xml:space="preserve"> PAGEREF _Toc7020417 \h </w:instrText>
                </w:r>
                <w:r>
                  <w:rPr>
                    <w:webHidden/>
                  </w:rPr>
                </w:r>
                <w:r>
                  <w:rPr>
                    <w:webHidden/>
                  </w:rPr>
                  <w:fldChar w:fldCharType="separate"/>
                </w:r>
                <w:r>
                  <w:rPr>
                    <w:webHidden/>
                  </w:rPr>
                  <w:t>30</w:t>
                </w:r>
                <w:r>
                  <w:rPr>
                    <w:webHidden/>
                  </w:rPr>
                  <w:fldChar w:fldCharType="end"/>
                </w:r>
              </w:hyperlink>
            </w:p>
            <w:p w14:paraId="1131D7F8" w14:textId="77777777" w:rsidR="00560AD9" w:rsidRDefault="00560AD9">
              <w:pPr>
                <w:pStyle w:val="TOC2"/>
                <w:rPr>
                  <w:rFonts w:asciiTheme="minorHAnsi" w:eastAsiaTheme="minorEastAsia" w:hAnsiTheme="minorHAnsi" w:cstheme="minorBidi"/>
                  <w:sz w:val="22"/>
                  <w:szCs w:val="22"/>
                </w:rPr>
              </w:pPr>
              <w:hyperlink w:anchor="_Toc7020418" w:history="1">
                <w:r w:rsidRPr="00352090">
                  <w:rPr>
                    <w:rStyle w:val="Hyperlink"/>
                  </w:rPr>
                  <w:t>Convenience scripts</w:t>
                </w:r>
                <w:r>
                  <w:rPr>
                    <w:webHidden/>
                  </w:rPr>
                  <w:tab/>
                </w:r>
                <w:r>
                  <w:rPr>
                    <w:webHidden/>
                  </w:rPr>
                  <w:fldChar w:fldCharType="begin"/>
                </w:r>
                <w:r>
                  <w:rPr>
                    <w:webHidden/>
                  </w:rPr>
                  <w:instrText xml:space="preserve"> PAGEREF _Toc7020418 \h </w:instrText>
                </w:r>
                <w:r>
                  <w:rPr>
                    <w:webHidden/>
                  </w:rPr>
                </w:r>
                <w:r>
                  <w:rPr>
                    <w:webHidden/>
                  </w:rPr>
                  <w:fldChar w:fldCharType="separate"/>
                </w:r>
                <w:r>
                  <w:rPr>
                    <w:webHidden/>
                  </w:rPr>
                  <w:t>30</w:t>
                </w:r>
                <w:r>
                  <w:rPr>
                    <w:webHidden/>
                  </w:rPr>
                  <w:fldChar w:fldCharType="end"/>
                </w:r>
              </w:hyperlink>
            </w:p>
            <w:p w14:paraId="4036F666" w14:textId="77777777" w:rsidR="00560AD9" w:rsidRDefault="00560AD9">
              <w:pPr>
                <w:pStyle w:val="TOC1"/>
                <w:rPr>
                  <w:rFonts w:asciiTheme="minorHAnsi" w:eastAsiaTheme="minorEastAsia" w:hAnsiTheme="minorHAnsi" w:cstheme="minorBidi"/>
                  <w:sz w:val="22"/>
                  <w:szCs w:val="22"/>
                </w:rPr>
              </w:pPr>
              <w:hyperlink w:anchor="_Toc7020419" w:history="1">
                <w:r w:rsidRPr="00352090">
                  <w:rPr>
                    <w:rStyle w:val="Hyperlink"/>
                  </w:rPr>
                  <w:t>Deploying the core components</w:t>
                </w:r>
                <w:r>
                  <w:rPr>
                    <w:webHidden/>
                  </w:rPr>
                  <w:tab/>
                </w:r>
                <w:r>
                  <w:rPr>
                    <w:webHidden/>
                  </w:rPr>
                  <w:fldChar w:fldCharType="begin"/>
                </w:r>
                <w:r>
                  <w:rPr>
                    <w:webHidden/>
                  </w:rPr>
                  <w:instrText xml:space="preserve"> PAGEREF _Toc7020419 \h </w:instrText>
                </w:r>
                <w:r>
                  <w:rPr>
                    <w:webHidden/>
                  </w:rPr>
                </w:r>
                <w:r>
                  <w:rPr>
                    <w:webHidden/>
                  </w:rPr>
                  <w:fldChar w:fldCharType="separate"/>
                </w:r>
                <w:r>
                  <w:rPr>
                    <w:webHidden/>
                  </w:rPr>
                  <w:t>30</w:t>
                </w:r>
                <w:r>
                  <w:rPr>
                    <w:webHidden/>
                  </w:rPr>
                  <w:fldChar w:fldCharType="end"/>
                </w:r>
              </w:hyperlink>
            </w:p>
            <w:p w14:paraId="17976E77" w14:textId="77777777" w:rsidR="00560AD9" w:rsidRDefault="00560AD9">
              <w:pPr>
                <w:pStyle w:val="TOC2"/>
                <w:rPr>
                  <w:rFonts w:asciiTheme="minorHAnsi" w:eastAsiaTheme="minorEastAsia" w:hAnsiTheme="minorHAnsi" w:cstheme="minorBidi"/>
                  <w:sz w:val="22"/>
                  <w:szCs w:val="22"/>
                </w:rPr>
              </w:pPr>
              <w:hyperlink w:anchor="_Toc7020420" w:history="1">
                <w:r w:rsidRPr="00352090">
                  <w:rPr>
                    <w:rStyle w:val="Hyperlink"/>
                  </w:rPr>
                  <w:t>Provisioning RHEL VMs</w:t>
                </w:r>
                <w:r>
                  <w:rPr>
                    <w:webHidden/>
                  </w:rPr>
                  <w:tab/>
                </w:r>
                <w:r>
                  <w:rPr>
                    <w:webHidden/>
                  </w:rPr>
                  <w:fldChar w:fldCharType="begin"/>
                </w:r>
                <w:r>
                  <w:rPr>
                    <w:webHidden/>
                  </w:rPr>
                  <w:instrText xml:space="preserve"> PAGEREF _Toc7020420 \h </w:instrText>
                </w:r>
                <w:r>
                  <w:rPr>
                    <w:webHidden/>
                  </w:rPr>
                </w:r>
                <w:r>
                  <w:rPr>
                    <w:webHidden/>
                  </w:rPr>
                  <w:fldChar w:fldCharType="separate"/>
                </w:r>
                <w:r>
                  <w:rPr>
                    <w:webHidden/>
                  </w:rPr>
                  <w:t>30</w:t>
                </w:r>
                <w:r>
                  <w:rPr>
                    <w:webHidden/>
                  </w:rPr>
                  <w:fldChar w:fldCharType="end"/>
                </w:r>
              </w:hyperlink>
            </w:p>
            <w:p w14:paraId="277582AE" w14:textId="77777777" w:rsidR="00560AD9" w:rsidRDefault="00560AD9">
              <w:pPr>
                <w:pStyle w:val="TOC2"/>
                <w:rPr>
                  <w:rFonts w:asciiTheme="minorHAnsi" w:eastAsiaTheme="minorEastAsia" w:hAnsiTheme="minorHAnsi" w:cstheme="minorBidi"/>
                  <w:sz w:val="22"/>
                  <w:szCs w:val="22"/>
                </w:rPr>
              </w:pPr>
              <w:hyperlink w:anchor="_Toc7020421" w:history="1">
                <w:r w:rsidRPr="00352090">
                  <w:rPr>
                    <w:rStyle w:val="Hyperlink"/>
                  </w:rPr>
                  <w:t>Provisioning load balancers for UCP and DTR</w:t>
                </w:r>
                <w:r>
                  <w:rPr>
                    <w:webHidden/>
                  </w:rPr>
                  <w:tab/>
                </w:r>
                <w:r>
                  <w:rPr>
                    <w:webHidden/>
                  </w:rPr>
                  <w:fldChar w:fldCharType="begin"/>
                </w:r>
                <w:r>
                  <w:rPr>
                    <w:webHidden/>
                  </w:rPr>
                  <w:instrText xml:space="preserve"> PAGEREF _Toc7020421 \h </w:instrText>
                </w:r>
                <w:r>
                  <w:rPr>
                    <w:webHidden/>
                  </w:rPr>
                </w:r>
                <w:r>
                  <w:rPr>
                    <w:webHidden/>
                  </w:rPr>
                  <w:fldChar w:fldCharType="separate"/>
                </w:r>
                <w:r>
                  <w:rPr>
                    <w:webHidden/>
                  </w:rPr>
                  <w:t>30</w:t>
                </w:r>
                <w:r>
                  <w:rPr>
                    <w:webHidden/>
                  </w:rPr>
                  <w:fldChar w:fldCharType="end"/>
                </w:r>
              </w:hyperlink>
            </w:p>
            <w:p w14:paraId="62231092" w14:textId="77777777" w:rsidR="00560AD9" w:rsidRDefault="00560AD9">
              <w:pPr>
                <w:pStyle w:val="TOC2"/>
                <w:rPr>
                  <w:rFonts w:asciiTheme="minorHAnsi" w:eastAsiaTheme="minorEastAsia" w:hAnsiTheme="minorHAnsi" w:cstheme="minorBidi"/>
                  <w:sz w:val="22"/>
                  <w:szCs w:val="22"/>
                </w:rPr>
              </w:pPr>
              <w:hyperlink w:anchor="_Toc7020422" w:history="1">
                <w:r w:rsidRPr="00352090">
                  <w:rPr>
                    <w:rStyle w:val="Hyperlink"/>
                  </w:rPr>
                  <w:t>Installing Docker UCP and DTR on RHEL VMs</w:t>
                </w:r>
                <w:r>
                  <w:rPr>
                    <w:webHidden/>
                  </w:rPr>
                  <w:tab/>
                </w:r>
                <w:r>
                  <w:rPr>
                    <w:webHidden/>
                  </w:rPr>
                  <w:fldChar w:fldCharType="begin"/>
                </w:r>
                <w:r>
                  <w:rPr>
                    <w:webHidden/>
                  </w:rPr>
                  <w:instrText xml:space="preserve"> PAGEREF _Toc7020422 \h </w:instrText>
                </w:r>
                <w:r>
                  <w:rPr>
                    <w:webHidden/>
                  </w:rPr>
                </w:r>
                <w:r>
                  <w:rPr>
                    <w:webHidden/>
                  </w:rPr>
                  <w:fldChar w:fldCharType="separate"/>
                </w:r>
                <w:r>
                  <w:rPr>
                    <w:webHidden/>
                  </w:rPr>
                  <w:t>32</w:t>
                </w:r>
                <w:r>
                  <w:rPr>
                    <w:webHidden/>
                  </w:rPr>
                  <w:fldChar w:fldCharType="end"/>
                </w:r>
              </w:hyperlink>
            </w:p>
            <w:p w14:paraId="763F9630" w14:textId="77777777" w:rsidR="00560AD9" w:rsidRDefault="00560AD9">
              <w:pPr>
                <w:pStyle w:val="TOC2"/>
                <w:rPr>
                  <w:rFonts w:asciiTheme="minorHAnsi" w:eastAsiaTheme="minorEastAsia" w:hAnsiTheme="minorHAnsi" w:cstheme="minorBidi"/>
                  <w:sz w:val="22"/>
                  <w:szCs w:val="22"/>
                </w:rPr>
              </w:pPr>
              <w:hyperlink w:anchor="_Toc7020423" w:history="1">
                <w:r w:rsidRPr="00352090">
                  <w:rPr>
                    <w:rStyle w:val="Hyperlink"/>
                  </w:rPr>
                  <w:t>Deploying RHEL workers</w:t>
                </w:r>
                <w:r>
                  <w:rPr>
                    <w:webHidden/>
                  </w:rPr>
                  <w:tab/>
                </w:r>
                <w:r>
                  <w:rPr>
                    <w:webHidden/>
                  </w:rPr>
                  <w:fldChar w:fldCharType="begin"/>
                </w:r>
                <w:r>
                  <w:rPr>
                    <w:webHidden/>
                  </w:rPr>
                  <w:instrText xml:space="preserve"> PAGEREF _Toc7020423 \h </w:instrText>
                </w:r>
                <w:r>
                  <w:rPr>
                    <w:webHidden/>
                  </w:rPr>
                </w:r>
                <w:r>
                  <w:rPr>
                    <w:webHidden/>
                  </w:rPr>
                  <w:fldChar w:fldCharType="separate"/>
                </w:r>
                <w:r>
                  <w:rPr>
                    <w:webHidden/>
                  </w:rPr>
                  <w:t>32</w:t>
                </w:r>
                <w:r>
                  <w:rPr>
                    <w:webHidden/>
                  </w:rPr>
                  <w:fldChar w:fldCharType="end"/>
                </w:r>
              </w:hyperlink>
            </w:p>
            <w:p w14:paraId="0071B7E3" w14:textId="77777777" w:rsidR="00560AD9" w:rsidRDefault="00560AD9">
              <w:pPr>
                <w:pStyle w:val="TOC1"/>
                <w:rPr>
                  <w:rFonts w:asciiTheme="minorHAnsi" w:eastAsiaTheme="minorEastAsia" w:hAnsiTheme="minorHAnsi" w:cstheme="minorBidi"/>
                  <w:sz w:val="22"/>
                  <w:szCs w:val="22"/>
                </w:rPr>
              </w:pPr>
              <w:hyperlink w:anchor="_Toc7020424" w:history="1">
                <w:r w:rsidRPr="00352090">
                  <w:rPr>
                    <w:rStyle w:val="Hyperlink"/>
                  </w:rPr>
                  <w:t>Post deployment</w:t>
                </w:r>
                <w:r>
                  <w:rPr>
                    <w:webHidden/>
                  </w:rPr>
                  <w:tab/>
                </w:r>
                <w:r>
                  <w:rPr>
                    <w:webHidden/>
                  </w:rPr>
                  <w:fldChar w:fldCharType="begin"/>
                </w:r>
                <w:r>
                  <w:rPr>
                    <w:webHidden/>
                  </w:rPr>
                  <w:instrText xml:space="preserve"> PAGEREF _Toc7020424 \h </w:instrText>
                </w:r>
                <w:r>
                  <w:rPr>
                    <w:webHidden/>
                  </w:rPr>
                </w:r>
                <w:r>
                  <w:rPr>
                    <w:webHidden/>
                  </w:rPr>
                  <w:fldChar w:fldCharType="separate"/>
                </w:r>
                <w:r>
                  <w:rPr>
                    <w:webHidden/>
                  </w:rPr>
                  <w:t>33</w:t>
                </w:r>
                <w:r>
                  <w:rPr>
                    <w:webHidden/>
                  </w:rPr>
                  <w:fldChar w:fldCharType="end"/>
                </w:r>
              </w:hyperlink>
            </w:p>
            <w:p w14:paraId="25A82A1A" w14:textId="77777777" w:rsidR="00560AD9" w:rsidRDefault="00560AD9">
              <w:pPr>
                <w:pStyle w:val="TOC2"/>
                <w:rPr>
                  <w:rFonts w:asciiTheme="minorHAnsi" w:eastAsiaTheme="minorEastAsia" w:hAnsiTheme="minorHAnsi" w:cstheme="minorBidi"/>
                  <w:sz w:val="22"/>
                  <w:szCs w:val="22"/>
                </w:rPr>
              </w:pPr>
              <w:hyperlink w:anchor="_Toc7020425" w:history="1">
                <w:r w:rsidRPr="00352090">
                  <w:rPr>
                    <w:rStyle w:val="Hyperlink"/>
                  </w:rPr>
                  <w:t>Installing kubectl</w:t>
                </w:r>
                <w:r>
                  <w:rPr>
                    <w:webHidden/>
                  </w:rPr>
                  <w:tab/>
                </w:r>
                <w:r>
                  <w:rPr>
                    <w:webHidden/>
                  </w:rPr>
                  <w:fldChar w:fldCharType="begin"/>
                </w:r>
                <w:r>
                  <w:rPr>
                    <w:webHidden/>
                  </w:rPr>
                  <w:instrText xml:space="preserve"> PAGEREF _Toc7020425 \h </w:instrText>
                </w:r>
                <w:r>
                  <w:rPr>
                    <w:webHidden/>
                  </w:rPr>
                </w:r>
                <w:r>
                  <w:rPr>
                    <w:webHidden/>
                  </w:rPr>
                  <w:fldChar w:fldCharType="separate"/>
                </w:r>
                <w:r>
                  <w:rPr>
                    <w:webHidden/>
                  </w:rPr>
                  <w:t>33</w:t>
                </w:r>
                <w:r>
                  <w:rPr>
                    <w:webHidden/>
                  </w:rPr>
                  <w:fldChar w:fldCharType="end"/>
                </w:r>
              </w:hyperlink>
            </w:p>
            <w:p w14:paraId="3F63E87C" w14:textId="77777777" w:rsidR="00560AD9" w:rsidRDefault="00560AD9">
              <w:pPr>
                <w:pStyle w:val="TOC2"/>
                <w:rPr>
                  <w:rFonts w:asciiTheme="minorHAnsi" w:eastAsiaTheme="minorEastAsia" w:hAnsiTheme="minorHAnsi" w:cstheme="minorBidi"/>
                  <w:sz w:val="22"/>
                  <w:szCs w:val="22"/>
                </w:rPr>
              </w:pPr>
              <w:hyperlink w:anchor="_Toc7020426" w:history="1">
                <w:r w:rsidRPr="00352090">
                  <w:rPr>
                    <w:rStyle w:val="Hyperlink"/>
                  </w:rPr>
                  <w:t>Installing the client bundle</w:t>
                </w:r>
                <w:r>
                  <w:rPr>
                    <w:webHidden/>
                  </w:rPr>
                  <w:tab/>
                </w:r>
                <w:r>
                  <w:rPr>
                    <w:webHidden/>
                  </w:rPr>
                  <w:fldChar w:fldCharType="begin"/>
                </w:r>
                <w:r>
                  <w:rPr>
                    <w:webHidden/>
                  </w:rPr>
                  <w:instrText xml:space="preserve"> PAGEREF _Toc7020426 \h </w:instrText>
                </w:r>
                <w:r>
                  <w:rPr>
                    <w:webHidden/>
                  </w:rPr>
                </w:r>
                <w:r>
                  <w:rPr>
                    <w:webHidden/>
                  </w:rPr>
                  <w:fldChar w:fldCharType="separate"/>
                </w:r>
                <w:r>
                  <w:rPr>
                    <w:webHidden/>
                  </w:rPr>
                  <w:t>34</w:t>
                </w:r>
                <w:r>
                  <w:rPr>
                    <w:webHidden/>
                  </w:rPr>
                  <w:fldChar w:fldCharType="end"/>
                </w:r>
              </w:hyperlink>
            </w:p>
            <w:p w14:paraId="76DAB57F" w14:textId="77777777" w:rsidR="00560AD9" w:rsidRDefault="00560AD9">
              <w:pPr>
                <w:pStyle w:val="TOC2"/>
                <w:rPr>
                  <w:rFonts w:asciiTheme="minorHAnsi" w:eastAsiaTheme="minorEastAsia" w:hAnsiTheme="minorHAnsi" w:cstheme="minorBidi"/>
                  <w:sz w:val="22"/>
                  <w:szCs w:val="22"/>
                </w:rPr>
              </w:pPr>
              <w:hyperlink w:anchor="_Toc7020427" w:history="1">
                <w:r w:rsidRPr="00352090">
                  <w:rPr>
                    <w:rStyle w:val="Hyperlink"/>
                  </w:rPr>
                  <w:t>Installing Helm</w:t>
                </w:r>
                <w:r>
                  <w:rPr>
                    <w:webHidden/>
                  </w:rPr>
                  <w:tab/>
                </w:r>
                <w:r>
                  <w:rPr>
                    <w:webHidden/>
                  </w:rPr>
                  <w:fldChar w:fldCharType="begin"/>
                </w:r>
                <w:r>
                  <w:rPr>
                    <w:webHidden/>
                  </w:rPr>
                  <w:instrText xml:space="preserve"> PAGEREF _Toc7020427 \h </w:instrText>
                </w:r>
                <w:r>
                  <w:rPr>
                    <w:webHidden/>
                  </w:rPr>
                </w:r>
                <w:r>
                  <w:rPr>
                    <w:webHidden/>
                  </w:rPr>
                  <w:fldChar w:fldCharType="separate"/>
                </w:r>
                <w:r>
                  <w:rPr>
                    <w:webHidden/>
                  </w:rPr>
                  <w:t>34</w:t>
                </w:r>
                <w:r>
                  <w:rPr>
                    <w:webHidden/>
                  </w:rPr>
                  <w:fldChar w:fldCharType="end"/>
                </w:r>
              </w:hyperlink>
            </w:p>
            <w:p w14:paraId="3F71C691" w14:textId="77777777" w:rsidR="00560AD9" w:rsidRDefault="00560AD9">
              <w:pPr>
                <w:pStyle w:val="TOC2"/>
                <w:rPr>
                  <w:rFonts w:asciiTheme="minorHAnsi" w:eastAsiaTheme="minorEastAsia" w:hAnsiTheme="minorHAnsi" w:cstheme="minorBidi"/>
                  <w:sz w:val="22"/>
                  <w:szCs w:val="22"/>
                </w:rPr>
              </w:pPr>
              <w:hyperlink w:anchor="_Toc7020428" w:history="1">
                <w:r w:rsidRPr="00352090">
                  <w:rPr>
                    <w:rStyle w:val="Hyperlink"/>
                  </w:rPr>
                  <w:t>Post-deploy validation</w:t>
                </w:r>
                <w:r>
                  <w:rPr>
                    <w:webHidden/>
                  </w:rPr>
                  <w:tab/>
                </w:r>
                <w:r>
                  <w:rPr>
                    <w:webHidden/>
                  </w:rPr>
                  <w:fldChar w:fldCharType="begin"/>
                </w:r>
                <w:r>
                  <w:rPr>
                    <w:webHidden/>
                  </w:rPr>
                  <w:instrText xml:space="preserve"> PAGEREF _Toc7020428 \h </w:instrText>
                </w:r>
                <w:r>
                  <w:rPr>
                    <w:webHidden/>
                  </w:rPr>
                </w:r>
                <w:r>
                  <w:rPr>
                    <w:webHidden/>
                  </w:rPr>
                  <w:fldChar w:fldCharType="separate"/>
                </w:r>
                <w:r>
                  <w:rPr>
                    <w:webHidden/>
                  </w:rPr>
                  <w:t>36</w:t>
                </w:r>
                <w:r>
                  <w:rPr>
                    <w:webHidden/>
                  </w:rPr>
                  <w:fldChar w:fldCharType="end"/>
                </w:r>
              </w:hyperlink>
            </w:p>
            <w:p w14:paraId="0ADB8537" w14:textId="77777777" w:rsidR="00560AD9" w:rsidRDefault="00560AD9">
              <w:pPr>
                <w:pStyle w:val="TOC2"/>
                <w:rPr>
                  <w:rFonts w:asciiTheme="minorHAnsi" w:eastAsiaTheme="minorEastAsia" w:hAnsiTheme="minorHAnsi" w:cstheme="minorBidi"/>
                  <w:sz w:val="22"/>
                  <w:szCs w:val="22"/>
                </w:rPr>
              </w:pPr>
              <w:hyperlink w:anchor="_Toc7020429" w:history="1">
                <w:r w:rsidRPr="00352090">
                  <w:rPr>
                    <w:rStyle w:val="Hyperlink"/>
                  </w:rPr>
                  <w:t>UCP metrics in Prometheus</w:t>
                </w:r>
                <w:r>
                  <w:rPr>
                    <w:webHidden/>
                  </w:rPr>
                  <w:tab/>
                </w:r>
                <w:r>
                  <w:rPr>
                    <w:webHidden/>
                  </w:rPr>
                  <w:fldChar w:fldCharType="begin"/>
                </w:r>
                <w:r>
                  <w:rPr>
                    <w:webHidden/>
                  </w:rPr>
                  <w:instrText xml:space="preserve"> PAGEREF _Toc7020429 \h </w:instrText>
                </w:r>
                <w:r>
                  <w:rPr>
                    <w:webHidden/>
                  </w:rPr>
                </w:r>
                <w:r>
                  <w:rPr>
                    <w:webHidden/>
                  </w:rPr>
                  <w:fldChar w:fldCharType="separate"/>
                </w:r>
                <w:r>
                  <w:rPr>
                    <w:webHidden/>
                  </w:rPr>
                  <w:t>42</w:t>
                </w:r>
                <w:r>
                  <w:rPr>
                    <w:webHidden/>
                  </w:rPr>
                  <w:fldChar w:fldCharType="end"/>
                </w:r>
              </w:hyperlink>
            </w:p>
            <w:p w14:paraId="22924EF9" w14:textId="77777777" w:rsidR="00560AD9" w:rsidRDefault="00560AD9">
              <w:pPr>
                <w:pStyle w:val="TOC1"/>
                <w:rPr>
                  <w:rFonts w:asciiTheme="minorHAnsi" w:eastAsiaTheme="minorEastAsia" w:hAnsiTheme="minorHAnsi" w:cstheme="minorBidi"/>
                  <w:sz w:val="22"/>
                  <w:szCs w:val="22"/>
                </w:rPr>
              </w:pPr>
              <w:hyperlink w:anchor="_Toc7020430" w:history="1">
                <w:r w:rsidRPr="00352090">
                  <w:rPr>
                    <w:rStyle w:val="Hyperlink"/>
                  </w:rPr>
                  <w:t>Configuring storage</w:t>
                </w:r>
                <w:r>
                  <w:rPr>
                    <w:webHidden/>
                  </w:rPr>
                  <w:tab/>
                </w:r>
                <w:r>
                  <w:rPr>
                    <w:webHidden/>
                  </w:rPr>
                  <w:fldChar w:fldCharType="begin"/>
                </w:r>
                <w:r>
                  <w:rPr>
                    <w:webHidden/>
                  </w:rPr>
                  <w:instrText xml:space="preserve"> PAGEREF _Toc7020430 \h </w:instrText>
                </w:r>
                <w:r>
                  <w:rPr>
                    <w:webHidden/>
                  </w:rPr>
                </w:r>
                <w:r>
                  <w:rPr>
                    <w:webHidden/>
                  </w:rPr>
                  <w:fldChar w:fldCharType="separate"/>
                </w:r>
                <w:r>
                  <w:rPr>
                    <w:webHidden/>
                  </w:rPr>
                  <w:t>44</w:t>
                </w:r>
                <w:r>
                  <w:rPr>
                    <w:webHidden/>
                  </w:rPr>
                  <w:fldChar w:fldCharType="end"/>
                </w:r>
              </w:hyperlink>
            </w:p>
            <w:p w14:paraId="61EC5E94" w14:textId="77777777" w:rsidR="00560AD9" w:rsidRDefault="00560AD9">
              <w:pPr>
                <w:pStyle w:val="TOC2"/>
                <w:rPr>
                  <w:rFonts w:asciiTheme="minorHAnsi" w:eastAsiaTheme="minorEastAsia" w:hAnsiTheme="minorHAnsi" w:cstheme="minorBidi"/>
                  <w:sz w:val="22"/>
                  <w:szCs w:val="22"/>
                </w:rPr>
              </w:pPr>
              <w:hyperlink w:anchor="_Toc7020431" w:history="1">
                <w:r w:rsidRPr="00352090">
                  <w:rPr>
                    <w:rStyle w:val="Hyperlink"/>
                  </w:rPr>
                  <w:t>Using HPE 3PAR when deploying NFS provisioner for Kubernetes</w:t>
                </w:r>
                <w:r>
                  <w:rPr>
                    <w:webHidden/>
                  </w:rPr>
                  <w:tab/>
                </w:r>
                <w:r>
                  <w:rPr>
                    <w:webHidden/>
                  </w:rPr>
                  <w:fldChar w:fldCharType="begin"/>
                </w:r>
                <w:r>
                  <w:rPr>
                    <w:webHidden/>
                  </w:rPr>
                  <w:instrText xml:space="preserve"> PAGEREF _Toc7020431 \h </w:instrText>
                </w:r>
                <w:r>
                  <w:rPr>
                    <w:webHidden/>
                  </w:rPr>
                </w:r>
                <w:r>
                  <w:rPr>
                    <w:webHidden/>
                  </w:rPr>
                  <w:fldChar w:fldCharType="separate"/>
                </w:r>
                <w:r>
                  <w:rPr>
                    <w:webHidden/>
                  </w:rPr>
                  <w:t>44</w:t>
                </w:r>
                <w:r>
                  <w:rPr>
                    <w:webHidden/>
                  </w:rPr>
                  <w:fldChar w:fldCharType="end"/>
                </w:r>
              </w:hyperlink>
            </w:p>
            <w:p w14:paraId="43F52F7A" w14:textId="77777777" w:rsidR="00560AD9" w:rsidRDefault="00560AD9">
              <w:pPr>
                <w:pStyle w:val="TOC2"/>
                <w:rPr>
                  <w:rFonts w:asciiTheme="minorHAnsi" w:eastAsiaTheme="minorEastAsia" w:hAnsiTheme="minorHAnsi" w:cstheme="minorBidi"/>
                  <w:sz w:val="22"/>
                  <w:szCs w:val="22"/>
                </w:rPr>
              </w:pPr>
              <w:hyperlink w:anchor="_Toc7020432" w:history="1">
                <w:r w:rsidRPr="00352090">
                  <w:rPr>
                    <w:rStyle w:val="Hyperlink"/>
                  </w:rPr>
                  <w:t>Using NFS VM when deploying NFS provisioner for Kubernetes</w:t>
                </w:r>
                <w:r>
                  <w:rPr>
                    <w:webHidden/>
                  </w:rPr>
                  <w:tab/>
                </w:r>
                <w:r>
                  <w:rPr>
                    <w:webHidden/>
                  </w:rPr>
                  <w:fldChar w:fldCharType="begin"/>
                </w:r>
                <w:r>
                  <w:rPr>
                    <w:webHidden/>
                  </w:rPr>
                  <w:instrText xml:space="preserve"> PAGEREF _Toc7020432 \h </w:instrText>
                </w:r>
                <w:r>
                  <w:rPr>
                    <w:webHidden/>
                  </w:rPr>
                </w:r>
                <w:r>
                  <w:rPr>
                    <w:webHidden/>
                  </w:rPr>
                  <w:fldChar w:fldCharType="separate"/>
                </w:r>
                <w:r>
                  <w:rPr>
                    <w:webHidden/>
                  </w:rPr>
                  <w:t>52</w:t>
                </w:r>
                <w:r>
                  <w:rPr>
                    <w:webHidden/>
                  </w:rPr>
                  <w:fldChar w:fldCharType="end"/>
                </w:r>
              </w:hyperlink>
            </w:p>
            <w:p w14:paraId="302B41C0" w14:textId="77777777" w:rsidR="00560AD9" w:rsidRDefault="00560AD9">
              <w:pPr>
                <w:pStyle w:val="TOC2"/>
                <w:rPr>
                  <w:rFonts w:asciiTheme="minorHAnsi" w:eastAsiaTheme="minorEastAsia" w:hAnsiTheme="minorHAnsi" w:cstheme="minorBidi"/>
                  <w:sz w:val="22"/>
                  <w:szCs w:val="22"/>
                </w:rPr>
              </w:pPr>
              <w:hyperlink w:anchor="_Toc7020433" w:history="1">
                <w:r w:rsidRPr="00352090">
                  <w:rPr>
                    <w:rStyle w:val="Hyperlink"/>
                  </w:rPr>
                  <w:t>Validating the NFS provisioner using WordPress and MySQL</w:t>
                </w:r>
                <w:r>
                  <w:rPr>
                    <w:webHidden/>
                  </w:rPr>
                  <w:tab/>
                </w:r>
                <w:r>
                  <w:rPr>
                    <w:webHidden/>
                  </w:rPr>
                  <w:fldChar w:fldCharType="begin"/>
                </w:r>
                <w:r>
                  <w:rPr>
                    <w:webHidden/>
                  </w:rPr>
                  <w:instrText xml:space="preserve"> PAGEREF _Toc7020433 \h </w:instrText>
                </w:r>
                <w:r>
                  <w:rPr>
                    <w:webHidden/>
                  </w:rPr>
                </w:r>
                <w:r>
                  <w:rPr>
                    <w:webHidden/>
                  </w:rPr>
                  <w:fldChar w:fldCharType="separate"/>
                </w:r>
                <w:r>
                  <w:rPr>
                    <w:webHidden/>
                  </w:rPr>
                  <w:t>54</w:t>
                </w:r>
                <w:r>
                  <w:rPr>
                    <w:webHidden/>
                  </w:rPr>
                  <w:fldChar w:fldCharType="end"/>
                </w:r>
              </w:hyperlink>
            </w:p>
            <w:p w14:paraId="068621D8" w14:textId="77777777" w:rsidR="00560AD9" w:rsidRDefault="00560AD9">
              <w:pPr>
                <w:pStyle w:val="TOC1"/>
                <w:rPr>
                  <w:rFonts w:asciiTheme="minorHAnsi" w:eastAsiaTheme="minorEastAsia" w:hAnsiTheme="minorHAnsi" w:cstheme="minorBidi"/>
                  <w:sz w:val="22"/>
                  <w:szCs w:val="22"/>
                </w:rPr>
              </w:pPr>
              <w:hyperlink w:anchor="_Toc7020434" w:history="1">
                <w:r w:rsidRPr="00352090">
                  <w:rPr>
                    <w:rStyle w:val="Hyperlink"/>
                  </w:rPr>
                  <w:t>Deploying Windows workers</w:t>
                </w:r>
                <w:r>
                  <w:rPr>
                    <w:webHidden/>
                  </w:rPr>
                  <w:tab/>
                </w:r>
                <w:r>
                  <w:rPr>
                    <w:webHidden/>
                  </w:rPr>
                  <w:fldChar w:fldCharType="begin"/>
                </w:r>
                <w:r>
                  <w:rPr>
                    <w:webHidden/>
                  </w:rPr>
                  <w:instrText xml:space="preserve"> PAGEREF _Toc7020434 \h </w:instrText>
                </w:r>
                <w:r>
                  <w:rPr>
                    <w:webHidden/>
                  </w:rPr>
                </w:r>
                <w:r>
                  <w:rPr>
                    <w:webHidden/>
                  </w:rPr>
                  <w:fldChar w:fldCharType="separate"/>
                </w:r>
                <w:r>
                  <w:rPr>
                    <w:webHidden/>
                  </w:rPr>
                  <w:t>61</w:t>
                </w:r>
                <w:r>
                  <w:rPr>
                    <w:webHidden/>
                  </w:rPr>
                  <w:fldChar w:fldCharType="end"/>
                </w:r>
              </w:hyperlink>
            </w:p>
            <w:p w14:paraId="62CD0CB2" w14:textId="77777777" w:rsidR="00560AD9" w:rsidRDefault="00560AD9">
              <w:pPr>
                <w:pStyle w:val="TOC2"/>
                <w:rPr>
                  <w:rFonts w:asciiTheme="minorHAnsi" w:eastAsiaTheme="minorEastAsia" w:hAnsiTheme="minorHAnsi" w:cstheme="minorBidi"/>
                  <w:sz w:val="22"/>
                  <w:szCs w:val="22"/>
                </w:rPr>
              </w:pPr>
              <w:hyperlink w:anchor="_Toc7020435" w:history="1">
                <w:r w:rsidRPr="00352090">
                  <w:rPr>
                    <w:rStyle w:val="Hyperlink"/>
                  </w:rPr>
                  <w:t>Create the Windows Template</w:t>
                </w:r>
                <w:r>
                  <w:rPr>
                    <w:webHidden/>
                  </w:rPr>
                  <w:tab/>
                </w:r>
                <w:r>
                  <w:rPr>
                    <w:webHidden/>
                  </w:rPr>
                  <w:fldChar w:fldCharType="begin"/>
                </w:r>
                <w:r>
                  <w:rPr>
                    <w:webHidden/>
                  </w:rPr>
                  <w:instrText xml:space="preserve"> PAGEREF _Toc7020435 \h </w:instrText>
                </w:r>
                <w:r>
                  <w:rPr>
                    <w:webHidden/>
                  </w:rPr>
                </w:r>
                <w:r>
                  <w:rPr>
                    <w:webHidden/>
                  </w:rPr>
                  <w:fldChar w:fldCharType="separate"/>
                </w:r>
                <w:r>
                  <w:rPr>
                    <w:webHidden/>
                  </w:rPr>
                  <w:t>61</w:t>
                </w:r>
                <w:r>
                  <w:rPr>
                    <w:webHidden/>
                  </w:rPr>
                  <w:fldChar w:fldCharType="end"/>
                </w:r>
              </w:hyperlink>
            </w:p>
            <w:p w14:paraId="6F6CEF77" w14:textId="77777777" w:rsidR="00560AD9" w:rsidRDefault="00560AD9">
              <w:pPr>
                <w:pStyle w:val="TOC2"/>
                <w:rPr>
                  <w:rFonts w:asciiTheme="minorHAnsi" w:eastAsiaTheme="minorEastAsia" w:hAnsiTheme="minorHAnsi" w:cstheme="minorBidi"/>
                  <w:sz w:val="22"/>
                  <w:szCs w:val="22"/>
                </w:rPr>
              </w:pPr>
              <w:hyperlink w:anchor="_Toc7020436" w:history="1">
                <w:r w:rsidRPr="00352090">
                  <w:rPr>
                    <w:rStyle w:val="Hyperlink"/>
                  </w:rPr>
                  <w:t>Playbooks for adding Windows workers</w:t>
                </w:r>
                <w:r>
                  <w:rPr>
                    <w:webHidden/>
                  </w:rPr>
                  <w:tab/>
                </w:r>
                <w:r>
                  <w:rPr>
                    <w:webHidden/>
                  </w:rPr>
                  <w:fldChar w:fldCharType="begin"/>
                </w:r>
                <w:r>
                  <w:rPr>
                    <w:webHidden/>
                  </w:rPr>
                  <w:instrText xml:space="preserve"> PAGEREF _Toc7020436 \h </w:instrText>
                </w:r>
                <w:r>
                  <w:rPr>
                    <w:webHidden/>
                  </w:rPr>
                </w:r>
                <w:r>
                  <w:rPr>
                    <w:webHidden/>
                  </w:rPr>
                  <w:fldChar w:fldCharType="separate"/>
                </w:r>
                <w:r>
                  <w:rPr>
                    <w:webHidden/>
                  </w:rPr>
                  <w:t>62</w:t>
                </w:r>
                <w:r>
                  <w:rPr>
                    <w:webHidden/>
                  </w:rPr>
                  <w:fldChar w:fldCharType="end"/>
                </w:r>
              </w:hyperlink>
            </w:p>
            <w:p w14:paraId="412B8A29" w14:textId="77777777" w:rsidR="00560AD9" w:rsidRDefault="00560AD9">
              <w:pPr>
                <w:pStyle w:val="TOC2"/>
                <w:rPr>
                  <w:rFonts w:asciiTheme="minorHAnsi" w:eastAsiaTheme="minorEastAsia" w:hAnsiTheme="minorHAnsi" w:cstheme="minorBidi"/>
                  <w:sz w:val="22"/>
                  <w:szCs w:val="22"/>
                </w:rPr>
              </w:pPr>
              <w:hyperlink w:anchor="_Toc7020437" w:history="1">
                <w:r w:rsidRPr="00352090">
                  <w:rPr>
                    <w:rStyle w:val="Hyperlink"/>
                  </w:rPr>
                  <w:t>Windows configuration</w:t>
                </w:r>
                <w:r>
                  <w:rPr>
                    <w:webHidden/>
                  </w:rPr>
                  <w:tab/>
                </w:r>
                <w:r>
                  <w:rPr>
                    <w:webHidden/>
                  </w:rPr>
                  <w:fldChar w:fldCharType="begin"/>
                </w:r>
                <w:r>
                  <w:rPr>
                    <w:webHidden/>
                  </w:rPr>
                  <w:instrText xml:space="preserve"> PAGEREF _Toc7020437 \h </w:instrText>
                </w:r>
                <w:r>
                  <w:rPr>
                    <w:webHidden/>
                  </w:rPr>
                </w:r>
                <w:r>
                  <w:rPr>
                    <w:webHidden/>
                  </w:rPr>
                  <w:fldChar w:fldCharType="separate"/>
                </w:r>
                <w:r>
                  <w:rPr>
                    <w:webHidden/>
                  </w:rPr>
                  <w:t>63</w:t>
                </w:r>
                <w:r>
                  <w:rPr>
                    <w:webHidden/>
                  </w:rPr>
                  <w:fldChar w:fldCharType="end"/>
                </w:r>
              </w:hyperlink>
            </w:p>
            <w:p w14:paraId="3E603052" w14:textId="77777777" w:rsidR="00560AD9" w:rsidRDefault="00560AD9">
              <w:pPr>
                <w:pStyle w:val="TOC2"/>
                <w:rPr>
                  <w:rFonts w:asciiTheme="minorHAnsi" w:eastAsiaTheme="minorEastAsia" w:hAnsiTheme="minorHAnsi" w:cstheme="minorBidi"/>
                  <w:sz w:val="22"/>
                  <w:szCs w:val="22"/>
                </w:rPr>
              </w:pPr>
              <w:hyperlink w:anchor="_Toc7020438" w:history="1">
                <w:r w:rsidRPr="00352090">
                  <w:rPr>
                    <w:rStyle w:val="Hyperlink"/>
                  </w:rPr>
                  <w:t>Windows operating system and Docker EE</w:t>
                </w:r>
                <w:r>
                  <w:rPr>
                    <w:webHidden/>
                  </w:rPr>
                  <w:tab/>
                </w:r>
                <w:r>
                  <w:rPr>
                    <w:webHidden/>
                  </w:rPr>
                  <w:fldChar w:fldCharType="begin"/>
                </w:r>
                <w:r>
                  <w:rPr>
                    <w:webHidden/>
                  </w:rPr>
                  <w:instrText xml:space="preserve"> PAGEREF _Toc7020438 \h </w:instrText>
                </w:r>
                <w:r>
                  <w:rPr>
                    <w:webHidden/>
                  </w:rPr>
                </w:r>
                <w:r>
                  <w:rPr>
                    <w:webHidden/>
                  </w:rPr>
                  <w:fldChar w:fldCharType="separate"/>
                </w:r>
                <w:r>
                  <w:rPr>
                    <w:webHidden/>
                  </w:rPr>
                  <w:t>65</w:t>
                </w:r>
                <w:r>
                  <w:rPr>
                    <w:webHidden/>
                  </w:rPr>
                  <w:fldChar w:fldCharType="end"/>
                </w:r>
              </w:hyperlink>
            </w:p>
            <w:p w14:paraId="0B2A8313" w14:textId="77777777" w:rsidR="00560AD9" w:rsidRDefault="00560AD9">
              <w:pPr>
                <w:pStyle w:val="TOC1"/>
                <w:rPr>
                  <w:rFonts w:asciiTheme="minorHAnsi" w:eastAsiaTheme="minorEastAsia" w:hAnsiTheme="minorHAnsi" w:cstheme="minorBidi"/>
                  <w:sz w:val="22"/>
                  <w:szCs w:val="22"/>
                </w:rPr>
              </w:pPr>
              <w:hyperlink w:anchor="_Toc7020439" w:history="1">
                <w:r w:rsidRPr="00352090">
                  <w:rPr>
                    <w:rStyle w:val="Hyperlink"/>
                  </w:rPr>
                  <w:t>Deploying bare metal workers</w:t>
                </w:r>
                <w:r>
                  <w:rPr>
                    <w:webHidden/>
                  </w:rPr>
                  <w:tab/>
                </w:r>
                <w:r>
                  <w:rPr>
                    <w:webHidden/>
                  </w:rPr>
                  <w:fldChar w:fldCharType="begin"/>
                </w:r>
                <w:r>
                  <w:rPr>
                    <w:webHidden/>
                  </w:rPr>
                  <w:instrText xml:space="preserve"> PAGEREF _Toc7020439 \h </w:instrText>
                </w:r>
                <w:r>
                  <w:rPr>
                    <w:webHidden/>
                  </w:rPr>
                </w:r>
                <w:r>
                  <w:rPr>
                    <w:webHidden/>
                  </w:rPr>
                  <w:fldChar w:fldCharType="separate"/>
                </w:r>
                <w:r>
                  <w:rPr>
                    <w:webHidden/>
                  </w:rPr>
                  <w:t>65</w:t>
                </w:r>
                <w:r>
                  <w:rPr>
                    <w:webHidden/>
                  </w:rPr>
                  <w:fldChar w:fldCharType="end"/>
                </w:r>
              </w:hyperlink>
            </w:p>
            <w:p w14:paraId="78F315BD" w14:textId="77777777" w:rsidR="00560AD9" w:rsidRDefault="00560AD9">
              <w:pPr>
                <w:pStyle w:val="TOC2"/>
                <w:rPr>
                  <w:rFonts w:asciiTheme="minorHAnsi" w:eastAsiaTheme="minorEastAsia" w:hAnsiTheme="minorHAnsi" w:cstheme="minorBidi"/>
                  <w:sz w:val="22"/>
                  <w:szCs w:val="22"/>
                </w:rPr>
              </w:pPr>
              <w:hyperlink w:anchor="_Toc7020440" w:history="1">
                <w:r w:rsidRPr="00352090">
                  <w:rPr>
                    <w:rStyle w:val="Hyperlink"/>
                  </w:rPr>
                  <w:t>Introduction to bare metal workers</w:t>
                </w:r>
                <w:r>
                  <w:rPr>
                    <w:webHidden/>
                  </w:rPr>
                  <w:tab/>
                </w:r>
                <w:r>
                  <w:rPr>
                    <w:webHidden/>
                  </w:rPr>
                  <w:fldChar w:fldCharType="begin"/>
                </w:r>
                <w:r>
                  <w:rPr>
                    <w:webHidden/>
                  </w:rPr>
                  <w:instrText xml:space="preserve"> PAGEREF _Toc7020440 \h </w:instrText>
                </w:r>
                <w:r>
                  <w:rPr>
                    <w:webHidden/>
                  </w:rPr>
                </w:r>
                <w:r>
                  <w:rPr>
                    <w:webHidden/>
                  </w:rPr>
                  <w:fldChar w:fldCharType="separate"/>
                </w:r>
                <w:r>
                  <w:rPr>
                    <w:webHidden/>
                  </w:rPr>
                  <w:t>65</w:t>
                </w:r>
                <w:r>
                  <w:rPr>
                    <w:webHidden/>
                  </w:rPr>
                  <w:fldChar w:fldCharType="end"/>
                </w:r>
              </w:hyperlink>
            </w:p>
            <w:p w14:paraId="2095E973" w14:textId="77777777" w:rsidR="00560AD9" w:rsidRDefault="00560AD9">
              <w:pPr>
                <w:pStyle w:val="TOC2"/>
                <w:rPr>
                  <w:rFonts w:asciiTheme="minorHAnsi" w:eastAsiaTheme="minorEastAsia" w:hAnsiTheme="minorHAnsi" w:cstheme="minorBidi"/>
                  <w:sz w:val="22"/>
                  <w:szCs w:val="22"/>
                </w:rPr>
              </w:pPr>
              <w:hyperlink w:anchor="_Toc7020441" w:history="1">
                <w:r w:rsidRPr="00352090">
                  <w:rPr>
                    <w:rStyle w:val="Hyperlink"/>
                  </w:rPr>
                  <w:t>Playbooks and configuration</w:t>
                </w:r>
                <w:r>
                  <w:rPr>
                    <w:webHidden/>
                  </w:rPr>
                  <w:tab/>
                </w:r>
                <w:r>
                  <w:rPr>
                    <w:webHidden/>
                  </w:rPr>
                  <w:fldChar w:fldCharType="begin"/>
                </w:r>
                <w:r>
                  <w:rPr>
                    <w:webHidden/>
                  </w:rPr>
                  <w:instrText xml:space="preserve"> PAGEREF _Toc7020441 \h </w:instrText>
                </w:r>
                <w:r>
                  <w:rPr>
                    <w:webHidden/>
                  </w:rPr>
                </w:r>
                <w:r>
                  <w:rPr>
                    <w:webHidden/>
                  </w:rPr>
                  <w:fldChar w:fldCharType="separate"/>
                </w:r>
                <w:r>
                  <w:rPr>
                    <w:webHidden/>
                  </w:rPr>
                  <w:t>65</w:t>
                </w:r>
                <w:r>
                  <w:rPr>
                    <w:webHidden/>
                  </w:rPr>
                  <w:fldChar w:fldCharType="end"/>
                </w:r>
              </w:hyperlink>
            </w:p>
            <w:p w14:paraId="3229A8EF" w14:textId="77777777" w:rsidR="00560AD9" w:rsidRDefault="00560AD9">
              <w:pPr>
                <w:pStyle w:val="TOC2"/>
                <w:rPr>
                  <w:rFonts w:asciiTheme="minorHAnsi" w:eastAsiaTheme="minorEastAsia" w:hAnsiTheme="minorHAnsi" w:cstheme="minorBidi"/>
                  <w:sz w:val="22"/>
                  <w:szCs w:val="22"/>
                </w:rPr>
              </w:pPr>
              <w:hyperlink w:anchor="_Toc7020442" w:history="1">
                <w:r w:rsidRPr="00352090">
                  <w:rPr>
                    <w:rStyle w:val="Hyperlink"/>
                  </w:rPr>
                  <w:t>OS Deployment Plan Custom Attributes</w:t>
                </w:r>
                <w:r>
                  <w:rPr>
                    <w:webHidden/>
                  </w:rPr>
                  <w:tab/>
                </w:r>
                <w:r>
                  <w:rPr>
                    <w:webHidden/>
                  </w:rPr>
                  <w:fldChar w:fldCharType="begin"/>
                </w:r>
                <w:r>
                  <w:rPr>
                    <w:webHidden/>
                  </w:rPr>
                  <w:instrText xml:space="preserve"> PAGEREF _Toc7020442 \h </w:instrText>
                </w:r>
                <w:r>
                  <w:rPr>
                    <w:webHidden/>
                  </w:rPr>
                </w:r>
                <w:r>
                  <w:rPr>
                    <w:webHidden/>
                  </w:rPr>
                  <w:fldChar w:fldCharType="separate"/>
                </w:r>
                <w:r>
                  <w:rPr>
                    <w:webHidden/>
                  </w:rPr>
                  <w:t>67</w:t>
                </w:r>
                <w:r>
                  <w:rPr>
                    <w:webHidden/>
                  </w:rPr>
                  <w:fldChar w:fldCharType="end"/>
                </w:r>
              </w:hyperlink>
            </w:p>
            <w:p w14:paraId="0342AF98" w14:textId="77777777" w:rsidR="00560AD9" w:rsidRDefault="00560AD9">
              <w:pPr>
                <w:pStyle w:val="TOC2"/>
                <w:rPr>
                  <w:rFonts w:asciiTheme="minorHAnsi" w:eastAsiaTheme="minorEastAsia" w:hAnsiTheme="minorHAnsi" w:cstheme="minorBidi"/>
                  <w:sz w:val="22"/>
                  <w:szCs w:val="22"/>
                </w:rPr>
              </w:pPr>
              <w:hyperlink w:anchor="_Toc7020443" w:history="1">
                <w:r w:rsidRPr="00352090">
                  <w:rPr>
                    <w:rStyle w:val="Hyperlink"/>
                  </w:rPr>
                  <w:t>RHEL Golden Images</w:t>
                </w:r>
                <w:r>
                  <w:rPr>
                    <w:webHidden/>
                  </w:rPr>
                  <w:tab/>
                </w:r>
                <w:r>
                  <w:rPr>
                    <w:webHidden/>
                  </w:rPr>
                  <w:fldChar w:fldCharType="begin"/>
                </w:r>
                <w:r>
                  <w:rPr>
                    <w:webHidden/>
                  </w:rPr>
                  <w:instrText xml:space="preserve"> PAGEREF _Toc7020443 \h </w:instrText>
                </w:r>
                <w:r>
                  <w:rPr>
                    <w:webHidden/>
                  </w:rPr>
                </w:r>
                <w:r>
                  <w:rPr>
                    <w:webHidden/>
                  </w:rPr>
                  <w:fldChar w:fldCharType="separate"/>
                </w:r>
                <w:r>
                  <w:rPr>
                    <w:webHidden/>
                  </w:rPr>
                  <w:t>71</w:t>
                </w:r>
                <w:r>
                  <w:rPr>
                    <w:webHidden/>
                  </w:rPr>
                  <w:fldChar w:fldCharType="end"/>
                </w:r>
              </w:hyperlink>
            </w:p>
            <w:p w14:paraId="30571ABC" w14:textId="77777777" w:rsidR="00560AD9" w:rsidRDefault="00560AD9">
              <w:pPr>
                <w:pStyle w:val="TOC2"/>
                <w:rPr>
                  <w:rFonts w:asciiTheme="minorHAnsi" w:eastAsiaTheme="minorEastAsia" w:hAnsiTheme="minorHAnsi" w:cstheme="minorBidi"/>
                  <w:sz w:val="22"/>
                  <w:szCs w:val="22"/>
                </w:rPr>
              </w:pPr>
              <w:hyperlink w:anchor="_Toc7020444" w:history="1">
                <w:r w:rsidRPr="00352090">
                  <w:rPr>
                    <w:rStyle w:val="Hyperlink"/>
                  </w:rPr>
                  <w:t>Windows Golden Images</w:t>
                </w:r>
                <w:r>
                  <w:rPr>
                    <w:webHidden/>
                  </w:rPr>
                  <w:tab/>
                </w:r>
                <w:r>
                  <w:rPr>
                    <w:webHidden/>
                  </w:rPr>
                  <w:fldChar w:fldCharType="begin"/>
                </w:r>
                <w:r>
                  <w:rPr>
                    <w:webHidden/>
                  </w:rPr>
                  <w:instrText xml:space="preserve"> PAGEREF _Toc7020444 \h </w:instrText>
                </w:r>
                <w:r>
                  <w:rPr>
                    <w:webHidden/>
                  </w:rPr>
                </w:r>
                <w:r>
                  <w:rPr>
                    <w:webHidden/>
                  </w:rPr>
                  <w:fldChar w:fldCharType="separate"/>
                </w:r>
                <w:r>
                  <w:rPr>
                    <w:webHidden/>
                  </w:rPr>
                  <w:t>75</w:t>
                </w:r>
                <w:r>
                  <w:rPr>
                    <w:webHidden/>
                  </w:rPr>
                  <w:fldChar w:fldCharType="end"/>
                </w:r>
              </w:hyperlink>
            </w:p>
            <w:p w14:paraId="18A960D7" w14:textId="77777777" w:rsidR="00560AD9" w:rsidRDefault="00560AD9">
              <w:pPr>
                <w:pStyle w:val="TOC2"/>
                <w:rPr>
                  <w:rFonts w:asciiTheme="minorHAnsi" w:eastAsiaTheme="minorEastAsia" w:hAnsiTheme="minorHAnsi" w:cstheme="minorBidi"/>
                  <w:sz w:val="22"/>
                  <w:szCs w:val="22"/>
                </w:rPr>
              </w:pPr>
              <w:hyperlink w:anchor="_Toc7020445" w:history="1">
                <w:r w:rsidRPr="00352090">
                  <w:rPr>
                    <w:rStyle w:val="Hyperlink"/>
                  </w:rPr>
                  <w:t>OS Deployment Plans</w:t>
                </w:r>
                <w:r>
                  <w:rPr>
                    <w:webHidden/>
                  </w:rPr>
                  <w:tab/>
                </w:r>
                <w:r>
                  <w:rPr>
                    <w:webHidden/>
                  </w:rPr>
                  <w:fldChar w:fldCharType="begin"/>
                </w:r>
                <w:r>
                  <w:rPr>
                    <w:webHidden/>
                  </w:rPr>
                  <w:instrText xml:space="preserve"> PAGEREF _Toc7020445 \h </w:instrText>
                </w:r>
                <w:r>
                  <w:rPr>
                    <w:webHidden/>
                  </w:rPr>
                </w:r>
                <w:r>
                  <w:rPr>
                    <w:webHidden/>
                  </w:rPr>
                  <w:fldChar w:fldCharType="separate"/>
                </w:r>
                <w:r>
                  <w:rPr>
                    <w:webHidden/>
                  </w:rPr>
                  <w:t>78</w:t>
                </w:r>
                <w:r>
                  <w:rPr>
                    <w:webHidden/>
                  </w:rPr>
                  <w:fldChar w:fldCharType="end"/>
                </w:r>
              </w:hyperlink>
            </w:p>
            <w:p w14:paraId="34F4C79C" w14:textId="77777777" w:rsidR="00560AD9" w:rsidRDefault="00560AD9">
              <w:pPr>
                <w:pStyle w:val="TOC2"/>
                <w:rPr>
                  <w:rFonts w:asciiTheme="minorHAnsi" w:eastAsiaTheme="minorEastAsia" w:hAnsiTheme="minorHAnsi" w:cstheme="minorBidi"/>
                  <w:sz w:val="22"/>
                  <w:szCs w:val="22"/>
                </w:rPr>
              </w:pPr>
              <w:hyperlink w:anchor="_Toc7020446" w:history="1">
                <w:r w:rsidRPr="00352090">
                  <w:rPr>
                    <w:rStyle w:val="Hyperlink"/>
                  </w:rPr>
                  <w:t>OneView Server Profile Templates</w:t>
                </w:r>
                <w:r>
                  <w:rPr>
                    <w:webHidden/>
                  </w:rPr>
                  <w:tab/>
                </w:r>
                <w:r>
                  <w:rPr>
                    <w:webHidden/>
                  </w:rPr>
                  <w:fldChar w:fldCharType="begin"/>
                </w:r>
                <w:r>
                  <w:rPr>
                    <w:webHidden/>
                  </w:rPr>
                  <w:instrText xml:space="preserve"> PAGEREF _Toc7020446 \h </w:instrText>
                </w:r>
                <w:r>
                  <w:rPr>
                    <w:webHidden/>
                  </w:rPr>
                </w:r>
                <w:r>
                  <w:rPr>
                    <w:webHidden/>
                  </w:rPr>
                  <w:fldChar w:fldCharType="separate"/>
                </w:r>
                <w:r>
                  <w:rPr>
                    <w:webHidden/>
                  </w:rPr>
                  <w:t>79</w:t>
                </w:r>
                <w:r>
                  <w:rPr>
                    <w:webHidden/>
                  </w:rPr>
                  <w:fldChar w:fldCharType="end"/>
                </w:r>
              </w:hyperlink>
            </w:p>
            <w:p w14:paraId="2D9A8BA8" w14:textId="77777777" w:rsidR="00560AD9" w:rsidRDefault="00560AD9">
              <w:pPr>
                <w:pStyle w:val="TOC1"/>
                <w:rPr>
                  <w:rFonts w:asciiTheme="minorHAnsi" w:eastAsiaTheme="minorEastAsia" w:hAnsiTheme="minorHAnsi" w:cstheme="minorBidi"/>
                  <w:sz w:val="22"/>
                  <w:szCs w:val="22"/>
                </w:rPr>
              </w:pPr>
              <w:hyperlink w:anchor="_Toc7020447" w:history="1">
                <w:r w:rsidRPr="00352090">
                  <w:rPr>
                    <w:rStyle w:val="Hyperlink"/>
                  </w:rPr>
                  <w:t>Deploying Sysdig monitoring</w:t>
                </w:r>
                <w:r>
                  <w:rPr>
                    <w:webHidden/>
                  </w:rPr>
                  <w:tab/>
                </w:r>
                <w:r>
                  <w:rPr>
                    <w:webHidden/>
                  </w:rPr>
                  <w:fldChar w:fldCharType="begin"/>
                </w:r>
                <w:r>
                  <w:rPr>
                    <w:webHidden/>
                  </w:rPr>
                  <w:instrText xml:space="preserve"> PAGEREF _Toc7020447 \h </w:instrText>
                </w:r>
                <w:r>
                  <w:rPr>
                    <w:webHidden/>
                  </w:rPr>
                </w:r>
                <w:r>
                  <w:rPr>
                    <w:webHidden/>
                  </w:rPr>
                  <w:fldChar w:fldCharType="separate"/>
                </w:r>
                <w:r>
                  <w:rPr>
                    <w:webHidden/>
                  </w:rPr>
                  <w:t>79</w:t>
                </w:r>
                <w:r>
                  <w:rPr>
                    <w:webHidden/>
                  </w:rPr>
                  <w:fldChar w:fldCharType="end"/>
                </w:r>
              </w:hyperlink>
            </w:p>
            <w:p w14:paraId="1CEC79A9" w14:textId="77777777" w:rsidR="00560AD9" w:rsidRDefault="00560AD9">
              <w:pPr>
                <w:pStyle w:val="TOC2"/>
                <w:rPr>
                  <w:rFonts w:asciiTheme="minorHAnsi" w:eastAsiaTheme="minorEastAsia" w:hAnsiTheme="minorHAnsi" w:cstheme="minorBidi"/>
                  <w:sz w:val="22"/>
                  <w:szCs w:val="22"/>
                </w:rPr>
              </w:pPr>
              <w:hyperlink w:anchor="_Toc7020448" w:history="1">
                <w:r w:rsidRPr="00352090">
                  <w:rPr>
                    <w:rStyle w:val="Hyperlink"/>
                  </w:rPr>
                  <w:t>Monitoring with Sysdig</w:t>
                </w:r>
                <w:r>
                  <w:rPr>
                    <w:webHidden/>
                  </w:rPr>
                  <w:tab/>
                </w:r>
                <w:r>
                  <w:rPr>
                    <w:webHidden/>
                  </w:rPr>
                  <w:fldChar w:fldCharType="begin"/>
                </w:r>
                <w:r>
                  <w:rPr>
                    <w:webHidden/>
                  </w:rPr>
                  <w:instrText xml:space="preserve"> PAGEREF _Toc7020448 \h </w:instrText>
                </w:r>
                <w:r>
                  <w:rPr>
                    <w:webHidden/>
                  </w:rPr>
                </w:r>
                <w:r>
                  <w:rPr>
                    <w:webHidden/>
                  </w:rPr>
                  <w:fldChar w:fldCharType="separate"/>
                </w:r>
                <w:r>
                  <w:rPr>
                    <w:webHidden/>
                  </w:rPr>
                  <w:t>79</w:t>
                </w:r>
                <w:r>
                  <w:rPr>
                    <w:webHidden/>
                  </w:rPr>
                  <w:fldChar w:fldCharType="end"/>
                </w:r>
              </w:hyperlink>
            </w:p>
            <w:p w14:paraId="370402C4" w14:textId="77777777" w:rsidR="00560AD9" w:rsidRDefault="00560AD9">
              <w:pPr>
                <w:pStyle w:val="TOC2"/>
                <w:rPr>
                  <w:rFonts w:asciiTheme="minorHAnsi" w:eastAsiaTheme="minorEastAsia" w:hAnsiTheme="minorHAnsi" w:cstheme="minorBidi"/>
                  <w:sz w:val="22"/>
                  <w:szCs w:val="22"/>
                </w:rPr>
              </w:pPr>
              <w:hyperlink w:anchor="_Toc7020449" w:history="1">
                <w:r w:rsidRPr="00352090">
                  <w:rPr>
                    <w:rStyle w:val="Hyperlink"/>
                  </w:rPr>
                  <w:t>Playbooks for installing Sysdig on RHEL</w:t>
                </w:r>
                <w:r>
                  <w:rPr>
                    <w:webHidden/>
                  </w:rPr>
                  <w:tab/>
                </w:r>
                <w:r>
                  <w:rPr>
                    <w:webHidden/>
                  </w:rPr>
                  <w:fldChar w:fldCharType="begin"/>
                </w:r>
                <w:r>
                  <w:rPr>
                    <w:webHidden/>
                  </w:rPr>
                  <w:instrText xml:space="preserve"> PAGEREF _Toc7020449 \h </w:instrText>
                </w:r>
                <w:r>
                  <w:rPr>
                    <w:webHidden/>
                  </w:rPr>
                </w:r>
                <w:r>
                  <w:rPr>
                    <w:webHidden/>
                  </w:rPr>
                  <w:fldChar w:fldCharType="separate"/>
                </w:r>
                <w:r>
                  <w:rPr>
                    <w:webHidden/>
                  </w:rPr>
                  <w:t>80</w:t>
                </w:r>
                <w:r>
                  <w:rPr>
                    <w:webHidden/>
                  </w:rPr>
                  <w:fldChar w:fldCharType="end"/>
                </w:r>
              </w:hyperlink>
            </w:p>
            <w:p w14:paraId="2FEADFC9" w14:textId="77777777" w:rsidR="00560AD9" w:rsidRDefault="00560AD9">
              <w:pPr>
                <w:pStyle w:val="TOC2"/>
                <w:rPr>
                  <w:rFonts w:asciiTheme="minorHAnsi" w:eastAsiaTheme="minorEastAsia" w:hAnsiTheme="minorHAnsi" w:cstheme="minorBidi"/>
                  <w:sz w:val="22"/>
                  <w:szCs w:val="22"/>
                </w:rPr>
              </w:pPr>
              <w:hyperlink w:anchor="_Toc7020450" w:history="1">
                <w:r w:rsidRPr="00352090">
                  <w:rPr>
                    <w:rStyle w:val="Hyperlink"/>
                  </w:rPr>
                  <w:t>Sysdig configuration</w:t>
                </w:r>
                <w:r>
                  <w:rPr>
                    <w:webHidden/>
                  </w:rPr>
                  <w:tab/>
                </w:r>
                <w:r>
                  <w:rPr>
                    <w:webHidden/>
                  </w:rPr>
                  <w:fldChar w:fldCharType="begin"/>
                </w:r>
                <w:r>
                  <w:rPr>
                    <w:webHidden/>
                  </w:rPr>
                  <w:instrText xml:space="preserve"> PAGEREF _Toc7020450 \h </w:instrText>
                </w:r>
                <w:r>
                  <w:rPr>
                    <w:webHidden/>
                  </w:rPr>
                </w:r>
                <w:r>
                  <w:rPr>
                    <w:webHidden/>
                  </w:rPr>
                  <w:fldChar w:fldCharType="separate"/>
                </w:r>
                <w:r>
                  <w:rPr>
                    <w:webHidden/>
                  </w:rPr>
                  <w:t>80</w:t>
                </w:r>
                <w:r>
                  <w:rPr>
                    <w:webHidden/>
                  </w:rPr>
                  <w:fldChar w:fldCharType="end"/>
                </w:r>
              </w:hyperlink>
            </w:p>
            <w:p w14:paraId="6097FFE7" w14:textId="77777777" w:rsidR="00560AD9" w:rsidRDefault="00560AD9">
              <w:pPr>
                <w:pStyle w:val="TOC2"/>
                <w:rPr>
                  <w:rFonts w:asciiTheme="minorHAnsi" w:eastAsiaTheme="minorEastAsia" w:hAnsiTheme="minorHAnsi" w:cstheme="minorBidi"/>
                  <w:sz w:val="22"/>
                  <w:szCs w:val="22"/>
                </w:rPr>
              </w:pPr>
              <w:hyperlink w:anchor="_Toc7020451" w:history="1">
                <w:r w:rsidRPr="00352090">
                  <w:rPr>
                    <w:rStyle w:val="Hyperlink"/>
                  </w:rPr>
                  <w:t>Registering for Sysdig trial</w:t>
                </w:r>
                <w:r>
                  <w:rPr>
                    <w:webHidden/>
                  </w:rPr>
                  <w:tab/>
                </w:r>
                <w:r>
                  <w:rPr>
                    <w:webHidden/>
                  </w:rPr>
                  <w:fldChar w:fldCharType="begin"/>
                </w:r>
                <w:r>
                  <w:rPr>
                    <w:webHidden/>
                  </w:rPr>
                  <w:instrText xml:space="preserve"> PAGEREF _Toc7020451 \h </w:instrText>
                </w:r>
                <w:r>
                  <w:rPr>
                    <w:webHidden/>
                  </w:rPr>
                </w:r>
                <w:r>
                  <w:rPr>
                    <w:webHidden/>
                  </w:rPr>
                  <w:fldChar w:fldCharType="separate"/>
                </w:r>
                <w:r>
                  <w:rPr>
                    <w:webHidden/>
                  </w:rPr>
                  <w:t>81</w:t>
                </w:r>
                <w:r>
                  <w:rPr>
                    <w:webHidden/>
                  </w:rPr>
                  <w:fldChar w:fldCharType="end"/>
                </w:r>
              </w:hyperlink>
            </w:p>
            <w:p w14:paraId="4241319C" w14:textId="77777777" w:rsidR="00560AD9" w:rsidRDefault="00560AD9">
              <w:pPr>
                <w:pStyle w:val="TOC2"/>
                <w:rPr>
                  <w:rFonts w:asciiTheme="minorHAnsi" w:eastAsiaTheme="minorEastAsia" w:hAnsiTheme="minorHAnsi" w:cstheme="minorBidi"/>
                  <w:sz w:val="22"/>
                  <w:szCs w:val="22"/>
                </w:rPr>
              </w:pPr>
              <w:hyperlink w:anchor="_Toc7020452" w:history="1">
                <w:r w:rsidRPr="00352090">
                  <w:rPr>
                    <w:rStyle w:val="Hyperlink"/>
                  </w:rPr>
                  <w:t>Deploying Sysdig monitoring on Kubernetes</w:t>
                </w:r>
                <w:r>
                  <w:rPr>
                    <w:webHidden/>
                  </w:rPr>
                  <w:tab/>
                </w:r>
                <w:r>
                  <w:rPr>
                    <w:webHidden/>
                  </w:rPr>
                  <w:fldChar w:fldCharType="begin"/>
                </w:r>
                <w:r>
                  <w:rPr>
                    <w:webHidden/>
                  </w:rPr>
                  <w:instrText xml:space="preserve"> PAGEREF _Toc7020452 \h </w:instrText>
                </w:r>
                <w:r>
                  <w:rPr>
                    <w:webHidden/>
                  </w:rPr>
                </w:r>
                <w:r>
                  <w:rPr>
                    <w:webHidden/>
                  </w:rPr>
                  <w:fldChar w:fldCharType="separate"/>
                </w:r>
                <w:r>
                  <w:rPr>
                    <w:webHidden/>
                  </w:rPr>
                  <w:t>84</w:t>
                </w:r>
                <w:r>
                  <w:rPr>
                    <w:webHidden/>
                  </w:rPr>
                  <w:fldChar w:fldCharType="end"/>
                </w:r>
              </w:hyperlink>
            </w:p>
            <w:p w14:paraId="5A190EB4" w14:textId="77777777" w:rsidR="00560AD9" w:rsidRDefault="00560AD9">
              <w:pPr>
                <w:pStyle w:val="TOC2"/>
                <w:rPr>
                  <w:rFonts w:asciiTheme="minorHAnsi" w:eastAsiaTheme="minorEastAsia" w:hAnsiTheme="minorHAnsi" w:cstheme="minorBidi"/>
                  <w:sz w:val="22"/>
                  <w:szCs w:val="22"/>
                </w:rPr>
              </w:pPr>
              <w:hyperlink w:anchor="_Toc7020453" w:history="1">
                <w:r w:rsidRPr="00352090">
                  <w:rPr>
                    <w:rStyle w:val="Hyperlink"/>
                  </w:rPr>
                  <w:t>Deploying Sysdig monitoring on Docker Swarm</w:t>
                </w:r>
                <w:r>
                  <w:rPr>
                    <w:webHidden/>
                  </w:rPr>
                  <w:tab/>
                </w:r>
                <w:r>
                  <w:rPr>
                    <w:webHidden/>
                  </w:rPr>
                  <w:fldChar w:fldCharType="begin"/>
                </w:r>
                <w:r>
                  <w:rPr>
                    <w:webHidden/>
                  </w:rPr>
                  <w:instrText xml:space="preserve"> PAGEREF _Toc7020453 \h </w:instrText>
                </w:r>
                <w:r>
                  <w:rPr>
                    <w:webHidden/>
                  </w:rPr>
                </w:r>
                <w:r>
                  <w:rPr>
                    <w:webHidden/>
                  </w:rPr>
                  <w:fldChar w:fldCharType="separate"/>
                </w:r>
                <w:r>
                  <w:rPr>
                    <w:webHidden/>
                  </w:rPr>
                  <w:t>84</w:t>
                </w:r>
                <w:r>
                  <w:rPr>
                    <w:webHidden/>
                  </w:rPr>
                  <w:fldChar w:fldCharType="end"/>
                </w:r>
              </w:hyperlink>
            </w:p>
            <w:p w14:paraId="0E55F1DA" w14:textId="77777777" w:rsidR="00560AD9" w:rsidRDefault="00560AD9">
              <w:pPr>
                <w:pStyle w:val="TOC1"/>
                <w:rPr>
                  <w:rFonts w:asciiTheme="minorHAnsi" w:eastAsiaTheme="minorEastAsia" w:hAnsiTheme="minorHAnsi" w:cstheme="minorBidi"/>
                  <w:sz w:val="22"/>
                  <w:szCs w:val="22"/>
                </w:rPr>
              </w:pPr>
              <w:hyperlink w:anchor="_Toc7020454" w:history="1">
                <w:r w:rsidRPr="00352090">
                  <w:rPr>
                    <w:rStyle w:val="Hyperlink"/>
                  </w:rPr>
                  <w:t>Deploying Splunk</w:t>
                </w:r>
                <w:r>
                  <w:rPr>
                    <w:webHidden/>
                  </w:rPr>
                  <w:tab/>
                </w:r>
                <w:r>
                  <w:rPr>
                    <w:webHidden/>
                  </w:rPr>
                  <w:fldChar w:fldCharType="begin"/>
                </w:r>
                <w:r>
                  <w:rPr>
                    <w:webHidden/>
                  </w:rPr>
                  <w:instrText xml:space="preserve"> PAGEREF _Toc7020454 \h </w:instrText>
                </w:r>
                <w:r>
                  <w:rPr>
                    <w:webHidden/>
                  </w:rPr>
                </w:r>
                <w:r>
                  <w:rPr>
                    <w:webHidden/>
                  </w:rPr>
                  <w:fldChar w:fldCharType="separate"/>
                </w:r>
                <w:r>
                  <w:rPr>
                    <w:webHidden/>
                  </w:rPr>
                  <w:t>85</w:t>
                </w:r>
                <w:r>
                  <w:rPr>
                    <w:webHidden/>
                  </w:rPr>
                  <w:fldChar w:fldCharType="end"/>
                </w:r>
              </w:hyperlink>
            </w:p>
            <w:p w14:paraId="122BDF3C" w14:textId="77777777" w:rsidR="00560AD9" w:rsidRDefault="00560AD9">
              <w:pPr>
                <w:pStyle w:val="TOC2"/>
                <w:rPr>
                  <w:rFonts w:asciiTheme="minorHAnsi" w:eastAsiaTheme="minorEastAsia" w:hAnsiTheme="minorHAnsi" w:cstheme="minorBidi"/>
                  <w:sz w:val="22"/>
                  <w:szCs w:val="22"/>
                </w:rPr>
              </w:pPr>
              <w:hyperlink w:anchor="_Toc7020455" w:history="1">
                <w:r w:rsidRPr="00352090">
                  <w:rPr>
                    <w:rStyle w:val="Hyperlink"/>
                  </w:rPr>
                  <w:t>Monitoring with Splunk</w:t>
                </w:r>
                <w:r>
                  <w:rPr>
                    <w:webHidden/>
                  </w:rPr>
                  <w:tab/>
                </w:r>
                <w:r>
                  <w:rPr>
                    <w:webHidden/>
                  </w:rPr>
                  <w:fldChar w:fldCharType="begin"/>
                </w:r>
                <w:r>
                  <w:rPr>
                    <w:webHidden/>
                  </w:rPr>
                  <w:instrText xml:space="preserve"> PAGEREF _Toc7020455 \h </w:instrText>
                </w:r>
                <w:r>
                  <w:rPr>
                    <w:webHidden/>
                  </w:rPr>
                </w:r>
                <w:r>
                  <w:rPr>
                    <w:webHidden/>
                  </w:rPr>
                  <w:fldChar w:fldCharType="separate"/>
                </w:r>
                <w:r>
                  <w:rPr>
                    <w:webHidden/>
                  </w:rPr>
                  <w:t>85</w:t>
                </w:r>
                <w:r>
                  <w:rPr>
                    <w:webHidden/>
                  </w:rPr>
                  <w:fldChar w:fldCharType="end"/>
                </w:r>
              </w:hyperlink>
            </w:p>
            <w:p w14:paraId="381FCCA0" w14:textId="77777777" w:rsidR="00560AD9" w:rsidRDefault="00560AD9">
              <w:pPr>
                <w:pStyle w:val="TOC2"/>
                <w:rPr>
                  <w:rFonts w:asciiTheme="minorHAnsi" w:eastAsiaTheme="minorEastAsia" w:hAnsiTheme="minorHAnsi" w:cstheme="minorBidi"/>
                  <w:sz w:val="22"/>
                  <w:szCs w:val="22"/>
                </w:rPr>
              </w:pPr>
              <w:hyperlink w:anchor="_Toc7020456" w:history="1">
                <w:r w:rsidRPr="00352090">
                  <w:rPr>
                    <w:rStyle w:val="Hyperlink"/>
                  </w:rPr>
                  <w:t>Playbooks for installing Splunk</w:t>
                </w:r>
                <w:r>
                  <w:rPr>
                    <w:webHidden/>
                  </w:rPr>
                  <w:tab/>
                </w:r>
                <w:r>
                  <w:rPr>
                    <w:webHidden/>
                  </w:rPr>
                  <w:fldChar w:fldCharType="begin"/>
                </w:r>
                <w:r>
                  <w:rPr>
                    <w:webHidden/>
                  </w:rPr>
                  <w:instrText xml:space="preserve"> PAGEREF _Toc7020456 \h </w:instrText>
                </w:r>
                <w:r>
                  <w:rPr>
                    <w:webHidden/>
                  </w:rPr>
                </w:r>
                <w:r>
                  <w:rPr>
                    <w:webHidden/>
                  </w:rPr>
                  <w:fldChar w:fldCharType="separate"/>
                </w:r>
                <w:r>
                  <w:rPr>
                    <w:webHidden/>
                  </w:rPr>
                  <w:t>87</w:t>
                </w:r>
                <w:r>
                  <w:rPr>
                    <w:webHidden/>
                  </w:rPr>
                  <w:fldChar w:fldCharType="end"/>
                </w:r>
              </w:hyperlink>
            </w:p>
            <w:p w14:paraId="36F9E912" w14:textId="77777777" w:rsidR="00560AD9" w:rsidRDefault="00560AD9">
              <w:pPr>
                <w:pStyle w:val="TOC2"/>
                <w:rPr>
                  <w:rFonts w:asciiTheme="minorHAnsi" w:eastAsiaTheme="minorEastAsia" w:hAnsiTheme="minorHAnsi" w:cstheme="minorBidi"/>
                  <w:sz w:val="22"/>
                  <w:szCs w:val="22"/>
                </w:rPr>
              </w:pPr>
              <w:hyperlink w:anchor="_Toc7020457" w:history="1">
                <w:r w:rsidRPr="00352090">
                  <w:rPr>
                    <w:rStyle w:val="Hyperlink"/>
                  </w:rPr>
                  <w:t>Splunk configuration</w:t>
                </w:r>
                <w:r>
                  <w:rPr>
                    <w:webHidden/>
                  </w:rPr>
                  <w:tab/>
                </w:r>
                <w:r>
                  <w:rPr>
                    <w:webHidden/>
                  </w:rPr>
                  <w:fldChar w:fldCharType="begin"/>
                </w:r>
                <w:r>
                  <w:rPr>
                    <w:webHidden/>
                  </w:rPr>
                  <w:instrText xml:space="preserve"> PAGEREF _Toc7020457 \h </w:instrText>
                </w:r>
                <w:r>
                  <w:rPr>
                    <w:webHidden/>
                  </w:rPr>
                </w:r>
                <w:r>
                  <w:rPr>
                    <w:webHidden/>
                  </w:rPr>
                  <w:fldChar w:fldCharType="separate"/>
                </w:r>
                <w:r>
                  <w:rPr>
                    <w:webHidden/>
                  </w:rPr>
                  <w:t>87</w:t>
                </w:r>
                <w:r>
                  <w:rPr>
                    <w:webHidden/>
                  </w:rPr>
                  <w:fldChar w:fldCharType="end"/>
                </w:r>
              </w:hyperlink>
            </w:p>
            <w:p w14:paraId="2C6F344D" w14:textId="77777777" w:rsidR="00560AD9" w:rsidRDefault="00560AD9">
              <w:pPr>
                <w:pStyle w:val="TOC2"/>
                <w:rPr>
                  <w:rFonts w:asciiTheme="minorHAnsi" w:eastAsiaTheme="minorEastAsia" w:hAnsiTheme="minorHAnsi" w:cstheme="minorBidi"/>
                  <w:sz w:val="22"/>
                  <w:szCs w:val="22"/>
                </w:rPr>
              </w:pPr>
              <w:hyperlink w:anchor="_Toc7020458" w:history="1">
                <w:r w:rsidRPr="00352090">
                  <w:rPr>
                    <w:rStyle w:val="Hyperlink"/>
                  </w:rPr>
                  <w:t>Accessing Splunk UI</w:t>
                </w:r>
                <w:r>
                  <w:rPr>
                    <w:webHidden/>
                  </w:rPr>
                  <w:tab/>
                </w:r>
                <w:r>
                  <w:rPr>
                    <w:webHidden/>
                  </w:rPr>
                  <w:fldChar w:fldCharType="begin"/>
                </w:r>
                <w:r>
                  <w:rPr>
                    <w:webHidden/>
                  </w:rPr>
                  <w:instrText xml:space="preserve"> PAGEREF _Toc7020458 \h </w:instrText>
                </w:r>
                <w:r>
                  <w:rPr>
                    <w:webHidden/>
                  </w:rPr>
                </w:r>
                <w:r>
                  <w:rPr>
                    <w:webHidden/>
                  </w:rPr>
                  <w:fldChar w:fldCharType="separate"/>
                </w:r>
                <w:r>
                  <w:rPr>
                    <w:webHidden/>
                  </w:rPr>
                  <w:t>90</w:t>
                </w:r>
                <w:r>
                  <w:rPr>
                    <w:webHidden/>
                  </w:rPr>
                  <w:fldChar w:fldCharType="end"/>
                </w:r>
              </w:hyperlink>
            </w:p>
            <w:p w14:paraId="413642DE" w14:textId="77777777" w:rsidR="00560AD9" w:rsidRDefault="00560AD9">
              <w:pPr>
                <w:pStyle w:val="TOC2"/>
                <w:rPr>
                  <w:rFonts w:asciiTheme="minorHAnsi" w:eastAsiaTheme="minorEastAsia" w:hAnsiTheme="minorHAnsi" w:cstheme="minorBidi"/>
                  <w:sz w:val="22"/>
                  <w:szCs w:val="22"/>
                </w:rPr>
              </w:pPr>
              <w:hyperlink w:anchor="_Toc7020459" w:history="1">
                <w:r w:rsidRPr="00352090">
                  <w:rPr>
                    <w:rStyle w:val="Hyperlink"/>
                  </w:rPr>
                  <w:t>Redeploying Splunk demo</w:t>
                </w:r>
                <w:r>
                  <w:rPr>
                    <w:webHidden/>
                  </w:rPr>
                  <w:tab/>
                </w:r>
                <w:r>
                  <w:rPr>
                    <w:webHidden/>
                  </w:rPr>
                  <w:fldChar w:fldCharType="begin"/>
                </w:r>
                <w:r>
                  <w:rPr>
                    <w:webHidden/>
                  </w:rPr>
                  <w:instrText xml:space="preserve"> PAGEREF _Toc7020459 \h </w:instrText>
                </w:r>
                <w:r>
                  <w:rPr>
                    <w:webHidden/>
                  </w:rPr>
                </w:r>
                <w:r>
                  <w:rPr>
                    <w:webHidden/>
                  </w:rPr>
                  <w:fldChar w:fldCharType="separate"/>
                </w:r>
                <w:r>
                  <w:rPr>
                    <w:webHidden/>
                  </w:rPr>
                  <w:t>92</w:t>
                </w:r>
                <w:r>
                  <w:rPr>
                    <w:webHidden/>
                  </w:rPr>
                  <w:fldChar w:fldCharType="end"/>
                </w:r>
              </w:hyperlink>
            </w:p>
            <w:p w14:paraId="59B010C5" w14:textId="77777777" w:rsidR="00560AD9" w:rsidRDefault="00560AD9">
              <w:pPr>
                <w:pStyle w:val="TOC1"/>
                <w:rPr>
                  <w:rFonts w:asciiTheme="minorHAnsi" w:eastAsiaTheme="minorEastAsia" w:hAnsiTheme="minorHAnsi" w:cstheme="minorBidi"/>
                  <w:sz w:val="22"/>
                  <w:szCs w:val="22"/>
                </w:rPr>
              </w:pPr>
              <w:hyperlink w:anchor="_Toc7020460" w:history="1">
                <w:r w:rsidRPr="00352090">
                  <w:rPr>
                    <w:rStyle w:val="Hyperlink"/>
                  </w:rPr>
                  <w:t>Deploying Prometheus and Grafana on Kubernetes</w:t>
                </w:r>
                <w:r>
                  <w:rPr>
                    <w:webHidden/>
                  </w:rPr>
                  <w:tab/>
                </w:r>
                <w:r>
                  <w:rPr>
                    <w:webHidden/>
                  </w:rPr>
                  <w:fldChar w:fldCharType="begin"/>
                </w:r>
                <w:r>
                  <w:rPr>
                    <w:webHidden/>
                  </w:rPr>
                  <w:instrText xml:space="preserve"> PAGEREF _Toc7020460 \h </w:instrText>
                </w:r>
                <w:r>
                  <w:rPr>
                    <w:webHidden/>
                  </w:rPr>
                </w:r>
                <w:r>
                  <w:rPr>
                    <w:webHidden/>
                  </w:rPr>
                  <w:fldChar w:fldCharType="separate"/>
                </w:r>
                <w:r>
                  <w:rPr>
                    <w:webHidden/>
                  </w:rPr>
                  <w:t>93</w:t>
                </w:r>
                <w:r>
                  <w:rPr>
                    <w:webHidden/>
                  </w:rPr>
                  <w:fldChar w:fldCharType="end"/>
                </w:r>
              </w:hyperlink>
            </w:p>
            <w:p w14:paraId="52803267" w14:textId="77777777" w:rsidR="00560AD9" w:rsidRDefault="00560AD9">
              <w:pPr>
                <w:pStyle w:val="TOC2"/>
                <w:rPr>
                  <w:rFonts w:asciiTheme="minorHAnsi" w:eastAsiaTheme="minorEastAsia" w:hAnsiTheme="minorHAnsi" w:cstheme="minorBidi"/>
                  <w:sz w:val="22"/>
                  <w:szCs w:val="22"/>
                </w:rPr>
              </w:pPr>
              <w:hyperlink w:anchor="_Toc7020461" w:history="1">
                <w:r w:rsidRPr="00352090">
                  <w:rPr>
                    <w:rStyle w:val="Hyperlink"/>
                  </w:rPr>
                  <w:t>Monitoring Kubernetes with Prometheus and Grafana</w:t>
                </w:r>
                <w:r>
                  <w:rPr>
                    <w:webHidden/>
                  </w:rPr>
                  <w:tab/>
                </w:r>
                <w:r>
                  <w:rPr>
                    <w:webHidden/>
                  </w:rPr>
                  <w:fldChar w:fldCharType="begin"/>
                </w:r>
                <w:r>
                  <w:rPr>
                    <w:webHidden/>
                  </w:rPr>
                  <w:instrText xml:space="preserve"> PAGEREF _Toc7020461 \h </w:instrText>
                </w:r>
                <w:r>
                  <w:rPr>
                    <w:webHidden/>
                  </w:rPr>
                </w:r>
                <w:r>
                  <w:rPr>
                    <w:webHidden/>
                  </w:rPr>
                  <w:fldChar w:fldCharType="separate"/>
                </w:r>
                <w:r>
                  <w:rPr>
                    <w:webHidden/>
                  </w:rPr>
                  <w:t>93</w:t>
                </w:r>
                <w:r>
                  <w:rPr>
                    <w:webHidden/>
                  </w:rPr>
                  <w:fldChar w:fldCharType="end"/>
                </w:r>
              </w:hyperlink>
            </w:p>
            <w:p w14:paraId="1B1A7548" w14:textId="77777777" w:rsidR="00560AD9" w:rsidRDefault="00560AD9">
              <w:pPr>
                <w:pStyle w:val="TOC2"/>
                <w:rPr>
                  <w:rFonts w:asciiTheme="minorHAnsi" w:eastAsiaTheme="minorEastAsia" w:hAnsiTheme="minorHAnsi" w:cstheme="minorBidi"/>
                  <w:sz w:val="22"/>
                  <w:szCs w:val="22"/>
                </w:rPr>
              </w:pPr>
              <w:hyperlink w:anchor="_Toc7020462" w:history="1">
                <w:r w:rsidRPr="00352090">
                  <w:rPr>
                    <w:rStyle w:val="Hyperlink"/>
                  </w:rPr>
                  <w:t>Playbooks for installing Prometheus and Grafana on Kubernetes</w:t>
                </w:r>
                <w:r>
                  <w:rPr>
                    <w:webHidden/>
                  </w:rPr>
                  <w:tab/>
                </w:r>
                <w:r>
                  <w:rPr>
                    <w:webHidden/>
                  </w:rPr>
                  <w:fldChar w:fldCharType="begin"/>
                </w:r>
                <w:r>
                  <w:rPr>
                    <w:webHidden/>
                  </w:rPr>
                  <w:instrText xml:space="preserve"> PAGEREF _Toc7020462 \h </w:instrText>
                </w:r>
                <w:r>
                  <w:rPr>
                    <w:webHidden/>
                  </w:rPr>
                </w:r>
                <w:r>
                  <w:rPr>
                    <w:webHidden/>
                  </w:rPr>
                  <w:fldChar w:fldCharType="separate"/>
                </w:r>
                <w:r>
                  <w:rPr>
                    <w:webHidden/>
                  </w:rPr>
                  <w:t>93</w:t>
                </w:r>
                <w:r>
                  <w:rPr>
                    <w:webHidden/>
                  </w:rPr>
                  <w:fldChar w:fldCharType="end"/>
                </w:r>
              </w:hyperlink>
            </w:p>
            <w:p w14:paraId="61121928" w14:textId="77777777" w:rsidR="00560AD9" w:rsidRDefault="00560AD9">
              <w:pPr>
                <w:pStyle w:val="TOC2"/>
                <w:rPr>
                  <w:rFonts w:asciiTheme="minorHAnsi" w:eastAsiaTheme="minorEastAsia" w:hAnsiTheme="minorHAnsi" w:cstheme="minorBidi"/>
                  <w:sz w:val="22"/>
                  <w:szCs w:val="22"/>
                </w:rPr>
              </w:pPr>
              <w:hyperlink w:anchor="_Toc7020463" w:history="1">
                <w:r w:rsidRPr="00352090">
                  <w:rPr>
                    <w:rStyle w:val="Hyperlink"/>
                  </w:rPr>
                  <w:t>Prometheus UI</w:t>
                </w:r>
                <w:r>
                  <w:rPr>
                    <w:webHidden/>
                  </w:rPr>
                  <w:tab/>
                </w:r>
                <w:r>
                  <w:rPr>
                    <w:webHidden/>
                  </w:rPr>
                  <w:fldChar w:fldCharType="begin"/>
                </w:r>
                <w:r>
                  <w:rPr>
                    <w:webHidden/>
                  </w:rPr>
                  <w:instrText xml:space="preserve"> PAGEREF _Toc7020463 \h </w:instrText>
                </w:r>
                <w:r>
                  <w:rPr>
                    <w:webHidden/>
                  </w:rPr>
                </w:r>
                <w:r>
                  <w:rPr>
                    <w:webHidden/>
                  </w:rPr>
                  <w:fldChar w:fldCharType="separate"/>
                </w:r>
                <w:r>
                  <w:rPr>
                    <w:webHidden/>
                  </w:rPr>
                  <w:t>95</w:t>
                </w:r>
                <w:r>
                  <w:rPr>
                    <w:webHidden/>
                  </w:rPr>
                  <w:fldChar w:fldCharType="end"/>
                </w:r>
              </w:hyperlink>
            </w:p>
            <w:p w14:paraId="0E5BF0BF" w14:textId="77777777" w:rsidR="00560AD9" w:rsidRDefault="00560AD9">
              <w:pPr>
                <w:pStyle w:val="TOC2"/>
                <w:rPr>
                  <w:rFonts w:asciiTheme="minorHAnsi" w:eastAsiaTheme="minorEastAsia" w:hAnsiTheme="minorHAnsi" w:cstheme="minorBidi"/>
                  <w:sz w:val="22"/>
                  <w:szCs w:val="22"/>
                </w:rPr>
              </w:pPr>
              <w:hyperlink w:anchor="_Toc7020464" w:history="1">
                <w:r w:rsidRPr="00352090">
                  <w:rPr>
                    <w:rStyle w:val="Hyperlink"/>
                  </w:rPr>
                  <w:t>Node Exporter</w:t>
                </w:r>
                <w:r>
                  <w:rPr>
                    <w:webHidden/>
                  </w:rPr>
                  <w:tab/>
                </w:r>
                <w:r>
                  <w:rPr>
                    <w:webHidden/>
                  </w:rPr>
                  <w:fldChar w:fldCharType="begin"/>
                </w:r>
                <w:r>
                  <w:rPr>
                    <w:webHidden/>
                  </w:rPr>
                  <w:instrText xml:space="preserve"> PAGEREF _Toc7020464 \h </w:instrText>
                </w:r>
                <w:r>
                  <w:rPr>
                    <w:webHidden/>
                  </w:rPr>
                </w:r>
                <w:r>
                  <w:rPr>
                    <w:webHidden/>
                  </w:rPr>
                  <w:fldChar w:fldCharType="separate"/>
                </w:r>
                <w:r>
                  <w:rPr>
                    <w:webHidden/>
                  </w:rPr>
                  <w:t>97</w:t>
                </w:r>
                <w:r>
                  <w:rPr>
                    <w:webHidden/>
                  </w:rPr>
                  <w:fldChar w:fldCharType="end"/>
                </w:r>
              </w:hyperlink>
            </w:p>
            <w:p w14:paraId="782F815C" w14:textId="77777777" w:rsidR="00560AD9" w:rsidRDefault="00560AD9">
              <w:pPr>
                <w:pStyle w:val="TOC2"/>
                <w:rPr>
                  <w:rFonts w:asciiTheme="minorHAnsi" w:eastAsiaTheme="minorEastAsia" w:hAnsiTheme="minorHAnsi" w:cstheme="minorBidi"/>
                  <w:sz w:val="22"/>
                  <w:szCs w:val="22"/>
                </w:rPr>
              </w:pPr>
              <w:hyperlink w:anchor="_Toc7020465" w:history="1">
                <w:r w:rsidRPr="00352090">
                  <w:rPr>
                    <w:rStyle w:val="Hyperlink"/>
                  </w:rPr>
                  <w:t>cAdvisor</w:t>
                </w:r>
                <w:r>
                  <w:rPr>
                    <w:webHidden/>
                  </w:rPr>
                  <w:tab/>
                </w:r>
                <w:r>
                  <w:rPr>
                    <w:webHidden/>
                  </w:rPr>
                  <w:fldChar w:fldCharType="begin"/>
                </w:r>
                <w:r>
                  <w:rPr>
                    <w:webHidden/>
                  </w:rPr>
                  <w:instrText xml:space="preserve"> PAGEREF _Toc7020465 \h </w:instrText>
                </w:r>
                <w:r>
                  <w:rPr>
                    <w:webHidden/>
                  </w:rPr>
                </w:r>
                <w:r>
                  <w:rPr>
                    <w:webHidden/>
                  </w:rPr>
                  <w:fldChar w:fldCharType="separate"/>
                </w:r>
                <w:r>
                  <w:rPr>
                    <w:webHidden/>
                  </w:rPr>
                  <w:t>98</w:t>
                </w:r>
                <w:r>
                  <w:rPr>
                    <w:webHidden/>
                  </w:rPr>
                  <w:fldChar w:fldCharType="end"/>
                </w:r>
              </w:hyperlink>
            </w:p>
            <w:p w14:paraId="5182AC8B" w14:textId="77777777" w:rsidR="00560AD9" w:rsidRDefault="00560AD9">
              <w:pPr>
                <w:pStyle w:val="TOC2"/>
                <w:rPr>
                  <w:rFonts w:asciiTheme="minorHAnsi" w:eastAsiaTheme="minorEastAsia" w:hAnsiTheme="minorHAnsi" w:cstheme="minorBidi"/>
                  <w:sz w:val="22"/>
                  <w:szCs w:val="22"/>
                </w:rPr>
              </w:pPr>
              <w:hyperlink w:anchor="_Toc7020466" w:history="1">
                <w:r w:rsidRPr="00352090">
                  <w:rPr>
                    <w:rStyle w:val="Hyperlink"/>
                  </w:rPr>
                  <w:t>Grafana UI</w:t>
                </w:r>
                <w:r>
                  <w:rPr>
                    <w:webHidden/>
                  </w:rPr>
                  <w:tab/>
                </w:r>
                <w:r>
                  <w:rPr>
                    <w:webHidden/>
                  </w:rPr>
                  <w:fldChar w:fldCharType="begin"/>
                </w:r>
                <w:r>
                  <w:rPr>
                    <w:webHidden/>
                  </w:rPr>
                  <w:instrText xml:space="preserve"> PAGEREF _Toc7020466 \h </w:instrText>
                </w:r>
                <w:r>
                  <w:rPr>
                    <w:webHidden/>
                  </w:rPr>
                </w:r>
                <w:r>
                  <w:rPr>
                    <w:webHidden/>
                  </w:rPr>
                  <w:fldChar w:fldCharType="separate"/>
                </w:r>
                <w:r>
                  <w:rPr>
                    <w:webHidden/>
                  </w:rPr>
                  <w:t>98</w:t>
                </w:r>
                <w:r>
                  <w:rPr>
                    <w:webHidden/>
                  </w:rPr>
                  <w:fldChar w:fldCharType="end"/>
                </w:r>
              </w:hyperlink>
            </w:p>
            <w:p w14:paraId="1D222FBB" w14:textId="77777777" w:rsidR="00560AD9" w:rsidRDefault="00560AD9">
              <w:pPr>
                <w:pStyle w:val="TOC1"/>
                <w:rPr>
                  <w:rFonts w:asciiTheme="minorHAnsi" w:eastAsiaTheme="minorEastAsia" w:hAnsiTheme="minorHAnsi" w:cstheme="minorBidi"/>
                  <w:sz w:val="22"/>
                  <w:szCs w:val="22"/>
                </w:rPr>
              </w:pPr>
              <w:hyperlink w:anchor="_Toc7020467" w:history="1">
                <w:r w:rsidRPr="00352090">
                  <w:rPr>
                    <w:rStyle w:val="Hyperlink"/>
                  </w:rPr>
                  <w:t>Deploying Prometheus and Grafana on Docker swarm</w:t>
                </w:r>
                <w:r>
                  <w:rPr>
                    <w:webHidden/>
                  </w:rPr>
                  <w:tab/>
                </w:r>
                <w:r>
                  <w:rPr>
                    <w:webHidden/>
                  </w:rPr>
                  <w:fldChar w:fldCharType="begin"/>
                </w:r>
                <w:r>
                  <w:rPr>
                    <w:webHidden/>
                  </w:rPr>
                  <w:instrText xml:space="preserve"> PAGEREF _Toc7020467 \h </w:instrText>
                </w:r>
                <w:r>
                  <w:rPr>
                    <w:webHidden/>
                  </w:rPr>
                </w:r>
                <w:r>
                  <w:rPr>
                    <w:webHidden/>
                  </w:rPr>
                  <w:fldChar w:fldCharType="separate"/>
                </w:r>
                <w:r>
                  <w:rPr>
                    <w:webHidden/>
                  </w:rPr>
                  <w:t>101</w:t>
                </w:r>
                <w:r>
                  <w:rPr>
                    <w:webHidden/>
                  </w:rPr>
                  <w:fldChar w:fldCharType="end"/>
                </w:r>
              </w:hyperlink>
            </w:p>
            <w:p w14:paraId="438DED9A" w14:textId="77777777" w:rsidR="00560AD9" w:rsidRDefault="00560AD9">
              <w:pPr>
                <w:pStyle w:val="TOC2"/>
                <w:rPr>
                  <w:rFonts w:asciiTheme="minorHAnsi" w:eastAsiaTheme="minorEastAsia" w:hAnsiTheme="minorHAnsi" w:cstheme="minorBidi"/>
                  <w:sz w:val="22"/>
                  <w:szCs w:val="22"/>
                </w:rPr>
              </w:pPr>
              <w:hyperlink w:anchor="_Toc7020468" w:history="1">
                <w:r w:rsidRPr="00352090">
                  <w:rPr>
                    <w:rStyle w:val="Hyperlink"/>
                  </w:rPr>
                  <w:t>Monitoring with Prometheus and Grafana</w:t>
                </w:r>
                <w:r>
                  <w:rPr>
                    <w:webHidden/>
                  </w:rPr>
                  <w:tab/>
                </w:r>
                <w:r>
                  <w:rPr>
                    <w:webHidden/>
                  </w:rPr>
                  <w:fldChar w:fldCharType="begin"/>
                </w:r>
                <w:r>
                  <w:rPr>
                    <w:webHidden/>
                  </w:rPr>
                  <w:instrText xml:space="preserve"> PAGEREF _Toc7020468 \h </w:instrText>
                </w:r>
                <w:r>
                  <w:rPr>
                    <w:webHidden/>
                  </w:rPr>
                </w:r>
                <w:r>
                  <w:rPr>
                    <w:webHidden/>
                  </w:rPr>
                  <w:fldChar w:fldCharType="separate"/>
                </w:r>
                <w:r>
                  <w:rPr>
                    <w:webHidden/>
                  </w:rPr>
                  <w:t>101</w:t>
                </w:r>
                <w:r>
                  <w:rPr>
                    <w:webHidden/>
                  </w:rPr>
                  <w:fldChar w:fldCharType="end"/>
                </w:r>
              </w:hyperlink>
            </w:p>
            <w:p w14:paraId="36E11087" w14:textId="77777777" w:rsidR="00560AD9" w:rsidRDefault="00560AD9">
              <w:pPr>
                <w:pStyle w:val="TOC2"/>
                <w:rPr>
                  <w:rFonts w:asciiTheme="minorHAnsi" w:eastAsiaTheme="minorEastAsia" w:hAnsiTheme="minorHAnsi" w:cstheme="minorBidi"/>
                  <w:sz w:val="22"/>
                  <w:szCs w:val="22"/>
                </w:rPr>
              </w:pPr>
              <w:hyperlink w:anchor="_Toc7020469" w:history="1">
                <w:r w:rsidRPr="00352090">
                  <w:rPr>
                    <w:rStyle w:val="Hyperlink"/>
                  </w:rPr>
                  <w:t>Playbooks for installing Prometheus and Grafana on Docker swarm</w:t>
                </w:r>
                <w:r>
                  <w:rPr>
                    <w:webHidden/>
                  </w:rPr>
                  <w:tab/>
                </w:r>
                <w:r>
                  <w:rPr>
                    <w:webHidden/>
                  </w:rPr>
                  <w:fldChar w:fldCharType="begin"/>
                </w:r>
                <w:r>
                  <w:rPr>
                    <w:webHidden/>
                  </w:rPr>
                  <w:instrText xml:space="preserve"> PAGEREF _Toc7020469 \h </w:instrText>
                </w:r>
                <w:r>
                  <w:rPr>
                    <w:webHidden/>
                  </w:rPr>
                </w:r>
                <w:r>
                  <w:rPr>
                    <w:webHidden/>
                  </w:rPr>
                  <w:fldChar w:fldCharType="separate"/>
                </w:r>
                <w:r>
                  <w:rPr>
                    <w:webHidden/>
                  </w:rPr>
                  <w:t>102</w:t>
                </w:r>
                <w:r>
                  <w:rPr>
                    <w:webHidden/>
                  </w:rPr>
                  <w:fldChar w:fldCharType="end"/>
                </w:r>
              </w:hyperlink>
            </w:p>
            <w:p w14:paraId="7343CDE0" w14:textId="77777777" w:rsidR="00560AD9" w:rsidRDefault="00560AD9">
              <w:pPr>
                <w:pStyle w:val="TOC2"/>
                <w:rPr>
                  <w:rFonts w:asciiTheme="minorHAnsi" w:eastAsiaTheme="minorEastAsia" w:hAnsiTheme="minorHAnsi" w:cstheme="minorBidi"/>
                  <w:sz w:val="22"/>
                  <w:szCs w:val="22"/>
                </w:rPr>
              </w:pPr>
              <w:hyperlink w:anchor="_Toc7020470" w:history="1">
                <w:r w:rsidRPr="00352090">
                  <w:rPr>
                    <w:rStyle w:val="Hyperlink"/>
                  </w:rPr>
                  <w:t>Prometheus and Grafana configuration</w:t>
                </w:r>
                <w:r>
                  <w:rPr>
                    <w:webHidden/>
                  </w:rPr>
                  <w:tab/>
                </w:r>
                <w:r>
                  <w:rPr>
                    <w:webHidden/>
                  </w:rPr>
                  <w:fldChar w:fldCharType="begin"/>
                </w:r>
                <w:r>
                  <w:rPr>
                    <w:webHidden/>
                  </w:rPr>
                  <w:instrText xml:space="preserve"> PAGEREF _Toc7020470 \h </w:instrText>
                </w:r>
                <w:r>
                  <w:rPr>
                    <w:webHidden/>
                  </w:rPr>
                </w:r>
                <w:r>
                  <w:rPr>
                    <w:webHidden/>
                  </w:rPr>
                  <w:fldChar w:fldCharType="separate"/>
                </w:r>
                <w:r>
                  <w:rPr>
                    <w:webHidden/>
                  </w:rPr>
                  <w:t>102</w:t>
                </w:r>
                <w:r>
                  <w:rPr>
                    <w:webHidden/>
                  </w:rPr>
                  <w:fldChar w:fldCharType="end"/>
                </w:r>
              </w:hyperlink>
            </w:p>
            <w:p w14:paraId="0B3E0B7B" w14:textId="77777777" w:rsidR="00560AD9" w:rsidRDefault="00560AD9">
              <w:pPr>
                <w:pStyle w:val="TOC2"/>
                <w:rPr>
                  <w:rFonts w:asciiTheme="minorHAnsi" w:eastAsiaTheme="minorEastAsia" w:hAnsiTheme="minorHAnsi" w:cstheme="minorBidi"/>
                  <w:sz w:val="22"/>
                  <w:szCs w:val="22"/>
                </w:rPr>
              </w:pPr>
              <w:hyperlink w:anchor="_Toc7020471" w:history="1">
                <w:r w:rsidRPr="00352090">
                  <w:rPr>
                    <w:rStyle w:val="Hyperlink"/>
                  </w:rPr>
                  <w:t>Accessing Grafana UI</w:t>
                </w:r>
                <w:r>
                  <w:rPr>
                    <w:webHidden/>
                  </w:rPr>
                  <w:tab/>
                </w:r>
                <w:r>
                  <w:rPr>
                    <w:webHidden/>
                  </w:rPr>
                  <w:fldChar w:fldCharType="begin"/>
                </w:r>
                <w:r>
                  <w:rPr>
                    <w:webHidden/>
                  </w:rPr>
                  <w:instrText xml:space="preserve"> PAGEREF _Toc7020471 \h </w:instrText>
                </w:r>
                <w:r>
                  <w:rPr>
                    <w:webHidden/>
                  </w:rPr>
                </w:r>
                <w:r>
                  <w:rPr>
                    <w:webHidden/>
                  </w:rPr>
                  <w:fldChar w:fldCharType="separate"/>
                </w:r>
                <w:r>
                  <w:rPr>
                    <w:webHidden/>
                  </w:rPr>
                  <w:t>102</w:t>
                </w:r>
                <w:r>
                  <w:rPr>
                    <w:webHidden/>
                  </w:rPr>
                  <w:fldChar w:fldCharType="end"/>
                </w:r>
              </w:hyperlink>
            </w:p>
            <w:p w14:paraId="664B1FF5" w14:textId="77777777" w:rsidR="00560AD9" w:rsidRDefault="00560AD9">
              <w:pPr>
                <w:pStyle w:val="TOC1"/>
                <w:rPr>
                  <w:rFonts w:asciiTheme="minorHAnsi" w:eastAsiaTheme="minorEastAsia" w:hAnsiTheme="minorHAnsi" w:cstheme="minorBidi"/>
                  <w:sz w:val="22"/>
                  <w:szCs w:val="22"/>
                </w:rPr>
              </w:pPr>
              <w:hyperlink w:anchor="_Toc7020472" w:history="1">
                <w:r w:rsidRPr="00352090">
                  <w:rPr>
                    <w:rStyle w:val="Hyperlink"/>
                  </w:rPr>
                  <w:t>Backup and restore</w:t>
                </w:r>
                <w:r>
                  <w:rPr>
                    <w:webHidden/>
                  </w:rPr>
                  <w:tab/>
                </w:r>
                <w:r>
                  <w:rPr>
                    <w:webHidden/>
                  </w:rPr>
                  <w:fldChar w:fldCharType="begin"/>
                </w:r>
                <w:r>
                  <w:rPr>
                    <w:webHidden/>
                  </w:rPr>
                  <w:instrText xml:space="preserve"> PAGEREF _Toc7020472 \h </w:instrText>
                </w:r>
                <w:r>
                  <w:rPr>
                    <w:webHidden/>
                  </w:rPr>
                </w:r>
                <w:r>
                  <w:rPr>
                    <w:webHidden/>
                  </w:rPr>
                  <w:fldChar w:fldCharType="separate"/>
                </w:r>
                <w:r>
                  <w:rPr>
                    <w:webHidden/>
                  </w:rPr>
                  <w:t>104</w:t>
                </w:r>
                <w:r>
                  <w:rPr>
                    <w:webHidden/>
                  </w:rPr>
                  <w:fldChar w:fldCharType="end"/>
                </w:r>
              </w:hyperlink>
            </w:p>
            <w:p w14:paraId="6B15F5A2" w14:textId="77777777" w:rsidR="00560AD9" w:rsidRDefault="00560AD9">
              <w:pPr>
                <w:pStyle w:val="TOC2"/>
                <w:rPr>
                  <w:rFonts w:asciiTheme="minorHAnsi" w:eastAsiaTheme="minorEastAsia" w:hAnsiTheme="minorHAnsi" w:cstheme="minorBidi"/>
                  <w:sz w:val="22"/>
                  <w:szCs w:val="22"/>
                </w:rPr>
              </w:pPr>
              <w:hyperlink w:anchor="_Toc7020473" w:history="1">
                <w:r w:rsidRPr="00352090">
                  <w:rPr>
                    <w:rStyle w:val="Hyperlink"/>
                  </w:rPr>
                  <w:t>Backup and restore UCP and DTR</w:t>
                </w:r>
                <w:r>
                  <w:rPr>
                    <w:webHidden/>
                  </w:rPr>
                  <w:tab/>
                </w:r>
                <w:r>
                  <w:rPr>
                    <w:webHidden/>
                  </w:rPr>
                  <w:fldChar w:fldCharType="begin"/>
                </w:r>
                <w:r>
                  <w:rPr>
                    <w:webHidden/>
                  </w:rPr>
                  <w:instrText xml:space="preserve"> PAGEREF _Toc7020473 \h </w:instrText>
                </w:r>
                <w:r>
                  <w:rPr>
                    <w:webHidden/>
                  </w:rPr>
                </w:r>
                <w:r>
                  <w:rPr>
                    <w:webHidden/>
                  </w:rPr>
                  <w:fldChar w:fldCharType="separate"/>
                </w:r>
                <w:r>
                  <w:rPr>
                    <w:webHidden/>
                  </w:rPr>
                  <w:t>104</w:t>
                </w:r>
                <w:r>
                  <w:rPr>
                    <w:webHidden/>
                  </w:rPr>
                  <w:fldChar w:fldCharType="end"/>
                </w:r>
              </w:hyperlink>
            </w:p>
            <w:p w14:paraId="447D3CD1" w14:textId="77777777" w:rsidR="00560AD9" w:rsidRDefault="00560AD9">
              <w:pPr>
                <w:pStyle w:val="TOC2"/>
                <w:rPr>
                  <w:rFonts w:asciiTheme="minorHAnsi" w:eastAsiaTheme="minorEastAsia" w:hAnsiTheme="minorHAnsi" w:cstheme="minorBidi"/>
                  <w:sz w:val="22"/>
                  <w:szCs w:val="22"/>
                </w:rPr>
              </w:pPr>
              <w:hyperlink w:anchor="_Toc7020474" w:history="1">
                <w:r w:rsidRPr="00352090">
                  <w:rPr>
                    <w:rStyle w:val="Hyperlink"/>
                  </w:rPr>
                  <w:t>Backup and restore Docker persistent volumes</w:t>
                </w:r>
                <w:r>
                  <w:rPr>
                    <w:webHidden/>
                  </w:rPr>
                  <w:tab/>
                </w:r>
                <w:r>
                  <w:rPr>
                    <w:webHidden/>
                  </w:rPr>
                  <w:fldChar w:fldCharType="begin"/>
                </w:r>
                <w:r>
                  <w:rPr>
                    <w:webHidden/>
                  </w:rPr>
                  <w:instrText xml:space="preserve"> PAGEREF _Toc7020474 \h </w:instrText>
                </w:r>
                <w:r>
                  <w:rPr>
                    <w:webHidden/>
                  </w:rPr>
                </w:r>
                <w:r>
                  <w:rPr>
                    <w:webHidden/>
                  </w:rPr>
                  <w:fldChar w:fldCharType="separate"/>
                </w:r>
                <w:r>
                  <w:rPr>
                    <w:webHidden/>
                  </w:rPr>
                  <w:t>112</w:t>
                </w:r>
                <w:r>
                  <w:rPr>
                    <w:webHidden/>
                  </w:rPr>
                  <w:fldChar w:fldCharType="end"/>
                </w:r>
              </w:hyperlink>
            </w:p>
            <w:p w14:paraId="1392E63C" w14:textId="77777777" w:rsidR="00560AD9" w:rsidRDefault="00560AD9">
              <w:pPr>
                <w:pStyle w:val="TOC2"/>
                <w:rPr>
                  <w:rFonts w:asciiTheme="minorHAnsi" w:eastAsiaTheme="minorEastAsia" w:hAnsiTheme="minorHAnsi" w:cstheme="minorBidi"/>
                  <w:sz w:val="22"/>
                  <w:szCs w:val="22"/>
                </w:rPr>
              </w:pPr>
              <w:hyperlink w:anchor="_Toc7020475" w:history="1">
                <w:r w:rsidRPr="00352090">
                  <w:rPr>
                    <w:rStyle w:val="Hyperlink"/>
                  </w:rPr>
                  <w:t>Integrate UCP and DTR backup with HPE RMC and HPE StoreOnce</w:t>
                </w:r>
                <w:r>
                  <w:rPr>
                    <w:webHidden/>
                  </w:rPr>
                  <w:tab/>
                </w:r>
                <w:r>
                  <w:rPr>
                    <w:webHidden/>
                  </w:rPr>
                  <w:fldChar w:fldCharType="begin"/>
                </w:r>
                <w:r>
                  <w:rPr>
                    <w:webHidden/>
                  </w:rPr>
                  <w:instrText xml:space="preserve"> PAGEREF _Toc7020475 \h </w:instrText>
                </w:r>
                <w:r>
                  <w:rPr>
                    <w:webHidden/>
                  </w:rPr>
                </w:r>
                <w:r>
                  <w:rPr>
                    <w:webHidden/>
                  </w:rPr>
                  <w:fldChar w:fldCharType="separate"/>
                </w:r>
                <w:r>
                  <w:rPr>
                    <w:webHidden/>
                  </w:rPr>
                  <w:t>115</w:t>
                </w:r>
                <w:r>
                  <w:rPr>
                    <w:webHidden/>
                  </w:rPr>
                  <w:fldChar w:fldCharType="end"/>
                </w:r>
              </w:hyperlink>
            </w:p>
            <w:p w14:paraId="05974A24" w14:textId="77777777" w:rsidR="00560AD9" w:rsidRDefault="00560AD9">
              <w:pPr>
                <w:pStyle w:val="TOC1"/>
                <w:rPr>
                  <w:rFonts w:asciiTheme="minorHAnsi" w:eastAsiaTheme="minorEastAsia" w:hAnsiTheme="minorHAnsi" w:cstheme="minorBidi"/>
                  <w:sz w:val="22"/>
                  <w:szCs w:val="22"/>
                </w:rPr>
              </w:pPr>
              <w:hyperlink w:anchor="_Toc7020476" w:history="1">
                <w:r w:rsidRPr="00352090">
                  <w:rPr>
                    <w:rStyle w:val="Hyperlink"/>
                  </w:rPr>
                  <w:t>Solution lifecycle management</w:t>
                </w:r>
                <w:r>
                  <w:rPr>
                    <w:webHidden/>
                  </w:rPr>
                  <w:tab/>
                </w:r>
                <w:r>
                  <w:rPr>
                    <w:webHidden/>
                  </w:rPr>
                  <w:fldChar w:fldCharType="begin"/>
                </w:r>
                <w:r>
                  <w:rPr>
                    <w:webHidden/>
                  </w:rPr>
                  <w:instrText xml:space="preserve"> PAGEREF _Toc7020476 \h </w:instrText>
                </w:r>
                <w:r>
                  <w:rPr>
                    <w:webHidden/>
                  </w:rPr>
                </w:r>
                <w:r>
                  <w:rPr>
                    <w:webHidden/>
                  </w:rPr>
                  <w:fldChar w:fldCharType="separate"/>
                </w:r>
                <w:r>
                  <w:rPr>
                    <w:webHidden/>
                  </w:rPr>
                  <w:t>116</w:t>
                </w:r>
                <w:r>
                  <w:rPr>
                    <w:webHidden/>
                  </w:rPr>
                  <w:fldChar w:fldCharType="end"/>
                </w:r>
              </w:hyperlink>
            </w:p>
            <w:p w14:paraId="1803FF5A" w14:textId="77777777" w:rsidR="00560AD9" w:rsidRDefault="00560AD9">
              <w:pPr>
                <w:pStyle w:val="TOC2"/>
                <w:rPr>
                  <w:rFonts w:asciiTheme="minorHAnsi" w:eastAsiaTheme="minorEastAsia" w:hAnsiTheme="minorHAnsi" w:cstheme="minorBidi"/>
                  <w:sz w:val="22"/>
                  <w:szCs w:val="22"/>
                </w:rPr>
              </w:pPr>
              <w:hyperlink w:anchor="_Toc7020477" w:history="1">
                <w:r w:rsidRPr="00352090">
                  <w:rPr>
                    <w:rStyle w:val="Hyperlink"/>
                  </w:rPr>
                  <w:t>HPE Synergy</w:t>
                </w:r>
                <w:r>
                  <w:rPr>
                    <w:webHidden/>
                  </w:rPr>
                  <w:tab/>
                </w:r>
                <w:r>
                  <w:rPr>
                    <w:webHidden/>
                  </w:rPr>
                  <w:fldChar w:fldCharType="begin"/>
                </w:r>
                <w:r>
                  <w:rPr>
                    <w:webHidden/>
                  </w:rPr>
                  <w:instrText xml:space="preserve"> PAGEREF _Toc7020477 \h </w:instrText>
                </w:r>
                <w:r>
                  <w:rPr>
                    <w:webHidden/>
                  </w:rPr>
                </w:r>
                <w:r>
                  <w:rPr>
                    <w:webHidden/>
                  </w:rPr>
                  <w:fldChar w:fldCharType="separate"/>
                </w:r>
                <w:r>
                  <w:rPr>
                    <w:webHidden/>
                  </w:rPr>
                  <w:t>116</w:t>
                </w:r>
                <w:r>
                  <w:rPr>
                    <w:webHidden/>
                  </w:rPr>
                  <w:fldChar w:fldCharType="end"/>
                </w:r>
              </w:hyperlink>
            </w:p>
            <w:p w14:paraId="6C67E2FB" w14:textId="77777777" w:rsidR="00560AD9" w:rsidRDefault="00560AD9">
              <w:pPr>
                <w:pStyle w:val="TOC2"/>
                <w:rPr>
                  <w:rFonts w:asciiTheme="minorHAnsi" w:eastAsiaTheme="minorEastAsia" w:hAnsiTheme="minorHAnsi" w:cstheme="minorBidi"/>
                  <w:sz w:val="22"/>
                  <w:szCs w:val="22"/>
                </w:rPr>
              </w:pPr>
              <w:hyperlink w:anchor="_Toc7020478" w:history="1">
                <w:r w:rsidRPr="00352090">
                  <w:rPr>
                    <w:rStyle w:val="Hyperlink"/>
                  </w:rPr>
                  <w:t>vSphere Docker Volume Service Plug-in</w:t>
                </w:r>
                <w:r>
                  <w:rPr>
                    <w:webHidden/>
                  </w:rPr>
                  <w:tab/>
                </w:r>
                <w:r>
                  <w:rPr>
                    <w:webHidden/>
                  </w:rPr>
                  <w:fldChar w:fldCharType="begin"/>
                </w:r>
                <w:r>
                  <w:rPr>
                    <w:webHidden/>
                  </w:rPr>
                  <w:instrText xml:space="preserve"> PAGEREF _Toc7020478 \h </w:instrText>
                </w:r>
                <w:r>
                  <w:rPr>
                    <w:webHidden/>
                  </w:rPr>
                </w:r>
                <w:r>
                  <w:rPr>
                    <w:webHidden/>
                  </w:rPr>
                  <w:fldChar w:fldCharType="separate"/>
                </w:r>
                <w:r>
                  <w:rPr>
                    <w:webHidden/>
                  </w:rPr>
                  <w:t>116</w:t>
                </w:r>
                <w:r>
                  <w:rPr>
                    <w:webHidden/>
                  </w:rPr>
                  <w:fldChar w:fldCharType="end"/>
                </w:r>
              </w:hyperlink>
            </w:p>
            <w:p w14:paraId="687B955E" w14:textId="77777777" w:rsidR="00560AD9" w:rsidRDefault="00560AD9">
              <w:pPr>
                <w:pStyle w:val="TOC2"/>
                <w:rPr>
                  <w:rFonts w:asciiTheme="minorHAnsi" w:eastAsiaTheme="minorEastAsia" w:hAnsiTheme="minorHAnsi" w:cstheme="minorBidi"/>
                  <w:sz w:val="22"/>
                  <w:szCs w:val="22"/>
                </w:rPr>
              </w:pPr>
              <w:hyperlink w:anchor="_Toc7020479" w:history="1">
                <w:r w:rsidRPr="00352090">
                  <w:rPr>
                    <w:rStyle w:val="Hyperlink"/>
                  </w:rPr>
                  <w:t>Red Hat Enterprise Linux operating system</w:t>
                </w:r>
                <w:r>
                  <w:rPr>
                    <w:webHidden/>
                  </w:rPr>
                  <w:tab/>
                </w:r>
                <w:r>
                  <w:rPr>
                    <w:webHidden/>
                  </w:rPr>
                  <w:fldChar w:fldCharType="begin"/>
                </w:r>
                <w:r>
                  <w:rPr>
                    <w:webHidden/>
                  </w:rPr>
                  <w:instrText xml:space="preserve"> PAGEREF _Toc7020479 \h </w:instrText>
                </w:r>
                <w:r>
                  <w:rPr>
                    <w:webHidden/>
                  </w:rPr>
                </w:r>
                <w:r>
                  <w:rPr>
                    <w:webHidden/>
                  </w:rPr>
                  <w:fldChar w:fldCharType="separate"/>
                </w:r>
                <w:r>
                  <w:rPr>
                    <w:webHidden/>
                  </w:rPr>
                  <w:t>117</w:t>
                </w:r>
                <w:r>
                  <w:rPr>
                    <w:webHidden/>
                  </w:rPr>
                  <w:fldChar w:fldCharType="end"/>
                </w:r>
              </w:hyperlink>
            </w:p>
            <w:p w14:paraId="681E1D6C" w14:textId="77777777" w:rsidR="00560AD9" w:rsidRDefault="00560AD9">
              <w:pPr>
                <w:pStyle w:val="TOC2"/>
                <w:rPr>
                  <w:rFonts w:asciiTheme="minorHAnsi" w:eastAsiaTheme="minorEastAsia" w:hAnsiTheme="minorHAnsi" w:cstheme="minorBidi"/>
                  <w:sz w:val="22"/>
                  <w:szCs w:val="22"/>
                </w:rPr>
              </w:pPr>
              <w:hyperlink w:anchor="_Toc7020480" w:history="1">
                <w:r w:rsidRPr="00352090">
                  <w:rPr>
                    <w:rStyle w:val="Hyperlink"/>
                  </w:rPr>
                  <w:t>Docker EE Environment</w:t>
                </w:r>
                <w:r>
                  <w:rPr>
                    <w:webHidden/>
                  </w:rPr>
                  <w:tab/>
                </w:r>
                <w:r>
                  <w:rPr>
                    <w:webHidden/>
                  </w:rPr>
                  <w:fldChar w:fldCharType="begin"/>
                </w:r>
                <w:r>
                  <w:rPr>
                    <w:webHidden/>
                  </w:rPr>
                  <w:instrText xml:space="preserve"> PAGEREF _Toc7020480 \h </w:instrText>
                </w:r>
                <w:r>
                  <w:rPr>
                    <w:webHidden/>
                  </w:rPr>
                </w:r>
                <w:r>
                  <w:rPr>
                    <w:webHidden/>
                  </w:rPr>
                  <w:fldChar w:fldCharType="separate"/>
                </w:r>
                <w:r>
                  <w:rPr>
                    <w:webHidden/>
                  </w:rPr>
                  <w:t>118</w:t>
                </w:r>
                <w:r>
                  <w:rPr>
                    <w:webHidden/>
                  </w:rPr>
                  <w:fldChar w:fldCharType="end"/>
                </w:r>
              </w:hyperlink>
            </w:p>
            <w:p w14:paraId="665BB61D" w14:textId="77777777" w:rsidR="00560AD9" w:rsidRDefault="00560AD9">
              <w:pPr>
                <w:pStyle w:val="TOC2"/>
                <w:rPr>
                  <w:rFonts w:asciiTheme="minorHAnsi" w:eastAsiaTheme="minorEastAsia" w:hAnsiTheme="minorHAnsi" w:cstheme="minorBidi"/>
                  <w:sz w:val="22"/>
                  <w:szCs w:val="22"/>
                </w:rPr>
              </w:pPr>
              <w:hyperlink w:anchor="_Toc7020481" w:history="1">
                <w:r w:rsidRPr="00352090">
                  <w:rPr>
                    <w:rStyle w:val="Hyperlink"/>
                  </w:rPr>
                  <w:t>Monitoring Tools</w:t>
                </w:r>
                <w:r>
                  <w:rPr>
                    <w:webHidden/>
                  </w:rPr>
                  <w:tab/>
                </w:r>
                <w:r>
                  <w:rPr>
                    <w:webHidden/>
                  </w:rPr>
                  <w:fldChar w:fldCharType="begin"/>
                </w:r>
                <w:r>
                  <w:rPr>
                    <w:webHidden/>
                  </w:rPr>
                  <w:instrText xml:space="preserve"> PAGEREF _Toc7020481 \h </w:instrText>
                </w:r>
                <w:r>
                  <w:rPr>
                    <w:webHidden/>
                  </w:rPr>
                </w:r>
                <w:r>
                  <w:rPr>
                    <w:webHidden/>
                  </w:rPr>
                  <w:fldChar w:fldCharType="separate"/>
                </w:r>
                <w:r>
                  <w:rPr>
                    <w:webHidden/>
                  </w:rPr>
                  <w:t>118</w:t>
                </w:r>
                <w:r>
                  <w:rPr>
                    <w:webHidden/>
                  </w:rPr>
                  <w:fldChar w:fldCharType="end"/>
                </w:r>
              </w:hyperlink>
            </w:p>
            <w:p w14:paraId="6766565E" w14:textId="77777777" w:rsidR="00560AD9" w:rsidRDefault="00560AD9">
              <w:pPr>
                <w:pStyle w:val="TOC1"/>
                <w:rPr>
                  <w:rFonts w:asciiTheme="minorHAnsi" w:eastAsiaTheme="minorEastAsia" w:hAnsiTheme="minorHAnsi" w:cstheme="minorBidi"/>
                  <w:sz w:val="22"/>
                  <w:szCs w:val="22"/>
                </w:rPr>
              </w:pPr>
              <w:hyperlink w:anchor="_Toc7020482" w:history="1">
                <w:r w:rsidRPr="00352090">
                  <w:rPr>
                    <w:rStyle w:val="Hyperlink"/>
                  </w:rPr>
                  <w:t>Summary</w:t>
                </w:r>
                <w:r>
                  <w:rPr>
                    <w:webHidden/>
                  </w:rPr>
                  <w:tab/>
                </w:r>
                <w:r>
                  <w:rPr>
                    <w:webHidden/>
                  </w:rPr>
                  <w:fldChar w:fldCharType="begin"/>
                </w:r>
                <w:r>
                  <w:rPr>
                    <w:webHidden/>
                  </w:rPr>
                  <w:instrText xml:space="preserve"> PAGEREF _Toc7020482 \h </w:instrText>
                </w:r>
                <w:r>
                  <w:rPr>
                    <w:webHidden/>
                  </w:rPr>
                </w:r>
                <w:r>
                  <w:rPr>
                    <w:webHidden/>
                  </w:rPr>
                  <w:fldChar w:fldCharType="separate"/>
                </w:r>
                <w:r>
                  <w:rPr>
                    <w:webHidden/>
                  </w:rPr>
                  <w:t>118</w:t>
                </w:r>
                <w:r>
                  <w:rPr>
                    <w:webHidden/>
                  </w:rPr>
                  <w:fldChar w:fldCharType="end"/>
                </w:r>
              </w:hyperlink>
            </w:p>
            <w:p w14:paraId="5C0C3A33" w14:textId="77777777" w:rsidR="00560AD9" w:rsidRDefault="00560AD9">
              <w:pPr>
                <w:pStyle w:val="TOC1"/>
                <w:rPr>
                  <w:rFonts w:asciiTheme="minorHAnsi" w:eastAsiaTheme="minorEastAsia" w:hAnsiTheme="minorHAnsi" w:cstheme="minorBidi"/>
                  <w:sz w:val="22"/>
                  <w:szCs w:val="22"/>
                </w:rPr>
              </w:pPr>
              <w:hyperlink w:anchor="_Toc7020483" w:history="1">
                <w:r w:rsidRPr="00352090">
                  <w:rPr>
                    <w:rStyle w:val="Hyperlink"/>
                  </w:rPr>
                  <w:t>Appendix A: Software Licenses</w:t>
                </w:r>
                <w:r>
                  <w:rPr>
                    <w:webHidden/>
                  </w:rPr>
                  <w:tab/>
                </w:r>
                <w:r>
                  <w:rPr>
                    <w:webHidden/>
                  </w:rPr>
                  <w:fldChar w:fldCharType="begin"/>
                </w:r>
                <w:r>
                  <w:rPr>
                    <w:webHidden/>
                  </w:rPr>
                  <w:instrText xml:space="preserve"> PAGEREF _Toc7020483 \h </w:instrText>
                </w:r>
                <w:r>
                  <w:rPr>
                    <w:webHidden/>
                  </w:rPr>
                </w:r>
                <w:r>
                  <w:rPr>
                    <w:webHidden/>
                  </w:rPr>
                  <w:fldChar w:fldCharType="separate"/>
                </w:r>
                <w:r>
                  <w:rPr>
                    <w:webHidden/>
                  </w:rPr>
                  <w:t>119</w:t>
                </w:r>
                <w:r>
                  <w:rPr>
                    <w:webHidden/>
                  </w:rPr>
                  <w:fldChar w:fldCharType="end"/>
                </w:r>
              </w:hyperlink>
            </w:p>
            <w:p w14:paraId="5C219F80" w14:textId="77777777" w:rsidR="00560AD9" w:rsidRDefault="00560AD9">
              <w:pPr>
                <w:pStyle w:val="TOC1"/>
                <w:rPr>
                  <w:rFonts w:asciiTheme="minorHAnsi" w:eastAsiaTheme="minorEastAsia" w:hAnsiTheme="minorHAnsi" w:cstheme="minorBidi"/>
                  <w:sz w:val="22"/>
                  <w:szCs w:val="22"/>
                </w:rPr>
              </w:pPr>
              <w:hyperlink w:anchor="_Toc7020484" w:history="1">
                <w:r w:rsidRPr="00352090">
                  <w:rPr>
                    <w:rStyle w:val="Hyperlink"/>
                  </w:rPr>
                  <w:t>Appendix B: Using customer supplied certificates for UCP and DTR</w:t>
                </w:r>
                <w:r>
                  <w:rPr>
                    <w:webHidden/>
                  </w:rPr>
                  <w:tab/>
                </w:r>
                <w:r>
                  <w:rPr>
                    <w:webHidden/>
                  </w:rPr>
                  <w:fldChar w:fldCharType="begin"/>
                </w:r>
                <w:r>
                  <w:rPr>
                    <w:webHidden/>
                  </w:rPr>
                  <w:instrText xml:space="preserve"> PAGEREF _Toc7020484 \h </w:instrText>
                </w:r>
                <w:r>
                  <w:rPr>
                    <w:webHidden/>
                  </w:rPr>
                </w:r>
                <w:r>
                  <w:rPr>
                    <w:webHidden/>
                  </w:rPr>
                  <w:fldChar w:fldCharType="separate"/>
                </w:r>
                <w:r>
                  <w:rPr>
                    <w:webHidden/>
                  </w:rPr>
                  <w:t>119</w:t>
                </w:r>
                <w:r>
                  <w:rPr>
                    <w:webHidden/>
                  </w:rPr>
                  <w:fldChar w:fldCharType="end"/>
                </w:r>
              </w:hyperlink>
            </w:p>
            <w:p w14:paraId="10F0DDB3" w14:textId="77777777" w:rsidR="00560AD9" w:rsidRDefault="00560AD9">
              <w:pPr>
                <w:pStyle w:val="TOC2"/>
                <w:rPr>
                  <w:rFonts w:asciiTheme="minorHAnsi" w:eastAsiaTheme="minorEastAsia" w:hAnsiTheme="minorHAnsi" w:cstheme="minorBidi"/>
                  <w:sz w:val="22"/>
                  <w:szCs w:val="22"/>
                </w:rPr>
              </w:pPr>
              <w:hyperlink w:anchor="_Toc7020485" w:history="1">
                <w:r w:rsidRPr="00352090">
                  <w:rPr>
                    <w:rStyle w:val="Hyperlink"/>
                  </w:rPr>
                  <w:t>Generating and testing certificates</w:t>
                </w:r>
                <w:r>
                  <w:rPr>
                    <w:webHidden/>
                  </w:rPr>
                  <w:tab/>
                </w:r>
                <w:r>
                  <w:rPr>
                    <w:webHidden/>
                  </w:rPr>
                  <w:fldChar w:fldCharType="begin"/>
                </w:r>
                <w:r>
                  <w:rPr>
                    <w:webHidden/>
                  </w:rPr>
                  <w:instrText xml:space="preserve"> PAGEREF _Toc7020485 \h </w:instrText>
                </w:r>
                <w:r>
                  <w:rPr>
                    <w:webHidden/>
                  </w:rPr>
                </w:r>
                <w:r>
                  <w:rPr>
                    <w:webHidden/>
                  </w:rPr>
                  <w:fldChar w:fldCharType="separate"/>
                </w:r>
                <w:r>
                  <w:rPr>
                    <w:webHidden/>
                  </w:rPr>
                  <w:t>119</w:t>
                </w:r>
                <w:r>
                  <w:rPr>
                    <w:webHidden/>
                  </w:rPr>
                  <w:fldChar w:fldCharType="end"/>
                </w:r>
              </w:hyperlink>
            </w:p>
            <w:p w14:paraId="0375DA99" w14:textId="77777777" w:rsidR="00560AD9" w:rsidRDefault="00560AD9">
              <w:pPr>
                <w:pStyle w:val="TOC2"/>
                <w:rPr>
                  <w:rFonts w:asciiTheme="minorHAnsi" w:eastAsiaTheme="minorEastAsia" w:hAnsiTheme="minorHAnsi" w:cstheme="minorBidi"/>
                  <w:sz w:val="22"/>
                  <w:szCs w:val="22"/>
                </w:rPr>
              </w:pPr>
              <w:hyperlink w:anchor="_Toc7020486" w:history="1">
                <w:r w:rsidRPr="00352090">
                  <w:rPr>
                    <w:rStyle w:val="Hyperlink"/>
                  </w:rPr>
                  <w:t>Verify your certificates</w:t>
                </w:r>
                <w:r>
                  <w:rPr>
                    <w:webHidden/>
                  </w:rPr>
                  <w:tab/>
                </w:r>
                <w:r>
                  <w:rPr>
                    <w:webHidden/>
                  </w:rPr>
                  <w:fldChar w:fldCharType="begin"/>
                </w:r>
                <w:r>
                  <w:rPr>
                    <w:webHidden/>
                  </w:rPr>
                  <w:instrText xml:space="preserve"> PAGEREF _Toc7020486 \h </w:instrText>
                </w:r>
                <w:r>
                  <w:rPr>
                    <w:webHidden/>
                  </w:rPr>
                </w:r>
                <w:r>
                  <w:rPr>
                    <w:webHidden/>
                  </w:rPr>
                  <w:fldChar w:fldCharType="separate"/>
                </w:r>
                <w:r>
                  <w:rPr>
                    <w:webHidden/>
                  </w:rPr>
                  <w:t>122</w:t>
                </w:r>
                <w:r>
                  <w:rPr>
                    <w:webHidden/>
                  </w:rPr>
                  <w:fldChar w:fldCharType="end"/>
                </w:r>
              </w:hyperlink>
            </w:p>
            <w:p w14:paraId="5B4FC665" w14:textId="77777777" w:rsidR="00560AD9" w:rsidRDefault="00560AD9">
              <w:pPr>
                <w:pStyle w:val="TOC1"/>
                <w:rPr>
                  <w:rFonts w:asciiTheme="minorHAnsi" w:eastAsiaTheme="minorEastAsia" w:hAnsiTheme="minorHAnsi" w:cstheme="minorBidi"/>
                  <w:sz w:val="22"/>
                  <w:szCs w:val="22"/>
                </w:rPr>
              </w:pPr>
              <w:hyperlink w:anchor="_Toc7020487" w:history="1">
                <w:r w:rsidRPr="00352090">
                  <w:rPr>
                    <w:rStyle w:val="Hyperlink"/>
                  </w:rPr>
                  <w:t>Appendix C: Enabling SSL between the universal forwarders and the Splunk indexers using your certificates</w:t>
                </w:r>
                <w:r>
                  <w:rPr>
                    <w:webHidden/>
                  </w:rPr>
                  <w:tab/>
                </w:r>
                <w:r>
                  <w:rPr>
                    <w:webHidden/>
                  </w:rPr>
                  <w:fldChar w:fldCharType="begin"/>
                </w:r>
                <w:r>
                  <w:rPr>
                    <w:webHidden/>
                  </w:rPr>
                  <w:instrText xml:space="preserve"> PAGEREF _Toc7020487 \h </w:instrText>
                </w:r>
                <w:r>
                  <w:rPr>
                    <w:webHidden/>
                  </w:rPr>
                </w:r>
                <w:r>
                  <w:rPr>
                    <w:webHidden/>
                  </w:rPr>
                  <w:fldChar w:fldCharType="separate"/>
                </w:r>
                <w:r>
                  <w:rPr>
                    <w:webHidden/>
                  </w:rPr>
                  <w:t>122</w:t>
                </w:r>
                <w:r>
                  <w:rPr>
                    <w:webHidden/>
                  </w:rPr>
                  <w:fldChar w:fldCharType="end"/>
                </w:r>
              </w:hyperlink>
            </w:p>
            <w:p w14:paraId="1E7AEDFB" w14:textId="77777777" w:rsidR="00560AD9" w:rsidRDefault="00560AD9">
              <w:pPr>
                <w:pStyle w:val="TOC2"/>
                <w:rPr>
                  <w:rFonts w:asciiTheme="minorHAnsi" w:eastAsiaTheme="minorEastAsia" w:hAnsiTheme="minorHAnsi" w:cstheme="minorBidi"/>
                  <w:sz w:val="22"/>
                  <w:szCs w:val="22"/>
                </w:rPr>
              </w:pPr>
              <w:hyperlink w:anchor="_Toc7020488" w:history="1">
                <w:r w:rsidRPr="00352090">
                  <w:rPr>
                    <w:rStyle w:val="Hyperlink"/>
                  </w:rPr>
                  <w:t>Limitations</w:t>
                </w:r>
                <w:r>
                  <w:rPr>
                    <w:webHidden/>
                  </w:rPr>
                  <w:tab/>
                </w:r>
                <w:r>
                  <w:rPr>
                    <w:webHidden/>
                  </w:rPr>
                  <w:fldChar w:fldCharType="begin"/>
                </w:r>
                <w:r>
                  <w:rPr>
                    <w:webHidden/>
                  </w:rPr>
                  <w:instrText xml:space="preserve"> PAGEREF _Toc7020488 \h </w:instrText>
                </w:r>
                <w:r>
                  <w:rPr>
                    <w:webHidden/>
                  </w:rPr>
                </w:r>
                <w:r>
                  <w:rPr>
                    <w:webHidden/>
                  </w:rPr>
                  <w:fldChar w:fldCharType="separate"/>
                </w:r>
                <w:r>
                  <w:rPr>
                    <w:webHidden/>
                  </w:rPr>
                  <w:t>122</w:t>
                </w:r>
                <w:r>
                  <w:rPr>
                    <w:webHidden/>
                  </w:rPr>
                  <w:fldChar w:fldCharType="end"/>
                </w:r>
              </w:hyperlink>
            </w:p>
            <w:p w14:paraId="6D086F20" w14:textId="77777777" w:rsidR="00560AD9" w:rsidRDefault="00560AD9">
              <w:pPr>
                <w:pStyle w:val="TOC2"/>
                <w:rPr>
                  <w:rFonts w:asciiTheme="minorHAnsi" w:eastAsiaTheme="minorEastAsia" w:hAnsiTheme="minorHAnsi" w:cstheme="minorBidi"/>
                  <w:sz w:val="22"/>
                  <w:szCs w:val="22"/>
                </w:rPr>
              </w:pPr>
              <w:hyperlink w:anchor="_Toc7020489" w:history="1">
                <w:r w:rsidRPr="00352090">
                  <w:rPr>
                    <w:rStyle w:val="Hyperlink"/>
                  </w:rPr>
                  <w:t>Prerequisites</w:t>
                </w:r>
                <w:r>
                  <w:rPr>
                    <w:webHidden/>
                  </w:rPr>
                  <w:tab/>
                </w:r>
                <w:r>
                  <w:rPr>
                    <w:webHidden/>
                  </w:rPr>
                  <w:fldChar w:fldCharType="begin"/>
                </w:r>
                <w:r>
                  <w:rPr>
                    <w:webHidden/>
                  </w:rPr>
                  <w:instrText xml:space="preserve"> PAGEREF _Toc7020489 \h </w:instrText>
                </w:r>
                <w:r>
                  <w:rPr>
                    <w:webHidden/>
                  </w:rPr>
                </w:r>
                <w:r>
                  <w:rPr>
                    <w:webHidden/>
                  </w:rPr>
                  <w:fldChar w:fldCharType="separate"/>
                </w:r>
                <w:r>
                  <w:rPr>
                    <w:webHidden/>
                  </w:rPr>
                  <w:t>123</w:t>
                </w:r>
                <w:r>
                  <w:rPr>
                    <w:webHidden/>
                  </w:rPr>
                  <w:fldChar w:fldCharType="end"/>
                </w:r>
              </w:hyperlink>
            </w:p>
            <w:p w14:paraId="779C209F" w14:textId="77777777" w:rsidR="00560AD9" w:rsidRDefault="00560AD9">
              <w:pPr>
                <w:pStyle w:val="TOC2"/>
                <w:rPr>
                  <w:rFonts w:asciiTheme="minorHAnsi" w:eastAsiaTheme="minorEastAsia" w:hAnsiTheme="minorHAnsi" w:cstheme="minorBidi"/>
                  <w:sz w:val="22"/>
                  <w:szCs w:val="22"/>
                </w:rPr>
              </w:pPr>
              <w:hyperlink w:anchor="_Toc7020490" w:history="1">
                <w:r w:rsidRPr="00352090">
                  <w:rPr>
                    <w:rStyle w:val="Hyperlink"/>
                  </w:rPr>
                  <w:t>Before you deploy</w:t>
                </w:r>
                <w:r>
                  <w:rPr>
                    <w:webHidden/>
                  </w:rPr>
                  <w:tab/>
                </w:r>
                <w:r>
                  <w:rPr>
                    <w:webHidden/>
                  </w:rPr>
                  <w:fldChar w:fldCharType="begin"/>
                </w:r>
                <w:r>
                  <w:rPr>
                    <w:webHidden/>
                  </w:rPr>
                  <w:instrText xml:space="preserve"> PAGEREF _Toc7020490 \h </w:instrText>
                </w:r>
                <w:r>
                  <w:rPr>
                    <w:webHidden/>
                  </w:rPr>
                </w:r>
                <w:r>
                  <w:rPr>
                    <w:webHidden/>
                  </w:rPr>
                  <w:fldChar w:fldCharType="separate"/>
                </w:r>
                <w:r>
                  <w:rPr>
                    <w:webHidden/>
                  </w:rPr>
                  <w:t>123</w:t>
                </w:r>
                <w:r>
                  <w:rPr>
                    <w:webHidden/>
                  </w:rPr>
                  <w:fldChar w:fldCharType="end"/>
                </w:r>
              </w:hyperlink>
            </w:p>
            <w:p w14:paraId="3B9C79A9" w14:textId="77777777" w:rsidR="00560AD9" w:rsidRDefault="00560AD9">
              <w:pPr>
                <w:pStyle w:val="TOC2"/>
                <w:rPr>
                  <w:rFonts w:asciiTheme="minorHAnsi" w:eastAsiaTheme="minorEastAsia" w:hAnsiTheme="minorHAnsi" w:cstheme="minorBidi"/>
                  <w:sz w:val="22"/>
                  <w:szCs w:val="22"/>
                </w:rPr>
              </w:pPr>
              <w:hyperlink w:anchor="_Toc7020491" w:history="1">
                <w:r w:rsidRPr="00352090">
                  <w:rPr>
                    <w:rStyle w:val="Hyperlink"/>
                  </w:rPr>
                  <w:t>Hybrid environment Linux / Windows</w:t>
                </w:r>
                <w:r>
                  <w:rPr>
                    <w:webHidden/>
                  </w:rPr>
                  <w:tab/>
                </w:r>
                <w:r>
                  <w:rPr>
                    <w:webHidden/>
                  </w:rPr>
                  <w:fldChar w:fldCharType="begin"/>
                </w:r>
                <w:r>
                  <w:rPr>
                    <w:webHidden/>
                  </w:rPr>
                  <w:instrText xml:space="preserve"> PAGEREF _Toc7020491 \h </w:instrText>
                </w:r>
                <w:r>
                  <w:rPr>
                    <w:webHidden/>
                  </w:rPr>
                </w:r>
                <w:r>
                  <w:rPr>
                    <w:webHidden/>
                  </w:rPr>
                  <w:fldChar w:fldCharType="separate"/>
                </w:r>
                <w:r>
                  <w:rPr>
                    <w:webHidden/>
                  </w:rPr>
                  <w:t>124</w:t>
                </w:r>
                <w:r>
                  <w:rPr>
                    <w:webHidden/>
                  </w:rPr>
                  <w:fldChar w:fldCharType="end"/>
                </w:r>
              </w:hyperlink>
            </w:p>
            <w:p w14:paraId="7CF412A5" w14:textId="77777777" w:rsidR="00560AD9" w:rsidRDefault="00560AD9">
              <w:pPr>
                <w:pStyle w:val="TOC1"/>
                <w:rPr>
                  <w:rFonts w:asciiTheme="minorHAnsi" w:eastAsiaTheme="minorEastAsia" w:hAnsiTheme="minorHAnsi" w:cstheme="minorBidi"/>
                  <w:sz w:val="22"/>
                  <w:szCs w:val="22"/>
                </w:rPr>
              </w:pPr>
              <w:hyperlink w:anchor="_Toc7020492" w:history="1">
                <w:r w:rsidRPr="00352090">
                  <w:rPr>
                    <w:rStyle w:val="Hyperlink"/>
                  </w:rPr>
                  <w:t>Appendix D: How to check that certs were deployed correctly</w:t>
                </w:r>
                <w:r>
                  <w:rPr>
                    <w:webHidden/>
                  </w:rPr>
                  <w:tab/>
                </w:r>
                <w:r>
                  <w:rPr>
                    <w:webHidden/>
                  </w:rPr>
                  <w:fldChar w:fldCharType="begin"/>
                </w:r>
                <w:r>
                  <w:rPr>
                    <w:webHidden/>
                  </w:rPr>
                  <w:instrText xml:space="preserve"> PAGEREF _Toc7020492 \h </w:instrText>
                </w:r>
                <w:r>
                  <w:rPr>
                    <w:webHidden/>
                  </w:rPr>
                </w:r>
                <w:r>
                  <w:rPr>
                    <w:webHidden/>
                  </w:rPr>
                  <w:fldChar w:fldCharType="separate"/>
                </w:r>
                <w:r>
                  <w:rPr>
                    <w:webHidden/>
                  </w:rPr>
                  <w:t>125</w:t>
                </w:r>
                <w:r>
                  <w:rPr>
                    <w:webHidden/>
                  </w:rPr>
                  <w:fldChar w:fldCharType="end"/>
                </w:r>
              </w:hyperlink>
            </w:p>
            <w:p w14:paraId="3A7C445F" w14:textId="77777777" w:rsidR="00560AD9" w:rsidRDefault="00560AD9">
              <w:pPr>
                <w:pStyle w:val="TOC1"/>
                <w:rPr>
                  <w:rFonts w:asciiTheme="minorHAnsi" w:eastAsiaTheme="minorEastAsia" w:hAnsiTheme="minorHAnsi" w:cstheme="minorBidi"/>
                  <w:sz w:val="22"/>
                  <w:szCs w:val="22"/>
                </w:rPr>
              </w:pPr>
              <w:hyperlink w:anchor="_Toc7020493" w:history="1">
                <w:r w:rsidRPr="00352090">
                  <w:rPr>
                    <w:rStyle w:val="Hyperlink"/>
                  </w:rPr>
                  <w:t>Resources and additional links</w:t>
                </w:r>
                <w:r>
                  <w:rPr>
                    <w:webHidden/>
                  </w:rPr>
                  <w:tab/>
                </w:r>
                <w:r>
                  <w:rPr>
                    <w:webHidden/>
                  </w:rPr>
                  <w:fldChar w:fldCharType="begin"/>
                </w:r>
                <w:r>
                  <w:rPr>
                    <w:webHidden/>
                  </w:rPr>
                  <w:instrText xml:space="preserve"> PAGEREF _Toc7020493 \h </w:instrText>
                </w:r>
                <w:r>
                  <w:rPr>
                    <w:webHidden/>
                  </w:rPr>
                </w:r>
                <w:r>
                  <w:rPr>
                    <w:webHidden/>
                  </w:rPr>
                  <w:fldChar w:fldCharType="separate"/>
                </w:r>
                <w:r>
                  <w:rPr>
                    <w:webHidden/>
                  </w:rPr>
                  <w:t>127</w:t>
                </w:r>
                <w:r>
                  <w:rPr>
                    <w:webHidden/>
                  </w:rPr>
                  <w:fldChar w:fldCharType="end"/>
                </w:r>
              </w:hyperlink>
            </w:p>
            <w:p w14:paraId="4ABA7AA6" w14:textId="77777777" w:rsidR="00692EC8" w:rsidRPr="00533A46" w:rsidRDefault="00261F18" w:rsidP="00DE5A98">
              <w:pPr>
                <w:pStyle w:val="BodyTextMetricHPELight10pt"/>
              </w:pPr>
              <w:r>
                <w:rPr>
                  <w:rFonts w:ascii="Metric Bold" w:hAnsi="Metric Bold"/>
                </w:rPr>
                <w:fldChar w:fldCharType="end"/>
              </w:r>
            </w:p>
          </w:sdtContent>
        </w:sdt>
      </w:sdtContent>
    </w:sdt>
    <w:p w14:paraId="6F0001BA" w14:textId="77777777" w:rsidR="00A57997" w:rsidRPr="00DE5A98" w:rsidRDefault="00A57997" w:rsidP="00DE5A98">
      <w:pPr>
        <w:pStyle w:val="BodyTextMetricHPELight10pt"/>
        <w:rPr>
          <w:rStyle w:val="CoverDocumentType10ptChar"/>
          <w:rFonts w:ascii="MetricHPE Light" w:hAnsi="MetricHPE Light"/>
          <w:b w:val="0"/>
        </w:rPr>
      </w:pPr>
    </w:p>
    <w:p w14:paraId="6E4F2B16" w14:textId="77777777" w:rsidR="006F0BC3" w:rsidRDefault="006F0BC3" w:rsidP="00692EC8">
      <w:pPr>
        <w:sectPr w:rsidR="006F0BC3" w:rsidSect="00F160EE">
          <w:headerReference w:type="even" r:id="rId10"/>
          <w:headerReference w:type="default" r:id="rId11"/>
          <w:footerReference w:type="even" r:id="rId12"/>
          <w:footerReference w:type="default" r:id="rId13"/>
          <w:pgSz w:w="12240" w:h="15840" w:code="1"/>
          <w:pgMar w:top="1800" w:right="720" w:bottom="720" w:left="720" w:header="576" w:footer="360" w:gutter="0"/>
          <w:pgNumType w:start="1"/>
          <w:cols w:space="720"/>
          <w:formProt w:val="0"/>
          <w:noEndnote/>
          <w:titlePg/>
          <w:docGrid w:linePitch="245"/>
        </w:sectPr>
      </w:pPr>
    </w:p>
    <w:p w14:paraId="6E34E832" w14:textId="77777777" w:rsidR="000615E7" w:rsidRDefault="000615E7" w:rsidP="000615E7">
      <w:pPr>
        <w:pStyle w:val="Heading1"/>
      </w:pPr>
      <w:bookmarkStart w:id="3" w:name="_Toc531698776"/>
      <w:bookmarkStart w:id="4" w:name="_Toc323643104"/>
      <w:bookmarkStart w:id="5" w:name="_Toc7020383"/>
      <w:bookmarkEnd w:id="1"/>
      <w:r>
        <w:lastRenderedPageBreak/>
        <w:t>Executive Summary</w:t>
      </w:r>
      <w:bookmarkEnd w:id="3"/>
      <w:bookmarkEnd w:id="5"/>
    </w:p>
    <w:p w14:paraId="4AD43EF5" w14:textId="77777777" w:rsidR="00B51222" w:rsidRDefault="00B51222" w:rsidP="00B51222">
      <w:pPr>
        <w:pStyle w:val="BodyTextMetricHPELight10pt"/>
      </w:pPr>
      <w:bookmarkStart w:id="6" w:name="_Refd17e53839"/>
      <w:bookmarkStart w:id="7" w:name="_Tocd17e53839"/>
      <w:bookmarkEnd w:id="6"/>
      <w:bookmarkEnd w:id="7"/>
      <w:r>
        <w:t>HPE Reference Configuration for Docker Containers as a Service on HPE Synergy Composable Infrastructure is a complete solution from Hewlett Packard Enterprise that includes all the hardware, software, professional services, and support you need to deploy a Containers-as-a-Service (CaaS) platform, allowing you to get up and running quickly and efficiently. The solution takes the HPE Synergy infrastructure and combines it with Docker’s enterprise-grade container platform, popular open source tools, along with deployment and advisory services from HPE Pointnext.</w:t>
      </w:r>
    </w:p>
    <w:p w14:paraId="0BA2F206" w14:textId="77777777" w:rsidR="00B51222" w:rsidRDefault="00B51222" w:rsidP="00B51222">
      <w:pPr>
        <w:pStyle w:val="BodyTextMetricHPELight10pt"/>
      </w:pPr>
      <w:r>
        <w:t>HPE Enterprise Containers as a Service with Docker EE is ideal for customers migrating legacy applications to containers, transitioning to a container DevOps development model or needing a hybrid environment to support container and non-containerized applications on a common VM platform. This Reference Configuration provides a solution for IT operations, addressing the need for a production-ready environment that is easy to deploy and manage.</w:t>
      </w:r>
    </w:p>
    <w:p w14:paraId="0D3E9FFA" w14:textId="77777777" w:rsidR="00B51222" w:rsidRDefault="00B51222" w:rsidP="00B51222">
      <w:pPr>
        <w:pStyle w:val="BodyTextMetricHPELight10pt"/>
      </w:pPr>
      <w:r>
        <w:t>This release supports Kubernetes 1.11 via Docker Enterprise Edition (EE) 2.1, which is the only platform that manages and secures applications on Kubernetes in multi-Linux, multi-OS and multi-cloud customer environments. This document describes the best practices for deploying and operating HPE Enterprise Containers as a Service with Docker Enterprise Edition (EE). It shows how to automate the provisioning of the environment using a set of Ansible playbooks. It also outlines a set of manual steps to harden, secure and audit the overall status of the system.</w:t>
      </w:r>
    </w:p>
    <w:p w14:paraId="7BDD63B8" w14:textId="368BE3DB" w:rsidR="000615E7" w:rsidRDefault="000615E7" w:rsidP="00B51222">
      <w:pPr>
        <w:pStyle w:val="BodyTextMetricHPELight10pt"/>
      </w:pPr>
      <w:r>
        <w:rPr>
          <w:rStyle w:val="BoldEmpha"/>
        </w:rPr>
        <w:t xml:space="preserve">Target Audience: </w:t>
      </w:r>
      <w:r w:rsidRPr="003B6B84">
        <w:t>This document is primarily aimed at technical individuals working in the operations side of the software pipeline, such as infrastructure architects, system administrators and infrastructure engineers, but anybody with an interest in automating the provisioning of virtual servers and containers may find this document useful.</w:t>
      </w:r>
      <w:r>
        <w:t xml:space="preserve"> </w:t>
      </w:r>
    </w:p>
    <w:p w14:paraId="774787A5" w14:textId="77777777" w:rsidR="000615E7" w:rsidRDefault="000615E7" w:rsidP="0058095B">
      <w:pPr>
        <w:pStyle w:val="BodyTextLastMetricHPELight10pt"/>
      </w:pPr>
      <w:r>
        <w:rPr>
          <w:rStyle w:val="BoldEmpha"/>
        </w:rPr>
        <w:t xml:space="preserve">Assumptions: </w:t>
      </w:r>
      <w:r>
        <w:t>The present document assumes a minimum understanding in concepts such as virtualization and containerization and also some knowledge around Linux®, Microsoft Windows® and VMware® technologies.</w:t>
      </w:r>
    </w:p>
    <w:p w14:paraId="0E2BC43F" w14:textId="77777777" w:rsidR="000615E7" w:rsidRDefault="000615E7" w:rsidP="000615E7">
      <w:pPr>
        <w:pStyle w:val="Heading1"/>
      </w:pPr>
      <w:bookmarkStart w:id="8" w:name="_Refd17e53853"/>
      <w:bookmarkStart w:id="9" w:name="_Tocd17e53853"/>
      <w:bookmarkStart w:id="10" w:name="_Toc531698777"/>
      <w:bookmarkStart w:id="11" w:name="_Toc7020384"/>
      <w:r>
        <w:t>Solution overview</w:t>
      </w:r>
      <w:bookmarkEnd w:id="8"/>
      <w:bookmarkEnd w:id="9"/>
      <w:bookmarkEnd w:id="10"/>
      <w:bookmarkEnd w:id="11"/>
    </w:p>
    <w:p w14:paraId="40146FBE" w14:textId="45CAC38F" w:rsidR="000615E7" w:rsidRDefault="00B51222" w:rsidP="0058095B">
      <w:pPr>
        <w:pStyle w:val="BodyTextMetricHPELight10pt"/>
      </w:pPr>
      <w:r w:rsidRPr="00B51222">
        <w:t>The HPE Reference Configuration for Docker Containers as a Service on HPE Synergy Composable Infrastructure consists of a set of Ansible playbooks that run on top of a VMware virtualization platform on HPE Synergy and HPE 3PAR storage hardware. The solution allows you to configure a flexible OS environment (with both RHEL and Windows workers) providing built-in high availability (HA), container monitoring and security, and backup and restore functionality. This solution assumes that you have already set up your HPE Synergy hardware, that you have installed your VMware virtualization platform and have configured HPE 3PAR for storage.</w:t>
      </w:r>
    </w:p>
    <w:p w14:paraId="6B0F911B" w14:textId="77777777" w:rsidR="000615E7" w:rsidRDefault="000615E7" w:rsidP="0058095B">
      <w:pPr>
        <w:pStyle w:val="FigureAfterspace"/>
      </w:pPr>
      <w:r>
        <w:rPr>
          <w:noProof/>
        </w:rPr>
        <w:drawing>
          <wp:inline distT="0" distB="0" distL="0" distR="0" wp14:anchorId="542E92A1" wp14:editId="19BC0860">
            <wp:extent cx="5136446" cy="568960"/>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verview-graphic.png"/>
                    <pic:cNvPicPr/>
                  </pic:nvPicPr>
                  <pic:blipFill>
                    <a:blip r:embed="rId14">
                      <a:extLst>
                        <a:ext uri="{28A0092B-C50C-407E-A947-70E740481C1C}">
                          <a14:useLocalDpi xmlns:a14="http://schemas.microsoft.com/office/drawing/2010/main" val="0"/>
                        </a:ext>
                      </a:extLst>
                    </a:blip>
                    <a:stretch>
                      <a:fillRect/>
                    </a:stretch>
                  </pic:blipFill>
                  <pic:spPr>
                    <a:xfrm>
                      <a:off x="0" y="0"/>
                      <a:ext cx="5136446" cy="568960"/>
                    </a:xfrm>
                    <a:prstGeom prst="rect">
                      <a:avLst/>
                    </a:prstGeom>
                  </pic:spPr>
                </pic:pic>
              </a:graphicData>
            </a:graphic>
          </wp:inline>
        </w:drawing>
      </w:r>
    </w:p>
    <w:p w14:paraId="4F3EA4C8" w14:textId="77777777" w:rsidR="000615E7" w:rsidRDefault="000615E7" w:rsidP="0058095B">
      <w:pPr>
        <w:pStyle w:val="MISCFigureCaptionHeader8pt"/>
      </w:pPr>
      <w:bookmarkStart w:id="12" w:name="_Ref523837078"/>
      <w:r w:rsidRPr="0058095B">
        <w:rPr>
          <w:rStyle w:val="MISCFigureCaptionHeaderBold8pt"/>
        </w:rPr>
        <w:t xml:space="preserve">Figure </w:t>
      </w:r>
      <w:r w:rsidRPr="0058095B">
        <w:rPr>
          <w:rStyle w:val="MISCFigureCaptionHeaderBold8pt"/>
        </w:rPr>
        <w:fldChar w:fldCharType="begin"/>
      </w:r>
      <w:r w:rsidRPr="0058095B">
        <w:rPr>
          <w:rStyle w:val="MISCFigureCaptionHeaderBold8pt"/>
        </w:rPr>
        <w:instrText xml:space="preserve"> SEQ Figure \* ARABIC </w:instrText>
      </w:r>
      <w:r w:rsidRPr="0058095B">
        <w:rPr>
          <w:rStyle w:val="MISCFigureCaptionHeaderBold8pt"/>
        </w:rPr>
        <w:fldChar w:fldCharType="separate"/>
      </w:r>
      <w:r w:rsidR="00560AD9">
        <w:rPr>
          <w:rStyle w:val="MISCFigureCaptionHeaderBold8pt"/>
          <w:noProof/>
        </w:rPr>
        <w:t>1</w:t>
      </w:r>
      <w:r w:rsidRPr="0058095B">
        <w:rPr>
          <w:rStyle w:val="MISCFigureCaptionHeaderBold8pt"/>
        </w:rPr>
        <w:fldChar w:fldCharType="end"/>
      </w:r>
      <w:bookmarkEnd w:id="12"/>
      <w:r w:rsidRPr="0058095B">
        <w:rPr>
          <w:rStyle w:val="MISCFigureCaptionHeaderBold8pt"/>
        </w:rPr>
        <w:t xml:space="preserve">. </w:t>
      </w:r>
      <w:r>
        <w:t>Solution overview</w:t>
      </w:r>
    </w:p>
    <w:p w14:paraId="31445CC1" w14:textId="254A1CC9" w:rsidR="000615E7" w:rsidRDefault="000615E7" w:rsidP="0058095B">
      <w:pPr>
        <w:pStyle w:val="BodyTextMetricHPELight10pt"/>
      </w:pPr>
      <w:r w:rsidRPr="009534F0">
        <w:fldChar w:fldCharType="begin"/>
      </w:r>
      <w:r w:rsidRPr="00441376">
        <w:instrText xml:space="preserve"> REF _Ref523837078 \h </w:instrText>
      </w:r>
      <w:r>
        <w:instrText xml:space="preserve"> \* MERGEFORMAT </w:instrText>
      </w:r>
      <w:r w:rsidRPr="009534F0">
        <w:fldChar w:fldCharType="separate"/>
      </w:r>
      <w:r w:rsidR="00560AD9" w:rsidRPr="00560AD9">
        <w:t>Figure 1</w:t>
      </w:r>
      <w:r w:rsidRPr="009534F0">
        <w:fldChar w:fldCharType="end"/>
      </w:r>
      <w:r w:rsidRPr="00441376">
        <w:t xml:space="preserve"> </w:t>
      </w:r>
      <w:r w:rsidRPr="003B6B84">
        <w:t xml:space="preserve">provides an overview of the steps used to deploy the solution. Deploying your hardware and HPE </w:t>
      </w:r>
      <w:r w:rsidR="00B51222" w:rsidRPr="00B51222">
        <w:t xml:space="preserve">Synergy </w:t>
      </w:r>
      <w:r w:rsidRPr="003B6B84">
        <w:t>is specific to your environment and is not covered here. This document shows you how to:</w:t>
      </w:r>
    </w:p>
    <w:p w14:paraId="26A7389F" w14:textId="77777777" w:rsidR="000615E7" w:rsidRPr="00441376" w:rsidRDefault="000615E7" w:rsidP="000615E7">
      <w:pPr>
        <w:pStyle w:val="BulletLevel1"/>
      </w:pPr>
      <w:r w:rsidRPr="00441376">
        <w:t>Prepare the VM templates</w:t>
      </w:r>
    </w:p>
    <w:p w14:paraId="783403CD" w14:textId="77777777" w:rsidR="000615E7" w:rsidRPr="00441376" w:rsidRDefault="000615E7" w:rsidP="000615E7">
      <w:pPr>
        <w:pStyle w:val="BulletLevel1"/>
      </w:pPr>
      <w:r w:rsidRPr="00441376">
        <w:t>Create the Ansible host</w:t>
      </w:r>
    </w:p>
    <w:p w14:paraId="7E82B9B8" w14:textId="77777777" w:rsidR="000615E7" w:rsidRPr="00441376" w:rsidRDefault="000615E7" w:rsidP="000615E7">
      <w:pPr>
        <w:pStyle w:val="BulletLevel1"/>
      </w:pPr>
      <w:r w:rsidRPr="00441376">
        <w:t>Configure the Ansible parameters</w:t>
      </w:r>
    </w:p>
    <w:p w14:paraId="781BB78F" w14:textId="77777777" w:rsidR="000615E7" w:rsidRPr="00441376" w:rsidRDefault="000615E7" w:rsidP="000615E7">
      <w:pPr>
        <w:pStyle w:val="BulletLevel1LastBeforeBodycopy"/>
      </w:pPr>
      <w:r w:rsidRPr="00441376">
        <w:t>Run the Ansible playbooks</w:t>
      </w:r>
    </w:p>
    <w:p w14:paraId="5A5DE28E" w14:textId="77777777" w:rsidR="000615E7" w:rsidRPr="0058095B" w:rsidRDefault="000615E7" w:rsidP="0058095B">
      <w:pPr>
        <w:pStyle w:val="BodyTextMetricHPELight10pt"/>
      </w:pPr>
      <w:r w:rsidRPr="0058095B">
        <w:t>Once you are up and running, you should regularly back up the system using the scripts provided as part of this solution.</w:t>
      </w:r>
    </w:p>
    <w:p w14:paraId="5EC95A4B" w14:textId="77777777" w:rsidR="000615E7" w:rsidRDefault="000615E7" w:rsidP="000615E7">
      <w:pPr>
        <w:pStyle w:val="Heading2"/>
      </w:pPr>
      <w:bookmarkStart w:id="13" w:name="_Toc531698778"/>
      <w:bookmarkStart w:id="14" w:name="_Toc7020385"/>
      <w:r>
        <w:t>New in this release</w:t>
      </w:r>
      <w:bookmarkEnd w:id="13"/>
      <w:bookmarkEnd w:id="14"/>
    </w:p>
    <w:p w14:paraId="56899511" w14:textId="072F6002" w:rsidR="00B51222" w:rsidRDefault="00D13B64" w:rsidP="00B51222">
      <w:pPr>
        <w:pStyle w:val="BodyTextMetricHPELight10pt"/>
      </w:pPr>
      <w:r>
        <w:t xml:space="preserve">Version 2.1 </w:t>
      </w:r>
      <w:r w:rsidR="000615E7">
        <w:t xml:space="preserve">of the solution provides support for Kubernetes </w:t>
      </w:r>
      <w:r w:rsidR="00E62F19">
        <w:t xml:space="preserve">1.11 via Docker EE 2.1. It is recommended that you set the DTR version to 2.6.4 (released 2019-03-28) to avoid a known issue when restoring DTR after backup. </w:t>
      </w:r>
      <w:r>
        <w:t xml:space="preserve">New features </w:t>
      </w:r>
      <w:r w:rsidR="00E62F19">
        <w:t xml:space="preserve">in this release </w:t>
      </w:r>
      <w:r>
        <w:t>include:</w:t>
      </w:r>
    </w:p>
    <w:p w14:paraId="7728A44F" w14:textId="77777777" w:rsidR="00B51222" w:rsidRDefault="00B51222" w:rsidP="00B51222">
      <w:pPr>
        <w:pStyle w:val="BodyTextMetricHPELight10pt"/>
      </w:pPr>
    </w:p>
    <w:p w14:paraId="6D34638E" w14:textId="77777777" w:rsidR="00B51222" w:rsidRDefault="00B51222" w:rsidP="00B51222">
      <w:pPr>
        <w:pStyle w:val="BulletLevel1LastBeforeBodycopy"/>
      </w:pPr>
      <w:r>
        <w:lastRenderedPageBreak/>
        <w:t>Bare metal deployment for Linux and Windows</w:t>
      </w:r>
    </w:p>
    <w:p w14:paraId="7A7E3F23" w14:textId="0DDC3E58" w:rsidR="00D13B64" w:rsidRDefault="00B51222" w:rsidP="00B51222">
      <w:pPr>
        <w:pStyle w:val="BodyTextMetricHPELight10pt"/>
      </w:pPr>
      <w:r>
        <w:t>Features taken from the most recent release of HPE Express Containers on HPE SimpliVity include:</w:t>
      </w:r>
    </w:p>
    <w:p w14:paraId="514FD20C" w14:textId="23311899" w:rsidR="00D13B64" w:rsidRDefault="00D13B64" w:rsidP="00D13B64">
      <w:pPr>
        <w:pStyle w:val="BulletLevel1"/>
      </w:pPr>
      <w:r w:rsidRPr="00D13B64">
        <w:rPr>
          <w:rStyle w:val="BoldEmpha"/>
        </w:rPr>
        <w:t>Prometheus/Grafana on Kubernetes:</w:t>
      </w:r>
      <w:r>
        <w:t xml:space="preserve"> The playbooks now set up a full monitoring stack for the deployed Kubernetes infrastructure using Prometheus Operator. They install kube-state-metrics and node-exporter components, as well as supporting Kubelet and Apiserver metrics. Sample dashboards for Grafana are installed to help you monitor your Kubernetes infrastructure.</w:t>
      </w:r>
    </w:p>
    <w:p w14:paraId="115BB3B5" w14:textId="0BDEDB80" w:rsidR="00D13B64" w:rsidRDefault="00D13B64" w:rsidP="00D13B64">
      <w:pPr>
        <w:pStyle w:val="BulletLevel1"/>
      </w:pPr>
      <w:r w:rsidRPr="00D13B64">
        <w:rPr>
          <w:rStyle w:val="BoldEmpha"/>
        </w:rPr>
        <w:t xml:space="preserve">Docker UCP metrics for Kubernetes: </w:t>
      </w:r>
      <w:r>
        <w:t>A separate, standalone Prometheus/Grafana deployment is provided to support visualization of UCP metrics. This will be integrated into the full stack deployment in a future release.</w:t>
      </w:r>
    </w:p>
    <w:p w14:paraId="46A37176" w14:textId="321EF40C" w:rsidR="00D13B64" w:rsidRDefault="00D13B64" w:rsidP="00D13B64">
      <w:pPr>
        <w:pStyle w:val="BulletLevel1"/>
      </w:pPr>
      <w:r w:rsidRPr="00D13B64">
        <w:rPr>
          <w:rStyle w:val="BoldEmpha"/>
        </w:rPr>
        <w:t>Sysdig for Kubernetes:</w:t>
      </w:r>
      <w:r>
        <w:t xml:space="preserve"> The Sysdig deployment has been updated to use Kubernetes 1.11 RBAC and config maps for sensitive data.</w:t>
      </w:r>
    </w:p>
    <w:p w14:paraId="6F7A780A" w14:textId="38FDDED5" w:rsidR="00D13B64" w:rsidRDefault="00D13B64" w:rsidP="00D13B64">
      <w:pPr>
        <w:pStyle w:val="BulletLevel1"/>
      </w:pPr>
      <w:r w:rsidRPr="00D13B64">
        <w:rPr>
          <w:rStyle w:val="BoldEmpha"/>
        </w:rPr>
        <w:t>NFS Provisioner for Kubernetes:</w:t>
      </w:r>
      <w:r>
        <w:t xml:space="preserve"> The NFS Provisioner has been updated to use Kubernetes 1.11 RBAC.</w:t>
      </w:r>
    </w:p>
    <w:p w14:paraId="10787994" w14:textId="364B07D4" w:rsidR="00D13B64" w:rsidRDefault="00D13B64" w:rsidP="00D13B64">
      <w:pPr>
        <w:pStyle w:val="BulletLevel1"/>
      </w:pPr>
      <w:r w:rsidRPr="00D13B64">
        <w:rPr>
          <w:rStyle w:val="BoldEmpha"/>
        </w:rPr>
        <w:t>WordPress and MySQL using NFS Provisioner:</w:t>
      </w:r>
      <w:r>
        <w:t xml:space="preserve"> Playbooks are provided to validate the NFS Provisioner, featuring a WordPress and MySQL deployment with persistent storage.</w:t>
      </w:r>
    </w:p>
    <w:p w14:paraId="4B953460" w14:textId="3D606958" w:rsidR="00D13B64" w:rsidRDefault="00D13B64" w:rsidP="00D13B64">
      <w:pPr>
        <w:pStyle w:val="BulletLevel1"/>
      </w:pPr>
      <w:r w:rsidRPr="00D13B64">
        <w:rPr>
          <w:rStyle w:val="BoldEmpha"/>
        </w:rPr>
        <w:t>kubectl:</w:t>
      </w:r>
      <w:r>
        <w:t xml:space="preserve"> A convenience playbook is provided to download and install kubectl.</w:t>
      </w:r>
    </w:p>
    <w:p w14:paraId="4B64D3CE" w14:textId="4EF9C26E" w:rsidR="00D13B64" w:rsidRDefault="00D13B64" w:rsidP="00D13B64">
      <w:pPr>
        <w:pStyle w:val="BulletLevel1"/>
      </w:pPr>
      <w:r w:rsidRPr="00D13B64">
        <w:rPr>
          <w:rStyle w:val="BoldEmpha"/>
        </w:rPr>
        <w:t>Client bundle:</w:t>
      </w:r>
      <w:r>
        <w:t xml:space="preserve"> A convenience playbook is available to download and configure the client bundle from UCP.</w:t>
      </w:r>
    </w:p>
    <w:p w14:paraId="07DD3385" w14:textId="761E6ECF" w:rsidR="00D13B64" w:rsidRDefault="00D13B64" w:rsidP="00D13B64">
      <w:pPr>
        <w:pStyle w:val="BulletLevel1"/>
      </w:pPr>
      <w:r w:rsidRPr="00D13B64">
        <w:rPr>
          <w:rStyle w:val="BoldEmpha"/>
        </w:rPr>
        <w:t>Helm charts:</w:t>
      </w:r>
      <w:r>
        <w:t xml:space="preserve"> Playbooks for downloading, installing and configuring Helm are provided, with the use of sample charts for validation purposes.</w:t>
      </w:r>
      <w:r w:rsidR="000615E7">
        <w:t xml:space="preserve"> </w:t>
      </w:r>
    </w:p>
    <w:p w14:paraId="6D99E0FC" w14:textId="2517CF9D" w:rsidR="000615E7" w:rsidRPr="00430B46" w:rsidRDefault="000615E7" w:rsidP="0058095B">
      <w:pPr>
        <w:pStyle w:val="BodyTextMetricHPELight10pt"/>
      </w:pPr>
      <w:r>
        <w:t xml:space="preserve">For more details on what is new in this release, see the release notes at </w:t>
      </w:r>
      <w:hyperlink r:id="rId15" w:history="1">
        <w:r w:rsidR="00B51222">
          <w:rPr>
            <w:rStyle w:val="Hyperlink"/>
          </w:rPr>
          <w:t>https://hewlettpackard.github.io/Docker-Synergy/rel-notes/new-features-syn.html</w:t>
        </w:r>
      </w:hyperlink>
      <w:r>
        <w:t>.</w:t>
      </w:r>
    </w:p>
    <w:p w14:paraId="43591969" w14:textId="77777777" w:rsidR="000615E7" w:rsidRDefault="000615E7" w:rsidP="000615E7">
      <w:pPr>
        <w:pStyle w:val="Heading2"/>
      </w:pPr>
      <w:bookmarkStart w:id="15" w:name="_Refd17e53866"/>
      <w:bookmarkStart w:id="16" w:name="_Tocd17e53866"/>
      <w:bookmarkStart w:id="17" w:name="_Toc531698779"/>
      <w:bookmarkStart w:id="18" w:name="_Toc7020386"/>
      <w:r>
        <w:t>Solution configuration</w:t>
      </w:r>
      <w:bookmarkEnd w:id="15"/>
      <w:bookmarkEnd w:id="16"/>
      <w:bookmarkEnd w:id="17"/>
      <w:bookmarkEnd w:id="18"/>
    </w:p>
    <w:p w14:paraId="693C1C42" w14:textId="7D404D0C" w:rsidR="000615E7" w:rsidRDefault="000615E7" w:rsidP="0058095B">
      <w:pPr>
        <w:pStyle w:val="BodyTextMetricHPELight10pt"/>
      </w:pPr>
      <w:r w:rsidRPr="00722036">
        <w:t xml:space="preserve">The Ansible playbooks are available to download at </w:t>
      </w:r>
      <w:hyperlink r:id="rId16" w:history="1">
        <w:r w:rsidR="00B51222">
          <w:rPr>
            <w:rStyle w:val="Hyperlink"/>
          </w:rPr>
          <w:t>https://github.com/HewlettPackard/Docker-Synergy</w:t>
        </w:r>
      </w:hyperlink>
      <w:r w:rsidR="00C51E36">
        <w:t xml:space="preserve">. </w:t>
      </w:r>
      <w:r w:rsidR="00B51222" w:rsidRPr="00B51222">
        <w:t>By default, the playbooks are</w:t>
      </w:r>
      <w:r w:rsidR="00B51222">
        <w:t xml:space="preserve"> configured as shown in </w:t>
      </w:r>
      <w:r w:rsidR="00B51222" w:rsidRPr="00B51222">
        <w:fldChar w:fldCharType="begin"/>
      </w:r>
      <w:r w:rsidR="00B51222" w:rsidRPr="00B51222">
        <w:instrText xml:space="preserve"> REF _Ref5704688 \h </w:instrText>
      </w:r>
      <w:r w:rsidR="00B51222">
        <w:instrText xml:space="preserve"> \* MERGEFORMAT </w:instrText>
      </w:r>
      <w:r w:rsidR="00B51222" w:rsidRPr="00B51222">
        <w:fldChar w:fldCharType="separate"/>
      </w:r>
      <w:r w:rsidR="00560AD9" w:rsidRPr="00560AD9">
        <w:t>Figure 2</w:t>
      </w:r>
      <w:r w:rsidR="00B51222" w:rsidRPr="00B51222">
        <w:fldChar w:fldCharType="end"/>
      </w:r>
      <w:r w:rsidR="00B51222" w:rsidRPr="00B51222">
        <w:t xml:space="preserve"> to set up a 3 node environment. This is the minimal starter configuration recommended b</w:t>
      </w:r>
      <w:r w:rsidR="00B51222">
        <w:t>y HPE and Docker for production</w:t>
      </w:r>
      <w:r>
        <w:t>.</w:t>
      </w:r>
    </w:p>
    <w:p w14:paraId="1263E0FF" w14:textId="68FDB4AC" w:rsidR="00B51222" w:rsidRPr="00B51222" w:rsidRDefault="00B51222" w:rsidP="00C51E36">
      <w:pPr>
        <w:pStyle w:val="FigureAfterspace"/>
        <w:rPr>
          <w:rStyle w:val="MISCFigureCaptionHeaderBold8pt"/>
        </w:rPr>
      </w:pPr>
      <w:r w:rsidRPr="00C51E36">
        <w:rPr>
          <w:rStyle w:val="MISCFigureCaptionHeaderBold8pt"/>
          <w:rFonts w:ascii="MetricHPE Light" w:hAnsi="MetricHPE Light" w:cs="Times New Roman"/>
          <w:bCs w:val="0"/>
          <w:noProof/>
          <w:sz w:val="20"/>
        </w:rPr>
        <w:drawing>
          <wp:inline distT="0" distB="0" distL="0" distR="0" wp14:anchorId="6037FC3E" wp14:editId="7FFC9B65">
            <wp:extent cx="5448300" cy="3268980"/>
            <wp:effectExtent l="19050" t="19050" r="19050" b="26670"/>
            <wp:docPr id="72" name="Picture 72" descr=" &quot;Three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quot;Three node HPE Synergy Configuration&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3268980"/>
                    </a:xfrm>
                    <a:prstGeom prst="rect">
                      <a:avLst/>
                    </a:prstGeom>
                    <a:noFill/>
                    <a:ln>
                      <a:solidFill>
                        <a:schemeClr val="tx1"/>
                      </a:solidFill>
                    </a:ln>
                  </pic:spPr>
                </pic:pic>
              </a:graphicData>
            </a:graphic>
          </wp:inline>
        </w:drawing>
      </w:r>
    </w:p>
    <w:p w14:paraId="48E52BDE" w14:textId="14322C35" w:rsidR="00B51222" w:rsidRDefault="00B51222" w:rsidP="00B51222">
      <w:pPr>
        <w:pStyle w:val="MISCFigureCaptionHeader8pt"/>
      </w:pPr>
      <w:bookmarkStart w:id="19" w:name="_Ref5704688"/>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560AD9">
        <w:rPr>
          <w:rStyle w:val="MISCFigureCaptionHeaderBold8pt"/>
          <w:noProof/>
        </w:rPr>
        <w:t>2</w:t>
      </w:r>
      <w:r w:rsidRPr="00B51222">
        <w:rPr>
          <w:rStyle w:val="MISCFigureCaptionHeaderBold8pt"/>
        </w:rPr>
        <w:fldChar w:fldCharType="end"/>
      </w:r>
      <w:bookmarkEnd w:id="19"/>
      <w:r w:rsidRPr="00B51222">
        <w:rPr>
          <w:rStyle w:val="MISCFigureCaptionHeaderBold8pt"/>
        </w:rPr>
        <w:t>.</w:t>
      </w:r>
      <w:r>
        <w:t xml:space="preserve"> </w:t>
      </w:r>
      <w:r w:rsidRPr="00B51222">
        <w:t>Three node HPE Synergy Configuration</w:t>
      </w:r>
    </w:p>
    <w:p w14:paraId="3B32C15F" w14:textId="3465D1AA" w:rsidR="00B51222" w:rsidRDefault="00B51222" w:rsidP="00B51222">
      <w:pPr>
        <w:pStyle w:val="BodyTextMetricHPELight10pt"/>
      </w:pPr>
      <w:r w:rsidRPr="00B51222">
        <w:lastRenderedPageBreak/>
        <w:t xml:space="preserve">The playbooks can also be used for larger container environments, for example, with a 3 frame, 6 node HPE Synergy system, as shown in </w:t>
      </w:r>
      <w:r w:rsidRPr="00880490">
        <w:fldChar w:fldCharType="begin"/>
      </w:r>
      <w:r w:rsidRPr="00880490">
        <w:instrText xml:space="preserve"> REF _Ref5704845 \h </w:instrText>
      </w:r>
      <w:r w:rsidR="00880490">
        <w:instrText xml:space="preserve"> \* MERGEFORMAT </w:instrText>
      </w:r>
      <w:r w:rsidRPr="00880490">
        <w:fldChar w:fldCharType="separate"/>
      </w:r>
      <w:r w:rsidR="00560AD9" w:rsidRPr="00560AD9">
        <w:t>Figure 3</w:t>
      </w:r>
      <w:r w:rsidRPr="00880490">
        <w:fldChar w:fldCharType="end"/>
      </w:r>
      <w:r w:rsidRPr="00880490">
        <w:t xml:space="preserve"> </w:t>
      </w:r>
      <w:r w:rsidRPr="00B51222">
        <w:t>with 2 nodes in each frame.</w:t>
      </w:r>
    </w:p>
    <w:p w14:paraId="6D6288EB" w14:textId="43668D19" w:rsidR="00B51222" w:rsidRDefault="00B51222" w:rsidP="00B51222">
      <w:pPr>
        <w:pStyle w:val="FigureAfterspace"/>
      </w:pPr>
      <w:r w:rsidRPr="00B51222">
        <w:rPr>
          <w:noProof/>
        </w:rPr>
        <w:drawing>
          <wp:inline distT="0" distB="0" distL="0" distR="0" wp14:anchorId="3B2C382A" wp14:editId="0BC1ED7A">
            <wp:extent cx="5629275" cy="3377565"/>
            <wp:effectExtent l="19050" t="19050" r="28575" b="13335"/>
            <wp:docPr id="73" name="Picture 73" descr=" &quot;Six node HPE Synergy Configur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quot;Six node HPE Synergy Configuration&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275" cy="3377565"/>
                    </a:xfrm>
                    <a:prstGeom prst="rect">
                      <a:avLst/>
                    </a:prstGeom>
                    <a:noFill/>
                    <a:ln>
                      <a:solidFill>
                        <a:schemeClr val="tx1"/>
                      </a:solidFill>
                    </a:ln>
                  </pic:spPr>
                </pic:pic>
              </a:graphicData>
            </a:graphic>
          </wp:inline>
        </w:drawing>
      </w:r>
    </w:p>
    <w:p w14:paraId="050F2D06" w14:textId="53CA3881" w:rsidR="00B51222" w:rsidRDefault="00B51222" w:rsidP="00B51222">
      <w:pPr>
        <w:pStyle w:val="MISCFigureCaptionHeader8pt"/>
      </w:pPr>
      <w:bookmarkStart w:id="20" w:name="_Ref5704845"/>
      <w:r w:rsidRPr="00B51222">
        <w:rPr>
          <w:rStyle w:val="MISCFigureCaptionHeaderBold8pt"/>
        </w:rPr>
        <w:t xml:space="preserve">Figure </w:t>
      </w:r>
      <w:r w:rsidRPr="00B51222">
        <w:rPr>
          <w:rStyle w:val="MISCFigureCaptionHeaderBold8pt"/>
        </w:rPr>
        <w:fldChar w:fldCharType="begin"/>
      </w:r>
      <w:r w:rsidRPr="00B51222">
        <w:rPr>
          <w:rStyle w:val="MISCFigureCaptionHeaderBold8pt"/>
        </w:rPr>
        <w:instrText xml:space="preserve"> SEQ Figure \* ARABIC </w:instrText>
      </w:r>
      <w:r w:rsidRPr="00B51222">
        <w:rPr>
          <w:rStyle w:val="MISCFigureCaptionHeaderBold8pt"/>
        </w:rPr>
        <w:fldChar w:fldCharType="separate"/>
      </w:r>
      <w:r w:rsidR="00560AD9">
        <w:rPr>
          <w:rStyle w:val="MISCFigureCaptionHeaderBold8pt"/>
          <w:noProof/>
        </w:rPr>
        <w:t>3</w:t>
      </w:r>
      <w:r w:rsidRPr="00B51222">
        <w:rPr>
          <w:rStyle w:val="MISCFigureCaptionHeaderBold8pt"/>
        </w:rPr>
        <w:fldChar w:fldCharType="end"/>
      </w:r>
      <w:bookmarkEnd w:id="20"/>
      <w:r w:rsidRPr="00B51222">
        <w:rPr>
          <w:rStyle w:val="MISCFigureCaptionHeaderBold8pt"/>
        </w:rPr>
        <w:t>.</w:t>
      </w:r>
      <w:r>
        <w:t xml:space="preserve"> </w:t>
      </w:r>
      <w:r w:rsidRPr="00B51222">
        <w:t>Six node HPE Synergy Configuration</w:t>
      </w:r>
    </w:p>
    <w:p w14:paraId="4214F5BB" w14:textId="77777777" w:rsidR="000615E7" w:rsidRDefault="000615E7" w:rsidP="000615E7">
      <w:pPr>
        <w:pStyle w:val="Heading3"/>
      </w:pPr>
      <w:r>
        <w:t>Linux-only VM configuration</w:t>
      </w:r>
    </w:p>
    <w:p w14:paraId="3923DF80" w14:textId="77777777" w:rsidR="000615E7" w:rsidRDefault="000615E7" w:rsidP="000615E7">
      <w:pPr>
        <w:pStyle w:val="BulletLevel1"/>
      </w:pPr>
      <w:r>
        <w:t xml:space="preserve">3 Docker Universal Control Plane (UCP) VM nodes for HA and cluster management </w:t>
      </w:r>
    </w:p>
    <w:p w14:paraId="3041FFCD" w14:textId="77777777" w:rsidR="000615E7" w:rsidRDefault="000615E7" w:rsidP="000615E7">
      <w:pPr>
        <w:pStyle w:val="BulletLevel1"/>
      </w:pPr>
      <w:r>
        <w:t xml:space="preserve">3 Docker Trusted Registry (DTR) VM nodes for HA of the container registry </w:t>
      </w:r>
    </w:p>
    <w:p w14:paraId="6EFF2E31" w14:textId="77777777" w:rsidR="000615E7" w:rsidRDefault="000615E7" w:rsidP="000615E7">
      <w:pPr>
        <w:pStyle w:val="BulletLevel1-2ndparagraph"/>
      </w:pPr>
      <w:r w:rsidRPr="00FE16F7">
        <w:t>The Docker UCP and DTR nodes are spread across 3 physical nodes, with one on each physical node. An odd number of manager nodes is recommended to avoid split-brain issues. It is possible to restrict the deployment to 1 UCP and 1 DTR, or to expand to more than 3, but the recommended minimum for an enterprise</w:t>
      </w:r>
      <w:r>
        <w:t xml:space="preserve"> production deployment is 3 UCPs</w:t>
      </w:r>
      <w:r w:rsidRPr="00FE16F7">
        <w:t xml:space="preserve"> and 3 DTRs</w:t>
      </w:r>
      <w:r>
        <w:t>.</w:t>
      </w:r>
    </w:p>
    <w:p w14:paraId="4E9BFC05" w14:textId="77777777" w:rsidR="000615E7" w:rsidRDefault="000615E7" w:rsidP="000615E7">
      <w:pPr>
        <w:pStyle w:val="BulletLevel1"/>
      </w:pPr>
      <w:r>
        <w:t xml:space="preserve">3 </w:t>
      </w:r>
      <w:r w:rsidRPr="002B60D4">
        <w:t>Docker Linux worker VM nodes for container workloads - Kubernetes or Docker swarm or a mix</w:t>
      </w:r>
      <w:r>
        <w:t xml:space="preserve"> </w:t>
      </w:r>
      <w:r w:rsidDel="002B60D4">
        <w:t xml:space="preserve"> </w:t>
      </w:r>
    </w:p>
    <w:p w14:paraId="51202D26" w14:textId="77777777" w:rsidR="000615E7" w:rsidRDefault="000615E7" w:rsidP="000615E7">
      <w:pPr>
        <w:pStyle w:val="BulletLevel1-2ndparagraph"/>
      </w:pPr>
      <w:r>
        <w:t>T</w:t>
      </w:r>
      <w:r w:rsidRPr="00FE16F7">
        <w:t>he Docker worker nodes will be co-located with the UCP and DTR nodes in a 3 physical node deployment. Where more than 3 physical nodes are available, the worker nodes will typically be separated onto the extra nodes. It is possible to specify that more than one worker node is deployed per physical node but this decision will depend on the requirements of your application</w:t>
      </w:r>
      <w:r>
        <w:t>s.</w:t>
      </w:r>
    </w:p>
    <w:p w14:paraId="5A70E2C5" w14:textId="77777777" w:rsidR="000615E7" w:rsidRDefault="000615E7" w:rsidP="000615E7">
      <w:pPr>
        <w:pStyle w:val="BulletLevel1"/>
      </w:pPr>
      <w:r>
        <w:t xml:space="preserve">1 Docker UCP load balancer VM to ensure access to UCP in the event of a node failure </w:t>
      </w:r>
    </w:p>
    <w:p w14:paraId="37B882D9" w14:textId="77777777" w:rsidR="000615E7" w:rsidRDefault="000615E7" w:rsidP="000615E7">
      <w:pPr>
        <w:pStyle w:val="BulletLevel1"/>
      </w:pPr>
      <w:r>
        <w:t xml:space="preserve">1 Docker DTR load balancer VM to ensure access to DTR in the event of a node failure </w:t>
      </w:r>
    </w:p>
    <w:p w14:paraId="3C808C29" w14:textId="77777777" w:rsidR="000615E7" w:rsidRDefault="000615E7" w:rsidP="000615E7">
      <w:pPr>
        <w:pStyle w:val="BulletLevel1-2ndparagraph"/>
      </w:pPr>
      <w:r w:rsidRPr="00FE16F7">
        <w:t>By default, two load balancers are deployed to increase availability of UCP and DTR and these are placed on separate physical nodes. Load balancing for applications running on worker nodes can achieved by using the playbooks to deploy additional load balancers, or by manually configuring the existing two to support your applications in addition to supporting UCP and DTR</w:t>
      </w:r>
      <w:r>
        <w:t>.</w:t>
      </w:r>
    </w:p>
    <w:p w14:paraId="2A8DC5C1" w14:textId="77777777" w:rsidR="000615E7" w:rsidRDefault="000615E7" w:rsidP="000615E7">
      <w:pPr>
        <w:pStyle w:val="BulletLevel1"/>
      </w:pPr>
      <w:r>
        <w:t xml:space="preserve">1 Logging server VM for central logging </w:t>
      </w:r>
    </w:p>
    <w:p w14:paraId="1BE8542F" w14:textId="77777777" w:rsidR="000615E7" w:rsidRDefault="000615E7" w:rsidP="000615E7">
      <w:pPr>
        <w:pStyle w:val="BulletLevel1LastBeforeBodycopy"/>
      </w:pPr>
      <w:r>
        <w:t xml:space="preserve">1 NFS server VM for storage of Docker DTR images </w:t>
      </w:r>
    </w:p>
    <w:p w14:paraId="3AF24519" w14:textId="77777777" w:rsidR="000615E7" w:rsidRDefault="000615E7" w:rsidP="0058095B">
      <w:pPr>
        <w:pStyle w:val="BodyTextMetricHPELight10pt"/>
      </w:pPr>
      <w:r>
        <w:lastRenderedPageBreak/>
        <w:t>With the addition of the NFS and logging VMs, a total of 13 VMs are created for the default Linux-only deployment. In addition to these VMs, the playbooks also set up the Docker persistent storage plug-in from VMware. The vSphere Docker volume plug-in facilitates the storage of data in a shared datastore that can be accessed from any machine in the cluster.</w:t>
      </w:r>
    </w:p>
    <w:p w14:paraId="7B51A87E" w14:textId="77777777" w:rsidR="000615E7" w:rsidRDefault="000615E7" w:rsidP="000615E7">
      <w:pPr>
        <w:pStyle w:val="Heading3"/>
      </w:pPr>
      <w:r>
        <w:t>Hybrid VM configuration (Windows and Linux)</w:t>
      </w:r>
    </w:p>
    <w:p w14:paraId="06B9F6DE" w14:textId="77777777" w:rsidR="000615E7" w:rsidRDefault="000615E7" w:rsidP="0058095B">
      <w:pPr>
        <w:pStyle w:val="BodyTextMetricHPELight10pt"/>
      </w:pPr>
      <w:r>
        <w:t xml:space="preserve">The hybrid deployment will typically add 3 Windows worker nodes to the above configuration, co-located with the Linux workers. </w:t>
      </w:r>
    </w:p>
    <w:p w14:paraId="27405753" w14:textId="77777777" w:rsidR="000615E7" w:rsidRDefault="000615E7" w:rsidP="000615E7">
      <w:pPr>
        <w:pStyle w:val="BulletLevel1LastBeforeBodycopy"/>
      </w:pPr>
      <w:r>
        <w:t xml:space="preserve">3 Docker swarm Windows worker VM nodes for container workloads (optional) </w:t>
      </w:r>
    </w:p>
    <w:p w14:paraId="18E26C21" w14:textId="079891D9" w:rsidR="00880490" w:rsidRDefault="00880490" w:rsidP="00880490">
      <w:pPr>
        <w:pStyle w:val="Heading3"/>
      </w:pPr>
      <w:r w:rsidRPr="00880490">
        <w:t>Bare metal (BM) configuration (Windows and Linux)</w:t>
      </w:r>
    </w:p>
    <w:p w14:paraId="66EEDB31" w14:textId="67988514" w:rsidR="00880490" w:rsidRPr="00880490" w:rsidRDefault="00880490" w:rsidP="00880490">
      <w:pPr>
        <w:pStyle w:val="BodyTextMetricHPELight10pt"/>
      </w:pPr>
      <w:r w:rsidRPr="00880490">
        <w:t>This solution leverages HPE Synergy OneView 4.10 and HPE Image Streamer 4.10 to provision bare metal servers with an operating system so they can be added to a Docker/Kubernetes cluster as worker nodes. The bare metal worker nodes can be used in conjuction with VM worker nodes or on their own with a virtualized control plane.</w:t>
      </w:r>
    </w:p>
    <w:p w14:paraId="6A62D93A" w14:textId="77777777" w:rsidR="000615E7" w:rsidRDefault="000615E7" w:rsidP="000615E7">
      <w:pPr>
        <w:pStyle w:val="MISCNote-Ruleabove"/>
      </w:pPr>
      <w:r>
        <w:t xml:space="preserve">Note </w:t>
      </w:r>
    </w:p>
    <w:p w14:paraId="6D346A3F" w14:textId="77777777" w:rsidR="000615E7" w:rsidRDefault="000615E7" w:rsidP="000615E7">
      <w:pPr>
        <w:pStyle w:val="MISCNote-Rulebelow"/>
      </w:pPr>
      <w:r>
        <w:t xml:space="preserve">Some of the application software supported by this configuration does not currently run on Windows, for example, the Sysdig Software Agent (see the section </w:t>
      </w:r>
      <w:hyperlink w:anchor="_Monitoring_with_Sysdig" w:history="1">
        <w:r w:rsidRPr="00D85AB4">
          <w:rPr>
            <w:rStyle w:val="Hyperlink"/>
          </w:rPr>
          <w:t>Monitoring with Sysdig</w:t>
        </w:r>
      </w:hyperlink>
      <w:r>
        <w:t xml:space="preserve">). </w:t>
      </w:r>
    </w:p>
    <w:p w14:paraId="0EDCED79" w14:textId="77777777" w:rsidR="000615E7" w:rsidRDefault="000615E7" w:rsidP="000615E7">
      <w:pPr>
        <w:pStyle w:val="Heading2"/>
      </w:pPr>
      <w:bookmarkStart w:id="21" w:name="_Refd17e53934"/>
      <w:bookmarkStart w:id="22" w:name="_Tocd17e53934"/>
      <w:bookmarkStart w:id="23" w:name="_Toc531698780"/>
      <w:bookmarkStart w:id="24" w:name="_Toc7020387"/>
      <w:r>
        <w:t>High availability</w:t>
      </w:r>
      <w:bookmarkEnd w:id="21"/>
      <w:bookmarkEnd w:id="22"/>
      <w:bookmarkEnd w:id="23"/>
      <w:bookmarkEnd w:id="24"/>
    </w:p>
    <w:p w14:paraId="4C8EF4BA" w14:textId="63502268" w:rsidR="000615E7" w:rsidRDefault="000615E7" w:rsidP="0058095B">
      <w:pPr>
        <w:pStyle w:val="BodyTextMetricHPELight10pt"/>
      </w:pPr>
      <w:r>
        <w:t xml:space="preserve">Uptime is paramount for businesses implementing Docker containers in business critical environments. </w:t>
      </w:r>
      <w:r w:rsidR="004D3CD7">
        <w:t>The HPE Enterprise Containers as a Service with Docker EE</w:t>
      </w:r>
      <w:r w:rsidRPr="004C75E8">
        <w:t xml:space="preserve"> </w:t>
      </w:r>
      <w:r>
        <w:t xml:space="preserve">solution offers various levels of high availability (HA) to support continuous availability. </w:t>
      </w:r>
      <w:r w:rsidRPr="00700797">
        <w:t>The Docker EE system components run on multiple manager nodes in the cluster. The management plane continues to operate even in the event of a manager node failure. Application containers can b</w:t>
      </w:r>
      <w:r>
        <w:t xml:space="preserve">e protected through the use of </w:t>
      </w:r>
      <w:r w:rsidRPr="00F457B7">
        <w:rPr>
          <w:rStyle w:val="CodingLanguage"/>
        </w:rPr>
        <w:t>services</w:t>
      </w:r>
      <w:r w:rsidRPr="00700797">
        <w:t xml:space="preserve"> running on top of </w:t>
      </w:r>
      <w:r>
        <w:t>s</w:t>
      </w:r>
      <w:r w:rsidRPr="00700797">
        <w:t xml:space="preserve">warm. The </w:t>
      </w:r>
      <w:r>
        <w:t>s</w:t>
      </w:r>
      <w:r w:rsidRPr="00700797">
        <w:t xml:space="preserve">warm orchestrator works to maintain the number of containers declared as part of the service. </w:t>
      </w:r>
      <w:r>
        <w:t>The Ansible playbooks can be modified to fit your environment and your high availability (HA) needs.</w:t>
      </w:r>
    </w:p>
    <w:p w14:paraId="234F5F22" w14:textId="77777777" w:rsidR="000615E7" w:rsidRDefault="000615E7" w:rsidP="000615E7">
      <w:pPr>
        <w:pStyle w:val="Heading3"/>
      </w:pPr>
      <w:bookmarkStart w:id="25" w:name="_Refd17e53943"/>
      <w:bookmarkStart w:id="26" w:name="_Tocd17e53943"/>
      <w:r>
        <w:t>Load Balancers</w:t>
      </w:r>
      <w:bookmarkEnd w:id="25"/>
      <w:bookmarkEnd w:id="26"/>
    </w:p>
    <w:p w14:paraId="370173D8" w14:textId="3B1DC1C7" w:rsidR="000615E7" w:rsidRDefault="000615E7" w:rsidP="0058095B">
      <w:pPr>
        <w:pStyle w:val="BodyTextMetricHPELight10pt"/>
      </w:pPr>
      <w:r>
        <w:t xml:space="preserve">This solution also deploys load balancers in the system to help with container traffic management. </w:t>
      </w:r>
      <w:r w:rsidRPr="00FE16F7">
        <w:t xml:space="preserve">There are two load balancer VMs – the UCP load balancer and DTR load balancer. The playbooks can be configured to deploy one or more worker load balancers depending on the requirements of your applications. A typical load balancer architecture for </w:t>
      </w:r>
      <w:r w:rsidR="00BF113F" w:rsidRPr="00FE16F7">
        <w:t>app</w:t>
      </w:r>
      <w:r w:rsidR="00BF113F">
        <w:t>lications</w:t>
      </w:r>
      <w:r>
        <w:t xml:space="preserve"> running on Docker EE i</w:t>
      </w:r>
      <w:r w:rsidRPr="00FE16F7">
        <w:t>s shown in</w:t>
      </w:r>
      <w:r>
        <w:t xml:space="preserve"> </w:t>
      </w:r>
      <w:r w:rsidRPr="00C7552E">
        <w:fldChar w:fldCharType="begin"/>
      </w:r>
      <w:r w:rsidRPr="00C7552E">
        <w:instrText xml:space="preserve"> REF _Refd17e53955 \h </w:instrText>
      </w:r>
      <w:r>
        <w:instrText xml:space="preserve"> \* MERGEFORMAT </w:instrText>
      </w:r>
      <w:r w:rsidRPr="00C7552E">
        <w:fldChar w:fldCharType="separate"/>
      </w:r>
      <w:r w:rsidR="00560AD9" w:rsidRPr="00560AD9">
        <w:t>Figure 4</w:t>
      </w:r>
      <w:r w:rsidRPr="00C7552E">
        <w:fldChar w:fldCharType="end"/>
      </w:r>
      <w:r>
        <w:t xml:space="preserve">. </w:t>
      </w:r>
      <w:r w:rsidRPr="00FE16F7">
        <w:t xml:space="preserve">The playbooks now support load balancers based on VRRP, using HAproxy and </w:t>
      </w:r>
      <w:r w:rsidRPr="00C2053F">
        <w:rPr>
          <w:rStyle w:val="CodingLanguage"/>
        </w:rPr>
        <w:t>keepalived</w:t>
      </w:r>
      <w:r w:rsidRPr="00FE16F7">
        <w:t xml:space="preserve">. The solution can be deployed using these loadbalancers, </w:t>
      </w:r>
      <w:r>
        <w:t xml:space="preserve">or </w:t>
      </w:r>
      <w:r w:rsidRPr="00FE16F7">
        <w:t xml:space="preserve">external load balancers, </w:t>
      </w:r>
      <w:r>
        <w:t xml:space="preserve">or </w:t>
      </w:r>
      <w:r w:rsidRPr="00FE16F7">
        <w:t>no load balancers or the legacy version of standalone load balancers</w:t>
      </w:r>
      <w:r>
        <w:t xml:space="preserve">. For more information on HAproxy, see </w:t>
      </w:r>
      <w:hyperlink r:id="rId18">
        <w:r>
          <w:rPr>
            <w:rStyle w:val="Hyperlink"/>
          </w:rPr>
          <w:t>http://www.haproxy.com/solutions/high-availability/</w:t>
        </w:r>
      </w:hyperlink>
      <w:r>
        <w:t>.</w:t>
      </w:r>
    </w:p>
    <w:p w14:paraId="4DC5ECCD" w14:textId="77777777" w:rsidR="000615E7" w:rsidRDefault="000615E7" w:rsidP="000615E7">
      <w:pPr>
        <w:pStyle w:val="FigureAfterspace"/>
      </w:pPr>
      <w:r>
        <w:rPr>
          <w:noProof/>
        </w:rPr>
        <w:lastRenderedPageBreak/>
        <w:drawing>
          <wp:inline distT="0" distB="0" distL="0" distR="0" wp14:anchorId="5D9A1534" wp14:editId="7B2C4CEB">
            <wp:extent cx="6805515" cy="3705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load-balancers.png"/>
                    <pic:cNvPicPr/>
                  </pic:nvPicPr>
                  <pic:blipFill>
                    <a:blip r:embed="rId19">
                      <a:extLst>
                        <a:ext uri="{28A0092B-C50C-407E-A947-70E740481C1C}">
                          <a14:useLocalDpi xmlns:a14="http://schemas.microsoft.com/office/drawing/2010/main" val="0"/>
                        </a:ext>
                      </a:extLst>
                    </a:blip>
                    <a:stretch>
                      <a:fillRect/>
                    </a:stretch>
                  </pic:blipFill>
                  <pic:spPr>
                    <a:xfrm>
                      <a:off x="0" y="0"/>
                      <a:ext cx="7637833" cy="4158376"/>
                    </a:xfrm>
                    <a:prstGeom prst="rect">
                      <a:avLst/>
                    </a:prstGeom>
                  </pic:spPr>
                </pic:pic>
              </a:graphicData>
            </a:graphic>
          </wp:inline>
        </w:drawing>
      </w:r>
      <w:r>
        <w:t xml:space="preserve"> </w:t>
      </w:r>
    </w:p>
    <w:p w14:paraId="3D1A4B51" w14:textId="77777777" w:rsidR="000615E7" w:rsidRDefault="000615E7" w:rsidP="000615E7">
      <w:pPr>
        <w:pStyle w:val="MISCFigureCaptionHeader8pt"/>
      </w:pPr>
      <w:bookmarkStart w:id="27" w:name="_Refd17e53955"/>
      <w:bookmarkStart w:id="28" w:name="_Tocd17e53955"/>
      <w:r w:rsidRPr="00A05F6C">
        <w:rPr>
          <w:rStyle w:val="MISCFigureCaptionHeaderBold8pt"/>
        </w:rPr>
        <w:t>Figure</w:t>
      </w:r>
      <w:bookmarkStart w:id="29" w:name="_Numd17e53955"/>
      <w:r w:rsidR="00F01F81">
        <w:rPr>
          <w:rStyle w:val="MISCFigureCaptionHeaderBold8pt"/>
        </w:rPr>
        <w:t xml:space="preserve"> </w:t>
      </w:r>
      <w:r w:rsidRPr="00A05F6C">
        <w:rPr>
          <w:rStyle w:val="MISCFigureCaptionHeaderBold8pt"/>
        </w:rPr>
        <w:fldChar w:fldCharType="begin"/>
      </w:r>
      <w:r w:rsidRPr="00A05F6C">
        <w:rPr>
          <w:rStyle w:val="MISCFigureCaptionHeaderBold8pt"/>
        </w:rPr>
        <w:instrText xml:space="preserve"> SEQ Figure \* ARABIC </w:instrText>
      </w:r>
      <w:r w:rsidRPr="00A05F6C">
        <w:rPr>
          <w:rStyle w:val="MISCFigureCaptionHeaderBold8pt"/>
        </w:rPr>
        <w:fldChar w:fldCharType="separate"/>
      </w:r>
      <w:r w:rsidR="00560AD9">
        <w:rPr>
          <w:rStyle w:val="MISCFigureCaptionHeaderBold8pt"/>
          <w:noProof/>
        </w:rPr>
        <w:t>4</w:t>
      </w:r>
      <w:r w:rsidRPr="00A05F6C">
        <w:rPr>
          <w:rStyle w:val="MISCFigureCaptionHeaderBold8pt"/>
        </w:rPr>
        <w:fldChar w:fldCharType="end"/>
      </w:r>
      <w:bookmarkEnd w:id="27"/>
      <w:bookmarkEnd w:id="28"/>
      <w:bookmarkEnd w:id="29"/>
      <w:r w:rsidRPr="00A05F6C">
        <w:rPr>
          <w:rStyle w:val="MISCFigureCaptionHeaderBold8pt"/>
        </w:rPr>
        <w:t>.</w:t>
      </w:r>
      <w:r>
        <w:rPr>
          <w:rStyle w:val="MISCFigureCaptionHeaderBold8pt"/>
          <w:noProof/>
        </w:rPr>
        <w:t xml:space="preserve"> </w:t>
      </w:r>
      <w:r>
        <w:t>Load balancer architecture</w:t>
      </w:r>
    </w:p>
    <w:p w14:paraId="34C829E9" w14:textId="77777777" w:rsidR="000615E7" w:rsidRDefault="000615E7" w:rsidP="000615E7">
      <w:pPr>
        <w:pStyle w:val="Heading2"/>
      </w:pPr>
      <w:bookmarkStart w:id="30" w:name="_Refd17e53968"/>
      <w:bookmarkStart w:id="31" w:name="_Tocd17e53968"/>
      <w:bookmarkStart w:id="32" w:name="_Toc531698781"/>
      <w:bookmarkStart w:id="33" w:name="_Toc7020388"/>
      <w:r>
        <w:t>Sizing considerations</w:t>
      </w:r>
      <w:bookmarkEnd w:id="30"/>
      <w:bookmarkEnd w:id="31"/>
      <w:bookmarkEnd w:id="32"/>
      <w:bookmarkEnd w:id="33"/>
    </w:p>
    <w:p w14:paraId="7DFC8E0E" w14:textId="77777777" w:rsidR="000615E7" w:rsidRDefault="000615E7" w:rsidP="0058095B">
      <w:pPr>
        <w:pStyle w:val="BodyTextMetricHPELight10pt"/>
      </w:pPr>
      <w:r>
        <w:t xml:space="preserve">A node is a machine in the cluster (virtual or physical) with Docker Engine running on it. </w:t>
      </w:r>
      <w:r w:rsidRPr="00733369">
        <w:t xml:space="preserve">There are two types of nodes: managers and workers. UCP will run on the manager nodes. Although DTR runs on a worker node, Docker does not recommend running other application containers on them. </w:t>
      </w:r>
      <w:r>
        <w:t>To decide what size the node should be in terms of CPU, RAM, and storage resources, consider the following:</w:t>
      </w:r>
    </w:p>
    <w:p w14:paraId="5CE2BB0D" w14:textId="3CC123D8" w:rsidR="000615E7" w:rsidRDefault="000615E7" w:rsidP="00880490">
      <w:pPr>
        <w:pStyle w:val="NumberedList-Level1"/>
      </w:pPr>
      <w:r>
        <w:t>All nodes should at least fulfil the minimal requirements, for UCP 3.0, 8</w:t>
      </w:r>
      <w:r w:rsidR="00880490">
        <w:t>GB of RAM and 6</w:t>
      </w:r>
      <w:r>
        <w:t xml:space="preserve">GB of storage. </w:t>
      </w:r>
      <w:r w:rsidRPr="00103DA7">
        <w:t xml:space="preserve">For production systems, 16GB of RAM </w:t>
      </w:r>
      <w:r w:rsidR="00880490" w:rsidRPr="00880490">
        <w:t xml:space="preserve">and 25-100GB of free disk space </w:t>
      </w:r>
      <w:r w:rsidRPr="00103DA7">
        <w:t xml:space="preserve">is recommended for manager nodes. </w:t>
      </w:r>
      <w:r>
        <w:t xml:space="preserve">More detailed requirements are in the Docker EE UCP documentation at </w:t>
      </w:r>
      <w:hyperlink r:id="rId20" w:history="1">
        <w:r w:rsidRPr="004067B9">
          <w:rPr>
            <w:rStyle w:val="Hyperlink"/>
          </w:rPr>
          <w:t>https://docs.docker.com/ee/ucp/admin/install/system-requirements/</w:t>
        </w:r>
      </w:hyperlink>
      <w:r>
        <w:t xml:space="preserve">. </w:t>
      </w:r>
    </w:p>
    <w:p w14:paraId="012EC741" w14:textId="77777777" w:rsidR="000615E7" w:rsidRDefault="000615E7" w:rsidP="000615E7">
      <w:pPr>
        <w:pStyle w:val="NumberedList-Level1"/>
      </w:pPr>
      <w:r>
        <w:t xml:space="preserve">UCP controller nodes should be provided with more than the minimal requirements, but won’t need much more if nothing else runs on them. </w:t>
      </w:r>
    </w:p>
    <w:p w14:paraId="7A9EC0CE" w14:textId="77777777" w:rsidR="000615E7" w:rsidRDefault="000615E7" w:rsidP="000615E7">
      <w:pPr>
        <w:pStyle w:val="NumberedList-Level1"/>
      </w:pPr>
      <w:r>
        <w:t xml:space="preserve">Ideally, worker node size will vary based on your workloads so it is impossible to define a universal standard size. </w:t>
      </w:r>
    </w:p>
    <w:p w14:paraId="38D050A9" w14:textId="170B2244" w:rsidR="00A34543" w:rsidRPr="00D21B2F" w:rsidRDefault="000615E7" w:rsidP="00D21B2F">
      <w:pPr>
        <w:pStyle w:val="NumberedList-Level1LastBeforeBodycopy"/>
      </w:pPr>
      <w:r>
        <w:t xml:space="preserve">Other considerations like target density (average number of containers per node), whether one standard node type or several are preferred, and other operational considerations might also influence sizing. </w:t>
      </w:r>
    </w:p>
    <w:p w14:paraId="2AB328C8" w14:textId="77777777" w:rsidR="000615E7" w:rsidRDefault="000615E7" w:rsidP="0058095B">
      <w:pPr>
        <w:pStyle w:val="BodyTextMetricHPELight10pt"/>
      </w:pPr>
      <w:r>
        <w:t>If possible, node size should be determined by experimentation and testing actual workloads; and they should be refined iteratively. A good starting point is to select a standard or default machine type for all nodes in the environment. If your standard machine type provides more resources than the UCP controller nodes need, it makes sense to have a smaller node size for these. Whatever the starting choice, it is important to monitor resource usage and cost to improve the model.</w:t>
      </w:r>
    </w:p>
    <w:p w14:paraId="08CDFA6C" w14:textId="77777777" w:rsidR="00560AD9" w:rsidRPr="00560AD9" w:rsidRDefault="000615E7" w:rsidP="00560AD9">
      <w:pPr>
        <w:pStyle w:val="BodyTextMetricHPELight10pt"/>
      </w:pPr>
      <w:r>
        <w:t xml:space="preserve">For this solution, the following tables describe sizing configurations, assuming 3 Linux workers and 3 Windows workers. The vCPU allocations are described in </w:t>
      </w:r>
      <w:r w:rsidRPr="000B33EA">
        <w:fldChar w:fldCharType="begin"/>
      </w:r>
      <w:r w:rsidRPr="000B33EA">
        <w:instrText xml:space="preserve"> REF _Refd17e54008 \h </w:instrText>
      </w:r>
      <w:r>
        <w:instrText xml:space="preserve"> \* MERGEFORMAT </w:instrText>
      </w:r>
      <w:r w:rsidRPr="000B33EA">
        <w:fldChar w:fldCharType="separate"/>
      </w:r>
      <w:r w:rsidR="00560AD9" w:rsidRPr="00560AD9">
        <w:br w:type="page"/>
      </w:r>
    </w:p>
    <w:p w14:paraId="36303BC7" w14:textId="77777777" w:rsidR="000615E7" w:rsidRDefault="00560AD9" w:rsidP="0058095B">
      <w:pPr>
        <w:pStyle w:val="BodyTextMetricHPELight10pt"/>
      </w:pPr>
      <w:r w:rsidRPr="00560AD9">
        <w:lastRenderedPageBreak/>
        <w:t>Table</w:t>
      </w:r>
      <w:r>
        <w:rPr>
          <w:rStyle w:val="MISCTableCaptionHeaderBold8pt"/>
        </w:rPr>
        <w:t xml:space="preserve"> </w:t>
      </w:r>
      <w:r>
        <w:rPr>
          <w:rStyle w:val="MISCTableCaptionHeaderBold8pt"/>
          <w:noProof/>
        </w:rPr>
        <w:t>1</w:t>
      </w:r>
      <w:r w:rsidR="000615E7" w:rsidRPr="000B33EA">
        <w:fldChar w:fldCharType="end"/>
      </w:r>
      <w:r w:rsidR="000615E7" w:rsidRPr="00A27678">
        <w:t>.</w:t>
      </w:r>
    </w:p>
    <w:p w14:paraId="6451005E" w14:textId="77777777" w:rsidR="00C51E36" w:rsidRDefault="00C51E36">
      <w:pPr>
        <w:rPr>
          <w:rStyle w:val="MISCTableCaptionHeaderBold8pt"/>
          <w:szCs w:val="20"/>
        </w:rPr>
      </w:pPr>
      <w:bookmarkStart w:id="34" w:name="_Refd17e54008"/>
      <w:bookmarkStart w:id="35" w:name="_Tocd17e54008"/>
      <w:r>
        <w:rPr>
          <w:rStyle w:val="MISCTableCaptionHeaderBold8pt"/>
        </w:rPr>
        <w:br w:type="page"/>
      </w:r>
    </w:p>
    <w:p w14:paraId="737200D4" w14:textId="26D8C02B" w:rsidR="000615E7" w:rsidRDefault="000615E7" w:rsidP="000615E7">
      <w:pPr>
        <w:pStyle w:val="MISCTableCaptionHeader8pt"/>
      </w:pPr>
      <w:r w:rsidRPr="00964755">
        <w:rPr>
          <w:rStyle w:val="MISCTableCaptionHeaderBold8pt"/>
        </w:rPr>
        <w:lastRenderedPageBreak/>
        <w:t>Table</w:t>
      </w:r>
      <w:bookmarkStart w:id="36" w:name="_Numd17e54008"/>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560AD9">
        <w:rPr>
          <w:rStyle w:val="MISCTableCaptionHeaderBold8pt"/>
          <w:noProof/>
        </w:rPr>
        <w:t>1</w:t>
      </w:r>
      <w:r w:rsidRPr="00964755">
        <w:rPr>
          <w:rStyle w:val="MISCTableCaptionHeaderBold8pt"/>
        </w:rPr>
        <w:fldChar w:fldCharType="end"/>
      </w:r>
      <w:bookmarkEnd w:id="34"/>
      <w:bookmarkEnd w:id="35"/>
      <w:bookmarkEnd w:id="36"/>
      <w:r w:rsidRPr="00964755">
        <w:rPr>
          <w:rStyle w:val="MISCTableCaptionHeaderBold8pt"/>
        </w:rPr>
        <w:t>.</w:t>
      </w:r>
      <w:r>
        <w:t xml:space="preserve"> vCPU</w:t>
      </w:r>
    </w:p>
    <w:tbl>
      <w:tblPr>
        <w:tblStyle w:val="TableGrid"/>
        <w:tblW w:w="68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80"/>
        <w:gridCol w:w="1680"/>
        <w:gridCol w:w="1680"/>
        <w:gridCol w:w="1800"/>
      </w:tblGrid>
      <w:tr w:rsidR="000615E7" w14:paraId="4A67E949" w14:textId="77777777" w:rsidTr="00CD4360">
        <w:trPr>
          <w:cantSplit/>
          <w:trHeight w:val="291"/>
        </w:trPr>
        <w:tc>
          <w:tcPr>
            <w:tcW w:w="1680" w:type="dxa"/>
            <w:tcBorders>
              <w:top w:val="nil"/>
              <w:bottom w:val="single" w:sz="36" w:space="0" w:color="00B388"/>
            </w:tcBorders>
          </w:tcPr>
          <w:p w14:paraId="7796C66A" w14:textId="77777777" w:rsidR="000615E7" w:rsidRDefault="000615E7" w:rsidP="00CD4360">
            <w:pPr>
              <w:pStyle w:val="TableSubhead8pt"/>
            </w:pPr>
            <w:r>
              <w:t>vCPUs</w:t>
            </w:r>
          </w:p>
        </w:tc>
        <w:tc>
          <w:tcPr>
            <w:tcW w:w="1680" w:type="dxa"/>
            <w:tcBorders>
              <w:top w:val="nil"/>
              <w:bottom w:val="single" w:sz="36" w:space="0" w:color="00B388"/>
            </w:tcBorders>
          </w:tcPr>
          <w:p w14:paraId="6E46C505" w14:textId="77777777" w:rsidR="000615E7" w:rsidRDefault="000615E7" w:rsidP="00CD4360">
            <w:pPr>
              <w:pStyle w:val="TableSubhead8pt"/>
              <w:jc w:val="center"/>
            </w:pPr>
            <w:r>
              <w:t>node01</w:t>
            </w:r>
          </w:p>
        </w:tc>
        <w:tc>
          <w:tcPr>
            <w:tcW w:w="1680" w:type="dxa"/>
            <w:tcBorders>
              <w:top w:val="nil"/>
              <w:bottom w:val="single" w:sz="36" w:space="0" w:color="00B388"/>
            </w:tcBorders>
          </w:tcPr>
          <w:p w14:paraId="2C013C0A" w14:textId="77777777" w:rsidR="000615E7" w:rsidRDefault="000615E7" w:rsidP="00CD4360">
            <w:pPr>
              <w:pStyle w:val="TableSubhead8pt"/>
              <w:jc w:val="center"/>
            </w:pPr>
            <w:r>
              <w:t>node02</w:t>
            </w:r>
          </w:p>
        </w:tc>
        <w:tc>
          <w:tcPr>
            <w:tcW w:w="1800" w:type="dxa"/>
            <w:tcBorders>
              <w:top w:val="nil"/>
              <w:bottom w:val="single" w:sz="36" w:space="0" w:color="00B388"/>
            </w:tcBorders>
          </w:tcPr>
          <w:p w14:paraId="466922C6" w14:textId="77777777" w:rsidR="000615E7" w:rsidRDefault="000615E7" w:rsidP="00CD4360">
            <w:pPr>
              <w:pStyle w:val="TableSubhead8pt"/>
              <w:jc w:val="center"/>
            </w:pPr>
            <w:r>
              <w:t>node03</w:t>
            </w:r>
          </w:p>
        </w:tc>
      </w:tr>
      <w:tr w:rsidR="000615E7" w14:paraId="0F7EDB60" w14:textId="77777777" w:rsidTr="00CD4360">
        <w:trPr>
          <w:cantSplit/>
          <w:trHeight w:val="291"/>
        </w:trPr>
        <w:tc>
          <w:tcPr>
            <w:tcW w:w="1680" w:type="dxa"/>
          </w:tcPr>
          <w:p w14:paraId="0F6D69D1" w14:textId="77777777" w:rsidR="000615E7" w:rsidRDefault="000615E7" w:rsidP="00CD4360">
            <w:pPr>
              <w:pStyle w:val="TableBody8pt"/>
            </w:pPr>
            <w:r>
              <w:t>ucp1</w:t>
            </w:r>
          </w:p>
        </w:tc>
        <w:tc>
          <w:tcPr>
            <w:tcW w:w="1680" w:type="dxa"/>
          </w:tcPr>
          <w:p w14:paraId="738137A9" w14:textId="77777777" w:rsidR="000615E7" w:rsidRDefault="000615E7" w:rsidP="00CD4360">
            <w:pPr>
              <w:pStyle w:val="TableBody8pt"/>
              <w:jc w:val="center"/>
            </w:pPr>
            <w:r>
              <w:t>4</w:t>
            </w:r>
          </w:p>
        </w:tc>
        <w:tc>
          <w:tcPr>
            <w:tcW w:w="1680" w:type="dxa"/>
          </w:tcPr>
          <w:p w14:paraId="3F414C33" w14:textId="77777777" w:rsidR="000615E7" w:rsidRDefault="000615E7" w:rsidP="00CD4360">
            <w:pPr>
              <w:jc w:val="center"/>
            </w:pPr>
          </w:p>
        </w:tc>
        <w:tc>
          <w:tcPr>
            <w:tcW w:w="1800" w:type="dxa"/>
          </w:tcPr>
          <w:p w14:paraId="47151978" w14:textId="77777777" w:rsidR="000615E7" w:rsidRDefault="000615E7" w:rsidP="00CD4360">
            <w:pPr>
              <w:jc w:val="center"/>
            </w:pPr>
          </w:p>
        </w:tc>
      </w:tr>
      <w:tr w:rsidR="000615E7" w14:paraId="182BF993" w14:textId="77777777" w:rsidTr="00CD4360">
        <w:trPr>
          <w:cantSplit/>
          <w:trHeight w:val="266"/>
        </w:trPr>
        <w:tc>
          <w:tcPr>
            <w:tcW w:w="1680" w:type="dxa"/>
          </w:tcPr>
          <w:p w14:paraId="10B2AFFE" w14:textId="77777777" w:rsidR="000615E7" w:rsidRDefault="000615E7" w:rsidP="00CD4360">
            <w:pPr>
              <w:pStyle w:val="TableBody8pt"/>
            </w:pPr>
            <w:r>
              <w:t>ucp2</w:t>
            </w:r>
          </w:p>
        </w:tc>
        <w:tc>
          <w:tcPr>
            <w:tcW w:w="1680" w:type="dxa"/>
          </w:tcPr>
          <w:p w14:paraId="32166D01" w14:textId="77777777" w:rsidR="000615E7" w:rsidRDefault="000615E7" w:rsidP="00CD4360">
            <w:pPr>
              <w:jc w:val="center"/>
            </w:pPr>
          </w:p>
        </w:tc>
        <w:tc>
          <w:tcPr>
            <w:tcW w:w="1680" w:type="dxa"/>
          </w:tcPr>
          <w:p w14:paraId="21608F04" w14:textId="77777777" w:rsidR="000615E7" w:rsidRDefault="000615E7" w:rsidP="00CD4360">
            <w:pPr>
              <w:pStyle w:val="TableBody8pt"/>
              <w:jc w:val="center"/>
            </w:pPr>
            <w:r>
              <w:t>4</w:t>
            </w:r>
          </w:p>
        </w:tc>
        <w:tc>
          <w:tcPr>
            <w:tcW w:w="1800" w:type="dxa"/>
          </w:tcPr>
          <w:p w14:paraId="105B4327" w14:textId="77777777" w:rsidR="000615E7" w:rsidRDefault="000615E7" w:rsidP="00CD4360">
            <w:pPr>
              <w:jc w:val="center"/>
            </w:pPr>
          </w:p>
        </w:tc>
      </w:tr>
      <w:tr w:rsidR="000615E7" w14:paraId="73CFED20" w14:textId="77777777" w:rsidTr="00CD4360">
        <w:trPr>
          <w:cantSplit/>
          <w:trHeight w:val="278"/>
        </w:trPr>
        <w:tc>
          <w:tcPr>
            <w:tcW w:w="1680" w:type="dxa"/>
          </w:tcPr>
          <w:p w14:paraId="6A123E0A" w14:textId="77777777" w:rsidR="000615E7" w:rsidRDefault="000615E7" w:rsidP="00CD4360">
            <w:pPr>
              <w:pStyle w:val="TableBody8pt"/>
            </w:pPr>
            <w:r>
              <w:t>ucp3</w:t>
            </w:r>
          </w:p>
        </w:tc>
        <w:tc>
          <w:tcPr>
            <w:tcW w:w="1680" w:type="dxa"/>
          </w:tcPr>
          <w:p w14:paraId="58E2E3F7" w14:textId="77777777" w:rsidR="000615E7" w:rsidRDefault="000615E7" w:rsidP="00CD4360">
            <w:pPr>
              <w:jc w:val="center"/>
            </w:pPr>
          </w:p>
        </w:tc>
        <w:tc>
          <w:tcPr>
            <w:tcW w:w="1680" w:type="dxa"/>
          </w:tcPr>
          <w:p w14:paraId="13506EDF" w14:textId="77777777" w:rsidR="000615E7" w:rsidRDefault="000615E7" w:rsidP="00CD4360">
            <w:pPr>
              <w:jc w:val="center"/>
            </w:pPr>
          </w:p>
        </w:tc>
        <w:tc>
          <w:tcPr>
            <w:tcW w:w="1800" w:type="dxa"/>
          </w:tcPr>
          <w:p w14:paraId="0FBA2952" w14:textId="77777777" w:rsidR="000615E7" w:rsidRDefault="000615E7" w:rsidP="00CD4360">
            <w:pPr>
              <w:pStyle w:val="TableBody8pt"/>
              <w:jc w:val="center"/>
            </w:pPr>
            <w:r>
              <w:t>4</w:t>
            </w:r>
          </w:p>
        </w:tc>
      </w:tr>
      <w:tr w:rsidR="000615E7" w14:paraId="526A9398" w14:textId="77777777" w:rsidTr="00CD4360">
        <w:trPr>
          <w:cantSplit/>
          <w:trHeight w:val="278"/>
        </w:trPr>
        <w:tc>
          <w:tcPr>
            <w:tcW w:w="1680" w:type="dxa"/>
          </w:tcPr>
          <w:p w14:paraId="0AC8E9A0" w14:textId="77777777" w:rsidR="000615E7" w:rsidRDefault="000615E7" w:rsidP="00CD4360">
            <w:pPr>
              <w:pStyle w:val="TableBody8pt"/>
            </w:pPr>
            <w:r>
              <w:t>dtr1</w:t>
            </w:r>
          </w:p>
        </w:tc>
        <w:tc>
          <w:tcPr>
            <w:tcW w:w="1680" w:type="dxa"/>
          </w:tcPr>
          <w:p w14:paraId="58B7627C" w14:textId="77777777" w:rsidR="000615E7" w:rsidRDefault="000615E7" w:rsidP="00CD4360">
            <w:pPr>
              <w:pStyle w:val="TableBody8pt"/>
              <w:jc w:val="center"/>
            </w:pPr>
            <w:r>
              <w:t>2</w:t>
            </w:r>
          </w:p>
        </w:tc>
        <w:tc>
          <w:tcPr>
            <w:tcW w:w="1680" w:type="dxa"/>
          </w:tcPr>
          <w:p w14:paraId="0E4A1434" w14:textId="77777777" w:rsidR="000615E7" w:rsidRDefault="000615E7" w:rsidP="00CD4360">
            <w:pPr>
              <w:jc w:val="center"/>
            </w:pPr>
          </w:p>
        </w:tc>
        <w:tc>
          <w:tcPr>
            <w:tcW w:w="1800" w:type="dxa"/>
          </w:tcPr>
          <w:p w14:paraId="4AF5CA9C" w14:textId="77777777" w:rsidR="000615E7" w:rsidRDefault="000615E7" w:rsidP="00CD4360">
            <w:pPr>
              <w:jc w:val="center"/>
            </w:pPr>
          </w:p>
        </w:tc>
      </w:tr>
      <w:tr w:rsidR="000615E7" w14:paraId="717FF46A" w14:textId="77777777" w:rsidTr="00CD4360">
        <w:trPr>
          <w:cantSplit/>
          <w:trHeight w:val="266"/>
        </w:trPr>
        <w:tc>
          <w:tcPr>
            <w:tcW w:w="1680" w:type="dxa"/>
          </w:tcPr>
          <w:p w14:paraId="5DAD0EA6" w14:textId="77777777" w:rsidR="000615E7" w:rsidRDefault="000615E7" w:rsidP="00CD4360">
            <w:pPr>
              <w:pStyle w:val="TableBody8pt"/>
            </w:pPr>
            <w:r>
              <w:t xml:space="preserve">dtr2 </w:t>
            </w:r>
          </w:p>
        </w:tc>
        <w:tc>
          <w:tcPr>
            <w:tcW w:w="1680" w:type="dxa"/>
          </w:tcPr>
          <w:p w14:paraId="5317EDBD" w14:textId="77777777" w:rsidR="000615E7" w:rsidRDefault="000615E7" w:rsidP="00CD4360">
            <w:pPr>
              <w:jc w:val="center"/>
            </w:pPr>
          </w:p>
        </w:tc>
        <w:tc>
          <w:tcPr>
            <w:tcW w:w="1680" w:type="dxa"/>
          </w:tcPr>
          <w:p w14:paraId="58085A07" w14:textId="77777777" w:rsidR="000615E7" w:rsidRDefault="000615E7" w:rsidP="00CD4360">
            <w:pPr>
              <w:pStyle w:val="TableBody8pt"/>
              <w:jc w:val="center"/>
            </w:pPr>
            <w:r>
              <w:t>2</w:t>
            </w:r>
          </w:p>
        </w:tc>
        <w:tc>
          <w:tcPr>
            <w:tcW w:w="1800" w:type="dxa"/>
          </w:tcPr>
          <w:p w14:paraId="5372ADBC" w14:textId="77777777" w:rsidR="000615E7" w:rsidRDefault="000615E7" w:rsidP="00CD4360">
            <w:pPr>
              <w:jc w:val="center"/>
            </w:pPr>
          </w:p>
        </w:tc>
      </w:tr>
      <w:tr w:rsidR="000615E7" w14:paraId="3D70163E" w14:textId="77777777" w:rsidTr="00CD4360">
        <w:trPr>
          <w:cantSplit/>
          <w:trHeight w:val="278"/>
        </w:trPr>
        <w:tc>
          <w:tcPr>
            <w:tcW w:w="1680" w:type="dxa"/>
          </w:tcPr>
          <w:p w14:paraId="54D06EA8" w14:textId="77777777" w:rsidR="000615E7" w:rsidRDefault="000615E7" w:rsidP="00CD4360">
            <w:pPr>
              <w:pStyle w:val="TableBody8pt"/>
            </w:pPr>
            <w:r>
              <w:t xml:space="preserve">dtr3 </w:t>
            </w:r>
          </w:p>
        </w:tc>
        <w:tc>
          <w:tcPr>
            <w:tcW w:w="1680" w:type="dxa"/>
          </w:tcPr>
          <w:p w14:paraId="5B320F73" w14:textId="77777777" w:rsidR="000615E7" w:rsidRDefault="000615E7" w:rsidP="00CD4360">
            <w:pPr>
              <w:jc w:val="center"/>
            </w:pPr>
          </w:p>
        </w:tc>
        <w:tc>
          <w:tcPr>
            <w:tcW w:w="1680" w:type="dxa"/>
          </w:tcPr>
          <w:p w14:paraId="2A87A89D" w14:textId="77777777" w:rsidR="000615E7" w:rsidRDefault="000615E7" w:rsidP="00CD4360">
            <w:pPr>
              <w:jc w:val="center"/>
            </w:pPr>
          </w:p>
        </w:tc>
        <w:tc>
          <w:tcPr>
            <w:tcW w:w="1800" w:type="dxa"/>
          </w:tcPr>
          <w:p w14:paraId="315C4FD9" w14:textId="77777777" w:rsidR="000615E7" w:rsidRDefault="000615E7" w:rsidP="00CD4360">
            <w:pPr>
              <w:pStyle w:val="TableBody8pt"/>
              <w:jc w:val="center"/>
            </w:pPr>
            <w:r>
              <w:t>2</w:t>
            </w:r>
          </w:p>
        </w:tc>
      </w:tr>
      <w:tr w:rsidR="000615E7" w14:paraId="7A5C9288" w14:textId="77777777" w:rsidTr="00CD4360">
        <w:trPr>
          <w:cantSplit/>
          <w:trHeight w:val="278"/>
        </w:trPr>
        <w:tc>
          <w:tcPr>
            <w:tcW w:w="1680" w:type="dxa"/>
          </w:tcPr>
          <w:p w14:paraId="10121D45" w14:textId="77777777" w:rsidR="000615E7" w:rsidRDefault="000615E7" w:rsidP="00CD4360">
            <w:pPr>
              <w:pStyle w:val="TableBody8pt"/>
            </w:pPr>
            <w:r>
              <w:t xml:space="preserve">worker1 </w:t>
            </w:r>
          </w:p>
        </w:tc>
        <w:tc>
          <w:tcPr>
            <w:tcW w:w="1680" w:type="dxa"/>
          </w:tcPr>
          <w:p w14:paraId="21F9A441" w14:textId="77777777" w:rsidR="000615E7" w:rsidRDefault="000615E7" w:rsidP="00CD4360">
            <w:pPr>
              <w:pStyle w:val="TableBody8pt"/>
              <w:jc w:val="center"/>
            </w:pPr>
            <w:r>
              <w:t>4</w:t>
            </w:r>
          </w:p>
        </w:tc>
        <w:tc>
          <w:tcPr>
            <w:tcW w:w="1680" w:type="dxa"/>
          </w:tcPr>
          <w:p w14:paraId="011F1055" w14:textId="77777777" w:rsidR="000615E7" w:rsidRDefault="000615E7" w:rsidP="00CD4360">
            <w:pPr>
              <w:jc w:val="center"/>
            </w:pPr>
          </w:p>
        </w:tc>
        <w:tc>
          <w:tcPr>
            <w:tcW w:w="1800" w:type="dxa"/>
          </w:tcPr>
          <w:p w14:paraId="1FC241A1" w14:textId="77777777" w:rsidR="000615E7" w:rsidRDefault="000615E7" w:rsidP="00CD4360">
            <w:pPr>
              <w:jc w:val="center"/>
            </w:pPr>
          </w:p>
        </w:tc>
      </w:tr>
      <w:tr w:rsidR="000615E7" w14:paraId="74D44EFF" w14:textId="77777777" w:rsidTr="00CD4360">
        <w:trPr>
          <w:cantSplit/>
          <w:trHeight w:val="278"/>
        </w:trPr>
        <w:tc>
          <w:tcPr>
            <w:tcW w:w="1680" w:type="dxa"/>
          </w:tcPr>
          <w:p w14:paraId="4C6E56F7" w14:textId="77777777" w:rsidR="000615E7" w:rsidRDefault="000615E7" w:rsidP="00CD4360">
            <w:pPr>
              <w:pStyle w:val="TableBody8pt"/>
            </w:pPr>
            <w:r>
              <w:t xml:space="preserve">worker2 </w:t>
            </w:r>
          </w:p>
        </w:tc>
        <w:tc>
          <w:tcPr>
            <w:tcW w:w="1680" w:type="dxa"/>
          </w:tcPr>
          <w:p w14:paraId="400B2503" w14:textId="77777777" w:rsidR="000615E7" w:rsidRDefault="000615E7" w:rsidP="00CD4360">
            <w:pPr>
              <w:jc w:val="center"/>
            </w:pPr>
          </w:p>
        </w:tc>
        <w:tc>
          <w:tcPr>
            <w:tcW w:w="1680" w:type="dxa"/>
          </w:tcPr>
          <w:p w14:paraId="0697B16B" w14:textId="77777777" w:rsidR="000615E7" w:rsidRDefault="000615E7" w:rsidP="00CD4360">
            <w:pPr>
              <w:pStyle w:val="TableBody8pt"/>
              <w:jc w:val="center"/>
            </w:pPr>
            <w:r>
              <w:t>4</w:t>
            </w:r>
          </w:p>
        </w:tc>
        <w:tc>
          <w:tcPr>
            <w:tcW w:w="1800" w:type="dxa"/>
          </w:tcPr>
          <w:p w14:paraId="047E1ABC" w14:textId="77777777" w:rsidR="000615E7" w:rsidRDefault="000615E7" w:rsidP="00CD4360">
            <w:pPr>
              <w:jc w:val="center"/>
            </w:pPr>
          </w:p>
        </w:tc>
      </w:tr>
      <w:tr w:rsidR="000615E7" w14:paraId="5911B5F9" w14:textId="77777777" w:rsidTr="00CD4360">
        <w:trPr>
          <w:cantSplit/>
          <w:trHeight w:val="266"/>
        </w:trPr>
        <w:tc>
          <w:tcPr>
            <w:tcW w:w="1680" w:type="dxa"/>
          </w:tcPr>
          <w:p w14:paraId="0FE78F64" w14:textId="77777777" w:rsidR="000615E7" w:rsidRDefault="000615E7" w:rsidP="00CD4360">
            <w:pPr>
              <w:pStyle w:val="TableBody8pt"/>
            </w:pPr>
            <w:r>
              <w:t xml:space="preserve">worker3 </w:t>
            </w:r>
          </w:p>
        </w:tc>
        <w:tc>
          <w:tcPr>
            <w:tcW w:w="1680" w:type="dxa"/>
          </w:tcPr>
          <w:p w14:paraId="4174A175" w14:textId="77777777" w:rsidR="000615E7" w:rsidRDefault="000615E7" w:rsidP="00CD4360">
            <w:pPr>
              <w:jc w:val="center"/>
            </w:pPr>
          </w:p>
        </w:tc>
        <w:tc>
          <w:tcPr>
            <w:tcW w:w="1680" w:type="dxa"/>
          </w:tcPr>
          <w:p w14:paraId="3262CCD6" w14:textId="77777777" w:rsidR="000615E7" w:rsidRDefault="000615E7" w:rsidP="00CD4360">
            <w:pPr>
              <w:jc w:val="center"/>
            </w:pPr>
          </w:p>
        </w:tc>
        <w:tc>
          <w:tcPr>
            <w:tcW w:w="1800" w:type="dxa"/>
          </w:tcPr>
          <w:p w14:paraId="13590496" w14:textId="77777777" w:rsidR="000615E7" w:rsidRDefault="000615E7" w:rsidP="00CD4360">
            <w:pPr>
              <w:pStyle w:val="TableBody8pt"/>
              <w:jc w:val="center"/>
            </w:pPr>
            <w:r>
              <w:t>4</w:t>
            </w:r>
          </w:p>
        </w:tc>
      </w:tr>
      <w:tr w:rsidR="000615E7" w14:paraId="56DBAF7D" w14:textId="77777777" w:rsidTr="00CD4360">
        <w:trPr>
          <w:cantSplit/>
          <w:trHeight w:val="278"/>
        </w:trPr>
        <w:tc>
          <w:tcPr>
            <w:tcW w:w="1680" w:type="dxa"/>
          </w:tcPr>
          <w:p w14:paraId="177EF63D" w14:textId="77777777" w:rsidR="000615E7" w:rsidRDefault="000615E7" w:rsidP="00CD4360">
            <w:pPr>
              <w:pStyle w:val="TableBody8pt"/>
            </w:pPr>
            <w:r>
              <w:t>win-worker1</w:t>
            </w:r>
          </w:p>
        </w:tc>
        <w:tc>
          <w:tcPr>
            <w:tcW w:w="1680" w:type="dxa"/>
          </w:tcPr>
          <w:p w14:paraId="7CB94165" w14:textId="77777777" w:rsidR="000615E7" w:rsidRDefault="000615E7" w:rsidP="00CD4360">
            <w:pPr>
              <w:pStyle w:val="TableBody8pt"/>
              <w:jc w:val="center"/>
            </w:pPr>
            <w:r>
              <w:t>4</w:t>
            </w:r>
          </w:p>
        </w:tc>
        <w:tc>
          <w:tcPr>
            <w:tcW w:w="1680" w:type="dxa"/>
          </w:tcPr>
          <w:p w14:paraId="6A0ECB95" w14:textId="77777777" w:rsidR="000615E7" w:rsidRDefault="000615E7" w:rsidP="00CD4360">
            <w:pPr>
              <w:jc w:val="center"/>
            </w:pPr>
          </w:p>
        </w:tc>
        <w:tc>
          <w:tcPr>
            <w:tcW w:w="1800" w:type="dxa"/>
          </w:tcPr>
          <w:p w14:paraId="54A4F1C3" w14:textId="77777777" w:rsidR="000615E7" w:rsidRDefault="000615E7" w:rsidP="00CD4360">
            <w:pPr>
              <w:jc w:val="center"/>
            </w:pPr>
          </w:p>
        </w:tc>
      </w:tr>
      <w:tr w:rsidR="000615E7" w14:paraId="727FB659" w14:textId="77777777" w:rsidTr="00CD4360">
        <w:trPr>
          <w:cantSplit/>
          <w:trHeight w:val="278"/>
        </w:trPr>
        <w:tc>
          <w:tcPr>
            <w:tcW w:w="1680" w:type="dxa"/>
          </w:tcPr>
          <w:p w14:paraId="44E82C98" w14:textId="77777777" w:rsidR="000615E7" w:rsidRDefault="000615E7" w:rsidP="00CD4360">
            <w:pPr>
              <w:pStyle w:val="TableBody8pt"/>
            </w:pPr>
            <w:r>
              <w:t>win-worker2</w:t>
            </w:r>
          </w:p>
        </w:tc>
        <w:tc>
          <w:tcPr>
            <w:tcW w:w="1680" w:type="dxa"/>
          </w:tcPr>
          <w:p w14:paraId="1A03A96C" w14:textId="77777777" w:rsidR="000615E7" w:rsidRDefault="000615E7" w:rsidP="00CD4360">
            <w:pPr>
              <w:jc w:val="center"/>
            </w:pPr>
          </w:p>
        </w:tc>
        <w:tc>
          <w:tcPr>
            <w:tcW w:w="1680" w:type="dxa"/>
          </w:tcPr>
          <w:p w14:paraId="198764C9" w14:textId="77777777" w:rsidR="000615E7" w:rsidRDefault="000615E7" w:rsidP="00CD4360">
            <w:pPr>
              <w:pStyle w:val="TableBody8pt"/>
              <w:jc w:val="center"/>
            </w:pPr>
            <w:r>
              <w:t>4</w:t>
            </w:r>
          </w:p>
        </w:tc>
        <w:tc>
          <w:tcPr>
            <w:tcW w:w="1800" w:type="dxa"/>
          </w:tcPr>
          <w:p w14:paraId="7A32309B" w14:textId="77777777" w:rsidR="000615E7" w:rsidRDefault="000615E7" w:rsidP="00CD4360">
            <w:pPr>
              <w:jc w:val="center"/>
            </w:pPr>
          </w:p>
        </w:tc>
      </w:tr>
      <w:tr w:rsidR="000615E7" w14:paraId="7FD97725" w14:textId="77777777" w:rsidTr="00CD4360">
        <w:trPr>
          <w:cantSplit/>
          <w:trHeight w:val="278"/>
        </w:trPr>
        <w:tc>
          <w:tcPr>
            <w:tcW w:w="1680" w:type="dxa"/>
          </w:tcPr>
          <w:p w14:paraId="288360E8" w14:textId="77777777" w:rsidR="000615E7" w:rsidRDefault="000615E7" w:rsidP="00CD4360">
            <w:pPr>
              <w:pStyle w:val="TableBody8pt"/>
            </w:pPr>
            <w:r>
              <w:t>win-worker3</w:t>
            </w:r>
          </w:p>
        </w:tc>
        <w:tc>
          <w:tcPr>
            <w:tcW w:w="1680" w:type="dxa"/>
          </w:tcPr>
          <w:p w14:paraId="53295F66" w14:textId="77777777" w:rsidR="000615E7" w:rsidRDefault="000615E7" w:rsidP="00CD4360">
            <w:pPr>
              <w:jc w:val="center"/>
            </w:pPr>
          </w:p>
        </w:tc>
        <w:tc>
          <w:tcPr>
            <w:tcW w:w="1680" w:type="dxa"/>
          </w:tcPr>
          <w:p w14:paraId="753DB1F4" w14:textId="77777777" w:rsidR="000615E7" w:rsidRDefault="000615E7" w:rsidP="00CD4360">
            <w:pPr>
              <w:jc w:val="center"/>
            </w:pPr>
          </w:p>
        </w:tc>
        <w:tc>
          <w:tcPr>
            <w:tcW w:w="1800" w:type="dxa"/>
          </w:tcPr>
          <w:p w14:paraId="5AE0DF0A" w14:textId="77777777" w:rsidR="000615E7" w:rsidRDefault="000615E7" w:rsidP="00CD4360">
            <w:pPr>
              <w:pStyle w:val="TableBody8pt"/>
              <w:jc w:val="center"/>
            </w:pPr>
            <w:r>
              <w:t>4</w:t>
            </w:r>
          </w:p>
        </w:tc>
      </w:tr>
      <w:tr w:rsidR="000615E7" w14:paraId="218B1820" w14:textId="77777777" w:rsidTr="00CD4360">
        <w:trPr>
          <w:cantSplit/>
          <w:trHeight w:val="266"/>
        </w:trPr>
        <w:tc>
          <w:tcPr>
            <w:tcW w:w="1680" w:type="dxa"/>
          </w:tcPr>
          <w:p w14:paraId="54BCB197" w14:textId="77777777" w:rsidR="000615E7" w:rsidRDefault="000615E7" w:rsidP="00CD4360">
            <w:pPr>
              <w:pStyle w:val="TableBody8pt"/>
            </w:pPr>
            <w:r>
              <w:t xml:space="preserve">lb1 </w:t>
            </w:r>
          </w:p>
        </w:tc>
        <w:tc>
          <w:tcPr>
            <w:tcW w:w="1680" w:type="dxa"/>
          </w:tcPr>
          <w:p w14:paraId="65F5BE1A" w14:textId="77777777" w:rsidR="000615E7" w:rsidRDefault="000615E7" w:rsidP="00CD4360">
            <w:pPr>
              <w:pStyle w:val="TableBody8pt"/>
              <w:jc w:val="center"/>
            </w:pPr>
            <w:r>
              <w:t>2</w:t>
            </w:r>
          </w:p>
        </w:tc>
        <w:tc>
          <w:tcPr>
            <w:tcW w:w="1680" w:type="dxa"/>
          </w:tcPr>
          <w:p w14:paraId="1F8AD9E4" w14:textId="77777777" w:rsidR="000615E7" w:rsidRDefault="000615E7" w:rsidP="00CD4360">
            <w:pPr>
              <w:jc w:val="center"/>
            </w:pPr>
          </w:p>
        </w:tc>
        <w:tc>
          <w:tcPr>
            <w:tcW w:w="1800" w:type="dxa"/>
          </w:tcPr>
          <w:p w14:paraId="2CD5CFA1" w14:textId="77777777" w:rsidR="000615E7" w:rsidRDefault="000615E7" w:rsidP="00CD4360">
            <w:pPr>
              <w:jc w:val="center"/>
            </w:pPr>
          </w:p>
        </w:tc>
      </w:tr>
      <w:tr w:rsidR="000615E7" w14:paraId="171A58E7" w14:textId="77777777" w:rsidTr="00CD4360">
        <w:trPr>
          <w:cantSplit/>
          <w:trHeight w:val="278"/>
        </w:trPr>
        <w:tc>
          <w:tcPr>
            <w:tcW w:w="1680" w:type="dxa"/>
          </w:tcPr>
          <w:p w14:paraId="702945C9" w14:textId="77777777" w:rsidR="000615E7" w:rsidRDefault="000615E7" w:rsidP="00CD4360">
            <w:pPr>
              <w:pStyle w:val="TableBody8pt"/>
            </w:pPr>
            <w:r>
              <w:t xml:space="preserve">lb2 </w:t>
            </w:r>
          </w:p>
        </w:tc>
        <w:tc>
          <w:tcPr>
            <w:tcW w:w="1680" w:type="dxa"/>
          </w:tcPr>
          <w:p w14:paraId="7A6718C4" w14:textId="77777777" w:rsidR="000615E7" w:rsidRDefault="000615E7" w:rsidP="00CD4360">
            <w:pPr>
              <w:jc w:val="center"/>
            </w:pPr>
          </w:p>
        </w:tc>
        <w:tc>
          <w:tcPr>
            <w:tcW w:w="1680" w:type="dxa"/>
          </w:tcPr>
          <w:p w14:paraId="602E1502" w14:textId="77777777" w:rsidR="000615E7" w:rsidRDefault="000615E7" w:rsidP="00CD4360">
            <w:pPr>
              <w:pStyle w:val="TableBody8pt"/>
              <w:jc w:val="center"/>
            </w:pPr>
            <w:r>
              <w:t>2</w:t>
            </w:r>
          </w:p>
        </w:tc>
        <w:tc>
          <w:tcPr>
            <w:tcW w:w="1800" w:type="dxa"/>
          </w:tcPr>
          <w:p w14:paraId="62E8C6AA" w14:textId="77777777" w:rsidR="000615E7" w:rsidRDefault="000615E7" w:rsidP="00CD4360">
            <w:pPr>
              <w:jc w:val="center"/>
            </w:pPr>
          </w:p>
        </w:tc>
      </w:tr>
      <w:tr w:rsidR="000615E7" w14:paraId="6C10538D" w14:textId="77777777" w:rsidTr="00CD4360">
        <w:trPr>
          <w:cantSplit/>
          <w:trHeight w:val="278"/>
        </w:trPr>
        <w:tc>
          <w:tcPr>
            <w:tcW w:w="1680" w:type="dxa"/>
          </w:tcPr>
          <w:p w14:paraId="68D15408" w14:textId="77777777" w:rsidR="000615E7" w:rsidRDefault="000615E7" w:rsidP="00CD4360">
            <w:pPr>
              <w:pStyle w:val="TableBody8pt"/>
            </w:pPr>
            <w:r>
              <w:t xml:space="preserve">nfs </w:t>
            </w:r>
          </w:p>
        </w:tc>
        <w:tc>
          <w:tcPr>
            <w:tcW w:w="1680" w:type="dxa"/>
          </w:tcPr>
          <w:p w14:paraId="4191A700" w14:textId="77777777" w:rsidR="000615E7" w:rsidRDefault="000615E7" w:rsidP="00CD4360">
            <w:pPr>
              <w:jc w:val="center"/>
            </w:pPr>
          </w:p>
        </w:tc>
        <w:tc>
          <w:tcPr>
            <w:tcW w:w="1680" w:type="dxa"/>
          </w:tcPr>
          <w:p w14:paraId="0BC07AA7" w14:textId="77777777" w:rsidR="000615E7" w:rsidRDefault="000615E7" w:rsidP="00CD4360">
            <w:pPr>
              <w:jc w:val="center"/>
            </w:pPr>
          </w:p>
        </w:tc>
        <w:tc>
          <w:tcPr>
            <w:tcW w:w="1800" w:type="dxa"/>
          </w:tcPr>
          <w:p w14:paraId="722E0F5D" w14:textId="77777777" w:rsidR="000615E7" w:rsidRDefault="000615E7" w:rsidP="00CD4360">
            <w:pPr>
              <w:pStyle w:val="TableBody8pt"/>
              <w:jc w:val="center"/>
            </w:pPr>
            <w:r>
              <w:t>2</w:t>
            </w:r>
          </w:p>
        </w:tc>
      </w:tr>
      <w:tr w:rsidR="000615E7" w14:paraId="3DD2B626" w14:textId="77777777" w:rsidTr="00CD4360">
        <w:trPr>
          <w:cantSplit/>
          <w:trHeight w:val="266"/>
        </w:trPr>
        <w:tc>
          <w:tcPr>
            <w:tcW w:w="1680" w:type="dxa"/>
          </w:tcPr>
          <w:p w14:paraId="4962304C" w14:textId="77777777" w:rsidR="000615E7" w:rsidRDefault="000615E7" w:rsidP="00CD4360">
            <w:pPr>
              <w:pStyle w:val="TableBody8pt"/>
            </w:pPr>
            <w:r>
              <w:t xml:space="preserve">logger </w:t>
            </w:r>
          </w:p>
        </w:tc>
        <w:tc>
          <w:tcPr>
            <w:tcW w:w="1680" w:type="dxa"/>
          </w:tcPr>
          <w:p w14:paraId="56E3B8FC" w14:textId="77777777" w:rsidR="000615E7" w:rsidRDefault="000615E7" w:rsidP="00CD4360">
            <w:pPr>
              <w:jc w:val="center"/>
            </w:pPr>
          </w:p>
        </w:tc>
        <w:tc>
          <w:tcPr>
            <w:tcW w:w="1680" w:type="dxa"/>
          </w:tcPr>
          <w:p w14:paraId="793C9288" w14:textId="77777777" w:rsidR="000615E7" w:rsidRDefault="000615E7" w:rsidP="00CD4360">
            <w:pPr>
              <w:pStyle w:val="TableBody8pt"/>
              <w:jc w:val="center"/>
            </w:pPr>
            <w:r>
              <w:t>2</w:t>
            </w:r>
          </w:p>
        </w:tc>
        <w:tc>
          <w:tcPr>
            <w:tcW w:w="1800" w:type="dxa"/>
          </w:tcPr>
          <w:p w14:paraId="23CE5655" w14:textId="77777777" w:rsidR="000615E7" w:rsidRDefault="000615E7" w:rsidP="00CD4360">
            <w:pPr>
              <w:jc w:val="center"/>
            </w:pPr>
          </w:p>
        </w:tc>
      </w:tr>
      <w:tr w:rsidR="000615E7" w14:paraId="57D76198" w14:textId="77777777" w:rsidTr="00CD4360">
        <w:trPr>
          <w:cantSplit/>
          <w:trHeight w:val="65"/>
        </w:trPr>
        <w:tc>
          <w:tcPr>
            <w:tcW w:w="1680" w:type="dxa"/>
          </w:tcPr>
          <w:p w14:paraId="57A29D48" w14:textId="77777777" w:rsidR="000615E7" w:rsidRPr="00745BFD" w:rsidRDefault="000615E7" w:rsidP="00CD4360">
            <w:pPr>
              <w:pStyle w:val="TableBody8pt"/>
              <w:rPr>
                <w:rStyle w:val="BoldEmpha"/>
              </w:rPr>
            </w:pPr>
            <w:r w:rsidRPr="00745BFD">
              <w:rPr>
                <w:rStyle w:val="BoldEmpha"/>
              </w:rPr>
              <w:t xml:space="preserve">Total vCPU per node </w:t>
            </w:r>
          </w:p>
        </w:tc>
        <w:tc>
          <w:tcPr>
            <w:tcW w:w="1680" w:type="dxa"/>
          </w:tcPr>
          <w:p w14:paraId="1478A5F4"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c>
          <w:tcPr>
            <w:tcW w:w="1680" w:type="dxa"/>
          </w:tcPr>
          <w:p w14:paraId="73835076" w14:textId="77777777" w:rsidR="000615E7" w:rsidRPr="00745BFD" w:rsidRDefault="000615E7" w:rsidP="00CD4360">
            <w:pPr>
              <w:pStyle w:val="TableBody8pt"/>
              <w:jc w:val="center"/>
              <w:rPr>
                <w:rStyle w:val="BoldEmpha"/>
              </w:rPr>
            </w:pPr>
            <w:r w:rsidRPr="00745BFD">
              <w:rPr>
                <w:rStyle w:val="BoldEmpha"/>
              </w:rPr>
              <w:t>1</w:t>
            </w:r>
            <w:r>
              <w:rPr>
                <w:rStyle w:val="BoldEmpha"/>
              </w:rPr>
              <w:t>8</w:t>
            </w:r>
          </w:p>
        </w:tc>
        <w:tc>
          <w:tcPr>
            <w:tcW w:w="1800" w:type="dxa"/>
          </w:tcPr>
          <w:p w14:paraId="0FB2C25F" w14:textId="77777777" w:rsidR="000615E7" w:rsidRPr="00745BFD" w:rsidRDefault="000615E7" w:rsidP="00CD4360">
            <w:pPr>
              <w:pStyle w:val="TableBody8pt"/>
              <w:jc w:val="center"/>
              <w:rPr>
                <w:rStyle w:val="BoldEmpha"/>
              </w:rPr>
            </w:pPr>
            <w:r w:rsidRPr="00745BFD">
              <w:rPr>
                <w:rStyle w:val="BoldEmpha"/>
              </w:rPr>
              <w:t>1</w:t>
            </w:r>
            <w:r>
              <w:rPr>
                <w:rStyle w:val="BoldEmpha"/>
              </w:rPr>
              <w:t>6</w:t>
            </w:r>
          </w:p>
        </w:tc>
      </w:tr>
    </w:tbl>
    <w:p w14:paraId="7CC7EF10" w14:textId="77777777" w:rsidR="000615E7" w:rsidRDefault="000615E7" w:rsidP="000615E7">
      <w:pPr>
        <w:pStyle w:val="MISCNote-Ruleabove"/>
      </w:pPr>
      <w:r>
        <w:t>Note</w:t>
      </w:r>
    </w:p>
    <w:p w14:paraId="1D2B39C4" w14:textId="77777777" w:rsidR="000615E7" w:rsidRDefault="000615E7" w:rsidP="000615E7">
      <w:pPr>
        <w:pStyle w:val="MISCNote-Rulebelow"/>
      </w:pPr>
      <w:r>
        <w:t>In the case of one ESX host failure, 2 nodes are enough to accommodate the amount of vCPU required.</w:t>
      </w:r>
    </w:p>
    <w:p w14:paraId="0A1C2DF5" w14:textId="128812AF" w:rsidR="00D21B2F" w:rsidRDefault="00D21B2F">
      <w:pPr>
        <w:rPr>
          <w:sz w:val="20"/>
          <w:szCs w:val="18"/>
        </w:rPr>
      </w:pPr>
      <w:bookmarkStart w:id="37" w:name="_Refd17e54330"/>
      <w:bookmarkStart w:id="38" w:name="_Tocd17e54330"/>
    </w:p>
    <w:p w14:paraId="68C80A83" w14:textId="29DFF5BD" w:rsidR="00C10A88" w:rsidRDefault="00C10A88" w:rsidP="00C10A88">
      <w:pPr>
        <w:pStyle w:val="Heading3"/>
      </w:pPr>
      <w:r w:rsidRPr="00C10A88">
        <w:t>Memory allocation for 3 node solution</w:t>
      </w:r>
    </w:p>
    <w:p w14:paraId="1E53DEE9" w14:textId="212E5915" w:rsidR="000615E7" w:rsidRPr="00A27678" w:rsidRDefault="000615E7" w:rsidP="0058095B">
      <w:pPr>
        <w:pStyle w:val="BodyTextMetricHPELight10pt"/>
        <w:rPr>
          <w:rStyle w:val="MISCTableCaptionHeaderBold8pt"/>
        </w:rPr>
      </w:pPr>
      <w:r w:rsidRPr="00A27678">
        <w:t>The memory allocation for this solution (3 Linux workers and 3 Windows workers), is described in</w:t>
      </w:r>
      <w:r w:rsidRPr="005745E8">
        <w:t xml:space="preserve"> </w:t>
      </w:r>
      <w:r w:rsidRPr="005745E8">
        <w:fldChar w:fldCharType="begin"/>
      </w:r>
      <w:r w:rsidRPr="005745E8">
        <w:instrText xml:space="preserve"> REF _Ref531254602 \h  \* MERGEFORMAT </w:instrText>
      </w:r>
      <w:r w:rsidRPr="005745E8">
        <w:fldChar w:fldCharType="separate"/>
      </w:r>
      <w:r w:rsidR="00560AD9" w:rsidRPr="00560AD9">
        <w:t>Table 2</w:t>
      </w:r>
      <w:r w:rsidRPr="005745E8">
        <w:fldChar w:fldCharType="end"/>
      </w:r>
      <w:r w:rsidRPr="005745E8">
        <w:t>.</w:t>
      </w:r>
      <w:r>
        <w:t xml:space="preserve"> </w:t>
      </w:r>
    </w:p>
    <w:p w14:paraId="129B47CB" w14:textId="77777777" w:rsidR="000615E7" w:rsidRDefault="000615E7" w:rsidP="000615E7">
      <w:pPr>
        <w:pStyle w:val="MISCTableCaptionHeader8pt"/>
      </w:pPr>
      <w:bookmarkStart w:id="39" w:name="_Ref531254602"/>
      <w:r w:rsidRPr="00964755">
        <w:rPr>
          <w:rStyle w:val="MISCTableCaptionHeaderBold8pt"/>
        </w:rPr>
        <w:t>Table</w:t>
      </w:r>
      <w:bookmarkStart w:id="40" w:name="_Numd17e54330"/>
      <w:r w:rsidR="00F01F81">
        <w:rPr>
          <w:rStyle w:val="MISCTableCaptionHeaderBold8pt"/>
        </w:rPr>
        <w:t xml:space="preserve"> </w:t>
      </w:r>
      <w:r w:rsidRPr="00964755">
        <w:rPr>
          <w:rStyle w:val="MISCTableCaptionHeaderBold8pt"/>
        </w:rPr>
        <w:fldChar w:fldCharType="begin"/>
      </w:r>
      <w:r w:rsidRPr="00964755">
        <w:rPr>
          <w:rStyle w:val="MISCTableCaptionHeaderBold8pt"/>
        </w:rPr>
        <w:instrText xml:space="preserve"> SEQ Table \* ARABIC </w:instrText>
      </w:r>
      <w:r w:rsidRPr="00964755">
        <w:rPr>
          <w:rStyle w:val="MISCTableCaptionHeaderBold8pt"/>
        </w:rPr>
        <w:fldChar w:fldCharType="separate"/>
      </w:r>
      <w:r w:rsidR="00560AD9">
        <w:rPr>
          <w:rStyle w:val="MISCTableCaptionHeaderBold8pt"/>
          <w:noProof/>
        </w:rPr>
        <w:t>2</w:t>
      </w:r>
      <w:r w:rsidRPr="00964755">
        <w:rPr>
          <w:rStyle w:val="MISCTableCaptionHeaderBold8pt"/>
        </w:rPr>
        <w:fldChar w:fldCharType="end"/>
      </w:r>
      <w:bookmarkEnd w:id="37"/>
      <w:bookmarkEnd w:id="38"/>
      <w:bookmarkEnd w:id="39"/>
      <w:bookmarkEnd w:id="40"/>
      <w:r w:rsidRPr="00964755">
        <w:rPr>
          <w:rStyle w:val="MISCTableCaptionHeaderBold8pt"/>
        </w:rPr>
        <w:t>.</w:t>
      </w:r>
      <w:r>
        <w:t xml:space="preserve"> Memory allocation</w:t>
      </w:r>
    </w:p>
    <w:tbl>
      <w:tblPr>
        <w:tblStyle w:val="TableGrid"/>
        <w:tblW w:w="667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00"/>
        <w:gridCol w:w="1278"/>
        <w:gridCol w:w="1440"/>
        <w:gridCol w:w="1560"/>
      </w:tblGrid>
      <w:tr w:rsidR="000615E7" w14:paraId="24C5981F" w14:textId="77777777" w:rsidTr="00CD4360">
        <w:trPr>
          <w:cantSplit/>
          <w:trHeight w:val="256"/>
        </w:trPr>
        <w:tc>
          <w:tcPr>
            <w:tcW w:w="2400" w:type="dxa"/>
            <w:tcBorders>
              <w:top w:val="nil"/>
              <w:bottom w:val="single" w:sz="36" w:space="0" w:color="00B388"/>
            </w:tcBorders>
          </w:tcPr>
          <w:p w14:paraId="6A1E0498" w14:textId="77777777" w:rsidR="000615E7" w:rsidRDefault="000615E7" w:rsidP="00CD4360">
            <w:pPr>
              <w:pStyle w:val="TableSubhead8pt"/>
            </w:pPr>
            <w:r>
              <w:t>RAM (GB)</w:t>
            </w:r>
          </w:p>
        </w:tc>
        <w:tc>
          <w:tcPr>
            <w:tcW w:w="1278" w:type="dxa"/>
            <w:tcBorders>
              <w:top w:val="nil"/>
              <w:bottom w:val="single" w:sz="36" w:space="0" w:color="00B388"/>
            </w:tcBorders>
          </w:tcPr>
          <w:p w14:paraId="1CA330DC" w14:textId="77777777" w:rsidR="000615E7" w:rsidRDefault="000615E7" w:rsidP="00CD4360">
            <w:pPr>
              <w:pStyle w:val="TableSubhead8pt"/>
              <w:jc w:val="center"/>
            </w:pPr>
            <w:r>
              <w:t>node01</w:t>
            </w:r>
          </w:p>
        </w:tc>
        <w:tc>
          <w:tcPr>
            <w:tcW w:w="1440" w:type="dxa"/>
            <w:tcBorders>
              <w:top w:val="nil"/>
              <w:bottom w:val="single" w:sz="36" w:space="0" w:color="00B388"/>
            </w:tcBorders>
          </w:tcPr>
          <w:p w14:paraId="3B962224" w14:textId="77777777" w:rsidR="000615E7" w:rsidRDefault="000615E7" w:rsidP="00CD4360">
            <w:pPr>
              <w:pStyle w:val="TableSubhead8pt"/>
              <w:jc w:val="center"/>
            </w:pPr>
            <w:r>
              <w:t>node02</w:t>
            </w:r>
          </w:p>
        </w:tc>
        <w:tc>
          <w:tcPr>
            <w:tcW w:w="1560" w:type="dxa"/>
            <w:tcBorders>
              <w:top w:val="nil"/>
              <w:bottom w:val="single" w:sz="36" w:space="0" w:color="00B388"/>
            </w:tcBorders>
          </w:tcPr>
          <w:p w14:paraId="09A89E17" w14:textId="77777777" w:rsidR="000615E7" w:rsidRDefault="000615E7" w:rsidP="00CD4360">
            <w:pPr>
              <w:pStyle w:val="TableSubhead8pt"/>
              <w:jc w:val="center"/>
            </w:pPr>
            <w:r>
              <w:t>node03</w:t>
            </w:r>
          </w:p>
        </w:tc>
      </w:tr>
      <w:tr w:rsidR="000615E7" w14:paraId="7C37B1D9" w14:textId="77777777" w:rsidTr="00CD4360">
        <w:trPr>
          <w:cantSplit/>
          <w:trHeight w:val="256"/>
        </w:trPr>
        <w:tc>
          <w:tcPr>
            <w:tcW w:w="2400" w:type="dxa"/>
          </w:tcPr>
          <w:p w14:paraId="4B69A6D7" w14:textId="77777777" w:rsidR="000615E7" w:rsidRDefault="000615E7" w:rsidP="00CD4360">
            <w:pPr>
              <w:pStyle w:val="TableBody8pt"/>
            </w:pPr>
            <w:r>
              <w:t>ucp1</w:t>
            </w:r>
          </w:p>
        </w:tc>
        <w:tc>
          <w:tcPr>
            <w:tcW w:w="1278" w:type="dxa"/>
          </w:tcPr>
          <w:p w14:paraId="2F326E2F" w14:textId="77777777" w:rsidR="000615E7" w:rsidRDefault="000615E7" w:rsidP="00CD4360">
            <w:pPr>
              <w:pStyle w:val="TableBody8pt"/>
              <w:jc w:val="center"/>
            </w:pPr>
            <w:r>
              <w:t>16</w:t>
            </w:r>
          </w:p>
        </w:tc>
        <w:tc>
          <w:tcPr>
            <w:tcW w:w="1440" w:type="dxa"/>
          </w:tcPr>
          <w:p w14:paraId="3CB9C004" w14:textId="77777777" w:rsidR="000615E7" w:rsidRDefault="000615E7" w:rsidP="00CD4360">
            <w:pPr>
              <w:jc w:val="center"/>
            </w:pPr>
          </w:p>
        </w:tc>
        <w:tc>
          <w:tcPr>
            <w:tcW w:w="1560" w:type="dxa"/>
          </w:tcPr>
          <w:p w14:paraId="3D08231C" w14:textId="77777777" w:rsidR="000615E7" w:rsidRDefault="000615E7" w:rsidP="00CD4360">
            <w:pPr>
              <w:jc w:val="center"/>
            </w:pPr>
          </w:p>
        </w:tc>
      </w:tr>
      <w:tr w:rsidR="000615E7" w14:paraId="4D57732C" w14:textId="77777777" w:rsidTr="00CD4360">
        <w:trPr>
          <w:cantSplit/>
          <w:trHeight w:val="234"/>
        </w:trPr>
        <w:tc>
          <w:tcPr>
            <w:tcW w:w="2400" w:type="dxa"/>
          </w:tcPr>
          <w:p w14:paraId="7FAED960" w14:textId="77777777" w:rsidR="000615E7" w:rsidRDefault="000615E7" w:rsidP="00CD4360">
            <w:pPr>
              <w:pStyle w:val="TableBody8pt"/>
            </w:pPr>
            <w:r>
              <w:t>ucp2</w:t>
            </w:r>
          </w:p>
        </w:tc>
        <w:tc>
          <w:tcPr>
            <w:tcW w:w="1278" w:type="dxa"/>
          </w:tcPr>
          <w:p w14:paraId="71D62857" w14:textId="77777777" w:rsidR="000615E7" w:rsidRDefault="000615E7" w:rsidP="00CD4360">
            <w:pPr>
              <w:jc w:val="center"/>
            </w:pPr>
          </w:p>
        </w:tc>
        <w:tc>
          <w:tcPr>
            <w:tcW w:w="1440" w:type="dxa"/>
          </w:tcPr>
          <w:p w14:paraId="3FD6842C" w14:textId="77777777" w:rsidR="000615E7" w:rsidRDefault="000615E7" w:rsidP="00CD4360">
            <w:pPr>
              <w:pStyle w:val="TableBody8pt"/>
              <w:jc w:val="center"/>
            </w:pPr>
            <w:r>
              <w:t>16</w:t>
            </w:r>
          </w:p>
        </w:tc>
        <w:tc>
          <w:tcPr>
            <w:tcW w:w="1560" w:type="dxa"/>
          </w:tcPr>
          <w:p w14:paraId="23995B7C" w14:textId="77777777" w:rsidR="000615E7" w:rsidRDefault="000615E7" w:rsidP="00CD4360">
            <w:pPr>
              <w:jc w:val="center"/>
            </w:pPr>
          </w:p>
        </w:tc>
      </w:tr>
      <w:tr w:rsidR="000615E7" w14:paraId="79F8D488" w14:textId="77777777" w:rsidTr="00CD4360">
        <w:trPr>
          <w:cantSplit/>
          <w:trHeight w:val="245"/>
        </w:trPr>
        <w:tc>
          <w:tcPr>
            <w:tcW w:w="2400" w:type="dxa"/>
          </w:tcPr>
          <w:p w14:paraId="2EEA31A2" w14:textId="77777777" w:rsidR="000615E7" w:rsidRDefault="000615E7" w:rsidP="00CD4360">
            <w:pPr>
              <w:pStyle w:val="TableBody8pt"/>
            </w:pPr>
            <w:r>
              <w:t>ucp3</w:t>
            </w:r>
          </w:p>
        </w:tc>
        <w:tc>
          <w:tcPr>
            <w:tcW w:w="1278" w:type="dxa"/>
          </w:tcPr>
          <w:p w14:paraId="697ED4BD" w14:textId="77777777" w:rsidR="000615E7" w:rsidRDefault="000615E7" w:rsidP="00CD4360">
            <w:pPr>
              <w:jc w:val="center"/>
            </w:pPr>
          </w:p>
        </w:tc>
        <w:tc>
          <w:tcPr>
            <w:tcW w:w="1440" w:type="dxa"/>
          </w:tcPr>
          <w:p w14:paraId="41B43C0A" w14:textId="77777777" w:rsidR="000615E7" w:rsidRDefault="000615E7" w:rsidP="00CD4360">
            <w:pPr>
              <w:jc w:val="center"/>
            </w:pPr>
          </w:p>
        </w:tc>
        <w:tc>
          <w:tcPr>
            <w:tcW w:w="1560" w:type="dxa"/>
          </w:tcPr>
          <w:p w14:paraId="3A701C42" w14:textId="77777777" w:rsidR="000615E7" w:rsidRDefault="000615E7" w:rsidP="00CD4360">
            <w:pPr>
              <w:pStyle w:val="TableBody8pt"/>
              <w:jc w:val="center"/>
            </w:pPr>
            <w:r>
              <w:t>16</w:t>
            </w:r>
          </w:p>
        </w:tc>
      </w:tr>
      <w:tr w:rsidR="000615E7" w14:paraId="46B64E78" w14:textId="77777777" w:rsidTr="00CD4360">
        <w:trPr>
          <w:cantSplit/>
          <w:trHeight w:val="245"/>
        </w:trPr>
        <w:tc>
          <w:tcPr>
            <w:tcW w:w="2400" w:type="dxa"/>
          </w:tcPr>
          <w:p w14:paraId="59FE6D53" w14:textId="77777777" w:rsidR="000615E7" w:rsidRDefault="000615E7" w:rsidP="00CD4360">
            <w:pPr>
              <w:pStyle w:val="TableBody8pt"/>
            </w:pPr>
            <w:r>
              <w:t>dtr1</w:t>
            </w:r>
          </w:p>
        </w:tc>
        <w:tc>
          <w:tcPr>
            <w:tcW w:w="1278" w:type="dxa"/>
          </w:tcPr>
          <w:p w14:paraId="10B4F62D" w14:textId="77777777" w:rsidR="000615E7" w:rsidRDefault="000615E7" w:rsidP="00CD4360">
            <w:pPr>
              <w:pStyle w:val="TableBody8pt"/>
              <w:jc w:val="center"/>
            </w:pPr>
            <w:r>
              <w:t>16</w:t>
            </w:r>
          </w:p>
        </w:tc>
        <w:tc>
          <w:tcPr>
            <w:tcW w:w="1440" w:type="dxa"/>
          </w:tcPr>
          <w:p w14:paraId="0954DAD7" w14:textId="77777777" w:rsidR="000615E7" w:rsidRDefault="000615E7" w:rsidP="00CD4360">
            <w:pPr>
              <w:jc w:val="center"/>
            </w:pPr>
          </w:p>
        </w:tc>
        <w:tc>
          <w:tcPr>
            <w:tcW w:w="1560" w:type="dxa"/>
          </w:tcPr>
          <w:p w14:paraId="175C3051" w14:textId="77777777" w:rsidR="000615E7" w:rsidRDefault="000615E7" w:rsidP="00CD4360">
            <w:pPr>
              <w:jc w:val="center"/>
            </w:pPr>
          </w:p>
        </w:tc>
      </w:tr>
      <w:tr w:rsidR="000615E7" w14:paraId="1887A26A" w14:textId="77777777" w:rsidTr="00CD4360">
        <w:trPr>
          <w:cantSplit/>
          <w:trHeight w:val="234"/>
        </w:trPr>
        <w:tc>
          <w:tcPr>
            <w:tcW w:w="2400" w:type="dxa"/>
          </w:tcPr>
          <w:p w14:paraId="5AED3087" w14:textId="77777777" w:rsidR="000615E7" w:rsidRDefault="000615E7" w:rsidP="00CD4360">
            <w:pPr>
              <w:pStyle w:val="TableBody8pt"/>
            </w:pPr>
            <w:r>
              <w:t>dtr2</w:t>
            </w:r>
          </w:p>
        </w:tc>
        <w:tc>
          <w:tcPr>
            <w:tcW w:w="1278" w:type="dxa"/>
          </w:tcPr>
          <w:p w14:paraId="586B8A33" w14:textId="77777777" w:rsidR="000615E7" w:rsidRDefault="000615E7" w:rsidP="00CD4360">
            <w:pPr>
              <w:jc w:val="center"/>
            </w:pPr>
          </w:p>
        </w:tc>
        <w:tc>
          <w:tcPr>
            <w:tcW w:w="1440" w:type="dxa"/>
          </w:tcPr>
          <w:p w14:paraId="30A1BA98" w14:textId="77777777" w:rsidR="000615E7" w:rsidRDefault="000615E7" w:rsidP="00CD4360">
            <w:pPr>
              <w:pStyle w:val="TableBody8pt"/>
              <w:jc w:val="center"/>
            </w:pPr>
            <w:r>
              <w:t>16</w:t>
            </w:r>
          </w:p>
        </w:tc>
        <w:tc>
          <w:tcPr>
            <w:tcW w:w="1560" w:type="dxa"/>
          </w:tcPr>
          <w:p w14:paraId="47801A8E" w14:textId="77777777" w:rsidR="000615E7" w:rsidRDefault="000615E7" w:rsidP="00CD4360">
            <w:pPr>
              <w:jc w:val="center"/>
            </w:pPr>
          </w:p>
        </w:tc>
      </w:tr>
      <w:tr w:rsidR="000615E7" w14:paraId="141DC248" w14:textId="77777777" w:rsidTr="00CD4360">
        <w:trPr>
          <w:cantSplit/>
          <w:trHeight w:val="245"/>
        </w:trPr>
        <w:tc>
          <w:tcPr>
            <w:tcW w:w="2400" w:type="dxa"/>
          </w:tcPr>
          <w:p w14:paraId="266E7468" w14:textId="77777777" w:rsidR="000615E7" w:rsidRDefault="000615E7" w:rsidP="00CD4360">
            <w:pPr>
              <w:pStyle w:val="TableBody8pt"/>
            </w:pPr>
            <w:r>
              <w:t>dtr3</w:t>
            </w:r>
          </w:p>
        </w:tc>
        <w:tc>
          <w:tcPr>
            <w:tcW w:w="1278" w:type="dxa"/>
          </w:tcPr>
          <w:p w14:paraId="76748096" w14:textId="77777777" w:rsidR="000615E7" w:rsidRDefault="000615E7" w:rsidP="00CD4360">
            <w:pPr>
              <w:jc w:val="center"/>
            </w:pPr>
          </w:p>
        </w:tc>
        <w:tc>
          <w:tcPr>
            <w:tcW w:w="1440" w:type="dxa"/>
          </w:tcPr>
          <w:p w14:paraId="6E75ED48" w14:textId="77777777" w:rsidR="000615E7" w:rsidRDefault="000615E7" w:rsidP="00CD4360">
            <w:pPr>
              <w:jc w:val="center"/>
            </w:pPr>
          </w:p>
        </w:tc>
        <w:tc>
          <w:tcPr>
            <w:tcW w:w="1560" w:type="dxa"/>
          </w:tcPr>
          <w:p w14:paraId="3D1CC77C" w14:textId="77777777" w:rsidR="000615E7" w:rsidRDefault="000615E7" w:rsidP="00CD4360">
            <w:pPr>
              <w:pStyle w:val="TableBody8pt"/>
              <w:jc w:val="center"/>
            </w:pPr>
            <w:r>
              <w:t>16</w:t>
            </w:r>
          </w:p>
        </w:tc>
      </w:tr>
      <w:tr w:rsidR="000615E7" w14:paraId="796B05AD" w14:textId="77777777" w:rsidTr="00CD4360">
        <w:trPr>
          <w:cantSplit/>
          <w:trHeight w:val="245"/>
        </w:trPr>
        <w:tc>
          <w:tcPr>
            <w:tcW w:w="2400" w:type="dxa"/>
          </w:tcPr>
          <w:p w14:paraId="54B2FCA7" w14:textId="77777777" w:rsidR="000615E7" w:rsidRDefault="000615E7" w:rsidP="00CD4360">
            <w:pPr>
              <w:pStyle w:val="TableBody8pt"/>
            </w:pPr>
            <w:r>
              <w:t>worker1</w:t>
            </w:r>
          </w:p>
        </w:tc>
        <w:tc>
          <w:tcPr>
            <w:tcW w:w="1278" w:type="dxa"/>
          </w:tcPr>
          <w:p w14:paraId="71936ADB" w14:textId="77777777" w:rsidR="000615E7" w:rsidRDefault="000615E7" w:rsidP="00CD4360">
            <w:pPr>
              <w:pStyle w:val="TableBody8pt"/>
              <w:jc w:val="center"/>
            </w:pPr>
            <w:r>
              <w:t>64</w:t>
            </w:r>
          </w:p>
        </w:tc>
        <w:tc>
          <w:tcPr>
            <w:tcW w:w="1440" w:type="dxa"/>
          </w:tcPr>
          <w:p w14:paraId="3F774BBE" w14:textId="77777777" w:rsidR="000615E7" w:rsidRDefault="000615E7" w:rsidP="00CD4360">
            <w:pPr>
              <w:jc w:val="center"/>
            </w:pPr>
          </w:p>
        </w:tc>
        <w:tc>
          <w:tcPr>
            <w:tcW w:w="1560" w:type="dxa"/>
          </w:tcPr>
          <w:p w14:paraId="5EA19F59" w14:textId="77777777" w:rsidR="000615E7" w:rsidRDefault="000615E7" w:rsidP="00CD4360">
            <w:pPr>
              <w:jc w:val="center"/>
            </w:pPr>
          </w:p>
        </w:tc>
      </w:tr>
      <w:tr w:rsidR="000615E7" w14:paraId="21D242E9" w14:textId="77777777" w:rsidTr="00CD4360">
        <w:trPr>
          <w:cantSplit/>
          <w:trHeight w:val="245"/>
        </w:trPr>
        <w:tc>
          <w:tcPr>
            <w:tcW w:w="2400" w:type="dxa"/>
          </w:tcPr>
          <w:p w14:paraId="19C5B0B7" w14:textId="77777777" w:rsidR="000615E7" w:rsidRDefault="000615E7" w:rsidP="00CD4360">
            <w:pPr>
              <w:pStyle w:val="TableBody8pt"/>
            </w:pPr>
            <w:r>
              <w:t>worker2</w:t>
            </w:r>
          </w:p>
        </w:tc>
        <w:tc>
          <w:tcPr>
            <w:tcW w:w="1278" w:type="dxa"/>
          </w:tcPr>
          <w:p w14:paraId="5019217D" w14:textId="77777777" w:rsidR="000615E7" w:rsidRDefault="000615E7" w:rsidP="00CD4360">
            <w:pPr>
              <w:jc w:val="center"/>
            </w:pPr>
          </w:p>
        </w:tc>
        <w:tc>
          <w:tcPr>
            <w:tcW w:w="1440" w:type="dxa"/>
          </w:tcPr>
          <w:p w14:paraId="6F269D69" w14:textId="77777777" w:rsidR="000615E7" w:rsidRDefault="000615E7" w:rsidP="00CD4360">
            <w:pPr>
              <w:pStyle w:val="TableBody8pt"/>
              <w:jc w:val="center"/>
            </w:pPr>
            <w:r>
              <w:t>64</w:t>
            </w:r>
          </w:p>
        </w:tc>
        <w:tc>
          <w:tcPr>
            <w:tcW w:w="1560" w:type="dxa"/>
          </w:tcPr>
          <w:p w14:paraId="3771BFA7" w14:textId="77777777" w:rsidR="000615E7" w:rsidRDefault="000615E7" w:rsidP="00CD4360">
            <w:pPr>
              <w:jc w:val="center"/>
            </w:pPr>
          </w:p>
        </w:tc>
      </w:tr>
      <w:tr w:rsidR="000615E7" w14:paraId="37C1D51B" w14:textId="77777777" w:rsidTr="00CD4360">
        <w:trPr>
          <w:cantSplit/>
          <w:trHeight w:val="234"/>
        </w:trPr>
        <w:tc>
          <w:tcPr>
            <w:tcW w:w="2400" w:type="dxa"/>
          </w:tcPr>
          <w:p w14:paraId="1A5DA4F0" w14:textId="77777777" w:rsidR="000615E7" w:rsidRDefault="000615E7" w:rsidP="00CD4360">
            <w:pPr>
              <w:pStyle w:val="TableBody8pt"/>
            </w:pPr>
            <w:r>
              <w:t>worker3</w:t>
            </w:r>
          </w:p>
        </w:tc>
        <w:tc>
          <w:tcPr>
            <w:tcW w:w="1278" w:type="dxa"/>
          </w:tcPr>
          <w:p w14:paraId="158D38D2" w14:textId="77777777" w:rsidR="000615E7" w:rsidRDefault="000615E7" w:rsidP="00CD4360">
            <w:pPr>
              <w:jc w:val="center"/>
            </w:pPr>
          </w:p>
        </w:tc>
        <w:tc>
          <w:tcPr>
            <w:tcW w:w="1440" w:type="dxa"/>
          </w:tcPr>
          <w:p w14:paraId="65C99B84" w14:textId="77777777" w:rsidR="000615E7" w:rsidRDefault="000615E7" w:rsidP="00CD4360">
            <w:pPr>
              <w:jc w:val="center"/>
            </w:pPr>
          </w:p>
        </w:tc>
        <w:tc>
          <w:tcPr>
            <w:tcW w:w="1560" w:type="dxa"/>
          </w:tcPr>
          <w:p w14:paraId="025FFEE2" w14:textId="77777777" w:rsidR="000615E7" w:rsidRDefault="000615E7" w:rsidP="00CD4360">
            <w:pPr>
              <w:pStyle w:val="TableBody8pt"/>
              <w:jc w:val="center"/>
            </w:pPr>
            <w:r>
              <w:t>64</w:t>
            </w:r>
          </w:p>
        </w:tc>
      </w:tr>
      <w:tr w:rsidR="000615E7" w14:paraId="100EC75C" w14:textId="77777777" w:rsidTr="00CD4360">
        <w:trPr>
          <w:cantSplit/>
          <w:trHeight w:val="245"/>
        </w:trPr>
        <w:tc>
          <w:tcPr>
            <w:tcW w:w="2400" w:type="dxa"/>
          </w:tcPr>
          <w:p w14:paraId="22193EB6" w14:textId="77777777" w:rsidR="000615E7" w:rsidRDefault="000615E7" w:rsidP="00CD4360">
            <w:pPr>
              <w:pStyle w:val="TableBody8pt"/>
            </w:pPr>
            <w:r>
              <w:t>win-worker1</w:t>
            </w:r>
          </w:p>
        </w:tc>
        <w:tc>
          <w:tcPr>
            <w:tcW w:w="1278" w:type="dxa"/>
          </w:tcPr>
          <w:p w14:paraId="3D8784B0" w14:textId="77777777" w:rsidR="000615E7" w:rsidRDefault="000615E7" w:rsidP="00CD4360">
            <w:pPr>
              <w:pStyle w:val="TableBody8pt"/>
              <w:jc w:val="center"/>
            </w:pPr>
            <w:r>
              <w:t>64</w:t>
            </w:r>
          </w:p>
        </w:tc>
        <w:tc>
          <w:tcPr>
            <w:tcW w:w="1440" w:type="dxa"/>
          </w:tcPr>
          <w:p w14:paraId="12FA3319" w14:textId="77777777" w:rsidR="000615E7" w:rsidRDefault="000615E7" w:rsidP="00CD4360">
            <w:pPr>
              <w:jc w:val="center"/>
            </w:pPr>
          </w:p>
        </w:tc>
        <w:tc>
          <w:tcPr>
            <w:tcW w:w="1560" w:type="dxa"/>
          </w:tcPr>
          <w:p w14:paraId="238713C9" w14:textId="77777777" w:rsidR="000615E7" w:rsidRDefault="000615E7" w:rsidP="00CD4360">
            <w:pPr>
              <w:jc w:val="center"/>
            </w:pPr>
          </w:p>
        </w:tc>
      </w:tr>
      <w:tr w:rsidR="000615E7" w14:paraId="306F4D46" w14:textId="77777777" w:rsidTr="00CD4360">
        <w:trPr>
          <w:cantSplit/>
          <w:trHeight w:val="245"/>
        </w:trPr>
        <w:tc>
          <w:tcPr>
            <w:tcW w:w="2400" w:type="dxa"/>
          </w:tcPr>
          <w:p w14:paraId="2202D6E3" w14:textId="77777777" w:rsidR="000615E7" w:rsidRDefault="000615E7" w:rsidP="00CD4360">
            <w:pPr>
              <w:pStyle w:val="TableBody8pt"/>
            </w:pPr>
            <w:r>
              <w:t>win-worker2</w:t>
            </w:r>
          </w:p>
        </w:tc>
        <w:tc>
          <w:tcPr>
            <w:tcW w:w="1278" w:type="dxa"/>
          </w:tcPr>
          <w:p w14:paraId="61FA7A5C" w14:textId="77777777" w:rsidR="000615E7" w:rsidRDefault="000615E7" w:rsidP="00CD4360">
            <w:pPr>
              <w:jc w:val="center"/>
            </w:pPr>
          </w:p>
        </w:tc>
        <w:tc>
          <w:tcPr>
            <w:tcW w:w="1440" w:type="dxa"/>
          </w:tcPr>
          <w:p w14:paraId="61350897" w14:textId="77777777" w:rsidR="000615E7" w:rsidRDefault="000615E7" w:rsidP="00CD4360">
            <w:pPr>
              <w:pStyle w:val="TableBody8pt"/>
              <w:jc w:val="center"/>
            </w:pPr>
            <w:r>
              <w:t>64</w:t>
            </w:r>
          </w:p>
        </w:tc>
        <w:tc>
          <w:tcPr>
            <w:tcW w:w="1560" w:type="dxa"/>
          </w:tcPr>
          <w:p w14:paraId="4A977BA5" w14:textId="77777777" w:rsidR="000615E7" w:rsidRDefault="000615E7" w:rsidP="00CD4360">
            <w:pPr>
              <w:jc w:val="center"/>
            </w:pPr>
          </w:p>
        </w:tc>
      </w:tr>
      <w:tr w:rsidR="000615E7" w14:paraId="2D443F24" w14:textId="77777777" w:rsidTr="00CD4360">
        <w:trPr>
          <w:cantSplit/>
          <w:trHeight w:val="245"/>
        </w:trPr>
        <w:tc>
          <w:tcPr>
            <w:tcW w:w="2400" w:type="dxa"/>
          </w:tcPr>
          <w:p w14:paraId="38F43239" w14:textId="77777777" w:rsidR="000615E7" w:rsidRDefault="000615E7" w:rsidP="00CD4360">
            <w:pPr>
              <w:pStyle w:val="TableBody8pt"/>
            </w:pPr>
            <w:r>
              <w:lastRenderedPageBreak/>
              <w:t>win-worker3</w:t>
            </w:r>
          </w:p>
        </w:tc>
        <w:tc>
          <w:tcPr>
            <w:tcW w:w="1278" w:type="dxa"/>
          </w:tcPr>
          <w:p w14:paraId="0B378C9A" w14:textId="77777777" w:rsidR="000615E7" w:rsidRDefault="000615E7" w:rsidP="00CD4360">
            <w:pPr>
              <w:jc w:val="center"/>
            </w:pPr>
          </w:p>
        </w:tc>
        <w:tc>
          <w:tcPr>
            <w:tcW w:w="1440" w:type="dxa"/>
          </w:tcPr>
          <w:p w14:paraId="6D19A5E4" w14:textId="77777777" w:rsidR="000615E7" w:rsidRDefault="000615E7" w:rsidP="00CD4360">
            <w:pPr>
              <w:jc w:val="center"/>
            </w:pPr>
          </w:p>
        </w:tc>
        <w:tc>
          <w:tcPr>
            <w:tcW w:w="1560" w:type="dxa"/>
          </w:tcPr>
          <w:p w14:paraId="0BFE13A4" w14:textId="77777777" w:rsidR="000615E7" w:rsidRDefault="000615E7" w:rsidP="00CD4360">
            <w:pPr>
              <w:pStyle w:val="TableBody8pt"/>
              <w:jc w:val="center"/>
            </w:pPr>
            <w:r>
              <w:t>64</w:t>
            </w:r>
          </w:p>
        </w:tc>
      </w:tr>
      <w:tr w:rsidR="000615E7" w14:paraId="2DE476A3" w14:textId="77777777" w:rsidTr="00CD4360">
        <w:trPr>
          <w:cantSplit/>
          <w:trHeight w:val="234"/>
        </w:trPr>
        <w:tc>
          <w:tcPr>
            <w:tcW w:w="2400" w:type="dxa"/>
          </w:tcPr>
          <w:p w14:paraId="2E370346" w14:textId="77777777" w:rsidR="000615E7" w:rsidRDefault="000615E7" w:rsidP="00CD4360">
            <w:pPr>
              <w:pStyle w:val="TableBody8pt"/>
            </w:pPr>
            <w:r>
              <w:t>lb1</w:t>
            </w:r>
          </w:p>
        </w:tc>
        <w:tc>
          <w:tcPr>
            <w:tcW w:w="1278" w:type="dxa"/>
          </w:tcPr>
          <w:p w14:paraId="0F855AF1" w14:textId="77777777" w:rsidR="000615E7" w:rsidRDefault="000615E7" w:rsidP="00CD4360">
            <w:pPr>
              <w:pStyle w:val="TableBody8pt"/>
              <w:jc w:val="center"/>
            </w:pPr>
            <w:r>
              <w:t>4</w:t>
            </w:r>
          </w:p>
        </w:tc>
        <w:tc>
          <w:tcPr>
            <w:tcW w:w="1440" w:type="dxa"/>
          </w:tcPr>
          <w:p w14:paraId="09FE801C" w14:textId="77777777" w:rsidR="000615E7" w:rsidRDefault="000615E7" w:rsidP="00CD4360">
            <w:pPr>
              <w:jc w:val="center"/>
            </w:pPr>
          </w:p>
        </w:tc>
        <w:tc>
          <w:tcPr>
            <w:tcW w:w="1560" w:type="dxa"/>
          </w:tcPr>
          <w:p w14:paraId="03855A43" w14:textId="77777777" w:rsidR="000615E7" w:rsidRDefault="000615E7" w:rsidP="00CD4360">
            <w:pPr>
              <w:jc w:val="center"/>
            </w:pPr>
          </w:p>
        </w:tc>
      </w:tr>
      <w:tr w:rsidR="000615E7" w14:paraId="695CBDFA" w14:textId="77777777" w:rsidTr="00CD4360">
        <w:trPr>
          <w:cantSplit/>
          <w:trHeight w:val="245"/>
        </w:trPr>
        <w:tc>
          <w:tcPr>
            <w:tcW w:w="2400" w:type="dxa"/>
          </w:tcPr>
          <w:p w14:paraId="30A80AD5" w14:textId="77777777" w:rsidR="000615E7" w:rsidRDefault="000615E7" w:rsidP="00CD4360">
            <w:pPr>
              <w:pStyle w:val="TableBody8pt"/>
            </w:pPr>
            <w:r>
              <w:t>lb2</w:t>
            </w:r>
          </w:p>
        </w:tc>
        <w:tc>
          <w:tcPr>
            <w:tcW w:w="1278" w:type="dxa"/>
          </w:tcPr>
          <w:p w14:paraId="39B44906" w14:textId="77777777" w:rsidR="000615E7" w:rsidRDefault="000615E7" w:rsidP="00CD4360">
            <w:pPr>
              <w:jc w:val="center"/>
            </w:pPr>
          </w:p>
        </w:tc>
        <w:tc>
          <w:tcPr>
            <w:tcW w:w="1440" w:type="dxa"/>
          </w:tcPr>
          <w:p w14:paraId="54623522" w14:textId="77777777" w:rsidR="000615E7" w:rsidRDefault="000615E7" w:rsidP="00CD4360">
            <w:pPr>
              <w:pStyle w:val="TableBody8pt"/>
              <w:jc w:val="center"/>
            </w:pPr>
            <w:r>
              <w:t>4</w:t>
            </w:r>
          </w:p>
        </w:tc>
        <w:tc>
          <w:tcPr>
            <w:tcW w:w="1560" w:type="dxa"/>
          </w:tcPr>
          <w:p w14:paraId="569D3DE7" w14:textId="77777777" w:rsidR="000615E7" w:rsidRDefault="000615E7" w:rsidP="00CD4360">
            <w:pPr>
              <w:jc w:val="center"/>
            </w:pPr>
          </w:p>
        </w:tc>
      </w:tr>
      <w:tr w:rsidR="000615E7" w14:paraId="3FD12E1E" w14:textId="77777777" w:rsidTr="00CD4360">
        <w:trPr>
          <w:cantSplit/>
          <w:trHeight w:val="245"/>
        </w:trPr>
        <w:tc>
          <w:tcPr>
            <w:tcW w:w="2400" w:type="dxa"/>
          </w:tcPr>
          <w:p w14:paraId="25F111B7" w14:textId="77777777" w:rsidR="000615E7" w:rsidRDefault="000615E7" w:rsidP="00CD4360">
            <w:pPr>
              <w:pStyle w:val="TableBody8pt"/>
            </w:pPr>
            <w:r>
              <w:t>nfs</w:t>
            </w:r>
          </w:p>
        </w:tc>
        <w:tc>
          <w:tcPr>
            <w:tcW w:w="1278" w:type="dxa"/>
          </w:tcPr>
          <w:p w14:paraId="2C41508E" w14:textId="77777777" w:rsidR="000615E7" w:rsidRDefault="000615E7" w:rsidP="00CD4360">
            <w:pPr>
              <w:jc w:val="center"/>
            </w:pPr>
          </w:p>
        </w:tc>
        <w:tc>
          <w:tcPr>
            <w:tcW w:w="1440" w:type="dxa"/>
          </w:tcPr>
          <w:p w14:paraId="60BC1E77" w14:textId="77777777" w:rsidR="000615E7" w:rsidRDefault="000615E7" w:rsidP="00CD4360">
            <w:pPr>
              <w:jc w:val="center"/>
            </w:pPr>
          </w:p>
        </w:tc>
        <w:tc>
          <w:tcPr>
            <w:tcW w:w="1560" w:type="dxa"/>
          </w:tcPr>
          <w:p w14:paraId="2BE9B4FE" w14:textId="77777777" w:rsidR="000615E7" w:rsidRDefault="000615E7" w:rsidP="00CD4360">
            <w:pPr>
              <w:pStyle w:val="TableBody8pt"/>
              <w:jc w:val="center"/>
            </w:pPr>
            <w:r>
              <w:t>4</w:t>
            </w:r>
          </w:p>
        </w:tc>
      </w:tr>
      <w:tr w:rsidR="000615E7" w14:paraId="59A2F8CD" w14:textId="77777777" w:rsidTr="00CD4360">
        <w:trPr>
          <w:cantSplit/>
          <w:trHeight w:val="234"/>
        </w:trPr>
        <w:tc>
          <w:tcPr>
            <w:tcW w:w="2400" w:type="dxa"/>
          </w:tcPr>
          <w:p w14:paraId="56E3176E" w14:textId="77777777" w:rsidR="000615E7" w:rsidRDefault="000615E7" w:rsidP="00CD4360">
            <w:pPr>
              <w:pStyle w:val="TableBody8pt"/>
            </w:pPr>
            <w:r>
              <w:t>logger</w:t>
            </w:r>
          </w:p>
        </w:tc>
        <w:tc>
          <w:tcPr>
            <w:tcW w:w="1278" w:type="dxa"/>
          </w:tcPr>
          <w:p w14:paraId="6106AB54" w14:textId="77777777" w:rsidR="000615E7" w:rsidRDefault="000615E7" w:rsidP="00CD4360">
            <w:pPr>
              <w:jc w:val="center"/>
            </w:pPr>
          </w:p>
        </w:tc>
        <w:tc>
          <w:tcPr>
            <w:tcW w:w="1440" w:type="dxa"/>
          </w:tcPr>
          <w:p w14:paraId="57E7A396" w14:textId="77777777" w:rsidR="000615E7" w:rsidRDefault="000615E7" w:rsidP="00CD4360">
            <w:pPr>
              <w:pStyle w:val="TableBody8pt"/>
              <w:jc w:val="center"/>
            </w:pPr>
            <w:r>
              <w:t>4</w:t>
            </w:r>
          </w:p>
        </w:tc>
        <w:tc>
          <w:tcPr>
            <w:tcW w:w="1560" w:type="dxa"/>
          </w:tcPr>
          <w:p w14:paraId="6C7B84CF" w14:textId="77777777" w:rsidR="000615E7" w:rsidRDefault="000615E7" w:rsidP="00CD4360">
            <w:pPr>
              <w:jc w:val="center"/>
            </w:pPr>
          </w:p>
        </w:tc>
      </w:tr>
      <w:tr w:rsidR="000615E7" w14:paraId="76D53D79" w14:textId="77777777" w:rsidTr="00CD4360">
        <w:trPr>
          <w:cantSplit/>
          <w:trHeight w:val="65"/>
        </w:trPr>
        <w:tc>
          <w:tcPr>
            <w:tcW w:w="2400" w:type="dxa"/>
          </w:tcPr>
          <w:p w14:paraId="5C2FB733" w14:textId="77777777" w:rsidR="000615E7" w:rsidRDefault="000615E7" w:rsidP="00CD4360">
            <w:pPr>
              <w:pStyle w:val="TableSubhead8pt"/>
            </w:pPr>
            <w:r>
              <w:t>Total RAM required (per node)</w:t>
            </w:r>
          </w:p>
        </w:tc>
        <w:tc>
          <w:tcPr>
            <w:tcW w:w="1278" w:type="dxa"/>
          </w:tcPr>
          <w:p w14:paraId="2D93FA7E" w14:textId="77777777" w:rsidR="000615E7" w:rsidRDefault="000615E7" w:rsidP="00CD4360">
            <w:pPr>
              <w:pStyle w:val="TableSubhead8pt"/>
              <w:jc w:val="center"/>
            </w:pPr>
            <w:r>
              <w:t>164</w:t>
            </w:r>
          </w:p>
        </w:tc>
        <w:tc>
          <w:tcPr>
            <w:tcW w:w="1440" w:type="dxa"/>
          </w:tcPr>
          <w:p w14:paraId="20FD7AE2" w14:textId="77777777" w:rsidR="000615E7" w:rsidRDefault="000615E7" w:rsidP="00CD4360">
            <w:pPr>
              <w:pStyle w:val="TableSubhead8pt"/>
              <w:jc w:val="center"/>
            </w:pPr>
            <w:r>
              <w:t>168</w:t>
            </w:r>
          </w:p>
        </w:tc>
        <w:tc>
          <w:tcPr>
            <w:tcW w:w="1560" w:type="dxa"/>
          </w:tcPr>
          <w:p w14:paraId="375FF20A" w14:textId="77777777" w:rsidR="000615E7" w:rsidRDefault="000615E7" w:rsidP="00CD4360">
            <w:pPr>
              <w:pStyle w:val="TableSubhead8pt"/>
              <w:jc w:val="center"/>
            </w:pPr>
            <w:r>
              <w:t>164</w:t>
            </w:r>
          </w:p>
        </w:tc>
      </w:tr>
      <w:tr w:rsidR="000615E7" w14:paraId="688069CE" w14:textId="77777777" w:rsidTr="00CD4360">
        <w:trPr>
          <w:cantSplit/>
          <w:trHeight w:val="245"/>
        </w:trPr>
        <w:tc>
          <w:tcPr>
            <w:tcW w:w="2400" w:type="dxa"/>
          </w:tcPr>
          <w:p w14:paraId="6DA454F9" w14:textId="77777777" w:rsidR="000615E7" w:rsidRDefault="000615E7" w:rsidP="00CD4360">
            <w:pPr>
              <w:pStyle w:val="TableSubhead8pt"/>
            </w:pPr>
            <w:r>
              <w:t>Available RAM</w:t>
            </w:r>
          </w:p>
        </w:tc>
        <w:tc>
          <w:tcPr>
            <w:tcW w:w="1278" w:type="dxa"/>
          </w:tcPr>
          <w:p w14:paraId="545CC4C6" w14:textId="77777777" w:rsidR="000615E7" w:rsidRDefault="000615E7" w:rsidP="00CD4360">
            <w:pPr>
              <w:pStyle w:val="TableSubhead8pt"/>
              <w:jc w:val="center"/>
            </w:pPr>
            <w:r>
              <w:t>384</w:t>
            </w:r>
          </w:p>
        </w:tc>
        <w:tc>
          <w:tcPr>
            <w:tcW w:w="1440" w:type="dxa"/>
          </w:tcPr>
          <w:p w14:paraId="05F5C490" w14:textId="77777777" w:rsidR="000615E7" w:rsidRDefault="000615E7" w:rsidP="00CD4360">
            <w:pPr>
              <w:pStyle w:val="TableSubhead8pt"/>
              <w:jc w:val="center"/>
            </w:pPr>
            <w:r>
              <w:t>384</w:t>
            </w:r>
          </w:p>
        </w:tc>
        <w:tc>
          <w:tcPr>
            <w:tcW w:w="1560" w:type="dxa"/>
          </w:tcPr>
          <w:p w14:paraId="4082799E" w14:textId="77777777" w:rsidR="000615E7" w:rsidRDefault="000615E7" w:rsidP="00CD4360">
            <w:pPr>
              <w:pStyle w:val="TableSubhead8pt"/>
              <w:jc w:val="center"/>
            </w:pPr>
            <w:r>
              <w:t>384</w:t>
            </w:r>
          </w:p>
        </w:tc>
      </w:tr>
    </w:tbl>
    <w:p w14:paraId="2167E1A6" w14:textId="77777777" w:rsidR="000615E7" w:rsidRDefault="000615E7" w:rsidP="000615E7">
      <w:pPr>
        <w:pStyle w:val="MISCNote-Ruleabove"/>
      </w:pPr>
      <w:r>
        <w:t>Note</w:t>
      </w:r>
    </w:p>
    <w:p w14:paraId="294860AB" w14:textId="77777777" w:rsidR="000615E7" w:rsidRDefault="000615E7" w:rsidP="000615E7">
      <w:pPr>
        <w:pStyle w:val="MISCNote-Rulebelow"/>
      </w:pPr>
      <w:r>
        <w:t>In the case of one ESX host failure, the two surviving hosts can accommodate the amount of RAM required for all VMs.</w:t>
      </w:r>
    </w:p>
    <w:p w14:paraId="6C862813" w14:textId="3347EB92" w:rsidR="00CD1208" w:rsidRDefault="00CD1208" w:rsidP="00CD1208">
      <w:pPr>
        <w:pStyle w:val="Heading3"/>
      </w:pPr>
      <w:bookmarkStart w:id="41" w:name="_Refd17e54691"/>
      <w:bookmarkStart w:id="42" w:name="_Tocd17e54691"/>
      <w:bookmarkStart w:id="43" w:name="_Toc531698782"/>
      <w:r w:rsidRPr="00CD1208">
        <w:t>Memory allocation for 6 node solution</w:t>
      </w:r>
    </w:p>
    <w:p w14:paraId="6924FE9A" w14:textId="7F7E00DF" w:rsidR="00CD1208" w:rsidRDefault="00CD1208" w:rsidP="00CD1208">
      <w:pPr>
        <w:pStyle w:val="BodyTextMetricHPELight10pt"/>
      </w:pPr>
      <w:r w:rsidRPr="00CD1208">
        <w:t xml:space="preserve">For a 6 node solution, </w:t>
      </w:r>
      <w:r w:rsidRPr="00CD1208">
        <w:fldChar w:fldCharType="begin"/>
      </w:r>
      <w:r w:rsidRPr="00CD1208">
        <w:instrText xml:space="preserve"> REF _Ref5705656 \h </w:instrText>
      </w:r>
      <w:r>
        <w:instrText xml:space="preserve"> \* MERGEFORMAT </w:instrText>
      </w:r>
      <w:r w:rsidRPr="00CD1208">
        <w:fldChar w:fldCharType="separate"/>
      </w:r>
      <w:r w:rsidR="00560AD9" w:rsidRPr="00560AD9">
        <w:t>Table 3</w:t>
      </w:r>
      <w:r w:rsidRPr="00CD1208">
        <w:fldChar w:fldCharType="end"/>
      </w:r>
      <w:r>
        <w:t xml:space="preserve"> </w:t>
      </w:r>
      <w:r w:rsidRPr="00CD1208">
        <w:t>outlines the memory requirements where the control plane is on 3 nodes and the worker nodes are on the other 3 nodes. In this example, it is assumed that there are 2 Linux worker nodes and 1 Windows worker node, but the actual number of worker nodes is not limited to 3 and depends entirely on the workload requirements.</w:t>
      </w:r>
    </w:p>
    <w:p w14:paraId="20309479" w14:textId="78E80371" w:rsidR="00CD1208" w:rsidRDefault="00CD1208" w:rsidP="00CD1208">
      <w:pPr>
        <w:pStyle w:val="MISCTableCaptionHeader8pt"/>
      </w:pPr>
      <w:bookmarkStart w:id="44" w:name="_Ref5705656"/>
      <w:r w:rsidRPr="00CD1208">
        <w:rPr>
          <w:rStyle w:val="MISCTableCaptionHeaderBold8pt"/>
        </w:rPr>
        <w:t xml:space="preserve">Table </w:t>
      </w:r>
      <w:r w:rsidRPr="00CD1208">
        <w:rPr>
          <w:rStyle w:val="MISCTableCaptionHeaderBold8pt"/>
        </w:rPr>
        <w:fldChar w:fldCharType="begin"/>
      </w:r>
      <w:r w:rsidRPr="00CD1208">
        <w:rPr>
          <w:rStyle w:val="MISCTableCaptionHeaderBold8pt"/>
        </w:rPr>
        <w:instrText xml:space="preserve"> SEQ Table \* ARABIC </w:instrText>
      </w:r>
      <w:r w:rsidRPr="00CD1208">
        <w:rPr>
          <w:rStyle w:val="MISCTableCaptionHeaderBold8pt"/>
        </w:rPr>
        <w:fldChar w:fldCharType="separate"/>
      </w:r>
      <w:r w:rsidR="00560AD9">
        <w:rPr>
          <w:rStyle w:val="MISCTableCaptionHeaderBold8pt"/>
          <w:noProof/>
        </w:rPr>
        <w:t>3</w:t>
      </w:r>
      <w:r w:rsidRPr="00CD1208">
        <w:rPr>
          <w:rStyle w:val="MISCTableCaptionHeaderBold8pt"/>
        </w:rPr>
        <w:fldChar w:fldCharType="end"/>
      </w:r>
      <w:bookmarkEnd w:id="44"/>
      <w:r w:rsidRPr="00CD1208">
        <w:rPr>
          <w:rStyle w:val="MISCTableCaptionHeaderBold8pt"/>
        </w:rPr>
        <w:t>.</w:t>
      </w:r>
      <w:r>
        <w:t xml:space="preserve"> </w:t>
      </w:r>
      <w:r w:rsidRPr="00CD1208">
        <w:t>Memory allocation for 6 nodes</w:t>
      </w:r>
    </w:p>
    <w:tbl>
      <w:tblPr>
        <w:tblStyle w:val="TableGrid"/>
        <w:tblW w:w="99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80"/>
        <w:gridCol w:w="1124"/>
        <w:gridCol w:w="1262"/>
        <w:gridCol w:w="1364"/>
        <w:gridCol w:w="1364"/>
        <w:gridCol w:w="1364"/>
        <w:gridCol w:w="1364"/>
      </w:tblGrid>
      <w:tr w:rsidR="00CD1208" w14:paraId="2F19478D" w14:textId="6B53A738" w:rsidTr="00CD1208">
        <w:trPr>
          <w:cantSplit/>
          <w:trHeight w:val="256"/>
        </w:trPr>
        <w:tc>
          <w:tcPr>
            <w:tcW w:w="2080" w:type="dxa"/>
            <w:tcBorders>
              <w:top w:val="nil"/>
              <w:bottom w:val="single" w:sz="36" w:space="0" w:color="00B388"/>
            </w:tcBorders>
          </w:tcPr>
          <w:p w14:paraId="5CE8EA10" w14:textId="77777777" w:rsidR="00CD1208" w:rsidRDefault="00CD1208" w:rsidP="000F20B2">
            <w:pPr>
              <w:pStyle w:val="TableSubhead8pt"/>
            </w:pPr>
            <w:r>
              <w:t>RAM (GB)</w:t>
            </w:r>
          </w:p>
        </w:tc>
        <w:tc>
          <w:tcPr>
            <w:tcW w:w="1124" w:type="dxa"/>
            <w:tcBorders>
              <w:top w:val="nil"/>
              <w:bottom w:val="single" w:sz="36" w:space="0" w:color="00B388"/>
            </w:tcBorders>
          </w:tcPr>
          <w:p w14:paraId="6E6857C1" w14:textId="77777777" w:rsidR="00CD1208" w:rsidRDefault="00CD1208" w:rsidP="000F20B2">
            <w:pPr>
              <w:pStyle w:val="TableSubhead8pt"/>
              <w:jc w:val="center"/>
            </w:pPr>
            <w:r>
              <w:t>node01</w:t>
            </w:r>
          </w:p>
        </w:tc>
        <w:tc>
          <w:tcPr>
            <w:tcW w:w="1262" w:type="dxa"/>
            <w:tcBorders>
              <w:top w:val="nil"/>
              <w:bottom w:val="single" w:sz="36" w:space="0" w:color="00B388"/>
            </w:tcBorders>
          </w:tcPr>
          <w:p w14:paraId="33FB6F31" w14:textId="77777777" w:rsidR="00CD1208" w:rsidRDefault="00CD1208" w:rsidP="000F20B2">
            <w:pPr>
              <w:pStyle w:val="TableSubhead8pt"/>
              <w:jc w:val="center"/>
            </w:pPr>
            <w:r>
              <w:t>node02</w:t>
            </w:r>
          </w:p>
        </w:tc>
        <w:tc>
          <w:tcPr>
            <w:tcW w:w="1364" w:type="dxa"/>
            <w:tcBorders>
              <w:top w:val="nil"/>
              <w:bottom w:val="single" w:sz="36" w:space="0" w:color="00B388"/>
            </w:tcBorders>
          </w:tcPr>
          <w:p w14:paraId="4FE569D1" w14:textId="77777777" w:rsidR="00CD1208" w:rsidRDefault="00CD1208" w:rsidP="000F20B2">
            <w:pPr>
              <w:pStyle w:val="TableSubhead8pt"/>
              <w:jc w:val="center"/>
            </w:pPr>
            <w:r>
              <w:t>node03</w:t>
            </w:r>
          </w:p>
        </w:tc>
        <w:tc>
          <w:tcPr>
            <w:tcW w:w="1364" w:type="dxa"/>
            <w:tcBorders>
              <w:top w:val="nil"/>
              <w:bottom w:val="single" w:sz="36" w:space="0" w:color="00B388"/>
            </w:tcBorders>
          </w:tcPr>
          <w:p w14:paraId="2C93692F" w14:textId="49B40C0A" w:rsidR="00CD1208" w:rsidRDefault="00CD1208" w:rsidP="000F20B2">
            <w:pPr>
              <w:pStyle w:val="TableSubhead8pt"/>
              <w:jc w:val="center"/>
            </w:pPr>
            <w:r>
              <w:t>node04</w:t>
            </w:r>
          </w:p>
        </w:tc>
        <w:tc>
          <w:tcPr>
            <w:tcW w:w="1364" w:type="dxa"/>
            <w:tcBorders>
              <w:top w:val="nil"/>
              <w:bottom w:val="single" w:sz="36" w:space="0" w:color="00B388"/>
            </w:tcBorders>
          </w:tcPr>
          <w:p w14:paraId="38991ADD" w14:textId="4DB3CC6D" w:rsidR="00CD1208" w:rsidRDefault="00CD1208" w:rsidP="00CD1208">
            <w:pPr>
              <w:pStyle w:val="TableSubhead8pt"/>
              <w:jc w:val="center"/>
            </w:pPr>
            <w:r>
              <w:t>node05</w:t>
            </w:r>
          </w:p>
        </w:tc>
        <w:tc>
          <w:tcPr>
            <w:tcW w:w="1364" w:type="dxa"/>
            <w:tcBorders>
              <w:top w:val="nil"/>
              <w:bottom w:val="single" w:sz="36" w:space="0" w:color="00B388"/>
            </w:tcBorders>
          </w:tcPr>
          <w:p w14:paraId="03430762" w14:textId="3C0EA9A8" w:rsidR="00CD1208" w:rsidRDefault="00CD1208" w:rsidP="000F20B2">
            <w:pPr>
              <w:pStyle w:val="TableSubhead8pt"/>
              <w:jc w:val="center"/>
            </w:pPr>
            <w:r>
              <w:t>node06</w:t>
            </w:r>
          </w:p>
        </w:tc>
      </w:tr>
      <w:tr w:rsidR="00CD1208" w14:paraId="4BBE58BF" w14:textId="3D7EEDC7" w:rsidTr="00CD1208">
        <w:trPr>
          <w:cantSplit/>
          <w:trHeight w:val="256"/>
        </w:trPr>
        <w:tc>
          <w:tcPr>
            <w:tcW w:w="2080" w:type="dxa"/>
          </w:tcPr>
          <w:p w14:paraId="77DAB0C7" w14:textId="77777777" w:rsidR="00CD1208" w:rsidRDefault="00CD1208" w:rsidP="000F20B2">
            <w:pPr>
              <w:pStyle w:val="TableBody8pt"/>
            </w:pPr>
            <w:r>
              <w:t>ucp1</w:t>
            </w:r>
          </w:p>
        </w:tc>
        <w:tc>
          <w:tcPr>
            <w:tcW w:w="1124" w:type="dxa"/>
          </w:tcPr>
          <w:p w14:paraId="1BBCCA37" w14:textId="77777777" w:rsidR="00CD1208" w:rsidRDefault="00CD1208" w:rsidP="000F20B2">
            <w:pPr>
              <w:pStyle w:val="TableBody8pt"/>
              <w:jc w:val="center"/>
            </w:pPr>
            <w:r>
              <w:t>16</w:t>
            </w:r>
          </w:p>
        </w:tc>
        <w:tc>
          <w:tcPr>
            <w:tcW w:w="1262" w:type="dxa"/>
          </w:tcPr>
          <w:p w14:paraId="34A666A4" w14:textId="77777777" w:rsidR="00CD1208" w:rsidRDefault="00CD1208" w:rsidP="000F20B2">
            <w:pPr>
              <w:jc w:val="center"/>
            </w:pPr>
          </w:p>
        </w:tc>
        <w:tc>
          <w:tcPr>
            <w:tcW w:w="1364" w:type="dxa"/>
          </w:tcPr>
          <w:p w14:paraId="6EBC6011" w14:textId="77777777" w:rsidR="00CD1208" w:rsidRDefault="00CD1208" w:rsidP="000F20B2">
            <w:pPr>
              <w:jc w:val="center"/>
            </w:pPr>
          </w:p>
        </w:tc>
        <w:tc>
          <w:tcPr>
            <w:tcW w:w="1364" w:type="dxa"/>
          </w:tcPr>
          <w:p w14:paraId="10420AA8" w14:textId="77777777" w:rsidR="00CD1208" w:rsidRDefault="00CD1208" w:rsidP="000F20B2">
            <w:pPr>
              <w:jc w:val="center"/>
            </w:pPr>
          </w:p>
        </w:tc>
        <w:tc>
          <w:tcPr>
            <w:tcW w:w="1364" w:type="dxa"/>
          </w:tcPr>
          <w:p w14:paraId="2C833938" w14:textId="77777777" w:rsidR="00CD1208" w:rsidRDefault="00CD1208" w:rsidP="000F20B2">
            <w:pPr>
              <w:jc w:val="center"/>
            </w:pPr>
          </w:p>
        </w:tc>
        <w:tc>
          <w:tcPr>
            <w:tcW w:w="1364" w:type="dxa"/>
          </w:tcPr>
          <w:p w14:paraId="4974C775" w14:textId="77777777" w:rsidR="00CD1208" w:rsidRDefault="00CD1208" w:rsidP="000F20B2">
            <w:pPr>
              <w:jc w:val="center"/>
            </w:pPr>
          </w:p>
        </w:tc>
      </w:tr>
      <w:tr w:rsidR="00CD1208" w14:paraId="0D23E4B1" w14:textId="2014AE05" w:rsidTr="00CD1208">
        <w:trPr>
          <w:cantSplit/>
          <w:trHeight w:val="234"/>
        </w:trPr>
        <w:tc>
          <w:tcPr>
            <w:tcW w:w="2080" w:type="dxa"/>
          </w:tcPr>
          <w:p w14:paraId="605F78DE" w14:textId="77777777" w:rsidR="00CD1208" w:rsidRDefault="00CD1208" w:rsidP="000F20B2">
            <w:pPr>
              <w:pStyle w:val="TableBody8pt"/>
            </w:pPr>
            <w:r>
              <w:t>ucp2</w:t>
            </w:r>
          </w:p>
        </w:tc>
        <w:tc>
          <w:tcPr>
            <w:tcW w:w="1124" w:type="dxa"/>
          </w:tcPr>
          <w:p w14:paraId="49ACC28D" w14:textId="77777777" w:rsidR="00CD1208" w:rsidRDefault="00CD1208" w:rsidP="000F20B2">
            <w:pPr>
              <w:jc w:val="center"/>
            </w:pPr>
          </w:p>
        </w:tc>
        <w:tc>
          <w:tcPr>
            <w:tcW w:w="1262" w:type="dxa"/>
          </w:tcPr>
          <w:p w14:paraId="03B07644" w14:textId="77777777" w:rsidR="00CD1208" w:rsidRDefault="00CD1208" w:rsidP="000F20B2">
            <w:pPr>
              <w:pStyle w:val="TableBody8pt"/>
              <w:jc w:val="center"/>
            </w:pPr>
            <w:r>
              <w:t>16</w:t>
            </w:r>
          </w:p>
        </w:tc>
        <w:tc>
          <w:tcPr>
            <w:tcW w:w="1364" w:type="dxa"/>
          </w:tcPr>
          <w:p w14:paraId="23B5B66B" w14:textId="77777777" w:rsidR="00CD1208" w:rsidRDefault="00CD1208" w:rsidP="000F20B2">
            <w:pPr>
              <w:jc w:val="center"/>
            </w:pPr>
          </w:p>
        </w:tc>
        <w:tc>
          <w:tcPr>
            <w:tcW w:w="1364" w:type="dxa"/>
          </w:tcPr>
          <w:p w14:paraId="15020883" w14:textId="77777777" w:rsidR="00CD1208" w:rsidRDefault="00CD1208" w:rsidP="000F20B2">
            <w:pPr>
              <w:jc w:val="center"/>
            </w:pPr>
          </w:p>
        </w:tc>
        <w:tc>
          <w:tcPr>
            <w:tcW w:w="1364" w:type="dxa"/>
          </w:tcPr>
          <w:p w14:paraId="73C307C1" w14:textId="77777777" w:rsidR="00CD1208" w:rsidRDefault="00CD1208" w:rsidP="000F20B2">
            <w:pPr>
              <w:jc w:val="center"/>
            </w:pPr>
          </w:p>
        </w:tc>
        <w:tc>
          <w:tcPr>
            <w:tcW w:w="1364" w:type="dxa"/>
          </w:tcPr>
          <w:p w14:paraId="5464B97A" w14:textId="77777777" w:rsidR="00CD1208" w:rsidRDefault="00CD1208" w:rsidP="000F20B2">
            <w:pPr>
              <w:jc w:val="center"/>
            </w:pPr>
          </w:p>
        </w:tc>
      </w:tr>
      <w:tr w:rsidR="00CD1208" w14:paraId="6484867C" w14:textId="372C57FC" w:rsidTr="00CD1208">
        <w:trPr>
          <w:cantSplit/>
          <w:trHeight w:val="245"/>
        </w:trPr>
        <w:tc>
          <w:tcPr>
            <w:tcW w:w="2080" w:type="dxa"/>
          </w:tcPr>
          <w:p w14:paraId="35090828" w14:textId="77777777" w:rsidR="00CD1208" w:rsidRDefault="00CD1208" w:rsidP="000F20B2">
            <w:pPr>
              <w:pStyle w:val="TableBody8pt"/>
            </w:pPr>
            <w:r>
              <w:t>ucp3</w:t>
            </w:r>
          </w:p>
        </w:tc>
        <w:tc>
          <w:tcPr>
            <w:tcW w:w="1124" w:type="dxa"/>
          </w:tcPr>
          <w:p w14:paraId="368AC6AA" w14:textId="77777777" w:rsidR="00CD1208" w:rsidRDefault="00CD1208" w:rsidP="000F20B2">
            <w:pPr>
              <w:jc w:val="center"/>
            </w:pPr>
          </w:p>
        </w:tc>
        <w:tc>
          <w:tcPr>
            <w:tcW w:w="1262" w:type="dxa"/>
          </w:tcPr>
          <w:p w14:paraId="04F44353" w14:textId="77777777" w:rsidR="00CD1208" w:rsidRDefault="00CD1208" w:rsidP="000F20B2">
            <w:pPr>
              <w:jc w:val="center"/>
            </w:pPr>
          </w:p>
        </w:tc>
        <w:tc>
          <w:tcPr>
            <w:tcW w:w="1364" w:type="dxa"/>
          </w:tcPr>
          <w:p w14:paraId="29C77948" w14:textId="77777777" w:rsidR="00CD1208" w:rsidRDefault="00CD1208" w:rsidP="000F20B2">
            <w:pPr>
              <w:pStyle w:val="TableBody8pt"/>
              <w:jc w:val="center"/>
            </w:pPr>
            <w:r>
              <w:t>16</w:t>
            </w:r>
          </w:p>
        </w:tc>
        <w:tc>
          <w:tcPr>
            <w:tcW w:w="1364" w:type="dxa"/>
          </w:tcPr>
          <w:p w14:paraId="3773F7CA" w14:textId="77777777" w:rsidR="00CD1208" w:rsidRDefault="00CD1208" w:rsidP="000F20B2">
            <w:pPr>
              <w:pStyle w:val="TableBody8pt"/>
              <w:jc w:val="center"/>
            </w:pPr>
          </w:p>
        </w:tc>
        <w:tc>
          <w:tcPr>
            <w:tcW w:w="1364" w:type="dxa"/>
          </w:tcPr>
          <w:p w14:paraId="47BBFD62" w14:textId="77777777" w:rsidR="00CD1208" w:rsidRDefault="00CD1208" w:rsidP="000F20B2">
            <w:pPr>
              <w:pStyle w:val="TableBody8pt"/>
              <w:jc w:val="center"/>
            </w:pPr>
          </w:p>
        </w:tc>
        <w:tc>
          <w:tcPr>
            <w:tcW w:w="1364" w:type="dxa"/>
          </w:tcPr>
          <w:p w14:paraId="3B383025" w14:textId="77777777" w:rsidR="00CD1208" w:rsidRDefault="00CD1208" w:rsidP="000F20B2">
            <w:pPr>
              <w:pStyle w:val="TableBody8pt"/>
              <w:jc w:val="center"/>
            </w:pPr>
          </w:p>
        </w:tc>
      </w:tr>
      <w:tr w:rsidR="00CD1208" w14:paraId="2E204F30" w14:textId="759BCDDC" w:rsidTr="00CD1208">
        <w:trPr>
          <w:cantSplit/>
          <w:trHeight w:val="245"/>
        </w:trPr>
        <w:tc>
          <w:tcPr>
            <w:tcW w:w="2080" w:type="dxa"/>
          </w:tcPr>
          <w:p w14:paraId="4B284040" w14:textId="77777777" w:rsidR="00CD1208" w:rsidRDefault="00CD1208" w:rsidP="000F20B2">
            <w:pPr>
              <w:pStyle w:val="TableBody8pt"/>
            </w:pPr>
            <w:r>
              <w:t>dtr1</w:t>
            </w:r>
          </w:p>
        </w:tc>
        <w:tc>
          <w:tcPr>
            <w:tcW w:w="1124" w:type="dxa"/>
          </w:tcPr>
          <w:p w14:paraId="6235C518" w14:textId="77777777" w:rsidR="00CD1208" w:rsidRDefault="00CD1208" w:rsidP="000F20B2">
            <w:pPr>
              <w:pStyle w:val="TableBody8pt"/>
              <w:jc w:val="center"/>
            </w:pPr>
            <w:r>
              <w:t>16</w:t>
            </w:r>
          </w:p>
        </w:tc>
        <w:tc>
          <w:tcPr>
            <w:tcW w:w="1262" w:type="dxa"/>
          </w:tcPr>
          <w:p w14:paraId="43D70E7F" w14:textId="77777777" w:rsidR="00CD1208" w:rsidRDefault="00CD1208" w:rsidP="000F20B2">
            <w:pPr>
              <w:jc w:val="center"/>
            </w:pPr>
          </w:p>
        </w:tc>
        <w:tc>
          <w:tcPr>
            <w:tcW w:w="1364" w:type="dxa"/>
          </w:tcPr>
          <w:p w14:paraId="2C5403BE" w14:textId="77777777" w:rsidR="00CD1208" w:rsidRDefault="00CD1208" w:rsidP="000F20B2">
            <w:pPr>
              <w:jc w:val="center"/>
            </w:pPr>
          </w:p>
        </w:tc>
        <w:tc>
          <w:tcPr>
            <w:tcW w:w="1364" w:type="dxa"/>
          </w:tcPr>
          <w:p w14:paraId="511AAA5E" w14:textId="77777777" w:rsidR="00CD1208" w:rsidRDefault="00CD1208" w:rsidP="000F20B2">
            <w:pPr>
              <w:jc w:val="center"/>
            </w:pPr>
          </w:p>
        </w:tc>
        <w:tc>
          <w:tcPr>
            <w:tcW w:w="1364" w:type="dxa"/>
          </w:tcPr>
          <w:p w14:paraId="68EE5532" w14:textId="77777777" w:rsidR="00CD1208" w:rsidRDefault="00CD1208" w:rsidP="000F20B2">
            <w:pPr>
              <w:jc w:val="center"/>
            </w:pPr>
          </w:p>
        </w:tc>
        <w:tc>
          <w:tcPr>
            <w:tcW w:w="1364" w:type="dxa"/>
          </w:tcPr>
          <w:p w14:paraId="753569A1" w14:textId="77777777" w:rsidR="00CD1208" w:rsidRDefault="00CD1208" w:rsidP="000F20B2">
            <w:pPr>
              <w:jc w:val="center"/>
            </w:pPr>
          </w:p>
        </w:tc>
      </w:tr>
      <w:tr w:rsidR="00CD1208" w14:paraId="421D37E9" w14:textId="1D22374F" w:rsidTr="00CD1208">
        <w:trPr>
          <w:cantSplit/>
          <w:trHeight w:val="234"/>
        </w:trPr>
        <w:tc>
          <w:tcPr>
            <w:tcW w:w="2080" w:type="dxa"/>
          </w:tcPr>
          <w:p w14:paraId="288AC300" w14:textId="77777777" w:rsidR="00CD1208" w:rsidRDefault="00CD1208" w:rsidP="000F20B2">
            <w:pPr>
              <w:pStyle w:val="TableBody8pt"/>
            </w:pPr>
            <w:r>
              <w:t>dtr2</w:t>
            </w:r>
          </w:p>
        </w:tc>
        <w:tc>
          <w:tcPr>
            <w:tcW w:w="1124" w:type="dxa"/>
          </w:tcPr>
          <w:p w14:paraId="6E679351" w14:textId="77777777" w:rsidR="00CD1208" w:rsidRDefault="00CD1208" w:rsidP="000F20B2">
            <w:pPr>
              <w:jc w:val="center"/>
            </w:pPr>
          </w:p>
        </w:tc>
        <w:tc>
          <w:tcPr>
            <w:tcW w:w="1262" w:type="dxa"/>
          </w:tcPr>
          <w:p w14:paraId="168B6CBC" w14:textId="77777777" w:rsidR="00CD1208" w:rsidRDefault="00CD1208" w:rsidP="000F20B2">
            <w:pPr>
              <w:pStyle w:val="TableBody8pt"/>
              <w:jc w:val="center"/>
            </w:pPr>
            <w:r>
              <w:t>16</w:t>
            </w:r>
          </w:p>
        </w:tc>
        <w:tc>
          <w:tcPr>
            <w:tcW w:w="1364" w:type="dxa"/>
          </w:tcPr>
          <w:p w14:paraId="7DD727C2" w14:textId="77777777" w:rsidR="00CD1208" w:rsidRDefault="00CD1208" w:rsidP="000F20B2">
            <w:pPr>
              <w:jc w:val="center"/>
            </w:pPr>
          </w:p>
        </w:tc>
        <w:tc>
          <w:tcPr>
            <w:tcW w:w="1364" w:type="dxa"/>
          </w:tcPr>
          <w:p w14:paraId="2AB29CDF" w14:textId="77777777" w:rsidR="00CD1208" w:rsidRDefault="00CD1208" w:rsidP="000F20B2">
            <w:pPr>
              <w:jc w:val="center"/>
            </w:pPr>
          </w:p>
        </w:tc>
        <w:tc>
          <w:tcPr>
            <w:tcW w:w="1364" w:type="dxa"/>
          </w:tcPr>
          <w:p w14:paraId="3D595F62" w14:textId="77777777" w:rsidR="00CD1208" w:rsidRDefault="00CD1208" w:rsidP="000F20B2">
            <w:pPr>
              <w:jc w:val="center"/>
            </w:pPr>
          </w:p>
        </w:tc>
        <w:tc>
          <w:tcPr>
            <w:tcW w:w="1364" w:type="dxa"/>
          </w:tcPr>
          <w:p w14:paraId="44B081E1" w14:textId="77777777" w:rsidR="00CD1208" w:rsidRDefault="00CD1208" w:rsidP="000F20B2">
            <w:pPr>
              <w:jc w:val="center"/>
            </w:pPr>
          </w:p>
        </w:tc>
      </w:tr>
      <w:tr w:rsidR="00CD1208" w14:paraId="490A39D0" w14:textId="427366B6" w:rsidTr="00CD1208">
        <w:trPr>
          <w:cantSplit/>
          <w:trHeight w:val="245"/>
        </w:trPr>
        <w:tc>
          <w:tcPr>
            <w:tcW w:w="2080" w:type="dxa"/>
          </w:tcPr>
          <w:p w14:paraId="75F6B7FD" w14:textId="77777777" w:rsidR="00CD1208" w:rsidRDefault="00CD1208" w:rsidP="000F20B2">
            <w:pPr>
              <w:pStyle w:val="TableBody8pt"/>
            </w:pPr>
            <w:r>
              <w:t>dtr3</w:t>
            </w:r>
          </w:p>
        </w:tc>
        <w:tc>
          <w:tcPr>
            <w:tcW w:w="1124" w:type="dxa"/>
          </w:tcPr>
          <w:p w14:paraId="14FD56A7" w14:textId="77777777" w:rsidR="00CD1208" w:rsidRDefault="00CD1208" w:rsidP="000F20B2">
            <w:pPr>
              <w:jc w:val="center"/>
            </w:pPr>
          </w:p>
        </w:tc>
        <w:tc>
          <w:tcPr>
            <w:tcW w:w="1262" w:type="dxa"/>
          </w:tcPr>
          <w:p w14:paraId="55F21451" w14:textId="77777777" w:rsidR="00CD1208" w:rsidRDefault="00CD1208" w:rsidP="000F20B2">
            <w:pPr>
              <w:jc w:val="center"/>
            </w:pPr>
          </w:p>
        </w:tc>
        <w:tc>
          <w:tcPr>
            <w:tcW w:w="1364" w:type="dxa"/>
          </w:tcPr>
          <w:p w14:paraId="4302447D" w14:textId="77777777" w:rsidR="00CD1208" w:rsidRDefault="00CD1208" w:rsidP="000F20B2">
            <w:pPr>
              <w:pStyle w:val="TableBody8pt"/>
              <w:jc w:val="center"/>
            </w:pPr>
            <w:r>
              <w:t>16</w:t>
            </w:r>
          </w:p>
        </w:tc>
        <w:tc>
          <w:tcPr>
            <w:tcW w:w="1364" w:type="dxa"/>
          </w:tcPr>
          <w:p w14:paraId="1EA54214" w14:textId="77777777" w:rsidR="00CD1208" w:rsidRDefault="00CD1208" w:rsidP="000F20B2">
            <w:pPr>
              <w:pStyle w:val="TableBody8pt"/>
              <w:jc w:val="center"/>
            </w:pPr>
          </w:p>
        </w:tc>
        <w:tc>
          <w:tcPr>
            <w:tcW w:w="1364" w:type="dxa"/>
          </w:tcPr>
          <w:p w14:paraId="1227B833" w14:textId="77777777" w:rsidR="00CD1208" w:rsidRDefault="00CD1208" w:rsidP="000F20B2">
            <w:pPr>
              <w:pStyle w:val="TableBody8pt"/>
              <w:jc w:val="center"/>
            </w:pPr>
          </w:p>
        </w:tc>
        <w:tc>
          <w:tcPr>
            <w:tcW w:w="1364" w:type="dxa"/>
          </w:tcPr>
          <w:p w14:paraId="60382304" w14:textId="77777777" w:rsidR="00CD1208" w:rsidRDefault="00CD1208" w:rsidP="000F20B2">
            <w:pPr>
              <w:pStyle w:val="TableBody8pt"/>
              <w:jc w:val="center"/>
            </w:pPr>
          </w:p>
        </w:tc>
      </w:tr>
      <w:tr w:rsidR="00CD1208" w14:paraId="50E8AE45" w14:textId="64A4348E" w:rsidTr="00CD1208">
        <w:trPr>
          <w:cantSplit/>
          <w:trHeight w:val="245"/>
        </w:trPr>
        <w:tc>
          <w:tcPr>
            <w:tcW w:w="2080" w:type="dxa"/>
          </w:tcPr>
          <w:p w14:paraId="2858C891" w14:textId="77777777" w:rsidR="00CD1208" w:rsidRDefault="00CD1208" w:rsidP="000F20B2">
            <w:pPr>
              <w:pStyle w:val="TableBody8pt"/>
            </w:pPr>
            <w:r>
              <w:t>worker1</w:t>
            </w:r>
          </w:p>
        </w:tc>
        <w:tc>
          <w:tcPr>
            <w:tcW w:w="1124" w:type="dxa"/>
          </w:tcPr>
          <w:p w14:paraId="71131AA5" w14:textId="0B10CBA3" w:rsidR="00CD1208" w:rsidRDefault="00CD1208" w:rsidP="000F20B2">
            <w:pPr>
              <w:pStyle w:val="TableBody8pt"/>
              <w:jc w:val="center"/>
            </w:pPr>
          </w:p>
        </w:tc>
        <w:tc>
          <w:tcPr>
            <w:tcW w:w="1262" w:type="dxa"/>
          </w:tcPr>
          <w:p w14:paraId="04F22016" w14:textId="77777777" w:rsidR="00CD1208" w:rsidRDefault="00CD1208" w:rsidP="000F20B2">
            <w:pPr>
              <w:jc w:val="center"/>
            </w:pPr>
          </w:p>
        </w:tc>
        <w:tc>
          <w:tcPr>
            <w:tcW w:w="1364" w:type="dxa"/>
          </w:tcPr>
          <w:p w14:paraId="57C58E15" w14:textId="77777777" w:rsidR="00CD1208" w:rsidRDefault="00CD1208" w:rsidP="000F20B2">
            <w:pPr>
              <w:jc w:val="center"/>
            </w:pPr>
          </w:p>
        </w:tc>
        <w:tc>
          <w:tcPr>
            <w:tcW w:w="1364" w:type="dxa"/>
            <w:vAlign w:val="center"/>
          </w:tcPr>
          <w:p w14:paraId="173EDE9B" w14:textId="30080C63" w:rsidR="00CD1208" w:rsidRDefault="00CD1208" w:rsidP="000F20B2">
            <w:pPr>
              <w:jc w:val="center"/>
            </w:pPr>
            <w:r w:rsidRPr="00CD1208">
              <w:t>64</w:t>
            </w:r>
          </w:p>
        </w:tc>
        <w:tc>
          <w:tcPr>
            <w:tcW w:w="1364" w:type="dxa"/>
          </w:tcPr>
          <w:p w14:paraId="53D8B8E7" w14:textId="77777777" w:rsidR="00CD1208" w:rsidRDefault="00CD1208" w:rsidP="000F20B2">
            <w:pPr>
              <w:jc w:val="center"/>
            </w:pPr>
          </w:p>
        </w:tc>
        <w:tc>
          <w:tcPr>
            <w:tcW w:w="1364" w:type="dxa"/>
          </w:tcPr>
          <w:p w14:paraId="0A811F34" w14:textId="77777777" w:rsidR="00CD1208" w:rsidRDefault="00CD1208" w:rsidP="000F20B2">
            <w:pPr>
              <w:jc w:val="center"/>
            </w:pPr>
          </w:p>
        </w:tc>
      </w:tr>
      <w:tr w:rsidR="00CD1208" w14:paraId="3E3AF721" w14:textId="1696CBC9" w:rsidTr="00CD1208">
        <w:trPr>
          <w:cantSplit/>
          <w:trHeight w:val="245"/>
        </w:trPr>
        <w:tc>
          <w:tcPr>
            <w:tcW w:w="2080" w:type="dxa"/>
          </w:tcPr>
          <w:p w14:paraId="09726376" w14:textId="77777777" w:rsidR="00CD1208" w:rsidRDefault="00CD1208" w:rsidP="000F20B2">
            <w:pPr>
              <w:pStyle w:val="TableBody8pt"/>
            </w:pPr>
            <w:r>
              <w:t>worker2</w:t>
            </w:r>
          </w:p>
        </w:tc>
        <w:tc>
          <w:tcPr>
            <w:tcW w:w="1124" w:type="dxa"/>
          </w:tcPr>
          <w:p w14:paraId="045E69E8" w14:textId="77777777" w:rsidR="00CD1208" w:rsidRDefault="00CD1208" w:rsidP="000F20B2">
            <w:pPr>
              <w:jc w:val="center"/>
            </w:pPr>
          </w:p>
        </w:tc>
        <w:tc>
          <w:tcPr>
            <w:tcW w:w="1262" w:type="dxa"/>
          </w:tcPr>
          <w:p w14:paraId="35119A10" w14:textId="137E5897" w:rsidR="00CD1208" w:rsidRDefault="00CD1208" w:rsidP="000F20B2">
            <w:pPr>
              <w:pStyle w:val="TableBody8pt"/>
              <w:jc w:val="center"/>
            </w:pPr>
          </w:p>
        </w:tc>
        <w:tc>
          <w:tcPr>
            <w:tcW w:w="1364" w:type="dxa"/>
          </w:tcPr>
          <w:p w14:paraId="7F5014CD" w14:textId="77777777" w:rsidR="00CD1208" w:rsidRDefault="00CD1208" w:rsidP="000F20B2">
            <w:pPr>
              <w:jc w:val="center"/>
            </w:pPr>
          </w:p>
        </w:tc>
        <w:tc>
          <w:tcPr>
            <w:tcW w:w="1364" w:type="dxa"/>
          </w:tcPr>
          <w:p w14:paraId="1C9C2A2C" w14:textId="77777777" w:rsidR="00CD1208" w:rsidRDefault="00CD1208" w:rsidP="000F20B2">
            <w:pPr>
              <w:jc w:val="center"/>
            </w:pPr>
          </w:p>
        </w:tc>
        <w:tc>
          <w:tcPr>
            <w:tcW w:w="1364" w:type="dxa"/>
            <w:vAlign w:val="center"/>
          </w:tcPr>
          <w:p w14:paraId="267C9B58" w14:textId="32166619" w:rsidR="00CD1208" w:rsidRDefault="00CD1208" w:rsidP="000F20B2">
            <w:pPr>
              <w:jc w:val="center"/>
            </w:pPr>
            <w:r w:rsidRPr="00CD1208">
              <w:t>64</w:t>
            </w:r>
          </w:p>
        </w:tc>
        <w:tc>
          <w:tcPr>
            <w:tcW w:w="1364" w:type="dxa"/>
          </w:tcPr>
          <w:p w14:paraId="321492D8" w14:textId="77777777" w:rsidR="00CD1208" w:rsidRDefault="00CD1208" w:rsidP="000F20B2">
            <w:pPr>
              <w:jc w:val="center"/>
            </w:pPr>
          </w:p>
        </w:tc>
      </w:tr>
      <w:tr w:rsidR="00CD1208" w14:paraId="75A834EC" w14:textId="7D49EEBA" w:rsidTr="00CD1208">
        <w:trPr>
          <w:cantSplit/>
          <w:trHeight w:val="245"/>
        </w:trPr>
        <w:tc>
          <w:tcPr>
            <w:tcW w:w="2080" w:type="dxa"/>
          </w:tcPr>
          <w:p w14:paraId="032FBC5D" w14:textId="77777777" w:rsidR="00CD1208" w:rsidRDefault="00CD1208" w:rsidP="000F20B2">
            <w:pPr>
              <w:pStyle w:val="TableBody8pt"/>
            </w:pPr>
            <w:r>
              <w:t>win-worker1</w:t>
            </w:r>
          </w:p>
        </w:tc>
        <w:tc>
          <w:tcPr>
            <w:tcW w:w="1124" w:type="dxa"/>
          </w:tcPr>
          <w:p w14:paraId="5959E239" w14:textId="218D9B56" w:rsidR="00CD1208" w:rsidRDefault="00CD1208" w:rsidP="000F20B2">
            <w:pPr>
              <w:pStyle w:val="TableBody8pt"/>
              <w:jc w:val="center"/>
            </w:pPr>
          </w:p>
        </w:tc>
        <w:tc>
          <w:tcPr>
            <w:tcW w:w="1262" w:type="dxa"/>
          </w:tcPr>
          <w:p w14:paraId="68488584" w14:textId="77777777" w:rsidR="00CD1208" w:rsidRDefault="00CD1208" w:rsidP="000F20B2">
            <w:pPr>
              <w:jc w:val="center"/>
            </w:pPr>
          </w:p>
        </w:tc>
        <w:tc>
          <w:tcPr>
            <w:tcW w:w="1364" w:type="dxa"/>
          </w:tcPr>
          <w:p w14:paraId="4136FD82" w14:textId="77777777" w:rsidR="00CD1208" w:rsidRDefault="00CD1208" w:rsidP="000F20B2">
            <w:pPr>
              <w:jc w:val="center"/>
            </w:pPr>
          </w:p>
        </w:tc>
        <w:tc>
          <w:tcPr>
            <w:tcW w:w="1364" w:type="dxa"/>
          </w:tcPr>
          <w:p w14:paraId="43FC6127" w14:textId="77777777" w:rsidR="00CD1208" w:rsidRDefault="00CD1208" w:rsidP="000F20B2">
            <w:pPr>
              <w:jc w:val="center"/>
            </w:pPr>
          </w:p>
        </w:tc>
        <w:tc>
          <w:tcPr>
            <w:tcW w:w="1364" w:type="dxa"/>
          </w:tcPr>
          <w:p w14:paraId="37A8747E" w14:textId="77777777" w:rsidR="00CD1208" w:rsidRDefault="00CD1208" w:rsidP="000F20B2">
            <w:pPr>
              <w:jc w:val="center"/>
            </w:pPr>
          </w:p>
        </w:tc>
        <w:tc>
          <w:tcPr>
            <w:tcW w:w="1364" w:type="dxa"/>
            <w:vAlign w:val="center"/>
          </w:tcPr>
          <w:p w14:paraId="18585507" w14:textId="6624FCE5" w:rsidR="00CD1208" w:rsidRDefault="00CD1208" w:rsidP="000F20B2">
            <w:pPr>
              <w:jc w:val="center"/>
            </w:pPr>
            <w:r w:rsidRPr="00CD1208">
              <w:t>64</w:t>
            </w:r>
          </w:p>
        </w:tc>
      </w:tr>
      <w:tr w:rsidR="00CD1208" w14:paraId="30664468" w14:textId="0B56FF9E" w:rsidTr="00CD1208">
        <w:trPr>
          <w:cantSplit/>
          <w:trHeight w:val="234"/>
        </w:trPr>
        <w:tc>
          <w:tcPr>
            <w:tcW w:w="2080" w:type="dxa"/>
          </w:tcPr>
          <w:p w14:paraId="7E1429F3" w14:textId="77777777" w:rsidR="00CD1208" w:rsidRDefault="00CD1208" w:rsidP="000F20B2">
            <w:pPr>
              <w:pStyle w:val="TableBody8pt"/>
            </w:pPr>
            <w:r>
              <w:t>lb1</w:t>
            </w:r>
          </w:p>
        </w:tc>
        <w:tc>
          <w:tcPr>
            <w:tcW w:w="1124" w:type="dxa"/>
          </w:tcPr>
          <w:p w14:paraId="669A4D14" w14:textId="77777777" w:rsidR="00CD1208" w:rsidRDefault="00CD1208" w:rsidP="000F20B2">
            <w:pPr>
              <w:pStyle w:val="TableBody8pt"/>
              <w:jc w:val="center"/>
            </w:pPr>
            <w:r>
              <w:t>4</w:t>
            </w:r>
          </w:p>
        </w:tc>
        <w:tc>
          <w:tcPr>
            <w:tcW w:w="1262" w:type="dxa"/>
          </w:tcPr>
          <w:p w14:paraId="488BF792" w14:textId="77777777" w:rsidR="00CD1208" w:rsidRDefault="00CD1208" w:rsidP="000F20B2">
            <w:pPr>
              <w:jc w:val="center"/>
            </w:pPr>
          </w:p>
        </w:tc>
        <w:tc>
          <w:tcPr>
            <w:tcW w:w="1364" w:type="dxa"/>
          </w:tcPr>
          <w:p w14:paraId="3CA566D1" w14:textId="77777777" w:rsidR="00CD1208" w:rsidRDefault="00CD1208" w:rsidP="000F20B2">
            <w:pPr>
              <w:jc w:val="center"/>
            </w:pPr>
          </w:p>
        </w:tc>
        <w:tc>
          <w:tcPr>
            <w:tcW w:w="1364" w:type="dxa"/>
          </w:tcPr>
          <w:p w14:paraId="7B1B5A14" w14:textId="77777777" w:rsidR="00CD1208" w:rsidRDefault="00CD1208" w:rsidP="000F20B2">
            <w:pPr>
              <w:jc w:val="center"/>
            </w:pPr>
          </w:p>
        </w:tc>
        <w:tc>
          <w:tcPr>
            <w:tcW w:w="1364" w:type="dxa"/>
          </w:tcPr>
          <w:p w14:paraId="21D0AB9B" w14:textId="77777777" w:rsidR="00CD1208" w:rsidRDefault="00CD1208" w:rsidP="000F20B2">
            <w:pPr>
              <w:jc w:val="center"/>
            </w:pPr>
          </w:p>
        </w:tc>
        <w:tc>
          <w:tcPr>
            <w:tcW w:w="1364" w:type="dxa"/>
          </w:tcPr>
          <w:p w14:paraId="23990A05" w14:textId="77777777" w:rsidR="00CD1208" w:rsidRDefault="00CD1208" w:rsidP="000F20B2">
            <w:pPr>
              <w:jc w:val="center"/>
            </w:pPr>
          </w:p>
        </w:tc>
      </w:tr>
      <w:tr w:rsidR="00CD1208" w14:paraId="6E5C7C2B" w14:textId="41222F71" w:rsidTr="00CD1208">
        <w:trPr>
          <w:cantSplit/>
          <w:trHeight w:val="245"/>
        </w:trPr>
        <w:tc>
          <w:tcPr>
            <w:tcW w:w="2080" w:type="dxa"/>
          </w:tcPr>
          <w:p w14:paraId="5E5B1382" w14:textId="77777777" w:rsidR="00CD1208" w:rsidRDefault="00CD1208" w:rsidP="000F20B2">
            <w:pPr>
              <w:pStyle w:val="TableBody8pt"/>
            </w:pPr>
            <w:r>
              <w:t>lb2</w:t>
            </w:r>
          </w:p>
        </w:tc>
        <w:tc>
          <w:tcPr>
            <w:tcW w:w="1124" w:type="dxa"/>
          </w:tcPr>
          <w:p w14:paraId="6708583D" w14:textId="77777777" w:rsidR="00CD1208" w:rsidRDefault="00CD1208" w:rsidP="000F20B2">
            <w:pPr>
              <w:jc w:val="center"/>
            </w:pPr>
          </w:p>
        </w:tc>
        <w:tc>
          <w:tcPr>
            <w:tcW w:w="1262" w:type="dxa"/>
          </w:tcPr>
          <w:p w14:paraId="462DF939" w14:textId="77777777" w:rsidR="00CD1208" w:rsidRDefault="00CD1208" w:rsidP="000F20B2">
            <w:pPr>
              <w:pStyle w:val="TableBody8pt"/>
              <w:jc w:val="center"/>
            </w:pPr>
            <w:r>
              <w:t>4</w:t>
            </w:r>
          </w:p>
        </w:tc>
        <w:tc>
          <w:tcPr>
            <w:tcW w:w="1364" w:type="dxa"/>
          </w:tcPr>
          <w:p w14:paraId="6CBECA1C" w14:textId="77777777" w:rsidR="00CD1208" w:rsidRDefault="00CD1208" w:rsidP="000F20B2">
            <w:pPr>
              <w:jc w:val="center"/>
            </w:pPr>
          </w:p>
        </w:tc>
        <w:tc>
          <w:tcPr>
            <w:tcW w:w="1364" w:type="dxa"/>
          </w:tcPr>
          <w:p w14:paraId="4C9ABE09" w14:textId="77777777" w:rsidR="00CD1208" w:rsidRDefault="00CD1208" w:rsidP="000F20B2">
            <w:pPr>
              <w:jc w:val="center"/>
            </w:pPr>
          </w:p>
        </w:tc>
        <w:tc>
          <w:tcPr>
            <w:tcW w:w="1364" w:type="dxa"/>
          </w:tcPr>
          <w:p w14:paraId="7DC5DDD1" w14:textId="77777777" w:rsidR="00CD1208" w:rsidRDefault="00CD1208" w:rsidP="000F20B2">
            <w:pPr>
              <w:jc w:val="center"/>
            </w:pPr>
          </w:p>
        </w:tc>
        <w:tc>
          <w:tcPr>
            <w:tcW w:w="1364" w:type="dxa"/>
          </w:tcPr>
          <w:p w14:paraId="5782E2C8" w14:textId="77777777" w:rsidR="00CD1208" w:rsidRDefault="00CD1208" w:rsidP="000F20B2">
            <w:pPr>
              <w:jc w:val="center"/>
            </w:pPr>
          </w:p>
        </w:tc>
      </w:tr>
      <w:tr w:rsidR="00CD1208" w14:paraId="57D42157" w14:textId="5342FF9A" w:rsidTr="00CD1208">
        <w:trPr>
          <w:cantSplit/>
          <w:trHeight w:val="245"/>
        </w:trPr>
        <w:tc>
          <w:tcPr>
            <w:tcW w:w="2080" w:type="dxa"/>
          </w:tcPr>
          <w:p w14:paraId="6D148251" w14:textId="77777777" w:rsidR="00CD1208" w:rsidRDefault="00CD1208" w:rsidP="000F20B2">
            <w:pPr>
              <w:pStyle w:val="TableBody8pt"/>
            </w:pPr>
            <w:r>
              <w:t>nfs</w:t>
            </w:r>
          </w:p>
        </w:tc>
        <w:tc>
          <w:tcPr>
            <w:tcW w:w="1124" w:type="dxa"/>
          </w:tcPr>
          <w:p w14:paraId="46D851A4" w14:textId="77777777" w:rsidR="00CD1208" w:rsidRDefault="00CD1208" w:rsidP="000F20B2">
            <w:pPr>
              <w:jc w:val="center"/>
            </w:pPr>
          </w:p>
        </w:tc>
        <w:tc>
          <w:tcPr>
            <w:tcW w:w="1262" w:type="dxa"/>
          </w:tcPr>
          <w:p w14:paraId="73C0CFED" w14:textId="77777777" w:rsidR="00CD1208" w:rsidRDefault="00CD1208" w:rsidP="000F20B2">
            <w:pPr>
              <w:jc w:val="center"/>
            </w:pPr>
          </w:p>
        </w:tc>
        <w:tc>
          <w:tcPr>
            <w:tcW w:w="1364" w:type="dxa"/>
          </w:tcPr>
          <w:p w14:paraId="46F59EA6" w14:textId="77777777" w:rsidR="00CD1208" w:rsidRDefault="00CD1208" w:rsidP="000F20B2">
            <w:pPr>
              <w:pStyle w:val="TableBody8pt"/>
              <w:jc w:val="center"/>
            </w:pPr>
            <w:r>
              <w:t>4</w:t>
            </w:r>
          </w:p>
        </w:tc>
        <w:tc>
          <w:tcPr>
            <w:tcW w:w="1364" w:type="dxa"/>
          </w:tcPr>
          <w:p w14:paraId="2F8564DF" w14:textId="77777777" w:rsidR="00CD1208" w:rsidRDefault="00CD1208" w:rsidP="000F20B2">
            <w:pPr>
              <w:pStyle w:val="TableBody8pt"/>
              <w:jc w:val="center"/>
            </w:pPr>
          </w:p>
        </w:tc>
        <w:tc>
          <w:tcPr>
            <w:tcW w:w="1364" w:type="dxa"/>
          </w:tcPr>
          <w:p w14:paraId="43C18AD8" w14:textId="77777777" w:rsidR="00CD1208" w:rsidRDefault="00CD1208" w:rsidP="000F20B2">
            <w:pPr>
              <w:pStyle w:val="TableBody8pt"/>
              <w:jc w:val="center"/>
            </w:pPr>
          </w:p>
        </w:tc>
        <w:tc>
          <w:tcPr>
            <w:tcW w:w="1364" w:type="dxa"/>
          </w:tcPr>
          <w:p w14:paraId="4C5494D4" w14:textId="77777777" w:rsidR="00CD1208" w:rsidRDefault="00CD1208" w:rsidP="000F20B2">
            <w:pPr>
              <w:pStyle w:val="TableBody8pt"/>
              <w:jc w:val="center"/>
            </w:pPr>
          </w:p>
        </w:tc>
      </w:tr>
      <w:tr w:rsidR="00CD1208" w14:paraId="3AEEEF54" w14:textId="63DE79B5" w:rsidTr="00CD1208">
        <w:trPr>
          <w:cantSplit/>
          <w:trHeight w:val="234"/>
        </w:trPr>
        <w:tc>
          <w:tcPr>
            <w:tcW w:w="2080" w:type="dxa"/>
          </w:tcPr>
          <w:p w14:paraId="000FFB0C" w14:textId="77777777" w:rsidR="00CD1208" w:rsidRDefault="00CD1208" w:rsidP="000F20B2">
            <w:pPr>
              <w:pStyle w:val="TableBody8pt"/>
            </w:pPr>
            <w:r>
              <w:t>logger</w:t>
            </w:r>
          </w:p>
        </w:tc>
        <w:tc>
          <w:tcPr>
            <w:tcW w:w="1124" w:type="dxa"/>
          </w:tcPr>
          <w:p w14:paraId="001EB92E" w14:textId="77777777" w:rsidR="00CD1208" w:rsidRDefault="00CD1208" w:rsidP="000F20B2">
            <w:pPr>
              <w:jc w:val="center"/>
            </w:pPr>
          </w:p>
        </w:tc>
        <w:tc>
          <w:tcPr>
            <w:tcW w:w="1262" w:type="dxa"/>
          </w:tcPr>
          <w:p w14:paraId="35B2C792" w14:textId="77777777" w:rsidR="00CD1208" w:rsidRDefault="00CD1208" w:rsidP="000F20B2">
            <w:pPr>
              <w:pStyle w:val="TableBody8pt"/>
              <w:jc w:val="center"/>
            </w:pPr>
            <w:r>
              <w:t>4</w:t>
            </w:r>
          </w:p>
        </w:tc>
        <w:tc>
          <w:tcPr>
            <w:tcW w:w="1364" w:type="dxa"/>
          </w:tcPr>
          <w:p w14:paraId="269EF377" w14:textId="77777777" w:rsidR="00CD1208" w:rsidRDefault="00CD1208" w:rsidP="000F20B2">
            <w:pPr>
              <w:jc w:val="center"/>
            </w:pPr>
          </w:p>
        </w:tc>
        <w:tc>
          <w:tcPr>
            <w:tcW w:w="1364" w:type="dxa"/>
          </w:tcPr>
          <w:p w14:paraId="3F84164A" w14:textId="77777777" w:rsidR="00CD1208" w:rsidRDefault="00CD1208" w:rsidP="000F20B2">
            <w:pPr>
              <w:jc w:val="center"/>
            </w:pPr>
          </w:p>
        </w:tc>
        <w:tc>
          <w:tcPr>
            <w:tcW w:w="1364" w:type="dxa"/>
          </w:tcPr>
          <w:p w14:paraId="3D1D7554" w14:textId="77777777" w:rsidR="00CD1208" w:rsidRDefault="00CD1208" w:rsidP="000F20B2">
            <w:pPr>
              <w:jc w:val="center"/>
            </w:pPr>
          </w:p>
        </w:tc>
        <w:tc>
          <w:tcPr>
            <w:tcW w:w="1364" w:type="dxa"/>
          </w:tcPr>
          <w:p w14:paraId="68EFF5C9" w14:textId="77777777" w:rsidR="00CD1208" w:rsidRDefault="00CD1208" w:rsidP="000F20B2">
            <w:pPr>
              <w:jc w:val="center"/>
            </w:pPr>
          </w:p>
        </w:tc>
      </w:tr>
      <w:tr w:rsidR="00CD1208" w14:paraId="35D9DFFB" w14:textId="58B50279" w:rsidTr="00CD1208">
        <w:trPr>
          <w:cantSplit/>
          <w:trHeight w:val="65"/>
        </w:trPr>
        <w:tc>
          <w:tcPr>
            <w:tcW w:w="2080" w:type="dxa"/>
          </w:tcPr>
          <w:p w14:paraId="7B602DD9" w14:textId="77777777" w:rsidR="00CD1208" w:rsidRDefault="00CD1208" w:rsidP="000F20B2">
            <w:pPr>
              <w:pStyle w:val="TableSubhead8pt"/>
            </w:pPr>
            <w:r>
              <w:t>Total RAM required (per node)</w:t>
            </w:r>
          </w:p>
        </w:tc>
        <w:tc>
          <w:tcPr>
            <w:tcW w:w="1124" w:type="dxa"/>
          </w:tcPr>
          <w:p w14:paraId="33CBD0D9" w14:textId="7C621AFC" w:rsidR="00CD1208" w:rsidRDefault="00CD1208" w:rsidP="00CD1208">
            <w:pPr>
              <w:pStyle w:val="TableSubhead8pt"/>
              <w:jc w:val="center"/>
            </w:pPr>
            <w:r>
              <w:t>36</w:t>
            </w:r>
          </w:p>
        </w:tc>
        <w:tc>
          <w:tcPr>
            <w:tcW w:w="1262" w:type="dxa"/>
          </w:tcPr>
          <w:p w14:paraId="2D17E7C7" w14:textId="66843CB6" w:rsidR="00CD1208" w:rsidRDefault="00CD1208" w:rsidP="000F20B2">
            <w:pPr>
              <w:pStyle w:val="TableSubhead8pt"/>
              <w:jc w:val="center"/>
            </w:pPr>
            <w:r>
              <w:t>44</w:t>
            </w:r>
          </w:p>
        </w:tc>
        <w:tc>
          <w:tcPr>
            <w:tcW w:w="1364" w:type="dxa"/>
          </w:tcPr>
          <w:p w14:paraId="09239A0F" w14:textId="10CAE87F" w:rsidR="00CD1208" w:rsidRDefault="00CD1208" w:rsidP="000F20B2">
            <w:pPr>
              <w:pStyle w:val="TableSubhead8pt"/>
              <w:jc w:val="center"/>
            </w:pPr>
            <w:r>
              <w:t>44</w:t>
            </w:r>
          </w:p>
        </w:tc>
        <w:tc>
          <w:tcPr>
            <w:tcW w:w="1364" w:type="dxa"/>
          </w:tcPr>
          <w:p w14:paraId="4E6815A1" w14:textId="35E5780C" w:rsidR="00CD1208" w:rsidRDefault="00CD1208" w:rsidP="000F20B2">
            <w:pPr>
              <w:pStyle w:val="TableSubhead8pt"/>
              <w:jc w:val="center"/>
            </w:pPr>
            <w:r>
              <w:t>64</w:t>
            </w:r>
          </w:p>
        </w:tc>
        <w:tc>
          <w:tcPr>
            <w:tcW w:w="1364" w:type="dxa"/>
          </w:tcPr>
          <w:p w14:paraId="3F54CEEC" w14:textId="061B00AA" w:rsidR="00CD1208" w:rsidRDefault="00CD1208" w:rsidP="000F20B2">
            <w:pPr>
              <w:pStyle w:val="TableSubhead8pt"/>
              <w:jc w:val="center"/>
            </w:pPr>
            <w:r>
              <w:t>64</w:t>
            </w:r>
          </w:p>
        </w:tc>
        <w:tc>
          <w:tcPr>
            <w:tcW w:w="1364" w:type="dxa"/>
          </w:tcPr>
          <w:p w14:paraId="332CCFB9" w14:textId="54F5206B" w:rsidR="00CD1208" w:rsidRDefault="00CD1208" w:rsidP="000F20B2">
            <w:pPr>
              <w:pStyle w:val="TableSubhead8pt"/>
              <w:jc w:val="center"/>
            </w:pPr>
            <w:r>
              <w:t>64</w:t>
            </w:r>
          </w:p>
        </w:tc>
      </w:tr>
      <w:tr w:rsidR="00CD1208" w14:paraId="5B6108C2" w14:textId="5929B809" w:rsidTr="00CD1208">
        <w:trPr>
          <w:cantSplit/>
          <w:trHeight w:val="245"/>
        </w:trPr>
        <w:tc>
          <w:tcPr>
            <w:tcW w:w="2080" w:type="dxa"/>
          </w:tcPr>
          <w:p w14:paraId="0272724F" w14:textId="77777777" w:rsidR="00CD1208" w:rsidRDefault="00CD1208" w:rsidP="000F20B2">
            <w:pPr>
              <w:pStyle w:val="TableSubhead8pt"/>
            </w:pPr>
            <w:r>
              <w:t>Available RAM</w:t>
            </w:r>
          </w:p>
        </w:tc>
        <w:tc>
          <w:tcPr>
            <w:tcW w:w="1124" w:type="dxa"/>
          </w:tcPr>
          <w:p w14:paraId="7B97F72B" w14:textId="1C25F16C" w:rsidR="00CD1208" w:rsidRDefault="00CD1208" w:rsidP="000F20B2">
            <w:pPr>
              <w:pStyle w:val="TableSubhead8pt"/>
              <w:jc w:val="center"/>
            </w:pPr>
            <w:r>
              <w:t>128</w:t>
            </w:r>
          </w:p>
        </w:tc>
        <w:tc>
          <w:tcPr>
            <w:tcW w:w="1262" w:type="dxa"/>
          </w:tcPr>
          <w:p w14:paraId="0FF22EDA" w14:textId="026D4E37" w:rsidR="00CD1208" w:rsidRDefault="00CD1208" w:rsidP="000F20B2">
            <w:pPr>
              <w:pStyle w:val="TableSubhead8pt"/>
              <w:jc w:val="center"/>
            </w:pPr>
            <w:r>
              <w:t>128</w:t>
            </w:r>
          </w:p>
        </w:tc>
        <w:tc>
          <w:tcPr>
            <w:tcW w:w="1364" w:type="dxa"/>
          </w:tcPr>
          <w:p w14:paraId="58FC1FE9" w14:textId="245D6CE4" w:rsidR="00CD1208" w:rsidRDefault="00CD1208" w:rsidP="000F20B2">
            <w:pPr>
              <w:pStyle w:val="TableSubhead8pt"/>
              <w:jc w:val="center"/>
            </w:pPr>
            <w:r>
              <w:t>128</w:t>
            </w:r>
          </w:p>
        </w:tc>
        <w:tc>
          <w:tcPr>
            <w:tcW w:w="1364" w:type="dxa"/>
          </w:tcPr>
          <w:p w14:paraId="04CFAEDC" w14:textId="2F271D9A" w:rsidR="00CD1208" w:rsidRDefault="00CD1208" w:rsidP="000F20B2">
            <w:pPr>
              <w:pStyle w:val="TableSubhead8pt"/>
              <w:jc w:val="center"/>
            </w:pPr>
            <w:r>
              <w:t>128</w:t>
            </w:r>
          </w:p>
        </w:tc>
        <w:tc>
          <w:tcPr>
            <w:tcW w:w="1364" w:type="dxa"/>
          </w:tcPr>
          <w:p w14:paraId="2B2C15B2" w14:textId="0AA76E52" w:rsidR="00CD1208" w:rsidRDefault="00CD1208" w:rsidP="000F20B2">
            <w:pPr>
              <w:pStyle w:val="TableSubhead8pt"/>
              <w:jc w:val="center"/>
            </w:pPr>
            <w:r>
              <w:t>128</w:t>
            </w:r>
          </w:p>
        </w:tc>
        <w:tc>
          <w:tcPr>
            <w:tcW w:w="1364" w:type="dxa"/>
          </w:tcPr>
          <w:p w14:paraId="30860437" w14:textId="543FFD4E" w:rsidR="00CD1208" w:rsidRDefault="00CD1208" w:rsidP="000F20B2">
            <w:pPr>
              <w:pStyle w:val="TableSubhead8pt"/>
              <w:jc w:val="center"/>
            </w:pPr>
            <w:r>
              <w:t>128</w:t>
            </w:r>
          </w:p>
        </w:tc>
      </w:tr>
    </w:tbl>
    <w:p w14:paraId="3499CF85" w14:textId="77777777" w:rsidR="00CD1208" w:rsidRDefault="00CD1208" w:rsidP="00CD1208">
      <w:pPr>
        <w:pStyle w:val="MISCNote-Ruleabove"/>
      </w:pPr>
      <w:r>
        <w:t>Note</w:t>
      </w:r>
    </w:p>
    <w:p w14:paraId="0BBB0161" w14:textId="77777777" w:rsidR="00CD1208" w:rsidRDefault="00CD1208" w:rsidP="00CD1208">
      <w:pPr>
        <w:pStyle w:val="MISCNote-Rulebelow"/>
      </w:pPr>
      <w:r>
        <w:t>In the case of one ESX host failure, the two surviving hosts can accommodate the amount of RAM required for all VMs.</w:t>
      </w:r>
    </w:p>
    <w:p w14:paraId="58B13EE9" w14:textId="77777777" w:rsidR="000615E7" w:rsidRDefault="000615E7" w:rsidP="000615E7">
      <w:pPr>
        <w:pStyle w:val="Heading2"/>
      </w:pPr>
      <w:bookmarkStart w:id="45" w:name="_Toc7020389"/>
      <w:r>
        <w:t>Disaster Recovery</w:t>
      </w:r>
      <w:bookmarkEnd w:id="41"/>
      <w:bookmarkEnd w:id="42"/>
      <w:bookmarkEnd w:id="43"/>
      <w:bookmarkEnd w:id="45"/>
    </w:p>
    <w:p w14:paraId="22C752BA" w14:textId="77777777" w:rsidR="000615E7" w:rsidRDefault="000615E7" w:rsidP="0058095B">
      <w:pPr>
        <w:pStyle w:val="BodyTextMetricHPELight10pt"/>
      </w:pPr>
      <w:r>
        <w:t xml:space="preserve">Recovery Time Objective (RTO) refers to the time that it takes to recover your data and applications while Recovery Point Objective (RPO) refers to the point in time you can recover to, in the event of a disaster. In essence, RPO tells you how often you will need to make new backups. </w:t>
      </w:r>
    </w:p>
    <w:p w14:paraId="53BD7A7E" w14:textId="77777777" w:rsidR="000615E7" w:rsidRDefault="000615E7" w:rsidP="0058095B">
      <w:pPr>
        <w:pStyle w:val="BodyTextMetricHPELight10pt"/>
      </w:pPr>
      <w:r>
        <w:lastRenderedPageBreak/>
        <w:t xml:space="preserve">In order to protect your installation from disasters, you need to take regular backups and transfer the backups to a safe location. This solution provides a range of convenience scripts and Ansible playbooks to help automate the backup of UCP, DTR, your swarm and your Docker volumes. See the section </w:t>
      </w:r>
      <w:hyperlink w:anchor="_Backup_and_restore_1" w:history="1">
        <w:r w:rsidRPr="000917EF">
          <w:rPr>
            <w:rStyle w:val="Hyperlink"/>
          </w:rPr>
          <w:t>Backup and restore</w:t>
        </w:r>
      </w:hyperlink>
      <w:r>
        <w:t xml:space="preserve"> for best practices, procedures and utilities for implementing disaster recovery. </w:t>
      </w:r>
    </w:p>
    <w:p w14:paraId="27111435" w14:textId="77777777" w:rsidR="000615E7" w:rsidRDefault="000615E7" w:rsidP="000615E7">
      <w:pPr>
        <w:pStyle w:val="Heading2"/>
      </w:pPr>
      <w:bookmarkStart w:id="46" w:name="_Refd17e54711"/>
      <w:bookmarkStart w:id="47" w:name="_Tocd17e54711"/>
      <w:bookmarkStart w:id="48" w:name="_Toc531698783"/>
      <w:bookmarkStart w:id="49" w:name="_Toc7020390"/>
      <w:r>
        <w:t>Security</w:t>
      </w:r>
      <w:bookmarkEnd w:id="46"/>
      <w:bookmarkEnd w:id="47"/>
      <w:bookmarkEnd w:id="48"/>
      <w:bookmarkEnd w:id="49"/>
    </w:p>
    <w:p w14:paraId="55410653" w14:textId="77777777" w:rsidR="000615E7" w:rsidRDefault="000615E7" w:rsidP="0058095B">
      <w:pPr>
        <w:pStyle w:val="BodyTextMetricHPELight10pt"/>
      </w:pPr>
      <w:r>
        <w:t xml:space="preserve">The Docker Reference architecture for Securing Docker EE and Security Best Practices is available at </w:t>
      </w:r>
      <w:hyperlink r:id="rId21">
        <w:r>
          <w:rPr>
            <w:rStyle w:val="Hyperlink"/>
          </w:rPr>
          <w:t>https://success.docker.com/article/Docker_Reference_Architecture-_Securing_Docker_EE_and_Security_Best_Practices</w:t>
        </w:r>
      </w:hyperlink>
    </w:p>
    <w:p w14:paraId="3A9C8C86" w14:textId="77777777" w:rsidR="000615E7" w:rsidRDefault="000615E7" w:rsidP="0058095B">
      <w:pPr>
        <w:pStyle w:val="BodyTextMetricHPELight10pt"/>
      </w:pPr>
      <w:r>
        <w:t xml:space="preserve">In addition to having all logs centralized in a single place and the image scanning feature enabled for the DTR nodes, there are other guidelines that should be followed in order to keep your Docker environment as secure as possible. The HPE Reference Configuration paper for securing Docker on HPE Hardware places a special emphasis on securing Docker in DevOps environments and covers best practices in terms of Docker security. The document can be found at </w:t>
      </w:r>
      <w:hyperlink r:id="rId22">
        <w:r>
          <w:rPr>
            <w:rStyle w:val="Hyperlink"/>
          </w:rPr>
          <w:t>http://h20195.www2.hpe.com/V2/GetDocument.aspx?docname=a00020437enw</w:t>
        </w:r>
      </w:hyperlink>
      <w:r>
        <w:t>.</w:t>
      </w:r>
    </w:p>
    <w:p w14:paraId="22C7B983" w14:textId="77777777" w:rsidR="000615E7" w:rsidRDefault="000615E7" w:rsidP="0058095B">
      <w:pPr>
        <w:pStyle w:val="BodyTextLastMetricHPELight10pt"/>
      </w:pPr>
      <w:r w:rsidRPr="00711C31">
        <w:t>In addition, the Sys</w:t>
      </w:r>
      <w:r>
        <w:t>d</w:t>
      </w:r>
      <w:r w:rsidRPr="00711C31">
        <w:t>ig product also provides a strong level of container security and monitoring</w:t>
      </w:r>
      <w:r>
        <w:t xml:space="preserve"> (see the section </w:t>
      </w:r>
      <w:hyperlink w:anchor="_Monitoring_with_Sysdig" w:history="1">
        <w:r w:rsidRPr="00711C31">
          <w:rPr>
            <w:rStyle w:val="Hyperlink"/>
          </w:rPr>
          <w:t>Monitoring with Sysdig</w:t>
        </w:r>
      </w:hyperlink>
      <w:r>
        <w:t>).</w:t>
      </w:r>
    </w:p>
    <w:p w14:paraId="63249F58" w14:textId="77777777" w:rsidR="000615E7" w:rsidRDefault="000615E7" w:rsidP="000615E7">
      <w:pPr>
        <w:pStyle w:val="Heading1"/>
      </w:pPr>
      <w:bookmarkStart w:id="50" w:name="_Refd17e54729"/>
      <w:bookmarkStart w:id="51" w:name="_Tocd17e54729"/>
      <w:bookmarkStart w:id="52" w:name="_Toc531698784"/>
      <w:bookmarkStart w:id="53" w:name="_Toc7020391"/>
      <w:r>
        <w:t>Solution components</w:t>
      </w:r>
      <w:bookmarkEnd w:id="50"/>
      <w:bookmarkEnd w:id="51"/>
      <w:bookmarkEnd w:id="52"/>
      <w:bookmarkEnd w:id="53"/>
    </w:p>
    <w:p w14:paraId="0F01DB1F" w14:textId="77777777" w:rsidR="000615E7" w:rsidRPr="00276749" w:rsidRDefault="000615E7" w:rsidP="0058095B">
      <w:pPr>
        <w:pStyle w:val="BodyTextMetricHPELight10pt"/>
      </w:pPr>
      <w:r>
        <w:t>This section describes the various components that were utilized in this Reference Configuration.</w:t>
      </w:r>
    </w:p>
    <w:p w14:paraId="553FFA2B" w14:textId="77777777" w:rsidR="000615E7" w:rsidRDefault="000615E7" w:rsidP="000615E7">
      <w:pPr>
        <w:pStyle w:val="Heading2"/>
      </w:pPr>
      <w:bookmarkStart w:id="54" w:name="_Refd17e54740"/>
      <w:bookmarkStart w:id="55" w:name="_Tocd17e54740"/>
      <w:bookmarkStart w:id="56" w:name="_Toc531698785"/>
      <w:bookmarkStart w:id="57" w:name="_Toc7020392"/>
      <w:r>
        <w:t>Hardware</w:t>
      </w:r>
      <w:bookmarkEnd w:id="54"/>
      <w:bookmarkEnd w:id="55"/>
      <w:bookmarkEnd w:id="56"/>
      <w:bookmarkEnd w:id="57"/>
    </w:p>
    <w:bookmarkStart w:id="58" w:name="_Refd17e54829"/>
    <w:bookmarkStart w:id="59" w:name="_Tocd17e54829"/>
    <w:p w14:paraId="40D669B4" w14:textId="3143E9F4" w:rsidR="007D095B" w:rsidRDefault="005C208A" w:rsidP="005C208A">
      <w:pPr>
        <w:pStyle w:val="BodyTextMetricHPELight10pt"/>
      </w:pPr>
      <w:r w:rsidRPr="005C208A">
        <w:fldChar w:fldCharType="begin"/>
      </w:r>
      <w:r w:rsidRPr="005C208A">
        <w:instrText xml:space="preserve"> REF _Ref5706235 \h </w:instrText>
      </w:r>
      <w:r>
        <w:instrText xml:space="preserve"> \* MERGEFORMAT </w:instrText>
      </w:r>
      <w:r w:rsidRPr="005C208A">
        <w:fldChar w:fldCharType="separate"/>
      </w:r>
      <w:r w:rsidR="00560AD9" w:rsidRPr="00560AD9">
        <w:t>Table 4</w:t>
      </w:r>
      <w:r w:rsidRPr="005C208A">
        <w:fldChar w:fldCharType="end"/>
      </w:r>
      <w:r>
        <w:t xml:space="preserve"> </w:t>
      </w:r>
      <w:r w:rsidRPr="005C208A">
        <w:t>lists the hardware components that are utilized in this Reference Configuration.</w:t>
      </w:r>
    </w:p>
    <w:p w14:paraId="328152BC" w14:textId="06AD7F1D" w:rsidR="005C208A" w:rsidRDefault="005C208A" w:rsidP="005C208A">
      <w:pPr>
        <w:pStyle w:val="MISCTableCaptionHeader8pt"/>
      </w:pPr>
      <w:bookmarkStart w:id="60" w:name="_Ref5706235"/>
      <w:r w:rsidRPr="005C208A">
        <w:rPr>
          <w:rStyle w:val="MISCTableCaptionHeaderBold8pt"/>
        </w:rPr>
        <w:t xml:space="preserve">Table </w:t>
      </w:r>
      <w:r w:rsidRPr="005C208A">
        <w:rPr>
          <w:rStyle w:val="MISCTableCaptionHeaderBold8pt"/>
        </w:rPr>
        <w:fldChar w:fldCharType="begin"/>
      </w:r>
      <w:r w:rsidRPr="005C208A">
        <w:rPr>
          <w:rStyle w:val="MISCTableCaptionHeaderBold8pt"/>
        </w:rPr>
        <w:instrText xml:space="preserve"> SEQ Table \* ARABIC </w:instrText>
      </w:r>
      <w:r w:rsidRPr="005C208A">
        <w:rPr>
          <w:rStyle w:val="MISCTableCaptionHeaderBold8pt"/>
        </w:rPr>
        <w:fldChar w:fldCharType="separate"/>
      </w:r>
      <w:r w:rsidR="00560AD9">
        <w:rPr>
          <w:rStyle w:val="MISCTableCaptionHeaderBold8pt"/>
          <w:noProof/>
        </w:rPr>
        <w:t>4</w:t>
      </w:r>
      <w:r w:rsidRPr="005C208A">
        <w:rPr>
          <w:rStyle w:val="MISCTableCaptionHeaderBold8pt"/>
        </w:rPr>
        <w:fldChar w:fldCharType="end"/>
      </w:r>
      <w:bookmarkEnd w:id="60"/>
      <w:r w:rsidRPr="005C208A">
        <w:rPr>
          <w:rStyle w:val="MISCTableCaptionHeaderBold8pt"/>
        </w:rPr>
        <w:t>.</w:t>
      </w:r>
      <w:r>
        <w:t xml:space="preserve"> Hardware</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330"/>
        <w:gridCol w:w="5310"/>
      </w:tblGrid>
      <w:tr w:rsidR="007D095B" w14:paraId="42F74F0E" w14:textId="77777777" w:rsidTr="000F20B2">
        <w:trPr>
          <w:cantSplit/>
          <w:tblHeader/>
        </w:trPr>
        <w:tc>
          <w:tcPr>
            <w:tcW w:w="3330" w:type="dxa"/>
            <w:tcBorders>
              <w:top w:val="nil"/>
              <w:bottom w:val="single" w:sz="36" w:space="0" w:color="00B388"/>
            </w:tcBorders>
          </w:tcPr>
          <w:p w14:paraId="178D038A" w14:textId="77777777" w:rsidR="007D095B" w:rsidRDefault="007D095B" w:rsidP="000F20B2">
            <w:pPr>
              <w:pStyle w:val="TableSubhead8pt"/>
            </w:pPr>
            <w:r>
              <w:t>Component</w:t>
            </w:r>
          </w:p>
        </w:tc>
        <w:tc>
          <w:tcPr>
            <w:tcW w:w="5310" w:type="dxa"/>
            <w:tcBorders>
              <w:top w:val="nil"/>
              <w:bottom w:val="single" w:sz="36" w:space="0" w:color="00B388"/>
            </w:tcBorders>
          </w:tcPr>
          <w:p w14:paraId="17CD886C" w14:textId="77777777" w:rsidR="007D095B" w:rsidRDefault="007D095B" w:rsidP="000F20B2">
            <w:pPr>
              <w:pStyle w:val="TableSubhead8pt"/>
            </w:pPr>
            <w:r>
              <w:t>Purpose</w:t>
            </w:r>
          </w:p>
        </w:tc>
      </w:tr>
      <w:tr w:rsidR="007D095B" w14:paraId="32AC0CEB" w14:textId="77777777" w:rsidTr="000F20B2">
        <w:trPr>
          <w:cantSplit/>
        </w:trPr>
        <w:tc>
          <w:tcPr>
            <w:tcW w:w="3330" w:type="dxa"/>
          </w:tcPr>
          <w:p w14:paraId="24A0B24A" w14:textId="77777777" w:rsidR="007D095B" w:rsidRDefault="007D095B" w:rsidP="000F20B2">
            <w:pPr>
              <w:pStyle w:val="TableBody8pt"/>
            </w:pPr>
            <w:r>
              <w:t>HPE Synergy 12000 Frame</w:t>
            </w:r>
          </w:p>
        </w:tc>
        <w:tc>
          <w:tcPr>
            <w:tcW w:w="5310" w:type="dxa"/>
          </w:tcPr>
          <w:p w14:paraId="43E4916E" w14:textId="77777777" w:rsidR="007D095B" w:rsidRDefault="007D095B" w:rsidP="000F20B2">
            <w:pPr>
              <w:pStyle w:val="TableBody8pt"/>
            </w:pPr>
            <w:r>
              <w:t>Rack enclosure for compute, storage, and network hardware</w:t>
            </w:r>
          </w:p>
        </w:tc>
      </w:tr>
      <w:tr w:rsidR="007D095B" w14:paraId="5DEEBCFA" w14:textId="77777777" w:rsidTr="000F20B2">
        <w:trPr>
          <w:cantSplit/>
        </w:trPr>
        <w:tc>
          <w:tcPr>
            <w:tcW w:w="3330" w:type="dxa"/>
          </w:tcPr>
          <w:p w14:paraId="0D7852B0" w14:textId="77777777" w:rsidR="007D095B" w:rsidRDefault="007D095B" w:rsidP="000F20B2">
            <w:pPr>
              <w:pStyle w:val="TableBody8pt"/>
            </w:pPr>
            <w:r>
              <w:t>HPE Synergy 480 Gen10 Compute Modules</w:t>
            </w:r>
          </w:p>
        </w:tc>
        <w:tc>
          <w:tcPr>
            <w:tcW w:w="5310" w:type="dxa"/>
          </w:tcPr>
          <w:p w14:paraId="5C08F012" w14:textId="77777777" w:rsidR="007D095B" w:rsidRDefault="007D095B" w:rsidP="000F20B2">
            <w:pPr>
              <w:pStyle w:val="TableBody8pt"/>
            </w:pPr>
            <w:r>
              <w:t>Hosts for running ESX servers that support UCP, DTR, worker and other nodes in the solution</w:t>
            </w:r>
          </w:p>
        </w:tc>
      </w:tr>
      <w:tr w:rsidR="007D095B" w14:paraId="1958331F" w14:textId="77777777" w:rsidTr="000F20B2">
        <w:trPr>
          <w:cantSplit/>
        </w:trPr>
        <w:tc>
          <w:tcPr>
            <w:tcW w:w="3330" w:type="dxa"/>
          </w:tcPr>
          <w:p w14:paraId="2AD4A5E1" w14:textId="77777777" w:rsidR="007D095B" w:rsidRDefault="007D095B" w:rsidP="000F20B2">
            <w:pPr>
              <w:pStyle w:val="TableBody8pt"/>
            </w:pPr>
            <w:r>
              <w:t>HPE 3PAR StoreServ 8200</w:t>
            </w:r>
          </w:p>
        </w:tc>
        <w:tc>
          <w:tcPr>
            <w:tcW w:w="5310" w:type="dxa"/>
          </w:tcPr>
          <w:p w14:paraId="3AEC6129" w14:textId="77777777" w:rsidR="007D095B" w:rsidRDefault="007D095B" w:rsidP="000F20B2">
            <w:pPr>
              <w:pStyle w:val="TableBody8pt"/>
            </w:pPr>
            <w:r>
              <w:t>Provides the storage for the virtual machines and the Docker backups</w:t>
            </w:r>
          </w:p>
        </w:tc>
      </w:tr>
      <w:tr w:rsidR="007D095B" w14:paraId="543D3EF4" w14:textId="77777777" w:rsidTr="000F20B2">
        <w:trPr>
          <w:cantSplit/>
        </w:trPr>
        <w:tc>
          <w:tcPr>
            <w:tcW w:w="3330" w:type="dxa"/>
          </w:tcPr>
          <w:p w14:paraId="67ADDBD7" w14:textId="77777777" w:rsidR="007D095B" w:rsidRDefault="007D095B" w:rsidP="000F20B2">
            <w:pPr>
              <w:pStyle w:val="TableBody8pt"/>
            </w:pPr>
            <w:r>
              <w:t>HPE StoreOnce</w:t>
            </w:r>
          </w:p>
        </w:tc>
        <w:tc>
          <w:tcPr>
            <w:tcW w:w="5310" w:type="dxa"/>
          </w:tcPr>
          <w:p w14:paraId="13D7AE0F" w14:textId="77777777" w:rsidR="007D095B" w:rsidRDefault="007D095B" w:rsidP="000F20B2">
            <w:pPr>
              <w:pStyle w:val="TableBody8pt"/>
            </w:pPr>
            <w:r>
              <w:t>High performance backup system</w:t>
            </w:r>
          </w:p>
        </w:tc>
      </w:tr>
    </w:tbl>
    <w:p w14:paraId="7CA1EDF6" w14:textId="77777777" w:rsidR="007D095B" w:rsidRDefault="007D095B" w:rsidP="000615E7">
      <w:pPr>
        <w:pStyle w:val="Heading3"/>
      </w:pPr>
    </w:p>
    <w:p w14:paraId="1A85BC14" w14:textId="77777777" w:rsidR="007D095B" w:rsidRPr="007D095B" w:rsidRDefault="007D095B" w:rsidP="007D095B">
      <w:pPr>
        <w:pStyle w:val="BodyTextMetricHPELight10pt"/>
      </w:pPr>
    </w:p>
    <w:p w14:paraId="01C4CA60" w14:textId="7CA40715" w:rsidR="000615E7" w:rsidRDefault="000615E7" w:rsidP="000615E7">
      <w:pPr>
        <w:pStyle w:val="Heading3"/>
      </w:pPr>
      <w:r>
        <w:t xml:space="preserve">About HPE </w:t>
      </w:r>
      <w:bookmarkEnd w:id="58"/>
      <w:bookmarkEnd w:id="59"/>
      <w:r w:rsidR="005C208A">
        <w:t>Synergy</w:t>
      </w:r>
    </w:p>
    <w:p w14:paraId="75947C2B" w14:textId="79767321" w:rsidR="000615E7" w:rsidRDefault="005C208A" w:rsidP="0058095B">
      <w:pPr>
        <w:pStyle w:val="BodyTextMetricHPELight10pt"/>
      </w:pPr>
      <w:r w:rsidRPr="005C208A">
        <w:t>HPE Synergy, the first platform built from the ground up for composable infrastructure, empowers IT to create and deliver new value instantly and continuously. This single infrastructure reduces operational complexity for traditional workloads and increases operational velocity for the new breed of applications and services. Through a single interface, HPE Synergy composes compute, storage and fabric pools into any configuration for any application. It also enables a broad range of applications from bare metal to virtual machines to containers, and operational models like hybrid cloud and DevOps. HPE Synergy enables IT to rapidl</w:t>
      </w:r>
      <w:r>
        <w:t>y react to new business demands</w:t>
      </w:r>
      <w:r w:rsidR="000615E7" w:rsidRPr="00FE1818">
        <w:t>.</w:t>
      </w:r>
    </w:p>
    <w:p w14:paraId="2CAD4608" w14:textId="77777777" w:rsidR="005C208A" w:rsidRDefault="005C208A" w:rsidP="005C208A">
      <w:pPr>
        <w:pStyle w:val="BodyTextMetricHPELight10pt"/>
      </w:pPr>
      <w:r>
        <w:t>HPE Synergy Frames contain a management appliance called the HPE Synergy Composer which hosts HPE OneView. HPE Synergy Composer manages the composable infrastructure and delivers:</w:t>
      </w:r>
    </w:p>
    <w:p w14:paraId="0A8E9D26" w14:textId="77777777" w:rsidR="005C208A" w:rsidRDefault="005C208A" w:rsidP="005C208A">
      <w:pPr>
        <w:pStyle w:val="BulletLevel1"/>
      </w:pPr>
      <w:r>
        <w:t xml:space="preserve">Fluid pools of resources, where a single infrastructure of compute, storage and fabric boots up ready for workloads and demonstrates self-assimilating capacity. </w:t>
      </w:r>
    </w:p>
    <w:p w14:paraId="1C2F72B4" w14:textId="77777777" w:rsidR="005C208A" w:rsidRDefault="005C208A" w:rsidP="005C208A">
      <w:pPr>
        <w:pStyle w:val="BulletLevel1"/>
      </w:pPr>
      <w:r>
        <w:t xml:space="preserve">Software-defined intelligence, with a single interface that precisely composes logical infrastructures at near-instant speeds; and demonstrates template-driven, frictionless operations. </w:t>
      </w:r>
    </w:p>
    <w:p w14:paraId="63502A32" w14:textId="77777777" w:rsidR="005C208A" w:rsidRDefault="005C208A" w:rsidP="005C208A">
      <w:pPr>
        <w:pStyle w:val="BulletLevel1LastBeforeBodycopy"/>
      </w:pPr>
      <w:r>
        <w:t xml:space="preserve">Unified API access, which enables simple line-of-code programming of every infrastructure element; easily automates IT operational processes; and effortlessly automates applications through infrastructure deployment. </w:t>
      </w:r>
    </w:p>
    <w:p w14:paraId="472A034C" w14:textId="77777777" w:rsidR="005C208A" w:rsidRDefault="005C208A" w:rsidP="005C208A">
      <w:pPr>
        <w:pStyle w:val="Heading3"/>
      </w:pPr>
      <w:bookmarkStart w:id="61" w:name="_Refd17e54859"/>
      <w:bookmarkStart w:id="62" w:name="_Tocd17e54859"/>
      <w:r>
        <w:t>Server requirements</w:t>
      </w:r>
      <w:bookmarkEnd w:id="61"/>
      <w:bookmarkEnd w:id="62"/>
    </w:p>
    <w:p w14:paraId="31CD592C" w14:textId="0D26792B" w:rsidR="005C208A" w:rsidRDefault="005C208A" w:rsidP="008958C5">
      <w:pPr>
        <w:pStyle w:val="BodyTextMetricHPELight10pt"/>
      </w:pPr>
      <w:r>
        <w:t xml:space="preserve">The minimum platform requirement for this configuration, shown in </w:t>
      </w:r>
      <w:r w:rsidRPr="005C208A">
        <w:fldChar w:fldCharType="begin"/>
      </w:r>
      <w:r w:rsidRPr="005C208A">
        <w:instrText xml:space="preserve"> REF _Ref5704688 \h </w:instrText>
      </w:r>
      <w:r>
        <w:instrText xml:space="preserve"> \* MERGEFORMAT </w:instrText>
      </w:r>
      <w:r w:rsidRPr="005C208A">
        <w:fldChar w:fldCharType="separate"/>
      </w:r>
      <w:r w:rsidR="00560AD9" w:rsidRPr="00560AD9">
        <w:t>Figure 2</w:t>
      </w:r>
      <w:r w:rsidRPr="005C208A">
        <w:fldChar w:fldCharType="end"/>
      </w:r>
      <w:r>
        <w:t xml:space="preserve">, is a three node HPE Synergy 480 Gen10 deployment with 1 node in each Synergy frame and </w:t>
      </w:r>
    </w:p>
    <w:p w14:paraId="2DE2A94E" w14:textId="77777777" w:rsidR="005C208A" w:rsidRDefault="005C208A" w:rsidP="005C208A">
      <w:pPr>
        <w:pStyle w:val="BulletLevel1"/>
      </w:pPr>
      <w:r>
        <w:lastRenderedPageBreak/>
        <w:t xml:space="preserve">384 GB DDR4-2133 RAM </w:t>
      </w:r>
    </w:p>
    <w:p w14:paraId="6B85D147" w14:textId="77777777" w:rsidR="005C208A" w:rsidRDefault="005C208A" w:rsidP="005C208A">
      <w:pPr>
        <w:pStyle w:val="BulletLevel1"/>
      </w:pPr>
      <w:r>
        <w:t xml:space="preserve">2 Intel® Xeon® CPU Gold 6130 2.10GHz x 16 core </w:t>
      </w:r>
    </w:p>
    <w:p w14:paraId="07BA76A0" w14:textId="77777777" w:rsidR="005C208A" w:rsidRDefault="005C208A" w:rsidP="005C208A">
      <w:pPr>
        <w:pStyle w:val="BulletLevel1LastBeforeBodycopy"/>
      </w:pPr>
      <w:r>
        <w:t xml:space="preserve">Single ESXi cluster with control plane and Docker workers spread out on all 3 nodes </w:t>
      </w:r>
    </w:p>
    <w:p w14:paraId="48A8145D" w14:textId="4B1DAD63" w:rsidR="005C208A" w:rsidRDefault="005C208A" w:rsidP="005C208A">
      <w:pPr>
        <w:pStyle w:val="BodyTextMetricHPELight10pt"/>
      </w:pPr>
      <w:r w:rsidRPr="005C208A">
        <w:t xml:space="preserve">The solution has also been tested on a 6 node HPE Synergy environment, with 2 nodes in each frame. In this setup, the extra 3 nodes are dedicated to Docker worker nodes. The 6 node deployment is </w:t>
      </w:r>
      <w:r>
        <w:t xml:space="preserve">depicted graphically in </w:t>
      </w:r>
      <w:r w:rsidRPr="005C208A">
        <w:fldChar w:fldCharType="begin"/>
      </w:r>
      <w:r w:rsidRPr="005C208A">
        <w:instrText xml:space="preserve"> REF _Ref5704845 \h </w:instrText>
      </w:r>
      <w:r>
        <w:instrText xml:space="preserve"> \* MERGEFORMAT </w:instrText>
      </w:r>
      <w:r w:rsidRPr="005C208A">
        <w:fldChar w:fldCharType="separate"/>
      </w:r>
      <w:r w:rsidR="00560AD9" w:rsidRPr="00560AD9">
        <w:t>Figure 3</w:t>
      </w:r>
      <w:r w:rsidRPr="005C208A">
        <w:fldChar w:fldCharType="end"/>
      </w:r>
      <w:r w:rsidRPr="005C208A">
        <w:t xml:space="preserve"> with the following suggested requirements for each node.</w:t>
      </w:r>
    </w:p>
    <w:p w14:paraId="3FBFD55E" w14:textId="77777777" w:rsidR="005C208A" w:rsidRDefault="005C208A" w:rsidP="005C208A">
      <w:pPr>
        <w:pStyle w:val="BulletLevel1"/>
      </w:pPr>
      <w:r>
        <w:t>128 GB DDR4-2133 RAM</w:t>
      </w:r>
    </w:p>
    <w:p w14:paraId="11116701" w14:textId="77777777" w:rsidR="005C208A" w:rsidRDefault="005C208A" w:rsidP="005C208A">
      <w:pPr>
        <w:pStyle w:val="BulletLevel1"/>
      </w:pPr>
      <w:r>
        <w:t>2 Intel® Xeon® CPU Gold 6130 2.10GHz x 16 core</w:t>
      </w:r>
    </w:p>
    <w:p w14:paraId="4CF1F619" w14:textId="63A93F11" w:rsidR="005C208A" w:rsidRDefault="005C208A" w:rsidP="005C208A">
      <w:pPr>
        <w:pStyle w:val="BulletLevel1LastBeforeBodycopy"/>
      </w:pPr>
      <w:r>
        <w:t>Single ESXi cluster with the control plane on 3 nodes and the Docker workers spread on the other 3 nodes.</w:t>
      </w:r>
    </w:p>
    <w:p w14:paraId="24FB5FDD" w14:textId="77777777" w:rsidR="005C208A" w:rsidRDefault="005C208A" w:rsidP="005C208A">
      <w:pPr>
        <w:pStyle w:val="Heading3"/>
      </w:pPr>
      <w:bookmarkStart w:id="63" w:name="_Refd17e54896"/>
      <w:bookmarkStart w:id="64" w:name="_Tocd17e54896"/>
      <w:r>
        <w:t>Storage requirements</w:t>
      </w:r>
      <w:bookmarkEnd w:id="63"/>
      <w:bookmarkEnd w:id="64"/>
    </w:p>
    <w:p w14:paraId="5A996D43" w14:textId="77777777" w:rsidR="005C208A" w:rsidRDefault="005C208A" w:rsidP="008958C5">
      <w:pPr>
        <w:pStyle w:val="BodyTextMetricHPELight10pt"/>
      </w:pPr>
      <w:r>
        <w:t>An HPE 3PAR array is required for the ESXi datastore. This solution makes use of an HPE 3PAR StoreServ 8200 populated with:</w:t>
      </w:r>
    </w:p>
    <w:p w14:paraId="4B018439" w14:textId="77777777" w:rsidR="005C208A" w:rsidRDefault="005C208A" w:rsidP="005C208A">
      <w:pPr>
        <w:pStyle w:val="BulletLevel1"/>
      </w:pPr>
      <w:r>
        <w:t>8x 480GB SSD for the vSphere cluster datastore</w:t>
      </w:r>
    </w:p>
    <w:p w14:paraId="143A533B" w14:textId="77777777" w:rsidR="005C208A" w:rsidRDefault="005C208A" w:rsidP="005C208A">
      <w:pPr>
        <w:pStyle w:val="BulletLevel1LastBeforeBodycopy"/>
      </w:pPr>
      <w:r>
        <w:t>8x 1.8TB HDD for the backup datastore</w:t>
      </w:r>
    </w:p>
    <w:p w14:paraId="38E934F0" w14:textId="1C97ADB7" w:rsidR="005C208A" w:rsidRDefault="005C208A" w:rsidP="005C208A">
      <w:pPr>
        <w:pStyle w:val="BodyTextMetricHPELight10pt"/>
      </w:pPr>
      <w:r>
        <w:t>You should create a large virtual volume on the HPE 3PAR StoreServ to host the virtual machines and another large virtual volume for Docker backups. Create datastores on your vSphere cluster using these virtual volumes. If desired, you can create separate HPE 3PAR StoreServ virtual volumes and attach them to all vSphere cluster hosts for backing up Docker persistent volumes. It is recommended that you configure the volumes that are used for virtual machine deployments on the SSD. Storage for backups can be configured on the HDDs.</w:t>
      </w:r>
    </w:p>
    <w:p w14:paraId="496EACF7" w14:textId="77777777" w:rsidR="000615E7" w:rsidRDefault="000615E7" w:rsidP="000615E7">
      <w:pPr>
        <w:pStyle w:val="Heading2"/>
      </w:pPr>
      <w:bookmarkStart w:id="65" w:name="_Refd17e54922"/>
      <w:bookmarkStart w:id="66" w:name="_Tocd17e54922"/>
      <w:bookmarkStart w:id="67" w:name="_Toc531698786"/>
      <w:bookmarkStart w:id="68" w:name="_Toc7020393"/>
      <w:r>
        <w:t>Software</w:t>
      </w:r>
      <w:bookmarkEnd w:id="65"/>
      <w:bookmarkEnd w:id="66"/>
      <w:bookmarkEnd w:id="67"/>
      <w:bookmarkEnd w:id="68"/>
    </w:p>
    <w:p w14:paraId="35EE57FF" w14:textId="77777777" w:rsidR="000615E7" w:rsidRDefault="000615E7" w:rsidP="0058095B">
      <w:pPr>
        <w:pStyle w:val="BodyTextMetricHPELight10pt"/>
      </w:pPr>
      <w:r>
        <w:t xml:space="preserve">The software components used in this Reference Configuration are listed in </w:t>
      </w:r>
      <w:r w:rsidRPr="00E40E58">
        <w:fldChar w:fldCharType="begin"/>
      </w:r>
      <w:r w:rsidRPr="00E40E58">
        <w:instrText xml:space="preserve"> REF _Refd17e54938 \h </w:instrText>
      </w:r>
      <w:r>
        <w:instrText xml:space="preserve"> \* MERGEFORMAT </w:instrText>
      </w:r>
      <w:r w:rsidRPr="00E40E58">
        <w:fldChar w:fldCharType="separate"/>
      </w:r>
      <w:r w:rsidR="00560AD9" w:rsidRPr="00560AD9">
        <w:t>Table 5</w:t>
      </w:r>
      <w:r w:rsidRPr="00E40E58">
        <w:fldChar w:fldCharType="end"/>
      </w:r>
      <w:r w:rsidRPr="00E40E58">
        <w:t xml:space="preserve"> and </w:t>
      </w:r>
      <w:r w:rsidRPr="00E40E58">
        <w:fldChar w:fldCharType="begin"/>
      </w:r>
      <w:r w:rsidRPr="00E40E58">
        <w:instrText xml:space="preserve"> REF _Ref513455349 \h </w:instrText>
      </w:r>
      <w:r>
        <w:instrText xml:space="preserve"> \* MERGEFORMAT </w:instrText>
      </w:r>
      <w:r w:rsidRPr="00E40E58">
        <w:fldChar w:fldCharType="separate"/>
      </w:r>
      <w:r w:rsidR="00560AD9" w:rsidRPr="00560AD9">
        <w:t>Table 6</w:t>
      </w:r>
      <w:r w:rsidRPr="00E40E58">
        <w:fldChar w:fldCharType="end"/>
      </w:r>
      <w:r>
        <w:t xml:space="preserve">. </w:t>
      </w:r>
    </w:p>
    <w:p w14:paraId="13B2AA6E" w14:textId="77777777" w:rsidR="000615E7" w:rsidRDefault="000615E7" w:rsidP="000615E7">
      <w:pPr>
        <w:pStyle w:val="MISCTableCaptionHeader8pt"/>
      </w:pPr>
      <w:bookmarkStart w:id="69" w:name="_Refd17e54938"/>
      <w:bookmarkStart w:id="70" w:name="_Tocd17e54938"/>
      <w:r w:rsidRPr="00F819E1">
        <w:rPr>
          <w:rStyle w:val="MISCTableCaptionHeaderBold8pt"/>
        </w:rPr>
        <w:t>Table</w:t>
      </w:r>
      <w:bookmarkStart w:id="71" w:name="_Numd17e54938"/>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560AD9">
        <w:rPr>
          <w:rStyle w:val="MISCTableCaptionHeaderBold8pt"/>
          <w:noProof/>
        </w:rPr>
        <w:t>5</w:t>
      </w:r>
      <w:r w:rsidRPr="00F819E1">
        <w:rPr>
          <w:rStyle w:val="MISCTableCaptionHeaderBold8pt"/>
        </w:rPr>
        <w:fldChar w:fldCharType="end"/>
      </w:r>
      <w:bookmarkEnd w:id="69"/>
      <w:bookmarkEnd w:id="70"/>
      <w:bookmarkEnd w:id="71"/>
      <w:r w:rsidRPr="00F819E1">
        <w:rPr>
          <w:rStyle w:val="MISCTableCaptionHeaderBold8pt"/>
        </w:rPr>
        <w:t>.</w:t>
      </w:r>
      <w:r>
        <w:t xml:space="preserve"> Third-party software</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000"/>
        <w:gridCol w:w="5403"/>
      </w:tblGrid>
      <w:tr w:rsidR="000615E7" w14:paraId="2E038225" w14:textId="77777777" w:rsidTr="0058095B">
        <w:trPr>
          <w:cantSplit/>
          <w:trHeight w:val="166"/>
          <w:tblHeader/>
        </w:trPr>
        <w:tc>
          <w:tcPr>
            <w:tcW w:w="3000" w:type="dxa"/>
            <w:tcBorders>
              <w:top w:val="nil"/>
              <w:bottom w:val="single" w:sz="36" w:space="0" w:color="00B388"/>
            </w:tcBorders>
          </w:tcPr>
          <w:p w14:paraId="4840FACD" w14:textId="77777777" w:rsidR="000615E7" w:rsidRDefault="000615E7" w:rsidP="00CD4360">
            <w:pPr>
              <w:pStyle w:val="TableSubhead8pt"/>
            </w:pPr>
            <w:r>
              <w:t>Component</w:t>
            </w:r>
          </w:p>
        </w:tc>
        <w:tc>
          <w:tcPr>
            <w:tcW w:w="5403" w:type="dxa"/>
            <w:tcBorders>
              <w:top w:val="nil"/>
              <w:bottom w:val="single" w:sz="36" w:space="0" w:color="00B388"/>
            </w:tcBorders>
          </w:tcPr>
          <w:p w14:paraId="7FE27731" w14:textId="77777777" w:rsidR="000615E7" w:rsidRDefault="000615E7" w:rsidP="00CD4360">
            <w:pPr>
              <w:pStyle w:val="TableSubhead8pt"/>
            </w:pPr>
            <w:r>
              <w:t>Version</w:t>
            </w:r>
          </w:p>
        </w:tc>
      </w:tr>
      <w:tr w:rsidR="000615E7" w14:paraId="336538C8" w14:textId="77777777" w:rsidTr="0058095B">
        <w:trPr>
          <w:cantSplit/>
          <w:trHeight w:val="166"/>
        </w:trPr>
        <w:tc>
          <w:tcPr>
            <w:tcW w:w="3000" w:type="dxa"/>
          </w:tcPr>
          <w:p w14:paraId="57A49C48" w14:textId="77777777" w:rsidR="000615E7" w:rsidRDefault="000615E7" w:rsidP="00CD4360">
            <w:pPr>
              <w:pStyle w:val="TableBody8pt"/>
            </w:pPr>
            <w:r>
              <w:t>Ansible</w:t>
            </w:r>
          </w:p>
        </w:tc>
        <w:tc>
          <w:tcPr>
            <w:tcW w:w="5403" w:type="dxa"/>
          </w:tcPr>
          <w:p w14:paraId="610C6400" w14:textId="77777777" w:rsidR="000615E7" w:rsidRDefault="000615E7" w:rsidP="00CD4360">
            <w:pPr>
              <w:pStyle w:val="TableBody8pt"/>
            </w:pPr>
            <w:r>
              <w:t>2.7</w:t>
            </w:r>
          </w:p>
        </w:tc>
      </w:tr>
      <w:tr w:rsidR="000615E7" w14:paraId="20B1D668" w14:textId="77777777" w:rsidTr="0058095B">
        <w:trPr>
          <w:cantSplit/>
          <w:trHeight w:val="249"/>
        </w:trPr>
        <w:tc>
          <w:tcPr>
            <w:tcW w:w="3000" w:type="dxa"/>
          </w:tcPr>
          <w:p w14:paraId="4D400FE5" w14:textId="77777777" w:rsidR="000615E7" w:rsidRDefault="000615E7" w:rsidP="00CD4360">
            <w:pPr>
              <w:pStyle w:val="TableBody8pt"/>
            </w:pPr>
            <w:r>
              <w:t>Docker EE</w:t>
            </w:r>
          </w:p>
        </w:tc>
        <w:tc>
          <w:tcPr>
            <w:tcW w:w="5403" w:type="dxa"/>
          </w:tcPr>
          <w:p w14:paraId="2DAEA9B8" w14:textId="69098E66" w:rsidR="000615E7" w:rsidRDefault="00D13B64" w:rsidP="0058095B">
            <w:pPr>
              <w:pStyle w:val="TableBody8pt"/>
            </w:pPr>
            <w:r>
              <w:t>2.1 with Docker EE Engine 18.09</w:t>
            </w:r>
            <w:r w:rsidR="0058095B">
              <w:t xml:space="preserve"> </w:t>
            </w:r>
            <w:r w:rsidR="00C83CEA">
              <w:t>(tested with UCP 3.1.4 and DTR 2.6.4</w:t>
            </w:r>
            <w:r w:rsidR="000615E7">
              <w:t>)</w:t>
            </w:r>
          </w:p>
        </w:tc>
      </w:tr>
      <w:tr w:rsidR="000615E7" w14:paraId="3C7BC8CB" w14:textId="77777777" w:rsidTr="0058095B">
        <w:trPr>
          <w:cantSplit/>
          <w:trHeight w:val="159"/>
        </w:trPr>
        <w:tc>
          <w:tcPr>
            <w:tcW w:w="3000" w:type="dxa"/>
          </w:tcPr>
          <w:p w14:paraId="617B1019" w14:textId="77777777" w:rsidR="000615E7" w:rsidRDefault="000615E7" w:rsidP="00CD4360">
            <w:pPr>
              <w:pStyle w:val="TableBody8pt"/>
            </w:pPr>
            <w:r>
              <w:t>Red Hat Enterprise Linux</w:t>
            </w:r>
          </w:p>
        </w:tc>
        <w:tc>
          <w:tcPr>
            <w:tcW w:w="5403" w:type="dxa"/>
          </w:tcPr>
          <w:p w14:paraId="49257163" w14:textId="30AA8F26" w:rsidR="000615E7" w:rsidRDefault="000615E7" w:rsidP="00CD4360">
            <w:pPr>
              <w:pStyle w:val="TableBody8pt"/>
            </w:pPr>
            <w:r>
              <w:t>7.6</w:t>
            </w:r>
          </w:p>
        </w:tc>
      </w:tr>
      <w:tr w:rsidR="000615E7" w14:paraId="0594FC25" w14:textId="77777777" w:rsidTr="0058095B">
        <w:trPr>
          <w:cantSplit/>
          <w:trHeight w:val="152"/>
        </w:trPr>
        <w:tc>
          <w:tcPr>
            <w:tcW w:w="3000" w:type="dxa"/>
          </w:tcPr>
          <w:p w14:paraId="73D2E7D0" w14:textId="77777777" w:rsidR="000615E7" w:rsidRDefault="000615E7" w:rsidP="00CD4360">
            <w:pPr>
              <w:pStyle w:val="TableBody8pt"/>
            </w:pPr>
            <w:r>
              <w:t xml:space="preserve">Microsoft Windows </w:t>
            </w:r>
          </w:p>
        </w:tc>
        <w:tc>
          <w:tcPr>
            <w:tcW w:w="5403" w:type="dxa"/>
          </w:tcPr>
          <w:p w14:paraId="7D140F1E" w14:textId="77777777" w:rsidR="000615E7" w:rsidRDefault="000615E7" w:rsidP="00CD4360">
            <w:pPr>
              <w:pStyle w:val="TableBody8pt"/>
            </w:pPr>
            <w:r>
              <w:t>Server 2016</w:t>
            </w:r>
          </w:p>
        </w:tc>
      </w:tr>
      <w:tr w:rsidR="000615E7" w14:paraId="3AE0AB2C" w14:textId="77777777" w:rsidTr="0058095B">
        <w:trPr>
          <w:cantSplit/>
          <w:trHeight w:val="159"/>
        </w:trPr>
        <w:tc>
          <w:tcPr>
            <w:tcW w:w="3000" w:type="dxa"/>
          </w:tcPr>
          <w:p w14:paraId="3F99CFDD" w14:textId="77777777" w:rsidR="000615E7" w:rsidRDefault="000615E7" w:rsidP="00CD4360">
            <w:pPr>
              <w:pStyle w:val="TableBody8pt"/>
            </w:pPr>
            <w:r>
              <w:t>VMware</w:t>
            </w:r>
          </w:p>
        </w:tc>
        <w:tc>
          <w:tcPr>
            <w:tcW w:w="5403" w:type="dxa"/>
          </w:tcPr>
          <w:p w14:paraId="0AC82283" w14:textId="77777777" w:rsidR="000615E7" w:rsidRDefault="000615E7" w:rsidP="00CD4360">
            <w:pPr>
              <w:pStyle w:val="TableBody8pt"/>
            </w:pPr>
            <w:r>
              <w:t>ESXi 6.5.0 and vCenter 6.5.0</w:t>
            </w:r>
          </w:p>
        </w:tc>
      </w:tr>
    </w:tbl>
    <w:p w14:paraId="58137792" w14:textId="77777777" w:rsidR="000615E7" w:rsidRPr="0058095B" w:rsidRDefault="000615E7" w:rsidP="0058095B">
      <w:pPr>
        <w:pStyle w:val="BodyTextMetricHPELight10pt"/>
      </w:pPr>
      <w:bookmarkStart w:id="72" w:name="_Refd17e55022"/>
      <w:bookmarkStart w:id="73" w:name="_Tocd17e55022"/>
    </w:p>
    <w:p w14:paraId="7DDF0BE7" w14:textId="77777777" w:rsidR="000615E7" w:rsidRDefault="000615E7" w:rsidP="000615E7">
      <w:pPr>
        <w:pStyle w:val="MISCTableCaptionHeader8pt"/>
      </w:pPr>
      <w:bookmarkStart w:id="74" w:name="_Ref513455349"/>
      <w:r w:rsidRPr="00F819E1">
        <w:rPr>
          <w:rStyle w:val="MISCTableCaptionHeaderBold8pt"/>
        </w:rPr>
        <w:t>Table</w:t>
      </w:r>
      <w:bookmarkStart w:id="75" w:name="_Numd17e55022"/>
      <w:r w:rsidR="00CD3E3B">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560AD9">
        <w:rPr>
          <w:rStyle w:val="MISCTableCaptionHeaderBold8pt"/>
          <w:noProof/>
        </w:rPr>
        <w:t>6</w:t>
      </w:r>
      <w:r w:rsidRPr="00F819E1">
        <w:rPr>
          <w:rStyle w:val="MISCTableCaptionHeaderBold8pt"/>
        </w:rPr>
        <w:fldChar w:fldCharType="end"/>
      </w:r>
      <w:bookmarkEnd w:id="72"/>
      <w:bookmarkEnd w:id="73"/>
      <w:bookmarkEnd w:id="74"/>
      <w:bookmarkEnd w:id="75"/>
      <w:r w:rsidRPr="00F819E1">
        <w:rPr>
          <w:rStyle w:val="MISCTableCaptionHeaderBold8pt"/>
        </w:rPr>
        <w:t>.</w:t>
      </w:r>
      <w:r>
        <w:t xml:space="preserve"> HPE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79B6ECAE" w14:textId="77777777" w:rsidTr="00CD4360">
        <w:trPr>
          <w:cantSplit/>
          <w:tblHeader/>
        </w:trPr>
        <w:tc>
          <w:tcPr>
            <w:tcW w:w="2435" w:type="dxa"/>
            <w:tcBorders>
              <w:top w:val="nil"/>
              <w:bottom w:val="single" w:sz="36" w:space="0" w:color="00B388"/>
            </w:tcBorders>
          </w:tcPr>
          <w:p w14:paraId="70D8A463" w14:textId="77777777" w:rsidR="000615E7" w:rsidRDefault="000615E7" w:rsidP="00CD4360">
            <w:pPr>
              <w:pStyle w:val="TableSubhead8pt"/>
            </w:pPr>
            <w:r>
              <w:t>Component</w:t>
            </w:r>
          </w:p>
        </w:tc>
        <w:tc>
          <w:tcPr>
            <w:tcW w:w="2435" w:type="dxa"/>
            <w:tcBorders>
              <w:top w:val="nil"/>
              <w:bottom w:val="single" w:sz="36" w:space="0" w:color="00B388"/>
            </w:tcBorders>
          </w:tcPr>
          <w:p w14:paraId="42275364" w14:textId="77777777" w:rsidR="000615E7" w:rsidRDefault="000615E7" w:rsidP="00CD4360">
            <w:pPr>
              <w:pStyle w:val="TableSubhead8pt"/>
            </w:pPr>
            <w:r>
              <w:t>Version</w:t>
            </w:r>
          </w:p>
        </w:tc>
      </w:tr>
      <w:tr w:rsidR="000615E7" w14:paraId="056B98A7" w14:textId="77777777" w:rsidTr="00CD4360">
        <w:trPr>
          <w:cantSplit/>
        </w:trPr>
        <w:tc>
          <w:tcPr>
            <w:tcW w:w="2435" w:type="dxa"/>
          </w:tcPr>
          <w:p w14:paraId="79A2C8BE" w14:textId="2C3B3957" w:rsidR="000615E7" w:rsidRDefault="005C208A" w:rsidP="00CD4360">
            <w:pPr>
              <w:pStyle w:val="TableBody8pt"/>
            </w:pPr>
            <w:r>
              <w:t>HPE Recovery Manager Central</w:t>
            </w:r>
          </w:p>
        </w:tc>
        <w:tc>
          <w:tcPr>
            <w:tcW w:w="2435" w:type="dxa"/>
          </w:tcPr>
          <w:p w14:paraId="74FC12D6" w14:textId="6C4A15B6" w:rsidR="000615E7" w:rsidRDefault="005C208A" w:rsidP="00CD4360">
            <w:pPr>
              <w:pStyle w:val="TableBody8pt"/>
            </w:pPr>
            <w:r>
              <w:t>5.0.1</w:t>
            </w:r>
          </w:p>
        </w:tc>
      </w:tr>
      <w:tr w:rsidR="00830D02" w14:paraId="4BBC8D0E" w14:textId="77777777" w:rsidTr="00CD4360">
        <w:trPr>
          <w:cantSplit/>
        </w:trPr>
        <w:tc>
          <w:tcPr>
            <w:tcW w:w="2435" w:type="dxa"/>
          </w:tcPr>
          <w:p w14:paraId="63D2F387" w14:textId="540EAD44" w:rsidR="00830D02" w:rsidRDefault="00830D02" w:rsidP="00CD4360">
            <w:pPr>
              <w:pStyle w:val="TableBody8pt"/>
            </w:pPr>
            <w:r w:rsidRPr="00830D02">
              <w:t>HPE Synergy OneView</w:t>
            </w:r>
          </w:p>
        </w:tc>
        <w:tc>
          <w:tcPr>
            <w:tcW w:w="2435" w:type="dxa"/>
          </w:tcPr>
          <w:p w14:paraId="2ED56626" w14:textId="5219F66C" w:rsidR="00830D02" w:rsidRDefault="00830D02" w:rsidP="00CD4360">
            <w:pPr>
              <w:pStyle w:val="TableBody8pt"/>
            </w:pPr>
            <w:r>
              <w:t>4.1</w:t>
            </w:r>
          </w:p>
        </w:tc>
      </w:tr>
      <w:tr w:rsidR="00830D02" w14:paraId="4BD5767A" w14:textId="77777777" w:rsidTr="00CD4360">
        <w:trPr>
          <w:cantSplit/>
        </w:trPr>
        <w:tc>
          <w:tcPr>
            <w:tcW w:w="2435" w:type="dxa"/>
          </w:tcPr>
          <w:p w14:paraId="5DCF81C2" w14:textId="5761AC19" w:rsidR="00830D02" w:rsidRDefault="00830D02" w:rsidP="00CD4360">
            <w:pPr>
              <w:pStyle w:val="TableBody8pt"/>
            </w:pPr>
            <w:r w:rsidRPr="00830D02">
              <w:t>HPE Image Streamer</w:t>
            </w:r>
          </w:p>
        </w:tc>
        <w:tc>
          <w:tcPr>
            <w:tcW w:w="2435" w:type="dxa"/>
          </w:tcPr>
          <w:p w14:paraId="7CB1CB69" w14:textId="591416B8" w:rsidR="00830D02" w:rsidRDefault="00830D02" w:rsidP="00CD4360">
            <w:pPr>
              <w:pStyle w:val="TableBody8pt"/>
            </w:pPr>
            <w:r>
              <w:t>4.1</w:t>
            </w:r>
          </w:p>
        </w:tc>
      </w:tr>
    </w:tbl>
    <w:p w14:paraId="0BCBEA5B" w14:textId="77777777" w:rsidR="000615E7" w:rsidRDefault="000615E7" w:rsidP="0058095B">
      <w:pPr>
        <w:pStyle w:val="BodyTextMetricHPELight10pt"/>
      </w:pPr>
      <w:bookmarkStart w:id="76" w:name="_Refd17e55067"/>
      <w:bookmarkStart w:id="77" w:name="_Tocd17e55067"/>
    </w:p>
    <w:p w14:paraId="28EA5491" w14:textId="77777777" w:rsidR="000615E7" w:rsidRDefault="000615E7" w:rsidP="000615E7">
      <w:pPr>
        <w:pStyle w:val="Heading3"/>
      </w:pPr>
      <w:r>
        <w:t>About Ansible</w:t>
      </w:r>
      <w:bookmarkEnd w:id="76"/>
      <w:bookmarkEnd w:id="77"/>
    </w:p>
    <w:p w14:paraId="40BAF84C" w14:textId="77777777" w:rsidR="000615E7" w:rsidRDefault="000615E7" w:rsidP="0058095B">
      <w:pPr>
        <w:pStyle w:val="BodyTextMetricHPELight10pt"/>
      </w:pPr>
      <w:r>
        <w:t>Ansible is an open-source automation engine that automates software provisioning, configuration management and application deployment.</w:t>
      </w:r>
    </w:p>
    <w:p w14:paraId="5FD4493C" w14:textId="77777777" w:rsidR="000615E7" w:rsidRDefault="000615E7" w:rsidP="0058095B">
      <w:pPr>
        <w:pStyle w:val="BodyTextMetricHPELight10pt"/>
      </w:pPr>
      <w:r>
        <w:t xml:space="preserve">As with most configuration management software, Ansible has two types of servers: the controlling machine and the nodes. A single controlling machine orchestrates the nodes by deploying modules to the Linux nodes over SSH. The modules are temporarily stored on the nodes and communicate with the controlling machine through a JSON protocol over the standard output. When Ansible is not managing nodes, it does not </w:t>
      </w:r>
      <w:r>
        <w:lastRenderedPageBreak/>
        <w:t>consume resources because no daemons or programs are executing for Ansible in the background. Ansible uses one or more inventory files to manage the configuration of the multiple nodes in the system.</w:t>
      </w:r>
    </w:p>
    <w:p w14:paraId="6E0A6387" w14:textId="77777777" w:rsidR="000615E7" w:rsidRDefault="000615E7" w:rsidP="0058095B">
      <w:pPr>
        <w:pStyle w:val="BodyTextMetricHPELight10pt"/>
      </w:pPr>
      <w:r>
        <w:t xml:space="preserve">When deploying Windows nodes in a hybrid deployment, the Ansible playbooks make use of the Python </w:t>
      </w:r>
      <w:r>
        <w:rPr>
          <w:rStyle w:val="CodingLanguage"/>
        </w:rPr>
        <w:t>pywinrm</w:t>
      </w:r>
      <w:r>
        <w:t xml:space="preserve"> module which carries out actions via the Windows remote manager. </w:t>
      </w:r>
    </w:p>
    <w:p w14:paraId="1F991EFE" w14:textId="77777777" w:rsidR="000615E7" w:rsidRDefault="000615E7" w:rsidP="0058095B">
      <w:pPr>
        <w:pStyle w:val="BodyTextMetricHPELight10pt"/>
      </w:pPr>
      <w:r>
        <w:t xml:space="preserve">More information about Ansible can be found at </w:t>
      </w:r>
      <w:hyperlink r:id="rId23">
        <w:r>
          <w:rPr>
            <w:rStyle w:val="Hyperlink"/>
          </w:rPr>
          <w:t>http://docs.ansible.com</w:t>
        </w:r>
      </w:hyperlink>
      <w:r>
        <w:rPr>
          <w:rStyle w:val="Hyperlink"/>
        </w:rPr>
        <w:t>.</w:t>
      </w:r>
    </w:p>
    <w:p w14:paraId="5046ADF2" w14:textId="77777777" w:rsidR="000615E7" w:rsidRDefault="000615E7" w:rsidP="000615E7">
      <w:pPr>
        <w:pStyle w:val="Heading3"/>
      </w:pPr>
      <w:bookmarkStart w:id="78" w:name="_Refd17e55093"/>
      <w:bookmarkStart w:id="79" w:name="_Tocd17e55093"/>
      <w:r>
        <w:t>About Docker Enterprise Edition</w:t>
      </w:r>
      <w:bookmarkEnd w:id="78"/>
      <w:bookmarkEnd w:id="79"/>
    </w:p>
    <w:p w14:paraId="428BF52E" w14:textId="77777777" w:rsidR="000615E7" w:rsidRDefault="000615E7" w:rsidP="0058095B">
      <w:pPr>
        <w:pStyle w:val="BodyTextMetricHPELight10pt"/>
      </w:pPr>
      <w:r>
        <w:t>Docker Enterprise Edition (EE) is the leading enterprise-ready container platform for IT that manages and secures diverse applications across disparate infrastructure, both on-premises and in the cloud. Docker EE provides integrated container management and security from development to production. Enterprise-ready capabilities like multi-architecture orchestration and secure software supply chain give IT teams the ability to manage and secure containers without breaking the developer experience.</w:t>
      </w:r>
    </w:p>
    <w:p w14:paraId="0E49BE81" w14:textId="77777777" w:rsidR="000615E7" w:rsidRDefault="000615E7" w:rsidP="0058095B">
      <w:pPr>
        <w:pStyle w:val="BodyTextMetricHPELight10pt"/>
      </w:pPr>
      <w:r>
        <w:t>Docker EE provides:</w:t>
      </w:r>
    </w:p>
    <w:p w14:paraId="3E1E17B5" w14:textId="77777777" w:rsidR="000615E7" w:rsidRDefault="000615E7" w:rsidP="000615E7">
      <w:pPr>
        <w:pStyle w:val="BulletLevel1"/>
      </w:pPr>
      <w:r>
        <w:t>Integrated management of all application resources from a single web admin UI.</w:t>
      </w:r>
    </w:p>
    <w:p w14:paraId="2380411D" w14:textId="77777777" w:rsidR="000615E7" w:rsidRDefault="000615E7" w:rsidP="000615E7">
      <w:pPr>
        <w:pStyle w:val="BulletLevel1"/>
      </w:pPr>
      <w:r>
        <w:t>Frictionless deployment of applications and Compose files to production in a few clicks.</w:t>
      </w:r>
    </w:p>
    <w:p w14:paraId="0A4EBE85" w14:textId="77777777" w:rsidR="000615E7" w:rsidRDefault="000615E7" w:rsidP="000615E7">
      <w:pPr>
        <w:pStyle w:val="BulletLevel1"/>
      </w:pPr>
      <w:r>
        <w:t>Multi-tenant system with granular role-based access control (RBAC) and LDAP/AD integration.</w:t>
      </w:r>
    </w:p>
    <w:p w14:paraId="09EFA4A6" w14:textId="77777777" w:rsidR="000615E7" w:rsidRDefault="000615E7" w:rsidP="000615E7">
      <w:pPr>
        <w:pStyle w:val="BulletLevel1"/>
      </w:pPr>
      <w:r>
        <w:t>Self-healing application deployment with the ability to apply rolling application updates.</w:t>
      </w:r>
    </w:p>
    <w:p w14:paraId="498C2DD9" w14:textId="77777777" w:rsidR="000615E7" w:rsidRDefault="000615E7" w:rsidP="000615E7">
      <w:pPr>
        <w:pStyle w:val="BulletLevel1LastBeforeBodycopy"/>
      </w:pPr>
      <w:r>
        <w:t>End-to-end security model with secrets management, image signing and image security scanning.</w:t>
      </w:r>
    </w:p>
    <w:p w14:paraId="08BDF20D" w14:textId="390209DD" w:rsidR="0058095B" w:rsidRPr="00556BE6" w:rsidRDefault="000615E7" w:rsidP="00556BE6">
      <w:pPr>
        <w:pStyle w:val="BodyTextMetricHPELight10pt"/>
      </w:pPr>
      <w:r>
        <w:t xml:space="preserve">More information about Docker Enterprise Edition can be found at </w:t>
      </w:r>
      <w:hyperlink r:id="rId24">
        <w:r>
          <w:rPr>
            <w:rStyle w:val="Hyperlink"/>
          </w:rPr>
          <w:t>https://www.docker.com/enterprise-edition</w:t>
        </w:r>
      </w:hyperlink>
      <w:r>
        <w:rPr>
          <w:rStyle w:val="Hyperlink"/>
        </w:rPr>
        <w:t>.</w:t>
      </w:r>
      <w:bookmarkStart w:id="80" w:name="_Refd17e55135"/>
      <w:bookmarkStart w:id="81" w:name="_Tocd17e55135"/>
      <w:bookmarkStart w:id="82" w:name="_Toc531698787"/>
    </w:p>
    <w:p w14:paraId="79FBA2ED" w14:textId="77777777" w:rsidR="000615E7" w:rsidRDefault="000615E7" w:rsidP="000615E7">
      <w:pPr>
        <w:pStyle w:val="Heading2"/>
      </w:pPr>
      <w:bookmarkStart w:id="83" w:name="_Toc7020394"/>
      <w:r>
        <w:t>Application software</w:t>
      </w:r>
      <w:bookmarkEnd w:id="80"/>
      <w:bookmarkEnd w:id="81"/>
      <w:bookmarkEnd w:id="82"/>
      <w:bookmarkEnd w:id="83"/>
    </w:p>
    <w:p w14:paraId="45A665DE" w14:textId="77777777" w:rsidR="000615E7" w:rsidRDefault="000615E7" w:rsidP="0058095B">
      <w:pPr>
        <w:pStyle w:val="BodyTextMetricHPELight10pt"/>
      </w:pPr>
      <w:r>
        <w:t>A number of different logging and monitoring solutions are supported by this solution:</w:t>
      </w:r>
    </w:p>
    <w:p w14:paraId="1B9ED496" w14:textId="77777777" w:rsidR="000615E7" w:rsidRDefault="000615E7" w:rsidP="000615E7">
      <w:pPr>
        <w:pStyle w:val="BulletLevel1"/>
      </w:pPr>
      <w:r>
        <w:t>Splunk</w:t>
      </w:r>
    </w:p>
    <w:p w14:paraId="374E374A" w14:textId="77777777" w:rsidR="000615E7" w:rsidRDefault="000615E7" w:rsidP="000615E7">
      <w:pPr>
        <w:pStyle w:val="BulletLevel1"/>
      </w:pPr>
      <w:r>
        <w:t>Sysdig</w:t>
      </w:r>
    </w:p>
    <w:p w14:paraId="4EABDF95" w14:textId="77777777" w:rsidR="000615E7" w:rsidRDefault="000615E7" w:rsidP="000615E7">
      <w:pPr>
        <w:pStyle w:val="BulletLevel1LastBeforeBodycopy"/>
      </w:pPr>
      <w:r>
        <w:t>Prometheus and Grafana</w:t>
      </w:r>
    </w:p>
    <w:p w14:paraId="32AD3ED5" w14:textId="77777777" w:rsidR="000615E7" w:rsidRDefault="000615E7" w:rsidP="0058095B">
      <w:pPr>
        <w:pStyle w:val="BodyTextMetricHPELight10pt"/>
      </w:pPr>
      <w:r>
        <w:t>The application software components used in this Reference Configuration are listed in</w:t>
      </w:r>
      <w:r w:rsidRPr="00E40E58">
        <w:t xml:space="preserve"> </w:t>
      </w:r>
      <w:r w:rsidRPr="00E40E58">
        <w:fldChar w:fldCharType="begin"/>
      </w:r>
      <w:r w:rsidRPr="00E40E58">
        <w:instrText xml:space="preserve"> REF _Refd17e55163 \h </w:instrText>
      </w:r>
      <w:r>
        <w:instrText xml:space="preserve"> \* MERGEFORMAT </w:instrText>
      </w:r>
      <w:r w:rsidRPr="00E40E58">
        <w:fldChar w:fldCharType="separate"/>
      </w:r>
      <w:r w:rsidR="00560AD9" w:rsidRPr="00560AD9">
        <w:t>Table 7</w:t>
      </w:r>
      <w:r w:rsidRPr="00E40E58">
        <w:fldChar w:fldCharType="end"/>
      </w:r>
      <w:r>
        <w:t xml:space="preserve">. </w:t>
      </w:r>
    </w:p>
    <w:p w14:paraId="3B5033D7" w14:textId="77777777" w:rsidR="000615E7" w:rsidRDefault="000615E7" w:rsidP="000615E7">
      <w:pPr>
        <w:pStyle w:val="MISCTableCaptionHeader8pt"/>
      </w:pPr>
      <w:bookmarkStart w:id="84" w:name="_Refd17e55163"/>
      <w:bookmarkStart w:id="85" w:name="_Tocd17e55163"/>
      <w:r w:rsidRPr="00F819E1">
        <w:rPr>
          <w:rStyle w:val="MISCTableCaptionHeaderBold8pt"/>
        </w:rPr>
        <w:t>Table</w:t>
      </w:r>
      <w:bookmarkStart w:id="86" w:name="_Numd17e55163"/>
      <w:r w:rsidR="00F01F81">
        <w:rPr>
          <w:rStyle w:val="MISCTableCaptionHeaderBold8pt"/>
        </w:rPr>
        <w:t xml:space="preserve"> </w:t>
      </w:r>
      <w:r w:rsidRPr="00F819E1">
        <w:rPr>
          <w:rStyle w:val="MISCTableCaptionHeaderBold8pt"/>
        </w:rPr>
        <w:fldChar w:fldCharType="begin"/>
      </w:r>
      <w:r w:rsidRPr="00F819E1">
        <w:rPr>
          <w:rStyle w:val="MISCTableCaptionHeaderBold8pt"/>
        </w:rPr>
        <w:instrText xml:space="preserve"> SEQ Table \* ARABIC </w:instrText>
      </w:r>
      <w:r w:rsidRPr="00F819E1">
        <w:rPr>
          <w:rStyle w:val="MISCTableCaptionHeaderBold8pt"/>
        </w:rPr>
        <w:fldChar w:fldCharType="separate"/>
      </w:r>
      <w:r w:rsidR="00560AD9">
        <w:rPr>
          <w:rStyle w:val="MISCTableCaptionHeaderBold8pt"/>
          <w:noProof/>
        </w:rPr>
        <w:t>7</w:t>
      </w:r>
      <w:r w:rsidRPr="00F819E1">
        <w:rPr>
          <w:rStyle w:val="MISCTableCaptionHeaderBold8pt"/>
        </w:rPr>
        <w:fldChar w:fldCharType="end"/>
      </w:r>
      <w:bookmarkEnd w:id="84"/>
      <w:bookmarkEnd w:id="85"/>
      <w:bookmarkEnd w:id="86"/>
      <w:r w:rsidRPr="00F819E1">
        <w:rPr>
          <w:rStyle w:val="MISCTableCaptionHeaderBold8pt"/>
        </w:rPr>
        <w:t xml:space="preserve">. </w:t>
      </w:r>
      <w:r>
        <w:t>Application software</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615E7" w14:paraId="53A8B46E" w14:textId="77777777" w:rsidTr="00CD4360">
        <w:trPr>
          <w:cantSplit/>
          <w:tblHeader/>
        </w:trPr>
        <w:tc>
          <w:tcPr>
            <w:tcW w:w="2435" w:type="dxa"/>
            <w:tcBorders>
              <w:top w:val="nil"/>
              <w:bottom w:val="single" w:sz="36" w:space="0" w:color="00B388"/>
            </w:tcBorders>
          </w:tcPr>
          <w:p w14:paraId="0EE19D5E" w14:textId="77777777" w:rsidR="000615E7" w:rsidRDefault="000615E7" w:rsidP="00CD4360">
            <w:pPr>
              <w:pStyle w:val="TableSubhead8pt"/>
            </w:pPr>
            <w:r>
              <w:t>Component</w:t>
            </w:r>
          </w:p>
        </w:tc>
        <w:tc>
          <w:tcPr>
            <w:tcW w:w="2435" w:type="dxa"/>
            <w:tcBorders>
              <w:top w:val="nil"/>
              <w:bottom w:val="single" w:sz="36" w:space="0" w:color="00B388"/>
            </w:tcBorders>
          </w:tcPr>
          <w:p w14:paraId="005EE5F6" w14:textId="77777777" w:rsidR="000615E7" w:rsidRDefault="000615E7" w:rsidP="00CD4360">
            <w:pPr>
              <w:pStyle w:val="TableSubhead8pt"/>
            </w:pPr>
            <w:r>
              <w:t>Version</w:t>
            </w:r>
          </w:p>
        </w:tc>
      </w:tr>
      <w:tr w:rsidR="000615E7" w14:paraId="68BD97B1" w14:textId="77777777" w:rsidTr="00CD4360">
        <w:trPr>
          <w:cantSplit/>
        </w:trPr>
        <w:tc>
          <w:tcPr>
            <w:tcW w:w="2435" w:type="dxa"/>
          </w:tcPr>
          <w:p w14:paraId="0A1EC44C" w14:textId="77777777" w:rsidR="000615E7" w:rsidRDefault="000615E7" w:rsidP="00CD4360">
            <w:pPr>
              <w:pStyle w:val="TableBody8pt"/>
            </w:pPr>
            <w:r>
              <w:t>Splunk</w:t>
            </w:r>
          </w:p>
        </w:tc>
        <w:tc>
          <w:tcPr>
            <w:tcW w:w="2435" w:type="dxa"/>
          </w:tcPr>
          <w:p w14:paraId="595D3B6D" w14:textId="77777777" w:rsidR="000615E7" w:rsidRDefault="000615E7" w:rsidP="00CD4360">
            <w:pPr>
              <w:pStyle w:val="TableBody8pt"/>
            </w:pPr>
            <w:r>
              <w:t>7.1.2</w:t>
            </w:r>
          </w:p>
        </w:tc>
      </w:tr>
      <w:tr w:rsidR="000615E7" w14:paraId="3324A18A" w14:textId="77777777" w:rsidTr="00CD4360">
        <w:trPr>
          <w:cantSplit/>
        </w:trPr>
        <w:tc>
          <w:tcPr>
            <w:tcW w:w="2435" w:type="dxa"/>
          </w:tcPr>
          <w:p w14:paraId="4C714C00" w14:textId="77777777" w:rsidR="000615E7" w:rsidRDefault="000615E7" w:rsidP="00CD4360">
            <w:pPr>
              <w:pStyle w:val="TableBody8pt"/>
            </w:pPr>
            <w:r>
              <w:t>Sysdig</w:t>
            </w:r>
          </w:p>
        </w:tc>
        <w:tc>
          <w:tcPr>
            <w:tcW w:w="2435" w:type="dxa"/>
          </w:tcPr>
          <w:p w14:paraId="317D68A7" w14:textId="77777777" w:rsidR="000615E7" w:rsidRDefault="000615E7" w:rsidP="00CD4360">
            <w:pPr>
              <w:pStyle w:val="TableBody8pt"/>
            </w:pPr>
            <w:r>
              <w:t>latest</w:t>
            </w:r>
          </w:p>
        </w:tc>
      </w:tr>
      <w:tr w:rsidR="000615E7" w14:paraId="41F6F348" w14:textId="77777777" w:rsidTr="00CD4360">
        <w:trPr>
          <w:cantSplit/>
        </w:trPr>
        <w:tc>
          <w:tcPr>
            <w:tcW w:w="2435" w:type="dxa"/>
          </w:tcPr>
          <w:p w14:paraId="1F5600EE" w14:textId="77777777" w:rsidR="000615E7" w:rsidRDefault="000615E7" w:rsidP="00CD4360">
            <w:pPr>
              <w:pStyle w:val="TableBody8pt"/>
            </w:pPr>
            <w:r>
              <w:t>Prometheus</w:t>
            </w:r>
          </w:p>
        </w:tc>
        <w:tc>
          <w:tcPr>
            <w:tcW w:w="2435" w:type="dxa"/>
          </w:tcPr>
          <w:p w14:paraId="416E5D1D" w14:textId="77777777" w:rsidR="000615E7" w:rsidRDefault="000615E7" w:rsidP="00CD4360">
            <w:pPr>
              <w:pStyle w:val="TableBody8pt"/>
            </w:pPr>
            <w:r>
              <w:t>V2.3.2</w:t>
            </w:r>
          </w:p>
        </w:tc>
      </w:tr>
      <w:tr w:rsidR="000615E7" w14:paraId="60514E93" w14:textId="77777777" w:rsidTr="00CD4360">
        <w:trPr>
          <w:cantSplit/>
        </w:trPr>
        <w:tc>
          <w:tcPr>
            <w:tcW w:w="2435" w:type="dxa"/>
          </w:tcPr>
          <w:p w14:paraId="39DFF184" w14:textId="77777777" w:rsidR="000615E7" w:rsidRDefault="000615E7" w:rsidP="00CD4360">
            <w:pPr>
              <w:pStyle w:val="TableBody8pt"/>
            </w:pPr>
            <w:r>
              <w:t>Grafana</w:t>
            </w:r>
          </w:p>
        </w:tc>
        <w:tc>
          <w:tcPr>
            <w:tcW w:w="2435" w:type="dxa"/>
          </w:tcPr>
          <w:p w14:paraId="5F411F0E" w14:textId="77777777" w:rsidR="000615E7" w:rsidRDefault="000615E7" w:rsidP="00CD4360">
            <w:pPr>
              <w:pStyle w:val="TableBody8pt"/>
            </w:pPr>
            <w:r>
              <w:t>5.2.3</w:t>
            </w:r>
          </w:p>
        </w:tc>
      </w:tr>
    </w:tbl>
    <w:p w14:paraId="2A404C39" w14:textId="77777777" w:rsidR="000615E7" w:rsidRDefault="000615E7" w:rsidP="0058095B">
      <w:pPr>
        <w:pStyle w:val="BodyTextMetricHPELight10pt"/>
      </w:pPr>
      <w:bookmarkStart w:id="87" w:name="_Refd17e55241"/>
      <w:bookmarkStart w:id="88" w:name="_Tocd17e55241"/>
    </w:p>
    <w:p w14:paraId="7FB8F2FB" w14:textId="77777777" w:rsidR="000615E7" w:rsidRDefault="000615E7" w:rsidP="000615E7">
      <w:pPr>
        <w:pStyle w:val="Heading3"/>
      </w:pPr>
      <w:r>
        <w:t>Monitoring with Splunk and Sysdig</w:t>
      </w:r>
      <w:bookmarkEnd w:id="87"/>
      <w:bookmarkEnd w:id="88"/>
    </w:p>
    <w:p w14:paraId="754E83F0" w14:textId="77777777" w:rsidR="000615E7" w:rsidRDefault="000615E7" w:rsidP="0058095B">
      <w:pPr>
        <w:pStyle w:val="BodyTextMetricHPELight10pt"/>
      </w:pPr>
      <w:r>
        <w:t xml:space="preserve">The solution can be configured to use either Splunk or Sysdig or to enable both simultaneously. While there is some overlap in the functionality provided by these tools, they are ultimately complimentary in what they offer. Splunk aggregates logging and tracing for a wide variety of sources and provides a clean, high-level dashboard for all your enterprise systems. Sysdig, on the other hand, has been engineered from the ground up to focus on containerized environments and includes both monitoring and security features, with built-in understanding of the different workloads running on your cloud. </w:t>
      </w:r>
    </w:p>
    <w:p w14:paraId="602878A9" w14:textId="77777777" w:rsidR="000615E7" w:rsidRDefault="000615E7" w:rsidP="0058095B">
      <w:pPr>
        <w:pStyle w:val="BodyTextMetricHPELight10pt"/>
      </w:pPr>
      <w:r>
        <w:t xml:space="preserve">More information </w:t>
      </w:r>
      <w:r w:rsidRPr="007702D6">
        <w:t>on configuring Splunk and running the relevant playbooks can be found in the section</w:t>
      </w:r>
      <w:r>
        <w:t xml:space="preserve"> </w:t>
      </w:r>
      <w:r w:rsidRPr="00311E7B">
        <w:rPr>
          <w:u w:val="single"/>
        </w:rPr>
        <w:fldChar w:fldCharType="begin"/>
      </w:r>
      <w:r w:rsidRPr="00311E7B">
        <w:rPr>
          <w:u w:val="single"/>
        </w:rPr>
        <w:instrText xml:space="preserve"> REF _Ref531683807 \h </w:instrText>
      </w:r>
      <w:r w:rsidRPr="00311E7B">
        <w:rPr>
          <w:u w:val="single"/>
        </w:rPr>
      </w:r>
      <w:r w:rsidRPr="00311E7B">
        <w:rPr>
          <w:u w:val="single"/>
        </w:rPr>
        <w:fldChar w:fldCharType="separate"/>
      </w:r>
      <w:r w:rsidR="00560AD9">
        <w:t>Deploying Splunk</w:t>
      </w:r>
      <w:r w:rsidRPr="00311E7B">
        <w:rPr>
          <w:u w:val="single"/>
        </w:rPr>
        <w:fldChar w:fldCharType="end"/>
      </w:r>
      <w:r w:rsidRPr="00311E7B">
        <w:t>.</w:t>
      </w:r>
    </w:p>
    <w:p w14:paraId="0BA9C995" w14:textId="534DEA20" w:rsidR="000615E7" w:rsidRDefault="000615E7" w:rsidP="004702A0">
      <w:pPr>
        <w:pStyle w:val="BodyTextMetricHPELight10pt"/>
      </w:pPr>
      <w:r w:rsidRPr="007702D6">
        <w:t>For more information on configuring Sysdig and running the relevant playbooks, see the section</w:t>
      </w:r>
      <w:r w:rsidR="004702A0">
        <w:t xml:space="preserve"> </w:t>
      </w:r>
      <w:r w:rsidR="00163AA6">
        <w:fldChar w:fldCharType="begin"/>
      </w:r>
      <w:r w:rsidR="00163AA6">
        <w:instrText xml:space="preserve"> REF _Ref5893575 \h </w:instrText>
      </w:r>
      <w:r w:rsidR="00163AA6">
        <w:fldChar w:fldCharType="separate"/>
      </w:r>
      <w:r w:rsidR="00560AD9">
        <w:t>Deploying Sysdig monitoring</w:t>
      </w:r>
      <w:r w:rsidR="00163AA6">
        <w:fldChar w:fldCharType="end"/>
      </w:r>
      <w:r w:rsidR="004702A0">
        <w:t>.</w:t>
      </w:r>
    </w:p>
    <w:p w14:paraId="0BA718F9" w14:textId="77777777" w:rsidR="000615E7" w:rsidRDefault="000615E7" w:rsidP="000615E7">
      <w:pPr>
        <w:pStyle w:val="Heading3"/>
      </w:pPr>
      <w:bookmarkStart w:id="89" w:name="_Monitoring_with_Sysdig"/>
      <w:bookmarkStart w:id="90" w:name="_Refd17e55440"/>
      <w:bookmarkStart w:id="91" w:name="_Tocd17e55440"/>
      <w:bookmarkEnd w:id="89"/>
      <w:r>
        <w:lastRenderedPageBreak/>
        <w:t>Monitoring with Prometheus and Grafana</w:t>
      </w:r>
      <w:bookmarkEnd w:id="90"/>
      <w:bookmarkEnd w:id="91"/>
    </w:p>
    <w:p w14:paraId="2475B2A5" w14:textId="4D516677" w:rsidR="000615E7" w:rsidRDefault="000615E7" w:rsidP="0058095B">
      <w:pPr>
        <w:pStyle w:val="BodyTextMetricHPELight10pt"/>
      </w:pPr>
      <w:r>
        <w:t xml:space="preserve">The solution can be configured to enable the use of Prometheus and Grafana for monitoring. </w:t>
      </w:r>
      <w:r w:rsidRPr="00147EDD">
        <w:t xml:space="preserve">In this setup, there is no need for native installs and all the required monitoring software runs in containers, deployed as either services or stacks. </w:t>
      </w:r>
    </w:p>
    <w:p w14:paraId="76D102CD" w14:textId="77777777" w:rsidR="00526FFF" w:rsidRDefault="00526FFF" w:rsidP="00526FFF">
      <w:pPr>
        <w:pStyle w:val="BodyTextMetricHPELight10pt"/>
      </w:pPr>
      <w:r>
        <w:t>The solution supports two separate monitoring stacks, with one running on Kubernetes and the other using Docker swarm.</w:t>
      </w:r>
    </w:p>
    <w:p w14:paraId="0C94381E" w14:textId="58EE98F2" w:rsidR="00526FFF" w:rsidRDefault="00526FFF" w:rsidP="00526FFF">
      <w:pPr>
        <w:pStyle w:val="BodyTextMetricHPELight10pt"/>
      </w:pPr>
      <w:r>
        <w:t xml:space="preserve">For more information on running Prometheus and Grafana on Kubernetes, see section </w:t>
      </w:r>
      <w:r w:rsidR="00311E7B" w:rsidRPr="00311E7B">
        <w:rPr>
          <w:u w:val="single"/>
        </w:rPr>
        <w:fldChar w:fldCharType="begin"/>
      </w:r>
      <w:r w:rsidR="00311E7B" w:rsidRPr="00311E7B">
        <w:rPr>
          <w:u w:val="single"/>
        </w:rPr>
        <w:instrText xml:space="preserve"> REF _Ref4053963 \h </w:instrText>
      </w:r>
      <w:r w:rsidR="00311E7B" w:rsidRPr="00311E7B">
        <w:rPr>
          <w:u w:val="single"/>
        </w:rPr>
      </w:r>
      <w:r w:rsidR="00311E7B" w:rsidRPr="00311E7B">
        <w:rPr>
          <w:u w:val="single"/>
        </w:rPr>
        <w:fldChar w:fldCharType="separate"/>
      </w:r>
      <w:r w:rsidR="00560AD9" w:rsidRPr="00CB6B78">
        <w:t>Monitoring Kubernetes with Prometheus and Grafana</w:t>
      </w:r>
      <w:r w:rsidR="00311E7B" w:rsidRPr="00311E7B">
        <w:rPr>
          <w:u w:val="single"/>
        </w:rPr>
        <w:fldChar w:fldCharType="end"/>
      </w:r>
      <w:r>
        <w:t>.</w:t>
      </w:r>
    </w:p>
    <w:p w14:paraId="46D4B846" w14:textId="38FEA7CE" w:rsidR="00526FFF" w:rsidRDefault="00526FFF" w:rsidP="00526FFF">
      <w:pPr>
        <w:pStyle w:val="BodyTextMetricHPELight10pt"/>
      </w:pPr>
      <w:r>
        <w:t>For more information on running Prometheus and Grafana on Docker swarm, see section</w:t>
      </w:r>
      <w:r w:rsidR="00311E7B">
        <w:t xml:space="preserve"> </w:t>
      </w:r>
      <w:r w:rsidR="00311E7B" w:rsidRPr="00311E7B">
        <w:rPr>
          <w:u w:val="single"/>
        </w:rPr>
        <w:fldChar w:fldCharType="begin"/>
      </w:r>
      <w:r w:rsidR="00311E7B" w:rsidRPr="00311E7B">
        <w:rPr>
          <w:u w:val="single"/>
        </w:rPr>
        <w:instrText xml:space="preserve"> REF _Ref4054001 \h </w:instrText>
      </w:r>
      <w:r w:rsidR="00311E7B" w:rsidRPr="00311E7B">
        <w:rPr>
          <w:u w:val="single"/>
        </w:rPr>
      </w:r>
      <w:r w:rsidR="00311E7B" w:rsidRPr="00311E7B">
        <w:rPr>
          <w:u w:val="single"/>
        </w:rPr>
        <w:fldChar w:fldCharType="separate"/>
      </w:r>
      <w:r w:rsidR="00560AD9">
        <w:t>Deploying Prometheus and Grafana on Docker swarm</w:t>
      </w:r>
      <w:r w:rsidR="00311E7B" w:rsidRPr="00311E7B">
        <w:rPr>
          <w:u w:val="single"/>
        </w:rPr>
        <w:fldChar w:fldCharType="end"/>
      </w:r>
      <w:r w:rsidR="00311E7B">
        <w:t>.</w:t>
      </w:r>
    </w:p>
    <w:p w14:paraId="52532188" w14:textId="77777777" w:rsidR="000615E7" w:rsidRDefault="000615E7" w:rsidP="000615E7">
      <w:pPr>
        <w:pStyle w:val="Heading1"/>
      </w:pPr>
      <w:bookmarkStart w:id="92" w:name="_Refd17e55461"/>
      <w:bookmarkStart w:id="93" w:name="_Tocd17e55461"/>
      <w:bookmarkStart w:id="94" w:name="_Toc531698788"/>
      <w:bookmarkStart w:id="95" w:name="_Toc7020395"/>
      <w:r>
        <w:t>Preparing the environment</w:t>
      </w:r>
      <w:bookmarkEnd w:id="92"/>
      <w:bookmarkEnd w:id="93"/>
      <w:bookmarkEnd w:id="94"/>
      <w:bookmarkEnd w:id="95"/>
    </w:p>
    <w:p w14:paraId="5A3A4415" w14:textId="77777777" w:rsidR="000615E7" w:rsidRDefault="000615E7" w:rsidP="0058095B">
      <w:pPr>
        <w:pStyle w:val="BodyTextMetricHPELight10pt"/>
      </w:pPr>
      <w:r>
        <w:t>This section describes in detail how to prepare the environment that was outlined in the architecture section. The following high level steps are required:</w:t>
      </w:r>
    </w:p>
    <w:p w14:paraId="0852C621" w14:textId="77777777" w:rsidR="000615E7" w:rsidRDefault="000615E7" w:rsidP="000615E7">
      <w:pPr>
        <w:pStyle w:val="BulletLevel1"/>
      </w:pPr>
      <w:r>
        <w:t>Verify prerequisites</w:t>
      </w:r>
    </w:p>
    <w:p w14:paraId="6A879410" w14:textId="77777777" w:rsidR="000615E7" w:rsidRDefault="000615E7" w:rsidP="000615E7">
      <w:pPr>
        <w:pStyle w:val="BulletLevel1"/>
      </w:pPr>
      <w:r>
        <w:t>Enable vSphere High Availability (HA)</w:t>
      </w:r>
    </w:p>
    <w:p w14:paraId="6E480CDD" w14:textId="77777777" w:rsidR="000615E7" w:rsidRDefault="000615E7" w:rsidP="000615E7">
      <w:pPr>
        <w:pStyle w:val="BulletLevel1"/>
      </w:pPr>
      <w:r>
        <w:t>Install vSphere Docker Volume Service driver on all ESXi hosts</w:t>
      </w:r>
    </w:p>
    <w:p w14:paraId="5D227F6E" w14:textId="77777777" w:rsidR="000615E7" w:rsidRDefault="000615E7" w:rsidP="000615E7">
      <w:pPr>
        <w:pStyle w:val="BulletLevel1"/>
      </w:pPr>
      <w:r>
        <w:t>Create the Ansible node</w:t>
      </w:r>
    </w:p>
    <w:p w14:paraId="0F7F96A0" w14:textId="77777777" w:rsidR="000615E7" w:rsidRDefault="000615E7" w:rsidP="000615E7">
      <w:pPr>
        <w:pStyle w:val="BulletLevel1"/>
      </w:pPr>
      <w:r>
        <w:t xml:space="preserve">Create the Red Hat Linux Template and configure the </w:t>
      </w:r>
      <w:r>
        <w:rPr>
          <w:rStyle w:val="CodingLanguage"/>
        </w:rPr>
        <w:t>yum</w:t>
      </w:r>
      <w:r>
        <w:t xml:space="preserve"> repositories</w:t>
      </w:r>
    </w:p>
    <w:p w14:paraId="2CC22EAD" w14:textId="77777777" w:rsidR="000615E7" w:rsidRDefault="000615E7" w:rsidP="000615E7">
      <w:pPr>
        <w:pStyle w:val="BulletLevel1"/>
      </w:pPr>
      <w:r>
        <w:t>Create the Windows Template (optional)</w:t>
      </w:r>
    </w:p>
    <w:p w14:paraId="07A6704F" w14:textId="708AFFDB" w:rsidR="0058095B" w:rsidRPr="00EA326C" w:rsidRDefault="000615E7" w:rsidP="00EA326C">
      <w:pPr>
        <w:pStyle w:val="BulletLevel1LastBeforeBodycopy"/>
      </w:pPr>
      <w:r>
        <w:t>Finalize the template</w:t>
      </w:r>
      <w:bookmarkStart w:id="96" w:name="_Refd17e55509"/>
      <w:bookmarkStart w:id="97" w:name="_Tocd17e55509"/>
      <w:bookmarkStart w:id="98" w:name="_Toc531698789"/>
    </w:p>
    <w:p w14:paraId="172F3DED" w14:textId="55061CCD" w:rsidR="000615E7" w:rsidRDefault="000615E7" w:rsidP="000615E7">
      <w:pPr>
        <w:pStyle w:val="Heading2"/>
      </w:pPr>
      <w:bookmarkStart w:id="99" w:name="_Toc7020396"/>
      <w:r>
        <w:t>Verify prerequisites</w:t>
      </w:r>
      <w:bookmarkEnd w:id="96"/>
      <w:bookmarkEnd w:id="97"/>
      <w:bookmarkEnd w:id="98"/>
      <w:bookmarkEnd w:id="99"/>
    </w:p>
    <w:p w14:paraId="0A675B8F" w14:textId="77777777" w:rsidR="000615E7" w:rsidRDefault="000615E7" w:rsidP="0058095B">
      <w:pPr>
        <w:pStyle w:val="BodyTextMetricHPELight10pt"/>
      </w:pPr>
      <w:r>
        <w:t xml:space="preserve">Before you start deployment, you must assemble the information required to assign values for each and every variable used by the playbooks. The variables are fully documented in the section </w:t>
      </w:r>
      <w:hyperlink w:anchor="_Configuring_the_solution" w:history="1">
        <w:r w:rsidRPr="00EA3CCE">
          <w:rPr>
            <w:rStyle w:val="Hyperlink"/>
          </w:rPr>
          <w:t>Configuring the solution components</w:t>
        </w:r>
      </w:hyperlink>
      <w:r>
        <w:t>. A brief overview of the information required is presented in</w:t>
      </w:r>
      <w:r w:rsidRPr="008B00AF">
        <w:t xml:space="preserve"> </w:t>
      </w:r>
      <w:r w:rsidRPr="008B00AF">
        <w:fldChar w:fldCharType="begin"/>
      </w:r>
      <w:r w:rsidRPr="008B00AF">
        <w:instrText xml:space="preserve"> REF _Refd17e55525 \h </w:instrText>
      </w:r>
      <w:r>
        <w:instrText xml:space="preserve"> \* MERGEFORMAT </w:instrText>
      </w:r>
      <w:r w:rsidRPr="008B00AF">
        <w:fldChar w:fldCharType="separate"/>
      </w:r>
      <w:r w:rsidR="00560AD9" w:rsidRPr="00560AD9">
        <w:t>Table 8</w:t>
      </w:r>
      <w:r w:rsidRPr="008B00AF">
        <w:fldChar w:fldCharType="end"/>
      </w:r>
      <w:r>
        <w:t>.</w:t>
      </w:r>
    </w:p>
    <w:p w14:paraId="3A3021BD" w14:textId="77777777" w:rsidR="000615E7" w:rsidRDefault="000615E7" w:rsidP="000615E7">
      <w:pPr>
        <w:pStyle w:val="MISCTableCaptionHeader8pt"/>
      </w:pPr>
      <w:bookmarkStart w:id="100" w:name="_Refd17e55525"/>
      <w:bookmarkStart w:id="101" w:name="_Tocd17e55525"/>
      <w:r w:rsidRPr="008B00AF">
        <w:rPr>
          <w:rStyle w:val="MISCTableCaptionHeaderBold8pt"/>
        </w:rPr>
        <w:t>Table</w:t>
      </w:r>
      <w:bookmarkStart w:id="102" w:name="_Numd17e55525"/>
      <w:r w:rsidR="00F01F81">
        <w:rPr>
          <w:rStyle w:val="MISCTableCaptionHeaderBold8pt"/>
        </w:rPr>
        <w:t xml:space="preserve"> </w:t>
      </w:r>
      <w:r w:rsidRPr="008B00AF">
        <w:rPr>
          <w:rStyle w:val="MISCTableCaptionHeaderBold8pt"/>
        </w:rPr>
        <w:fldChar w:fldCharType="begin"/>
      </w:r>
      <w:r w:rsidRPr="008B00AF">
        <w:rPr>
          <w:rStyle w:val="MISCTableCaptionHeaderBold8pt"/>
        </w:rPr>
        <w:instrText xml:space="preserve"> SEQ Table \* ARABIC </w:instrText>
      </w:r>
      <w:r w:rsidRPr="008B00AF">
        <w:rPr>
          <w:rStyle w:val="MISCTableCaptionHeaderBold8pt"/>
        </w:rPr>
        <w:fldChar w:fldCharType="separate"/>
      </w:r>
      <w:r w:rsidR="00560AD9">
        <w:rPr>
          <w:rStyle w:val="MISCTableCaptionHeaderBold8pt"/>
          <w:noProof/>
        </w:rPr>
        <w:t>8</w:t>
      </w:r>
      <w:r w:rsidRPr="008B00AF">
        <w:rPr>
          <w:rStyle w:val="MISCTableCaptionHeaderBold8pt"/>
        </w:rPr>
        <w:fldChar w:fldCharType="end"/>
      </w:r>
      <w:bookmarkEnd w:id="100"/>
      <w:bookmarkEnd w:id="101"/>
      <w:bookmarkEnd w:id="102"/>
      <w:r w:rsidRPr="008B00AF">
        <w:rPr>
          <w:rStyle w:val="MISCTableCaptionHeaderBold8pt"/>
        </w:rPr>
        <w:t>.</w:t>
      </w:r>
      <w:r>
        <w:t xml:space="preserve"> Summary of information required</w:t>
      </w:r>
    </w:p>
    <w:tbl>
      <w:tblPr>
        <w:tblStyle w:val="TableGrid"/>
        <w:tblW w:w="10468"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20"/>
        <w:gridCol w:w="8548"/>
      </w:tblGrid>
      <w:tr w:rsidR="000615E7" w14:paraId="1E5CEDFD" w14:textId="77777777" w:rsidTr="00CD4360">
        <w:trPr>
          <w:cantSplit/>
          <w:trHeight w:val="122"/>
          <w:tblHeader/>
        </w:trPr>
        <w:tc>
          <w:tcPr>
            <w:tcW w:w="1920" w:type="dxa"/>
            <w:tcBorders>
              <w:top w:val="nil"/>
              <w:bottom w:val="single" w:sz="36" w:space="0" w:color="00B388"/>
            </w:tcBorders>
          </w:tcPr>
          <w:p w14:paraId="638B309E" w14:textId="77777777" w:rsidR="000615E7" w:rsidRDefault="000615E7" w:rsidP="00CD4360">
            <w:pPr>
              <w:pStyle w:val="TableSubhead8pt"/>
            </w:pPr>
            <w:r>
              <w:t xml:space="preserve">Component </w:t>
            </w:r>
          </w:p>
        </w:tc>
        <w:tc>
          <w:tcPr>
            <w:tcW w:w="8548" w:type="dxa"/>
            <w:tcBorders>
              <w:top w:val="nil"/>
              <w:bottom w:val="single" w:sz="36" w:space="0" w:color="00B388"/>
            </w:tcBorders>
          </w:tcPr>
          <w:p w14:paraId="6DD4F8E2" w14:textId="77777777" w:rsidR="000615E7" w:rsidRDefault="000615E7" w:rsidP="00CD4360">
            <w:pPr>
              <w:pStyle w:val="TableSubhead8pt"/>
            </w:pPr>
            <w:r>
              <w:t xml:space="preserve">Details </w:t>
            </w:r>
          </w:p>
        </w:tc>
      </w:tr>
      <w:tr w:rsidR="000615E7" w14:paraId="4A9E34C4" w14:textId="77777777" w:rsidTr="00CD4360">
        <w:trPr>
          <w:cantSplit/>
          <w:trHeight w:val="188"/>
        </w:trPr>
        <w:tc>
          <w:tcPr>
            <w:tcW w:w="1920" w:type="dxa"/>
          </w:tcPr>
          <w:p w14:paraId="6E22CE5C" w14:textId="77777777" w:rsidR="000615E7" w:rsidRDefault="000615E7" w:rsidP="00CD4360">
            <w:pPr>
              <w:pStyle w:val="TableBody8pt"/>
            </w:pPr>
            <w:r>
              <w:t xml:space="preserve">Virtual Infrastructure </w:t>
            </w:r>
          </w:p>
        </w:tc>
        <w:tc>
          <w:tcPr>
            <w:tcW w:w="8548" w:type="dxa"/>
          </w:tcPr>
          <w:p w14:paraId="48539C41" w14:textId="77777777" w:rsidR="000615E7" w:rsidRDefault="000615E7" w:rsidP="00CD4360">
            <w:pPr>
              <w:pStyle w:val="TableBody8pt"/>
            </w:pPr>
            <w:r>
              <w:t xml:space="preserve">The FQDN of your vCenter server and the name of the Datacenter. You will also need administrator credentials in order to create templates and spin up virtual machines. </w:t>
            </w:r>
          </w:p>
        </w:tc>
      </w:tr>
      <w:tr w:rsidR="000615E7" w14:paraId="4B79A02C" w14:textId="77777777" w:rsidTr="00CD4360">
        <w:trPr>
          <w:cantSplit/>
          <w:trHeight w:val="540"/>
        </w:trPr>
        <w:tc>
          <w:tcPr>
            <w:tcW w:w="1920" w:type="dxa"/>
          </w:tcPr>
          <w:p w14:paraId="2E082814" w14:textId="77777777" w:rsidR="000615E7" w:rsidRDefault="000615E7" w:rsidP="00CD4360">
            <w:pPr>
              <w:pStyle w:val="TableBody8pt"/>
            </w:pPr>
            <w:r>
              <w:t xml:space="preserve">L3 Network requirements </w:t>
            </w:r>
          </w:p>
        </w:tc>
        <w:tc>
          <w:tcPr>
            <w:tcW w:w="8548" w:type="dxa"/>
          </w:tcPr>
          <w:p w14:paraId="09F65DD0" w14:textId="77777777" w:rsidR="000615E7" w:rsidRDefault="000615E7" w:rsidP="00CD4360">
            <w:pPr>
              <w:pStyle w:val="TableBody8pt"/>
            </w:pPr>
            <w:r>
              <w:t>You will need one IP address for each and every VM configured in the Ansible inventory (see the section</w:t>
            </w:r>
            <w:r>
              <w:rPr>
                <w:u w:val="single"/>
              </w:rPr>
              <w:t xml:space="preserve"> </w:t>
            </w:r>
            <w:hyperlink w:anchor="_Configuring_the_solution" w:history="1">
              <w:r w:rsidRPr="006064CA">
                <w:rPr>
                  <w:rStyle w:val="Hyperlink"/>
                </w:rPr>
                <w:t>Configuring the solution components</w:t>
              </w:r>
            </w:hyperlink>
            <w:r>
              <w:t xml:space="preserve">). The recommended minimal deployment (Linux-only) configures 13 virtual machines so you would need to allocate 13 IP addresses to use this example inventory. If you have a hybrid environment with Windows workers, you will need to increase the allocation. Note that </w:t>
            </w:r>
            <w:r>
              <w:rPr>
                <w:rStyle w:val="BoldEmpha"/>
              </w:rPr>
              <w:t>the Ansible playbooks do not support DHCP</w:t>
            </w:r>
            <w:r>
              <w:t xml:space="preserve"> so you need static IP addresses. All the IPs should be in the same subnet. You will also have to specify the size of the subnet (for example /22 or /24) and the L3 gateway for this subnet. </w:t>
            </w:r>
          </w:p>
        </w:tc>
      </w:tr>
      <w:tr w:rsidR="000615E7" w14:paraId="78C66E80" w14:textId="77777777" w:rsidTr="00CD4360">
        <w:trPr>
          <w:cantSplit/>
          <w:trHeight w:val="265"/>
        </w:trPr>
        <w:tc>
          <w:tcPr>
            <w:tcW w:w="1920" w:type="dxa"/>
          </w:tcPr>
          <w:p w14:paraId="140286E3" w14:textId="77777777" w:rsidR="000615E7" w:rsidRDefault="000615E7" w:rsidP="00CD4360">
            <w:pPr>
              <w:pStyle w:val="TableBody8pt"/>
            </w:pPr>
            <w:r>
              <w:t xml:space="preserve">DNS </w:t>
            </w:r>
          </w:p>
        </w:tc>
        <w:tc>
          <w:tcPr>
            <w:tcW w:w="8548" w:type="dxa"/>
          </w:tcPr>
          <w:p w14:paraId="3FFD7035" w14:textId="77777777" w:rsidR="000615E7" w:rsidRDefault="000615E7" w:rsidP="00CD4360">
            <w:pPr>
              <w:pStyle w:val="TableBody8pt"/>
            </w:pPr>
            <w:r>
              <w:t xml:space="preserve">You will need to know the IP addresses of your DNS server. In addition, all the VMs you configure in the inventory must have their names registered in DNS </w:t>
            </w:r>
            <w:r w:rsidRPr="00A45AEC">
              <w:t>prior to deployment</w:t>
            </w:r>
            <w:r>
              <w:t xml:space="preserve">. In addition, you will need to know the domain name to use for configuring the virtual machines (such as </w:t>
            </w:r>
            <w:r>
              <w:rPr>
                <w:rStyle w:val="CodingLanguage"/>
              </w:rPr>
              <w:t>example.com</w:t>
            </w:r>
            <w:r>
              <w:t xml:space="preserve">) </w:t>
            </w:r>
          </w:p>
        </w:tc>
      </w:tr>
      <w:tr w:rsidR="000615E7" w14:paraId="2CF180D2" w14:textId="77777777" w:rsidTr="00CD4360">
        <w:trPr>
          <w:cantSplit/>
          <w:trHeight w:val="188"/>
        </w:trPr>
        <w:tc>
          <w:tcPr>
            <w:tcW w:w="1920" w:type="dxa"/>
          </w:tcPr>
          <w:p w14:paraId="6F8A2F1D" w14:textId="77777777" w:rsidR="000615E7" w:rsidRDefault="000615E7" w:rsidP="00CD4360">
            <w:pPr>
              <w:pStyle w:val="TableBody8pt"/>
            </w:pPr>
            <w:r>
              <w:t xml:space="preserve">NTP Services </w:t>
            </w:r>
          </w:p>
        </w:tc>
        <w:tc>
          <w:tcPr>
            <w:tcW w:w="8548" w:type="dxa"/>
          </w:tcPr>
          <w:p w14:paraId="233E6D3D" w14:textId="77777777" w:rsidR="000615E7" w:rsidRDefault="000615E7" w:rsidP="00CD4360">
            <w:pPr>
              <w:pStyle w:val="TableBody8pt"/>
            </w:pPr>
            <w:r>
              <w:t xml:space="preserve">You need time services configured in your environment. The deployed solution uses certificates that are time-sensitive. You will need to specify the IP addresses of your time servers (NTP). </w:t>
            </w:r>
          </w:p>
        </w:tc>
      </w:tr>
      <w:tr w:rsidR="000615E7" w14:paraId="19A07295" w14:textId="77777777" w:rsidTr="00CD4360">
        <w:trPr>
          <w:cantSplit/>
          <w:trHeight w:val="111"/>
        </w:trPr>
        <w:tc>
          <w:tcPr>
            <w:tcW w:w="1920" w:type="dxa"/>
          </w:tcPr>
          <w:p w14:paraId="47E7D2F4" w14:textId="77777777" w:rsidR="000615E7" w:rsidRDefault="000615E7" w:rsidP="00CD4360">
            <w:pPr>
              <w:pStyle w:val="TableBody8pt"/>
            </w:pPr>
            <w:r>
              <w:t xml:space="preserve">RHEL Subscription </w:t>
            </w:r>
          </w:p>
        </w:tc>
        <w:tc>
          <w:tcPr>
            <w:tcW w:w="8548" w:type="dxa"/>
          </w:tcPr>
          <w:p w14:paraId="2394AC3D" w14:textId="77777777" w:rsidR="000615E7" w:rsidRDefault="000615E7" w:rsidP="00CD4360">
            <w:pPr>
              <w:pStyle w:val="TableBody8pt"/>
            </w:pPr>
            <w:r>
              <w:t xml:space="preserve">A RHEL subscription is required to pull extra packages that are not on the DVD. </w:t>
            </w:r>
          </w:p>
        </w:tc>
      </w:tr>
      <w:tr w:rsidR="000615E7" w14:paraId="7D1C9986" w14:textId="77777777" w:rsidTr="00CD4360">
        <w:trPr>
          <w:cantSplit/>
          <w:trHeight w:val="325"/>
        </w:trPr>
        <w:tc>
          <w:tcPr>
            <w:tcW w:w="1920" w:type="dxa"/>
          </w:tcPr>
          <w:p w14:paraId="3B58907A" w14:textId="77777777" w:rsidR="000615E7" w:rsidRDefault="000615E7" w:rsidP="00CD4360">
            <w:pPr>
              <w:pStyle w:val="TableBody8pt"/>
            </w:pPr>
            <w:r>
              <w:t xml:space="preserve">Docker Prerequisites </w:t>
            </w:r>
          </w:p>
        </w:tc>
        <w:tc>
          <w:tcPr>
            <w:tcW w:w="8548" w:type="dxa"/>
          </w:tcPr>
          <w:p w14:paraId="4FAB63B3" w14:textId="77777777" w:rsidR="000615E7" w:rsidRDefault="000615E7" w:rsidP="00CD4360">
            <w:pPr>
              <w:pStyle w:val="TableBody8pt"/>
            </w:pPr>
            <w:r>
              <w:t xml:space="preserve">You will need a URL for the official Docker EE software download and a license file. Refer to the Docker documentation to learn more about this URL and the licensing requirements at: </w:t>
            </w:r>
            <w:hyperlink r:id="rId25">
              <w:r>
                <w:rPr>
                  <w:rStyle w:val="Hyperlink"/>
                </w:rPr>
                <w:t>https://docs.docker.com/engine/installation/linux/docker-ee/rhel/</w:t>
              </w:r>
            </w:hyperlink>
            <w:r>
              <w:t xml:space="preserve"> in the section entitled “Docker EE repository URL” </w:t>
            </w:r>
          </w:p>
        </w:tc>
      </w:tr>
      <w:tr w:rsidR="000615E7" w14:paraId="5898A2F4" w14:textId="77777777" w:rsidTr="00CD4360">
        <w:trPr>
          <w:cantSplit/>
          <w:trHeight w:val="254"/>
        </w:trPr>
        <w:tc>
          <w:tcPr>
            <w:tcW w:w="1920" w:type="dxa"/>
          </w:tcPr>
          <w:p w14:paraId="4D3A9F2B" w14:textId="77777777" w:rsidR="000615E7" w:rsidRDefault="000615E7" w:rsidP="00CD4360">
            <w:pPr>
              <w:pStyle w:val="TableBody8pt"/>
            </w:pPr>
            <w:r>
              <w:t xml:space="preserve">Proxy </w:t>
            </w:r>
          </w:p>
        </w:tc>
        <w:tc>
          <w:tcPr>
            <w:tcW w:w="8548" w:type="dxa"/>
          </w:tcPr>
          <w:p w14:paraId="5CF90744" w14:textId="77777777" w:rsidR="000615E7" w:rsidRDefault="000615E7" w:rsidP="00CD4360">
            <w:pPr>
              <w:pStyle w:val="TableBody8pt"/>
            </w:pPr>
            <w:r>
              <w:t xml:space="preserve">The playbooks pull the Docker packages from the Internet. If your environment accesses the Internet through a proxy, you will need the details of the proxy including the fully qualified domain name and the port number. </w:t>
            </w:r>
          </w:p>
        </w:tc>
      </w:tr>
    </w:tbl>
    <w:p w14:paraId="72B05004" w14:textId="77777777" w:rsidR="000615E7" w:rsidRDefault="000615E7" w:rsidP="0058095B">
      <w:pPr>
        <w:pStyle w:val="BodyTextMetricHPELight10pt"/>
      </w:pPr>
      <w:bookmarkStart w:id="103" w:name="_Refd17e55652"/>
      <w:bookmarkStart w:id="104" w:name="_Tocd17e55652"/>
    </w:p>
    <w:p w14:paraId="70FAA070" w14:textId="77777777" w:rsidR="000615E7" w:rsidRDefault="000615E7" w:rsidP="000615E7">
      <w:pPr>
        <w:pStyle w:val="Heading2"/>
      </w:pPr>
      <w:bookmarkStart w:id="105" w:name="_Toc531698790"/>
      <w:bookmarkStart w:id="106" w:name="_Toc7020397"/>
      <w:r>
        <w:lastRenderedPageBreak/>
        <w:t>Enable vSphere High Availability (HA)</w:t>
      </w:r>
      <w:bookmarkEnd w:id="103"/>
      <w:bookmarkEnd w:id="104"/>
      <w:bookmarkEnd w:id="105"/>
      <w:bookmarkEnd w:id="106"/>
    </w:p>
    <w:p w14:paraId="59E9D39C" w14:textId="77777777" w:rsidR="000615E7" w:rsidRDefault="000615E7" w:rsidP="0058095B">
      <w:pPr>
        <w:pStyle w:val="BodyTextMetricHPELight10pt"/>
      </w:pPr>
      <w:r>
        <w:t>You must enable vSphere High Availability (HA) to support virtual machine failover during a HA event such as a host failure. Sufficient CPU and memory resources must be reserved across the system so that all VMs on the affected host(s) can fail over to remaining available hosts in the system. You configure an Admission Control Policy (ACP) to specify the percentage CPU and memory to reserve on all the hosts in the cluster to support HA functionality.</w:t>
      </w:r>
    </w:p>
    <w:p w14:paraId="7A67E94D" w14:textId="77777777" w:rsidR="000615E7" w:rsidRDefault="000615E7" w:rsidP="000615E7">
      <w:pPr>
        <w:pStyle w:val="MISCNote-Ruleabove"/>
      </w:pPr>
      <w:r>
        <w:t>Note</w:t>
      </w:r>
    </w:p>
    <w:p w14:paraId="7F6E22CF" w14:textId="77777777" w:rsidR="000615E7" w:rsidRDefault="000615E7" w:rsidP="000615E7">
      <w:pPr>
        <w:pStyle w:val="MISCNote-Rulebelow"/>
      </w:pPr>
      <w:r>
        <w:t>You should not use the default Admission Control Policy. Instead, you should calculate the memory and CPU requirements that are specific to your environment.</w:t>
      </w:r>
    </w:p>
    <w:p w14:paraId="3F3A5882" w14:textId="77777777" w:rsidR="000615E7" w:rsidRDefault="000615E7" w:rsidP="000615E7">
      <w:pPr>
        <w:pStyle w:val="Heading2"/>
      </w:pPr>
      <w:bookmarkStart w:id="107" w:name="_Refd17e55668"/>
      <w:bookmarkStart w:id="108" w:name="_Tocd17e55668"/>
      <w:bookmarkStart w:id="109" w:name="_Toc531698791"/>
      <w:bookmarkStart w:id="110" w:name="_Toc7020398"/>
      <w:r>
        <w:t>Install vSphere Docker Volume Service driver on all ESXi hosts</w:t>
      </w:r>
      <w:bookmarkEnd w:id="107"/>
      <w:bookmarkEnd w:id="108"/>
      <w:bookmarkEnd w:id="109"/>
      <w:bookmarkEnd w:id="110"/>
    </w:p>
    <w:p w14:paraId="3C625010" w14:textId="77777777" w:rsidR="000615E7" w:rsidRDefault="000615E7" w:rsidP="0058095B">
      <w:pPr>
        <w:pStyle w:val="BodyTextMetricHPELight10pt"/>
      </w:pPr>
      <w:r>
        <w:t>vSphere Docker Volume Service technology enables stateful containers to access the storage volumes. Setting this up is a one-off manual step. In order to be able to use Docker volumes using the vSphere driver, you must first install the latest release of the vSphere Docker Volume Service (vDVS) driver, which is available as a vSphere Installation Bundle (VIB). To perform this operation, log in to each of the ESXi hosts and then download and install the latest release of vDVS driver.</w:t>
      </w:r>
    </w:p>
    <w:p w14:paraId="22A651AD" w14:textId="77777777" w:rsidR="00F01F81" w:rsidRPr="00F01F81" w:rsidRDefault="00F01F81" w:rsidP="0058095B">
      <w:pPr>
        <w:pStyle w:val="BodyTextMetricHPELight10pt"/>
        <w:rPr>
          <w:rStyle w:val="CodingLanguage"/>
        </w:rPr>
      </w:pPr>
      <w:r w:rsidRPr="00F01F81">
        <w:rPr>
          <w:rStyle w:val="CodingLanguage"/>
        </w:rPr>
        <w:t># esxcli software vib install -v /tmp/vmware-esx-vmdkops-&lt;version&gt;.vib --no-sig-check</w:t>
      </w:r>
    </w:p>
    <w:p w14:paraId="619827D9" w14:textId="77777777" w:rsidR="000615E7" w:rsidRDefault="000615E7" w:rsidP="0058095B">
      <w:pPr>
        <w:pStyle w:val="BodyTextMetricHPELight10pt"/>
      </w:pPr>
      <w:r>
        <w:t xml:space="preserve">More information on how to download and install the driver can be found at </w:t>
      </w:r>
      <w:hyperlink r:id="rId26">
        <w:r>
          <w:rPr>
            <w:rStyle w:val="Hyperlink"/>
          </w:rPr>
          <w:t>http://vmware.github.io/vsphere-storage-for-docker/documentation/install.html</w:t>
        </w:r>
      </w:hyperlink>
      <w:r>
        <w:t>.The version of the driver tested in this configuration is 0.21.2.</w:t>
      </w:r>
    </w:p>
    <w:p w14:paraId="253D8D0B" w14:textId="5F3C05B8" w:rsidR="000615E7" w:rsidRDefault="000615E7" w:rsidP="000615E7">
      <w:pPr>
        <w:pStyle w:val="Heading2"/>
      </w:pPr>
      <w:bookmarkStart w:id="111" w:name="_Refd17e55691"/>
      <w:bookmarkStart w:id="112" w:name="_Tocd17e55691"/>
      <w:bookmarkStart w:id="113" w:name="_Toc531698792"/>
      <w:bookmarkStart w:id="114" w:name="_Toc7020399"/>
      <w:r>
        <w:t>Create the Ansible node</w:t>
      </w:r>
      <w:bookmarkEnd w:id="111"/>
      <w:bookmarkEnd w:id="112"/>
      <w:bookmarkEnd w:id="113"/>
      <w:r w:rsidR="00C215F0">
        <w:t xml:space="preserve"> on Fedora</w:t>
      </w:r>
      <w:bookmarkEnd w:id="114"/>
    </w:p>
    <w:p w14:paraId="4558B756" w14:textId="671A5C43" w:rsidR="000615E7" w:rsidRDefault="00C215F0" w:rsidP="0058095B">
      <w:pPr>
        <w:pStyle w:val="BodyTextMetricHPELight10pt"/>
      </w:pPr>
      <w:r w:rsidRPr="00C215F0">
        <w:t xml:space="preserve">The Docker Synergy playbooks rely on the </w:t>
      </w:r>
      <w:hyperlink r:id="rId27" w:history="1">
        <w:r w:rsidRPr="00C215F0">
          <w:rPr>
            <w:rStyle w:val="Hyperlink"/>
          </w:rPr>
          <w:t>Ansible Modules for HPE OneView</w:t>
        </w:r>
      </w:hyperlink>
      <w:r w:rsidRPr="00C215F0">
        <w:t xml:space="preserve"> project when deploying bare metal resources. As a result, there is a requirement to run a newer version of Python than is available by default on RHEL. In this release of the Docker Synergy solution, it is required to deploy your Ansible contoller on Fedora, to take advantage of the built-in support for Python 3</w:t>
      </w:r>
      <w:r>
        <w:t>.</w:t>
      </w:r>
    </w:p>
    <w:p w14:paraId="79526EF9" w14:textId="21FDF0AB" w:rsidR="00C215F0" w:rsidRDefault="00C215F0" w:rsidP="00C215F0">
      <w:pPr>
        <w:pStyle w:val="Heading3"/>
      </w:pPr>
      <w:r w:rsidRPr="00C215F0">
        <w:t>Create Fedora VM</w:t>
      </w:r>
    </w:p>
    <w:p w14:paraId="06E926E2" w14:textId="0E011CED" w:rsidR="00C215F0" w:rsidRDefault="00C215F0" w:rsidP="00C215F0">
      <w:pPr>
        <w:pStyle w:val="BodyTextMetricHPELight10pt"/>
      </w:pPr>
      <w:r w:rsidRPr="00C215F0">
        <w:t>Create a Virtual Machine with the following characteristics:</w:t>
      </w:r>
    </w:p>
    <w:p w14:paraId="5BBF6D5A" w14:textId="0C2F3D10" w:rsidR="00C215F0" w:rsidRDefault="00C215F0" w:rsidP="00C215F0">
      <w:pPr>
        <w:pStyle w:val="BulletLevel1"/>
      </w:pPr>
      <w:r w:rsidRPr="00C215F0">
        <w:rPr>
          <w:rStyle w:val="BoldEmpha"/>
        </w:rPr>
        <w:t>Guest OS:</w:t>
      </w:r>
      <w:r w:rsidRPr="00C215F0">
        <w:t xml:space="preserve"> Red Hat Fedora (64-bit)</w:t>
      </w:r>
    </w:p>
    <w:p w14:paraId="13F23E86" w14:textId="10ED473C" w:rsidR="00C215F0" w:rsidRDefault="00C215F0" w:rsidP="00C215F0">
      <w:pPr>
        <w:pStyle w:val="BulletLevel1"/>
      </w:pPr>
      <w:r w:rsidRPr="00C215F0">
        <w:rPr>
          <w:rStyle w:val="BoldEmpha"/>
        </w:rPr>
        <w:t>Disk:</w:t>
      </w:r>
      <w:r w:rsidRPr="00C215F0">
        <w:t xml:space="preserve"> 50G (thin provisioning)</w:t>
      </w:r>
    </w:p>
    <w:p w14:paraId="732B4390" w14:textId="672B9FE6" w:rsidR="00C215F0" w:rsidRDefault="00C215F0" w:rsidP="00C215F0">
      <w:pPr>
        <w:pStyle w:val="BulletLevel1"/>
      </w:pPr>
      <w:r w:rsidRPr="00C215F0">
        <w:rPr>
          <w:rStyle w:val="BoldEmpha"/>
        </w:rPr>
        <w:t>CPU:</w:t>
      </w:r>
      <w:r w:rsidRPr="00C215F0">
        <w:t xml:space="preserve"> 2</w:t>
      </w:r>
    </w:p>
    <w:p w14:paraId="05FF47E3" w14:textId="3B1BBE96" w:rsidR="00C215F0" w:rsidRDefault="00C215F0" w:rsidP="00C215F0">
      <w:pPr>
        <w:pStyle w:val="BulletLevel1"/>
      </w:pPr>
      <w:r w:rsidRPr="00C215F0">
        <w:rPr>
          <w:rStyle w:val="BoldEmpha"/>
        </w:rPr>
        <w:t xml:space="preserve">RAM: </w:t>
      </w:r>
      <w:r w:rsidRPr="00C215F0">
        <w:t>4 GB</w:t>
      </w:r>
    </w:p>
    <w:p w14:paraId="4A424A17" w14:textId="3BB68562" w:rsidR="00C215F0" w:rsidRDefault="00C215F0" w:rsidP="00C215F0">
      <w:pPr>
        <w:pStyle w:val="BulletLevel1LastBeforeBodycopy"/>
      </w:pPr>
      <w:r w:rsidRPr="00C215F0">
        <w:rPr>
          <w:rStyle w:val="BoldEmpha"/>
        </w:rPr>
        <w:t xml:space="preserve">Ethernet Adapter: </w:t>
      </w:r>
      <w:r w:rsidRPr="00C215F0">
        <w:t>VMXNET 3, connected to your Ansible or management network</w:t>
      </w:r>
    </w:p>
    <w:p w14:paraId="012934E9" w14:textId="393302F6" w:rsidR="00C215F0" w:rsidRDefault="00C215F0" w:rsidP="008958C5">
      <w:pPr>
        <w:pStyle w:val="BodyTextMetricHPELight10pt"/>
      </w:pPr>
      <w:r w:rsidRPr="00C215F0">
        <w:t>Install Fedora Server 29 using the appropriate ISO image for the distro (x86 64 bit) and in the Software Selection section, choose:</w:t>
      </w:r>
    </w:p>
    <w:p w14:paraId="7505649E" w14:textId="3F3F747D" w:rsidR="00C215F0" w:rsidRDefault="00C215F0" w:rsidP="00C215F0">
      <w:pPr>
        <w:pStyle w:val="BulletLevel1"/>
      </w:pPr>
      <w:r w:rsidRPr="00C215F0">
        <w:rPr>
          <w:rStyle w:val="BoldEmpha"/>
        </w:rPr>
        <w:t>Base Environment:</w:t>
      </w:r>
      <w:r w:rsidRPr="00C215F0">
        <w:t xml:space="preserve"> Fedora Server Edition</w:t>
      </w:r>
    </w:p>
    <w:p w14:paraId="07AA9279" w14:textId="50F17F81" w:rsidR="00C215F0" w:rsidRDefault="00C215F0" w:rsidP="00C215F0">
      <w:pPr>
        <w:pStyle w:val="BulletLevel1"/>
      </w:pPr>
      <w:r w:rsidRPr="00C215F0">
        <w:rPr>
          <w:rStyle w:val="BoldEmpha"/>
        </w:rPr>
        <w:t>Add-Ons for Selected Environment:</w:t>
      </w:r>
      <w:r w:rsidRPr="00C215F0">
        <w:t xml:space="preserve"> Guest Agent</w:t>
      </w:r>
    </w:p>
    <w:p w14:paraId="0BBDE107" w14:textId="3E9DBDF8" w:rsidR="00C215F0" w:rsidRDefault="00C215F0" w:rsidP="00C215F0">
      <w:pPr>
        <w:pStyle w:val="BodyTextMetricHPELight10pt"/>
      </w:pPr>
      <w:r w:rsidRPr="00C215F0">
        <w:t>Select your language, keyboard, and timezone settings and re-boot when the installation finishes.</w:t>
      </w:r>
    </w:p>
    <w:p w14:paraId="448DA5F7" w14:textId="6B4D583E" w:rsidR="00C215F0" w:rsidRDefault="00C215F0" w:rsidP="00C215F0">
      <w:pPr>
        <w:pStyle w:val="BodyTextMetricHPELight10pt"/>
      </w:pPr>
      <w:r w:rsidRPr="00C215F0">
        <w:t xml:space="preserve">Configure your networking and check your connectivity before moving on to the next section. If you are operating behind a proxy, configure DNF by editing </w:t>
      </w:r>
      <w:r w:rsidRPr="00C215F0">
        <w:rPr>
          <w:rStyle w:val="CodingLanguage"/>
        </w:rPr>
        <w:t>/etc/dnf/dnf.conf</w:t>
      </w:r>
      <w:r w:rsidRPr="00C215F0">
        <w:t xml:space="preserve">, as outlined </w:t>
      </w:r>
      <w:hyperlink r:id="rId28" w:history="1">
        <w:r w:rsidRPr="00C215F0">
          <w:rPr>
            <w:rStyle w:val="Hyperlink"/>
          </w:rPr>
          <w:t>here</w:t>
        </w:r>
      </w:hyperlink>
      <w:r w:rsidRPr="00C215F0">
        <w:t>.</w:t>
      </w:r>
    </w:p>
    <w:p w14:paraId="43051BE1" w14:textId="355D9589" w:rsidR="00B6277E" w:rsidRDefault="00B6277E" w:rsidP="00B6277E">
      <w:pPr>
        <w:pStyle w:val="Heading3"/>
      </w:pPr>
      <w:r w:rsidRPr="00B6277E">
        <w:t>Install Ansible and required modules</w:t>
      </w:r>
    </w:p>
    <w:p w14:paraId="5BEABDB2" w14:textId="4FC6E0C4" w:rsidR="00B6277E" w:rsidRDefault="00B6277E" w:rsidP="00B6277E">
      <w:pPr>
        <w:pStyle w:val="BodyTextMetricHPELight10pt"/>
      </w:pPr>
      <w:r w:rsidRPr="00B6277E">
        <w:t>Login the root account and run the following commands:</w:t>
      </w:r>
    </w:p>
    <w:p w14:paraId="1BA99EF7" w14:textId="6823AFA8" w:rsidR="00B6277E" w:rsidRPr="00B6277E" w:rsidRDefault="00B6277E" w:rsidP="00B6277E">
      <w:pPr>
        <w:pStyle w:val="BodyTextMetricHPELight10pt"/>
        <w:rPr>
          <w:rStyle w:val="CodingLanguage"/>
        </w:rPr>
      </w:pPr>
      <w:r w:rsidRPr="00B6277E">
        <w:rPr>
          <w:rStyle w:val="CodingLanguage"/>
        </w:rPr>
        <w:t>dnf update –y</w:t>
      </w:r>
      <w:r w:rsidRPr="00B6277E">
        <w:rPr>
          <w:rStyle w:val="CodingLanguage"/>
        </w:rPr>
        <w:br/>
        <w:t>dnf install -y git</w:t>
      </w:r>
      <w:r w:rsidRPr="00B6277E">
        <w:rPr>
          <w:rStyle w:val="CodingLanguage"/>
        </w:rPr>
        <w:br/>
        <w:t>dnf install -y ansible</w:t>
      </w:r>
      <w:r w:rsidRPr="00B6277E">
        <w:rPr>
          <w:rStyle w:val="CodingLanguage"/>
        </w:rPr>
        <w:br/>
        <w:t>dnf install -y python3-netaddr</w:t>
      </w:r>
      <w:r w:rsidRPr="00B6277E">
        <w:rPr>
          <w:rStyle w:val="CodingLanguage"/>
        </w:rPr>
        <w:br/>
      </w:r>
      <w:r w:rsidRPr="00B6277E">
        <w:rPr>
          <w:rStyle w:val="CodingLanguage"/>
        </w:rPr>
        <w:lastRenderedPageBreak/>
        <w:t>dnf install -y python3-requests</w:t>
      </w:r>
      <w:r w:rsidRPr="00B6277E">
        <w:rPr>
          <w:rStyle w:val="CodingLanguage"/>
        </w:rPr>
        <w:br/>
        <w:t>dnf install -y python3-pyvmomi</w:t>
      </w:r>
      <w:r w:rsidRPr="00B6277E">
        <w:rPr>
          <w:rStyle w:val="CodingLanguage"/>
        </w:rPr>
        <w:br/>
        <w:t>dnf install -y python3-pip</w:t>
      </w:r>
      <w:r w:rsidRPr="00B6277E">
        <w:rPr>
          <w:rStyle w:val="CodingLanguage"/>
        </w:rPr>
        <w:br/>
        <w:t>dnf install -y python3-winrm</w:t>
      </w:r>
      <w:r w:rsidRPr="00B6277E">
        <w:rPr>
          <w:rStyle w:val="CodingLanguage"/>
        </w:rPr>
        <w:br/>
        <w:t xml:space="preserve"> </w:t>
      </w:r>
      <w:r w:rsidRPr="00B6277E">
        <w:rPr>
          <w:rStyle w:val="CodingLanguage"/>
        </w:rPr>
        <w:br/>
        <w:t>cd /usr/bin</w:t>
      </w:r>
      <w:r w:rsidRPr="00B6277E">
        <w:rPr>
          <w:rStyle w:val="CodingLanguage"/>
        </w:rPr>
        <w:br/>
        <w:t>ln -s python3.7 python</w:t>
      </w:r>
      <w:r w:rsidRPr="00B6277E">
        <w:rPr>
          <w:rStyle w:val="CodingLanguage"/>
        </w:rPr>
        <w:br/>
      </w:r>
      <w:r w:rsidRPr="00B6277E">
        <w:rPr>
          <w:rStyle w:val="CodingLanguage"/>
        </w:rPr>
        <w:br/>
        <w:t># install the python HPE OneView SDK</w:t>
      </w:r>
      <w:r w:rsidRPr="00B6277E">
        <w:rPr>
          <w:rStyle w:val="CodingLanguage"/>
        </w:rPr>
        <w:br/>
        <w:t>cd</w:t>
      </w:r>
      <w:r w:rsidRPr="00B6277E">
        <w:rPr>
          <w:rStyle w:val="CodingLanguage"/>
        </w:rPr>
        <w:br/>
        <w:t>git clone https://github.com/HewlettPackard/python-hpOneView.git</w:t>
      </w:r>
      <w:r w:rsidRPr="00B6277E">
        <w:rPr>
          <w:rStyle w:val="CodingLanguage"/>
        </w:rPr>
        <w:br/>
        <w:t>cd python-hpOneView/</w:t>
      </w:r>
      <w:r w:rsidRPr="00B6277E">
        <w:rPr>
          <w:rStyle w:val="CodingLanguage"/>
        </w:rPr>
        <w:br/>
        <w:t>pip3 install .</w:t>
      </w:r>
      <w:r w:rsidRPr="00B6277E">
        <w:rPr>
          <w:rStyle w:val="CodingLanguage"/>
        </w:rPr>
        <w:br/>
      </w:r>
      <w:r w:rsidRPr="00B6277E">
        <w:rPr>
          <w:rStyle w:val="CodingLanguage"/>
        </w:rPr>
        <w:br/>
        <w:t># Install the ONeview Ansible Modules</w:t>
      </w:r>
      <w:r w:rsidRPr="00B6277E">
        <w:rPr>
          <w:rStyle w:val="CodingLanguage"/>
        </w:rPr>
        <w:br/>
        <w:t>cd</w:t>
      </w:r>
      <w:r w:rsidRPr="00B6277E">
        <w:rPr>
          <w:rStyle w:val="CodingLanguage"/>
        </w:rPr>
        <w:br/>
        <w:t>git clone https://github.com/HewlettPackard/oneview-ansible.git</w:t>
      </w:r>
      <w:r w:rsidRPr="00B6277E">
        <w:rPr>
          <w:rStyle w:val="CodingLanguage"/>
        </w:rPr>
        <w:br/>
      </w:r>
      <w:r w:rsidRPr="00B6277E">
        <w:rPr>
          <w:rStyle w:val="CodingLanguage"/>
        </w:rPr>
        <w:br/>
        <w:t># Configure ansible</w:t>
      </w:r>
      <w:r w:rsidRPr="00B6277E">
        <w:rPr>
          <w:rStyle w:val="CodingLanguage"/>
        </w:rPr>
        <w:br/>
        <w:t>cat &lt;&lt;EOF &gt;&gt;~/.bashrc</w:t>
      </w:r>
      <w:r w:rsidRPr="00B6277E">
        <w:rPr>
          <w:rStyle w:val="CodingLanguage"/>
        </w:rPr>
        <w:br/>
        <w:t>export ANSIBLE_LIBRARY=/root/oneview-ansible/library</w:t>
      </w:r>
      <w:r w:rsidRPr="00B6277E">
        <w:rPr>
          <w:rStyle w:val="CodingLanguage"/>
        </w:rPr>
        <w:br/>
        <w:t>export ANSIBLE_MODULE_UTILS=/root/oneview-ansible/library/module_utils</w:t>
      </w:r>
      <w:r w:rsidRPr="00B6277E">
        <w:rPr>
          <w:rStyle w:val="CodingLanguage"/>
        </w:rPr>
        <w:br/>
        <w:t>EOF</w:t>
      </w:r>
      <w:r w:rsidRPr="00B6277E">
        <w:rPr>
          <w:rStyle w:val="CodingLanguage"/>
        </w:rPr>
        <w:br/>
      </w:r>
      <w:r w:rsidRPr="00B6277E">
        <w:rPr>
          <w:rStyle w:val="CodingLanguage"/>
        </w:rPr>
        <w:br/>
        <w:t>source ~/.bashrc</w:t>
      </w:r>
    </w:p>
    <w:p w14:paraId="194E2F24" w14:textId="77777777" w:rsidR="000615E7" w:rsidRDefault="000615E7" w:rsidP="000615E7">
      <w:pPr>
        <w:pStyle w:val="Heading2"/>
      </w:pPr>
      <w:bookmarkStart w:id="115" w:name="_Create_the_Red"/>
      <w:bookmarkStart w:id="116" w:name="_Refd17e55834"/>
      <w:bookmarkStart w:id="117" w:name="_Tocd17e55834"/>
      <w:bookmarkStart w:id="118" w:name="_Toc531698793"/>
      <w:bookmarkStart w:id="119" w:name="_Toc7020400"/>
      <w:bookmarkEnd w:id="115"/>
      <w:r>
        <w:t>Create the Red Hat Linux template</w:t>
      </w:r>
      <w:bookmarkEnd w:id="116"/>
      <w:bookmarkEnd w:id="117"/>
      <w:bookmarkEnd w:id="118"/>
      <w:bookmarkEnd w:id="119"/>
    </w:p>
    <w:p w14:paraId="67734A7F" w14:textId="77777777" w:rsidR="000615E7" w:rsidRDefault="000615E7" w:rsidP="0058095B">
      <w:pPr>
        <w:pStyle w:val="BodyTextMetricHPELight10pt"/>
      </w:pPr>
      <w:r>
        <w:t xml:space="preserve">To create the Red Hat Linux VM template that you will use as the base for all your nodes, you first create a Virtual Machine with the OS installed and then convert the Virtual Machine to a VM Template. The VM Template is created as lean as possible, with any additional software installs and/or system configuration performed subsequently using Ansible. </w:t>
      </w:r>
    </w:p>
    <w:p w14:paraId="4CFDE2D9" w14:textId="77777777" w:rsidR="000615E7" w:rsidRDefault="000615E7" w:rsidP="0058095B">
      <w:pPr>
        <w:pStyle w:val="BodyTextMetricHPELight10pt"/>
      </w:pPr>
      <w:r>
        <w:t>As the creation of the template is a one-off task, this procedure has not been automated. The steps required to manually create a VM template are outlined below.</w:t>
      </w:r>
    </w:p>
    <w:p w14:paraId="42F46A36" w14:textId="77777777" w:rsidR="000615E7" w:rsidRDefault="000615E7" w:rsidP="0058095B">
      <w:pPr>
        <w:pStyle w:val="BodyTextMetricHPELight10pt"/>
      </w:pPr>
      <w:r>
        <w:t xml:space="preserve">Log in to vCenter and create a new Virtual Machine with the following characteristics: </w:t>
      </w:r>
    </w:p>
    <w:p w14:paraId="359B691E" w14:textId="77777777" w:rsidR="000615E7" w:rsidRDefault="000615E7" w:rsidP="000615E7">
      <w:pPr>
        <w:pStyle w:val="BulletLevel2"/>
        <w:tabs>
          <w:tab w:val="num" w:pos="374"/>
        </w:tabs>
      </w:pPr>
      <w:r>
        <w:t xml:space="preserve">Guest OS Family: Linux, Guest OS Version: Red Hat Enterprise Linux (64-bit) </w:t>
      </w:r>
    </w:p>
    <w:p w14:paraId="261C7306" w14:textId="77777777" w:rsidR="000615E7" w:rsidRDefault="000615E7" w:rsidP="000615E7">
      <w:pPr>
        <w:pStyle w:val="BulletLevel2"/>
        <w:tabs>
          <w:tab w:val="num" w:pos="374"/>
        </w:tabs>
      </w:pPr>
      <w:r>
        <w:t xml:space="preserve">Hard Disk size: 50GB, (Thin provisioning) </w:t>
      </w:r>
    </w:p>
    <w:p w14:paraId="2C757FD4" w14:textId="77777777" w:rsidR="000615E7" w:rsidRDefault="000615E7" w:rsidP="000615E7">
      <w:pPr>
        <w:pStyle w:val="BulletLevel2"/>
        <w:tabs>
          <w:tab w:val="num" w:pos="374"/>
        </w:tabs>
      </w:pPr>
      <w:r>
        <w:t xml:space="preserve">A single network controller connected to the network or VLAN of your choice. All VMs will connect to this same network. </w:t>
      </w:r>
    </w:p>
    <w:p w14:paraId="32B5A8E8" w14:textId="77777777" w:rsidR="000615E7" w:rsidRDefault="000615E7" w:rsidP="000615E7">
      <w:pPr>
        <w:pStyle w:val="BulletLevel2LastBeforeBodycopy"/>
      </w:pPr>
      <w:r>
        <w:t xml:space="preserve">Optionally you can remove the floppy drive </w:t>
      </w:r>
    </w:p>
    <w:p w14:paraId="7E1D8B4B" w14:textId="77777777" w:rsidR="000615E7" w:rsidRDefault="000615E7" w:rsidP="0058095B">
      <w:pPr>
        <w:pStyle w:val="BodyTextMetricHPELight10pt"/>
      </w:pPr>
      <w:r>
        <w:t>Install Red Hat Enterprise 7:</w:t>
      </w:r>
    </w:p>
    <w:p w14:paraId="4E75B33B" w14:textId="77777777" w:rsidR="000615E7" w:rsidRDefault="000615E7" w:rsidP="000001BE">
      <w:pPr>
        <w:pStyle w:val="NumberedList-Level1"/>
        <w:numPr>
          <w:ilvl w:val="0"/>
          <w:numId w:val="21"/>
        </w:numPr>
      </w:pPr>
      <w:r>
        <w:t xml:space="preserve">Select a language which is supported by Docker </w:t>
      </w:r>
    </w:p>
    <w:p w14:paraId="1469C95C" w14:textId="77777777" w:rsidR="000615E7" w:rsidRDefault="000615E7" w:rsidP="00CD4360">
      <w:pPr>
        <w:pStyle w:val="NumberedList-Level1"/>
      </w:pPr>
      <w:r>
        <w:t xml:space="preserve">For the software selection, choose </w:t>
      </w:r>
      <w:r>
        <w:rPr>
          <w:rStyle w:val="BoldEmpha"/>
        </w:rPr>
        <w:t>Infrastructure Server</w:t>
      </w:r>
      <w:r>
        <w:t xml:space="preserve"> as the base environment and add the </w:t>
      </w:r>
      <w:r>
        <w:rPr>
          <w:rStyle w:val="BoldEmpha"/>
        </w:rPr>
        <w:t>Guest Agents</w:t>
      </w:r>
      <w:r>
        <w:t xml:space="preserve"> from the lists of add-ons available for this environment. The Infrastructure Server environment is selected here versus the Minimal Install because Customization of Linux guest operating systems requires that Perl is installed in the Linux guest operating system. </w:t>
      </w:r>
    </w:p>
    <w:p w14:paraId="395E899E" w14:textId="77777777" w:rsidR="000615E7" w:rsidRDefault="000615E7" w:rsidP="00CD4360">
      <w:pPr>
        <w:pStyle w:val="NumberedList-Level1"/>
      </w:pPr>
      <w:r>
        <w:t xml:space="preserve">Configure the network settings so that you can later access the VM using SSH. Specify an IP address for the network interface, a default gateway, DNS settings and possibly any HTTP/HTTPS proxies that apply in your environment. </w:t>
      </w:r>
    </w:p>
    <w:p w14:paraId="7AD238E7" w14:textId="77777777" w:rsidR="00CD4360" w:rsidRDefault="000615E7" w:rsidP="00CD4360">
      <w:pPr>
        <w:pStyle w:val="NumberedList-Level1"/>
      </w:pPr>
      <w:r>
        <w:t xml:space="preserve">Specify a password for the root account and optionally created an admin user. </w:t>
      </w:r>
    </w:p>
    <w:p w14:paraId="5F594DAB" w14:textId="2D8FFBB1" w:rsidR="005C3C89" w:rsidRPr="00556BE6" w:rsidRDefault="000615E7" w:rsidP="00556BE6">
      <w:pPr>
        <w:pStyle w:val="NumberedList-Level1LastBeforeBodycopy"/>
      </w:pPr>
      <w:r>
        <w:t xml:space="preserve">Wait for the installation to finish and for the VM to reboot. </w:t>
      </w:r>
      <w:bookmarkStart w:id="120" w:name="_Refd17e55899"/>
      <w:bookmarkStart w:id="121" w:name="_Tocd17e55899"/>
    </w:p>
    <w:p w14:paraId="5183AC0D" w14:textId="55E9D3A7" w:rsidR="005A21F1" w:rsidRDefault="005A21F1" w:rsidP="000615E7">
      <w:pPr>
        <w:pStyle w:val="Heading3"/>
      </w:pPr>
      <w:r>
        <w:lastRenderedPageBreak/>
        <w:t>Update packages</w:t>
      </w:r>
    </w:p>
    <w:p w14:paraId="7A40F75A" w14:textId="5A19A281" w:rsidR="005A21F1" w:rsidRPr="005A21F1" w:rsidRDefault="005A21F1" w:rsidP="005A21F1">
      <w:pPr>
        <w:pStyle w:val="BodyTextMetricHPELight10pt"/>
      </w:pPr>
      <w:r>
        <w:t xml:space="preserve">Use </w:t>
      </w:r>
      <w:r w:rsidRPr="005A21F1">
        <w:rPr>
          <w:rStyle w:val="CodingLanguage"/>
        </w:rPr>
        <w:t>yum update</w:t>
      </w:r>
      <w:r>
        <w:t xml:space="preserve"> to install the latest packages, </w:t>
      </w:r>
      <w:r w:rsidRPr="005A21F1">
        <w:t>configuring a proxy if required.</w:t>
      </w:r>
    </w:p>
    <w:p w14:paraId="323E0A63" w14:textId="48CACC01" w:rsidR="005A21F1" w:rsidRPr="005A21F1" w:rsidRDefault="005A21F1" w:rsidP="005A21F1">
      <w:pPr>
        <w:pStyle w:val="BodyTextMetricHPELight10pt"/>
        <w:rPr>
          <w:rStyle w:val="CodingLanguage"/>
        </w:rPr>
      </w:pPr>
      <w:r w:rsidRPr="005A21F1">
        <w:rPr>
          <w:rStyle w:val="CodingLanguage"/>
        </w:rPr>
        <w:t># subscription-manager config --server.proxy_hostname=&lt;proxy IP&gt; -</w:t>
      </w:r>
      <w:r>
        <w:rPr>
          <w:rStyle w:val="CodingLanguage"/>
        </w:rPr>
        <w:t>-server.proxy_port=&lt;proxy port&gt;</w:t>
      </w:r>
      <w:r>
        <w:rPr>
          <w:rStyle w:val="CodingLanguage"/>
        </w:rPr>
        <w:br/>
      </w:r>
      <w:r w:rsidRPr="005A21F1">
        <w:rPr>
          <w:rStyle w:val="CodingLanguage"/>
        </w:rPr>
        <w:t># subscription-</w:t>
      </w:r>
      <w:r>
        <w:rPr>
          <w:rStyle w:val="CodingLanguage"/>
        </w:rPr>
        <w:t>manager register --auto-attach</w:t>
      </w:r>
      <w:r>
        <w:rPr>
          <w:rStyle w:val="CodingLanguage"/>
        </w:rPr>
        <w:br/>
      </w:r>
      <w:r>
        <w:rPr>
          <w:rStyle w:val="CodingLanguage"/>
        </w:rPr>
        <w:br/>
        <w:t># subscription-manager repos \</w:t>
      </w:r>
      <w:r>
        <w:rPr>
          <w:rStyle w:val="CodingLanguage"/>
        </w:rPr>
        <w:br/>
        <w:t>--enable=rhel-7-server-rpms \</w:t>
      </w:r>
      <w:r>
        <w:rPr>
          <w:rStyle w:val="CodingLanguage"/>
        </w:rPr>
        <w:br/>
      </w:r>
      <w:r w:rsidRPr="005A21F1">
        <w:rPr>
          <w:rStyle w:val="CodingLanguage"/>
        </w:rPr>
        <w:t>--e</w:t>
      </w:r>
      <w:r>
        <w:rPr>
          <w:rStyle w:val="CodingLanguage"/>
        </w:rPr>
        <w:t>nable=rhel-7-server-extras-rpms</w:t>
      </w:r>
      <w:r>
        <w:rPr>
          <w:rStyle w:val="CodingLanguage"/>
        </w:rPr>
        <w:br/>
      </w:r>
      <w:r>
        <w:rPr>
          <w:rStyle w:val="CodingLanguage"/>
        </w:rPr>
        <w:br/>
        <w:t># yum update</w:t>
      </w:r>
      <w:r>
        <w:rPr>
          <w:rStyle w:val="CodingLanguage"/>
        </w:rPr>
        <w:br/>
      </w:r>
      <w:r w:rsidRPr="005A21F1">
        <w:rPr>
          <w:rStyle w:val="CodingLanguage"/>
        </w:rPr>
        <w:t># subscription-manager unregister</w:t>
      </w:r>
    </w:p>
    <w:p w14:paraId="76C7B9F9" w14:textId="11E02788" w:rsidR="000615E7" w:rsidRDefault="000615E7" w:rsidP="000615E7">
      <w:pPr>
        <w:pStyle w:val="Heading3"/>
      </w:pPr>
      <w:r>
        <w:t>Finalize the template</w:t>
      </w:r>
      <w:bookmarkEnd w:id="120"/>
      <w:bookmarkEnd w:id="121"/>
    </w:p>
    <w:p w14:paraId="67368C8D" w14:textId="77777777" w:rsidR="000615E7" w:rsidRDefault="000615E7" w:rsidP="0058095B">
      <w:pPr>
        <w:pStyle w:val="BodyTextMetricHPELight10pt"/>
      </w:pPr>
      <w:r>
        <w:t xml:space="preserve">Log in to the </w:t>
      </w:r>
      <w:r>
        <w:rPr>
          <w:rStyle w:val="CodingLanguage"/>
        </w:rPr>
        <w:t>root</w:t>
      </w:r>
      <w:r>
        <w:t xml:space="preserve"> account on the Ansible box and copy the SSH public key to the VM Template. This will allow your Ansible node to SSH to all the Virtual Machines created from the VM Template without the need for a password.</w:t>
      </w:r>
    </w:p>
    <w:p w14:paraId="32BAEA3F" w14:textId="77777777" w:rsidR="000615E7" w:rsidRPr="002B65FD" w:rsidRDefault="000615E7" w:rsidP="0058095B">
      <w:pPr>
        <w:pStyle w:val="BodyTextMetricHPELight10pt"/>
        <w:rPr>
          <w:rStyle w:val="CodingLanguage"/>
        </w:rPr>
      </w:pPr>
      <w:r w:rsidRPr="002B65FD">
        <w:rPr>
          <w:rStyle w:val="CodingLanguage"/>
        </w:rPr>
        <w:t>ssh-copy-id root@&lt;IP of your VM_Template&gt;</w:t>
      </w:r>
    </w:p>
    <w:p w14:paraId="47B93160" w14:textId="77777777" w:rsidR="000615E7" w:rsidRDefault="000615E7" w:rsidP="0058095B">
      <w:pPr>
        <w:pStyle w:val="BodyTextMetricHPELight10pt"/>
      </w:pPr>
      <w:r>
        <w:t>Perform the following steps on the VM Template to finalize its creation:</w:t>
      </w:r>
    </w:p>
    <w:p w14:paraId="26A81C73" w14:textId="77777777" w:rsidR="000615E7" w:rsidRDefault="000615E7" w:rsidP="000001BE">
      <w:pPr>
        <w:pStyle w:val="NumberedList-Level1"/>
        <w:numPr>
          <w:ilvl w:val="0"/>
          <w:numId w:val="20"/>
        </w:numPr>
      </w:pPr>
      <w:r>
        <w:t xml:space="preserve">Clean up the template by running the following commands from the </w:t>
      </w:r>
      <w:r>
        <w:rPr>
          <w:rStyle w:val="BoldEmpha"/>
        </w:rPr>
        <w:t>Virtual Machine Console:</w:t>
      </w:r>
      <w:r>
        <w:t xml:space="preserve"> </w:t>
      </w:r>
    </w:p>
    <w:p w14:paraId="1A5822D3" w14:textId="77777777" w:rsidR="000615E7" w:rsidRPr="002B65FD" w:rsidRDefault="000615E7" w:rsidP="000615E7">
      <w:pPr>
        <w:pStyle w:val="NumberedList-Level1-2ndparagraph"/>
        <w:rPr>
          <w:rStyle w:val="CodingLanguage"/>
        </w:rPr>
      </w:pPr>
      <w:r w:rsidRPr="002B65FD">
        <w:rPr>
          <w:rStyle w:val="CodingLanguage"/>
        </w:rPr>
        <w:t># rm /etc/ssh/ssh_host_*</w:t>
      </w:r>
      <w:r w:rsidRPr="002B65FD">
        <w:rPr>
          <w:rStyle w:val="CodingLanguage"/>
        </w:rPr>
        <w:br/>
        <w:t># nmcli con del ens192</w:t>
      </w:r>
      <w:r w:rsidRPr="002B65FD">
        <w:rPr>
          <w:rStyle w:val="CodingLanguage"/>
        </w:rPr>
        <w:br/>
        <w:t># logrotate -f /etc/logrotate.conf</w:t>
      </w:r>
      <w:r w:rsidRPr="002B65FD">
        <w:rPr>
          <w:rStyle w:val="CodingLanguage"/>
        </w:rPr>
        <w:br/>
        <w:t># rm /var/log/*-201?*</w:t>
      </w:r>
      <w:r w:rsidRPr="002B65FD">
        <w:rPr>
          <w:rStyle w:val="CodingLanguage"/>
        </w:rPr>
        <w:br/>
        <w:t xml:space="preserve"># history -c </w:t>
      </w:r>
      <w:r w:rsidRPr="002B65FD">
        <w:rPr>
          <w:rStyle w:val="CodingLanguage"/>
        </w:rPr>
        <w:br/>
      </w:r>
    </w:p>
    <w:p w14:paraId="423CB139" w14:textId="77777777" w:rsidR="000615E7" w:rsidRDefault="000615E7" w:rsidP="000001BE">
      <w:pPr>
        <w:pStyle w:val="NumberedList-Level1"/>
        <w:numPr>
          <w:ilvl w:val="0"/>
          <w:numId w:val="20"/>
        </w:numPr>
      </w:pPr>
      <w:r>
        <w:t xml:space="preserve">Shutdown the VM </w:t>
      </w:r>
    </w:p>
    <w:p w14:paraId="2D67B6DE" w14:textId="77777777" w:rsidR="000615E7" w:rsidRPr="002B65FD" w:rsidRDefault="000615E7" w:rsidP="0058095B">
      <w:pPr>
        <w:pStyle w:val="BodyTextMetricHPELight10pt"/>
        <w:rPr>
          <w:rStyle w:val="CodingLanguage"/>
        </w:rPr>
      </w:pPr>
      <w:r w:rsidRPr="002B65FD">
        <w:rPr>
          <w:rStyle w:val="CodingLanguage"/>
        </w:rPr>
        <w:t># shutdown -h now</w:t>
      </w:r>
    </w:p>
    <w:p w14:paraId="7EDF3058" w14:textId="77777777" w:rsidR="000615E7" w:rsidRDefault="000615E7" w:rsidP="000001BE">
      <w:pPr>
        <w:pStyle w:val="NumberedList-Level1"/>
        <w:numPr>
          <w:ilvl w:val="0"/>
          <w:numId w:val="20"/>
        </w:numPr>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534EAE08" w14:textId="77777777" w:rsidR="000615E7" w:rsidRDefault="000615E7" w:rsidP="000615E7">
      <w:pPr>
        <w:pStyle w:val="MISCNote-Ruleabove"/>
      </w:pPr>
      <w:r>
        <w:t>Note</w:t>
      </w:r>
    </w:p>
    <w:p w14:paraId="0C7751BC" w14:textId="77777777" w:rsidR="000615E7" w:rsidRDefault="000615E7" w:rsidP="000615E7">
      <w:pPr>
        <w:pStyle w:val="MISCNote-Rulebelow"/>
      </w:pPr>
      <w:r>
        <w:t>In both the Ansible node and the VM Template, you might need to configure the network so one node can reach the other. Instructions for this step have been omitted since it is a basic step and could vary depending on the user’s environment.</w:t>
      </w:r>
    </w:p>
    <w:p w14:paraId="58875131" w14:textId="77777777" w:rsidR="000615E7" w:rsidRDefault="000615E7" w:rsidP="000615E7">
      <w:pPr>
        <w:pStyle w:val="Heading1"/>
      </w:pPr>
      <w:bookmarkStart w:id="122" w:name="_Configuring_the_solution"/>
      <w:bookmarkStart w:id="123" w:name="_Refd17e56079"/>
      <w:bookmarkStart w:id="124" w:name="_Tocd17e56079"/>
      <w:bookmarkStart w:id="125" w:name="_Toc531698794"/>
      <w:bookmarkStart w:id="126" w:name="Configuringthesolutioncomponents"/>
      <w:bookmarkStart w:id="127" w:name="_Toc7020401"/>
      <w:bookmarkEnd w:id="122"/>
      <w:r>
        <w:t>Configuring the solution components</w:t>
      </w:r>
      <w:bookmarkEnd w:id="123"/>
      <w:bookmarkEnd w:id="124"/>
      <w:bookmarkEnd w:id="125"/>
      <w:bookmarkEnd w:id="127"/>
    </w:p>
    <w:p w14:paraId="5A42B1F8" w14:textId="77777777" w:rsidR="000615E7" w:rsidRDefault="000615E7" w:rsidP="0058095B">
      <w:pPr>
        <w:pStyle w:val="BodyTextMetricHPELight10pt"/>
        <w:rPr>
          <w:b/>
        </w:rPr>
      </w:pPr>
      <w:bookmarkStart w:id="128" w:name="_Refd17e56095"/>
      <w:bookmarkStart w:id="129" w:name="_Tocd17e56095"/>
      <w:bookmarkEnd w:id="126"/>
      <w:r w:rsidRPr="00056BDF">
        <w:t>Once you have prepared your environment, you need to download the solution software and edit the configuration variables to match your setup.</w:t>
      </w:r>
    </w:p>
    <w:p w14:paraId="4BB269E2" w14:textId="77777777" w:rsidR="000615E7" w:rsidRDefault="000615E7" w:rsidP="000615E7">
      <w:pPr>
        <w:pStyle w:val="Heading2"/>
      </w:pPr>
      <w:bookmarkStart w:id="130" w:name="_Toc531698795"/>
      <w:bookmarkStart w:id="131" w:name="_Toc7020402"/>
      <w:r>
        <w:t>Ansible configuration</w:t>
      </w:r>
      <w:bookmarkEnd w:id="128"/>
      <w:bookmarkEnd w:id="129"/>
      <w:bookmarkEnd w:id="130"/>
      <w:bookmarkEnd w:id="131"/>
    </w:p>
    <w:p w14:paraId="1694E76F" w14:textId="77777777" w:rsidR="000615E7" w:rsidRDefault="000615E7" w:rsidP="000001BE">
      <w:pPr>
        <w:pStyle w:val="NumberedList-Level1"/>
        <w:numPr>
          <w:ilvl w:val="0"/>
          <w:numId w:val="22"/>
        </w:numPr>
      </w:pPr>
      <w:r>
        <w:t>On the Ansible node, retrieve the latest version of the playbooks using Git.</w:t>
      </w:r>
    </w:p>
    <w:p w14:paraId="697F491D" w14:textId="614258E9" w:rsidR="000615E7" w:rsidRPr="007B0EC3" w:rsidRDefault="000615E7" w:rsidP="000615E7">
      <w:pPr>
        <w:pStyle w:val="NumberedList-Level1-2ndparagraph"/>
        <w:rPr>
          <w:rStyle w:val="CodingLanguage"/>
        </w:rPr>
      </w:pPr>
      <w:r w:rsidRPr="007B0EC3">
        <w:rPr>
          <w:rStyle w:val="CodingLanguage"/>
        </w:rPr>
        <w:t># git clone </w:t>
      </w:r>
      <w:r w:rsidRPr="004B516A">
        <w:rPr>
          <w:rStyle w:val="CodingLanguage"/>
        </w:rPr>
        <w:t>https://github.com/HewlettPackard/Docker-S</w:t>
      </w:r>
      <w:r w:rsidR="00B0382D">
        <w:rPr>
          <w:rStyle w:val="CodingLanguage"/>
        </w:rPr>
        <w:t>ynergy</w:t>
      </w:r>
      <w:r w:rsidRPr="004B516A">
        <w:rPr>
          <w:rStyle w:val="CodingLanguage"/>
        </w:rPr>
        <w:t>.git</w:t>
      </w:r>
    </w:p>
    <w:p w14:paraId="5324DBCA" w14:textId="77777777" w:rsidR="000615E7" w:rsidRDefault="000615E7" w:rsidP="000615E7">
      <w:pPr>
        <w:pStyle w:val="NumberedList-Level1"/>
      </w:pPr>
      <w:r>
        <w:t>Change to the directory that you just cloned:</w:t>
      </w:r>
    </w:p>
    <w:p w14:paraId="4810B0B2" w14:textId="3D84A426" w:rsidR="000615E7" w:rsidRPr="007B0EC3" w:rsidRDefault="000615E7" w:rsidP="000615E7">
      <w:pPr>
        <w:pStyle w:val="NumberedList-Level1-2ndparagraph"/>
        <w:rPr>
          <w:rStyle w:val="CodingLanguage"/>
        </w:rPr>
      </w:pPr>
      <w:r w:rsidRPr="007B0EC3">
        <w:rPr>
          <w:rStyle w:val="CodingLanguage"/>
        </w:rPr>
        <w:t># cd ~/Docker-</w:t>
      </w:r>
      <w:r w:rsidRPr="004B516A">
        <w:rPr>
          <w:rStyle w:val="CodingLanguage"/>
        </w:rPr>
        <w:t>S</w:t>
      </w:r>
      <w:r w:rsidR="00B0382D">
        <w:rPr>
          <w:rStyle w:val="CodingLanguage"/>
        </w:rPr>
        <w:t>ynergy</w:t>
      </w:r>
    </w:p>
    <w:p w14:paraId="43576E1C" w14:textId="77777777" w:rsidR="000615E7" w:rsidRDefault="000615E7" w:rsidP="000615E7">
      <w:pPr>
        <w:pStyle w:val="MISCNote-Ruleabove"/>
      </w:pPr>
      <w:r>
        <w:lastRenderedPageBreak/>
        <w:t>Note</w:t>
      </w:r>
    </w:p>
    <w:p w14:paraId="0C281306" w14:textId="1BFBF04F" w:rsidR="000615E7" w:rsidRDefault="000615E7" w:rsidP="000615E7">
      <w:pPr>
        <w:pStyle w:val="MISCNote-Rulebelow"/>
      </w:pPr>
      <w:r>
        <w:t xml:space="preserve">All subsequent file names are relative to the </w:t>
      </w:r>
      <w:r w:rsidRPr="007B0EC3">
        <w:rPr>
          <w:rStyle w:val="CodingLanguage"/>
        </w:rPr>
        <w:t>Docker-</w:t>
      </w:r>
      <w:r w:rsidR="00B0382D">
        <w:rPr>
          <w:rStyle w:val="CodingLanguage"/>
        </w:rPr>
        <w:t>Synergy</w:t>
      </w:r>
      <w:r>
        <w:t xml:space="preserve"> directory. For example </w:t>
      </w:r>
      <w:r w:rsidR="007230C9">
        <w:rPr>
          <w:rStyle w:val="CodingLanguage"/>
        </w:rPr>
        <w:t>hosts</w:t>
      </w:r>
      <w:r>
        <w:t xml:space="preserve"> is located in </w:t>
      </w:r>
      <w:r>
        <w:rPr>
          <w:rStyle w:val="CodingLanguage"/>
        </w:rPr>
        <w:t>~/</w:t>
      </w:r>
      <w:r w:rsidRPr="007B0EC3">
        <w:rPr>
          <w:rStyle w:val="CodingLanguage"/>
        </w:rPr>
        <w:t>Docker-</w:t>
      </w:r>
      <w:r w:rsidR="00B0382D">
        <w:rPr>
          <w:rStyle w:val="CodingLanguage"/>
        </w:rPr>
        <w:t>Synergy</w:t>
      </w:r>
      <w:r>
        <w:rPr>
          <w:rStyle w:val="CodingLanguage"/>
        </w:rPr>
        <w:t>/</w:t>
      </w:r>
      <w:r>
        <w:t xml:space="preserve"> and </w:t>
      </w:r>
      <w:r w:rsidR="00234962">
        <w:rPr>
          <w:rStyle w:val="CodingLanguage"/>
        </w:rPr>
        <w:t>group_var</w:t>
      </w:r>
      <w:r w:rsidR="00B0382D">
        <w:rPr>
          <w:rStyle w:val="CodingLanguage"/>
        </w:rPr>
        <w:t>s/all/vars</w:t>
      </w:r>
      <w:r>
        <w:t xml:space="preserve"> corresponds to </w:t>
      </w:r>
      <w:r>
        <w:rPr>
          <w:rStyle w:val="CodingLanguage"/>
        </w:rPr>
        <w:t>~/</w:t>
      </w:r>
      <w:r w:rsidRPr="007B0EC3">
        <w:rPr>
          <w:rStyle w:val="CodingLanguage"/>
        </w:rPr>
        <w:t>Docker-</w:t>
      </w:r>
      <w:r w:rsidR="00B0382D">
        <w:rPr>
          <w:rStyle w:val="CodingLanguage"/>
        </w:rPr>
        <w:t>Synergy</w:t>
      </w:r>
      <w:r>
        <w:rPr>
          <w:rStyle w:val="CodingLanguage"/>
        </w:rPr>
        <w:t>/</w:t>
      </w:r>
      <w:r w:rsidR="00234962">
        <w:rPr>
          <w:rStyle w:val="CodingLanguage"/>
        </w:rPr>
        <w:t>group_var</w:t>
      </w:r>
      <w:r w:rsidR="00B0382D">
        <w:rPr>
          <w:rStyle w:val="CodingLanguage"/>
        </w:rPr>
        <w:t>s/all/vars</w:t>
      </w:r>
      <w:r>
        <w:t>.</w:t>
      </w:r>
    </w:p>
    <w:p w14:paraId="786E8167" w14:textId="77777777" w:rsidR="000615E7" w:rsidRDefault="000615E7" w:rsidP="0058095B">
      <w:pPr>
        <w:pStyle w:val="BodyTextMetricHPELight10pt"/>
      </w:pPr>
      <w:r>
        <w:t>You now need to prepare the configuration to match your own environment, prior to deploying Docker EE and the rest of the nodes. To do so, you will need to modify a number of files including:</w:t>
      </w:r>
    </w:p>
    <w:p w14:paraId="42673D69" w14:textId="77777777" w:rsidR="000615E7" w:rsidRDefault="000615E7" w:rsidP="000615E7">
      <w:pPr>
        <w:pStyle w:val="BulletLevel1"/>
      </w:pPr>
      <w:r>
        <w:rPr>
          <w:rStyle w:val="CodingLanguage"/>
        </w:rPr>
        <w:t>site.yml</w:t>
      </w:r>
      <w:r>
        <w:t>, the main entry point for the playbooks.</w:t>
      </w:r>
    </w:p>
    <w:p w14:paraId="0DABBBB1" w14:textId="2A18A80C" w:rsidR="000615E7" w:rsidRDefault="007230C9" w:rsidP="000615E7">
      <w:pPr>
        <w:pStyle w:val="BulletLevel1LastBeforeBodycopy"/>
      </w:pPr>
      <w:r>
        <w:rPr>
          <w:rStyle w:val="CodingLanguage"/>
        </w:rPr>
        <w:t>hosts</w:t>
      </w:r>
      <w:r w:rsidR="000615E7">
        <w:t>, the inventory file.</w:t>
      </w:r>
    </w:p>
    <w:p w14:paraId="104C20EA" w14:textId="77777777" w:rsidR="000615E7" w:rsidRDefault="000615E7" w:rsidP="0058095B">
      <w:pPr>
        <w:pStyle w:val="BodyTextMetricHPELight10pt"/>
      </w:pPr>
      <w:r>
        <w:t xml:space="preserve">You also need to create and populate a number of files: </w:t>
      </w:r>
    </w:p>
    <w:p w14:paraId="5397598B" w14:textId="63D55A0B" w:rsidR="000615E7" w:rsidRDefault="000615E7" w:rsidP="000615E7">
      <w:pPr>
        <w:pStyle w:val="BulletLevel1"/>
      </w:pPr>
      <w:r>
        <w:rPr>
          <w:rStyle w:val="CodingLanguage"/>
        </w:rPr>
        <w:t>group_vars/</w:t>
      </w:r>
      <w:r w:rsidR="00B0382D">
        <w:rPr>
          <w:rStyle w:val="CodingLanguage"/>
        </w:rPr>
        <w:t>all/</w:t>
      </w:r>
      <w:r>
        <w:rPr>
          <w:rStyle w:val="CodingLanguage"/>
        </w:rPr>
        <w:t>vars</w:t>
      </w:r>
      <w:r>
        <w:t>, the group variables file.</w:t>
      </w:r>
    </w:p>
    <w:p w14:paraId="70530D99" w14:textId="0AEC4193" w:rsidR="000615E7" w:rsidRDefault="000615E7" w:rsidP="000615E7">
      <w:pPr>
        <w:pStyle w:val="BulletLevel1"/>
      </w:pPr>
      <w:r>
        <w:rPr>
          <w:rStyle w:val="CodingLanguage"/>
        </w:rPr>
        <w:t>group_vars/</w:t>
      </w:r>
      <w:r w:rsidR="00B0382D">
        <w:rPr>
          <w:rStyle w:val="CodingLanguage"/>
        </w:rPr>
        <w:t>all/</w:t>
      </w:r>
      <w:r>
        <w:rPr>
          <w:rStyle w:val="CodingLanguage"/>
        </w:rPr>
        <w:t>vault</w:t>
      </w:r>
      <w:r>
        <w:t>, containing sensitive information that needs to be protected.</w:t>
      </w:r>
    </w:p>
    <w:p w14:paraId="3D3D9A32" w14:textId="249C5542" w:rsidR="000615E7" w:rsidRDefault="000615E7" w:rsidP="000615E7">
      <w:pPr>
        <w:pStyle w:val="BulletLevel1LastBeforeBodycopy"/>
      </w:pPr>
      <w:r>
        <w:rPr>
          <w:rStyle w:val="CodingLanguage"/>
        </w:rPr>
        <w:t>group_vars/</w:t>
      </w:r>
      <w:r w:rsidR="00B0382D">
        <w:rPr>
          <w:rStyle w:val="CodingLanguage"/>
        </w:rPr>
        <w:t>all/</w:t>
      </w:r>
      <w:r>
        <w:rPr>
          <w:rStyle w:val="CodingLanguage"/>
        </w:rPr>
        <w:t>backups</w:t>
      </w:r>
      <w:r>
        <w:t xml:space="preserve">, containing backup-related variables. </w:t>
      </w:r>
    </w:p>
    <w:p w14:paraId="6E2347ED" w14:textId="77777777" w:rsidR="000615E7" w:rsidRDefault="000615E7" w:rsidP="0058095B">
      <w:pPr>
        <w:pStyle w:val="BodyTextMetricHPELight10pt"/>
      </w:pPr>
      <w:r>
        <w:t>For the latter group, a set of sample files has been provided to help you get started:</w:t>
      </w:r>
    </w:p>
    <w:p w14:paraId="5A8B4D80" w14:textId="1C7F88F0" w:rsidR="000615E7" w:rsidRDefault="000615E7" w:rsidP="000615E7">
      <w:pPr>
        <w:pStyle w:val="BulletLevel1"/>
      </w:pPr>
      <w:r>
        <w:rPr>
          <w:rStyle w:val="CodingLanguage"/>
        </w:rPr>
        <w:t>group_vars/</w:t>
      </w:r>
      <w:r w:rsidR="00B0382D">
        <w:rPr>
          <w:rStyle w:val="CodingLanguage"/>
        </w:rPr>
        <w:t>all/</w:t>
      </w:r>
      <w:r>
        <w:rPr>
          <w:rStyle w:val="CodingLanguage"/>
        </w:rPr>
        <w:t>vars.sample</w:t>
      </w:r>
      <w:r>
        <w:t>, a sample group variables file.</w:t>
      </w:r>
    </w:p>
    <w:p w14:paraId="2D2911D3" w14:textId="63B52F5C" w:rsidR="000615E7" w:rsidRDefault="000615E7" w:rsidP="000615E7">
      <w:pPr>
        <w:pStyle w:val="BulletLevel1"/>
      </w:pPr>
      <w:r>
        <w:rPr>
          <w:rStyle w:val="CodingLanguage"/>
        </w:rPr>
        <w:t>group_vars/</w:t>
      </w:r>
      <w:r w:rsidR="00B0382D">
        <w:rPr>
          <w:rStyle w:val="CodingLanguage"/>
        </w:rPr>
        <w:t>all/</w:t>
      </w:r>
      <w:r>
        <w:rPr>
          <w:rStyle w:val="CodingLanguage"/>
        </w:rPr>
        <w:t>vault.sample</w:t>
      </w:r>
      <w:r>
        <w:t>, a sample vault file.</w:t>
      </w:r>
    </w:p>
    <w:p w14:paraId="1B9D9BD4" w14:textId="38E6C3E6" w:rsidR="000615E7" w:rsidRDefault="000615E7" w:rsidP="000615E7">
      <w:pPr>
        <w:pStyle w:val="BulletLevel1LastBeforeBodycopy"/>
      </w:pPr>
      <w:r>
        <w:rPr>
          <w:rStyle w:val="CodingLanguage"/>
        </w:rPr>
        <w:t>group_vars/</w:t>
      </w:r>
      <w:r w:rsidR="00B0382D">
        <w:rPr>
          <w:rStyle w:val="CodingLanguage"/>
        </w:rPr>
        <w:t>all/</w:t>
      </w:r>
      <w:r>
        <w:rPr>
          <w:rStyle w:val="CodingLanguage"/>
        </w:rPr>
        <w:t>backups.sample</w:t>
      </w:r>
      <w:r>
        <w:t xml:space="preserve">, a sample backup configuration file. </w:t>
      </w:r>
    </w:p>
    <w:p w14:paraId="086FD522" w14:textId="77777777" w:rsidR="000615E7" w:rsidRDefault="000615E7" w:rsidP="0058095B">
      <w:pPr>
        <w:pStyle w:val="BodyTextMetricHPELight10pt"/>
      </w:pPr>
      <w:r>
        <w:t xml:space="preserve">The file </w:t>
      </w:r>
      <w:r>
        <w:rPr>
          <w:rStyle w:val="CodingLanguage"/>
        </w:rPr>
        <w:t>group_vars/win_worker.yml</w:t>
      </w:r>
      <w:r>
        <w:t xml:space="preserve"> supports advanced configuration of Windows remote management and in general should not require modification.</w:t>
      </w:r>
    </w:p>
    <w:p w14:paraId="455026E8" w14:textId="77777777" w:rsidR="000615E7" w:rsidRDefault="000615E7" w:rsidP="0058095B">
      <w:pPr>
        <w:pStyle w:val="BodyTextMetricHPELight10pt"/>
      </w:pPr>
      <w:r>
        <w:t xml:space="preserve">You should work from the </w:t>
      </w:r>
      <w:r>
        <w:rPr>
          <w:rStyle w:val="CodingLanguage"/>
        </w:rPr>
        <w:t>root</w:t>
      </w:r>
      <w:r>
        <w:t xml:space="preserve"> account for the configuration steps and also later on when you run the playbooks.</w:t>
      </w:r>
    </w:p>
    <w:p w14:paraId="2EF17CE8" w14:textId="77777777" w:rsidR="000615E7" w:rsidRDefault="000615E7" w:rsidP="000615E7">
      <w:pPr>
        <w:pStyle w:val="Heading2"/>
      </w:pPr>
      <w:bookmarkStart w:id="132" w:name="_Refd17e56211"/>
      <w:bookmarkStart w:id="133" w:name="_Tocd17e56211"/>
      <w:bookmarkStart w:id="134" w:name="_Toc531698796"/>
      <w:bookmarkStart w:id="135" w:name="_Toc7020403"/>
      <w:r>
        <w:t>Editing the inventory</w:t>
      </w:r>
      <w:bookmarkEnd w:id="132"/>
      <w:bookmarkEnd w:id="133"/>
      <w:bookmarkEnd w:id="134"/>
      <w:bookmarkEnd w:id="135"/>
    </w:p>
    <w:p w14:paraId="015195F8" w14:textId="314FBBAA" w:rsidR="000615E7" w:rsidRDefault="000615E7" w:rsidP="0058095B">
      <w:pPr>
        <w:pStyle w:val="BodyTextMetricHPELight10pt"/>
      </w:pPr>
      <w:r>
        <w:t xml:space="preserve">The inventory is the file named </w:t>
      </w:r>
      <w:r w:rsidR="007230C9">
        <w:rPr>
          <w:rStyle w:val="CodingLanguage"/>
        </w:rPr>
        <w:t>hosts</w:t>
      </w:r>
      <w:r>
        <w:t xml:space="preserve"> in the </w:t>
      </w:r>
      <w:r>
        <w:rPr>
          <w:rStyle w:val="CodingLanguage"/>
        </w:rPr>
        <w:t>~/</w:t>
      </w:r>
      <w:r w:rsidRPr="007B0EC3">
        <w:rPr>
          <w:rStyle w:val="CodingLanguage"/>
        </w:rPr>
        <w:t>Docker-</w:t>
      </w:r>
      <w:r w:rsidR="00B0382D">
        <w:rPr>
          <w:rStyle w:val="CodingLanguage"/>
        </w:rPr>
        <w:t>Synergy</w:t>
      </w:r>
      <w:r>
        <w:t xml:space="preserve"> directory. You need to edit this file to describe the configuration you want to deploy.</w:t>
      </w:r>
    </w:p>
    <w:p w14:paraId="31F2FBB9" w14:textId="77777777" w:rsidR="000615E7" w:rsidRDefault="000615E7" w:rsidP="0058095B">
      <w:pPr>
        <w:pStyle w:val="BodyTextMetricHPELight10pt"/>
      </w:pPr>
      <w:r>
        <w:t>The nodes inside the inventory are organized in groups. The groups are defined by brackets and the group names are static so they must not be changed. Other fields (hostnames, specifications, IP addresses…) are edited to match your setup. The groups are as follows:</w:t>
      </w:r>
    </w:p>
    <w:p w14:paraId="116FEC4E" w14:textId="5FFB0F57" w:rsidR="002935D4" w:rsidRDefault="002935D4" w:rsidP="002935D4">
      <w:pPr>
        <w:pStyle w:val="Heading3"/>
      </w:pPr>
      <w:r w:rsidRPr="002935D4">
        <w:t>Control plane</w:t>
      </w:r>
    </w:p>
    <w:p w14:paraId="51AFBDA0" w14:textId="77777777" w:rsidR="000615E7" w:rsidRDefault="000615E7" w:rsidP="000615E7">
      <w:pPr>
        <w:pStyle w:val="BulletLevel1"/>
      </w:pPr>
      <w:r>
        <w:rPr>
          <w:rStyle w:val="CodingLanguage"/>
        </w:rPr>
        <w:t>[ucp_main]</w:t>
      </w:r>
      <w:r>
        <w:t>: A group containing one single node which will be the main UCP node and swarm leader. Do not add more than one node under this group.</w:t>
      </w:r>
    </w:p>
    <w:p w14:paraId="5E0A8B29" w14:textId="77777777" w:rsidR="000615E7" w:rsidRDefault="000615E7" w:rsidP="000615E7">
      <w:pPr>
        <w:pStyle w:val="BulletLevel1"/>
      </w:pPr>
      <w:r>
        <w:rPr>
          <w:rStyle w:val="CodingLanguage"/>
        </w:rPr>
        <w:t>[ucp]</w:t>
      </w:r>
      <w:r>
        <w:t>: A group containing all the UCP nodes, including the main UCP node. Typically you should have either 3 or 5 nodes under this group.</w:t>
      </w:r>
    </w:p>
    <w:p w14:paraId="558998EE" w14:textId="77777777" w:rsidR="000615E7" w:rsidRDefault="000615E7" w:rsidP="000615E7">
      <w:pPr>
        <w:pStyle w:val="BulletLevel1"/>
      </w:pPr>
      <w:r>
        <w:rPr>
          <w:rStyle w:val="CodingLanguage"/>
        </w:rPr>
        <w:t>[dtr_main]</w:t>
      </w:r>
      <w:r>
        <w:t>: A group containing one single node which will be the first DTR node to be installed. Do not add more than one node under this group.</w:t>
      </w:r>
    </w:p>
    <w:p w14:paraId="1ABCD807" w14:textId="77777777" w:rsidR="000615E7" w:rsidRDefault="000615E7" w:rsidP="000615E7">
      <w:pPr>
        <w:pStyle w:val="BulletLevel1"/>
      </w:pPr>
      <w:r>
        <w:rPr>
          <w:rStyle w:val="CodingLanguage"/>
        </w:rPr>
        <w:t>[dtr]</w:t>
      </w:r>
      <w:r>
        <w:t>: A group containing all the DTR nodes, including the main DTR node. Typically you should have either 3 or 5 nodes under this group.</w:t>
      </w:r>
    </w:p>
    <w:p w14:paraId="62BBFC20" w14:textId="4C68C80B" w:rsidR="000615E7" w:rsidRDefault="000615E7" w:rsidP="000615E7">
      <w:pPr>
        <w:pStyle w:val="BulletLevel1"/>
      </w:pPr>
      <w:r>
        <w:rPr>
          <w:rStyle w:val="CodingLanguage"/>
        </w:rPr>
        <w:t>[nfs]</w:t>
      </w:r>
      <w:r>
        <w:t>: A group containing one single node which will be the NFS node. Do not add more than one node under this group.</w:t>
      </w:r>
    </w:p>
    <w:p w14:paraId="60C44B16" w14:textId="77777777" w:rsidR="000615E7" w:rsidRDefault="000615E7" w:rsidP="00780B15">
      <w:pPr>
        <w:pStyle w:val="BulletLevel1LastBeforeBodycopy"/>
      </w:pPr>
      <w:r>
        <w:rPr>
          <w:rStyle w:val="CodingLanguage"/>
        </w:rPr>
        <w:t>[logger]</w:t>
      </w:r>
      <w:r>
        <w:t>: A group containing one single node which will be the logger node. Do not add more than one node under this group.</w:t>
      </w:r>
    </w:p>
    <w:p w14:paraId="3D88716B" w14:textId="48015935" w:rsidR="002935D4" w:rsidRDefault="002935D4" w:rsidP="002935D4">
      <w:pPr>
        <w:pStyle w:val="Heading4"/>
      </w:pPr>
      <w:r w:rsidRPr="002935D4">
        <w:t>Load balancers</w:t>
      </w:r>
    </w:p>
    <w:p w14:paraId="353EB4EA" w14:textId="77777777" w:rsidR="000615E7" w:rsidRDefault="000615E7" w:rsidP="0058095B">
      <w:pPr>
        <w:pStyle w:val="BodyTextMetricHPELight10pt"/>
      </w:pPr>
      <w:r w:rsidRPr="00711D3B">
        <w:t xml:space="preserve">If you are deploying the new active-active load balancers, using floating IPs managed by </w:t>
      </w:r>
      <w:r w:rsidRPr="00224E12">
        <w:rPr>
          <w:rStyle w:val="CodingLanguage"/>
        </w:rPr>
        <w:t>keepalived</w:t>
      </w:r>
      <w:r>
        <w:t>:</w:t>
      </w:r>
    </w:p>
    <w:p w14:paraId="050932DB" w14:textId="6CA5368D" w:rsidR="00812BB5" w:rsidRDefault="000615E7" w:rsidP="00812BB5">
      <w:pPr>
        <w:pStyle w:val="BulletLevel1LastBeforeBodycopy"/>
      </w:pPr>
      <w:r w:rsidRPr="00711D3B">
        <w:rPr>
          <w:rStyle w:val="CodingLanguage"/>
        </w:rPr>
        <w:t>[loadbalancer]</w:t>
      </w:r>
      <w:r w:rsidRPr="00711D3B">
        <w:t>: A group containing the UCP, DTR and any worker load balancers you are deploying.</w:t>
      </w:r>
    </w:p>
    <w:p w14:paraId="7DA74A0B" w14:textId="77777777" w:rsidR="000615E7" w:rsidRDefault="000615E7" w:rsidP="0058095B">
      <w:pPr>
        <w:pStyle w:val="BodyTextMetricHPELight10pt"/>
      </w:pPr>
      <w:r w:rsidRPr="00711D3B">
        <w:t>If you are using the legacy, standalone load balancers</w:t>
      </w:r>
      <w:r>
        <w:t>:</w:t>
      </w:r>
    </w:p>
    <w:p w14:paraId="15D0862E" w14:textId="77777777" w:rsidR="000615E7" w:rsidRDefault="000615E7" w:rsidP="000615E7">
      <w:pPr>
        <w:pStyle w:val="BulletLevel1"/>
      </w:pPr>
      <w:r>
        <w:rPr>
          <w:rStyle w:val="CodingLanguage"/>
        </w:rPr>
        <w:lastRenderedPageBreak/>
        <w:t>[ucp_lb]</w:t>
      </w:r>
      <w:r>
        <w:t>: A group containing one single node which will be the load balancer for the UCP nodes. Do not add more than one node under this group.</w:t>
      </w:r>
    </w:p>
    <w:p w14:paraId="7BB841B0" w14:textId="77777777" w:rsidR="000615E7" w:rsidRDefault="000615E7" w:rsidP="000615E7">
      <w:pPr>
        <w:pStyle w:val="BulletLevel1"/>
      </w:pPr>
      <w:r>
        <w:rPr>
          <w:rStyle w:val="CodingLanguage"/>
        </w:rPr>
        <w:t>[dtr_lb]</w:t>
      </w:r>
      <w:r>
        <w:t>: A group containing one single node which will be the load balancer for the DTR nodes. Do not add more than one node under this group.</w:t>
      </w:r>
    </w:p>
    <w:p w14:paraId="66BCF8DE" w14:textId="77777777" w:rsidR="000615E7" w:rsidRDefault="000615E7" w:rsidP="000615E7">
      <w:pPr>
        <w:pStyle w:val="BulletLevel1"/>
      </w:pPr>
      <w:r>
        <w:rPr>
          <w:rStyle w:val="CodingLanguage"/>
        </w:rPr>
        <w:t>[worker_lb]</w:t>
      </w:r>
      <w:r>
        <w:t>: A group containing one single node which will be the load balancer for the worker nodes. Do not add more than one node under this group.</w:t>
      </w:r>
    </w:p>
    <w:p w14:paraId="5B6FFEE1" w14:textId="66C71C93" w:rsidR="00812BB5" w:rsidRDefault="000615E7" w:rsidP="00812BB5">
      <w:pPr>
        <w:pStyle w:val="BulletLevel1LastBeforeBodycopy"/>
      </w:pPr>
      <w:r>
        <w:rPr>
          <w:rStyle w:val="CodingLanguage"/>
        </w:rPr>
        <w:t>[lbs]</w:t>
      </w:r>
      <w:r>
        <w:t>: A group containing all the load balancers. This group will have 3 nodes, also defined individually in the three groups above.</w:t>
      </w:r>
    </w:p>
    <w:p w14:paraId="2C4FE6BB" w14:textId="77777777" w:rsidR="00734D48" w:rsidRDefault="00734D48" w:rsidP="00734D48">
      <w:pPr>
        <w:pStyle w:val="MISCNote-Ruleabove"/>
      </w:pPr>
      <w:r>
        <w:t>Note</w:t>
      </w:r>
    </w:p>
    <w:p w14:paraId="105371AC" w14:textId="6F4531A1" w:rsidR="00734D48" w:rsidRPr="009534F0" w:rsidRDefault="00734D48" w:rsidP="00734D48">
      <w:pPr>
        <w:pStyle w:val="MISCNote-Rulebelow"/>
      </w:pPr>
      <w:r>
        <w:t xml:space="preserve">Even if you are using the new </w:t>
      </w:r>
      <w:r w:rsidRPr="00734D48">
        <w:rPr>
          <w:rStyle w:val="CodingLanguage"/>
        </w:rPr>
        <w:t>[loadbalancer]</w:t>
      </w:r>
      <w:r>
        <w:t xml:space="preserve"> group, you must still declare the legacy group </w:t>
      </w:r>
      <w:r w:rsidRPr="00734D48">
        <w:rPr>
          <w:rStyle w:val="CodingLanguage"/>
        </w:rPr>
        <w:t>[lbs]</w:t>
      </w:r>
      <w:r>
        <w:t xml:space="preserve"> and its sub-groups in your inventory. </w:t>
      </w:r>
    </w:p>
    <w:p w14:paraId="5F1BFE07" w14:textId="77777777" w:rsidR="00812BB5" w:rsidRDefault="00812BB5" w:rsidP="00812BB5">
      <w:pPr>
        <w:pStyle w:val="Heading3"/>
      </w:pPr>
      <w:r w:rsidRPr="00812BB5">
        <w:t xml:space="preserve">Worker nodes </w:t>
      </w:r>
    </w:p>
    <w:p w14:paraId="1F859F00" w14:textId="77777777" w:rsidR="00812BB5" w:rsidRDefault="00812BB5" w:rsidP="00812BB5">
      <w:pPr>
        <w:pStyle w:val="BulletLevel1"/>
      </w:pPr>
      <w:r>
        <w:t>[vm_wrk_lnx]: A group containing all the Linux worker nodes on Virtual Machines.</w:t>
      </w:r>
    </w:p>
    <w:p w14:paraId="592F0FAD" w14:textId="2C160215" w:rsidR="00812BB5" w:rsidRDefault="00812BB5" w:rsidP="00812BB5">
      <w:pPr>
        <w:pStyle w:val="BulletLevel1"/>
      </w:pPr>
      <w:r>
        <w:t>[bm_wrk_lnx]: A group containing all the bare metal Linux worker nodes.</w:t>
      </w:r>
    </w:p>
    <w:p w14:paraId="5FE9C3CE" w14:textId="2A2566CB" w:rsidR="00812BB5" w:rsidRDefault="00812BB5" w:rsidP="00812BB5">
      <w:pPr>
        <w:pStyle w:val="BulletLevel1"/>
      </w:pPr>
      <w:r>
        <w:t>[vm_wrk_win]: A group containing all the Windows worker nodes on Virtual Machines.</w:t>
      </w:r>
    </w:p>
    <w:p w14:paraId="7FA027EA" w14:textId="3251A3D9" w:rsidR="00812BB5" w:rsidRDefault="00812BB5" w:rsidP="00812BB5">
      <w:pPr>
        <w:pStyle w:val="BulletLevel1LastBeforeBodycopy"/>
      </w:pPr>
      <w:r>
        <w:t>[bm_wrk_win]: A group containing all the bare metal Windows worker nodes.</w:t>
      </w:r>
    </w:p>
    <w:p w14:paraId="4230A93C" w14:textId="77777777" w:rsidR="00812BB5" w:rsidRDefault="00812BB5" w:rsidP="00812BB5">
      <w:pPr>
        <w:pStyle w:val="Heading3"/>
      </w:pPr>
      <w:r w:rsidRPr="00812BB5">
        <w:t xml:space="preserve">Ansible controller </w:t>
      </w:r>
    </w:p>
    <w:p w14:paraId="2F6834D3" w14:textId="0846BA9B" w:rsidR="00812BB5" w:rsidRPr="00812BB5" w:rsidRDefault="00812BB5" w:rsidP="00812BB5">
      <w:pPr>
        <w:pStyle w:val="BulletLevel1LastBeforeBodycopy"/>
      </w:pPr>
      <w:r>
        <w:t xml:space="preserve">[local]: </w:t>
      </w:r>
      <w:r w:rsidRPr="00812BB5">
        <w:t>A group containing the local Ansible host. It contains an entry that should not be modified.</w:t>
      </w:r>
    </w:p>
    <w:p w14:paraId="355A957C" w14:textId="77777777" w:rsidR="00812BB5" w:rsidRDefault="00812BB5" w:rsidP="00812BB5">
      <w:pPr>
        <w:pStyle w:val="Heading3"/>
      </w:pPr>
      <w:r>
        <w:t>Groups of groups</w:t>
      </w:r>
    </w:p>
    <w:p w14:paraId="0B4F0E1E" w14:textId="6C35FAF4" w:rsidR="000615E7" w:rsidRDefault="00812BB5" w:rsidP="00812BB5">
      <w:pPr>
        <w:pStyle w:val="BodyTextMetricHPELight10pt"/>
      </w:pPr>
      <w:r>
        <w:t xml:space="preserve">A number of "groups of groups" simplify the handling of sets of nodes: </w:t>
      </w:r>
    </w:p>
    <w:p w14:paraId="6DE95CC5" w14:textId="4EA3C0E5" w:rsidR="00812BB5" w:rsidRDefault="00812BB5" w:rsidP="00812BB5">
      <w:pPr>
        <w:pStyle w:val="Heading4"/>
      </w:pPr>
      <w:r w:rsidRPr="00812BB5">
        <w:t>ctlrplane group</w:t>
      </w:r>
    </w:p>
    <w:p w14:paraId="7B2BE46F" w14:textId="756BD2FC" w:rsidR="00812BB5" w:rsidRDefault="00812BB5" w:rsidP="00812BB5">
      <w:pPr>
        <w:pStyle w:val="BodyTextMetricHPELight10pt"/>
      </w:pPr>
      <w:r w:rsidRPr="00812BB5">
        <w:t>All the nodes that make up the control plane:</w:t>
      </w:r>
    </w:p>
    <w:p w14:paraId="448A15D7" w14:textId="18203A60" w:rsidR="00812BB5" w:rsidRPr="00812BB5" w:rsidRDefault="00812BB5" w:rsidP="00812BB5">
      <w:pPr>
        <w:pStyle w:val="BodyTextMetricHPELight10pt"/>
        <w:rPr>
          <w:rStyle w:val="CodingLanguage"/>
        </w:rPr>
      </w:pPr>
      <w:r w:rsidRPr="00812BB5">
        <w:rPr>
          <w:rStyle w:val="CodingLanguage"/>
        </w:rPr>
        <w:t>[ctlrplane:children]</w:t>
      </w:r>
      <w:r w:rsidRPr="00812BB5">
        <w:rPr>
          <w:rStyle w:val="CodingLanguage"/>
        </w:rPr>
        <w:br/>
        <w:t>ucp</w:t>
      </w:r>
      <w:r w:rsidRPr="00812BB5">
        <w:rPr>
          <w:rStyle w:val="CodingLanguage"/>
        </w:rPr>
        <w:br/>
        <w:t>dtr</w:t>
      </w:r>
      <w:r w:rsidRPr="00812BB5">
        <w:rPr>
          <w:rStyle w:val="CodingLanguage"/>
        </w:rPr>
        <w:br/>
        <w:t>lbs</w:t>
      </w:r>
      <w:r w:rsidRPr="00812BB5">
        <w:rPr>
          <w:rStyle w:val="CodingLanguage"/>
        </w:rPr>
        <w:br/>
        <w:t>nfs</w:t>
      </w:r>
      <w:r w:rsidRPr="00812BB5">
        <w:rPr>
          <w:rStyle w:val="CodingLanguage"/>
        </w:rPr>
        <w:br/>
        <w:t>loadbalancer</w:t>
      </w:r>
      <w:r w:rsidRPr="00812BB5">
        <w:rPr>
          <w:rStyle w:val="CodingLanguage"/>
        </w:rPr>
        <w:br/>
        <w:t>logger</w:t>
      </w:r>
    </w:p>
    <w:p w14:paraId="4E01419A" w14:textId="515CF86A" w:rsidR="00812BB5" w:rsidRDefault="00812BB5" w:rsidP="00812BB5">
      <w:pPr>
        <w:pStyle w:val="Heading4"/>
      </w:pPr>
      <w:r w:rsidRPr="00812BB5">
        <w:t>worker group</w:t>
      </w:r>
    </w:p>
    <w:p w14:paraId="76B2D16C" w14:textId="7585D6ED" w:rsidR="00812BB5" w:rsidRDefault="00812BB5" w:rsidP="00812BB5">
      <w:pPr>
        <w:pStyle w:val="BodyTextMetricHPELight10pt"/>
      </w:pPr>
      <w:r w:rsidRPr="00812BB5">
        <w:t>All the Docker worker nodes:</w:t>
      </w:r>
    </w:p>
    <w:p w14:paraId="2A934B38" w14:textId="138EE001" w:rsidR="00812BB5" w:rsidRPr="00812BB5" w:rsidRDefault="00812BB5" w:rsidP="00812BB5">
      <w:pPr>
        <w:pStyle w:val="BodyTextMetricHPELight10pt"/>
        <w:rPr>
          <w:rStyle w:val="CodingLanguage"/>
        </w:rPr>
      </w:pPr>
      <w:r w:rsidRPr="00812BB5">
        <w:rPr>
          <w:rStyle w:val="CodingLanguage"/>
        </w:rPr>
        <w:t>[worker:children]</w:t>
      </w:r>
      <w:r w:rsidRPr="00812BB5">
        <w:rPr>
          <w:rStyle w:val="CodingLanguage"/>
        </w:rPr>
        <w:br/>
        <w:t>vm_wrk_lnx</w:t>
      </w:r>
      <w:r w:rsidRPr="00812BB5">
        <w:rPr>
          <w:rStyle w:val="CodingLanguage"/>
        </w:rPr>
        <w:br/>
        <w:t>vm_wrk_win</w:t>
      </w:r>
      <w:r w:rsidRPr="00812BB5">
        <w:rPr>
          <w:rStyle w:val="CodingLanguage"/>
        </w:rPr>
        <w:br/>
        <w:t>bm_wrk_lnx</w:t>
      </w:r>
      <w:r w:rsidRPr="00812BB5">
        <w:rPr>
          <w:rStyle w:val="CodingLanguage"/>
        </w:rPr>
        <w:br/>
        <w:t>bm_wrk_win</w:t>
      </w:r>
    </w:p>
    <w:p w14:paraId="4E91B655" w14:textId="77777777" w:rsidR="00812BB5" w:rsidRDefault="00812BB5" w:rsidP="00812BB5">
      <w:pPr>
        <w:pStyle w:val="Heading4"/>
      </w:pPr>
      <w:r>
        <w:t>bms group</w:t>
      </w:r>
    </w:p>
    <w:p w14:paraId="652C0A72" w14:textId="77777777" w:rsidR="00812BB5" w:rsidRDefault="00812BB5" w:rsidP="00812BB5">
      <w:pPr>
        <w:pStyle w:val="BodyTextMetricHPELight10pt"/>
      </w:pPr>
      <w:r>
        <w:t xml:space="preserve">All the bare metal nodes: </w:t>
      </w:r>
    </w:p>
    <w:p w14:paraId="182AAE56" w14:textId="1382FAF1" w:rsidR="00812BB5" w:rsidRPr="00812BB5" w:rsidRDefault="00812BB5" w:rsidP="00812BB5">
      <w:pPr>
        <w:pStyle w:val="BodyTextMetricHPELight10pt"/>
        <w:rPr>
          <w:rStyle w:val="CodingLanguage"/>
        </w:rPr>
      </w:pPr>
      <w:r w:rsidRPr="00812BB5">
        <w:rPr>
          <w:rStyle w:val="CodingLanguage"/>
        </w:rPr>
        <w:t>[bms:children]</w:t>
      </w:r>
      <w:r w:rsidRPr="00812BB5">
        <w:rPr>
          <w:rStyle w:val="CodingLanguage"/>
        </w:rPr>
        <w:br/>
        <w:t>bm_wrk_lnx</w:t>
      </w:r>
      <w:r w:rsidRPr="00812BB5">
        <w:rPr>
          <w:rStyle w:val="CodingLanguage"/>
        </w:rPr>
        <w:br/>
        <w:t>bm_wrk_win</w:t>
      </w:r>
    </w:p>
    <w:p w14:paraId="63661B90" w14:textId="77777777" w:rsidR="00DD6E86" w:rsidRDefault="00DD6E86" w:rsidP="00DD6E86">
      <w:pPr>
        <w:pStyle w:val="Heading4"/>
      </w:pPr>
      <w:r>
        <w:lastRenderedPageBreak/>
        <w:t>docker group</w:t>
      </w:r>
    </w:p>
    <w:p w14:paraId="4FF8D5B0" w14:textId="5F3C3EA6" w:rsidR="00812BB5" w:rsidRDefault="00DD6E86" w:rsidP="00DD6E86">
      <w:pPr>
        <w:pStyle w:val="BodyTextMetricHPELight10pt"/>
      </w:pPr>
      <w:r>
        <w:t>All the nodes running Docker:</w:t>
      </w:r>
    </w:p>
    <w:p w14:paraId="253C5041" w14:textId="32C111F5" w:rsidR="00DD6E86" w:rsidRPr="00DD6E86" w:rsidRDefault="00DD6E86" w:rsidP="00DD6E86">
      <w:pPr>
        <w:pStyle w:val="BodyTextMetricHPELight10pt"/>
        <w:rPr>
          <w:rStyle w:val="CodingLanguage"/>
        </w:rPr>
      </w:pPr>
      <w:r w:rsidRPr="00DD6E86">
        <w:rPr>
          <w:rStyle w:val="CodingLanguage"/>
        </w:rPr>
        <w:t>[docker:children]</w:t>
      </w:r>
      <w:r w:rsidRPr="00DD6E86">
        <w:rPr>
          <w:rStyle w:val="CodingLanguage"/>
        </w:rPr>
        <w:br/>
        <w:t>ucp</w:t>
      </w:r>
      <w:r w:rsidRPr="00DD6E86">
        <w:rPr>
          <w:rStyle w:val="CodingLanguage"/>
        </w:rPr>
        <w:br/>
        <w:t>dtr</w:t>
      </w:r>
      <w:r w:rsidRPr="00DD6E86">
        <w:rPr>
          <w:rStyle w:val="CodingLanguage"/>
        </w:rPr>
        <w:br/>
        <w:t>worker</w:t>
      </w:r>
    </w:p>
    <w:p w14:paraId="372697BB" w14:textId="77777777" w:rsidR="00DD6E86" w:rsidRDefault="00DD6E86" w:rsidP="00DD6E86">
      <w:pPr>
        <w:pStyle w:val="Heading4"/>
      </w:pPr>
      <w:r>
        <w:t>linux_box group</w:t>
      </w:r>
    </w:p>
    <w:p w14:paraId="33DAC57D" w14:textId="5E97A8B7" w:rsidR="00DD6E86" w:rsidRDefault="00DD6E86" w:rsidP="00DD6E86">
      <w:pPr>
        <w:pStyle w:val="BodyTextMetricHPELight10pt"/>
      </w:pPr>
      <w:r>
        <w:t>All the nodes running Linux:</w:t>
      </w:r>
    </w:p>
    <w:p w14:paraId="6AD70BF2" w14:textId="099F63D8" w:rsidR="00DD6E86" w:rsidRDefault="00DD6E86" w:rsidP="00DD6E86">
      <w:pPr>
        <w:pStyle w:val="BodyTextMetricHPELight10pt"/>
      </w:pPr>
      <w:r>
        <w:t>[linux_box:children]</w:t>
      </w:r>
      <w:r>
        <w:br/>
        <w:t>ctlrplane</w:t>
      </w:r>
      <w:r>
        <w:br/>
        <w:t>vm_wrk_lnx</w:t>
      </w:r>
      <w:r>
        <w:br/>
        <w:t>bm_wrk_lnx</w:t>
      </w:r>
    </w:p>
    <w:p w14:paraId="39A22B90" w14:textId="77777777" w:rsidR="00DD6E86" w:rsidRDefault="00DD6E86" w:rsidP="00DD6E86">
      <w:pPr>
        <w:pStyle w:val="Heading4"/>
      </w:pPr>
      <w:r>
        <w:t>windows_box group</w:t>
      </w:r>
    </w:p>
    <w:p w14:paraId="56F24450" w14:textId="1D6E043D" w:rsidR="00DD6E86" w:rsidRDefault="00DD6E86" w:rsidP="00DD6E86">
      <w:pPr>
        <w:pStyle w:val="BodyTextMetricHPELight10pt"/>
      </w:pPr>
      <w:r>
        <w:t>All the nodes running Windows:</w:t>
      </w:r>
    </w:p>
    <w:p w14:paraId="20A5523B" w14:textId="7E105AC1" w:rsidR="00DD6E86" w:rsidRDefault="00DD6E86" w:rsidP="00DD6E86">
      <w:pPr>
        <w:pStyle w:val="BodyTextMetricHPELight10pt"/>
      </w:pPr>
      <w:r>
        <w:t>[windows_box:children]</w:t>
      </w:r>
      <w:r>
        <w:br/>
        <w:t>bm_wrk_win</w:t>
      </w:r>
      <w:r>
        <w:br/>
        <w:t>vm_wrk_win</w:t>
      </w:r>
    </w:p>
    <w:p w14:paraId="7BE06FF6" w14:textId="77777777" w:rsidR="00DD6E86" w:rsidRDefault="00DD6E86" w:rsidP="00DD6E86">
      <w:pPr>
        <w:pStyle w:val="Heading3"/>
      </w:pPr>
      <w:r>
        <w:t>Bare metal variables</w:t>
      </w:r>
    </w:p>
    <w:p w14:paraId="6C3429F9" w14:textId="77777777" w:rsidR="00DD6E86" w:rsidRDefault="00DD6E86" w:rsidP="00DD6E86">
      <w:pPr>
        <w:pStyle w:val="BodyTextMetricHPELight10pt"/>
      </w:pPr>
      <w:r>
        <w:t>When deploying bare metal worker nodes, you must specify the name of the Server Profile Template (SPT), together with the names of the two connections for your Ansible controller. If you have multiple server types in your HPE Synergy setup, you will need to set the name of the server profile template for each individual bare metal node, typically on the node decalration in the inventory file itself, rather than using a common name in the group file.</w:t>
      </w:r>
    </w:p>
    <w:p w14:paraId="0166F314" w14:textId="0C35BC4F" w:rsidR="00DD6E86" w:rsidRDefault="00DD6E86" w:rsidP="00DD6E86">
      <w:pPr>
        <w:pStyle w:val="Heading4"/>
      </w:pPr>
      <w:r>
        <w:t>Bare metal Linux variables</w:t>
      </w:r>
    </w:p>
    <w:p w14:paraId="195A5771" w14:textId="77777777" w:rsidR="00DD6E86" w:rsidRDefault="00DD6E86" w:rsidP="00DD6E86">
      <w:pPr>
        <w:pStyle w:val="BodyTextMetricHPELight10pt"/>
      </w:pPr>
      <w:r>
        <w:t xml:space="preserve">Variables specific to bare metal Linux worker nodes are specified in </w:t>
      </w:r>
      <w:r w:rsidRPr="00DD6E86">
        <w:rPr>
          <w:rStyle w:val="CodingLanguage"/>
        </w:rPr>
        <w:t>group_vars/bm_wrk_lnx.yml</w:t>
      </w:r>
      <w:r>
        <w:t xml:space="preserve"> </w:t>
      </w:r>
    </w:p>
    <w:p w14:paraId="0485E337" w14:textId="71FAA010" w:rsidR="00DD6E86" w:rsidRDefault="00DD6E86" w:rsidP="00DD6E86">
      <w:pPr>
        <w:pStyle w:val="BodyTextMetricHPELight10pt"/>
      </w:pPr>
      <w:r>
        <w:t xml:space="preserve">ov_template: 'RedHat760_fcoe_v1.0.2'               </w:t>
      </w:r>
      <w:r>
        <w:br/>
        <w:t xml:space="preserve">ov_ansible_connection_name: 'ansibleA'     </w:t>
      </w:r>
      <w:r>
        <w:br/>
        <w:t xml:space="preserve">ov_ansible_redundant_connection_name: ansibleB   </w:t>
      </w:r>
      <w:r>
        <w:br/>
      </w:r>
      <w:r>
        <w:br/>
        <w:t xml:space="preserve">disk2: '/dev/mapper/mpatha' </w:t>
      </w:r>
      <w:r>
        <w:br/>
        <w:t>disk2_part: '/dev/mapper/mpatha1'</w:t>
      </w:r>
      <w:r>
        <w:br/>
        <w:t>orchestrator: kubernetes # or swarm</w:t>
      </w:r>
      <w:r>
        <w:br/>
        <w:t>fcoe_devices: ['ens3f2','ens3f3']</w:t>
      </w:r>
    </w:p>
    <w:p w14:paraId="358EB630" w14:textId="77777777" w:rsidR="00DD6E86" w:rsidRDefault="00DD6E86" w:rsidP="00DD6E86">
      <w:pPr>
        <w:pStyle w:val="Heading4"/>
      </w:pPr>
      <w:r>
        <w:t>Bare metal Windows variables</w:t>
      </w:r>
    </w:p>
    <w:p w14:paraId="5E62127B" w14:textId="3EF02C46" w:rsidR="00DD6E86" w:rsidRDefault="00DD6E86" w:rsidP="00DD6E86">
      <w:pPr>
        <w:pStyle w:val="BodyTextMetricHPELight10pt"/>
      </w:pPr>
      <w:r>
        <w:t xml:space="preserve">Variables specific to bare metal Windows worker nodes are specified in </w:t>
      </w:r>
      <w:r w:rsidRPr="00DD6E86">
        <w:rPr>
          <w:rStyle w:val="CodingLanguage"/>
        </w:rPr>
        <w:t>group_vars/bm_wrk_win.yml</w:t>
      </w:r>
    </w:p>
    <w:p w14:paraId="736BDE22" w14:textId="48A78A9E" w:rsidR="00DD6E86" w:rsidRPr="00DD6E86" w:rsidRDefault="00DD6E86" w:rsidP="00DD6E86">
      <w:pPr>
        <w:pStyle w:val="BodyTextMetricHPELight10pt"/>
        <w:rPr>
          <w:rStyle w:val="CodingLanguage"/>
        </w:rPr>
      </w:pPr>
      <w:r w:rsidRPr="00DD6E86">
        <w:rPr>
          <w:rStyle w:val="CodingLanguage"/>
        </w:rPr>
        <w:t>ov_template:</w:t>
      </w:r>
      <w:r>
        <w:rPr>
          <w:rStyle w:val="CodingLanguage"/>
        </w:rPr>
        <w:t xml:space="preserve"> 'Windows Worker Node (Gen9)'</w:t>
      </w:r>
      <w:r w:rsidRPr="00DD6E86">
        <w:rPr>
          <w:rStyle w:val="CodingLanguage"/>
        </w:rPr>
        <w:br/>
        <w:t xml:space="preserve">ov_ansible_connection_name: 'Ansible-A'    </w:t>
      </w:r>
      <w:r w:rsidRPr="00DD6E86">
        <w:rPr>
          <w:rStyle w:val="CodingLanguage"/>
        </w:rPr>
        <w:br/>
        <w:t xml:space="preserve">ov_ansible_redundant_connection_name: 'Ansible-B'   </w:t>
      </w:r>
    </w:p>
    <w:p w14:paraId="61DC5DE5" w14:textId="77777777" w:rsidR="00DD6E86" w:rsidRDefault="00DD6E86" w:rsidP="00DD6E86">
      <w:pPr>
        <w:pStyle w:val="Heading2"/>
      </w:pPr>
      <w:bookmarkStart w:id="136" w:name="_Toc531698806"/>
      <w:bookmarkStart w:id="137" w:name="_Toc7020404"/>
      <w:r w:rsidRPr="00F841F0">
        <w:t>Inventory group variables</w:t>
      </w:r>
      <w:bookmarkEnd w:id="136"/>
      <w:bookmarkEnd w:id="137"/>
    </w:p>
    <w:p w14:paraId="5E0B0FE7" w14:textId="77777777" w:rsidR="00DD6E86" w:rsidRDefault="00DD6E86" w:rsidP="00DD6E86">
      <w:pPr>
        <w:pStyle w:val="BodyTextMetricHPELight10pt"/>
      </w:pPr>
      <w:r w:rsidRPr="00F841F0">
        <w:t xml:space="preserve">Additional configuration files for each group in the inventory are available, including </w:t>
      </w:r>
      <w:r w:rsidRPr="00D93702">
        <w:rPr>
          <w:rStyle w:val="CodingLanguage"/>
        </w:rPr>
        <w:t>group_vars/vms.yml</w:t>
      </w:r>
      <w:r w:rsidRPr="00F841F0">
        <w:t xml:space="preserve">, </w:t>
      </w:r>
      <w:r w:rsidRPr="00D93702">
        <w:rPr>
          <w:rStyle w:val="CodingLanguage"/>
        </w:rPr>
        <w:t>group_vars/ucp.yml</w:t>
      </w:r>
      <w:r w:rsidRPr="00F841F0">
        <w:t xml:space="preserve">, </w:t>
      </w:r>
      <w:r w:rsidRPr="00D93702">
        <w:rPr>
          <w:rStyle w:val="CodingLanguage"/>
        </w:rPr>
        <w:t>group_vars/dtr.yml</w:t>
      </w:r>
      <w:r w:rsidRPr="00F841F0">
        <w:t xml:space="preserve">, </w:t>
      </w:r>
      <w:r w:rsidRPr="00D93702">
        <w:rPr>
          <w:rStyle w:val="CodingLanguage"/>
        </w:rPr>
        <w:t>group_vars/worker.yml</w:t>
      </w:r>
      <w:r w:rsidRPr="00F841F0">
        <w:t xml:space="preserve"> and </w:t>
      </w:r>
      <w:r w:rsidRPr="00D93702">
        <w:rPr>
          <w:rStyle w:val="CodingLanguage"/>
        </w:rPr>
        <w:t>group_vars/nfs.yml</w:t>
      </w:r>
      <w:r w:rsidRPr="00F841F0">
        <w:t>.</w:t>
      </w:r>
    </w:p>
    <w:p w14:paraId="68225066" w14:textId="670D72AA" w:rsidR="00DD6E86" w:rsidRDefault="00DD6E86" w:rsidP="00DD6E86">
      <w:pPr>
        <w:pStyle w:val="BodyTextMetricHPELight10pt"/>
      </w:pPr>
      <w:r w:rsidRPr="00DD6E86">
        <w:t>The following files, in the group_vars folder, contain variable definitions for each group.</w:t>
      </w:r>
    </w:p>
    <w:p w14:paraId="3A18F711" w14:textId="3247DBAC" w:rsidR="00DD6E86" w:rsidRDefault="00DD6E86" w:rsidP="00DD6E86">
      <w:pPr>
        <w:pStyle w:val="BulletLevel1"/>
      </w:pPr>
      <w:r w:rsidRPr="00DD6E86">
        <w:rPr>
          <w:rStyle w:val="BoldEmpha"/>
        </w:rPr>
        <w:t>ucp.yml:</w:t>
      </w:r>
      <w:r>
        <w:t xml:space="preserve"> Variables defined for all UCP nodes.</w:t>
      </w:r>
    </w:p>
    <w:p w14:paraId="12F3BE1E" w14:textId="77777777" w:rsidR="00DD6E86" w:rsidRDefault="00DD6E86" w:rsidP="00DD6E86">
      <w:pPr>
        <w:pStyle w:val="BulletLevel1"/>
      </w:pPr>
      <w:r w:rsidRPr="00734D48">
        <w:rPr>
          <w:rStyle w:val="BoldEmpha"/>
        </w:rPr>
        <w:t xml:space="preserve">dtr.yml: </w:t>
      </w:r>
      <w:r>
        <w:t>Variables defined for all DTR nodes.</w:t>
      </w:r>
    </w:p>
    <w:p w14:paraId="34590F02" w14:textId="6A231AAE" w:rsidR="00DD6E86" w:rsidRDefault="00DD6E86" w:rsidP="00DD6E86">
      <w:pPr>
        <w:pStyle w:val="BulletLevel1"/>
      </w:pPr>
      <w:r w:rsidRPr="00734D48">
        <w:rPr>
          <w:rStyle w:val="BoldEmpha"/>
        </w:rPr>
        <w:lastRenderedPageBreak/>
        <w:t>nfs.yml:</w:t>
      </w:r>
      <w:r>
        <w:t xml:space="preserve"> Variables defined for all NFS nodes.</w:t>
      </w:r>
    </w:p>
    <w:p w14:paraId="7ED69642" w14:textId="39709053" w:rsidR="00DD6E86" w:rsidRDefault="00DD6E86" w:rsidP="00DD6E86">
      <w:pPr>
        <w:pStyle w:val="BulletLevel1"/>
      </w:pPr>
      <w:r w:rsidRPr="00734D48">
        <w:rPr>
          <w:rStyle w:val="BoldEmpha"/>
        </w:rPr>
        <w:t>logger.yml:</w:t>
      </w:r>
      <w:r>
        <w:t xml:space="preserve"> Variables defined for all logger nodes.</w:t>
      </w:r>
    </w:p>
    <w:p w14:paraId="1C95AC1C" w14:textId="5970655B" w:rsidR="00DD6E86" w:rsidRDefault="00DD6E86" w:rsidP="00DD6E86">
      <w:pPr>
        <w:pStyle w:val="BulletLevel1"/>
      </w:pPr>
      <w:r w:rsidRPr="00734D48">
        <w:rPr>
          <w:rStyle w:val="BoldEmpha"/>
        </w:rPr>
        <w:t>loadbalancer.yml:</w:t>
      </w:r>
      <w:r>
        <w:t xml:space="preserve"> Variables defined for all nodes in the [loadbalancer] group.</w:t>
      </w:r>
    </w:p>
    <w:p w14:paraId="4A240968" w14:textId="37E6A340" w:rsidR="00DD6E86" w:rsidRDefault="00DD6E86" w:rsidP="00DD6E86">
      <w:pPr>
        <w:pStyle w:val="BulletLevel1"/>
      </w:pPr>
      <w:r w:rsidRPr="00734D48">
        <w:rPr>
          <w:rStyle w:val="BoldEmpha"/>
        </w:rPr>
        <w:t>lbs.yml:</w:t>
      </w:r>
      <w:r>
        <w:t xml:space="preserve"> Variables defined for all nodes in the legacy [lbs] group.</w:t>
      </w:r>
    </w:p>
    <w:p w14:paraId="147429EB" w14:textId="05BD78AE" w:rsidR="00DD6E86" w:rsidRDefault="00DD6E86" w:rsidP="00DD6E86">
      <w:pPr>
        <w:pStyle w:val="BulletLevel1"/>
      </w:pPr>
      <w:r w:rsidRPr="00734D48">
        <w:rPr>
          <w:rStyle w:val="BoldEmpha"/>
        </w:rPr>
        <w:t xml:space="preserve">vm_wrk_lnx.yml: </w:t>
      </w:r>
      <w:r>
        <w:t>Variables defined for all Linux VM worker nodes.</w:t>
      </w:r>
    </w:p>
    <w:p w14:paraId="22B0C977" w14:textId="2310CDBA" w:rsidR="00DD6E86" w:rsidRDefault="00DD6E86" w:rsidP="00DD6E86">
      <w:pPr>
        <w:pStyle w:val="BulletLevel1"/>
      </w:pPr>
      <w:r w:rsidRPr="00734D48">
        <w:rPr>
          <w:rStyle w:val="BoldEmpha"/>
        </w:rPr>
        <w:t>vm_wrk_win.yml:</w:t>
      </w:r>
      <w:r>
        <w:t xml:space="preserve"> Variables defined for all Windows VM worker nodes.</w:t>
      </w:r>
    </w:p>
    <w:p w14:paraId="4BC569A1" w14:textId="6336025D" w:rsidR="00DD6E86" w:rsidRDefault="00DD6E86" w:rsidP="00DD6E86">
      <w:pPr>
        <w:pStyle w:val="BulletLevel1"/>
      </w:pPr>
      <w:r w:rsidRPr="00734D48">
        <w:rPr>
          <w:rStyle w:val="BoldEmpha"/>
        </w:rPr>
        <w:t>worker.yml:</w:t>
      </w:r>
      <w:r>
        <w:t xml:space="preserve"> Variables defined for all worker nodes.</w:t>
      </w:r>
    </w:p>
    <w:p w14:paraId="0B3BC2B0" w14:textId="562CA434" w:rsidR="00DD6E86" w:rsidRDefault="00DD6E86" w:rsidP="00DD6E86">
      <w:pPr>
        <w:pStyle w:val="BulletLevel1"/>
      </w:pPr>
      <w:r w:rsidRPr="00734D48">
        <w:rPr>
          <w:rStyle w:val="BoldEmpha"/>
        </w:rPr>
        <w:t>windows_box.yml:</w:t>
      </w:r>
      <w:r w:rsidR="00734D48">
        <w:t xml:space="preserve"> </w:t>
      </w:r>
      <w:r>
        <w:t>Variables defined for all Windows nodes.</w:t>
      </w:r>
    </w:p>
    <w:p w14:paraId="4EF35D16" w14:textId="7B2FBA77" w:rsidR="00DD6E86" w:rsidRDefault="00734D48" w:rsidP="00DD6E86">
      <w:pPr>
        <w:pStyle w:val="BulletLevel1"/>
      </w:pPr>
      <w:r w:rsidRPr="00734D48">
        <w:rPr>
          <w:rStyle w:val="BoldEmpha"/>
        </w:rPr>
        <w:t>vms.yml:</w:t>
      </w:r>
      <w:r>
        <w:t xml:space="preserve"> </w:t>
      </w:r>
      <w:r w:rsidR="00DD6E86">
        <w:t>Variables defined for all the VMware Virtual Machines deployed by the solution.</w:t>
      </w:r>
    </w:p>
    <w:p w14:paraId="09F4D07B" w14:textId="43CB1E4C" w:rsidR="00DD6E86" w:rsidRDefault="00DD6E86" w:rsidP="00DD6E86">
      <w:pPr>
        <w:pStyle w:val="BulletLevel1"/>
      </w:pPr>
      <w:r w:rsidRPr="00734D48">
        <w:rPr>
          <w:rStyle w:val="BoldEmpha"/>
        </w:rPr>
        <w:t>bms.yml</w:t>
      </w:r>
      <w:r w:rsidR="00734D48" w:rsidRPr="00734D48">
        <w:rPr>
          <w:rStyle w:val="BoldEmpha"/>
        </w:rPr>
        <w:t>:</w:t>
      </w:r>
      <w:r w:rsidR="00734D48">
        <w:t xml:space="preserve"> </w:t>
      </w:r>
      <w:r>
        <w:t>Variables defined for all the bare metal machines deployed by the solution.</w:t>
      </w:r>
    </w:p>
    <w:p w14:paraId="696DF877" w14:textId="77777777" w:rsidR="00DD6E86" w:rsidRDefault="00DD6E86" w:rsidP="00DD6E86">
      <w:pPr>
        <w:pStyle w:val="BodyTextMetricHPELight10pt"/>
      </w:pPr>
      <w:r w:rsidRPr="00F841F0">
        <w:t xml:space="preserve">These group files facilitate more sophisticated settings, such as additional drives and additional network interfaces. For example, here is the </w:t>
      </w:r>
      <w:r w:rsidRPr="00D93702">
        <w:rPr>
          <w:rStyle w:val="CodingLanguage"/>
        </w:rPr>
        <w:t xml:space="preserve">group_vars/nfs.yml </w:t>
      </w:r>
      <w:r w:rsidRPr="00F841F0">
        <w:t>file.</w:t>
      </w:r>
    </w:p>
    <w:p w14:paraId="3AE1EE7B"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r w:rsidRPr="00D93702">
        <w:rPr>
          <w:rStyle w:val="CodingLanguage"/>
        </w:rPr>
        <w:br/>
        <w:t xml:space="preserve"> </w:t>
      </w:r>
      <w:r w:rsidRPr="00D93702">
        <w:rPr>
          <w:rStyle w:val="CodingLanguage"/>
        </w:rPr>
        <w:br/>
        <w:t>disks_specs:</w:t>
      </w:r>
      <w:r w:rsidRPr="00D93702">
        <w:rPr>
          <w:rStyle w:val="CodingLanguage"/>
        </w:rPr>
        <w:br/>
        <w:t xml:space="preserve">  - size_gb:  '{{ disk1_size }}'</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 disk2_size }}'</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10</w:t>
      </w:r>
      <w:r w:rsidRPr="00D93702">
        <w:rPr>
          <w:rStyle w:val="CodingLanguage"/>
        </w:rPr>
        <w:br/>
        <w:t xml:space="preserve">    type: thin</w:t>
      </w:r>
      <w:r w:rsidRPr="00D93702">
        <w:rPr>
          <w:rStyle w:val="CodingLanguage"/>
        </w:rPr>
        <w:br/>
        <w:t xml:space="preserve">    datastore: "{{ datastores | random }}"</w:t>
      </w:r>
    </w:p>
    <w:p w14:paraId="0886CB30" w14:textId="2236ADFA" w:rsidR="00DD6E86" w:rsidRDefault="00DD6E86" w:rsidP="00DD6E86">
      <w:pPr>
        <w:pStyle w:val="BodyTextMetricHPELight10pt"/>
      </w:pPr>
      <w:r w:rsidRPr="00F841F0">
        <w:t xml:space="preserve">In this example, the size of the first two drives is specified using the values of the variables </w:t>
      </w:r>
      <w:r w:rsidRPr="00D93702">
        <w:rPr>
          <w:rStyle w:val="CodingLanguage"/>
        </w:rPr>
        <w:t>disk1_size</w:t>
      </w:r>
      <w:r w:rsidRPr="00F841F0">
        <w:t xml:space="preserve"> and </w:t>
      </w:r>
      <w:r w:rsidRPr="00D93702">
        <w:rPr>
          <w:rStyle w:val="CodingLanguage"/>
        </w:rPr>
        <w:t>disk2_size</w:t>
      </w:r>
      <w:r w:rsidRPr="00F841F0">
        <w:t xml:space="preserve"> that are declared in the </w:t>
      </w:r>
      <w:r w:rsidR="00234962">
        <w:rPr>
          <w:rStyle w:val="CodingLanguage"/>
        </w:rPr>
        <w:t>group_var</w:t>
      </w:r>
      <w:r>
        <w:rPr>
          <w:rStyle w:val="CodingLanguage"/>
        </w:rPr>
        <w:t>s/all/vars</w:t>
      </w:r>
      <w:r w:rsidRPr="00F841F0">
        <w:t xml:space="preserve"> file. This maintains compatibility with </w:t>
      </w:r>
      <w:r w:rsidR="007230C9">
        <w:rPr>
          <w:rStyle w:val="CodingLanguage"/>
        </w:rPr>
        <w:t>hosts</w:t>
      </w:r>
      <w:r w:rsidRPr="00F841F0">
        <w:t xml:space="preserve"> inventories from the previous release of the playbooks. However, it is possible to provide explicit values, depending on your requirements, for the individual UCP, DTR, worker or NFS VMs. For example, you may want to increase the size of the second disk for the NFS VM as this is used to store the DTR images, so the default value of 500GB may not be sufficient to meet your needs.</w:t>
      </w:r>
    </w:p>
    <w:p w14:paraId="362DB67F" w14:textId="77777777" w:rsidR="00DD6E86" w:rsidRDefault="00DD6E86" w:rsidP="00DD6E86">
      <w:pPr>
        <w:pStyle w:val="BodyTextMetricHPELight10pt"/>
      </w:pPr>
      <w:r w:rsidRPr="00F841F0">
        <w:t>In this release, support has been added for configuring a third drive that can be used to hold Kubernetes persistent volume data. The default size (10GB) is set low as the use of the NFS VM for storing persistent volume data is only considered suitable for demo purposes and should not be used in a production environment.</w:t>
      </w:r>
    </w:p>
    <w:p w14:paraId="12BEF99C" w14:textId="77777777" w:rsidR="00DD6E86" w:rsidRDefault="00DD6E86" w:rsidP="00DD6E86">
      <w:pPr>
        <w:pStyle w:val="BodyTextMetricHPELight10pt"/>
      </w:pPr>
      <w:r w:rsidRPr="00F841F0">
        <w:t xml:space="preserve">In the following example, the </w:t>
      </w:r>
      <w:r w:rsidRPr="00D93702">
        <w:rPr>
          <w:rStyle w:val="CodingLanguage"/>
        </w:rPr>
        <w:t>group_vars/nfs.yml</w:t>
      </w:r>
      <w:r w:rsidRPr="00F841F0">
        <w:t xml:space="preserve"> has been modified to configure the NFS VM with a 50GB boot disk, a 500GB drive for DTR images and an 800GB drive for Kubernetes persistent volumes data.</w:t>
      </w:r>
    </w:p>
    <w:p w14:paraId="437A967C" w14:textId="77777777" w:rsidR="00DD6E86" w:rsidRPr="00D93702" w:rsidRDefault="00DD6E86" w:rsidP="00DD6E86">
      <w:pPr>
        <w:pStyle w:val="BodyTextMetricHPELight10pt"/>
        <w:rPr>
          <w:rStyle w:val="CodingLanguage"/>
        </w:rPr>
      </w:pPr>
      <w:r w:rsidRPr="00D93702">
        <w:rPr>
          <w:rStyle w:val="CodingLanguage"/>
        </w:rPr>
        <w:t>networks:</w:t>
      </w:r>
      <w:r w:rsidRPr="00D93702">
        <w:rPr>
          <w:rStyle w:val="CodingLanguage"/>
        </w:rPr>
        <w:br/>
        <w:t xml:space="preserve">  - name:  '{{ vm_portgroup }}'</w:t>
      </w:r>
      <w:r w:rsidRPr="00D93702">
        <w:rPr>
          <w:rStyle w:val="CodingLanguage"/>
        </w:rPr>
        <w:br/>
        <w:t xml:space="preserve">    ip:  "{{ ip_addr | ipaddr('address') }}"</w:t>
      </w:r>
      <w:r w:rsidRPr="00D93702">
        <w:rPr>
          <w:rStyle w:val="CodingLanguage"/>
        </w:rPr>
        <w:br/>
        <w:t xml:space="preserve">    netmask: "{{ ip_addr | ipaddr('netmask') }}"</w:t>
      </w:r>
      <w:r w:rsidRPr="00D93702">
        <w:rPr>
          <w:rStyle w:val="CodingLanguage"/>
        </w:rPr>
        <w:br/>
        <w:t xml:space="preserve">    gateway: "{{ gateway }}"</w:t>
      </w:r>
    </w:p>
    <w:p w14:paraId="50EBF175" w14:textId="77777777" w:rsidR="00DD6E86" w:rsidRPr="00D93702" w:rsidRDefault="00DD6E86" w:rsidP="00DD6E86">
      <w:pPr>
        <w:pStyle w:val="BodyTextMetricHPELight10pt"/>
        <w:rPr>
          <w:rStyle w:val="CodingLanguage"/>
        </w:rPr>
      </w:pPr>
      <w:r w:rsidRPr="00D93702">
        <w:rPr>
          <w:rStyle w:val="CodingLanguage"/>
        </w:rPr>
        <w:lastRenderedPageBreak/>
        <w:t>disks_specs:</w:t>
      </w:r>
      <w:r w:rsidRPr="00D93702">
        <w:rPr>
          <w:rStyle w:val="CodingLanguage"/>
        </w:rPr>
        <w:br/>
        <w:t xml:space="preserve">  - size_gb:  50</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500</w:t>
      </w:r>
      <w:r w:rsidRPr="00D93702">
        <w:rPr>
          <w:rStyle w:val="CodingLanguage"/>
        </w:rPr>
        <w:br/>
        <w:t xml:space="preserve">    type: thin</w:t>
      </w:r>
      <w:r w:rsidRPr="00D93702">
        <w:rPr>
          <w:rStyle w:val="CodingLanguage"/>
        </w:rPr>
        <w:br/>
        <w:t xml:space="preserve">    datastore: "{{ datastores | random }}"</w:t>
      </w:r>
      <w:r w:rsidRPr="00D93702">
        <w:rPr>
          <w:rStyle w:val="CodingLanguage"/>
        </w:rPr>
        <w:br/>
        <w:t xml:space="preserve">  - size_gb: 800</w:t>
      </w:r>
      <w:r w:rsidRPr="00D93702">
        <w:rPr>
          <w:rStyle w:val="CodingLanguage"/>
        </w:rPr>
        <w:br/>
        <w:t xml:space="preserve">    type: thin</w:t>
      </w:r>
      <w:r w:rsidRPr="00D93702">
        <w:rPr>
          <w:rStyle w:val="CodingLanguage"/>
        </w:rPr>
        <w:br/>
        <w:t xml:space="preserve">    datastore: "{{ datastores | random }}"</w:t>
      </w:r>
    </w:p>
    <w:p w14:paraId="069AEA40" w14:textId="77777777" w:rsidR="00DD6E86" w:rsidRDefault="00DD6E86" w:rsidP="00DD6E86">
      <w:pPr>
        <w:pStyle w:val="MISCNote-Ruleabove"/>
      </w:pPr>
      <w:r>
        <w:t>Note</w:t>
      </w:r>
    </w:p>
    <w:p w14:paraId="00195D70" w14:textId="77777777" w:rsidR="00DD6E86" w:rsidRPr="009534F0" w:rsidRDefault="00DD6E86" w:rsidP="00DD6E86">
      <w:pPr>
        <w:pStyle w:val="MISCNote-Rulebelow"/>
      </w:pPr>
      <w:r w:rsidRPr="00F841F0">
        <w:t xml:space="preserve">The number of drives and the purpose of each drive is determined by the role of the VM and </w:t>
      </w:r>
      <w:r>
        <w:t>the specific playbooks that use</w:t>
      </w:r>
      <w:r w:rsidRPr="00F841F0">
        <w:t xml:space="preserve"> the information. The first disk is always used as the boot disk, irrespective of VM role, while the purpose of the second or thi</w:t>
      </w:r>
      <w:r>
        <w:t xml:space="preserve">rd disk is specific to the role. </w:t>
      </w:r>
    </w:p>
    <w:p w14:paraId="5E7D9B99" w14:textId="0C7AF8D0" w:rsidR="00DD6E86" w:rsidRDefault="00734D48" w:rsidP="00734D48">
      <w:pPr>
        <w:pStyle w:val="Heading2"/>
      </w:pPr>
      <w:bookmarkStart w:id="138" w:name="_Toc7020405"/>
      <w:r w:rsidRPr="00734D48">
        <w:t>Overriding group variables</w:t>
      </w:r>
      <w:bookmarkEnd w:id="138"/>
    </w:p>
    <w:p w14:paraId="748BAF93" w14:textId="1B7BA12C" w:rsidR="000615E7" w:rsidRDefault="00734D48" w:rsidP="00DD6E86">
      <w:pPr>
        <w:pStyle w:val="BodyTextMetricHPELight10pt"/>
      </w:pPr>
      <w:r w:rsidRPr="00734D48">
        <w:t>If you wish to configure your nodes with different specifications to the ones defined by the group, it is possible to declare the same variables at the node level, overriding the group value. For instance, you could have one of your workers with higher specifications by setting:</w:t>
      </w:r>
    </w:p>
    <w:p w14:paraId="70E2E501" w14:textId="7E2B27C2" w:rsidR="00734D48" w:rsidRDefault="00734D48" w:rsidP="00DD6E86">
      <w:pPr>
        <w:pStyle w:val="BodyTextMetricHPELight10pt"/>
      </w:pPr>
      <w:r w:rsidRPr="00734D48">
        <w:t xml:space="preserve">In the file </w:t>
      </w:r>
      <w:r w:rsidRPr="00734D48">
        <w:rPr>
          <w:rStyle w:val="CodingLanguage"/>
        </w:rPr>
        <w:t>vm_wrk_lnx.yml</w:t>
      </w:r>
      <w:r w:rsidRPr="00734D48">
        <w:t>:</w:t>
      </w:r>
    </w:p>
    <w:p w14:paraId="58A14459" w14:textId="277C6E7B" w:rsidR="00734D48" w:rsidRPr="00734D48" w:rsidRDefault="00734D48" w:rsidP="00734D48">
      <w:pPr>
        <w:pStyle w:val="BodyTextMetricHPELight10pt"/>
        <w:rPr>
          <w:rStyle w:val="CodingLanguage"/>
        </w:rPr>
      </w:pPr>
      <w:r w:rsidRPr="00734D48">
        <w:rPr>
          <w:rStyle w:val="CodingLanguage"/>
        </w:rPr>
        <w:t>cpus: '4'</w:t>
      </w:r>
      <w:r w:rsidRPr="00734D48">
        <w:rPr>
          <w:rStyle w:val="CodingLanguage"/>
        </w:rPr>
        <w:br/>
        <w:t>ram: '65536'</w:t>
      </w:r>
      <w:r w:rsidRPr="00734D48">
        <w:rPr>
          <w:rStyle w:val="CodingLanguage"/>
        </w:rPr>
        <w:br/>
        <w:t>disk2_size: '500'</w:t>
      </w:r>
    </w:p>
    <w:p w14:paraId="28C8F970" w14:textId="448AA957" w:rsidR="00734D48" w:rsidRDefault="00734D48" w:rsidP="00734D48">
      <w:pPr>
        <w:pStyle w:val="BodyTextMetricHPELight10pt"/>
      </w:pPr>
      <w:r w:rsidRPr="00734D48">
        <w:t xml:space="preserve">In the </w:t>
      </w:r>
      <w:r w:rsidRPr="00734D48">
        <w:rPr>
          <w:rStyle w:val="CodingLanguage"/>
        </w:rPr>
        <w:t>hosts</w:t>
      </w:r>
      <w:r w:rsidRPr="00734D48">
        <w:t xml:space="preserve"> file:</w:t>
      </w:r>
    </w:p>
    <w:p w14:paraId="4116126F" w14:textId="36BF178B" w:rsidR="00734D48" w:rsidRPr="00734D48" w:rsidRDefault="00734D48" w:rsidP="00734D48">
      <w:pPr>
        <w:pStyle w:val="BodyTextMetricHPELight10pt"/>
        <w:rPr>
          <w:rStyle w:val="CodingLanguage"/>
        </w:rPr>
      </w:pPr>
      <w:r w:rsidRPr="00734D48">
        <w:rPr>
          <w:rStyle w:val="CodingLanguage"/>
        </w:rPr>
        <w:t xml:space="preserve">[vm_wrk_lnx] </w:t>
      </w:r>
      <w:r w:rsidRPr="00734D48">
        <w:rPr>
          <w:rStyle w:val="CodingLanguage"/>
        </w:rPr>
        <w:br/>
        <w:t xml:space="preserve">worker01 ip_addr='10.0.0.10/16' esxi_host='esxi1.domain.local' </w:t>
      </w:r>
      <w:r w:rsidRPr="00734D48">
        <w:rPr>
          <w:rStyle w:val="CodingLanguage"/>
        </w:rPr>
        <w:br/>
        <w:t xml:space="preserve">worker02 ip_addr='10.0.0.11/16' esxi_host='esxi1.domain.local' </w:t>
      </w:r>
      <w:r w:rsidRPr="00734D48">
        <w:rPr>
          <w:rStyle w:val="CodingLanguage"/>
        </w:rPr>
        <w:br/>
        <w:t>worker03 ip_addr='10.0.0.12/16' esxi_host='esxi1.domain.local' cpus='16' ram'131072'</w:t>
      </w:r>
    </w:p>
    <w:p w14:paraId="5CC89C70" w14:textId="77777777" w:rsidR="00734D48" w:rsidRDefault="00734D48" w:rsidP="00734D48">
      <w:pPr>
        <w:pStyle w:val="BodyTextMetricHPELight10pt"/>
      </w:pPr>
      <w:r>
        <w:t>In the example above, the worker03 Linux VM node would have 4 times more CPU and double the RAM compared to the rest of the Linux VM worker nodes.</w:t>
      </w:r>
    </w:p>
    <w:p w14:paraId="3A4486F9" w14:textId="77777777" w:rsidR="000615E7" w:rsidRDefault="000615E7" w:rsidP="0058095B">
      <w:pPr>
        <w:pStyle w:val="BodyTextMetricHPELight10pt"/>
      </w:pPr>
      <w:r>
        <w:t>The different variables you can use are described in</w:t>
      </w:r>
      <w:r w:rsidRPr="005940E0">
        <w:t xml:space="preserve"> </w:t>
      </w:r>
      <w:r w:rsidRPr="005940E0">
        <w:fldChar w:fldCharType="begin"/>
      </w:r>
      <w:r w:rsidRPr="005940E0">
        <w:instrText xml:space="preserve"> REF _Refd17e56391 \h </w:instrText>
      </w:r>
      <w:r>
        <w:instrText xml:space="preserve"> \* MERGEFORMAT </w:instrText>
      </w:r>
      <w:r w:rsidRPr="005940E0">
        <w:fldChar w:fldCharType="separate"/>
      </w:r>
      <w:r w:rsidR="00560AD9" w:rsidRPr="00560AD9">
        <w:t>Table</w:t>
      </w:r>
      <w:r w:rsidR="00560AD9" w:rsidRPr="00560AD9">
        <w:rPr>
          <w:rFonts w:ascii="Calibri" w:hAnsi="Calibri" w:cs="Calibri"/>
        </w:rPr>
        <w:t> </w:t>
      </w:r>
      <w:r w:rsidR="00560AD9" w:rsidRPr="00560AD9">
        <w:t>9</w:t>
      </w:r>
      <w:r w:rsidRPr="005940E0">
        <w:fldChar w:fldCharType="end"/>
      </w:r>
      <w:r>
        <w:t xml:space="preserve"> below. They are all mandatory unless otherwise specified.</w:t>
      </w:r>
    </w:p>
    <w:p w14:paraId="71FACF27" w14:textId="77777777" w:rsidR="000615E7" w:rsidRDefault="000615E7" w:rsidP="000615E7">
      <w:pPr>
        <w:pStyle w:val="MISCTableCaptionHeader8pt"/>
      </w:pPr>
      <w:bookmarkStart w:id="139" w:name="_Refd17e56391"/>
      <w:bookmarkStart w:id="140" w:name="_Tocd17e56391"/>
      <w:r w:rsidRPr="00FD0CD0">
        <w:rPr>
          <w:rStyle w:val="MISCTableCaptionHeaderBold8pt"/>
        </w:rPr>
        <w:t>Table</w:t>
      </w:r>
      <w:r w:rsidRPr="00FD0CD0">
        <w:rPr>
          <w:rStyle w:val="MISCTableCaptionHeaderBold8pt"/>
          <w:rFonts w:ascii="Calibri" w:hAnsi="Calibri" w:cs="Calibri"/>
        </w:rPr>
        <w:t> </w:t>
      </w:r>
      <w:bookmarkStart w:id="141" w:name="_Numd17e56391"/>
      <w:r w:rsidRPr="00FD0CD0">
        <w:rPr>
          <w:rStyle w:val="MISCTableCaptionHeaderBold8pt"/>
        </w:rPr>
        <w:fldChar w:fldCharType="begin"/>
      </w:r>
      <w:r w:rsidRPr="00FD0CD0">
        <w:rPr>
          <w:rStyle w:val="MISCTableCaptionHeaderBold8pt"/>
        </w:rPr>
        <w:instrText xml:space="preserve"> SEQ Table \* ARABIC </w:instrText>
      </w:r>
      <w:r w:rsidRPr="00FD0CD0">
        <w:rPr>
          <w:rStyle w:val="MISCTableCaptionHeaderBold8pt"/>
        </w:rPr>
        <w:fldChar w:fldCharType="separate"/>
      </w:r>
      <w:r w:rsidR="00560AD9">
        <w:rPr>
          <w:rStyle w:val="MISCTableCaptionHeaderBold8pt"/>
          <w:noProof/>
        </w:rPr>
        <w:t>9</w:t>
      </w:r>
      <w:r w:rsidRPr="00FD0CD0">
        <w:rPr>
          <w:rStyle w:val="MISCTableCaptionHeaderBold8pt"/>
        </w:rPr>
        <w:fldChar w:fldCharType="end"/>
      </w:r>
      <w:bookmarkEnd w:id="139"/>
      <w:bookmarkEnd w:id="140"/>
      <w:bookmarkEnd w:id="141"/>
      <w:r w:rsidRPr="00FD0CD0">
        <w:rPr>
          <w:rStyle w:val="MISCTableCaptionHeaderBold8pt"/>
        </w:rPr>
        <w:t xml:space="preserve">. </w:t>
      </w:r>
      <w:r>
        <w:t>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440"/>
        <w:gridCol w:w="1320"/>
        <w:gridCol w:w="7560"/>
      </w:tblGrid>
      <w:tr w:rsidR="000615E7" w14:paraId="41FED5BA" w14:textId="77777777" w:rsidTr="0058095B">
        <w:trPr>
          <w:cantSplit/>
          <w:trHeight w:val="188"/>
          <w:tblHeader/>
        </w:trPr>
        <w:tc>
          <w:tcPr>
            <w:tcW w:w="1440" w:type="dxa"/>
            <w:tcBorders>
              <w:top w:val="nil"/>
              <w:bottom w:val="single" w:sz="36" w:space="0" w:color="00B388"/>
            </w:tcBorders>
          </w:tcPr>
          <w:p w14:paraId="3DE9FD0F" w14:textId="77777777" w:rsidR="000615E7" w:rsidRDefault="000615E7" w:rsidP="00CD4360">
            <w:pPr>
              <w:pStyle w:val="TableSubhead8pt"/>
            </w:pPr>
            <w:r>
              <w:t>Variable</w:t>
            </w:r>
          </w:p>
        </w:tc>
        <w:tc>
          <w:tcPr>
            <w:tcW w:w="1320" w:type="dxa"/>
            <w:tcBorders>
              <w:top w:val="nil"/>
              <w:bottom w:val="single" w:sz="36" w:space="0" w:color="00B388"/>
            </w:tcBorders>
          </w:tcPr>
          <w:p w14:paraId="549E05E2" w14:textId="77777777" w:rsidR="000615E7" w:rsidRDefault="000615E7" w:rsidP="00CD4360">
            <w:pPr>
              <w:pStyle w:val="TableSubhead8pt"/>
            </w:pPr>
            <w:r>
              <w:t>Scope</w:t>
            </w:r>
          </w:p>
        </w:tc>
        <w:tc>
          <w:tcPr>
            <w:tcW w:w="7560" w:type="dxa"/>
            <w:tcBorders>
              <w:top w:val="nil"/>
              <w:bottom w:val="single" w:sz="36" w:space="0" w:color="00B388"/>
            </w:tcBorders>
          </w:tcPr>
          <w:p w14:paraId="4D549C59" w14:textId="77777777" w:rsidR="000615E7" w:rsidRDefault="000615E7" w:rsidP="00CD4360">
            <w:pPr>
              <w:pStyle w:val="TableSubhead8pt"/>
            </w:pPr>
            <w:r>
              <w:t>Description</w:t>
            </w:r>
          </w:p>
        </w:tc>
      </w:tr>
      <w:tr w:rsidR="000615E7" w14:paraId="0D7368E4" w14:textId="77777777" w:rsidTr="0058095B">
        <w:trPr>
          <w:cantSplit/>
          <w:trHeight w:val="199"/>
        </w:trPr>
        <w:tc>
          <w:tcPr>
            <w:tcW w:w="1440" w:type="dxa"/>
          </w:tcPr>
          <w:p w14:paraId="685A20C7" w14:textId="77777777" w:rsidR="000615E7" w:rsidRDefault="000615E7" w:rsidP="00CD4360">
            <w:pPr>
              <w:pStyle w:val="TableBody8pt"/>
            </w:pPr>
            <w:r>
              <w:t>ip_addr</w:t>
            </w:r>
          </w:p>
        </w:tc>
        <w:tc>
          <w:tcPr>
            <w:tcW w:w="1320" w:type="dxa"/>
          </w:tcPr>
          <w:p w14:paraId="64A854D2" w14:textId="77777777" w:rsidR="000615E7" w:rsidRDefault="000615E7" w:rsidP="00CD4360">
            <w:pPr>
              <w:pStyle w:val="TableBody8pt"/>
            </w:pPr>
            <w:r>
              <w:t>Node</w:t>
            </w:r>
          </w:p>
        </w:tc>
        <w:tc>
          <w:tcPr>
            <w:tcW w:w="7560" w:type="dxa"/>
          </w:tcPr>
          <w:p w14:paraId="28CAF706" w14:textId="77777777" w:rsidR="000615E7" w:rsidRDefault="000615E7" w:rsidP="00CD4360">
            <w:pPr>
              <w:pStyle w:val="TableBody8pt"/>
            </w:pPr>
            <w:r>
              <w:t>IP address in CIDR format to be given to a node</w:t>
            </w:r>
          </w:p>
        </w:tc>
      </w:tr>
      <w:tr w:rsidR="000615E7" w14:paraId="292F297C" w14:textId="77777777" w:rsidTr="0058095B">
        <w:trPr>
          <w:cantSplit/>
          <w:trHeight w:val="298"/>
        </w:trPr>
        <w:tc>
          <w:tcPr>
            <w:tcW w:w="1440" w:type="dxa"/>
          </w:tcPr>
          <w:p w14:paraId="1F8B9FCA" w14:textId="77777777" w:rsidR="000615E7" w:rsidRDefault="000615E7" w:rsidP="00CD4360">
            <w:pPr>
              <w:pStyle w:val="TableBody8pt"/>
            </w:pPr>
            <w:r>
              <w:t>esxi_host</w:t>
            </w:r>
          </w:p>
        </w:tc>
        <w:tc>
          <w:tcPr>
            <w:tcW w:w="1320" w:type="dxa"/>
          </w:tcPr>
          <w:p w14:paraId="4A7DBB42" w14:textId="77777777" w:rsidR="000615E7" w:rsidRDefault="000615E7" w:rsidP="00CD4360">
            <w:pPr>
              <w:pStyle w:val="TableBody8pt"/>
            </w:pPr>
            <w:r>
              <w:t>Node</w:t>
            </w:r>
          </w:p>
        </w:tc>
        <w:tc>
          <w:tcPr>
            <w:tcW w:w="7560" w:type="dxa"/>
          </w:tcPr>
          <w:p w14:paraId="5485B9A1" w14:textId="77777777" w:rsidR="000615E7" w:rsidRDefault="000615E7" w:rsidP="00CD4360">
            <w:pPr>
              <w:pStyle w:val="TableBody8pt"/>
            </w:pPr>
            <w:r>
              <w:t>ESXi host where the node will be deployed. If the cluster is configured with DRS, this option will be overridden</w:t>
            </w:r>
          </w:p>
        </w:tc>
      </w:tr>
      <w:tr w:rsidR="000615E7" w14:paraId="2B631F7F" w14:textId="77777777" w:rsidTr="0058095B">
        <w:trPr>
          <w:cantSplit/>
          <w:trHeight w:val="178"/>
        </w:trPr>
        <w:tc>
          <w:tcPr>
            <w:tcW w:w="1440" w:type="dxa"/>
          </w:tcPr>
          <w:p w14:paraId="11574547" w14:textId="77777777" w:rsidR="000615E7" w:rsidRDefault="000615E7" w:rsidP="00CD4360">
            <w:pPr>
              <w:pStyle w:val="TableBody8pt"/>
            </w:pPr>
            <w:r>
              <w:t>cpus</w:t>
            </w:r>
          </w:p>
        </w:tc>
        <w:tc>
          <w:tcPr>
            <w:tcW w:w="1320" w:type="dxa"/>
          </w:tcPr>
          <w:p w14:paraId="5C09765B" w14:textId="77777777" w:rsidR="000615E7" w:rsidRDefault="000615E7" w:rsidP="00CD4360">
            <w:pPr>
              <w:pStyle w:val="TableBody8pt"/>
            </w:pPr>
            <w:r>
              <w:t>Node/Group</w:t>
            </w:r>
          </w:p>
        </w:tc>
        <w:tc>
          <w:tcPr>
            <w:tcW w:w="7560" w:type="dxa"/>
          </w:tcPr>
          <w:p w14:paraId="720E586C" w14:textId="77777777" w:rsidR="000615E7" w:rsidRDefault="000615E7" w:rsidP="00CD4360">
            <w:pPr>
              <w:pStyle w:val="TableBody8pt"/>
            </w:pPr>
            <w:r>
              <w:t>Number of CPUs to assign to a VM or a group of VMs</w:t>
            </w:r>
          </w:p>
        </w:tc>
      </w:tr>
      <w:tr w:rsidR="000615E7" w14:paraId="5BD8B439" w14:textId="77777777" w:rsidTr="0058095B">
        <w:trPr>
          <w:cantSplit/>
          <w:trHeight w:val="188"/>
        </w:trPr>
        <w:tc>
          <w:tcPr>
            <w:tcW w:w="1440" w:type="dxa"/>
          </w:tcPr>
          <w:p w14:paraId="14BC1325" w14:textId="77777777" w:rsidR="000615E7" w:rsidRDefault="000615E7" w:rsidP="00CD4360">
            <w:pPr>
              <w:pStyle w:val="TableBody8pt"/>
            </w:pPr>
            <w:r>
              <w:t>ram</w:t>
            </w:r>
          </w:p>
        </w:tc>
        <w:tc>
          <w:tcPr>
            <w:tcW w:w="1320" w:type="dxa"/>
          </w:tcPr>
          <w:p w14:paraId="0E373B46" w14:textId="77777777" w:rsidR="000615E7" w:rsidRDefault="000615E7" w:rsidP="00CD4360">
            <w:pPr>
              <w:pStyle w:val="TableBody8pt"/>
            </w:pPr>
            <w:r>
              <w:t>Node/Group</w:t>
            </w:r>
          </w:p>
        </w:tc>
        <w:tc>
          <w:tcPr>
            <w:tcW w:w="7560" w:type="dxa"/>
          </w:tcPr>
          <w:p w14:paraId="77E9B52F" w14:textId="77777777" w:rsidR="000615E7" w:rsidRDefault="000615E7" w:rsidP="00CD4360">
            <w:pPr>
              <w:pStyle w:val="TableBody8pt"/>
            </w:pPr>
            <w:r>
              <w:t>Amount of RAM in MB to assign to a VM or a group of VMs</w:t>
            </w:r>
          </w:p>
        </w:tc>
      </w:tr>
      <w:tr w:rsidR="000615E7" w14:paraId="61CE389E" w14:textId="77777777" w:rsidTr="0058095B">
        <w:trPr>
          <w:cantSplit/>
          <w:trHeight w:val="417"/>
        </w:trPr>
        <w:tc>
          <w:tcPr>
            <w:tcW w:w="1440" w:type="dxa"/>
          </w:tcPr>
          <w:p w14:paraId="2386DB21" w14:textId="2653238E" w:rsidR="000615E7" w:rsidRDefault="000615E7" w:rsidP="00311E7B">
            <w:pPr>
              <w:pStyle w:val="TableBody8pt"/>
            </w:pPr>
            <w:r>
              <w:t>disk2_</w:t>
            </w:r>
            <w:r w:rsidR="00311E7B">
              <w:t>size</w:t>
            </w:r>
          </w:p>
        </w:tc>
        <w:tc>
          <w:tcPr>
            <w:tcW w:w="1320" w:type="dxa"/>
          </w:tcPr>
          <w:p w14:paraId="07915476" w14:textId="77777777" w:rsidR="000615E7" w:rsidRDefault="000615E7" w:rsidP="00CD4360">
            <w:pPr>
              <w:pStyle w:val="TableBody8pt"/>
            </w:pPr>
            <w:r>
              <w:t>Node/Group</w:t>
            </w:r>
          </w:p>
        </w:tc>
        <w:tc>
          <w:tcPr>
            <w:tcW w:w="7560" w:type="dxa"/>
          </w:tcPr>
          <w:p w14:paraId="6D61F3AD" w14:textId="77777777" w:rsidR="000615E7" w:rsidRDefault="000615E7" w:rsidP="00CD4360">
            <w:pPr>
              <w:pStyle w:val="TableBody8pt"/>
            </w:pPr>
            <w:r>
              <w:t>Size of the second disk in GB to attach to a VM or a group of VMs. This variable is only mandatory on Docker nodes (UCP, DTR, worker) and NFS node. It is not required for the logger node or the load balancers.</w:t>
            </w:r>
          </w:p>
        </w:tc>
      </w:tr>
    </w:tbl>
    <w:p w14:paraId="768FF4C7" w14:textId="77777777" w:rsidR="00734D48" w:rsidRDefault="00734D48" w:rsidP="000615E7">
      <w:pPr>
        <w:pStyle w:val="Heading2"/>
      </w:pPr>
      <w:bookmarkStart w:id="142" w:name="_Toc531698797"/>
    </w:p>
    <w:p w14:paraId="0026A9C9" w14:textId="77777777" w:rsidR="000615E7" w:rsidRDefault="000615E7" w:rsidP="000615E7">
      <w:pPr>
        <w:pStyle w:val="Heading2"/>
      </w:pPr>
      <w:bookmarkStart w:id="143" w:name="_Toc7020406"/>
      <w:r>
        <w:t>VMware configuration</w:t>
      </w:r>
      <w:bookmarkEnd w:id="142"/>
      <w:bookmarkEnd w:id="143"/>
    </w:p>
    <w:p w14:paraId="664C3A57" w14:textId="77777777" w:rsidR="000615E7" w:rsidRDefault="000615E7" w:rsidP="0058095B">
      <w:pPr>
        <w:pStyle w:val="BodyTextMetricHPELight10pt"/>
      </w:pPr>
      <w:r>
        <w:t>All VMware-related variables are mandatory and are described in</w:t>
      </w:r>
      <w:r w:rsidRPr="00566ADC">
        <w:t xml:space="preserve"> </w:t>
      </w:r>
      <w:r w:rsidRPr="00566ADC">
        <w:fldChar w:fldCharType="begin"/>
      </w:r>
      <w:r w:rsidRPr="00566ADC">
        <w:instrText xml:space="preserve"> REF _Refd17e56518 \h </w:instrText>
      </w:r>
      <w:r>
        <w:instrText xml:space="preserve"> \* MERGEFORMAT </w:instrText>
      </w:r>
      <w:r w:rsidRPr="00566ADC">
        <w:fldChar w:fldCharType="separate"/>
      </w:r>
      <w:r w:rsidR="00560AD9" w:rsidRPr="00560AD9">
        <w:t>Table</w:t>
      </w:r>
      <w:r w:rsidR="00560AD9" w:rsidRPr="00560AD9">
        <w:rPr>
          <w:rFonts w:ascii="Calibri" w:hAnsi="Calibri" w:cs="Calibri"/>
        </w:rPr>
        <w:t> </w:t>
      </w:r>
      <w:r w:rsidR="00560AD9" w:rsidRPr="00560AD9">
        <w:t>10</w:t>
      </w:r>
      <w:r w:rsidRPr="00566ADC">
        <w:fldChar w:fldCharType="end"/>
      </w:r>
      <w:r>
        <w:t>.</w:t>
      </w:r>
    </w:p>
    <w:p w14:paraId="15670FE6" w14:textId="77777777" w:rsidR="000615E7" w:rsidRDefault="000615E7" w:rsidP="000615E7">
      <w:pPr>
        <w:pStyle w:val="MISCTableCaptionHeader8pt"/>
      </w:pPr>
      <w:bookmarkStart w:id="144" w:name="_Refd17e56518"/>
      <w:bookmarkStart w:id="145" w:name="_Tocd17e56518"/>
      <w:r w:rsidRPr="00566ADC">
        <w:rPr>
          <w:rStyle w:val="MISCTableCaptionHeaderBold8pt"/>
        </w:rPr>
        <w:lastRenderedPageBreak/>
        <w:t>Table</w:t>
      </w:r>
      <w:r w:rsidRPr="00566ADC">
        <w:rPr>
          <w:rStyle w:val="MISCTableCaptionHeaderBold8pt"/>
          <w:rFonts w:ascii="Calibri" w:hAnsi="Calibri" w:cs="Calibri"/>
        </w:rPr>
        <w:t> </w:t>
      </w:r>
      <w:bookmarkStart w:id="146" w:name="_Numd17e56518"/>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560AD9">
        <w:rPr>
          <w:rStyle w:val="MISCTableCaptionHeaderBold8pt"/>
          <w:noProof/>
        </w:rPr>
        <w:t>10</w:t>
      </w:r>
      <w:r w:rsidRPr="00566ADC">
        <w:rPr>
          <w:rStyle w:val="MISCTableCaptionHeaderBold8pt"/>
        </w:rPr>
        <w:fldChar w:fldCharType="end"/>
      </w:r>
      <w:bookmarkEnd w:id="144"/>
      <w:bookmarkEnd w:id="145"/>
      <w:bookmarkEnd w:id="146"/>
      <w:r w:rsidRPr="00566ADC">
        <w:rPr>
          <w:rStyle w:val="MISCTableCaptionHeaderBold8pt"/>
        </w:rPr>
        <w:t>.</w:t>
      </w:r>
      <w:r>
        <w:t xml:space="preserve"> VMware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620"/>
        <w:gridCol w:w="6960"/>
      </w:tblGrid>
      <w:tr w:rsidR="000615E7" w14:paraId="3A68AEF5" w14:textId="77777777" w:rsidTr="0083650F">
        <w:trPr>
          <w:cantSplit/>
        </w:trPr>
        <w:tc>
          <w:tcPr>
            <w:tcW w:w="1620" w:type="dxa"/>
            <w:tcBorders>
              <w:top w:val="nil"/>
              <w:bottom w:val="single" w:sz="36" w:space="0" w:color="00B388"/>
            </w:tcBorders>
          </w:tcPr>
          <w:p w14:paraId="2DD9A8D2" w14:textId="77777777" w:rsidR="000615E7" w:rsidRDefault="000615E7" w:rsidP="00CD4360">
            <w:pPr>
              <w:pStyle w:val="TableSubhead8pt"/>
            </w:pPr>
            <w:r>
              <w:t>Variable</w:t>
            </w:r>
          </w:p>
        </w:tc>
        <w:tc>
          <w:tcPr>
            <w:tcW w:w="1620" w:type="dxa"/>
            <w:tcBorders>
              <w:top w:val="nil"/>
              <w:bottom w:val="single" w:sz="36" w:space="0" w:color="00B388"/>
            </w:tcBorders>
          </w:tcPr>
          <w:p w14:paraId="122E57F5" w14:textId="77777777" w:rsidR="000615E7" w:rsidRDefault="000615E7" w:rsidP="00CD4360">
            <w:pPr>
              <w:pStyle w:val="TableSubhead8pt"/>
            </w:pPr>
            <w:r>
              <w:t>File</w:t>
            </w:r>
          </w:p>
        </w:tc>
        <w:tc>
          <w:tcPr>
            <w:tcW w:w="6960" w:type="dxa"/>
            <w:tcBorders>
              <w:top w:val="nil"/>
              <w:bottom w:val="single" w:sz="36" w:space="0" w:color="00B388"/>
            </w:tcBorders>
          </w:tcPr>
          <w:p w14:paraId="16F1196A" w14:textId="77777777" w:rsidR="000615E7" w:rsidRDefault="000615E7" w:rsidP="00CD4360">
            <w:pPr>
              <w:pStyle w:val="TableSubhead8pt"/>
            </w:pPr>
            <w:r>
              <w:t>Description</w:t>
            </w:r>
          </w:p>
        </w:tc>
      </w:tr>
      <w:tr w:rsidR="000615E7" w14:paraId="495FE0FD" w14:textId="77777777" w:rsidTr="0083650F">
        <w:trPr>
          <w:cantSplit/>
        </w:trPr>
        <w:tc>
          <w:tcPr>
            <w:tcW w:w="1620" w:type="dxa"/>
          </w:tcPr>
          <w:p w14:paraId="5D0CB05D" w14:textId="77777777" w:rsidR="000615E7" w:rsidRDefault="000615E7" w:rsidP="00CD4360">
            <w:pPr>
              <w:pStyle w:val="TableBody8pt"/>
            </w:pPr>
            <w:r>
              <w:t>vcenter_hostname</w:t>
            </w:r>
          </w:p>
        </w:tc>
        <w:tc>
          <w:tcPr>
            <w:tcW w:w="1620" w:type="dxa"/>
          </w:tcPr>
          <w:p w14:paraId="4AD6C4F0" w14:textId="3E2595E9" w:rsidR="000615E7" w:rsidRDefault="00234962" w:rsidP="00CD4360">
            <w:pPr>
              <w:pStyle w:val="TableBody8pt"/>
            </w:pPr>
            <w:r>
              <w:t>group_var</w:t>
            </w:r>
            <w:r w:rsidR="00B0382D">
              <w:t>s/all/vars</w:t>
            </w:r>
          </w:p>
        </w:tc>
        <w:tc>
          <w:tcPr>
            <w:tcW w:w="6960" w:type="dxa"/>
          </w:tcPr>
          <w:p w14:paraId="2C4E0D45" w14:textId="77777777" w:rsidR="000615E7" w:rsidRDefault="000615E7" w:rsidP="00CD4360">
            <w:pPr>
              <w:pStyle w:val="TableBody8pt"/>
            </w:pPr>
            <w:r>
              <w:t>IP or hostname of the vCenter appliance</w:t>
            </w:r>
          </w:p>
        </w:tc>
      </w:tr>
      <w:tr w:rsidR="000615E7" w14:paraId="7B003FEF" w14:textId="77777777" w:rsidTr="0083650F">
        <w:trPr>
          <w:cantSplit/>
        </w:trPr>
        <w:tc>
          <w:tcPr>
            <w:tcW w:w="1620" w:type="dxa"/>
          </w:tcPr>
          <w:p w14:paraId="7E472A57" w14:textId="77777777" w:rsidR="000615E7" w:rsidRDefault="000615E7" w:rsidP="00CD4360">
            <w:pPr>
              <w:pStyle w:val="TableBody8pt"/>
            </w:pPr>
            <w:r>
              <w:t>vcenter_username</w:t>
            </w:r>
          </w:p>
        </w:tc>
        <w:tc>
          <w:tcPr>
            <w:tcW w:w="1620" w:type="dxa"/>
          </w:tcPr>
          <w:p w14:paraId="0B30430B" w14:textId="44A7DF2A" w:rsidR="000615E7" w:rsidRDefault="00234962" w:rsidP="00CD4360">
            <w:pPr>
              <w:pStyle w:val="TableBody8pt"/>
            </w:pPr>
            <w:r>
              <w:t>group_var</w:t>
            </w:r>
            <w:r w:rsidR="00B0382D">
              <w:t>s/all/vars</w:t>
            </w:r>
          </w:p>
        </w:tc>
        <w:tc>
          <w:tcPr>
            <w:tcW w:w="6960" w:type="dxa"/>
          </w:tcPr>
          <w:p w14:paraId="5588C527" w14:textId="77777777" w:rsidR="000615E7" w:rsidRDefault="000615E7" w:rsidP="00CD4360">
            <w:pPr>
              <w:pStyle w:val="TableBody8pt"/>
            </w:pPr>
            <w:r>
              <w:t>Username to log in to the vCenter appliance. It might include a domain, for example, '</w:t>
            </w:r>
            <w:r>
              <w:rPr>
                <w:rStyle w:val="CodingLanguage"/>
              </w:rPr>
              <w:t>administrator@vsphere.local</w:t>
            </w:r>
            <w:r>
              <w:t>'.</w:t>
            </w:r>
          </w:p>
        </w:tc>
      </w:tr>
      <w:tr w:rsidR="000615E7" w14:paraId="1644BD18" w14:textId="77777777" w:rsidTr="0083650F">
        <w:trPr>
          <w:cantSplit/>
        </w:trPr>
        <w:tc>
          <w:tcPr>
            <w:tcW w:w="1620" w:type="dxa"/>
          </w:tcPr>
          <w:p w14:paraId="53A19AB3" w14:textId="77777777" w:rsidR="000615E7" w:rsidRDefault="000615E7" w:rsidP="00CD4360">
            <w:pPr>
              <w:pStyle w:val="TableBody8pt"/>
            </w:pPr>
            <w:r>
              <w:t>vcenter_password</w:t>
            </w:r>
          </w:p>
        </w:tc>
        <w:tc>
          <w:tcPr>
            <w:tcW w:w="1620" w:type="dxa"/>
          </w:tcPr>
          <w:p w14:paraId="79B8AE00" w14:textId="7F87092D" w:rsidR="000615E7" w:rsidRDefault="00234962" w:rsidP="00CD4360">
            <w:pPr>
              <w:pStyle w:val="TableBody8pt"/>
            </w:pPr>
            <w:r>
              <w:rPr>
                <w:rStyle w:val="BoldEmpha"/>
              </w:rPr>
              <w:t>group_var</w:t>
            </w:r>
            <w:r w:rsidR="0083650F">
              <w:rPr>
                <w:rStyle w:val="BoldEmpha"/>
              </w:rPr>
              <w:t>s/all/vault</w:t>
            </w:r>
          </w:p>
        </w:tc>
        <w:tc>
          <w:tcPr>
            <w:tcW w:w="6960" w:type="dxa"/>
          </w:tcPr>
          <w:p w14:paraId="3CF82232" w14:textId="77777777" w:rsidR="000615E7" w:rsidRDefault="000615E7" w:rsidP="00CD4360">
            <w:pPr>
              <w:pStyle w:val="TableBody8pt"/>
            </w:pPr>
            <w:r>
              <w:t xml:space="preserve">The password corresponding to the </w:t>
            </w:r>
            <w:r w:rsidRPr="00A96C4E">
              <w:rPr>
                <w:rStyle w:val="CodingLanguage"/>
              </w:rPr>
              <w:t>vcenter_username</w:t>
            </w:r>
            <w:r>
              <w:t xml:space="preserve"> user above.</w:t>
            </w:r>
          </w:p>
        </w:tc>
      </w:tr>
      <w:tr w:rsidR="000615E7" w14:paraId="1FA48B21" w14:textId="77777777" w:rsidTr="0083650F">
        <w:trPr>
          <w:cantSplit/>
        </w:trPr>
        <w:tc>
          <w:tcPr>
            <w:tcW w:w="1620" w:type="dxa"/>
          </w:tcPr>
          <w:p w14:paraId="66170EE5" w14:textId="77777777" w:rsidR="000615E7" w:rsidRDefault="000615E7" w:rsidP="00CD4360">
            <w:pPr>
              <w:pStyle w:val="TableBody8pt"/>
            </w:pPr>
            <w:r>
              <w:t>vcenter_validate_certs</w:t>
            </w:r>
          </w:p>
        </w:tc>
        <w:tc>
          <w:tcPr>
            <w:tcW w:w="1620" w:type="dxa"/>
          </w:tcPr>
          <w:p w14:paraId="1DA3447B" w14:textId="6710A248" w:rsidR="000615E7" w:rsidRDefault="00234962" w:rsidP="00CD4360">
            <w:pPr>
              <w:pStyle w:val="TableBody8pt"/>
            </w:pPr>
            <w:r>
              <w:t>group_var</w:t>
            </w:r>
            <w:r w:rsidR="00B0382D">
              <w:t>s/all/vars</w:t>
            </w:r>
          </w:p>
        </w:tc>
        <w:tc>
          <w:tcPr>
            <w:tcW w:w="6960" w:type="dxa"/>
          </w:tcPr>
          <w:p w14:paraId="1B86DBA2" w14:textId="77777777" w:rsidR="000615E7" w:rsidRDefault="000615E7" w:rsidP="00CD4360">
            <w:pPr>
              <w:pStyle w:val="TableBody8pt"/>
            </w:pPr>
            <w:r>
              <w:t>‘no’</w:t>
            </w:r>
          </w:p>
        </w:tc>
      </w:tr>
      <w:tr w:rsidR="000615E7" w14:paraId="7C7D6921" w14:textId="77777777" w:rsidTr="0083650F">
        <w:trPr>
          <w:cantSplit/>
        </w:trPr>
        <w:tc>
          <w:tcPr>
            <w:tcW w:w="1620" w:type="dxa"/>
          </w:tcPr>
          <w:p w14:paraId="067A2A16" w14:textId="77777777" w:rsidR="000615E7" w:rsidRDefault="000615E7" w:rsidP="00CD4360">
            <w:pPr>
              <w:pStyle w:val="TableBody8pt"/>
            </w:pPr>
            <w:r>
              <w:t>datacenter</w:t>
            </w:r>
          </w:p>
        </w:tc>
        <w:tc>
          <w:tcPr>
            <w:tcW w:w="1620" w:type="dxa"/>
          </w:tcPr>
          <w:p w14:paraId="17AD5135" w14:textId="08C0D900" w:rsidR="000615E7" w:rsidRDefault="00234962" w:rsidP="00CD4360">
            <w:pPr>
              <w:pStyle w:val="TableBody8pt"/>
            </w:pPr>
            <w:r>
              <w:t>group_var</w:t>
            </w:r>
            <w:r w:rsidR="00B0382D">
              <w:t>s/all/vars</w:t>
            </w:r>
          </w:p>
        </w:tc>
        <w:tc>
          <w:tcPr>
            <w:tcW w:w="6960" w:type="dxa"/>
          </w:tcPr>
          <w:p w14:paraId="6F110F1B" w14:textId="77777777" w:rsidR="000615E7" w:rsidRDefault="000615E7" w:rsidP="00CD4360">
            <w:pPr>
              <w:pStyle w:val="TableBody8pt"/>
            </w:pPr>
            <w:r>
              <w:t>Name of the datacenter where the environment will be provisioned</w:t>
            </w:r>
          </w:p>
        </w:tc>
      </w:tr>
      <w:tr w:rsidR="000615E7" w14:paraId="4CE3275D" w14:textId="77777777" w:rsidTr="0083650F">
        <w:trPr>
          <w:cantSplit/>
        </w:trPr>
        <w:tc>
          <w:tcPr>
            <w:tcW w:w="1620" w:type="dxa"/>
          </w:tcPr>
          <w:p w14:paraId="72370D99" w14:textId="77777777" w:rsidR="000615E7" w:rsidRDefault="000615E7" w:rsidP="00CD4360">
            <w:pPr>
              <w:pStyle w:val="TableBody8pt"/>
            </w:pPr>
            <w:r>
              <w:t>vm_username</w:t>
            </w:r>
          </w:p>
        </w:tc>
        <w:tc>
          <w:tcPr>
            <w:tcW w:w="1620" w:type="dxa"/>
          </w:tcPr>
          <w:p w14:paraId="4511951A" w14:textId="76BCCFB3" w:rsidR="000615E7" w:rsidRDefault="00234962" w:rsidP="00CD4360">
            <w:pPr>
              <w:pStyle w:val="TableBody8pt"/>
            </w:pPr>
            <w:r>
              <w:t>group_var</w:t>
            </w:r>
            <w:r w:rsidR="00B0382D">
              <w:t>s/all/vars</w:t>
            </w:r>
          </w:p>
        </w:tc>
        <w:tc>
          <w:tcPr>
            <w:tcW w:w="6960" w:type="dxa"/>
          </w:tcPr>
          <w:p w14:paraId="4E91DD49" w14:textId="77777777" w:rsidR="000615E7" w:rsidRDefault="000615E7" w:rsidP="00CD4360">
            <w:pPr>
              <w:pStyle w:val="TableBody8pt"/>
            </w:pPr>
            <w:r>
              <w:t>Username to log into the VMs. It needs to match the one from the VM Template, so unless you have created a user, you must use '</w:t>
            </w:r>
            <w:r w:rsidRPr="00A96C4E">
              <w:rPr>
                <w:rStyle w:val="CodingLanguage"/>
              </w:rPr>
              <w:t>root</w:t>
            </w:r>
            <w:r>
              <w:t xml:space="preserve">'. </w:t>
            </w:r>
          </w:p>
        </w:tc>
      </w:tr>
      <w:tr w:rsidR="000615E7" w14:paraId="65C1C054" w14:textId="77777777" w:rsidTr="0083650F">
        <w:trPr>
          <w:cantSplit/>
        </w:trPr>
        <w:tc>
          <w:tcPr>
            <w:tcW w:w="1620" w:type="dxa"/>
          </w:tcPr>
          <w:p w14:paraId="4169FF90" w14:textId="77777777" w:rsidR="000615E7" w:rsidRDefault="000615E7" w:rsidP="00CD4360">
            <w:pPr>
              <w:pStyle w:val="TableBody8pt"/>
            </w:pPr>
            <w:r>
              <w:t>vm_password</w:t>
            </w:r>
          </w:p>
        </w:tc>
        <w:tc>
          <w:tcPr>
            <w:tcW w:w="1620" w:type="dxa"/>
          </w:tcPr>
          <w:p w14:paraId="1A7E1CEB" w14:textId="6E590090" w:rsidR="000615E7" w:rsidRPr="00A96C4E" w:rsidRDefault="00234962" w:rsidP="00CD4360">
            <w:pPr>
              <w:pStyle w:val="TableBody8pt"/>
              <w:rPr>
                <w:rStyle w:val="BoldEmpha"/>
              </w:rPr>
            </w:pPr>
            <w:r>
              <w:rPr>
                <w:rStyle w:val="BoldEmpha"/>
              </w:rPr>
              <w:t>group_var</w:t>
            </w:r>
            <w:r w:rsidR="0083650F">
              <w:rPr>
                <w:rStyle w:val="BoldEmpha"/>
              </w:rPr>
              <w:t>s/all/vault</w:t>
            </w:r>
          </w:p>
        </w:tc>
        <w:tc>
          <w:tcPr>
            <w:tcW w:w="6960" w:type="dxa"/>
          </w:tcPr>
          <w:p w14:paraId="73282288" w14:textId="77777777" w:rsidR="000615E7" w:rsidRDefault="000615E7" w:rsidP="00CD4360">
            <w:pPr>
              <w:pStyle w:val="TableBody8pt"/>
            </w:pPr>
            <w:r w:rsidRPr="009B7137">
              <w:t xml:space="preserve">The password for the </w:t>
            </w:r>
            <w:r w:rsidRPr="00A96C4E">
              <w:rPr>
                <w:rStyle w:val="CodingLanguage"/>
              </w:rPr>
              <w:t>vm_username</w:t>
            </w:r>
            <w:r w:rsidRPr="009B7137">
              <w:t xml:space="preserve"> user above.</w:t>
            </w:r>
          </w:p>
        </w:tc>
      </w:tr>
      <w:tr w:rsidR="000615E7" w14:paraId="2FA7DDC9" w14:textId="77777777" w:rsidTr="0083650F">
        <w:trPr>
          <w:cantSplit/>
        </w:trPr>
        <w:tc>
          <w:tcPr>
            <w:tcW w:w="1620" w:type="dxa"/>
          </w:tcPr>
          <w:p w14:paraId="54FC3958" w14:textId="77777777" w:rsidR="000615E7" w:rsidRDefault="000615E7" w:rsidP="00CD4360">
            <w:pPr>
              <w:pStyle w:val="TableBody8pt"/>
            </w:pPr>
            <w:r>
              <w:t>vm_template</w:t>
            </w:r>
          </w:p>
        </w:tc>
        <w:tc>
          <w:tcPr>
            <w:tcW w:w="1620" w:type="dxa"/>
          </w:tcPr>
          <w:p w14:paraId="6B30D536" w14:textId="6EEB9BE8" w:rsidR="000615E7" w:rsidRDefault="00234962" w:rsidP="00CD4360">
            <w:pPr>
              <w:pStyle w:val="TableBody8pt"/>
            </w:pPr>
            <w:r>
              <w:t>group_var</w:t>
            </w:r>
            <w:r w:rsidR="00B0382D">
              <w:t>s/all/vars</w:t>
            </w:r>
          </w:p>
        </w:tc>
        <w:tc>
          <w:tcPr>
            <w:tcW w:w="6960" w:type="dxa"/>
          </w:tcPr>
          <w:p w14:paraId="4B705634" w14:textId="77777777" w:rsidR="000615E7" w:rsidRDefault="000615E7" w:rsidP="00CD4360">
            <w:pPr>
              <w:pStyle w:val="TableBody8pt"/>
            </w:pPr>
            <w:r>
              <w:t>Name of the RHEL VM Template to be use. Note that this is the name from a vCenter perspective, not the hostname.</w:t>
            </w:r>
          </w:p>
        </w:tc>
      </w:tr>
      <w:tr w:rsidR="000615E7" w14:paraId="1C062004" w14:textId="77777777" w:rsidTr="0083650F">
        <w:trPr>
          <w:cantSplit/>
        </w:trPr>
        <w:tc>
          <w:tcPr>
            <w:tcW w:w="1620" w:type="dxa"/>
          </w:tcPr>
          <w:p w14:paraId="55F43A24" w14:textId="77777777" w:rsidR="000615E7" w:rsidRDefault="000615E7" w:rsidP="00CD4360">
            <w:pPr>
              <w:pStyle w:val="TableBody8pt"/>
            </w:pPr>
            <w:r>
              <w:t>folder_name</w:t>
            </w:r>
          </w:p>
        </w:tc>
        <w:tc>
          <w:tcPr>
            <w:tcW w:w="1620" w:type="dxa"/>
          </w:tcPr>
          <w:p w14:paraId="156753EB" w14:textId="3C6E16DE" w:rsidR="000615E7" w:rsidRDefault="00234962" w:rsidP="00CD4360">
            <w:pPr>
              <w:pStyle w:val="TableBody8pt"/>
            </w:pPr>
            <w:r>
              <w:t>group_var</w:t>
            </w:r>
            <w:r w:rsidR="00B0382D">
              <w:t>s/all/vars</w:t>
            </w:r>
          </w:p>
        </w:tc>
        <w:tc>
          <w:tcPr>
            <w:tcW w:w="6960" w:type="dxa"/>
          </w:tcPr>
          <w:p w14:paraId="380B13DF" w14:textId="77777777" w:rsidR="000615E7" w:rsidRDefault="000615E7" w:rsidP="00CD4360">
            <w:pPr>
              <w:pStyle w:val="TableBody8pt"/>
            </w:pPr>
            <w:r>
              <w:t xml:space="preserve">vCenter folder to deploy the VMs. If you do not wish to deploy in a particular folder, the value should be </w:t>
            </w:r>
            <w:r>
              <w:rPr>
                <w:rStyle w:val="CodingLanguage"/>
              </w:rPr>
              <w:t>/</w:t>
            </w:r>
            <w:r>
              <w:t>. Note: If you want to deploy in a specific folder, you need to create this folder in the inventory of the selected datacenter before starting the deployment.</w:t>
            </w:r>
          </w:p>
        </w:tc>
      </w:tr>
      <w:tr w:rsidR="000615E7" w14:paraId="50555A9B" w14:textId="77777777" w:rsidTr="0083650F">
        <w:trPr>
          <w:cantSplit/>
        </w:trPr>
        <w:tc>
          <w:tcPr>
            <w:tcW w:w="1620" w:type="dxa"/>
          </w:tcPr>
          <w:p w14:paraId="3206F04D" w14:textId="77777777" w:rsidR="000615E7" w:rsidRDefault="000615E7" w:rsidP="00CD4360">
            <w:pPr>
              <w:pStyle w:val="TableBody8pt"/>
            </w:pPr>
            <w:r>
              <w:t>datastores</w:t>
            </w:r>
          </w:p>
        </w:tc>
        <w:tc>
          <w:tcPr>
            <w:tcW w:w="1620" w:type="dxa"/>
          </w:tcPr>
          <w:p w14:paraId="4F3D9250" w14:textId="72950086" w:rsidR="000615E7" w:rsidRDefault="00234962" w:rsidP="00CD4360">
            <w:pPr>
              <w:pStyle w:val="TableBody8pt"/>
            </w:pPr>
            <w:r>
              <w:t>group_var</w:t>
            </w:r>
            <w:r w:rsidR="00B0382D">
              <w:t>s/all/vars</w:t>
            </w:r>
          </w:p>
        </w:tc>
        <w:tc>
          <w:tcPr>
            <w:tcW w:w="6960" w:type="dxa"/>
          </w:tcPr>
          <w:p w14:paraId="3DFDE560" w14:textId="57C3A6F5" w:rsidR="000615E7" w:rsidRDefault="000615E7" w:rsidP="00CD4360">
            <w:pPr>
              <w:pStyle w:val="TableBody8pt"/>
            </w:pPr>
            <w:r>
              <w:t>List of datastores to be used, in list format, i.e. ['</w:t>
            </w:r>
            <w:r>
              <w:rPr>
                <w:rStyle w:val="CodingLanguage"/>
              </w:rPr>
              <w:t>Datastore1</w:t>
            </w:r>
            <w:r>
              <w:t>','</w:t>
            </w:r>
            <w:r>
              <w:rPr>
                <w:rStyle w:val="CodingLanguage"/>
              </w:rPr>
              <w:t>Datastore2</w:t>
            </w:r>
            <w:r>
              <w:t xml:space="preserve">'...]. The datastores must exist before you run the playbooks. </w:t>
            </w:r>
            <w:r w:rsidRPr="003F3C20">
              <w:t>Note that</w:t>
            </w:r>
            <w:r>
              <w:t xml:space="preserve"> each datastore should be mounted on each of</w:t>
            </w:r>
            <w:r w:rsidRPr="003F3C20">
              <w:t xml:space="preserve"> the ESXi hosts.</w:t>
            </w:r>
          </w:p>
        </w:tc>
      </w:tr>
      <w:tr w:rsidR="000615E7" w14:paraId="3566BAC0" w14:textId="77777777" w:rsidTr="0083650F">
        <w:trPr>
          <w:cantSplit/>
        </w:trPr>
        <w:tc>
          <w:tcPr>
            <w:tcW w:w="1620" w:type="dxa"/>
          </w:tcPr>
          <w:p w14:paraId="7581D821" w14:textId="77777777" w:rsidR="000615E7" w:rsidRDefault="000615E7" w:rsidP="00CD4360">
            <w:pPr>
              <w:pStyle w:val="TableBody8pt"/>
            </w:pPr>
            <w:r>
              <w:t>disk2</w:t>
            </w:r>
          </w:p>
        </w:tc>
        <w:tc>
          <w:tcPr>
            <w:tcW w:w="1620" w:type="dxa"/>
          </w:tcPr>
          <w:p w14:paraId="114D5271" w14:textId="55BAE432" w:rsidR="000615E7" w:rsidRDefault="00234962" w:rsidP="00CD4360">
            <w:pPr>
              <w:pStyle w:val="TableBody8pt"/>
            </w:pPr>
            <w:r>
              <w:t>group_var</w:t>
            </w:r>
            <w:r w:rsidR="00B0382D">
              <w:t>s/all/vars</w:t>
            </w:r>
          </w:p>
        </w:tc>
        <w:tc>
          <w:tcPr>
            <w:tcW w:w="6960" w:type="dxa"/>
          </w:tcPr>
          <w:p w14:paraId="5E60749E" w14:textId="77777777" w:rsidR="000615E7" w:rsidRDefault="000615E7" w:rsidP="00CD4360">
            <w:pPr>
              <w:pStyle w:val="TableBody8pt"/>
            </w:pPr>
            <w:r>
              <w:t xml:space="preserve">UNIX® name of the second disk for the Docker VMs. Typically </w:t>
            </w:r>
            <w:r>
              <w:rPr>
                <w:rStyle w:val="CodingLanguage"/>
              </w:rPr>
              <w:t>/dev/sdb</w:t>
            </w:r>
          </w:p>
        </w:tc>
      </w:tr>
      <w:tr w:rsidR="000615E7" w14:paraId="2239CBE2" w14:textId="77777777" w:rsidTr="0083650F">
        <w:trPr>
          <w:cantSplit/>
        </w:trPr>
        <w:tc>
          <w:tcPr>
            <w:tcW w:w="1620" w:type="dxa"/>
          </w:tcPr>
          <w:p w14:paraId="41171A10" w14:textId="77777777" w:rsidR="000615E7" w:rsidRDefault="000615E7" w:rsidP="00CD4360">
            <w:pPr>
              <w:pStyle w:val="TableBody8pt"/>
            </w:pPr>
            <w:r>
              <w:t>disk2_part</w:t>
            </w:r>
          </w:p>
        </w:tc>
        <w:tc>
          <w:tcPr>
            <w:tcW w:w="1620" w:type="dxa"/>
          </w:tcPr>
          <w:p w14:paraId="2E4FA823" w14:textId="60326A43" w:rsidR="000615E7" w:rsidRDefault="00234962" w:rsidP="00CD4360">
            <w:pPr>
              <w:pStyle w:val="TableBody8pt"/>
            </w:pPr>
            <w:r>
              <w:t>group_var</w:t>
            </w:r>
            <w:r w:rsidR="00B0382D">
              <w:t>s/all/vars</w:t>
            </w:r>
          </w:p>
        </w:tc>
        <w:tc>
          <w:tcPr>
            <w:tcW w:w="6960" w:type="dxa"/>
          </w:tcPr>
          <w:p w14:paraId="40F215C4" w14:textId="77777777" w:rsidR="000615E7" w:rsidRDefault="000615E7" w:rsidP="00CD4360">
            <w:pPr>
              <w:pStyle w:val="TableBody8pt"/>
            </w:pPr>
            <w:r>
              <w:t xml:space="preserve">UNIX name of the partition of the second disk for the Docker VMs. Typically </w:t>
            </w:r>
            <w:r>
              <w:rPr>
                <w:rStyle w:val="CodingLanguage"/>
              </w:rPr>
              <w:t>/dev/sdb1</w:t>
            </w:r>
          </w:p>
        </w:tc>
      </w:tr>
      <w:tr w:rsidR="000615E7" w14:paraId="426ABDF0" w14:textId="77777777" w:rsidTr="0083650F">
        <w:trPr>
          <w:cantSplit/>
        </w:trPr>
        <w:tc>
          <w:tcPr>
            <w:tcW w:w="1620" w:type="dxa"/>
          </w:tcPr>
          <w:p w14:paraId="1E4F621D" w14:textId="77777777" w:rsidR="000615E7" w:rsidRDefault="000615E7" w:rsidP="00CD4360">
            <w:pPr>
              <w:pStyle w:val="TableBody8pt"/>
            </w:pPr>
            <w:r>
              <w:t>vsphere_plugin_version</w:t>
            </w:r>
          </w:p>
        </w:tc>
        <w:tc>
          <w:tcPr>
            <w:tcW w:w="1620" w:type="dxa"/>
          </w:tcPr>
          <w:p w14:paraId="6673B12C" w14:textId="2FC2F0FC" w:rsidR="000615E7" w:rsidRDefault="00234962" w:rsidP="00CD4360">
            <w:pPr>
              <w:pStyle w:val="TableBody8pt"/>
            </w:pPr>
            <w:r>
              <w:t>group_var</w:t>
            </w:r>
            <w:r w:rsidR="00B0382D">
              <w:t>s/all/vars</w:t>
            </w:r>
          </w:p>
        </w:tc>
        <w:tc>
          <w:tcPr>
            <w:tcW w:w="6960" w:type="dxa"/>
          </w:tcPr>
          <w:p w14:paraId="7F60DF7D" w14:textId="77777777" w:rsidR="000615E7" w:rsidRDefault="000615E7" w:rsidP="00CD4360">
            <w:pPr>
              <w:pStyle w:val="TableBody8pt"/>
            </w:pPr>
            <w:r>
              <w:t>Version of the vSphere plugin for Docker. The default is 0.21.2 which is the latest version at the time of writing this document. The version of the plugin should match the version of the vSphere Installation Bundle (VIB) that you installed on the ESXi servers.</w:t>
            </w:r>
          </w:p>
        </w:tc>
      </w:tr>
      <w:tr w:rsidR="000615E7" w14:paraId="2B890CEF" w14:textId="77777777" w:rsidTr="0083650F">
        <w:trPr>
          <w:cantSplit/>
        </w:trPr>
        <w:tc>
          <w:tcPr>
            <w:tcW w:w="1620" w:type="dxa"/>
          </w:tcPr>
          <w:p w14:paraId="14058006" w14:textId="77777777" w:rsidR="000615E7" w:rsidRDefault="000615E7" w:rsidP="00CD4360">
            <w:pPr>
              <w:pStyle w:val="TableBody8pt"/>
            </w:pPr>
            <w:r>
              <w:t>vm_portgroup</w:t>
            </w:r>
          </w:p>
        </w:tc>
        <w:tc>
          <w:tcPr>
            <w:tcW w:w="1620" w:type="dxa"/>
          </w:tcPr>
          <w:p w14:paraId="320D25DF" w14:textId="7A5328E9" w:rsidR="000615E7" w:rsidRDefault="00234962" w:rsidP="00CD4360">
            <w:pPr>
              <w:pStyle w:val="TableBody8pt"/>
            </w:pPr>
            <w:r>
              <w:t>group_var</w:t>
            </w:r>
            <w:r w:rsidR="00B0382D">
              <w:t>s/all/vars</w:t>
            </w:r>
          </w:p>
        </w:tc>
        <w:tc>
          <w:tcPr>
            <w:tcW w:w="6960" w:type="dxa"/>
          </w:tcPr>
          <w:p w14:paraId="3D729EA0" w14:textId="77777777" w:rsidR="000615E7" w:rsidRDefault="000615E7" w:rsidP="00CD4360">
            <w:pPr>
              <w:pStyle w:val="TableBody8pt"/>
            </w:pPr>
            <w:r>
              <w:t xml:space="preserve">Used by the playbook </w:t>
            </w:r>
            <w:r>
              <w:rPr>
                <w:rStyle w:val="CodingLanguage"/>
              </w:rPr>
              <w:t>create_vms.yml</w:t>
            </w:r>
            <w:r>
              <w:t xml:space="preserve">, this variable is used to specify the portgroup connected to the network that connects all the VMs. There is currently only one network. </w:t>
            </w:r>
          </w:p>
          <w:p w14:paraId="713C25F5" w14:textId="77777777" w:rsidR="000615E7" w:rsidRDefault="000615E7" w:rsidP="00CD4360">
            <w:pPr>
              <w:pStyle w:val="TableBody8pt"/>
            </w:pPr>
            <w:r>
              <w:t xml:space="preserve">It is recommended that the template which is used as the base for all deployed VMs specifies a network adapter but it is not required. If a network adapter is specified, you should not attach this adapter to a standard switch if the portgroup designated by </w:t>
            </w:r>
            <w:r>
              <w:rPr>
                <w:rStyle w:val="CodingLanguage"/>
              </w:rPr>
              <w:t>vm_portgroup</w:t>
            </w:r>
            <w:r>
              <w:t xml:space="preserve"> is connected to a distributed vSwitch. In addition, you should make sure that the adapter specifies </w:t>
            </w:r>
            <w:r>
              <w:rPr>
                <w:rStyle w:val="CodingLanguage"/>
              </w:rPr>
              <w:t>Connect At Power On</w:t>
            </w:r>
            <w:r>
              <w:t>.</w:t>
            </w:r>
          </w:p>
        </w:tc>
      </w:tr>
    </w:tbl>
    <w:p w14:paraId="43C1FA13" w14:textId="77777777" w:rsidR="000615E7" w:rsidRDefault="000615E7" w:rsidP="0058095B">
      <w:pPr>
        <w:pStyle w:val="BodyTextMetricHPELight10pt"/>
      </w:pPr>
      <w:bookmarkStart w:id="147" w:name="_Refd17e56725"/>
      <w:bookmarkStart w:id="148" w:name="_Tocd17e56725"/>
    </w:p>
    <w:p w14:paraId="3D1B92F3" w14:textId="77777777" w:rsidR="000615E7" w:rsidRDefault="000615E7" w:rsidP="000615E7">
      <w:pPr>
        <w:pStyle w:val="Heading2"/>
      </w:pPr>
      <w:bookmarkStart w:id="149" w:name="_Toc531698800"/>
      <w:bookmarkStart w:id="150" w:name="_Toc7020407"/>
      <w:r>
        <w:t>Networking configuration</w:t>
      </w:r>
      <w:bookmarkEnd w:id="147"/>
      <w:bookmarkEnd w:id="148"/>
      <w:bookmarkEnd w:id="149"/>
      <w:bookmarkEnd w:id="150"/>
    </w:p>
    <w:p w14:paraId="65E1486B" w14:textId="77777777" w:rsidR="000615E7" w:rsidRDefault="000615E7" w:rsidP="0058095B">
      <w:pPr>
        <w:pStyle w:val="BodyTextMetricHPELight10pt"/>
      </w:pPr>
      <w:r>
        <w:t>All network-related variables are mandatory and are described in</w:t>
      </w:r>
      <w:r w:rsidRPr="00566ADC">
        <w:t xml:space="preserve"> </w:t>
      </w:r>
      <w:r w:rsidRPr="00566ADC">
        <w:fldChar w:fldCharType="begin"/>
      </w:r>
      <w:r w:rsidRPr="00566ADC">
        <w:instrText xml:space="preserve"> REF _Refd17e56737 \h </w:instrText>
      </w:r>
      <w:r>
        <w:instrText xml:space="preserve"> \* MERGEFORMAT </w:instrText>
      </w:r>
      <w:r w:rsidRPr="00566ADC">
        <w:fldChar w:fldCharType="separate"/>
      </w:r>
      <w:r w:rsidR="00560AD9" w:rsidRPr="00560AD9">
        <w:t>Table</w:t>
      </w:r>
      <w:r w:rsidR="00560AD9" w:rsidRPr="00560AD9">
        <w:rPr>
          <w:rFonts w:ascii="Calibri" w:hAnsi="Calibri" w:cs="Calibri"/>
        </w:rPr>
        <w:t> </w:t>
      </w:r>
      <w:r w:rsidR="00560AD9" w:rsidRPr="00560AD9">
        <w:t>11</w:t>
      </w:r>
      <w:r w:rsidRPr="00566ADC">
        <w:fldChar w:fldCharType="end"/>
      </w:r>
      <w:r>
        <w:t>.</w:t>
      </w:r>
    </w:p>
    <w:p w14:paraId="0EA43067" w14:textId="77777777" w:rsidR="000615E7" w:rsidRDefault="000615E7" w:rsidP="000615E7">
      <w:pPr>
        <w:pStyle w:val="MISCTableCaptionHeader8pt"/>
      </w:pPr>
      <w:bookmarkStart w:id="151" w:name="_Refd17e56737"/>
      <w:bookmarkStart w:id="152" w:name="_Tocd17e56737"/>
      <w:r w:rsidRPr="00566ADC">
        <w:rPr>
          <w:rStyle w:val="MISCTableCaptionHeaderBold8pt"/>
        </w:rPr>
        <w:t>Table</w:t>
      </w:r>
      <w:r w:rsidRPr="00566ADC">
        <w:rPr>
          <w:rStyle w:val="MISCTableCaptionHeaderBold8pt"/>
          <w:rFonts w:ascii="Calibri" w:hAnsi="Calibri" w:cs="Calibri"/>
        </w:rPr>
        <w:t> </w:t>
      </w:r>
      <w:bookmarkStart w:id="153" w:name="_Numd17e56737"/>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560AD9">
        <w:rPr>
          <w:rStyle w:val="MISCTableCaptionHeaderBold8pt"/>
          <w:noProof/>
        </w:rPr>
        <w:t>11</w:t>
      </w:r>
      <w:r w:rsidRPr="00566ADC">
        <w:rPr>
          <w:rStyle w:val="MISCTableCaptionHeaderBold8pt"/>
        </w:rPr>
        <w:fldChar w:fldCharType="end"/>
      </w:r>
      <w:bookmarkEnd w:id="151"/>
      <w:bookmarkEnd w:id="152"/>
      <w:bookmarkEnd w:id="153"/>
      <w:r w:rsidRPr="00566ADC">
        <w:rPr>
          <w:rStyle w:val="MISCTableCaptionHeaderBold8pt"/>
        </w:rPr>
        <w:t>.</w:t>
      </w:r>
      <w:r>
        <w:t xml:space="preserve"> Network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30"/>
        <w:gridCol w:w="1620"/>
        <w:gridCol w:w="7050"/>
      </w:tblGrid>
      <w:tr w:rsidR="000615E7" w14:paraId="5C5771E3" w14:textId="77777777" w:rsidTr="008B26C1">
        <w:trPr>
          <w:cantSplit/>
          <w:tblHeader/>
        </w:trPr>
        <w:tc>
          <w:tcPr>
            <w:tcW w:w="1530" w:type="dxa"/>
            <w:tcBorders>
              <w:top w:val="nil"/>
              <w:bottom w:val="single" w:sz="36" w:space="0" w:color="00B388"/>
            </w:tcBorders>
          </w:tcPr>
          <w:p w14:paraId="4BE198BD" w14:textId="77777777" w:rsidR="000615E7" w:rsidRDefault="000615E7" w:rsidP="00CD4360">
            <w:pPr>
              <w:pStyle w:val="TableSubhead8pt"/>
            </w:pPr>
            <w:r>
              <w:t>Variable</w:t>
            </w:r>
          </w:p>
        </w:tc>
        <w:tc>
          <w:tcPr>
            <w:tcW w:w="1620" w:type="dxa"/>
            <w:tcBorders>
              <w:top w:val="nil"/>
              <w:bottom w:val="single" w:sz="36" w:space="0" w:color="00B388"/>
            </w:tcBorders>
          </w:tcPr>
          <w:p w14:paraId="28AD62C7" w14:textId="77777777" w:rsidR="000615E7" w:rsidRDefault="000615E7" w:rsidP="00CD4360">
            <w:pPr>
              <w:pStyle w:val="TableSubhead8pt"/>
            </w:pPr>
            <w:r>
              <w:t>File</w:t>
            </w:r>
          </w:p>
        </w:tc>
        <w:tc>
          <w:tcPr>
            <w:tcW w:w="7050" w:type="dxa"/>
            <w:tcBorders>
              <w:top w:val="nil"/>
              <w:bottom w:val="single" w:sz="36" w:space="0" w:color="00B388"/>
            </w:tcBorders>
          </w:tcPr>
          <w:p w14:paraId="1EB33726" w14:textId="77777777" w:rsidR="000615E7" w:rsidRDefault="000615E7" w:rsidP="00CD4360">
            <w:pPr>
              <w:pStyle w:val="TableSubhead8pt"/>
            </w:pPr>
            <w:r>
              <w:t>Description</w:t>
            </w:r>
          </w:p>
        </w:tc>
      </w:tr>
      <w:tr w:rsidR="000615E7" w14:paraId="2E0C9532" w14:textId="77777777" w:rsidTr="008B26C1">
        <w:trPr>
          <w:cantSplit/>
        </w:trPr>
        <w:tc>
          <w:tcPr>
            <w:tcW w:w="1530" w:type="dxa"/>
          </w:tcPr>
          <w:p w14:paraId="21B8FD70" w14:textId="77777777" w:rsidR="000615E7" w:rsidRDefault="000615E7" w:rsidP="00CD4360">
            <w:pPr>
              <w:pStyle w:val="TableBody8pt"/>
            </w:pPr>
            <w:r>
              <w:t>nic_name</w:t>
            </w:r>
          </w:p>
        </w:tc>
        <w:tc>
          <w:tcPr>
            <w:tcW w:w="1620" w:type="dxa"/>
          </w:tcPr>
          <w:p w14:paraId="50DF81B6" w14:textId="5F5A89A1" w:rsidR="000615E7" w:rsidRDefault="00234962" w:rsidP="00CD4360">
            <w:pPr>
              <w:pStyle w:val="TableBody8pt"/>
            </w:pPr>
            <w:r>
              <w:t>group_var</w:t>
            </w:r>
            <w:r w:rsidR="00B0382D">
              <w:t>s/all/vars</w:t>
            </w:r>
          </w:p>
        </w:tc>
        <w:tc>
          <w:tcPr>
            <w:tcW w:w="7050" w:type="dxa"/>
          </w:tcPr>
          <w:p w14:paraId="297FFCA8" w14:textId="77777777" w:rsidR="000615E7" w:rsidRDefault="000615E7" w:rsidP="00CD4360">
            <w:pPr>
              <w:pStyle w:val="TableBody8pt"/>
            </w:pPr>
            <w:r>
              <w:t xml:space="preserve">Name of the device, for RHEL this is typically </w:t>
            </w:r>
            <w:r>
              <w:rPr>
                <w:rStyle w:val="CodingLanguage"/>
              </w:rPr>
              <w:t>ens192</w:t>
            </w:r>
            <w:r>
              <w:t xml:space="preserve"> and it is recommended to leave it as is.</w:t>
            </w:r>
          </w:p>
        </w:tc>
      </w:tr>
      <w:tr w:rsidR="000615E7" w14:paraId="488A0432" w14:textId="77777777" w:rsidTr="008B26C1">
        <w:trPr>
          <w:cantSplit/>
        </w:trPr>
        <w:tc>
          <w:tcPr>
            <w:tcW w:w="1530" w:type="dxa"/>
          </w:tcPr>
          <w:p w14:paraId="33C462AD" w14:textId="77777777" w:rsidR="000615E7" w:rsidRDefault="000615E7" w:rsidP="00CD4360">
            <w:pPr>
              <w:pStyle w:val="TableBody8pt"/>
            </w:pPr>
            <w:r>
              <w:t>gateway</w:t>
            </w:r>
          </w:p>
        </w:tc>
        <w:tc>
          <w:tcPr>
            <w:tcW w:w="1620" w:type="dxa"/>
          </w:tcPr>
          <w:p w14:paraId="100A5394" w14:textId="64D57D89" w:rsidR="000615E7" w:rsidRDefault="00234962" w:rsidP="00CD4360">
            <w:pPr>
              <w:pStyle w:val="TableBody8pt"/>
            </w:pPr>
            <w:r>
              <w:t>group_var</w:t>
            </w:r>
            <w:r w:rsidR="00B0382D">
              <w:t>s/all/vars</w:t>
            </w:r>
          </w:p>
        </w:tc>
        <w:tc>
          <w:tcPr>
            <w:tcW w:w="7050" w:type="dxa"/>
          </w:tcPr>
          <w:p w14:paraId="7735083D" w14:textId="77777777" w:rsidR="000615E7" w:rsidRDefault="000615E7" w:rsidP="00CD4360">
            <w:pPr>
              <w:pStyle w:val="TableBody8pt"/>
            </w:pPr>
            <w:r>
              <w:t>IP address of the gateway to be used</w:t>
            </w:r>
          </w:p>
        </w:tc>
      </w:tr>
      <w:tr w:rsidR="000615E7" w14:paraId="0A447E8E" w14:textId="77777777" w:rsidTr="008B26C1">
        <w:trPr>
          <w:cantSplit/>
        </w:trPr>
        <w:tc>
          <w:tcPr>
            <w:tcW w:w="1530" w:type="dxa"/>
          </w:tcPr>
          <w:p w14:paraId="71CFCBB3" w14:textId="77777777" w:rsidR="000615E7" w:rsidRDefault="000615E7" w:rsidP="00CD4360">
            <w:pPr>
              <w:pStyle w:val="TableBody8pt"/>
            </w:pPr>
            <w:r>
              <w:t>dns</w:t>
            </w:r>
          </w:p>
        </w:tc>
        <w:tc>
          <w:tcPr>
            <w:tcW w:w="1620" w:type="dxa"/>
          </w:tcPr>
          <w:p w14:paraId="4BC6948D" w14:textId="76F72FD0" w:rsidR="000615E7" w:rsidRDefault="00234962" w:rsidP="00CD4360">
            <w:pPr>
              <w:pStyle w:val="TableBody8pt"/>
            </w:pPr>
            <w:r>
              <w:t>group_var</w:t>
            </w:r>
            <w:r w:rsidR="00B0382D">
              <w:t>s/all/vars</w:t>
            </w:r>
          </w:p>
        </w:tc>
        <w:tc>
          <w:tcPr>
            <w:tcW w:w="7050" w:type="dxa"/>
          </w:tcPr>
          <w:p w14:paraId="1C3DCF40" w14:textId="77777777" w:rsidR="000615E7" w:rsidRDefault="000615E7" w:rsidP="00CD4360">
            <w:pPr>
              <w:pStyle w:val="TableBody8pt"/>
            </w:pPr>
            <w:r>
              <w:t>List of DNS servers to be used, in list format, i.e. ['</w:t>
            </w:r>
            <w:r>
              <w:rPr>
                <w:rStyle w:val="CodingLanguage"/>
              </w:rPr>
              <w:t>10.10.173.1</w:t>
            </w:r>
            <w:r>
              <w:t>','</w:t>
            </w:r>
            <w:r>
              <w:rPr>
                <w:rStyle w:val="CodingLanguage"/>
              </w:rPr>
              <w:t>10.10.173.2</w:t>
            </w:r>
            <w:r>
              <w:t>'...]</w:t>
            </w:r>
          </w:p>
        </w:tc>
      </w:tr>
      <w:tr w:rsidR="000615E7" w14:paraId="5DFE161C" w14:textId="77777777" w:rsidTr="008B26C1">
        <w:trPr>
          <w:cantSplit/>
        </w:trPr>
        <w:tc>
          <w:tcPr>
            <w:tcW w:w="1530" w:type="dxa"/>
          </w:tcPr>
          <w:p w14:paraId="00B7B8D3" w14:textId="77777777" w:rsidR="000615E7" w:rsidRDefault="000615E7" w:rsidP="00CD4360">
            <w:pPr>
              <w:pStyle w:val="TableBody8pt"/>
            </w:pPr>
            <w:r>
              <w:t>domain_name</w:t>
            </w:r>
          </w:p>
        </w:tc>
        <w:tc>
          <w:tcPr>
            <w:tcW w:w="1620" w:type="dxa"/>
          </w:tcPr>
          <w:p w14:paraId="233A22B6" w14:textId="00B1E7B2" w:rsidR="000615E7" w:rsidRDefault="00234962" w:rsidP="00CD4360">
            <w:pPr>
              <w:pStyle w:val="TableBody8pt"/>
            </w:pPr>
            <w:r>
              <w:t>group_var</w:t>
            </w:r>
            <w:r w:rsidR="00B0382D">
              <w:t>s/all/vars</w:t>
            </w:r>
          </w:p>
        </w:tc>
        <w:tc>
          <w:tcPr>
            <w:tcW w:w="7050" w:type="dxa"/>
          </w:tcPr>
          <w:p w14:paraId="08527278" w14:textId="77777777" w:rsidR="000615E7" w:rsidRDefault="000615E7" w:rsidP="00CD4360">
            <w:pPr>
              <w:pStyle w:val="TableBody8pt"/>
            </w:pPr>
            <w:r>
              <w:t>Domain name for your Virtual Machines</w:t>
            </w:r>
          </w:p>
        </w:tc>
      </w:tr>
      <w:tr w:rsidR="000615E7" w14:paraId="2574BE02" w14:textId="77777777" w:rsidTr="008B26C1">
        <w:trPr>
          <w:cantSplit/>
        </w:trPr>
        <w:tc>
          <w:tcPr>
            <w:tcW w:w="1530" w:type="dxa"/>
          </w:tcPr>
          <w:p w14:paraId="77A30E51" w14:textId="68433490" w:rsidR="000615E7" w:rsidRDefault="000615E7" w:rsidP="00CD4360">
            <w:pPr>
              <w:pStyle w:val="TableBody8pt"/>
            </w:pPr>
            <w:r>
              <w:t>ntp_server</w:t>
            </w:r>
            <w:r w:rsidR="00311E7B">
              <w:t>s</w:t>
            </w:r>
          </w:p>
        </w:tc>
        <w:tc>
          <w:tcPr>
            <w:tcW w:w="1620" w:type="dxa"/>
          </w:tcPr>
          <w:p w14:paraId="45692F5D" w14:textId="09F0F740" w:rsidR="000615E7" w:rsidRDefault="00234962" w:rsidP="00CD4360">
            <w:pPr>
              <w:pStyle w:val="TableBody8pt"/>
            </w:pPr>
            <w:r>
              <w:t>group_var</w:t>
            </w:r>
            <w:r w:rsidR="00B0382D">
              <w:t>s/all/vars</w:t>
            </w:r>
          </w:p>
        </w:tc>
        <w:tc>
          <w:tcPr>
            <w:tcW w:w="7050" w:type="dxa"/>
          </w:tcPr>
          <w:p w14:paraId="6F4AD906" w14:textId="77777777" w:rsidR="000615E7" w:rsidRDefault="000615E7" w:rsidP="00CD4360">
            <w:pPr>
              <w:pStyle w:val="TableBody8pt"/>
            </w:pPr>
            <w:r>
              <w:t>List of NTP servers to be used, in list format, i.e. ['</w:t>
            </w:r>
            <w:r>
              <w:rPr>
                <w:rStyle w:val="CodingLanguage"/>
              </w:rPr>
              <w:t>1.2.3.4</w:t>
            </w:r>
            <w:r>
              <w:t>','</w:t>
            </w:r>
            <w:hyperlink r:id="rId29">
              <w:r w:rsidRPr="002C74C6">
                <w:rPr>
                  <w:rStyle w:val="CodingLanguage"/>
                </w:rPr>
                <w:t>0.us.pool.net.org</w:t>
              </w:r>
            </w:hyperlink>
            <w:r w:rsidRPr="002C74C6">
              <w:rPr>
                <w:rStyle w:val="CodingLanguage"/>
              </w:rPr>
              <w:t>'</w:t>
            </w:r>
            <w:r>
              <w:t>...]</w:t>
            </w:r>
          </w:p>
        </w:tc>
      </w:tr>
    </w:tbl>
    <w:p w14:paraId="1AA76FC3" w14:textId="77777777" w:rsidR="008B26C1" w:rsidRDefault="008B26C1" w:rsidP="000615E7">
      <w:pPr>
        <w:pStyle w:val="Heading2"/>
      </w:pPr>
      <w:bookmarkStart w:id="154" w:name="_Refd17e56844"/>
      <w:bookmarkStart w:id="155" w:name="_Tocd17e56844"/>
      <w:bookmarkStart w:id="156" w:name="_Toc531698801"/>
    </w:p>
    <w:p w14:paraId="389740BC" w14:textId="77777777" w:rsidR="000615E7" w:rsidRDefault="000615E7" w:rsidP="000615E7">
      <w:pPr>
        <w:pStyle w:val="Heading2"/>
      </w:pPr>
      <w:bookmarkStart w:id="157" w:name="_Toc7020408"/>
      <w:r>
        <w:t>Environment configuration</w:t>
      </w:r>
      <w:bookmarkEnd w:id="154"/>
      <w:bookmarkEnd w:id="155"/>
      <w:bookmarkEnd w:id="156"/>
      <w:bookmarkEnd w:id="157"/>
    </w:p>
    <w:p w14:paraId="1D9B3F65" w14:textId="77777777" w:rsidR="000615E7" w:rsidRDefault="000615E7" w:rsidP="0058095B">
      <w:pPr>
        <w:pStyle w:val="BodyTextMetricHPELight10pt"/>
      </w:pPr>
      <w:r>
        <w:t xml:space="preserve">All Environment-related variables are described in </w:t>
      </w:r>
      <w:r w:rsidRPr="00566ADC">
        <w:fldChar w:fldCharType="begin"/>
      </w:r>
      <w:r w:rsidRPr="00566ADC">
        <w:instrText xml:space="preserve"> REF _Refd17e56856 \h </w:instrText>
      </w:r>
      <w:r>
        <w:instrText xml:space="preserve"> \* MERGEFORMAT </w:instrText>
      </w:r>
      <w:r w:rsidRPr="00566ADC">
        <w:fldChar w:fldCharType="separate"/>
      </w:r>
      <w:r w:rsidR="00560AD9" w:rsidRPr="00560AD9">
        <w:t>Table</w:t>
      </w:r>
      <w:r w:rsidR="00560AD9" w:rsidRPr="00560AD9">
        <w:rPr>
          <w:rFonts w:ascii="Calibri" w:hAnsi="Calibri" w:cs="Calibri"/>
        </w:rPr>
        <w:t> </w:t>
      </w:r>
      <w:r w:rsidR="00560AD9" w:rsidRPr="00560AD9">
        <w:t>12</w:t>
      </w:r>
      <w:r w:rsidRPr="00566ADC">
        <w:fldChar w:fldCharType="end"/>
      </w:r>
      <w:r>
        <w:t xml:space="preserve"> below.</w:t>
      </w:r>
    </w:p>
    <w:p w14:paraId="67DBCA06" w14:textId="77777777" w:rsidR="000615E7" w:rsidRDefault="000615E7" w:rsidP="000615E7">
      <w:pPr>
        <w:pStyle w:val="MISCTableCaptionHeader8pt"/>
      </w:pPr>
      <w:bookmarkStart w:id="158" w:name="_Refd17e56856"/>
      <w:bookmarkStart w:id="159" w:name="_Tocd17e56856"/>
      <w:r w:rsidRPr="00566ADC">
        <w:rPr>
          <w:rStyle w:val="MISCTableCaptionHeaderBold8pt"/>
        </w:rPr>
        <w:lastRenderedPageBreak/>
        <w:t>Table</w:t>
      </w:r>
      <w:r w:rsidRPr="00566ADC">
        <w:rPr>
          <w:rStyle w:val="MISCTableCaptionHeaderBold8pt"/>
          <w:rFonts w:ascii="Calibri" w:hAnsi="Calibri" w:cs="Calibri"/>
        </w:rPr>
        <w:t> </w:t>
      </w:r>
      <w:bookmarkStart w:id="160" w:name="_Numd17e56856"/>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560AD9">
        <w:rPr>
          <w:rStyle w:val="MISCTableCaptionHeaderBold8pt"/>
          <w:noProof/>
        </w:rPr>
        <w:t>12</w:t>
      </w:r>
      <w:r w:rsidRPr="00566ADC">
        <w:rPr>
          <w:rStyle w:val="MISCTableCaptionHeaderBold8pt"/>
        </w:rPr>
        <w:fldChar w:fldCharType="end"/>
      </w:r>
      <w:bookmarkEnd w:id="158"/>
      <w:bookmarkEnd w:id="159"/>
      <w:bookmarkEnd w:id="160"/>
      <w:r w:rsidRPr="00566ADC">
        <w:rPr>
          <w:rStyle w:val="MISCTableCaptionHeaderBold8pt"/>
        </w:rPr>
        <w:t xml:space="preserve">. </w:t>
      </w:r>
      <w:r>
        <w:t>Environment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10"/>
        <w:gridCol w:w="1710"/>
        <w:gridCol w:w="7680"/>
      </w:tblGrid>
      <w:tr w:rsidR="000615E7" w14:paraId="6879D192" w14:textId="77777777" w:rsidTr="008B26C1">
        <w:trPr>
          <w:cantSplit/>
          <w:tblHeader/>
        </w:trPr>
        <w:tc>
          <w:tcPr>
            <w:tcW w:w="810" w:type="dxa"/>
            <w:tcBorders>
              <w:top w:val="nil"/>
              <w:bottom w:val="single" w:sz="36" w:space="0" w:color="00B388"/>
            </w:tcBorders>
          </w:tcPr>
          <w:p w14:paraId="75E23B31" w14:textId="77777777" w:rsidR="000615E7" w:rsidRDefault="000615E7" w:rsidP="00CD4360">
            <w:pPr>
              <w:pStyle w:val="TableSubhead8pt"/>
            </w:pPr>
            <w:r>
              <w:t>Variable</w:t>
            </w:r>
          </w:p>
        </w:tc>
        <w:tc>
          <w:tcPr>
            <w:tcW w:w="1710" w:type="dxa"/>
            <w:tcBorders>
              <w:top w:val="nil"/>
              <w:bottom w:val="single" w:sz="36" w:space="0" w:color="00B388"/>
            </w:tcBorders>
          </w:tcPr>
          <w:p w14:paraId="0305C00A" w14:textId="77777777" w:rsidR="000615E7" w:rsidRDefault="000615E7" w:rsidP="00CD4360">
            <w:pPr>
              <w:pStyle w:val="TableSubhead8pt"/>
            </w:pPr>
            <w:r>
              <w:t>File</w:t>
            </w:r>
          </w:p>
        </w:tc>
        <w:tc>
          <w:tcPr>
            <w:tcW w:w="7680" w:type="dxa"/>
            <w:tcBorders>
              <w:top w:val="nil"/>
              <w:bottom w:val="single" w:sz="36" w:space="0" w:color="00B388"/>
            </w:tcBorders>
          </w:tcPr>
          <w:p w14:paraId="0EA4EF37" w14:textId="77777777" w:rsidR="000615E7" w:rsidRDefault="000615E7" w:rsidP="00CD4360">
            <w:pPr>
              <w:pStyle w:val="TableSubhead8pt"/>
            </w:pPr>
            <w:r>
              <w:t>Description</w:t>
            </w:r>
          </w:p>
        </w:tc>
      </w:tr>
      <w:tr w:rsidR="000615E7" w14:paraId="60A70AF7" w14:textId="77777777" w:rsidTr="008B26C1">
        <w:trPr>
          <w:cantSplit/>
        </w:trPr>
        <w:tc>
          <w:tcPr>
            <w:tcW w:w="810" w:type="dxa"/>
          </w:tcPr>
          <w:p w14:paraId="2469AE8C" w14:textId="77777777" w:rsidR="000615E7" w:rsidRDefault="000615E7" w:rsidP="00CD4360">
            <w:pPr>
              <w:pStyle w:val="TableBody8pt"/>
            </w:pPr>
            <w:r>
              <w:t>env</w:t>
            </w:r>
          </w:p>
        </w:tc>
        <w:tc>
          <w:tcPr>
            <w:tcW w:w="1710" w:type="dxa"/>
          </w:tcPr>
          <w:p w14:paraId="055A08E7" w14:textId="3F6B7B00" w:rsidR="000615E7" w:rsidRDefault="00234962" w:rsidP="00CD4360">
            <w:pPr>
              <w:pStyle w:val="TableBody8pt"/>
            </w:pPr>
            <w:r>
              <w:t>group_var</w:t>
            </w:r>
            <w:r w:rsidR="00B0382D">
              <w:t>s/all/vars</w:t>
            </w:r>
          </w:p>
        </w:tc>
        <w:tc>
          <w:tcPr>
            <w:tcW w:w="7680" w:type="dxa"/>
          </w:tcPr>
          <w:p w14:paraId="6A1449CD" w14:textId="77777777" w:rsidR="000615E7" w:rsidRDefault="000615E7" w:rsidP="00CD4360">
            <w:pPr>
              <w:pStyle w:val="TableBody8pt"/>
            </w:pPr>
            <w:r>
              <w:t>Dictionary containing all environment variables. It contains three entries described below. Please leave the proxy related settings empty if not required:</w:t>
            </w:r>
          </w:p>
          <w:p w14:paraId="27602D0B" w14:textId="77777777" w:rsidR="000615E7" w:rsidRDefault="000615E7" w:rsidP="00CD4360">
            <w:pPr>
              <w:pStyle w:val="TableBody8pt"/>
            </w:pPr>
            <w:r>
              <w:rPr>
                <w:rStyle w:val="CodingLanguage"/>
              </w:rPr>
              <w:t>http_proxy</w:t>
            </w:r>
            <w:r>
              <w:t xml:space="preserve">: HTTP proxy URL, such as </w:t>
            </w:r>
            <w:r>
              <w:rPr>
                <w:rStyle w:val="CodingLanguage"/>
              </w:rPr>
              <w:t>'http://15.184.4.2:8080'</w:t>
            </w:r>
            <w:r>
              <w:t>. This variable defines the HTTP proxy URL if your environment is behind a proxy.</w:t>
            </w:r>
          </w:p>
          <w:p w14:paraId="2FACC43B" w14:textId="77777777" w:rsidR="000615E7" w:rsidRDefault="000615E7" w:rsidP="00CD4360">
            <w:pPr>
              <w:pStyle w:val="TableBody8pt"/>
            </w:pPr>
            <w:r>
              <w:rPr>
                <w:rStyle w:val="CodingLanguage"/>
              </w:rPr>
              <w:t>https_proxy</w:t>
            </w:r>
            <w:r>
              <w:t xml:space="preserve">: HTTPS proxy URL, such as </w:t>
            </w:r>
            <w:r>
              <w:rPr>
                <w:rStyle w:val="CodingLanguage"/>
              </w:rPr>
              <w:t>'http://15.184.4.2:8080'</w:t>
            </w:r>
            <w:r>
              <w:t>. This variable defines the HTTPS proxy URL if your environment is behind a proxy.</w:t>
            </w:r>
          </w:p>
          <w:p w14:paraId="11F0DEFB" w14:textId="77777777" w:rsidR="000615E7" w:rsidRDefault="000615E7" w:rsidP="00CD4360">
            <w:pPr>
              <w:pStyle w:val="TableBody8pt"/>
            </w:pPr>
            <w:r>
              <w:rPr>
                <w:rStyle w:val="CodingLanguage"/>
              </w:rPr>
              <w:t>no_proxy</w:t>
            </w:r>
            <w:r>
              <w:t xml:space="preserve">: List of hostnames or IPs that don't require proxy, such as </w:t>
            </w:r>
            <w:r>
              <w:rPr>
                <w:rStyle w:val="CodingLanguage"/>
              </w:rPr>
              <w:t>'localhost,127.0.0.1,.cloudra.local,10.10.174.'</w:t>
            </w:r>
          </w:p>
        </w:tc>
      </w:tr>
    </w:tbl>
    <w:p w14:paraId="035C8006" w14:textId="77777777" w:rsidR="000615E7" w:rsidRPr="007F555D" w:rsidRDefault="000615E7" w:rsidP="007F555D">
      <w:bookmarkStart w:id="161" w:name="_Refd17e56929"/>
      <w:bookmarkStart w:id="162" w:name="_Tocd17e56929"/>
    </w:p>
    <w:p w14:paraId="767E2C71" w14:textId="77777777" w:rsidR="008B26C1" w:rsidRDefault="008B26C1" w:rsidP="000615E7">
      <w:pPr>
        <w:pStyle w:val="Heading2"/>
      </w:pPr>
      <w:bookmarkStart w:id="163" w:name="_Toc531698802"/>
    </w:p>
    <w:p w14:paraId="0EA814F0" w14:textId="77777777" w:rsidR="000615E7" w:rsidRDefault="000615E7" w:rsidP="000615E7">
      <w:pPr>
        <w:pStyle w:val="Heading2"/>
      </w:pPr>
      <w:bookmarkStart w:id="164" w:name="_Toc7020409"/>
      <w:r>
        <w:t>Docker configuration</w:t>
      </w:r>
      <w:bookmarkEnd w:id="161"/>
      <w:bookmarkEnd w:id="162"/>
      <w:bookmarkEnd w:id="163"/>
      <w:bookmarkEnd w:id="164"/>
    </w:p>
    <w:p w14:paraId="6137FBD9" w14:textId="77777777" w:rsidR="000615E7" w:rsidRDefault="000615E7" w:rsidP="0058095B">
      <w:pPr>
        <w:pStyle w:val="BodyTextMetricHPELight10pt"/>
      </w:pPr>
      <w:r>
        <w:t xml:space="preserve">All Docker-related variables are mandatory and are described in </w:t>
      </w:r>
      <w:r w:rsidRPr="00566ADC">
        <w:fldChar w:fldCharType="begin"/>
      </w:r>
      <w:r w:rsidRPr="00566ADC">
        <w:instrText xml:space="preserve"> REF _Refd17e56941 \h </w:instrText>
      </w:r>
      <w:r>
        <w:instrText xml:space="preserve"> \* MERGEFORMAT </w:instrText>
      </w:r>
      <w:r w:rsidRPr="00566ADC">
        <w:fldChar w:fldCharType="separate"/>
      </w:r>
      <w:r w:rsidR="00560AD9" w:rsidRPr="00560AD9">
        <w:t>Table</w:t>
      </w:r>
      <w:r w:rsidR="00560AD9" w:rsidRPr="00560AD9">
        <w:rPr>
          <w:rFonts w:ascii="Calibri" w:hAnsi="Calibri" w:cs="Calibri"/>
        </w:rPr>
        <w:t> </w:t>
      </w:r>
      <w:r w:rsidR="00560AD9" w:rsidRPr="00560AD9">
        <w:t>13</w:t>
      </w:r>
      <w:r w:rsidRPr="00566ADC">
        <w:fldChar w:fldCharType="end"/>
      </w:r>
      <w:r w:rsidRPr="00566ADC">
        <w:t>.</w:t>
      </w:r>
    </w:p>
    <w:p w14:paraId="3BC5AAAB" w14:textId="77777777" w:rsidR="000615E7" w:rsidRDefault="000615E7" w:rsidP="000615E7">
      <w:pPr>
        <w:pStyle w:val="MISCTableCaptionHeader8pt"/>
      </w:pPr>
      <w:bookmarkStart w:id="165" w:name="_Refd17e56941"/>
      <w:bookmarkStart w:id="166" w:name="_Tocd17e56941"/>
      <w:r w:rsidRPr="00566ADC">
        <w:rPr>
          <w:rStyle w:val="MISCTableCaptionHeaderBold8pt"/>
        </w:rPr>
        <w:t>Table</w:t>
      </w:r>
      <w:r w:rsidRPr="00566ADC">
        <w:rPr>
          <w:rStyle w:val="MISCTableCaptionHeaderBold8pt"/>
          <w:rFonts w:ascii="Calibri" w:hAnsi="Calibri" w:cs="Calibri"/>
        </w:rPr>
        <w:t> </w:t>
      </w:r>
      <w:bookmarkStart w:id="167" w:name="_Numd17e56941"/>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560AD9">
        <w:rPr>
          <w:rStyle w:val="MISCTableCaptionHeaderBold8pt"/>
          <w:noProof/>
        </w:rPr>
        <w:t>13</w:t>
      </w:r>
      <w:r w:rsidRPr="00566ADC">
        <w:rPr>
          <w:rStyle w:val="MISCTableCaptionHeaderBold8pt"/>
        </w:rPr>
        <w:fldChar w:fldCharType="end"/>
      </w:r>
      <w:bookmarkEnd w:id="165"/>
      <w:bookmarkEnd w:id="166"/>
      <w:bookmarkEnd w:id="167"/>
      <w:r w:rsidRPr="00566ADC">
        <w:rPr>
          <w:rStyle w:val="MISCTableCaptionHeaderBold8pt"/>
        </w:rPr>
        <w:t xml:space="preserve">. </w:t>
      </w:r>
      <w:r>
        <w:t>Docker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620"/>
        <w:gridCol w:w="1800"/>
        <w:gridCol w:w="6900"/>
      </w:tblGrid>
      <w:tr w:rsidR="000615E7" w14:paraId="1942BFEC" w14:textId="77777777" w:rsidTr="008B26C1">
        <w:trPr>
          <w:cantSplit/>
        </w:trPr>
        <w:tc>
          <w:tcPr>
            <w:tcW w:w="1620" w:type="dxa"/>
            <w:tcBorders>
              <w:top w:val="nil"/>
              <w:bottom w:val="single" w:sz="36" w:space="0" w:color="00B388"/>
            </w:tcBorders>
            <w:shd w:val="clear" w:color="auto" w:fill="auto"/>
          </w:tcPr>
          <w:p w14:paraId="29313F1C" w14:textId="77777777" w:rsidR="000615E7" w:rsidRDefault="000615E7" w:rsidP="007F555D">
            <w:pPr>
              <w:pStyle w:val="TableSubhead8pt"/>
            </w:pPr>
            <w:r>
              <w:t>Variable</w:t>
            </w:r>
          </w:p>
        </w:tc>
        <w:tc>
          <w:tcPr>
            <w:tcW w:w="1800" w:type="dxa"/>
            <w:tcBorders>
              <w:top w:val="nil"/>
              <w:bottom w:val="single" w:sz="36" w:space="0" w:color="00B388"/>
            </w:tcBorders>
            <w:shd w:val="clear" w:color="auto" w:fill="auto"/>
          </w:tcPr>
          <w:p w14:paraId="614ED89B" w14:textId="77777777" w:rsidR="000615E7" w:rsidRDefault="000615E7" w:rsidP="007F555D">
            <w:pPr>
              <w:pStyle w:val="TableSubhead8pt"/>
            </w:pPr>
            <w:r>
              <w:t>File</w:t>
            </w:r>
          </w:p>
        </w:tc>
        <w:tc>
          <w:tcPr>
            <w:tcW w:w="6900" w:type="dxa"/>
            <w:tcBorders>
              <w:top w:val="nil"/>
              <w:bottom w:val="single" w:sz="36" w:space="0" w:color="00B388"/>
            </w:tcBorders>
            <w:shd w:val="clear" w:color="auto" w:fill="auto"/>
          </w:tcPr>
          <w:p w14:paraId="28D89E6F" w14:textId="77777777" w:rsidR="000615E7" w:rsidRDefault="000615E7" w:rsidP="007F555D">
            <w:pPr>
              <w:pStyle w:val="TableSubhead8pt"/>
            </w:pPr>
            <w:r>
              <w:t>Description</w:t>
            </w:r>
          </w:p>
        </w:tc>
      </w:tr>
      <w:tr w:rsidR="000615E7" w14:paraId="1E0D615C" w14:textId="77777777" w:rsidTr="008B26C1">
        <w:trPr>
          <w:cantSplit/>
        </w:trPr>
        <w:tc>
          <w:tcPr>
            <w:tcW w:w="1620" w:type="dxa"/>
            <w:tcBorders>
              <w:top w:val="single" w:sz="36" w:space="0" w:color="00B388"/>
            </w:tcBorders>
            <w:shd w:val="clear" w:color="auto" w:fill="auto"/>
          </w:tcPr>
          <w:p w14:paraId="30C99208" w14:textId="77777777" w:rsidR="000615E7" w:rsidRDefault="000615E7" w:rsidP="007F555D">
            <w:pPr>
              <w:pStyle w:val="TableBody8pt"/>
            </w:pPr>
            <w:r>
              <w:t>docker_ee_url</w:t>
            </w:r>
          </w:p>
        </w:tc>
        <w:tc>
          <w:tcPr>
            <w:tcW w:w="1800" w:type="dxa"/>
            <w:tcBorders>
              <w:top w:val="single" w:sz="36" w:space="0" w:color="00B388"/>
            </w:tcBorders>
            <w:shd w:val="clear" w:color="auto" w:fill="auto"/>
          </w:tcPr>
          <w:p w14:paraId="3FF419D1" w14:textId="411DF354" w:rsidR="000615E7" w:rsidRDefault="00234962" w:rsidP="007F555D">
            <w:pPr>
              <w:pStyle w:val="TableBody8pt"/>
            </w:pPr>
            <w:r>
              <w:rPr>
                <w:rStyle w:val="BoldEmpha"/>
              </w:rPr>
              <w:t>group_var</w:t>
            </w:r>
            <w:r w:rsidR="0083650F">
              <w:rPr>
                <w:rStyle w:val="BoldEmpha"/>
              </w:rPr>
              <w:t>s/all/vault</w:t>
            </w:r>
          </w:p>
        </w:tc>
        <w:tc>
          <w:tcPr>
            <w:tcW w:w="6900" w:type="dxa"/>
            <w:tcBorders>
              <w:top w:val="single" w:sz="36" w:space="0" w:color="00B388"/>
            </w:tcBorders>
            <w:shd w:val="clear" w:color="auto" w:fill="auto"/>
          </w:tcPr>
          <w:p w14:paraId="128F49C2" w14:textId="77777777" w:rsidR="000615E7" w:rsidRDefault="000615E7" w:rsidP="007F555D">
            <w:pPr>
              <w:pStyle w:val="TableBody8pt"/>
            </w:pPr>
            <w:r>
              <w:t xml:space="preserve">Note: This is a private link to your Docker EE subscription. The value for </w:t>
            </w:r>
            <w:r>
              <w:rPr>
                <w:rStyle w:val="CodingLanguage"/>
              </w:rPr>
              <w:t>docker_ee_url</w:t>
            </w:r>
            <w:r>
              <w:t xml:space="preserve"> is the URL documented at the following address: </w:t>
            </w:r>
            <w:hyperlink r:id="rId30">
              <w:r>
                <w:rPr>
                  <w:rStyle w:val="Hyperlink"/>
                </w:rPr>
                <w:t>https://docs.docker.com/engine/installation/linux/docker-ee/rhel/</w:t>
              </w:r>
            </w:hyperlink>
            <w:r>
              <w:t>.</w:t>
            </w:r>
          </w:p>
        </w:tc>
      </w:tr>
      <w:tr w:rsidR="000615E7" w14:paraId="78B24E3B" w14:textId="77777777" w:rsidTr="008B26C1">
        <w:trPr>
          <w:cantSplit/>
          <w:trHeight w:val="247"/>
        </w:trPr>
        <w:tc>
          <w:tcPr>
            <w:tcW w:w="1620" w:type="dxa"/>
            <w:shd w:val="clear" w:color="auto" w:fill="auto"/>
          </w:tcPr>
          <w:p w14:paraId="025CBDA6" w14:textId="77777777" w:rsidR="000615E7" w:rsidRDefault="000615E7" w:rsidP="007F555D">
            <w:pPr>
              <w:pStyle w:val="TableBody8pt"/>
            </w:pPr>
            <w:r w:rsidRPr="006B5EC6">
              <w:t>docker_ee_reponame</w:t>
            </w:r>
          </w:p>
        </w:tc>
        <w:tc>
          <w:tcPr>
            <w:tcW w:w="1800" w:type="dxa"/>
            <w:shd w:val="clear" w:color="auto" w:fill="auto"/>
          </w:tcPr>
          <w:p w14:paraId="3AE437C3" w14:textId="457B1D5E" w:rsidR="000615E7" w:rsidRDefault="00234962" w:rsidP="007F555D">
            <w:pPr>
              <w:pStyle w:val="TableBody8pt"/>
            </w:pPr>
            <w:r>
              <w:t>group_var</w:t>
            </w:r>
            <w:r w:rsidR="00B0382D">
              <w:t>s/all/vars</w:t>
            </w:r>
          </w:p>
        </w:tc>
        <w:tc>
          <w:tcPr>
            <w:tcW w:w="6900" w:type="dxa"/>
            <w:shd w:val="clear" w:color="auto" w:fill="auto"/>
          </w:tcPr>
          <w:p w14:paraId="603BFEFE" w14:textId="47AB63C1" w:rsidR="000615E7" w:rsidRDefault="00EA326C" w:rsidP="00EA326C">
            <w:pPr>
              <w:pStyle w:val="TableBody8pt"/>
            </w:pPr>
            <w:r>
              <w:t>For Docker EE 2.1</w:t>
            </w:r>
            <w:r w:rsidR="000615E7" w:rsidRPr="006B5EC6">
              <w:t xml:space="preserve">, this variable must be set to the value </w:t>
            </w:r>
            <w:r w:rsidR="000615E7" w:rsidRPr="006B5EC6">
              <w:rPr>
                <w:rStyle w:val="CodingLanguage"/>
              </w:rPr>
              <w:t>stable-</w:t>
            </w:r>
            <w:r>
              <w:rPr>
                <w:rStyle w:val="CodingLanguage"/>
              </w:rPr>
              <w:t>18.09</w:t>
            </w:r>
          </w:p>
        </w:tc>
      </w:tr>
      <w:tr w:rsidR="003C00E2" w14:paraId="75E0CFF5" w14:textId="77777777" w:rsidTr="008B26C1">
        <w:trPr>
          <w:cantSplit/>
          <w:trHeight w:val="247"/>
        </w:trPr>
        <w:tc>
          <w:tcPr>
            <w:tcW w:w="1620" w:type="dxa"/>
            <w:shd w:val="clear" w:color="auto" w:fill="auto"/>
          </w:tcPr>
          <w:p w14:paraId="18B2430D" w14:textId="02F31FE8" w:rsidR="003C00E2" w:rsidRPr="006B5EC6" w:rsidRDefault="003C00E2" w:rsidP="007F555D">
            <w:pPr>
              <w:pStyle w:val="TableBody8pt"/>
            </w:pPr>
            <w:r>
              <w:t>docker_ee_version</w:t>
            </w:r>
          </w:p>
        </w:tc>
        <w:tc>
          <w:tcPr>
            <w:tcW w:w="1800" w:type="dxa"/>
            <w:shd w:val="clear" w:color="auto" w:fill="auto"/>
          </w:tcPr>
          <w:p w14:paraId="09C31687" w14:textId="0701652D" w:rsidR="003C00E2" w:rsidRDefault="00234962" w:rsidP="007F555D">
            <w:pPr>
              <w:pStyle w:val="TableBody8pt"/>
            </w:pPr>
            <w:r>
              <w:t>group_var</w:t>
            </w:r>
            <w:r w:rsidR="00B0382D">
              <w:t>s/all/vars</w:t>
            </w:r>
          </w:p>
        </w:tc>
        <w:tc>
          <w:tcPr>
            <w:tcW w:w="6900" w:type="dxa"/>
            <w:shd w:val="clear" w:color="auto" w:fill="auto"/>
          </w:tcPr>
          <w:p w14:paraId="1C43F37D" w14:textId="73E58B56" w:rsidR="003C00E2" w:rsidRDefault="003C00E2" w:rsidP="00EA326C">
            <w:pPr>
              <w:pStyle w:val="TableBody8pt"/>
            </w:pPr>
            <w:r>
              <w:t xml:space="preserve">Specify an exact version of Docker EE to download from the repo defined by </w:t>
            </w:r>
            <w:r w:rsidRPr="003C00E2">
              <w:t>docker_ee_reponame</w:t>
            </w:r>
          </w:p>
        </w:tc>
      </w:tr>
      <w:tr w:rsidR="000615E7" w14:paraId="0DDE5395" w14:textId="77777777" w:rsidTr="008B26C1">
        <w:trPr>
          <w:cantSplit/>
        </w:trPr>
        <w:tc>
          <w:tcPr>
            <w:tcW w:w="1620" w:type="dxa"/>
            <w:shd w:val="clear" w:color="auto" w:fill="auto"/>
          </w:tcPr>
          <w:p w14:paraId="6B702637" w14:textId="77777777" w:rsidR="000615E7" w:rsidRDefault="000615E7" w:rsidP="007F555D">
            <w:pPr>
              <w:pStyle w:val="TableBody8pt"/>
            </w:pPr>
            <w:r>
              <w:t>rhel_version</w:t>
            </w:r>
          </w:p>
        </w:tc>
        <w:tc>
          <w:tcPr>
            <w:tcW w:w="1800" w:type="dxa"/>
            <w:shd w:val="clear" w:color="auto" w:fill="auto"/>
          </w:tcPr>
          <w:p w14:paraId="487704B1" w14:textId="345BA4F7" w:rsidR="000615E7" w:rsidRDefault="00234962" w:rsidP="007F555D">
            <w:pPr>
              <w:pStyle w:val="TableBody8pt"/>
            </w:pPr>
            <w:r>
              <w:t>group_var</w:t>
            </w:r>
            <w:r w:rsidR="00B0382D">
              <w:t>s/all/vars</w:t>
            </w:r>
          </w:p>
        </w:tc>
        <w:tc>
          <w:tcPr>
            <w:tcW w:w="6900" w:type="dxa"/>
            <w:shd w:val="clear" w:color="auto" w:fill="auto"/>
          </w:tcPr>
          <w:p w14:paraId="18FBC5C2" w14:textId="4CC4D57C" w:rsidR="000615E7" w:rsidRDefault="000615E7" w:rsidP="007F555D">
            <w:pPr>
              <w:pStyle w:val="TableBody8pt"/>
            </w:pPr>
            <w:r>
              <w:t xml:space="preserve">For the Docker installation, this sets the version of your RHEL OS, such as </w:t>
            </w:r>
            <w:r w:rsidR="00EA326C">
              <w:rPr>
                <w:rStyle w:val="CodingLanguage"/>
              </w:rPr>
              <w:t>7.6</w:t>
            </w:r>
            <w:r>
              <w:t>. The pla</w:t>
            </w:r>
            <w:r w:rsidR="00EA326C">
              <w:t>ybooks were tested with RHEL 7.6</w:t>
            </w:r>
            <w:r>
              <w:t>.</w:t>
            </w:r>
          </w:p>
        </w:tc>
      </w:tr>
      <w:tr w:rsidR="000615E7" w14:paraId="760F9C4B" w14:textId="77777777" w:rsidTr="008B26C1">
        <w:trPr>
          <w:cantSplit/>
        </w:trPr>
        <w:tc>
          <w:tcPr>
            <w:tcW w:w="1620" w:type="dxa"/>
            <w:shd w:val="clear" w:color="auto" w:fill="auto"/>
          </w:tcPr>
          <w:p w14:paraId="25394622" w14:textId="77777777" w:rsidR="000615E7" w:rsidRDefault="000615E7" w:rsidP="007F555D">
            <w:pPr>
              <w:pStyle w:val="TableBody8pt"/>
            </w:pPr>
            <w:r>
              <w:t>dtr_version</w:t>
            </w:r>
          </w:p>
        </w:tc>
        <w:tc>
          <w:tcPr>
            <w:tcW w:w="1800" w:type="dxa"/>
            <w:shd w:val="clear" w:color="auto" w:fill="auto"/>
          </w:tcPr>
          <w:p w14:paraId="21445960" w14:textId="03C237F5" w:rsidR="000615E7" w:rsidRDefault="00234962" w:rsidP="007F555D">
            <w:pPr>
              <w:pStyle w:val="TableBody8pt"/>
            </w:pPr>
            <w:r>
              <w:t>group_var</w:t>
            </w:r>
            <w:r w:rsidR="00B0382D">
              <w:t>s/all/vars</w:t>
            </w:r>
          </w:p>
        </w:tc>
        <w:tc>
          <w:tcPr>
            <w:tcW w:w="6900" w:type="dxa"/>
            <w:shd w:val="clear" w:color="auto" w:fill="auto"/>
          </w:tcPr>
          <w:p w14:paraId="5625753E" w14:textId="287B3E87" w:rsidR="000615E7" w:rsidRDefault="000615E7" w:rsidP="007F555D">
            <w:pPr>
              <w:pStyle w:val="TableBody8pt"/>
            </w:pPr>
            <w:r>
              <w:t xml:space="preserve">Version of the Docker DTR you wish to install. You can use a numeric version or </w:t>
            </w:r>
            <w:r>
              <w:rPr>
                <w:rStyle w:val="CodingLanguage"/>
              </w:rPr>
              <w:t>latest</w:t>
            </w:r>
            <w:r>
              <w:t xml:space="preserve"> for the most recent one. The </w:t>
            </w:r>
            <w:r w:rsidR="00C83CEA">
              <w:t>playbooks were tested with 2.6.4</w:t>
            </w:r>
            <w:r>
              <w:t>.</w:t>
            </w:r>
          </w:p>
        </w:tc>
      </w:tr>
      <w:tr w:rsidR="000615E7" w14:paraId="2D0358DE" w14:textId="77777777" w:rsidTr="008B26C1">
        <w:trPr>
          <w:cantSplit/>
        </w:trPr>
        <w:tc>
          <w:tcPr>
            <w:tcW w:w="1620" w:type="dxa"/>
            <w:shd w:val="clear" w:color="auto" w:fill="auto"/>
          </w:tcPr>
          <w:p w14:paraId="4FEBE21B" w14:textId="77777777" w:rsidR="000615E7" w:rsidRDefault="000615E7" w:rsidP="007F555D">
            <w:pPr>
              <w:pStyle w:val="TableBody8pt"/>
            </w:pPr>
            <w:r>
              <w:t>ucp_version</w:t>
            </w:r>
          </w:p>
        </w:tc>
        <w:tc>
          <w:tcPr>
            <w:tcW w:w="1800" w:type="dxa"/>
            <w:shd w:val="clear" w:color="auto" w:fill="auto"/>
          </w:tcPr>
          <w:p w14:paraId="274DFF33" w14:textId="2E464F9E" w:rsidR="000615E7" w:rsidRDefault="00234962" w:rsidP="007F555D">
            <w:pPr>
              <w:pStyle w:val="TableBody8pt"/>
            </w:pPr>
            <w:r>
              <w:t>group_var</w:t>
            </w:r>
            <w:r w:rsidR="00B0382D">
              <w:t>s/all/vars</w:t>
            </w:r>
          </w:p>
        </w:tc>
        <w:tc>
          <w:tcPr>
            <w:tcW w:w="6900" w:type="dxa"/>
            <w:shd w:val="clear" w:color="auto" w:fill="auto"/>
          </w:tcPr>
          <w:p w14:paraId="764415C0" w14:textId="1D3F5309" w:rsidR="000615E7" w:rsidRDefault="000615E7" w:rsidP="007F555D">
            <w:pPr>
              <w:pStyle w:val="TableBody8pt"/>
            </w:pPr>
            <w:r>
              <w:t xml:space="preserve">Version of the Docker UCP you wish to install. You can use a numeric version or </w:t>
            </w:r>
            <w:r>
              <w:rPr>
                <w:rStyle w:val="CodingLanguage"/>
              </w:rPr>
              <w:t>latest</w:t>
            </w:r>
            <w:r>
              <w:t xml:space="preserve"> for the most recent one. The play</w:t>
            </w:r>
            <w:r w:rsidR="00C83CEA">
              <w:t>books were tested with UCP 3.1.4</w:t>
            </w:r>
            <w:r>
              <w:t>.</w:t>
            </w:r>
          </w:p>
        </w:tc>
      </w:tr>
      <w:tr w:rsidR="000615E7" w14:paraId="1C3B6E7A" w14:textId="77777777" w:rsidTr="008B26C1">
        <w:trPr>
          <w:cantSplit/>
        </w:trPr>
        <w:tc>
          <w:tcPr>
            <w:tcW w:w="1620" w:type="dxa"/>
            <w:shd w:val="clear" w:color="auto" w:fill="auto"/>
          </w:tcPr>
          <w:p w14:paraId="747508B3" w14:textId="77777777" w:rsidR="000615E7" w:rsidRDefault="000615E7" w:rsidP="007F555D">
            <w:pPr>
              <w:pStyle w:val="TableBody8pt"/>
            </w:pPr>
            <w:r>
              <w:t>images_folder</w:t>
            </w:r>
          </w:p>
        </w:tc>
        <w:tc>
          <w:tcPr>
            <w:tcW w:w="1800" w:type="dxa"/>
            <w:shd w:val="clear" w:color="auto" w:fill="auto"/>
          </w:tcPr>
          <w:p w14:paraId="48DBA2E1" w14:textId="12A3FF8F" w:rsidR="000615E7" w:rsidRDefault="00234962" w:rsidP="007F555D">
            <w:pPr>
              <w:pStyle w:val="TableBody8pt"/>
            </w:pPr>
            <w:r>
              <w:t>group_var</w:t>
            </w:r>
            <w:r w:rsidR="00B0382D">
              <w:t>s/all/vars</w:t>
            </w:r>
          </w:p>
        </w:tc>
        <w:tc>
          <w:tcPr>
            <w:tcW w:w="6900" w:type="dxa"/>
            <w:shd w:val="clear" w:color="auto" w:fill="auto"/>
          </w:tcPr>
          <w:p w14:paraId="2D04624A" w14:textId="77777777" w:rsidR="000615E7" w:rsidRDefault="000615E7" w:rsidP="007F555D">
            <w:pPr>
              <w:pStyle w:val="TableBody8pt"/>
            </w:pPr>
            <w:r>
              <w:t>Directory in the NFS server that will be mounted in the DTR nodes and that will host your Docker images.</w:t>
            </w:r>
          </w:p>
        </w:tc>
      </w:tr>
      <w:tr w:rsidR="000615E7" w14:paraId="6A83D49F" w14:textId="77777777" w:rsidTr="008B26C1">
        <w:trPr>
          <w:cantSplit/>
        </w:trPr>
        <w:tc>
          <w:tcPr>
            <w:tcW w:w="1620" w:type="dxa"/>
            <w:shd w:val="clear" w:color="auto" w:fill="auto"/>
          </w:tcPr>
          <w:p w14:paraId="2F09FDA3" w14:textId="77777777" w:rsidR="000615E7" w:rsidRDefault="000615E7" w:rsidP="007F555D">
            <w:pPr>
              <w:pStyle w:val="TableBody8pt"/>
            </w:pPr>
            <w:r>
              <w:t>license_file</w:t>
            </w:r>
          </w:p>
        </w:tc>
        <w:tc>
          <w:tcPr>
            <w:tcW w:w="1800" w:type="dxa"/>
            <w:shd w:val="clear" w:color="auto" w:fill="auto"/>
          </w:tcPr>
          <w:p w14:paraId="2D541C59" w14:textId="7F1613C4" w:rsidR="000615E7" w:rsidRDefault="00234962" w:rsidP="007F555D">
            <w:pPr>
              <w:pStyle w:val="TableBody8pt"/>
            </w:pPr>
            <w:r>
              <w:t>group_var</w:t>
            </w:r>
            <w:r w:rsidR="00B0382D">
              <w:t>s/all/vars</w:t>
            </w:r>
          </w:p>
        </w:tc>
        <w:tc>
          <w:tcPr>
            <w:tcW w:w="6900" w:type="dxa"/>
            <w:shd w:val="clear" w:color="auto" w:fill="auto"/>
          </w:tcPr>
          <w:p w14:paraId="0ED05CC6" w14:textId="77777777" w:rsidR="000615E7" w:rsidRDefault="000615E7" w:rsidP="007F555D">
            <w:pPr>
              <w:pStyle w:val="TableBody8pt"/>
            </w:pPr>
            <w:r>
              <w:t>Full path to your Docker EE license file on your Ansible host. The license file is available from the Docker Store</w:t>
            </w:r>
          </w:p>
        </w:tc>
      </w:tr>
      <w:tr w:rsidR="000615E7" w14:paraId="2D0BB0FE" w14:textId="77777777" w:rsidTr="008B26C1">
        <w:trPr>
          <w:cantSplit/>
        </w:trPr>
        <w:tc>
          <w:tcPr>
            <w:tcW w:w="1620" w:type="dxa"/>
            <w:shd w:val="clear" w:color="auto" w:fill="auto"/>
          </w:tcPr>
          <w:p w14:paraId="5E80B68B" w14:textId="77777777" w:rsidR="000615E7" w:rsidRDefault="000615E7" w:rsidP="007F555D">
            <w:pPr>
              <w:pStyle w:val="TableBody8pt"/>
            </w:pPr>
            <w:r>
              <w:t>ucp_username</w:t>
            </w:r>
          </w:p>
        </w:tc>
        <w:tc>
          <w:tcPr>
            <w:tcW w:w="1800" w:type="dxa"/>
            <w:shd w:val="clear" w:color="auto" w:fill="auto"/>
          </w:tcPr>
          <w:p w14:paraId="0AE7EA16" w14:textId="03926592" w:rsidR="000615E7" w:rsidRDefault="00234962" w:rsidP="007F555D">
            <w:pPr>
              <w:pStyle w:val="TableBody8pt"/>
            </w:pPr>
            <w:r>
              <w:t>group_var</w:t>
            </w:r>
            <w:r w:rsidR="00B0382D">
              <w:t>s/all/vars</w:t>
            </w:r>
          </w:p>
        </w:tc>
        <w:tc>
          <w:tcPr>
            <w:tcW w:w="6900" w:type="dxa"/>
            <w:shd w:val="clear" w:color="auto" w:fill="auto"/>
          </w:tcPr>
          <w:p w14:paraId="7E0BFD91" w14:textId="77777777" w:rsidR="000615E7" w:rsidRDefault="000615E7" w:rsidP="007F555D">
            <w:pPr>
              <w:pStyle w:val="TableBody8pt"/>
            </w:pPr>
            <w:r>
              <w:t xml:space="preserve">Username of the administrator user for UCP and DTR, typically </w:t>
            </w:r>
            <w:r>
              <w:rPr>
                <w:rStyle w:val="CodingLanguage"/>
              </w:rPr>
              <w:t>admin</w:t>
            </w:r>
            <w:r>
              <w:t>.</w:t>
            </w:r>
          </w:p>
        </w:tc>
      </w:tr>
      <w:tr w:rsidR="000615E7" w14:paraId="28F07A5F" w14:textId="77777777" w:rsidTr="008B26C1">
        <w:trPr>
          <w:cantSplit/>
        </w:trPr>
        <w:tc>
          <w:tcPr>
            <w:tcW w:w="1620" w:type="dxa"/>
            <w:shd w:val="clear" w:color="auto" w:fill="auto"/>
          </w:tcPr>
          <w:p w14:paraId="3491C9EE" w14:textId="77777777" w:rsidR="000615E7" w:rsidRDefault="000615E7" w:rsidP="007F555D">
            <w:pPr>
              <w:pStyle w:val="TableBody8pt"/>
            </w:pPr>
            <w:r>
              <w:t>ucp_password</w:t>
            </w:r>
          </w:p>
        </w:tc>
        <w:tc>
          <w:tcPr>
            <w:tcW w:w="1800" w:type="dxa"/>
            <w:shd w:val="clear" w:color="auto" w:fill="auto"/>
          </w:tcPr>
          <w:p w14:paraId="57FC7824" w14:textId="533C6C61" w:rsidR="000615E7" w:rsidRDefault="00234962" w:rsidP="007F555D">
            <w:pPr>
              <w:pStyle w:val="TableBody8pt"/>
            </w:pPr>
            <w:r>
              <w:rPr>
                <w:rStyle w:val="BoldEmpha"/>
              </w:rPr>
              <w:t>group_var</w:t>
            </w:r>
            <w:r w:rsidR="0083650F">
              <w:rPr>
                <w:rStyle w:val="BoldEmpha"/>
              </w:rPr>
              <w:t>s/all/vault</w:t>
            </w:r>
          </w:p>
        </w:tc>
        <w:tc>
          <w:tcPr>
            <w:tcW w:w="6900" w:type="dxa"/>
            <w:shd w:val="clear" w:color="auto" w:fill="auto"/>
          </w:tcPr>
          <w:p w14:paraId="0B99DE43" w14:textId="77777777" w:rsidR="000615E7" w:rsidRDefault="000615E7" w:rsidP="007F555D">
            <w:pPr>
              <w:pStyle w:val="TableBody8pt"/>
            </w:pPr>
            <w:r>
              <w:t xml:space="preserve">The password for the </w:t>
            </w:r>
            <w:r>
              <w:rPr>
                <w:rStyle w:val="CodingLanguage"/>
              </w:rPr>
              <w:t>ucp_username</w:t>
            </w:r>
            <w:r>
              <w:t xml:space="preserve"> account.</w:t>
            </w:r>
          </w:p>
        </w:tc>
      </w:tr>
      <w:tr w:rsidR="000615E7" w14:paraId="0A7C1D66" w14:textId="77777777" w:rsidTr="008B26C1">
        <w:trPr>
          <w:cantSplit/>
          <w:trHeight w:val="103"/>
        </w:trPr>
        <w:tc>
          <w:tcPr>
            <w:tcW w:w="1620" w:type="dxa"/>
            <w:shd w:val="clear" w:color="auto" w:fill="auto"/>
          </w:tcPr>
          <w:p w14:paraId="2C9353AC" w14:textId="77777777" w:rsidR="000615E7" w:rsidRDefault="000615E7" w:rsidP="007F555D">
            <w:pPr>
              <w:pStyle w:val="TableBody8pt"/>
            </w:pPr>
            <w:r w:rsidRPr="00776F9A">
              <w:t>docker_storage_driver</w:t>
            </w:r>
          </w:p>
        </w:tc>
        <w:tc>
          <w:tcPr>
            <w:tcW w:w="1800" w:type="dxa"/>
            <w:shd w:val="clear" w:color="auto" w:fill="auto"/>
          </w:tcPr>
          <w:p w14:paraId="2AFDBA10" w14:textId="0F06F242" w:rsidR="000615E7" w:rsidRDefault="00234962" w:rsidP="007F555D">
            <w:pPr>
              <w:pStyle w:val="TableBody8pt"/>
            </w:pPr>
            <w:r>
              <w:t>group_var</w:t>
            </w:r>
            <w:r w:rsidR="00B0382D">
              <w:t>s/all/vars</w:t>
            </w:r>
          </w:p>
        </w:tc>
        <w:tc>
          <w:tcPr>
            <w:tcW w:w="6900" w:type="dxa"/>
            <w:shd w:val="clear" w:color="auto" w:fill="auto"/>
          </w:tcPr>
          <w:p w14:paraId="62D7C3B7" w14:textId="4175C693" w:rsidR="000615E7" w:rsidRDefault="000615E7" w:rsidP="007F555D">
            <w:pPr>
              <w:pStyle w:val="TableBody8pt"/>
            </w:pPr>
            <w:r w:rsidRPr="00776F9A">
              <w:t xml:space="preserve">Storage driver for Docker nodes. Accepted values are </w:t>
            </w:r>
            <w:r w:rsidRPr="00776F9A">
              <w:rPr>
                <w:rStyle w:val="CodingLanguage"/>
              </w:rPr>
              <w:t>overlay2</w:t>
            </w:r>
            <w:r w:rsidRPr="00776F9A">
              <w:t xml:space="preserve"> (the default) and </w:t>
            </w:r>
            <w:r w:rsidRPr="00776F9A">
              <w:rPr>
                <w:rStyle w:val="CodingLanguage"/>
              </w:rPr>
              <w:t>devicemapper</w:t>
            </w:r>
            <w:r w:rsidRPr="00776F9A">
              <w:t>.</w:t>
            </w:r>
            <w:r w:rsidR="00DE7DB7">
              <w:t xml:space="preserve"> </w:t>
            </w:r>
            <w:r w:rsidR="00DE7DB7" w:rsidRPr="00DE7DB7">
              <w:t xml:space="preserve">For RHEL 7.6, only </w:t>
            </w:r>
            <w:r w:rsidR="00DE7DB7" w:rsidRPr="00DE7DB7">
              <w:rPr>
                <w:rStyle w:val="CodingLanguage"/>
              </w:rPr>
              <w:t>overlay2</w:t>
            </w:r>
            <w:r w:rsidR="00DE7DB7" w:rsidRPr="00DE7DB7">
              <w:t xml:space="preserve"> is supported.</w:t>
            </w:r>
          </w:p>
        </w:tc>
      </w:tr>
    </w:tbl>
    <w:p w14:paraId="56808455" w14:textId="77777777" w:rsidR="000615E7" w:rsidRPr="007F555D" w:rsidRDefault="000615E7" w:rsidP="007F555D"/>
    <w:p w14:paraId="1B618626" w14:textId="77777777" w:rsidR="000615E7" w:rsidRDefault="000615E7" w:rsidP="0058095B">
      <w:pPr>
        <w:pStyle w:val="BodyTextMetricHPELight10pt"/>
      </w:pPr>
      <w:r>
        <w:t>To see how to use customer-supplied certificates with UCP and DTR, see Appendix B.</w:t>
      </w:r>
    </w:p>
    <w:p w14:paraId="07642E69" w14:textId="77777777" w:rsidR="000615E7" w:rsidRDefault="000615E7" w:rsidP="000615E7">
      <w:pPr>
        <w:pStyle w:val="Heading2"/>
      </w:pPr>
      <w:bookmarkStart w:id="168" w:name="_Ref523848173"/>
      <w:bookmarkStart w:id="169" w:name="_Toc531698803"/>
      <w:bookmarkStart w:id="170" w:name="_Refd17e57162"/>
      <w:bookmarkStart w:id="171" w:name="_Tocd17e57162"/>
      <w:bookmarkStart w:id="172" w:name="_Toc7020410"/>
      <w:r w:rsidRPr="00D11FDE">
        <w:t>Orchestrator configuration</w:t>
      </w:r>
      <w:bookmarkEnd w:id="168"/>
      <w:bookmarkEnd w:id="169"/>
      <w:bookmarkEnd w:id="172"/>
    </w:p>
    <w:p w14:paraId="29551404" w14:textId="77777777" w:rsidR="000615E7" w:rsidRDefault="000615E7" w:rsidP="0058095B">
      <w:pPr>
        <w:pStyle w:val="BodyTextMetricHPELight10pt"/>
      </w:pPr>
      <w:r w:rsidRPr="00D11FDE">
        <w:t xml:space="preserve">The variable </w:t>
      </w:r>
      <w:r w:rsidRPr="00105805">
        <w:rPr>
          <w:rStyle w:val="CodingLanguage"/>
        </w:rPr>
        <w:t>orchestrator</w:t>
      </w:r>
      <w:r w:rsidRPr="00D11FDE">
        <w:t xml:space="preserve"> in the [</w:t>
      </w:r>
      <w:r w:rsidRPr="00105805">
        <w:rPr>
          <w:rStyle w:val="CodingLanguage"/>
        </w:rPr>
        <w:t>worker</w:t>
      </w:r>
      <w:r w:rsidRPr="00D11FDE">
        <w:t>] group is used to specify if a worker node should be assigned to the Kubernetes orchestrator (</w:t>
      </w:r>
      <w:r w:rsidRPr="00105805">
        <w:rPr>
          <w:rStyle w:val="CodingLanguage"/>
        </w:rPr>
        <w:t>orchestrator: 'kubernetes'</w:t>
      </w:r>
      <w:r>
        <w:t>) or to the s</w:t>
      </w:r>
      <w:r w:rsidRPr="00D11FDE">
        <w:t>warm orchestrator (</w:t>
      </w:r>
      <w:r w:rsidRPr="00105805">
        <w:rPr>
          <w:rStyle w:val="CodingLanguage"/>
        </w:rPr>
        <w:t>orchestrator: 'swarm'</w:t>
      </w:r>
      <w:r w:rsidRPr="00D11FDE">
        <w:t>). In general, you should only change the orchestrator for worker nodes.</w:t>
      </w:r>
    </w:p>
    <w:p w14:paraId="3FED94D3" w14:textId="77777777" w:rsidR="000615E7" w:rsidRDefault="000615E7" w:rsidP="000615E7">
      <w:pPr>
        <w:pStyle w:val="MISCNote-Ruleabove"/>
      </w:pPr>
      <w:r>
        <w:t>Note</w:t>
      </w:r>
    </w:p>
    <w:p w14:paraId="18734569" w14:textId="77777777" w:rsidR="000615E7" w:rsidRDefault="000615E7" w:rsidP="000615E7">
      <w:pPr>
        <w:pStyle w:val="MISCNote-Rulebelow"/>
      </w:pPr>
      <w:r w:rsidRPr="00D11FDE">
        <w:t xml:space="preserve">Docker supports a third type, </w:t>
      </w:r>
      <w:r w:rsidRPr="00105805">
        <w:rPr>
          <w:rStyle w:val="CodingLanguage"/>
        </w:rPr>
        <w:t>mixed</w:t>
      </w:r>
      <w:r w:rsidRPr="00D11FDE">
        <w:t>, that enables workloads to be sc</w:t>
      </w:r>
      <w:r>
        <w:t>heduled by both Kubernetes and Docker s</w:t>
      </w:r>
      <w:r w:rsidRPr="00D11FDE">
        <w:t>warm on the same node. Mixing orchestrator types on the same node is not recommended for production deployments because of the l</w:t>
      </w:r>
      <w:r>
        <w:t>ikelihood of resource contention. As a result,</w:t>
      </w:r>
      <w:r w:rsidRPr="00D11FDE">
        <w:t xml:space="preserve"> these playbooks do not support the </w:t>
      </w:r>
      <w:r w:rsidRPr="00105805">
        <w:rPr>
          <w:rStyle w:val="CodingLanguage"/>
        </w:rPr>
        <w:t>mixed</w:t>
      </w:r>
      <w:r w:rsidRPr="00D11FDE">
        <w:t xml:space="preserve"> type.</w:t>
      </w:r>
    </w:p>
    <w:p w14:paraId="193A900F" w14:textId="77777777" w:rsidR="000615E7" w:rsidRDefault="000615E7" w:rsidP="0058095B">
      <w:pPr>
        <w:pStyle w:val="BodyTextMetricHPELight10pt"/>
      </w:pPr>
      <w:r w:rsidRPr="00D11FDE">
        <w:lastRenderedPageBreak/>
        <w:t>The following example shows how to set Kubernetes as the default orchestrator fo</w:t>
      </w:r>
      <w:r>
        <w:t>r worker nodes, and how to override the default to use Docker s</w:t>
      </w:r>
      <w:r w:rsidRPr="00D11FDE">
        <w:t>warm on one specific node instead.</w:t>
      </w:r>
    </w:p>
    <w:p w14:paraId="05700C56" w14:textId="77777777" w:rsidR="008B26C1" w:rsidRDefault="008B26C1" w:rsidP="008B26C1">
      <w:pPr>
        <w:pStyle w:val="BodyTextMetricHPELight10pt"/>
      </w:pPr>
      <w:r>
        <w:t xml:space="preserve">In the </w:t>
      </w:r>
      <w:r w:rsidRPr="008B26C1">
        <w:rPr>
          <w:rStyle w:val="CodingLanguage"/>
        </w:rPr>
        <w:t>vm_wrk_lnx.yml</w:t>
      </w:r>
      <w:r>
        <w:t xml:space="preserve"> file:</w:t>
      </w:r>
    </w:p>
    <w:p w14:paraId="7F980497" w14:textId="69786263" w:rsidR="008B26C1" w:rsidRPr="008B26C1" w:rsidRDefault="008B26C1" w:rsidP="008B26C1">
      <w:pPr>
        <w:pStyle w:val="BodyTextMetricHPELight10pt"/>
        <w:rPr>
          <w:rStyle w:val="CodingLanguage"/>
        </w:rPr>
      </w:pPr>
      <w:r w:rsidRPr="008B26C1">
        <w:rPr>
          <w:rStyle w:val="CodingLanguage"/>
        </w:rPr>
        <w:t>cpus: '4'</w:t>
      </w:r>
      <w:r w:rsidRPr="008B26C1">
        <w:rPr>
          <w:rStyle w:val="CodingLanguage"/>
        </w:rPr>
        <w:br/>
        <w:t>ram: '65536'</w:t>
      </w:r>
      <w:r w:rsidRPr="008B26C1">
        <w:rPr>
          <w:rStyle w:val="CodingLanguage"/>
        </w:rPr>
        <w:br/>
        <w:t>disk2_size: '500'</w:t>
      </w:r>
      <w:r w:rsidRPr="008B26C1">
        <w:rPr>
          <w:rStyle w:val="CodingLanguage"/>
        </w:rPr>
        <w:br/>
        <w:t>disk2: '/dev/sdb'</w:t>
      </w:r>
      <w:r w:rsidRPr="008B26C1">
        <w:rPr>
          <w:rStyle w:val="CodingLanguage"/>
        </w:rPr>
        <w:br/>
        <w:t>disk2_part: '/dev/sdb1'</w:t>
      </w:r>
      <w:r w:rsidRPr="008B26C1">
        <w:rPr>
          <w:rStyle w:val="CodingLanguage"/>
        </w:rPr>
        <w:br/>
        <w:t>orchestrator: kubernetes</w:t>
      </w:r>
    </w:p>
    <w:p w14:paraId="5F3419EB" w14:textId="77777777" w:rsidR="008B26C1" w:rsidRPr="008B26C1" w:rsidRDefault="008B26C1" w:rsidP="008958C5">
      <w:pPr>
        <w:pStyle w:val="BodyTextMetricHPELight10pt"/>
      </w:pPr>
      <w:r>
        <w:t xml:space="preserve">In the </w:t>
      </w:r>
      <w:r w:rsidRPr="008B26C1">
        <w:rPr>
          <w:rStyle w:val="CodingLanguage"/>
        </w:rPr>
        <w:t>hosts</w:t>
      </w:r>
      <w:r w:rsidRPr="008B26C1">
        <w:t xml:space="preserve"> file:</w:t>
      </w:r>
    </w:p>
    <w:p w14:paraId="4A6356EA" w14:textId="76C5A7C2" w:rsidR="008B26C1" w:rsidRPr="008B26C1" w:rsidRDefault="008B26C1" w:rsidP="008B26C1">
      <w:pPr>
        <w:pStyle w:val="BodyTextMetricHPELight10pt"/>
        <w:rPr>
          <w:rStyle w:val="CodingLanguage"/>
        </w:rPr>
      </w:pPr>
      <w:r w:rsidRPr="008B26C1">
        <w:rPr>
          <w:rStyle w:val="CodingLanguage"/>
        </w:rPr>
        <w:t>[vm_wrk_lnx]</w:t>
      </w:r>
      <w:r w:rsidRPr="008B26C1">
        <w:rPr>
          <w:rStyle w:val="CodingLanguage"/>
        </w:rPr>
        <w:br/>
        <w:t xml:space="preserve">hpe-worker01 ip_addr='10.10.174.122/22' esxi_host='esx04.cloudra.local' </w:t>
      </w:r>
      <w:r w:rsidRPr="008B26C1">
        <w:rPr>
          <w:rStyle w:val="CodingLanguage"/>
        </w:rPr>
        <w:br/>
        <w:t xml:space="preserve">hpe-worker02 ip_addr='10.10.174.123/22' esxi_host='esx05.cloudra.local' </w:t>
      </w:r>
      <w:r w:rsidRPr="008B26C1">
        <w:rPr>
          <w:rStyle w:val="CodingLanguage"/>
        </w:rPr>
        <w:br/>
        <w:t>hpe-worker03 ip_addr='10.10.174.124/22' esxi_host='esx06.cloudra.local' orchestrator=swarm</w:t>
      </w:r>
    </w:p>
    <w:p w14:paraId="2743808D" w14:textId="77777777" w:rsidR="000615E7" w:rsidRDefault="000615E7" w:rsidP="000615E7">
      <w:pPr>
        <w:pStyle w:val="MISCNote-Ruleabove"/>
      </w:pPr>
      <w:r>
        <w:t>Note</w:t>
      </w:r>
    </w:p>
    <w:p w14:paraId="63A77763" w14:textId="30615A52" w:rsidR="000615E7" w:rsidRDefault="000615E7" w:rsidP="0058095B">
      <w:pPr>
        <w:pStyle w:val="BodyTextMetricHPELight10pt"/>
      </w:pPr>
      <w:r w:rsidRPr="00F01248">
        <w:t xml:space="preserve">The playbooks do not change Docker's default orchestrator type which is </w:t>
      </w:r>
      <w:r w:rsidRPr="00105805">
        <w:rPr>
          <w:rStyle w:val="CodingLanguage"/>
        </w:rPr>
        <w:t>swarm</w:t>
      </w:r>
      <w:r w:rsidRPr="00F01248">
        <w:t xml:space="preserve">. Instead, the inventory is used to configure worker nodes for Kubernetes workloads or swarm workloads as explained above. If you want to change the default orchestrator type, use the method explained in the Docker documentation at </w:t>
      </w:r>
      <w:hyperlink r:id="rId31" w:anchor="set-the-default-orchestrator-type-for-new-nodes" w:history="1">
        <w:r w:rsidRPr="00F01248">
          <w:rPr>
            <w:rStyle w:val="Hyperlink"/>
          </w:rPr>
          <w:t>https://docs.docker.com/ee/ucp/admin/configure/set-orchestrator-type/#set-the-default-orchestrator-type-for-new-nodes</w:t>
        </w:r>
      </w:hyperlink>
      <w:r>
        <w:t>.</w:t>
      </w:r>
    </w:p>
    <w:p w14:paraId="2A9C0CD3" w14:textId="011C24B4" w:rsidR="000615E7" w:rsidRDefault="000615E7" w:rsidP="000615E7">
      <w:pPr>
        <w:pStyle w:val="MISCNote-Rulebelow"/>
      </w:pPr>
      <w:r w:rsidRPr="00F01248">
        <w:t>It is possible to manually change the orchestrator type for a node. When you do this, existing workloads are evicted and they are not migrated automatically to the new orchestrator. If you want the workloads to be scheduled by the new orchestrator, you must migrate them manually. More information is available in the Docker documentation at</w:t>
      </w:r>
      <w:hyperlink r:id="rId32" w:anchor="what-happens-when-you-change-a-nodes-orchestrator" w:history="1">
        <w:r w:rsidR="00D4707B">
          <w:rPr>
            <w:rStyle w:val="Hyperlink"/>
          </w:rPr>
          <w:t xml:space="preserve"> https://docs.docker.com/ee/ucp/admin/configure/set-orchestrator-type/#what-happens-when-you-change-a-nodes-orchestrator</w:t>
        </w:r>
      </w:hyperlink>
      <w:r w:rsidR="00D4707B">
        <w:t>.</w:t>
      </w:r>
    </w:p>
    <w:p w14:paraId="3FA4B7CB" w14:textId="77777777" w:rsidR="000615E7" w:rsidRDefault="000615E7" w:rsidP="000615E7">
      <w:pPr>
        <w:pStyle w:val="Heading2"/>
      </w:pPr>
      <w:bookmarkStart w:id="173" w:name="_Toc531698804"/>
      <w:bookmarkStart w:id="174" w:name="_Toc7020411"/>
      <w:r w:rsidRPr="00F01248">
        <w:t>Kubernetes configuration</w:t>
      </w:r>
      <w:bookmarkEnd w:id="173"/>
      <w:bookmarkEnd w:id="174"/>
    </w:p>
    <w:p w14:paraId="2D2BC8FB" w14:textId="55F3676E" w:rsidR="000615E7" w:rsidRDefault="000615E7" w:rsidP="0058095B">
      <w:pPr>
        <w:pStyle w:val="BodyTextMetricHPELight10pt"/>
      </w:pPr>
      <w:r w:rsidRPr="00F01248">
        <w:t>The current playbooks s</w:t>
      </w:r>
      <w:r w:rsidR="00FB0FE9">
        <w:t>upport the deployment of UCP 3.1</w:t>
      </w:r>
      <w:r w:rsidRPr="00F01248">
        <w:t>.* which deploys Kubernetes version 1</w:t>
      </w:r>
      <w:r w:rsidR="00FB0FE9">
        <w:t>.11</w:t>
      </w:r>
      <w:r w:rsidRPr="00F01248">
        <w:t xml:space="preserve">.*. This version of the playbooks will not work with a version of UCP </w:t>
      </w:r>
      <w:r>
        <w:t>that is lower than</w:t>
      </w:r>
      <w:r w:rsidRPr="00F01248">
        <w:t xml:space="preserve"> 3. If you wish to deploy using UCP 2.*, you will need to download </w:t>
      </w:r>
      <w:r>
        <w:t xml:space="preserve">a </w:t>
      </w:r>
      <w:r w:rsidRPr="00F01248">
        <w:t>previous release of the playbooks, which is available on the GitHub site.</w:t>
      </w:r>
    </w:p>
    <w:p w14:paraId="03C9FDAF" w14:textId="77777777" w:rsidR="000615E7" w:rsidRPr="009534F0" w:rsidRDefault="000615E7" w:rsidP="0058095B">
      <w:pPr>
        <w:pStyle w:val="BodyTextMetricHPELight10pt"/>
      </w:pPr>
      <w:r w:rsidRPr="00F01248">
        <w:t xml:space="preserve">The preceding section </w:t>
      </w:r>
      <w:r w:rsidRPr="00105805">
        <w:rPr>
          <w:u w:val="single"/>
        </w:rPr>
        <w:fldChar w:fldCharType="begin"/>
      </w:r>
      <w:r w:rsidRPr="00105805">
        <w:rPr>
          <w:u w:val="single"/>
        </w:rPr>
        <w:instrText xml:space="preserve"> REF _Ref523848173 \h </w:instrText>
      </w:r>
      <w:r>
        <w:rPr>
          <w:u w:val="single"/>
        </w:rPr>
        <w:instrText xml:space="preserve"> \* MERGEFORMAT </w:instrText>
      </w:r>
      <w:r w:rsidRPr="00105805">
        <w:rPr>
          <w:u w:val="single"/>
        </w:rPr>
      </w:r>
      <w:r w:rsidRPr="00105805">
        <w:rPr>
          <w:u w:val="single"/>
        </w:rPr>
        <w:fldChar w:fldCharType="separate"/>
      </w:r>
      <w:r w:rsidR="00560AD9" w:rsidRPr="00560AD9">
        <w:rPr>
          <w:u w:val="single"/>
        </w:rPr>
        <w:t>Orchestrator configuration</w:t>
      </w:r>
      <w:r w:rsidRPr="00105805">
        <w:rPr>
          <w:u w:val="single"/>
        </w:rPr>
        <w:fldChar w:fldCharType="end"/>
      </w:r>
      <w:r>
        <w:t xml:space="preserve"> </w:t>
      </w:r>
      <w:r w:rsidRPr="00F01248">
        <w:t>explains how to assign a worker node to the Kubern</w:t>
      </w:r>
      <w:r>
        <w:t>etes orchestrator. This section</w:t>
      </w:r>
      <w:r w:rsidRPr="00F01248">
        <w:t xml:space="preserve"> covers specific Kubernetes configuration, including how to set the pod CIDR and how to configure Kubernetes Persistent Volumes.</w:t>
      </w:r>
    </w:p>
    <w:p w14:paraId="7715D466" w14:textId="77777777" w:rsidR="000615E7" w:rsidRDefault="000615E7" w:rsidP="000615E7">
      <w:pPr>
        <w:pStyle w:val="Heading3"/>
      </w:pPr>
      <w:r>
        <w:t>Pod CIDR</w:t>
      </w:r>
    </w:p>
    <w:p w14:paraId="1B82453E" w14:textId="4B4209A0" w:rsidR="000615E7" w:rsidRDefault="000615E7" w:rsidP="0058095B">
      <w:pPr>
        <w:pStyle w:val="BodyTextMetricHPELight10pt"/>
      </w:pPr>
      <w:r>
        <w:t xml:space="preserve">The variable </w:t>
      </w:r>
      <w:r w:rsidRPr="00105805">
        <w:rPr>
          <w:rStyle w:val="CodingLanguage"/>
        </w:rPr>
        <w:t>k8s_pod_cidr</w:t>
      </w:r>
      <w:r>
        <w:t xml:space="preserve"> is specified in </w:t>
      </w:r>
      <w:r w:rsidR="00234962">
        <w:rPr>
          <w:rStyle w:val="CodingLanguage"/>
        </w:rPr>
        <w:t>group_var</w:t>
      </w:r>
      <w:r w:rsidR="00B0382D">
        <w:rPr>
          <w:rStyle w:val="CodingLanguage"/>
        </w:rPr>
        <w:t>s/all/vars</w:t>
      </w:r>
      <w:r>
        <w:t xml:space="preserve"> and configures a custom range of IP addresses to be used by pods. The specific range that you use should be dedicated to the cluster.</w:t>
      </w:r>
    </w:p>
    <w:p w14:paraId="00ADAAA9" w14:textId="77777777" w:rsidR="00D4707B" w:rsidRDefault="000615E7" w:rsidP="00D4707B">
      <w:pPr>
        <w:pStyle w:val="BodyTextMetricHPELight10pt"/>
        <w:spacing w:after="0"/>
      </w:pPr>
      <w:r>
        <w:t xml:space="preserve">The default value is </w:t>
      </w:r>
      <w:r w:rsidRPr="00105805">
        <w:rPr>
          <w:rStyle w:val="CodingLanguage"/>
        </w:rPr>
        <w:t>192.168.0.0/16</w:t>
      </w:r>
      <w:r>
        <w:t>. To set an alternative value, use the variable as shown in the example:</w:t>
      </w:r>
    </w:p>
    <w:p w14:paraId="2F605FF9" w14:textId="77777777" w:rsidR="00D4707B" w:rsidRDefault="00D4707B" w:rsidP="00D4707B">
      <w:pPr>
        <w:pStyle w:val="BodyTextMetricHPELight10pt"/>
        <w:spacing w:after="0"/>
      </w:pPr>
    </w:p>
    <w:p w14:paraId="43CA455C" w14:textId="2178B910" w:rsidR="00D4707B" w:rsidRDefault="000615E7" w:rsidP="00D4707B">
      <w:pPr>
        <w:pStyle w:val="BodyTextMetricHPELight10pt"/>
        <w:spacing w:after="0"/>
        <w:rPr>
          <w:rStyle w:val="CodingLanguage"/>
        </w:rPr>
      </w:pPr>
      <w:r w:rsidRPr="00105805">
        <w:rPr>
          <w:rStyle w:val="CodingLanguage"/>
        </w:rPr>
        <w:t xml:space="preserve">    k8s_pod_cidr: 192.168.128.0/17</w:t>
      </w:r>
    </w:p>
    <w:p w14:paraId="1F4EAB8A" w14:textId="77777777" w:rsidR="00D4707B" w:rsidRPr="00D4707B" w:rsidRDefault="00D4707B" w:rsidP="00D4707B">
      <w:pPr>
        <w:pStyle w:val="BodyTextMetricHPELight10pt"/>
        <w:spacing w:after="0"/>
        <w:rPr>
          <w:rStyle w:val="CodingLanguage"/>
          <w:rFonts w:ascii="MetricHPE Light" w:hAnsi="MetricHPE Light"/>
        </w:rPr>
      </w:pPr>
    </w:p>
    <w:p w14:paraId="1094C859" w14:textId="77777777" w:rsidR="000615E7" w:rsidRDefault="000615E7" w:rsidP="000615E7">
      <w:pPr>
        <w:pStyle w:val="Heading3"/>
      </w:pPr>
      <w:bookmarkStart w:id="175" w:name="_Ref523938358"/>
      <w:r w:rsidRPr="00F01248">
        <w:t>Kubernetes Persistent Volume configuration</w:t>
      </w:r>
      <w:bookmarkEnd w:id="175"/>
    </w:p>
    <w:p w14:paraId="36D6AAEA" w14:textId="524FAB1D" w:rsidR="000615E7" w:rsidRDefault="000615E7" w:rsidP="0058095B">
      <w:pPr>
        <w:pStyle w:val="BodyTextMetricHPELight10pt"/>
      </w:pPr>
      <w:r w:rsidRPr="00F01248">
        <w:t>Variables related to the configuration of Kubernetes Persistent Volumes are shown in</w:t>
      </w:r>
      <w:r w:rsidR="00D4707B" w:rsidRPr="00D4707B">
        <w:t xml:space="preserve"> </w:t>
      </w:r>
      <w:r w:rsidR="00D4707B" w:rsidRPr="00D4707B">
        <w:fldChar w:fldCharType="begin"/>
      </w:r>
      <w:r w:rsidR="00D4707B" w:rsidRPr="00D4707B">
        <w:instrText xml:space="preserve"> REF _Ref4055069 \h </w:instrText>
      </w:r>
      <w:r w:rsidR="00D4707B">
        <w:instrText xml:space="preserve"> \* MERGEFORMAT </w:instrText>
      </w:r>
      <w:r w:rsidR="00D4707B" w:rsidRPr="00D4707B">
        <w:fldChar w:fldCharType="separate"/>
      </w:r>
      <w:r w:rsidR="00560AD9" w:rsidRPr="00560AD9">
        <w:t>Table 14</w:t>
      </w:r>
      <w:r w:rsidR="00D4707B" w:rsidRPr="00D4707B">
        <w:fldChar w:fldCharType="end"/>
      </w:r>
      <w:r w:rsidR="00D4707B" w:rsidRPr="00D4707B">
        <w:t>.</w:t>
      </w:r>
    </w:p>
    <w:p w14:paraId="6467AFC4" w14:textId="10E88886" w:rsidR="000615E7" w:rsidRDefault="000615E7" w:rsidP="00D4707B">
      <w:bookmarkStart w:id="176" w:name="_Ref523848569"/>
      <w:bookmarkStart w:id="177" w:name="_Ref4055069"/>
      <w:r w:rsidRPr="00105805">
        <w:rPr>
          <w:rStyle w:val="MISCTableCaptionHeaderBold8pt"/>
        </w:rPr>
        <w:t xml:space="preserve">Table </w:t>
      </w:r>
      <w:r w:rsidRPr="00105805">
        <w:rPr>
          <w:rStyle w:val="MISCTableCaptionHeaderBold8pt"/>
        </w:rPr>
        <w:fldChar w:fldCharType="begin"/>
      </w:r>
      <w:r w:rsidRPr="00105805">
        <w:rPr>
          <w:rStyle w:val="MISCTableCaptionHeaderBold8pt"/>
        </w:rPr>
        <w:instrText xml:space="preserve"> SEQ Table \* ARABIC </w:instrText>
      </w:r>
      <w:r w:rsidRPr="00105805">
        <w:rPr>
          <w:rStyle w:val="MISCTableCaptionHeaderBold8pt"/>
        </w:rPr>
        <w:fldChar w:fldCharType="separate"/>
      </w:r>
      <w:r w:rsidR="00560AD9">
        <w:rPr>
          <w:rStyle w:val="MISCTableCaptionHeaderBold8pt"/>
          <w:noProof/>
        </w:rPr>
        <w:t>14</w:t>
      </w:r>
      <w:r w:rsidRPr="00105805">
        <w:rPr>
          <w:rStyle w:val="MISCTableCaptionHeaderBold8pt"/>
        </w:rPr>
        <w:fldChar w:fldCharType="end"/>
      </w:r>
      <w:bookmarkEnd w:id="176"/>
      <w:bookmarkEnd w:id="177"/>
      <w:r w:rsidRPr="00105805">
        <w:rPr>
          <w:rStyle w:val="MISCTableCaptionHeaderBold8pt"/>
        </w:rPr>
        <w:t>.</w:t>
      </w:r>
      <w:r>
        <w:t xml:space="preserve"> </w:t>
      </w:r>
      <w:r w:rsidRPr="00F01248">
        <w:t>Kubernetes Persistent Volume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430"/>
        <w:gridCol w:w="1710"/>
        <w:gridCol w:w="6060"/>
      </w:tblGrid>
      <w:tr w:rsidR="000615E7" w14:paraId="31A48A40" w14:textId="77777777" w:rsidTr="00CD4360">
        <w:trPr>
          <w:cantSplit/>
          <w:tblHeader/>
        </w:trPr>
        <w:tc>
          <w:tcPr>
            <w:tcW w:w="2430" w:type="dxa"/>
            <w:tcBorders>
              <w:top w:val="nil"/>
              <w:bottom w:val="single" w:sz="36" w:space="0" w:color="00B388"/>
            </w:tcBorders>
          </w:tcPr>
          <w:p w14:paraId="78CEED75" w14:textId="77777777" w:rsidR="000615E7" w:rsidRDefault="000615E7" w:rsidP="00CD4360">
            <w:pPr>
              <w:pStyle w:val="TableSubhead8pt"/>
            </w:pPr>
            <w:r>
              <w:t>Variable</w:t>
            </w:r>
          </w:p>
        </w:tc>
        <w:tc>
          <w:tcPr>
            <w:tcW w:w="1710" w:type="dxa"/>
            <w:tcBorders>
              <w:top w:val="nil"/>
              <w:bottom w:val="single" w:sz="36" w:space="0" w:color="00B388"/>
            </w:tcBorders>
          </w:tcPr>
          <w:p w14:paraId="357899FD" w14:textId="77777777" w:rsidR="000615E7" w:rsidRDefault="000615E7" w:rsidP="00CD4360">
            <w:pPr>
              <w:pStyle w:val="TableSubhead8pt"/>
            </w:pPr>
            <w:r>
              <w:t>File</w:t>
            </w:r>
          </w:p>
        </w:tc>
        <w:tc>
          <w:tcPr>
            <w:tcW w:w="6060" w:type="dxa"/>
            <w:tcBorders>
              <w:top w:val="nil"/>
              <w:bottom w:val="single" w:sz="36" w:space="0" w:color="00B388"/>
            </w:tcBorders>
          </w:tcPr>
          <w:p w14:paraId="6EB85BBE" w14:textId="77777777" w:rsidR="000615E7" w:rsidRDefault="000615E7" w:rsidP="00CD4360">
            <w:pPr>
              <w:pStyle w:val="TableSubhead8pt"/>
            </w:pPr>
            <w:r>
              <w:t>Description</w:t>
            </w:r>
          </w:p>
        </w:tc>
      </w:tr>
      <w:tr w:rsidR="000615E7" w14:paraId="2846336B" w14:textId="77777777" w:rsidTr="00CD4360">
        <w:trPr>
          <w:cantSplit/>
        </w:trPr>
        <w:tc>
          <w:tcPr>
            <w:tcW w:w="2430" w:type="dxa"/>
          </w:tcPr>
          <w:p w14:paraId="10588767" w14:textId="175F5C4E" w:rsidR="000615E7" w:rsidRDefault="00A9320A" w:rsidP="00CD4360">
            <w:pPr>
              <w:pStyle w:val="TableBody8pt"/>
            </w:pPr>
            <w:r w:rsidRPr="00A9320A">
              <w:t>nfs_provisioner_namespace</w:t>
            </w:r>
          </w:p>
        </w:tc>
        <w:tc>
          <w:tcPr>
            <w:tcW w:w="1710" w:type="dxa"/>
          </w:tcPr>
          <w:p w14:paraId="2F4F3F34" w14:textId="7FE9504D" w:rsidR="000615E7" w:rsidRDefault="00234962" w:rsidP="00CD4360">
            <w:pPr>
              <w:pStyle w:val="TableBody8pt"/>
            </w:pPr>
            <w:r>
              <w:t>group_var</w:t>
            </w:r>
            <w:r w:rsidR="00B0382D">
              <w:t>s/all/vars</w:t>
            </w:r>
          </w:p>
        </w:tc>
        <w:tc>
          <w:tcPr>
            <w:tcW w:w="6060" w:type="dxa"/>
          </w:tcPr>
          <w:p w14:paraId="0E387DFE" w14:textId="0E8B9E38" w:rsidR="000615E7" w:rsidRDefault="00A9320A" w:rsidP="00A9320A">
            <w:pPr>
              <w:pStyle w:val="TableBody8pt"/>
            </w:pPr>
            <w:r w:rsidRPr="00A9320A">
              <w:t xml:space="preserve">The Kubernetes namespace, for example, </w:t>
            </w:r>
            <w:r w:rsidRPr="00A9320A">
              <w:rPr>
                <w:rStyle w:val="CodingLanguage"/>
              </w:rPr>
              <w:t>nfsstorage</w:t>
            </w:r>
          </w:p>
        </w:tc>
      </w:tr>
      <w:tr w:rsidR="00A9320A" w14:paraId="4979266F" w14:textId="77777777" w:rsidTr="00CD4360">
        <w:trPr>
          <w:cantSplit/>
        </w:trPr>
        <w:tc>
          <w:tcPr>
            <w:tcW w:w="2430" w:type="dxa"/>
          </w:tcPr>
          <w:p w14:paraId="45983F6F" w14:textId="5D989FB1" w:rsidR="00A9320A" w:rsidRPr="00F01248" w:rsidRDefault="00A9320A" w:rsidP="00CD4360">
            <w:pPr>
              <w:pStyle w:val="TableBody8pt"/>
            </w:pPr>
            <w:r w:rsidRPr="00F01248">
              <w:t>nfs_provisioner_role</w:t>
            </w:r>
          </w:p>
        </w:tc>
        <w:tc>
          <w:tcPr>
            <w:tcW w:w="1710" w:type="dxa"/>
          </w:tcPr>
          <w:p w14:paraId="7CC65A11" w14:textId="74AE2E32" w:rsidR="00A9320A" w:rsidRDefault="00234962" w:rsidP="00CD4360">
            <w:pPr>
              <w:pStyle w:val="TableBody8pt"/>
            </w:pPr>
            <w:r>
              <w:t>group_var</w:t>
            </w:r>
            <w:r w:rsidR="00B0382D">
              <w:t>s/all/vars</w:t>
            </w:r>
          </w:p>
        </w:tc>
        <w:tc>
          <w:tcPr>
            <w:tcW w:w="6060" w:type="dxa"/>
          </w:tcPr>
          <w:p w14:paraId="607A28B9" w14:textId="6E240B74" w:rsidR="00A9320A" w:rsidRPr="00F01248" w:rsidRDefault="00A9320A" w:rsidP="00CD4360">
            <w:pPr>
              <w:pStyle w:val="TableBody8pt"/>
            </w:pPr>
            <w:r w:rsidRPr="00A9320A">
              <w:t xml:space="preserve">Name of the role to create, for example, </w:t>
            </w:r>
            <w:r w:rsidRPr="00A9320A">
              <w:rPr>
                <w:rStyle w:val="CodingLanguage"/>
              </w:rPr>
              <w:t>nfs-provisioner-runner</w:t>
            </w:r>
            <w:r w:rsidRPr="00A9320A">
              <w:t>.</w:t>
            </w:r>
          </w:p>
        </w:tc>
      </w:tr>
      <w:tr w:rsidR="00A9320A" w14:paraId="30CB3B1E" w14:textId="77777777" w:rsidTr="00CD4360">
        <w:trPr>
          <w:cantSplit/>
        </w:trPr>
        <w:tc>
          <w:tcPr>
            <w:tcW w:w="2430" w:type="dxa"/>
          </w:tcPr>
          <w:p w14:paraId="03452C16" w14:textId="43202B87" w:rsidR="00A9320A" w:rsidRPr="00F01248" w:rsidRDefault="00A9320A" w:rsidP="00CD4360">
            <w:pPr>
              <w:pStyle w:val="TableBody8pt"/>
            </w:pPr>
            <w:r w:rsidRPr="00A9320A">
              <w:lastRenderedPageBreak/>
              <w:t>nfs_provisioner_serviceaccount</w:t>
            </w:r>
          </w:p>
        </w:tc>
        <w:tc>
          <w:tcPr>
            <w:tcW w:w="1710" w:type="dxa"/>
          </w:tcPr>
          <w:p w14:paraId="0FB8E9A3" w14:textId="7F30178D" w:rsidR="00A9320A" w:rsidRPr="00A9320A" w:rsidRDefault="00234962" w:rsidP="00CD4360">
            <w:pPr>
              <w:pStyle w:val="TableBody8pt"/>
            </w:pPr>
            <w:r>
              <w:t>group_var</w:t>
            </w:r>
            <w:r w:rsidR="00B0382D">
              <w:t>s/all/vars</w:t>
            </w:r>
          </w:p>
        </w:tc>
        <w:tc>
          <w:tcPr>
            <w:tcW w:w="6060" w:type="dxa"/>
          </w:tcPr>
          <w:p w14:paraId="43E7DB0C" w14:textId="3C75294F" w:rsidR="00A9320A" w:rsidRPr="00A9320A" w:rsidRDefault="00A9320A" w:rsidP="00CD4360">
            <w:pPr>
              <w:pStyle w:val="TableBody8pt"/>
            </w:pPr>
            <w:r w:rsidRPr="00A9320A">
              <w:t xml:space="preserve">The Kubernetes service account name to use for RBAC purposes, for example, </w:t>
            </w:r>
            <w:r w:rsidRPr="00A9320A">
              <w:rPr>
                <w:rStyle w:val="CodingLanguage"/>
              </w:rPr>
              <w:t>nfs-provisioner</w:t>
            </w:r>
          </w:p>
        </w:tc>
      </w:tr>
      <w:tr w:rsidR="000615E7" w14:paraId="038AF74B" w14:textId="77777777" w:rsidTr="00CD4360">
        <w:trPr>
          <w:cantSplit/>
        </w:trPr>
        <w:tc>
          <w:tcPr>
            <w:tcW w:w="2430" w:type="dxa"/>
          </w:tcPr>
          <w:p w14:paraId="282F67EA" w14:textId="77777777" w:rsidR="000615E7" w:rsidRDefault="000615E7" w:rsidP="00CD4360">
            <w:pPr>
              <w:pStyle w:val="TableBody8pt"/>
            </w:pPr>
            <w:r>
              <w:t>nfs_provisioner_name</w:t>
            </w:r>
          </w:p>
        </w:tc>
        <w:tc>
          <w:tcPr>
            <w:tcW w:w="1710" w:type="dxa"/>
          </w:tcPr>
          <w:p w14:paraId="3DB23FE5" w14:textId="0B93F10A" w:rsidR="000615E7" w:rsidRDefault="00234962" w:rsidP="00CD4360">
            <w:pPr>
              <w:pStyle w:val="TableBody8pt"/>
            </w:pPr>
            <w:r>
              <w:t>group_var</w:t>
            </w:r>
            <w:r w:rsidR="00B0382D">
              <w:t>s/all/vars</w:t>
            </w:r>
          </w:p>
        </w:tc>
        <w:tc>
          <w:tcPr>
            <w:tcW w:w="6060" w:type="dxa"/>
          </w:tcPr>
          <w:p w14:paraId="7A49FD65" w14:textId="77777777" w:rsidR="000615E7" w:rsidRDefault="000615E7" w:rsidP="00CD4360">
            <w:pPr>
              <w:pStyle w:val="TableBody8pt"/>
            </w:pPr>
            <w:r w:rsidRPr="00F01248">
              <w:t xml:space="preserve">Name of the provisioner, for example, </w:t>
            </w:r>
            <w:r w:rsidRPr="00105805">
              <w:rPr>
                <w:rStyle w:val="CodingLanguage"/>
              </w:rPr>
              <w:t>hpe.com/nfs</w:t>
            </w:r>
          </w:p>
        </w:tc>
      </w:tr>
      <w:tr w:rsidR="000615E7" w14:paraId="3EFACD2E" w14:textId="77777777" w:rsidTr="00CD4360">
        <w:trPr>
          <w:cantSplit/>
        </w:trPr>
        <w:tc>
          <w:tcPr>
            <w:tcW w:w="2430" w:type="dxa"/>
          </w:tcPr>
          <w:p w14:paraId="053DA56F" w14:textId="77777777" w:rsidR="000615E7" w:rsidRDefault="000615E7" w:rsidP="00CD4360">
            <w:pPr>
              <w:pStyle w:val="TableBody8pt"/>
            </w:pPr>
            <w:r w:rsidRPr="00F01248">
              <w:t>nfs_provisioner_storage_class_name</w:t>
            </w:r>
          </w:p>
        </w:tc>
        <w:tc>
          <w:tcPr>
            <w:tcW w:w="1710" w:type="dxa"/>
          </w:tcPr>
          <w:p w14:paraId="290034BE" w14:textId="299BC6F3" w:rsidR="000615E7" w:rsidRDefault="00234962" w:rsidP="00CD4360">
            <w:pPr>
              <w:pStyle w:val="TableBody8pt"/>
            </w:pPr>
            <w:r>
              <w:t>group_var</w:t>
            </w:r>
            <w:r w:rsidR="00B0382D">
              <w:t>s/all/vars</w:t>
            </w:r>
          </w:p>
        </w:tc>
        <w:tc>
          <w:tcPr>
            <w:tcW w:w="6060" w:type="dxa"/>
          </w:tcPr>
          <w:p w14:paraId="07F43751" w14:textId="77777777" w:rsidR="000615E7" w:rsidRDefault="000615E7" w:rsidP="00CD4360">
            <w:pPr>
              <w:pStyle w:val="TableBody8pt"/>
            </w:pPr>
            <w:r w:rsidRPr="00F01248">
              <w:t xml:space="preserve">Name of the storage class to create, for example, </w:t>
            </w:r>
            <w:r w:rsidRPr="00105805">
              <w:rPr>
                <w:rStyle w:val="CodingLanguage"/>
              </w:rPr>
              <w:t>nfs</w:t>
            </w:r>
          </w:p>
        </w:tc>
      </w:tr>
      <w:tr w:rsidR="000615E7" w14:paraId="2C589D1E" w14:textId="77777777" w:rsidTr="00CD4360">
        <w:trPr>
          <w:cantSplit/>
        </w:trPr>
        <w:tc>
          <w:tcPr>
            <w:tcW w:w="2430" w:type="dxa"/>
          </w:tcPr>
          <w:p w14:paraId="369E44BD" w14:textId="77777777" w:rsidR="000615E7" w:rsidRDefault="000615E7" w:rsidP="00CD4360">
            <w:pPr>
              <w:pStyle w:val="TableBody8pt"/>
            </w:pPr>
            <w:r w:rsidRPr="00F01248">
              <w:t>nfs_provisioner_server_ip</w:t>
            </w:r>
          </w:p>
        </w:tc>
        <w:tc>
          <w:tcPr>
            <w:tcW w:w="1710" w:type="dxa"/>
          </w:tcPr>
          <w:p w14:paraId="70BFD721" w14:textId="300D5748" w:rsidR="000615E7" w:rsidRDefault="00234962" w:rsidP="00CD4360">
            <w:pPr>
              <w:pStyle w:val="TableBody8pt"/>
            </w:pPr>
            <w:r>
              <w:t>group_var</w:t>
            </w:r>
            <w:r w:rsidR="00B0382D">
              <w:t>s/all/vars</w:t>
            </w:r>
          </w:p>
        </w:tc>
        <w:tc>
          <w:tcPr>
            <w:tcW w:w="6060" w:type="dxa"/>
          </w:tcPr>
          <w:p w14:paraId="0AAD1057" w14:textId="75BE8A39" w:rsidR="000615E7" w:rsidRDefault="000615E7" w:rsidP="00CD4360">
            <w:pPr>
              <w:pStyle w:val="TableBody8pt"/>
            </w:pPr>
            <w:r w:rsidRPr="00F01248">
              <w:t xml:space="preserve">IP address (or FQDN) of your external NFS server, for example, </w:t>
            </w:r>
            <w:r w:rsidRPr="00105805">
              <w:rPr>
                <w:rStyle w:val="CodingLanguage"/>
              </w:rPr>
              <w:t>hpe</w:t>
            </w:r>
            <w:r w:rsidR="00A9320A">
              <w:rPr>
                <w:rStyle w:val="CodingLanguage"/>
              </w:rPr>
              <w:t>2</w:t>
            </w:r>
            <w:r w:rsidRPr="00105805">
              <w:rPr>
                <w:rStyle w:val="CodingLanguage"/>
              </w:rPr>
              <w:t>-nfs.cloudra.local</w:t>
            </w:r>
          </w:p>
        </w:tc>
      </w:tr>
      <w:tr w:rsidR="000615E7" w14:paraId="24F6F8CF" w14:textId="77777777" w:rsidTr="00CD4360">
        <w:trPr>
          <w:cantSplit/>
        </w:trPr>
        <w:tc>
          <w:tcPr>
            <w:tcW w:w="2430" w:type="dxa"/>
          </w:tcPr>
          <w:p w14:paraId="5E9054A0" w14:textId="77777777" w:rsidR="000615E7" w:rsidRDefault="000615E7" w:rsidP="00CD4360">
            <w:pPr>
              <w:pStyle w:val="TableBody8pt"/>
            </w:pPr>
            <w:r w:rsidRPr="00F01248">
              <w:t>nfs_provisioner_server_share</w:t>
            </w:r>
          </w:p>
        </w:tc>
        <w:tc>
          <w:tcPr>
            <w:tcW w:w="1710" w:type="dxa"/>
          </w:tcPr>
          <w:p w14:paraId="620B57F6" w14:textId="70BE192B" w:rsidR="000615E7" w:rsidRDefault="00234962" w:rsidP="00CD4360">
            <w:pPr>
              <w:pStyle w:val="TableBody8pt"/>
            </w:pPr>
            <w:r>
              <w:t>group_var</w:t>
            </w:r>
            <w:r w:rsidR="00B0382D">
              <w:t>s/all/vars</w:t>
            </w:r>
          </w:p>
        </w:tc>
        <w:tc>
          <w:tcPr>
            <w:tcW w:w="6060" w:type="dxa"/>
          </w:tcPr>
          <w:p w14:paraId="683A7066" w14:textId="77777777" w:rsidR="000615E7" w:rsidRDefault="000615E7" w:rsidP="00CD4360">
            <w:pPr>
              <w:pStyle w:val="TableBody8pt"/>
            </w:pPr>
            <w:r w:rsidRPr="00F01248">
              <w:t xml:space="preserve">Name of the NFS share where all the persistent volume data will be stored, for example, </w:t>
            </w:r>
            <w:r w:rsidRPr="00105805">
              <w:rPr>
                <w:rStyle w:val="CodingLanguage"/>
              </w:rPr>
              <w:t>/k8s</w:t>
            </w:r>
          </w:p>
        </w:tc>
      </w:tr>
    </w:tbl>
    <w:p w14:paraId="48DF21B5" w14:textId="77777777" w:rsidR="008A04A0" w:rsidRDefault="008A04A0" w:rsidP="000615E7">
      <w:pPr>
        <w:pStyle w:val="Heading4"/>
      </w:pPr>
    </w:p>
    <w:p w14:paraId="5E5B8059" w14:textId="77777777" w:rsidR="000615E7" w:rsidRDefault="000615E7" w:rsidP="000615E7">
      <w:pPr>
        <w:pStyle w:val="Heading4"/>
        <w:rPr>
          <w:szCs w:val="24"/>
        </w:rPr>
      </w:pPr>
      <w:r>
        <w:t>Related playbooks</w:t>
      </w:r>
    </w:p>
    <w:p w14:paraId="7757C8AB" w14:textId="12FAEC69" w:rsidR="000615E7" w:rsidRPr="009534F0" w:rsidRDefault="000615E7" w:rsidP="005F26C8">
      <w:pPr>
        <w:pStyle w:val="BodyTextMetricHPELight10pt"/>
      </w:pPr>
      <w:r w:rsidRPr="00076ABE">
        <w:t>The</w:t>
      </w:r>
      <w:r>
        <w:t xml:space="preserve"> playbook</w:t>
      </w:r>
      <w:r w:rsidRPr="009534F0">
        <w:rPr>
          <w:rStyle w:val="CodingLanguage"/>
        </w:rPr>
        <w:t xml:space="preserve"> </w:t>
      </w:r>
      <w:r w:rsidR="008A04A0">
        <w:rPr>
          <w:rStyle w:val="CodingLanguage"/>
        </w:rPr>
        <w:t>playbooks/</w:t>
      </w:r>
      <w:r w:rsidRPr="00105805">
        <w:rPr>
          <w:rStyle w:val="CodingLanguage"/>
        </w:rPr>
        <w:t>nfs-provisioner.yml</w:t>
      </w:r>
      <w:r w:rsidRPr="00076ABE">
        <w:t xml:space="preserve"> is used to enable a dynamic NFS provisioner which can be used to automatically create and allocate Kubernetes persistent volumes. The backend storage is provided by an NFS backend. This playbook is run from the Ansible box after downloading a UCP client bundle for the </w:t>
      </w:r>
      <w:r w:rsidRPr="00105805">
        <w:rPr>
          <w:rStyle w:val="CodingLanguage"/>
        </w:rPr>
        <w:t>admin</w:t>
      </w:r>
      <w:r w:rsidRPr="00076ABE">
        <w:t xml:space="preserve"> account and sourcing the downloaded </w:t>
      </w:r>
      <w:r w:rsidRPr="00105805">
        <w:rPr>
          <w:rStyle w:val="CodingLanguage"/>
        </w:rPr>
        <w:t>env.sh</w:t>
      </w:r>
      <w:r w:rsidRPr="00076ABE">
        <w:t xml:space="preserve"> file. For more information on using this playbook, see the section</w:t>
      </w:r>
      <w:r w:rsidR="00163AA6">
        <w:t xml:space="preserve"> </w:t>
      </w:r>
      <w:r w:rsidR="00163AA6">
        <w:fldChar w:fldCharType="begin"/>
      </w:r>
      <w:r w:rsidR="00163AA6">
        <w:instrText xml:space="preserve"> REF _Ref5893648 \h </w:instrText>
      </w:r>
      <w:r w:rsidR="00163AA6">
        <w:fldChar w:fldCharType="separate"/>
      </w:r>
      <w:r w:rsidR="00560AD9">
        <w:t>Configuring storage</w:t>
      </w:r>
      <w:r w:rsidR="00163AA6">
        <w:fldChar w:fldCharType="end"/>
      </w:r>
      <w:r w:rsidR="005F26C8">
        <w:t xml:space="preserve"> .</w:t>
      </w:r>
    </w:p>
    <w:p w14:paraId="7DBA4F5D" w14:textId="77777777" w:rsidR="000615E7" w:rsidRDefault="000615E7" w:rsidP="000615E7">
      <w:pPr>
        <w:pStyle w:val="Heading2"/>
      </w:pPr>
      <w:bookmarkStart w:id="178" w:name="_Refd17e58181"/>
      <w:bookmarkStart w:id="179" w:name="_Tocd17e58181"/>
      <w:bookmarkStart w:id="180" w:name="_Toc531698805"/>
      <w:bookmarkStart w:id="181" w:name="_Toc7020412"/>
      <w:bookmarkEnd w:id="170"/>
      <w:bookmarkEnd w:id="171"/>
      <w:r>
        <w:t>Protecting sensitive information</w:t>
      </w:r>
      <w:bookmarkEnd w:id="178"/>
      <w:bookmarkEnd w:id="179"/>
      <w:bookmarkEnd w:id="180"/>
      <w:bookmarkEnd w:id="181"/>
    </w:p>
    <w:p w14:paraId="6F839DBD" w14:textId="58CA5D9F" w:rsidR="000615E7" w:rsidRDefault="000615E7" w:rsidP="0058095B">
      <w:pPr>
        <w:pStyle w:val="BodyTextMetricHPELight10pt"/>
      </w:pPr>
      <w:r>
        <w:t xml:space="preserve">A vault file is used to protect any sensitive variables that should not appear in clear text in your </w:t>
      </w:r>
      <w:r w:rsidR="00234962">
        <w:rPr>
          <w:rStyle w:val="CodingLanguage"/>
        </w:rPr>
        <w:t>group_var</w:t>
      </w:r>
      <w:r w:rsidR="00B0382D">
        <w:rPr>
          <w:rStyle w:val="CodingLanguage"/>
        </w:rPr>
        <w:t>s/all/vars</w:t>
      </w:r>
      <w:r>
        <w:t xml:space="preserve"> file. The vault file will be encrypted and will require a password to be entered before it can be read or updated.</w:t>
      </w:r>
    </w:p>
    <w:p w14:paraId="27475EB6" w14:textId="5344234D" w:rsidR="000615E7" w:rsidRDefault="000615E7" w:rsidP="0058095B">
      <w:pPr>
        <w:pStyle w:val="BodyTextMetricHPELight10pt"/>
      </w:pPr>
      <w:r>
        <w:t xml:space="preserve">A sample vault file is provided named </w:t>
      </w:r>
      <w:r w:rsidR="00234962">
        <w:rPr>
          <w:rStyle w:val="CodingLanguage"/>
        </w:rPr>
        <w:t>group_var</w:t>
      </w:r>
      <w:r w:rsidR="0083650F">
        <w:rPr>
          <w:rStyle w:val="CodingLanguage"/>
        </w:rPr>
        <w:t>s/all/vault</w:t>
      </w:r>
      <w:r>
        <w:rPr>
          <w:rStyle w:val="CodingLanguage"/>
        </w:rPr>
        <w:t>.sample</w:t>
      </w:r>
      <w:r>
        <w:t xml:space="preserve"> that you can use as a model for your vault file. To create a vault, you create a new file called </w:t>
      </w:r>
      <w:r w:rsidR="00234962">
        <w:rPr>
          <w:rStyle w:val="CodingLanguage"/>
        </w:rPr>
        <w:t>group_var</w:t>
      </w:r>
      <w:r w:rsidR="0083650F">
        <w:rPr>
          <w:rStyle w:val="CodingLanguage"/>
        </w:rPr>
        <w:t>s/all/vault</w:t>
      </w:r>
      <w:r>
        <w:t xml:space="preserve"> and add entries similar to:</w:t>
      </w:r>
    </w:p>
    <w:p w14:paraId="79B55235" w14:textId="77777777" w:rsidR="008B26C1" w:rsidRDefault="008B26C1" w:rsidP="008B26C1">
      <w:pPr>
        <w:pStyle w:val="BodyTextMetricHPELight10pt"/>
        <w:rPr>
          <w:rStyle w:val="CodingLanguage"/>
        </w:rPr>
      </w:pPr>
      <w:r>
        <w:rPr>
          <w:rStyle w:val="CodingLanguage"/>
        </w:rPr>
        <w:t>---</w:t>
      </w:r>
      <w:r>
        <w:rPr>
          <w:rStyle w:val="CodingLanguage"/>
        </w:rPr>
        <w:br/>
        <w:t>docker_ee_url: 'your_url_here'</w:t>
      </w:r>
      <w:r>
        <w:rPr>
          <w:rStyle w:val="CodingLanguage"/>
        </w:rPr>
        <w:br/>
        <w:t>vcenter_password: 'xxxx'</w:t>
      </w:r>
      <w:r>
        <w:rPr>
          <w:rStyle w:val="CodingLanguage"/>
        </w:rPr>
        <w:br/>
        <w:t>vm_password: 'xxxx'</w:t>
      </w:r>
      <w:r>
        <w:rPr>
          <w:rStyle w:val="CodingLanguage"/>
        </w:rPr>
        <w:br/>
        <w:t>simplivity_password: 'xxxx'</w:t>
      </w:r>
      <w:r>
        <w:rPr>
          <w:rStyle w:val="CodingLanguage"/>
        </w:rPr>
        <w:br/>
      </w:r>
      <w:r w:rsidRPr="008B26C1">
        <w:rPr>
          <w:rStyle w:val="CodingLanguage"/>
        </w:rPr>
        <w:t>ucp_passw</w:t>
      </w:r>
      <w:r>
        <w:rPr>
          <w:rStyle w:val="CodingLanguage"/>
        </w:rPr>
        <w:t>ord: 'zzzz'</w:t>
      </w:r>
      <w:r>
        <w:rPr>
          <w:rStyle w:val="CodingLanguage"/>
        </w:rPr>
        <w:br/>
        <w:t>win_password: 'yourpass'</w:t>
      </w:r>
      <w:r>
        <w:rPr>
          <w:rStyle w:val="CodingLanguage"/>
        </w:rPr>
        <w:br/>
      </w:r>
      <w:r w:rsidRPr="008B26C1">
        <w:rPr>
          <w:rStyle w:val="CodingLanguage"/>
        </w:rPr>
        <w:t>sysdig_access</w:t>
      </w:r>
      <w:r>
        <w:rPr>
          <w:rStyle w:val="CodingLanguage"/>
        </w:rPr>
        <w:t>_key: 'enter_sysdig_access_key'</w:t>
      </w:r>
      <w:r>
        <w:rPr>
          <w:rStyle w:val="CodingLanguage"/>
        </w:rPr>
        <w:br/>
      </w:r>
      <w:r w:rsidRPr="008B26C1">
        <w:rPr>
          <w:rStyle w:val="CodingLanguage"/>
        </w:rPr>
        <w:t>rhn_orgid: "YourOrgId"</w:t>
      </w:r>
      <w:r>
        <w:rPr>
          <w:rStyle w:val="CodingLanguage"/>
        </w:rPr>
        <w:br/>
        <w:t>rhn_key: "YourActivationKey"</w:t>
      </w:r>
      <w:r>
        <w:rPr>
          <w:rStyle w:val="CodingLanguage"/>
        </w:rPr>
        <w:br/>
        <w:t>redhat_user: 'YourUserName'</w:t>
      </w:r>
      <w:r>
        <w:rPr>
          <w:rStyle w:val="CodingLanguage"/>
        </w:rPr>
        <w:br/>
        <w:t>redhat_pass: 'YourPassword'</w:t>
      </w:r>
    </w:p>
    <w:p w14:paraId="7820C59F" w14:textId="77777777" w:rsidR="008B26C1" w:rsidRDefault="008B26C1" w:rsidP="008B26C1">
      <w:pPr>
        <w:pStyle w:val="BodyTextMetricHPELight10pt"/>
        <w:rPr>
          <w:rStyle w:val="CodingLanguage"/>
        </w:rPr>
      </w:pPr>
      <w:r w:rsidRPr="008B26C1">
        <w:rPr>
          <w:rStyle w:val="CodingLanguage"/>
        </w:rPr>
        <w:t>#password for the splunk universal forwarder. Must meet password complexi</w:t>
      </w:r>
      <w:r>
        <w:rPr>
          <w:rStyle w:val="CodingLanguage"/>
        </w:rPr>
        <w:t>y requirement (see splunk donc)</w:t>
      </w:r>
      <w:r>
        <w:rPr>
          <w:rStyle w:val="CodingLanguage"/>
        </w:rPr>
        <w:br/>
      </w:r>
      <w:r w:rsidRPr="008B26C1">
        <w:rPr>
          <w:rStyle w:val="CodingLanguage"/>
        </w:rPr>
        <w:t>splun</w:t>
      </w:r>
      <w:r>
        <w:rPr>
          <w:rStyle w:val="CodingLanguage"/>
        </w:rPr>
        <w:t>k_uf_password: 'YourPa$$word12'</w:t>
      </w:r>
      <w:r>
        <w:rPr>
          <w:rStyle w:val="CodingLanguage"/>
        </w:rPr>
        <w:br/>
      </w:r>
      <w:r w:rsidRPr="008B26C1">
        <w:rPr>
          <w:rStyle w:val="CodingLanguage"/>
        </w:rPr>
        <w:t>oneview_config_p</w:t>
      </w:r>
      <w:r>
        <w:rPr>
          <w:rStyle w:val="CodingLanguage"/>
        </w:rPr>
        <w:t>assword: 'EnterOneViewPa$$word'</w:t>
      </w:r>
      <w:r>
        <w:rPr>
          <w:rStyle w:val="CodingLanguage"/>
        </w:rPr>
        <w:br/>
      </w:r>
      <w:r w:rsidRPr="008B26C1">
        <w:rPr>
          <w:rStyle w:val="CodingLanguage"/>
        </w:rPr>
        <w:t>#backup_passphrase must</w:t>
      </w:r>
      <w:r>
        <w:rPr>
          <w:rStyle w:val="CodingLanguage"/>
        </w:rPr>
        <w:t xml:space="preserve"> be at least 12 characters long</w:t>
      </w:r>
      <w:r>
        <w:rPr>
          <w:rStyle w:val="CodingLanguage"/>
        </w:rPr>
        <w:br/>
      </w:r>
      <w:r w:rsidRPr="008B26C1">
        <w:rPr>
          <w:rStyle w:val="CodingLanguage"/>
        </w:rPr>
        <w:t>backup_passphrase: 'EnterYourSecretpassphrase123'</w:t>
      </w:r>
    </w:p>
    <w:p w14:paraId="15076E1D" w14:textId="1C4A5FDF" w:rsidR="000615E7" w:rsidRPr="008B26C1" w:rsidRDefault="000615E7" w:rsidP="008B26C1">
      <w:pPr>
        <w:pStyle w:val="BodyTextMetricHPELight10pt"/>
        <w:rPr>
          <w:rFonts w:ascii="HPE Simple" w:hAnsi="HPE Simple"/>
        </w:rPr>
      </w:pPr>
      <w:r>
        <w:rPr>
          <w:rStyle w:val="CodingLanguage"/>
        </w:rPr>
        <w:t>rhn_orgid</w:t>
      </w:r>
      <w:r>
        <w:t xml:space="preserve"> and </w:t>
      </w:r>
      <w:r>
        <w:rPr>
          <w:rStyle w:val="CodingLanguage"/>
        </w:rPr>
        <w:t>rhn_key</w:t>
      </w:r>
      <w:r>
        <w:t xml:space="preserve"> are the credentials needed to subscribe the virtual machines with Red Hat Customer Portal.</w:t>
      </w:r>
      <w:r w:rsidR="00FC4B14">
        <w:t xml:space="preserve"> </w:t>
      </w:r>
      <w:r w:rsidR="00FC4B14" w:rsidRPr="00FC4B14">
        <w:t xml:space="preserve">If these are not supplied, the playbooks will fallback to using the </w:t>
      </w:r>
      <w:r w:rsidR="00FC4B14" w:rsidRPr="00FC4B14">
        <w:rPr>
          <w:rStyle w:val="CodingLanguage"/>
        </w:rPr>
        <w:t>redhat_user</w:t>
      </w:r>
      <w:r w:rsidR="00FC4B14" w:rsidRPr="00FC4B14">
        <w:t>/</w:t>
      </w:r>
      <w:r w:rsidR="00FC4B14" w:rsidRPr="00FC4B14">
        <w:rPr>
          <w:rStyle w:val="CodingLanguage"/>
        </w:rPr>
        <w:t>redhat_pass</w:t>
      </w:r>
      <w:r w:rsidR="00FC4B14" w:rsidRPr="00FC4B14">
        <w:t xml:space="preserve"> combination instead. </w:t>
      </w:r>
      <w:r>
        <w:t xml:space="preserve"> For more information regarding activation keys, see the following URL: </w:t>
      </w:r>
      <w:hyperlink r:id="rId33">
        <w:r>
          <w:rPr>
            <w:rStyle w:val="Hyperlink"/>
          </w:rPr>
          <w:t>https://access.redhat.com/articles/1378093</w:t>
        </w:r>
      </w:hyperlink>
    </w:p>
    <w:p w14:paraId="59180083" w14:textId="77777777" w:rsidR="000615E7" w:rsidRDefault="000615E7" w:rsidP="0058095B">
      <w:pPr>
        <w:pStyle w:val="BodyTextMetricHPELight10pt"/>
      </w:pPr>
      <w:r>
        <w:t>To encrypt the vault you need to run the following command:</w:t>
      </w:r>
    </w:p>
    <w:p w14:paraId="08D8815A" w14:textId="5ECDFB30" w:rsidR="000615E7" w:rsidRPr="000B1BFC" w:rsidRDefault="000615E7" w:rsidP="0058095B">
      <w:pPr>
        <w:pStyle w:val="BodyTextMetricHPELight10pt"/>
        <w:rPr>
          <w:rStyle w:val="CodingLanguage"/>
        </w:rPr>
      </w:pPr>
      <w:r w:rsidRPr="000B1BFC">
        <w:rPr>
          <w:rStyle w:val="CodingLanguage"/>
        </w:rPr>
        <w:t># ansible-vault encrypt </w:t>
      </w:r>
      <w:r w:rsidR="00234962">
        <w:rPr>
          <w:rStyle w:val="CodingLanguage"/>
        </w:rPr>
        <w:t>group_var</w:t>
      </w:r>
      <w:r w:rsidR="0083650F">
        <w:rPr>
          <w:rStyle w:val="CodingLanguage"/>
        </w:rPr>
        <w:t>s/all/vault</w:t>
      </w:r>
    </w:p>
    <w:p w14:paraId="74E7126A" w14:textId="77777777" w:rsidR="000615E7" w:rsidRDefault="000615E7" w:rsidP="0058095B">
      <w:pPr>
        <w:pStyle w:val="BodyTextMetricHPELight10pt"/>
      </w:pPr>
      <w:r>
        <w:t>You will be prompted for a password that will decrypt the vault when required. You can update the values in your vault by running:</w:t>
      </w:r>
    </w:p>
    <w:p w14:paraId="5FBA599A" w14:textId="33FEB0F7" w:rsidR="000615E7" w:rsidRPr="000B1BFC" w:rsidRDefault="000615E7" w:rsidP="0058095B">
      <w:pPr>
        <w:pStyle w:val="BodyTextMetricHPELight10pt"/>
        <w:rPr>
          <w:rStyle w:val="CodingLanguage"/>
        </w:rPr>
      </w:pPr>
      <w:r w:rsidRPr="000B1BFC">
        <w:rPr>
          <w:rStyle w:val="CodingLanguage"/>
        </w:rPr>
        <w:t># ansible-vault edit </w:t>
      </w:r>
      <w:r w:rsidR="00234962">
        <w:rPr>
          <w:rStyle w:val="CodingLanguage"/>
        </w:rPr>
        <w:t>group_var</w:t>
      </w:r>
      <w:r w:rsidR="0083650F">
        <w:rPr>
          <w:rStyle w:val="CodingLanguage"/>
        </w:rPr>
        <w:t>s/all/vault</w:t>
      </w:r>
    </w:p>
    <w:p w14:paraId="0B0C54C5" w14:textId="77777777" w:rsidR="000615E7" w:rsidRDefault="000615E7" w:rsidP="0058095B">
      <w:pPr>
        <w:pStyle w:val="BodyTextMetricHPELight10pt"/>
      </w:pPr>
      <w:r>
        <w:lastRenderedPageBreak/>
        <w:t xml:space="preserve">In order for Ansible to be able to read the vault, you need to specify a file where the password is stored, for instance, in a file called </w:t>
      </w:r>
      <w:r>
        <w:rPr>
          <w:rStyle w:val="CodingLanguage"/>
        </w:rPr>
        <w:t>.vault_pass</w:t>
      </w:r>
      <w:r>
        <w:t>. Once the file is created, take the following precautions to avoid illegitimate access to this file:</w:t>
      </w:r>
    </w:p>
    <w:p w14:paraId="731CCBA6" w14:textId="77777777" w:rsidR="000615E7" w:rsidRDefault="000615E7" w:rsidP="000615E7">
      <w:pPr>
        <w:pStyle w:val="BulletLevel1"/>
      </w:pPr>
      <w:r>
        <w:t xml:space="preserve">Change the permissions so only </w:t>
      </w:r>
      <w:r>
        <w:rPr>
          <w:rStyle w:val="CodingLanguage"/>
        </w:rPr>
        <w:t>root</w:t>
      </w:r>
      <w:r>
        <w:t xml:space="preserve"> can read it using </w:t>
      </w:r>
      <w:r>
        <w:rPr>
          <w:rStyle w:val="CodingLanguage"/>
        </w:rPr>
        <w:t># chmod 600 .vault_pass</w:t>
      </w:r>
      <w:r>
        <w:t xml:space="preserve"> </w:t>
      </w:r>
    </w:p>
    <w:p w14:paraId="32BDA773" w14:textId="77777777" w:rsidR="000615E7" w:rsidRDefault="000615E7" w:rsidP="000615E7">
      <w:pPr>
        <w:pStyle w:val="BulletLevel1LastBeforeBodycopy"/>
      </w:pPr>
      <w:r>
        <w:t xml:space="preserve">Add the file to your </w:t>
      </w:r>
      <w:r>
        <w:rPr>
          <w:rStyle w:val="CodingLanguage"/>
        </w:rPr>
        <w:t>.gitignore</w:t>
      </w:r>
      <w:r>
        <w:t xml:space="preserve"> file if you are using a Git repository to manage your playbooks. </w:t>
      </w:r>
    </w:p>
    <w:p w14:paraId="4E77A131" w14:textId="77777777" w:rsidR="000615E7" w:rsidRDefault="000615E7" w:rsidP="000615E7">
      <w:pPr>
        <w:pStyle w:val="Heading1"/>
      </w:pPr>
      <w:bookmarkStart w:id="182" w:name="_Refd17e58245"/>
      <w:bookmarkStart w:id="183" w:name="_Tocd17e58245"/>
      <w:bookmarkStart w:id="184" w:name="_Toc531698807"/>
      <w:bookmarkStart w:id="185" w:name="_Toc7020413"/>
      <w:r>
        <w:t>Overview of the playbooks</w:t>
      </w:r>
      <w:bookmarkEnd w:id="182"/>
      <w:bookmarkEnd w:id="183"/>
      <w:bookmarkEnd w:id="184"/>
      <w:bookmarkEnd w:id="185"/>
    </w:p>
    <w:p w14:paraId="5E6FB109" w14:textId="3001EAC1" w:rsidR="000615E7" w:rsidRDefault="000615E7" w:rsidP="0058095B">
      <w:pPr>
        <w:pStyle w:val="BodyTextMetricHPELight10pt"/>
      </w:pPr>
      <w:r w:rsidRPr="00067C4F">
        <w:t xml:space="preserve">The Ansible playbooks are available to download at </w:t>
      </w:r>
      <w:hyperlink r:id="rId34" w:history="1">
        <w:r w:rsidRPr="00067C4F">
          <w:rPr>
            <w:rStyle w:val="Hyperlink"/>
          </w:rPr>
          <w:t>https://github.com/HewlettPackard/Docker-</w:t>
        </w:r>
        <w:r w:rsidR="00B0382D">
          <w:rPr>
            <w:rStyle w:val="Hyperlink"/>
          </w:rPr>
          <w:t>Synergy</w:t>
        </w:r>
      </w:hyperlink>
      <w:r w:rsidRPr="00067C4F">
        <w:t xml:space="preserve">. Once you have cloned the repository, change directory to </w:t>
      </w:r>
      <w:r w:rsidRPr="00067C4F">
        <w:rPr>
          <w:rStyle w:val="CodingLanguage"/>
        </w:rPr>
        <w:t>/root/Docker-</w:t>
      </w:r>
      <w:r w:rsidR="00B0382D">
        <w:rPr>
          <w:rStyle w:val="CodingLanguage"/>
        </w:rPr>
        <w:t>Synergy</w:t>
      </w:r>
      <w:r w:rsidRPr="00067C4F">
        <w:t>.</w:t>
      </w:r>
    </w:p>
    <w:p w14:paraId="7DE7971C" w14:textId="77777777" w:rsidR="000615E7" w:rsidRDefault="000615E7" w:rsidP="0058095B">
      <w:pPr>
        <w:pStyle w:val="BodyTextMetricHPELight10pt"/>
      </w:pPr>
      <w:r w:rsidRPr="00067C4F">
        <w:t xml:space="preserve">You can use the playbook </w:t>
      </w:r>
      <w:r w:rsidRPr="00067C4F">
        <w:rPr>
          <w:rStyle w:val="CodingLanguage"/>
        </w:rPr>
        <w:t>site.yml</w:t>
      </w:r>
      <w:r w:rsidRPr="00067C4F">
        <w:t xml:space="preserve"> as the day 0 playbook to deploy the solution. It is simply a wrapper around a number of required and optional playbooks that allow you to configure the deployment to your needs.</w:t>
      </w:r>
    </w:p>
    <w:p w14:paraId="389CFC24" w14:textId="77777777" w:rsidR="000615E7" w:rsidRDefault="000615E7" w:rsidP="0058095B">
      <w:pPr>
        <w:pStyle w:val="BodyTextMetricHPELight10pt"/>
        <w:rPr>
          <w:shd w:val="clear" w:color="auto" w:fill="FFFFFF"/>
        </w:rPr>
      </w:pPr>
      <w:r>
        <w:rPr>
          <w:shd w:val="clear" w:color="auto" w:fill="FFFFFF"/>
        </w:rPr>
        <w:t>To start a deployment, use the following command:</w:t>
      </w:r>
    </w:p>
    <w:p w14:paraId="7981CB5D" w14:textId="0DEDA780" w:rsidR="000615E7" w:rsidRPr="00067C4F" w:rsidRDefault="007230C9" w:rsidP="0058095B">
      <w:pPr>
        <w:pStyle w:val="BodyTextMetricHPELight10pt"/>
        <w:rPr>
          <w:rStyle w:val="CodingLanguage"/>
        </w:rPr>
      </w:pPr>
      <w:r>
        <w:rPr>
          <w:rStyle w:val="CodingLanguage"/>
        </w:rPr>
        <w:t xml:space="preserve"># ansible-playbook -i </w:t>
      </w:r>
      <w:r w:rsidR="000615E7" w:rsidRPr="00067C4F">
        <w:rPr>
          <w:rStyle w:val="CodingLanguage"/>
        </w:rPr>
        <w:t>hosts site.yml --vault-password-file .vault_pass</w:t>
      </w:r>
    </w:p>
    <w:p w14:paraId="0363AA45" w14:textId="5746F9B2" w:rsidR="000615E7" w:rsidRDefault="000615E7" w:rsidP="0058095B">
      <w:pPr>
        <w:pStyle w:val="BodyTextMetricHPELight10pt"/>
      </w:pPr>
      <w:r w:rsidRPr="00067C4F">
        <w:t xml:space="preserve">The playbooks should run for approximately 35-40 minutes for the default deployment with 3 UCP, 3 DTR and 3 Linux </w:t>
      </w:r>
      <w:r w:rsidR="007230C9">
        <w:t xml:space="preserve">VM </w:t>
      </w:r>
      <w:r w:rsidRPr="00067C4F">
        <w:t>worker nodes (depending on your server specifications and the size of your environment).</w:t>
      </w:r>
    </w:p>
    <w:p w14:paraId="2187D9BB" w14:textId="77777777" w:rsidR="000615E7" w:rsidRDefault="000615E7" w:rsidP="000615E7">
      <w:pPr>
        <w:pStyle w:val="Heading2"/>
      </w:pPr>
      <w:bookmarkStart w:id="186" w:name="_Refd17e58252"/>
      <w:bookmarkStart w:id="187" w:name="_Tocd17e58252"/>
      <w:bookmarkStart w:id="188" w:name="_Toc531698808"/>
      <w:bookmarkStart w:id="189" w:name="_Toc7020414"/>
      <w:r>
        <w:t>Core components</w:t>
      </w:r>
      <w:bookmarkEnd w:id="186"/>
      <w:bookmarkEnd w:id="187"/>
      <w:bookmarkEnd w:id="188"/>
      <w:bookmarkEnd w:id="189"/>
    </w:p>
    <w:p w14:paraId="73B8AB67" w14:textId="77777777" w:rsidR="000615E7" w:rsidRDefault="000615E7" w:rsidP="0058095B">
      <w:pPr>
        <w:pStyle w:val="BodyTextMetricHPELight10pt"/>
      </w:pPr>
      <w:r w:rsidRPr="00067C4F">
        <w:t>The playbooks for deploying the core components are described in the following sections:</w:t>
      </w:r>
    </w:p>
    <w:p w14:paraId="0E9491C5"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_Ref531619800 \h </w:instrText>
      </w:r>
      <w:r w:rsidRPr="00CA6038">
        <w:rPr>
          <w:u w:val="single"/>
        </w:rPr>
      </w:r>
      <w:r w:rsidRPr="00CA6038">
        <w:rPr>
          <w:u w:val="single"/>
        </w:rPr>
        <w:fldChar w:fldCharType="separate"/>
      </w:r>
      <w:r w:rsidR="00560AD9" w:rsidRPr="00443B67">
        <w:t>Provisioning RHEL VMs</w:t>
      </w:r>
      <w:r w:rsidRPr="00CA6038">
        <w:rPr>
          <w:u w:val="single"/>
        </w:rPr>
        <w:fldChar w:fldCharType="end"/>
      </w:r>
    </w:p>
    <w:p w14:paraId="74A8F613"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_Ref531619807 \h </w:instrText>
      </w:r>
      <w:r w:rsidRPr="00CA6038">
        <w:rPr>
          <w:u w:val="single"/>
        </w:rPr>
      </w:r>
      <w:r w:rsidRPr="00CA6038">
        <w:rPr>
          <w:u w:val="single"/>
        </w:rPr>
        <w:fldChar w:fldCharType="separate"/>
      </w:r>
      <w:r w:rsidR="00560AD9" w:rsidRPr="00443B67">
        <w:t>Provisioning load balancers for UCP and DTR</w:t>
      </w:r>
      <w:r w:rsidRPr="00CA6038">
        <w:rPr>
          <w:u w:val="single"/>
        </w:rPr>
        <w:fldChar w:fldCharType="end"/>
      </w:r>
    </w:p>
    <w:p w14:paraId="10F529F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_Ref531619820 \h </w:instrText>
      </w:r>
      <w:r w:rsidRPr="00CA6038">
        <w:rPr>
          <w:u w:val="single"/>
        </w:rPr>
      </w:r>
      <w:r w:rsidRPr="00CA6038">
        <w:rPr>
          <w:u w:val="single"/>
        </w:rPr>
        <w:fldChar w:fldCharType="separate"/>
      </w:r>
      <w:r w:rsidR="00560AD9" w:rsidRPr="008430A6">
        <w:t>Installing Docker UCP and DTR on RHEL VMs</w:t>
      </w:r>
      <w:r w:rsidRPr="00CA6038">
        <w:rPr>
          <w:u w:val="single"/>
        </w:rPr>
        <w:fldChar w:fldCharType="end"/>
      </w:r>
    </w:p>
    <w:p w14:paraId="2858CF1D" w14:textId="07A74AEB" w:rsidR="000615E7" w:rsidRPr="00FB0FE9" w:rsidRDefault="000615E7" w:rsidP="000615E7">
      <w:pPr>
        <w:pStyle w:val="BulletLevel1LastBeforeBodycopy"/>
      </w:pPr>
      <w:r w:rsidRPr="00FB0FE9">
        <w:fldChar w:fldCharType="begin"/>
      </w:r>
      <w:r w:rsidRPr="00FB0FE9">
        <w:instrText xml:space="preserve"> REF _Ref531619829 \h  \* MERGEFORMAT </w:instrText>
      </w:r>
      <w:r w:rsidRPr="00FB0FE9">
        <w:fldChar w:fldCharType="separate"/>
      </w:r>
      <w:r w:rsidR="00560AD9" w:rsidRPr="0086120A">
        <w:t>Deploying RHEL workers</w:t>
      </w:r>
      <w:r w:rsidRPr="00FB0FE9">
        <w:fldChar w:fldCharType="end"/>
      </w:r>
      <w:r w:rsidRPr="00FB0FE9">
        <w:t xml:space="preserve"> </w:t>
      </w:r>
    </w:p>
    <w:p w14:paraId="720E5D34" w14:textId="77777777" w:rsidR="000615E7" w:rsidRDefault="000615E7" w:rsidP="000615E7">
      <w:pPr>
        <w:pStyle w:val="Heading2"/>
      </w:pPr>
      <w:bookmarkStart w:id="190" w:name="_Toc531698809"/>
      <w:bookmarkStart w:id="191" w:name="_Toc7020415"/>
      <w:r w:rsidRPr="00067C4F">
        <w:t>Optional components</w:t>
      </w:r>
      <w:bookmarkEnd w:id="190"/>
      <w:bookmarkEnd w:id="191"/>
    </w:p>
    <w:p w14:paraId="2C1A93A5" w14:textId="42AF58EF" w:rsidR="000615E7" w:rsidRDefault="00A81A75" w:rsidP="0058095B">
      <w:pPr>
        <w:pStyle w:val="BodyTextMetricHPELight10pt"/>
      </w:pPr>
      <w:r w:rsidRPr="00A81A75">
        <w:t>The playbooks for deploying optional components are described in the following sections:</w:t>
      </w:r>
    </w:p>
    <w:p w14:paraId="129EEF3F" w14:textId="77777777" w:rsidR="000615E7" w:rsidRDefault="000615E7" w:rsidP="000615E7">
      <w:pPr>
        <w:pStyle w:val="BulletLevel1"/>
        <w:rPr>
          <w:u w:val="single"/>
        </w:rPr>
      </w:pPr>
      <w:r w:rsidRPr="00CA6038">
        <w:rPr>
          <w:u w:val="single"/>
        </w:rPr>
        <w:fldChar w:fldCharType="begin"/>
      </w:r>
      <w:r w:rsidRPr="00CA6038">
        <w:rPr>
          <w:u w:val="single"/>
        </w:rPr>
        <w:instrText xml:space="preserve"> REF _Ref531619941 \h </w:instrText>
      </w:r>
      <w:r w:rsidRPr="00CA6038">
        <w:rPr>
          <w:u w:val="single"/>
        </w:rPr>
      </w:r>
      <w:r w:rsidRPr="00CA6038">
        <w:rPr>
          <w:u w:val="single"/>
        </w:rPr>
        <w:fldChar w:fldCharType="separate"/>
      </w:r>
      <w:r w:rsidR="00560AD9" w:rsidRPr="008A520F">
        <w:t>Playbooks for adding Windows workers</w:t>
      </w:r>
      <w:r w:rsidRPr="00CA6038">
        <w:rPr>
          <w:u w:val="single"/>
        </w:rPr>
        <w:fldChar w:fldCharType="end"/>
      </w:r>
    </w:p>
    <w:p w14:paraId="2DD6253D" w14:textId="4627A21B" w:rsidR="00A81A75" w:rsidRPr="00B24645" w:rsidRDefault="00B24645" w:rsidP="00B24645">
      <w:pPr>
        <w:pStyle w:val="BulletLevel1"/>
      </w:pPr>
      <w:r>
        <w:t xml:space="preserve">Playbooks for deploying </w:t>
      </w:r>
      <w:r w:rsidRPr="00B24645">
        <w:t>bare metal workers on Linux and Windows</w:t>
      </w:r>
    </w:p>
    <w:p w14:paraId="764CF03E"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_Ref531619913 \h </w:instrText>
      </w:r>
      <w:r w:rsidRPr="00CA6038">
        <w:rPr>
          <w:u w:val="single"/>
        </w:rPr>
      </w:r>
      <w:r w:rsidRPr="00CA6038">
        <w:rPr>
          <w:u w:val="single"/>
        </w:rPr>
        <w:fldChar w:fldCharType="separate"/>
      </w:r>
      <w:r w:rsidR="00560AD9" w:rsidRPr="00940902">
        <w:t>Playbooks for installing Sysdig on RHEL</w:t>
      </w:r>
      <w:r w:rsidRPr="00CA6038">
        <w:rPr>
          <w:u w:val="single"/>
        </w:rPr>
        <w:fldChar w:fldCharType="end"/>
      </w:r>
    </w:p>
    <w:p w14:paraId="00A968BF" w14:textId="77777777" w:rsidR="000615E7" w:rsidRPr="00CA6038" w:rsidRDefault="000615E7" w:rsidP="000615E7">
      <w:pPr>
        <w:pStyle w:val="BulletLevel1"/>
        <w:rPr>
          <w:u w:val="single"/>
        </w:rPr>
      </w:pPr>
      <w:r w:rsidRPr="00CA6038">
        <w:rPr>
          <w:u w:val="single"/>
        </w:rPr>
        <w:fldChar w:fldCharType="begin"/>
      </w:r>
      <w:r w:rsidRPr="00CA6038">
        <w:rPr>
          <w:u w:val="single"/>
        </w:rPr>
        <w:instrText xml:space="preserve"> REF _Ref531619931 \h </w:instrText>
      </w:r>
      <w:r w:rsidRPr="00CA6038">
        <w:rPr>
          <w:u w:val="single"/>
        </w:rPr>
      </w:r>
      <w:r w:rsidRPr="00CA6038">
        <w:rPr>
          <w:u w:val="single"/>
        </w:rPr>
        <w:fldChar w:fldCharType="separate"/>
      </w:r>
      <w:r w:rsidR="00560AD9">
        <w:t>Playbooks for installing Splunk</w:t>
      </w:r>
      <w:r w:rsidRPr="00CA6038">
        <w:rPr>
          <w:u w:val="single"/>
        </w:rPr>
        <w:fldChar w:fldCharType="end"/>
      </w:r>
    </w:p>
    <w:p w14:paraId="7E24225A" w14:textId="5E8DE6FB" w:rsidR="000615E7" w:rsidRPr="00B24645" w:rsidRDefault="000615E7" w:rsidP="00B24645">
      <w:pPr>
        <w:pStyle w:val="BulletLevel1"/>
        <w:rPr>
          <w:u w:val="single"/>
        </w:rPr>
      </w:pPr>
      <w:r w:rsidRPr="00CA6038">
        <w:rPr>
          <w:u w:val="single"/>
        </w:rPr>
        <w:fldChar w:fldCharType="begin"/>
      </w:r>
      <w:r w:rsidRPr="00CA6038">
        <w:rPr>
          <w:u w:val="single"/>
        </w:rPr>
        <w:instrText xml:space="preserve"> REF _Ref531619965 \h </w:instrText>
      </w:r>
      <w:r w:rsidR="00B24645">
        <w:rPr>
          <w:u w:val="single"/>
        </w:rPr>
        <w:instrText xml:space="preserve"> \* MERGEFORMAT </w:instrText>
      </w:r>
      <w:r w:rsidRPr="00CA6038">
        <w:rPr>
          <w:u w:val="single"/>
        </w:rPr>
      </w:r>
      <w:r w:rsidRPr="00CA6038">
        <w:rPr>
          <w:u w:val="single"/>
        </w:rPr>
        <w:fldChar w:fldCharType="separate"/>
      </w:r>
      <w:r w:rsidR="00560AD9" w:rsidRPr="005465BF">
        <w:t>Playbooks for installing Prometheus and Grafana</w:t>
      </w:r>
      <w:r w:rsidRPr="00CA6038">
        <w:rPr>
          <w:u w:val="single"/>
        </w:rPr>
        <w:fldChar w:fldCharType="end"/>
      </w:r>
      <w:r w:rsidR="00B24645">
        <w:t xml:space="preserve"> on Kubernetes</w:t>
      </w:r>
    </w:p>
    <w:p w14:paraId="670656BF" w14:textId="04E30853" w:rsidR="00B24645" w:rsidRPr="00CA6038" w:rsidRDefault="00B24645" w:rsidP="000615E7">
      <w:pPr>
        <w:pStyle w:val="BulletLevel1LastBeforeBodycopy"/>
        <w:rPr>
          <w:u w:val="single"/>
        </w:rPr>
      </w:pPr>
      <w:r>
        <w:t>Playbooks for installing Prometheus and Grafana on Docker swarm</w:t>
      </w:r>
    </w:p>
    <w:p w14:paraId="4B46D506" w14:textId="77777777" w:rsidR="000615E7" w:rsidRDefault="000615E7" w:rsidP="000615E7">
      <w:pPr>
        <w:pStyle w:val="Heading2"/>
      </w:pPr>
      <w:bookmarkStart w:id="192" w:name="_Refd17e58526"/>
      <w:bookmarkStart w:id="193" w:name="_Tocd17e58526"/>
      <w:bookmarkStart w:id="194" w:name="_Toc531698810"/>
      <w:bookmarkStart w:id="195" w:name="_Toc7020416"/>
      <w:r>
        <w:t>Backup and restore playbooks</w:t>
      </w:r>
      <w:bookmarkEnd w:id="192"/>
      <w:bookmarkEnd w:id="193"/>
      <w:bookmarkEnd w:id="194"/>
      <w:bookmarkEnd w:id="195"/>
    </w:p>
    <w:p w14:paraId="776735FF" w14:textId="77777777" w:rsidR="000615E7" w:rsidRDefault="000615E7" w:rsidP="0058095B">
      <w:pPr>
        <w:pStyle w:val="BodyTextMetricHPELight10pt"/>
      </w:pPr>
      <w:r>
        <w:t xml:space="preserve">Best practices and procedures are described in the section </w:t>
      </w:r>
      <w:hyperlink w:anchor="_Backup_and_restore_1" w:history="1">
        <w:r w:rsidRPr="007B14D5">
          <w:rPr>
            <w:rStyle w:val="Hyperlink"/>
          </w:rPr>
          <w:t>Backup and restore</w:t>
        </w:r>
      </w:hyperlink>
      <w:r>
        <w:t>. The following playbooks are used to perform backups:</w:t>
      </w:r>
    </w:p>
    <w:p w14:paraId="4D8F6A47" w14:textId="77777777" w:rsidR="000615E7" w:rsidRDefault="000615E7" w:rsidP="000615E7">
      <w:pPr>
        <w:pStyle w:val="BulletLevel1"/>
      </w:pPr>
      <w:r>
        <w:rPr>
          <w:rStyle w:val="CodingLanguage"/>
        </w:rPr>
        <w:t>playbooks/backup_swarm.yml</w:t>
      </w:r>
      <w:r>
        <w:t xml:space="preserve"> is used to back up the swarm data</w:t>
      </w:r>
    </w:p>
    <w:p w14:paraId="11ECFC57" w14:textId="77777777" w:rsidR="000615E7" w:rsidRDefault="000615E7" w:rsidP="000615E7">
      <w:pPr>
        <w:pStyle w:val="BulletLevel1"/>
      </w:pPr>
      <w:r>
        <w:rPr>
          <w:rStyle w:val="CodingLanguage"/>
        </w:rPr>
        <w:t>playbooks/backup_ucp.yml</w:t>
      </w:r>
      <w:r>
        <w:t xml:space="preserve"> is used to back up UCP</w:t>
      </w:r>
    </w:p>
    <w:p w14:paraId="4B994137" w14:textId="77777777" w:rsidR="000615E7" w:rsidRDefault="000615E7" w:rsidP="000615E7">
      <w:pPr>
        <w:pStyle w:val="BulletLevel1"/>
      </w:pPr>
      <w:r>
        <w:rPr>
          <w:rStyle w:val="CodingLanguage"/>
        </w:rPr>
        <w:t>playbooks/backup_dtr_meta.yml</w:t>
      </w:r>
      <w:r>
        <w:t xml:space="preserve"> is used to back up DTR metadata</w:t>
      </w:r>
    </w:p>
    <w:p w14:paraId="5167A9E1" w14:textId="77777777" w:rsidR="000615E7" w:rsidRDefault="000615E7" w:rsidP="000615E7">
      <w:pPr>
        <w:pStyle w:val="BulletLevel1LastBeforeBodycopy"/>
      </w:pPr>
      <w:r>
        <w:rPr>
          <w:rStyle w:val="CodingLanguage"/>
        </w:rPr>
        <w:t>playbooks/backup_dtr_images.yml</w:t>
      </w:r>
      <w:r>
        <w:t xml:space="preserve"> is used to back up DTR images</w:t>
      </w:r>
    </w:p>
    <w:p w14:paraId="10ED00D8" w14:textId="77777777" w:rsidR="000615E7" w:rsidRDefault="000615E7" w:rsidP="0058095B">
      <w:pPr>
        <w:pStyle w:val="BodyTextMetricHPELight10pt"/>
      </w:pPr>
      <w:r>
        <w:t>The following playbooks are used to restore the system:</w:t>
      </w:r>
    </w:p>
    <w:p w14:paraId="6F462BB8" w14:textId="77777777" w:rsidR="000615E7" w:rsidRDefault="000615E7" w:rsidP="000615E7">
      <w:pPr>
        <w:pStyle w:val="BulletLevel1"/>
      </w:pPr>
      <w:r>
        <w:rPr>
          <w:rStyle w:val="CodingLanguage"/>
        </w:rPr>
        <w:t>playbooks/restore_dtr_images.yml</w:t>
      </w:r>
      <w:r>
        <w:t xml:space="preserve"> is used to restore DTR images</w:t>
      </w:r>
    </w:p>
    <w:p w14:paraId="72081618" w14:textId="77777777" w:rsidR="000615E7" w:rsidRDefault="000615E7" w:rsidP="000615E7">
      <w:pPr>
        <w:pStyle w:val="BulletLevel1"/>
      </w:pPr>
      <w:r>
        <w:rPr>
          <w:rStyle w:val="CodingLanguage"/>
        </w:rPr>
        <w:t>playbooks/restore_dtr_metadata.yml</w:t>
      </w:r>
      <w:r>
        <w:t xml:space="preserve"> is used to restore DTR metadata</w:t>
      </w:r>
    </w:p>
    <w:p w14:paraId="3B44986C" w14:textId="77777777" w:rsidR="000615E7" w:rsidRDefault="000615E7" w:rsidP="000615E7">
      <w:pPr>
        <w:pStyle w:val="BulletLevel1LastBeforeBodycopy"/>
      </w:pPr>
      <w:r>
        <w:rPr>
          <w:rStyle w:val="CodingLanguage"/>
        </w:rPr>
        <w:lastRenderedPageBreak/>
        <w:t>playbooks/restore_ucp.yml</w:t>
      </w:r>
      <w:r>
        <w:t xml:space="preserve"> is used to restore UCP</w:t>
      </w:r>
    </w:p>
    <w:p w14:paraId="51982AE5" w14:textId="77777777" w:rsidR="000615E7" w:rsidRDefault="000615E7" w:rsidP="000615E7">
      <w:pPr>
        <w:pStyle w:val="Heading2"/>
      </w:pPr>
      <w:bookmarkStart w:id="196" w:name="_Refd17e58587"/>
      <w:bookmarkStart w:id="197" w:name="_Tocd17e58587"/>
      <w:bookmarkStart w:id="198" w:name="_Toc531698811"/>
      <w:bookmarkStart w:id="199" w:name="_Toc7020417"/>
      <w:r>
        <w:t>Convenience playbooks</w:t>
      </w:r>
      <w:bookmarkEnd w:id="196"/>
      <w:bookmarkEnd w:id="197"/>
      <w:bookmarkEnd w:id="198"/>
      <w:bookmarkEnd w:id="199"/>
    </w:p>
    <w:p w14:paraId="04CF1576"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playbooks/install_kubectl.yml</w:t>
      </w:r>
      <w:r w:rsidRPr="00B24645">
        <w:rPr>
          <w:rStyle w:val="CodingLanguage"/>
          <w:rFonts w:ascii="MetricHPE Light" w:hAnsi="MetricHPE Light"/>
        </w:rPr>
        <w:t xml:space="preserve"> downloads and installs kubectl on the Ansible controller.</w:t>
      </w:r>
    </w:p>
    <w:p w14:paraId="17770991"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playbooks/install_client_bundle.yml</w:t>
      </w:r>
      <w:r w:rsidRPr="00B24645">
        <w:rPr>
          <w:rStyle w:val="CodingLanguage"/>
          <w:rFonts w:ascii="MetricHPE Light" w:hAnsi="MetricHPE Light"/>
        </w:rPr>
        <w:t xml:space="preserve"> installs and configures the UCP bundle on the Ansible controller.</w:t>
      </w:r>
    </w:p>
    <w:p w14:paraId="4CB6ADE8" w14:textId="77777777" w:rsidR="00B24645" w:rsidRPr="00B24645" w:rsidRDefault="00B24645" w:rsidP="00B24645">
      <w:pPr>
        <w:pStyle w:val="BulletLevel1"/>
        <w:rPr>
          <w:rStyle w:val="CodingLanguage"/>
          <w:rFonts w:ascii="MetricHPE Light" w:hAnsi="MetricHPE Light"/>
        </w:rPr>
      </w:pPr>
      <w:r w:rsidRPr="00B24645">
        <w:rPr>
          <w:rStyle w:val="CodingLanguage"/>
        </w:rPr>
        <w:t>playbooks/install_helm.yml</w:t>
      </w:r>
      <w:r w:rsidRPr="00B24645">
        <w:rPr>
          <w:rStyle w:val="CodingLanguage"/>
          <w:rFonts w:ascii="MetricHPE Light" w:hAnsi="MetricHPE Light"/>
        </w:rPr>
        <w:t xml:space="preserve"> downloads and installs helm on the Ansible controller.</w:t>
      </w:r>
    </w:p>
    <w:p w14:paraId="55B26DDB" w14:textId="77777777" w:rsidR="000615E7" w:rsidRDefault="000615E7" w:rsidP="000615E7">
      <w:pPr>
        <w:pStyle w:val="BulletLevel1"/>
      </w:pPr>
      <w:r>
        <w:rPr>
          <w:rStyle w:val="CodingLanguage"/>
        </w:rPr>
        <w:t>playbooks/clean_all.yml</w:t>
      </w:r>
      <w:r>
        <w:t xml:space="preserve"> powers off and deletes all VMs in your inventory.</w:t>
      </w:r>
    </w:p>
    <w:p w14:paraId="392D3C28" w14:textId="5F5923BF" w:rsidR="000615E7" w:rsidRDefault="000615E7" w:rsidP="000615E7">
      <w:pPr>
        <w:pStyle w:val="BulletLevel1LastBeforeBodycopy"/>
      </w:pPr>
      <w:r>
        <w:rPr>
          <w:rStyle w:val="CodingLanguage"/>
        </w:rPr>
        <w:t>playbooks/distribute_keys.yml</w:t>
      </w:r>
      <w:r>
        <w:t xml:space="preserve"> distributes public keys between all nodes, to allow each node to password-less log in to every other node. As this is not essential and can be regarded as a security risk (a worker node probably should not be able to log in to a UCP node, for instance), this playbook is</w:t>
      </w:r>
      <w:r w:rsidR="000A5FCC">
        <w:t xml:space="preserve"> not included in</w:t>
      </w:r>
      <w:r>
        <w:t xml:space="preserve"> </w:t>
      </w:r>
      <w:r>
        <w:rPr>
          <w:rStyle w:val="CodingLanguage"/>
        </w:rPr>
        <w:t>site.yml</w:t>
      </w:r>
      <w:r>
        <w:t xml:space="preserve"> by default.</w:t>
      </w:r>
    </w:p>
    <w:p w14:paraId="17699CF5" w14:textId="77777777" w:rsidR="000615E7" w:rsidRDefault="000615E7" w:rsidP="000615E7">
      <w:pPr>
        <w:pStyle w:val="Heading2"/>
      </w:pPr>
      <w:bookmarkStart w:id="200" w:name="_Refd17e58613"/>
      <w:bookmarkStart w:id="201" w:name="_Tocd17e58613"/>
      <w:bookmarkStart w:id="202" w:name="_Toc531698812"/>
      <w:bookmarkStart w:id="203" w:name="_Toc7020418"/>
      <w:r>
        <w:t>Convenience scripts</w:t>
      </w:r>
      <w:bookmarkEnd w:id="200"/>
      <w:bookmarkEnd w:id="201"/>
      <w:bookmarkEnd w:id="202"/>
      <w:bookmarkEnd w:id="203"/>
    </w:p>
    <w:p w14:paraId="49B70EFD" w14:textId="77777777" w:rsidR="000615E7" w:rsidRDefault="000615E7" w:rsidP="000615E7">
      <w:pPr>
        <w:pStyle w:val="BulletLevel1"/>
      </w:pPr>
      <w:r>
        <w:rPr>
          <w:rStyle w:val="CodingLanguage"/>
        </w:rPr>
        <w:t>backup.sh</w:t>
      </w:r>
      <w:r>
        <w:t xml:space="preserve"> can be used to take a backup of the swarm, UCP, DTR metadata and the DTR images in one go.</w:t>
      </w:r>
    </w:p>
    <w:p w14:paraId="0EC6CB4B" w14:textId="77777777" w:rsidR="000615E7" w:rsidRDefault="000615E7" w:rsidP="000615E7">
      <w:pPr>
        <w:pStyle w:val="BulletLevel1"/>
      </w:pPr>
      <w:r>
        <w:rPr>
          <w:rStyle w:val="CodingLanguage"/>
        </w:rPr>
        <w:t>restore_dtr.sh</w:t>
      </w:r>
      <w:r>
        <w:t xml:space="preserve"> can be used to restore DTR metadata and DTR images.</w:t>
      </w:r>
    </w:p>
    <w:p w14:paraId="7B71A561" w14:textId="77777777" w:rsidR="000615E7" w:rsidRDefault="000615E7" w:rsidP="000615E7">
      <w:pPr>
        <w:pStyle w:val="BulletLevel1LastBeforeMainhead"/>
      </w:pPr>
      <w:r>
        <w:rPr>
          <w:rStyle w:val="CodingLanguage"/>
        </w:rPr>
        <w:t>scale_worker.sh</w:t>
      </w:r>
      <w:r>
        <w:t xml:space="preserve"> can be used to scale the worker nodes.</w:t>
      </w:r>
    </w:p>
    <w:p w14:paraId="51E26FBA" w14:textId="77777777" w:rsidR="000615E7" w:rsidRPr="00AC42CC" w:rsidRDefault="000615E7" w:rsidP="00AC42CC">
      <w:pPr>
        <w:pStyle w:val="Heading1"/>
      </w:pPr>
      <w:bookmarkStart w:id="204" w:name="_Refd17e58642"/>
      <w:bookmarkStart w:id="205" w:name="_Tocd17e58642"/>
      <w:bookmarkStart w:id="206" w:name="_Ref531619734"/>
      <w:bookmarkStart w:id="207" w:name="_Toc531698813"/>
      <w:bookmarkStart w:id="208" w:name="_Toc7020419"/>
      <w:r w:rsidRPr="00AC42CC">
        <w:t xml:space="preserve">Deploying the </w:t>
      </w:r>
      <w:bookmarkEnd w:id="204"/>
      <w:bookmarkEnd w:id="205"/>
      <w:r w:rsidRPr="00AC42CC">
        <w:t>core components</w:t>
      </w:r>
      <w:bookmarkEnd w:id="206"/>
      <w:bookmarkEnd w:id="207"/>
      <w:bookmarkEnd w:id="208"/>
    </w:p>
    <w:p w14:paraId="76E50537" w14:textId="5AF34EF0" w:rsidR="000615E7" w:rsidRDefault="000615E7" w:rsidP="0058095B">
      <w:pPr>
        <w:pStyle w:val="BodyTextMetricHPELight10pt"/>
        <w:rPr>
          <w:rStyle w:val="CodingLanguage"/>
        </w:rPr>
      </w:pPr>
      <w:r>
        <w:t xml:space="preserve">At this point, the system is ready to be deployed. Make sure you are logged on as </w:t>
      </w:r>
      <w:r w:rsidRPr="00E60D8A">
        <w:rPr>
          <w:rStyle w:val="CodingLanguage"/>
        </w:rPr>
        <w:t>root</w:t>
      </w:r>
      <w:r w:rsidR="000A5FCC">
        <w:t xml:space="preserve"> in your A</w:t>
      </w:r>
      <w:r>
        <w:t xml:space="preserve">nsible box and that your current directory is </w:t>
      </w:r>
      <w:r w:rsidRPr="00443B67">
        <w:rPr>
          <w:rStyle w:val="CodingLanguage"/>
        </w:rPr>
        <w:t>/root/Docker-</w:t>
      </w:r>
      <w:r w:rsidR="00B0382D">
        <w:rPr>
          <w:rStyle w:val="CodingLanguage"/>
        </w:rPr>
        <w:t>Synergy</w:t>
      </w:r>
    </w:p>
    <w:p w14:paraId="4B05F63B" w14:textId="77777777" w:rsidR="000615E7" w:rsidRDefault="000615E7" w:rsidP="000615E7">
      <w:pPr>
        <w:pStyle w:val="MISCNote-Ruleabove"/>
      </w:pPr>
      <w:r>
        <w:t>Note</w:t>
      </w:r>
    </w:p>
    <w:p w14:paraId="3EC41AF6" w14:textId="709D69AD" w:rsidR="000615E7" w:rsidRDefault="000615E7" w:rsidP="000615E7">
      <w:pPr>
        <w:pStyle w:val="MISCNote-Rulebelow"/>
      </w:pPr>
      <w:r>
        <w:t xml:space="preserve">As well as configuring your </w:t>
      </w:r>
      <w:r w:rsidRPr="008A22B1">
        <w:rPr>
          <w:rStyle w:val="CodingLanguage"/>
        </w:rPr>
        <w:t>vars</w:t>
      </w:r>
      <w:r>
        <w:t xml:space="preserve"> and </w:t>
      </w:r>
      <w:r w:rsidRPr="008A22B1">
        <w:rPr>
          <w:rStyle w:val="CodingLanguage"/>
        </w:rPr>
        <w:t>vault</w:t>
      </w:r>
      <w:r>
        <w:t xml:space="preserve"> files, you must also provide a </w:t>
      </w:r>
      <w:r w:rsidRPr="008A22B1">
        <w:rPr>
          <w:rStyle w:val="CodingLanguage"/>
        </w:rPr>
        <w:t>backup</w:t>
      </w:r>
      <w:r>
        <w:rPr>
          <w:rStyle w:val="CodingLanguage"/>
        </w:rPr>
        <w:t>s</w:t>
      </w:r>
      <w:r>
        <w:t xml:space="preserve"> configuration file in the </w:t>
      </w:r>
      <w:r w:rsidRPr="008A22B1">
        <w:rPr>
          <w:rStyle w:val="CodingLanguage"/>
        </w:rPr>
        <w:t>group_vars</w:t>
      </w:r>
      <w:r w:rsidR="0083650F">
        <w:rPr>
          <w:rStyle w:val="CodingLanguage"/>
        </w:rPr>
        <w:t>/all</w:t>
      </w:r>
      <w:r>
        <w:t xml:space="preserve"> folder when running </w:t>
      </w:r>
      <w:r w:rsidRPr="008A22B1">
        <w:rPr>
          <w:rStyle w:val="CodingLanguage"/>
        </w:rPr>
        <w:t>site.yml</w:t>
      </w:r>
      <w:r>
        <w:t xml:space="preserve">. An example file is provided in the repository named </w:t>
      </w:r>
      <w:r w:rsidRPr="008A22B1">
        <w:rPr>
          <w:rStyle w:val="CodingLanguage"/>
        </w:rPr>
        <w:t>backup</w:t>
      </w:r>
      <w:r>
        <w:rPr>
          <w:rStyle w:val="CodingLanguage"/>
        </w:rPr>
        <w:t>s</w:t>
      </w:r>
      <w:r w:rsidRPr="008A22B1">
        <w:rPr>
          <w:rStyle w:val="CodingLanguage"/>
        </w:rPr>
        <w:t>.sample</w:t>
      </w:r>
      <w:r>
        <w:t xml:space="preserve">. Rename it to </w:t>
      </w:r>
      <w:r w:rsidRPr="008A22B1">
        <w:rPr>
          <w:rStyle w:val="CodingLanguage"/>
        </w:rPr>
        <w:t>backup</w:t>
      </w:r>
      <w:r>
        <w:rPr>
          <w:rStyle w:val="CodingLanguage"/>
        </w:rPr>
        <w:t>s</w:t>
      </w:r>
      <w:r>
        <w:t xml:space="preserve"> before running the playbooks. Details on how to configure this file are available in the section </w:t>
      </w:r>
      <w:hyperlink w:anchor="_Backup_and_restore_1" w:history="1">
        <w:r w:rsidRPr="00A1335C">
          <w:rPr>
            <w:rStyle w:val="Hyperlink"/>
          </w:rPr>
          <w:t>Backup and restore</w:t>
        </w:r>
      </w:hyperlink>
      <w:r>
        <w:t xml:space="preserve">. </w:t>
      </w:r>
    </w:p>
    <w:p w14:paraId="044B2DEE" w14:textId="77777777" w:rsidR="000615E7" w:rsidRDefault="000615E7" w:rsidP="000615E7">
      <w:pPr>
        <w:pStyle w:val="Heading2"/>
      </w:pPr>
      <w:bookmarkStart w:id="209" w:name="_Provisioning_RHEL_VMs"/>
      <w:bookmarkStart w:id="210" w:name="_Ref531619800"/>
      <w:bookmarkStart w:id="211" w:name="_Toc531698814"/>
      <w:bookmarkStart w:id="212" w:name="_Toc7020420"/>
      <w:bookmarkEnd w:id="209"/>
      <w:r w:rsidRPr="00443B67">
        <w:t>Provisioning RHEL VMs</w:t>
      </w:r>
      <w:bookmarkEnd w:id="210"/>
      <w:bookmarkEnd w:id="211"/>
      <w:bookmarkEnd w:id="212"/>
    </w:p>
    <w:p w14:paraId="532DBFC7" w14:textId="77777777" w:rsidR="000615E7" w:rsidRDefault="000615E7" w:rsidP="0058095B">
      <w:pPr>
        <w:pStyle w:val="BodyTextMetricHPELight10pt"/>
      </w:pPr>
      <w:r w:rsidRPr="00443B67">
        <w:t>The following playbooks are used to provision RHEL VM</w:t>
      </w:r>
      <w:r>
        <w:t>s:</w:t>
      </w:r>
    </w:p>
    <w:p w14:paraId="1D23179A" w14:textId="196E3912" w:rsidR="000615E7" w:rsidRDefault="000615E7" w:rsidP="00883441">
      <w:pPr>
        <w:pStyle w:val="BulletLevel1"/>
      </w:pPr>
      <w:r>
        <w:rPr>
          <w:rStyle w:val="CodingLanguage"/>
        </w:rPr>
        <w:t>playbooks/</w:t>
      </w:r>
      <w:r w:rsidR="00883441" w:rsidRPr="00883441">
        <w:rPr>
          <w:rStyle w:val="CodingLanguage"/>
        </w:rPr>
        <w:t>provision_nodes</w:t>
      </w:r>
      <w:r>
        <w:rPr>
          <w:rStyle w:val="CodingLanguage"/>
        </w:rPr>
        <w:t>.yml</w:t>
      </w:r>
      <w:r>
        <w:t xml:space="preserve"> will create all the necessary virtual machines for the environment from the VM Template defined in the </w:t>
      </w:r>
      <w:r>
        <w:rPr>
          <w:rStyle w:val="CodingLanguage"/>
        </w:rPr>
        <w:t>vm_template</w:t>
      </w:r>
      <w:r>
        <w:t xml:space="preserve"> variable. </w:t>
      </w:r>
      <w:r w:rsidRPr="00E96307">
        <w:t>All Linux VMs are now created in one go, regardless of the number of drives they have. This playbook also has the potential to configure additional network adapters.</w:t>
      </w:r>
      <w:r w:rsidR="00883441">
        <w:t xml:space="preserve"> </w:t>
      </w:r>
      <w:r w:rsidR="00883441" w:rsidRPr="00883441">
        <w:t>Note that this playbook will also provision any Linux or Windows bare metal nodes that are configured in the inventory.</w:t>
      </w:r>
    </w:p>
    <w:p w14:paraId="664D2E68" w14:textId="77777777" w:rsidR="000615E7" w:rsidRDefault="000615E7" w:rsidP="000615E7">
      <w:pPr>
        <w:pStyle w:val="BulletLevel1"/>
      </w:pPr>
      <w:r>
        <w:rPr>
          <w:rStyle w:val="CodingLanguage"/>
        </w:rPr>
        <w:t>playbooks/config_networking.yml</w:t>
      </w:r>
      <w:r>
        <w:t xml:space="preserve"> will configure the network settings in all the virtual machines.</w:t>
      </w:r>
    </w:p>
    <w:p w14:paraId="39FA4637" w14:textId="77777777" w:rsidR="000615E7" w:rsidRDefault="000615E7" w:rsidP="000615E7">
      <w:pPr>
        <w:pStyle w:val="BulletLevel1"/>
      </w:pPr>
      <w:r w:rsidRPr="00D93702">
        <w:rPr>
          <w:rStyle w:val="CodingLanguage"/>
        </w:rPr>
        <w:t>playbooks/resize_syspart.yml</w:t>
      </w:r>
      <w:r w:rsidRPr="00E96307">
        <w:t xml:space="preserve"> resizes the logical volume that holds the </w:t>
      </w:r>
      <w:r w:rsidRPr="00D93702">
        <w:rPr>
          <w:rStyle w:val="CodingLanguage"/>
        </w:rPr>
        <w:t>/</w:t>
      </w:r>
      <w:r w:rsidRPr="00E96307">
        <w:t xml:space="preserve"> partition of the Linux VMs to use all the space available on the drive.</w:t>
      </w:r>
      <w:r>
        <w:t xml:space="preserve"> </w:t>
      </w:r>
    </w:p>
    <w:p w14:paraId="51647E2D" w14:textId="4E3D330C" w:rsidR="000615E7" w:rsidRDefault="000615E7" w:rsidP="000615E7">
      <w:pPr>
        <w:pStyle w:val="BulletLevel1"/>
      </w:pPr>
      <w:r>
        <w:rPr>
          <w:rStyle w:val="CodingLanguage"/>
        </w:rPr>
        <w:t>playbooks/config_subscription.yml</w:t>
      </w:r>
      <w:r>
        <w:t xml:space="preserve"> registers and subscribes all virtual machines to the Red Hat Customer Portal. </w:t>
      </w:r>
    </w:p>
    <w:p w14:paraId="17496828" w14:textId="09EB5A46" w:rsidR="000615E7" w:rsidRDefault="000615E7" w:rsidP="000615E7">
      <w:pPr>
        <w:pStyle w:val="BulletLevel1LastBeforeBodycopy"/>
      </w:pPr>
      <w:r>
        <w:rPr>
          <w:rStyle w:val="CodingLanguage"/>
        </w:rPr>
        <w:t>playbooks/config_ntp.yml</w:t>
      </w:r>
      <w:r>
        <w:t xml:space="preserve"> configures the </w:t>
      </w:r>
      <w:r>
        <w:rPr>
          <w:rStyle w:val="BoldEmpha"/>
        </w:rPr>
        <w:t>chrony</w:t>
      </w:r>
      <w:r>
        <w:t xml:space="preserve"> client package in all virtual machines in order to have a synchronized clock across the environment. It will use the list of servers specified in the </w:t>
      </w:r>
      <w:r>
        <w:rPr>
          <w:rStyle w:val="CodingLanguage"/>
        </w:rPr>
        <w:t>ntp_servers</w:t>
      </w:r>
      <w:r>
        <w:t xml:space="preserve"> variable in the file </w:t>
      </w:r>
      <w:r w:rsidR="00234962">
        <w:rPr>
          <w:rStyle w:val="CodingLanguage"/>
        </w:rPr>
        <w:t>group_var</w:t>
      </w:r>
      <w:r w:rsidR="00B0382D">
        <w:rPr>
          <w:rStyle w:val="CodingLanguage"/>
        </w:rPr>
        <w:t>s/all/vars</w:t>
      </w:r>
      <w:r>
        <w:t>.</w:t>
      </w:r>
    </w:p>
    <w:p w14:paraId="762D77E8" w14:textId="77777777" w:rsidR="000615E7" w:rsidRDefault="000615E7" w:rsidP="000615E7">
      <w:pPr>
        <w:pStyle w:val="Heading2"/>
      </w:pPr>
      <w:bookmarkStart w:id="213" w:name="_Ref531619807"/>
      <w:bookmarkStart w:id="214" w:name="_Ref531619809"/>
      <w:bookmarkStart w:id="215" w:name="_Toc531698815"/>
      <w:bookmarkStart w:id="216" w:name="_Toc7020421"/>
      <w:r w:rsidRPr="00443B67">
        <w:t>Provisioning load balancers for UCP and DTR</w:t>
      </w:r>
      <w:bookmarkEnd w:id="213"/>
      <w:bookmarkEnd w:id="214"/>
      <w:bookmarkEnd w:id="215"/>
      <w:bookmarkEnd w:id="216"/>
    </w:p>
    <w:p w14:paraId="495DF405" w14:textId="77777777" w:rsidR="000615E7" w:rsidRDefault="000615E7" w:rsidP="0058095B">
      <w:pPr>
        <w:pStyle w:val="BodyTextMetricHPELight10pt"/>
      </w:pPr>
      <w:r w:rsidRPr="00443B67">
        <w:t xml:space="preserve">The playbook </w:t>
      </w:r>
      <w:r w:rsidRPr="00443B67">
        <w:rPr>
          <w:rStyle w:val="CodingLanguage"/>
        </w:rPr>
        <w:t>playbooks/loadbalancer.yml</w:t>
      </w:r>
      <w:r w:rsidRPr="00443B67">
        <w:t xml:space="preserve"> is used to deploy load balancers in an </w:t>
      </w:r>
      <w:r w:rsidRPr="00443B67">
        <w:rPr>
          <w:rStyle w:val="CodingLanguage"/>
        </w:rPr>
        <w:t>active-active</w:t>
      </w:r>
      <w:r w:rsidRPr="00443B67">
        <w:t xml:space="preserve"> configuration to provide highly-available access to UCP and DTR.</w:t>
      </w:r>
    </w:p>
    <w:p w14:paraId="34673DA8" w14:textId="77777777" w:rsidR="000615E7" w:rsidRDefault="000615E7" w:rsidP="0058095B">
      <w:pPr>
        <w:pStyle w:val="BodyTextMetricHPELight10pt"/>
      </w:pPr>
      <w:r w:rsidRPr="00443B67">
        <w:t>At least two nodes are specified in the [</w:t>
      </w:r>
      <w:r w:rsidRPr="00443B67">
        <w:rPr>
          <w:rStyle w:val="CodingLanguage"/>
        </w:rPr>
        <w:t>loadbalancer</w:t>
      </w:r>
      <w:r w:rsidRPr="00443B67">
        <w:t xml:space="preserve">] group in the inventory, along with group variables defining CPU and RAM requirements. These nodes run </w:t>
      </w:r>
      <w:r w:rsidRPr="00443B67">
        <w:rPr>
          <w:rStyle w:val="CodingLanguage"/>
        </w:rPr>
        <w:t>keepalived</w:t>
      </w:r>
      <w:r w:rsidRPr="00443B67">
        <w:t xml:space="preserve"> and </w:t>
      </w:r>
      <w:r w:rsidRPr="00443B67">
        <w:rPr>
          <w:rStyle w:val="CodingLanguage"/>
        </w:rPr>
        <w:t>HAproxy</w:t>
      </w:r>
      <w:r w:rsidRPr="00443B67">
        <w:t>.</w:t>
      </w:r>
    </w:p>
    <w:p w14:paraId="77B527B3" w14:textId="77777777" w:rsidR="000615E7" w:rsidRPr="0086120A" w:rsidRDefault="000615E7" w:rsidP="0058095B">
      <w:pPr>
        <w:pStyle w:val="BodyTextMetricHPELight10pt"/>
        <w:rPr>
          <w:rStyle w:val="CodingLanguage"/>
        </w:rPr>
      </w:pPr>
      <w:r w:rsidRPr="0086120A">
        <w:rPr>
          <w:rStyle w:val="CodingLanguage"/>
        </w:rPr>
        <w:lastRenderedPageBreak/>
        <w:t>[loadbalancer]</w:t>
      </w:r>
      <w:r w:rsidRPr="0086120A">
        <w:rPr>
          <w:rStyle w:val="CodingLanguage"/>
        </w:rPr>
        <w:br/>
        <w:t>hpe-lb1 ip_addr='10.10.174.248/22' esxi_host='simply04.am2.cloudra.local' ucp=true</w:t>
      </w:r>
      <w:r w:rsidRPr="0086120A">
        <w:rPr>
          <w:rStyle w:val="CodingLanguage"/>
        </w:rPr>
        <w:br/>
        <w:t>hpe-lb2 ip_addr='10.10.174.249/22' esxi_host='simply05.am2.cloudra.local' dtr=true</w:t>
      </w:r>
      <w:r w:rsidRPr="0086120A">
        <w:rPr>
          <w:rStyle w:val="CodingLanguage"/>
        </w:rPr>
        <w:br/>
      </w:r>
      <w:r w:rsidRPr="0086120A">
        <w:rPr>
          <w:rStyle w:val="CodingLanguage"/>
        </w:rPr>
        <w:br/>
        <w:t>[loadbalancer:vars]</w:t>
      </w:r>
      <w:r w:rsidRPr="0086120A">
        <w:rPr>
          <w:rStyle w:val="CodingLanguage"/>
        </w:rPr>
        <w:br/>
        <w:t>cpus='2'</w:t>
      </w:r>
      <w:r w:rsidRPr="0086120A">
        <w:rPr>
          <w:rStyle w:val="CodingLanguage"/>
        </w:rPr>
        <w:br/>
        <w:t>ram='4096'</w:t>
      </w:r>
      <w:r w:rsidRPr="0086120A">
        <w:rPr>
          <w:rStyle w:val="CodingLanguage"/>
        </w:rPr>
        <w:br/>
        <w:t>node_policy='hpe-bronze'</w:t>
      </w:r>
    </w:p>
    <w:p w14:paraId="7BC0FDC7" w14:textId="77777777" w:rsidR="000615E7" w:rsidRDefault="000615E7" w:rsidP="0058095B">
      <w:pPr>
        <w:pStyle w:val="BodyTextMetricHPELight10pt"/>
      </w:pPr>
      <w:r w:rsidRPr="008430A6">
        <w:t xml:space="preserve">The virtual IP for UCP will be handled by </w:t>
      </w:r>
      <w:r w:rsidRPr="008430A6">
        <w:rPr>
          <w:rStyle w:val="CodingLanguage"/>
        </w:rPr>
        <w:t>hpe-lb1</w:t>
      </w:r>
      <w:r w:rsidRPr="008430A6">
        <w:t xml:space="preserve"> by default, which will split the traffic across the three UCP VMs </w:t>
      </w:r>
      <w:r w:rsidRPr="008430A6">
        <w:rPr>
          <w:rStyle w:val="CodingLanguage"/>
        </w:rPr>
        <w:t>hpe-ucp01</w:t>
      </w:r>
      <w:r w:rsidRPr="008430A6">
        <w:t xml:space="preserve">, </w:t>
      </w:r>
      <w:r w:rsidRPr="008430A6">
        <w:rPr>
          <w:rStyle w:val="CodingLanguage"/>
        </w:rPr>
        <w:t>hpe-ucp02</w:t>
      </w:r>
      <w:r w:rsidRPr="008430A6">
        <w:t xml:space="preserve"> and </w:t>
      </w:r>
      <w:r w:rsidRPr="008430A6">
        <w:rPr>
          <w:rStyle w:val="CodingLanguage"/>
        </w:rPr>
        <w:t>hpe-ucp03</w:t>
      </w:r>
      <w:r w:rsidRPr="008430A6">
        <w:t xml:space="preserve">. In the case of a failure of </w:t>
      </w:r>
      <w:r w:rsidRPr="008430A6">
        <w:rPr>
          <w:rStyle w:val="CodingLanguage"/>
        </w:rPr>
        <w:t>hpe-lb1</w:t>
      </w:r>
      <w:r w:rsidRPr="008430A6">
        <w:t xml:space="preserve">, the virtual IP for UCP will automatically move to the second load balancer node </w:t>
      </w:r>
      <w:r w:rsidRPr="008430A6">
        <w:rPr>
          <w:rStyle w:val="CodingLanguage"/>
        </w:rPr>
        <w:t>hpe-lb2</w:t>
      </w:r>
      <w:r w:rsidRPr="008430A6">
        <w:t xml:space="preserve"> which will again distribute the traffic to the UCP VMs.</w:t>
      </w:r>
    </w:p>
    <w:p w14:paraId="35D4AFF5" w14:textId="77777777" w:rsidR="000615E7" w:rsidRDefault="000615E7" w:rsidP="0058095B">
      <w:pPr>
        <w:pStyle w:val="BodyTextMetricHPELight10pt"/>
      </w:pPr>
      <w:r w:rsidRPr="008430A6">
        <w:t xml:space="preserve">Similarly, the virtual IP for DTR will be handled by default by the load balancer </w:t>
      </w:r>
      <w:r w:rsidRPr="008430A6">
        <w:rPr>
          <w:rStyle w:val="CodingLanguage"/>
        </w:rPr>
        <w:t>hpe-lb2</w:t>
      </w:r>
      <w:r w:rsidRPr="008430A6">
        <w:t xml:space="preserve">, splitting the traffic across the three DTR VMs </w:t>
      </w:r>
      <w:r w:rsidRPr="008430A6">
        <w:rPr>
          <w:rStyle w:val="CodingLanguage"/>
        </w:rPr>
        <w:t>hpe-dtr01</w:t>
      </w:r>
      <w:r w:rsidRPr="008430A6">
        <w:t xml:space="preserve">, </w:t>
      </w:r>
      <w:r w:rsidRPr="008430A6">
        <w:rPr>
          <w:rStyle w:val="CodingLanguage"/>
        </w:rPr>
        <w:t>hpe-dtr02</w:t>
      </w:r>
      <w:r w:rsidRPr="008430A6">
        <w:t xml:space="preserve"> and </w:t>
      </w:r>
      <w:r w:rsidRPr="008430A6">
        <w:rPr>
          <w:rStyle w:val="CodingLanguage"/>
        </w:rPr>
        <w:t>hpe-dtr03</w:t>
      </w:r>
      <w:r w:rsidRPr="008430A6">
        <w:t xml:space="preserve">. In the case of a failure of </w:t>
      </w:r>
      <w:r w:rsidRPr="008430A6">
        <w:rPr>
          <w:rStyle w:val="CodingLanguage"/>
        </w:rPr>
        <w:t>hpe-lb2</w:t>
      </w:r>
      <w:r w:rsidRPr="008430A6">
        <w:t xml:space="preserve">, the virtual IP for DTR will automatically move to the first load balancer node </w:t>
      </w:r>
      <w:r w:rsidRPr="008430A6">
        <w:rPr>
          <w:rStyle w:val="CodingLanguage"/>
        </w:rPr>
        <w:t>hpe-lb1</w:t>
      </w:r>
      <w:r w:rsidRPr="008430A6">
        <w:t xml:space="preserve"> which will again distribute the traffic to the DTR VMs.</w:t>
      </w:r>
    </w:p>
    <w:p w14:paraId="3B6F1CCD" w14:textId="13038675" w:rsidR="000615E7" w:rsidRDefault="000615E7" w:rsidP="0058095B">
      <w:pPr>
        <w:pStyle w:val="BodyTextMetricHPELight10pt"/>
      </w:pPr>
      <w:r w:rsidRPr="008430A6">
        <w:t xml:space="preserve">To configure the virtual IPs for UCP and DTR, you need to add a </w:t>
      </w:r>
      <w:r w:rsidRPr="00C016C5">
        <w:rPr>
          <w:rStyle w:val="CodingLanguage"/>
        </w:rPr>
        <w:t>loadbalancers</w:t>
      </w:r>
      <w:r w:rsidRPr="008430A6">
        <w:t xml:space="preserve"> dictionary to your </w:t>
      </w:r>
      <w:r w:rsidR="00234962">
        <w:rPr>
          <w:rStyle w:val="CodingLanguage"/>
        </w:rPr>
        <w:t>group_var</w:t>
      </w:r>
      <w:r w:rsidR="00B0382D">
        <w:rPr>
          <w:rStyle w:val="CodingLanguage"/>
        </w:rPr>
        <w:t>s/all/vars</w:t>
      </w:r>
      <w:r w:rsidRPr="008430A6">
        <w:t xml:space="preserve"> file as shown in the excerpt below:</w:t>
      </w:r>
    </w:p>
    <w:p w14:paraId="30B0B34C" w14:textId="77777777" w:rsidR="000615E7" w:rsidRPr="008430A6" w:rsidRDefault="000615E7" w:rsidP="0058095B">
      <w:pPr>
        <w:pStyle w:val="BodyTextMetricHPELight10pt"/>
        <w:rPr>
          <w:rStyle w:val="CodingLanguage"/>
        </w:rPr>
      </w:pPr>
      <w:r w:rsidRPr="008430A6">
        <w:rPr>
          <w:rStyle w:val="CodingLanguage"/>
        </w:rPr>
        <w:t>loadbalancers:</w:t>
      </w:r>
      <w:r w:rsidRPr="008430A6">
        <w:rPr>
          <w:rStyle w:val="CodingLanguage"/>
        </w:rPr>
        <w:br/>
        <w:t xml:space="preserve">  ucp:</w:t>
      </w:r>
      <w:r w:rsidRPr="008430A6">
        <w:rPr>
          <w:rStyle w:val="CodingLanguage"/>
        </w:rPr>
        <w:br/>
        <w:t xml:space="preserve">    public_interface: 'ens192'</w:t>
      </w:r>
      <w:r w:rsidRPr="008430A6">
        <w:rPr>
          <w:rStyle w:val="CodingLanguage"/>
        </w:rPr>
        <w:br/>
        <w:t xml:space="preserve">    public_vip: '10.60.59.251'</w:t>
      </w:r>
      <w:r w:rsidRPr="008430A6">
        <w:rPr>
          <w:rStyle w:val="CodingLanguage"/>
        </w:rPr>
        <w:br/>
        <w:t xml:space="preserve">    public_fqdn: hpe-ucpvip.cloudra.local</w:t>
      </w:r>
      <w:r w:rsidRPr="008430A6">
        <w:rPr>
          <w:rStyle w:val="CodingLanguage"/>
        </w:rPr>
        <w:br/>
        <w:t xml:space="preserve">    virtual_router_id: 54</w:t>
      </w:r>
      <w:r w:rsidRPr="008430A6">
        <w:rPr>
          <w:rStyle w:val="CodingLanguage"/>
        </w:rPr>
        <w:br/>
        <w:t xml:space="preserve">  dtr:</w:t>
      </w:r>
      <w:r w:rsidRPr="008430A6">
        <w:rPr>
          <w:rStyle w:val="CodingLanguage"/>
        </w:rPr>
        <w:br/>
        <w:t xml:space="preserve">    public_interface: 'ens192'</w:t>
      </w:r>
      <w:r w:rsidRPr="008430A6">
        <w:rPr>
          <w:rStyle w:val="CodingLanguage"/>
        </w:rPr>
        <w:br/>
        <w:t xml:space="preserve">    public_vip: '10.60.59.252'</w:t>
      </w:r>
      <w:r w:rsidRPr="008430A6">
        <w:rPr>
          <w:rStyle w:val="CodingLanguage"/>
        </w:rPr>
        <w:br/>
        <w:t xml:space="preserve">    public_fqdn: hpe-dtrvip.cloudra.local</w:t>
      </w:r>
      <w:r w:rsidRPr="008430A6">
        <w:rPr>
          <w:rStyle w:val="CodingLanguage"/>
        </w:rPr>
        <w:br/>
        <w:t xml:space="preserve">    virtual_router_id: 55</w:t>
      </w:r>
    </w:p>
    <w:p w14:paraId="05DB47C0" w14:textId="77777777" w:rsidR="000615E7" w:rsidRDefault="000615E7" w:rsidP="000615E7">
      <w:pPr>
        <w:pStyle w:val="MISCNote-Ruleabove"/>
      </w:pPr>
      <w:r>
        <w:t>Warning</w:t>
      </w:r>
    </w:p>
    <w:p w14:paraId="485C3BC2" w14:textId="77777777" w:rsidR="000615E7" w:rsidRDefault="000615E7" w:rsidP="000615E7">
      <w:pPr>
        <w:pStyle w:val="MISCNote-Rulebelow"/>
      </w:pPr>
      <w:r w:rsidRPr="008430A6">
        <w:t xml:space="preserve">If you re-run </w:t>
      </w:r>
      <w:r w:rsidRPr="008430A6">
        <w:rPr>
          <w:rStyle w:val="CodingLanguage"/>
        </w:rPr>
        <w:t>playbooks/loadbalancer.yml</w:t>
      </w:r>
      <w:r w:rsidRPr="008430A6">
        <w:t xml:space="preserve"> after a configuration change, you may need to subsequently run </w:t>
      </w:r>
      <w:r w:rsidRPr="008430A6">
        <w:rPr>
          <w:rStyle w:val="CodingLanguage"/>
        </w:rPr>
        <w:t>playbooks/reconfigure_dtr.yml</w:t>
      </w:r>
      <w:r w:rsidRPr="008430A6">
        <w:t xml:space="preserve"> as the latter playbook configures the virtual IP address for accessing the UCP Single-Sign-On (SSO) page. If there is no virtual IP or FQDN defined for UCP in the variables file, the playbook will choose the address of the first UCP node in the [</w:t>
      </w:r>
      <w:r w:rsidRPr="008430A6">
        <w:rPr>
          <w:rStyle w:val="CodingLanguage"/>
        </w:rPr>
        <w:t>ucp</w:t>
      </w:r>
      <w:r w:rsidRPr="008430A6">
        <w:t>] group. This scenario introduces a single point of failure and should be avoided.</w:t>
      </w:r>
    </w:p>
    <w:p w14:paraId="156D655C" w14:textId="77777777" w:rsidR="000615E7" w:rsidRDefault="000615E7" w:rsidP="000615E7">
      <w:pPr>
        <w:pStyle w:val="MISCNote-Ruleabove"/>
      </w:pPr>
      <w:r>
        <w:t>Note</w:t>
      </w:r>
    </w:p>
    <w:p w14:paraId="20D632C5" w14:textId="77777777" w:rsidR="000615E7" w:rsidRDefault="000615E7" w:rsidP="000615E7">
      <w:pPr>
        <w:pStyle w:val="MISCNote-Rulebelow"/>
      </w:pPr>
      <w:r w:rsidRPr="008430A6">
        <w:t xml:space="preserve">By default, the playbook supports ports </w:t>
      </w:r>
      <w:r>
        <w:rPr>
          <w:rStyle w:val="CodingLanguage"/>
        </w:rPr>
        <w:t>44</w:t>
      </w:r>
      <w:r w:rsidRPr="008430A6">
        <w:rPr>
          <w:rStyle w:val="CodingLanguage"/>
        </w:rPr>
        <w:t>3</w:t>
      </w:r>
      <w:r w:rsidRPr="008430A6">
        <w:t xml:space="preserve"> and </w:t>
      </w:r>
      <w:r w:rsidRPr="008430A6">
        <w:rPr>
          <w:rStyle w:val="CodingLanguage"/>
        </w:rPr>
        <w:t>6443</w:t>
      </w:r>
      <w:r w:rsidRPr="008430A6">
        <w:t xml:space="preserve"> for UCP and port </w:t>
      </w:r>
      <w:r w:rsidRPr="008430A6">
        <w:rPr>
          <w:rStyle w:val="CodingLanguage"/>
        </w:rPr>
        <w:t>433</w:t>
      </w:r>
      <w:r w:rsidRPr="008430A6">
        <w:t xml:space="preserve"> for DTR. If you deploy Prometheus and Grafana on Docker Swarm, the Grafana port </w:t>
      </w:r>
      <w:r w:rsidRPr="008430A6">
        <w:rPr>
          <w:rStyle w:val="CodingLanguage"/>
        </w:rPr>
        <w:t>3000</w:t>
      </w:r>
      <w:r w:rsidRPr="008430A6">
        <w:t xml:space="preserve"> will be handled as well.</w:t>
      </w:r>
      <w:r>
        <w:t xml:space="preserve"> </w:t>
      </w:r>
    </w:p>
    <w:p w14:paraId="546679D2" w14:textId="77777777" w:rsidR="000615E7" w:rsidRDefault="000615E7" w:rsidP="000615E7">
      <w:pPr>
        <w:pStyle w:val="MISCNote-Ruleabove"/>
      </w:pPr>
      <w:r>
        <w:t>Note</w:t>
      </w:r>
    </w:p>
    <w:p w14:paraId="7A5C475A" w14:textId="31645192" w:rsidR="000615E7" w:rsidRDefault="000615E7" w:rsidP="000615E7">
      <w:pPr>
        <w:pStyle w:val="MISCNote-Rulebelow"/>
      </w:pPr>
      <w:r w:rsidRPr="008430A6">
        <w:t xml:space="preserve">The playbook </w:t>
      </w:r>
      <w:r w:rsidRPr="008430A6">
        <w:rPr>
          <w:rStyle w:val="CodingLanguage"/>
        </w:rPr>
        <w:t>playbooks/loadbalancer.yml</w:t>
      </w:r>
      <w:r w:rsidRPr="008430A6">
        <w:t xml:space="preserve"> can be used to create one or more load balancers for applications running on your worker nodes. However, it is impossible for the playbooks to know what ports to support, so manual configuration of HAproxy and </w:t>
      </w:r>
      <w:r w:rsidRPr="008430A6">
        <w:rPr>
          <w:rStyle w:val="CodingLanguage"/>
        </w:rPr>
        <w:t>keepalived</w:t>
      </w:r>
      <w:r w:rsidRPr="008430A6">
        <w:t xml:space="preserve"> may be required. By default, the playbooks support ports </w:t>
      </w:r>
      <w:r w:rsidRPr="008430A6">
        <w:rPr>
          <w:rStyle w:val="CodingLanguage"/>
        </w:rPr>
        <w:t>80</w:t>
      </w:r>
      <w:r w:rsidRPr="008430A6">
        <w:t xml:space="preserve"> and </w:t>
      </w:r>
      <w:r>
        <w:rPr>
          <w:rStyle w:val="CodingLanguage"/>
        </w:rPr>
        <w:t>44</w:t>
      </w:r>
      <w:r w:rsidRPr="008430A6">
        <w:rPr>
          <w:rStyle w:val="CodingLanguage"/>
        </w:rPr>
        <w:t>3</w:t>
      </w:r>
      <w:r w:rsidRPr="008430A6">
        <w:t xml:space="preserve"> for worker nodes</w:t>
      </w:r>
      <w:r w:rsidR="0014084A">
        <w:t>.</w:t>
      </w:r>
      <w:r>
        <w:t xml:space="preserve"> </w:t>
      </w:r>
    </w:p>
    <w:p w14:paraId="412A2E46" w14:textId="77777777" w:rsidR="000615E7" w:rsidRDefault="000615E7" w:rsidP="000615E7">
      <w:pPr>
        <w:pStyle w:val="Heading3"/>
      </w:pPr>
      <w:r w:rsidRPr="008430A6">
        <w:t>Legacy stand-alone load balancers</w:t>
      </w:r>
    </w:p>
    <w:p w14:paraId="0A3E0089" w14:textId="77777777" w:rsidR="000615E7" w:rsidRPr="008430A6" w:rsidRDefault="000615E7" w:rsidP="0058095B">
      <w:pPr>
        <w:pStyle w:val="BodyTextMetricHPELight10pt"/>
      </w:pPr>
      <w:r w:rsidRPr="008430A6">
        <w:t xml:space="preserve">The playbook </w:t>
      </w:r>
      <w:r w:rsidRPr="008430A6">
        <w:rPr>
          <w:rStyle w:val="CodingLanguage"/>
        </w:rPr>
        <w:t>playbooks/install_haproxy.yml</w:t>
      </w:r>
      <w:r w:rsidRPr="008430A6">
        <w:t xml:space="preserve"> is used to deploy three separate load balancers, for the UCP, DTR and worker nodes. It is recommended that you use the HAproxy</w:t>
      </w:r>
      <w:r>
        <w:t xml:space="preserve"> and </w:t>
      </w:r>
      <w:r w:rsidRPr="008430A6">
        <w:rPr>
          <w:rStyle w:val="CodingLanguage"/>
        </w:rPr>
        <w:t>keepalived</w:t>
      </w:r>
      <w:r w:rsidRPr="008430A6">
        <w:t xml:space="preserve"> solution documented above instead of this option.</w:t>
      </w:r>
    </w:p>
    <w:p w14:paraId="07A737BA" w14:textId="77777777" w:rsidR="000615E7" w:rsidRDefault="000615E7" w:rsidP="000615E7">
      <w:pPr>
        <w:pStyle w:val="Heading3"/>
      </w:pPr>
      <w:r w:rsidRPr="008430A6">
        <w:lastRenderedPageBreak/>
        <w:t>Deploying without load balancers</w:t>
      </w:r>
    </w:p>
    <w:p w14:paraId="351197A3" w14:textId="77777777" w:rsidR="000615E7" w:rsidRDefault="000615E7" w:rsidP="0058095B">
      <w:pPr>
        <w:pStyle w:val="BodyTextMetricHPELight10pt"/>
      </w:pPr>
      <w:r w:rsidRPr="008430A6">
        <w:t xml:space="preserve">If you do not want to deploy load balancers when running </w:t>
      </w:r>
      <w:r w:rsidRPr="008430A6">
        <w:rPr>
          <w:rStyle w:val="CodingLanguage"/>
        </w:rPr>
        <w:t>site.yml</w:t>
      </w:r>
      <w:r w:rsidRPr="008430A6">
        <w:t>, you should comment out any declarations in the inventory and variables files. This includes any legacy stand-alone load balancers.</w:t>
      </w:r>
    </w:p>
    <w:p w14:paraId="7EF32379" w14:textId="77777777" w:rsidR="000615E7" w:rsidRDefault="000615E7" w:rsidP="000615E7">
      <w:pPr>
        <w:pStyle w:val="Heading3"/>
      </w:pPr>
      <w:r w:rsidRPr="008430A6">
        <w:t>Deploying with your own load balancers</w:t>
      </w:r>
    </w:p>
    <w:p w14:paraId="50A4E24D" w14:textId="778A66D9" w:rsidR="000615E7" w:rsidRDefault="000615E7" w:rsidP="0058095B">
      <w:pPr>
        <w:pStyle w:val="BodyTextMetricHPELight10pt"/>
      </w:pPr>
      <w:r w:rsidRPr="008430A6">
        <w:t xml:space="preserve">If you are using external load balancers for UCP and DTR, you can configure UCP and DTR to use these external load balancers by specifying FQDNs in the loadbalancers dictionary in </w:t>
      </w:r>
      <w:r w:rsidR="00234962">
        <w:rPr>
          <w:rStyle w:val="CodingLanguage"/>
        </w:rPr>
        <w:t>group_var</w:t>
      </w:r>
      <w:r w:rsidR="00B0382D">
        <w:rPr>
          <w:rStyle w:val="CodingLanguage"/>
        </w:rPr>
        <w:t>s/all/vars</w:t>
      </w:r>
      <w:r w:rsidRPr="008430A6">
        <w:t>:</w:t>
      </w:r>
    </w:p>
    <w:p w14:paraId="608A7BDD" w14:textId="77777777" w:rsidR="000615E7" w:rsidRPr="008430A6" w:rsidRDefault="000615E7" w:rsidP="0058095B">
      <w:pPr>
        <w:pStyle w:val="BodyTextMetricHPELight10pt"/>
        <w:rPr>
          <w:rStyle w:val="CodingLanguage"/>
        </w:rPr>
      </w:pPr>
      <w:r w:rsidRPr="008430A6">
        <w:rPr>
          <w:rStyle w:val="CodingLanguage"/>
        </w:rPr>
        <w:t>loadbalancers:</w:t>
      </w:r>
      <w:r w:rsidRPr="008430A6">
        <w:rPr>
          <w:rStyle w:val="CodingLanguage"/>
        </w:rPr>
        <w:br/>
        <w:t xml:space="preserve">  ucp:</w:t>
      </w:r>
      <w:r w:rsidRPr="008430A6">
        <w:rPr>
          <w:rStyle w:val="CodingLanguage"/>
        </w:rPr>
        <w:br/>
        <w:t xml:space="preserve">    public_fqdn: external-ucpvip.am2.cloudra.local</w:t>
      </w:r>
      <w:r w:rsidRPr="008430A6">
        <w:rPr>
          <w:rStyle w:val="CodingLanguage"/>
        </w:rPr>
        <w:br/>
        <w:t xml:space="preserve">  dtr:</w:t>
      </w:r>
      <w:r w:rsidRPr="008430A6">
        <w:rPr>
          <w:rStyle w:val="CodingLanguage"/>
        </w:rPr>
        <w:br/>
        <w:t xml:space="preserve">    public_fqdn: external-dtrvip.am2.cloudra.local</w:t>
      </w:r>
      <w:r>
        <w:rPr>
          <w:rStyle w:val="CodingLanguage"/>
        </w:rPr>
        <w:br/>
      </w:r>
    </w:p>
    <w:p w14:paraId="3BBEA999" w14:textId="77777777" w:rsidR="000615E7" w:rsidRDefault="000615E7" w:rsidP="000615E7">
      <w:pPr>
        <w:pStyle w:val="Heading2"/>
      </w:pPr>
      <w:bookmarkStart w:id="217" w:name="_Ref531619820"/>
      <w:bookmarkStart w:id="218" w:name="_Toc531698816"/>
      <w:bookmarkStart w:id="219" w:name="_Toc7020422"/>
      <w:r w:rsidRPr="008430A6">
        <w:t>Installing Docker UCP and DTR on RHEL VMs</w:t>
      </w:r>
      <w:bookmarkEnd w:id="217"/>
      <w:bookmarkEnd w:id="218"/>
      <w:bookmarkEnd w:id="219"/>
    </w:p>
    <w:p w14:paraId="1C7D2408" w14:textId="77777777" w:rsidR="000615E7" w:rsidRDefault="000615E7" w:rsidP="0058095B">
      <w:pPr>
        <w:pStyle w:val="BodyTextMetricHPELight10pt"/>
      </w:pPr>
      <w:r w:rsidRPr="0086120A">
        <w:t>The following playbooks are used to install Docker UCP and DTR on RHEL VMs.</w:t>
      </w:r>
    </w:p>
    <w:p w14:paraId="07DC0B65" w14:textId="5D08EC24" w:rsidR="000615E7" w:rsidRPr="0086120A" w:rsidRDefault="000615E7" w:rsidP="0014084A">
      <w:pPr>
        <w:pStyle w:val="BulletLevel1"/>
        <w:rPr>
          <w:rStyle w:val="CodingLanguage"/>
        </w:rPr>
      </w:pPr>
      <w:r w:rsidRPr="0086120A">
        <w:rPr>
          <w:rStyle w:val="CodingLanguage"/>
        </w:rPr>
        <w:t xml:space="preserve">playbooks/config_storage_driver.yml </w:t>
      </w:r>
      <w:r w:rsidR="0014084A" w:rsidRPr="0014084A">
        <w:t xml:space="preserve">prepares drives for local Docker volumes and container images. It also configures Docker with either the </w:t>
      </w:r>
      <w:r w:rsidR="0014084A" w:rsidRPr="0014084A">
        <w:rPr>
          <w:rStyle w:val="CodingLanguage"/>
        </w:rPr>
        <w:t>overlay2</w:t>
      </w:r>
      <w:r w:rsidR="0014084A" w:rsidRPr="0014084A">
        <w:t xml:space="preserve"> storage driver (the default) or the </w:t>
      </w:r>
      <w:r w:rsidR="0014084A" w:rsidRPr="0014084A">
        <w:rPr>
          <w:rStyle w:val="CodingLanguage"/>
        </w:rPr>
        <w:t>devicemapper</w:t>
      </w:r>
      <w:r w:rsidR="0014084A" w:rsidRPr="0014084A">
        <w:t xml:space="preserve"> storage driver, depending on the value of the </w:t>
      </w:r>
      <w:r w:rsidR="0014084A" w:rsidRPr="0014084A">
        <w:rPr>
          <w:rStyle w:val="CodingLanguage"/>
        </w:rPr>
        <w:t>docker_storage_driver</w:t>
      </w:r>
      <w:r w:rsidR="0014084A" w:rsidRPr="0014084A">
        <w:t xml:space="preserve"> variable in </w:t>
      </w:r>
      <w:r w:rsidR="00234962">
        <w:rPr>
          <w:rStyle w:val="CodingLanguage"/>
        </w:rPr>
        <w:t>group_var</w:t>
      </w:r>
      <w:r w:rsidR="00B0382D">
        <w:rPr>
          <w:rStyle w:val="CodingLanguage"/>
        </w:rPr>
        <w:t>s/all/vars</w:t>
      </w:r>
      <w:r w:rsidR="0014084A" w:rsidRPr="0014084A">
        <w:t xml:space="preserve">. This playbook was previously called </w:t>
      </w:r>
      <w:r w:rsidR="0014084A" w:rsidRPr="0014084A">
        <w:rPr>
          <w:rStyle w:val="CodingLanguage"/>
        </w:rPr>
        <w:t>playbooks/config_docker_lvs.yml</w:t>
      </w:r>
      <w:r w:rsidR="0014084A" w:rsidRPr="0014084A">
        <w:t xml:space="preserve"> in earlier releases of the solution.</w:t>
      </w:r>
    </w:p>
    <w:p w14:paraId="1FADD5EB" w14:textId="77777777" w:rsidR="000615E7" w:rsidRDefault="000615E7" w:rsidP="000615E7">
      <w:pPr>
        <w:pStyle w:val="BulletLevel1"/>
      </w:pPr>
      <w:r>
        <w:rPr>
          <w:rStyle w:val="CodingLanguage"/>
        </w:rPr>
        <w:t>playbooks/install_docker.yml</w:t>
      </w:r>
      <w:r>
        <w:t xml:space="preserve"> installs Docker along with all of its dependencies.</w:t>
      </w:r>
    </w:p>
    <w:p w14:paraId="6AF462FF" w14:textId="77777777" w:rsidR="000615E7" w:rsidRDefault="000615E7" w:rsidP="000615E7">
      <w:pPr>
        <w:pStyle w:val="BulletLevel1"/>
      </w:pPr>
      <w:r>
        <w:rPr>
          <w:rStyle w:val="CodingLanguage"/>
        </w:rPr>
        <w:t>playbooks/install_rsyslog.yml</w:t>
      </w:r>
      <w:r>
        <w:t xml:space="preserve"> installs and configures </w:t>
      </w:r>
      <w:r>
        <w:rPr>
          <w:rStyle w:val="BoldEmpha"/>
        </w:rPr>
        <w:t>rsyslog</w:t>
      </w:r>
      <w:r>
        <w:t xml:space="preserve"> in the logger node and in all Docker nodes. The logger node will be configured to receive all </w:t>
      </w:r>
      <w:r>
        <w:rPr>
          <w:rStyle w:val="CodingLanguage"/>
        </w:rPr>
        <w:t>syslogs</w:t>
      </w:r>
      <w:r>
        <w:t xml:space="preserve"> on port </w:t>
      </w:r>
      <w:r w:rsidRPr="0086120A">
        <w:rPr>
          <w:rStyle w:val="CodingLanguage"/>
        </w:rPr>
        <w:t>514</w:t>
      </w:r>
      <w:r>
        <w:t xml:space="preserve"> and the Docker nodes will be configured to send all logs (including container logs) to the logger node.</w:t>
      </w:r>
    </w:p>
    <w:p w14:paraId="3C86CD8B" w14:textId="77777777" w:rsidR="000615E7" w:rsidRDefault="000615E7" w:rsidP="000615E7">
      <w:pPr>
        <w:pStyle w:val="BulletLevel1"/>
      </w:pPr>
      <w:r>
        <w:rPr>
          <w:rStyle w:val="CodingLanguage"/>
        </w:rPr>
        <w:t>playbooks/docker_post_config.yml</w:t>
      </w:r>
      <w:r>
        <w:t xml:space="preserve"> performs a variety of tasks to complete the installation of the Docker environment, including configuration of the HTTP/HTTPS proxies, if any, and installation of the VMware vSphere Storage for Docker volume plugin.</w:t>
      </w:r>
    </w:p>
    <w:p w14:paraId="1A881F8C" w14:textId="77777777" w:rsidR="000615E7" w:rsidRDefault="000615E7" w:rsidP="000615E7">
      <w:pPr>
        <w:pStyle w:val="BulletLevel1"/>
      </w:pPr>
      <w:r>
        <w:rPr>
          <w:rStyle w:val="CodingLanguage"/>
        </w:rPr>
        <w:t>playbooks/install_nfs_server.yml</w:t>
      </w:r>
      <w:r>
        <w:t xml:space="preserve"> installs and configures an NFS server on the NFS node.</w:t>
      </w:r>
    </w:p>
    <w:p w14:paraId="732EED5C" w14:textId="77777777" w:rsidR="000615E7" w:rsidRPr="009534F0" w:rsidRDefault="000615E7" w:rsidP="000615E7">
      <w:pPr>
        <w:pStyle w:val="BulletLevel1-2ndparagraph"/>
      </w:pPr>
      <w:r w:rsidRPr="00E96307">
        <w:t>This playbook has been updated to configure a third drive which is used to hold the data of the persistent volumes created with the NFS provisioner. Th</w:t>
      </w:r>
      <w:r>
        <w:t>e</w:t>
      </w:r>
      <w:r w:rsidRPr="00E96307">
        <w:t xml:space="preserve"> default size for this drive is purposefully kept small because using the NFS VM to store persistent volumes is not recommended for production use. However, this can be useful for demo purposes.</w:t>
      </w:r>
    </w:p>
    <w:p w14:paraId="6A54E8C4" w14:textId="77777777" w:rsidR="000615E7" w:rsidRDefault="000615E7" w:rsidP="000615E7">
      <w:pPr>
        <w:pStyle w:val="BulletLevel1"/>
      </w:pPr>
      <w:r>
        <w:rPr>
          <w:rStyle w:val="CodingLanguage"/>
        </w:rPr>
        <w:t>playbooks/install_nfs_clients.yml</w:t>
      </w:r>
      <w:r>
        <w:t xml:space="preserve"> installs the required packages on the DTR nodes to be able to mount an NFS share.</w:t>
      </w:r>
    </w:p>
    <w:p w14:paraId="56729B44" w14:textId="2C9A754E" w:rsidR="000615E7" w:rsidRDefault="000615E7" w:rsidP="000615E7">
      <w:pPr>
        <w:pStyle w:val="BulletLevel1"/>
      </w:pPr>
      <w:r>
        <w:rPr>
          <w:rStyle w:val="CodingLanguage"/>
        </w:rPr>
        <w:t>playbooks/create_main_ucp.yml</w:t>
      </w:r>
      <w:r>
        <w:t xml:space="preserve"> installs and configures the first Docker UCP instance on the target node defined by the group </w:t>
      </w:r>
      <w:r>
        <w:rPr>
          <w:rStyle w:val="CodingLanguage"/>
        </w:rPr>
        <w:t>ucp_main</w:t>
      </w:r>
      <w:r>
        <w:t xml:space="preserve"> in the </w:t>
      </w:r>
      <w:r w:rsidR="007230C9">
        <w:rPr>
          <w:rStyle w:val="CodingLanguage"/>
        </w:rPr>
        <w:t>hosts</w:t>
      </w:r>
      <w:r>
        <w:t xml:space="preserve"> inventory.</w:t>
      </w:r>
    </w:p>
    <w:p w14:paraId="05BB6768" w14:textId="6FDB921F" w:rsidR="000615E7" w:rsidRDefault="000615E7" w:rsidP="000615E7">
      <w:pPr>
        <w:pStyle w:val="BulletLevel1"/>
      </w:pPr>
      <w:r>
        <w:rPr>
          <w:rStyle w:val="CodingLanguage"/>
        </w:rPr>
        <w:t>playbooks/scale_ucp.yml</w:t>
      </w:r>
      <w:r>
        <w:t xml:space="preserve"> installs and configures additional instances of UCP on the target nodes defined by the group </w:t>
      </w:r>
      <w:r>
        <w:rPr>
          <w:rStyle w:val="CodingLanguage"/>
        </w:rPr>
        <w:t>ucp</w:t>
      </w:r>
      <w:r>
        <w:t xml:space="preserve"> in the </w:t>
      </w:r>
      <w:r w:rsidR="007230C9">
        <w:rPr>
          <w:rStyle w:val="CodingLanguage"/>
        </w:rPr>
        <w:t>hosts</w:t>
      </w:r>
      <w:r>
        <w:t xml:space="preserve"> inventory, except for the node defined in the group </w:t>
      </w:r>
      <w:r>
        <w:rPr>
          <w:rStyle w:val="CodingLanguage"/>
        </w:rPr>
        <w:t>ucp_main</w:t>
      </w:r>
      <w:r>
        <w:t>.</w:t>
      </w:r>
    </w:p>
    <w:p w14:paraId="017AC33F" w14:textId="68B716AF" w:rsidR="000615E7" w:rsidRDefault="000615E7" w:rsidP="000615E7">
      <w:pPr>
        <w:pStyle w:val="BulletLevel1"/>
      </w:pPr>
      <w:r>
        <w:rPr>
          <w:rStyle w:val="CodingLanguage"/>
        </w:rPr>
        <w:t>playbooks/create_main_dtr.yml</w:t>
      </w:r>
      <w:r>
        <w:t xml:space="preserve"> installs and configures the first Docker DTR instance on the target node defined by the group </w:t>
      </w:r>
      <w:r>
        <w:rPr>
          <w:rStyle w:val="CodingLanguage"/>
        </w:rPr>
        <w:t>dtr_main</w:t>
      </w:r>
      <w:r>
        <w:t xml:space="preserve"> in the </w:t>
      </w:r>
      <w:r w:rsidR="007230C9">
        <w:rPr>
          <w:rStyle w:val="CodingLanguage"/>
        </w:rPr>
        <w:t>hosts</w:t>
      </w:r>
      <w:r>
        <w:t xml:space="preserve"> inventory.</w:t>
      </w:r>
    </w:p>
    <w:p w14:paraId="5DA0FFC8" w14:textId="77777777" w:rsidR="000615E7" w:rsidRDefault="000615E7" w:rsidP="000615E7">
      <w:pPr>
        <w:pStyle w:val="BulletLevel1"/>
      </w:pPr>
      <w:r>
        <w:rPr>
          <w:rStyle w:val="CodingLanguage"/>
        </w:rPr>
        <w:t>playbooks/config_scheduler.yml</w:t>
      </w:r>
      <w:r>
        <w:t xml:space="preserve"> configures the scheduler to prevent regular users (i.e. non-admin users) scheduling containers on the Docker nodes running instances of UCP and DTR.</w:t>
      </w:r>
    </w:p>
    <w:p w14:paraId="048188D5" w14:textId="17F87DCE" w:rsidR="000615E7" w:rsidRDefault="000615E7" w:rsidP="000615E7">
      <w:pPr>
        <w:pStyle w:val="BulletLevel1"/>
      </w:pPr>
      <w:r>
        <w:rPr>
          <w:rStyle w:val="CodingLanguage"/>
        </w:rPr>
        <w:t>playbooks/scale_dtr.yml</w:t>
      </w:r>
      <w:r>
        <w:t xml:space="preserve"> installs and configures additional instances (or replicas) of DTR on the target nodes defined by the group </w:t>
      </w:r>
      <w:r>
        <w:rPr>
          <w:rStyle w:val="CodingLanguage"/>
        </w:rPr>
        <w:t>dtr</w:t>
      </w:r>
      <w:r>
        <w:t xml:space="preserve"> in the </w:t>
      </w:r>
      <w:r w:rsidR="007230C9">
        <w:rPr>
          <w:rStyle w:val="CodingLanguage"/>
        </w:rPr>
        <w:t>hosts</w:t>
      </w:r>
      <w:r>
        <w:t xml:space="preserve"> inventory, with the exception of the node defined in the group </w:t>
      </w:r>
      <w:r>
        <w:rPr>
          <w:rStyle w:val="CodingLanguage"/>
        </w:rPr>
        <w:t>dtr_main</w:t>
      </w:r>
      <w:r>
        <w:t>.</w:t>
      </w:r>
    </w:p>
    <w:p w14:paraId="786B04E7" w14:textId="77777777" w:rsidR="000615E7" w:rsidRDefault="000615E7" w:rsidP="000615E7">
      <w:pPr>
        <w:pStyle w:val="BulletLevel1LastBeforeBodycopy"/>
      </w:pPr>
      <w:r>
        <w:rPr>
          <w:rStyle w:val="CodingLanguage"/>
        </w:rPr>
        <w:t>playbooks/reconfigure_dtr.yml</w:t>
      </w:r>
      <w:r>
        <w:t xml:space="preserve"> is used to reconfigure DTR with the FQDN of the UCP Load Balancer and also enables image scanning. </w:t>
      </w:r>
    </w:p>
    <w:p w14:paraId="3CA81498" w14:textId="77777777" w:rsidR="000615E7" w:rsidRDefault="000615E7" w:rsidP="000615E7">
      <w:pPr>
        <w:pStyle w:val="Heading2"/>
      </w:pPr>
      <w:bookmarkStart w:id="220" w:name="_Ref531619829"/>
      <w:bookmarkStart w:id="221" w:name="_Toc531698817"/>
      <w:bookmarkStart w:id="222" w:name="_Toc7020423"/>
      <w:r w:rsidRPr="0086120A">
        <w:t>Deploying RHEL workers</w:t>
      </w:r>
      <w:bookmarkEnd w:id="220"/>
      <w:bookmarkEnd w:id="221"/>
      <w:bookmarkEnd w:id="222"/>
    </w:p>
    <w:p w14:paraId="172ADCAB" w14:textId="77777777" w:rsidR="000615E7" w:rsidRDefault="000615E7" w:rsidP="0058095B">
      <w:pPr>
        <w:pStyle w:val="BodyTextMetricHPELight10pt"/>
      </w:pPr>
      <w:r w:rsidRPr="0086120A">
        <w:t xml:space="preserve">By default, </w:t>
      </w:r>
      <w:r w:rsidRPr="002B2D14">
        <w:rPr>
          <w:rStyle w:val="CodingLanguage"/>
        </w:rPr>
        <w:t>site.yml</w:t>
      </w:r>
      <w:r w:rsidRPr="0086120A">
        <w:t xml:space="preserve"> will automatically deploy any RHEL (and / or Windows) worker nodes that are declared in the inventory.</w:t>
      </w:r>
    </w:p>
    <w:p w14:paraId="6260509B" w14:textId="77777777" w:rsidR="000615E7" w:rsidRDefault="000615E7" w:rsidP="0058095B">
      <w:pPr>
        <w:pStyle w:val="BodyTextMetricHPELight10pt"/>
      </w:pPr>
      <w:r w:rsidRPr="0086120A">
        <w:lastRenderedPageBreak/>
        <w:t>If you subsequently want additional RHEL worker nodes, add them to the inventory as appropriate and then run the playbooks for</w:t>
      </w:r>
      <w:r>
        <w:t xml:space="preserve"> </w:t>
      </w:r>
      <w:hyperlink w:anchor="_Provisioning_RHEL_VMs" w:history="1">
        <w:r w:rsidRPr="00F02F31">
          <w:rPr>
            <w:rStyle w:val="Hyperlink"/>
          </w:rPr>
          <w:t>Provisioning RHEL VMs</w:t>
        </w:r>
      </w:hyperlink>
      <w:r w:rsidRPr="0086120A">
        <w:t>, followed by the specific playbooks for RHEL worker nodes outlined below:</w:t>
      </w:r>
    </w:p>
    <w:p w14:paraId="240124E6" w14:textId="7B1B9C4F" w:rsidR="000615E7" w:rsidRDefault="000615E7" w:rsidP="000615E7">
      <w:pPr>
        <w:pStyle w:val="BulletLevel1"/>
      </w:pPr>
      <w:r>
        <w:rPr>
          <w:rStyle w:val="CodingLanguage"/>
        </w:rPr>
        <w:t>playbooks/scale_workers.yml</w:t>
      </w:r>
      <w:r>
        <w:t xml:space="preserve"> installs and configures additional Linux workers on the target nodes defined by the group </w:t>
      </w:r>
      <w:r>
        <w:rPr>
          <w:rStyle w:val="CodingLanguage"/>
        </w:rPr>
        <w:t>worker</w:t>
      </w:r>
      <w:r>
        <w:t xml:space="preserve"> in the </w:t>
      </w:r>
      <w:r w:rsidR="007230C9">
        <w:rPr>
          <w:rStyle w:val="CodingLanguage"/>
        </w:rPr>
        <w:t>hosts</w:t>
      </w:r>
      <w:r>
        <w:t xml:space="preserve"> inventory.</w:t>
      </w:r>
    </w:p>
    <w:p w14:paraId="5AF1562F" w14:textId="77777777" w:rsidR="000615E7" w:rsidRDefault="000615E7" w:rsidP="0058095B">
      <w:pPr>
        <w:pStyle w:val="BodyTextMetricHPELight10pt"/>
      </w:pPr>
      <w:r w:rsidRPr="0086120A">
        <w:t xml:space="preserve">A utility script </w:t>
      </w:r>
      <w:r w:rsidRPr="0086120A">
        <w:rPr>
          <w:rStyle w:val="CodingLanguage"/>
        </w:rPr>
        <w:t>scale_worker.sh</w:t>
      </w:r>
      <w:r w:rsidRPr="0086120A">
        <w:t xml:space="preserve"> is provided to assist you in adding worker nodes after the initial deployment.</w:t>
      </w:r>
    </w:p>
    <w:p w14:paraId="3765FE5C" w14:textId="77777777" w:rsidR="00076402" w:rsidRPr="0086155E" w:rsidRDefault="00076402" w:rsidP="00076402">
      <w:pPr>
        <w:pStyle w:val="Heading1"/>
      </w:pPr>
      <w:bookmarkStart w:id="223" w:name="_Toc531698843"/>
      <w:bookmarkStart w:id="224" w:name="_Toc7020424"/>
      <w:r w:rsidRPr="0086155E">
        <w:t>Post deployment</w:t>
      </w:r>
      <w:bookmarkEnd w:id="223"/>
      <w:bookmarkEnd w:id="224"/>
      <w:r w:rsidRPr="0086155E">
        <w:t xml:space="preserve"> </w:t>
      </w:r>
    </w:p>
    <w:p w14:paraId="5EDBDB3F" w14:textId="77777777" w:rsidR="00076402" w:rsidRDefault="00076402" w:rsidP="00076402">
      <w:pPr>
        <w:pStyle w:val="BodyTextMetricHPELight10pt"/>
      </w:pPr>
      <w:r>
        <w:t xml:space="preserve">The playbooks are intended to be used to deploy a new environment. You should only use them for Day 0 deployment purposes. </w:t>
      </w:r>
    </w:p>
    <w:p w14:paraId="3376F932" w14:textId="75F54EA5" w:rsidR="00076402" w:rsidRDefault="00076402" w:rsidP="00076402">
      <w:pPr>
        <w:pStyle w:val="BodyTextMetricHPELight10pt"/>
      </w:pPr>
      <w:r>
        <w:t xml:space="preserve">The Ansible log is stored in the folder </w:t>
      </w:r>
      <w:r>
        <w:rPr>
          <w:rStyle w:val="CodingLanguage"/>
        </w:rPr>
        <w:t>/root/Docker-</w:t>
      </w:r>
      <w:r w:rsidR="00B0382D">
        <w:rPr>
          <w:rStyle w:val="CodingLanguage"/>
        </w:rPr>
        <w:t>Synergy</w:t>
      </w:r>
      <w:r>
        <w:t xml:space="preserve">. If the deployment fails, you may find useful hints in this log. To see how to check if your certs have been deployed correctly, see </w:t>
      </w:r>
      <w:r w:rsidR="00A02AB9" w:rsidRPr="007E051D">
        <w:rPr>
          <w:u w:val="single"/>
        </w:rPr>
        <w:fldChar w:fldCharType="begin"/>
      </w:r>
      <w:r w:rsidR="00A02AB9" w:rsidRPr="007E051D">
        <w:rPr>
          <w:u w:val="single"/>
        </w:rPr>
        <w:instrText xml:space="preserve"> REF _Ref4057479 \h </w:instrText>
      </w:r>
      <w:r w:rsidR="00A02AB9" w:rsidRPr="007E051D">
        <w:rPr>
          <w:u w:val="single"/>
        </w:rPr>
      </w:r>
      <w:r w:rsidR="00A02AB9" w:rsidRPr="007E051D">
        <w:rPr>
          <w:u w:val="single"/>
        </w:rPr>
        <w:fldChar w:fldCharType="separate"/>
      </w:r>
      <w:r w:rsidR="00560AD9">
        <w:t>Appendix D: How to check that certs were deployed correctly</w:t>
      </w:r>
      <w:r w:rsidR="00A02AB9" w:rsidRPr="007E051D">
        <w:rPr>
          <w:u w:val="single"/>
        </w:rPr>
        <w:fldChar w:fldCharType="end"/>
      </w:r>
      <w:r>
        <w:t>.</w:t>
      </w:r>
    </w:p>
    <w:p w14:paraId="7642CFEC" w14:textId="77777777" w:rsidR="00076402" w:rsidRDefault="00076402" w:rsidP="00076402">
      <w:pPr>
        <w:pStyle w:val="Heading2"/>
      </w:pPr>
      <w:bookmarkStart w:id="225" w:name="_Toc531698844"/>
      <w:bookmarkStart w:id="226" w:name="_Toc7020425"/>
      <w:r w:rsidRPr="00E6356B">
        <w:t>Installing kubectl</w:t>
      </w:r>
      <w:bookmarkEnd w:id="225"/>
      <w:bookmarkEnd w:id="226"/>
    </w:p>
    <w:p w14:paraId="2F411C02" w14:textId="5B8143B5" w:rsidR="00076402" w:rsidRDefault="00076402" w:rsidP="00076402">
      <w:pPr>
        <w:pStyle w:val="BodyTextMetricHPELight10pt"/>
      </w:pPr>
      <w:r w:rsidRPr="00076402">
        <w:t xml:space="preserve">A convenience playbook is provided to make it easy to install </w:t>
      </w:r>
      <w:r w:rsidRPr="00076402">
        <w:rPr>
          <w:rStyle w:val="CodingLanguage"/>
        </w:rPr>
        <w:t>kubectl</w:t>
      </w:r>
      <w:r w:rsidR="00A02AB9">
        <w:rPr>
          <w:rStyle w:val="CodingLanguage"/>
        </w:rPr>
        <w:t xml:space="preserve"> </w:t>
      </w:r>
      <w:r w:rsidR="00A02AB9">
        <w:t>on t</w:t>
      </w:r>
      <w:r w:rsidR="00A02AB9" w:rsidRPr="00076402">
        <w:t>he</w:t>
      </w:r>
      <w:r w:rsidR="00A02AB9">
        <w:t xml:space="preserve"> Ansible controller</w:t>
      </w:r>
      <w:r w:rsidRPr="00076402">
        <w:t xml:space="preserve">. This playbook uses variables in </w:t>
      </w:r>
      <w:r w:rsidR="00234962">
        <w:rPr>
          <w:rStyle w:val="CodingLanguage"/>
        </w:rPr>
        <w:t>group_var</w:t>
      </w:r>
      <w:r w:rsidR="00B0382D">
        <w:rPr>
          <w:rStyle w:val="CodingLanguage"/>
        </w:rPr>
        <w:t>s/all/vars</w:t>
      </w:r>
      <w:r w:rsidRPr="00076402">
        <w:t xml:space="preserve"> to determine which version to download. The default version specified by the variable </w:t>
      </w:r>
      <w:r w:rsidRPr="00076402">
        <w:rPr>
          <w:rStyle w:val="CodingLanguage"/>
        </w:rPr>
        <w:t>kubectl_version</w:t>
      </w:r>
      <w:r w:rsidRPr="00076402">
        <w:t xml:space="preserve"> in the sample variables file is </w:t>
      </w:r>
      <w:r w:rsidRPr="00076402">
        <w:rPr>
          <w:rStyle w:val="CodingLanguage"/>
        </w:rPr>
        <w:t>1.11.5</w:t>
      </w:r>
      <w:r w:rsidRPr="00076402">
        <w:t>.</w:t>
      </w:r>
      <w:r w:rsidR="00A02AB9">
        <w:t xml:space="preserve"> Details </w:t>
      </w:r>
      <w:r w:rsidR="00420FCE">
        <w:t>of</w:t>
      </w:r>
      <w:r w:rsidR="00A02AB9">
        <w:t xml:space="preserve"> the </w:t>
      </w:r>
      <w:r w:rsidR="00A02AB9" w:rsidRPr="00A02AB9">
        <w:rPr>
          <w:rStyle w:val="CodingLanguage"/>
        </w:rPr>
        <w:t>1.11</w:t>
      </w:r>
      <w:r w:rsidR="00A02AB9">
        <w:t xml:space="preserve"> release are available at </w:t>
      </w:r>
      <w:hyperlink r:id="rId35" w:history="1">
        <w:r w:rsidR="00A02AB9" w:rsidRPr="00A02AB9">
          <w:rPr>
            <w:rStyle w:val="Hyperlink"/>
          </w:rPr>
          <w:t>https://github.com/kubernetes/kubernetes/blob/master/CHANGELOG-1.11.md</w:t>
        </w:r>
      </w:hyperlink>
      <w:r w:rsidR="00A02AB9">
        <w:t xml:space="preserve">. In particular, the </w:t>
      </w:r>
      <w:r w:rsidR="00043452">
        <w:t xml:space="preserve">playbook requires a checksum to be present in the variable </w:t>
      </w:r>
      <w:r w:rsidR="00043452" w:rsidRPr="00043452">
        <w:rPr>
          <w:rStyle w:val="CodingLanguage"/>
        </w:rPr>
        <w:t>kubectl_checksum</w:t>
      </w:r>
      <w:r w:rsidR="00043452">
        <w:t xml:space="preserve">. The appropriate value can be found in the details for the specific version of </w:t>
      </w:r>
      <w:r w:rsidR="00043452" w:rsidRPr="00043452">
        <w:rPr>
          <w:rStyle w:val="CodingLanguage"/>
        </w:rPr>
        <w:t>kubectl</w:t>
      </w:r>
      <w:r w:rsidR="00043452">
        <w:t xml:space="preserve"> to be downloaded, in this case for version 1.11.5 of </w:t>
      </w:r>
      <w:r w:rsidR="00043452" w:rsidRPr="00043452">
        <w:rPr>
          <w:rStyle w:val="CodingLanguage"/>
        </w:rPr>
        <w:t>kubernetes-client-linux-amd64.tar.gz</w:t>
      </w:r>
      <w:r w:rsidR="00043452">
        <w:t xml:space="preserve">, available at </w:t>
      </w:r>
      <w:hyperlink r:id="rId36" w:anchor="downloads-for-v1115" w:history="1">
        <w:r w:rsidR="00043452" w:rsidRPr="00043452">
          <w:rPr>
            <w:rStyle w:val="Hyperlink"/>
          </w:rPr>
          <w:t>https://github.com/kubernetes/kubernetes/blob/master/CHANGELOG-1.11.md#downloads-for-v1115</w:t>
        </w:r>
      </w:hyperlink>
      <w:r w:rsidR="00043452">
        <w:t>.</w:t>
      </w:r>
    </w:p>
    <w:p w14:paraId="545B600E" w14:textId="77AA50F7" w:rsidR="00290B13" w:rsidRDefault="00290B13" w:rsidP="00076402">
      <w:pPr>
        <w:pStyle w:val="BodyTextMetricHPELight10pt"/>
      </w:pPr>
      <w:r>
        <w:t xml:space="preserve">The </w:t>
      </w:r>
      <w:r w:rsidRPr="00290B13">
        <w:rPr>
          <w:rStyle w:val="CodingLanguage"/>
        </w:rPr>
        <w:t>vars.sample</w:t>
      </w:r>
      <w:r>
        <w:t xml:space="preserve"> file that ships with this release has the following values:</w:t>
      </w:r>
    </w:p>
    <w:p w14:paraId="5080C8F5" w14:textId="29B94361" w:rsidR="00290B13" w:rsidRPr="00290B13" w:rsidRDefault="00290B13" w:rsidP="00290B13">
      <w:pPr>
        <w:pStyle w:val="BodyTextMetricHPELight10pt"/>
        <w:rPr>
          <w:rStyle w:val="CodingLanguage"/>
        </w:rPr>
      </w:pPr>
      <w:r w:rsidRPr="00290B13">
        <w:rPr>
          <w:rStyle w:val="CodingLanguage"/>
        </w:rPr>
        <w:t>kubectl_version: "1.11.5"</w:t>
      </w:r>
      <w:r w:rsidRPr="00290B13">
        <w:rPr>
          <w:rStyle w:val="CodingLanguage"/>
        </w:rPr>
        <w:br/>
        <w:t>kubectl_checksum: "sha512:7028d357f65603398c35b7578793a153248e17c2ad631541a587f4ae13ef93f058db130390eea4820c2fd7707509ed0eb581cb129790b12680e869829a6fc241"</w:t>
      </w:r>
    </w:p>
    <w:p w14:paraId="6E4D84E7" w14:textId="690D19B1" w:rsidR="00076402" w:rsidRDefault="00076402" w:rsidP="00076402">
      <w:pPr>
        <w:pStyle w:val="BodyTextMetricHPELight10pt"/>
      </w:pPr>
      <w:r w:rsidRPr="00076402">
        <w:t>To run the playbook:</w:t>
      </w:r>
    </w:p>
    <w:p w14:paraId="369F79B6" w14:textId="10B61665" w:rsidR="00076402" w:rsidRPr="00076402" w:rsidRDefault="00076402" w:rsidP="00076402">
      <w:pPr>
        <w:pStyle w:val="BodyTextMetricHPELight10pt"/>
        <w:rPr>
          <w:rStyle w:val="CodingLanguage"/>
        </w:rPr>
      </w:pPr>
      <w:r w:rsidRPr="00076402">
        <w:rPr>
          <w:rStyle w:val="CodingLanguage"/>
        </w:rPr>
        <w:t># cd ~/Docker-</w:t>
      </w:r>
      <w:r w:rsidR="00B0382D">
        <w:rPr>
          <w:rStyle w:val="CodingLanguage"/>
        </w:rPr>
        <w:t>Synergy</w:t>
      </w:r>
      <w:r>
        <w:rPr>
          <w:rStyle w:val="CodingLanguage"/>
        </w:rPr>
        <w:br/>
      </w:r>
      <w:r w:rsidRPr="00076402">
        <w:rPr>
          <w:rStyle w:val="CodingLanguage"/>
        </w:rPr>
        <w:t># ansible-playboo</w:t>
      </w:r>
      <w:r w:rsidR="008C5D8D">
        <w:rPr>
          <w:rStyle w:val="CodingLanguage"/>
        </w:rPr>
        <w:t xml:space="preserve">k -i </w:t>
      </w:r>
      <w:r w:rsidR="007230C9">
        <w:rPr>
          <w:rStyle w:val="CodingLanguage"/>
        </w:rPr>
        <w:t>hosts</w:t>
      </w:r>
      <w:r w:rsidR="008C5D8D">
        <w:rPr>
          <w:rStyle w:val="CodingLanguage"/>
        </w:rPr>
        <w:t xml:space="preserve"> playbooks/install_</w:t>
      </w:r>
      <w:r w:rsidRPr="00076402">
        <w:rPr>
          <w:rStyle w:val="CodingLanguage"/>
        </w:rPr>
        <w:t>kubectl.yml</w:t>
      </w:r>
    </w:p>
    <w:p w14:paraId="1F0D0FDD" w14:textId="2A622888" w:rsidR="00076402" w:rsidRDefault="00076402" w:rsidP="00076402">
      <w:pPr>
        <w:pStyle w:val="BodyTextMetricHPELight10pt"/>
      </w:pPr>
      <w:r w:rsidRPr="00076402">
        <w:t xml:space="preserve">Test the installation by running the </w:t>
      </w:r>
      <w:r w:rsidRPr="00076402">
        <w:rPr>
          <w:rStyle w:val="CodingLanguage"/>
        </w:rPr>
        <w:t>kubectl version</w:t>
      </w:r>
      <w:r w:rsidRPr="00076402">
        <w:t xml:space="preserve"> command:</w:t>
      </w:r>
    </w:p>
    <w:p w14:paraId="1DD2D2C3" w14:textId="77777777" w:rsidR="00076402" w:rsidRPr="00076402" w:rsidRDefault="00076402" w:rsidP="00076402">
      <w:pPr>
        <w:pStyle w:val="BodyTextMetricHPELight10pt"/>
        <w:rPr>
          <w:rStyle w:val="CodingLanguage"/>
        </w:rPr>
      </w:pPr>
      <w:r w:rsidRPr="00076402">
        <w:rPr>
          <w:rStyle w:val="CodingLanguage"/>
        </w:rPr>
        <w:t># kubectl version</w:t>
      </w:r>
    </w:p>
    <w:p w14:paraId="72877517" w14:textId="77777777" w:rsidR="00076402" w:rsidRPr="00076402" w:rsidRDefault="00076402" w:rsidP="00076402">
      <w:pPr>
        <w:pStyle w:val="BodyTextMetricHPELight10pt"/>
        <w:rPr>
          <w:rStyle w:val="CodingLanguage"/>
        </w:rPr>
      </w:pPr>
      <w:r w:rsidRPr="00076402">
        <w:rPr>
          <w:rStyle w:val="CodingLanguage"/>
        </w:rPr>
        <w:t>Client Version: version.Info{Major:"1", Minor:"11", GitVersion:"v1.11.5", GitCommit:"753b2dbc622f5cc417845f0ff8a77f539a4213ea", GitTreeState:"clean", BuildDate:"2018-11-26T14:41:50Z", GoVersion:"go1.10.3", Compiler:"gc", Platform:"linux/amd64"}</w:t>
      </w:r>
    </w:p>
    <w:p w14:paraId="12B9C259" w14:textId="51A3F61B" w:rsidR="00076402" w:rsidRPr="00076402" w:rsidRDefault="00076402" w:rsidP="00076402">
      <w:pPr>
        <w:pStyle w:val="BodyTextMetricHPELight10pt"/>
        <w:rPr>
          <w:rStyle w:val="CodingLanguage"/>
        </w:rPr>
      </w:pPr>
      <w:r w:rsidRPr="00076402">
        <w:rPr>
          <w:rStyle w:val="CodingLanguage"/>
        </w:rPr>
        <w:t>The connection to the server localhost:8080 was refused - did you specify the right host or port?</w:t>
      </w:r>
    </w:p>
    <w:p w14:paraId="2EF0853C" w14:textId="4B877B71" w:rsidR="00076402" w:rsidRDefault="00076402" w:rsidP="00076402">
      <w:pPr>
        <w:pStyle w:val="BodyTextMetricHPELight10pt"/>
      </w:pPr>
      <w:r w:rsidRPr="00076402">
        <w:t xml:space="preserve">The client version is reported correctly. However, </w:t>
      </w:r>
      <w:r w:rsidRPr="00076402">
        <w:rPr>
          <w:rStyle w:val="CodingLanguage"/>
        </w:rPr>
        <w:t>kubectl</w:t>
      </w:r>
      <w:r w:rsidRPr="00076402">
        <w:t xml:space="preserve"> cannot connect to the server until you set up a client bundle - this is described in the section titled</w:t>
      </w:r>
      <w:r w:rsidR="00D923A2">
        <w:t xml:space="preserve"> </w:t>
      </w:r>
      <w:r w:rsidR="00D923A2" w:rsidRPr="007E051D">
        <w:rPr>
          <w:u w:val="single"/>
        </w:rPr>
        <w:fldChar w:fldCharType="begin"/>
      </w:r>
      <w:r w:rsidR="00D923A2" w:rsidRPr="007E051D">
        <w:rPr>
          <w:u w:val="single"/>
        </w:rPr>
        <w:instrText xml:space="preserve"> REF _Ref2069709 \h </w:instrText>
      </w:r>
      <w:r w:rsidR="00D923A2" w:rsidRPr="007E051D">
        <w:rPr>
          <w:u w:val="single"/>
        </w:rPr>
      </w:r>
      <w:r w:rsidR="00D923A2" w:rsidRPr="007E051D">
        <w:rPr>
          <w:u w:val="single"/>
        </w:rPr>
        <w:fldChar w:fldCharType="separate"/>
      </w:r>
      <w:r w:rsidR="00560AD9" w:rsidRPr="00076402">
        <w:t>Installing the client bundle</w:t>
      </w:r>
      <w:r w:rsidR="00D923A2" w:rsidRPr="007E051D">
        <w:rPr>
          <w:u w:val="single"/>
        </w:rPr>
        <w:fldChar w:fldCharType="end"/>
      </w:r>
      <w:r w:rsidRPr="00076402">
        <w:t>.</w:t>
      </w:r>
    </w:p>
    <w:p w14:paraId="0AA1DFF5" w14:textId="060B41A3" w:rsidR="00076402" w:rsidRDefault="00076402" w:rsidP="00076402">
      <w:pPr>
        <w:pStyle w:val="Heading3"/>
      </w:pPr>
      <w:r w:rsidRPr="00076402">
        <w:t>Manually installing kubectl</w:t>
      </w:r>
    </w:p>
    <w:p w14:paraId="78E1C687" w14:textId="0FF534C8" w:rsidR="00076402" w:rsidRPr="00076402" w:rsidRDefault="00076402" w:rsidP="00076402">
      <w:pPr>
        <w:pStyle w:val="BodyTextMetricHPELight10pt"/>
      </w:pPr>
      <w:r w:rsidRPr="00076402">
        <w:t xml:space="preserve">You can find the version number for the current stable version of </w:t>
      </w:r>
      <w:r w:rsidRPr="00076402">
        <w:rPr>
          <w:rStyle w:val="CodingLanguage"/>
        </w:rPr>
        <w:t>kubectl</w:t>
      </w:r>
      <w:r w:rsidRPr="00076402">
        <w:t xml:space="preserve"> at </w:t>
      </w:r>
      <w:hyperlink r:id="rId37" w:history="1">
        <w:r w:rsidRPr="00076402">
          <w:rPr>
            <w:rStyle w:val="Hyperlink"/>
          </w:rPr>
          <w:t>https://kubernetes.io/docs/tasks/tools/install-kubectl/</w:t>
        </w:r>
      </w:hyperlink>
      <w:r w:rsidRPr="00076402">
        <w:t xml:space="preserve">. At the time of writing, the stable version is </w:t>
      </w:r>
      <w:r w:rsidRPr="00076402">
        <w:rPr>
          <w:rStyle w:val="CodingLanguage"/>
        </w:rPr>
        <w:t>1.13</w:t>
      </w:r>
      <w:r w:rsidRPr="00076402">
        <w:t>.</w:t>
      </w:r>
    </w:p>
    <w:p w14:paraId="7F197951" w14:textId="0DD901E5" w:rsidR="00076402" w:rsidRDefault="00076402" w:rsidP="00076402">
      <w:pPr>
        <w:pStyle w:val="BodyTextMetricHPELight10pt"/>
      </w:pPr>
      <w:r w:rsidRPr="00076402">
        <w:t xml:space="preserve">The following is an example of manually downloading and installing a specific version of </w:t>
      </w:r>
      <w:r w:rsidRPr="00076402">
        <w:rPr>
          <w:rStyle w:val="CodingLanguage"/>
        </w:rPr>
        <w:t>kubectl</w:t>
      </w:r>
      <w:r w:rsidRPr="00076402">
        <w:t>.</w:t>
      </w:r>
    </w:p>
    <w:p w14:paraId="5A1A1C79" w14:textId="6FDC3797" w:rsidR="00076402" w:rsidRPr="00D93702" w:rsidRDefault="00076402" w:rsidP="00076402">
      <w:pPr>
        <w:pStyle w:val="BodyTextMetricHPELight10pt"/>
        <w:rPr>
          <w:rStyle w:val="CodingLanguage"/>
        </w:rPr>
      </w:pPr>
      <w:r>
        <w:rPr>
          <w:rStyle w:val="CodingLanguage"/>
        </w:rPr>
        <w:t># version=v1.10.4</w:t>
      </w:r>
      <w:r>
        <w:rPr>
          <w:rStyle w:val="CodingLanguage"/>
        </w:rPr>
        <w:br/>
      </w:r>
      <w:r w:rsidRPr="00D93702">
        <w:rPr>
          <w:rStyle w:val="CodingLanguage"/>
        </w:rPr>
        <w:t># wget -O kubectl https://storage.googleapis.com/kubernetes-release/release/${v</w:t>
      </w:r>
      <w:r>
        <w:rPr>
          <w:rStyle w:val="CodingLanguage"/>
        </w:rPr>
        <w:t>ersion}/bin/linux/amd64/kubectl</w:t>
      </w:r>
      <w:r>
        <w:rPr>
          <w:rStyle w:val="CodingLanguage"/>
        </w:rPr>
        <w:br/>
      </w:r>
      <w:r>
        <w:rPr>
          <w:rStyle w:val="CodingLanguage"/>
        </w:rPr>
        <w:lastRenderedPageBreak/>
        <w:t># chmod +x ./kubectl</w:t>
      </w:r>
      <w:r>
        <w:rPr>
          <w:rStyle w:val="CodingLanguage"/>
        </w:rPr>
        <w:br/>
      </w:r>
      <w:r w:rsidRPr="00D93702">
        <w:rPr>
          <w:rStyle w:val="CodingLanguage"/>
        </w:rPr>
        <w:t># sudo mv ./kubectl /usr/local/bin/kubectl</w:t>
      </w:r>
    </w:p>
    <w:p w14:paraId="36C32CAB" w14:textId="77777777" w:rsidR="00076402" w:rsidRPr="00D93702" w:rsidRDefault="00076402" w:rsidP="00076402">
      <w:pPr>
        <w:pStyle w:val="BodyTextMetricHPELight10pt"/>
        <w:rPr>
          <w:rStyle w:val="CodingLanguage"/>
        </w:rPr>
      </w:pPr>
      <w:r>
        <w:rPr>
          <w:rStyle w:val="CodingLanguage"/>
        </w:rPr>
        <w:t># kubectl version</w:t>
      </w:r>
      <w:r>
        <w:rPr>
          <w:rStyle w:val="CodingLanguage"/>
        </w:rPr>
        <w:br/>
      </w:r>
      <w:r w:rsidRPr="00D93702">
        <w:rPr>
          <w:rStyle w:val="CodingLanguage"/>
        </w:rPr>
        <w:t>Client Version: version.Info{Major:"1", Minor:"10", GitVersion:"v1.10.4", GitCommit:"5ca598b4ba5abb89bb773071ce452e33fb66339d", GitTreeState:"clean", BuildDate:"2018-06-06T08:13:03Z", GoVersion:"go1.9.3", Compile</w:t>
      </w:r>
      <w:r>
        <w:rPr>
          <w:rStyle w:val="CodingLanguage"/>
        </w:rPr>
        <w:t>r:"gc", Platform:"linux/amd64"}</w:t>
      </w:r>
      <w:r>
        <w:rPr>
          <w:rStyle w:val="CodingLanguage"/>
        </w:rPr>
        <w:br/>
      </w:r>
      <w:r>
        <w:rPr>
          <w:rStyle w:val="CodingLanguage"/>
        </w:rPr>
        <w:br/>
      </w:r>
      <w:r w:rsidRPr="00D93702">
        <w:rPr>
          <w:rStyle w:val="CodingLanguage"/>
        </w:rPr>
        <w:t>Server Version: version.Info{Major:"1", Minor:"8+", GitVersion:"v1.8.11-docker-8d637ae", GitCommit:"8d637aedf46b9c21dde723e29c645b9f27106fa5", GitTreeState:"clean", BuildDate:"2018-04-26T16:51:21Z", GoVersion:"go1.8.3", Compiler:"gc", Platform:"linux/amd64"}</w:t>
      </w:r>
    </w:p>
    <w:p w14:paraId="7895665F" w14:textId="77777777" w:rsidR="00076402" w:rsidRDefault="00076402" w:rsidP="00076402">
      <w:pPr>
        <w:pStyle w:val="BodyTextMetricHPELight10pt"/>
      </w:pPr>
      <w:r>
        <w:t xml:space="preserve">More details on installing </w:t>
      </w:r>
      <w:r w:rsidRPr="00D93702">
        <w:rPr>
          <w:rStyle w:val="CodingLanguage"/>
        </w:rPr>
        <w:t>kubectl</w:t>
      </w:r>
      <w:r>
        <w:t xml:space="preserve"> are available at </w:t>
      </w:r>
      <w:hyperlink r:id="rId38" w:history="1">
        <w:r w:rsidRPr="00E6356B">
          <w:rPr>
            <w:rStyle w:val="Hyperlink"/>
          </w:rPr>
          <w:t>https://kubernetes.io/docs/tasks/tools/install-kubectl/</w:t>
        </w:r>
      </w:hyperlink>
      <w:r>
        <w:t>.</w:t>
      </w:r>
    </w:p>
    <w:p w14:paraId="3C321963" w14:textId="65668A79" w:rsidR="00076402" w:rsidRDefault="00076402" w:rsidP="00076402">
      <w:pPr>
        <w:pStyle w:val="Heading2"/>
      </w:pPr>
      <w:bookmarkStart w:id="227" w:name="_Ref2069709"/>
      <w:bookmarkStart w:id="228" w:name="_Toc7020426"/>
      <w:r w:rsidRPr="00076402">
        <w:t>Installing the client bundle</w:t>
      </w:r>
      <w:bookmarkEnd w:id="227"/>
      <w:bookmarkEnd w:id="228"/>
    </w:p>
    <w:p w14:paraId="29DB2B6F" w14:textId="1066A3BB" w:rsidR="00076402" w:rsidRDefault="00076402" w:rsidP="00076402">
      <w:pPr>
        <w:pStyle w:val="BodyTextMetricHPELight10pt"/>
      </w:pPr>
      <w:r w:rsidRPr="00076402">
        <w:t>A convenience playbook is provided to install and apply the client bundle</w:t>
      </w:r>
      <w:r w:rsidR="00420FCE">
        <w:t xml:space="preserve"> on the Ansible controller</w:t>
      </w:r>
      <w:r w:rsidRPr="00076402">
        <w:t>. To run the playbook:</w:t>
      </w:r>
    </w:p>
    <w:p w14:paraId="42D45FCF" w14:textId="10C11DE9" w:rsidR="00076402" w:rsidRPr="00420FCE" w:rsidRDefault="00076402" w:rsidP="00076402">
      <w:pPr>
        <w:pStyle w:val="BodyTextMetricHPELight10pt"/>
        <w:rPr>
          <w:rStyle w:val="CodingLanguage"/>
        </w:rPr>
      </w:pPr>
      <w:r w:rsidRPr="00420FCE">
        <w:rPr>
          <w:rStyle w:val="CodingLanguage"/>
        </w:rPr>
        <w:t># cd ~/Docker-</w:t>
      </w:r>
      <w:r w:rsidR="00B0382D">
        <w:rPr>
          <w:rStyle w:val="CodingLanguage"/>
        </w:rPr>
        <w:t>Synergy</w:t>
      </w:r>
      <w:r w:rsidRPr="00420FCE">
        <w:rPr>
          <w:rStyle w:val="CodingLanguage"/>
        </w:rPr>
        <w:br/>
        <w:t xml:space="preserve"># ansible-playbook -i </w:t>
      </w:r>
      <w:r w:rsidR="007230C9">
        <w:rPr>
          <w:rStyle w:val="CodingLanguage"/>
        </w:rPr>
        <w:t>hosts</w:t>
      </w:r>
      <w:r w:rsidR="008C5D8D" w:rsidRPr="00420FCE">
        <w:rPr>
          <w:rStyle w:val="CodingLanguage"/>
        </w:rPr>
        <w:t xml:space="preserve"> playbooks/install_client_</w:t>
      </w:r>
      <w:r w:rsidRPr="00420FCE">
        <w:rPr>
          <w:rStyle w:val="CodingLanguage"/>
        </w:rPr>
        <w:t>bundle.yml --vault-password-file .vault_pass</w:t>
      </w:r>
    </w:p>
    <w:p w14:paraId="686C6EA0" w14:textId="346B83AD" w:rsidR="00076402" w:rsidRDefault="00076402" w:rsidP="00076402">
      <w:pPr>
        <w:pStyle w:val="BodyTextMetricHPELight10pt"/>
      </w:pPr>
      <w:r w:rsidRPr="00076402">
        <w:t xml:space="preserve">The client bundle is downloaded to </w:t>
      </w:r>
      <w:r w:rsidRPr="00076402">
        <w:rPr>
          <w:rStyle w:val="CodingLanguage"/>
        </w:rPr>
        <w:t>~/certs.&lt;&lt;ucp_instance&gt;&gt;.&lt;&lt;ucp_username&gt;&gt;</w:t>
      </w:r>
      <w:r w:rsidRPr="00076402">
        <w:t xml:space="preserve"> where </w:t>
      </w:r>
      <w:r w:rsidRPr="00076402">
        <w:rPr>
          <w:rStyle w:val="CodingLanguage"/>
        </w:rPr>
        <w:t>ucp_instance</w:t>
      </w:r>
      <w:r w:rsidRPr="00076402">
        <w:t xml:space="preserve"> will be specific to the cluster you are running against, for example, </w:t>
      </w:r>
      <w:r w:rsidRPr="00076402">
        <w:rPr>
          <w:rStyle w:val="CodingLanguage"/>
        </w:rPr>
        <w:t>hpe2-ucp01</w:t>
      </w:r>
      <w:r w:rsidRPr="00076402">
        <w:t xml:space="preserve"> and the </w:t>
      </w:r>
      <w:r w:rsidRPr="00076402">
        <w:rPr>
          <w:rStyle w:val="CodingLanguage"/>
        </w:rPr>
        <w:t>ucp-username</w:t>
      </w:r>
      <w:r w:rsidRPr="00076402">
        <w:t xml:space="preserve"> is typically </w:t>
      </w:r>
      <w:r w:rsidRPr="00076402">
        <w:rPr>
          <w:rStyle w:val="CodingLanguage"/>
        </w:rPr>
        <w:t>admin</w:t>
      </w:r>
      <w:r w:rsidRPr="00076402">
        <w:t>.</w:t>
      </w:r>
    </w:p>
    <w:p w14:paraId="1BA74723" w14:textId="38F94301" w:rsidR="003578AC" w:rsidRDefault="003578AC" w:rsidP="00076402">
      <w:pPr>
        <w:pStyle w:val="BodyTextMetricHPELight10pt"/>
      </w:pPr>
      <w:r w:rsidRPr="003578AC">
        <w:t xml:space="preserve">The playbook downloads the client bundle, but does not configure it for use. Change to the download folder and execute </w:t>
      </w:r>
      <w:r w:rsidRPr="00990366">
        <w:rPr>
          <w:rStyle w:val="CodingLanguage"/>
        </w:rPr>
        <w:t>eval "$(&lt;env.sh)"</w:t>
      </w:r>
    </w:p>
    <w:p w14:paraId="011342DE" w14:textId="29905988" w:rsidR="00990366" w:rsidRPr="00990366" w:rsidRDefault="00990366" w:rsidP="00990366">
      <w:pPr>
        <w:pStyle w:val="BodyTextMetricHPELight10pt"/>
        <w:rPr>
          <w:rStyle w:val="CodingLanguage"/>
        </w:rPr>
      </w:pPr>
      <w:r w:rsidRPr="00990366">
        <w:rPr>
          <w:rStyle w:val="CodingLanguage"/>
        </w:rPr>
        <w:t># cd ~/certs.hpe2-ucp01.admin</w:t>
      </w:r>
      <w:r w:rsidRPr="00990366">
        <w:rPr>
          <w:rStyle w:val="CodingLanguage"/>
        </w:rPr>
        <w:br/>
        <w:t># eval "$(&lt;env.sh)"</w:t>
      </w:r>
    </w:p>
    <w:p w14:paraId="6904BF2F" w14:textId="06582ED9" w:rsidR="00076402" w:rsidRDefault="00076402" w:rsidP="00076402">
      <w:pPr>
        <w:pStyle w:val="BodyTextMetricHPELight10pt"/>
      </w:pPr>
      <w:r w:rsidRPr="00076402">
        <w:t>Test the configuration by again running the</w:t>
      </w:r>
      <w:r w:rsidRPr="00076402">
        <w:rPr>
          <w:rStyle w:val="CodingLanguage"/>
        </w:rPr>
        <w:t xml:space="preserve"> kubectl version</w:t>
      </w:r>
      <w:r w:rsidR="00990366">
        <w:t xml:space="preserve"> command. I</w:t>
      </w:r>
      <w:r w:rsidRPr="00076402">
        <w:t>t should now report the server version as well as the client version:</w:t>
      </w:r>
    </w:p>
    <w:p w14:paraId="3DEE484A" w14:textId="77777777" w:rsidR="00076402" w:rsidRPr="00076402" w:rsidRDefault="00076402" w:rsidP="00076402">
      <w:pPr>
        <w:pStyle w:val="BodyTextMetricHPELight10pt"/>
        <w:rPr>
          <w:rStyle w:val="CodingLanguage"/>
        </w:rPr>
      </w:pPr>
      <w:r w:rsidRPr="00076402">
        <w:rPr>
          <w:rStyle w:val="CodingLanguage"/>
        </w:rPr>
        <w:t># kubectl version</w:t>
      </w:r>
    </w:p>
    <w:p w14:paraId="45573042" w14:textId="77777777" w:rsidR="00076402" w:rsidRPr="00076402" w:rsidRDefault="00076402" w:rsidP="00076402">
      <w:pPr>
        <w:pStyle w:val="BodyTextMetricHPELight10pt"/>
        <w:rPr>
          <w:rStyle w:val="CodingLanguage"/>
        </w:rPr>
      </w:pPr>
      <w:r w:rsidRPr="00076402">
        <w:rPr>
          <w:rStyle w:val="CodingLanguage"/>
        </w:rPr>
        <w:t>Client Version: version.Info{Major:"1", Minor:"11", GitVersion:"v1.11.5", GitCommit:"753b2dbc622f5cc417845f0ff8a77f539a4213ea", GitTreeState:"clean", BuildDate:"2018-11-26T14:41:50Z", GoVersion:"go1.10.3", Compiler:"gc", Platform:"linux/amd64"}</w:t>
      </w:r>
    </w:p>
    <w:p w14:paraId="76274E34" w14:textId="3CE31B89" w:rsidR="00076402" w:rsidRPr="00076402" w:rsidRDefault="00076402" w:rsidP="00076402">
      <w:pPr>
        <w:pStyle w:val="BodyTextMetricHPELight10pt"/>
        <w:rPr>
          <w:rStyle w:val="CodingLanguage"/>
        </w:rPr>
      </w:pPr>
      <w:r w:rsidRPr="00076402">
        <w:rPr>
          <w:rStyle w:val="CodingLanguage"/>
        </w:rPr>
        <w:t>Server Version: version.Info{Major:"1", Minor:"11+", GitVersion:"v1.11.5-docker-1", GitCommit:"d512ba512d0de40cd80258f480ff66bf71f2d8a4", GitTreeState:"clean", BuildDate:"2018-12-03T19:55:14Z", GoVersion:"go1.10.3", Compiler:"gc", Platform:"linux/amd64"}</w:t>
      </w:r>
    </w:p>
    <w:p w14:paraId="0ACEA31B" w14:textId="299B07C7" w:rsidR="00076402" w:rsidRDefault="00076402" w:rsidP="00076402">
      <w:pPr>
        <w:pStyle w:val="BodyTextMetricHPELight10pt"/>
      </w:pPr>
      <w:r w:rsidRPr="00076402">
        <w:t xml:space="preserve">More information on the client bundle is available at </w:t>
      </w:r>
      <w:hyperlink r:id="rId39" w:anchor="download-client-certificates-by-using-the-rest-api" w:history="1">
        <w:r w:rsidRPr="00076402">
          <w:rPr>
            <w:rStyle w:val="Hyperlink"/>
          </w:rPr>
          <w:t>https://docs.docker.com/ee/ucp/user-access/cli/#download-client-certificates-by-using-the-rest-api</w:t>
        </w:r>
      </w:hyperlink>
      <w:r>
        <w:t>.</w:t>
      </w:r>
    </w:p>
    <w:p w14:paraId="34540A4B" w14:textId="03D5F646" w:rsidR="00076402" w:rsidRDefault="00D923A2" w:rsidP="00D923A2">
      <w:pPr>
        <w:pStyle w:val="Heading2"/>
      </w:pPr>
      <w:bookmarkStart w:id="229" w:name="_Toc7020427"/>
      <w:r w:rsidRPr="00D923A2">
        <w:t>Installing Helm</w:t>
      </w:r>
      <w:bookmarkEnd w:id="229"/>
    </w:p>
    <w:p w14:paraId="294EE68A" w14:textId="15E6F40F" w:rsidR="00D923A2" w:rsidRDefault="00D923A2" w:rsidP="00D923A2">
      <w:pPr>
        <w:pStyle w:val="Heading3"/>
      </w:pPr>
      <w:r w:rsidRPr="00D923A2">
        <w:t>Prerequisites</w:t>
      </w:r>
    </w:p>
    <w:p w14:paraId="0526B2BB" w14:textId="71587104" w:rsidR="00D923A2" w:rsidRDefault="00B93C65" w:rsidP="00B93C65">
      <w:pPr>
        <w:pStyle w:val="BulletLevel1"/>
      </w:pPr>
      <w:r w:rsidRPr="00B93C65">
        <w:t xml:space="preserve">Install the </w:t>
      </w:r>
      <w:r w:rsidRPr="00420FCE">
        <w:rPr>
          <w:rStyle w:val="CodingLanguage"/>
        </w:rPr>
        <w:t>kubectl</w:t>
      </w:r>
      <w:r w:rsidRPr="00B93C65">
        <w:t xml:space="preserve"> binary on your Ansible box</w:t>
      </w:r>
    </w:p>
    <w:p w14:paraId="074F8242" w14:textId="171BB180" w:rsidR="00B93C65" w:rsidRDefault="00B93C65" w:rsidP="00B93C65">
      <w:pPr>
        <w:pStyle w:val="BulletLevel1"/>
      </w:pPr>
      <w:r w:rsidRPr="00B93C65">
        <w:t>Install the UCP Client bundle for the admin user</w:t>
      </w:r>
    </w:p>
    <w:p w14:paraId="286AE119" w14:textId="31DCA103" w:rsidR="00B93C65" w:rsidRPr="00B93C65" w:rsidRDefault="00B93C65" w:rsidP="00B93C65">
      <w:pPr>
        <w:pStyle w:val="BulletLevel1"/>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328FB602" w14:textId="32A599EA" w:rsidR="00B93C65" w:rsidRDefault="00B93C65" w:rsidP="00B93C65">
      <w:pPr>
        <w:pStyle w:val="Heading3"/>
      </w:pPr>
      <w:r>
        <w:t>Running the playbook</w:t>
      </w:r>
    </w:p>
    <w:p w14:paraId="0427A8D9" w14:textId="5F8D0624" w:rsidR="00B93C65" w:rsidRPr="00B93C65" w:rsidRDefault="00B93C65" w:rsidP="00B93C65">
      <w:pPr>
        <w:pStyle w:val="BodyTextMetricHPELight10pt"/>
      </w:pPr>
      <w:r>
        <w:t>To run the playbook</w:t>
      </w:r>
      <w:r w:rsidR="008C0754">
        <w:t xml:space="preserve"> on your Ansible controller</w:t>
      </w:r>
      <w:r>
        <w:t>:</w:t>
      </w:r>
    </w:p>
    <w:p w14:paraId="7EED9C0B" w14:textId="6D613953" w:rsidR="005A7FE9" w:rsidRPr="00420FCE" w:rsidRDefault="00B93C65" w:rsidP="005A7FE9">
      <w:pPr>
        <w:pStyle w:val="BodyTextMetricHPELight10pt"/>
        <w:rPr>
          <w:rStyle w:val="CodingLanguage"/>
        </w:rPr>
      </w:pPr>
      <w:r w:rsidRPr="00B93C65">
        <w:rPr>
          <w:rStyle w:val="CodingLanguage"/>
        </w:rPr>
        <w:t># cd ~/Docker-</w:t>
      </w:r>
      <w:r w:rsidR="00B0382D">
        <w:rPr>
          <w:rStyle w:val="CodingLanguage"/>
        </w:rPr>
        <w:t>Synergy</w:t>
      </w:r>
      <w:r>
        <w:rPr>
          <w:rStyle w:val="CodingLanguage"/>
        </w:rPr>
        <w:br/>
      </w:r>
      <w:r w:rsidRPr="00B93C65">
        <w:rPr>
          <w:rStyle w:val="CodingLanguage"/>
        </w:rPr>
        <w:t xml:space="preserve"># ansible-playbook -i </w:t>
      </w:r>
      <w:r w:rsidR="007230C9">
        <w:rPr>
          <w:rStyle w:val="CodingLanguage"/>
        </w:rPr>
        <w:t>hosts</w:t>
      </w:r>
      <w:r w:rsidR="001B1C5C">
        <w:rPr>
          <w:rStyle w:val="CodingLanguage"/>
        </w:rPr>
        <w:t xml:space="preserve"> playbooks/install_helm.yml</w:t>
      </w:r>
      <w:r w:rsidR="005A7FE9">
        <w:rPr>
          <w:rStyle w:val="CodingLanguage"/>
        </w:rPr>
        <w:t xml:space="preserve"> </w:t>
      </w:r>
      <w:r w:rsidR="005A7FE9" w:rsidRPr="00420FCE">
        <w:rPr>
          <w:rStyle w:val="CodingLanguage"/>
        </w:rPr>
        <w:t>--vault-password-file .vault_pass</w:t>
      </w:r>
    </w:p>
    <w:p w14:paraId="5A6E1D13" w14:textId="216C573C" w:rsidR="008C0754" w:rsidRDefault="008C0754" w:rsidP="00B93C65">
      <w:pPr>
        <w:pStyle w:val="BodyTextMetricHPELight10pt"/>
      </w:pPr>
      <w:r>
        <w:t xml:space="preserve">The playbook relies on the variable </w:t>
      </w:r>
      <w:r w:rsidRPr="008C0754">
        <w:rPr>
          <w:rStyle w:val="CodingLanguage"/>
        </w:rPr>
        <w:t>helm_version</w:t>
      </w:r>
      <w:r>
        <w:t xml:space="preserve"> to determine the version of Helm to download. The playbooks have been tested using version </w:t>
      </w:r>
      <w:r w:rsidRPr="00290B13">
        <w:rPr>
          <w:rStyle w:val="CodingLanguage"/>
        </w:rPr>
        <w:t>2.12.3</w:t>
      </w:r>
      <w:r>
        <w:t xml:space="preserve">. You must also specify the appropriate checksum for the download in the variable </w:t>
      </w:r>
      <w:r w:rsidRPr="008C0754">
        <w:rPr>
          <w:rStyle w:val="CodingLanguage"/>
        </w:rPr>
        <w:t>helm_checksum</w:t>
      </w:r>
      <w:r>
        <w:t>.</w:t>
      </w:r>
      <w:r w:rsidR="00290B13">
        <w:t xml:space="preserve"> This</w:t>
      </w:r>
      <w:r>
        <w:t xml:space="preserve"> value can be </w:t>
      </w:r>
      <w:r>
        <w:lastRenderedPageBreak/>
        <w:t xml:space="preserve">obtained from the downloads page </w:t>
      </w:r>
      <w:r w:rsidR="00290B13">
        <w:t xml:space="preserve">at </w:t>
      </w:r>
      <w:hyperlink r:id="rId40" w:history="1">
        <w:r w:rsidR="00290B13" w:rsidRPr="00290B13">
          <w:rPr>
            <w:rStyle w:val="Hyperlink"/>
          </w:rPr>
          <w:t>https://github.com/helm/helm/releases</w:t>
        </w:r>
      </w:hyperlink>
      <w:r w:rsidR="00290B13">
        <w:t xml:space="preserve">. The </w:t>
      </w:r>
      <w:r w:rsidR="00290B13" w:rsidRPr="00290B13">
        <w:rPr>
          <w:rStyle w:val="CodingLanguage"/>
        </w:rPr>
        <w:t>vars.sample</w:t>
      </w:r>
      <w:r w:rsidR="00290B13">
        <w:t xml:space="preserve"> file that ships with this release contains the following values:</w:t>
      </w:r>
    </w:p>
    <w:p w14:paraId="1B31C899" w14:textId="284F07FE" w:rsidR="008C0754" w:rsidRPr="008C0754" w:rsidRDefault="008C0754" w:rsidP="008C0754">
      <w:pPr>
        <w:pStyle w:val="BodyTextMetricHPELight10pt"/>
        <w:rPr>
          <w:rStyle w:val="CodingLanguage"/>
        </w:rPr>
      </w:pPr>
      <w:r w:rsidRPr="008C0754">
        <w:rPr>
          <w:rStyle w:val="CodingLanguage"/>
        </w:rPr>
        <w:t>helm_version: "2.12.3"</w:t>
      </w:r>
      <w:r w:rsidRPr="008C0754">
        <w:rPr>
          <w:rStyle w:val="CodingLanguage"/>
        </w:rPr>
        <w:br/>
        <w:t>helm_checksum: "sha256:3425a1b37954dabdf2ba37d5d8a0bd24a225bb8454a06f12b115c55907809107"</w:t>
      </w:r>
    </w:p>
    <w:p w14:paraId="160E66E6" w14:textId="5914E4FC" w:rsidR="00B93C65" w:rsidRDefault="00B93C65" w:rsidP="00B93C65">
      <w:pPr>
        <w:pStyle w:val="Heading3"/>
      </w:pPr>
      <w:r w:rsidRPr="00B93C65">
        <w:t>Install sample charts</w:t>
      </w:r>
    </w:p>
    <w:p w14:paraId="5F1DEC37" w14:textId="77777777" w:rsidR="00B93C65" w:rsidRDefault="00B93C65" w:rsidP="00B93C65">
      <w:pPr>
        <w:pStyle w:val="BodyTextMetricHPELight10pt"/>
      </w:pPr>
      <w:r>
        <w:t>A number of sample charts are delivered with the solution, for the purposes of demonstration.</w:t>
      </w:r>
    </w:p>
    <w:p w14:paraId="19FBF444" w14:textId="79D29001" w:rsidR="00B93C65" w:rsidRDefault="00B93C65" w:rsidP="00B93C65">
      <w:pPr>
        <w:pStyle w:val="Heading4"/>
      </w:pPr>
      <w:r w:rsidRPr="00B93C65">
        <w:t>Alpine</w:t>
      </w:r>
    </w:p>
    <w:p w14:paraId="11A18864" w14:textId="77B96E04" w:rsidR="00B93C65" w:rsidRPr="00B93C65" w:rsidRDefault="00B93C65" w:rsidP="00B93C65">
      <w:pPr>
        <w:pStyle w:val="BodyTextMetricHPELight10pt"/>
      </w:pPr>
      <w:r w:rsidRPr="00B93C65">
        <w:t>A simple chart is provided in the</w:t>
      </w:r>
      <w:r w:rsidRPr="00B93C65">
        <w:rPr>
          <w:rStyle w:val="CodingLanguage"/>
        </w:rPr>
        <w:t xml:space="preserve"> ~/Docker-</w:t>
      </w:r>
      <w:r w:rsidR="00B0382D">
        <w:rPr>
          <w:rStyle w:val="CodingLanguage"/>
        </w:rPr>
        <w:t>Synergy</w:t>
      </w:r>
      <w:r w:rsidRPr="00B93C65">
        <w:rPr>
          <w:rStyle w:val="CodingLanguage"/>
        </w:rPr>
        <w:t>/test/files/helm/alpine</w:t>
      </w:r>
      <w:r w:rsidRPr="00B93C65">
        <w:t xml:space="preserve"> directory to run a single pod of Alpine Linux.</w:t>
      </w:r>
    </w:p>
    <w:p w14:paraId="59EDEF51" w14:textId="48F22375" w:rsidR="00B93C65" w:rsidRDefault="00B93C65" w:rsidP="00B93C65">
      <w:pPr>
        <w:pStyle w:val="BodyTextMetricHPELight10pt"/>
      </w:pPr>
      <w:r w:rsidRPr="00B93C65">
        <w:t xml:space="preserve">The </w:t>
      </w:r>
      <w:r w:rsidRPr="00B93C65">
        <w:rPr>
          <w:rStyle w:val="CodingLanguage"/>
        </w:rPr>
        <w:t>templates/</w:t>
      </w:r>
      <w:r w:rsidRPr="00B93C65">
        <w:t xml:space="preserve"> directory contains a very simple pod resource with a couple of parameters. The </w:t>
      </w:r>
      <w:r w:rsidRPr="00B93C65">
        <w:rPr>
          <w:rStyle w:val="CodingLanguage"/>
        </w:rPr>
        <w:t>values.yaml</w:t>
      </w:r>
      <w:r w:rsidRPr="00B93C65">
        <w:t xml:space="preserve"> file contains the default values for the </w:t>
      </w:r>
      <w:r w:rsidRPr="00B93C65">
        <w:rPr>
          <w:rStyle w:val="CodingLanguage"/>
        </w:rPr>
        <w:t>alpine-pod.yaml</w:t>
      </w:r>
      <w:r w:rsidRPr="00B93C65">
        <w:t xml:space="preserve"> template.</w:t>
      </w:r>
    </w:p>
    <w:p w14:paraId="53BAE4F8" w14:textId="6BC81B4B" w:rsidR="00B93C65" w:rsidRPr="00B93C65" w:rsidRDefault="00B93C65" w:rsidP="00B93C65">
      <w:pPr>
        <w:pStyle w:val="BodyTextMetricHPELight10pt"/>
        <w:rPr>
          <w:rStyle w:val="CodingLanguage"/>
        </w:rPr>
      </w:pPr>
      <w:r w:rsidRPr="00B93C65">
        <w:rPr>
          <w:rStyle w:val="CodingLanguage"/>
        </w:rPr>
        <w:t># cd ~/Docker-</w:t>
      </w:r>
      <w:r w:rsidR="00B0382D">
        <w:rPr>
          <w:rStyle w:val="CodingLanguage"/>
        </w:rPr>
        <w:t>Synergy</w:t>
      </w:r>
      <w:r>
        <w:rPr>
          <w:rStyle w:val="CodingLanguage"/>
        </w:rPr>
        <w:br/>
      </w:r>
      <w:r w:rsidRPr="00B93C65">
        <w:rPr>
          <w:rStyle w:val="CodingLanguage"/>
        </w:rPr>
        <w:t># helm install test/files/helm/alpine</w:t>
      </w:r>
    </w:p>
    <w:p w14:paraId="0C472137" w14:textId="1E5F5711" w:rsidR="00B93C65" w:rsidRDefault="00B93C65" w:rsidP="00B93C65">
      <w:pPr>
        <w:pStyle w:val="BodyTextMetricHPELight10pt"/>
      </w:pPr>
      <w:r w:rsidRPr="00B93C65">
        <w:t>The output shows that a single pod was deployed.</w:t>
      </w:r>
    </w:p>
    <w:p w14:paraId="4C065D67" w14:textId="1CD9519F" w:rsidR="00B93C65" w:rsidRPr="00B93C65" w:rsidRDefault="00B93C65" w:rsidP="00B93C65">
      <w:pPr>
        <w:pStyle w:val="BodyTextMetricHPELight10pt"/>
        <w:rPr>
          <w:rStyle w:val="CodingLanguage"/>
        </w:rPr>
      </w:pPr>
      <w:r>
        <w:rPr>
          <w:rStyle w:val="CodingLanguage"/>
        </w:rPr>
        <w:t>NAME:   old-mole</w:t>
      </w:r>
      <w:r>
        <w:rPr>
          <w:rStyle w:val="CodingLanguage"/>
        </w:rPr>
        <w:br/>
      </w:r>
      <w:r w:rsidRPr="00B93C65">
        <w:rPr>
          <w:rStyle w:val="CodingLanguage"/>
        </w:rPr>
        <w:t>LAST DEP</w:t>
      </w:r>
      <w:r>
        <w:rPr>
          <w:rStyle w:val="CodingLanguage"/>
        </w:rPr>
        <w:t>LOYED: Fri Feb  8 17:27:35 2019</w:t>
      </w:r>
      <w:r>
        <w:rPr>
          <w:rStyle w:val="CodingLanguage"/>
        </w:rPr>
        <w:br/>
        <w:t>NAMESPACE: default</w:t>
      </w:r>
      <w:r>
        <w:rPr>
          <w:rStyle w:val="CodingLanguage"/>
        </w:rPr>
        <w:br/>
        <w:t>STATUS: DEPLOYED</w:t>
      </w:r>
    </w:p>
    <w:p w14:paraId="4A9BF83F" w14:textId="14FAEAA5" w:rsidR="00B93C65" w:rsidRPr="00B93C65" w:rsidRDefault="00B93C65" w:rsidP="00B93C65">
      <w:pPr>
        <w:pStyle w:val="BodyTextMetricHPELight10pt"/>
        <w:rPr>
          <w:rStyle w:val="CodingLanguage"/>
        </w:rPr>
      </w:pPr>
      <w:r>
        <w:rPr>
          <w:rStyle w:val="CodingLanguage"/>
        </w:rPr>
        <w:t>RESOURCES:</w:t>
      </w:r>
      <w:r>
        <w:rPr>
          <w:rStyle w:val="CodingLanguage"/>
        </w:rPr>
        <w:br/>
        <w:t>==&gt; v1/Pod</w:t>
      </w:r>
      <w:r>
        <w:rPr>
          <w:rStyle w:val="CodingLanguage"/>
        </w:rPr>
        <w:br/>
      </w:r>
      <w:r w:rsidRPr="00B93C65">
        <w:rPr>
          <w:rStyle w:val="CodingLanguage"/>
        </w:rPr>
        <w:t xml:space="preserve">NAME           </w:t>
      </w:r>
      <w:r>
        <w:rPr>
          <w:rStyle w:val="CodingLanguage"/>
        </w:rPr>
        <w:t xml:space="preserve">  READY  STATUS   RESTARTS  AGE</w:t>
      </w:r>
      <w:r>
        <w:rPr>
          <w:rStyle w:val="CodingLanguage"/>
        </w:rPr>
        <w:br/>
      </w:r>
      <w:r w:rsidRPr="00B93C65">
        <w:rPr>
          <w:rStyle w:val="CodingLanguage"/>
        </w:rPr>
        <w:t>old-mole-alpine  1/1    Running  0         0s</w:t>
      </w:r>
    </w:p>
    <w:p w14:paraId="1FD1E910" w14:textId="65E7FBEB" w:rsidR="00B93C65" w:rsidRDefault="00B93C65" w:rsidP="00B93C65">
      <w:pPr>
        <w:pStyle w:val="Heading4"/>
      </w:pPr>
      <w:r w:rsidRPr="00B93C65">
        <w:t>Nginx</w:t>
      </w:r>
    </w:p>
    <w:p w14:paraId="0FB846F5" w14:textId="08633F04" w:rsidR="00B93C65" w:rsidRPr="00B93C65" w:rsidRDefault="00B93C65" w:rsidP="00B93C65">
      <w:pPr>
        <w:pStyle w:val="BodyTextMetricHPELight10pt"/>
      </w:pPr>
      <w:r w:rsidRPr="00B93C65">
        <w:t xml:space="preserve">An example chart is provided in the </w:t>
      </w:r>
      <w:r w:rsidRPr="00B93C65">
        <w:rPr>
          <w:rStyle w:val="CodingLanguage"/>
        </w:rPr>
        <w:t>~/Docker-</w:t>
      </w:r>
      <w:r w:rsidR="00B0382D">
        <w:rPr>
          <w:rStyle w:val="CodingLanguage"/>
        </w:rPr>
        <w:t>Synergy</w:t>
      </w:r>
      <w:r w:rsidRPr="00B93C65">
        <w:rPr>
          <w:rStyle w:val="CodingLanguage"/>
        </w:rPr>
        <w:t>/test/files/helm/nginx</w:t>
      </w:r>
      <w:r w:rsidRPr="00B93C65">
        <w:t xml:space="preserve"> directory to install a simple nginx server according to the following pattern:</w:t>
      </w:r>
    </w:p>
    <w:p w14:paraId="43EEEBB7" w14:textId="235586E0" w:rsidR="00B93C65" w:rsidRDefault="00B93C65" w:rsidP="00B93C65">
      <w:pPr>
        <w:pStyle w:val="BulletLevel1"/>
      </w:pPr>
      <w:r w:rsidRPr="00B93C65">
        <w:t>A ConfigMap is used to store the files the server will serve. (</w:t>
      </w:r>
      <w:r w:rsidRPr="00B93C65">
        <w:rPr>
          <w:rStyle w:val="CodingLanguage"/>
        </w:rPr>
        <w:t>templates/configmap.yaml</w:t>
      </w:r>
      <w:r w:rsidRPr="00B93C65">
        <w:t>)</w:t>
      </w:r>
    </w:p>
    <w:p w14:paraId="1B66B287" w14:textId="7885E329" w:rsidR="00B93C65" w:rsidRDefault="00B93C65" w:rsidP="00B93C65">
      <w:pPr>
        <w:pStyle w:val="BulletLevel1"/>
      </w:pPr>
      <w:r w:rsidRPr="00B93C65">
        <w:t>A Deployment is used to create a Replica Set of nginx pods. (</w:t>
      </w:r>
      <w:r w:rsidRPr="00B93C65">
        <w:rPr>
          <w:rStyle w:val="CodingLanguage"/>
        </w:rPr>
        <w:t>templates/deployment.yaml</w:t>
      </w:r>
      <w:r w:rsidRPr="00B93C65">
        <w:t>)</w:t>
      </w:r>
    </w:p>
    <w:p w14:paraId="2D7C60DF" w14:textId="52083C86" w:rsidR="00B93C65" w:rsidRDefault="00B93C65" w:rsidP="00B93C65">
      <w:pPr>
        <w:pStyle w:val="BulletLevel1"/>
      </w:pPr>
      <w:r w:rsidRPr="00B93C65">
        <w:t>A Service is used to create a gateway to the pods running in the replica set (</w:t>
      </w:r>
      <w:r w:rsidRPr="00B93C65">
        <w:rPr>
          <w:rStyle w:val="CodingLanguage"/>
        </w:rPr>
        <w:t>templates/service.yaml</w:t>
      </w:r>
      <w:r w:rsidRPr="00B93C65">
        <w:t>)</w:t>
      </w:r>
    </w:p>
    <w:p w14:paraId="715050EF" w14:textId="3C09A92F" w:rsidR="00B93C65" w:rsidRDefault="00B93C65" w:rsidP="006B70FA">
      <w:pPr>
        <w:pStyle w:val="BodyTextMetricHPELight10pt"/>
      </w:pPr>
      <w:r w:rsidRPr="00B93C65">
        <w:t xml:space="preserve">The </w:t>
      </w:r>
      <w:r w:rsidRPr="00B93C65">
        <w:rPr>
          <w:rStyle w:val="CodingLanguage"/>
        </w:rPr>
        <w:t>values.yaml</w:t>
      </w:r>
      <w:r w:rsidRPr="00B93C65">
        <w:t xml:space="preserve"> exposes a few of the configuration options in the charts.</w:t>
      </w:r>
    </w:p>
    <w:p w14:paraId="4C287EB2" w14:textId="431EA1C1" w:rsidR="006B70FA" w:rsidRDefault="006B70FA" w:rsidP="006B70FA">
      <w:pPr>
        <w:pStyle w:val="BodyTextMetricHPELight10pt"/>
        <w:rPr>
          <w:rStyle w:val="CodingLanguage"/>
        </w:rPr>
      </w:pPr>
      <w:r w:rsidRPr="006B70FA">
        <w:rPr>
          <w:rStyle w:val="CodingLanguage"/>
        </w:rPr>
        <w:t># cd ~/Docker-</w:t>
      </w:r>
      <w:r w:rsidR="00B0382D">
        <w:rPr>
          <w:rStyle w:val="CodingLanguage"/>
        </w:rPr>
        <w:t>Synergy</w:t>
      </w:r>
      <w:r w:rsidRPr="006B70FA">
        <w:rPr>
          <w:rStyle w:val="CodingLanguage"/>
        </w:rPr>
        <w:br/>
        <w:t># helm install test/files/helm/nginx</w:t>
      </w:r>
    </w:p>
    <w:p w14:paraId="16A92F84" w14:textId="45F4DC84" w:rsidR="00D1758B" w:rsidRPr="00D1758B" w:rsidRDefault="00D1758B" w:rsidP="00D1758B">
      <w:pPr>
        <w:pStyle w:val="BodyTextMetricHPELight10pt"/>
      </w:pPr>
      <w:r w:rsidRPr="00D1758B">
        <w:t xml:space="preserve">The output shows a service being created with a NodePort at </w:t>
      </w:r>
      <w:r w:rsidRPr="00D1758B">
        <w:rPr>
          <w:rStyle w:val="CodingLanguage"/>
        </w:rPr>
        <w:t>34567</w:t>
      </w:r>
      <w:r w:rsidRPr="00D1758B">
        <w:t xml:space="preserve">. This value comes from the </w:t>
      </w:r>
      <w:r w:rsidRPr="00D1758B">
        <w:rPr>
          <w:rStyle w:val="CodingLanguage"/>
        </w:rPr>
        <w:t>values.yml</w:t>
      </w:r>
      <w:r w:rsidRPr="00D1758B">
        <w:t xml:space="preserve"> file in the folder.</w:t>
      </w:r>
    </w:p>
    <w:p w14:paraId="2E2A8990" w14:textId="77777777" w:rsidR="00D8462E" w:rsidRDefault="00B93C65" w:rsidP="00D8462E">
      <w:pPr>
        <w:pStyle w:val="BodyTextMetricHPELight10pt"/>
        <w:rPr>
          <w:rStyle w:val="CodingLanguage"/>
        </w:rPr>
      </w:pPr>
      <w:r w:rsidRPr="00B93C65">
        <w:rPr>
          <w:rStyle w:val="CodingLanguage"/>
        </w:rPr>
        <w:t>NAME:   worn-olm</w:t>
      </w:r>
      <w:r w:rsidRPr="00B93C65">
        <w:rPr>
          <w:rStyle w:val="CodingLanguage"/>
        </w:rPr>
        <w:br/>
        <w:t>LAST DEPLOYED: Fri Feb  8 16:23:21 2019</w:t>
      </w:r>
      <w:r w:rsidRPr="00B93C65">
        <w:rPr>
          <w:rStyle w:val="CodingLanguage"/>
        </w:rPr>
        <w:br/>
        <w:t>NAMESPACE: default</w:t>
      </w:r>
      <w:r w:rsidRPr="00B93C65">
        <w:rPr>
          <w:rStyle w:val="CodingLanguage"/>
        </w:rPr>
        <w:br/>
        <w:t>STATUS: DEPLOYED</w:t>
      </w:r>
      <w:r>
        <w:rPr>
          <w:rStyle w:val="CodingLanguage"/>
        </w:rPr>
        <w:br/>
      </w:r>
      <w:r w:rsidR="00D8462E">
        <w:rPr>
          <w:rStyle w:val="CodingLanguage"/>
        </w:rPr>
        <w:br/>
      </w:r>
      <w:r>
        <w:rPr>
          <w:rStyle w:val="CodingLanguage"/>
        </w:rPr>
        <w:t>RESOURCES:</w:t>
      </w:r>
      <w:r>
        <w:rPr>
          <w:rStyle w:val="CodingLanguage"/>
        </w:rPr>
        <w:br/>
        <w:t>==&gt; v1/Deployment</w:t>
      </w:r>
      <w:r>
        <w:rPr>
          <w:rStyle w:val="CodingLanguage"/>
        </w:rPr>
        <w:br/>
      </w:r>
      <w:r w:rsidRPr="00B93C65">
        <w:rPr>
          <w:rStyle w:val="CodingLanguage"/>
        </w:rPr>
        <w:t>NAME            DESIRED  CURR</w:t>
      </w:r>
      <w:r>
        <w:rPr>
          <w:rStyle w:val="CodingLanguage"/>
        </w:rPr>
        <w:t>ENT  UP-TO-DATE  AVAILABLE  AGE</w:t>
      </w:r>
      <w:r>
        <w:rPr>
          <w:rStyle w:val="CodingLanguage"/>
        </w:rPr>
        <w:br/>
      </w:r>
      <w:r w:rsidRPr="00B93C65">
        <w:rPr>
          <w:rStyle w:val="CodingLanguage"/>
        </w:rPr>
        <w:t>worn-olm-nginx  1        1        1           1          14s</w:t>
      </w:r>
      <w:r w:rsidR="00D8462E">
        <w:rPr>
          <w:rStyle w:val="CodingLanguage"/>
        </w:rPr>
        <w:br/>
      </w:r>
      <w:r w:rsidR="00D8462E">
        <w:rPr>
          <w:rStyle w:val="CodingLanguage"/>
        </w:rPr>
        <w:br/>
        <w:t>==&gt; v1/Pod(related)</w:t>
      </w:r>
      <w:r w:rsidR="00D8462E">
        <w:rPr>
          <w:rStyle w:val="CodingLanguage"/>
        </w:rPr>
        <w:br/>
      </w:r>
      <w:r w:rsidR="00D8462E" w:rsidRPr="00D8462E">
        <w:rPr>
          <w:rStyle w:val="CodingLanguage"/>
        </w:rPr>
        <w:t xml:space="preserve">NAME                             </w:t>
      </w:r>
      <w:r w:rsidR="00D8462E">
        <w:rPr>
          <w:rStyle w:val="CodingLanguage"/>
        </w:rPr>
        <w:t>READY  STATUS     RESTARTS  AGE</w:t>
      </w:r>
      <w:r w:rsidR="00D8462E">
        <w:rPr>
          <w:rStyle w:val="CodingLanguage"/>
        </w:rPr>
        <w:br/>
      </w:r>
      <w:r w:rsidR="00D8462E" w:rsidRPr="00D8462E">
        <w:rPr>
          <w:rStyle w:val="CodingLanguage"/>
        </w:rPr>
        <w:lastRenderedPageBreak/>
        <w:t xml:space="preserve">worn-olm-nginx-7d648f7dfb-gg2jk  </w:t>
      </w:r>
      <w:r w:rsidR="00D8462E">
        <w:rPr>
          <w:rStyle w:val="CodingLanguage"/>
        </w:rPr>
        <w:t>1/1    Running    0         14s</w:t>
      </w:r>
      <w:r w:rsidR="00D8462E">
        <w:rPr>
          <w:rStyle w:val="CodingLanguage"/>
        </w:rPr>
        <w:br/>
      </w:r>
      <w:r w:rsidR="00D8462E" w:rsidRPr="00D8462E">
        <w:rPr>
          <w:rStyle w:val="CodingLanguage"/>
        </w:rPr>
        <w:t>worn-olm-nginx-vhwc7             0/1    Completed  0         14s</w:t>
      </w:r>
    </w:p>
    <w:p w14:paraId="2FB8A0F0" w14:textId="77777777" w:rsidR="00D8462E" w:rsidRDefault="00D8462E" w:rsidP="00D8462E">
      <w:pPr>
        <w:pStyle w:val="BodyTextMetricHPELight10pt"/>
        <w:rPr>
          <w:rStyle w:val="CodingLanguage"/>
        </w:rPr>
      </w:pPr>
      <w:r>
        <w:rPr>
          <w:rStyle w:val="CodingLanguage"/>
        </w:rPr>
        <w:t>==&gt; v1/ConfigMap</w:t>
      </w:r>
      <w:r>
        <w:rPr>
          <w:rStyle w:val="CodingLanguage"/>
        </w:rPr>
        <w:br/>
        <w:t>NAME            DATA  AGE</w:t>
      </w:r>
      <w:r>
        <w:rPr>
          <w:rStyle w:val="CodingLanguage"/>
        </w:rPr>
        <w:br/>
      </w:r>
      <w:r w:rsidRPr="00D8462E">
        <w:rPr>
          <w:rStyle w:val="CodingLanguage"/>
        </w:rPr>
        <w:t>worn-olm-nginx  2     14s</w:t>
      </w:r>
    </w:p>
    <w:p w14:paraId="1D6C4AEF" w14:textId="2243FCD6" w:rsidR="00B93C65" w:rsidRPr="00B93C65" w:rsidRDefault="00D8462E" w:rsidP="00D8462E">
      <w:pPr>
        <w:pStyle w:val="BodyTextMetricHPELight10pt"/>
        <w:rPr>
          <w:rStyle w:val="CodingLanguage"/>
        </w:rPr>
      </w:pPr>
      <w:r>
        <w:rPr>
          <w:rStyle w:val="CodingLanguage"/>
        </w:rPr>
        <w:t>==&gt; v1/Service</w:t>
      </w:r>
      <w:r>
        <w:rPr>
          <w:rStyle w:val="CodingLanguage"/>
        </w:rPr>
        <w:br/>
      </w:r>
      <w:r w:rsidRPr="00D8462E">
        <w:rPr>
          <w:rStyle w:val="CodingLanguage"/>
        </w:rPr>
        <w:t xml:space="preserve">NAME            TYPE      CLUSTER-IP   </w:t>
      </w:r>
      <w:r>
        <w:rPr>
          <w:rStyle w:val="CodingLanguage"/>
        </w:rPr>
        <w:t xml:space="preserve"> EXTERNAL-IP  PORT(S)       AGE</w:t>
      </w:r>
      <w:r>
        <w:rPr>
          <w:rStyle w:val="CodingLanguage"/>
        </w:rPr>
        <w:br/>
      </w:r>
      <w:r w:rsidRPr="00D8462E">
        <w:rPr>
          <w:rStyle w:val="CodingLanguage"/>
        </w:rPr>
        <w:t>worn-olm-nginx  NodePort  10.96.30.222  &lt;none&gt;       80:34567/TCP  14s</w:t>
      </w:r>
    </w:p>
    <w:p w14:paraId="405A762A" w14:textId="234A921D" w:rsidR="00B93C65" w:rsidRDefault="00D8462E" w:rsidP="00D8462E">
      <w:pPr>
        <w:pStyle w:val="BodyTextMetricHPELight10pt"/>
        <w:rPr>
          <w:rStyle w:val="CodingLanguage"/>
          <w:rFonts w:ascii="MetricHPE Light" w:hAnsi="MetricHPE Light"/>
        </w:rPr>
      </w:pPr>
      <w:r w:rsidRPr="00D8462E">
        <w:rPr>
          <w:rStyle w:val="CodingLanguage"/>
          <w:rFonts w:ascii="MetricHPE Light" w:hAnsi="MetricHPE Light"/>
        </w:rPr>
        <w:t>Helm also allows you to easily delete installed releases. List the installed releases to find the name of the release you wish to delete.</w:t>
      </w:r>
    </w:p>
    <w:p w14:paraId="7ED4334E" w14:textId="5D99F5B6" w:rsidR="00D8462E" w:rsidRPr="00D8462E" w:rsidRDefault="00D8462E" w:rsidP="00D8462E">
      <w:pPr>
        <w:pStyle w:val="BodyTextMetricHPELight10pt"/>
        <w:rPr>
          <w:rStyle w:val="CodingLanguage"/>
        </w:rPr>
      </w:pPr>
      <w:r>
        <w:rPr>
          <w:rStyle w:val="CodingLanguage"/>
        </w:rPr>
        <w:t># helm list</w:t>
      </w:r>
      <w:r>
        <w:rPr>
          <w:rStyle w:val="CodingLanguage"/>
        </w:rPr>
        <w:br/>
      </w:r>
      <w:r w:rsidRPr="00D8462E">
        <w:rPr>
          <w:rStyle w:val="CodingLanguage"/>
        </w:rPr>
        <w:t xml:space="preserve">NAME            REVISION        UPDATED                         STATUS          CHART     </w:t>
      </w:r>
      <w:r>
        <w:rPr>
          <w:rStyle w:val="CodingLanguage"/>
        </w:rPr>
        <w:t xml:space="preserve">      APP VERSION     NAMESPACE</w:t>
      </w:r>
      <w:r>
        <w:rPr>
          <w:rStyle w:val="CodingLanguage"/>
        </w:rPr>
        <w:br/>
      </w:r>
      <w:r w:rsidRPr="00D8462E">
        <w:rPr>
          <w:rStyle w:val="CodingLanguage"/>
        </w:rPr>
        <w:t>worn-olm        1               Fri Feb  8 16:23:21 2019        DEPLOYED        nginx-0.1.0                     default</w:t>
      </w:r>
    </w:p>
    <w:p w14:paraId="313DDE68" w14:textId="6F307A96" w:rsidR="00B93C65" w:rsidRDefault="00D8462E" w:rsidP="00D8462E">
      <w:pPr>
        <w:pStyle w:val="BodyTextMetricHPELight10pt"/>
      </w:pPr>
      <w:r w:rsidRPr="00D8462E">
        <w:t xml:space="preserve">Use the </w:t>
      </w:r>
      <w:r w:rsidRPr="00D8462E">
        <w:rPr>
          <w:rStyle w:val="CodingLanguage"/>
        </w:rPr>
        <w:t>helm delete</w:t>
      </w:r>
      <w:r>
        <w:t xml:space="preserve"> command to remove</w:t>
      </w:r>
      <w:r w:rsidRPr="00D8462E">
        <w:t xml:space="preserve"> the named release.</w:t>
      </w:r>
    </w:p>
    <w:p w14:paraId="767434E2" w14:textId="5668786A" w:rsidR="00D8462E" w:rsidRDefault="005A33ED" w:rsidP="005A33ED">
      <w:pPr>
        <w:pStyle w:val="BodyTextMetricHPELight10pt"/>
        <w:rPr>
          <w:rStyle w:val="CodingLanguage"/>
        </w:rPr>
      </w:pPr>
      <w:r>
        <w:rPr>
          <w:rStyle w:val="CodingLanguage"/>
        </w:rPr>
        <w:t># helm delete worn-olm</w:t>
      </w:r>
      <w:r>
        <w:rPr>
          <w:rStyle w:val="CodingLanguage"/>
        </w:rPr>
        <w:br/>
      </w:r>
      <w:r w:rsidRPr="005A33ED">
        <w:rPr>
          <w:rStyle w:val="CodingLanguage"/>
        </w:rPr>
        <w:t>release "worn-olm" deleted</w:t>
      </w:r>
    </w:p>
    <w:p w14:paraId="03F57F6D" w14:textId="101577D8" w:rsidR="00463FEF" w:rsidRDefault="00463FEF" w:rsidP="00463FEF">
      <w:pPr>
        <w:pStyle w:val="Heading2"/>
        <w:rPr>
          <w:rStyle w:val="CodingLanguage"/>
          <w:rFonts w:ascii="MetricHPE" w:hAnsi="MetricHPE"/>
        </w:rPr>
      </w:pPr>
      <w:bookmarkStart w:id="230" w:name="_Toc7020428"/>
      <w:r w:rsidRPr="00463FEF">
        <w:rPr>
          <w:rStyle w:val="CodingLanguage"/>
          <w:rFonts w:ascii="MetricHPE" w:hAnsi="MetricHPE"/>
        </w:rPr>
        <w:t>Post-deploy validation</w:t>
      </w:r>
      <w:bookmarkEnd w:id="230"/>
    </w:p>
    <w:p w14:paraId="1B8BAB40" w14:textId="3404DCF1" w:rsidR="00463FEF" w:rsidRDefault="00463FEF" w:rsidP="00463FEF">
      <w:pPr>
        <w:pStyle w:val="BodyTextMetricHPELight10pt"/>
      </w:pPr>
      <w:r w:rsidRPr="00463FEF">
        <w:t xml:space="preserve">Many sample Kubernetes applications are available at </w:t>
      </w:r>
      <w:hyperlink r:id="rId41" w:history="1">
        <w:r w:rsidRPr="00463FEF">
          <w:rPr>
            <w:rStyle w:val="Hyperlink"/>
          </w:rPr>
          <w:t>https://kubernetes.io/docs/tutorials/</w:t>
        </w:r>
      </w:hyperlink>
      <w:r w:rsidRPr="00463FEF">
        <w:t xml:space="preserve">. This section details how to deploy the stateless </w:t>
      </w:r>
      <w:r w:rsidRPr="00463FEF">
        <w:rPr>
          <w:rStyle w:val="CodingLanguage"/>
        </w:rPr>
        <w:t>guestbook</w:t>
      </w:r>
      <w:r w:rsidRPr="00463FEF">
        <w:t xml:space="preserve"> application with Redis as documented at </w:t>
      </w:r>
      <w:hyperlink r:id="rId42" w:history="1">
        <w:r w:rsidRPr="00463FEF">
          <w:rPr>
            <w:rStyle w:val="Hyperlink"/>
          </w:rPr>
          <w:t>https://kubernetes.io/docs/tutorials/stateless-application/guestbook/</w:t>
        </w:r>
      </w:hyperlink>
      <w:r w:rsidRPr="00463FEF">
        <w:t>.</w:t>
      </w:r>
    </w:p>
    <w:p w14:paraId="583579D6" w14:textId="6B27C091" w:rsidR="00463FEF" w:rsidRDefault="00463FEF" w:rsidP="00463FEF">
      <w:pPr>
        <w:pStyle w:val="BodyTextMetricHPELight10pt"/>
      </w:pPr>
      <w:r w:rsidRPr="00463FEF">
        <w:t>When deploying applications, you must be aware that Kubernetes version 1.11 shipped with Docker 2.1. If you are testing examples that are designed to work with a newer (or older) version of Kubernetes, you may have to make changes in some places to the configuration files.</w:t>
      </w:r>
    </w:p>
    <w:p w14:paraId="5BC29B3A" w14:textId="77777777" w:rsidR="00463FEF" w:rsidRDefault="00463FEF" w:rsidP="00463FEF">
      <w:pPr>
        <w:pStyle w:val="Heading3"/>
      </w:pPr>
      <w:r w:rsidRPr="00D923A2">
        <w:t>Prerequisites</w:t>
      </w:r>
    </w:p>
    <w:p w14:paraId="53C9DE1B" w14:textId="77777777" w:rsidR="00463FEF" w:rsidRDefault="00463FEF" w:rsidP="00463FEF">
      <w:pPr>
        <w:pStyle w:val="BulletLevel1"/>
      </w:pPr>
      <w:r w:rsidRPr="00B93C65">
        <w:t xml:space="preserve">Install the </w:t>
      </w:r>
      <w:r w:rsidRPr="00026590">
        <w:rPr>
          <w:rStyle w:val="CodingLanguage"/>
        </w:rPr>
        <w:t>kubectl</w:t>
      </w:r>
      <w:r w:rsidRPr="00B93C65">
        <w:t xml:space="preserve"> binary on your Ansible box</w:t>
      </w:r>
    </w:p>
    <w:p w14:paraId="025A8A14" w14:textId="77777777" w:rsidR="00463FEF" w:rsidRDefault="00463FEF" w:rsidP="00463FEF">
      <w:pPr>
        <w:pStyle w:val="BulletLevel1"/>
      </w:pPr>
      <w:r w:rsidRPr="00B93C65">
        <w:t>Install the UCP Client bundle for the admin user</w:t>
      </w:r>
    </w:p>
    <w:p w14:paraId="6F1370FC" w14:textId="63C3C499" w:rsidR="00463FEF" w:rsidRDefault="00463FEF" w:rsidP="00463FEF">
      <w:pPr>
        <w:pStyle w:val="BulletLevel1LastBeforeBodycopy"/>
      </w:pPr>
      <w:r w:rsidRPr="00B93C65">
        <w:t xml:space="preserve">Confirm that you can connect to the cluster by running a test command, for example, </w:t>
      </w:r>
      <w:r w:rsidRPr="00B93C65">
        <w:rPr>
          <w:rStyle w:val="CodingLanguage"/>
        </w:rPr>
        <w:t>kubectl get nodes</w:t>
      </w:r>
    </w:p>
    <w:p w14:paraId="168FDA71" w14:textId="5A3438AC" w:rsidR="00463FEF" w:rsidRDefault="00463FEF" w:rsidP="00463FEF">
      <w:pPr>
        <w:pStyle w:val="Heading3"/>
      </w:pPr>
      <w:bookmarkStart w:id="231" w:name="_Ref3197732"/>
      <w:r w:rsidRPr="00463FEF">
        <w:t>Kubernetes guestbook example with Redis</w:t>
      </w:r>
      <w:bookmarkEnd w:id="231"/>
    </w:p>
    <w:p w14:paraId="685A1678" w14:textId="1CDF947B" w:rsidR="00463FEF" w:rsidRDefault="00463FEF" w:rsidP="00463FEF">
      <w:pPr>
        <w:pStyle w:val="BodyTextMetricHPELight10pt"/>
      </w:pPr>
      <w:r w:rsidRPr="00463FEF">
        <w:t xml:space="preserve">The playbook for the Kubernetes example guestbook is based on the example taken from the GitHub repo at </w:t>
      </w:r>
      <w:hyperlink r:id="rId43" w:history="1">
        <w:r w:rsidRPr="00463FEF">
          <w:rPr>
            <w:rStyle w:val="Hyperlink"/>
          </w:rPr>
          <w:t>https://github.com/kubernetes/examples</w:t>
        </w:r>
      </w:hyperlink>
      <w:r w:rsidRPr="00463FEF">
        <w:t>.</w:t>
      </w:r>
    </w:p>
    <w:p w14:paraId="484FEABB" w14:textId="651E96F2" w:rsidR="00463FEF" w:rsidRP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Pr>
          <w:rStyle w:val="CodingLanguage"/>
        </w:rPr>
        <w:br/>
      </w:r>
      <w:r w:rsidRPr="00463FEF">
        <w:rPr>
          <w:rStyle w:val="CodingLanguage"/>
        </w:rPr>
        <w:t xml:space="preserve"># ansible-playbook -i </w:t>
      </w:r>
      <w:r w:rsidR="007230C9">
        <w:rPr>
          <w:rStyle w:val="CodingLanguage"/>
        </w:rPr>
        <w:t>hosts</w:t>
      </w:r>
      <w:r w:rsidRPr="00463FEF">
        <w:rPr>
          <w:rStyle w:val="CodingLanguage"/>
        </w:rPr>
        <w:t xml:space="preserve"> test/playbooks/k8s-guestbook.yml --vault-password-file .vault_pass</w:t>
      </w:r>
    </w:p>
    <w:p w14:paraId="27BBD068" w14:textId="33D31ACA" w:rsidR="00463FEF" w:rsidRDefault="00463FEF" w:rsidP="00463FEF">
      <w:pPr>
        <w:pStyle w:val="BodyTextMetricHPELight10pt"/>
      </w:pPr>
      <w:r w:rsidRPr="00463FEF">
        <w:t>You can run the playbook directly, but it can be informative to walk through the individual files to see what is going on under the covers.</w:t>
      </w:r>
    </w:p>
    <w:p w14:paraId="44B79737" w14:textId="7D0BA9EE" w:rsidR="00463FEF" w:rsidRDefault="00463FEF" w:rsidP="00463FEF">
      <w:pPr>
        <w:pStyle w:val="Heading3"/>
      </w:pPr>
      <w:r>
        <w:t>Quickstart</w:t>
      </w:r>
    </w:p>
    <w:p w14:paraId="5230FF08" w14:textId="5B4A79D0" w:rsidR="00463FEF" w:rsidRPr="00463FEF" w:rsidRDefault="00463FEF" w:rsidP="00463FEF">
      <w:pPr>
        <w:pStyle w:val="BodyTextMetricHPELight10pt"/>
        <w:rPr>
          <w:rStyle w:val="CodingLanguage"/>
        </w:rPr>
      </w:pPr>
      <w:r w:rsidRPr="00463FEF">
        <w:rPr>
          <w:rStyle w:val="CodingLanguage"/>
        </w:rPr>
        <w:t># cd ~/Docker-</w:t>
      </w:r>
      <w:r w:rsidR="00B0382D">
        <w:rPr>
          <w:rStyle w:val="CodingLanguage"/>
        </w:rPr>
        <w:t>Synergy</w:t>
      </w:r>
      <w:r w:rsidRPr="00463FEF">
        <w:rPr>
          <w:rStyle w:val="CodingLanguage"/>
        </w:rPr>
        <w:t>/test/files/k8s-examples/guestbook</w:t>
      </w:r>
      <w:r w:rsidRPr="00463FEF">
        <w:rPr>
          <w:rStyle w:val="CodingLanguage"/>
        </w:rPr>
        <w:br/>
        <w:t># kubectl apply -f redis-master-deployment.yaml</w:t>
      </w:r>
      <w:r w:rsidRPr="00463FEF">
        <w:rPr>
          <w:rStyle w:val="CodingLanguage"/>
        </w:rPr>
        <w:br/>
        <w:t># kubectl apply -f redis-master-service.yaml</w:t>
      </w:r>
      <w:r w:rsidRPr="00463FEF">
        <w:rPr>
          <w:rStyle w:val="CodingLanguage"/>
        </w:rPr>
        <w:br/>
        <w:t># kubectl apply -f redis-slave-deployment.yaml</w:t>
      </w:r>
      <w:r w:rsidRPr="00463FEF">
        <w:rPr>
          <w:rStyle w:val="CodingLanguage"/>
        </w:rPr>
        <w:br/>
        <w:t># kubectl apply -f redis-slave-service.yaml</w:t>
      </w:r>
      <w:r w:rsidRPr="00463FEF">
        <w:rPr>
          <w:rStyle w:val="CodingLanguage"/>
        </w:rPr>
        <w:br/>
        <w:t># kubectl apply -f frontend-deployment.yaml</w:t>
      </w:r>
      <w:r w:rsidRPr="00463FEF">
        <w:rPr>
          <w:rStyle w:val="CodingLanguage"/>
        </w:rPr>
        <w:br/>
        <w:t># kubectl apply -f frontend-service.yaml</w:t>
      </w:r>
      <w:r w:rsidRPr="00463FEF">
        <w:rPr>
          <w:rStyle w:val="CodingLanguage"/>
        </w:rPr>
        <w:br/>
        <w:t># kubectl get svc frontend</w:t>
      </w:r>
    </w:p>
    <w:p w14:paraId="75D734B9" w14:textId="4F6C316B" w:rsidR="00463FEF" w:rsidRDefault="00463FEF" w:rsidP="00463FEF">
      <w:pPr>
        <w:pStyle w:val="Heading3"/>
      </w:pPr>
      <w:r w:rsidRPr="00463FEF">
        <w:t>Details</w:t>
      </w:r>
    </w:p>
    <w:p w14:paraId="04B0A347" w14:textId="29B58804" w:rsidR="00463FEF" w:rsidRDefault="00463FEF" w:rsidP="00463FEF">
      <w:pPr>
        <w:pStyle w:val="BodyTextMetricHPELight10pt"/>
      </w:pPr>
      <w:r w:rsidRPr="00463FEF">
        <w:t>Change to the directory containing the guestbook YAML files.</w:t>
      </w:r>
    </w:p>
    <w:p w14:paraId="62061088" w14:textId="73864900" w:rsidR="00463FEF" w:rsidRDefault="00463FEF" w:rsidP="00463FEF">
      <w:pPr>
        <w:pStyle w:val="BodyTextMetricHPELight10pt"/>
        <w:rPr>
          <w:rStyle w:val="CodingLanguage"/>
        </w:rPr>
      </w:pPr>
      <w:r w:rsidRPr="00463FEF">
        <w:rPr>
          <w:rStyle w:val="CodingLanguage"/>
        </w:rPr>
        <w:lastRenderedPageBreak/>
        <w:t># cd ~/Docker-</w:t>
      </w:r>
      <w:r w:rsidR="00B0382D">
        <w:rPr>
          <w:rStyle w:val="CodingLanguage"/>
        </w:rPr>
        <w:t>Synergy</w:t>
      </w:r>
      <w:r w:rsidRPr="00463FEF">
        <w:rPr>
          <w:rStyle w:val="CodingLanguage"/>
        </w:rPr>
        <w:t>/test/files/k8s-examples/guestbook</w:t>
      </w:r>
    </w:p>
    <w:p w14:paraId="5C0E8668" w14:textId="787133EA" w:rsidR="00463FEF" w:rsidRDefault="00463FEF" w:rsidP="00463FEF">
      <w:pPr>
        <w:pStyle w:val="BodyTextMetricHPELight10pt"/>
      </w:pPr>
      <w:r w:rsidRPr="00463FEF">
        <w:t xml:space="preserve">The manifest file </w:t>
      </w:r>
      <w:r w:rsidRPr="00463FEF">
        <w:rPr>
          <w:rStyle w:val="CodingLanguage"/>
        </w:rPr>
        <w:t>redis-master-deployment.yaml</w:t>
      </w:r>
      <w:r w:rsidRPr="00463FEF">
        <w:t>, included below, specifies a deployment controller that runs a single replica Redis master pod.</w:t>
      </w:r>
    </w:p>
    <w:p w14:paraId="5620CAEA" w14:textId="77777777" w:rsidR="00463FEF" w:rsidRPr="00463FEF" w:rsidRDefault="00463FEF" w:rsidP="00463FEF">
      <w:pPr>
        <w:pStyle w:val="BodyTextMetricHPELight10pt"/>
        <w:rPr>
          <w:rStyle w:val="CodingLanguage"/>
        </w:rPr>
      </w:pPr>
      <w:r w:rsidRPr="00463FEF">
        <w:rPr>
          <w:rStyle w:val="CodingLanguage"/>
        </w:rPr>
        <w:t># cat redis-master-deployment.yaml</w:t>
      </w:r>
    </w:p>
    <w:p w14:paraId="06380A75" w14:textId="6B8D62DA" w:rsidR="00463FEF" w:rsidRDefault="00463FEF" w:rsidP="00463FEF">
      <w:pPr>
        <w:rPr>
          <w:rFonts w:ascii="HPE Simple" w:hAnsi="HPE Simple"/>
        </w:rPr>
      </w:pPr>
      <w:r w:rsidRPr="00463FEF">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r>
      <w:r w:rsidRPr="00463FEF">
        <w:rPr>
          <w:rStyle w:val="CodingLanguage"/>
        </w:rPr>
        <w:t>metadata:</w:t>
      </w:r>
      <w:r>
        <w:rPr>
          <w:rStyle w:val="CodingLanguage"/>
        </w:rPr>
        <w:br/>
      </w:r>
      <w:r w:rsidRPr="00463FEF">
        <w:rPr>
          <w:rStyle w:val="CodingLanguage"/>
        </w:rPr>
        <w:t xml:space="preserve">  name: redis-master</w:t>
      </w:r>
      <w:r>
        <w:rPr>
          <w:rStyle w:val="CodingLanguage"/>
        </w:rPr>
        <w:br/>
        <w:t>spec:</w:t>
      </w:r>
      <w:r>
        <w:rPr>
          <w:rStyle w:val="CodingLanguage"/>
        </w:rPr>
        <w:br/>
        <w:t xml:space="preserve">  selector:</w:t>
      </w:r>
      <w:r>
        <w:rPr>
          <w:rStyle w:val="CodingLanguage"/>
        </w:rPr>
        <w:br/>
        <w:t xml:space="preserve">    matchLabels: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 xml:space="preserve">  replicas: 1</w:t>
      </w:r>
      <w:r>
        <w:rPr>
          <w:rStyle w:val="CodingLanguage"/>
        </w:rPr>
        <w:br/>
        <w:t xml:space="preserve">  template:</w:t>
      </w:r>
      <w:r>
        <w:rPr>
          <w:rStyle w:val="CodingLanguage"/>
        </w:rPr>
        <w:br/>
        <w:t xml:space="preserve">    metadata:</w:t>
      </w:r>
      <w:r>
        <w:rPr>
          <w:rStyle w:val="CodingLanguage"/>
        </w:rPr>
        <w:br/>
        <w:t xml:space="preserve">      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master</w:t>
      </w:r>
      <w:r>
        <w:rPr>
          <w:rStyle w:val="CodingLanguage"/>
        </w:rPr>
        <w:br/>
      </w:r>
      <w:r w:rsidRPr="00463FEF">
        <w:rPr>
          <w:rStyle w:val="CodingLanguage"/>
        </w:rPr>
        <w:t xml:space="preserve">        image: k8s.gcr.io/re</w:t>
      </w:r>
      <w:r>
        <w:rPr>
          <w:rStyle w:val="CodingLanguage"/>
        </w:rPr>
        <w:t>dis:e2e  # or just image: redis</w:t>
      </w:r>
      <w:r>
        <w:rPr>
          <w:rStyle w:val="CodingLanguage"/>
        </w:rPr>
        <w:br/>
        <w:t xml:space="preserve">        resources:</w:t>
      </w:r>
      <w:r>
        <w:rPr>
          <w:rStyle w:val="CodingLanguage"/>
        </w:rPr>
        <w:br/>
        <w:t xml:space="preserve">          requests:</w:t>
      </w:r>
      <w:r>
        <w:rPr>
          <w:rStyle w:val="CodingLanguage"/>
        </w:rPr>
        <w:br/>
        <w:t xml:space="preserve">            cpu: 100m</w:t>
      </w:r>
      <w:r>
        <w:rPr>
          <w:rStyle w:val="CodingLanguage"/>
        </w:rPr>
        <w:br/>
      </w:r>
      <w:r w:rsidRPr="00463FEF">
        <w:rPr>
          <w:rStyle w:val="CodingLanguage"/>
        </w:rPr>
        <w:t xml:space="preserve">            memory: 100M</w:t>
      </w:r>
      <w:r>
        <w:rPr>
          <w:rStyle w:val="CodingLanguage"/>
        </w:rPr>
        <w:t>i</w:t>
      </w:r>
      <w:r>
        <w:rPr>
          <w:rStyle w:val="CodingLanguage"/>
        </w:rPr>
        <w:br/>
        <w:t xml:space="preserve">        ports:</w:t>
      </w:r>
      <w:r>
        <w:rPr>
          <w:rStyle w:val="CodingLanguage"/>
        </w:rPr>
        <w:br/>
      </w:r>
      <w:r w:rsidRPr="00463FEF">
        <w:rPr>
          <w:rStyle w:val="CodingLanguage"/>
        </w:rPr>
        <w:t xml:space="preserve">        - containerPort: 6379</w:t>
      </w:r>
      <w:r>
        <w:rPr>
          <w:rStyle w:val="CodingLanguage"/>
        </w:rPr>
        <w:br/>
      </w:r>
    </w:p>
    <w:p w14:paraId="393B2FAC" w14:textId="2EA09B0C" w:rsidR="00463FEF" w:rsidRDefault="00463FEF" w:rsidP="00463FEF">
      <w:pPr>
        <w:pStyle w:val="BodyTextMetricHPELight10pt"/>
      </w:pPr>
      <w:r w:rsidRPr="00463FEF">
        <w:t>Apply the Redis master deployment from the red</w:t>
      </w:r>
      <w:r>
        <w:t>is-master-deployment.yaml file:</w:t>
      </w:r>
    </w:p>
    <w:p w14:paraId="6F349B77" w14:textId="58C773B6" w:rsidR="00463FEF" w:rsidRPr="00463FEF" w:rsidRDefault="00463FEF" w:rsidP="00463FEF">
      <w:pPr>
        <w:pStyle w:val="BodyTextMetricHPELight10pt"/>
        <w:rPr>
          <w:rStyle w:val="CodingLanguage"/>
        </w:rPr>
      </w:pPr>
      <w:r w:rsidRPr="00463FEF">
        <w:rPr>
          <w:rStyle w:val="CodingLanguage"/>
        </w:rPr>
        <w:t># kubectl apply -f redis-master-deployment.yaml</w:t>
      </w:r>
    </w:p>
    <w:p w14:paraId="503D1286" w14:textId="710062C8" w:rsidR="00463FEF" w:rsidRDefault="00463FEF" w:rsidP="00463FEF">
      <w:pPr>
        <w:pStyle w:val="BodyTextMetricHPELight10pt"/>
      </w:pPr>
      <w:r w:rsidRPr="00463FEF">
        <w:t>Query the list of Pods to verify that the Redis master pod is running.</w:t>
      </w:r>
    </w:p>
    <w:p w14:paraId="36DA9435" w14:textId="5E4940C5" w:rsidR="00463FEF" w:rsidRPr="00463FEF" w:rsidRDefault="00463FEF" w:rsidP="00463FEF">
      <w:pPr>
        <w:pStyle w:val="BodyTextMetricHPELight10pt"/>
        <w:rPr>
          <w:rStyle w:val="CodingLanguage"/>
        </w:rPr>
      </w:pPr>
      <w:r>
        <w:rPr>
          <w:rStyle w:val="CodingLanguage"/>
        </w:rPr>
        <w:t># kubectl get pods | grep redis</w:t>
      </w:r>
      <w:r>
        <w:rPr>
          <w:rStyle w:val="CodingLanguage"/>
        </w:rPr>
        <w:br/>
      </w:r>
      <w:r w:rsidRPr="00463FEF">
        <w:rPr>
          <w:rStyle w:val="CodingLanguage"/>
        </w:rPr>
        <w:t>redis-master-57657796fc-psvhc     1/1       Running   0          32s</w:t>
      </w:r>
    </w:p>
    <w:p w14:paraId="7A749156" w14:textId="22886A06" w:rsidR="00463FEF" w:rsidRDefault="00463FEF" w:rsidP="00463FEF">
      <w:pPr>
        <w:pStyle w:val="BodyTextMetricHPELight10pt"/>
      </w:pPr>
      <w:r w:rsidRPr="00463FEF">
        <w:t xml:space="preserve">Use the </w:t>
      </w:r>
      <w:r w:rsidRPr="00463FEF">
        <w:rPr>
          <w:rStyle w:val="CodingLanguage"/>
        </w:rPr>
        <w:t>kubectl logs</w:t>
      </w:r>
      <w:r w:rsidRPr="00463FEF">
        <w:t xml:space="preserve"> command to view the logs from the Redis master pod:</w:t>
      </w:r>
    </w:p>
    <w:p w14:paraId="5028A130" w14:textId="77777777" w:rsidR="00463FEF" w:rsidRPr="00463FEF" w:rsidRDefault="00463FEF" w:rsidP="00463FEF">
      <w:pPr>
        <w:pStyle w:val="BodyTextMetricHPELight10pt"/>
        <w:rPr>
          <w:rStyle w:val="CodingLanguage"/>
        </w:rPr>
      </w:pPr>
      <w:r w:rsidRPr="00463FEF">
        <w:rPr>
          <w:rStyle w:val="CodingLanguage"/>
        </w:rPr>
        <w:t># kubectl logs -f redis-master-57657796fc-psvhc</w:t>
      </w:r>
    </w:p>
    <w:p w14:paraId="54DD345D" w14:textId="0B0D4B0E" w:rsidR="00463FEF" w:rsidRPr="00463FEF" w:rsidRDefault="00463FEF" w:rsidP="00463FEF">
      <w:pPr>
        <w:pStyle w:val="BodyTextMetricHPELight10pt"/>
        <w:rPr>
          <w:rStyle w:val="CodingLanguage"/>
        </w:rPr>
      </w:pPr>
      <w:r>
        <w:rPr>
          <w:rStyle w:val="CodingLanguage"/>
        </w:rPr>
        <w:t xml:space="preserve">                _._</w:t>
      </w:r>
      <w:r>
        <w:rPr>
          <w:rStyle w:val="CodingLanguage"/>
        </w:rPr>
        <w:br/>
        <w:t xml:space="preserve">           _.-``__ ''-._</w:t>
      </w:r>
      <w:r>
        <w:rPr>
          <w:rStyle w:val="CodingLanguage"/>
        </w:rPr>
        <w:br/>
      </w:r>
      <w:r w:rsidRPr="00463FEF">
        <w:rPr>
          <w:rStyle w:val="CodingLanguage"/>
        </w:rPr>
        <w:t xml:space="preserve">      _.-``    `.  `_.  ''-._           R</w:t>
      </w:r>
      <w:r>
        <w:rPr>
          <w:rStyle w:val="CodingLanguage"/>
        </w:rPr>
        <w:t>edis 2.8.19 (00000000/0) 64 bit</w:t>
      </w:r>
      <w:r>
        <w:rPr>
          <w:rStyle w:val="CodingLanguage"/>
        </w:rPr>
        <w:br/>
      </w:r>
      <w:r w:rsidRPr="00463FEF">
        <w:rPr>
          <w:rStyle w:val="CodingLanguage"/>
        </w:rPr>
        <w:t xml:space="preserve">  .-`` .-```.  `</w:t>
      </w:r>
      <w:r>
        <w:rPr>
          <w:rStyle w:val="CodingLanguage"/>
        </w:rPr>
        <w:t>``\/    _.,_ ''-._</w:t>
      </w:r>
      <w:r>
        <w:rPr>
          <w:rStyle w:val="CodingLanguage"/>
        </w:rPr>
        <w:br/>
      </w:r>
      <w:r w:rsidRPr="00463FEF">
        <w:rPr>
          <w:rStyle w:val="CodingLanguage"/>
        </w:rPr>
        <w:t xml:space="preserve"> (    '      ,       .-`  | `,    ) </w:t>
      </w:r>
      <w:r>
        <w:rPr>
          <w:rStyle w:val="CodingLanguage"/>
        </w:rPr>
        <w:t xml:space="preserve">    Running in stand alone mode</w:t>
      </w:r>
      <w:r>
        <w:rPr>
          <w:rStyle w:val="CodingLanguage"/>
        </w:rPr>
        <w:br/>
      </w:r>
      <w:r w:rsidRPr="00463FEF">
        <w:rPr>
          <w:rStyle w:val="CodingLanguage"/>
        </w:rPr>
        <w:t xml:space="preserve"> |`-._`-...-` __...</w:t>
      </w:r>
      <w:r>
        <w:rPr>
          <w:rStyle w:val="CodingLanguage"/>
        </w:rPr>
        <w:t>-.``-._|'` _.-'|     Port: 6379</w:t>
      </w:r>
      <w:r>
        <w:rPr>
          <w:rStyle w:val="CodingLanguage"/>
        </w:rPr>
        <w:br/>
      </w:r>
      <w:r w:rsidRPr="00463FEF">
        <w:rPr>
          <w:rStyle w:val="CodingLanguage"/>
        </w:rPr>
        <w:t xml:space="preserve"> |    `-._   `.</w:t>
      </w:r>
      <w:r>
        <w:rPr>
          <w:rStyle w:val="CodingLanguage"/>
        </w:rPr>
        <w:t>_    /     _.-'    |     PID: 1</w:t>
      </w:r>
      <w:r>
        <w:rPr>
          <w:rStyle w:val="CodingLanguage"/>
        </w:rPr>
        <w:br/>
      </w:r>
      <w:r w:rsidRPr="00463FEF">
        <w:rPr>
          <w:rStyle w:val="CodingLanguage"/>
        </w:rPr>
        <w:t xml:space="preserve">  `</w:t>
      </w:r>
      <w:r>
        <w:rPr>
          <w:rStyle w:val="CodingLanguage"/>
        </w:rPr>
        <w:t>-._    `-._  `-./  _.-'    _.-'</w:t>
      </w:r>
      <w:r>
        <w:rPr>
          <w:rStyle w:val="CodingLanguage"/>
        </w:rPr>
        <w:br/>
      </w:r>
      <w:r w:rsidRPr="00463FEF">
        <w:rPr>
          <w:rStyle w:val="CodingLanguage"/>
        </w:rPr>
        <w:t xml:space="preserve"> |`-</w:t>
      </w:r>
      <w:r>
        <w:rPr>
          <w:rStyle w:val="CodingLanguage"/>
        </w:rPr>
        <w:t>._`-._    `-.__.-'    _.-'_.-'|</w:t>
      </w:r>
      <w:r>
        <w:rPr>
          <w:rStyle w:val="CodingLanguage"/>
        </w:rPr>
        <w:br/>
      </w:r>
      <w:r w:rsidRPr="00463FEF">
        <w:rPr>
          <w:rStyle w:val="CodingLanguage"/>
        </w:rPr>
        <w:t xml:space="preserve"> |    `-._`-._        _.-'_.-'</w:t>
      </w:r>
      <w:r>
        <w:rPr>
          <w:rStyle w:val="CodingLanguage"/>
        </w:rPr>
        <w:t xml:space="preserve">    |           http://redis.io</w:t>
      </w:r>
      <w:r>
        <w:rPr>
          <w:rStyle w:val="CodingLanguage"/>
        </w:rPr>
        <w:br/>
      </w:r>
      <w:r w:rsidRPr="00463FEF">
        <w:rPr>
          <w:rStyle w:val="CodingLanguage"/>
        </w:rPr>
        <w:t xml:space="preserve">  `</w:t>
      </w:r>
      <w:r>
        <w:rPr>
          <w:rStyle w:val="CodingLanguage"/>
        </w:rPr>
        <w:t>-._    `-._`-.__.-'_.-'    _.-'</w:t>
      </w:r>
      <w:r>
        <w:rPr>
          <w:rStyle w:val="CodingLanguage"/>
        </w:rPr>
        <w:br/>
      </w:r>
      <w:r w:rsidRPr="00463FEF">
        <w:rPr>
          <w:rStyle w:val="CodingLanguage"/>
        </w:rPr>
        <w:lastRenderedPageBreak/>
        <w:t xml:space="preserve"> |`-</w:t>
      </w:r>
      <w:r>
        <w:rPr>
          <w:rStyle w:val="CodingLanguage"/>
        </w:rPr>
        <w:t>._`-._    `-.__.-'    _.-'_.-'|</w:t>
      </w:r>
      <w:r>
        <w:rPr>
          <w:rStyle w:val="CodingLanguage"/>
        </w:rPr>
        <w:br/>
      </w:r>
      <w:r w:rsidRPr="00463FEF">
        <w:rPr>
          <w:rStyle w:val="CodingLanguage"/>
        </w:rPr>
        <w:t xml:space="preserve"> |  </w:t>
      </w:r>
      <w:r>
        <w:rPr>
          <w:rStyle w:val="CodingLanguage"/>
        </w:rPr>
        <w:t xml:space="preserve">  `-._`-._        _.-'_.-'    |</w:t>
      </w:r>
      <w:r>
        <w:rPr>
          <w:rStyle w:val="CodingLanguage"/>
        </w:rPr>
        <w:br/>
      </w:r>
      <w:r w:rsidRPr="00463FEF">
        <w:rPr>
          <w:rStyle w:val="CodingLanguage"/>
        </w:rPr>
        <w:t xml:space="preserve">  `</w:t>
      </w:r>
      <w:r>
        <w:rPr>
          <w:rStyle w:val="CodingLanguage"/>
        </w:rPr>
        <w:t>-._    `-._`-.__.-'_.-'    _.-'</w:t>
      </w:r>
      <w:r>
        <w:rPr>
          <w:rStyle w:val="CodingLanguage"/>
        </w:rPr>
        <w:br/>
        <w:t xml:space="preserve">      `-._    `-.__.-'    _.-'</w:t>
      </w:r>
      <w:r>
        <w:rPr>
          <w:rStyle w:val="CodingLanguage"/>
        </w:rPr>
        <w:br/>
      </w:r>
      <w:r w:rsidRPr="00463FEF">
        <w:rPr>
          <w:rStyle w:val="CodingLanguage"/>
        </w:rPr>
        <w:t xml:space="preserve">          `-._       </w:t>
      </w:r>
      <w:r>
        <w:rPr>
          <w:rStyle w:val="CodingLanguage"/>
        </w:rPr>
        <w:t xml:space="preserve"> _.-'</w:t>
      </w:r>
      <w:r>
        <w:rPr>
          <w:rStyle w:val="CodingLanguage"/>
        </w:rPr>
        <w:br/>
        <w:t xml:space="preserve">              `-.__.-'</w:t>
      </w:r>
      <w:r>
        <w:rPr>
          <w:rStyle w:val="CodingLanguage"/>
        </w:rPr>
        <w:br/>
      </w:r>
    </w:p>
    <w:p w14:paraId="51FC86E7" w14:textId="51A535F4" w:rsidR="00463FEF" w:rsidRPr="00463FEF" w:rsidRDefault="00463FEF" w:rsidP="00463FEF">
      <w:pPr>
        <w:pStyle w:val="BodyTextMetricHPELight10pt"/>
        <w:rPr>
          <w:rStyle w:val="CodingLanguage"/>
        </w:rPr>
      </w:pPr>
      <w:r w:rsidRPr="00463FEF">
        <w:rPr>
          <w:rStyle w:val="CodingLanguage"/>
        </w:rPr>
        <w:t>[1] 07 Feb 15:04:32.189 # Server started, Redis version 2.8.19</w:t>
      </w:r>
      <w:r>
        <w:rPr>
          <w:rStyle w:val="CodingLanguage"/>
        </w:rPr>
        <w:br/>
      </w:r>
      <w:r w:rsidRPr="00463FEF">
        <w:rPr>
          <w:rStyle w:val="CodingLanguage"/>
        </w:rPr>
        <w:t>[1] 07 Feb 15:04:32.189 # WARNING you have Transparent Huge Pages (THP) support enabled in your kernel. This will create latency and memory usage issues with Redis. To fix this issue run the command 'echo never &gt; /sys/kernel/mm/transparent_hugepage/enabled' as root, and add it to your /etc/rc.local in order to retain the setting after a reboot. Redis must be r</w:t>
      </w:r>
      <w:r>
        <w:rPr>
          <w:rStyle w:val="CodingLanguage"/>
        </w:rPr>
        <w:t>estarted after THP is disabled.</w:t>
      </w:r>
      <w:r>
        <w:rPr>
          <w:rStyle w:val="CodingLanguage"/>
        </w:rPr>
        <w:br/>
      </w:r>
      <w:r w:rsidRPr="00463FEF">
        <w:rPr>
          <w:rStyle w:val="CodingLanguage"/>
        </w:rPr>
        <w:t>[1] 07 Feb 15:04:32.189 # WARNING: The TCP backlog setting of 511 cannot be enforced because /proc/sys/net/core/somaxconn is</w:t>
      </w:r>
      <w:r>
        <w:rPr>
          <w:rStyle w:val="CodingLanguage"/>
        </w:rPr>
        <w:t xml:space="preserve"> set to the lower value of 128.</w:t>
      </w:r>
      <w:r>
        <w:rPr>
          <w:rStyle w:val="CodingLanguage"/>
        </w:rPr>
        <w:br/>
      </w:r>
      <w:r w:rsidRPr="00463FEF">
        <w:rPr>
          <w:rStyle w:val="CodingLanguage"/>
        </w:rPr>
        <w:t>[1] 07 Feb 15:04:32.190 * The server is now ready to accept connections on port 6379</w:t>
      </w:r>
    </w:p>
    <w:p w14:paraId="3B46A8D9" w14:textId="690FDC88" w:rsidR="00463FEF" w:rsidRDefault="005A37E6" w:rsidP="00463FEF">
      <w:pPr>
        <w:pStyle w:val="BodyTextMetricHPELight10pt"/>
      </w:pPr>
      <w:r w:rsidRPr="005A37E6">
        <w:t>The guestbook application needs to communicate with the Redis master to write its data. You need to apply a service to proxy the traffic to the Redis master pod. A service defines a policy to access the pods.</w:t>
      </w:r>
    </w:p>
    <w:p w14:paraId="259D0433" w14:textId="77777777" w:rsidR="005A37E6" w:rsidRPr="005A37E6" w:rsidRDefault="005A37E6" w:rsidP="005A37E6">
      <w:pPr>
        <w:pStyle w:val="BodyTextMetricHPELight10pt"/>
        <w:rPr>
          <w:rStyle w:val="CodingLanguage"/>
        </w:rPr>
      </w:pPr>
      <w:r w:rsidRPr="005A37E6">
        <w:rPr>
          <w:rStyle w:val="CodingLanguage"/>
        </w:rPr>
        <w:t># cat redis-master-service.yaml</w:t>
      </w:r>
    </w:p>
    <w:p w14:paraId="208C4020" w14:textId="274F8E70" w:rsidR="005A37E6" w:rsidRPr="005A37E6" w:rsidRDefault="005A37E6" w:rsidP="005A37E6">
      <w:pPr>
        <w:pStyle w:val="BodyTextMetricHPELight10pt"/>
        <w:rPr>
          <w:rStyle w:val="CodingLanguage"/>
        </w:rPr>
      </w:pPr>
      <w:r>
        <w:rPr>
          <w:rStyle w:val="CodingLanguage"/>
        </w:rPr>
        <w:t>apiVersion: v1</w:t>
      </w:r>
      <w:r>
        <w:rPr>
          <w:rStyle w:val="CodingLanguage"/>
        </w:rPr>
        <w:br/>
        <w:t>kind: Service</w:t>
      </w:r>
      <w:r>
        <w:rPr>
          <w:rStyle w:val="CodingLanguage"/>
        </w:rPr>
        <w:br/>
        <w:t>metadata:</w:t>
      </w:r>
      <w:r>
        <w:rPr>
          <w:rStyle w:val="CodingLanguage"/>
        </w:rPr>
        <w:br/>
      </w:r>
      <w:r w:rsidRPr="005A37E6">
        <w:rPr>
          <w:rStyle w:val="CodingLanguage"/>
        </w:rPr>
        <w:t xml:space="preserve">  name: redis-mas</w:t>
      </w:r>
      <w:r>
        <w:rPr>
          <w:rStyle w:val="CodingLanguage"/>
        </w:rPr>
        <w:t>ter</w:t>
      </w:r>
      <w:r>
        <w:rPr>
          <w:rStyle w:val="CodingLanguage"/>
        </w:rPr>
        <w:br/>
        <w:t xml:space="preserve">  labels:</w:t>
      </w:r>
      <w:r>
        <w:rPr>
          <w:rStyle w:val="CodingLanguage"/>
        </w:rPr>
        <w:br/>
        <w:t xml:space="preserve">    app: redis</w:t>
      </w:r>
      <w:r>
        <w:rPr>
          <w:rStyle w:val="CodingLanguage"/>
        </w:rPr>
        <w:br/>
        <w:t xml:space="preserve">    role: master</w:t>
      </w:r>
      <w:r>
        <w:rPr>
          <w:rStyle w:val="CodingLanguage"/>
        </w:rPr>
        <w:br/>
        <w:t xml:space="preserve">    tier: backend</w:t>
      </w:r>
      <w:r>
        <w:rPr>
          <w:rStyle w:val="CodingLanguage"/>
        </w:rPr>
        <w:br/>
        <w:t>spec:</w:t>
      </w:r>
      <w:r>
        <w:rPr>
          <w:rStyle w:val="CodingLanguage"/>
        </w:rPr>
        <w:br/>
        <w:t xml:space="preserve">  ports:</w:t>
      </w:r>
      <w:r>
        <w:rPr>
          <w:rStyle w:val="CodingLanguage"/>
        </w:rPr>
        <w:br/>
        <w:t xml:space="preserve">  - port: 6379</w:t>
      </w:r>
      <w:r>
        <w:rPr>
          <w:rStyle w:val="CodingLanguage"/>
        </w:rPr>
        <w:br/>
        <w:t xml:space="preserve">    targetPort: 6379</w:t>
      </w:r>
      <w:r>
        <w:rPr>
          <w:rStyle w:val="CodingLanguage"/>
        </w:rPr>
        <w:br/>
        <w:t xml:space="preserve">  selector:</w:t>
      </w:r>
      <w:r>
        <w:rPr>
          <w:rStyle w:val="CodingLanguage"/>
        </w:rPr>
        <w:br/>
        <w:t xml:space="preserve">    app: redis</w:t>
      </w:r>
      <w:r>
        <w:rPr>
          <w:rStyle w:val="CodingLanguage"/>
        </w:rPr>
        <w:br/>
        <w:t xml:space="preserve">    role: master</w:t>
      </w:r>
      <w:r>
        <w:rPr>
          <w:rStyle w:val="CodingLanguage"/>
        </w:rPr>
        <w:br/>
      </w:r>
      <w:r w:rsidRPr="005A37E6">
        <w:rPr>
          <w:rStyle w:val="CodingLanguage"/>
        </w:rPr>
        <w:t xml:space="preserve">    tier: backend</w:t>
      </w:r>
    </w:p>
    <w:p w14:paraId="20C85A29" w14:textId="7FE81215" w:rsidR="00463FEF" w:rsidRDefault="005A37E6" w:rsidP="00463FEF">
      <w:pPr>
        <w:pStyle w:val="BodyTextMetricHPELight10pt"/>
      </w:pPr>
      <w:r w:rsidRPr="005A37E6">
        <w:t xml:space="preserve">Apply the Redis master service from the </w:t>
      </w:r>
      <w:r w:rsidRPr="005A37E6">
        <w:rPr>
          <w:rStyle w:val="CodingLanguage"/>
        </w:rPr>
        <w:t>redis-master-service.yaml</w:t>
      </w:r>
      <w:r w:rsidRPr="005A37E6">
        <w:t xml:space="preserve"> file:</w:t>
      </w:r>
    </w:p>
    <w:p w14:paraId="41379BC1" w14:textId="49C11B9E" w:rsidR="00463FEF" w:rsidRPr="005A37E6" w:rsidRDefault="005A37E6" w:rsidP="005A37E6">
      <w:pPr>
        <w:pStyle w:val="BodyTextMetricHPELight10pt"/>
        <w:rPr>
          <w:rStyle w:val="CodingLanguage"/>
        </w:rPr>
      </w:pPr>
      <w:r w:rsidRPr="005A37E6">
        <w:rPr>
          <w:rStyle w:val="CodingLanguage"/>
        </w:rPr>
        <w:t>#  kubectl app</w:t>
      </w:r>
      <w:r>
        <w:rPr>
          <w:rStyle w:val="CodingLanguage"/>
        </w:rPr>
        <w:t>ly -f redis-master-service.yaml</w:t>
      </w:r>
      <w:r>
        <w:rPr>
          <w:rStyle w:val="CodingLanguage"/>
        </w:rPr>
        <w:br/>
      </w:r>
      <w:r w:rsidRPr="005A37E6">
        <w:rPr>
          <w:rStyle w:val="CodingLanguage"/>
        </w:rPr>
        <w:t>service "redis-master" created</w:t>
      </w:r>
    </w:p>
    <w:p w14:paraId="050A9F0D" w14:textId="0AE1D558" w:rsidR="005A37E6" w:rsidRDefault="005A37E6" w:rsidP="00463FEF">
      <w:pPr>
        <w:pStyle w:val="BodyTextMetricHPELight10pt"/>
      </w:pPr>
      <w:r w:rsidRPr="005A37E6">
        <w:t>Query the list of services to verify that the Redis master service is running.</w:t>
      </w:r>
    </w:p>
    <w:p w14:paraId="14C24306" w14:textId="782742E1" w:rsidR="005A37E6" w:rsidRPr="005A37E6" w:rsidRDefault="005A37E6" w:rsidP="005A37E6">
      <w:pPr>
        <w:pStyle w:val="BodyTextMetricHPELight10pt"/>
        <w:rPr>
          <w:rStyle w:val="CodingLanguage"/>
        </w:rPr>
      </w:pPr>
      <w:r>
        <w:rPr>
          <w:rStyle w:val="CodingLanguage"/>
        </w:rPr>
        <w:t># kubectl get svc</w:t>
      </w:r>
      <w:r>
        <w:rPr>
          <w:rStyle w:val="CodingLanguage"/>
        </w:rPr>
        <w:br/>
      </w:r>
      <w:r w:rsidRPr="005A37E6">
        <w:rPr>
          <w:rStyle w:val="CodingLanguage"/>
        </w:rPr>
        <w:t>NAME           TYPE        CLUSTER-IP      EXT</w:t>
      </w:r>
      <w:r>
        <w:rPr>
          <w:rStyle w:val="CodingLanguage"/>
        </w:rPr>
        <w:t>ERNAL-IP   PORT(S)          AGE</w:t>
      </w:r>
      <w:r>
        <w:rPr>
          <w:rStyle w:val="CodingLanguage"/>
        </w:rPr>
        <w:br/>
      </w:r>
      <w:r w:rsidRPr="005A37E6">
        <w:rPr>
          <w:rStyle w:val="CodingLanguage"/>
        </w:rPr>
        <w:t>redis-master   ClusterIP   10.96.240.18    &lt;none&gt;        6379/TCP         1m</w:t>
      </w:r>
    </w:p>
    <w:p w14:paraId="03846D19" w14:textId="68F4034C" w:rsidR="005A37E6" w:rsidRDefault="005A37E6" w:rsidP="00463FEF">
      <w:pPr>
        <w:pStyle w:val="BodyTextMetricHPELight10pt"/>
      </w:pPr>
      <w:r w:rsidRPr="005A37E6">
        <w:t>Although the Redis master is a single pod, you can make it highly available to meet traffic demands by adding replica Redis slaves.</w:t>
      </w:r>
    </w:p>
    <w:p w14:paraId="4D4451B3" w14:textId="77777777" w:rsidR="005A37E6" w:rsidRPr="005A37E6" w:rsidRDefault="005A37E6" w:rsidP="005A37E6">
      <w:pPr>
        <w:pStyle w:val="BodyTextMetricHPELight10pt"/>
        <w:rPr>
          <w:rStyle w:val="CodingLanguage"/>
        </w:rPr>
      </w:pPr>
      <w:r w:rsidRPr="005A37E6">
        <w:rPr>
          <w:rStyle w:val="CodingLanguage"/>
        </w:rPr>
        <w:t># cat redis-slave-deployment.yaml</w:t>
      </w:r>
    </w:p>
    <w:p w14:paraId="69B217F0" w14:textId="77777777" w:rsidR="005A37E6" w:rsidRDefault="005A37E6" w:rsidP="00463FEF">
      <w:pPr>
        <w:pStyle w:val="BodyTextMetricHPELight10pt"/>
        <w:rPr>
          <w:rStyle w:val="CodingLanguage"/>
        </w:rPr>
      </w:pPr>
      <w:r w:rsidRPr="005A37E6">
        <w:rPr>
          <w:rStyle w:val="CodingLanguage"/>
        </w:rPr>
        <w:t>apiVersion: apps/v1 #  for k8s versions before 1.9.0 use apps/v1beta2  and befo</w:t>
      </w:r>
      <w:r>
        <w:rPr>
          <w:rStyle w:val="CodingLanguage"/>
        </w:rPr>
        <w:t>re 1.8.0 use extensions/v1beta1</w:t>
      </w:r>
      <w:r>
        <w:rPr>
          <w:rStyle w:val="CodingLanguage"/>
        </w:rPr>
        <w:br/>
        <w:t>kind: Deployment</w:t>
      </w:r>
      <w:r>
        <w:rPr>
          <w:rStyle w:val="CodingLanguage"/>
        </w:rPr>
        <w:br/>
      </w:r>
      <w:r>
        <w:rPr>
          <w:rStyle w:val="CodingLanguage"/>
        </w:rPr>
        <w:lastRenderedPageBreak/>
        <w:t>metadata:</w:t>
      </w:r>
      <w:r>
        <w:rPr>
          <w:rStyle w:val="CodingLanguage"/>
        </w:rPr>
        <w:br/>
        <w:t xml:space="preserve">  name: redis-slave</w:t>
      </w:r>
      <w:r>
        <w:rPr>
          <w:rStyle w:val="CodingLanguage"/>
        </w:rPr>
        <w:br/>
        <w:t>spec:</w:t>
      </w:r>
      <w:r>
        <w:rPr>
          <w:rStyle w:val="CodingLanguage"/>
        </w:rPr>
        <w:br/>
        <w:t xml:space="preserve">  selector:</w:t>
      </w:r>
      <w:r>
        <w:rPr>
          <w:rStyle w:val="CodingLanguage"/>
        </w:rPr>
        <w:br/>
        <w:t xml:space="preserve">    matchLabels: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 xml:space="preserve">  replicas: 2</w:t>
      </w:r>
      <w:r>
        <w:rPr>
          <w:rStyle w:val="CodingLanguage"/>
        </w:rPr>
        <w:br/>
      </w:r>
      <w:r w:rsidRPr="005A37E6">
        <w:rPr>
          <w:rStyle w:val="CodingLanguage"/>
        </w:rPr>
        <w:t xml:space="preserve">  template:</w:t>
      </w:r>
      <w:r>
        <w:rPr>
          <w:rStyle w:val="CodingLanguage"/>
        </w:rPr>
        <w:br/>
      </w:r>
      <w:r w:rsidRPr="005A37E6">
        <w:rPr>
          <w:rStyle w:val="CodingLanguage"/>
        </w:rPr>
        <w:t xml:space="preserve">    metadata:</w:t>
      </w:r>
      <w:r>
        <w:rPr>
          <w:rStyle w:val="CodingLanguage"/>
        </w:rPr>
        <w:br/>
        <w:t xml:space="preserve">      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 xml:space="preserve">    spec:</w:t>
      </w:r>
      <w:r>
        <w:rPr>
          <w:rStyle w:val="CodingLanguage"/>
        </w:rPr>
        <w:br/>
        <w:t xml:space="preserve">      containers:</w:t>
      </w:r>
      <w:r>
        <w:rPr>
          <w:rStyle w:val="CodingLanguage"/>
        </w:rPr>
        <w:br/>
        <w:t xml:space="preserve">      - name: slave</w:t>
      </w:r>
      <w:r>
        <w:rPr>
          <w:rStyle w:val="CodingLanguage"/>
        </w:rPr>
        <w:br/>
      </w:r>
      <w:r w:rsidRPr="005A37E6">
        <w:rPr>
          <w:rStyle w:val="CodingLanguage"/>
        </w:rPr>
        <w:t xml:space="preserve">        image: gcr.io/</w:t>
      </w:r>
      <w:r>
        <w:rPr>
          <w:rStyle w:val="CodingLanguage"/>
        </w:rPr>
        <w:t>google_samples/gb-redisslave:v1</w:t>
      </w:r>
      <w:r>
        <w:rPr>
          <w:rStyle w:val="CodingLanguage"/>
        </w:rPr>
        <w:br/>
        <w:t xml:space="preserve">        resources:</w:t>
      </w:r>
      <w:r>
        <w:rPr>
          <w:rStyle w:val="CodingLanguage"/>
        </w:rPr>
        <w:br/>
        <w:t xml:space="preserve">          requests:</w:t>
      </w:r>
      <w:r>
        <w:rPr>
          <w:rStyle w:val="CodingLanguage"/>
        </w:rPr>
        <w:br/>
        <w:t xml:space="preserve">            cpu: 100m</w:t>
      </w:r>
      <w:r>
        <w:rPr>
          <w:rStyle w:val="CodingLanguage"/>
        </w:rPr>
        <w:br/>
        <w:t xml:space="preserve">            memory: 100Mi</w:t>
      </w:r>
      <w:r>
        <w:rPr>
          <w:rStyle w:val="CodingLanguage"/>
        </w:rPr>
        <w:br/>
      </w:r>
      <w:r w:rsidRPr="005A37E6">
        <w:rPr>
          <w:rStyle w:val="CodingLanguage"/>
        </w:rPr>
        <w:t xml:space="preserve">      </w:t>
      </w:r>
      <w:r>
        <w:rPr>
          <w:rStyle w:val="CodingLanguage"/>
        </w:rPr>
        <w:t xml:space="preserve">  env:</w:t>
      </w:r>
      <w:r>
        <w:rPr>
          <w:rStyle w:val="CodingLanguage"/>
        </w:rPr>
        <w:br/>
        <w:t xml:space="preserve">        - name: GET_HOSTS_FROM</w:t>
      </w:r>
      <w:r>
        <w:rPr>
          <w:rStyle w:val="CodingLanguage"/>
        </w:rPr>
        <w:br/>
        <w:t xml:space="preserve">          value: dns</w:t>
      </w:r>
      <w:r>
        <w:rPr>
          <w:rStyle w:val="CodingLanguage"/>
        </w:rPr>
        <w:br/>
      </w:r>
      <w:r w:rsidRPr="005A37E6">
        <w:rPr>
          <w:rStyle w:val="CodingLanguage"/>
        </w:rPr>
        <w:t xml:space="preserve">          # If your cluster config does not</w:t>
      </w:r>
      <w:r>
        <w:rPr>
          <w:rStyle w:val="CodingLanguage"/>
        </w:rPr>
        <w:t xml:space="preserve"> include a dns service, then to</w:t>
      </w:r>
      <w:r>
        <w:rPr>
          <w:rStyle w:val="CodingLanguage"/>
        </w:rPr>
        <w:br/>
      </w:r>
      <w:r w:rsidRPr="005A37E6">
        <w:rPr>
          <w:rStyle w:val="CodingLanguage"/>
        </w:rPr>
        <w:t xml:space="preserve">          # instead access an environm</w:t>
      </w:r>
      <w:r>
        <w:rPr>
          <w:rStyle w:val="CodingLanguage"/>
        </w:rPr>
        <w:t>ent variable to find the master</w:t>
      </w:r>
      <w:r>
        <w:rPr>
          <w:rStyle w:val="CodingLanguage"/>
        </w:rPr>
        <w:br/>
      </w:r>
      <w:r w:rsidRPr="005A37E6">
        <w:rPr>
          <w:rStyle w:val="CodingLanguage"/>
        </w:rPr>
        <w:t xml:space="preserve">          # service's host, comment out the 'value: </w:t>
      </w:r>
      <w:r>
        <w:rPr>
          <w:rStyle w:val="CodingLanguage"/>
        </w:rPr>
        <w:t>dns' line above, and</w:t>
      </w:r>
      <w:r>
        <w:rPr>
          <w:rStyle w:val="CodingLanguage"/>
        </w:rPr>
        <w:br/>
      </w:r>
      <w:r w:rsidRPr="005A37E6">
        <w:rPr>
          <w:rStyle w:val="CodingLanguage"/>
        </w:rPr>
        <w:t xml:space="preserve">      </w:t>
      </w:r>
      <w:r>
        <w:rPr>
          <w:rStyle w:val="CodingLanguage"/>
        </w:rPr>
        <w:t xml:space="preserve">    # uncomment the line below:</w:t>
      </w:r>
      <w:r>
        <w:rPr>
          <w:rStyle w:val="CodingLanguage"/>
        </w:rPr>
        <w:br/>
        <w:t xml:space="preserve">          # value: env</w:t>
      </w:r>
      <w:r>
        <w:rPr>
          <w:rStyle w:val="CodingLanguage"/>
        </w:rPr>
        <w:br/>
        <w:t xml:space="preserve">        ports:</w:t>
      </w:r>
      <w:r>
        <w:rPr>
          <w:rStyle w:val="CodingLanguage"/>
        </w:rPr>
        <w:br/>
      </w:r>
      <w:r w:rsidRPr="005A37E6">
        <w:rPr>
          <w:rStyle w:val="CodingLanguage"/>
        </w:rPr>
        <w:t xml:space="preserve">        - containerPort: 6379</w:t>
      </w:r>
    </w:p>
    <w:p w14:paraId="4C8D1AB3" w14:textId="704D3CBC" w:rsidR="005A37E6" w:rsidRDefault="005A37E6" w:rsidP="00463FEF">
      <w:pPr>
        <w:pStyle w:val="BodyTextMetricHPELight10pt"/>
      </w:pPr>
      <w:r>
        <w:rPr>
          <w:rStyle w:val="CodingLanguage"/>
        </w:rPr>
        <w:br/>
      </w:r>
      <w:r w:rsidRPr="005A37E6">
        <w:t xml:space="preserve">Create the Redis slaves from the </w:t>
      </w:r>
      <w:r w:rsidRPr="005A37E6">
        <w:rPr>
          <w:rStyle w:val="CodingLanguage"/>
        </w:rPr>
        <w:t>redis-slave-deployment.yaml</w:t>
      </w:r>
      <w:r w:rsidRPr="005A37E6">
        <w:t xml:space="preserve"> file.</w:t>
      </w:r>
    </w:p>
    <w:p w14:paraId="5E1FDD60" w14:textId="4BFD1726" w:rsidR="005A37E6" w:rsidRPr="005A37E6" w:rsidRDefault="005A37E6" w:rsidP="005A37E6">
      <w:pPr>
        <w:pStyle w:val="BodyTextMetricHPELight10pt"/>
        <w:rPr>
          <w:rStyle w:val="CodingLanguage"/>
        </w:rPr>
      </w:pPr>
      <w:r w:rsidRPr="005A37E6">
        <w:rPr>
          <w:rStyle w:val="CodingLanguage"/>
        </w:rPr>
        <w:t># kubectl apply -f  redis-slave-deployment.yaml</w:t>
      </w:r>
      <w:r w:rsidRPr="005A37E6">
        <w:rPr>
          <w:rStyle w:val="CodingLanguage"/>
        </w:rPr>
        <w:br/>
        <w:t>deployment.apps "redis-slave" created</w:t>
      </w:r>
    </w:p>
    <w:p w14:paraId="077C8711" w14:textId="3E58E13A" w:rsidR="005A37E6" w:rsidRDefault="005A37E6" w:rsidP="00463FEF">
      <w:pPr>
        <w:pStyle w:val="BodyTextMetricHPELight10pt"/>
      </w:pPr>
      <w:r w:rsidRPr="005A37E6">
        <w:t>Query the list of Pods to verify that the Redis slave pods are running.</w:t>
      </w:r>
    </w:p>
    <w:p w14:paraId="72C54D74" w14:textId="605580D8" w:rsidR="005A37E6" w:rsidRPr="005A37E6" w:rsidRDefault="005A37E6" w:rsidP="005A37E6">
      <w:pPr>
        <w:pStyle w:val="BodyTextMetricHPELight10pt"/>
        <w:rPr>
          <w:rStyle w:val="CodingLanguage"/>
        </w:rPr>
      </w:pPr>
      <w:r w:rsidRPr="005A37E6">
        <w:rPr>
          <w:rStyle w:val="CodingLanguage"/>
        </w:rPr>
        <w:t># kubectl get pods | grep redis</w:t>
      </w:r>
      <w:r w:rsidRPr="005A37E6">
        <w:rPr>
          <w:rStyle w:val="CodingLanguage"/>
        </w:rPr>
        <w:br/>
        <w:t>redis-master-57657796fc-psvhc     1/1       Running   0          7m</w:t>
      </w:r>
      <w:r w:rsidRPr="005A37E6">
        <w:rPr>
          <w:rStyle w:val="CodingLanguage"/>
        </w:rPr>
        <w:br/>
        <w:t>redis-slave-5cb5956459-bqqlg      1/1       Running   0          19s</w:t>
      </w:r>
      <w:r w:rsidRPr="005A37E6">
        <w:rPr>
          <w:rStyle w:val="CodingLanguage"/>
        </w:rPr>
        <w:br/>
        <w:t>redis-slave-5cb5956459-gql5x      1/1       Running   0          19s</w:t>
      </w:r>
    </w:p>
    <w:p w14:paraId="4F564CD3" w14:textId="433034D5" w:rsidR="005A37E6" w:rsidRDefault="005A37E6" w:rsidP="00463FEF">
      <w:pPr>
        <w:pStyle w:val="BodyTextMetricHPELight10pt"/>
      </w:pPr>
      <w:r w:rsidRPr="005A37E6">
        <w:t>The guestbook application needs to communicate to Redis slaves to read data. To make the Redis slaves discoverable, you need to set up a service that provides transparent load balancing to the set of pods.</w:t>
      </w:r>
    </w:p>
    <w:p w14:paraId="2B67B0DD" w14:textId="1C71EECB" w:rsidR="005A37E6" w:rsidRPr="005A37E6" w:rsidRDefault="005A37E6" w:rsidP="005A37E6">
      <w:pPr>
        <w:pStyle w:val="BodyTextMetricHPELight10pt"/>
        <w:rPr>
          <w:rStyle w:val="CodingLanguage"/>
        </w:rPr>
      </w:pPr>
      <w:r>
        <w:rPr>
          <w:rStyle w:val="CodingLanguage"/>
        </w:rPr>
        <w:t># cat redis-slave-service.yaml</w:t>
      </w:r>
      <w:r>
        <w:rPr>
          <w:rStyle w:val="CodingLanguage"/>
        </w:rPr>
        <w:br/>
        <w:t>apiVersion: v1</w:t>
      </w:r>
      <w:r>
        <w:rPr>
          <w:rStyle w:val="CodingLanguage"/>
        </w:rPr>
        <w:br/>
        <w:t>kind: Service</w:t>
      </w:r>
      <w:r>
        <w:rPr>
          <w:rStyle w:val="CodingLanguage"/>
        </w:rPr>
        <w:br/>
        <w:t>metadata:</w:t>
      </w:r>
      <w:r>
        <w:rPr>
          <w:rStyle w:val="CodingLanguage"/>
        </w:rPr>
        <w:br/>
        <w:t xml:space="preserve">  name: redis-slave</w:t>
      </w:r>
      <w:r>
        <w:rPr>
          <w:rStyle w:val="CodingLanguage"/>
        </w:rPr>
        <w:br/>
      </w:r>
      <w:r>
        <w:rPr>
          <w:rStyle w:val="CodingLanguage"/>
        </w:rPr>
        <w:lastRenderedPageBreak/>
        <w:t xml:space="preserve">  labels:</w:t>
      </w:r>
      <w:r>
        <w:rPr>
          <w:rStyle w:val="CodingLanguage"/>
        </w:rPr>
        <w:br/>
        <w:t xml:space="preserve">    app: redis</w:t>
      </w:r>
      <w:r>
        <w:rPr>
          <w:rStyle w:val="CodingLanguage"/>
        </w:rPr>
        <w:br/>
        <w:t xml:space="preserve">    role: slave</w:t>
      </w:r>
      <w:r>
        <w:rPr>
          <w:rStyle w:val="CodingLanguage"/>
        </w:rPr>
        <w:br/>
        <w:t xml:space="preserve">    tier: backend</w:t>
      </w:r>
      <w:r>
        <w:rPr>
          <w:rStyle w:val="CodingLanguage"/>
        </w:rPr>
        <w:br/>
        <w:t>spec:</w:t>
      </w:r>
      <w:r>
        <w:rPr>
          <w:rStyle w:val="CodingLanguage"/>
        </w:rPr>
        <w:br/>
        <w:t xml:space="preserve">  ports:</w:t>
      </w:r>
      <w:r>
        <w:rPr>
          <w:rStyle w:val="CodingLanguage"/>
        </w:rPr>
        <w:br/>
      </w:r>
      <w:r w:rsidRPr="005A37E6">
        <w:rPr>
          <w:rStyle w:val="CodingLanguage"/>
        </w:rPr>
        <w:t xml:space="preserve">  - p</w:t>
      </w:r>
      <w:r>
        <w:rPr>
          <w:rStyle w:val="CodingLanguage"/>
        </w:rPr>
        <w:t>ort: 6379</w:t>
      </w:r>
      <w:r>
        <w:rPr>
          <w:rStyle w:val="CodingLanguage"/>
        </w:rPr>
        <w:br/>
        <w:t xml:space="preserve">  selector:</w:t>
      </w:r>
      <w:r>
        <w:rPr>
          <w:rStyle w:val="CodingLanguage"/>
        </w:rPr>
        <w:br/>
        <w:t xml:space="preserve">    app: redis</w:t>
      </w:r>
      <w:r>
        <w:rPr>
          <w:rStyle w:val="CodingLanguage"/>
        </w:rPr>
        <w:br/>
        <w:t xml:space="preserve">    role: slave</w:t>
      </w:r>
      <w:r>
        <w:rPr>
          <w:rStyle w:val="CodingLanguage"/>
        </w:rPr>
        <w:br/>
      </w:r>
      <w:r w:rsidRPr="005A37E6">
        <w:rPr>
          <w:rStyle w:val="CodingLanguage"/>
        </w:rPr>
        <w:t xml:space="preserve">    tier: backend</w:t>
      </w:r>
    </w:p>
    <w:p w14:paraId="43F8CDD3" w14:textId="21CA1617" w:rsidR="005A37E6" w:rsidRDefault="005A37E6" w:rsidP="00463FEF">
      <w:pPr>
        <w:pStyle w:val="BodyTextMetricHPELight10pt"/>
      </w:pPr>
      <w:r w:rsidRPr="005A37E6">
        <w:t xml:space="preserve">Deploy the Redis slave service from the </w:t>
      </w:r>
      <w:r w:rsidRPr="005A37E6">
        <w:rPr>
          <w:rStyle w:val="CodingLanguage"/>
        </w:rPr>
        <w:t>redis-slave-service.yaml</w:t>
      </w:r>
      <w:r w:rsidRPr="005A37E6">
        <w:t xml:space="preserve"> file</w:t>
      </w:r>
      <w:r>
        <w:t>.</w:t>
      </w:r>
    </w:p>
    <w:p w14:paraId="411D72CE" w14:textId="6A02D103" w:rsidR="005A37E6" w:rsidRPr="005A37E6" w:rsidRDefault="005A37E6" w:rsidP="005A37E6">
      <w:pPr>
        <w:pStyle w:val="BodyTextMetricHPELight10pt"/>
        <w:rPr>
          <w:rStyle w:val="CodingLanguage"/>
        </w:rPr>
      </w:pPr>
      <w:r w:rsidRPr="005A37E6">
        <w:rPr>
          <w:rStyle w:val="CodingLanguage"/>
        </w:rPr>
        <w:t># kubectl apply -f redis-slave-service.yaml</w:t>
      </w:r>
      <w:r w:rsidRPr="005A37E6">
        <w:rPr>
          <w:rStyle w:val="CodingLanguage"/>
        </w:rPr>
        <w:br/>
        <w:t>service "redis-slave" created</w:t>
      </w:r>
    </w:p>
    <w:p w14:paraId="3AFCF2B1" w14:textId="13E87440" w:rsidR="005A37E6" w:rsidRDefault="005A37E6" w:rsidP="00463FEF">
      <w:pPr>
        <w:pStyle w:val="BodyTextMetricHPELight10pt"/>
      </w:pPr>
      <w:r w:rsidRPr="005A37E6">
        <w:t>Query the list of services to verify that the Redis slave service is running.</w:t>
      </w:r>
    </w:p>
    <w:p w14:paraId="57C0832E" w14:textId="0BE70821" w:rsidR="005A37E6" w:rsidRPr="005A37E6" w:rsidRDefault="005A37E6" w:rsidP="005A37E6">
      <w:pPr>
        <w:pStyle w:val="BodyTextMetricHPELight10pt"/>
        <w:rPr>
          <w:rStyle w:val="CodingLanguage"/>
        </w:rPr>
      </w:pPr>
      <w:r w:rsidRPr="005A37E6">
        <w:rPr>
          <w:rStyle w:val="CodingLanguage"/>
        </w:rPr>
        <w:t># ku</w:t>
      </w:r>
      <w:r>
        <w:rPr>
          <w:rStyle w:val="CodingLanguage"/>
        </w:rPr>
        <w:t>bectl get services | grep redis</w:t>
      </w:r>
      <w:r>
        <w:rPr>
          <w:rStyle w:val="CodingLanguage"/>
        </w:rPr>
        <w:br/>
      </w:r>
      <w:r w:rsidRPr="005A37E6">
        <w:rPr>
          <w:rStyle w:val="CodingLanguage"/>
        </w:rPr>
        <w:t>redis-master   ClusterIP   10.96.240.18    &lt;n</w:t>
      </w:r>
      <w:r>
        <w:rPr>
          <w:rStyle w:val="CodingLanguage"/>
        </w:rPr>
        <w:t>one&gt;        6379/TCP         4m</w:t>
      </w:r>
      <w:r>
        <w:rPr>
          <w:rStyle w:val="CodingLanguage"/>
        </w:rPr>
        <w:br/>
      </w:r>
      <w:r w:rsidRPr="005A37E6">
        <w:rPr>
          <w:rStyle w:val="CodingLanguage"/>
        </w:rPr>
        <w:t>redis-slave    ClusterIP   10.96.200.85    &lt;none&gt;        6379/TCP         22s</w:t>
      </w:r>
    </w:p>
    <w:p w14:paraId="3CD04F3B" w14:textId="11A98B07" w:rsidR="005A37E6" w:rsidRDefault="005A37E6" w:rsidP="00463FEF">
      <w:pPr>
        <w:pStyle w:val="BodyTextMetricHPELight10pt"/>
      </w:pPr>
      <w:r w:rsidRPr="005A37E6">
        <w:t xml:space="preserve">The guestbook application has a web frontend written in PHP serving the HTTP requests. It is configured to connect to the </w:t>
      </w:r>
      <w:r w:rsidRPr="005A37E6">
        <w:rPr>
          <w:rStyle w:val="CodingLanguage"/>
        </w:rPr>
        <w:t>redis-master</w:t>
      </w:r>
      <w:r w:rsidRPr="005A37E6">
        <w:t xml:space="preserve"> service for write requests and the </w:t>
      </w:r>
      <w:r w:rsidRPr="005A37E6">
        <w:rPr>
          <w:rStyle w:val="CodingLanguage"/>
        </w:rPr>
        <w:t>redis-slave</w:t>
      </w:r>
      <w:r w:rsidRPr="005A37E6">
        <w:t xml:space="preserve"> service for read requests.</w:t>
      </w:r>
    </w:p>
    <w:p w14:paraId="60BAB6F9" w14:textId="77777777" w:rsidR="005A37E6" w:rsidRPr="00476B9D" w:rsidRDefault="005A37E6" w:rsidP="00463FEF">
      <w:pPr>
        <w:pStyle w:val="BodyTextMetricHPELight10pt"/>
        <w:rPr>
          <w:rStyle w:val="CodingLanguage"/>
        </w:rPr>
      </w:pPr>
      <w:r w:rsidRPr="00476B9D">
        <w:rPr>
          <w:rStyle w:val="CodingLanguage"/>
        </w:rPr>
        <w:t># cat frontend-deployment.yaml</w:t>
      </w:r>
      <w:r w:rsidRPr="00476B9D">
        <w:rPr>
          <w:rStyle w:val="CodingLanguage"/>
        </w:rPr>
        <w:br/>
        <w:t>apiVersion: apps/v1 #  for k8s versions before 1.9.0 use apps/v1beta2  and before 1.8.0 use extensions/v1beta1</w:t>
      </w:r>
      <w:r w:rsidRPr="00476B9D">
        <w:rPr>
          <w:rStyle w:val="CodingLanguage"/>
        </w:rPr>
        <w:br/>
        <w:t>kind: Deployment</w:t>
      </w:r>
      <w:r w:rsidRPr="00476B9D">
        <w:rPr>
          <w:rStyle w:val="CodingLanguage"/>
        </w:rPr>
        <w:br/>
        <w:t>metadata:</w:t>
      </w:r>
      <w:r w:rsidRPr="00476B9D">
        <w:rPr>
          <w:rStyle w:val="CodingLanguage"/>
        </w:rPr>
        <w:br/>
        <w:t xml:space="preserve">  name: frontend</w:t>
      </w:r>
      <w:r w:rsidRPr="00476B9D">
        <w:rPr>
          <w:rStyle w:val="CodingLanguage"/>
        </w:rPr>
        <w:br/>
        <w:t>spec:</w:t>
      </w:r>
      <w:r w:rsidRPr="00476B9D">
        <w:rPr>
          <w:rStyle w:val="CodingLanguage"/>
        </w:rPr>
        <w:br/>
        <w:t xml:space="preserve">  selector:</w:t>
      </w:r>
      <w:r w:rsidRPr="00476B9D">
        <w:rPr>
          <w:rStyle w:val="CodingLanguage"/>
        </w:rPr>
        <w:br/>
        <w:t xml:space="preserve">    matchLabels: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replicas: 3</w:t>
      </w:r>
      <w:r w:rsidRPr="00476B9D">
        <w:rPr>
          <w:rStyle w:val="CodingLanguage"/>
        </w:rPr>
        <w:br/>
        <w:t xml:space="preserve">  template:</w:t>
      </w:r>
      <w:r w:rsidRPr="00476B9D">
        <w:rPr>
          <w:rStyle w:val="CodingLanguage"/>
        </w:rPr>
        <w:br/>
        <w:t xml:space="preserve">    metadata:</w:t>
      </w:r>
      <w:r w:rsidRPr="00476B9D">
        <w:rPr>
          <w:rStyle w:val="CodingLanguage"/>
        </w:rPr>
        <w:br/>
        <w:t xml:space="preserve">      labels:</w:t>
      </w:r>
      <w:r w:rsidRPr="00476B9D">
        <w:rPr>
          <w:rStyle w:val="CodingLanguage"/>
        </w:rPr>
        <w:br/>
        <w:t xml:space="preserve">        app: guestbook</w:t>
      </w:r>
      <w:r w:rsidRPr="00476B9D">
        <w:rPr>
          <w:rStyle w:val="CodingLanguage"/>
        </w:rPr>
        <w:br/>
        <w:t xml:space="preserve">        tier: frontend</w:t>
      </w:r>
      <w:r w:rsidRPr="00476B9D">
        <w:rPr>
          <w:rStyle w:val="CodingLanguage"/>
        </w:rPr>
        <w:br/>
        <w:t xml:space="preserve">    spec:</w:t>
      </w:r>
      <w:r w:rsidRPr="00476B9D">
        <w:rPr>
          <w:rStyle w:val="CodingLanguage"/>
        </w:rPr>
        <w:br/>
        <w:t xml:space="preserve">      containers:</w:t>
      </w:r>
      <w:r w:rsidRPr="00476B9D">
        <w:rPr>
          <w:rStyle w:val="CodingLanguage"/>
        </w:rPr>
        <w:br/>
        <w:t xml:space="preserve">      - name: php-redis</w:t>
      </w:r>
      <w:r w:rsidRPr="00476B9D">
        <w:rPr>
          <w:rStyle w:val="CodingLanguage"/>
        </w:rPr>
        <w:br/>
        <w:t xml:space="preserve">        image: gcr.io/google-samples/gb-frontend:v4</w:t>
      </w:r>
      <w:r w:rsidRPr="00476B9D">
        <w:rPr>
          <w:rStyle w:val="CodingLanguage"/>
        </w:rPr>
        <w:br/>
        <w:t xml:space="preserve">        resources:</w:t>
      </w:r>
      <w:r w:rsidRPr="00476B9D">
        <w:rPr>
          <w:rStyle w:val="CodingLanguage"/>
        </w:rPr>
        <w:br/>
        <w:t xml:space="preserve">          requests:</w:t>
      </w:r>
      <w:r w:rsidRPr="00476B9D">
        <w:rPr>
          <w:rStyle w:val="CodingLanguage"/>
        </w:rPr>
        <w:br/>
        <w:t xml:space="preserve">            cpu: 100m</w:t>
      </w:r>
      <w:r w:rsidRPr="00476B9D">
        <w:rPr>
          <w:rStyle w:val="CodingLanguage"/>
        </w:rPr>
        <w:br/>
        <w:t xml:space="preserve">            memory: 100Mi</w:t>
      </w:r>
      <w:r w:rsidRPr="00476B9D">
        <w:rPr>
          <w:rStyle w:val="CodingLanguage"/>
        </w:rPr>
        <w:br/>
        <w:t xml:space="preserve">        env:</w:t>
      </w:r>
      <w:r w:rsidRPr="00476B9D">
        <w:rPr>
          <w:rStyle w:val="CodingLanguage"/>
        </w:rPr>
        <w:br/>
        <w:t xml:space="preserve">        - name: GET_HOSTS_FROM</w:t>
      </w:r>
      <w:r w:rsidRPr="00476B9D">
        <w:rPr>
          <w:rStyle w:val="CodingLanguage"/>
        </w:rPr>
        <w:br/>
        <w:t xml:space="preserve">          value: dns</w:t>
      </w:r>
      <w:r w:rsidRPr="00476B9D">
        <w:rPr>
          <w:rStyle w:val="CodingLanguage"/>
        </w:rPr>
        <w:br/>
        <w:t xml:space="preserve">          # If your cluster config does not include a dns service, then to</w:t>
      </w:r>
      <w:r w:rsidRPr="00476B9D">
        <w:rPr>
          <w:rStyle w:val="CodingLanguage"/>
        </w:rPr>
        <w:br/>
      </w:r>
      <w:r w:rsidRPr="00476B9D">
        <w:rPr>
          <w:rStyle w:val="CodingLanguage"/>
        </w:rPr>
        <w:lastRenderedPageBreak/>
        <w:t xml:space="preserve">          # instead access environment variables to find service host</w:t>
      </w:r>
      <w:r w:rsidRPr="00476B9D">
        <w:rPr>
          <w:rStyle w:val="CodingLanguage"/>
        </w:rPr>
        <w:br/>
        <w:t xml:space="preserve">          # info, comment out the 'value: dns' line above, and uncomment the</w:t>
      </w:r>
      <w:r w:rsidRPr="00476B9D">
        <w:rPr>
          <w:rStyle w:val="CodingLanguage"/>
        </w:rPr>
        <w:br/>
        <w:t xml:space="preserve">          # line below:</w:t>
      </w:r>
      <w:r w:rsidRPr="00476B9D">
        <w:rPr>
          <w:rStyle w:val="CodingLanguage"/>
        </w:rPr>
        <w:br/>
        <w:t xml:space="preserve">          # value: env</w:t>
      </w:r>
      <w:r w:rsidRPr="00476B9D">
        <w:rPr>
          <w:rStyle w:val="CodingLanguage"/>
        </w:rPr>
        <w:br/>
        <w:t xml:space="preserve">        ports:</w:t>
      </w:r>
      <w:r w:rsidRPr="00476B9D">
        <w:rPr>
          <w:rStyle w:val="CodingLanguage"/>
        </w:rPr>
        <w:br/>
        <w:t xml:space="preserve">        - containerPort: 80</w:t>
      </w:r>
    </w:p>
    <w:p w14:paraId="38DC0DE5" w14:textId="760A6990" w:rsidR="005A37E6" w:rsidRDefault="005A37E6" w:rsidP="00463FEF">
      <w:pPr>
        <w:pStyle w:val="BodyTextMetricHPELight10pt"/>
      </w:pPr>
      <w:r>
        <w:br/>
      </w:r>
      <w:r w:rsidRPr="005A37E6">
        <w:t xml:space="preserve">Create the frontend deployment using the </w:t>
      </w:r>
      <w:r w:rsidRPr="006A1CB8">
        <w:rPr>
          <w:rStyle w:val="CodingLanguage"/>
        </w:rPr>
        <w:t>frontend-deployment.yaml</w:t>
      </w:r>
      <w:r w:rsidRPr="005A37E6">
        <w:t xml:space="preserve"> file.</w:t>
      </w:r>
    </w:p>
    <w:p w14:paraId="6D0DD139" w14:textId="41EFC00D" w:rsidR="005A37E6" w:rsidRPr="008901B5" w:rsidRDefault="008901B5" w:rsidP="008901B5">
      <w:pPr>
        <w:pStyle w:val="BodyTextMetricHPELight10pt"/>
        <w:rPr>
          <w:rStyle w:val="CodingLanguage"/>
        </w:rPr>
      </w:pPr>
      <w:r w:rsidRPr="008901B5">
        <w:rPr>
          <w:rStyle w:val="CodingLanguage"/>
        </w:rPr>
        <w:t># kubectl ap</w:t>
      </w:r>
      <w:r>
        <w:rPr>
          <w:rStyle w:val="CodingLanguage"/>
        </w:rPr>
        <w:t>ply -f frontend-deployment.yaml</w:t>
      </w:r>
      <w:r>
        <w:rPr>
          <w:rStyle w:val="CodingLanguage"/>
        </w:rPr>
        <w:br/>
      </w:r>
      <w:r w:rsidRPr="008901B5">
        <w:rPr>
          <w:rStyle w:val="CodingLanguage"/>
        </w:rPr>
        <w:t>deployment.apps "frontend" created</w:t>
      </w:r>
    </w:p>
    <w:p w14:paraId="6EBD9222" w14:textId="06697F19" w:rsidR="005A37E6" w:rsidRDefault="008901B5" w:rsidP="00463FEF">
      <w:pPr>
        <w:pStyle w:val="BodyTextMetricHPELight10pt"/>
      </w:pPr>
      <w:r w:rsidRPr="008901B5">
        <w:t>Query the list of pods to verify that the three frontend replicas are running.</w:t>
      </w:r>
    </w:p>
    <w:p w14:paraId="183DA140" w14:textId="07C8050F" w:rsidR="008901B5" w:rsidRPr="008901B5" w:rsidRDefault="008901B5" w:rsidP="008901B5">
      <w:pPr>
        <w:pStyle w:val="BodyTextMetricHPELight10pt"/>
        <w:rPr>
          <w:rStyle w:val="CodingLanguage"/>
        </w:rPr>
      </w:pPr>
      <w:r w:rsidRPr="008901B5">
        <w:rPr>
          <w:rStyle w:val="CodingLanguage"/>
        </w:rPr>
        <w:t># kubectl get pods -l</w:t>
      </w:r>
      <w:r>
        <w:rPr>
          <w:rStyle w:val="CodingLanguage"/>
        </w:rPr>
        <w:t xml:space="preserve"> app=guestbook -l tier=frontend</w:t>
      </w:r>
      <w:r>
        <w:rPr>
          <w:rStyle w:val="CodingLanguage"/>
        </w:rPr>
        <w:br/>
      </w:r>
      <w:r w:rsidRPr="008901B5">
        <w:rPr>
          <w:rStyle w:val="CodingLanguage"/>
        </w:rPr>
        <w:t>NAME                        REA</w:t>
      </w:r>
      <w:r>
        <w:rPr>
          <w:rStyle w:val="CodingLanguage"/>
        </w:rPr>
        <w:t>DY     STATUS    RESTARTS   AGE</w:t>
      </w:r>
      <w:r>
        <w:rPr>
          <w:rStyle w:val="CodingLanguage"/>
        </w:rPr>
        <w:br/>
      </w:r>
      <w:r w:rsidRPr="008901B5">
        <w:rPr>
          <w:rStyle w:val="CodingLanguage"/>
        </w:rPr>
        <w:t>frontend-7f5cd767dc-28j6b   1/1</w:t>
      </w:r>
      <w:r>
        <w:rPr>
          <w:rStyle w:val="CodingLanguage"/>
        </w:rPr>
        <w:t xml:space="preserve">       Running   0          23s</w:t>
      </w:r>
      <w:r>
        <w:rPr>
          <w:rStyle w:val="CodingLanguage"/>
        </w:rPr>
        <w:br/>
      </w:r>
      <w:r w:rsidRPr="008901B5">
        <w:rPr>
          <w:rStyle w:val="CodingLanguage"/>
        </w:rPr>
        <w:t>frontend-7f5cd767dc-mqcbv   1/1</w:t>
      </w:r>
      <w:r>
        <w:rPr>
          <w:rStyle w:val="CodingLanguage"/>
        </w:rPr>
        <w:t xml:space="preserve">       Running   0          23s</w:t>
      </w:r>
      <w:r>
        <w:rPr>
          <w:rStyle w:val="CodingLanguage"/>
        </w:rPr>
        <w:br/>
      </w:r>
      <w:r w:rsidRPr="008901B5">
        <w:rPr>
          <w:rStyle w:val="CodingLanguage"/>
        </w:rPr>
        <w:t>frontend-7f5cd767dc-v6lwc   1/1       Running   0          23s</w:t>
      </w:r>
    </w:p>
    <w:p w14:paraId="0F5FCC73" w14:textId="19DE17DA" w:rsidR="008901B5" w:rsidRDefault="008901B5" w:rsidP="00463FEF">
      <w:pPr>
        <w:pStyle w:val="BodyTextMetricHPELight10pt"/>
      </w:pPr>
      <w:r w:rsidRPr="008901B5">
        <w:t>If you want guests to be able to access your guestbook, you must configure the frontend service to be externally visible, so a client can request the service from outside the container cluster.</w:t>
      </w:r>
    </w:p>
    <w:p w14:paraId="7845C07D" w14:textId="4F23F7AD" w:rsidR="008901B5" w:rsidRPr="008901B5" w:rsidRDefault="008901B5" w:rsidP="008901B5">
      <w:pPr>
        <w:pStyle w:val="BodyTextMetricHPELight10pt"/>
        <w:rPr>
          <w:rStyle w:val="CodingLanguage"/>
        </w:rPr>
      </w:pPr>
      <w:r>
        <w:rPr>
          <w:rStyle w:val="CodingLanguage"/>
        </w:rPr>
        <w:t># cat frontend-service.yaml</w:t>
      </w:r>
      <w:r>
        <w:rPr>
          <w:rStyle w:val="CodingLanguage"/>
        </w:rPr>
        <w:br/>
        <w:t>apiVersion: v1</w:t>
      </w:r>
      <w:r>
        <w:rPr>
          <w:rStyle w:val="CodingLanguage"/>
        </w:rPr>
        <w:br/>
        <w:t>kind: Service</w:t>
      </w:r>
      <w:r>
        <w:rPr>
          <w:rStyle w:val="CodingLanguage"/>
        </w:rPr>
        <w:br/>
        <w:t>metadata:</w:t>
      </w:r>
      <w:r>
        <w:rPr>
          <w:rStyle w:val="CodingLanguage"/>
        </w:rPr>
        <w:br/>
        <w:t xml:space="preserve">  name: frontend</w:t>
      </w:r>
      <w:r>
        <w:rPr>
          <w:rStyle w:val="CodingLanguage"/>
        </w:rPr>
        <w:br/>
        <w:t xml:space="preserve">  labels:</w:t>
      </w:r>
      <w:r>
        <w:rPr>
          <w:rStyle w:val="CodingLanguage"/>
        </w:rPr>
        <w:br/>
        <w:t xml:space="preserve">    app: guestbook</w:t>
      </w:r>
      <w:r>
        <w:rPr>
          <w:rStyle w:val="CodingLanguage"/>
        </w:rPr>
        <w:br/>
        <w:t xml:space="preserve">    tier: frontend</w:t>
      </w:r>
      <w:r>
        <w:rPr>
          <w:rStyle w:val="CodingLanguage"/>
        </w:rPr>
        <w:br/>
        <w:t>spec:</w:t>
      </w:r>
      <w:r>
        <w:rPr>
          <w:rStyle w:val="CodingLanguage"/>
        </w:rPr>
        <w:br/>
      </w:r>
      <w:r w:rsidRPr="008901B5">
        <w:rPr>
          <w:rStyle w:val="CodingLanguage"/>
        </w:rPr>
        <w:t xml:space="preserve">  # comment or delete the following line if</w:t>
      </w:r>
      <w:r>
        <w:rPr>
          <w:rStyle w:val="CodingLanguage"/>
        </w:rPr>
        <w:t xml:space="preserve"> you want to use a LoadBalancer</w:t>
      </w:r>
      <w:r>
        <w:rPr>
          <w:rStyle w:val="CodingLanguage"/>
        </w:rPr>
        <w:br/>
        <w:t xml:space="preserve">  type: NodePort</w:t>
      </w:r>
      <w:r>
        <w:rPr>
          <w:rStyle w:val="CodingLanguage"/>
        </w:rPr>
        <w:br/>
      </w:r>
      <w:r w:rsidRPr="008901B5">
        <w:rPr>
          <w:rStyle w:val="CodingLanguage"/>
        </w:rPr>
        <w:t xml:space="preserve">  # if your cluster supports it, uncomment the fo</w:t>
      </w:r>
      <w:r>
        <w:rPr>
          <w:rStyle w:val="CodingLanguage"/>
        </w:rPr>
        <w:t>llowing to automatically create</w:t>
      </w:r>
      <w:r>
        <w:rPr>
          <w:rStyle w:val="CodingLanguage"/>
        </w:rPr>
        <w:br/>
      </w:r>
      <w:r w:rsidRPr="008901B5">
        <w:rPr>
          <w:rStyle w:val="CodingLanguage"/>
        </w:rPr>
        <w:t xml:space="preserve">  # an external load-balanc</w:t>
      </w:r>
      <w:r>
        <w:rPr>
          <w:rStyle w:val="CodingLanguage"/>
        </w:rPr>
        <w:t>ed IP for the frontend service.</w:t>
      </w:r>
      <w:r>
        <w:rPr>
          <w:rStyle w:val="CodingLanguage"/>
        </w:rPr>
        <w:br/>
        <w:t xml:space="preserve">  # type: LoadBalancer</w:t>
      </w:r>
      <w:r>
        <w:rPr>
          <w:rStyle w:val="CodingLanguage"/>
        </w:rPr>
        <w:br/>
        <w:t xml:space="preserve">  ports:</w:t>
      </w:r>
      <w:r>
        <w:rPr>
          <w:rStyle w:val="CodingLanguage"/>
        </w:rPr>
        <w:br/>
        <w:t xml:space="preserve">  - port: 80</w:t>
      </w:r>
      <w:r>
        <w:rPr>
          <w:rStyle w:val="CodingLanguage"/>
        </w:rPr>
        <w:br/>
        <w:t xml:space="preserve">  selector:</w:t>
      </w:r>
      <w:r>
        <w:rPr>
          <w:rStyle w:val="CodingLanguage"/>
        </w:rPr>
        <w:br/>
        <w:t xml:space="preserve">    app: guestbook</w:t>
      </w:r>
      <w:r>
        <w:rPr>
          <w:rStyle w:val="CodingLanguage"/>
        </w:rPr>
        <w:br/>
      </w:r>
      <w:r w:rsidRPr="008901B5">
        <w:rPr>
          <w:rStyle w:val="CodingLanguage"/>
        </w:rPr>
        <w:t xml:space="preserve">    tier: frontend</w:t>
      </w:r>
    </w:p>
    <w:p w14:paraId="26F66164" w14:textId="43B3CE19" w:rsidR="008901B5" w:rsidRDefault="008901B5" w:rsidP="00463FEF">
      <w:pPr>
        <w:pStyle w:val="BodyTextMetricHPELight10pt"/>
      </w:pPr>
      <w:r w:rsidRPr="008901B5">
        <w:t xml:space="preserve">Deploy the frontend service using the </w:t>
      </w:r>
      <w:r w:rsidRPr="008901B5">
        <w:rPr>
          <w:rStyle w:val="CodingLanguage"/>
        </w:rPr>
        <w:t>frontend-service.yaml</w:t>
      </w:r>
      <w:r w:rsidRPr="008901B5">
        <w:t xml:space="preserve"> file</w:t>
      </w:r>
      <w:r>
        <w:t>.</w:t>
      </w:r>
    </w:p>
    <w:p w14:paraId="0DB068DE" w14:textId="7A1318CB" w:rsidR="008901B5" w:rsidRPr="008901B5" w:rsidRDefault="008901B5" w:rsidP="008901B5">
      <w:pPr>
        <w:pStyle w:val="BodyTextMetricHPELight10pt"/>
        <w:rPr>
          <w:rStyle w:val="CodingLanguage"/>
        </w:rPr>
      </w:pPr>
      <w:r w:rsidRPr="008901B5">
        <w:rPr>
          <w:rStyle w:val="CodingLanguage"/>
        </w:rPr>
        <w:t># kubectl</w:t>
      </w:r>
      <w:r>
        <w:rPr>
          <w:rStyle w:val="CodingLanguage"/>
        </w:rPr>
        <w:t xml:space="preserve"> apply -f frontend-service.yaml</w:t>
      </w:r>
      <w:r>
        <w:rPr>
          <w:rStyle w:val="CodingLanguage"/>
        </w:rPr>
        <w:br/>
      </w:r>
      <w:r w:rsidRPr="008901B5">
        <w:rPr>
          <w:rStyle w:val="CodingLanguage"/>
        </w:rPr>
        <w:t>service "frontend" created</w:t>
      </w:r>
    </w:p>
    <w:p w14:paraId="5502F50C" w14:textId="13DA4706" w:rsidR="008901B5" w:rsidRDefault="008901B5" w:rsidP="00463FEF">
      <w:pPr>
        <w:pStyle w:val="BodyTextMetricHPELight10pt"/>
      </w:pPr>
      <w:r w:rsidRPr="008901B5">
        <w:t>Query the list of services to verify that the frontend service is running.</w:t>
      </w:r>
    </w:p>
    <w:p w14:paraId="37E368C7" w14:textId="7A0ADCE5" w:rsidR="008901B5" w:rsidRPr="00476B9D" w:rsidRDefault="008901B5" w:rsidP="008901B5">
      <w:pPr>
        <w:pStyle w:val="BodyTextMetricHPELight10pt"/>
        <w:rPr>
          <w:rStyle w:val="CodingLanguage"/>
        </w:rPr>
      </w:pPr>
      <w:r w:rsidRPr="00476B9D">
        <w:rPr>
          <w:rStyle w:val="CodingLanguage"/>
        </w:rPr>
        <w:t>#  kubectl get services | grep frontend</w:t>
      </w:r>
      <w:r w:rsidRPr="00476B9D">
        <w:rPr>
          <w:rStyle w:val="CodingLanguage"/>
        </w:rPr>
        <w:br/>
        <w:t>frontend       NodePort    10.96.16.200    &lt;none&gt;        80:33444/TCP     25s</w:t>
      </w:r>
    </w:p>
    <w:p w14:paraId="6D7F9E48" w14:textId="29C3D8A2" w:rsidR="008901B5" w:rsidRDefault="008901B5" w:rsidP="00463FEF">
      <w:pPr>
        <w:pStyle w:val="BodyTextMetricHPELight10pt"/>
      </w:pPr>
      <w:r w:rsidRPr="008901B5">
        <w:t xml:space="preserve">Access the UI using the identified port on any node in your cluster, for example, </w:t>
      </w:r>
      <w:r w:rsidRPr="008901B5">
        <w:rPr>
          <w:rStyle w:val="CodingLanguage"/>
        </w:rPr>
        <w:t>http://hpe2-ucp01.am2.cloudra.local:33444/</w:t>
      </w:r>
      <w:r>
        <w:t xml:space="preserve"> as shown in </w:t>
      </w:r>
      <w:r w:rsidRPr="008901B5">
        <w:fldChar w:fldCharType="begin"/>
      </w:r>
      <w:r w:rsidRPr="008901B5">
        <w:instrText xml:space="preserve"> REF _Ref2074258 \h </w:instrText>
      </w:r>
      <w:r>
        <w:instrText xml:space="preserve"> \* MERGEFORMAT </w:instrText>
      </w:r>
      <w:r w:rsidRPr="008901B5">
        <w:fldChar w:fldCharType="separate"/>
      </w:r>
      <w:r w:rsidR="00560AD9" w:rsidRPr="00560AD9">
        <w:t>Figure 5</w:t>
      </w:r>
      <w:r w:rsidRPr="008901B5">
        <w:fldChar w:fldCharType="end"/>
      </w:r>
      <w:r w:rsidRPr="008901B5">
        <w:t>.</w:t>
      </w:r>
    </w:p>
    <w:p w14:paraId="53D1D854" w14:textId="3F4AE43A" w:rsidR="008901B5" w:rsidRDefault="008901B5" w:rsidP="008901B5">
      <w:pPr>
        <w:pStyle w:val="FigureAfterspace"/>
      </w:pPr>
      <w:r>
        <w:rPr>
          <w:noProof/>
        </w:rPr>
        <w:lastRenderedPageBreak/>
        <w:drawing>
          <wp:inline distT="0" distB="0" distL="0" distR="0" wp14:anchorId="468382D3" wp14:editId="046C9FC7">
            <wp:extent cx="6858000" cy="1903482"/>
            <wp:effectExtent l="0" t="0" r="0" b="1905"/>
            <wp:docPr id="17" name="Picture 17" descr=" &quot;Guestbook U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quot;Guestbook UI&qu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1903482"/>
                    </a:xfrm>
                    <a:prstGeom prst="rect">
                      <a:avLst/>
                    </a:prstGeom>
                    <a:noFill/>
                    <a:ln>
                      <a:noFill/>
                    </a:ln>
                  </pic:spPr>
                </pic:pic>
              </a:graphicData>
            </a:graphic>
          </wp:inline>
        </w:drawing>
      </w:r>
    </w:p>
    <w:p w14:paraId="5A74D176" w14:textId="77777777" w:rsidR="008901B5" w:rsidRDefault="008901B5" w:rsidP="008901B5">
      <w:pPr>
        <w:pStyle w:val="MISCFigureCaptionHeader8pt"/>
      </w:pPr>
      <w:bookmarkStart w:id="232" w:name="_Ref2074258"/>
      <w:bookmarkStart w:id="233" w:name="_Ref2074140"/>
      <w:r w:rsidRPr="008901B5">
        <w:rPr>
          <w:rStyle w:val="MISCFigureCaptionHeaderBold8pt"/>
        </w:rPr>
        <w:t xml:space="preserve">Figure </w:t>
      </w:r>
      <w:r w:rsidRPr="008901B5">
        <w:rPr>
          <w:rStyle w:val="MISCFigureCaptionHeaderBold8pt"/>
        </w:rPr>
        <w:fldChar w:fldCharType="begin"/>
      </w:r>
      <w:r w:rsidRPr="008901B5">
        <w:rPr>
          <w:rStyle w:val="MISCFigureCaptionHeaderBold8pt"/>
        </w:rPr>
        <w:instrText xml:space="preserve"> SEQ Figure \* ARABIC </w:instrText>
      </w:r>
      <w:r w:rsidRPr="008901B5">
        <w:rPr>
          <w:rStyle w:val="MISCFigureCaptionHeaderBold8pt"/>
        </w:rPr>
        <w:fldChar w:fldCharType="separate"/>
      </w:r>
      <w:r w:rsidR="00560AD9">
        <w:rPr>
          <w:rStyle w:val="MISCFigureCaptionHeaderBold8pt"/>
          <w:noProof/>
        </w:rPr>
        <w:t>5</w:t>
      </w:r>
      <w:r w:rsidRPr="008901B5">
        <w:rPr>
          <w:rStyle w:val="MISCFigureCaptionHeaderBold8pt"/>
        </w:rPr>
        <w:fldChar w:fldCharType="end"/>
      </w:r>
      <w:bookmarkEnd w:id="232"/>
      <w:r w:rsidRPr="008901B5">
        <w:rPr>
          <w:rStyle w:val="MISCFigureCaptionHeaderBold8pt"/>
        </w:rPr>
        <w:t>.</w:t>
      </w:r>
      <w:r>
        <w:t xml:space="preserve"> Guestbook UI</w:t>
      </w:r>
      <w:bookmarkEnd w:id="233"/>
    </w:p>
    <w:p w14:paraId="595A7B9E" w14:textId="5012C5EC" w:rsidR="008901B5" w:rsidRDefault="008901B5" w:rsidP="008901B5">
      <w:pPr>
        <w:pStyle w:val="Heading3"/>
      </w:pPr>
      <w:r>
        <w:t>Teardown</w:t>
      </w:r>
    </w:p>
    <w:p w14:paraId="2497011F" w14:textId="54DDE102" w:rsidR="008901B5" w:rsidRDefault="008901B5" w:rsidP="008901B5">
      <w:pPr>
        <w:pStyle w:val="BodyTextMetricHPELight10pt"/>
      </w:pPr>
      <w:r w:rsidRPr="008901B5">
        <w:t xml:space="preserve">A playbook is provided to remove the deployed </w:t>
      </w:r>
      <w:r w:rsidRPr="008901B5">
        <w:rPr>
          <w:rStyle w:val="CodingLanguage"/>
        </w:rPr>
        <w:t>guestbook</w:t>
      </w:r>
      <w:r>
        <w:t xml:space="preserve"> </w:t>
      </w:r>
      <w:r w:rsidRPr="008901B5">
        <w:t>artifacts.</w:t>
      </w:r>
    </w:p>
    <w:p w14:paraId="5F0DD9F9" w14:textId="2FC26B38" w:rsidR="008901B5" w:rsidRDefault="008901B5" w:rsidP="008901B5">
      <w:pPr>
        <w:pStyle w:val="BodyTextMetricHPELight10pt"/>
        <w:rPr>
          <w:rStyle w:val="CodingLanguage"/>
        </w:rPr>
      </w:pPr>
      <w:r>
        <w:rPr>
          <w:rStyle w:val="CodingLanguage"/>
        </w:rPr>
        <w:t># cd ~/Docker-</w:t>
      </w:r>
      <w:r w:rsidR="00B0382D">
        <w:rPr>
          <w:rStyle w:val="CodingLanguage"/>
        </w:rPr>
        <w:t>Synergy</w:t>
      </w:r>
      <w:r>
        <w:rPr>
          <w:rStyle w:val="CodingLanguage"/>
        </w:rPr>
        <w:br/>
      </w:r>
      <w:r w:rsidRPr="008901B5">
        <w:rPr>
          <w:rStyle w:val="CodingLanguage"/>
        </w:rPr>
        <w:t xml:space="preserve"># ansible-playbook -i </w:t>
      </w:r>
      <w:r w:rsidR="007230C9">
        <w:rPr>
          <w:rStyle w:val="CodingLanguage"/>
        </w:rPr>
        <w:t>hosts</w:t>
      </w:r>
      <w:r w:rsidRPr="008901B5">
        <w:rPr>
          <w:rStyle w:val="CodingLanguage"/>
        </w:rPr>
        <w:t xml:space="preserve"> test/playbooks/k8s-guestbook-teardown.yml --vault-password-file .vault_pass</w:t>
      </w:r>
    </w:p>
    <w:p w14:paraId="31B06BFA" w14:textId="70B74553" w:rsidR="008E0EBA" w:rsidRDefault="003048CB" w:rsidP="003048CB">
      <w:pPr>
        <w:pStyle w:val="Heading2"/>
      </w:pPr>
      <w:bookmarkStart w:id="234" w:name="_Toc7020429"/>
      <w:r w:rsidRPr="003048CB">
        <w:t>UCP metrics in Prometheus</w:t>
      </w:r>
      <w:bookmarkEnd w:id="234"/>
    </w:p>
    <w:p w14:paraId="41EB6568" w14:textId="740234E3" w:rsidR="003048CB" w:rsidRPr="003048CB" w:rsidRDefault="003048CB" w:rsidP="003048CB">
      <w:pPr>
        <w:pStyle w:val="BodyTextMetricHPELight10pt"/>
      </w:pPr>
      <w:r w:rsidRPr="003048CB">
        <w:t>Docker EE 2.1 uses a built-in deployment of Prometheus to power the performance graphs in the web UI for UCP. The metrics that UCP generates can be routed to a separate Prometheus, if required. A convenience playbook has been provided to configure a minimal Prometheus and Grafana deployment that can help vizualize all of the metrics that UCP generates.</w:t>
      </w:r>
    </w:p>
    <w:p w14:paraId="1E6F74AB" w14:textId="4FD42B7E" w:rsidR="003048CB" w:rsidRDefault="003048CB" w:rsidP="003048CB">
      <w:pPr>
        <w:pStyle w:val="BodyTextMetricHPELight10pt"/>
      </w:pPr>
      <w:r w:rsidRPr="003048CB">
        <w:t xml:space="preserve">For more information on UCP cluster metrics, see the article at </w:t>
      </w:r>
      <w:hyperlink r:id="rId45" w:history="1">
        <w:r w:rsidRPr="003048CB">
          <w:rPr>
            <w:rStyle w:val="Hyperlink"/>
          </w:rPr>
          <w:t>https://docs.docker.com/ee/ucp/admin/configure/collect-cluster-metrics/</w:t>
        </w:r>
      </w:hyperlink>
      <w:r w:rsidRPr="003048CB">
        <w:t>.</w:t>
      </w:r>
    </w:p>
    <w:p w14:paraId="73692ADF" w14:textId="77777777" w:rsidR="003048CB" w:rsidRDefault="003048CB" w:rsidP="003048CB">
      <w:pPr>
        <w:pStyle w:val="Heading3"/>
      </w:pPr>
      <w:r w:rsidRPr="00D923A2">
        <w:t>Prerequisites</w:t>
      </w:r>
    </w:p>
    <w:p w14:paraId="249EB2E9" w14:textId="77777777" w:rsidR="003048CB" w:rsidRDefault="003048CB" w:rsidP="003048CB">
      <w:pPr>
        <w:pStyle w:val="BulletLevel1"/>
      </w:pPr>
      <w:r w:rsidRPr="00B93C65">
        <w:t xml:space="preserve">Install the </w:t>
      </w:r>
      <w:r w:rsidRPr="00026590">
        <w:rPr>
          <w:rStyle w:val="CodingLanguage"/>
        </w:rPr>
        <w:t>kubectl</w:t>
      </w:r>
      <w:r w:rsidRPr="00B93C65">
        <w:t xml:space="preserve"> binary on your Ansible box</w:t>
      </w:r>
    </w:p>
    <w:p w14:paraId="77425EE5" w14:textId="77777777" w:rsidR="003048CB" w:rsidRDefault="003048CB" w:rsidP="003048CB">
      <w:pPr>
        <w:pStyle w:val="BulletLevel1"/>
      </w:pPr>
      <w:r w:rsidRPr="00B93C65">
        <w:t>Install the UCP Client bundle for the admin user</w:t>
      </w:r>
    </w:p>
    <w:p w14:paraId="483F779E" w14:textId="77777777" w:rsidR="003048CB" w:rsidRDefault="003048CB" w:rsidP="003048CB">
      <w:pPr>
        <w:pStyle w:val="BulletLevel1LastBeforeBodycopy"/>
      </w:pPr>
      <w:r w:rsidRPr="00B93C65">
        <w:t xml:space="preserve">Confirm that you can connect to the cluster by running a test command, for example, </w:t>
      </w:r>
      <w:r w:rsidRPr="00B93C65">
        <w:rPr>
          <w:rStyle w:val="CodingLanguage"/>
        </w:rPr>
        <w:t>kubectl get nodes</w:t>
      </w:r>
    </w:p>
    <w:p w14:paraId="3802745E" w14:textId="07051E30" w:rsidR="003048CB" w:rsidRDefault="003048CB" w:rsidP="003048CB">
      <w:pPr>
        <w:pStyle w:val="Heading3"/>
      </w:pPr>
      <w:r w:rsidRPr="003048CB">
        <w:t>Deploy Prometheus and Grafana</w:t>
      </w:r>
    </w:p>
    <w:p w14:paraId="6FF13FBC" w14:textId="7EADD584" w:rsidR="003048CB" w:rsidRDefault="003048CB" w:rsidP="003048CB">
      <w:pPr>
        <w:pStyle w:val="BodyTextMetricHPELight10pt"/>
      </w:pPr>
      <w:r w:rsidRPr="003048CB">
        <w:t xml:space="preserve">The playbook </w:t>
      </w:r>
      <w:r w:rsidRPr="003048CB">
        <w:rPr>
          <w:rStyle w:val="CodingLanguage"/>
        </w:rPr>
        <w:t>playbooks/ucp-metrics-prometheus.yml</w:t>
      </w:r>
      <w:r w:rsidRPr="003048CB">
        <w:t xml:space="preserve"> deploys pods for Prometheus and Grafana and configures them to use the client bundle to access the UCP metrics. To run the playbook:</w:t>
      </w:r>
    </w:p>
    <w:p w14:paraId="6DE51C6A" w14:textId="73E9E52B" w:rsidR="003048CB" w:rsidRPr="003048CB" w:rsidRDefault="003048CB" w:rsidP="003048CB">
      <w:pPr>
        <w:pStyle w:val="BodyTextMetricHPELight10pt"/>
        <w:rPr>
          <w:rStyle w:val="CodingLanguage"/>
        </w:rPr>
      </w:pPr>
      <w:r w:rsidRPr="003048CB">
        <w:rPr>
          <w:rStyle w:val="CodingLanguage"/>
        </w:rPr>
        <w:t># cd ~/Docker-</w:t>
      </w:r>
      <w:r w:rsidR="00B0382D">
        <w:rPr>
          <w:rStyle w:val="CodingLanguage"/>
        </w:rPr>
        <w:t>Synergy</w:t>
      </w:r>
      <w:r>
        <w:rPr>
          <w:rStyle w:val="CodingLanguage"/>
        </w:rPr>
        <w:br/>
      </w:r>
      <w:r w:rsidRPr="003048CB">
        <w:rPr>
          <w:rStyle w:val="CodingLanguage"/>
        </w:rPr>
        <w:t xml:space="preserve"># ansible-playbook -i </w:t>
      </w:r>
      <w:r w:rsidR="007230C9">
        <w:rPr>
          <w:rStyle w:val="CodingLanguage"/>
        </w:rPr>
        <w:t>hosts</w:t>
      </w:r>
      <w:r w:rsidRPr="003048CB">
        <w:rPr>
          <w:rStyle w:val="CodingLanguage"/>
        </w:rPr>
        <w:t xml:space="preserve"> playbooks/ucp-metrics-prometheus.yml --vault-password-file .vault_pass</w:t>
      </w:r>
    </w:p>
    <w:p w14:paraId="09800B44" w14:textId="12BBA930" w:rsidR="003048CB" w:rsidRDefault="003048CB" w:rsidP="003048CB">
      <w:pPr>
        <w:pStyle w:val="Heading3"/>
      </w:pPr>
      <w:r w:rsidRPr="003048CB">
        <w:t>Prometheus UI</w:t>
      </w:r>
    </w:p>
    <w:p w14:paraId="298687BC" w14:textId="18B0467B" w:rsidR="003048CB" w:rsidRDefault="003048CB" w:rsidP="003048CB">
      <w:pPr>
        <w:pStyle w:val="BodyTextMetricHPELight10pt"/>
      </w:pPr>
      <w:r w:rsidRPr="003048CB">
        <w:t xml:space="preserve">The playbook exposes a port to access the user interface for Prometheus - to find the port, get the details of the </w:t>
      </w:r>
      <w:r w:rsidRPr="003048CB">
        <w:rPr>
          <w:rStyle w:val="CodingLanguage"/>
        </w:rPr>
        <w:t>prometheus</w:t>
      </w:r>
      <w:r w:rsidRPr="003048CB">
        <w:t xml:space="preserve"> service:</w:t>
      </w:r>
    </w:p>
    <w:p w14:paraId="29120214" w14:textId="1A59290A" w:rsidR="003048CB" w:rsidRPr="003048CB" w:rsidRDefault="003048CB" w:rsidP="003048CB">
      <w:pPr>
        <w:pStyle w:val="BodyTextMetricHPELight10pt"/>
        <w:rPr>
          <w:rStyle w:val="CodingLanguage"/>
        </w:rPr>
      </w:pPr>
      <w:r w:rsidRPr="003048CB">
        <w:rPr>
          <w:rStyle w:val="CodingLanguage"/>
        </w:rPr>
        <w:t># k</w:t>
      </w:r>
      <w:r>
        <w:rPr>
          <w:rStyle w:val="CodingLanguage"/>
        </w:rPr>
        <w:t>ubectl get svc Prometheus</w:t>
      </w:r>
      <w:r>
        <w:rPr>
          <w:rStyle w:val="CodingLanguage"/>
        </w:rPr>
        <w:br/>
      </w:r>
      <w:r w:rsidRPr="003048CB">
        <w:rPr>
          <w:rStyle w:val="CodingLanguage"/>
        </w:rPr>
        <w:t>NAME         TYPE       CLUSTER-IP      EXT</w:t>
      </w:r>
      <w:r>
        <w:rPr>
          <w:rStyle w:val="CodingLanguage"/>
        </w:rPr>
        <w:t>ERNAL-IP   PORT(S)          AGE</w:t>
      </w:r>
      <w:r>
        <w:rPr>
          <w:rStyle w:val="CodingLanguage"/>
        </w:rPr>
        <w:br/>
      </w:r>
      <w:r w:rsidRPr="003048CB">
        <w:rPr>
          <w:rStyle w:val="CodingLanguage"/>
        </w:rPr>
        <w:t>prometheus   NodePort   10.96.216.220   &lt;none&gt;        9090:34713/TCP   6d</w:t>
      </w:r>
    </w:p>
    <w:p w14:paraId="3D8C9DF2" w14:textId="228CE695" w:rsidR="003048CB" w:rsidRDefault="003048CB" w:rsidP="003048CB">
      <w:pPr>
        <w:pStyle w:val="BodyTextMetricHPELight10pt"/>
      </w:pPr>
      <w:r w:rsidRPr="003048CB">
        <w:t xml:space="preserve">The Prometheus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http://hpe2-ucp01.am2.cloudra.local:34713</w:t>
      </w:r>
      <w:r>
        <w:t xml:space="preserve"> as shown in </w:t>
      </w:r>
      <w:r w:rsidRPr="003048CB">
        <w:fldChar w:fldCharType="begin"/>
      </w:r>
      <w:r w:rsidRPr="003048CB">
        <w:instrText xml:space="preserve"> REF _Ref2074818 \h </w:instrText>
      </w:r>
      <w:r>
        <w:instrText xml:space="preserve"> \* MERGEFORMAT </w:instrText>
      </w:r>
      <w:r w:rsidRPr="003048CB">
        <w:fldChar w:fldCharType="separate"/>
      </w:r>
      <w:r w:rsidR="00560AD9" w:rsidRPr="00560AD9">
        <w:t>Figure 6</w:t>
      </w:r>
      <w:r w:rsidRPr="003048CB">
        <w:fldChar w:fldCharType="end"/>
      </w:r>
      <w:r w:rsidRPr="003048CB">
        <w:t>.</w:t>
      </w:r>
    </w:p>
    <w:p w14:paraId="56942EC5" w14:textId="45002A2E" w:rsidR="003048CB" w:rsidRDefault="003048CB" w:rsidP="003048CB">
      <w:pPr>
        <w:pStyle w:val="FigureAfterspace"/>
      </w:pPr>
      <w:r>
        <w:rPr>
          <w:noProof/>
        </w:rPr>
        <w:lastRenderedPageBreak/>
        <w:drawing>
          <wp:inline distT="0" distB="0" distL="0" distR="0" wp14:anchorId="05DDD26C" wp14:editId="4395658F">
            <wp:extent cx="5076825" cy="3869632"/>
            <wp:effectExtent l="0" t="0" r="0" b="0"/>
            <wp:docPr id="18" name="Picture 18" descr=" &quot;UCP metrics in Promethe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quot;UCP metrics in Prometheus&qu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3303" cy="3874570"/>
                    </a:xfrm>
                    <a:prstGeom prst="rect">
                      <a:avLst/>
                    </a:prstGeom>
                    <a:noFill/>
                    <a:ln>
                      <a:noFill/>
                    </a:ln>
                  </pic:spPr>
                </pic:pic>
              </a:graphicData>
            </a:graphic>
          </wp:inline>
        </w:drawing>
      </w:r>
    </w:p>
    <w:p w14:paraId="5565EBC0" w14:textId="24833B75" w:rsidR="003048CB" w:rsidRDefault="003048CB" w:rsidP="003048CB">
      <w:pPr>
        <w:pStyle w:val="MISCFigureCaptionHeader8pt"/>
      </w:pPr>
      <w:bookmarkStart w:id="235" w:name="_Ref2074818"/>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560AD9">
        <w:rPr>
          <w:rStyle w:val="MISCFigureCaptionHeaderBold8pt"/>
          <w:noProof/>
        </w:rPr>
        <w:t>6</w:t>
      </w:r>
      <w:r w:rsidRPr="003048CB">
        <w:rPr>
          <w:rStyle w:val="MISCFigureCaptionHeaderBold8pt"/>
        </w:rPr>
        <w:fldChar w:fldCharType="end"/>
      </w:r>
      <w:bookmarkEnd w:id="235"/>
      <w:r w:rsidRPr="003048CB">
        <w:rPr>
          <w:rStyle w:val="MISCFigureCaptionHeaderBold8pt"/>
        </w:rPr>
        <w:t>.</w:t>
      </w:r>
      <w:r>
        <w:t xml:space="preserve"> </w:t>
      </w:r>
      <w:r w:rsidRPr="003048CB">
        <w:t>UCP metrics in Prometheus</w:t>
      </w:r>
    </w:p>
    <w:p w14:paraId="12769F33" w14:textId="6A03A2C6" w:rsidR="003048CB" w:rsidRDefault="003048CB" w:rsidP="003048CB">
      <w:pPr>
        <w:pStyle w:val="Heading3"/>
      </w:pPr>
      <w:r w:rsidRPr="003048CB">
        <w:t>Using Grafana to vizualize UCP metrics</w:t>
      </w:r>
    </w:p>
    <w:p w14:paraId="4198FAFF" w14:textId="11372809" w:rsidR="003048CB" w:rsidRDefault="003048CB" w:rsidP="003048CB">
      <w:pPr>
        <w:pStyle w:val="BodyTextMetricHPELight10pt"/>
      </w:pPr>
      <w:r w:rsidRPr="003048CB">
        <w:t>The playbook also exposes a port to access the Grafana UI - to find the port, get the details of the grafana service:</w:t>
      </w:r>
    </w:p>
    <w:p w14:paraId="0C07A89B" w14:textId="4FBF0290" w:rsidR="003048CB" w:rsidRPr="003048CB" w:rsidRDefault="003048CB" w:rsidP="003048CB">
      <w:pPr>
        <w:pStyle w:val="BodyTextMetricHPELight10pt"/>
        <w:rPr>
          <w:rStyle w:val="CodingLanguage"/>
        </w:rPr>
      </w:pPr>
      <w:r>
        <w:rPr>
          <w:rStyle w:val="CodingLanguage"/>
        </w:rPr>
        <w:t># kubectl get svc Grafana</w:t>
      </w:r>
      <w:r>
        <w:rPr>
          <w:rStyle w:val="CodingLanguage"/>
        </w:rPr>
        <w:br/>
      </w:r>
      <w:r w:rsidRPr="003048CB">
        <w:rPr>
          <w:rStyle w:val="CodingLanguage"/>
        </w:rPr>
        <w:t>NAME      TYPE       CLUSTER-IP      EXT</w:t>
      </w:r>
      <w:r>
        <w:rPr>
          <w:rStyle w:val="CodingLanguage"/>
        </w:rPr>
        <w:t>ERNAL-IP   PORT(S)          AGE</w:t>
      </w:r>
      <w:r>
        <w:rPr>
          <w:rStyle w:val="CodingLanguage"/>
        </w:rPr>
        <w:br/>
      </w:r>
      <w:r w:rsidRPr="003048CB">
        <w:rPr>
          <w:rStyle w:val="CodingLanguage"/>
        </w:rPr>
        <w:t>grafana   NodePort   10.96.177.108   &lt;none&gt;        3000:33118/TCP   6d</w:t>
      </w:r>
    </w:p>
    <w:p w14:paraId="1CDBF2CA" w14:textId="7DDB6DCA" w:rsidR="003048CB" w:rsidRDefault="003048CB" w:rsidP="003048CB">
      <w:pPr>
        <w:pStyle w:val="BodyTextMetricHPELight10pt"/>
      </w:pPr>
      <w:r w:rsidRPr="003048CB">
        <w:t xml:space="preserve">The Grafana UI can be accessed on any node in your cluster, using the port returned by </w:t>
      </w:r>
      <w:r w:rsidRPr="003048CB">
        <w:rPr>
          <w:rStyle w:val="CodingLanguage"/>
        </w:rPr>
        <w:t>kubectl get svc</w:t>
      </w:r>
      <w:r w:rsidRPr="003048CB">
        <w:t xml:space="preserve">. In this instance, it is accessed at </w:t>
      </w:r>
      <w:r w:rsidRPr="003048CB">
        <w:rPr>
          <w:rStyle w:val="CodingLanguage"/>
        </w:rPr>
        <w:t>http://hpe2-ucp01.am2.cloudra.local:33118</w:t>
      </w:r>
      <w:r w:rsidRPr="003048CB">
        <w:t xml:space="preserve">. The example UCP Dashboard </w:t>
      </w:r>
      <w:r>
        <w:t xml:space="preserve">shown in </w:t>
      </w:r>
      <w:r w:rsidRPr="003048CB">
        <w:fldChar w:fldCharType="begin"/>
      </w:r>
      <w:r w:rsidRPr="003048CB">
        <w:instrText xml:space="preserve"> REF _Ref2074982 \h </w:instrText>
      </w:r>
      <w:r>
        <w:instrText xml:space="preserve"> \* MERGEFORMAT </w:instrText>
      </w:r>
      <w:r w:rsidRPr="003048CB">
        <w:fldChar w:fldCharType="separate"/>
      </w:r>
      <w:r w:rsidR="00560AD9" w:rsidRPr="00560AD9">
        <w:t>Figure 7</w:t>
      </w:r>
      <w:r w:rsidRPr="003048CB">
        <w:fldChar w:fldCharType="end"/>
      </w:r>
      <w:r>
        <w:t xml:space="preserve"> </w:t>
      </w:r>
      <w:r w:rsidRPr="003048CB">
        <w:t xml:space="preserve">is taken from </w:t>
      </w:r>
      <w:hyperlink r:id="rId47" w:history="1">
        <w:r w:rsidRPr="003048CB">
          <w:rPr>
            <w:rStyle w:val="Hyperlink"/>
          </w:rPr>
          <w:t>https://grafana.com/dashboards/9309</w:t>
        </w:r>
      </w:hyperlink>
      <w:r w:rsidRPr="003048CB">
        <w:t>.</w:t>
      </w:r>
    </w:p>
    <w:p w14:paraId="400A35AD" w14:textId="3AE5E0F4" w:rsidR="003048CB" w:rsidRDefault="003048CB" w:rsidP="003048CB">
      <w:pPr>
        <w:pStyle w:val="FigureAfterspace"/>
      </w:pPr>
      <w:r w:rsidRPr="003048CB">
        <w:rPr>
          <w:noProof/>
        </w:rPr>
        <w:lastRenderedPageBreak/>
        <w:drawing>
          <wp:inline distT="0" distB="0" distL="0" distR="0" wp14:anchorId="71C67026" wp14:editId="215D7B74">
            <wp:extent cx="5890819" cy="2695575"/>
            <wp:effectExtent l="0" t="0" r="0" b="0"/>
            <wp:docPr id="19" name="Picture 19" descr=" &quot;UCP Dashboard in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quot;UCP Dashboard in Grafana&qu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6157" cy="2698017"/>
                    </a:xfrm>
                    <a:prstGeom prst="rect">
                      <a:avLst/>
                    </a:prstGeom>
                    <a:noFill/>
                    <a:ln>
                      <a:noFill/>
                    </a:ln>
                  </pic:spPr>
                </pic:pic>
              </a:graphicData>
            </a:graphic>
          </wp:inline>
        </w:drawing>
      </w:r>
    </w:p>
    <w:p w14:paraId="1A55DCE5" w14:textId="06A63534" w:rsidR="003048CB" w:rsidRDefault="003048CB" w:rsidP="003048CB">
      <w:pPr>
        <w:pStyle w:val="MISCFigureCaptionHeader8pt"/>
      </w:pPr>
      <w:bookmarkStart w:id="236" w:name="_Ref2074982"/>
      <w:r w:rsidRPr="003048CB">
        <w:rPr>
          <w:rStyle w:val="MISCFigureCaptionHeaderBold8pt"/>
        </w:rPr>
        <w:t xml:space="preserve">Figure </w:t>
      </w:r>
      <w:r w:rsidRPr="003048CB">
        <w:rPr>
          <w:rStyle w:val="MISCFigureCaptionHeaderBold8pt"/>
        </w:rPr>
        <w:fldChar w:fldCharType="begin"/>
      </w:r>
      <w:r w:rsidRPr="003048CB">
        <w:rPr>
          <w:rStyle w:val="MISCFigureCaptionHeaderBold8pt"/>
        </w:rPr>
        <w:instrText xml:space="preserve"> SEQ Figure \* ARABIC </w:instrText>
      </w:r>
      <w:r w:rsidRPr="003048CB">
        <w:rPr>
          <w:rStyle w:val="MISCFigureCaptionHeaderBold8pt"/>
        </w:rPr>
        <w:fldChar w:fldCharType="separate"/>
      </w:r>
      <w:r w:rsidR="00560AD9">
        <w:rPr>
          <w:rStyle w:val="MISCFigureCaptionHeaderBold8pt"/>
          <w:noProof/>
        </w:rPr>
        <w:t>7</w:t>
      </w:r>
      <w:r w:rsidRPr="003048CB">
        <w:rPr>
          <w:rStyle w:val="MISCFigureCaptionHeaderBold8pt"/>
        </w:rPr>
        <w:fldChar w:fldCharType="end"/>
      </w:r>
      <w:bookmarkEnd w:id="236"/>
      <w:r w:rsidRPr="003048CB">
        <w:rPr>
          <w:rStyle w:val="MISCFigureCaptionHeaderBold8pt"/>
        </w:rPr>
        <w:t>.</w:t>
      </w:r>
      <w:r>
        <w:t xml:space="preserve"> </w:t>
      </w:r>
      <w:r w:rsidRPr="003048CB">
        <w:t>UCP Dashboard in Grafana</w:t>
      </w:r>
    </w:p>
    <w:p w14:paraId="549C1B98" w14:textId="151BD8FA" w:rsidR="005A3FAB" w:rsidRDefault="005A3FAB" w:rsidP="005A3FAB">
      <w:pPr>
        <w:pStyle w:val="Heading1"/>
      </w:pPr>
      <w:bookmarkStart w:id="237" w:name="_Ref5893648"/>
      <w:bookmarkStart w:id="238" w:name="_Ref523992906"/>
      <w:bookmarkStart w:id="239" w:name="_Ref523992958"/>
      <w:bookmarkStart w:id="240" w:name="_Ref524072920"/>
      <w:bookmarkStart w:id="241" w:name="_Toc531698846"/>
      <w:bookmarkStart w:id="242" w:name="_Toc7020430"/>
      <w:r>
        <w:t>Configuring storage</w:t>
      </w:r>
      <w:bookmarkEnd w:id="237"/>
      <w:bookmarkEnd w:id="242"/>
    </w:p>
    <w:p w14:paraId="41B4C5C4" w14:textId="77777777" w:rsidR="00D11833" w:rsidRDefault="00D11833" w:rsidP="00D11833">
      <w:pPr>
        <w:pStyle w:val="Heading2"/>
      </w:pPr>
      <w:bookmarkStart w:id="243" w:name="_Ref2078903"/>
      <w:bookmarkStart w:id="244" w:name="_Toc7020431"/>
      <w:r>
        <w:t>Using HPE 3PAR when deploying NFS provisioner for Kubernetes</w:t>
      </w:r>
      <w:bookmarkEnd w:id="244"/>
    </w:p>
    <w:p w14:paraId="64D17F1A" w14:textId="77777777" w:rsidR="00D11833" w:rsidRDefault="00D11833" w:rsidP="00D11833">
      <w:pPr>
        <w:pStyle w:val="Heading3"/>
      </w:pPr>
      <w:r w:rsidRPr="00B555EC">
        <w:t>Prerequisites</w:t>
      </w:r>
    </w:p>
    <w:p w14:paraId="5405F6BD" w14:textId="77777777" w:rsidR="00D11833" w:rsidRPr="00CA6038" w:rsidRDefault="00D11833" w:rsidP="00D11833">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560AD9" w:rsidRPr="00F01248">
        <w:t>Kubernetes Persistent Volume configuration</w:t>
      </w:r>
      <w:r w:rsidRPr="00CA6038">
        <w:rPr>
          <w:u w:val="single"/>
        </w:rPr>
        <w:fldChar w:fldCharType="end"/>
      </w:r>
    </w:p>
    <w:p w14:paraId="03D798E4" w14:textId="77777777" w:rsidR="00D11833" w:rsidRDefault="00D11833" w:rsidP="00D11833">
      <w:pPr>
        <w:pStyle w:val="BulletLevel1"/>
      </w:pPr>
      <w:r w:rsidRPr="00B93C65">
        <w:t xml:space="preserve">Install the </w:t>
      </w:r>
      <w:r w:rsidRPr="00D11833">
        <w:rPr>
          <w:rStyle w:val="CodingLanguage"/>
        </w:rPr>
        <w:t>kubectl</w:t>
      </w:r>
      <w:r w:rsidRPr="00B93C65">
        <w:t xml:space="preserve"> binary on your Ansible box</w:t>
      </w:r>
    </w:p>
    <w:p w14:paraId="01110958" w14:textId="77777777" w:rsidR="00D11833" w:rsidRDefault="00D11833" w:rsidP="00D11833">
      <w:pPr>
        <w:pStyle w:val="BulletLevel1"/>
      </w:pPr>
      <w:r w:rsidRPr="00B93C65">
        <w:t>Install the UCP Client bundle for the admin user</w:t>
      </w:r>
    </w:p>
    <w:p w14:paraId="05A03663" w14:textId="77777777" w:rsidR="00D11833" w:rsidRDefault="00D11833" w:rsidP="00D11833">
      <w:pPr>
        <w:pStyle w:val="BulletLevel1LastBeforeBodycopy"/>
      </w:pPr>
      <w:r w:rsidRPr="00B93C65">
        <w:t xml:space="preserve">Confirm that you can connect to the cluster by running a test command, for example, </w:t>
      </w:r>
      <w:r w:rsidRPr="00B93C65">
        <w:rPr>
          <w:rStyle w:val="CodingLanguage"/>
        </w:rPr>
        <w:t>kubectl get nodes</w:t>
      </w:r>
    </w:p>
    <w:p w14:paraId="704DC98F" w14:textId="2F85EED8" w:rsidR="00D11833" w:rsidRDefault="00D11833" w:rsidP="00126612">
      <w:pPr>
        <w:pStyle w:val="Heading3"/>
      </w:pPr>
      <w:r w:rsidRPr="00D11833">
        <w:t>Setting up HPE 3PAR</w:t>
      </w:r>
    </w:p>
    <w:p w14:paraId="3AAD35DA" w14:textId="77777777" w:rsidR="00D11833" w:rsidRDefault="00D11833" w:rsidP="00D11833">
      <w:pPr>
        <w:pStyle w:val="BodyTextMetricHPELight10pt"/>
      </w:pPr>
      <w:r>
        <w:t>The following section outlines the steps you need to follow in order to configure a Virtual File Server and a share for use by the Kubernetes NFS provisioner.</w:t>
      </w:r>
    </w:p>
    <w:p w14:paraId="4028A4DE" w14:textId="37F6CA24" w:rsidR="00D11833" w:rsidRPr="00D11833" w:rsidRDefault="00D11833" w:rsidP="00D11833">
      <w:pPr>
        <w:pStyle w:val="BodyTextMetricHPELight10pt"/>
      </w:pPr>
      <w:r>
        <w:t>Log in to the HPE 3PAR StoreServ Management console and perform the following tasks.</w:t>
      </w:r>
    </w:p>
    <w:p w14:paraId="0E08B4A6" w14:textId="01449361" w:rsidR="00D11833" w:rsidRDefault="00D11833" w:rsidP="008958C5">
      <w:pPr>
        <w:pStyle w:val="BodyTextMetricHPELight10pt"/>
        <w:rPr>
          <w:rStyle w:val="BoldEmpha"/>
        </w:rPr>
      </w:pPr>
      <w:r w:rsidRPr="00D11833">
        <w:rPr>
          <w:rStyle w:val="BoldEmpha"/>
        </w:rPr>
        <w:t>Create a virtual file server (VFS):</w:t>
      </w:r>
    </w:p>
    <w:p w14:paraId="48F1698E" w14:textId="77777777" w:rsidR="00D11833" w:rsidRPr="00297BB0" w:rsidRDefault="00D11833" w:rsidP="000001BE">
      <w:pPr>
        <w:pStyle w:val="NumberedList-Level1"/>
        <w:numPr>
          <w:ilvl w:val="0"/>
          <w:numId w:val="31"/>
        </w:numPr>
        <w:rPr>
          <w:rStyle w:val="CodingLanguage"/>
          <w:rFonts w:ascii="MetricHPE Semibold" w:hAnsi="MetricHPE Semibold"/>
          <w:color w:val="auto"/>
        </w:rPr>
      </w:pPr>
      <w:r w:rsidRPr="00D11833">
        <w:t xml:space="preserve">In the General section, specify a name, in this instance </w:t>
      </w:r>
      <w:r w:rsidRPr="00D11833">
        <w:rPr>
          <w:rStyle w:val="CodingLanguage"/>
        </w:rPr>
        <w:t>hpe_vfs3par</w:t>
      </w:r>
    </w:p>
    <w:p w14:paraId="3EE07890" w14:textId="77777777" w:rsidR="00D11833" w:rsidRDefault="00D11833" w:rsidP="00D11833">
      <w:pPr>
        <w:pStyle w:val="FigureAfterspace"/>
        <w:rPr>
          <w:rStyle w:val="BoldEmpha"/>
        </w:rPr>
      </w:pPr>
      <w:r>
        <w:rPr>
          <w:noProof/>
        </w:rPr>
        <w:lastRenderedPageBreak/>
        <w:drawing>
          <wp:inline distT="0" distB="0" distL="0" distR="0" wp14:anchorId="62D0CB5C" wp14:editId="61421304">
            <wp:extent cx="6858000" cy="2949949"/>
            <wp:effectExtent l="0" t="0" r="0" b="3175"/>
            <wp:docPr id="74" name="Picture 74" descr="&quot;Figure.  Create Virtual File Server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ot;Figure.  Create Virtual File Server - General&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2949949"/>
                    </a:xfrm>
                    <a:prstGeom prst="rect">
                      <a:avLst/>
                    </a:prstGeom>
                    <a:noFill/>
                    <a:ln>
                      <a:noFill/>
                    </a:ln>
                  </pic:spPr>
                </pic:pic>
              </a:graphicData>
            </a:graphic>
          </wp:inline>
        </w:drawing>
      </w:r>
    </w:p>
    <w:p w14:paraId="32B8EC97" w14:textId="36338ACA" w:rsidR="00D11833" w:rsidRDefault="00D11833" w:rsidP="00D11833">
      <w:pPr>
        <w:pStyle w:val="MISCFigureCaptionHeader8pt"/>
        <w:rPr>
          <w:rStyle w:val="BoldEmpha"/>
        </w:rPr>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560AD9">
        <w:rPr>
          <w:rStyle w:val="MISCFigureCaptionHeaderBold8pt"/>
          <w:noProof/>
        </w:rPr>
        <w:t>8</w:t>
      </w:r>
      <w:r w:rsidRPr="00D11833">
        <w:rPr>
          <w:rStyle w:val="MISCFigureCaptionHeaderBold8pt"/>
        </w:rPr>
        <w:fldChar w:fldCharType="end"/>
      </w:r>
      <w:r w:rsidRPr="00D11833">
        <w:rPr>
          <w:rStyle w:val="MISCFigureCaptionHeaderBold8pt"/>
        </w:rPr>
        <w:t>.</w:t>
      </w:r>
      <w:r>
        <w:t xml:space="preserve"> </w:t>
      </w:r>
      <w:r w:rsidRPr="00D11833">
        <w:t>Create Virtual File Server - General</w:t>
      </w:r>
    </w:p>
    <w:p w14:paraId="61D0DD7E" w14:textId="77777777" w:rsidR="00D11833" w:rsidRPr="00D11833" w:rsidRDefault="00D11833" w:rsidP="00D11833">
      <w:pPr>
        <w:pStyle w:val="NumberedList-Level1"/>
        <w:rPr>
          <w:rFonts w:ascii="MetricHPE Semibold" w:hAnsi="MetricHPE Semibold"/>
          <w:color w:val="auto"/>
        </w:rPr>
      </w:pPr>
      <w:r w:rsidRPr="00D11833">
        <w:t>In the</w:t>
      </w:r>
      <w:r>
        <w:t xml:space="preserve"> </w:t>
      </w:r>
      <w:r w:rsidRPr="00D11833">
        <w:t>Storage Allocation Settings section, set the Provisioning to Thin Provisioned, select an appropriate CPG, in this instance FC_r1, and set the size, for example, 1 terabyte.</w:t>
      </w:r>
    </w:p>
    <w:p w14:paraId="4E3A7177" w14:textId="77777777" w:rsidR="00D11833" w:rsidRDefault="00D11833" w:rsidP="00D11833">
      <w:pPr>
        <w:pStyle w:val="FigureAfterspace"/>
        <w:rPr>
          <w:rStyle w:val="BoldEmpha"/>
        </w:rPr>
      </w:pPr>
      <w:r>
        <w:rPr>
          <w:noProof/>
        </w:rPr>
        <w:drawing>
          <wp:inline distT="0" distB="0" distL="0" distR="0" wp14:anchorId="28B65991" wp14:editId="3FF294BD">
            <wp:extent cx="5962650" cy="2743200"/>
            <wp:effectExtent l="0" t="0" r="0" b="0"/>
            <wp:docPr id="75" name="Picture 75" descr="&quot;Figure.  Create Virtual File Server - Storage Allocation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ot;Figure.  Create Virtual File Server - Storage Allocation Settings&qu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2650" cy="2743200"/>
                    </a:xfrm>
                    <a:prstGeom prst="rect">
                      <a:avLst/>
                    </a:prstGeom>
                    <a:noFill/>
                    <a:ln>
                      <a:noFill/>
                    </a:ln>
                  </pic:spPr>
                </pic:pic>
              </a:graphicData>
            </a:graphic>
          </wp:inline>
        </w:drawing>
      </w:r>
    </w:p>
    <w:p w14:paraId="565A494B" w14:textId="77777777" w:rsidR="00D11833"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560AD9">
        <w:rPr>
          <w:rStyle w:val="MISCFigureCaptionHeaderBold8pt"/>
          <w:noProof/>
        </w:rPr>
        <w:t>9</w:t>
      </w:r>
      <w:r w:rsidRPr="00D11833">
        <w:rPr>
          <w:rStyle w:val="MISCFigureCaptionHeaderBold8pt"/>
        </w:rPr>
        <w:fldChar w:fldCharType="end"/>
      </w:r>
      <w:r w:rsidRPr="00D11833">
        <w:rPr>
          <w:rStyle w:val="MISCFigureCaptionHeaderBold8pt"/>
        </w:rPr>
        <w:t xml:space="preserve">. </w:t>
      </w:r>
      <w:r w:rsidRPr="00D11833">
        <w:t>Create Virtual File Server - Storage Allocation Settings</w:t>
      </w:r>
    </w:p>
    <w:p w14:paraId="24CC45F3" w14:textId="77777777" w:rsidR="00D11833" w:rsidRPr="00D11833" w:rsidRDefault="00D11833" w:rsidP="00D11833">
      <w:pPr>
        <w:pStyle w:val="NumberedList-Level1"/>
        <w:rPr>
          <w:rFonts w:ascii="MetricHPE Semibold" w:hAnsi="MetricHPE Semibold"/>
          <w:color w:val="auto"/>
        </w:rPr>
      </w:pPr>
      <w:r>
        <w:t xml:space="preserve">Add a </w:t>
      </w:r>
      <w:r w:rsidRPr="00D11833">
        <w:t>virtual IP address</w:t>
      </w:r>
    </w:p>
    <w:p w14:paraId="10CA38D0" w14:textId="77777777" w:rsidR="00D11833" w:rsidRDefault="00D11833" w:rsidP="00D11833">
      <w:pPr>
        <w:pStyle w:val="FigureAfterspace"/>
        <w:rPr>
          <w:rStyle w:val="BoldEmpha"/>
        </w:rPr>
      </w:pPr>
      <w:r>
        <w:rPr>
          <w:noProof/>
        </w:rPr>
        <w:lastRenderedPageBreak/>
        <w:drawing>
          <wp:inline distT="0" distB="0" distL="0" distR="0" wp14:anchorId="7DF1C3D4" wp14:editId="73F172B3">
            <wp:extent cx="6858000" cy="2659918"/>
            <wp:effectExtent l="0" t="0" r="0" b="7620"/>
            <wp:docPr id="76" name="Picture 76" descr="&quot;Figure.  Create Virtual File Server - Add Virtual IP Add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Figure.  Create Virtual File Server - Add Virtual IP Address&qu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2659918"/>
                    </a:xfrm>
                    <a:prstGeom prst="rect">
                      <a:avLst/>
                    </a:prstGeom>
                    <a:noFill/>
                    <a:ln>
                      <a:noFill/>
                    </a:ln>
                  </pic:spPr>
                </pic:pic>
              </a:graphicData>
            </a:graphic>
          </wp:inline>
        </w:drawing>
      </w:r>
    </w:p>
    <w:p w14:paraId="2FF9219D" w14:textId="77777777" w:rsidR="00297BB0" w:rsidRDefault="00D11833" w:rsidP="00D11833">
      <w:pPr>
        <w:pStyle w:val="MISCFigureCaptionHeader8pt"/>
      </w:pPr>
      <w:r w:rsidRPr="00D11833">
        <w:rPr>
          <w:rStyle w:val="MISCFigureCaptionHeaderBold8pt"/>
        </w:rPr>
        <w:t xml:space="preserve">Figure </w:t>
      </w:r>
      <w:r w:rsidRPr="00D11833">
        <w:rPr>
          <w:rStyle w:val="MISCFigureCaptionHeaderBold8pt"/>
        </w:rPr>
        <w:fldChar w:fldCharType="begin"/>
      </w:r>
      <w:r w:rsidRPr="00D11833">
        <w:rPr>
          <w:rStyle w:val="MISCFigureCaptionHeaderBold8pt"/>
        </w:rPr>
        <w:instrText xml:space="preserve"> SEQ Figure \* ARABIC </w:instrText>
      </w:r>
      <w:r w:rsidRPr="00D11833">
        <w:rPr>
          <w:rStyle w:val="MISCFigureCaptionHeaderBold8pt"/>
        </w:rPr>
        <w:fldChar w:fldCharType="separate"/>
      </w:r>
      <w:r w:rsidR="00560AD9">
        <w:rPr>
          <w:rStyle w:val="MISCFigureCaptionHeaderBold8pt"/>
          <w:noProof/>
        </w:rPr>
        <w:t>10</w:t>
      </w:r>
      <w:r w:rsidRPr="00D11833">
        <w:rPr>
          <w:rStyle w:val="MISCFigureCaptionHeaderBold8pt"/>
        </w:rPr>
        <w:fldChar w:fldCharType="end"/>
      </w:r>
      <w:r w:rsidRPr="00D11833">
        <w:rPr>
          <w:rStyle w:val="MISCFigureCaptionHeaderBold8pt"/>
        </w:rPr>
        <w:t xml:space="preserve">. </w:t>
      </w:r>
      <w:r w:rsidRPr="00D11833">
        <w:t>Create Virtual File Server - Add Virtual IP Address</w:t>
      </w:r>
    </w:p>
    <w:p w14:paraId="4F0B7067" w14:textId="5C1054A7" w:rsidR="00297BB0" w:rsidRDefault="00297BB0" w:rsidP="00D11833">
      <w:pPr>
        <w:pStyle w:val="MISCFigureCaptionHeader8pt"/>
      </w:pPr>
      <w:r w:rsidRPr="00297BB0">
        <w:t>These steps result in a Virtual File Server:</w:t>
      </w:r>
    </w:p>
    <w:p w14:paraId="798C730A" w14:textId="585C2AB8" w:rsidR="00297BB0" w:rsidRDefault="00297BB0" w:rsidP="00297BB0">
      <w:pPr>
        <w:pStyle w:val="FigureAfterspace"/>
      </w:pPr>
      <w:r>
        <w:rPr>
          <w:noProof/>
        </w:rPr>
        <w:drawing>
          <wp:inline distT="0" distB="0" distL="0" distR="0" wp14:anchorId="443EFFB1" wp14:editId="70F4A7A2">
            <wp:extent cx="6858000" cy="3289777"/>
            <wp:effectExtent l="0" t="0" r="0" b="6350"/>
            <wp:docPr id="80" name="Picture 80" descr="&quot;Figure.  Virtual File Serv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Figure.  Virtual File Server&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3289777"/>
                    </a:xfrm>
                    <a:prstGeom prst="rect">
                      <a:avLst/>
                    </a:prstGeom>
                    <a:noFill/>
                    <a:ln>
                      <a:noFill/>
                    </a:ln>
                  </pic:spPr>
                </pic:pic>
              </a:graphicData>
            </a:graphic>
          </wp:inline>
        </w:drawing>
      </w:r>
    </w:p>
    <w:p w14:paraId="74CFEC5B" w14:textId="53197E22"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560AD9">
        <w:rPr>
          <w:rStyle w:val="MISCFigureCaptionHeaderBold8pt"/>
          <w:noProof/>
        </w:rPr>
        <w:t>11</w:t>
      </w:r>
      <w:r w:rsidRPr="00297BB0">
        <w:rPr>
          <w:rStyle w:val="MISCFigureCaptionHeaderBold8pt"/>
        </w:rPr>
        <w:fldChar w:fldCharType="end"/>
      </w:r>
      <w:r w:rsidRPr="00297BB0">
        <w:rPr>
          <w:rStyle w:val="MISCFigureCaptionHeaderBold8pt"/>
        </w:rPr>
        <w:t>.</w:t>
      </w:r>
      <w:r>
        <w:t xml:space="preserve"> </w:t>
      </w:r>
      <w:r w:rsidRPr="00297BB0">
        <w:t>Virtual File Server</w:t>
      </w:r>
    </w:p>
    <w:p w14:paraId="1408B5A5" w14:textId="62703D7E" w:rsidR="00297BB0" w:rsidRPr="00297BB0" w:rsidRDefault="00297BB0" w:rsidP="008958C5">
      <w:pPr>
        <w:pStyle w:val="BodyTextMetricHPELight10pt"/>
        <w:rPr>
          <w:rStyle w:val="BoldEmpha"/>
        </w:rPr>
      </w:pPr>
      <w:r w:rsidRPr="00297BB0">
        <w:rPr>
          <w:rStyle w:val="BoldEmpha"/>
        </w:rPr>
        <w:t>Create a File Store:</w:t>
      </w:r>
    </w:p>
    <w:p w14:paraId="00E1CE58" w14:textId="60D23CA6" w:rsidR="00297BB0" w:rsidRDefault="00297BB0" w:rsidP="000001BE">
      <w:pPr>
        <w:pStyle w:val="NumberedList-Level1"/>
        <w:numPr>
          <w:ilvl w:val="0"/>
          <w:numId w:val="32"/>
        </w:numPr>
      </w:pPr>
      <w:r w:rsidRPr="00297BB0">
        <w:t>In the General section, specify a name, in this instance HPE_filestore3par, and select the Virtual File Server that you just created.</w:t>
      </w:r>
    </w:p>
    <w:p w14:paraId="1CF9F7D6" w14:textId="5B5AE824" w:rsidR="00297BB0" w:rsidRDefault="00297BB0" w:rsidP="00297BB0">
      <w:pPr>
        <w:pStyle w:val="FigureAfterspace"/>
      </w:pPr>
      <w:r>
        <w:rPr>
          <w:noProof/>
        </w:rPr>
        <w:lastRenderedPageBreak/>
        <w:drawing>
          <wp:inline distT="0" distB="0" distL="0" distR="0" wp14:anchorId="179CD113" wp14:editId="5DAD45C8">
            <wp:extent cx="6153150" cy="3257550"/>
            <wp:effectExtent l="0" t="0" r="0" b="0"/>
            <wp:docPr id="81" name="Picture 81" descr="&quot;Figure.  Create File Sto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Figure.  Create File Store - General&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53150" cy="3257550"/>
                    </a:xfrm>
                    <a:prstGeom prst="rect">
                      <a:avLst/>
                    </a:prstGeom>
                    <a:noFill/>
                    <a:ln>
                      <a:noFill/>
                    </a:ln>
                  </pic:spPr>
                </pic:pic>
              </a:graphicData>
            </a:graphic>
          </wp:inline>
        </w:drawing>
      </w:r>
    </w:p>
    <w:p w14:paraId="498888CA" w14:textId="5B17633F"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560AD9">
        <w:rPr>
          <w:rStyle w:val="MISCFigureCaptionHeaderBold8pt"/>
          <w:noProof/>
        </w:rPr>
        <w:t>12</w:t>
      </w:r>
      <w:r w:rsidRPr="00297BB0">
        <w:rPr>
          <w:rStyle w:val="MISCFigureCaptionHeaderBold8pt"/>
        </w:rPr>
        <w:fldChar w:fldCharType="end"/>
      </w:r>
      <w:r w:rsidRPr="00297BB0">
        <w:rPr>
          <w:rStyle w:val="MISCFigureCaptionHeaderBold8pt"/>
        </w:rPr>
        <w:t>.</w:t>
      </w:r>
      <w:r w:rsidRPr="00297BB0">
        <w:t xml:space="preserve"> Create File Store </w:t>
      </w:r>
      <w:r>
        <w:t>–</w:t>
      </w:r>
      <w:r w:rsidRPr="00297BB0">
        <w:t xml:space="preserve"> General</w:t>
      </w:r>
    </w:p>
    <w:p w14:paraId="0A89E92A" w14:textId="30021499" w:rsidR="00297BB0" w:rsidRDefault="00297BB0" w:rsidP="00297BB0">
      <w:pPr>
        <w:pStyle w:val="NumberedList-Level1"/>
      </w:pPr>
      <w:r w:rsidRPr="00297BB0">
        <w:t>Use the default Security settings:</w:t>
      </w:r>
    </w:p>
    <w:p w14:paraId="6BD95DB8" w14:textId="68932FAD" w:rsidR="00297BB0" w:rsidRDefault="00297BB0" w:rsidP="00297BB0">
      <w:pPr>
        <w:pStyle w:val="FigureAfterspace"/>
      </w:pPr>
      <w:r w:rsidRPr="00297BB0">
        <w:rPr>
          <w:noProof/>
        </w:rPr>
        <w:drawing>
          <wp:inline distT="0" distB="0" distL="0" distR="0" wp14:anchorId="48E6B9BB" wp14:editId="6752A50F">
            <wp:extent cx="6115050" cy="2543175"/>
            <wp:effectExtent l="0" t="0" r="0" b="9525"/>
            <wp:docPr id="82" name="Picture 82" descr="&quot;Figure.  Create File Store - Secur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uot;Figure.  Create File Store - Security&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2543175"/>
                    </a:xfrm>
                    <a:prstGeom prst="rect">
                      <a:avLst/>
                    </a:prstGeom>
                    <a:noFill/>
                    <a:ln>
                      <a:noFill/>
                    </a:ln>
                  </pic:spPr>
                </pic:pic>
              </a:graphicData>
            </a:graphic>
          </wp:inline>
        </w:drawing>
      </w:r>
    </w:p>
    <w:p w14:paraId="7347483D" w14:textId="70E275C9"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560AD9">
        <w:rPr>
          <w:rStyle w:val="MISCFigureCaptionHeaderBold8pt"/>
          <w:noProof/>
        </w:rPr>
        <w:t>13</w:t>
      </w:r>
      <w:r w:rsidRPr="00297BB0">
        <w:rPr>
          <w:rStyle w:val="MISCFigureCaptionHeaderBold8pt"/>
        </w:rPr>
        <w:fldChar w:fldCharType="end"/>
      </w:r>
      <w:r w:rsidRPr="00297BB0">
        <w:rPr>
          <w:rStyle w:val="MISCFigureCaptionHeaderBold8pt"/>
        </w:rPr>
        <w:t xml:space="preserve">. </w:t>
      </w:r>
      <w:r w:rsidRPr="00297BB0">
        <w:t xml:space="preserve">Create File Store </w:t>
      </w:r>
      <w:r>
        <w:t>–</w:t>
      </w:r>
      <w:r w:rsidRPr="00297BB0">
        <w:t xml:space="preserve"> Security</w:t>
      </w:r>
    </w:p>
    <w:p w14:paraId="2B7AA93B" w14:textId="0B33FC2F" w:rsidR="00297BB0" w:rsidRDefault="00297BB0" w:rsidP="008958C5">
      <w:pPr>
        <w:pStyle w:val="BodyTextMetricHPELight10pt"/>
      </w:pPr>
      <w:r w:rsidRPr="00297BB0">
        <w:t>These steps result in the File Store shown below:</w:t>
      </w:r>
    </w:p>
    <w:p w14:paraId="645E4E4B" w14:textId="1DFCB55E" w:rsidR="00297BB0" w:rsidRDefault="00297BB0" w:rsidP="00297BB0">
      <w:pPr>
        <w:pStyle w:val="FigureAfterspace"/>
      </w:pPr>
      <w:r>
        <w:rPr>
          <w:noProof/>
        </w:rPr>
        <w:lastRenderedPageBreak/>
        <w:drawing>
          <wp:inline distT="0" distB="0" distL="0" distR="0" wp14:anchorId="5C6880FD" wp14:editId="2435C494">
            <wp:extent cx="6858000" cy="3803073"/>
            <wp:effectExtent l="0" t="0" r="0" b="6985"/>
            <wp:docPr id="83" name="Picture 83" descr="&quot;Figure.  File Sto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Figure.  File Store&qu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3803073"/>
                    </a:xfrm>
                    <a:prstGeom prst="rect">
                      <a:avLst/>
                    </a:prstGeom>
                    <a:noFill/>
                    <a:ln>
                      <a:noFill/>
                    </a:ln>
                  </pic:spPr>
                </pic:pic>
              </a:graphicData>
            </a:graphic>
          </wp:inline>
        </w:drawing>
      </w:r>
    </w:p>
    <w:p w14:paraId="3DC32C78" w14:textId="420D6A5A" w:rsidR="00297BB0" w:rsidRDefault="00297BB0" w:rsidP="00297BB0">
      <w:pPr>
        <w:pStyle w:val="MISCFigureCaptionHeader8pt"/>
      </w:pPr>
      <w:r w:rsidRPr="00297BB0">
        <w:rPr>
          <w:rStyle w:val="MISCFigureCaptionHeaderBold8pt"/>
        </w:rPr>
        <w:t xml:space="preserve">Figure </w:t>
      </w:r>
      <w:r w:rsidRPr="00297BB0">
        <w:rPr>
          <w:rStyle w:val="MISCFigureCaptionHeaderBold8pt"/>
        </w:rPr>
        <w:fldChar w:fldCharType="begin"/>
      </w:r>
      <w:r w:rsidRPr="00297BB0">
        <w:rPr>
          <w:rStyle w:val="MISCFigureCaptionHeaderBold8pt"/>
        </w:rPr>
        <w:instrText xml:space="preserve"> SEQ Figure \* ARABIC </w:instrText>
      </w:r>
      <w:r w:rsidRPr="00297BB0">
        <w:rPr>
          <w:rStyle w:val="MISCFigureCaptionHeaderBold8pt"/>
        </w:rPr>
        <w:fldChar w:fldCharType="separate"/>
      </w:r>
      <w:r w:rsidR="00560AD9">
        <w:rPr>
          <w:rStyle w:val="MISCFigureCaptionHeaderBold8pt"/>
          <w:noProof/>
        </w:rPr>
        <w:t>14</w:t>
      </w:r>
      <w:r w:rsidRPr="00297BB0">
        <w:rPr>
          <w:rStyle w:val="MISCFigureCaptionHeaderBold8pt"/>
        </w:rPr>
        <w:fldChar w:fldCharType="end"/>
      </w:r>
      <w:r w:rsidRPr="00297BB0">
        <w:rPr>
          <w:rStyle w:val="MISCFigureCaptionHeaderBold8pt"/>
        </w:rPr>
        <w:t>.</w:t>
      </w:r>
      <w:r>
        <w:t xml:space="preserve"> </w:t>
      </w:r>
      <w:r w:rsidRPr="00297BB0">
        <w:t>File Store</w:t>
      </w:r>
    </w:p>
    <w:p w14:paraId="3ACD89BE" w14:textId="10E45409" w:rsidR="00297BB0" w:rsidRPr="00297BB0" w:rsidRDefault="00297BB0" w:rsidP="008958C5">
      <w:pPr>
        <w:pStyle w:val="BodyTextMetricHPELight10pt"/>
        <w:rPr>
          <w:rStyle w:val="BoldEmpha"/>
        </w:rPr>
      </w:pPr>
      <w:r w:rsidRPr="00297BB0">
        <w:rPr>
          <w:rStyle w:val="BoldEmpha"/>
        </w:rPr>
        <w:t>Create a File Share:</w:t>
      </w:r>
    </w:p>
    <w:p w14:paraId="2278850F" w14:textId="74163C49" w:rsidR="00297BB0" w:rsidRDefault="00297BB0" w:rsidP="000001BE">
      <w:pPr>
        <w:pStyle w:val="NumberedList-Level1"/>
        <w:numPr>
          <w:ilvl w:val="0"/>
          <w:numId w:val="33"/>
        </w:numPr>
      </w:pPr>
      <w:r w:rsidRPr="00297BB0">
        <w:t>In the General section of the Create File Share dialog, set the share type to NFS Share and set a share name, for example, hpe_fileshare3par.</w:t>
      </w:r>
    </w:p>
    <w:p w14:paraId="5F2D2340" w14:textId="3950E7D9" w:rsidR="00297BB0" w:rsidRDefault="00297BB0" w:rsidP="00297BB0">
      <w:pPr>
        <w:pStyle w:val="FigureAfterspace"/>
      </w:pPr>
      <w:r>
        <w:rPr>
          <w:noProof/>
        </w:rPr>
        <w:drawing>
          <wp:inline distT="0" distB="0" distL="0" distR="0" wp14:anchorId="63059026" wp14:editId="1D6EA8DD">
            <wp:extent cx="6553200" cy="2838450"/>
            <wp:effectExtent l="0" t="0" r="0" b="0"/>
            <wp:docPr id="84" name="Picture 84" descr="&quot;Figure.  Create File Share - Gener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quot;Figure.  Create File Share - General&qu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3200" cy="2838450"/>
                    </a:xfrm>
                    <a:prstGeom prst="rect">
                      <a:avLst/>
                    </a:prstGeom>
                    <a:noFill/>
                    <a:ln>
                      <a:noFill/>
                    </a:ln>
                  </pic:spPr>
                </pic:pic>
              </a:graphicData>
            </a:graphic>
          </wp:inline>
        </w:drawing>
      </w:r>
    </w:p>
    <w:p w14:paraId="6FDB4732" w14:textId="27A78574" w:rsidR="00297BB0" w:rsidRDefault="00297BB0"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560AD9">
        <w:rPr>
          <w:rStyle w:val="MISCFigureCaptionHeaderBold8pt"/>
          <w:noProof/>
        </w:rPr>
        <w:t>15</w:t>
      </w:r>
      <w:r w:rsidRPr="008958C5">
        <w:rPr>
          <w:rStyle w:val="MISCFigureCaptionHeaderBold8pt"/>
        </w:rPr>
        <w:fldChar w:fldCharType="end"/>
      </w:r>
      <w:r w:rsidRPr="008958C5">
        <w:rPr>
          <w:rStyle w:val="MISCFigureCaptionHeaderBold8pt"/>
        </w:rPr>
        <w:t>.</w:t>
      </w:r>
      <w:r>
        <w:t xml:space="preserve"> </w:t>
      </w:r>
      <w:r w:rsidRPr="00297BB0">
        <w:t xml:space="preserve">Create File Share </w:t>
      </w:r>
      <w:r w:rsidR="008958C5">
        <w:t>–</w:t>
      </w:r>
      <w:r w:rsidRPr="00297BB0">
        <w:t xml:space="preserve"> General</w:t>
      </w:r>
    </w:p>
    <w:p w14:paraId="3DE7FBA4" w14:textId="0B013F98" w:rsidR="008958C5" w:rsidRDefault="008958C5" w:rsidP="008958C5">
      <w:pPr>
        <w:pStyle w:val="NumberedList-Level1"/>
      </w:pPr>
      <w:r w:rsidRPr="008958C5">
        <w:lastRenderedPageBreak/>
        <w:t xml:space="preserve">In the Share Path section, select the virtual file server and file store that you created earlier and set the sub-directory to </w:t>
      </w:r>
      <w:r w:rsidRPr="008958C5">
        <w:rPr>
          <w:rStyle w:val="CodingLanguage"/>
        </w:rPr>
        <w:t>k8s</w:t>
      </w:r>
      <w:r w:rsidRPr="008958C5">
        <w:t>.</w:t>
      </w:r>
    </w:p>
    <w:p w14:paraId="6D3151EC" w14:textId="381F06CB" w:rsidR="00297BB0" w:rsidRDefault="008958C5" w:rsidP="008958C5">
      <w:pPr>
        <w:pStyle w:val="FigureAfterspace"/>
      </w:pPr>
      <w:r>
        <w:rPr>
          <w:noProof/>
        </w:rPr>
        <w:drawing>
          <wp:inline distT="0" distB="0" distL="0" distR="0" wp14:anchorId="05B65ABF" wp14:editId="05A32559">
            <wp:extent cx="6858000" cy="2907497"/>
            <wp:effectExtent l="0" t="0" r="0" b="7620"/>
            <wp:docPr id="85" name="Picture 85" descr="&quot;Figure.  Create File Share - Share Pat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Figure.  Create File Share - Share Path&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907497"/>
                    </a:xfrm>
                    <a:prstGeom prst="rect">
                      <a:avLst/>
                    </a:prstGeom>
                    <a:noFill/>
                    <a:ln>
                      <a:noFill/>
                    </a:ln>
                  </pic:spPr>
                </pic:pic>
              </a:graphicData>
            </a:graphic>
          </wp:inline>
        </w:drawing>
      </w:r>
    </w:p>
    <w:p w14:paraId="5EDC86CB" w14:textId="19BDC104"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560AD9">
        <w:rPr>
          <w:rStyle w:val="MISCFigureCaptionHeaderBold8pt"/>
          <w:noProof/>
        </w:rPr>
        <w:t>16</w:t>
      </w:r>
      <w:r w:rsidRPr="008958C5">
        <w:rPr>
          <w:rStyle w:val="MISCFigureCaptionHeaderBold8pt"/>
        </w:rPr>
        <w:fldChar w:fldCharType="end"/>
      </w:r>
      <w:r w:rsidRPr="008958C5">
        <w:rPr>
          <w:rStyle w:val="MISCFigureCaptionHeaderBold8pt"/>
        </w:rPr>
        <w:t xml:space="preserve">. </w:t>
      </w:r>
      <w:r w:rsidRPr="008958C5">
        <w:t>Create File Share - Share Path</w:t>
      </w:r>
    </w:p>
    <w:p w14:paraId="1820B97B" w14:textId="636C1D79" w:rsidR="00297BB0" w:rsidRDefault="008958C5" w:rsidP="008958C5">
      <w:pPr>
        <w:pStyle w:val="NumberedList-Level1"/>
      </w:pPr>
      <w:r w:rsidRPr="008958C5">
        <w:t>In the Additional Settings section, set the Permission to Read/Write allowed and the Privilege to root squashing is off (no root squash):</w:t>
      </w:r>
    </w:p>
    <w:p w14:paraId="2E165D64" w14:textId="17941B27" w:rsidR="008958C5" w:rsidRDefault="008958C5" w:rsidP="008958C5">
      <w:pPr>
        <w:pStyle w:val="FigureAfterspace"/>
      </w:pPr>
      <w:r>
        <w:rPr>
          <w:noProof/>
        </w:rPr>
        <w:drawing>
          <wp:inline distT="0" distB="0" distL="0" distR="0" wp14:anchorId="7A043E89" wp14:editId="7C92675B">
            <wp:extent cx="6343650" cy="3419475"/>
            <wp:effectExtent l="0" t="0" r="0" b="9525"/>
            <wp:docPr id="86" name="Picture 86" descr="&quot;Figure.  Create File Share - Additional Settin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Figure.  Create File Share - Additional Settings&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43650" cy="3419475"/>
                    </a:xfrm>
                    <a:prstGeom prst="rect">
                      <a:avLst/>
                    </a:prstGeom>
                    <a:noFill/>
                    <a:ln>
                      <a:noFill/>
                    </a:ln>
                  </pic:spPr>
                </pic:pic>
              </a:graphicData>
            </a:graphic>
          </wp:inline>
        </w:drawing>
      </w:r>
    </w:p>
    <w:p w14:paraId="27E25BD8" w14:textId="07BA9E63"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560AD9">
        <w:rPr>
          <w:rStyle w:val="MISCFigureCaptionHeaderBold8pt"/>
          <w:noProof/>
        </w:rPr>
        <w:t>17</w:t>
      </w:r>
      <w:r w:rsidRPr="008958C5">
        <w:rPr>
          <w:rStyle w:val="MISCFigureCaptionHeaderBold8pt"/>
        </w:rPr>
        <w:fldChar w:fldCharType="end"/>
      </w:r>
      <w:r w:rsidRPr="008958C5">
        <w:rPr>
          <w:rStyle w:val="MISCFigureCaptionHeaderBold8pt"/>
        </w:rPr>
        <w:t>.</w:t>
      </w:r>
      <w:r>
        <w:t xml:space="preserve"> </w:t>
      </w:r>
      <w:r w:rsidRPr="008958C5">
        <w:t>Create File Share - Additional Settings</w:t>
      </w:r>
    </w:p>
    <w:p w14:paraId="3A786925" w14:textId="6A3AA52F" w:rsidR="00297BB0" w:rsidRDefault="008958C5" w:rsidP="008958C5">
      <w:pPr>
        <w:pStyle w:val="BodyTextMetricHPELight10pt"/>
      </w:pPr>
      <w:r w:rsidRPr="008958C5">
        <w:t>The overview for the created File Share is shown below and contains the information you need to specify the configuration variables.</w:t>
      </w:r>
    </w:p>
    <w:p w14:paraId="66DFF4C8" w14:textId="5793C635" w:rsidR="008958C5" w:rsidRDefault="008958C5" w:rsidP="008958C5">
      <w:pPr>
        <w:pStyle w:val="FigureAfterspace"/>
      </w:pPr>
      <w:r>
        <w:rPr>
          <w:noProof/>
        </w:rPr>
        <w:lastRenderedPageBreak/>
        <w:drawing>
          <wp:inline distT="0" distB="0" distL="0" distR="0" wp14:anchorId="10885969" wp14:editId="685509B6">
            <wp:extent cx="6858000" cy="3679902"/>
            <wp:effectExtent l="0" t="0" r="0" b="0"/>
            <wp:docPr id="105" name="Picture 105" descr="&quot;Figure.  File Sha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Figure.  File Share&qu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3679902"/>
                    </a:xfrm>
                    <a:prstGeom prst="rect">
                      <a:avLst/>
                    </a:prstGeom>
                    <a:noFill/>
                    <a:ln>
                      <a:noFill/>
                    </a:ln>
                  </pic:spPr>
                </pic:pic>
              </a:graphicData>
            </a:graphic>
          </wp:inline>
        </w:drawing>
      </w:r>
    </w:p>
    <w:p w14:paraId="216285B4" w14:textId="0DDAC429" w:rsidR="008958C5" w:rsidRDefault="008958C5" w:rsidP="008958C5">
      <w:pPr>
        <w:pStyle w:val="MISCFigureCaptionHeader8pt"/>
      </w:pPr>
      <w:r w:rsidRPr="008958C5">
        <w:rPr>
          <w:rStyle w:val="MISCFigureCaptionHeaderBold8pt"/>
        </w:rPr>
        <w:t xml:space="preserve">Figure </w:t>
      </w:r>
      <w:r w:rsidRPr="008958C5">
        <w:rPr>
          <w:rStyle w:val="MISCFigureCaptionHeaderBold8pt"/>
        </w:rPr>
        <w:fldChar w:fldCharType="begin"/>
      </w:r>
      <w:r w:rsidRPr="008958C5">
        <w:rPr>
          <w:rStyle w:val="MISCFigureCaptionHeaderBold8pt"/>
        </w:rPr>
        <w:instrText xml:space="preserve"> SEQ Figure \* ARABIC </w:instrText>
      </w:r>
      <w:r w:rsidRPr="008958C5">
        <w:rPr>
          <w:rStyle w:val="MISCFigureCaptionHeaderBold8pt"/>
        </w:rPr>
        <w:fldChar w:fldCharType="separate"/>
      </w:r>
      <w:r w:rsidR="00560AD9">
        <w:rPr>
          <w:rStyle w:val="MISCFigureCaptionHeaderBold8pt"/>
          <w:noProof/>
        </w:rPr>
        <w:t>18</w:t>
      </w:r>
      <w:r w:rsidRPr="008958C5">
        <w:rPr>
          <w:rStyle w:val="MISCFigureCaptionHeaderBold8pt"/>
        </w:rPr>
        <w:fldChar w:fldCharType="end"/>
      </w:r>
      <w:r w:rsidRPr="008958C5">
        <w:rPr>
          <w:rStyle w:val="MISCFigureCaptionHeaderBold8pt"/>
        </w:rPr>
        <w:t>.</w:t>
      </w:r>
      <w:r>
        <w:t xml:space="preserve"> </w:t>
      </w:r>
      <w:r w:rsidRPr="008958C5">
        <w:t>File Share</w:t>
      </w:r>
    </w:p>
    <w:p w14:paraId="1CA4215A" w14:textId="0436D1AB" w:rsidR="008958C5" w:rsidRDefault="00126612" w:rsidP="00126612">
      <w:pPr>
        <w:pStyle w:val="Heading3"/>
      </w:pPr>
      <w:r w:rsidRPr="00126612">
        <w:t>Configurating NFS on HPE 3PAR for post-deployment verification</w:t>
      </w:r>
    </w:p>
    <w:p w14:paraId="461632CF" w14:textId="41F651D9" w:rsidR="00126612" w:rsidRDefault="00126612" w:rsidP="00126612">
      <w:pPr>
        <w:pStyle w:val="BodyTextMetricHPELight10pt"/>
      </w:pPr>
      <w:r w:rsidRPr="00126612">
        <w:t>In this example, it is assumed that the relevant variables are configured as follows:</w:t>
      </w:r>
    </w:p>
    <w:p w14:paraId="21AEBFE9" w14:textId="04E04521" w:rsidR="00126612" w:rsidRPr="00126612" w:rsidRDefault="00126612" w:rsidP="00126612">
      <w:pPr>
        <w:pStyle w:val="MISCTableCaptionHeader8pt"/>
      </w:pPr>
      <w:r w:rsidRPr="00126612">
        <w:rPr>
          <w:rStyle w:val="MISCTableCaptionHeaderBold8pt"/>
        </w:rPr>
        <w:t xml:space="preserve">Table </w:t>
      </w:r>
      <w:r w:rsidRPr="00126612">
        <w:rPr>
          <w:rStyle w:val="MISCTableCaptionHeaderBold8pt"/>
        </w:rPr>
        <w:fldChar w:fldCharType="begin"/>
      </w:r>
      <w:r w:rsidRPr="00126612">
        <w:rPr>
          <w:rStyle w:val="MISCTableCaptionHeaderBold8pt"/>
        </w:rPr>
        <w:instrText xml:space="preserve"> SEQ Table \* ARABIC </w:instrText>
      </w:r>
      <w:r w:rsidRPr="00126612">
        <w:rPr>
          <w:rStyle w:val="MISCTableCaptionHeaderBold8pt"/>
        </w:rPr>
        <w:fldChar w:fldCharType="separate"/>
      </w:r>
      <w:r w:rsidR="00560AD9">
        <w:rPr>
          <w:rStyle w:val="MISCTableCaptionHeaderBold8pt"/>
          <w:noProof/>
        </w:rPr>
        <w:t>15</w:t>
      </w:r>
      <w:r w:rsidRPr="00126612">
        <w:rPr>
          <w:rStyle w:val="MISCTableCaptionHeaderBold8pt"/>
        </w:rPr>
        <w:fldChar w:fldCharType="end"/>
      </w:r>
      <w:r w:rsidRPr="00126612">
        <w:rPr>
          <w:rStyle w:val="MISCTableCaptionHeaderBold8pt"/>
        </w:rPr>
        <w:t>.</w:t>
      </w:r>
      <w:r>
        <w:t xml:space="preserve"> </w:t>
      </w:r>
      <w:r w:rsidRPr="00126612">
        <w:t>NFS on HPE 3PAR</w:t>
      </w:r>
      <w:r>
        <w:t xml:space="preserve"> configuration</w:t>
      </w:r>
    </w:p>
    <w:tbl>
      <w:tblPr>
        <w:tblStyle w:val="TableGrid"/>
        <w:tblW w:w="73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4500"/>
      </w:tblGrid>
      <w:tr w:rsidR="00126612" w14:paraId="47BA0644" w14:textId="77777777" w:rsidTr="00126612">
        <w:trPr>
          <w:cantSplit/>
        </w:trPr>
        <w:tc>
          <w:tcPr>
            <w:tcW w:w="2880" w:type="dxa"/>
            <w:tcBorders>
              <w:top w:val="nil"/>
              <w:bottom w:val="single" w:sz="36" w:space="0" w:color="00B388"/>
            </w:tcBorders>
          </w:tcPr>
          <w:p w14:paraId="76DC6744" w14:textId="77777777" w:rsidR="00126612" w:rsidRDefault="00126612" w:rsidP="005511D6">
            <w:pPr>
              <w:pStyle w:val="TableSubhead8pt"/>
            </w:pPr>
            <w:r>
              <w:t>Variable</w:t>
            </w:r>
          </w:p>
        </w:tc>
        <w:tc>
          <w:tcPr>
            <w:tcW w:w="4500" w:type="dxa"/>
            <w:tcBorders>
              <w:top w:val="nil"/>
              <w:bottom w:val="single" w:sz="36" w:space="0" w:color="00B388"/>
            </w:tcBorders>
          </w:tcPr>
          <w:p w14:paraId="00729B3C" w14:textId="77777777" w:rsidR="00126612" w:rsidRDefault="00126612" w:rsidP="005511D6">
            <w:pPr>
              <w:pStyle w:val="TableSubhead8pt"/>
            </w:pPr>
            <w:r w:rsidRPr="00435426">
              <w:t>Value</w:t>
            </w:r>
          </w:p>
        </w:tc>
      </w:tr>
      <w:tr w:rsidR="00126612" w14:paraId="1848C968" w14:textId="77777777" w:rsidTr="00126612">
        <w:trPr>
          <w:cantSplit/>
        </w:trPr>
        <w:tc>
          <w:tcPr>
            <w:tcW w:w="2880" w:type="dxa"/>
          </w:tcPr>
          <w:p w14:paraId="468F44C2" w14:textId="77777777" w:rsidR="00126612" w:rsidRDefault="00126612" w:rsidP="005511D6">
            <w:pPr>
              <w:pStyle w:val="TableBody8pt"/>
            </w:pPr>
            <w:r w:rsidRPr="005F7101">
              <w:t>nfs_provisioner_namespace</w:t>
            </w:r>
          </w:p>
        </w:tc>
        <w:tc>
          <w:tcPr>
            <w:tcW w:w="4500" w:type="dxa"/>
          </w:tcPr>
          <w:p w14:paraId="014D948E" w14:textId="77777777" w:rsidR="00126612" w:rsidRDefault="00126612" w:rsidP="005511D6">
            <w:pPr>
              <w:pStyle w:val="TableBody8pt"/>
            </w:pPr>
            <w:r w:rsidRPr="005F7101">
              <w:rPr>
                <w:rStyle w:val="CodingLanguage"/>
              </w:rPr>
              <w:t>nfsstorage</w:t>
            </w:r>
          </w:p>
        </w:tc>
      </w:tr>
      <w:tr w:rsidR="00126612" w14:paraId="27E9EF15" w14:textId="77777777" w:rsidTr="00126612">
        <w:trPr>
          <w:cantSplit/>
        </w:trPr>
        <w:tc>
          <w:tcPr>
            <w:tcW w:w="2880" w:type="dxa"/>
          </w:tcPr>
          <w:p w14:paraId="3B6348A4" w14:textId="77777777" w:rsidR="00126612" w:rsidRPr="00435426" w:rsidRDefault="00126612" w:rsidP="005511D6">
            <w:pPr>
              <w:pStyle w:val="TableBody8pt"/>
            </w:pPr>
            <w:r w:rsidRPr="00435426">
              <w:t>nfs_provisioner_role</w:t>
            </w:r>
          </w:p>
        </w:tc>
        <w:tc>
          <w:tcPr>
            <w:tcW w:w="4500" w:type="dxa"/>
          </w:tcPr>
          <w:p w14:paraId="6AE680D9" w14:textId="327E6D78" w:rsidR="00126612" w:rsidRPr="00435426" w:rsidRDefault="00126612" w:rsidP="005511D6">
            <w:pPr>
              <w:pStyle w:val="TableBody8pt"/>
              <w:rPr>
                <w:rStyle w:val="CodingLanguage"/>
              </w:rPr>
            </w:pPr>
            <w:r w:rsidRPr="00435426">
              <w:rPr>
                <w:rStyle w:val="CodingLanguage"/>
              </w:rPr>
              <w:t>nfs-provisioner-runner</w:t>
            </w:r>
            <w:r>
              <w:rPr>
                <w:rStyle w:val="CodingLanguage"/>
              </w:rPr>
              <w:t>-3par</w:t>
            </w:r>
          </w:p>
        </w:tc>
      </w:tr>
      <w:tr w:rsidR="00126612" w14:paraId="1A4E6526" w14:textId="77777777" w:rsidTr="00126612">
        <w:trPr>
          <w:cantSplit/>
        </w:trPr>
        <w:tc>
          <w:tcPr>
            <w:tcW w:w="2880" w:type="dxa"/>
          </w:tcPr>
          <w:p w14:paraId="5485C1FC" w14:textId="77777777" w:rsidR="00126612" w:rsidRPr="00435426" w:rsidRDefault="00126612" w:rsidP="005511D6">
            <w:pPr>
              <w:pStyle w:val="TableBody8pt"/>
            </w:pPr>
            <w:r w:rsidRPr="005F7101">
              <w:t>nfs_provisioner_serviceaccount</w:t>
            </w:r>
          </w:p>
        </w:tc>
        <w:tc>
          <w:tcPr>
            <w:tcW w:w="4500" w:type="dxa"/>
          </w:tcPr>
          <w:p w14:paraId="2A6FB3B8" w14:textId="77777777" w:rsidR="00126612" w:rsidRPr="00435426" w:rsidRDefault="00126612" w:rsidP="005511D6">
            <w:pPr>
              <w:pStyle w:val="TableBody8pt"/>
              <w:rPr>
                <w:rStyle w:val="CodingLanguage"/>
              </w:rPr>
            </w:pPr>
            <w:r w:rsidRPr="005F7101">
              <w:rPr>
                <w:rStyle w:val="CodingLanguage"/>
              </w:rPr>
              <w:t>nfs-provisioner</w:t>
            </w:r>
          </w:p>
        </w:tc>
      </w:tr>
      <w:tr w:rsidR="00126612" w14:paraId="317E6EAF" w14:textId="77777777" w:rsidTr="00126612">
        <w:trPr>
          <w:cantSplit/>
        </w:trPr>
        <w:tc>
          <w:tcPr>
            <w:tcW w:w="2880" w:type="dxa"/>
          </w:tcPr>
          <w:p w14:paraId="4C8B2B56" w14:textId="77777777" w:rsidR="00126612" w:rsidRDefault="00126612" w:rsidP="005511D6">
            <w:pPr>
              <w:pStyle w:val="TableBody8pt"/>
            </w:pPr>
            <w:r w:rsidRPr="00435426">
              <w:t>nfs_provisioner_name</w:t>
            </w:r>
          </w:p>
        </w:tc>
        <w:tc>
          <w:tcPr>
            <w:tcW w:w="4500" w:type="dxa"/>
          </w:tcPr>
          <w:p w14:paraId="120A557E" w14:textId="373A6C8F" w:rsidR="00126612" w:rsidRDefault="00126612" w:rsidP="005511D6">
            <w:pPr>
              <w:pStyle w:val="TableBody8pt"/>
            </w:pPr>
            <w:r w:rsidRPr="00435426">
              <w:rPr>
                <w:rStyle w:val="CodingLanguage"/>
              </w:rPr>
              <w:t>hpe.com/nfs</w:t>
            </w:r>
            <w:r>
              <w:t xml:space="preserve"> -3par</w:t>
            </w:r>
          </w:p>
        </w:tc>
      </w:tr>
      <w:tr w:rsidR="00126612" w14:paraId="43ABE65F" w14:textId="77777777" w:rsidTr="00126612">
        <w:trPr>
          <w:cantSplit/>
        </w:trPr>
        <w:tc>
          <w:tcPr>
            <w:tcW w:w="2880" w:type="dxa"/>
          </w:tcPr>
          <w:p w14:paraId="5A68F3FC" w14:textId="77777777" w:rsidR="00126612" w:rsidRDefault="00126612" w:rsidP="005511D6">
            <w:pPr>
              <w:pStyle w:val="TableBody8pt"/>
            </w:pPr>
            <w:r w:rsidRPr="00435426">
              <w:t>nfs_provisioner_storage_class_name</w:t>
            </w:r>
          </w:p>
        </w:tc>
        <w:tc>
          <w:tcPr>
            <w:tcW w:w="4500" w:type="dxa"/>
          </w:tcPr>
          <w:p w14:paraId="0764DE2C" w14:textId="57638D3A" w:rsidR="00126612" w:rsidRDefault="00126612" w:rsidP="005511D6">
            <w:pPr>
              <w:pStyle w:val="TableBody8pt"/>
            </w:pPr>
            <w:r w:rsidRPr="00435426">
              <w:rPr>
                <w:rStyle w:val="CodingLanguage"/>
              </w:rPr>
              <w:t>nfs</w:t>
            </w:r>
            <w:r>
              <w:t xml:space="preserve"> -3par</w:t>
            </w:r>
          </w:p>
        </w:tc>
      </w:tr>
      <w:tr w:rsidR="00126612" w14:paraId="2150C4E6" w14:textId="77777777" w:rsidTr="00126612">
        <w:trPr>
          <w:cantSplit/>
        </w:trPr>
        <w:tc>
          <w:tcPr>
            <w:tcW w:w="2880" w:type="dxa"/>
          </w:tcPr>
          <w:p w14:paraId="34B1A0AE" w14:textId="77777777" w:rsidR="00126612" w:rsidRDefault="00126612" w:rsidP="005511D6">
            <w:pPr>
              <w:pStyle w:val="TableBody8pt"/>
            </w:pPr>
            <w:r w:rsidRPr="00435426">
              <w:t>nfs_provisioner_server_ip</w:t>
            </w:r>
          </w:p>
        </w:tc>
        <w:tc>
          <w:tcPr>
            <w:tcW w:w="4500" w:type="dxa"/>
          </w:tcPr>
          <w:p w14:paraId="1D6E08B5" w14:textId="1384142C" w:rsidR="00126612" w:rsidRPr="00520D3C" w:rsidRDefault="00126612" w:rsidP="005511D6">
            <w:pPr>
              <w:pStyle w:val="TableBody8pt"/>
              <w:rPr>
                <w:rStyle w:val="CodingLanguage"/>
              </w:rPr>
            </w:pPr>
            <w:r w:rsidRPr="00126612">
              <w:rPr>
                <w:rStyle w:val="CodingLanguage"/>
              </w:rPr>
              <w:t>hpe_vfs3par.cloudra.local</w:t>
            </w:r>
          </w:p>
        </w:tc>
      </w:tr>
      <w:tr w:rsidR="00126612" w14:paraId="4E1C65E9" w14:textId="77777777" w:rsidTr="00126612">
        <w:trPr>
          <w:cantSplit/>
        </w:trPr>
        <w:tc>
          <w:tcPr>
            <w:tcW w:w="2880" w:type="dxa"/>
          </w:tcPr>
          <w:p w14:paraId="329E676C" w14:textId="77777777" w:rsidR="00126612" w:rsidRDefault="00126612" w:rsidP="005511D6">
            <w:pPr>
              <w:pStyle w:val="TableBody8pt"/>
            </w:pPr>
            <w:r w:rsidRPr="00435426">
              <w:t>nfs_provisioner_server_share</w:t>
            </w:r>
          </w:p>
        </w:tc>
        <w:tc>
          <w:tcPr>
            <w:tcW w:w="4500" w:type="dxa"/>
          </w:tcPr>
          <w:p w14:paraId="01F27919" w14:textId="244BF482" w:rsidR="00126612" w:rsidRPr="00520D3C" w:rsidRDefault="00126612" w:rsidP="005511D6">
            <w:pPr>
              <w:pStyle w:val="TableBody8pt"/>
              <w:rPr>
                <w:rStyle w:val="CodingLanguage"/>
              </w:rPr>
            </w:pPr>
            <w:r w:rsidRPr="00126612">
              <w:rPr>
                <w:rStyle w:val="CodingLanguage"/>
              </w:rPr>
              <w:t>/hpe_vfs3par/hpe_vfs3par/hpe_filestore3par/k8s</w:t>
            </w:r>
          </w:p>
        </w:tc>
      </w:tr>
      <w:tr w:rsidR="00126612" w14:paraId="5E17E40B" w14:textId="77777777" w:rsidTr="00126612">
        <w:trPr>
          <w:cantSplit/>
        </w:trPr>
        <w:tc>
          <w:tcPr>
            <w:tcW w:w="2880" w:type="dxa"/>
          </w:tcPr>
          <w:p w14:paraId="2E292A72" w14:textId="7A40466F" w:rsidR="00126612" w:rsidRPr="00435426" w:rsidRDefault="00126612" w:rsidP="005511D6">
            <w:pPr>
              <w:pStyle w:val="TableBody8pt"/>
            </w:pPr>
            <w:r w:rsidRPr="00126612">
              <w:t>nfs_mount_options</w:t>
            </w:r>
          </w:p>
        </w:tc>
        <w:tc>
          <w:tcPr>
            <w:tcW w:w="4500" w:type="dxa"/>
          </w:tcPr>
          <w:p w14:paraId="7C4E2CC1" w14:textId="541E9BE5" w:rsidR="00126612" w:rsidRPr="00520D3C" w:rsidRDefault="00126612" w:rsidP="005511D6">
            <w:pPr>
              <w:pStyle w:val="TableBody8pt"/>
              <w:rPr>
                <w:rStyle w:val="CodingLanguage"/>
              </w:rPr>
            </w:pPr>
            <w:r w:rsidRPr="00126612">
              <w:rPr>
                <w:rStyle w:val="CodingLanguage"/>
              </w:rPr>
              <w:t>'rw,sync,actimeo=0'</w:t>
            </w:r>
          </w:p>
        </w:tc>
      </w:tr>
    </w:tbl>
    <w:p w14:paraId="38667287" w14:textId="77777777" w:rsidR="00297BB0" w:rsidRDefault="00297BB0" w:rsidP="008958C5">
      <w:pPr>
        <w:pStyle w:val="BodyTextMetricHPELight10pt"/>
      </w:pPr>
    </w:p>
    <w:p w14:paraId="354F9382" w14:textId="67B0C3AB" w:rsidR="00126612" w:rsidRDefault="00126612" w:rsidP="00126612">
      <w:pPr>
        <w:pStyle w:val="Heading3"/>
      </w:pPr>
      <w:r w:rsidRPr="00126612">
        <w:t>Running the playbook</w:t>
      </w:r>
    </w:p>
    <w:p w14:paraId="702D62DA" w14:textId="5CE832B7" w:rsidR="00126612" w:rsidRDefault="00126612" w:rsidP="00126612">
      <w:pPr>
        <w:pStyle w:val="BodyTextMetricHPELight10pt"/>
      </w:pPr>
      <w:r w:rsidRPr="00126612">
        <w:t>Once the appropriate configuration has been establised, run the playbook:</w:t>
      </w:r>
    </w:p>
    <w:p w14:paraId="7F392806" w14:textId="295CE447" w:rsidR="00126612" w:rsidRPr="00126612" w:rsidRDefault="00126612" w:rsidP="00126612">
      <w:pPr>
        <w:pStyle w:val="BodyTextMetricHPELight10pt"/>
        <w:rPr>
          <w:rStyle w:val="CodingLanguage"/>
        </w:rPr>
      </w:pPr>
      <w:r w:rsidRPr="00126612">
        <w:rPr>
          <w:rStyle w:val="CodingLanguage"/>
        </w:rPr>
        <w:t># cd ~/Docker-Synergy</w:t>
      </w:r>
      <w:r w:rsidRPr="00126612">
        <w:rPr>
          <w:rStyle w:val="CodingLanguage"/>
        </w:rPr>
        <w:br/>
        <w:t># ansible-playbook -i hosts playbooks/nfs-provisioner.yml --vault-password-file .vault_pass</w:t>
      </w:r>
    </w:p>
    <w:p w14:paraId="0499F8DE" w14:textId="265B6C4A" w:rsidR="00126612" w:rsidRDefault="00126612" w:rsidP="00126612">
      <w:pPr>
        <w:pStyle w:val="BodyTextMetricHPELight10pt"/>
      </w:pPr>
      <w:r w:rsidRPr="00126612">
        <w:t xml:space="preserve">Running the command </w:t>
      </w:r>
      <w:r w:rsidRPr="00126612">
        <w:rPr>
          <w:rStyle w:val="CodingLanguage"/>
        </w:rPr>
        <w:t>kubectl get sc</w:t>
      </w:r>
      <w:r w:rsidRPr="00126612">
        <w:t xml:space="preserve"> will show the storage class named </w:t>
      </w:r>
      <w:r w:rsidRPr="00126612">
        <w:rPr>
          <w:rStyle w:val="CodingLanguage"/>
        </w:rPr>
        <w:t>nfs-3par</w:t>
      </w:r>
      <w:r w:rsidRPr="00126612">
        <w:t>:</w:t>
      </w:r>
    </w:p>
    <w:p w14:paraId="1C5613D9" w14:textId="086B9BB5" w:rsidR="00126612" w:rsidRPr="00761D8C" w:rsidRDefault="00126612" w:rsidP="00126612">
      <w:pPr>
        <w:pStyle w:val="BodyTextMetricHPELight10pt"/>
        <w:rPr>
          <w:rStyle w:val="CodingLanguage"/>
        </w:rPr>
      </w:pPr>
      <w:r w:rsidRPr="00761D8C">
        <w:rPr>
          <w:rStyle w:val="CodingLanguage"/>
        </w:rPr>
        <w:lastRenderedPageBreak/>
        <w:t># kubectl get sc</w:t>
      </w:r>
      <w:r w:rsidR="00761D8C" w:rsidRPr="00761D8C">
        <w:rPr>
          <w:rStyle w:val="CodingLanguage"/>
        </w:rPr>
        <w:br/>
      </w:r>
      <w:r w:rsidR="00761D8C" w:rsidRPr="00761D8C">
        <w:rPr>
          <w:rStyle w:val="CodingLanguage"/>
        </w:rPr>
        <w:br/>
      </w:r>
      <w:r w:rsidRPr="00761D8C">
        <w:rPr>
          <w:rStyle w:val="CodingLanguage"/>
        </w:rPr>
        <w:t>NAME       PROVISIONER        AGE</w:t>
      </w:r>
      <w:r w:rsidR="00761D8C" w:rsidRPr="00761D8C">
        <w:rPr>
          <w:rStyle w:val="CodingLanguage"/>
        </w:rPr>
        <w:br/>
      </w:r>
      <w:r w:rsidRPr="00761D8C">
        <w:rPr>
          <w:rStyle w:val="CodingLanguage"/>
        </w:rPr>
        <w:t>nfs-3par   hpe.com/nfs-3par   5m</w:t>
      </w:r>
    </w:p>
    <w:p w14:paraId="21ED1E70" w14:textId="2CE03E4C" w:rsidR="00126612" w:rsidRDefault="00761D8C" w:rsidP="00126612">
      <w:pPr>
        <w:pStyle w:val="BodyTextMetricHPELight10pt"/>
      </w:pPr>
      <w:r w:rsidRPr="00761D8C">
        <w:t>The playbook has a built-in test to validate the provisioining. A pod is deployed to write some test content:</w:t>
      </w:r>
    </w:p>
    <w:p w14:paraId="583DE687" w14:textId="77777777" w:rsidR="00761D8C" w:rsidRDefault="00761D8C" w:rsidP="00126612">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DBF424E" w14:textId="77777777" w:rsidR="00761D8C" w:rsidRDefault="00761D8C" w:rsidP="00126612">
      <w:pPr>
        <w:pStyle w:val="BodyTextMetricHPELight10pt"/>
      </w:pPr>
      <w:r w:rsidRPr="00761D8C">
        <w:t>This pod is then deleted, and a new pod is deployed to check that the test content has been persisted after the writer pod went away.</w:t>
      </w:r>
    </w:p>
    <w:p w14:paraId="0E9C0CF3"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4CC7F66C" w14:textId="77777777" w:rsidR="00761D8C" w:rsidRPr="00761D8C" w:rsidRDefault="00761D8C" w:rsidP="00761D8C">
      <w:pPr>
        <w:pStyle w:val="BodyTextMetricHPELight10pt"/>
        <w:rPr>
          <w:rStyle w:val="CodingLanguage"/>
        </w:rPr>
      </w:pP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r>
      <w:r w:rsidRPr="00761D8C">
        <w:rPr>
          <w:rStyle w:val="CodingLanguage"/>
        </w:rPr>
        <w:lastRenderedPageBreak/>
        <w:t xml:space="preserve">      persistentVolumeClaim:</w:t>
      </w:r>
      <w:r w:rsidRPr="00761D8C">
        <w:rPr>
          <w:rStyle w:val="CodingLanguage"/>
        </w:rPr>
        <w:br/>
        <w:t xml:space="preserve">        claimName: test-claim</w:t>
      </w:r>
    </w:p>
    <w:p w14:paraId="0F67B349" w14:textId="77777777" w:rsidR="00761D8C" w:rsidRDefault="00761D8C" w:rsidP="00761D8C">
      <w:pPr>
        <w:pStyle w:val="BodyTextMetricHPELight10pt"/>
      </w:pPr>
      <w:r w:rsidRPr="00761D8C">
        <w:t>You should see the following output if the provisioning succeeds:</w:t>
      </w:r>
    </w:p>
    <w:p w14:paraId="5848724C" w14:textId="77777777" w:rsidR="00761D8C" w:rsidRDefault="00761D8C" w:rsidP="00126612">
      <w:pPr>
        <w:pStyle w:val="BodyTextMetricHPELight10pt"/>
        <w:rPr>
          <w:rStyle w:val="CodingLanguage"/>
        </w:rPr>
      </w:pPr>
      <w:r w:rsidRPr="00761D8C">
        <w:rPr>
          <w:rStyle w:val="CodingLanguage"/>
        </w:rPr>
        <w:t>ok: [localhost] =&gt; {</w:t>
      </w:r>
      <w:r w:rsidRPr="00761D8C">
        <w:rPr>
          <w:rStyle w:val="CodingLanguage"/>
        </w:rPr>
        <w:br/>
        <w:t xml:space="preserve">    "msg": "Successfully tested NFS persistent storage"</w:t>
      </w:r>
      <w:r w:rsidRPr="00761D8C">
        <w:rPr>
          <w:rStyle w:val="CodingLanguage"/>
        </w:rPr>
        <w:br/>
        <w:t>}</w:t>
      </w:r>
    </w:p>
    <w:p w14:paraId="6847A263" w14:textId="77777777" w:rsidR="00761D8C" w:rsidRDefault="00761D8C" w:rsidP="00260703">
      <w:pPr>
        <w:pStyle w:val="Heading2"/>
      </w:pPr>
      <w:bookmarkStart w:id="245" w:name="_Toc7020432"/>
      <w:bookmarkEnd w:id="238"/>
      <w:bookmarkEnd w:id="239"/>
      <w:bookmarkEnd w:id="240"/>
      <w:bookmarkEnd w:id="241"/>
      <w:bookmarkEnd w:id="243"/>
      <w:r w:rsidRPr="00761D8C">
        <w:t>Using NFS VM when deploying NFS provisioner for Kubernetes</w:t>
      </w:r>
      <w:bookmarkEnd w:id="245"/>
    </w:p>
    <w:p w14:paraId="41EBF371" w14:textId="1F2DA54E" w:rsidR="00076402" w:rsidRPr="00B555EC" w:rsidRDefault="00076402" w:rsidP="00076402">
      <w:pPr>
        <w:pStyle w:val="BodyTextMetricHPELight10pt"/>
      </w:pPr>
      <w:r>
        <w:t>NFS can be provisioned using the NFS VM for proof of concept or demo systems.</w:t>
      </w:r>
    </w:p>
    <w:p w14:paraId="13E71CEE" w14:textId="77777777" w:rsidR="00076402" w:rsidRDefault="00076402" w:rsidP="00260703">
      <w:pPr>
        <w:pStyle w:val="Heading3"/>
      </w:pPr>
      <w:r w:rsidRPr="00B555EC">
        <w:t>Prerequisites</w:t>
      </w:r>
    </w:p>
    <w:p w14:paraId="244D9900" w14:textId="77777777" w:rsidR="00076402" w:rsidRPr="00CA6038" w:rsidRDefault="00076402" w:rsidP="00076402">
      <w:pPr>
        <w:pStyle w:val="BulletLevel1"/>
        <w:rPr>
          <w:u w:val="single"/>
        </w:rPr>
      </w:pPr>
      <w:r w:rsidRPr="00B555EC">
        <w:t>Configure the variables described in the section</w:t>
      </w:r>
      <w:r>
        <w:t xml:space="preserve"> </w:t>
      </w:r>
      <w:r w:rsidRPr="00CA6038">
        <w:rPr>
          <w:u w:val="single"/>
        </w:rPr>
        <w:fldChar w:fldCharType="begin"/>
      </w:r>
      <w:r w:rsidRPr="00CA6038">
        <w:rPr>
          <w:u w:val="single"/>
        </w:rPr>
        <w:instrText xml:space="preserve"> REF _Ref523938358 \h </w:instrText>
      </w:r>
      <w:r w:rsidRPr="00CA6038">
        <w:rPr>
          <w:u w:val="single"/>
        </w:rPr>
      </w:r>
      <w:r w:rsidRPr="00CA6038">
        <w:rPr>
          <w:u w:val="single"/>
        </w:rPr>
        <w:fldChar w:fldCharType="separate"/>
      </w:r>
      <w:r w:rsidR="00560AD9" w:rsidRPr="00F01248">
        <w:t>Kubernetes Persistent Volume configuration</w:t>
      </w:r>
      <w:r w:rsidRPr="00CA6038">
        <w:rPr>
          <w:u w:val="single"/>
        </w:rPr>
        <w:fldChar w:fldCharType="end"/>
      </w:r>
    </w:p>
    <w:p w14:paraId="4D337371" w14:textId="77777777" w:rsidR="005A3FAB" w:rsidRDefault="005A3FAB" w:rsidP="005A3FAB">
      <w:pPr>
        <w:pStyle w:val="BulletLevel1"/>
      </w:pPr>
      <w:r w:rsidRPr="00B93C65">
        <w:t xml:space="preserve">Install the </w:t>
      </w:r>
      <w:r w:rsidRPr="00761D8C">
        <w:rPr>
          <w:rStyle w:val="CodingLanguage"/>
        </w:rPr>
        <w:t>kubectl</w:t>
      </w:r>
      <w:r w:rsidRPr="00B93C65">
        <w:t xml:space="preserve"> binary on your Ansible box</w:t>
      </w:r>
    </w:p>
    <w:p w14:paraId="49E08DCB" w14:textId="77777777" w:rsidR="005A3FAB" w:rsidRDefault="005A3FAB" w:rsidP="005A3FAB">
      <w:pPr>
        <w:pStyle w:val="BulletLevel1"/>
      </w:pPr>
      <w:r w:rsidRPr="00B93C65">
        <w:t>Install the UCP Client bundle for the admin user</w:t>
      </w:r>
    </w:p>
    <w:p w14:paraId="46AC731F" w14:textId="77777777" w:rsidR="005A3FAB" w:rsidRDefault="005A3FAB" w:rsidP="005A3FAB">
      <w:pPr>
        <w:pStyle w:val="BulletLevel1LastBeforeBodycopy"/>
      </w:pPr>
      <w:r w:rsidRPr="00B93C65">
        <w:t xml:space="preserve">Confirm that you can connect to the cluster by running a test command, for example, </w:t>
      </w:r>
      <w:r w:rsidRPr="00B93C65">
        <w:rPr>
          <w:rStyle w:val="CodingLanguage"/>
        </w:rPr>
        <w:t>kubectl get nodes</w:t>
      </w:r>
    </w:p>
    <w:p w14:paraId="54973177" w14:textId="77777777" w:rsidR="00076402" w:rsidRDefault="00076402" w:rsidP="00076402">
      <w:pPr>
        <w:pStyle w:val="Heading3"/>
      </w:pPr>
      <w:r w:rsidRPr="00435426">
        <w:t>Using NFS VM for post-deployment verification</w:t>
      </w:r>
    </w:p>
    <w:p w14:paraId="47518E34" w14:textId="77777777" w:rsidR="00076402" w:rsidRDefault="00076402" w:rsidP="00076402">
      <w:pPr>
        <w:pStyle w:val="BodyTextMetricHPELight10pt"/>
      </w:pPr>
      <w:r w:rsidRPr="00435426">
        <w:t xml:space="preserve">In this example, it is assumed that the relevant variables are configured as </w:t>
      </w:r>
      <w:r>
        <w:t xml:space="preserve">shown in </w:t>
      </w:r>
      <w:r w:rsidRPr="009534F0">
        <w:fldChar w:fldCharType="begin"/>
      </w:r>
      <w:r w:rsidRPr="00934707">
        <w:instrText xml:space="preserve"> REF _Ref523939017 \h </w:instrText>
      </w:r>
      <w:r>
        <w:instrText xml:space="preserve"> \* MERGEFORMAT </w:instrText>
      </w:r>
      <w:r w:rsidRPr="009534F0">
        <w:fldChar w:fldCharType="separate"/>
      </w:r>
      <w:r w:rsidR="00560AD9" w:rsidRPr="00560AD9">
        <w:t>Table 16</w:t>
      </w:r>
      <w:r w:rsidRPr="009534F0">
        <w:fldChar w:fldCharType="end"/>
      </w:r>
      <w:r>
        <w:t>.</w:t>
      </w:r>
    </w:p>
    <w:p w14:paraId="1EC930EB" w14:textId="06F00D1F" w:rsidR="00076402" w:rsidRDefault="00076402" w:rsidP="00076402">
      <w:pPr>
        <w:pStyle w:val="MISCTableCaptionHeader8pt"/>
      </w:pPr>
      <w:bookmarkStart w:id="246" w:name="_Ref523939017"/>
      <w:r w:rsidRPr="00520D3C">
        <w:rPr>
          <w:rStyle w:val="MISCTableCaptionHeaderBold8pt"/>
        </w:rPr>
        <w:t xml:space="preserve">Table </w:t>
      </w:r>
      <w:r w:rsidRPr="00520D3C">
        <w:rPr>
          <w:rStyle w:val="MISCTableCaptionHeaderBold8pt"/>
        </w:rPr>
        <w:fldChar w:fldCharType="begin"/>
      </w:r>
      <w:r w:rsidRPr="00520D3C">
        <w:rPr>
          <w:rStyle w:val="MISCTableCaptionHeaderBold8pt"/>
        </w:rPr>
        <w:instrText xml:space="preserve"> SEQ Table \* ARABIC </w:instrText>
      </w:r>
      <w:r w:rsidRPr="00520D3C">
        <w:rPr>
          <w:rStyle w:val="MISCTableCaptionHeaderBold8pt"/>
        </w:rPr>
        <w:fldChar w:fldCharType="separate"/>
      </w:r>
      <w:r w:rsidR="00560AD9">
        <w:rPr>
          <w:rStyle w:val="MISCTableCaptionHeaderBold8pt"/>
          <w:noProof/>
        </w:rPr>
        <w:t>16</w:t>
      </w:r>
      <w:r w:rsidRPr="00520D3C">
        <w:rPr>
          <w:rStyle w:val="MISCTableCaptionHeaderBold8pt"/>
        </w:rPr>
        <w:fldChar w:fldCharType="end"/>
      </w:r>
      <w:bookmarkEnd w:id="246"/>
      <w:r w:rsidRPr="00520D3C">
        <w:rPr>
          <w:rStyle w:val="MISCTableCaptionHeaderBold8pt"/>
        </w:rPr>
        <w:t>.</w:t>
      </w:r>
      <w:r>
        <w:t xml:space="preserve"> </w:t>
      </w:r>
      <w:r w:rsidR="006927E5">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076402" w14:paraId="22116EB1" w14:textId="77777777" w:rsidTr="00F843F5">
        <w:trPr>
          <w:cantSplit/>
        </w:trPr>
        <w:tc>
          <w:tcPr>
            <w:tcW w:w="2880" w:type="dxa"/>
            <w:tcBorders>
              <w:top w:val="nil"/>
              <w:bottom w:val="single" w:sz="36" w:space="0" w:color="00B388"/>
            </w:tcBorders>
          </w:tcPr>
          <w:p w14:paraId="27665A8D" w14:textId="77777777" w:rsidR="00076402" w:rsidRDefault="00076402" w:rsidP="00F843F5">
            <w:pPr>
              <w:pStyle w:val="TableSubhead8pt"/>
            </w:pPr>
            <w:r>
              <w:t>Variable</w:t>
            </w:r>
          </w:p>
        </w:tc>
        <w:tc>
          <w:tcPr>
            <w:tcW w:w="2880" w:type="dxa"/>
            <w:tcBorders>
              <w:top w:val="nil"/>
              <w:bottom w:val="single" w:sz="36" w:space="0" w:color="00B388"/>
            </w:tcBorders>
          </w:tcPr>
          <w:p w14:paraId="1CAC8906" w14:textId="77777777" w:rsidR="00076402" w:rsidRDefault="00076402" w:rsidP="00F843F5">
            <w:pPr>
              <w:pStyle w:val="TableSubhead8pt"/>
            </w:pPr>
            <w:r w:rsidRPr="00435426">
              <w:t>Value</w:t>
            </w:r>
          </w:p>
        </w:tc>
      </w:tr>
      <w:tr w:rsidR="00076402" w14:paraId="38BA6046" w14:textId="77777777" w:rsidTr="00F843F5">
        <w:trPr>
          <w:cantSplit/>
        </w:trPr>
        <w:tc>
          <w:tcPr>
            <w:tcW w:w="2880" w:type="dxa"/>
          </w:tcPr>
          <w:p w14:paraId="11D04908" w14:textId="489E78F0" w:rsidR="00076402" w:rsidRDefault="005F7101" w:rsidP="00F843F5">
            <w:pPr>
              <w:pStyle w:val="TableBody8pt"/>
            </w:pPr>
            <w:r w:rsidRPr="005F7101">
              <w:t>nfs_provisioner_namespace</w:t>
            </w:r>
          </w:p>
        </w:tc>
        <w:tc>
          <w:tcPr>
            <w:tcW w:w="2880" w:type="dxa"/>
          </w:tcPr>
          <w:p w14:paraId="7E8E6B61" w14:textId="5D353281" w:rsidR="00076402" w:rsidRDefault="005F7101" w:rsidP="00F843F5">
            <w:pPr>
              <w:pStyle w:val="TableBody8pt"/>
            </w:pPr>
            <w:r w:rsidRPr="005F7101">
              <w:rPr>
                <w:rStyle w:val="CodingLanguage"/>
              </w:rPr>
              <w:t>nfsstorage</w:t>
            </w:r>
          </w:p>
        </w:tc>
      </w:tr>
      <w:tr w:rsidR="005F7101" w14:paraId="385AA8E2" w14:textId="77777777" w:rsidTr="00F843F5">
        <w:trPr>
          <w:cantSplit/>
        </w:trPr>
        <w:tc>
          <w:tcPr>
            <w:tcW w:w="2880" w:type="dxa"/>
          </w:tcPr>
          <w:p w14:paraId="567743F3" w14:textId="5715719F" w:rsidR="005F7101" w:rsidRPr="00435426" w:rsidRDefault="005F7101" w:rsidP="00F843F5">
            <w:pPr>
              <w:pStyle w:val="TableBody8pt"/>
            </w:pPr>
            <w:r w:rsidRPr="00435426">
              <w:t>nfs_provisioner_role</w:t>
            </w:r>
          </w:p>
        </w:tc>
        <w:tc>
          <w:tcPr>
            <w:tcW w:w="2880" w:type="dxa"/>
          </w:tcPr>
          <w:p w14:paraId="387695B9" w14:textId="5338C803" w:rsidR="005F7101" w:rsidRPr="00435426" w:rsidRDefault="005F7101" w:rsidP="00F843F5">
            <w:pPr>
              <w:pStyle w:val="TableBody8pt"/>
              <w:rPr>
                <w:rStyle w:val="CodingLanguage"/>
              </w:rPr>
            </w:pPr>
            <w:r w:rsidRPr="00435426">
              <w:rPr>
                <w:rStyle w:val="CodingLanguage"/>
              </w:rPr>
              <w:t>nfs-provisioner-runner</w:t>
            </w:r>
            <w:r w:rsidR="00761D8C">
              <w:rPr>
                <w:rStyle w:val="CodingLanguage"/>
              </w:rPr>
              <w:t>-vm</w:t>
            </w:r>
          </w:p>
        </w:tc>
      </w:tr>
      <w:tr w:rsidR="005F7101" w14:paraId="53B47F08" w14:textId="77777777" w:rsidTr="00F843F5">
        <w:trPr>
          <w:cantSplit/>
        </w:trPr>
        <w:tc>
          <w:tcPr>
            <w:tcW w:w="2880" w:type="dxa"/>
          </w:tcPr>
          <w:p w14:paraId="714F3C90" w14:textId="1BD38714" w:rsidR="005F7101" w:rsidRPr="00435426" w:rsidRDefault="005F7101" w:rsidP="00F843F5">
            <w:pPr>
              <w:pStyle w:val="TableBody8pt"/>
            </w:pPr>
            <w:r w:rsidRPr="005F7101">
              <w:t>nfs_provisioner_serviceaccount</w:t>
            </w:r>
          </w:p>
        </w:tc>
        <w:tc>
          <w:tcPr>
            <w:tcW w:w="2880" w:type="dxa"/>
          </w:tcPr>
          <w:p w14:paraId="07D3641E" w14:textId="5366B24A" w:rsidR="005F7101" w:rsidRPr="00435426" w:rsidRDefault="005F7101" w:rsidP="00F843F5">
            <w:pPr>
              <w:pStyle w:val="TableBody8pt"/>
              <w:rPr>
                <w:rStyle w:val="CodingLanguage"/>
              </w:rPr>
            </w:pPr>
            <w:r w:rsidRPr="005F7101">
              <w:rPr>
                <w:rStyle w:val="CodingLanguage"/>
              </w:rPr>
              <w:t>nfs-provisioner</w:t>
            </w:r>
          </w:p>
        </w:tc>
      </w:tr>
      <w:tr w:rsidR="00076402" w14:paraId="699B3B7C" w14:textId="77777777" w:rsidTr="00F843F5">
        <w:trPr>
          <w:cantSplit/>
        </w:trPr>
        <w:tc>
          <w:tcPr>
            <w:tcW w:w="2880" w:type="dxa"/>
          </w:tcPr>
          <w:p w14:paraId="610C36F8" w14:textId="77777777" w:rsidR="00076402" w:rsidRDefault="00076402" w:rsidP="00F843F5">
            <w:pPr>
              <w:pStyle w:val="TableBody8pt"/>
            </w:pPr>
            <w:r w:rsidRPr="00435426">
              <w:t>nfs_provisioner_name</w:t>
            </w:r>
          </w:p>
        </w:tc>
        <w:tc>
          <w:tcPr>
            <w:tcW w:w="2880" w:type="dxa"/>
          </w:tcPr>
          <w:p w14:paraId="2CA5A442" w14:textId="445E0EEE" w:rsidR="00076402" w:rsidRDefault="00076402" w:rsidP="00F843F5">
            <w:pPr>
              <w:pStyle w:val="TableBody8pt"/>
            </w:pPr>
            <w:r w:rsidRPr="00435426">
              <w:rPr>
                <w:rStyle w:val="CodingLanguage"/>
              </w:rPr>
              <w:t>hpe.com/nfs</w:t>
            </w:r>
            <w:r w:rsidR="00761D8C">
              <w:rPr>
                <w:rStyle w:val="CodingLanguage"/>
              </w:rPr>
              <w:t>-vm</w:t>
            </w:r>
            <w:r>
              <w:t xml:space="preserve"> </w:t>
            </w:r>
          </w:p>
        </w:tc>
      </w:tr>
      <w:tr w:rsidR="00076402" w14:paraId="228EC043" w14:textId="77777777" w:rsidTr="00F843F5">
        <w:trPr>
          <w:cantSplit/>
        </w:trPr>
        <w:tc>
          <w:tcPr>
            <w:tcW w:w="2880" w:type="dxa"/>
          </w:tcPr>
          <w:p w14:paraId="0345F724" w14:textId="77777777" w:rsidR="00076402" w:rsidRDefault="00076402" w:rsidP="00F843F5">
            <w:pPr>
              <w:pStyle w:val="TableBody8pt"/>
            </w:pPr>
            <w:r w:rsidRPr="00435426">
              <w:t>nfs_provisioner_storage_class_name</w:t>
            </w:r>
          </w:p>
        </w:tc>
        <w:tc>
          <w:tcPr>
            <w:tcW w:w="2880" w:type="dxa"/>
          </w:tcPr>
          <w:p w14:paraId="2E26D38E" w14:textId="477A1B3F" w:rsidR="00076402" w:rsidRDefault="00761D8C" w:rsidP="00761D8C">
            <w:pPr>
              <w:pStyle w:val="TableBody8pt"/>
            </w:pPr>
            <w:r>
              <w:rPr>
                <w:rStyle w:val="CodingLanguage"/>
              </w:rPr>
              <w:t>n</w:t>
            </w:r>
            <w:r w:rsidR="00076402" w:rsidRPr="00435426">
              <w:rPr>
                <w:rStyle w:val="CodingLanguage"/>
              </w:rPr>
              <w:t>fs</w:t>
            </w:r>
            <w:r>
              <w:t>-vm</w:t>
            </w:r>
          </w:p>
        </w:tc>
      </w:tr>
      <w:tr w:rsidR="00076402" w14:paraId="34562410" w14:textId="77777777" w:rsidTr="00F843F5">
        <w:trPr>
          <w:cantSplit/>
        </w:trPr>
        <w:tc>
          <w:tcPr>
            <w:tcW w:w="2880" w:type="dxa"/>
          </w:tcPr>
          <w:p w14:paraId="5972945E" w14:textId="77777777" w:rsidR="00076402" w:rsidRDefault="00076402" w:rsidP="00F843F5">
            <w:pPr>
              <w:pStyle w:val="TableBody8pt"/>
            </w:pPr>
            <w:r w:rsidRPr="00435426">
              <w:t>nfs_provisioner_server_ip</w:t>
            </w:r>
          </w:p>
        </w:tc>
        <w:tc>
          <w:tcPr>
            <w:tcW w:w="2880" w:type="dxa"/>
          </w:tcPr>
          <w:p w14:paraId="1BB2C5AC" w14:textId="77777777" w:rsidR="00076402" w:rsidRPr="00520D3C" w:rsidRDefault="00076402" w:rsidP="00F843F5">
            <w:pPr>
              <w:pStyle w:val="TableBody8pt"/>
              <w:rPr>
                <w:rStyle w:val="CodingLanguage"/>
              </w:rPr>
            </w:pPr>
            <w:r w:rsidRPr="00520D3C">
              <w:rPr>
                <w:rStyle w:val="CodingLanguage"/>
              </w:rPr>
              <w:t>hpe-nfs.cloudra.local</w:t>
            </w:r>
          </w:p>
        </w:tc>
      </w:tr>
      <w:tr w:rsidR="00076402" w14:paraId="760A9654" w14:textId="77777777" w:rsidTr="00F843F5">
        <w:trPr>
          <w:cantSplit/>
        </w:trPr>
        <w:tc>
          <w:tcPr>
            <w:tcW w:w="2880" w:type="dxa"/>
          </w:tcPr>
          <w:p w14:paraId="67B245B6" w14:textId="77777777" w:rsidR="00076402" w:rsidRDefault="00076402" w:rsidP="00F843F5">
            <w:pPr>
              <w:pStyle w:val="TableBody8pt"/>
            </w:pPr>
            <w:r w:rsidRPr="00435426">
              <w:t>nfs_provisioner_server_share</w:t>
            </w:r>
          </w:p>
        </w:tc>
        <w:tc>
          <w:tcPr>
            <w:tcW w:w="2880" w:type="dxa"/>
          </w:tcPr>
          <w:p w14:paraId="3D295765" w14:textId="77777777" w:rsidR="00076402" w:rsidRPr="00520D3C" w:rsidRDefault="00076402" w:rsidP="00F843F5">
            <w:pPr>
              <w:pStyle w:val="TableBody8pt"/>
              <w:rPr>
                <w:rStyle w:val="CodingLanguage"/>
              </w:rPr>
            </w:pPr>
            <w:r w:rsidRPr="00520D3C">
              <w:rPr>
                <w:rStyle w:val="CodingLanguage"/>
              </w:rPr>
              <w:t>/k8s</w:t>
            </w:r>
          </w:p>
        </w:tc>
      </w:tr>
      <w:tr w:rsidR="00761D8C" w14:paraId="263A8307" w14:textId="77777777" w:rsidTr="00F843F5">
        <w:trPr>
          <w:cantSplit/>
        </w:trPr>
        <w:tc>
          <w:tcPr>
            <w:tcW w:w="2880" w:type="dxa"/>
          </w:tcPr>
          <w:p w14:paraId="36DAB97A" w14:textId="62ED726F" w:rsidR="00761D8C" w:rsidRPr="00435426" w:rsidRDefault="00761D8C" w:rsidP="00F843F5">
            <w:pPr>
              <w:pStyle w:val="TableBody8pt"/>
            </w:pPr>
            <w:r w:rsidRPr="00761D8C">
              <w:t>nfs_mount_options</w:t>
            </w:r>
          </w:p>
        </w:tc>
        <w:tc>
          <w:tcPr>
            <w:tcW w:w="2880" w:type="dxa"/>
          </w:tcPr>
          <w:p w14:paraId="000A4D0C" w14:textId="20761379" w:rsidR="00761D8C" w:rsidRPr="00520D3C" w:rsidRDefault="00761D8C" w:rsidP="00F843F5">
            <w:pPr>
              <w:pStyle w:val="TableBody8pt"/>
              <w:rPr>
                <w:rStyle w:val="CodingLanguage"/>
              </w:rPr>
            </w:pPr>
            <w:r w:rsidRPr="00761D8C">
              <w:rPr>
                <w:rStyle w:val="CodingLanguage"/>
              </w:rPr>
              <w:t>'rw,sync,actimeo=0'</w:t>
            </w:r>
          </w:p>
        </w:tc>
      </w:tr>
    </w:tbl>
    <w:p w14:paraId="51523038" w14:textId="77777777" w:rsidR="00761D8C" w:rsidRDefault="00761D8C" w:rsidP="00076402">
      <w:pPr>
        <w:pStyle w:val="BodyTextMetricHPELight10pt"/>
      </w:pPr>
    </w:p>
    <w:p w14:paraId="2816508E" w14:textId="1B80F9AF" w:rsidR="00076402" w:rsidRDefault="00761D8C" w:rsidP="00076402">
      <w:pPr>
        <w:pStyle w:val="BodyTextMetricHPELight10pt"/>
      </w:pPr>
      <w:r w:rsidRPr="00761D8C">
        <w:t xml:space="preserve">In this instance, the variable </w:t>
      </w:r>
      <w:r w:rsidRPr="00761D8C">
        <w:rPr>
          <w:rStyle w:val="CodingLanguage"/>
        </w:rPr>
        <w:t>nfs_external_server</w:t>
      </w:r>
      <w:r w:rsidRPr="00761D8C">
        <w:t xml:space="preserve"> is commented out, resulting in the NFS VM being used, </w:t>
      </w:r>
      <w:r>
        <w:t>rather than any external server</w:t>
      </w:r>
      <w:r w:rsidR="00076402" w:rsidRPr="001D4886">
        <w:t>.</w:t>
      </w:r>
    </w:p>
    <w:p w14:paraId="6D9E9041" w14:textId="77777777" w:rsidR="00761D8C" w:rsidRDefault="00761D8C" w:rsidP="00761D8C">
      <w:pPr>
        <w:pStyle w:val="MISCNote-Ruleabove"/>
      </w:pPr>
      <w:r>
        <w:t>Note</w:t>
      </w:r>
    </w:p>
    <w:p w14:paraId="7710F4F0" w14:textId="09D1D12C" w:rsidR="00761D8C" w:rsidRDefault="00761D8C" w:rsidP="00761D8C">
      <w:pPr>
        <w:pStyle w:val="MISCNote-Rulebelow"/>
      </w:pPr>
      <w:r w:rsidRPr="00761D8C">
        <w:t xml:space="preserve">When using an external NFS server such as the one hosted by 3PAR, you need to create the file shares manually as shown in the previous section. If you are using the NFS VM, the file share is created automatically when running </w:t>
      </w:r>
      <w:r w:rsidRPr="00761D8C">
        <w:rPr>
          <w:rStyle w:val="CodingLanguage"/>
        </w:rPr>
        <w:t>site.yml</w:t>
      </w:r>
      <w:r w:rsidRPr="00761D8C">
        <w:t xml:space="preserve"> by the playbook </w:t>
      </w:r>
      <w:r w:rsidRPr="00761D8C">
        <w:rPr>
          <w:rStyle w:val="CodingLanguage"/>
        </w:rPr>
        <w:t>playbooks/install_nfs_server.yml</w:t>
      </w:r>
      <w:r w:rsidRPr="00761D8C">
        <w:t xml:space="preserve">. If you wish to change the file share after initial deployment, you must update the variable </w:t>
      </w:r>
      <w:r w:rsidRPr="00761D8C">
        <w:rPr>
          <w:rStyle w:val="CodingLanguage"/>
        </w:rPr>
        <w:t>nfs_provisioner_server_share</w:t>
      </w:r>
      <w:r w:rsidRPr="00761D8C">
        <w:t xml:space="preserve"> and then re-run the playbook </w:t>
      </w:r>
      <w:r w:rsidRPr="00761D8C">
        <w:rPr>
          <w:rStyle w:val="CodingLanguage"/>
        </w:rPr>
        <w:t>playbooks/install_nfs_server.yml</w:t>
      </w:r>
      <w:r w:rsidRPr="00761D8C">
        <w:t>.</w:t>
      </w:r>
    </w:p>
    <w:p w14:paraId="52D95130" w14:textId="77777777" w:rsidR="005A3FAB" w:rsidRDefault="005A3FAB" w:rsidP="005A3FAB">
      <w:pPr>
        <w:pStyle w:val="Heading3"/>
      </w:pPr>
      <w:r w:rsidRPr="00435426">
        <w:t>Running the playbook</w:t>
      </w:r>
    </w:p>
    <w:p w14:paraId="760C6D56" w14:textId="77777777" w:rsidR="005A3FAB" w:rsidRDefault="005A3FAB" w:rsidP="005F7101">
      <w:pPr>
        <w:pStyle w:val="BodyTextMetricHPELight10pt"/>
      </w:pPr>
      <w:r w:rsidRPr="00435426">
        <w:t>Once the prerequisites are satisfied, run the appropriat</w:t>
      </w:r>
      <w:r>
        <w:t>e playbook on your Ansible node.</w:t>
      </w:r>
    </w:p>
    <w:p w14:paraId="5910A6C3" w14:textId="6EDA7F8C" w:rsidR="00761D8C" w:rsidRPr="00520D3C" w:rsidRDefault="005A3FAB" w:rsidP="005A3FAB">
      <w:pPr>
        <w:pStyle w:val="BodyTextLastMetricHPELight10pt"/>
        <w:rPr>
          <w:rStyle w:val="CodingLanguage"/>
        </w:rPr>
      </w:pPr>
      <w:r w:rsidRPr="00520D3C">
        <w:rPr>
          <w:rStyle w:val="CodingLanguage"/>
        </w:rPr>
        <w:t># cd Docker-</w:t>
      </w:r>
      <w:r w:rsidR="00B0382D">
        <w:rPr>
          <w:rStyle w:val="CodingLanguage"/>
        </w:rPr>
        <w:t>Synergy</w:t>
      </w:r>
      <w:r w:rsidRPr="00520D3C">
        <w:rPr>
          <w:rStyle w:val="CodingLanguage"/>
        </w:rPr>
        <w:br/>
        <w:t xml:space="preserve"># ansible-playbook -i </w:t>
      </w:r>
      <w:r w:rsidR="007230C9">
        <w:rPr>
          <w:rStyle w:val="CodingLanguage"/>
        </w:rPr>
        <w:t>hosts</w:t>
      </w:r>
      <w:r w:rsidRPr="00520D3C">
        <w:rPr>
          <w:rStyle w:val="CodingLanguage"/>
        </w:rPr>
        <w:t xml:space="preserve"> playbooks/nfs-provisioner.yml --vault-password-file .vault_pass</w:t>
      </w:r>
    </w:p>
    <w:p w14:paraId="4F5C0F9A" w14:textId="77777777" w:rsidR="00761D8C" w:rsidRDefault="00761D8C" w:rsidP="005F7101">
      <w:pPr>
        <w:pStyle w:val="BodyTextMetricHPELight10pt"/>
      </w:pPr>
    </w:p>
    <w:p w14:paraId="19CF5699" w14:textId="0B33FA1D" w:rsidR="00761D8C" w:rsidRDefault="00761D8C" w:rsidP="005F7101">
      <w:pPr>
        <w:pStyle w:val="BodyTextMetricHPELight10pt"/>
      </w:pPr>
      <w:r w:rsidRPr="00761D8C">
        <w:lastRenderedPageBreak/>
        <w:t xml:space="preserve">Running the command kubectl get sc will show the storage class named </w:t>
      </w:r>
      <w:r w:rsidRPr="00761D8C">
        <w:rPr>
          <w:rStyle w:val="CodingLanguage"/>
        </w:rPr>
        <w:t>nfs-vm</w:t>
      </w:r>
      <w:r w:rsidRPr="00761D8C">
        <w:t>:</w:t>
      </w:r>
    </w:p>
    <w:p w14:paraId="640EEE91" w14:textId="483CC9BB" w:rsidR="00761D8C" w:rsidRPr="00761D8C" w:rsidRDefault="00761D8C" w:rsidP="00761D8C">
      <w:pPr>
        <w:pStyle w:val="BodyTextMetricHPELight10pt"/>
        <w:rPr>
          <w:rStyle w:val="CodingLanguage"/>
        </w:rPr>
      </w:pPr>
      <w:r w:rsidRPr="00761D8C">
        <w:rPr>
          <w:rStyle w:val="CodingLanguage"/>
        </w:rPr>
        <w:t># kubectl get sc</w:t>
      </w:r>
      <w:r w:rsidRPr="00761D8C">
        <w:rPr>
          <w:rStyle w:val="CodingLanguage"/>
        </w:rPr>
        <w:br/>
      </w:r>
      <w:r w:rsidRPr="00761D8C">
        <w:rPr>
          <w:rStyle w:val="CodingLanguage"/>
        </w:rPr>
        <w:br/>
        <w:t>NAME      PROVISIONER   AGE</w:t>
      </w:r>
      <w:r w:rsidRPr="00761D8C">
        <w:rPr>
          <w:rStyle w:val="CodingLanguage"/>
        </w:rPr>
        <w:br/>
        <w:t>nfs-vm     hpe.com/nfs-vm     5m</w:t>
      </w:r>
    </w:p>
    <w:p w14:paraId="2BE32E2F" w14:textId="74A2DCDF" w:rsidR="00761D8C" w:rsidRDefault="00761D8C" w:rsidP="005F7101">
      <w:pPr>
        <w:pStyle w:val="BodyTextMetricHPELight10pt"/>
      </w:pPr>
      <w:r w:rsidRPr="00761D8C">
        <w:t>The playbook has a built-in test to validate the provisioining. A pod is deployed to write some test content:</w:t>
      </w:r>
    </w:p>
    <w:p w14:paraId="6B2F98C9" w14:textId="77777777" w:rsidR="00761D8C" w:rsidRDefault="00761D8C" w:rsidP="00761D8C">
      <w:pPr>
        <w:pStyle w:val="BodyTextMetricHPELight10pt"/>
      </w:pPr>
      <w:r w:rsidRPr="00761D8C">
        <w:t>The playbook has a built-in test to validate the provisioining. A pod is deployed to write some test content:</w:t>
      </w:r>
    </w:p>
    <w:p w14:paraId="1C054D43" w14:textId="77777777" w:rsidR="00761D8C" w:rsidRDefault="00761D8C" w:rsidP="00761D8C">
      <w:pPr>
        <w:pStyle w:val="BodyTextMetricHPELight10pt"/>
      </w:pPr>
      <w:r w:rsidRPr="00761D8C">
        <w:rPr>
          <w:rStyle w:val="CodingLanguage"/>
        </w:rPr>
        <w:t>templates/nfs-provisioner/nfs-provisioner-writer-pod.yml.j2</w:t>
      </w:r>
      <w:r>
        <w:br/>
      </w:r>
      <w:r>
        <w:br/>
      </w: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writer-pod</w:t>
      </w:r>
      <w:r w:rsidRPr="00761D8C">
        <w:rPr>
          <w:rStyle w:val="CodingLanguage"/>
        </w:rPr>
        <w:br/>
        <w:t>spec:</w:t>
      </w:r>
      <w:r w:rsidRPr="00761D8C">
        <w:rPr>
          <w:rStyle w:val="CodingLanguage"/>
        </w:rPr>
        <w:br/>
        <w:t xml:space="preserve">  containers:</w:t>
      </w:r>
      <w:r w:rsidRPr="00761D8C">
        <w:rPr>
          <w:rStyle w:val="CodingLanguage"/>
        </w:rPr>
        <w:br/>
        <w:t xml:space="preserve">  - name: writer-pod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"echo '{{ TestMessage }}' &gt;/mnt/bar.txt &amp;&amp; while [ 1 ] ; do sleep 2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1271B41F" w14:textId="77777777" w:rsidR="00761D8C" w:rsidRDefault="00761D8C" w:rsidP="00761D8C">
      <w:pPr>
        <w:pStyle w:val="BodyTextMetricHPELight10pt"/>
      </w:pPr>
      <w:r w:rsidRPr="00761D8C">
        <w:t>This pod is then deleted, and a new pod is deployed to check that the test content has been persisted after the writer pod went away.</w:t>
      </w:r>
    </w:p>
    <w:p w14:paraId="2F17C641" w14:textId="77777777" w:rsidR="00761D8C" w:rsidRPr="00761D8C" w:rsidRDefault="00761D8C" w:rsidP="00761D8C">
      <w:pPr>
        <w:pStyle w:val="BodyTextMetricHPELight10pt"/>
        <w:rPr>
          <w:rStyle w:val="CodingLanguage"/>
        </w:rPr>
      </w:pPr>
      <w:r w:rsidRPr="00761D8C">
        <w:rPr>
          <w:rStyle w:val="CodingLanguage"/>
        </w:rPr>
        <w:t>templates/nfs-provisioner/nfs-provisioner-reader-pod.yml.j2</w:t>
      </w:r>
    </w:p>
    <w:p w14:paraId="3E1D7FE8" w14:textId="77777777" w:rsidR="00761D8C" w:rsidRPr="00761D8C" w:rsidRDefault="00761D8C" w:rsidP="00761D8C">
      <w:pPr>
        <w:pStyle w:val="BodyTextMetricHPELight10pt"/>
        <w:rPr>
          <w:rStyle w:val="CodingLanguage"/>
        </w:rPr>
      </w:pPr>
      <w:r w:rsidRPr="00761D8C">
        <w:rPr>
          <w:rStyle w:val="CodingLanguage"/>
        </w:rPr>
        <w:t>kind: Pod</w:t>
      </w:r>
      <w:r w:rsidRPr="00761D8C">
        <w:rPr>
          <w:rStyle w:val="CodingLanguage"/>
        </w:rPr>
        <w:br/>
        <w:t>apiVersion: v1</w:t>
      </w:r>
      <w:r w:rsidRPr="00761D8C">
        <w:rPr>
          <w:rStyle w:val="CodingLanguage"/>
        </w:rPr>
        <w:br/>
        <w:t>metadata:</w:t>
      </w:r>
      <w:r w:rsidRPr="00761D8C">
        <w:rPr>
          <w:rStyle w:val="CodingLanguage"/>
        </w:rPr>
        <w:br/>
        <w:t xml:space="preserve">  name: reader-pod</w:t>
      </w:r>
      <w:r w:rsidRPr="00761D8C">
        <w:rPr>
          <w:rStyle w:val="CodingLanguage"/>
        </w:rPr>
        <w:br/>
        <w:t>spec:</w:t>
      </w:r>
      <w:r w:rsidRPr="00761D8C">
        <w:rPr>
          <w:rStyle w:val="CodingLanguage"/>
        </w:rPr>
        <w:br/>
        <w:t xml:space="preserve">  containers:</w:t>
      </w:r>
      <w:r w:rsidRPr="00761D8C">
        <w:rPr>
          <w:rStyle w:val="CodingLanguage"/>
        </w:rPr>
        <w:br/>
        <w:t xml:space="preserve">  - name: reader-pod</w:t>
      </w:r>
      <w:r w:rsidRPr="00761D8C">
        <w:rPr>
          <w:rStyle w:val="CodingLanguage"/>
        </w:rPr>
        <w:br/>
        <w:t xml:space="preserve">    image: gcr.io/google_containers/busybox:1.24</w:t>
      </w:r>
      <w:r w:rsidRPr="00761D8C">
        <w:rPr>
          <w:rStyle w:val="CodingLanguage"/>
        </w:rPr>
        <w:br/>
        <w:t xml:space="preserve">    command:</w:t>
      </w:r>
      <w:r w:rsidRPr="00761D8C">
        <w:rPr>
          <w:rStyle w:val="CodingLanguage"/>
        </w:rPr>
        <w:br/>
        <w:t xml:space="preserve">      - "/bin/sh"</w:t>
      </w:r>
      <w:r w:rsidRPr="00761D8C">
        <w:rPr>
          <w:rStyle w:val="CodingLanguage"/>
        </w:rPr>
        <w:br/>
        <w:t xml:space="preserve">    args:</w:t>
      </w:r>
      <w:r w:rsidRPr="00761D8C">
        <w:rPr>
          <w:rStyle w:val="CodingLanguage"/>
        </w:rPr>
        <w:br/>
        <w:t xml:space="preserve">      - "-c"</w:t>
      </w:r>
      <w:r w:rsidRPr="00761D8C">
        <w:rPr>
          <w:rStyle w:val="CodingLanguage"/>
        </w:rPr>
        <w:br/>
        <w:t xml:space="preserve">      - "cat /mnt/bar.txt  &amp;&amp; while [ 1 ] ; do sleep 1 ; done "</w:t>
      </w:r>
      <w:r w:rsidRPr="00761D8C">
        <w:rPr>
          <w:rStyle w:val="CodingLanguage"/>
        </w:rPr>
        <w:br/>
        <w:t xml:space="preserve">    volumeMounts:</w:t>
      </w:r>
      <w:r w:rsidRPr="00761D8C">
        <w:rPr>
          <w:rStyle w:val="CodingLanguage"/>
        </w:rPr>
        <w:br/>
        <w:t xml:space="preserve">      - name: nfs-pvc</w:t>
      </w:r>
      <w:r w:rsidRPr="00761D8C">
        <w:rPr>
          <w:rStyle w:val="CodingLanguage"/>
        </w:rPr>
        <w:br/>
        <w:t xml:space="preserve">        mountPath: "/mnt"</w:t>
      </w:r>
      <w:r w:rsidRPr="00761D8C">
        <w:rPr>
          <w:rStyle w:val="CodingLanguage"/>
        </w:rPr>
        <w:br/>
        <w:t xml:space="preserve">  restartPolicy: "Never"</w:t>
      </w:r>
      <w:r w:rsidRPr="00761D8C">
        <w:rPr>
          <w:rStyle w:val="CodingLanguage"/>
        </w:rPr>
        <w:br/>
      </w:r>
      <w:r w:rsidRPr="00761D8C">
        <w:rPr>
          <w:rStyle w:val="CodingLanguage"/>
        </w:rPr>
        <w:lastRenderedPageBreak/>
        <w:t xml:space="preserve">  volumes:</w:t>
      </w:r>
      <w:r w:rsidRPr="00761D8C">
        <w:rPr>
          <w:rStyle w:val="CodingLanguage"/>
        </w:rPr>
        <w:br/>
        <w:t xml:space="preserve">    - name: nfs-pvc</w:t>
      </w:r>
      <w:r w:rsidRPr="00761D8C">
        <w:rPr>
          <w:rStyle w:val="CodingLanguage"/>
        </w:rPr>
        <w:br/>
        <w:t xml:space="preserve">      persistentVolumeClaim:</w:t>
      </w:r>
      <w:r w:rsidRPr="00761D8C">
        <w:rPr>
          <w:rStyle w:val="CodingLanguage"/>
        </w:rPr>
        <w:br/>
        <w:t xml:space="preserve">        claimName: test-claim</w:t>
      </w:r>
    </w:p>
    <w:p w14:paraId="0CC0CE63" w14:textId="77777777" w:rsidR="00761D8C" w:rsidRDefault="00761D8C" w:rsidP="00761D8C">
      <w:pPr>
        <w:pStyle w:val="BodyTextMetricHPELight10pt"/>
      </w:pPr>
      <w:r w:rsidRPr="00761D8C">
        <w:t>You should see the following output if the provisioning succeeds:</w:t>
      </w:r>
    </w:p>
    <w:p w14:paraId="5BBA5D0B" w14:textId="77777777" w:rsidR="00761D8C" w:rsidRDefault="00761D8C" w:rsidP="00761D8C">
      <w:pPr>
        <w:pStyle w:val="BodyTextMetricHPELight10pt"/>
        <w:rPr>
          <w:rStyle w:val="CodingLanguage"/>
        </w:rPr>
      </w:pPr>
      <w:r w:rsidRPr="00761D8C">
        <w:rPr>
          <w:rStyle w:val="CodingLanguage"/>
        </w:rPr>
        <w:t>ok: [localhost] =&gt; {</w:t>
      </w:r>
      <w:r w:rsidRPr="00761D8C">
        <w:rPr>
          <w:rStyle w:val="CodingLanguage"/>
        </w:rPr>
        <w:br/>
        <w:t xml:space="preserve">    "msg": "Successfully tested NFS persistent storage"</w:t>
      </w:r>
      <w:r w:rsidRPr="00761D8C">
        <w:rPr>
          <w:rStyle w:val="CodingLanguage"/>
        </w:rPr>
        <w:br/>
        <w:t>}</w:t>
      </w:r>
    </w:p>
    <w:p w14:paraId="31A0103D" w14:textId="77777777" w:rsidR="00A9320A" w:rsidRDefault="00A9320A" w:rsidP="00A9320A">
      <w:pPr>
        <w:pStyle w:val="Heading2"/>
      </w:pPr>
      <w:bookmarkStart w:id="247" w:name="_Toc531698819"/>
      <w:bookmarkStart w:id="248" w:name="_Refd17e55266"/>
      <w:bookmarkStart w:id="249" w:name="_Tocd17e55266"/>
      <w:bookmarkStart w:id="250" w:name="_Toc7020433"/>
      <w:r w:rsidRPr="00A9320A">
        <w:t>Validating the NFS provisioner using WordPress and MySQL</w:t>
      </w:r>
      <w:bookmarkEnd w:id="250"/>
    </w:p>
    <w:p w14:paraId="1999DD4D" w14:textId="77777777" w:rsidR="00A9320A" w:rsidRDefault="00A9320A" w:rsidP="00A9320A">
      <w:pPr>
        <w:pStyle w:val="BodyTextMetricHPELight10pt"/>
      </w:pPr>
      <w:r>
        <w:t>A sample playbook has been provided to show how to use the NFS provioner for perstent storage for a WordPress and MySQL deployment.</w:t>
      </w:r>
    </w:p>
    <w:p w14:paraId="2CB1F3D7" w14:textId="77777777" w:rsidR="00A9320A" w:rsidRDefault="00A9320A" w:rsidP="00A9320A">
      <w:pPr>
        <w:pStyle w:val="Heading3"/>
      </w:pPr>
      <w:r w:rsidRPr="00B555EC">
        <w:t>Prerequisites</w:t>
      </w:r>
    </w:p>
    <w:p w14:paraId="6F605727" w14:textId="77777777" w:rsidR="00A9320A" w:rsidRDefault="00A9320A" w:rsidP="00A9320A">
      <w:pPr>
        <w:pStyle w:val="BulletLevel1"/>
      </w:pPr>
      <w:r w:rsidRPr="00B93C65">
        <w:t xml:space="preserve">Install the </w:t>
      </w:r>
      <w:r w:rsidRPr="001277DE">
        <w:rPr>
          <w:rStyle w:val="CodingLanguage"/>
        </w:rPr>
        <w:t>kubectl</w:t>
      </w:r>
      <w:r w:rsidRPr="00B93C65">
        <w:t xml:space="preserve"> binary on your Ansible box</w:t>
      </w:r>
    </w:p>
    <w:p w14:paraId="5DFC70F9" w14:textId="77777777" w:rsidR="00A9320A" w:rsidRDefault="00A9320A" w:rsidP="00A9320A">
      <w:pPr>
        <w:pStyle w:val="BulletLevel1"/>
      </w:pPr>
      <w:r w:rsidRPr="00B93C65">
        <w:t>Install the UCP Client bundle for the admin user</w:t>
      </w:r>
    </w:p>
    <w:p w14:paraId="3886D966" w14:textId="77777777" w:rsidR="00A9320A" w:rsidRPr="00A9320A" w:rsidRDefault="00A9320A" w:rsidP="00A9320A">
      <w:pPr>
        <w:pStyle w:val="BulletLevel1LastBeforeBodycopy"/>
        <w:rPr>
          <w:rStyle w:val="CodingLanguage"/>
          <w:rFonts w:ascii="MetricHPE Light" w:hAnsi="MetricHPE Light"/>
        </w:rPr>
      </w:pPr>
      <w:r w:rsidRPr="00B93C65">
        <w:t xml:space="preserve">Confirm that you can connect to the cluster by running a test command, for example, </w:t>
      </w:r>
      <w:r w:rsidRPr="00B93C65">
        <w:rPr>
          <w:rStyle w:val="CodingLanguage"/>
        </w:rPr>
        <w:t>kubectl get nodes</w:t>
      </w:r>
    </w:p>
    <w:p w14:paraId="284EE8D6" w14:textId="35E28B84" w:rsidR="00A9320A" w:rsidRDefault="00A9320A" w:rsidP="006927E5">
      <w:pPr>
        <w:pStyle w:val="BodyTextMetricHPELight10pt"/>
      </w:pPr>
      <w:r w:rsidRPr="00A9320A">
        <w:t xml:space="preserve">Deploy the NFS provisioner as outlined in the preceeding section. The article assumes that the NFS configuration is the same as used in that section, </w:t>
      </w:r>
      <w:r w:rsidR="006927E5">
        <w:t xml:space="preserve">as shown in </w:t>
      </w:r>
      <w:r w:rsidR="006927E5" w:rsidRPr="006927E5">
        <w:fldChar w:fldCharType="begin"/>
      </w:r>
      <w:r w:rsidR="006927E5" w:rsidRPr="006927E5">
        <w:instrText xml:space="preserve"> REF _Ref2076353 \h  \* MERGEFORMAT </w:instrText>
      </w:r>
      <w:r w:rsidR="006927E5" w:rsidRPr="006927E5">
        <w:fldChar w:fldCharType="separate"/>
      </w:r>
      <w:r w:rsidR="00560AD9" w:rsidRPr="00560AD9">
        <w:t>Table 17</w:t>
      </w:r>
      <w:r w:rsidR="006927E5" w:rsidRPr="006927E5">
        <w:fldChar w:fldCharType="end"/>
      </w:r>
      <w:r w:rsidRPr="00A9320A">
        <w:t>:</w:t>
      </w:r>
    </w:p>
    <w:p w14:paraId="32613C72" w14:textId="62C18F85" w:rsidR="006927E5" w:rsidRDefault="006927E5" w:rsidP="006927E5">
      <w:pPr>
        <w:pStyle w:val="MISCTableCaptionHeader8pt"/>
      </w:pPr>
      <w:bookmarkStart w:id="251" w:name="_Ref2076353"/>
      <w:r w:rsidRPr="006927E5">
        <w:rPr>
          <w:rStyle w:val="MISCTableCaptionHeaderBold8pt"/>
        </w:rPr>
        <w:t xml:space="preserve">Table </w:t>
      </w:r>
      <w:r w:rsidRPr="006927E5">
        <w:rPr>
          <w:rStyle w:val="MISCTableCaptionHeaderBold8pt"/>
        </w:rPr>
        <w:fldChar w:fldCharType="begin"/>
      </w:r>
      <w:r w:rsidRPr="006927E5">
        <w:rPr>
          <w:rStyle w:val="MISCTableCaptionHeaderBold8pt"/>
        </w:rPr>
        <w:instrText xml:space="preserve"> SEQ Table \* ARABIC </w:instrText>
      </w:r>
      <w:r w:rsidRPr="006927E5">
        <w:rPr>
          <w:rStyle w:val="MISCTableCaptionHeaderBold8pt"/>
        </w:rPr>
        <w:fldChar w:fldCharType="separate"/>
      </w:r>
      <w:r w:rsidR="00560AD9">
        <w:rPr>
          <w:rStyle w:val="MISCTableCaptionHeaderBold8pt"/>
          <w:noProof/>
        </w:rPr>
        <w:t>17</w:t>
      </w:r>
      <w:r w:rsidRPr="006927E5">
        <w:rPr>
          <w:rStyle w:val="MISCTableCaptionHeaderBold8pt"/>
        </w:rPr>
        <w:fldChar w:fldCharType="end"/>
      </w:r>
      <w:bookmarkEnd w:id="251"/>
      <w:r w:rsidRPr="006927E5">
        <w:rPr>
          <w:rStyle w:val="MISCTableCaptionHeaderBold8pt"/>
        </w:rPr>
        <w:t xml:space="preserve">. </w:t>
      </w:r>
      <w:r>
        <w:t>NFS provisioner c</w:t>
      </w:r>
      <w:r w:rsidRPr="00934707">
        <w:t>onfiguration values</w:t>
      </w:r>
    </w:p>
    <w:tbl>
      <w:tblPr>
        <w:tblStyle w:val="TableGrid"/>
        <w:tblW w:w="57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2880"/>
      </w:tblGrid>
      <w:tr w:rsidR="00A9320A" w14:paraId="7B4D227E" w14:textId="77777777" w:rsidTr="006927E5">
        <w:trPr>
          <w:cantSplit/>
        </w:trPr>
        <w:tc>
          <w:tcPr>
            <w:tcW w:w="2880" w:type="dxa"/>
            <w:tcBorders>
              <w:top w:val="nil"/>
              <w:bottom w:val="single" w:sz="36" w:space="0" w:color="00B388"/>
            </w:tcBorders>
          </w:tcPr>
          <w:p w14:paraId="1F76A2DF" w14:textId="77777777" w:rsidR="00A9320A" w:rsidRDefault="00A9320A" w:rsidP="006927E5">
            <w:pPr>
              <w:pStyle w:val="TableSubhead8pt"/>
            </w:pPr>
            <w:r>
              <w:t>Variable</w:t>
            </w:r>
          </w:p>
        </w:tc>
        <w:tc>
          <w:tcPr>
            <w:tcW w:w="2880" w:type="dxa"/>
            <w:tcBorders>
              <w:top w:val="nil"/>
              <w:bottom w:val="single" w:sz="36" w:space="0" w:color="00B388"/>
            </w:tcBorders>
          </w:tcPr>
          <w:p w14:paraId="2552F9FD" w14:textId="77777777" w:rsidR="00A9320A" w:rsidRDefault="00A9320A" w:rsidP="006927E5">
            <w:pPr>
              <w:pStyle w:val="TableSubhead8pt"/>
            </w:pPr>
            <w:r w:rsidRPr="00435426">
              <w:t>Value</w:t>
            </w:r>
          </w:p>
        </w:tc>
      </w:tr>
      <w:tr w:rsidR="00A9320A" w14:paraId="05BF2B01" w14:textId="77777777" w:rsidTr="006927E5">
        <w:trPr>
          <w:cantSplit/>
        </w:trPr>
        <w:tc>
          <w:tcPr>
            <w:tcW w:w="2880" w:type="dxa"/>
          </w:tcPr>
          <w:p w14:paraId="593135D5" w14:textId="1A0E577B" w:rsidR="00A9320A" w:rsidRDefault="00A9320A" w:rsidP="006927E5">
            <w:pPr>
              <w:pStyle w:val="TableBody8pt"/>
            </w:pPr>
            <w:r w:rsidRPr="00A9320A">
              <w:t>nfs_provisioner_namespace</w:t>
            </w:r>
          </w:p>
        </w:tc>
        <w:tc>
          <w:tcPr>
            <w:tcW w:w="2880" w:type="dxa"/>
          </w:tcPr>
          <w:p w14:paraId="4FEB022C" w14:textId="7F2FEF5C" w:rsidR="00A9320A" w:rsidRDefault="00A9320A" w:rsidP="006927E5">
            <w:pPr>
              <w:pStyle w:val="TableBody8pt"/>
            </w:pPr>
            <w:r w:rsidRPr="00A9320A">
              <w:rPr>
                <w:rStyle w:val="CodingLanguage"/>
              </w:rPr>
              <w:t>nfsstorage</w:t>
            </w:r>
          </w:p>
        </w:tc>
      </w:tr>
      <w:tr w:rsidR="00A9320A" w14:paraId="036C6B61" w14:textId="77777777" w:rsidTr="006927E5">
        <w:trPr>
          <w:cantSplit/>
        </w:trPr>
        <w:tc>
          <w:tcPr>
            <w:tcW w:w="2880" w:type="dxa"/>
          </w:tcPr>
          <w:p w14:paraId="7090A2FB" w14:textId="75055163" w:rsidR="00A9320A" w:rsidRPr="00435426" w:rsidRDefault="00A9320A" w:rsidP="006927E5">
            <w:pPr>
              <w:pStyle w:val="TableBody8pt"/>
            </w:pPr>
            <w:r w:rsidRPr="00A9320A">
              <w:t>nfs_provisioner_role</w:t>
            </w:r>
          </w:p>
        </w:tc>
        <w:tc>
          <w:tcPr>
            <w:tcW w:w="2880" w:type="dxa"/>
          </w:tcPr>
          <w:p w14:paraId="77C95FC8" w14:textId="7D552FC6" w:rsidR="00A9320A" w:rsidRPr="00435426" w:rsidRDefault="00A9320A" w:rsidP="006927E5">
            <w:pPr>
              <w:pStyle w:val="TableBody8pt"/>
              <w:rPr>
                <w:rStyle w:val="CodingLanguage"/>
              </w:rPr>
            </w:pPr>
            <w:r w:rsidRPr="00A9320A">
              <w:rPr>
                <w:rStyle w:val="CodingLanguage"/>
              </w:rPr>
              <w:t>nfs-provisioner-runner</w:t>
            </w:r>
          </w:p>
        </w:tc>
      </w:tr>
      <w:tr w:rsidR="00A9320A" w14:paraId="17581A43" w14:textId="77777777" w:rsidTr="006927E5">
        <w:trPr>
          <w:cantSplit/>
        </w:trPr>
        <w:tc>
          <w:tcPr>
            <w:tcW w:w="2880" w:type="dxa"/>
          </w:tcPr>
          <w:p w14:paraId="37F7206F" w14:textId="7F39FD7A" w:rsidR="00A9320A" w:rsidRPr="00A9320A" w:rsidRDefault="00A9320A" w:rsidP="006927E5">
            <w:pPr>
              <w:pStyle w:val="TableBody8pt"/>
            </w:pPr>
            <w:r w:rsidRPr="00A9320A">
              <w:t>nfs_provisioner_serviceaccount</w:t>
            </w:r>
          </w:p>
        </w:tc>
        <w:tc>
          <w:tcPr>
            <w:tcW w:w="2880" w:type="dxa"/>
          </w:tcPr>
          <w:p w14:paraId="1EA41220" w14:textId="00A3331E" w:rsidR="00A9320A" w:rsidRPr="00435426" w:rsidRDefault="00A9320A" w:rsidP="006927E5">
            <w:pPr>
              <w:pStyle w:val="TableBody8pt"/>
              <w:rPr>
                <w:rStyle w:val="CodingLanguage"/>
              </w:rPr>
            </w:pPr>
            <w:r w:rsidRPr="00A9320A">
              <w:rPr>
                <w:rStyle w:val="CodingLanguage"/>
              </w:rPr>
              <w:t>nfs-provisioner</w:t>
            </w:r>
          </w:p>
        </w:tc>
      </w:tr>
      <w:tr w:rsidR="00A9320A" w14:paraId="2BC77C7E" w14:textId="77777777" w:rsidTr="006927E5">
        <w:trPr>
          <w:cantSplit/>
        </w:trPr>
        <w:tc>
          <w:tcPr>
            <w:tcW w:w="2880" w:type="dxa"/>
          </w:tcPr>
          <w:p w14:paraId="11E170C0" w14:textId="77777777" w:rsidR="00A9320A" w:rsidRDefault="00A9320A" w:rsidP="006927E5">
            <w:pPr>
              <w:pStyle w:val="TableBody8pt"/>
            </w:pPr>
            <w:r w:rsidRPr="00435426">
              <w:t>nfs_provisioner_name</w:t>
            </w:r>
          </w:p>
        </w:tc>
        <w:tc>
          <w:tcPr>
            <w:tcW w:w="2880" w:type="dxa"/>
          </w:tcPr>
          <w:p w14:paraId="10AF2FBF" w14:textId="77777777" w:rsidR="00A9320A" w:rsidRDefault="00A9320A" w:rsidP="006927E5">
            <w:pPr>
              <w:pStyle w:val="TableBody8pt"/>
            </w:pPr>
            <w:r w:rsidRPr="00435426">
              <w:rPr>
                <w:rStyle w:val="CodingLanguage"/>
              </w:rPr>
              <w:t>hpe.com/nfs</w:t>
            </w:r>
            <w:r>
              <w:t xml:space="preserve"> </w:t>
            </w:r>
          </w:p>
        </w:tc>
      </w:tr>
      <w:tr w:rsidR="00A9320A" w14:paraId="2DD47E27" w14:textId="77777777" w:rsidTr="006927E5">
        <w:trPr>
          <w:cantSplit/>
        </w:trPr>
        <w:tc>
          <w:tcPr>
            <w:tcW w:w="2880" w:type="dxa"/>
          </w:tcPr>
          <w:p w14:paraId="1EFFB9E7" w14:textId="77777777" w:rsidR="00A9320A" w:rsidRDefault="00A9320A" w:rsidP="006927E5">
            <w:pPr>
              <w:pStyle w:val="TableBody8pt"/>
            </w:pPr>
            <w:r w:rsidRPr="00435426">
              <w:t>nfs_provisioner_storage_class_name</w:t>
            </w:r>
          </w:p>
        </w:tc>
        <w:tc>
          <w:tcPr>
            <w:tcW w:w="2880" w:type="dxa"/>
          </w:tcPr>
          <w:p w14:paraId="538B9B5F" w14:textId="77777777" w:rsidR="00A9320A" w:rsidRDefault="00A9320A" w:rsidP="006927E5">
            <w:pPr>
              <w:pStyle w:val="TableBody8pt"/>
            </w:pPr>
            <w:r w:rsidRPr="00435426">
              <w:rPr>
                <w:rStyle w:val="CodingLanguage"/>
              </w:rPr>
              <w:t>nfs</w:t>
            </w:r>
            <w:r>
              <w:t xml:space="preserve"> </w:t>
            </w:r>
          </w:p>
        </w:tc>
      </w:tr>
      <w:tr w:rsidR="00A9320A" w14:paraId="2F5B397A" w14:textId="77777777" w:rsidTr="006927E5">
        <w:trPr>
          <w:cantSplit/>
        </w:trPr>
        <w:tc>
          <w:tcPr>
            <w:tcW w:w="2880" w:type="dxa"/>
          </w:tcPr>
          <w:p w14:paraId="4BF8748F" w14:textId="77777777" w:rsidR="00A9320A" w:rsidRDefault="00A9320A" w:rsidP="006927E5">
            <w:pPr>
              <w:pStyle w:val="TableBody8pt"/>
            </w:pPr>
            <w:r w:rsidRPr="00435426">
              <w:t>nfs_provisioner_server_ip</w:t>
            </w:r>
          </w:p>
        </w:tc>
        <w:tc>
          <w:tcPr>
            <w:tcW w:w="2880" w:type="dxa"/>
          </w:tcPr>
          <w:p w14:paraId="159C7C5A" w14:textId="60982E5A" w:rsidR="00A9320A" w:rsidRPr="00520D3C" w:rsidRDefault="00A9320A" w:rsidP="006927E5">
            <w:pPr>
              <w:pStyle w:val="TableBody8pt"/>
              <w:rPr>
                <w:rStyle w:val="CodingLanguage"/>
              </w:rPr>
            </w:pPr>
            <w:r>
              <w:rPr>
                <w:rStyle w:val="CodingLanguage"/>
              </w:rPr>
              <w:t>h</w:t>
            </w:r>
            <w:r w:rsidRPr="00520D3C">
              <w:rPr>
                <w:rStyle w:val="CodingLanguage"/>
              </w:rPr>
              <w:t>pe</w:t>
            </w:r>
            <w:r>
              <w:rPr>
                <w:rStyle w:val="CodingLanguage"/>
              </w:rPr>
              <w:t>2</w:t>
            </w:r>
            <w:r w:rsidRPr="00520D3C">
              <w:rPr>
                <w:rStyle w:val="CodingLanguage"/>
              </w:rPr>
              <w:t>-nfs.cloudra.local</w:t>
            </w:r>
          </w:p>
        </w:tc>
      </w:tr>
      <w:tr w:rsidR="00A9320A" w14:paraId="3B808129" w14:textId="77777777" w:rsidTr="006927E5">
        <w:trPr>
          <w:cantSplit/>
        </w:trPr>
        <w:tc>
          <w:tcPr>
            <w:tcW w:w="2880" w:type="dxa"/>
          </w:tcPr>
          <w:p w14:paraId="59B8BA50" w14:textId="77777777" w:rsidR="00A9320A" w:rsidRDefault="00A9320A" w:rsidP="006927E5">
            <w:pPr>
              <w:pStyle w:val="TableBody8pt"/>
            </w:pPr>
            <w:r w:rsidRPr="00435426">
              <w:t>nfs_provisioner_server_share</w:t>
            </w:r>
          </w:p>
        </w:tc>
        <w:tc>
          <w:tcPr>
            <w:tcW w:w="2880" w:type="dxa"/>
          </w:tcPr>
          <w:p w14:paraId="1ED0635C" w14:textId="77777777" w:rsidR="00A9320A" w:rsidRPr="00520D3C" w:rsidRDefault="00A9320A" w:rsidP="006927E5">
            <w:pPr>
              <w:pStyle w:val="TableBody8pt"/>
              <w:rPr>
                <w:rStyle w:val="CodingLanguage"/>
              </w:rPr>
            </w:pPr>
            <w:r w:rsidRPr="00520D3C">
              <w:rPr>
                <w:rStyle w:val="CodingLanguage"/>
              </w:rPr>
              <w:t>/k8s</w:t>
            </w:r>
          </w:p>
        </w:tc>
      </w:tr>
    </w:tbl>
    <w:p w14:paraId="47B66D9F" w14:textId="461BC486" w:rsidR="00A9320A" w:rsidRDefault="00A9320A" w:rsidP="00A9320A">
      <w:pPr>
        <w:pStyle w:val="BodyTextMetricHPELight10pt"/>
      </w:pPr>
    </w:p>
    <w:p w14:paraId="4F0F0465" w14:textId="457CBE87" w:rsidR="006927E5" w:rsidRDefault="006927E5" w:rsidP="006927E5">
      <w:pPr>
        <w:pStyle w:val="Heading3"/>
      </w:pPr>
      <w:r w:rsidRPr="006927E5">
        <w:t>Running the playbook</w:t>
      </w:r>
    </w:p>
    <w:p w14:paraId="5DA609B9" w14:textId="53F2169D" w:rsidR="006927E5" w:rsidRDefault="006927E5" w:rsidP="006927E5">
      <w:pPr>
        <w:pStyle w:val="BodyTextMetricHPELight10pt"/>
      </w:pPr>
      <w:r w:rsidRPr="006927E5">
        <w:t xml:space="preserve">The playbook </w:t>
      </w:r>
      <w:r w:rsidRPr="006927E5">
        <w:rPr>
          <w:rStyle w:val="CodingLanguage"/>
        </w:rPr>
        <w:t>test/playbooks/wordpress-mysql-nfs.yml</w:t>
      </w:r>
      <w:r w:rsidRPr="006927E5">
        <w:t xml:space="preserve"> creates Persistent Volume Claims for both Wordpress and MySQL, deploys both applications and makes the WordPress UI available via a NodePort.</w:t>
      </w:r>
    </w:p>
    <w:p w14:paraId="095A7641" w14:textId="180DAEE8" w:rsidR="006927E5" w:rsidRPr="006927E5" w:rsidRDefault="006927E5" w:rsidP="006927E5">
      <w:pPr>
        <w:pStyle w:val="BodyTextMetricHPELight10pt"/>
        <w:rPr>
          <w:rStyle w:val="CodingLanguage"/>
        </w:rPr>
      </w:pPr>
      <w:r>
        <w:rPr>
          <w:rStyle w:val="CodingLanguage"/>
        </w:rPr>
        <w:t># cd ~/Docker-</w:t>
      </w:r>
      <w:r w:rsidR="00B0382D">
        <w:rPr>
          <w:rStyle w:val="CodingLanguage"/>
        </w:rPr>
        <w:t>Synergy</w:t>
      </w:r>
      <w:r>
        <w:rPr>
          <w:rStyle w:val="CodingLanguage"/>
        </w:rPr>
        <w:br/>
      </w:r>
      <w:r w:rsidRPr="006927E5">
        <w:rPr>
          <w:rStyle w:val="CodingLanguage"/>
        </w:rPr>
        <w:t xml:space="preserve">#  ansible-playbook -i </w:t>
      </w:r>
      <w:r w:rsidR="007230C9">
        <w:rPr>
          <w:rStyle w:val="CodingLanguage"/>
        </w:rPr>
        <w:t>hosts</w:t>
      </w:r>
      <w:r w:rsidRPr="006927E5">
        <w:rPr>
          <w:rStyle w:val="CodingLanguage"/>
        </w:rPr>
        <w:t xml:space="preserve"> ./test/playbooks/wordpress-mysql-nfs.yml --vault-password-file .vault_pass</w:t>
      </w:r>
    </w:p>
    <w:p w14:paraId="302F334A" w14:textId="3B3A70FE" w:rsidR="006927E5" w:rsidRDefault="006927E5" w:rsidP="00A9320A">
      <w:pPr>
        <w:pStyle w:val="BodyTextMetricHPELight10pt"/>
      </w:pPr>
      <w:r w:rsidRPr="006927E5">
        <w:t xml:space="preserve">The output shows the components created along with the NodePort for the </w:t>
      </w:r>
      <w:r w:rsidRPr="006927E5">
        <w:rPr>
          <w:rStyle w:val="CodingLanguage"/>
        </w:rPr>
        <w:t>wordpress</w:t>
      </w:r>
      <w:r w:rsidRPr="006927E5">
        <w:t xml:space="preserve"> service.</w:t>
      </w:r>
    </w:p>
    <w:p w14:paraId="4C0D923F" w14:textId="04A67ED4" w:rsidR="006927E5" w:rsidRPr="006927E5" w:rsidRDefault="006927E5" w:rsidP="006927E5">
      <w:pPr>
        <w:pStyle w:val="BodyTextMetricHPELight10pt"/>
        <w:rPr>
          <w:rStyle w:val="CodingLanguage"/>
        </w:rPr>
      </w:pPr>
      <w:r>
        <w:rPr>
          <w:rStyle w:val="CodingLanguage"/>
        </w:rPr>
        <w:t>ok: [localhost] =&gt; {</w:t>
      </w:r>
      <w:r>
        <w:rPr>
          <w:rStyle w:val="CodingLanguage"/>
        </w:rPr>
        <w:br/>
        <w:t xml:space="preserve">    "ps.stdout_lines": [</w:t>
      </w:r>
      <w:r>
        <w:rPr>
          <w:rStyle w:val="CodingLanguage"/>
        </w:rPr>
        <w:br/>
      </w:r>
      <w:r w:rsidRPr="006927E5">
        <w:rPr>
          <w:rStyle w:val="CodingLanguage"/>
        </w:rPr>
        <w:t xml:space="preserve">        "Cluster \"ucp_hpe2-ucp01.am2.cl</w:t>
      </w:r>
      <w:r>
        <w:rPr>
          <w:rStyle w:val="CodingLanguage"/>
        </w:rPr>
        <w:t>oudra.local:6443_admin\" set.",</w:t>
      </w:r>
      <w:r>
        <w:rPr>
          <w:rStyle w:val="CodingLanguage"/>
        </w:rPr>
        <w:br/>
      </w:r>
      <w:r w:rsidRPr="006927E5">
        <w:rPr>
          <w:rStyle w:val="CodingLanguage"/>
        </w:rPr>
        <w:t xml:space="preserve">        "User \"ucp_hpe2-ucp01.am2.cloudra.local</w:t>
      </w:r>
      <w:r>
        <w:rPr>
          <w:rStyle w:val="CodingLanguage"/>
        </w:rPr>
        <w:t>:6443_admin\" set.",</w:t>
      </w:r>
      <w:r>
        <w:rPr>
          <w:rStyle w:val="CodingLanguage"/>
        </w:rPr>
        <w:br/>
      </w:r>
      <w:r w:rsidRPr="006927E5">
        <w:rPr>
          <w:rStyle w:val="CodingLanguage"/>
        </w:rPr>
        <w:t xml:space="preserve">        "Context \"ucp_hpe2-ucp01.am2.cloudra</w:t>
      </w:r>
      <w:r>
        <w:rPr>
          <w:rStyle w:val="CodingLanguage"/>
        </w:rPr>
        <w:t>.local:6443_admin\" modified.",</w:t>
      </w:r>
      <w:r>
        <w:rPr>
          <w:rStyle w:val="CodingLanguage"/>
        </w:rPr>
        <w:br/>
      </w:r>
      <w:r w:rsidRPr="006927E5">
        <w:rPr>
          <w:rStyle w:val="CodingLanguage"/>
        </w:rPr>
        <w:t xml:space="preserve">        "name</w:t>
      </w:r>
      <w:r>
        <w:rPr>
          <w:rStyle w:val="CodingLanguage"/>
        </w:rPr>
        <w:t>space/wordpress-mysql created",</w:t>
      </w:r>
      <w:r>
        <w:rPr>
          <w:rStyle w:val="CodingLanguage"/>
        </w:rPr>
        <w:br/>
      </w:r>
      <w:r w:rsidRPr="006927E5">
        <w:rPr>
          <w:rStyle w:val="CodingLanguage"/>
        </w:rPr>
        <w:t xml:space="preserve">     </w:t>
      </w:r>
      <w:r>
        <w:rPr>
          <w:rStyle w:val="CodingLanguage"/>
        </w:rPr>
        <w:t xml:space="preserve">   "secret/mysql-pass created",</w:t>
      </w:r>
      <w:r>
        <w:rPr>
          <w:rStyle w:val="CodingLanguage"/>
        </w:rPr>
        <w:br/>
      </w:r>
      <w:r w:rsidRPr="006927E5">
        <w:rPr>
          <w:rStyle w:val="CodingLanguage"/>
        </w:rPr>
        <w:t xml:space="preserve">        "persistentvolum</w:t>
      </w:r>
      <w:r>
        <w:rPr>
          <w:rStyle w:val="CodingLanguage"/>
        </w:rPr>
        <w:t>eclaim/mysql-pv-claim created",</w:t>
      </w:r>
      <w:r>
        <w:rPr>
          <w:rStyle w:val="CodingLanguage"/>
        </w:rPr>
        <w:br/>
      </w:r>
      <w:r w:rsidRPr="006927E5">
        <w:rPr>
          <w:rStyle w:val="CodingLanguage"/>
        </w:rPr>
        <w:t xml:space="preserve">        "persistentvo</w:t>
      </w:r>
      <w:r>
        <w:rPr>
          <w:rStyle w:val="CodingLanguage"/>
        </w:rPr>
        <w:t>lumeclaim/wp-pv-claim created",</w:t>
      </w:r>
      <w:r>
        <w:rPr>
          <w:rStyle w:val="CodingLanguage"/>
        </w:rPr>
        <w:br/>
      </w:r>
      <w:r w:rsidRPr="006927E5">
        <w:rPr>
          <w:rStyle w:val="CodingLanguage"/>
        </w:rPr>
        <w:lastRenderedPageBreak/>
        <w:t xml:space="preserve">        "deployment</w:t>
      </w:r>
      <w:r>
        <w:rPr>
          <w:rStyle w:val="CodingLanguage"/>
        </w:rPr>
        <w:t>.apps/wordpress-mysql created",</w:t>
      </w:r>
      <w:r>
        <w:rPr>
          <w:rStyle w:val="CodingLanguage"/>
        </w:rPr>
        <w:br/>
      </w:r>
      <w:r w:rsidRPr="006927E5">
        <w:rPr>
          <w:rStyle w:val="CodingLanguage"/>
        </w:rPr>
        <w:t xml:space="preserve">        "depl</w:t>
      </w:r>
      <w:r>
        <w:rPr>
          <w:rStyle w:val="CodingLanguage"/>
        </w:rPr>
        <w:t>oyment.apps/wordpress created",</w:t>
      </w:r>
      <w:r>
        <w:rPr>
          <w:rStyle w:val="CodingLanguage"/>
        </w:rPr>
        <w:br/>
      </w:r>
      <w:r w:rsidRPr="006927E5">
        <w:rPr>
          <w:rStyle w:val="CodingLanguage"/>
        </w:rPr>
        <w:t xml:space="preserve">        "se</w:t>
      </w:r>
      <w:r>
        <w:rPr>
          <w:rStyle w:val="CodingLanguage"/>
        </w:rPr>
        <w:t>rvice/wordpress-mysql created",</w:t>
      </w:r>
      <w:r>
        <w:rPr>
          <w:rStyle w:val="CodingLanguage"/>
        </w:rPr>
        <w:br/>
      </w:r>
      <w:r w:rsidRPr="006927E5">
        <w:rPr>
          <w:rStyle w:val="CodingLanguage"/>
        </w:rPr>
        <w:t xml:space="preserve">     </w:t>
      </w:r>
      <w:r>
        <w:rPr>
          <w:rStyle w:val="CodingLanguage"/>
        </w:rPr>
        <w:t xml:space="preserve">   "service/wordpress created",</w:t>
      </w:r>
      <w:r>
        <w:rPr>
          <w:rStyle w:val="CodingLanguage"/>
        </w:rPr>
        <w:br/>
      </w:r>
      <w:r w:rsidRPr="006927E5">
        <w:rPr>
          <w:rStyle w:val="CodingLanguage"/>
        </w:rPr>
        <w:t xml:space="preserve">        "NAME              TYPE        CLUSTER-IP      EXT</w:t>
      </w:r>
      <w:r>
        <w:rPr>
          <w:rStyle w:val="CodingLanguage"/>
        </w:rPr>
        <w:t>ERNAL-IP   PORT(S)        AGE",</w:t>
      </w:r>
      <w:r>
        <w:rPr>
          <w:rStyle w:val="CodingLanguage"/>
        </w:rPr>
        <w:br/>
      </w:r>
      <w:r w:rsidRPr="006927E5">
        <w:rPr>
          <w:rStyle w:val="CodingLanguage"/>
        </w:rPr>
        <w:t xml:space="preserve">        "wordpress         NodePort    10.96.216.103   &lt;n</w:t>
      </w:r>
      <w:r>
        <w:rPr>
          <w:rStyle w:val="CodingLanguage"/>
        </w:rPr>
        <w:t>one&gt;        80:33790/TCP   0s",</w:t>
      </w:r>
      <w:r>
        <w:rPr>
          <w:rStyle w:val="CodingLanguage"/>
        </w:rPr>
        <w:br/>
      </w:r>
      <w:r w:rsidRPr="006927E5">
        <w:rPr>
          <w:rStyle w:val="CodingLanguage"/>
        </w:rPr>
        <w:t xml:space="preserve">        "wordpress-mysql   ClusterIP   None            &lt;</w:t>
      </w:r>
      <w:r>
        <w:rPr>
          <w:rStyle w:val="CodingLanguage"/>
        </w:rPr>
        <w:t>none&gt;        3306/TCP       0s"</w:t>
      </w:r>
      <w:r>
        <w:rPr>
          <w:rStyle w:val="CodingLanguage"/>
        </w:rPr>
        <w:br/>
      </w:r>
      <w:r w:rsidRPr="006927E5">
        <w:rPr>
          <w:rStyle w:val="CodingLanguage"/>
        </w:rPr>
        <w:t xml:space="preserve">    ]</w:t>
      </w:r>
    </w:p>
    <w:p w14:paraId="3FB049C9" w14:textId="019DFF40" w:rsidR="006927E5" w:rsidRDefault="006927E5" w:rsidP="00A9320A">
      <w:pPr>
        <w:pStyle w:val="BodyTextMetricHPELight10pt"/>
      </w:pPr>
      <w:r w:rsidRPr="006927E5">
        <w:t>Browse to the specified port on any node in your cluster.</w:t>
      </w:r>
    </w:p>
    <w:p w14:paraId="2555EC27" w14:textId="06D9B5E3" w:rsidR="006927E5" w:rsidRPr="006927E5" w:rsidRDefault="006927E5" w:rsidP="00A9320A">
      <w:pPr>
        <w:pStyle w:val="BodyTextMetricHPELight10pt"/>
        <w:rPr>
          <w:rStyle w:val="CodingLanguage"/>
        </w:rPr>
      </w:pPr>
      <w:r w:rsidRPr="006927E5">
        <w:rPr>
          <w:rStyle w:val="CodingLanguage"/>
        </w:rPr>
        <w:t>http://hpe2-ucp01.am2.cloudra.local:33790</w:t>
      </w:r>
    </w:p>
    <w:p w14:paraId="690B881F" w14:textId="117FDDFF" w:rsidR="006927E5" w:rsidRDefault="006927E5" w:rsidP="006927E5">
      <w:pPr>
        <w:pStyle w:val="Heading3"/>
      </w:pPr>
      <w:r w:rsidRPr="006927E5">
        <w:t>Configuring WordPress</w:t>
      </w:r>
    </w:p>
    <w:p w14:paraId="71744C5C" w14:textId="179FEAA5" w:rsidR="006927E5" w:rsidRDefault="006927E5" w:rsidP="006927E5">
      <w:pPr>
        <w:pStyle w:val="BodyTextMetricHPELight10pt"/>
      </w:pPr>
      <w:r w:rsidRPr="006927E5">
        <w:t>You need to configure the language and password before WordPress is ready to use</w:t>
      </w:r>
      <w:r>
        <w:t>, as shown in</w:t>
      </w:r>
      <w:r w:rsidRPr="006927E5">
        <w:t xml:space="preserve"> </w:t>
      </w:r>
      <w:r w:rsidRPr="006927E5">
        <w:fldChar w:fldCharType="begin"/>
      </w:r>
      <w:r w:rsidRPr="006927E5">
        <w:instrText xml:space="preserve"> REF _Ref2076654 \h </w:instrText>
      </w:r>
      <w:r>
        <w:instrText xml:space="preserve"> \* MERGEFORMAT </w:instrText>
      </w:r>
      <w:r w:rsidRPr="006927E5">
        <w:fldChar w:fldCharType="separate"/>
      </w:r>
      <w:r w:rsidR="00560AD9" w:rsidRPr="00560AD9">
        <w:t>Figure 19</w:t>
      </w:r>
      <w:r w:rsidRPr="006927E5">
        <w:fldChar w:fldCharType="end"/>
      </w:r>
      <w:r w:rsidRPr="006927E5">
        <w:t>.</w:t>
      </w:r>
    </w:p>
    <w:p w14:paraId="0E9B5AFA" w14:textId="6DD7191A" w:rsidR="006927E5" w:rsidRDefault="006927E5" w:rsidP="006927E5">
      <w:pPr>
        <w:pStyle w:val="FigureAfterspace"/>
      </w:pPr>
      <w:r>
        <w:rPr>
          <w:noProof/>
        </w:rPr>
        <w:drawing>
          <wp:inline distT="0" distB="0" distL="0" distR="0" wp14:anchorId="2328843E" wp14:editId="690D01F4">
            <wp:extent cx="4400550" cy="3161406"/>
            <wp:effectExtent l="0" t="0" r="0" b="1270"/>
            <wp:docPr id="20" name="Picture 20" descr="&quot;Configure WordPress langu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ot;Configure WordPress language&qu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19344" cy="3174908"/>
                    </a:xfrm>
                    <a:prstGeom prst="rect">
                      <a:avLst/>
                    </a:prstGeom>
                    <a:noFill/>
                    <a:ln>
                      <a:noFill/>
                    </a:ln>
                  </pic:spPr>
                </pic:pic>
              </a:graphicData>
            </a:graphic>
          </wp:inline>
        </w:drawing>
      </w:r>
    </w:p>
    <w:p w14:paraId="4B778B6D" w14:textId="1DAA8366" w:rsidR="006927E5" w:rsidRDefault="006927E5" w:rsidP="006927E5">
      <w:pPr>
        <w:pStyle w:val="MISCFigureCaptionHeader8pt"/>
      </w:pPr>
      <w:bookmarkStart w:id="252" w:name="_Ref2076654"/>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560AD9">
        <w:rPr>
          <w:rStyle w:val="MISCFigureCaptionHeaderBold8pt"/>
          <w:noProof/>
        </w:rPr>
        <w:t>19</w:t>
      </w:r>
      <w:r w:rsidRPr="006927E5">
        <w:rPr>
          <w:rStyle w:val="MISCFigureCaptionHeaderBold8pt"/>
        </w:rPr>
        <w:fldChar w:fldCharType="end"/>
      </w:r>
      <w:bookmarkEnd w:id="252"/>
      <w:r w:rsidRPr="006927E5">
        <w:rPr>
          <w:rStyle w:val="MISCFigureCaptionHeaderBold8pt"/>
        </w:rPr>
        <w:t>.</w:t>
      </w:r>
      <w:r>
        <w:t xml:space="preserve"> </w:t>
      </w:r>
      <w:r w:rsidRPr="006927E5">
        <w:t>Configure WordPress language</w:t>
      </w:r>
    </w:p>
    <w:p w14:paraId="6CF96DEB" w14:textId="1E89343C" w:rsidR="006927E5" w:rsidRDefault="006927E5" w:rsidP="006927E5">
      <w:pPr>
        <w:pStyle w:val="BodyTextMetricHPELight10pt"/>
      </w:pPr>
      <w:r w:rsidRPr="006927E5">
        <w:t>Add a username, password and other configuration details</w:t>
      </w:r>
      <w:r>
        <w:t>, as shown in</w:t>
      </w:r>
      <w:r w:rsidRPr="006927E5">
        <w:t xml:space="preserve"> </w:t>
      </w:r>
      <w:r w:rsidRPr="006927E5">
        <w:fldChar w:fldCharType="begin"/>
      </w:r>
      <w:r w:rsidRPr="006927E5">
        <w:instrText xml:space="preserve"> REF _Ref2076740 \h </w:instrText>
      </w:r>
      <w:r>
        <w:instrText xml:space="preserve"> \* MERGEFORMAT </w:instrText>
      </w:r>
      <w:r w:rsidRPr="006927E5">
        <w:fldChar w:fldCharType="separate"/>
      </w:r>
      <w:r w:rsidR="00560AD9" w:rsidRPr="00560AD9">
        <w:t>Figure 20</w:t>
      </w:r>
      <w:r w:rsidRPr="006927E5">
        <w:fldChar w:fldCharType="end"/>
      </w:r>
      <w:r w:rsidRPr="006927E5">
        <w:t>.</w:t>
      </w:r>
    </w:p>
    <w:p w14:paraId="77D671D4" w14:textId="3708FDE0" w:rsidR="006927E5" w:rsidRDefault="006927E5" w:rsidP="006927E5">
      <w:pPr>
        <w:pStyle w:val="FigureAfterspace"/>
      </w:pPr>
      <w:r>
        <w:rPr>
          <w:noProof/>
        </w:rPr>
        <w:lastRenderedPageBreak/>
        <w:drawing>
          <wp:inline distT="0" distB="0" distL="0" distR="0" wp14:anchorId="7AEC6A55" wp14:editId="759BB4F3">
            <wp:extent cx="4400550" cy="3349969"/>
            <wp:effectExtent l="0" t="0" r="0" b="3175"/>
            <wp:docPr id="26" name="Picture 26"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ot;Configure WordPress password&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20074" cy="3364832"/>
                    </a:xfrm>
                    <a:prstGeom prst="rect">
                      <a:avLst/>
                    </a:prstGeom>
                    <a:noFill/>
                    <a:ln>
                      <a:noFill/>
                    </a:ln>
                  </pic:spPr>
                </pic:pic>
              </a:graphicData>
            </a:graphic>
          </wp:inline>
        </w:drawing>
      </w:r>
    </w:p>
    <w:p w14:paraId="197B7C42" w14:textId="0CD342E8" w:rsidR="006927E5" w:rsidRDefault="006927E5" w:rsidP="006927E5">
      <w:pPr>
        <w:pStyle w:val="MISCFigureCaptionHeader8pt"/>
      </w:pPr>
      <w:bookmarkStart w:id="253" w:name="_Ref2076740"/>
      <w:r w:rsidRPr="006927E5">
        <w:rPr>
          <w:rStyle w:val="MISCFigureCaptionHeaderBold8pt"/>
        </w:rPr>
        <w:t xml:space="preserve">Figure </w:t>
      </w:r>
      <w:r w:rsidRPr="006927E5">
        <w:rPr>
          <w:rStyle w:val="MISCFigureCaptionHeaderBold8pt"/>
        </w:rPr>
        <w:fldChar w:fldCharType="begin"/>
      </w:r>
      <w:r w:rsidRPr="006927E5">
        <w:rPr>
          <w:rStyle w:val="MISCFigureCaptionHeaderBold8pt"/>
        </w:rPr>
        <w:instrText xml:space="preserve"> SEQ Figure \* ARABIC </w:instrText>
      </w:r>
      <w:r w:rsidRPr="006927E5">
        <w:rPr>
          <w:rStyle w:val="MISCFigureCaptionHeaderBold8pt"/>
        </w:rPr>
        <w:fldChar w:fldCharType="separate"/>
      </w:r>
      <w:r w:rsidR="00560AD9">
        <w:rPr>
          <w:rStyle w:val="MISCFigureCaptionHeaderBold8pt"/>
          <w:noProof/>
        </w:rPr>
        <w:t>20</w:t>
      </w:r>
      <w:r w:rsidRPr="006927E5">
        <w:rPr>
          <w:rStyle w:val="MISCFigureCaptionHeaderBold8pt"/>
        </w:rPr>
        <w:fldChar w:fldCharType="end"/>
      </w:r>
      <w:bookmarkEnd w:id="253"/>
      <w:r w:rsidRPr="006927E5">
        <w:rPr>
          <w:rStyle w:val="MISCFigureCaptionHeaderBold8pt"/>
        </w:rPr>
        <w:t>.</w:t>
      </w:r>
      <w:r>
        <w:t xml:space="preserve"> </w:t>
      </w:r>
      <w:r w:rsidRPr="006927E5">
        <w:t>Configure WordPress password</w:t>
      </w:r>
    </w:p>
    <w:p w14:paraId="7179C197" w14:textId="373DC529" w:rsidR="006927E5" w:rsidRDefault="006927E5" w:rsidP="006927E5">
      <w:pPr>
        <w:pStyle w:val="BodyTextMetricHPELight10pt"/>
      </w:pPr>
      <w:r w:rsidRPr="006927E5">
        <w:t xml:space="preserve">Log in to WordPress, </w:t>
      </w:r>
      <w:r w:rsidR="00720DA7">
        <w:t xml:space="preserve">as shown in </w:t>
      </w:r>
      <w:r w:rsidR="00720DA7" w:rsidRPr="00720DA7">
        <w:fldChar w:fldCharType="begin"/>
      </w:r>
      <w:r w:rsidR="00720DA7" w:rsidRPr="00720DA7">
        <w:instrText xml:space="preserve"> REF _Ref2076857 \h </w:instrText>
      </w:r>
      <w:r w:rsidR="00720DA7">
        <w:instrText xml:space="preserve"> \* MERGEFORMAT </w:instrText>
      </w:r>
      <w:r w:rsidR="00720DA7" w:rsidRPr="00720DA7">
        <w:fldChar w:fldCharType="separate"/>
      </w:r>
      <w:r w:rsidR="00560AD9" w:rsidRPr="00560AD9">
        <w:t>Figure 21</w:t>
      </w:r>
      <w:r w:rsidR="00720DA7" w:rsidRPr="00720DA7">
        <w:fldChar w:fldCharType="end"/>
      </w:r>
      <w:r w:rsidR="00720DA7">
        <w:t xml:space="preserve">, </w:t>
      </w:r>
      <w:r w:rsidRPr="006927E5">
        <w:t>with the user name and password you have just set up.</w:t>
      </w:r>
    </w:p>
    <w:p w14:paraId="550993E3" w14:textId="2DAB33F0" w:rsidR="006927E5" w:rsidRDefault="006927E5" w:rsidP="006927E5">
      <w:pPr>
        <w:pStyle w:val="FigureAfterspace"/>
      </w:pPr>
      <w:r>
        <w:rPr>
          <w:noProof/>
        </w:rPr>
        <w:drawing>
          <wp:inline distT="0" distB="0" distL="0" distR="0" wp14:anchorId="59AB4114" wp14:editId="69CFA124">
            <wp:extent cx="4067175" cy="2729080"/>
            <wp:effectExtent l="19050" t="19050" r="9525" b="14605"/>
            <wp:docPr id="28" name="Picture 28" descr="&quot;Configure WordPress passwo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ot;Configure WordPress password&qu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3767" cy="2740213"/>
                    </a:xfrm>
                    <a:prstGeom prst="rect">
                      <a:avLst/>
                    </a:prstGeom>
                    <a:noFill/>
                    <a:ln>
                      <a:solidFill>
                        <a:schemeClr val="accent1"/>
                      </a:solidFill>
                    </a:ln>
                  </pic:spPr>
                </pic:pic>
              </a:graphicData>
            </a:graphic>
          </wp:inline>
        </w:drawing>
      </w:r>
    </w:p>
    <w:p w14:paraId="374DC3FD" w14:textId="37F15635" w:rsidR="006927E5" w:rsidRPr="006927E5" w:rsidRDefault="006927E5" w:rsidP="006927E5">
      <w:pPr>
        <w:pStyle w:val="MISCFigureCaptionHeader8pt"/>
      </w:pPr>
      <w:bookmarkStart w:id="254" w:name="_Ref2076857"/>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560AD9">
        <w:rPr>
          <w:rStyle w:val="MISCFigureCaptionHeaderBold8pt"/>
          <w:noProof/>
        </w:rPr>
        <w:t>21</w:t>
      </w:r>
      <w:r w:rsidRPr="00720DA7">
        <w:rPr>
          <w:rStyle w:val="MISCFigureCaptionHeaderBold8pt"/>
        </w:rPr>
        <w:fldChar w:fldCharType="end"/>
      </w:r>
      <w:bookmarkEnd w:id="254"/>
      <w:r w:rsidRPr="00720DA7">
        <w:rPr>
          <w:rStyle w:val="MISCFigureCaptionHeaderBold8pt"/>
        </w:rPr>
        <w:t>.</w:t>
      </w:r>
      <w:r>
        <w:t xml:space="preserve"> </w:t>
      </w:r>
      <w:r w:rsidRPr="006927E5">
        <w:t>WordPress login</w:t>
      </w:r>
    </w:p>
    <w:p w14:paraId="7A7200DF" w14:textId="0D48DF77" w:rsidR="006927E5" w:rsidRDefault="00720DA7" w:rsidP="00A9320A">
      <w:pPr>
        <w:pStyle w:val="BodyTextMetricHPELight10pt"/>
      </w:pPr>
      <w:r w:rsidRPr="00720DA7">
        <w:t xml:space="preserve">The welcome page is </w:t>
      </w:r>
      <w:r>
        <w:t>displayed, as shown in</w:t>
      </w:r>
      <w:r w:rsidRPr="00720DA7">
        <w:t xml:space="preserve"> </w:t>
      </w:r>
      <w:r w:rsidRPr="00720DA7">
        <w:fldChar w:fldCharType="begin"/>
      </w:r>
      <w:r w:rsidRPr="00720DA7">
        <w:instrText xml:space="preserve"> REF _Ref2077002 \h </w:instrText>
      </w:r>
      <w:r>
        <w:instrText xml:space="preserve"> \* MERGEFORMAT </w:instrText>
      </w:r>
      <w:r w:rsidRPr="00720DA7">
        <w:fldChar w:fldCharType="separate"/>
      </w:r>
      <w:r w:rsidR="00560AD9" w:rsidRPr="00560AD9">
        <w:t>Figure 22</w:t>
      </w:r>
      <w:r w:rsidRPr="00720DA7">
        <w:fldChar w:fldCharType="end"/>
      </w:r>
      <w:r w:rsidRPr="00720DA7">
        <w:t>.</w:t>
      </w:r>
    </w:p>
    <w:p w14:paraId="48243B99" w14:textId="78D2BBC4" w:rsidR="00720DA7" w:rsidRDefault="00720DA7" w:rsidP="00720DA7">
      <w:pPr>
        <w:pStyle w:val="FigureAfterspace"/>
      </w:pPr>
      <w:r>
        <w:rPr>
          <w:noProof/>
        </w:rPr>
        <w:lastRenderedPageBreak/>
        <w:drawing>
          <wp:inline distT="0" distB="0" distL="0" distR="0" wp14:anchorId="379F7EE7" wp14:editId="2891B64A">
            <wp:extent cx="4524375" cy="4152508"/>
            <wp:effectExtent l="0" t="0" r="0" b="635"/>
            <wp:docPr id="29" name="Picture 29" descr="&quot;WordPress welco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WordPress welcome&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3122" cy="4160536"/>
                    </a:xfrm>
                    <a:prstGeom prst="rect">
                      <a:avLst/>
                    </a:prstGeom>
                    <a:noFill/>
                    <a:ln>
                      <a:noFill/>
                    </a:ln>
                  </pic:spPr>
                </pic:pic>
              </a:graphicData>
            </a:graphic>
          </wp:inline>
        </w:drawing>
      </w:r>
    </w:p>
    <w:p w14:paraId="15165F7A" w14:textId="1995071D" w:rsidR="00720DA7" w:rsidRDefault="00720DA7" w:rsidP="00720DA7">
      <w:pPr>
        <w:pStyle w:val="MISCFigureCaptionHeader8pt"/>
      </w:pPr>
      <w:bookmarkStart w:id="255" w:name="_Ref2077002"/>
      <w:r w:rsidRPr="00720DA7">
        <w:rPr>
          <w:rStyle w:val="MISCFigureCaptionHeaderBold8pt"/>
        </w:rPr>
        <w:t xml:space="preserve">Figure </w:t>
      </w:r>
      <w:r w:rsidRPr="00720DA7">
        <w:rPr>
          <w:rStyle w:val="MISCFigureCaptionHeaderBold8pt"/>
        </w:rPr>
        <w:fldChar w:fldCharType="begin"/>
      </w:r>
      <w:r w:rsidRPr="00720DA7">
        <w:rPr>
          <w:rStyle w:val="MISCFigureCaptionHeaderBold8pt"/>
        </w:rPr>
        <w:instrText xml:space="preserve"> SEQ Figure \* ARABIC </w:instrText>
      </w:r>
      <w:r w:rsidRPr="00720DA7">
        <w:rPr>
          <w:rStyle w:val="MISCFigureCaptionHeaderBold8pt"/>
        </w:rPr>
        <w:fldChar w:fldCharType="separate"/>
      </w:r>
      <w:r w:rsidR="00560AD9">
        <w:rPr>
          <w:rStyle w:val="MISCFigureCaptionHeaderBold8pt"/>
          <w:noProof/>
        </w:rPr>
        <w:t>22</w:t>
      </w:r>
      <w:r w:rsidRPr="00720DA7">
        <w:rPr>
          <w:rStyle w:val="MISCFigureCaptionHeaderBold8pt"/>
        </w:rPr>
        <w:fldChar w:fldCharType="end"/>
      </w:r>
      <w:bookmarkEnd w:id="255"/>
      <w:r w:rsidRPr="00720DA7">
        <w:rPr>
          <w:rStyle w:val="MISCFigureCaptionHeaderBold8pt"/>
        </w:rPr>
        <w:t>.</w:t>
      </w:r>
      <w:r>
        <w:t xml:space="preserve"> </w:t>
      </w:r>
      <w:r w:rsidRPr="00720DA7">
        <w:t>WordPress welcome</w:t>
      </w:r>
    </w:p>
    <w:p w14:paraId="5D65E13B" w14:textId="61B9FD9E" w:rsidR="00720DA7" w:rsidRDefault="00720DA7" w:rsidP="00720DA7">
      <w:pPr>
        <w:pStyle w:val="Heading3"/>
      </w:pPr>
      <w:r w:rsidRPr="00720DA7">
        <w:t>Create your first post</w:t>
      </w:r>
    </w:p>
    <w:p w14:paraId="0164B098" w14:textId="0F3B1FAA" w:rsidR="00720DA7" w:rsidRDefault="000237CA" w:rsidP="00720DA7">
      <w:pPr>
        <w:pStyle w:val="BodyTextMetricHPELight10pt"/>
      </w:pPr>
      <w:r w:rsidRPr="000237CA">
        <w:t xml:space="preserve">Click on </w:t>
      </w:r>
      <w:r w:rsidRPr="000237CA">
        <w:rPr>
          <w:rStyle w:val="CodingLanguage"/>
        </w:rPr>
        <w:t>Write your first blog post</w:t>
      </w:r>
      <w:r w:rsidRPr="000237CA">
        <w:t xml:space="preserve"> and start creating some content. Add a blog title and then click </w:t>
      </w:r>
      <w:r w:rsidRPr="000237CA">
        <w:rPr>
          <w:rStyle w:val="CodingLanguage"/>
        </w:rPr>
        <w:t>Add Media</w:t>
      </w:r>
      <w:r w:rsidRPr="000237CA">
        <w:t xml:space="preserve"> to upload an image to the Media Library and then </w:t>
      </w:r>
      <w:r w:rsidRPr="000237CA">
        <w:rPr>
          <w:rStyle w:val="CodingLanguage"/>
        </w:rPr>
        <w:t>Insert</w:t>
      </w:r>
      <w:r w:rsidRPr="000237CA">
        <w:t xml:space="preserve"> into post. In th</w:t>
      </w:r>
      <w:r w:rsidR="00E067A2">
        <w:t>is</w:t>
      </w:r>
      <w:r w:rsidRPr="000237CA">
        <w:t xml:space="preserve"> example, </w:t>
      </w:r>
      <w:r w:rsidR="00E067A2">
        <w:t xml:space="preserve">as shown in </w:t>
      </w:r>
      <w:r w:rsidR="00E067A2" w:rsidRPr="00E067A2">
        <w:fldChar w:fldCharType="begin"/>
      </w:r>
      <w:r w:rsidR="00E067A2" w:rsidRPr="00E067A2">
        <w:instrText xml:space="preserve"> REF _Ref2077619 \h </w:instrText>
      </w:r>
      <w:r w:rsidR="00E067A2">
        <w:instrText xml:space="preserve"> \* MERGEFORMAT </w:instrText>
      </w:r>
      <w:r w:rsidR="00E067A2" w:rsidRPr="00E067A2">
        <w:fldChar w:fldCharType="separate"/>
      </w:r>
      <w:r w:rsidR="00560AD9" w:rsidRPr="00560AD9">
        <w:t>Figure 23</w:t>
      </w:r>
      <w:r w:rsidR="00E067A2" w:rsidRPr="00E067A2">
        <w:fldChar w:fldCharType="end"/>
      </w:r>
      <w:r w:rsidR="00E067A2">
        <w:t xml:space="preserve">, </w:t>
      </w:r>
      <w:r w:rsidRPr="000237CA">
        <w:t xml:space="preserve">the image is a file named </w:t>
      </w:r>
      <w:r w:rsidRPr="00722DBB">
        <w:rPr>
          <w:rStyle w:val="CodingLanguage"/>
        </w:rPr>
        <w:t>380 with OmniStack.jpg</w:t>
      </w:r>
      <w:r w:rsidRPr="000237CA">
        <w:t>.</w:t>
      </w:r>
    </w:p>
    <w:p w14:paraId="1C258859" w14:textId="40E99731" w:rsidR="00722DBB" w:rsidRDefault="00E067A2" w:rsidP="00E067A2">
      <w:pPr>
        <w:pStyle w:val="FigureAfterspace"/>
      </w:pPr>
      <w:r>
        <w:rPr>
          <w:noProof/>
        </w:rPr>
        <w:lastRenderedPageBreak/>
        <w:drawing>
          <wp:inline distT="0" distB="0" distL="0" distR="0" wp14:anchorId="406986DB" wp14:editId="6622B171">
            <wp:extent cx="5124450" cy="3261014"/>
            <wp:effectExtent l="0" t="0" r="0" b="0"/>
            <wp:docPr id="30" name="Picture 30" descr="&quot;Create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uot;Create your first WordPress blog post&qu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4354" cy="3267317"/>
                    </a:xfrm>
                    <a:prstGeom prst="rect">
                      <a:avLst/>
                    </a:prstGeom>
                    <a:noFill/>
                    <a:ln>
                      <a:noFill/>
                    </a:ln>
                  </pic:spPr>
                </pic:pic>
              </a:graphicData>
            </a:graphic>
          </wp:inline>
        </w:drawing>
      </w:r>
    </w:p>
    <w:p w14:paraId="0525E2EF" w14:textId="7F14FA42" w:rsidR="00E067A2" w:rsidRDefault="00E067A2" w:rsidP="00E067A2">
      <w:pPr>
        <w:pStyle w:val="MISCFigureCaptionHeader8pt"/>
      </w:pPr>
      <w:bookmarkStart w:id="256" w:name="_Ref2077619"/>
      <w:r w:rsidRPr="00E067A2">
        <w:rPr>
          <w:rStyle w:val="MISCFigureCaptionHeaderBold8pt"/>
        </w:rPr>
        <w:t xml:space="preserve">Figure </w:t>
      </w:r>
      <w:r w:rsidRPr="00E067A2">
        <w:rPr>
          <w:rStyle w:val="MISCFigureCaptionHeaderBold8pt"/>
        </w:rPr>
        <w:fldChar w:fldCharType="begin"/>
      </w:r>
      <w:r w:rsidRPr="00E067A2">
        <w:rPr>
          <w:rStyle w:val="MISCFigureCaptionHeaderBold8pt"/>
        </w:rPr>
        <w:instrText xml:space="preserve"> SEQ Figure \* ARABIC </w:instrText>
      </w:r>
      <w:r w:rsidRPr="00E067A2">
        <w:rPr>
          <w:rStyle w:val="MISCFigureCaptionHeaderBold8pt"/>
        </w:rPr>
        <w:fldChar w:fldCharType="separate"/>
      </w:r>
      <w:r w:rsidR="00560AD9">
        <w:rPr>
          <w:rStyle w:val="MISCFigureCaptionHeaderBold8pt"/>
          <w:noProof/>
        </w:rPr>
        <w:t>23</w:t>
      </w:r>
      <w:r w:rsidRPr="00E067A2">
        <w:rPr>
          <w:rStyle w:val="MISCFigureCaptionHeaderBold8pt"/>
        </w:rPr>
        <w:fldChar w:fldCharType="end"/>
      </w:r>
      <w:bookmarkEnd w:id="256"/>
      <w:r w:rsidRPr="00E067A2">
        <w:rPr>
          <w:rStyle w:val="MISCFigureCaptionHeaderBold8pt"/>
        </w:rPr>
        <w:t>.</w:t>
      </w:r>
      <w:r>
        <w:t xml:space="preserve"> </w:t>
      </w:r>
      <w:r w:rsidRPr="00E067A2">
        <w:t>Create your first WordPress blog post</w:t>
      </w:r>
    </w:p>
    <w:p w14:paraId="62D1B6ED" w14:textId="11CC92BD" w:rsidR="00E067A2" w:rsidRDefault="00E067A2" w:rsidP="00E067A2">
      <w:pPr>
        <w:pStyle w:val="BodyTextMetricHPELight10pt"/>
      </w:pPr>
      <w:r w:rsidRPr="00E067A2">
        <w:t xml:space="preserve">Click </w:t>
      </w:r>
      <w:r w:rsidRPr="00E067A2">
        <w:rPr>
          <w:rStyle w:val="CodingLanguage"/>
        </w:rPr>
        <w:t>Publish</w:t>
      </w:r>
      <w:r w:rsidRPr="00E067A2">
        <w:t xml:space="preserve"> and then </w:t>
      </w:r>
      <w:r w:rsidRPr="00E067A2">
        <w:rPr>
          <w:rStyle w:val="CodingLanguage"/>
        </w:rPr>
        <w:t>View post</w:t>
      </w:r>
      <w:r w:rsidRPr="00E067A2">
        <w:t xml:space="preserve"> to see your new blog post</w:t>
      </w:r>
      <w:r w:rsidR="000D4349">
        <w:t>, as shown in</w:t>
      </w:r>
      <w:r w:rsidR="000D4349" w:rsidRPr="000D4349">
        <w:t xml:space="preserve"> </w:t>
      </w:r>
      <w:r w:rsidR="000D4349" w:rsidRPr="000D4349">
        <w:fldChar w:fldCharType="begin"/>
      </w:r>
      <w:r w:rsidR="000D4349" w:rsidRPr="000D4349">
        <w:instrText xml:space="preserve"> REF _Ref2077787 \h </w:instrText>
      </w:r>
      <w:r w:rsidR="000D4349">
        <w:instrText xml:space="preserve"> \* MERGEFORMAT </w:instrText>
      </w:r>
      <w:r w:rsidR="000D4349" w:rsidRPr="000D4349">
        <w:fldChar w:fldCharType="separate"/>
      </w:r>
      <w:r w:rsidR="00560AD9" w:rsidRPr="00560AD9">
        <w:t>Figure 24</w:t>
      </w:r>
      <w:r w:rsidR="000D4349" w:rsidRPr="000D4349">
        <w:fldChar w:fldCharType="end"/>
      </w:r>
      <w:r w:rsidRPr="00E067A2">
        <w:t>.</w:t>
      </w:r>
    </w:p>
    <w:p w14:paraId="6B021154" w14:textId="40CD4EC8" w:rsidR="00652AF0" w:rsidRDefault="00652AF0" w:rsidP="00652AF0">
      <w:pPr>
        <w:pStyle w:val="FigureAfterspace"/>
      </w:pPr>
      <w:r>
        <w:rPr>
          <w:noProof/>
        </w:rPr>
        <w:drawing>
          <wp:inline distT="0" distB="0" distL="0" distR="0" wp14:anchorId="78B5AA89" wp14:editId="569E8536">
            <wp:extent cx="4752975" cy="3069524"/>
            <wp:effectExtent l="19050" t="19050" r="9525" b="17145"/>
            <wp:docPr id="64" name="Picture 64" descr="&quot;View your first WordPress blog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ot;View your first WordPress blog post&qu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9040" cy="3079899"/>
                    </a:xfrm>
                    <a:prstGeom prst="rect">
                      <a:avLst/>
                    </a:prstGeom>
                    <a:noFill/>
                    <a:ln>
                      <a:solidFill>
                        <a:schemeClr val="tx1"/>
                      </a:solidFill>
                    </a:ln>
                  </pic:spPr>
                </pic:pic>
              </a:graphicData>
            </a:graphic>
          </wp:inline>
        </w:drawing>
      </w:r>
    </w:p>
    <w:p w14:paraId="59DAD442" w14:textId="1181DF45" w:rsidR="00652AF0" w:rsidRDefault="00652AF0" w:rsidP="00652AF0">
      <w:pPr>
        <w:pStyle w:val="MISCFigureCaptionHeader8pt"/>
      </w:pPr>
      <w:bookmarkStart w:id="257" w:name="_Ref2077787"/>
      <w:r w:rsidRPr="00652AF0">
        <w:rPr>
          <w:rStyle w:val="MISCFigureCaptionHeaderBold8pt"/>
        </w:rPr>
        <w:t xml:space="preserve">Figure </w:t>
      </w:r>
      <w:r w:rsidRPr="00652AF0">
        <w:rPr>
          <w:rStyle w:val="MISCFigureCaptionHeaderBold8pt"/>
        </w:rPr>
        <w:fldChar w:fldCharType="begin"/>
      </w:r>
      <w:r w:rsidRPr="00652AF0">
        <w:rPr>
          <w:rStyle w:val="MISCFigureCaptionHeaderBold8pt"/>
        </w:rPr>
        <w:instrText xml:space="preserve"> SEQ Figure \* ARABIC </w:instrText>
      </w:r>
      <w:r w:rsidRPr="00652AF0">
        <w:rPr>
          <w:rStyle w:val="MISCFigureCaptionHeaderBold8pt"/>
        </w:rPr>
        <w:fldChar w:fldCharType="separate"/>
      </w:r>
      <w:r w:rsidR="00560AD9">
        <w:rPr>
          <w:rStyle w:val="MISCFigureCaptionHeaderBold8pt"/>
          <w:noProof/>
        </w:rPr>
        <w:t>24</w:t>
      </w:r>
      <w:r w:rsidRPr="00652AF0">
        <w:rPr>
          <w:rStyle w:val="MISCFigureCaptionHeaderBold8pt"/>
        </w:rPr>
        <w:fldChar w:fldCharType="end"/>
      </w:r>
      <w:bookmarkEnd w:id="257"/>
      <w:r w:rsidRPr="00652AF0">
        <w:rPr>
          <w:rStyle w:val="MISCFigureCaptionHeaderBold8pt"/>
        </w:rPr>
        <w:t>.</w:t>
      </w:r>
      <w:r>
        <w:t xml:space="preserve"> </w:t>
      </w:r>
      <w:r w:rsidRPr="00652AF0">
        <w:t>View your first post</w:t>
      </w:r>
    </w:p>
    <w:p w14:paraId="1A694861" w14:textId="01068B46" w:rsidR="00652AF0" w:rsidRDefault="00652AF0" w:rsidP="00652AF0">
      <w:pPr>
        <w:pStyle w:val="Heading3"/>
      </w:pPr>
      <w:r w:rsidRPr="00652AF0">
        <w:t>Test persistence for WordPress</w:t>
      </w:r>
    </w:p>
    <w:p w14:paraId="7319B06D" w14:textId="13E8832C" w:rsidR="00652AF0" w:rsidRDefault="000D4349" w:rsidP="00652AF0">
      <w:pPr>
        <w:pStyle w:val="BodyTextMetricHPELight10pt"/>
      </w:pPr>
      <w:r w:rsidRPr="000D4349">
        <w:t>Find your WordPress Persistent Volume Claim (PVC)</w:t>
      </w:r>
      <w:r>
        <w:t>.</w:t>
      </w:r>
    </w:p>
    <w:p w14:paraId="570FCAEB" w14:textId="0D557AFB" w:rsidR="000D4349" w:rsidRPr="000D4349" w:rsidRDefault="000D4349" w:rsidP="000D4349">
      <w:pPr>
        <w:pStyle w:val="BodyTextMetricHPELight10pt"/>
        <w:rPr>
          <w:rStyle w:val="CodingLanguage"/>
        </w:rPr>
      </w:pPr>
      <w:r w:rsidRPr="000D4349">
        <w:rPr>
          <w:rStyle w:val="CodingLanguage"/>
        </w:rPr>
        <w:lastRenderedPageBreak/>
        <w:t># kub</w:t>
      </w:r>
      <w:r>
        <w:rPr>
          <w:rStyle w:val="CodingLanguage"/>
        </w:rPr>
        <w:t>ectl -n wordpress-mysql get pvc</w:t>
      </w:r>
      <w:r>
        <w:rPr>
          <w:rStyle w:val="CodingLanguage"/>
        </w:rPr>
        <w:br/>
      </w:r>
      <w:r w:rsidRPr="000D4349">
        <w:rPr>
          <w:rStyle w:val="CodingLanguage"/>
        </w:rPr>
        <w:t>NAME             STATUS    VOLUME                                     CAPACITY   AC</w:t>
      </w:r>
      <w:r>
        <w:rPr>
          <w:rStyle w:val="CodingLanguage"/>
        </w:rPr>
        <w:t>CESS   STORAGECLASS   AGE</w:t>
      </w:r>
      <w:r>
        <w:rPr>
          <w:rStyle w:val="CodingLanguage"/>
        </w:rPr>
        <w:br/>
      </w:r>
      <w:r w:rsidRPr="000D4349">
        <w:rPr>
          <w:rStyle w:val="CodingLanguage"/>
        </w:rPr>
        <w:t xml:space="preserve">mysql-pv-claim   Bound     pvc-d48880e3-2d58-11e9-adb2-0242ac110003   1Gi        RWO            nfs     </w:t>
      </w:r>
      <w:r>
        <w:rPr>
          <w:rStyle w:val="CodingLanguage"/>
        </w:rPr>
        <w:t xml:space="preserve">       1h</w:t>
      </w:r>
      <w:r>
        <w:rPr>
          <w:rStyle w:val="CodingLanguage"/>
        </w:rPr>
        <w:br/>
      </w:r>
      <w:r w:rsidRPr="000D4349">
        <w:rPr>
          <w:rStyle w:val="CodingLanguage"/>
        </w:rPr>
        <w:t>wp-pv-claim      Bound     pvc-d4bc101f-2d58-11e9-adb2-0242ac110003   20Gi       RWO            nfs            1h</w:t>
      </w:r>
    </w:p>
    <w:p w14:paraId="59FCF4BE" w14:textId="0293046F" w:rsidR="000D4349" w:rsidRDefault="00CD6D5E" w:rsidP="00652AF0">
      <w:pPr>
        <w:pStyle w:val="BodyTextMetricHPELight10pt"/>
      </w:pPr>
      <w:r w:rsidRPr="00CD6D5E">
        <w:t xml:space="preserve">Connect to the NFS VM and browse the </w:t>
      </w:r>
      <w:r w:rsidRPr="00CD6D5E">
        <w:rPr>
          <w:rStyle w:val="CodingLanguage"/>
        </w:rPr>
        <w:t>/k8s</w:t>
      </w:r>
      <w:r w:rsidRPr="00CD6D5E">
        <w:t xml:space="preserve"> folder to find the volume for the WordPress claim </w:t>
      </w:r>
      <w:r w:rsidRPr="00CD6D5E">
        <w:rPr>
          <w:rStyle w:val="CodingLanguage"/>
        </w:rPr>
        <w:t>wp-pv-claim</w:t>
      </w:r>
      <w:r w:rsidRPr="00CD6D5E">
        <w:t>.</w:t>
      </w:r>
    </w:p>
    <w:p w14:paraId="17B51D0E" w14:textId="4F0F50AC" w:rsidR="00CD6D5E" w:rsidRPr="00CD6D5E" w:rsidRDefault="00CD6D5E" w:rsidP="00CD6D5E">
      <w:pPr>
        <w:pStyle w:val="BodyTextMetricHPELight10pt"/>
        <w:rPr>
          <w:rStyle w:val="CodingLanguage"/>
        </w:rPr>
      </w:pPr>
      <w:r w:rsidRPr="00CD6D5E">
        <w:rPr>
          <w:rStyle w:val="CodingLanguage"/>
        </w:rPr>
        <w:t># ssh hpe2-nfs ls</w:t>
      </w:r>
      <w:r>
        <w:rPr>
          <w:rStyle w:val="CodingLanguage"/>
        </w:rPr>
        <w:t xml:space="preserve"> /k8s</w:t>
      </w:r>
      <w:r>
        <w:rPr>
          <w:rStyle w:val="CodingLanguage"/>
        </w:rPr>
        <w:br/>
      </w:r>
      <w:r w:rsidRPr="00CD6D5E">
        <w:rPr>
          <w:rStyle w:val="CodingLanguage"/>
        </w:rPr>
        <w:t>wordpress-mysql-mysql-pv-claim-pvc-d4888</w:t>
      </w:r>
      <w:r>
        <w:rPr>
          <w:rStyle w:val="CodingLanguage"/>
        </w:rPr>
        <w:t>0e3-2d58-11e9-adb2-0242ac110003</w:t>
      </w:r>
      <w:r>
        <w:rPr>
          <w:rStyle w:val="CodingLanguage"/>
        </w:rPr>
        <w:br/>
      </w:r>
      <w:r w:rsidRPr="00CD6D5E">
        <w:rPr>
          <w:rStyle w:val="CodingLanguage"/>
        </w:rPr>
        <w:t>wordpress-mysql-wp-pv-claim-pvc-d4bc101f-2d58-11e9-adb2-0242ac110003</w:t>
      </w:r>
    </w:p>
    <w:p w14:paraId="1A285C15" w14:textId="2F3BD760" w:rsidR="00CD6D5E" w:rsidRDefault="00CD6D5E" w:rsidP="00652AF0">
      <w:pPr>
        <w:pStyle w:val="BodyTextMetricHPELight10pt"/>
      </w:pPr>
      <w:r w:rsidRPr="00CD6D5E">
        <w:t xml:space="preserve">Locate the </w:t>
      </w:r>
      <w:r w:rsidRPr="00CD6D5E">
        <w:rPr>
          <w:rStyle w:val="CodingLanguage"/>
        </w:rPr>
        <w:t>wp-content</w:t>
      </w:r>
      <w:r w:rsidRPr="00CD6D5E">
        <w:t xml:space="preserve"> folder.</w:t>
      </w:r>
    </w:p>
    <w:p w14:paraId="25C2443C" w14:textId="62DB9ED3" w:rsidR="00CD6D5E" w:rsidRDefault="00CD6D5E" w:rsidP="00CD6D5E">
      <w:pPr>
        <w:pStyle w:val="BodyTextMetricHPELight10pt"/>
        <w:rPr>
          <w:rStyle w:val="CodingLanguage"/>
        </w:rPr>
      </w:pPr>
      <w:r w:rsidRPr="00CD6D5E">
        <w:rPr>
          <w:rStyle w:val="CodingLanguage"/>
        </w:rPr>
        <w:t># ssh hpe2-nfs ls /k8s/wordpress-mysql-wp-pv-claim-pvc-d4bc101f-2d58-11e9-adb2-02</w:t>
      </w:r>
      <w:r>
        <w:rPr>
          <w:rStyle w:val="CodingLanguage"/>
        </w:rPr>
        <w:t>42ac110003</w:t>
      </w:r>
      <w:r>
        <w:rPr>
          <w:rStyle w:val="CodingLanguage"/>
        </w:rPr>
        <w:br/>
        <w:t>index.php</w:t>
      </w:r>
      <w:r>
        <w:rPr>
          <w:rStyle w:val="CodingLanguage"/>
        </w:rPr>
        <w:br/>
        <w:t>license.txt</w:t>
      </w:r>
      <w:r>
        <w:rPr>
          <w:rStyle w:val="CodingLanguage"/>
        </w:rPr>
        <w:br/>
        <w:t>readme.html</w:t>
      </w:r>
      <w:r>
        <w:rPr>
          <w:rStyle w:val="CodingLanguage"/>
        </w:rPr>
        <w:br/>
        <w:t>wp-activate.php</w:t>
      </w:r>
      <w:r>
        <w:rPr>
          <w:rStyle w:val="CodingLanguage"/>
        </w:rPr>
        <w:br/>
        <w:t>wp-admin</w:t>
      </w:r>
      <w:r>
        <w:rPr>
          <w:rStyle w:val="CodingLanguage"/>
        </w:rPr>
        <w:br/>
        <w:t>wp-blog-header.php</w:t>
      </w:r>
      <w:r>
        <w:rPr>
          <w:rStyle w:val="CodingLanguage"/>
        </w:rPr>
        <w:br/>
        <w:t>wp-comments-post.php</w:t>
      </w:r>
      <w:r>
        <w:rPr>
          <w:rStyle w:val="CodingLanguage"/>
        </w:rPr>
        <w:br/>
        <w:t>wp-config.php</w:t>
      </w:r>
      <w:r>
        <w:rPr>
          <w:rStyle w:val="CodingLanguage"/>
        </w:rPr>
        <w:br/>
        <w:t>wp-config-sample.php</w:t>
      </w:r>
      <w:r>
        <w:rPr>
          <w:rStyle w:val="CodingLanguage"/>
        </w:rPr>
        <w:br/>
        <w:t>wp-content</w:t>
      </w:r>
      <w:r>
        <w:rPr>
          <w:rStyle w:val="CodingLanguage"/>
        </w:rPr>
        <w:br/>
        <w:t>wp-cron.php</w:t>
      </w:r>
      <w:r>
        <w:rPr>
          <w:rStyle w:val="CodingLanguage"/>
        </w:rPr>
        <w:br/>
        <w:t>wp-includes</w:t>
      </w:r>
      <w:r>
        <w:rPr>
          <w:rStyle w:val="CodingLanguage"/>
        </w:rPr>
        <w:br/>
        <w:t>wp-links-opml.php</w:t>
      </w:r>
      <w:r>
        <w:rPr>
          <w:rStyle w:val="CodingLanguage"/>
        </w:rPr>
        <w:br/>
        <w:t>wp-load.php</w:t>
      </w:r>
      <w:r>
        <w:rPr>
          <w:rStyle w:val="CodingLanguage"/>
        </w:rPr>
        <w:br/>
        <w:t>wp-login.php</w:t>
      </w:r>
      <w:r>
        <w:rPr>
          <w:rStyle w:val="CodingLanguage"/>
        </w:rPr>
        <w:br/>
        <w:t>wp-mail.php</w:t>
      </w:r>
      <w:r>
        <w:rPr>
          <w:rStyle w:val="CodingLanguage"/>
        </w:rPr>
        <w:br/>
        <w:t>wp-settings.php</w:t>
      </w:r>
      <w:r>
        <w:rPr>
          <w:rStyle w:val="CodingLanguage"/>
        </w:rPr>
        <w:br/>
      </w:r>
      <w:r w:rsidRPr="00CD6D5E">
        <w:rPr>
          <w:rStyle w:val="CodingLanguage"/>
        </w:rPr>
        <w:t>wp-si</w:t>
      </w:r>
      <w:r>
        <w:rPr>
          <w:rStyle w:val="CodingLanguage"/>
        </w:rPr>
        <w:t>gnup.php</w:t>
      </w:r>
      <w:r>
        <w:rPr>
          <w:rStyle w:val="CodingLanguage"/>
        </w:rPr>
        <w:br/>
        <w:t>wp-trackback.php</w:t>
      </w:r>
      <w:r>
        <w:rPr>
          <w:rStyle w:val="CodingLanguage"/>
        </w:rPr>
        <w:br/>
      </w:r>
      <w:r w:rsidRPr="00CD6D5E">
        <w:rPr>
          <w:rStyle w:val="CodingLanguage"/>
        </w:rPr>
        <w:t>xmlrpc.php</w:t>
      </w:r>
    </w:p>
    <w:p w14:paraId="6909CD33" w14:textId="7FA7A31B" w:rsidR="00720DA7" w:rsidRDefault="00CD6D5E" w:rsidP="00CD6D5E">
      <w:pPr>
        <w:pStyle w:val="BodyTextMetricHPELight10pt"/>
      </w:pPr>
      <w:r w:rsidRPr="00CD6D5E">
        <w:t>Now find the image used in the blog post.</w:t>
      </w:r>
    </w:p>
    <w:p w14:paraId="5D294A6D" w14:textId="2D35F3E6" w:rsidR="00CD6D5E" w:rsidRPr="00CD6D5E" w:rsidRDefault="00CD6D5E" w:rsidP="00CD6D5E">
      <w:pPr>
        <w:pStyle w:val="BodyTextMetricHPELight10pt"/>
        <w:rPr>
          <w:rStyle w:val="CodingLanguage"/>
        </w:rPr>
      </w:pPr>
      <w:r w:rsidRPr="00CD6D5E">
        <w:rPr>
          <w:rStyle w:val="CodingLanguage"/>
        </w:rPr>
        <w:t># ssh hpe2-nfs ls /k8s/wordpress-mysql-wp-pv-claim-pvc-d4bc101f-2d58-11e9-adb2-0242ac11</w:t>
      </w:r>
      <w:r>
        <w:rPr>
          <w:rStyle w:val="CodingLanguage"/>
        </w:rPr>
        <w:t>0003/wp-content/uploads/2019/02</w:t>
      </w:r>
      <w:r>
        <w:rPr>
          <w:rStyle w:val="CodingLanguage"/>
        </w:rPr>
        <w:br/>
      </w:r>
      <w:r w:rsidRPr="00CD6D5E">
        <w:rPr>
          <w:rStyle w:val="CodingLanguage"/>
        </w:rPr>
        <w:t>380-with-OmniStack-100</w:t>
      </w:r>
      <w:r>
        <w:rPr>
          <w:rStyle w:val="CodingLanguage"/>
        </w:rPr>
        <w:t>x100.jpg</w:t>
      </w:r>
      <w:r>
        <w:rPr>
          <w:rStyle w:val="CodingLanguage"/>
        </w:rPr>
        <w:br/>
        <w:t>380-with-OmniStack-150x150.jpg</w:t>
      </w:r>
      <w:r>
        <w:rPr>
          <w:rStyle w:val="CodingLanguage"/>
        </w:rPr>
        <w:br/>
        <w:t>380-with-OmniStack-300x150.jpg</w:t>
      </w:r>
      <w:r>
        <w:rPr>
          <w:rStyle w:val="CodingLanguage"/>
        </w:rPr>
        <w:br/>
        <w:t>380-with-OmniStack-768x384.jpg</w:t>
      </w:r>
      <w:r>
        <w:rPr>
          <w:rStyle w:val="CodingLanguage"/>
        </w:rPr>
        <w:br/>
      </w:r>
      <w:r w:rsidRPr="00CD6D5E">
        <w:rPr>
          <w:rStyle w:val="CodingLanguage"/>
        </w:rPr>
        <w:t>380-with-OmniStack.jpg</w:t>
      </w:r>
    </w:p>
    <w:p w14:paraId="09A62316" w14:textId="1BC98759" w:rsidR="00CD6D5E" w:rsidRDefault="00CD6D5E" w:rsidP="00CD6D5E">
      <w:pPr>
        <w:pStyle w:val="BodyTextMetricHPELight10pt"/>
      </w:pPr>
      <w:r w:rsidRPr="00CD6D5E">
        <w:t>Note that WordPress has created a number of variations of the original image, for different screen sizes.</w:t>
      </w:r>
      <w:r>
        <w:t xml:space="preserve"> </w:t>
      </w:r>
      <w:r w:rsidRPr="00CD6D5E">
        <w:t>Shutdown wordpress (leave MySQL running for now)</w:t>
      </w:r>
      <w:r w:rsidR="00CD4B98">
        <w:t>.</w:t>
      </w:r>
    </w:p>
    <w:p w14:paraId="5AFC4AAC" w14:textId="03D44A2D" w:rsidR="00CD4B98" w:rsidRPr="00CD4B98" w:rsidRDefault="00CD4B98" w:rsidP="00CD4B98">
      <w:pPr>
        <w:pStyle w:val="BodyTextMetricHPELight10pt"/>
        <w:rPr>
          <w:rStyle w:val="CodingLanguage"/>
        </w:rPr>
      </w:pPr>
      <w:r w:rsidRPr="00CD4B98">
        <w:rPr>
          <w:rStyle w:val="CodingLanguage"/>
        </w:rPr>
        <w:t># kubectl -n wordpress-mysql delete -f /tmp/wordpress-mys</w:t>
      </w:r>
      <w:r>
        <w:rPr>
          <w:rStyle w:val="CodingLanguage"/>
        </w:rPr>
        <w:t>ql-nfs/wordpress-deployment.yml</w:t>
      </w:r>
      <w:r>
        <w:rPr>
          <w:rStyle w:val="CodingLanguage"/>
        </w:rPr>
        <w:br/>
      </w:r>
      <w:r w:rsidRPr="00CD4B98">
        <w:rPr>
          <w:rStyle w:val="CodingLanguage"/>
        </w:rPr>
        <w:t>deployment.apps "wordpress" deleted</w:t>
      </w:r>
    </w:p>
    <w:p w14:paraId="33B9F959" w14:textId="6F80CE52" w:rsidR="00CD6D5E" w:rsidRDefault="00CD4B98" w:rsidP="00CD6D5E">
      <w:pPr>
        <w:pStyle w:val="BodyTextMetricHPELight10pt"/>
      </w:pPr>
      <w:r w:rsidRPr="00CD4B98">
        <w:t>Refresh the page in the browser to confirm that WordPress is indeed inaccessible.</w:t>
      </w:r>
    </w:p>
    <w:p w14:paraId="3B780CBB" w14:textId="4D1B4FE1" w:rsidR="00CD4B98" w:rsidRDefault="00CD4B98" w:rsidP="00CD4B98">
      <w:pPr>
        <w:pStyle w:val="FigureAfterspace"/>
      </w:pPr>
      <w:r>
        <w:rPr>
          <w:noProof/>
        </w:rPr>
        <w:lastRenderedPageBreak/>
        <w:drawing>
          <wp:inline distT="0" distB="0" distL="0" distR="0" wp14:anchorId="34A0520F" wp14:editId="29582387">
            <wp:extent cx="4276725" cy="1665571"/>
            <wp:effectExtent l="0" t="0" r="0" b="0"/>
            <wp:docPr id="65" name="Picture 65" descr="&quot;Cannot connect to WordP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Cannot connect to WordPress&qu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2605" cy="1667861"/>
                    </a:xfrm>
                    <a:prstGeom prst="rect">
                      <a:avLst/>
                    </a:prstGeom>
                    <a:noFill/>
                    <a:ln>
                      <a:noFill/>
                    </a:ln>
                  </pic:spPr>
                </pic:pic>
              </a:graphicData>
            </a:graphic>
          </wp:inline>
        </w:drawing>
      </w:r>
    </w:p>
    <w:p w14:paraId="3557B388" w14:textId="4D459537" w:rsidR="00CD4B98" w:rsidRDefault="00CD4B98" w:rsidP="00CD4B98">
      <w:pPr>
        <w:pStyle w:val="MISCFigureCaptionHeader8pt"/>
      </w:pPr>
      <w:r w:rsidRPr="00CD4B98">
        <w:rPr>
          <w:rStyle w:val="MISCFigureCaptionHeaderBold8pt"/>
        </w:rPr>
        <w:t xml:space="preserve">Figure </w:t>
      </w:r>
      <w:r w:rsidRPr="00CD4B98">
        <w:rPr>
          <w:rStyle w:val="MISCFigureCaptionHeaderBold8pt"/>
        </w:rPr>
        <w:fldChar w:fldCharType="begin"/>
      </w:r>
      <w:r w:rsidRPr="00CD4B98">
        <w:rPr>
          <w:rStyle w:val="MISCFigureCaptionHeaderBold8pt"/>
        </w:rPr>
        <w:instrText xml:space="preserve"> SEQ Figure \* ARABIC </w:instrText>
      </w:r>
      <w:r w:rsidRPr="00CD4B98">
        <w:rPr>
          <w:rStyle w:val="MISCFigureCaptionHeaderBold8pt"/>
        </w:rPr>
        <w:fldChar w:fldCharType="separate"/>
      </w:r>
      <w:r w:rsidR="00560AD9">
        <w:rPr>
          <w:rStyle w:val="MISCFigureCaptionHeaderBold8pt"/>
          <w:noProof/>
        </w:rPr>
        <w:t>25</w:t>
      </w:r>
      <w:r w:rsidRPr="00CD4B98">
        <w:rPr>
          <w:rStyle w:val="MISCFigureCaptionHeaderBold8pt"/>
        </w:rPr>
        <w:fldChar w:fldCharType="end"/>
      </w:r>
      <w:r w:rsidRPr="00CD4B98">
        <w:rPr>
          <w:rStyle w:val="MISCFigureCaptionHeaderBold8pt"/>
        </w:rPr>
        <w:t>.</w:t>
      </w:r>
      <w:r>
        <w:t xml:space="preserve"> </w:t>
      </w:r>
      <w:r w:rsidRPr="00CD4B98">
        <w:t>Cannot connect to WordPress</w:t>
      </w:r>
    </w:p>
    <w:p w14:paraId="017A4496" w14:textId="0D8C4BD8" w:rsidR="00CD4B98" w:rsidRDefault="00EA11F3" w:rsidP="00EA11F3">
      <w:pPr>
        <w:pStyle w:val="BodyTextMetricHPELight10pt"/>
      </w:pPr>
      <w:r>
        <w:t>Now r</w:t>
      </w:r>
      <w:r w:rsidRPr="00EA11F3">
        <w:t>edeploy Wordpress</w:t>
      </w:r>
    </w:p>
    <w:p w14:paraId="5A4659DC" w14:textId="0F069DA8" w:rsidR="00EA11F3" w:rsidRPr="00EA11F3" w:rsidRDefault="00EA11F3" w:rsidP="00EA11F3">
      <w:pPr>
        <w:pStyle w:val="BodyTextMetricHPELight10pt"/>
        <w:rPr>
          <w:rStyle w:val="CodingLanguage"/>
        </w:rPr>
      </w:pPr>
      <w:r>
        <w:rPr>
          <w:rStyle w:val="CodingLanguage"/>
        </w:rPr>
        <w:t xml:space="preserve"># </w:t>
      </w:r>
      <w:r w:rsidRPr="00EA11F3">
        <w:rPr>
          <w:rStyle w:val="CodingLanguage"/>
        </w:rPr>
        <w:t>kubectl -n wordpress-mysql apply -f /tmp/wordpress-mys</w:t>
      </w:r>
      <w:r w:rsidR="00802589">
        <w:rPr>
          <w:rStyle w:val="CodingLanguage"/>
        </w:rPr>
        <w:t>ql-nfs/wordpress-deployment.yml</w:t>
      </w:r>
      <w:r w:rsidR="00802589">
        <w:rPr>
          <w:rStyle w:val="CodingLanguage"/>
        </w:rPr>
        <w:br/>
        <w:t>d</w:t>
      </w:r>
      <w:r w:rsidRPr="00EA11F3">
        <w:rPr>
          <w:rStyle w:val="CodingLanguage"/>
        </w:rPr>
        <w:t>eployment.apps/wordpress created</w:t>
      </w:r>
    </w:p>
    <w:p w14:paraId="7A51DF2D" w14:textId="3D0EDE41" w:rsidR="00EA11F3" w:rsidRPr="00EA11F3" w:rsidRDefault="00EA11F3" w:rsidP="00EA11F3">
      <w:pPr>
        <w:pStyle w:val="BodyTextMetricHPELight10pt"/>
      </w:pPr>
      <w:r w:rsidRPr="00EA11F3">
        <w:t>Refresh the page in the browser to confirm that WordPress is now accessible and that the image in the blog post has survived the shutdown</w:t>
      </w:r>
      <w:r w:rsidR="00802589">
        <w:t>, as shown in</w:t>
      </w:r>
      <w:r w:rsidR="00802589" w:rsidRPr="00802589">
        <w:t xml:space="preserve"> </w:t>
      </w:r>
      <w:r w:rsidR="00802589" w:rsidRPr="00802589">
        <w:fldChar w:fldCharType="begin"/>
      </w:r>
      <w:r w:rsidR="00802589" w:rsidRPr="00802589">
        <w:instrText xml:space="preserve"> REF _Ref2078379 \h </w:instrText>
      </w:r>
      <w:r w:rsidR="00802589">
        <w:instrText xml:space="preserve"> \* MERGEFORMAT </w:instrText>
      </w:r>
      <w:r w:rsidR="00802589" w:rsidRPr="00802589">
        <w:fldChar w:fldCharType="separate"/>
      </w:r>
      <w:r w:rsidR="00560AD9" w:rsidRPr="00560AD9">
        <w:t>Figure 26</w:t>
      </w:r>
      <w:r w:rsidR="00802589" w:rsidRPr="00802589">
        <w:fldChar w:fldCharType="end"/>
      </w:r>
      <w:r w:rsidRPr="00EA11F3">
        <w:t>.</w:t>
      </w:r>
    </w:p>
    <w:p w14:paraId="5269DD8A" w14:textId="478BCA75" w:rsidR="00EA11F3" w:rsidRDefault="00802589" w:rsidP="00802589">
      <w:pPr>
        <w:pStyle w:val="FigureAfterspace"/>
      </w:pPr>
      <w:r>
        <w:rPr>
          <w:noProof/>
        </w:rPr>
        <w:drawing>
          <wp:inline distT="0" distB="0" distL="0" distR="0" wp14:anchorId="548B4CE8" wp14:editId="3FFF83AE">
            <wp:extent cx="4712807" cy="2743200"/>
            <wp:effectExtent l="0" t="0" r="0" b="0"/>
            <wp:docPr id="66" name="Picture 66" descr="&quot;View restored po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View restored post&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7558" cy="2745966"/>
                    </a:xfrm>
                    <a:prstGeom prst="rect">
                      <a:avLst/>
                    </a:prstGeom>
                    <a:noFill/>
                    <a:ln>
                      <a:noFill/>
                    </a:ln>
                  </pic:spPr>
                </pic:pic>
              </a:graphicData>
            </a:graphic>
          </wp:inline>
        </w:drawing>
      </w:r>
    </w:p>
    <w:p w14:paraId="62A2716C" w14:textId="77777777" w:rsidR="00802589" w:rsidRDefault="00802589" w:rsidP="00802589">
      <w:pPr>
        <w:pStyle w:val="MISCFigureCaptionHeader8pt"/>
      </w:pPr>
      <w:bookmarkStart w:id="258" w:name="_Ref2078379"/>
      <w:r w:rsidRPr="00802589">
        <w:rPr>
          <w:rStyle w:val="MISCFigureCaptionHeaderBold8pt"/>
        </w:rPr>
        <w:t xml:space="preserve">Figure </w:t>
      </w:r>
      <w:r w:rsidRPr="00802589">
        <w:rPr>
          <w:rStyle w:val="MISCFigureCaptionHeaderBold8pt"/>
        </w:rPr>
        <w:fldChar w:fldCharType="begin"/>
      </w:r>
      <w:r w:rsidRPr="00802589">
        <w:rPr>
          <w:rStyle w:val="MISCFigureCaptionHeaderBold8pt"/>
        </w:rPr>
        <w:instrText xml:space="preserve"> SEQ Figure \* ARABIC </w:instrText>
      </w:r>
      <w:r w:rsidRPr="00802589">
        <w:rPr>
          <w:rStyle w:val="MISCFigureCaptionHeaderBold8pt"/>
        </w:rPr>
        <w:fldChar w:fldCharType="separate"/>
      </w:r>
      <w:r w:rsidR="00560AD9">
        <w:rPr>
          <w:rStyle w:val="MISCFigureCaptionHeaderBold8pt"/>
          <w:noProof/>
        </w:rPr>
        <w:t>26</w:t>
      </w:r>
      <w:r w:rsidRPr="00802589">
        <w:rPr>
          <w:rStyle w:val="MISCFigureCaptionHeaderBold8pt"/>
        </w:rPr>
        <w:fldChar w:fldCharType="end"/>
      </w:r>
      <w:bookmarkEnd w:id="258"/>
      <w:r w:rsidRPr="00802589">
        <w:rPr>
          <w:rStyle w:val="MISCFigureCaptionHeaderBold8pt"/>
        </w:rPr>
        <w:t xml:space="preserve">. </w:t>
      </w:r>
      <w:r>
        <w:t>View restored post</w:t>
      </w:r>
    </w:p>
    <w:p w14:paraId="024CD454" w14:textId="0962AC42" w:rsidR="00BA59CB" w:rsidRDefault="00BA59CB" w:rsidP="00BA59CB">
      <w:pPr>
        <w:pStyle w:val="Heading3"/>
      </w:pPr>
      <w:r w:rsidRPr="00BA59CB">
        <w:t>Test persistence in MySQL</w:t>
      </w:r>
    </w:p>
    <w:p w14:paraId="04C91A16" w14:textId="10925A6A" w:rsidR="00BA59CB" w:rsidRDefault="00BA59CB" w:rsidP="00BA59CB">
      <w:pPr>
        <w:pStyle w:val="BodyTextMetricHPELight10pt"/>
      </w:pPr>
      <w:r w:rsidRPr="00BA59CB">
        <w:t>A similar procedure can be performed for MySQL. While assets such as images, CSS files, etc are stored in the WordPress volume, information about users, posts, comments, tags, etc are stored in the MySQL database. It is possible to browse the tables in the database and identify the rows related to the blog post you created.</w:t>
      </w:r>
    </w:p>
    <w:p w14:paraId="59A34429" w14:textId="1FC7B4BB" w:rsidR="00BA59CB" w:rsidRDefault="00BA59CB" w:rsidP="00BA59CB">
      <w:pPr>
        <w:pStyle w:val="BodyTextMetricHPELight10pt"/>
      </w:pPr>
      <w:r w:rsidRPr="00BA59CB">
        <w:t>Shut down MySQL as follows:</w:t>
      </w:r>
    </w:p>
    <w:p w14:paraId="05545F7C" w14:textId="77777777" w:rsidR="00BA59CB" w:rsidRPr="00BA59CB" w:rsidRDefault="00BA59CB" w:rsidP="00BA59CB">
      <w:pPr>
        <w:pStyle w:val="BodyTextMetricHPELight10pt"/>
        <w:rPr>
          <w:rStyle w:val="CodingLanguage"/>
        </w:rPr>
      </w:pPr>
      <w:r w:rsidRPr="00BA59CB">
        <w:rPr>
          <w:rStyle w:val="CodingLanguage"/>
        </w:rPr>
        <w:t># kubectl -n wordpress-mysql delete -f /tmp/wordpress-mysql-nfs/mysql-deployment.yml</w:t>
      </w:r>
    </w:p>
    <w:p w14:paraId="47CBB999" w14:textId="0EFF4400" w:rsidR="00BA59CB" w:rsidRDefault="00BA59CB" w:rsidP="00BA59CB">
      <w:pPr>
        <w:pStyle w:val="BodyTextMetricHPELight10pt"/>
        <w:rPr>
          <w:rStyle w:val="CodingLanguage"/>
        </w:rPr>
      </w:pPr>
      <w:r w:rsidRPr="00BA59CB">
        <w:rPr>
          <w:rStyle w:val="CodingLanguage"/>
        </w:rPr>
        <w:t>deployment.apps "wordpress-mysql" deleted</w:t>
      </w:r>
    </w:p>
    <w:p w14:paraId="71E05C3C" w14:textId="0490E7B5" w:rsidR="00BA59CB" w:rsidRDefault="00BA59CB" w:rsidP="00BA59CB">
      <w:pPr>
        <w:pStyle w:val="BodyTextMetricHPELight10pt"/>
      </w:pPr>
      <w:r w:rsidRPr="00BA59CB">
        <w:lastRenderedPageBreak/>
        <w:t>Refresh the page for your blog post, and you will see that WordPress can no longer connect to the database</w:t>
      </w:r>
      <w:r>
        <w:t>, as shown in</w:t>
      </w:r>
      <w:r w:rsidRPr="00BA59CB">
        <w:t xml:space="preserve"> </w:t>
      </w:r>
      <w:r w:rsidRPr="00BA59CB">
        <w:fldChar w:fldCharType="begin"/>
      </w:r>
      <w:r w:rsidRPr="00BA59CB">
        <w:instrText xml:space="preserve"> REF _Ref2078540 \h </w:instrText>
      </w:r>
      <w:r>
        <w:instrText xml:space="preserve"> \* MERGEFORMAT </w:instrText>
      </w:r>
      <w:r w:rsidRPr="00BA59CB">
        <w:fldChar w:fldCharType="separate"/>
      </w:r>
      <w:r w:rsidR="00560AD9" w:rsidRPr="00560AD9">
        <w:t>Figure 27</w:t>
      </w:r>
      <w:r w:rsidRPr="00BA59CB">
        <w:fldChar w:fldCharType="end"/>
      </w:r>
      <w:r>
        <w:t>.</w:t>
      </w:r>
    </w:p>
    <w:p w14:paraId="0D8F741E" w14:textId="4BF44EA2" w:rsidR="00BA59CB" w:rsidRDefault="00BA59CB" w:rsidP="00BA59CB">
      <w:pPr>
        <w:pStyle w:val="FigureAfterspace"/>
      </w:pPr>
      <w:r>
        <w:rPr>
          <w:noProof/>
        </w:rPr>
        <w:drawing>
          <wp:inline distT="0" distB="0" distL="0" distR="0" wp14:anchorId="6DEC3494" wp14:editId="2EFBCF8E">
            <wp:extent cx="4837315" cy="704850"/>
            <wp:effectExtent l="0" t="0" r="1905" b="0"/>
            <wp:docPr id="67" name="Picture 67" descr="&quot;Cannot connect to 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quot;Cannot connect to MySQL&qu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53340" cy="707185"/>
                    </a:xfrm>
                    <a:prstGeom prst="rect">
                      <a:avLst/>
                    </a:prstGeom>
                    <a:noFill/>
                    <a:ln>
                      <a:noFill/>
                    </a:ln>
                  </pic:spPr>
                </pic:pic>
              </a:graphicData>
            </a:graphic>
          </wp:inline>
        </w:drawing>
      </w:r>
    </w:p>
    <w:p w14:paraId="0D5637BB" w14:textId="15AE3F6F" w:rsidR="00BA59CB" w:rsidRDefault="00BA59CB" w:rsidP="00BA59CB">
      <w:pPr>
        <w:pStyle w:val="MISCFigureCaptionHeader8pt"/>
      </w:pPr>
      <w:bookmarkStart w:id="259" w:name="_Ref2078540"/>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560AD9">
        <w:rPr>
          <w:rStyle w:val="MISCFigureCaptionHeaderBold8pt"/>
          <w:noProof/>
        </w:rPr>
        <w:t>27</w:t>
      </w:r>
      <w:r w:rsidRPr="00BA59CB">
        <w:rPr>
          <w:rStyle w:val="MISCFigureCaptionHeaderBold8pt"/>
        </w:rPr>
        <w:fldChar w:fldCharType="end"/>
      </w:r>
      <w:bookmarkEnd w:id="259"/>
      <w:r w:rsidRPr="00BA59CB">
        <w:rPr>
          <w:rStyle w:val="MISCFigureCaptionHeaderBold8pt"/>
        </w:rPr>
        <w:t>.</w:t>
      </w:r>
      <w:r>
        <w:t xml:space="preserve"> </w:t>
      </w:r>
      <w:r w:rsidRPr="00BA59CB">
        <w:t>Cannot connect to MySQL</w:t>
      </w:r>
    </w:p>
    <w:p w14:paraId="4615CF50" w14:textId="018831A3" w:rsidR="00BA59CB" w:rsidRDefault="00BA59CB" w:rsidP="00BA59CB">
      <w:pPr>
        <w:pStyle w:val="BodyTextMetricHPELight10pt"/>
      </w:pPr>
      <w:r w:rsidRPr="00BA59CB">
        <w:t>Restore the MySQL deployment:</w:t>
      </w:r>
    </w:p>
    <w:p w14:paraId="60E4DFE7" w14:textId="5A41AA18" w:rsidR="00BA59CB" w:rsidRPr="00BA59CB" w:rsidRDefault="00BA59CB" w:rsidP="00BA59CB">
      <w:pPr>
        <w:pStyle w:val="BodyTextMetricHPELight10pt"/>
        <w:rPr>
          <w:rStyle w:val="CodingLanguage"/>
        </w:rPr>
      </w:pPr>
      <w:r>
        <w:rPr>
          <w:rStyle w:val="CodingLanguage"/>
        </w:rPr>
        <w:t xml:space="preserve"># </w:t>
      </w:r>
      <w:r w:rsidRPr="00BA59CB">
        <w:rPr>
          <w:rStyle w:val="CodingLanguage"/>
        </w:rPr>
        <w:t>kubectl -n wordpress-mysql apply -f /tmp/wordpress</w:t>
      </w:r>
      <w:r>
        <w:rPr>
          <w:rStyle w:val="CodingLanguage"/>
        </w:rPr>
        <w:t>-mysql-nfs/mysql-deployment.yml</w:t>
      </w:r>
      <w:r>
        <w:rPr>
          <w:rStyle w:val="CodingLanguage"/>
        </w:rPr>
        <w:br/>
      </w:r>
      <w:r w:rsidRPr="00BA59CB">
        <w:rPr>
          <w:rStyle w:val="CodingLanguage"/>
        </w:rPr>
        <w:t>deployment.apps/wordpress-mysql created</w:t>
      </w:r>
    </w:p>
    <w:p w14:paraId="21F710A8" w14:textId="3055BAB4" w:rsidR="00BA59CB" w:rsidRDefault="00BA59CB" w:rsidP="00BA59CB">
      <w:pPr>
        <w:pStyle w:val="BodyTextMetricHPELight10pt"/>
      </w:pPr>
      <w:r w:rsidRPr="00BA59CB">
        <w:t>Refresh the page in the browser</w:t>
      </w:r>
      <w:r>
        <w:t>, as shown in</w:t>
      </w:r>
      <w:r w:rsidRPr="00BA59CB">
        <w:t xml:space="preserve"> </w:t>
      </w:r>
      <w:r w:rsidRPr="00BA59CB">
        <w:fldChar w:fldCharType="begin"/>
      </w:r>
      <w:r w:rsidRPr="00BA59CB">
        <w:instrText xml:space="preserve"> REF _Ref2078671 \h </w:instrText>
      </w:r>
      <w:r>
        <w:instrText xml:space="preserve"> \* MERGEFORMAT </w:instrText>
      </w:r>
      <w:r w:rsidRPr="00BA59CB">
        <w:fldChar w:fldCharType="separate"/>
      </w:r>
      <w:r w:rsidR="00560AD9" w:rsidRPr="00560AD9">
        <w:t>Figure 28</w:t>
      </w:r>
      <w:r w:rsidRPr="00BA59CB">
        <w:fldChar w:fldCharType="end"/>
      </w:r>
      <w:r>
        <w:t xml:space="preserve">, </w:t>
      </w:r>
      <w:r w:rsidRPr="00BA59CB">
        <w:t>to confirm that WordPress can now access the database and that the blog post has survived the database shutdown.</w:t>
      </w:r>
    </w:p>
    <w:p w14:paraId="2A31DE1F" w14:textId="7B03135D" w:rsidR="00BA59CB" w:rsidRDefault="00BA59CB" w:rsidP="00BA59CB">
      <w:pPr>
        <w:pStyle w:val="MISCFigureCaptionHeader8pt"/>
      </w:pPr>
      <w:r w:rsidRPr="00BA59CB">
        <w:rPr>
          <w:noProof/>
        </w:rPr>
        <w:drawing>
          <wp:inline distT="0" distB="0" distL="0" distR="0" wp14:anchorId="07C5963F" wp14:editId="2F69BAF4">
            <wp:extent cx="4859428" cy="2581275"/>
            <wp:effectExtent l="0" t="0" r="0" b="0"/>
            <wp:docPr id="68" name="Picture 68" descr="&quot;Figure. Check after MySQL restor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uot;Figure. Check after MySQL restored&qu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4878" cy="2584170"/>
                    </a:xfrm>
                    <a:prstGeom prst="rect">
                      <a:avLst/>
                    </a:prstGeom>
                    <a:noFill/>
                    <a:ln>
                      <a:noFill/>
                    </a:ln>
                  </pic:spPr>
                </pic:pic>
              </a:graphicData>
            </a:graphic>
          </wp:inline>
        </w:drawing>
      </w:r>
    </w:p>
    <w:p w14:paraId="0635DCF0" w14:textId="0E7013C4" w:rsidR="00BA59CB" w:rsidRDefault="00BA59CB" w:rsidP="00BA59CB">
      <w:pPr>
        <w:pStyle w:val="MISCFigureCaptionHeader8pt"/>
      </w:pPr>
      <w:bookmarkStart w:id="260" w:name="_Ref2078671"/>
      <w:r w:rsidRPr="00BA59CB">
        <w:rPr>
          <w:rStyle w:val="MISCFigureCaptionHeaderBold8pt"/>
        </w:rPr>
        <w:t xml:space="preserve">Figure </w:t>
      </w:r>
      <w:r w:rsidRPr="00BA59CB">
        <w:rPr>
          <w:rStyle w:val="MISCFigureCaptionHeaderBold8pt"/>
        </w:rPr>
        <w:fldChar w:fldCharType="begin"/>
      </w:r>
      <w:r w:rsidRPr="00BA59CB">
        <w:rPr>
          <w:rStyle w:val="MISCFigureCaptionHeaderBold8pt"/>
        </w:rPr>
        <w:instrText xml:space="preserve"> SEQ Figure \* ARABIC </w:instrText>
      </w:r>
      <w:r w:rsidRPr="00BA59CB">
        <w:rPr>
          <w:rStyle w:val="MISCFigureCaptionHeaderBold8pt"/>
        </w:rPr>
        <w:fldChar w:fldCharType="separate"/>
      </w:r>
      <w:r w:rsidR="00560AD9">
        <w:rPr>
          <w:rStyle w:val="MISCFigureCaptionHeaderBold8pt"/>
          <w:noProof/>
        </w:rPr>
        <w:t>28</w:t>
      </w:r>
      <w:r w:rsidRPr="00BA59CB">
        <w:rPr>
          <w:rStyle w:val="MISCFigureCaptionHeaderBold8pt"/>
        </w:rPr>
        <w:fldChar w:fldCharType="end"/>
      </w:r>
      <w:bookmarkEnd w:id="260"/>
      <w:r w:rsidRPr="00BA59CB">
        <w:rPr>
          <w:rStyle w:val="MISCFigureCaptionHeaderBold8pt"/>
        </w:rPr>
        <w:t>.</w:t>
      </w:r>
      <w:r>
        <w:t xml:space="preserve"> </w:t>
      </w:r>
      <w:r w:rsidRPr="00BA59CB">
        <w:t>Check after MySQL restored</w:t>
      </w:r>
    </w:p>
    <w:p w14:paraId="07A80DCD" w14:textId="649BCA8D" w:rsidR="000615E7" w:rsidRPr="00AC42CC" w:rsidRDefault="000615E7" w:rsidP="00AC42CC">
      <w:pPr>
        <w:pStyle w:val="Heading1"/>
      </w:pPr>
      <w:bookmarkStart w:id="261" w:name="_Toc7020434"/>
      <w:r w:rsidRPr="00AC42CC">
        <w:t>Deploying Windows workers</w:t>
      </w:r>
      <w:bookmarkEnd w:id="247"/>
      <w:bookmarkEnd w:id="261"/>
    </w:p>
    <w:p w14:paraId="55262ACB" w14:textId="77777777" w:rsidR="000615E7" w:rsidRPr="005B0530" w:rsidRDefault="000615E7" w:rsidP="0058095B">
      <w:pPr>
        <w:pStyle w:val="BodyTextMetricHPELight10pt"/>
      </w:pPr>
      <w:r w:rsidRPr="005B0530">
        <w:t xml:space="preserve">The </w:t>
      </w:r>
      <w:r w:rsidRPr="005B0530">
        <w:rPr>
          <w:rStyle w:val="CodingLanguage"/>
        </w:rPr>
        <w:t>site.yml</w:t>
      </w:r>
      <w:r w:rsidRPr="005B0530">
        <w:t xml:space="preserve"> playbook will automatically deploy any Windows workers declared in the inventory. The playbooks should run for approximately 70-80 minutes with 3 Windows workers added to the default deployment (depending on your server specifications and the size of your environment). The increase in running time is primarily due to the need to update Windows after creating the VMs.</w:t>
      </w:r>
    </w:p>
    <w:p w14:paraId="344485DD" w14:textId="77777777" w:rsidR="000615E7" w:rsidRDefault="000615E7" w:rsidP="0058095B">
      <w:pPr>
        <w:pStyle w:val="BodyTextMetricHPELight10pt"/>
      </w:pPr>
      <w:r>
        <w:t>This section describes</w:t>
      </w:r>
      <w:r w:rsidRPr="005B0530">
        <w:t xml:space="preserve"> the functionality and configuration of the Windows-specific playbooks. It also details how to create the initial Windows template and how to manage deploying Windows worker nodes behind a proxy.</w:t>
      </w:r>
    </w:p>
    <w:p w14:paraId="43D03A23" w14:textId="77777777" w:rsidR="000615E7" w:rsidRDefault="000615E7" w:rsidP="000615E7">
      <w:pPr>
        <w:pStyle w:val="Heading2"/>
      </w:pPr>
      <w:bookmarkStart w:id="262" w:name="_Refd17e55946"/>
      <w:bookmarkStart w:id="263" w:name="_Tocd17e55946"/>
      <w:bookmarkStart w:id="264" w:name="_Toc531698820"/>
      <w:bookmarkStart w:id="265" w:name="_Toc7020435"/>
      <w:r>
        <w:t>Create the Windows Template</w:t>
      </w:r>
      <w:bookmarkEnd w:id="262"/>
      <w:bookmarkEnd w:id="263"/>
      <w:bookmarkEnd w:id="264"/>
      <w:bookmarkEnd w:id="265"/>
    </w:p>
    <w:p w14:paraId="26533C2A" w14:textId="77777777" w:rsidR="000615E7" w:rsidRDefault="000615E7" w:rsidP="0058095B">
      <w:pPr>
        <w:pStyle w:val="BodyTextMetricHPELight10pt"/>
      </w:pPr>
      <w:r>
        <w:t xml:space="preserve">To create the Windows VM Template that you will use as the base for all your Windows worker nodes, you will first create a Virtual Machine with the OS installed and then convert the Virtual Machine to a VM Template. The VM Template is created as lean as possible, with any additional software installs and/or system configuration performed subsequently using Ansible. </w:t>
      </w:r>
    </w:p>
    <w:p w14:paraId="6237DCDD" w14:textId="77777777" w:rsidR="000615E7" w:rsidRDefault="000615E7" w:rsidP="0058095B">
      <w:pPr>
        <w:pStyle w:val="BodyTextMetricHPELight10pt"/>
      </w:pPr>
      <w:r>
        <w:t>As the creation of the template is a one-off task, this procedure has not been automated. The steps to create a VM template manually are outlined below.</w:t>
      </w:r>
    </w:p>
    <w:p w14:paraId="142100AD" w14:textId="77777777" w:rsidR="000615E7" w:rsidRDefault="000615E7" w:rsidP="0058095B">
      <w:pPr>
        <w:pStyle w:val="BodyTextMetricHPELight10pt"/>
      </w:pPr>
      <w:r>
        <w:lastRenderedPageBreak/>
        <w:t>Log in to vCenter and create a new Virtual Machine with the following characteristics:</w:t>
      </w:r>
    </w:p>
    <w:p w14:paraId="5123A006" w14:textId="77777777" w:rsidR="000615E7" w:rsidRDefault="000615E7" w:rsidP="000615E7">
      <w:pPr>
        <w:pStyle w:val="BulletLevel1"/>
      </w:pPr>
      <w:r>
        <w:t xml:space="preserve">Guest OS Family: Windows, Guest OS Version: Microsoft Windows Server 2016 (64-bit) </w:t>
      </w:r>
    </w:p>
    <w:p w14:paraId="5EBEE257" w14:textId="77777777" w:rsidR="000615E7" w:rsidRDefault="000615E7" w:rsidP="000615E7">
      <w:pPr>
        <w:pStyle w:val="BulletLevel1"/>
      </w:pPr>
      <w:r>
        <w:t xml:space="preserve">Hard Disk size: 100GB (Thin provisioning), 1 vCPU and 4 GB of RAM. Both vCPU and memory can be altered later after you deploy from this template. </w:t>
      </w:r>
    </w:p>
    <w:p w14:paraId="5BFE0D7A" w14:textId="77777777" w:rsidR="000615E7" w:rsidRDefault="000615E7" w:rsidP="000615E7">
      <w:pPr>
        <w:pStyle w:val="BulletLevel1"/>
      </w:pPr>
      <w:r>
        <w:t xml:space="preserve">A single network controller connected to the network or VLAN of your choice. All VMs will connect to this same network. </w:t>
      </w:r>
    </w:p>
    <w:p w14:paraId="3C57F469" w14:textId="77777777" w:rsidR="000615E7" w:rsidRDefault="000615E7" w:rsidP="000615E7">
      <w:pPr>
        <w:pStyle w:val="BulletLevel1"/>
      </w:pPr>
      <w:r>
        <w:t xml:space="preserve">Change the network type to </w:t>
      </w:r>
      <w:r w:rsidRPr="00A303CF">
        <w:rPr>
          <w:rStyle w:val="CodingLanguage"/>
        </w:rPr>
        <w:t>VMXNET3</w:t>
      </w:r>
      <w:r>
        <w:t xml:space="preserve">, and attach the Windows Server 2016 ISO image from a datastore ensuring you connect the CD/DVD drive on boot. </w:t>
      </w:r>
    </w:p>
    <w:p w14:paraId="154839FD" w14:textId="77777777" w:rsidR="000615E7" w:rsidRDefault="000615E7" w:rsidP="000615E7">
      <w:pPr>
        <w:pStyle w:val="BulletLevel1"/>
      </w:pPr>
      <w:r>
        <w:t xml:space="preserve">Click on the </w:t>
      </w:r>
      <w:r w:rsidRPr="00A303CF">
        <w:rPr>
          <w:rStyle w:val="CodingLanguage"/>
        </w:rPr>
        <w:t>VM Options</w:t>
      </w:r>
      <w:r>
        <w:t xml:space="preserve"> tab, and in the </w:t>
      </w:r>
      <w:r w:rsidRPr="00A303CF">
        <w:rPr>
          <w:rStyle w:val="CodingLanguage"/>
        </w:rPr>
        <w:t>Boot Options</w:t>
      </w:r>
      <w:r>
        <w:t xml:space="preserve"> section, select </w:t>
      </w:r>
      <w:r>
        <w:rPr>
          <w:rStyle w:val="CodingLanguage"/>
        </w:rPr>
        <w:t>Force BIOS setup(*)</w:t>
      </w:r>
      <w:r>
        <w:t xml:space="preserve"> to ensure that the machine enters the BIOS setup screen on next boot of this VM. This will allow you to adjust the boot order, placing the virtual CDROM in front of your hard drive.</w:t>
      </w:r>
    </w:p>
    <w:p w14:paraId="0D5D1FBD" w14:textId="4B01CFB1" w:rsidR="008F6A3B" w:rsidRPr="00421B73" w:rsidRDefault="000615E7" w:rsidP="00421B73">
      <w:pPr>
        <w:pStyle w:val="BulletLevel1LastBeforeBodycopy"/>
      </w:pPr>
      <w:r>
        <w:t xml:space="preserve">Optionally you can remove the floppy drive. </w:t>
      </w:r>
    </w:p>
    <w:p w14:paraId="48973D86" w14:textId="77777777" w:rsidR="000615E7" w:rsidRDefault="000615E7" w:rsidP="0058095B">
      <w:pPr>
        <w:pStyle w:val="BodyTextMetricHPELight10pt"/>
      </w:pPr>
      <w:r>
        <w:t>Install Windows Server 2016:</w:t>
      </w:r>
    </w:p>
    <w:p w14:paraId="6D20096E" w14:textId="77777777" w:rsidR="000615E7" w:rsidRDefault="000615E7" w:rsidP="000001BE">
      <w:pPr>
        <w:pStyle w:val="NumberedList-Level1"/>
        <w:numPr>
          <w:ilvl w:val="0"/>
          <w:numId w:val="23"/>
        </w:numPr>
      </w:pPr>
      <w:r w:rsidRPr="00CA3B71">
        <w:t>Power on the selected VM and then Open Console.</w:t>
      </w:r>
      <w:r>
        <w:t xml:space="preserve"> </w:t>
      </w:r>
      <w:r w:rsidRPr="00A728C1">
        <w:t xml:space="preserve">Once connected to the console, you will be placed in the BIOS setup screen. </w:t>
      </w:r>
    </w:p>
    <w:p w14:paraId="0116B34E" w14:textId="77777777" w:rsidR="000615E7" w:rsidRPr="00A728C1" w:rsidRDefault="000615E7" w:rsidP="000001BE">
      <w:pPr>
        <w:pStyle w:val="NumberedList-Level1"/>
        <w:numPr>
          <w:ilvl w:val="0"/>
          <w:numId w:val="19"/>
        </w:numPr>
      </w:pPr>
      <w:r w:rsidRPr="00A728C1">
        <w:t>Select the Boot tab, click on CD-ROM Drive and move up the CDROM drive above the hard drive. This allows your Windows Server 2016 ISO image to be loaded first on boot. F10 Save and exit is next step.</w:t>
      </w:r>
    </w:p>
    <w:p w14:paraId="5EE97201" w14:textId="77777777" w:rsidR="000615E7" w:rsidRPr="00A728C1" w:rsidRDefault="000615E7" w:rsidP="000615E7">
      <w:pPr>
        <w:pStyle w:val="NumberedList-Level1"/>
      </w:pPr>
      <w:r w:rsidRPr="00A728C1">
        <w:t>Enter your choices for Language, Time/Currency Format, Keyboard and then Install Now.</w:t>
      </w:r>
    </w:p>
    <w:p w14:paraId="3CC772D2" w14:textId="77777777" w:rsidR="000615E7" w:rsidRPr="00A728C1" w:rsidRDefault="000615E7" w:rsidP="000615E7">
      <w:pPr>
        <w:pStyle w:val="NumberedList-Level1"/>
      </w:pPr>
      <w:r w:rsidRPr="00A728C1">
        <w:t>Select the OS you want to install, and then select Custom: Install Windows Only.</w:t>
      </w:r>
    </w:p>
    <w:p w14:paraId="4A8CBB27" w14:textId="77777777" w:rsidR="000615E7" w:rsidRPr="00A728C1" w:rsidRDefault="000615E7" w:rsidP="000615E7">
      <w:pPr>
        <w:pStyle w:val="NumberedList-Level1"/>
      </w:pPr>
      <w:r w:rsidRPr="00A728C1">
        <w:t>Select drive 0, the 100 GB drive you specified earlier, as the location for installing windows.</w:t>
      </w:r>
    </w:p>
    <w:p w14:paraId="13F4B158" w14:textId="77777777" w:rsidR="000615E7" w:rsidRPr="00A728C1" w:rsidRDefault="000615E7" w:rsidP="000615E7">
      <w:pPr>
        <w:pStyle w:val="NumberedList-Level1"/>
      </w:pPr>
      <w:r w:rsidRPr="00A728C1">
        <w:t>Add a password for the Administrator user.</w:t>
      </w:r>
    </w:p>
    <w:p w14:paraId="2D443F35" w14:textId="77777777" w:rsidR="000615E7" w:rsidRPr="00A728C1" w:rsidRDefault="000615E7" w:rsidP="000615E7">
      <w:pPr>
        <w:pStyle w:val="NumberedList-Level1"/>
      </w:pPr>
      <w:r w:rsidRPr="00A728C1">
        <w:t>Install VMware Tools and reboot.</w:t>
      </w:r>
    </w:p>
    <w:p w14:paraId="2E399D9C" w14:textId="77777777" w:rsidR="000615E7" w:rsidRPr="00A728C1" w:rsidRDefault="000615E7" w:rsidP="000615E7">
      <w:pPr>
        <w:pStyle w:val="NumberedList-Level1"/>
      </w:pPr>
      <w:r w:rsidRPr="00A728C1">
        <w:t>Once the VM has re-booted</w:t>
      </w:r>
      <w:r>
        <w:t>, a</w:t>
      </w:r>
      <w:r w:rsidRPr="00A728C1">
        <w:t>dd a temporary network IP address.</w:t>
      </w:r>
    </w:p>
    <w:p w14:paraId="73603CD7" w14:textId="77777777" w:rsidR="000615E7" w:rsidRPr="00A728C1" w:rsidRDefault="000615E7" w:rsidP="000615E7">
      <w:pPr>
        <w:pStyle w:val="NumberedList-Level1"/>
      </w:pPr>
      <w:r w:rsidRPr="00A728C1">
        <w:t>Use</w:t>
      </w:r>
      <w:r>
        <w:t xml:space="preserve"> the</w:t>
      </w:r>
      <w:r w:rsidRPr="00A728C1">
        <w:t xml:space="preserve"> </w:t>
      </w:r>
      <w:r w:rsidRPr="00AF222C">
        <w:rPr>
          <w:rStyle w:val="CodingLanguage"/>
        </w:rPr>
        <w:t>sconfig</w:t>
      </w:r>
      <w:r w:rsidRPr="00A728C1">
        <w:t xml:space="preserve"> utility from (M</w:t>
      </w:r>
      <w:r>
        <w:t>S-DOS) command line to install W</w:t>
      </w:r>
      <w:r w:rsidRPr="00A728C1">
        <w:t>indows updates and enable remote desktop.</w:t>
      </w:r>
    </w:p>
    <w:p w14:paraId="4E0AF5C5" w14:textId="77777777" w:rsidR="000615E7" w:rsidRPr="00A728C1" w:rsidRDefault="000615E7" w:rsidP="000615E7">
      <w:pPr>
        <w:pStyle w:val="NumberedList-Level1"/>
      </w:pPr>
      <w:r w:rsidRPr="00A728C1">
        <w:t>Perform any other customizations you require at this point.</w:t>
      </w:r>
    </w:p>
    <w:p w14:paraId="1583758A" w14:textId="77777777" w:rsidR="000615E7" w:rsidRPr="00A728C1" w:rsidRDefault="000615E7" w:rsidP="000615E7">
      <w:pPr>
        <w:pStyle w:val="NumberedList-Level1"/>
      </w:pPr>
      <w:r w:rsidRPr="00A728C1">
        <w:t xml:space="preserve">Prior to converting the VM to Template, run </w:t>
      </w:r>
      <w:r w:rsidRPr="00AF222C">
        <w:rPr>
          <w:rStyle w:val="CodingLanguage"/>
        </w:rPr>
        <w:t>Sysprep: C:\Windows\System32\Sysprep\Sysprep.exe</w:t>
      </w:r>
    </w:p>
    <w:p w14:paraId="6F40E2FB" w14:textId="77777777" w:rsidR="000615E7" w:rsidRPr="00A728C1" w:rsidRDefault="000615E7" w:rsidP="000615E7">
      <w:pPr>
        <w:pStyle w:val="NumberedList-Level1"/>
      </w:pPr>
      <w:r w:rsidRPr="00A728C1">
        <w:t>Ensure ‘System Out-of-Box Experience (OOBE)’ is selected</w:t>
      </w:r>
      <w:r>
        <w:t>.</w:t>
      </w:r>
    </w:p>
    <w:p w14:paraId="2750ABB3" w14:textId="77777777" w:rsidR="000615E7" w:rsidRPr="00A728C1" w:rsidRDefault="000615E7" w:rsidP="000615E7">
      <w:pPr>
        <w:pStyle w:val="NumberedList-Level1"/>
      </w:pPr>
      <w:r w:rsidRPr="00A728C1">
        <w:t>Select the ‘Generalize’ option</w:t>
      </w:r>
      <w:r>
        <w:t>.</w:t>
      </w:r>
    </w:p>
    <w:p w14:paraId="5CD7B6E3" w14:textId="77777777" w:rsidR="000615E7" w:rsidRDefault="000615E7" w:rsidP="000615E7">
      <w:pPr>
        <w:pStyle w:val="NumberedList-Level1"/>
      </w:pPr>
      <w:r w:rsidRPr="00A728C1">
        <w:t>Select ‘Shut</w:t>
      </w:r>
      <w:r>
        <w:t>down’ from the Shutdown Options.</w:t>
      </w:r>
    </w:p>
    <w:p w14:paraId="2B84C0C2" w14:textId="77777777" w:rsidR="00575564" w:rsidRDefault="000615E7" w:rsidP="000615E7">
      <w:pPr>
        <w:pStyle w:val="NumberedList-Level1"/>
      </w:pPr>
      <w:r>
        <w:t xml:space="preserve">Shutdown VM, and untick </w:t>
      </w:r>
      <w:r>
        <w:rPr>
          <w:rStyle w:val="CodingLanguage"/>
        </w:rPr>
        <w:t>Connect CD/DVD</w:t>
      </w:r>
      <w:r>
        <w:t xml:space="preserve"> so that the Windows Server 2016 ISO is no longer mounted. </w:t>
      </w:r>
    </w:p>
    <w:p w14:paraId="5A8FF988" w14:textId="1EE3AF04" w:rsidR="000615E7" w:rsidRDefault="000615E7" w:rsidP="00575564">
      <w:pPr>
        <w:pStyle w:val="NumberedList-Level1LastBeforeBodycopy"/>
      </w:pPr>
      <w:r>
        <w:t>Boot the Windows VM one final time and enter regional settings applicable to your location and keyboard mapping, then enter a password and Shutdown VM.</w:t>
      </w:r>
    </w:p>
    <w:p w14:paraId="6064B2CB" w14:textId="77777777" w:rsidR="000615E7" w:rsidRDefault="000615E7" w:rsidP="000615E7">
      <w:pPr>
        <w:pStyle w:val="MISCNote-Ruleabove"/>
      </w:pPr>
      <w:r>
        <w:t>Note</w:t>
      </w:r>
    </w:p>
    <w:p w14:paraId="122BEE2A" w14:textId="77777777" w:rsidR="000615E7" w:rsidRDefault="000615E7" w:rsidP="000615E7">
      <w:pPr>
        <w:pStyle w:val="MISCNote-Rulebelow"/>
      </w:pPr>
      <w:r>
        <w:t xml:space="preserve">The </w:t>
      </w:r>
      <w:r>
        <w:rPr>
          <w:rStyle w:val="CodingLanguage"/>
        </w:rPr>
        <w:t>vmware_guest</w:t>
      </w:r>
      <w:r>
        <w:t xml:space="preserve"> module used by the playbooks will generate a new SID.</w:t>
      </w:r>
    </w:p>
    <w:p w14:paraId="3A5C819F" w14:textId="77777777" w:rsidR="000615E7" w:rsidRDefault="000615E7" w:rsidP="0058095B">
      <w:pPr>
        <w:pStyle w:val="BodyTextMetricHPELight10pt"/>
      </w:pPr>
      <w:r>
        <w:t xml:space="preserve">Turn the VM into a template by right-clicking on your VM and selecting </w:t>
      </w:r>
      <w:r>
        <w:rPr>
          <w:rStyle w:val="CodingLanguage"/>
        </w:rPr>
        <w:t>Template -&gt; Convert to Template</w:t>
      </w:r>
      <w:r>
        <w:t xml:space="preserve">. This will create a new template visible under VM Templates in Folders, ready for future use. </w:t>
      </w:r>
    </w:p>
    <w:p w14:paraId="09E58BBA" w14:textId="77777777" w:rsidR="000615E7" w:rsidRDefault="000615E7" w:rsidP="000615E7">
      <w:pPr>
        <w:pStyle w:val="Heading2"/>
      </w:pPr>
      <w:bookmarkStart w:id="266" w:name="_Ref531619941"/>
      <w:bookmarkStart w:id="267" w:name="_Toc531698821"/>
      <w:bookmarkStart w:id="268" w:name="_Toc7020436"/>
      <w:r w:rsidRPr="008A520F">
        <w:t>Playbooks for adding Windows workers</w:t>
      </w:r>
      <w:bookmarkEnd w:id="266"/>
      <w:bookmarkEnd w:id="267"/>
      <w:bookmarkEnd w:id="268"/>
    </w:p>
    <w:p w14:paraId="462E25AD" w14:textId="298E549C" w:rsidR="000615E7" w:rsidRDefault="000615E7" w:rsidP="006A34A0">
      <w:pPr>
        <w:pStyle w:val="BulletLevel1"/>
      </w:pPr>
      <w:r w:rsidRPr="008A520F">
        <w:rPr>
          <w:rStyle w:val="CodingLanguage"/>
        </w:rPr>
        <w:t>playbooks/</w:t>
      </w:r>
      <w:r w:rsidR="00CB40BF">
        <w:rPr>
          <w:rStyle w:val="CodingLanguage"/>
        </w:rPr>
        <w:t>provision_nodes</w:t>
      </w:r>
      <w:r w:rsidRPr="008A520F">
        <w:rPr>
          <w:rStyle w:val="CodingLanguage"/>
        </w:rPr>
        <w:t>.yml</w:t>
      </w:r>
      <w:r>
        <w:t xml:space="preserve"> </w:t>
      </w:r>
      <w:r w:rsidR="006A34A0" w:rsidRPr="006A34A0">
        <w:t>will create all the necessary Windows 2016 VMs for the environment based on the Wind</w:t>
      </w:r>
      <w:r w:rsidR="006A34A0">
        <w:t xml:space="preserve">ows VM Template defined in the </w:t>
      </w:r>
      <w:r w:rsidR="006A34A0" w:rsidRPr="006A34A0">
        <w:rPr>
          <w:rStyle w:val="CodingLanguage"/>
        </w:rPr>
        <w:t>win_vm_template</w:t>
      </w:r>
      <w:r w:rsidR="006A34A0" w:rsidRPr="006A34A0">
        <w:t xml:space="preserve"> variable. Windows VM workers </w:t>
      </w:r>
      <w:r w:rsidR="006A34A0">
        <w:t xml:space="preserve">nodes are defined in the group </w:t>
      </w:r>
      <w:r w:rsidR="006A34A0" w:rsidRPr="006A34A0">
        <w:rPr>
          <w:rStyle w:val="CodingLanguage"/>
        </w:rPr>
        <w:t>vm_wrk_win</w:t>
      </w:r>
      <w:r w:rsidR="006A34A0">
        <w:t xml:space="preserve"> in the </w:t>
      </w:r>
      <w:r w:rsidR="006A34A0" w:rsidRPr="006A34A0">
        <w:rPr>
          <w:rStyle w:val="CodingLanguage"/>
        </w:rPr>
        <w:t>hosts</w:t>
      </w:r>
      <w:r w:rsidR="006A34A0" w:rsidRPr="006A34A0">
        <w:t xml:space="preserve"> inventory.</w:t>
      </w:r>
    </w:p>
    <w:p w14:paraId="73684625" w14:textId="77777777" w:rsidR="000615E7" w:rsidRDefault="000615E7" w:rsidP="000615E7">
      <w:pPr>
        <w:pStyle w:val="BulletLevel1"/>
      </w:pPr>
      <w:r w:rsidRPr="008A520F">
        <w:rPr>
          <w:rStyle w:val="CodingLanguage"/>
        </w:rPr>
        <w:lastRenderedPageBreak/>
        <w:t>playbooks/install_docker.yml</w:t>
      </w:r>
      <w:r>
        <w:t xml:space="preserve"> installs Docker along with all its dependencies on your Windows VMs</w:t>
      </w:r>
    </w:p>
    <w:p w14:paraId="0257F3A7" w14:textId="1A676735" w:rsidR="000615E7" w:rsidRDefault="000615E7" w:rsidP="00884635">
      <w:pPr>
        <w:pStyle w:val="BulletLevel1"/>
      </w:pPr>
      <w:r w:rsidRPr="008A520F">
        <w:rPr>
          <w:rStyle w:val="CodingLanguage"/>
        </w:rPr>
        <w:t>playbooks/scale_workers.yml</w:t>
      </w:r>
      <w:r>
        <w:t xml:space="preserve"> installs and configures additional Windows workers on the target nodes defined by the group </w:t>
      </w:r>
      <w:r w:rsidR="00884635" w:rsidRPr="00884635">
        <w:rPr>
          <w:rStyle w:val="CodingLanguage"/>
        </w:rPr>
        <w:t>vm_wrk_win</w:t>
      </w:r>
      <w:r>
        <w:t xml:space="preserve"> in the </w:t>
      </w:r>
      <w:r w:rsidR="007230C9">
        <w:rPr>
          <w:rStyle w:val="CodingLanguage"/>
        </w:rPr>
        <w:t>hosts</w:t>
      </w:r>
      <w:r>
        <w:t xml:space="preserve"> inventory.</w:t>
      </w:r>
    </w:p>
    <w:p w14:paraId="2553290C" w14:textId="3D2009DD" w:rsidR="008F6A3B" w:rsidRPr="00421B73" w:rsidRDefault="000615E7" w:rsidP="00421B73">
      <w:pPr>
        <w:pStyle w:val="BulletLevel1LastBeforeBodycopy"/>
      </w:pPr>
      <w:r w:rsidRPr="008A520F">
        <w:rPr>
          <w:rStyle w:val="CodingLanguage"/>
        </w:rPr>
        <w:t>playbooks/splunk_uf_win.yml</w:t>
      </w:r>
      <w:r>
        <w:t xml:space="preserve"> installs and configures the Splunk Universal Forwarder on each Windows machine in the inventory.</w:t>
      </w:r>
      <w:bookmarkStart w:id="269" w:name="_Toc531698822"/>
    </w:p>
    <w:p w14:paraId="025A747F" w14:textId="77777777" w:rsidR="000615E7" w:rsidRDefault="000615E7" w:rsidP="000615E7">
      <w:pPr>
        <w:pStyle w:val="Heading2"/>
      </w:pPr>
      <w:bookmarkStart w:id="270" w:name="_Toc7020437"/>
      <w:r>
        <w:t>Windows configuration</w:t>
      </w:r>
      <w:bookmarkEnd w:id="269"/>
      <w:bookmarkEnd w:id="270"/>
    </w:p>
    <w:p w14:paraId="6333CE61" w14:textId="42CD223E" w:rsidR="000615E7" w:rsidRPr="00566ADC" w:rsidRDefault="000615E7" w:rsidP="0058095B">
      <w:pPr>
        <w:pStyle w:val="BodyTextMetricHPELight10pt"/>
      </w:pPr>
      <w:r>
        <w:t xml:space="preserve">Window-related variables are shown in </w:t>
      </w:r>
      <w:r w:rsidRPr="00566ADC">
        <w:fldChar w:fldCharType="begin"/>
      </w:r>
      <w:r w:rsidRPr="00566ADC">
        <w:instrText xml:space="preserve"> REF _Refd17e57169 \h  \* MERGEFORMAT </w:instrText>
      </w:r>
      <w:r w:rsidRPr="00566ADC">
        <w:fldChar w:fldCharType="separate"/>
      </w:r>
      <w:r w:rsidR="00560AD9" w:rsidRPr="00560AD9">
        <w:t>Table</w:t>
      </w:r>
      <w:r w:rsidR="00560AD9" w:rsidRPr="00560AD9">
        <w:rPr>
          <w:rFonts w:ascii="Calibri" w:hAnsi="Calibri" w:cs="Calibri"/>
        </w:rPr>
        <w:t> </w:t>
      </w:r>
      <w:r w:rsidR="00560AD9" w:rsidRPr="00560AD9">
        <w:t>18</w:t>
      </w:r>
      <w:r w:rsidRPr="00566ADC">
        <w:fldChar w:fldCharType="end"/>
      </w:r>
      <w:r w:rsidRPr="00566ADC">
        <w:t>.</w:t>
      </w:r>
      <w:r w:rsidR="00CB40BF">
        <w:t xml:space="preserve"> </w:t>
      </w:r>
      <w:r w:rsidR="00CB40BF" w:rsidRPr="00CB40BF">
        <w:t xml:space="preserve">Variables for all Windows nodes (VM and bare metal) are in the file </w:t>
      </w:r>
      <w:r w:rsidR="00CB40BF" w:rsidRPr="00CB40BF">
        <w:rPr>
          <w:rStyle w:val="CodingLanguage"/>
        </w:rPr>
        <w:t>group_vars/windows_box.yml</w:t>
      </w:r>
      <w:r w:rsidR="00CB40BF" w:rsidRPr="00CB40BF">
        <w:t xml:space="preserve">. Windows VM-specific variables are in </w:t>
      </w:r>
      <w:r w:rsidR="00CB40BF" w:rsidRPr="00CB40BF">
        <w:rPr>
          <w:rStyle w:val="CodingLanguage"/>
        </w:rPr>
        <w:t>group_vars/vm_wrk_win.yml</w:t>
      </w:r>
      <w:r w:rsidR="00CB40BF" w:rsidRPr="00CB40BF">
        <w:t xml:space="preserve"> while Windows bare metal variables are in </w:t>
      </w:r>
      <w:r w:rsidR="00CB40BF" w:rsidRPr="00CB40BF">
        <w:rPr>
          <w:rStyle w:val="CodingLanguage"/>
        </w:rPr>
        <w:t>group_vars/bm_wrk_win.yml</w:t>
      </w:r>
    </w:p>
    <w:p w14:paraId="55813974" w14:textId="77777777" w:rsidR="000615E7" w:rsidRDefault="000615E7" w:rsidP="000615E7">
      <w:pPr>
        <w:pStyle w:val="MISCTableCaptionHeader8pt"/>
      </w:pPr>
      <w:bookmarkStart w:id="271" w:name="_Refd17e57169"/>
      <w:bookmarkStart w:id="272" w:name="_Tocd17e57169"/>
      <w:r w:rsidRPr="00566ADC">
        <w:rPr>
          <w:rStyle w:val="MISCTableCaptionHeaderBold8pt"/>
        </w:rPr>
        <w:t>Table</w:t>
      </w:r>
      <w:r w:rsidRPr="00566ADC">
        <w:rPr>
          <w:rStyle w:val="MISCTableCaptionHeaderBold8pt"/>
          <w:rFonts w:ascii="Calibri" w:hAnsi="Calibri" w:cs="Calibri"/>
        </w:rPr>
        <w:t> </w:t>
      </w:r>
      <w:bookmarkStart w:id="273" w:name="_Numd17e57169"/>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560AD9">
        <w:rPr>
          <w:rStyle w:val="MISCTableCaptionHeaderBold8pt"/>
          <w:noProof/>
        </w:rPr>
        <w:t>18</w:t>
      </w:r>
      <w:r w:rsidRPr="00566ADC">
        <w:rPr>
          <w:rStyle w:val="MISCTableCaptionHeaderBold8pt"/>
        </w:rPr>
        <w:fldChar w:fldCharType="end"/>
      </w:r>
      <w:bookmarkEnd w:id="271"/>
      <w:bookmarkEnd w:id="272"/>
      <w:bookmarkEnd w:id="273"/>
      <w:r w:rsidRPr="00566ADC">
        <w:rPr>
          <w:rStyle w:val="MISCTableCaptionHeaderBold8pt"/>
        </w:rPr>
        <w:t>.</w:t>
      </w:r>
      <w:r>
        <w:t xml:space="preserve"> Windows variables</w:t>
      </w:r>
    </w:p>
    <w:tbl>
      <w:tblPr>
        <w:tblStyle w:val="TableGrid"/>
        <w:tblW w:w="1032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102"/>
        <w:gridCol w:w="2219"/>
        <w:gridCol w:w="5999"/>
      </w:tblGrid>
      <w:tr w:rsidR="000615E7" w14:paraId="0EF35720" w14:textId="77777777" w:rsidTr="005B52F4">
        <w:trPr>
          <w:cantSplit/>
        </w:trPr>
        <w:tc>
          <w:tcPr>
            <w:tcW w:w="2131" w:type="dxa"/>
            <w:tcBorders>
              <w:top w:val="nil"/>
              <w:bottom w:val="single" w:sz="36" w:space="0" w:color="00B388"/>
            </w:tcBorders>
          </w:tcPr>
          <w:p w14:paraId="5985FC4B" w14:textId="77777777" w:rsidR="000615E7" w:rsidRDefault="000615E7" w:rsidP="00CD4360">
            <w:pPr>
              <w:pStyle w:val="TableSubhead8pt"/>
            </w:pPr>
            <w:r>
              <w:t>Variable</w:t>
            </w:r>
          </w:p>
        </w:tc>
        <w:tc>
          <w:tcPr>
            <w:tcW w:w="2250" w:type="dxa"/>
            <w:tcBorders>
              <w:top w:val="nil"/>
              <w:bottom w:val="single" w:sz="36" w:space="0" w:color="00B388"/>
            </w:tcBorders>
          </w:tcPr>
          <w:p w14:paraId="042CAB55" w14:textId="77777777" w:rsidR="000615E7" w:rsidRDefault="000615E7" w:rsidP="00CD4360">
            <w:pPr>
              <w:pStyle w:val="TableSubhead8pt"/>
            </w:pPr>
            <w:r>
              <w:t>File</w:t>
            </w:r>
          </w:p>
        </w:tc>
        <w:tc>
          <w:tcPr>
            <w:tcW w:w="6090" w:type="dxa"/>
            <w:tcBorders>
              <w:top w:val="nil"/>
              <w:bottom w:val="single" w:sz="36" w:space="0" w:color="00B388"/>
            </w:tcBorders>
          </w:tcPr>
          <w:p w14:paraId="40B58670" w14:textId="77777777" w:rsidR="000615E7" w:rsidRDefault="000615E7" w:rsidP="00CD4360">
            <w:pPr>
              <w:pStyle w:val="TableSubhead8pt"/>
            </w:pPr>
            <w:r>
              <w:t>Description</w:t>
            </w:r>
          </w:p>
        </w:tc>
      </w:tr>
      <w:tr w:rsidR="000615E7" w14:paraId="356D2351" w14:textId="77777777" w:rsidTr="005B52F4">
        <w:trPr>
          <w:cantSplit/>
        </w:trPr>
        <w:tc>
          <w:tcPr>
            <w:tcW w:w="2131" w:type="dxa"/>
          </w:tcPr>
          <w:p w14:paraId="49A9A5C0" w14:textId="77777777" w:rsidR="000615E7" w:rsidRDefault="000615E7" w:rsidP="00CD4360">
            <w:pPr>
              <w:pStyle w:val="TableBody8pt"/>
            </w:pPr>
            <w:r>
              <w:t>win_username</w:t>
            </w:r>
          </w:p>
        </w:tc>
        <w:tc>
          <w:tcPr>
            <w:tcW w:w="2250" w:type="dxa"/>
          </w:tcPr>
          <w:p w14:paraId="0C48A32D" w14:textId="2CA4BC9B" w:rsidR="000615E7" w:rsidRPr="00CB40BF" w:rsidRDefault="00234962" w:rsidP="00CB40BF">
            <w:pPr>
              <w:pStyle w:val="TableBody8pt"/>
              <w:rPr>
                <w:rStyle w:val="BoldEmpha"/>
              </w:rPr>
            </w:pPr>
            <w:r>
              <w:rPr>
                <w:rStyle w:val="BoldEmpha"/>
              </w:rPr>
              <w:t>group_var</w:t>
            </w:r>
            <w:r w:rsidR="00B0382D" w:rsidRPr="00CB40BF">
              <w:rPr>
                <w:rStyle w:val="BoldEmpha"/>
              </w:rPr>
              <w:t>s/</w:t>
            </w:r>
            <w:r w:rsidR="00CB40BF" w:rsidRPr="00CB40BF">
              <w:rPr>
                <w:rStyle w:val="BoldEmpha"/>
              </w:rPr>
              <w:t>windows_box.yml</w:t>
            </w:r>
          </w:p>
        </w:tc>
        <w:tc>
          <w:tcPr>
            <w:tcW w:w="6090" w:type="dxa"/>
          </w:tcPr>
          <w:p w14:paraId="59A8A274" w14:textId="77777777" w:rsidR="000615E7" w:rsidRDefault="000615E7" w:rsidP="00CD4360">
            <w:pPr>
              <w:pStyle w:val="TableBody8pt"/>
            </w:pPr>
            <w:r>
              <w:t xml:space="preserve">Windows user name. The default is </w:t>
            </w:r>
            <w:r>
              <w:rPr>
                <w:rStyle w:val="CodingLanguage"/>
              </w:rPr>
              <w:t>Administrator</w:t>
            </w:r>
            <w:r>
              <w:t xml:space="preserve"> </w:t>
            </w:r>
          </w:p>
        </w:tc>
      </w:tr>
      <w:tr w:rsidR="000615E7" w14:paraId="02F0FD4D" w14:textId="77777777" w:rsidTr="005B52F4">
        <w:trPr>
          <w:cantSplit/>
        </w:trPr>
        <w:tc>
          <w:tcPr>
            <w:tcW w:w="2131" w:type="dxa"/>
          </w:tcPr>
          <w:p w14:paraId="36F0B8D6" w14:textId="77777777" w:rsidR="000615E7" w:rsidRDefault="000615E7" w:rsidP="00CD4360">
            <w:pPr>
              <w:pStyle w:val="TableBody8pt"/>
            </w:pPr>
            <w:r>
              <w:t>win_password</w:t>
            </w:r>
          </w:p>
        </w:tc>
        <w:tc>
          <w:tcPr>
            <w:tcW w:w="2250" w:type="dxa"/>
          </w:tcPr>
          <w:p w14:paraId="4BEFBE7C" w14:textId="410A51D5" w:rsidR="000615E7" w:rsidRDefault="00234962" w:rsidP="00CD4360">
            <w:pPr>
              <w:pStyle w:val="TableBody8pt"/>
            </w:pPr>
            <w:r>
              <w:rPr>
                <w:rStyle w:val="BoldEmpha"/>
              </w:rPr>
              <w:t>group_var</w:t>
            </w:r>
            <w:r w:rsidR="0083650F">
              <w:rPr>
                <w:rStyle w:val="BoldEmpha"/>
              </w:rPr>
              <w:t>s/all/vault</w:t>
            </w:r>
          </w:p>
        </w:tc>
        <w:tc>
          <w:tcPr>
            <w:tcW w:w="6090" w:type="dxa"/>
          </w:tcPr>
          <w:p w14:paraId="476B8598" w14:textId="77777777" w:rsidR="000615E7" w:rsidRDefault="000615E7" w:rsidP="00CD4360">
            <w:pPr>
              <w:pStyle w:val="TableBody8pt"/>
            </w:pPr>
            <w:r>
              <w:t xml:space="preserve">The password for the Windows account. </w:t>
            </w:r>
          </w:p>
        </w:tc>
      </w:tr>
      <w:tr w:rsidR="000615E7" w14:paraId="1192D596" w14:textId="77777777" w:rsidTr="005B52F4">
        <w:trPr>
          <w:cantSplit/>
        </w:trPr>
        <w:tc>
          <w:tcPr>
            <w:tcW w:w="2131" w:type="dxa"/>
          </w:tcPr>
          <w:p w14:paraId="2EEEED4A" w14:textId="77777777" w:rsidR="000615E7" w:rsidRDefault="000615E7" w:rsidP="00CD4360">
            <w:pPr>
              <w:pStyle w:val="TableBody8pt"/>
            </w:pPr>
            <w:r w:rsidRPr="008A520F">
              <w:t>docker_ee_version_windows</w:t>
            </w:r>
          </w:p>
        </w:tc>
        <w:tc>
          <w:tcPr>
            <w:tcW w:w="2250" w:type="dxa"/>
          </w:tcPr>
          <w:p w14:paraId="1F120A19" w14:textId="3CFC05D6" w:rsidR="000615E7" w:rsidRPr="00CB40BF" w:rsidRDefault="00234962" w:rsidP="00CD4360">
            <w:pPr>
              <w:pStyle w:val="TableBody8pt"/>
              <w:rPr>
                <w:rStyle w:val="BoldEmpha"/>
              </w:rPr>
            </w:pPr>
            <w:r>
              <w:rPr>
                <w:rStyle w:val="BoldEmpha"/>
              </w:rPr>
              <w:t>group_var</w:t>
            </w:r>
            <w:r w:rsidR="00B0382D" w:rsidRPr="00CB40BF">
              <w:rPr>
                <w:rStyle w:val="BoldEmpha"/>
              </w:rPr>
              <w:t>s</w:t>
            </w:r>
            <w:r w:rsidR="00CB40BF" w:rsidRPr="00CB40BF">
              <w:rPr>
                <w:rStyle w:val="BoldEmpha"/>
              </w:rPr>
              <w:t>/windows_box.yml</w:t>
            </w:r>
          </w:p>
        </w:tc>
        <w:tc>
          <w:tcPr>
            <w:tcW w:w="6090" w:type="dxa"/>
          </w:tcPr>
          <w:p w14:paraId="121A2F3C" w14:textId="0D10B1B8" w:rsidR="000615E7" w:rsidRDefault="000615E7" w:rsidP="00575564">
            <w:pPr>
              <w:pStyle w:val="TableBody8pt"/>
            </w:pPr>
            <w:r w:rsidRPr="008A520F">
              <w:t>It is important that the version of the Docker engine running on your Windows worker nodes is the same as that running on RHEL in the rest of your cluster. You should use this variable to explicitly match</w:t>
            </w:r>
            <w:r w:rsidR="00575564">
              <w:t xml:space="preserve"> up the versions. For Docker 2.1</w:t>
            </w:r>
            <w:r w:rsidRPr="008A520F">
              <w:t>, the recommended value is '</w:t>
            </w:r>
            <w:r w:rsidRPr="008A520F">
              <w:rPr>
                <w:rStyle w:val="CodingLanguage"/>
              </w:rPr>
              <w:t>1</w:t>
            </w:r>
            <w:r w:rsidR="00575564">
              <w:rPr>
                <w:rStyle w:val="CodingLanguage"/>
              </w:rPr>
              <w:t>8.09</w:t>
            </w:r>
            <w:r>
              <w:t>'. If you do not explicit</w:t>
            </w:r>
            <w:r w:rsidRPr="008A520F">
              <w:t>ly set this value, you may end up with an incompatible newer version running on your Windows workers.</w:t>
            </w:r>
          </w:p>
        </w:tc>
      </w:tr>
      <w:tr w:rsidR="006C7B25" w14:paraId="49871177" w14:textId="77777777" w:rsidTr="005B52F4">
        <w:trPr>
          <w:cantSplit/>
        </w:trPr>
        <w:tc>
          <w:tcPr>
            <w:tcW w:w="2131" w:type="dxa"/>
          </w:tcPr>
          <w:p w14:paraId="2F334ECF" w14:textId="3EC12C36" w:rsidR="006C7B25" w:rsidRPr="008A520F" w:rsidRDefault="006C7B25" w:rsidP="00CD4360">
            <w:pPr>
              <w:pStyle w:val="TableBody8pt"/>
            </w:pPr>
            <w:r w:rsidRPr="008A520F">
              <w:t>windows_update</w:t>
            </w:r>
          </w:p>
        </w:tc>
        <w:tc>
          <w:tcPr>
            <w:tcW w:w="2250" w:type="dxa"/>
          </w:tcPr>
          <w:p w14:paraId="5E6320A8" w14:textId="50E1DD92" w:rsidR="006C7B25" w:rsidRPr="005B52F4" w:rsidRDefault="00234962" w:rsidP="00CD4360">
            <w:pPr>
              <w:pStyle w:val="TableBody8pt"/>
              <w:rPr>
                <w:rStyle w:val="BoldEmpha"/>
              </w:rPr>
            </w:pPr>
            <w:r>
              <w:rPr>
                <w:rStyle w:val="BoldEmpha"/>
              </w:rPr>
              <w:t>group_var</w:t>
            </w:r>
            <w:r w:rsidR="00B0382D" w:rsidRPr="005B52F4">
              <w:rPr>
                <w:rStyle w:val="BoldEmpha"/>
              </w:rPr>
              <w:t>s</w:t>
            </w:r>
            <w:r w:rsidR="005B52F4" w:rsidRPr="00CB40BF">
              <w:rPr>
                <w:rStyle w:val="BoldEmpha"/>
              </w:rPr>
              <w:t>/windows_box.yml</w:t>
            </w:r>
          </w:p>
        </w:tc>
        <w:tc>
          <w:tcPr>
            <w:tcW w:w="6090" w:type="dxa"/>
          </w:tcPr>
          <w:p w14:paraId="1BE8B57C" w14:textId="1D5C9488" w:rsidR="006C7B25" w:rsidRPr="008A520F" w:rsidRDefault="006C7B25" w:rsidP="00145A93">
            <w:pPr>
              <w:pStyle w:val="TableBody8pt"/>
            </w:pPr>
            <w:r>
              <w:t>Va</w:t>
            </w:r>
            <w:r w:rsidRPr="008A520F">
              <w:t xml:space="preserve">riable used to determine if Windows updates are automatically downloaded when installing Docker on Windows worker nodes (in the </w:t>
            </w:r>
            <w:r w:rsidRPr="008A520F">
              <w:rPr>
                <w:rStyle w:val="CodingLanguage"/>
              </w:rPr>
              <w:t>playbooks/install_docker.yml</w:t>
            </w:r>
            <w:r w:rsidRPr="008A520F">
              <w:t xml:space="preserve">). Defaults to </w:t>
            </w:r>
            <w:r w:rsidRPr="008A520F">
              <w:rPr>
                <w:rStyle w:val="CodingLanguage"/>
              </w:rPr>
              <w:t>true</w:t>
            </w:r>
            <w:r w:rsidRPr="008A520F">
              <w:t xml:space="preserve">. </w:t>
            </w:r>
          </w:p>
        </w:tc>
      </w:tr>
      <w:tr w:rsidR="00CB40BF" w14:paraId="4A009A6D" w14:textId="77777777" w:rsidTr="005B52F4">
        <w:trPr>
          <w:cantSplit/>
        </w:trPr>
        <w:tc>
          <w:tcPr>
            <w:tcW w:w="2131" w:type="dxa"/>
          </w:tcPr>
          <w:p w14:paraId="231AF7D3" w14:textId="77777777" w:rsidR="00CB40BF" w:rsidRPr="008A520F" w:rsidRDefault="00CB40BF" w:rsidP="00CD4360">
            <w:pPr>
              <w:pStyle w:val="TableBody8pt"/>
            </w:pPr>
          </w:p>
        </w:tc>
        <w:tc>
          <w:tcPr>
            <w:tcW w:w="2250" w:type="dxa"/>
          </w:tcPr>
          <w:p w14:paraId="5CA22CE5" w14:textId="77777777" w:rsidR="00CB40BF" w:rsidRDefault="00CB40BF" w:rsidP="00CD4360">
            <w:pPr>
              <w:pStyle w:val="TableBody8pt"/>
            </w:pPr>
          </w:p>
        </w:tc>
        <w:tc>
          <w:tcPr>
            <w:tcW w:w="6090" w:type="dxa"/>
          </w:tcPr>
          <w:p w14:paraId="54A145D3" w14:textId="77777777" w:rsidR="00CB40BF" w:rsidRDefault="00CB40BF" w:rsidP="00145A93">
            <w:pPr>
              <w:pStyle w:val="TableBody8pt"/>
            </w:pPr>
          </w:p>
        </w:tc>
      </w:tr>
      <w:tr w:rsidR="00CB40BF" w14:paraId="473FFF5D" w14:textId="77777777" w:rsidTr="005B52F4">
        <w:trPr>
          <w:cantSplit/>
        </w:trPr>
        <w:tc>
          <w:tcPr>
            <w:tcW w:w="2131" w:type="dxa"/>
          </w:tcPr>
          <w:p w14:paraId="5AD461F5" w14:textId="02AA0263" w:rsidR="00CB40BF" w:rsidRPr="008A520F" w:rsidRDefault="00CB40BF" w:rsidP="00CD4360">
            <w:pPr>
              <w:pStyle w:val="TableBody8pt"/>
            </w:pPr>
            <w:r w:rsidRPr="00CB40BF">
              <w:t>windows_docker_drive</w:t>
            </w:r>
          </w:p>
        </w:tc>
        <w:tc>
          <w:tcPr>
            <w:tcW w:w="2250" w:type="dxa"/>
          </w:tcPr>
          <w:p w14:paraId="20BED783" w14:textId="418BD00F" w:rsidR="00CB40BF"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45E7875" w14:textId="1655D053" w:rsidR="00CB40BF" w:rsidRDefault="005B52F4" w:rsidP="00145A93">
            <w:pPr>
              <w:pStyle w:val="TableBody8pt"/>
            </w:pPr>
            <w:r w:rsidRPr="005B52F4">
              <w:t>'D'</w:t>
            </w:r>
          </w:p>
        </w:tc>
      </w:tr>
      <w:tr w:rsidR="00CB40BF" w14:paraId="598E0058" w14:textId="77777777" w:rsidTr="005B52F4">
        <w:trPr>
          <w:cantSplit/>
        </w:trPr>
        <w:tc>
          <w:tcPr>
            <w:tcW w:w="2131" w:type="dxa"/>
          </w:tcPr>
          <w:p w14:paraId="7C617643" w14:textId="7D11667E" w:rsidR="00CB40BF" w:rsidRPr="008A520F" w:rsidRDefault="005B52F4" w:rsidP="00CD4360">
            <w:pPr>
              <w:pStyle w:val="TableBody8pt"/>
            </w:pPr>
            <w:r w:rsidRPr="005B52F4">
              <w:t>windows_docker_directory</w:t>
            </w:r>
          </w:p>
        </w:tc>
        <w:tc>
          <w:tcPr>
            <w:tcW w:w="2250" w:type="dxa"/>
          </w:tcPr>
          <w:p w14:paraId="4202DB35" w14:textId="0C8C2E77" w:rsidR="00CB40BF"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02A04544" w14:textId="77D8AB37" w:rsidR="00CB40BF" w:rsidRDefault="005B52F4" w:rsidP="00145A93">
            <w:pPr>
              <w:pStyle w:val="TableBody8pt"/>
            </w:pPr>
            <w:r w:rsidRPr="005B52F4">
              <w:t>'D:\\DockerData'</w:t>
            </w:r>
          </w:p>
        </w:tc>
      </w:tr>
      <w:tr w:rsidR="005B52F4" w14:paraId="3CBEE52B" w14:textId="77777777" w:rsidTr="005B52F4">
        <w:trPr>
          <w:cantSplit/>
        </w:trPr>
        <w:tc>
          <w:tcPr>
            <w:tcW w:w="2131" w:type="dxa"/>
          </w:tcPr>
          <w:p w14:paraId="7C3ACB73" w14:textId="608E6024" w:rsidR="005B52F4" w:rsidRPr="008A520F" w:rsidRDefault="005B52F4" w:rsidP="00CD4360">
            <w:pPr>
              <w:pStyle w:val="TableBody8pt"/>
            </w:pPr>
            <w:r w:rsidRPr="005B52F4">
              <w:t>windows_docker_volume_label</w:t>
            </w:r>
          </w:p>
        </w:tc>
        <w:tc>
          <w:tcPr>
            <w:tcW w:w="2250" w:type="dxa"/>
          </w:tcPr>
          <w:p w14:paraId="769C05D7" w14:textId="25F728A1" w:rsidR="005B52F4" w:rsidRPr="005B52F4" w:rsidRDefault="00234962" w:rsidP="00CD4360">
            <w:pPr>
              <w:pStyle w:val="TableBody8pt"/>
              <w:rPr>
                <w:rStyle w:val="BoldEmpha"/>
              </w:rPr>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A990E1A" w14:textId="33EF4D43" w:rsidR="005B52F4" w:rsidRDefault="005B52F4" w:rsidP="00145A93">
            <w:pPr>
              <w:pStyle w:val="TableBody8pt"/>
            </w:pPr>
            <w:r w:rsidRPr="005B52F4">
              <w:t>'DockerVol'</w:t>
            </w:r>
          </w:p>
        </w:tc>
      </w:tr>
      <w:tr w:rsidR="005B52F4" w14:paraId="1D4C0218" w14:textId="77777777" w:rsidTr="005B52F4">
        <w:trPr>
          <w:cantSplit/>
        </w:trPr>
        <w:tc>
          <w:tcPr>
            <w:tcW w:w="2131" w:type="dxa"/>
          </w:tcPr>
          <w:p w14:paraId="5CBEAF28" w14:textId="07E2592F" w:rsidR="005B52F4" w:rsidRPr="005B52F4" w:rsidRDefault="005B52F4" w:rsidP="00CD4360">
            <w:pPr>
              <w:pStyle w:val="TableBody8pt"/>
            </w:pPr>
            <w:r w:rsidRPr="005B52F4">
              <w:t>windows_tz</w:t>
            </w:r>
          </w:p>
        </w:tc>
        <w:tc>
          <w:tcPr>
            <w:tcW w:w="2250" w:type="dxa"/>
          </w:tcPr>
          <w:p w14:paraId="1A52732A" w14:textId="1013120B" w:rsidR="005B52F4" w:rsidRPr="005B52F4" w:rsidRDefault="00234962" w:rsidP="00CD4360">
            <w:pPr>
              <w:pStyle w:val="TableBody8pt"/>
              <w:rPr>
                <w:rStyle w:val="BoldEmpha"/>
              </w:rPr>
            </w:pPr>
            <w:r>
              <w:rPr>
                <w:rStyle w:val="BoldEmpha"/>
              </w:rPr>
              <w:t>group_var</w:t>
            </w:r>
            <w:r w:rsidR="005B52F4" w:rsidRPr="005B52F4">
              <w:rPr>
                <w:rStyle w:val="BoldEmpha"/>
              </w:rPr>
              <w:t>s</w:t>
            </w:r>
            <w:r w:rsidR="005B52F4" w:rsidRPr="00CB40BF">
              <w:rPr>
                <w:rStyle w:val="BoldEmpha"/>
              </w:rPr>
              <w:t>/windows_box.yml</w:t>
            </w:r>
          </w:p>
        </w:tc>
        <w:tc>
          <w:tcPr>
            <w:tcW w:w="6090" w:type="dxa"/>
          </w:tcPr>
          <w:p w14:paraId="6818DFBB" w14:textId="2333B098" w:rsidR="005B52F4" w:rsidRPr="005B52F4" w:rsidRDefault="005B52F4" w:rsidP="005B52F4">
            <w:pPr>
              <w:pStyle w:val="TableBody8pt"/>
            </w:pPr>
            <w:r>
              <w:t>'Pacific Standard Time'</w:t>
            </w:r>
            <w:r>
              <w:br/>
              <w:t xml:space="preserve">This is different from the </w:t>
            </w:r>
            <w:r w:rsidRPr="005B52F4">
              <w:rPr>
                <w:rStyle w:val="CodingLanguage"/>
              </w:rPr>
              <w:t>windows_timezone</w:t>
            </w:r>
            <w:r w:rsidRPr="005B52F4">
              <w:t xml:space="preserve"> variable. It is important that this value matches the timezone used by UCP servers for certificate validation. See  </w:t>
            </w:r>
            <w:hyperlink r:id="rId70" w:history="1">
              <w:r w:rsidRPr="005B52F4">
                <w:rPr>
                  <w:rStyle w:val="Hyperlink"/>
                </w:rPr>
                <w:t>https://msdn.microsoft.com/en-us/library/ms912391.aspx</w:t>
              </w:r>
            </w:hyperlink>
            <w:r w:rsidRPr="005B52F4">
              <w:t>.</w:t>
            </w:r>
          </w:p>
        </w:tc>
      </w:tr>
      <w:tr w:rsidR="005B52F4" w14:paraId="2C689558" w14:textId="77777777" w:rsidTr="005B52F4">
        <w:trPr>
          <w:cantSplit/>
        </w:trPr>
        <w:tc>
          <w:tcPr>
            <w:tcW w:w="2131" w:type="dxa"/>
          </w:tcPr>
          <w:p w14:paraId="22C33F87" w14:textId="77777777" w:rsidR="005B52F4" w:rsidRPr="008A520F" w:rsidRDefault="005B52F4" w:rsidP="00CD4360">
            <w:pPr>
              <w:pStyle w:val="TableBody8pt"/>
            </w:pPr>
          </w:p>
        </w:tc>
        <w:tc>
          <w:tcPr>
            <w:tcW w:w="2250" w:type="dxa"/>
          </w:tcPr>
          <w:p w14:paraId="3768E60D" w14:textId="77777777" w:rsidR="005B52F4" w:rsidRPr="005B52F4" w:rsidRDefault="005B52F4" w:rsidP="00CD4360">
            <w:pPr>
              <w:pStyle w:val="TableBody8pt"/>
              <w:rPr>
                <w:rStyle w:val="BoldEmpha"/>
              </w:rPr>
            </w:pPr>
          </w:p>
        </w:tc>
        <w:tc>
          <w:tcPr>
            <w:tcW w:w="6090" w:type="dxa"/>
          </w:tcPr>
          <w:p w14:paraId="4E4E498D" w14:textId="77777777" w:rsidR="005B52F4" w:rsidRDefault="005B52F4" w:rsidP="00145A93">
            <w:pPr>
              <w:pStyle w:val="TableBody8pt"/>
            </w:pPr>
          </w:p>
        </w:tc>
      </w:tr>
      <w:tr w:rsidR="000615E7" w14:paraId="3D010C16" w14:textId="77777777" w:rsidTr="005B52F4">
        <w:trPr>
          <w:cantSplit/>
        </w:trPr>
        <w:tc>
          <w:tcPr>
            <w:tcW w:w="2131" w:type="dxa"/>
          </w:tcPr>
          <w:p w14:paraId="4918853A" w14:textId="3C0DF845" w:rsidR="000615E7" w:rsidRDefault="006C7B25" w:rsidP="00CD4360">
            <w:pPr>
              <w:pStyle w:val="TableBody8pt"/>
            </w:pPr>
            <w:r w:rsidRPr="008A520F">
              <w:t>windows_winrm_script</w:t>
            </w:r>
          </w:p>
        </w:tc>
        <w:tc>
          <w:tcPr>
            <w:tcW w:w="2250" w:type="dxa"/>
          </w:tcPr>
          <w:p w14:paraId="4CBBE294" w14:textId="30477C38" w:rsidR="000615E7" w:rsidRDefault="00234962" w:rsidP="00CD4360">
            <w:pPr>
              <w:pStyle w:val="TableBody8pt"/>
            </w:pPr>
            <w:r>
              <w:rPr>
                <w:rStyle w:val="BoldEmpha"/>
              </w:rPr>
              <w:t>group_var</w:t>
            </w:r>
            <w:r w:rsidR="005B52F4" w:rsidRPr="005B52F4">
              <w:rPr>
                <w:rStyle w:val="BoldEmpha"/>
              </w:rPr>
              <w:t>s</w:t>
            </w:r>
            <w:r w:rsidR="005B52F4" w:rsidRPr="00CB40BF">
              <w:rPr>
                <w:rStyle w:val="BoldEmpha"/>
              </w:rPr>
              <w:t>/windows_box.yml</w:t>
            </w:r>
          </w:p>
        </w:tc>
        <w:tc>
          <w:tcPr>
            <w:tcW w:w="6090" w:type="dxa"/>
          </w:tcPr>
          <w:p w14:paraId="5EF01FCE" w14:textId="650D4E53" w:rsidR="000615E7" w:rsidRDefault="006C7B25" w:rsidP="006C7B25">
            <w:pPr>
              <w:pStyle w:val="TableBody8pt"/>
            </w:pPr>
            <w:r w:rsidRPr="008A520F">
              <w:t xml:space="preserve">Variable used to determine where the </w:t>
            </w:r>
            <w:r w:rsidRPr="008A520F">
              <w:rPr>
                <w:rStyle w:val="CodingLanguage"/>
              </w:rPr>
              <w:t>winrm</w:t>
            </w:r>
            <w:r w:rsidRPr="008A520F">
              <w:t xml:space="preserve"> Powershell script will be downloaded from. See the </w:t>
            </w:r>
            <w:r>
              <w:t xml:space="preserve">following </w:t>
            </w:r>
            <w:r w:rsidRPr="008A520F">
              <w:t xml:space="preserve">section </w:t>
            </w:r>
            <w:r>
              <w:t>for more i</w:t>
            </w:r>
            <w:r w:rsidRPr="008A520F">
              <w:t>nformation.</w:t>
            </w:r>
          </w:p>
        </w:tc>
      </w:tr>
    </w:tbl>
    <w:p w14:paraId="6C397132" w14:textId="77777777" w:rsidR="000615E7" w:rsidRDefault="000615E7" w:rsidP="0058095B">
      <w:pPr>
        <w:pStyle w:val="BodyTextMetricHPELight10pt"/>
      </w:pPr>
    </w:p>
    <w:p w14:paraId="5CF21601" w14:textId="77777777" w:rsidR="00145A93" w:rsidRDefault="00145A93" w:rsidP="000615E7"/>
    <w:p w14:paraId="0F9BBC13" w14:textId="77777777" w:rsidR="000615E7" w:rsidRDefault="000615E7" w:rsidP="000615E7">
      <w:pPr>
        <w:pStyle w:val="Heading3"/>
      </w:pPr>
      <w:bookmarkStart w:id="274" w:name="_Deploying_Windows_workers"/>
      <w:bookmarkEnd w:id="274"/>
      <w:r w:rsidRPr="00237C47">
        <w:t>Configuring the winrm remoting script</w:t>
      </w:r>
    </w:p>
    <w:p w14:paraId="6C0A90F9" w14:textId="30E48308" w:rsidR="006C7B25" w:rsidRDefault="000615E7" w:rsidP="0058095B">
      <w:pPr>
        <w:pStyle w:val="BodyTextMetricHPELight10pt"/>
      </w:pPr>
      <w:r w:rsidRPr="00237C47">
        <w:t xml:space="preserve">The playbooks for deploying Windows workers rely on a Powershell script for remote access from the Ansible machine. The script </w:t>
      </w:r>
      <w:r w:rsidRPr="00237C47">
        <w:rPr>
          <w:rStyle w:val="CodingLanguage"/>
        </w:rPr>
        <w:t>ConfigureRemotingForAnsible.ps1</w:t>
      </w:r>
      <w:r w:rsidRPr="00237C47">
        <w:t xml:space="preserve"> is available online on GitHub</w:t>
      </w:r>
      <w:r w:rsidR="006C7B25">
        <w:t xml:space="preserve"> at </w:t>
      </w:r>
      <w:hyperlink r:id="rId71" w:history="1">
        <w:r w:rsidR="006C7B25" w:rsidRPr="006C7B25">
          <w:rPr>
            <w:rStyle w:val="Hyperlink"/>
          </w:rPr>
          <w:t>https://raw.githubusercontent.com/ansible/ansible/devel/examples/scripts/ConfigureRemotingForAnsible.ps1</w:t>
        </w:r>
      </w:hyperlink>
      <w:r w:rsidR="006C7B25">
        <w:t xml:space="preserve">. </w:t>
      </w:r>
      <w:r w:rsidRPr="00237C47">
        <w:t xml:space="preserve"> </w:t>
      </w:r>
    </w:p>
    <w:p w14:paraId="78208952" w14:textId="00531389" w:rsidR="000615E7" w:rsidRDefault="006C7B25" w:rsidP="0058095B">
      <w:pPr>
        <w:pStyle w:val="BodyTextMetricHPELight10pt"/>
      </w:pPr>
      <w:r>
        <w:t>You n</w:t>
      </w:r>
      <w:r w:rsidR="000615E7" w:rsidRPr="00577A7F">
        <w:t>eed to mak</w:t>
      </w:r>
      <w:r>
        <w:t>e this script available locally:</w:t>
      </w:r>
    </w:p>
    <w:p w14:paraId="13410B53" w14:textId="16EC76F3" w:rsidR="000615E7" w:rsidRDefault="000615E7" w:rsidP="000001BE">
      <w:pPr>
        <w:pStyle w:val="NumberedList-Level1"/>
        <w:numPr>
          <w:ilvl w:val="0"/>
          <w:numId w:val="24"/>
        </w:numPr>
      </w:pPr>
      <w:r w:rsidRPr="00577A7F">
        <w:t>Download the script:</w:t>
      </w:r>
      <w:r>
        <w:br/>
      </w:r>
      <w:r>
        <w:br/>
      </w:r>
      <w:r w:rsidRPr="00577A7F">
        <w:rPr>
          <w:rStyle w:val="CodingLanguage"/>
        </w:rPr>
        <w:t xml:space="preserve">wget </w:t>
      </w:r>
      <w:r w:rsidR="00491E72" w:rsidRPr="00491E72">
        <w:rPr>
          <w:rStyle w:val="CodingLanguage"/>
        </w:rPr>
        <w:t>https://raw.githubusercontent.com/ansible/ansible/devel/examples/scripts/ConfigureRemotingForAnsible.ps1</w:t>
      </w:r>
    </w:p>
    <w:p w14:paraId="415C1E6F" w14:textId="5B41D98D" w:rsidR="000615E7" w:rsidRDefault="000615E7" w:rsidP="000001BE">
      <w:pPr>
        <w:pStyle w:val="NumberedList-Level1"/>
        <w:numPr>
          <w:ilvl w:val="0"/>
          <w:numId w:val="19"/>
        </w:numPr>
      </w:pPr>
      <w:r w:rsidRPr="00577A7F">
        <w:t>Deploy a local HTTP server, enabling port 80, for example:</w:t>
      </w:r>
      <w:r>
        <w:br/>
      </w:r>
      <w:r>
        <w:br/>
      </w:r>
      <w:r w:rsidRPr="00577A7F">
        <w:rPr>
          <w:rStyle w:val="CodingLanguage"/>
        </w:rPr>
        <w:lastRenderedPageBreak/>
        <w:t>yum install httpd</w:t>
      </w:r>
      <w:r w:rsidRPr="00577A7F">
        <w:rPr>
          <w:rStyle w:val="CodingLanguage"/>
        </w:rPr>
        <w:br/>
        <w:t>systemctl enable httpd</w:t>
      </w:r>
      <w:r w:rsidRPr="00577A7F">
        <w:rPr>
          <w:rStyle w:val="CodingLanguage"/>
        </w:rPr>
        <w:br/>
        <w:t>systemctl start httpd</w:t>
      </w:r>
      <w:r w:rsidRPr="00577A7F">
        <w:rPr>
          <w:rStyle w:val="CodingLanguage"/>
        </w:rPr>
        <w:br/>
        <w:t>firewall-cmd --permanent --add-port 80/tcp --zone=pub</w:t>
      </w:r>
      <w:r w:rsidR="001F6B4D">
        <w:rPr>
          <w:rStyle w:val="CodingLanguage"/>
        </w:rPr>
        <w:t>l</w:t>
      </w:r>
      <w:r w:rsidRPr="00577A7F">
        <w:rPr>
          <w:rStyle w:val="CodingLanguage"/>
        </w:rPr>
        <w:t>ic</w:t>
      </w:r>
      <w:r w:rsidRPr="00577A7F">
        <w:rPr>
          <w:rStyle w:val="CodingLanguage"/>
        </w:rPr>
        <w:br/>
        <w:t>firewall-cmd –reload</w:t>
      </w:r>
    </w:p>
    <w:p w14:paraId="06085368" w14:textId="77777777" w:rsidR="000615E7" w:rsidRDefault="000615E7" w:rsidP="000001BE">
      <w:pPr>
        <w:pStyle w:val="NumberedList-Level1"/>
        <w:numPr>
          <w:ilvl w:val="0"/>
          <w:numId w:val="19"/>
        </w:numPr>
      </w:pPr>
      <w:r w:rsidRPr="00577A7F">
        <w:t>Copy the downloaded script to the web server:</w:t>
      </w:r>
      <w:r>
        <w:br/>
      </w:r>
      <w:r>
        <w:br/>
      </w:r>
      <w:r w:rsidRPr="00577A7F">
        <w:rPr>
          <w:rStyle w:val="CodingLanguage"/>
        </w:rPr>
        <w:t>cp ConfigureRemotingForAnsible.ps1 /var/www/html</w:t>
      </w:r>
    </w:p>
    <w:p w14:paraId="08747069" w14:textId="77777777" w:rsidR="000615E7" w:rsidRPr="00CB40BF" w:rsidRDefault="000615E7" w:rsidP="000615E7">
      <w:pPr>
        <w:pStyle w:val="NumberedList-Level1LastBeforeBodycopy"/>
        <w:rPr>
          <w:rStyle w:val="CodingLanguage"/>
          <w:rFonts w:ascii="MetricHPE Light" w:hAnsi="MetricHPE Light"/>
        </w:rPr>
      </w:pPr>
      <w:r w:rsidRPr="00577A7F">
        <w:t xml:space="preserve">Configure the </w:t>
      </w:r>
      <w:r>
        <w:t>variable</w:t>
      </w:r>
      <w:r w:rsidRPr="00577A7F">
        <w:t xml:space="preserve"> to point at the local web server, for example,</w:t>
      </w:r>
      <w:r>
        <w:br/>
      </w:r>
      <w:r>
        <w:br/>
      </w:r>
      <w:r w:rsidRPr="00614DCF">
        <w:rPr>
          <w:rStyle w:val="CodingLanguage"/>
        </w:rPr>
        <w:t>windows_winrm_script: 'http://10.10.174.230/ConfigureRemotingForAnsible.ps1'</w:t>
      </w:r>
    </w:p>
    <w:p w14:paraId="761E94E5" w14:textId="6277692A" w:rsidR="00CB40BF" w:rsidRDefault="00884635" w:rsidP="00884635">
      <w:pPr>
        <w:pStyle w:val="Heading3"/>
      </w:pPr>
      <w:r>
        <w:t>Windows VM variables</w:t>
      </w:r>
    </w:p>
    <w:p w14:paraId="1E5AF8E8" w14:textId="0DEA3367" w:rsidR="00884635" w:rsidRPr="00884635" w:rsidRDefault="00884635" w:rsidP="00884635">
      <w:pPr>
        <w:pStyle w:val="BodyTextMetricHPELight10pt"/>
      </w:pPr>
      <w:r>
        <w:t>The following table shows the variables specific to Windows VMs.</w:t>
      </w:r>
    </w:p>
    <w:p w14:paraId="11541A08" w14:textId="6CC2A505" w:rsidR="00884635" w:rsidRPr="00884635" w:rsidRDefault="00884635" w:rsidP="00884635">
      <w:pPr>
        <w:pStyle w:val="MISCTableCaptionHeader8pt"/>
      </w:pPr>
      <w:r w:rsidRPr="00884635">
        <w:rPr>
          <w:rStyle w:val="MISCTableCaptionHeaderBold8pt"/>
        </w:rPr>
        <w:t xml:space="preserve">Table </w:t>
      </w:r>
      <w:r w:rsidRPr="00884635">
        <w:rPr>
          <w:rStyle w:val="MISCTableCaptionHeaderBold8pt"/>
        </w:rPr>
        <w:fldChar w:fldCharType="begin"/>
      </w:r>
      <w:r w:rsidRPr="00884635">
        <w:rPr>
          <w:rStyle w:val="MISCTableCaptionHeaderBold8pt"/>
        </w:rPr>
        <w:instrText xml:space="preserve"> SEQ Table \* ARABIC </w:instrText>
      </w:r>
      <w:r w:rsidRPr="00884635">
        <w:rPr>
          <w:rStyle w:val="MISCTableCaptionHeaderBold8pt"/>
        </w:rPr>
        <w:fldChar w:fldCharType="separate"/>
      </w:r>
      <w:r w:rsidR="00560AD9">
        <w:rPr>
          <w:rStyle w:val="MISCTableCaptionHeaderBold8pt"/>
          <w:noProof/>
        </w:rPr>
        <w:t>19</w:t>
      </w:r>
      <w:r w:rsidRPr="00884635">
        <w:rPr>
          <w:rStyle w:val="MISCTableCaptionHeaderBold8pt"/>
        </w:rPr>
        <w:fldChar w:fldCharType="end"/>
      </w:r>
      <w:r w:rsidRPr="00884635">
        <w:rPr>
          <w:rStyle w:val="MISCTableCaptionHeaderBold8pt"/>
        </w:rPr>
        <w:t>.</w:t>
      </w:r>
      <w:r>
        <w:t xml:space="preserve"> Windows VM variables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800"/>
        <w:gridCol w:w="2430"/>
        <w:gridCol w:w="5730"/>
      </w:tblGrid>
      <w:tr w:rsidR="00CB40BF" w14:paraId="754AFBA1" w14:textId="77777777" w:rsidTr="000970E4">
        <w:trPr>
          <w:cantSplit/>
        </w:trPr>
        <w:tc>
          <w:tcPr>
            <w:tcW w:w="1800" w:type="dxa"/>
            <w:tcBorders>
              <w:top w:val="nil"/>
              <w:bottom w:val="single" w:sz="36" w:space="0" w:color="00B388"/>
            </w:tcBorders>
          </w:tcPr>
          <w:p w14:paraId="0E42FEEB" w14:textId="77777777" w:rsidR="00CB40BF" w:rsidRDefault="00CB40BF" w:rsidP="00151A02">
            <w:pPr>
              <w:pStyle w:val="TableSubhead8pt"/>
            </w:pPr>
            <w:bookmarkStart w:id="275" w:name="_Sysdig_configuration"/>
            <w:bookmarkStart w:id="276" w:name="_Prometheus_and_Grafana"/>
            <w:bookmarkEnd w:id="275"/>
            <w:bookmarkEnd w:id="276"/>
            <w:r>
              <w:t>Variable</w:t>
            </w:r>
          </w:p>
        </w:tc>
        <w:tc>
          <w:tcPr>
            <w:tcW w:w="2430" w:type="dxa"/>
            <w:tcBorders>
              <w:top w:val="nil"/>
              <w:bottom w:val="single" w:sz="36" w:space="0" w:color="00B388"/>
            </w:tcBorders>
          </w:tcPr>
          <w:p w14:paraId="3B3A3C3D" w14:textId="77777777" w:rsidR="00CB40BF" w:rsidRDefault="00CB40BF" w:rsidP="00151A02">
            <w:pPr>
              <w:pStyle w:val="TableSubhead8pt"/>
            </w:pPr>
            <w:r>
              <w:t>File</w:t>
            </w:r>
          </w:p>
        </w:tc>
        <w:tc>
          <w:tcPr>
            <w:tcW w:w="5730" w:type="dxa"/>
            <w:tcBorders>
              <w:top w:val="nil"/>
              <w:bottom w:val="single" w:sz="36" w:space="0" w:color="00B388"/>
            </w:tcBorders>
          </w:tcPr>
          <w:p w14:paraId="4425B2D9" w14:textId="77777777" w:rsidR="00CB40BF" w:rsidRDefault="00CB40BF" w:rsidP="00151A02">
            <w:pPr>
              <w:pStyle w:val="TableSubhead8pt"/>
            </w:pPr>
            <w:r>
              <w:t>Description</w:t>
            </w:r>
          </w:p>
        </w:tc>
      </w:tr>
      <w:tr w:rsidR="00CB40BF" w14:paraId="1D4134EB" w14:textId="77777777" w:rsidTr="000970E4">
        <w:trPr>
          <w:cantSplit/>
        </w:trPr>
        <w:tc>
          <w:tcPr>
            <w:tcW w:w="1800" w:type="dxa"/>
          </w:tcPr>
          <w:p w14:paraId="58A456A8" w14:textId="77777777" w:rsidR="00CB40BF" w:rsidRDefault="00CB40BF" w:rsidP="00151A02">
            <w:pPr>
              <w:pStyle w:val="TableBody8pt"/>
            </w:pPr>
            <w:r>
              <w:t>win_vm_template</w:t>
            </w:r>
          </w:p>
        </w:tc>
        <w:tc>
          <w:tcPr>
            <w:tcW w:w="2430" w:type="dxa"/>
          </w:tcPr>
          <w:p w14:paraId="339D5EF2" w14:textId="707C8A8F" w:rsidR="00CB40BF" w:rsidRPr="000970E4" w:rsidRDefault="000970E4" w:rsidP="00151A02">
            <w:pPr>
              <w:pStyle w:val="TableBody8pt"/>
              <w:rPr>
                <w:rStyle w:val="BoldEmpha"/>
              </w:rPr>
            </w:pPr>
            <w:r w:rsidRPr="000970E4">
              <w:rPr>
                <w:rStyle w:val="BoldEmpha"/>
              </w:rPr>
              <w:t>group_vars/vm_wrk_win.yml</w:t>
            </w:r>
          </w:p>
        </w:tc>
        <w:tc>
          <w:tcPr>
            <w:tcW w:w="5730" w:type="dxa"/>
          </w:tcPr>
          <w:p w14:paraId="375043AE" w14:textId="77777777" w:rsidR="00CB40BF" w:rsidRDefault="00CB40BF" w:rsidP="00151A02">
            <w:pPr>
              <w:pStyle w:val="TableBody8pt"/>
            </w:pPr>
            <w:r>
              <w:t>Name of the Windows 2016 VM Template to use. Note that this is the name from a vCenter perspective, not the hostname.</w:t>
            </w:r>
          </w:p>
        </w:tc>
      </w:tr>
      <w:tr w:rsidR="00884635" w14:paraId="02522521" w14:textId="77777777" w:rsidTr="000970E4">
        <w:trPr>
          <w:cantSplit/>
        </w:trPr>
        <w:tc>
          <w:tcPr>
            <w:tcW w:w="1800" w:type="dxa"/>
          </w:tcPr>
          <w:p w14:paraId="242BF791" w14:textId="6B544008" w:rsidR="00884635" w:rsidRDefault="00884635" w:rsidP="00151A02">
            <w:pPr>
              <w:pStyle w:val="TableBody8pt"/>
            </w:pPr>
            <w:r w:rsidRPr="00884635">
              <w:t>windows_vdvs_ps</w:t>
            </w:r>
          </w:p>
        </w:tc>
        <w:tc>
          <w:tcPr>
            <w:tcW w:w="2430" w:type="dxa"/>
          </w:tcPr>
          <w:p w14:paraId="45C535BD" w14:textId="7A969D88" w:rsidR="00884635" w:rsidRDefault="000970E4" w:rsidP="00151A02">
            <w:pPr>
              <w:pStyle w:val="TableBody8pt"/>
            </w:pPr>
            <w:r w:rsidRPr="000970E4">
              <w:rPr>
                <w:rStyle w:val="BoldEmpha"/>
              </w:rPr>
              <w:t>group_vars/vm_wrk_win.yml</w:t>
            </w:r>
          </w:p>
        </w:tc>
        <w:tc>
          <w:tcPr>
            <w:tcW w:w="5730" w:type="dxa"/>
          </w:tcPr>
          <w:p w14:paraId="39AB791D" w14:textId="48126BD7" w:rsidR="00884635" w:rsidRDefault="00884635" w:rsidP="00884635">
            <w:pPr>
              <w:pStyle w:val="TableBody8pt"/>
            </w:pPr>
            <w:r w:rsidRPr="00884635">
              <w:t xml:space="preserve">Variable used to download the PowerShell script that is used to install vDVS for Windows. For example, </w:t>
            </w:r>
            <w:hyperlink r:id="rId72" w:history="1">
              <w:r w:rsidRPr="000970E4">
                <w:rPr>
                  <w:rStyle w:val="Hyperlink"/>
                </w:rPr>
                <w:t>https://raw.githubusercontent.com/vmware/vsphere-storage-for-docker/master/install-vdvs.ps1</w:t>
              </w:r>
            </w:hyperlink>
          </w:p>
        </w:tc>
      </w:tr>
      <w:tr w:rsidR="00CB40BF" w14:paraId="4A3427C6" w14:textId="77777777" w:rsidTr="000970E4">
        <w:trPr>
          <w:cantSplit/>
        </w:trPr>
        <w:tc>
          <w:tcPr>
            <w:tcW w:w="1800" w:type="dxa"/>
          </w:tcPr>
          <w:p w14:paraId="6997D284" w14:textId="77777777" w:rsidR="00CB40BF" w:rsidRDefault="00CB40BF" w:rsidP="00151A02">
            <w:pPr>
              <w:pStyle w:val="TableBody8pt"/>
            </w:pPr>
            <w:r>
              <w:t>windows_vdvs_path</w:t>
            </w:r>
          </w:p>
        </w:tc>
        <w:tc>
          <w:tcPr>
            <w:tcW w:w="2430" w:type="dxa"/>
          </w:tcPr>
          <w:p w14:paraId="0074062C" w14:textId="00C6298F" w:rsidR="00CB40BF" w:rsidRDefault="000970E4" w:rsidP="00151A02">
            <w:pPr>
              <w:pStyle w:val="TableBody8pt"/>
              <w:rPr>
                <w:rStyle w:val="BoldEmpha"/>
              </w:rPr>
            </w:pPr>
            <w:r w:rsidRPr="000970E4">
              <w:rPr>
                <w:rStyle w:val="BoldEmpha"/>
              </w:rPr>
              <w:t>group_vars/vm_wrk_win.yml</w:t>
            </w:r>
          </w:p>
        </w:tc>
        <w:tc>
          <w:tcPr>
            <w:tcW w:w="5730" w:type="dxa"/>
          </w:tcPr>
          <w:p w14:paraId="7E1D6EE4" w14:textId="77777777" w:rsidR="00CB40BF" w:rsidRDefault="00CB40BF" w:rsidP="00151A02">
            <w:pPr>
              <w:pStyle w:val="TableBody8pt"/>
            </w:pPr>
            <w:r>
              <w:t xml:space="preserve">Variable used to download vSphere Docker Volume Service software. This variable is combined with </w:t>
            </w:r>
            <w:r>
              <w:rPr>
                <w:rStyle w:val="CodingLanguage"/>
              </w:rPr>
              <w:t>windows_vdvs_version</w:t>
            </w:r>
            <w:r>
              <w:t xml:space="preserve"> (below) to generate a URL of the form &lt;windows_vdvs_path&gt;_&lt;windows_vdvs_version&gt;.zip to download the software. For example, to download version 0.21, set </w:t>
            </w:r>
            <w:r>
              <w:rPr>
                <w:rStyle w:val="CodingLanguage"/>
              </w:rPr>
              <w:t>windows_vdvs_path</w:t>
            </w:r>
            <w:r>
              <w:t xml:space="preserve"> equal to </w:t>
            </w:r>
            <w:r w:rsidRPr="007F77C6">
              <w:rPr>
                <w:rStyle w:val="CodingLanguage"/>
              </w:rPr>
              <w:t>https://vmware.bintray.com/vDVS/vsphere-storage-for-docker_windows</w:t>
            </w:r>
            <w:r>
              <w:t xml:space="preserve"> and </w:t>
            </w:r>
            <w:r>
              <w:rPr>
                <w:rStyle w:val="CodingLanguage"/>
              </w:rPr>
              <w:t>windows_vdvs_version</w:t>
            </w:r>
            <w:r>
              <w:t xml:space="preserve"> equal to </w:t>
            </w:r>
            <w:r>
              <w:rPr>
                <w:rStyle w:val="CodingLanguage"/>
              </w:rPr>
              <w:t>0.21</w:t>
            </w:r>
            <w:r>
              <w:t xml:space="preserve"> </w:t>
            </w:r>
          </w:p>
        </w:tc>
      </w:tr>
      <w:tr w:rsidR="00CB40BF" w14:paraId="66EDC4DE" w14:textId="77777777" w:rsidTr="000970E4">
        <w:trPr>
          <w:cantSplit/>
        </w:trPr>
        <w:tc>
          <w:tcPr>
            <w:tcW w:w="1800" w:type="dxa"/>
          </w:tcPr>
          <w:p w14:paraId="4DE6C18D" w14:textId="77777777" w:rsidR="00CB40BF" w:rsidRDefault="00CB40BF" w:rsidP="00151A02">
            <w:pPr>
              <w:pStyle w:val="TableBody8pt"/>
            </w:pPr>
            <w:r>
              <w:t>windows_vdvs_version</w:t>
            </w:r>
          </w:p>
        </w:tc>
        <w:tc>
          <w:tcPr>
            <w:tcW w:w="2430" w:type="dxa"/>
          </w:tcPr>
          <w:p w14:paraId="289C2A45" w14:textId="071ECB72" w:rsidR="00CB40BF" w:rsidRDefault="000970E4" w:rsidP="00151A02">
            <w:pPr>
              <w:pStyle w:val="TableBody8pt"/>
              <w:rPr>
                <w:rStyle w:val="BoldEmpha"/>
              </w:rPr>
            </w:pPr>
            <w:r w:rsidRPr="000970E4">
              <w:rPr>
                <w:rStyle w:val="BoldEmpha"/>
              </w:rPr>
              <w:t>group_vars/vm_wrk_win.yml</w:t>
            </w:r>
          </w:p>
        </w:tc>
        <w:tc>
          <w:tcPr>
            <w:tcW w:w="5730" w:type="dxa"/>
          </w:tcPr>
          <w:p w14:paraId="0A0E7010" w14:textId="77777777" w:rsidR="00CB40BF" w:rsidRDefault="00CB40BF" w:rsidP="00151A02">
            <w:pPr>
              <w:pStyle w:val="TableBody8pt"/>
            </w:pPr>
            <w:r>
              <w:t xml:space="preserve">Combined with </w:t>
            </w:r>
            <w:r>
              <w:rPr>
                <w:rStyle w:val="CodingLanguage"/>
              </w:rPr>
              <w:t>windows_vdvs_path</w:t>
            </w:r>
            <w:r>
              <w:t>, this variable is used to generate the URL for downloading the software.</w:t>
            </w:r>
          </w:p>
        </w:tc>
      </w:tr>
      <w:tr w:rsidR="000970E4" w14:paraId="73AFD750" w14:textId="77777777" w:rsidTr="000970E4">
        <w:trPr>
          <w:cantSplit/>
        </w:trPr>
        <w:tc>
          <w:tcPr>
            <w:tcW w:w="1800" w:type="dxa"/>
          </w:tcPr>
          <w:p w14:paraId="4A38BFD4" w14:textId="68377FCA" w:rsidR="000970E4" w:rsidRDefault="000970E4" w:rsidP="00151A02">
            <w:pPr>
              <w:pStyle w:val="TableBody8pt"/>
            </w:pPr>
            <w:r w:rsidRPr="000970E4">
              <w:t>windows_vdvs_directory</w:t>
            </w:r>
          </w:p>
        </w:tc>
        <w:tc>
          <w:tcPr>
            <w:tcW w:w="2430" w:type="dxa"/>
          </w:tcPr>
          <w:p w14:paraId="7E23FC15" w14:textId="0078CF12" w:rsidR="000970E4" w:rsidRPr="000970E4" w:rsidRDefault="000970E4" w:rsidP="00151A02">
            <w:pPr>
              <w:pStyle w:val="TableBody8pt"/>
              <w:rPr>
                <w:rStyle w:val="BoldEmpha"/>
              </w:rPr>
            </w:pPr>
            <w:r w:rsidRPr="000970E4">
              <w:rPr>
                <w:rStyle w:val="BoldEmpha"/>
              </w:rPr>
              <w:t>group_vars/vm_wrk_win.yml</w:t>
            </w:r>
          </w:p>
        </w:tc>
        <w:tc>
          <w:tcPr>
            <w:tcW w:w="5730" w:type="dxa"/>
          </w:tcPr>
          <w:p w14:paraId="458AAA30" w14:textId="743EDF89" w:rsidR="000970E4" w:rsidRDefault="000970E4" w:rsidP="00151A02">
            <w:pPr>
              <w:pStyle w:val="TableBody8pt"/>
            </w:pPr>
            <w:r w:rsidRPr="000970E4">
              <w:t xml:space="preserve">Variable used to determine where vDVS software will be unzipped and </w:t>
            </w:r>
            <w:r>
              <w:t xml:space="preserve">installed from. The default is </w:t>
            </w:r>
            <w:r w:rsidRPr="000970E4">
              <w:rPr>
                <w:rStyle w:val="CodingLanguage"/>
              </w:rPr>
              <w:t>C:\Users\Administrator\Downloads</w:t>
            </w:r>
          </w:p>
        </w:tc>
      </w:tr>
      <w:tr w:rsidR="00CB40BF" w:rsidRPr="000609AB" w14:paraId="0BA0C758" w14:textId="77777777" w:rsidTr="000970E4">
        <w:trPr>
          <w:cantSplit/>
        </w:trPr>
        <w:tc>
          <w:tcPr>
            <w:tcW w:w="1800" w:type="dxa"/>
          </w:tcPr>
          <w:p w14:paraId="4AA6552F" w14:textId="0A55ADD7" w:rsidR="00CB40BF" w:rsidRPr="000609AB" w:rsidRDefault="000970E4" w:rsidP="00151A02">
            <w:pPr>
              <w:pStyle w:val="TableBody8pt"/>
            </w:pPr>
            <w:r>
              <w:t>windows</w:t>
            </w:r>
            <w:r w:rsidRPr="000970E4">
              <w:t>_timezone</w:t>
            </w:r>
          </w:p>
        </w:tc>
        <w:tc>
          <w:tcPr>
            <w:tcW w:w="2430" w:type="dxa"/>
          </w:tcPr>
          <w:p w14:paraId="6A1ED26D" w14:textId="79AF1C56" w:rsidR="00CB40BF" w:rsidRDefault="000970E4" w:rsidP="00151A02">
            <w:pPr>
              <w:pStyle w:val="TableBody8pt"/>
            </w:pPr>
            <w:r w:rsidRPr="000970E4">
              <w:rPr>
                <w:rStyle w:val="BoldEmpha"/>
              </w:rPr>
              <w:t>group_vars/vm_wrk_win.yml</w:t>
            </w:r>
          </w:p>
        </w:tc>
        <w:tc>
          <w:tcPr>
            <w:tcW w:w="5730" w:type="dxa"/>
          </w:tcPr>
          <w:p w14:paraId="3B7B7E15" w14:textId="63A38685" w:rsidR="00CB40BF" w:rsidRPr="000609AB" w:rsidRDefault="000970E4" w:rsidP="000970E4">
            <w:pPr>
              <w:pStyle w:val="TableBody8pt"/>
            </w:pPr>
            <w:r w:rsidRPr="000970E4">
              <w:t xml:space="preserve">Defaults to </w:t>
            </w:r>
            <w:r w:rsidRPr="000970E4">
              <w:rPr>
                <w:rStyle w:val="CodingLanguage"/>
              </w:rPr>
              <w:t>15</w:t>
            </w:r>
            <w:r w:rsidRPr="000970E4">
              <w:t xml:space="preserve">. </w:t>
            </w:r>
            <w:r>
              <w:br/>
            </w:r>
            <w:r w:rsidRPr="000970E4">
              <w:t xml:space="preserve">Valid values are available at </w:t>
            </w:r>
            <w:hyperlink r:id="rId73" w:history="1">
              <w:r w:rsidRPr="000970E4">
                <w:rPr>
                  <w:rStyle w:val="Hyperlink"/>
                </w:rPr>
                <w:t>https://msdn.microsoft.com/en-us/library/ms912391.aspx</w:t>
              </w:r>
            </w:hyperlink>
          </w:p>
        </w:tc>
      </w:tr>
    </w:tbl>
    <w:p w14:paraId="320C3B09" w14:textId="77777777" w:rsidR="00CB40BF" w:rsidRDefault="00CB40BF" w:rsidP="00CB40BF"/>
    <w:p w14:paraId="7F58360D" w14:textId="77777777" w:rsidR="00CB40BF" w:rsidRPr="006C7B25" w:rsidRDefault="00CB40BF" w:rsidP="00CB40BF">
      <w:pPr>
        <w:pStyle w:val="BodyTextMetricHPELight10pt"/>
        <w:rPr>
          <w:rStyle w:val="CodingLanguage"/>
          <w:rFonts w:ascii="MetricHPE Light" w:hAnsi="MetricHPE Light"/>
        </w:rPr>
      </w:pPr>
    </w:p>
    <w:p w14:paraId="6C91E78A" w14:textId="77777777" w:rsidR="006C7B25" w:rsidRDefault="006C7B25" w:rsidP="006C7B25">
      <w:pPr>
        <w:pStyle w:val="Heading3"/>
      </w:pPr>
      <w:r>
        <w:t>group_vars/win_worker.yml</w:t>
      </w:r>
    </w:p>
    <w:p w14:paraId="6B9B74BB" w14:textId="5D717264" w:rsidR="006C7B25" w:rsidRDefault="00145A93" w:rsidP="006C7B25">
      <w:pPr>
        <w:pStyle w:val="BodyTextMetricHPELight10pt"/>
      </w:pPr>
      <w:r w:rsidRPr="00145A93">
        <w:t xml:space="preserve">In general, it should not be necessary to modify the following advanced variables, but they are documented in </w:t>
      </w:r>
      <w:r w:rsidR="000970E4" w:rsidRPr="000970E4">
        <w:fldChar w:fldCharType="begin"/>
      </w:r>
      <w:r w:rsidR="000970E4" w:rsidRPr="000970E4">
        <w:instrText xml:space="preserve"> REF _Refd17e57382 \h </w:instrText>
      </w:r>
      <w:r w:rsidR="000970E4">
        <w:instrText xml:space="preserve"> \* MERGEFORMAT </w:instrText>
      </w:r>
      <w:r w:rsidR="000970E4" w:rsidRPr="000970E4">
        <w:fldChar w:fldCharType="separate"/>
      </w:r>
      <w:r w:rsidR="00560AD9" w:rsidRPr="00560AD9">
        <w:t>Table</w:t>
      </w:r>
      <w:r w:rsidR="00560AD9" w:rsidRPr="00560AD9">
        <w:rPr>
          <w:rFonts w:ascii="Calibri" w:hAnsi="Calibri" w:cs="Calibri"/>
        </w:rPr>
        <w:t> </w:t>
      </w:r>
      <w:r w:rsidR="00560AD9" w:rsidRPr="00560AD9">
        <w:t>20</w:t>
      </w:r>
      <w:r w:rsidR="000970E4" w:rsidRPr="000970E4">
        <w:fldChar w:fldCharType="end"/>
      </w:r>
      <w:r w:rsidR="000970E4">
        <w:t xml:space="preserve"> </w:t>
      </w:r>
      <w:r>
        <w:t>for the sake of completeness</w:t>
      </w:r>
      <w:r w:rsidR="006C7B25">
        <w:t>.</w:t>
      </w:r>
    </w:p>
    <w:p w14:paraId="45DA1E72" w14:textId="77777777" w:rsidR="006C7B25" w:rsidRDefault="006C7B25" w:rsidP="006C7B25">
      <w:pPr>
        <w:pStyle w:val="MISCTableCaptionHeader8pt"/>
      </w:pPr>
      <w:bookmarkStart w:id="277" w:name="_Refd17e57382"/>
      <w:bookmarkStart w:id="278" w:name="_Tocd17e57382"/>
      <w:r w:rsidRPr="00566ADC">
        <w:rPr>
          <w:rStyle w:val="MISCTableCaptionHeaderBold8pt"/>
        </w:rPr>
        <w:t>Table</w:t>
      </w:r>
      <w:r w:rsidRPr="00566ADC">
        <w:rPr>
          <w:rStyle w:val="MISCTableCaptionHeaderBold8pt"/>
          <w:rFonts w:ascii="Calibri" w:hAnsi="Calibri" w:cs="Calibri"/>
        </w:rPr>
        <w:t> </w:t>
      </w:r>
      <w:bookmarkStart w:id="279" w:name="_Numd17e57382"/>
      <w:r w:rsidRPr="00566ADC">
        <w:rPr>
          <w:rStyle w:val="MISCTableCaptionHeaderBold8pt"/>
        </w:rPr>
        <w:fldChar w:fldCharType="begin"/>
      </w:r>
      <w:r w:rsidRPr="00566ADC">
        <w:rPr>
          <w:rStyle w:val="MISCTableCaptionHeaderBold8pt"/>
        </w:rPr>
        <w:instrText xml:space="preserve"> SEQ Table \* ARABIC </w:instrText>
      </w:r>
      <w:r w:rsidRPr="00566ADC">
        <w:rPr>
          <w:rStyle w:val="MISCTableCaptionHeaderBold8pt"/>
        </w:rPr>
        <w:fldChar w:fldCharType="separate"/>
      </w:r>
      <w:r w:rsidR="00560AD9">
        <w:rPr>
          <w:rStyle w:val="MISCTableCaptionHeaderBold8pt"/>
          <w:noProof/>
        </w:rPr>
        <w:t>20</w:t>
      </w:r>
      <w:r w:rsidRPr="00566ADC">
        <w:rPr>
          <w:rStyle w:val="MISCTableCaptionHeaderBold8pt"/>
        </w:rPr>
        <w:fldChar w:fldCharType="end"/>
      </w:r>
      <w:bookmarkEnd w:id="277"/>
      <w:bookmarkEnd w:id="278"/>
      <w:bookmarkEnd w:id="279"/>
      <w:r w:rsidRPr="00566ADC">
        <w:rPr>
          <w:rStyle w:val="MISCTableCaptionHeaderBold8pt"/>
        </w:rPr>
        <w:t xml:space="preserve">. </w:t>
      </w:r>
      <w:r>
        <w:t>Advanced windows variables</w:t>
      </w:r>
    </w:p>
    <w:tbl>
      <w:tblPr>
        <w:tblStyle w:val="TableGrid"/>
        <w:tblW w:w="105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5880"/>
      </w:tblGrid>
      <w:tr w:rsidR="006C7B25" w14:paraId="058DDCEA" w14:textId="77777777" w:rsidTr="00C65B7A">
        <w:trPr>
          <w:cantSplit/>
        </w:trPr>
        <w:tc>
          <w:tcPr>
            <w:tcW w:w="2520" w:type="dxa"/>
            <w:tcBorders>
              <w:top w:val="nil"/>
              <w:bottom w:val="single" w:sz="36" w:space="0" w:color="00B388"/>
            </w:tcBorders>
          </w:tcPr>
          <w:p w14:paraId="5BCEE6A3" w14:textId="77777777" w:rsidR="006C7B25" w:rsidRDefault="006C7B25" w:rsidP="00C65B7A">
            <w:pPr>
              <w:pStyle w:val="TableSubhead8pt"/>
            </w:pPr>
            <w:r>
              <w:t>Variable</w:t>
            </w:r>
          </w:p>
        </w:tc>
        <w:tc>
          <w:tcPr>
            <w:tcW w:w="2160" w:type="dxa"/>
            <w:tcBorders>
              <w:top w:val="nil"/>
              <w:bottom w:val="single" w:sz="36" w:space="0" w:color="00B388"/>
            </w:tcBorders>
          </w:tcPr>
          <w:p w14:paraId="2B72D248" w14:textId="77777777" w:rsidR="006C7B25" w:rsidRDefault="006C7B25" w:rsidP="00C65B7A">
            <w:pPr>
              <w:pStyle w:val="TableSubhead8pt"/>
            </w:pPr>
            <w:r>
              <w:t>File</w:t>
            </w:r>
          </w:p>
        </w:tc>
        <w:tc>
          <w:tcPr>
            <w:tcW w:w="5880" w:type="dxa"/>
            <w:tcBorders>
              <w:top w:val="nil"/>
              <w:bottom w:val="single" w:sz="36" w:space="0" w:color="00B388"/>
            </w:tcBorders>
          </w:tcPr>
          <w:p w14:paraId="6EF9F08A" w14:textId="77777777" w:rsidR="006C7B25" w:rsidRDefault="006C7B25" w:rsidP="00C65B7A">
            <w:pPr>
              <w:pStyle w:val="TableSubhead8pt"/>
            </w:pPr>
            <w:r>
              <w:t>Description</w:t>
            </w:r>
          </w:p>
        </w:tc>
      </w:tr>
      <w:tr w:rsidR="006C7B25" w14:paraId="456B70E6" w14:textId="77777777" w:rsidTr="00C65B7A">
        <w:trPr>
          <w:cantSplit/>
        </w:trPr>
        <w:tc>
          <w:tcPr>
            <w:tcW w:w="2520" w:type="dxa"/>
          </w:tcPr>
          <w:p w14:paraId="2E60BD5F" w14:textId="77777777" w:rsidR="006C7B25" w:rsidRDefault="006C7B25" w:rsidP="00C65B7A">
            <w:pPr>
              <w:pStyle w:val="TableBody8pt"/>
            </w:pPr>
            <w:r>
              <w:t>ansible_user</w:t>
            </w:r>
          </w:p>
        </w:tc>
        <w:tc>
          <w:tcPr>
            <w:tcW w:w="2160" w:type="dxa"/>
          </w:tcPr>
          <w:p w14:paraId="504DC079" w14:textId="6BB14D2A" w:rsidR="006C7B25" w:rsidRDefault="006C7B25" w:rsidP="00145A93">
            <w:pPr>
              <w:pStyle w:val="TableBody8pt"/>
            </w:pPr>
            <w:r>
              <w:rPr>
                <w:rStyle w:val="BoldEmpha"/>
              </w:rPr>
              <w:t>group_vars/</w:t>
            </w:r>
            <w:r w:rsidR="00145A93">
              <w:rPr>
                <w:rStyle w:val="BoldEmpha"/>
              </w:rPr>
              <w:t>windows_box</w:t>
            </w:r>
            <w:r>
              <w:rPr>
                <w:rStyle w:val="BoldEmpha"/>
              </w:rPr>
              <w:t>.yml</w:t>
            </w:r>
          </w:p>
        </w:tc>
        <w:tc>
          <w:tcPr>
            <w:tcW w:w="5880" w:type="dxa"/>
          </w:tcPr>
          <w:p w14:paraId="51DDCF6D" w14:textId="495B9963" w:rsidR="006C7B25" w:rsidRDefault="006C7B25" w:rsidP="00C65B7A">
            <w:pPr>
              <w:pStyle w:val="TableBody8pt"/>
            </w:pPr>
            <w:r>
              <w:t xml:space="preserve">Defaults to the Windows user account </w:t>
            </w:r>
            <w:r>
              <w:rPr>
                <w:rStyle w:val="CodingLanguage"/>
              </w:rPr>
              <w:t>win_username</w:t>
            </w:r>
            <w:r>
              <w:t xml:space="preserve"> as specified in </w:t>
            </w:r>
            <w:r w:rsidR="00234962">
              <w:rPr>
                <w:rStyle w:val="CodingLanguage"/>
              </w:rPr>
              <w:t>group_var</w:t>
            </w:r>
            <w:r w:rsidR="00B0382D">
              <w:rPr>
                <w:rStyle w:val="CodingLanguage"/>
              </w:rPr>
              <w:t>s/all/vars</w:t>
            </w:r>
            <w:r>
              <w:t xml:space="preserve"> </w:t>
            </w:r>
          </w:p>
        </w:tc>
      </w:tr>
      <w:tr w:rsidR="006C7B25" w14:paraId="06DD1A5B" w14:textId="77777777" w:rsidTr="00C65B7A">
        <w:trPr>
          <w:cantSplit/>
        </w:trPr>
        <w:tc>
          <w:tcPr>
            <w:tcW w:w="2520" w:type="dxa"/>
          </w:tcPr>
          <w:p w14:paraId="45D6FB66" w14:textId="77777777" w:rsidR="006C7B25" w:rsidRDefault="006C7B25" w:rsidP="00C65B7A">
            <w:pPr>
              <w:pStyle w:val="TableBody8pt"/>
            </w:pPr>
            <w:r>
              <w:t>ansible_password</w:t>
            </w:r>
          </w:p>
        </w:tc>
        <w:tc>
          <w:tcPr>
            <w:tcW w:w="2160" w:type="dxa"/>
          </w:tcPr>
          <w:p w14:paraId="63775BB5" w14:textId="6111BC41" w:rsidR="006C7B25" w:rsidRDefault="00145A93" w:rsidP="00145A93">
            <w:pPr>
              <w:pStyle w:val="TableBody8pt"/>
            </w:pPr>
            <w:r>
              <w:rPr>
                <w:rStyle w:val="BoldEmpha"/>
              </w:rPr>
              <w:t>group_vars/windows_box</w:t>
            </w:r>
            <w:r w:rsidR="006C7B25">
              <w:rPr>
                <w:rStyle w:val="BoldEmpha"/>
              </w:rPr>
              <w:t>.yml</w:t>
            </w:r>
          </w:p>
        </w:tc>
        <w:tc>
          <w:tcPr>
            <w:tcW w:w="5880" w:type="dxa"/>
          </w:tcPr>
          <w:p w14:paraId="75061EEB" w14:textId="70C0DCBF" w:rsidR="006C7B25" w:rsidRDefault="006C7B25" w:rsidP="00C65B7A">
            <w:pPr>
              <w:pStyle w:val="TableBody8pt"/>
            </w:pPr>
            <w:r>
              <w:t xml:space="preserve">Defaults to the Windows user password </w:t>
            </w:r>
            <w:r>
              <w:rPr>
                <w:rStyle w:val="CodingLanguage"/>
              </w:rPr>
              <w:t>win_password</w:t>
            </w:r>
            <w:r>
              <w:t xml:space="preserve"> as specified in </w:t>
            </w:r>
            <w:r w:rsidR="00234962">
              <w:rPr>
                <w:rStyle w:val="CodingLanguage"/>
              </w:rPr>
              <w:t>group_var</w:t>
            </w:r>
            <w:r w:rsidR="0083650F">
              <w:rPr>
                <w:rStyle w:val="CodingLanguage"/>
              </w:rPr>
              <w:t>s/all/vault</w:t>
            </w:r>
          </w:p>
        </w:tc>
      </w:tr>
      <w:tr w:rsidR="006C7B25" w14:paraId="58A12B95" w14:textId="77777777" w:rsidTr="00C65B7A">
        <w:trPr>
          <w:cantSplit/>
        </w:trPr>
        <w:tc>
          <w:tcPr>
            <w:tcW w:w="2520" w:type="dxa"/>
          </w:tcPr>
          <w:p w14:paraId="6B48C7A2" w14:textId="77777777" w:rsidR="006C7B25" w:rsidRDefault="006C7B25" w:rsidP="00C65B7A">
            <w:pPr>
              <w:pStyle w:val="TableBody8pt"/>
            </w:pPr>
            <w:r>
              <w:t>ansible_port</w:t>
            </w:r>
          </w:p>
        </w:tc>
        <w:tc>
          <w:tcPr>
            <w:tcW w:w="2160" w:type="dxa"/>
          </w:tcPr>
          <w:p w14:paraId="621F82FE" w14:textId="0FB960C2" w:rsidR="006C7B25" w:rsidRDefault="006C7B25" w:rsidP="00C65B7A">
            <w:pPr>
              <w:pStyle w:val="TableBody8pt"/>
            </w:pPr>
            <w:r>
              <w:rPr>
                <w:rStyle w:val="BoldEmpha"/>
              </w:rPr>
              <w:t>group_vars/</w:t>
            </w:r>
            <w:r w:rsidR="00145A93">
              <w:rPr>
                <w:rStyle w:val="BoldEmpha"/>
              </w:rPr>
              <w:t>windows_box</w:t>
            </w:r>
            <w:r>
              <w:rPr>
                <w:rStyle w:val="BoldEmpha"/>
              </w:rPr>
              <w:t>.yml</w:t>
            </w:r>
          </w:p>
        </w:tc>
        <w:tc>
          <w:tcPr>
            <w:tcW w:w="5880" w:type="dxa"/>
          </w:tcPr>
          <w:p w14:paraId="6DF12EE6" w14:textId="77777777" w:rsidR="006C7B25" w:rsidRDefault="006C7B25" w:rsidP="00C65B7A">
            <w:pPr>
              <w:pStyle w:val="TableBody8pt"/>
            </w:pPr>
            <w:r>
              <w:t>5986</w:t>
            </w:r>
          </w:p>
        </w:tc>
      </w:tr>
      <w:tr w:rsidR="006C7B25" w14:paraId="64F3F2C9" w14:textId="77777777" w:rsidTr="00C65B7A">
        <w:trPr>
          <w:cantSplit/>
        </w:trPr>
        <w:tc>
          <w:tcPr>
            <w:tcW w:w="2520" w:type="dxa"/>
          </w:tcPr>
          <w:p w14:paraId="3A11E10D" w14:textId="77777777" w:rsidR="006C7B25" w:rsidRDefault="006C7B25" w:rsidP="00C65B7A">
            <w:pPr>
              <w:pStyle w:val="TableBody8pt"/>
            </w:pPr>
            <w:r>
              <w:t>ansible_connection</w:t>
            </w:r>
          </w:p>
        </w:tc>
        <w:tc>
          <w:tcPr>
            <w:tcW w:w="2160" w:type="dxa"/>
          </w:tcPr>
          <w:p w14:paraId="5AF3751B" w14:textId="17A8C825" w:rsidR="006C7B25" w:rsidRDefault="006C7B25" w:rsidP="00145A93">
            <w:pPr>
              <w:pStyle w:val="TableBody8pt"/>
            </w:pPr>
            <w:r>
              <w:rPr>
                <w:rStyle w:val="BoldEmpha"/>
              </w:rPr>
              <w:t>group_vars/</w:t>
            </w:r>
            <w:r w:rsidR="00145A93">
              <w:rPr>
                <w:rStyle w:val="BoldEmpha"/>
              </w:rPr>
              <w:t xml:space="preserve">windows_box </w:t>
            </w:r>
            <w:r>
              <w:rPr>
                <w:rStyle w:val="BoldEmpha"/>
              </w:rPr>
              <w:t>.yml</w:t>
            </w:r>
          </w:p>
        </w:tc>
        <w:tc>
          <w:tcPr>
            <w:tcW w:w="5880" w:type="dxa"/>
          </w:tcPr>
          <w:p w14:paraId="48E06E4A" w14:textId="77777777" w:rsidR="006C7B25" w:rsidRDefault="006C7B25" w:rsidP="00C65B7A">
            <w:pPr>
              <w:pStyle w:val="TableBody8pt"/>
            </w:pPr>
            <w:r>
              <w:t>winrm</w:t>
            </w:r>
          </w:p>
        </w:tc>
      </w:tr>
      <w:tr w:rsidR="006C7B25" w14:paraId="64154CE1" w14:textId="77777777" w:rsidTr="00C65B7A">
        <w:trPr>
          <w:cantSplit/>
        </w:trPr>
        <w:tc>
          <w:tcPr>
            <w:tcW w:w="2520" w:type="dxa"/>
          </w:tcPr>
          <w:p w14:paraId="7DB5E40E" w14:textId="77777777" w:rsidR="006C7B25" w:rsidRDefault="006C7B25" w:rsidP="00C65B7A">
            <w:pPr>
              <w:pStyle w:val="TableBody8pt"/>
            </w:pPr>
            <w:r>
              <w:t>ansible_winrm_server_cert_validation</w:t>
            </w:r>
          </w:p>
        </w:tc>
        <w:tc>
          <w:tcPr>
            <w:tcW w:w="2160" w:type="dxa"/>
          </w:tcPr>
          <w:p w14:paraId="45FAE186" w14:textId="584906E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44AAB602" w14:textId="77777777" w:rsidR="006C7B25" w:rsidRDefault="006C7B25" w:rsidP="00C65B7A">
            <w:pPr>
              <w:pStyle w:val="TableBody8pt"/>
            </w:pPr>
            <w:r>
              <w:t xml:space="preserve">Defaults to </w:t>
            </w:r>
            <w:r>
              <w:rPr>
                <w:rStyle w:val="CodingLanguage"/>
              </w:rPr>
              <w:t>ignore</w:t>
            </w:r>
          </w:p>
        </w:tc>
      </w:tr>
      <w:tr w:rsidR="006C7B25" w14:paraId="36A5021C" w14:textId="77777777" w:rsidTr="00C65B7A">
        <w:trPr>
          <w:cantSplit/>
        </w:trPr>
        <w:tc>
          <w:tcPr>
            <w:tcW w:w="2520" w:type="dxa"/>
          </w:tcPr>
          <w:p w14:paraId="203351FF" w14:textId="77777777" w:rsidR="006C7B25" w:rsidRDefault="006C7B25" w:rsidP="00C65B7A">
            <w:pPr>
              <w:pStyle w:val="TableBody8pt"/>
            </w:pPr>
            <w:r>
              <w:lastRenderedPageBreak/>
              <w:t>ansible_winrm_operation_timeout_sec</w:t>
            </w:r>
          </w:p>
        </w:tc>
        <w:tc>
          <w:tcPr>
            <w:tcW w:w="2160" w:type="dxa"/>
          </w:tcPr>
          <w:p w14:paraId="6BDD5995" w14:textId="2B26555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25C2A0F1" w14:textId="77777777" w:rsidR="006C7B25" w:rsidRDefault="006C7B25" w:rsidP="00C65B7A">
            <w:pPr>
              <w:pStyle w:val="TableBody8pt"/>
            </w:pPr>
            <w:r>
              <w:t xml:space="preserve">Defaults to </w:t>
            </w:r>
            <w:r>
              <w:rPr>
                <w:rStyle w:val="CodingLanguage"/>
              </w:rPr>
              <w:t>250</w:t>
            </w:r>
          </w:p>
        </w:tc>
      </w:tr>
      <w:tr w:rsidR="006C7B25" w14:paraId="4D99966A" w14:textId="77777777" w:rsidTr="00C65B7A">
        <w:trPr>
          <w:cantSplit/>
        </w:trPr>
        <w:tc>
          <w:tcPr>
            <w:tcW w:w="2520" w:type="dxa"/>
          </w:tcPr>
          <w:p w14:paraId="734ECDBA" w14:textId="77777777" w:rsidR="006C7B25" w:rsidRDefault="006C7B25" w:rsidP="00C65B7A">
            <w:pPr>
              <w:pStyle w:val="TableBody8pt"/>
            </w:pPr>
            <w:r>
              <w:t>ansible_winrm_read_timeout_sec</w:t>
            </w:r>
          </w:p>
        </w:tc>
        <w:tc>
          <w:tcPr>
            <w:tcW w:w="2160" w:type="dxa"/>
          </w:tcPr>
          <w:p w14:paraId="31374571" w14:textId="509E7B14"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306FD70B" w14:textId="77777777" w:rsidR="006C7B25" w:rsidRDefault="006C7B25" w:rsidP="00C65B7A">
            <w:pPr>
              <w:pStyle w:val="TableBody8pt"/>
            </w:pPr>
            <w:r>
              <w:t xml:space="preserve">Defaults to </w:t>
            </w:r>
            <w:r>
              <w:rPr>
                <w:rStyle w:val="CodingLanguage"/>
              </w:rPr>
              <w:t>300</w:t>
            </w:r>
          </w:p>
        </w:tc>
      </w:tr>
      <w:tr w:rsidR="006C7B25" w14:paraId="16B62EB7" w14:textId="77777777" w:rsidTr="00C65B7A">
        <w:trPr>
          <w:cantSplit/>
        </w:trPr>
        <w:tc>
          <w:tcPr>
            <w:tcW w:w="2520" w:type="dxa"/>
          </w:tcPr>
          <w:p w14:paraId="182C3D0C" w14:textId="77777777" w:rsidR="006C7B25" w:rsidRDefault="006C7B25" w:rsidP="00C65B7A">
            <w:pPr>
              <w:pStyle w:val="TableBody8pt"/>
            </w:pPr>
            <w:r>
              <w:t>windows_timezone</w:t>
            </w:r>
          </w:p>
        </w:tc>
        <w:tc>
          <w:tcPr>
            <w:tcW w:w="2160" w:type="dxa"/>
          </w:tcPr>
          <w:p w14:paraId="742EB558" w14:textId="5C8B4260" w:rsidR="006C7B25" w:rsidRDefault="006C7B25" w:rsidP="00C65B7A">
            <w:pPr>
              <w:pStyle w:val="TableBody8pt"/>
            </w:pPr>
            <w:r>
              <w:rPr>
                <w:rStyle w:val="BoldEmpha"/>
              </w:rPr>
              <w:t>group_vars</w:t>
            </w:r>
            <w:r w:rsidR="00145A93">
              <w:rPr>
                <w:rStyle w:val="BoldEmpha"/>
              </w:rPr>
              <w:t>/windows_box .</w:t>
            </w:r>
            <w:r>
              <w:rPr>
                <w:rStyle w:val="BoldEmpha"/>
              </w:rPr>
              <w:t>yml</w:t>
            </w:r>
          </w:p>
        </w:tc>
        <w:tc>
          <w:tcPr>
            <w:tcW w:w="5880" w:type="dxa"/>
          </w:tcPr>
          <w:p w14:paraId="3EEFF5D1" w14:textId="0AC92148" w:rsidR="006C7B25" w:rsidRDefault="006C7B25" w:rsidP="00C65B7A">
            <w:pPr>
              <w:pStyle w:val="TableBody8pt"/>
            </w:pPr>
            <w:r>
              <w:t xml:space="preserve">Defaults to </w:t>
            </w:r>
            <w:r>
              <w:rPr>
                <w:rStyle w:val="CodingLanguage"/>
              </w:rPr>
              <w:t>15</w:t>
            </w:r>
            <w:r w:rsidR="00A433F3">
              <w:rPr>
                <w:rStyle w:val="CodingLanguage"/>
              </w:rPr>
              <w:t xml:space="preserve">. </w:t>
            </w:r>
            <w:r w:rsidR="00A433F3" w:rsidRPr="00A433F3">
              <w:t xml:space="preserve">Valid values are available at </w:t>
            </w:r>
            <w:hyperlink r:id="rId74" w:history="1">
              <w:r w:rsidR="00A433F3" w:rsidRPr="00A433F3">
                <w:rPr>
                  <w:rStyle w:val="Hyperlink"/>
                </w:rPr>
                <w:t>https://msdn.microsoft.com/en-us/library/ms912391.aspx</w:t>
              </w:r>
            </w:hyperlink>
          </w:p>
        </w:tc>
      </w:tr>
    </w:tbl>
    <w:p w14:paraId="662AE983" w14:textId="77777777" w:rsidR="006C7B25" w:rsidRPr="00F17A52" w:rsidRDefault="006C7B25" w:rsidP="006C7B25"/>
    <w:p w14:paraId="76092563" w14:textId="77777777" w:rsidR="000615E7" w:rsidRDefault="000615E7" w:rsidP="000615E7">
      <w:pPr>
        <w:pStyle w:val="Heading2"/>
      </w:pPr>
      <w:bookmarkStart w:id="280" w:name="_Toc531698824"/>
      <w:bookmarkStart w:id="281" w:name="_Toc7020438"/>
      <w:r w:rsidRPr="00577A7F">
        <w:t>Windows operating system and Docker EE</w:t>
      </w:r>
      <w:bookmarkEnd w:id="280"/>
      <w:bookmarkEnd w:id="281"/>
    </w:p>
    <w:p w14:paraId="57EC3E79" w14:textId="5808651A" w:rsidR="000615E7" w:rsidRDefault="000615E7" w:rsidP="0058095B">
      <w:pPr>
        <w:pStyle w:val="BodyTextMetricHPELight10pt"/>
      </w:pPr>
      <w:r w:rsidRPr="00614DCF">
        <w:t xml:space="preserve">Docker Enterprise Edition for Windows Server (Docker EE) enables native Docker containers on Windows Server. This solution has been tested with Windows worker nodes running Windows Server 2016 </w:t>
      </w:r>
      <w:r w:rsidR="00FB0FE9">
        <w:t>and with Docker EE 18.09</w:t>
      </w:r>
      <w:r w:rsidRPr="00614DCF">
        <w:t>. More recent versions of Windows Server may work but have not been tested.</w:t>
      </w:r>
    </w:p>
    <w:p w14:paraId="1D259D5F" w14:textId="77777777" w:rsidR="000615E7" w:rsidRDefault="000615E7" w:rsidP="000615E7">
      <w:pPr>
        <w:pStyle w:val="MISCNote-Ruleabove"/>
      </w:pPr>
      <w:r>
        <w:t>Note</w:t>
      </w:r>
    </w:p>
    <w:p w14:paraId="47131130" w14:textId="77777777" w:rsidR="000615E7" w:rsidRDefault="000615E7" w:rsidP="0058095B">
      <w:pPr>
        <w:pStyle w:val="BodyTextMetricHPELight10pt"/>
      </w:pPr>
      <w:r w:rsidRPr="00614DCF">
        <w:t>Docker Universal Control Plane is not currently supported on Windows Server 1709 due to image incompatibility issues. For more information, see the Docker documentation</w:t>
      </w:r>
      <w:r>
        <w:t xml:space="preserve"> </w:t>
      </w:r>
      <w:hyperlink r:id="rId75" w:history="1">
        <w:r w:rsidRPr="00614DCF">
          <w:rPr>
            <w:rStyle w:val="Hyperlink"/>
          </w:rPr>
          <w:t>Install Docker Enterprise Edition for Windows Server</w:t>
        </w:r>
      </w:hyperlink>
      <w:r>
        <w:t>.</w:t>
      </w:r>
    </w:p>
    <w:p w14:paraId="418749CF" w14:textId="77777777" w:rsidR="000615E7" w:rsidRDefault="000615E7" w:rsidP="000615E7">
      <w:pPr>
        <w:pStyle w:val="MISCNote-Rulebelow"/>
      </w:pPr>
      <w:r w:rsidRPr="00614DCF">
        <w:t>This solution recommends that you only run Windows Server 2016 on your Windows worker nodes and that you install any required updates to your Windows nodes in a timely manner.</w:t>
      </w:r>
    </w:p>
    <w:p w14:paraId="7E276F33" w14:textId="77777777" w:rsidR="000615E7" w:rsidRPr="00614DCF" w:rsidRDefault="000615E7" w:rsidP="0058095B">
      <w:pPr>
        <w:pStyle w:val="BodyTextLastMetricHPELight10pt"/>
      </w:pPr>
      <w:r w:rsidRPr="00614DCF">
        <w:t>For information on how to update Docker EE on Windows Server 2016, see the Docker documentation</w:t>
      </w:r>
      <w:r>
        <w:t xml:space="preserve"> </w:t>
      </w:r>
      <w:hyperlink r:id="rId76" w:anchor="update-docker-ee" w:history="1">
        <w:r w:rsidRPr="00614DCF">
          <w:rPr>
            <w:rStyle w:val="Hyperlink"/>
          </w:rPr>
          <w:t>Update Docker EE</w:t>
        </w:r>
      </w:hyperlink>
      <w:r>
        <w:t>.</w:t>
      </w:r>
    </w:p>
    <w:p w14:paraId="6F4DFC5D" w14:textId="77777777" w:rsidR="00853256" w:rsidRDefault="00853256" w:rsidP="000615E7">
      <w:pPr>
        <w:pStyle w:val="Heading1"/>
      </w:pPr>
      <w:bookmarkStart w:id="282" w:name="_Ref531683825"/>
      <w:bookmarkStart w:id="283" w:name="_Toc531698825"/>
      <w:bookmarkStart w:id="284" w:name="_Toc7020439"/>
      <w:r w:rsidRPr="00853256">
        <w:t>Deploying bare metal workers</w:t>
      </w:r>
      <w:bookmarkEnd w:id="284"/>
      <w:r w:rsidRPr="00853256">
        <w:t xml:space="preserve"> </w:t>
      </w:r>
    </w:p>
    <w:p w14:paraId="0F2AC71D" w14:textId="66A5D7B0" w:rsidR="00853256" w:rsidRPr="00853256" w:rsidRDefault="00853256" w:rsidP="00853256">
      <w:pPr>
        <w:pStyle w:val="Heading2"/>
      </w:pPr>
      <w:bookmarkStart w:id="285" w:name="_Toc7020440"/>
      <w:r w:rsidRPr="00853256">
        <w:t>Introduction to bare metal workers</w:t>
      </w:r>
      <w:bookmarkEnd w:id="285"/>
    </w:p>
    <w:p w14:paraId="0D8D535A" w14:textId="73E7656C" w:rsidR="00853256" w:rsidRDefault="00853256" w:rsidP="00853256">
      <w:pPr>
        <w:pStyle w:val="BodyTextMetricHPELight10pt"/>
      </w:pPr>
      <w:r>
        <w:t>This solution leverages HPE Synergy OneView 4.10 and HPE Image Streamer 4.10 to provision bare metal servers with an operating system so they can be added to a Docker/Kubernetes cluster as worker nodes. Before you can provision servers using the playbooks, you need to create one or more Image Streamer Operating System Deployment Plans (OSDP) and one or more OneView Server Profile Templates (SPT).</w:t>
      </w:r>
    </w:p>
    <w:p w14:paraId="01C35108" w14:textId="77777777" w:rsidR="00853256" w:rsidRDefault="00853256" w:rsidP="00853256">
      <w:pPr>
        <w:pStyle w:val="BodyTextMetricHPELight10pt"/>
      </w:pPr>
      <w:r>
        <w:t>HPE OneView Server Profile Templates are used to create the OneView Server Profiles (SP) that are applied to the Synergy compute modules, also known as bare metal servers. Each bare metal server listed in the Ansible inventory maps to exactly one OneView Server Profile Template. Depending on the environment, you may need to create one or more SPTs depending on the type of servers available in your Synergy environment. In the simplest case, where all servers are of the same Server Hardware Type and there is a single enclosure group, a single SPT can be used. If, on the other hand, the pool of compute modules consists of different server types (for example Gen9 and Gen10 compute modules), then a separate SPT must be created for each Server Hardware Type. When creating the SPT, an OSDP is specified. In most cases, the same OSDP can be used for all compute modules running the same operating system. If you want to deploy both Windows and Linux worker nodes in the same cluster, you need to create a minimum of two SPTs and two OSDPs. One SPT will specify an OSDP that deploys Linux, while a separate SPT will specify a different OSDP that deploys Windows.</w:t>
      </w:r>
    </w:p>
    <w:p w14:paraId="02D58F65" w14:textId="77777777" w:rsidR="00853256" w:rsidRDefault="00853256" w:rsidP="00853256">
      <w:pPr>
        <w:pStyle w:val="BodyTextMetricHPELight10pt"/>
      </w:pPr>
      <w:r>
        <w:t>Image Streamer Operating System Deployment Plans leverage Operating System Build Plans (OSBP), each of which contains one or more Plan Scripts that are used to configure the deployed Operating System. Each Plan Script may expose one or more OS custom attributes. Custom attributes are parameters that can either be hard-coded to specific values or exposed to the deployment plan and configured by the SPT using the deployment plan. Custom attributes can hold various data types such as IP addresses, host names, product keys etc. The OSDP also specifies a golden image, which will be used when deploying the OS on the server.</w:t>
      </w:r>
    </w:p>
    <w:p w14:paraId="6A0AE0B7" w14:textId="284EA9AA" w:rsidR="00853256" w:rsidRDefault="00853256" w:rsidP="00853256">
      <w:pPr>
        <w:pStyle w:val="BodyTextMetricHPELight10pt"/>
      </w:pPr>
      <w:r>
        <w:t>When it comes to the provisioning of bare metal servers, the Ansible playbooks create Server Profiles (SP) based on specified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035072C0" w14:textId="7810FF4F" w:rsidR="00853256" w:rsidRDefault="00853256" w:rsidP="00853256">
      <w:pPr>
        <w:pStyle w:val="Heading2"/>
      </w:pPr>
      <w:bookmarkStart w:id="286" w:name="_Toc7020441"/>
      <w:r w:rsidRPr="00853256">
        <w:t>Playbooks and configuration</w:t>
      </w:r>
      <w:bookmarkEnd w:id="286"/>
    </w:p>
    <w:p w14:paraId="192740CF" w14:textId="6E6BCB9D" w:rsidR="00853256" w:rsidRDefault="00853256" w:rsidP="00853256">
      <w:pPr>
        <w:pStyle w:val="BodyTextMetricHPELight10pt"/>
      </w:pPr>
      <w:r>
        <w:t>The following table shows the basic variables needed for OneView configuration.</w:t>
      </w:r>
    </w:p>
    <w:p w14:paraId="43AF376C" w14:textId="77777777" w:rsidR="00417D96" w:rsidRDefault="00417D96">
      <w:pPr>
        <w:rPr>
          <w:rStyle w:val="MISCTableCaptionHeaderBold8pt"/>
          <w:szCs w:val="20"/>
        </w:rPr>
      </w:pPr>
      <w:r>
        <w:rPr>
          <w:rStyle w:val="MISCTableCaptionHeaderBold8pt"/>
        </w:rPr>
        <w:br w:type="page"/>
      </w:r>
    </w:p>
    <w:p w14:paraId="2281F39E" w14:textId="47131F93" w:rsidR="00853256" w:rsidRDefault="00853256" w:rsidP="00853256">
      <w:pPr>
        <w:pStyle w:val="MISCTableCaptionHeader8pt"/>
      </w:pPr>
      <w:r w:rsidRPr="00853256">
        <w:rPr>
          <w:rStyle w:val="MISCTableCaptionHeaderBold8pt"/>
        </w:rPr>
        <w:lastRenderedPageBreak/>
        <w:t xml:space="preserve">Table </w:t>
      </w:r>
      <w:r w:rsidRPr="00853256">
        <w:rPr>
          <w:rStyle w:val="MISCTableCaptionHeaderBold8pt"/>
        </w:rPr>
        <w:fldChar w:fldCharType="begin"/>
      </w:r>
      <w:r w:rsidRPr="00853256">
        <w:rPr>
          <w:rStyle w:val="MISCTableCaptionHeaderBold8pt"/>
        </w:rPr>
        <w:instrText xml:space="preserve"> SEQ Table \* ARABIC </w:instrText>
      </w:r>
      <w:r w:rsidRPr="00853256">
        <w:rPr>
          <w:rStyle w:val="MISCTableCaptionHeaderBold8pt"/>
        </w:rPr>
        <w:fldChar w:fldCharType="separate"/>
      </w:r>
      <w:r w:rsidR="00560AD9">
        <w:rPr>
          <w:rStyle w:val="MISCTableCaptionHeaderBold8pt"/>
          <w:noProof/>
        </w:rPr>
        <w:t>21</w:t>
      </w:r>
      <w:r w:rsidRPr="00853256">
        <w:rPr>
          <w:rStyle w:val="MISCTableCaptionHeaderBold8pt"/>
        </w:rPr>
        <w:fldChar w:fldCharType="end"/>
      </w:r>
      <w:r w:rsidRPr="00853256">
        <w:rPr>
          <w:rStyle w:val="MISCTableCaptionHeaderBold8pt"/>
        </w:rPr>
        <w:t>.</w:t>
      </w:r>
      <w:r>
        <w:t xml:space="preserve"> </w:t>
      </w:r>
      <w:r w:rsidRPr="00853256">
        <w:t>HPE OneView variables</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520"/>
        <w:gridCol w:w="2160"/>
        <w:gridCol w:w="4050"/>
      </w:tblGrid>
      <w:tr w:rsidR="00853256" w14:paraId="00EA5236" w14:textId="77777777" w:rsidTr="003660E7">
        <w:trPr>
          <w:cantSplit/>
        </w:trPr>
        <w:tc>
          <w:tcPr>
            <w:tcW w:w="2520" w:type="dxa"/>
            <w:tcBorders>
              <w:top w:val="nil"/>
              <w:bottom w:val="single" w:sz="36" w:space="0" w:color="00B388"/>
            </w:tcBorders>
          </w:tcPr>
          <w:p w14:paraId="609B90CE" w14:textId="77777777" w:rsidR="00853256" w:rsidRDefault="00853256" w:rsidP="00E54F3A">
            <w:pPr>
              <w:pStyle w:val="TableSubhead8pt"/>
            </w:pPr>
            <w:r>
              <w:t>Variable</w:t>
            </w:r>
          </w:p>
        </w:tc>
        <w:tc>
          <w:tcPr>
            <w:tcW w:w="2160" w:type="dxa"/>
            <w:tcBorders>
              <w:top w:val="nil"/>
              <w:bottom w:val="single" w:sz="36" w:space="0" w:color="00B388"/>
            </w:tcBorders>
          </w:tcPr>
          <w:p w14:paraId="4B0F0B13" w14:textId="77777777" w:rsidR="00853256" w:rsidRDefault="00853256" w:rsidP="00E54F3A">
            <w:pPr>
              <w:pStyle w:val="TableSubhead8pt"/>
            </w:pPr>
            <w:r>
              <w:t>File</w:t>
            </w:r>
          </w:p>
        </w:tc>
        <w:tc>
          <w:tcPr>
            <w:tcW w:w="4050" w:type="dxa"/>
            <w:tcBorders>
              <w:top w:val="nil"/>
              <w:bottom w:val="single" w:sz="36" w:space="0" w:color="00B388"/>
            </w:tcBorders>
          </w:tcPr>
          <w:p w14:paraId="1B28A262" w14:textId="77777777" w:rsidR="00853256" w:rsidRDefault="00853256" w:rsidP="00E54F3A">
            <w:pPr>
              <w:pStyle w:val="TableSubhead8pt"/>
            </w:pPr>
            <w:r>
              <w:t>Description</w:t>
            </w:r>
          </w:p>
        </w:tc>
      </w:tr>
      <w:tr w:rsidR="00853256" w14:paraId="7988425E" w14:textId="77777777" w:rsidTr="003660E7">
        <w:trPr>
          <w:cantSplit/>
        </w:trPr>
        <w:tc>
          <w:tcPr>
            <w:tcW w:w="2520" w:type="dxa"/>
          </w:tcPr>
          <w:p w14:paraId="38609578" w14:textId="5160EEB8" w:rsidR="00853256" w:rsidRDefault="00853256" w:rsidP="00E54F3A">
            <w:pPr>
              <w:pStyle w:val="TableBody8pt"/>
            </w:pPr>
            <w:r w:rsidRPr="00853256">
              <w:t>oneview_config_hostname</w:t>
            </w:r>
          </w:p>
        </w:tc>
        <w:tc>
          <w:tcPr>
            <w:tcW w:w="2160" w:type="dxa"/>
          </w:tcPr>
          <w:p w14:paraId="6C52EABE" w14:textId="1C1D02FC" w:rsidR="00853256" w:rsidRDefault="00853256" w:rsidP="00E54F3A">
            <w:pPr>
              <w:pStyle w:val="TableBody8pt"/>
            </w:pPr>
            <w:r w:rsidRPr="00853256">
              <w:rPr>
                <w:rStyle w:val="BoldEmpha"/>
              </w:rPr>
              <w:t>group_vars/all/vars</w:t>
            </w:r>
          </w:p>
        </w:tc>
        <w:tc>
          <w:tcPr>
            <w:tcW w:w="4050" w:type="dxa"/>
          </w:tcPr>
          <w:p w14:paraId="440471A3" w14:textId="64A5EC19" w:rsidR="00853256" w:rsidRDefault="00853256" w:rsidP="00E54F3A">
            <w:pPr>
              <w:pStyle w:val="TableBody8pt"/>
            </w:pPr>
            <w:r w:rsidRPr="00853256">
              <w:t>The server hosting HPE OneView</w:t>
            </w:r>
          </w:p>
        </w:tc>
      </w:tr>
      <w:tr w:rsidR="00853256" w14:paraId="4B7BB8B2" w14:textId="77777777" w:rsidTr="003660E7">
        <w:trPr>
          <w:cantSplit/>
        </w:trPr>
        <w:tc>
          <w:tcPr>
            <w:tcW w:w="2520" w:type="dxa"/>
          </w:tcPr>
          <w:p w14:paraId="7B670D47" w14:textId="366BD3DF" w:rsidR="00853256" w:rsidRDefault="00853256" w:rsidP="00E54F3A">
            <w:pPr>
              <w:pStyle w:val="TableBody8pt"/>
            </w:pPr>
            <w:r w:rsidRPr="00853256">
              <w:t>oneview_config_username</w:t>
            </w:r>
          </w:p>
        </w:tc>
        <w:tc>
          <w:tcPr>
            <w:tcW w:w="2160" w:type="dxa"/>
          </w:tcPr>
          <w:p w14:paraId="3B7543D2" w14:textId="4D59C1D0" w:rsidR="00853256" w:rsidRDefault="00853256" w:rsidP="00E54F3A">
            <w:pPr>
              <w:pStyle w:val="TableBody8pt"/>
            </w:pPr>
            <w:r w:rsidRPr="00853256">
              <w:rPr>
                <w:rStyle w:val="BoldEmpha"/>
              </w:rPr>
              <w:t>group_vars/all/vars</w:t>
            </w:r>
          </w:p>
        </w:tc>
        <w:tc>
          <w:tcPr>
            <w:tcW w:w="4050" w:type="dxa"/>
          </w:tcPr>
          <w:p w14:paraId="1CB79FD7" w14:textId="13F2E431" w:rsidR="00853256" w:rsidRDefault="00853256" w:rsidP="00E54F3A">
            <w:pPr>
              <w:pStyle w:val="TableBody8pt"/>
            </w:pPr>
            <w:r w:rsidRPr="00853256">
              <w:t xml:space="preserve">HPE OneView user name. Defaults to </w:t>
            </w:r>
            <w:r w:rsidRPr="00853256">
              <w:rPr>
                <w:rStyle w:val="CodingLanguage"/>
              </w:rPr>
              <w:t>Administrator</w:t>
            </w:r>
          </w:p>
        </w:tc>
      </w:tr>
      <w:tr w:rsidR="00853256" w14:paraId="177D5C29" w14:textId="77777777" w:rsidTr="003660E7">
        <w:trPr>
          <w:cantSplit/>
        </w:trPr>
        <w:tc>
          <w:tcPr>
            <w:tcW w:w="2520" w:type="dxa"/>
          </w:tcPr>
          <w:p w14:paraId="64696A57" w14:textId="7D2BC78E" w:rsidR="00853256" w:rsidRDefault="00853256" w:rsidP="00E54F3A">
            <w:pPr>
              <w:pStyle w:val="TableBody8pt"/>
            </w:pPr>
            <w:r w:rsidRPr="00853256">
              <w:t>oneview_config_password</w:t>
            </w:r>
          </w:p>
        </w:tc>
        <w:tc>
          <w:tcPr>
            <w:tcW w:w="2160" w:type="dxa"/>
          </w:tcPr>
          <w:p w14:paraId="3B21781A" w14:textId="637F9FA0" w:rsidR="00853256" w:rsidRDefault="00853256" w:rsidP="00E54F3A">
            <w:pPr>
              <w:pStyle w:val="TableBody8pt"/>
            </w:pPr>
            <w:r w:rsidRPr="00853256">
              <w:rPr>
                <w:rStyle w:val="BoldEmpha"/>
              </w:rPr>
              <w:t>group_vars/all/vault</w:t>
            </w:r>
          </w:p>
        </w:tc>
        <w:tc>
          <w:tcPr>
            <w:tcW w:w="4050" w:type="dxa"/>
          </w:tcPr>
          <w:p w14:paraId="0E0957E3" w14:textId="558FDB4C" w:rsidR="00853256" w:rsidRDefault="00853256" w:rsidP="00E54F3A">
            <w:pPr>
              <w:pStyle w:val="TableBody8pt"/>
            </w:pPr>
            <w:r w:rsidRPr="00853256">
              <w:t>HPE OneView password.</w:t>
            </w:r>
          </w:p>
        </w:tc>
      </w:tr>
      <w:tr w:rsidR="00853256" w14:paraId="786AA4A5" w14:textId="77777777" w:rsidTr="003660E7">
        <w:trPr>
          <w:cantSplit/>
        </w:trPr>
        <w:tc>
          <w:tcPr>
            <w:tcW w:w="2520" w:type="dxa"/>
          </w:tcPr>
          <w:p w14:paraId="3417CFA8" w14:textId="2E96AB8C" w:rsidR="00853256" w:rsidRDefault="00853256" w:rsidP="00E54F3A">
            <w:pPr>
              <w:pStyle w:val="TableBody8pt"/>
            </w:pPr>
            <w:r w:rsidRPr="00853256">
              <w:t>oneview_config_api_version</w:t>
            </w:r>
          </w:p>
        </w:tc>
        <w:tc>
          <w:tcPr>
            <w:tcW w:w="2160" w:type="dxa"/>
          </w:tcPr>
          <w:p w14:paraId="1086312F" w14:textId="1E62BADA" w:rsidR="00853256" w:rsidRDefault="00853256" w:rsidP="00E54F3A">
            <w:pPr>
              <w:pStyle w:val="TableBody8pt"/>
            </w:pPr>
            <w:r w:rsidRPr="00853256">
              <w:rPr>
                <w:rStyle w:val="BoldEmpha"/>
              </w:rPr>
              <w:t>group_vars/all/vars</w:t>
            </w:r>
          </w:p>
        </w:tc>
        <w:tc>
          <w:tcPr>
            <w:tcW w:w="4050" w:type="dxa"/>
          </w:tcPr>
          <w:p w14:paraId="071980B0" w14:textId="48F7E4C4" w:rsidR="00853256" w:rsidRDefault="00853256" w:rsidP="00E54F3A">
            <w:pPr>
              <w:pStyle w:val="TableBody8pt"/>
            </w:pPr>
            <w:r w:rsidRPr="00853256">
              <w:t>HPE OneView API version. Defaults to 600</w:t>
            </w:r>
          </w:p>
        </w:tc>
      </w:tr>
    </w:tbl>
    <w:p w14:paraId="2E3B3D70" w14:textId="77777777" w:rsidR="00853256" w:rsidRPr="00F17A52" w:rsidRDefault="00853256" w:rsidP="00853256"/>
    <w:p w14:paraId="4EFD0A69" w14:textId="77777777" w:rsidR="00853256" w:rsidRDefault="00853256" w:rsidP="00853256">
      <w:pPr>
        <w:pStyle w:val="BodyTextMetricHPELight10pt"/>
      </w:pPr>
      <w:r>
        <w:t>When it comes to the provisioning of bare-metal servers, the Ansible playbooks create Server Profiles (SP) based on specified Server Profile Templates (SPT) and assign the server profiles to physical compute modules in the Synergy enclosures. The provisioning of the operating system is done when the server profile is applied using the Image Streamer OSDP specified in the SPT. Once the servers are provisioned, they are powered on by the playbooks.</w:t>
      </w:r>
    </w:p>
    <w:p w14:paraId="31B0AFF4" w14:textId="7FA47A7D" w:rsidR="00853256" w:rsidRDefault="00853256" w:rsidP="00853256">
      <w:pPr>
        <w:pStyle w:val="BodyTextMetricHPELight10pt"/>
      </w:pPr>
      <w:r>
        <w:t>The playbook responsible for the provisioning of the bare metal servers uses the following information stored in Ansible variables for each worker node:</w:t>
      </w:r>
    </w:p>
    <w:p w14:paraId="399C4CFC" w14:textId="77777777" w:rsidR="00853256" w:rsidRDefault="00853256" w:rsidP="00853256">
      <w:pPr>
        <w:pStyle w:val="BulletLevel1"/>
      </w:pPr>
      <w:r w:rsidRPr="00853256">
        <w:rPr>
          <w:rStyle w:val="BoldEmpha"/>
        </w:rPr>
        <w:t>ov_template:</w:t>
      </w:r>
      <w:r>
        <w:t xml:space="preserve"> The name of the SPT to use when creating the SP for this compute module</w:t>
      </w:r>
    </w:p>
    <w:p w14:paraId="4EBBC13E" w14:textId="77777777" w:rsidR="00853256" w:rsidRDefault="00853256" w:rsidP="00853256">
      <w:pPr>
        <w:pStyle w:val="BulletLevel1"/>
      </w:pPr>
      <w:r w:rsidRPr="00853256">
        <w:rPr>
          <w:rStyle w:val="BoldEmpha"/>
        </w:rPr>
        <w:t>ov_ansible_connection_name</w:t>
      </w:r>
      <w:r>
        <w:t xml:space="preserve"> and </w:t>
      </w:r>
      <w:r w:rsidRPr="00853256">
        <w:rPr>
          <w:rStyle w:val="BoldEmpha"/>
        </w:rPr>
        <w:t>ov_ansible_redundant_connection_name:</w:t>
      </w:r>
      <w:r>
        <w:t xml:space="preserve"> The names of the network connections in the server profile template that maps to the network where the Ansible controller node resides. Currently redundant connections are supported so you must specify two connections on the Ansible network/VLAN</w:t>
      </w:r>
    </w:p>
    <w:p w14:paraId="63FC0B5D" w14:textId="13F14051" w:rsidR="00853256" w:rsidRDefault="00853256" w:rsidP="00853256">
      <w:pPr>
        <w:pStyle w:val="BulletLevel1LastBeforeBodycopy"/>
      </w:pPr>
      <w:r w:rsidRPr="00853256">
        <w:rPr>
          <w:rStyle w:val="BoldEmpha"/>
        </w:rPr>
        <w:t>enclosure</w:t>
      </w:r>
      <w:r>
        <w:t xml:space="preserve"> and </w:t>
      </w:r>
      <w:r w:rsidRPr="00853256">
        <w:rPr>
          <w:rStyle w:val="BoldEmpha"/>
        </w:rPr>
        <w:t>bay:</w:t>
      </w:r>
      <w:r>
        <w:t xml:space="preserve"> The target compute module to provision, specified by the name of the Synergy enclosure where the compute module resides and the bay number of the compute module</w:t>
      </w:r>
    </w:p>
    <w:p w14:paraId="28420AC2" w14:textId="77777777" w:rsidR="00853256" w:rsidRDefault="00853256" w:rsidP="00853256">
      <w:pPr>
        <w:pStyle w:val="BodyTextMetricHPELight10pt"/>
      </w:pPr>
      <w:r>
        <w:t>Below is an excerpt of a sample inventory file. The enclosure and bay number is specified for each bare-metal server. Because this particular HPE Synergy environment contains compute modules of different hardware types, each worker node entry also specifies the HPE OneView Server Profile Template to use when deploying the OS.</w:t>
      </w:r>
    </w:p>
    <w:p w14:paraId="69101282" w14:textId="02B7AC36" w:rsidR="00853256" w:rsidRDefault="00853256" w:rsidP="00853256">
      <w:pPr>
        <w:pStyle w:val="BodyTextMetricHPELight10pt"/>
      </w:pPr>
      <w:r>
        <w:t>In this example, both Gen9 and Gen10 compute modules are used and Linux and Windows worker nodes are being deployed.</w:t>
      </w:r>
    </w:p>
    <w:p w14:paraId="28A3073B" w14:textId="241C3B96" w:rsidR="00853256" w:rsidRPr="00853256" w:rsidRDefault="00853256" w:rsidP="00853256">
      <w:pPr>
        <w:pStyle w:val="BodyTextMetricHPELight10pt"/>
        <w:rPr>
          <w:rStyle w:val="CodingLanguage"/>
        </w:rPr>
      </w:pPr>
      <w:r w:rsidRPr="00853256">
        <w:rPr>
          <w:rStyle w:val="CodingLanguage"/>
        </w:rPr>
        <w:t>[bm_wrk_lnx]</w:t>
      </w:r>
      <w:r w:rsidRPr="00853256">
        <w:rPr>
          <w:rStyle w:val="CodingLanguage"/>
        </w:rPr>
        <w:br/>
        <w:t>clh-worker04 ip_addr='10.60.59.25/16' enclosure='Rack1-Mid-CN759000BZ' bay=8 ov_template='RedHat760_fcoe_gen9_4_v1.0.3'</w:t>
      </w:r>
      <w:r w:rsidRPr="00853256">
        <w:rPr>
          <w:rStyle w:val="CodingLanguage"/>
        </w:rPr>
        <w:br/>
        <w:t>clh-worker06 ip_addr='10.60.59.27/16' enclosure='Rack1-Top-CN7515048P' bay=5 ov_template='RedHat760_fcoe_gen9_3_v1.0.3'</w:t>
      </w:r>
      <w:r w:rsidRPr="00853256">
        <w:rPr>
          <w:rStyle w:val="CodingLanguage"/>
        </w:rPr>
        <w:br/>
      </w:r>
      <w:r w:rsidRPr="00853256">
        <w:rPr>
          <w:rStyle w:val="CodingLanguage"/>
        </w:rPr>
        <w:br/>
        <w:t>[bm_wrk_win]</w:t>
      </w:r>
      <w:r w:rsidRPr="00853256">
        <w:rPr>
          <w:rStyle w:val="CodingLanguage"/>
        </w:rPr>
        <w:br/>
        <w:t>clh-worker05 ip_addr='10.60.59.26/16'  enclosure='Rack1-Top-CN7515048P' bay=2 ov_template='Win2016_fcoe_gen10_3_v1.0.3'</w:t>
      </w:r>
    </w:p>
    <w:p w14:paraId="11591B88" w14:textId="4483D473" w:rsidR="00853256" w:rsidRDefault="00845860" w:rsidP="00853256">
      <w:pPr>
        <w:pStyle w:val="BodyTextMetricHPELight10pt"/>
      </w:pPr>
      <w:r w:rsidRPr="00845860">
        <w:t xml:space="preserve">Note the difference in the Linux template names for the separate Server Hardware Types of </w:t>
      </w:r>
      <w:r w:rsidRPr="00845860">
        <w:rPr>
          <w:rStyle w:val="BoldEmpha"/>
        </w:rPr>
        <w:t>Gen 9 4</w:t>
      </w:r>
      <w:r w:rsidRPr="00845860">
        <w:t xml:space="preserve"> and </w:t>
      </w:r>
      <w:r w:rsidRPr="00845860">
        <w:rPr>
          <w:rStyle w:val="BoldEmpha"/>
        </w:rPr>
        <w:t>Gen 9 3</w:t>
      </w:r>
      <w:r w:rsidRPr="00845860">
        <w:t>. This can be seen in the following figure taken from HPE OneView:</w:t>
      </w:r>
    </w:p>
    <w:p w14:paraId="107A0EE8" w14:textId="5BA237C0" w:rsidR="00845860" w:rsidRDefault="00845860" w:rsidP="00845860">
      <w:pPr>
        <w:pStyle w:val="FigureAfterspace"/>
      </w:pPr>
      <w:r>
        <w:rPr>
          <w:noProof/>
        </w:rPr>
        <w:lastRenderedPageBreak/>
        <w:drawing>
          <wp:inline distT="0" distB="0" distL="0" distR="0" wp14:anchorId="3101AC91" wp14:editId="4D405505">
            <wp:extent cx="5486400" cy="3741651"/>
            <wp:effectExtent l="19050" t="19050" r="19050" b="11430"/>
            <wp:docPr id="211" name="Picture 211" descr=" &quot;HPE OneView Server Hardware Typ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quot;HPE OneView Server Hardware Types&quo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94140" cy="3746929"/>
                    </a:xfrm>
                    <a:prstGeom prst="rect">
                      <a:avLst/>
                    </a:prstGeom>
                    <a:noFill/>
                    <a:ln>
                      <a:solidFill>
                        <a:schemeClr val="tx1"/>
                      </a:solidFill>
                    </a:ln>
                  </pic:spPr>
                </pic:pic>
              </a:graphicData>
            </a:graphic>
          </wp:inline>
        </w:drawing>
      </w:r>
    </w:p>
    <w:p w14:paraId="0BDA1413" w14:textId="662F96F9" w:rsidR="00845860" w:rsidRDefault="00845860" w:rsidP="00845860">
      <w:pPr>
        <w:pStyle w:val="MISCFigureCaptionHeader8pt"/>
      </w:pPr>
      <w:r w:rsidRPr="00845860">
        <w:rPr>
          <w:rStyle w:val="MISCFigureCaptionHeaderBold8pt"/>
        </w:rPr>
        <w:t xml:space="preserve">Figure </w:t>
      </w:r>
      <w:r w:rsidRPr="00845860">
        <w:rPr>
          <w:rStyle w:val="MISCFigureCaptionHeaderBold8pt"/>
        </w:rPr>
        <w:fldChar w:fldCharType="begin"/>
      </w:r>
      <w:r w:rsidRPr="00845860">
        <w:rPr>
          <w:rStyle w:val="MISCFigureCaptionHeaderBold8pt"/>
        </w:rPr>
        <w:instrText xml:space="preserve"> SEQ Figure \* ARABIC </w:instrText>
      </w:r>
      <w:r w:rsidRPr="00845860">
        <w:rPr>
          <w:rStyle w:val="MISCFigureCaptionHeaderBold8pt"/>
        </w:rPr>
        <w:fldChar w:fldCharType="separate"/>
      </w:r>
      <w:r w:rsidR="00560AD9">
        <w:rPr>
          <w:rStyle w:val="MISCFigureCaptionHeaderBold8pt"/>
          <w:noProof/>
        </w:rPr>
        <w:t>29</w:t>
      </w:r>
      <w:r w:rsidRPr="00845860">
        <w:rPr>
          <w:rStyle w:val="MISCFigureCaptionHeaderBold8pt"/>
        </w:rPr>
        <w:fldChar w:fldCharType="end"/>
      </w:r>
      <w:r w:rsidRPr="00845860">
        <w:rPr>
          <w:rStyle w:val="MISCFigureCaptionHeaderBold8pt"/>
        </w:rPr>
        <w:t>.</w:t>
      </w:r>
      <w:r>
        <w:t xml:space="preserve"> </w:t>
      </w:r>
      <w:r w:rsidRPr="00845860">
        <w:t>HPE OneView Server Hardware Types</w:t>
      </w:r>
    </w:p>
    <w:p w14:paraId="359A8691" w14:textId="305E53AD" w:rsidR="00845860" w:rsidRDefault="00845860" w:rsidP="00853256">
      <w:pPr>
        <w:pStyle w:val="BodyTextMetricHPELight10pt"/>
        <w:rPr>
          <w:rStyle w:val="CodingLanguage"/>
        </w:rPr>
      </w:pPr>
      <w:r>
        <w:t>C</w:t>
      </w:r>
      <w:r w:rsidRPr="00845860">
        <w:t xml:space="preserve">ommon variables for all Windows nodes (VM and bare metal) are specified in the file </w:t>
      </w:r>
      <w:r w:rsidRPr="00845860">
        <w:rPr>
          <w:rStyle w:val="CodingLanguage"/>
        </w:rPr>
        <w:t>group_vars/windows_box.yml</w:t>
      </w:r>
      <w:r w:rsidRPr="00845860">
        <w:t xml:space="preserve">. Windows VM-specific variables are in </w:t>
      </w:r>
      <w:r w:rsidRPr="00845860">
        <w:rPr>
          <w:rStyle w:val="CodingLanguage"/>
        </w:rPr>
        <w:t>group_vars/vm_wrk_win.yml</w:t>
      </w:r>
      <w:r w:rsidRPr="00845860">
        <w:t xml:space="preserve"> while Windows bare metal variables are in </w:t>
      </w:r>
      <w:r w:rsidRPr="00845860">
        <w:rPr>
          <w:rStyle w:val="CodingLanguage"/>
        </w:rPr>
        <w:t>group_vars/bm_wrk_win.yml</w:t>
      </w:r>
    </w:p>
    <w:p w14:paraId="17096606" w14:textId="1021A0DC" w:rsidR="00845860" w:rsidRDefault="00845860" w:rsidP="00845860">
      <w:pPr>
        <w:pStyle w:val="Heading2"/>
      </w:pPr>
      <w:bookmarkStart w:id="287" w:name="_Toc7020442"/>
      <w:r w:rsidRPr="00845860">
        <w:t>OS Deployment Plan Custom Attributes</w:t>
      </w:r>
      <w:bookmarkEnd w:id="287"/>
    </w:p>
    <w:p w14:paraId="7524C6C0" w14:textId="530F684F" w:rsidR="00845860" w:rsidRDefault="00845860" w:rsidP="00845860">
      <w:pPr>
        <w:pStyle w:val="Heading3"/>
      </w:pPr>
      <w:r w:rsidRPr="00845860">
        <w:t>RHEL OS Deployment Plan</w:t>
      </w:r>
    </w:p>
    <w:p w14:paraId="11218761" w14:textId="7288517C" w:rsidR="00845860" w:rsidRDefault="00845860" w:rsidP="00845860">
      <w:pPr>
        <w:pStyle w:val="BodyTextMetricHPELight10pt"/>
      </w:pPr>
      <w:r w:rsidRPr="00845860">
        <w:t xml:space="preserve">Currently, the code responsible for the provisioning of server profiles expects the OS Deployment Plans to expose two and only two custom attributes named 'NIC1' and 'NIC2'. This means the server profiles templates using the OSBP will only see the NIC1 and NIC2 attributes as shown in the figure below, which illustrates the OS Deployment section of the </w:t>
      </w:r>
      <w:r w:rsidRPr="003660E7">
        <w:rPr>
          <w:rStyle w:val="CodingLanguage"/>
        </w:rPr>
        <w:t>RedHat760_fcoe_gen9_4_v1.0.3</w:t>
      </w:r>
      <w:r w:rsidRPr="00845860">
        <w:t xml:space="preserve"> server profile template.</w:t>
      </w:r>
    </w:p>
    <w:p w14:paraId="449842EA" w14:textId="197E6D3D" w:rsidR="003660E7" w:rsidRDefault="003660E7" w:rsidP="003660E7">
      <w:pPr>
        <w:pStyle w:val="FigureAfterspace"/>
      </w:pPr>
      <w:r>
        <w:rPr>
          <w:noProof/>
        </w:rPr>
        <w:lastRenderedPageBreak/>
        <w:drawing>
          <wp:inline distT="0" distB="0" distL="0" distR="0" wp14:anchorId="30FFC4AB" wp14:editId="0369A5BD">
            <wp:extent cx="4284698" cy="3562350"/>
            <wp:effectExtent l="19050" t="19050" r="20955" b="19050"/>
            <wp:docPr id="212" name="Picture 212" descr=" &quot;Server Profile Template - OS Deploy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quot;Server Profile Template - OS Deployment&qu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9778" cy="3583202"/>
                    </a:xfrm>
                    <a:prstGeom prst="rect">
                      <a:avLst/>
                    </a:prstGeom>
                    <a:noFill/>
                    <a:ln>
                      <a:solidFill>
                        <a:schemeClr val="tx1"/>
                      </a:solidFill>
                    </a:ln>
                  </pic:spPr>
                </pic:pic>
              </a:graphicData>
            </a:graphic>
          </wp:inline>
        </w:drawing>
      </w:r>
    </w:p>
    <w:p w14:paraId="0675266A" w14:textId="1CFD2B99"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560AD9">
        <w:rPr>
          <w:rStyle w:val="MISCFigureCaptionHeaderBold8pt"/>
          <w:noProof/>
        </w:rPr>
        <w:t>30</w:t>
      </w:r>
      <w:r w:rsidRPr="003660E7">
        <w:rPr>
          <w:rStyle w:val="MISCFigureCaptionHeaderBold8pt"/>
        </w:rPr>
        <w:fldChar w:fldCharType="end"/>
      </w:r>
      <w:r w:rsidRPr="003660E7">
        <w:rPr>
          <w:rStyle w:val="MISCFigureCaptionHeaderBold8pt"/>
        </w:rPr>
        <w:t>.</w:t>
      </w:r>
      <w:r>
        <w:t xml:space="preserve"> </w:t>
      </w:r>
      <w:r w:rsidRPr="003660E7">
        <w:t>Server Profile Template - OS Deployment</w:t>
      </w:r>
    </w:p>
    <w:p w14:paraId="61E56BDF" w14:textId="41DF4CFE" w:rsidR="003660E7" w:rsidRDefault="003660E7" w:rsidP="003660E7">
      <w:pPr>
        <w:pStyle w:val="BodyTextMetricHPELight10pt"/>
      </w:pPr>
      <w:r>
        <w:t xml:space="preserve">The IPV4 configuration should be configured using "User-specified" because the playbooks will assign the IP addresses from the data in the </w:t>
      </w:r>
      <w:r w:rsidRPr="003660E7">
        <w:rPr>
          <w:rStyle w:val="CodingLanguage"/>
        </w:rPr>
        <w:t>hosts</w:t>
      </w:r>
      <w:r>
        <w:t xml:space="preserve"> inventory file. All other attributes are populated automatically.</w:t>
      </w:r>
    </w:p>
    <w:p w14:paraId="6CF49FB1" w14:textId="77777777" w:rsidR="003660E7" w:rsidRDefault="003660E7" w:rsidP="003660E7">
      <w:pPr>
        <w:pStyle w:val="BodyTextMetricHPELight10pt"/>
      </w:pPr>
      <w:r>
        <w:t>It is possible to specify additional custom attributes in the OS Deployment Plan and the underlying OS Build Plan but these attributes should be hard-coded to the desired values and should not be made visible on deployment.</w:t>
      </w:r>
    </w:p>
    <w:p w14:paraId="204BDF01" w14:textId="18671E91" w:rsidR="003660E7" w:rsidRPr="00845860" w:rsidRDefault="003660E7" w:rsidP="003660E7">
      <w:pPr>
        <w:pStyle w:val="BodyTextMetricHPELight10pt"/>
      </w:pPr>
      <w:r>
        <w:t>For example, the Red Hat OS Deployment Plan includes four custom attributes used by the underlying OS Build Plan that are not exposed by the OS Deployment Plan.</w:t>
      </w:r>
    </w:p>
    <w:p w14:paraId="114E7567" w14:textId="77777777" w:rsidR="003660E7" w:rsidRDefault="003660E7" w:rsidP="003660E7">
      <w:pPr>
        <w:pStyle w:val="BulletLevel1"/>
      </w:pPr>
      <w:r w:rsidRPr="003660E7">
        <w:rPr>
          <w:rStyle w:val="BoldEmpha"/>
        </w:rPr>
        <w:t>NewRootPassword:</w:t>
      </w:r>
      <w:r>
        <w:t xml:space="preserve"> This attribute is used to configure the password for the root account.</w:t>
      </w:r>
    </w:p>
    <w:p w14:paraId="15A4D534" w14:textId="77777777" w:rsidR="003660E7" w:rsidRDefault="003660E7" w:rsidP="003660E7">
      <w:pPr>
        <w:pStyle w:val="BulletLevel1"/>
      </w:pPr>
      <w:r w:rsidRPr="003660E7">
        <w:rPr>
          <w:rStyle w:val="BoldEmpha"/>
        </w:rPr>
        <w:t>NewUser</w:t>
      </w:r>
      <w:r>
        <w:t xml:space="preserve"> and </w:t>
      </w:r>
      <w:r w:rsidRPr="003660E7">
        <w:rPr>
          <w:rStyle w:val="BoldEmpha"/>
        </w:rPr>
        <w:t>NewUserPassword:</w:t>
      </w:r>
      <w:r>
        <w:t xml:space="preserve"> These two custom attributes are used to configure an additional user.</w:t>
      </w:r>
    </w:p>
    <w:p w14:paraId="04292991" w14:textId="6F93E0CA" w:rsidR="00845860" w:rsidRDefault="003660E7" w:rsidP="003660E7">
      <w:pPr>
        <w:pStyle w:val="BulletLevel1"/>
      </w:pPr>
      <w:r w:rsidRPr="003660E7">
        <w:rPr>
          <w:rStyle w:val="BoldEmpha"/>
        </w:rPr>
        <w:t>ssh:</w:t>
      </w:r>
      <w:r>
        <w:t xml:space="preserve"> The underlying OS Build Plan specifies that SSH is enabled since this is required for Ansible to work.</w:t>
      </w:r>
    </w:p>
    <w:p w14:paraId="49332FAD" w14:textId="504CA34E" w:rsidR="003660E7" w:rsidRDefault="003660E7" w:rsidP="003660E7">
      <w:pPr>
        <w:pStyle w:val="BodyTextMetricHPELight10pt"/>
      </w:pPr>
      <w:r w:rsidRPr="003660E7">
        <w:t>Again, these non-visible custom attributes are all hard-coded to specific values in the OS Build Plan, which effectively means any compute module deployed using this OS Deployment Plan will have these custom attributes set to these hard-coded values.</w:t>
      </w:r>
    </w:p>
    <w:p w14:paraId="2721CB84" w14:textId="2600852E" w:rsidR="003660E7" w:rsidRDefault="003660E7" w:rsidP="003660E7">
      <w:pPr>
        <w:pStyle w:val="FigureAfterspace"/>
      </w:pPr>
      <w:r>
        <w:rPr>
          <w:noProof/>
        </w:rPr>
        <w:lastRenderedPageBreak/>
        <w:drawing>
          <wp:inline distT="0" distB="0" distL="0" distR="0" wp14:anchorId="503DC890" wp14:editId="6D3C8DA7">
            <wp:extent cx="5086350" cy="4339793"/>
            <wp:effectExtent l="19050" t="19050" r="19050" b="22860"/>
            <wp:docPr id="213" name="Picture 213" descr=" &quot;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quot;Deployment Plan attributes&quo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3412" cy="4345818"/>
                    </a:xfrm>
                    <a:prstGeom prst="rect">
                      <a:avLst/>
                    </a:prstGeom>
                    <a:noFill/>
                    <a:ln>
                      <a:solidFill>
                        <a:schemeClr val="tx1"/>
                      </a:solidFill>
                    </a:ln>
                  </pic:spPr>
                </pic:pic>
              </a:graphicData>
            </a:graphic>
          </wp:inline>
        </w:drawing>
      </w:r>
    </w:p>
    <w:p w14:paraId="73DC954A" w14:textId="3B730360"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560AD9">
        <w:rPr>
          <w:rStyle w:val="MISCFigureCaptionHeaderBold8pt"/>
          <w:noProof/>
        </w:rPr>
        <w:t>31</w:t>
      </w:r>
      <w:r w:rsidRPr="003660E7">
        <w:rPr>
          <w:rStyle w:val="MISCFigureCaptionHeaderBold8pt"/>
        </w:rPr>
        <w:fldChar w:fldCharType="end"/>
      </w:r>
      <w:r w:rsidRPr="003660E7">
        <w:rPr>
          <w:rStyle w:val="MISCFigureCaptionHeaderBold8pt"/>
        </w:rPr>
        <w:t>.</w:t>
      </w:r>
      <w:r>
        <w:t xml:space="preserve"> </w:t>
      </w:r>
      <w:r w:rsidRPr="003660E7">
        <w:t>Deployment Plan attributes</w:t>
      </w:r>
    </w:p>
    <w:p w14:paraId="1EE4ABE7" w14:textId="4D766143" w:rsidR="003660E7" w:rsidRDefault="003660E7" w:rsidP="003660E7">
      <w:pPr>
        <w:pStyle w:val="Heading3"/>
      </w:pPr>
      <w:r w:rsidRPr="003660E7">
        <w:t>Windows 2016 OS Deployment Plan</w:t>
      </w:r>
    </w:p>
    <w:p w14:paraId="517E38EE" w14:textId="473A6B05" w:rsidR="003660E7" w:rsidRDefault="003660E7" w:rsidP="003660E7">
      <w:pPr>
        <w:pStyle w:val="BodyTextMetricHPELight10pt"/>
      </w:pPr>
      <w:r w:rsidRPr="003660E7">
        <w:t>The following figure shows the Windows 2016 OS Deployment Plan shipping with this solution where only the NIC1 and NIC2 attributes are exposed but additional custom attributes are present and used to configure the Windows OS during deployment. Among other things, the password for the administrative user, the desired Power Plan, Remote Desktop settings, and the Windows Product Key are specified using custom attributes.</w:t>
      </w:r>
    </w:p>
    <w:p w14:paraId="27288B8A" w14:textId="1D768877" w:rsidR="003660E7" w:rsidRDefault="003660E7" w:rsidP="003660E7">
      <w:pPr>
        <w:pStyle w:val="FigureAfterspace"/>
      </w:pPr>
      <w:r>
        <w:rPr>
          <w:noProof/>
        </w:rPr>
        <w:lastRenderedPageBreak/>
        <w:drawing>
          <wp:inline distT="0" distB="0" distL="0" distR="0" wp14:anchorId="7A269B21" wp14:editId="30A2190B">
            <wp:extent cx="5695950" cy="3719426"/>
            <wp:effectExtent l="19050" t="19050" r="19050" b="14605"/>
            <wp:docPr id="214" name="Picture 214" descr=" &quot;Windows 2016 Deployment Plan attribu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quot;Windows 2016 Deployment Plan attributes&quo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97060" cy="3720151"/>
                    </a:xfrm>
                    <a:prstGeom prst="rect">
                      <a:avLst/>
                    </a:prstGeom>
                    <a:noFill/>
                    <a:ln>
                      <a:solidFill>
                        <a:schemeClr val="tx1"/>
                      </a:solidFill>
                    </a:ln>
                  </pic:spPr>
                </pic:pic>
              </a:graphicData>
            </a:graphic>
          </wp:inline>
        </w:drawing>
      </w:r>
    </w:p>
    <w:p w14:paraId="45A36CA6" w14:textId="0DE126CC" w:rsidR="003660E7" w:rsidRDefault="003660E7" w:rsidP="003660E7">
      <w:pPr>
        <w:pStyle w:val="MISCFigureCaptionHeader8pt"/>
      </w:pPr>
      <w:r w:rsidRPr="003660E7">
        <w:rPr>
          <w:rStyle w:val="MISCFigureCaptionHeaderBold8pt"/>
        </w:rPr>
        <w:t xml:space="preserve">Figure </w:t>
      </w:r>
      <w:r w:rsidRPr="003660E7">
        <w:rPr>
          <w:rStyle w:val="MISCFigureCaptionHeaderBold8pt"/>
        </w:rPr>
        <w:fldChar w:fldCharType="begin"/>
      </w:r>
      <w:r w:rsidRPr="003660E7">
        <w:rPr>
          <w:rStyle w:val="MISCFigureCaptionHeaderBold8pt"/>
        </w:rPr>
        <w:instrText xml:space="preserve"> SEQ Figure \* ARABIC </w:instrText>
      </w:r>
      <w:r w:rsidRPr="003660E7">
        <w:rPr>
          <w:rStyle w:val="MISCFigureCaptionHeaderBold8pt"/>
        </w:rPr>
        <w:fldChar w:fldCharType="separate"/>
      </w:r>
      <w:r w:rsidR="00560AD9">
        <w:rPr>
          <w:rStyle w:val="MISCFigureCaptionHeaderBold8pt"/>
          <w:noProof/>
        </w:rPr>
        <w:t>32</w:t>
      </w:r>
      <w:r w:rsidRPr="003660E7">
        <w:rPr>
          <w:rStyle w:val="MISCFigureCaptionHeaderBold8pt"/>
        </w:rPr>
        <w:fldChar w:fldCharType="end"/>
      </w:r>
      <w:r w:rsidRPr="003660E7">
        <w:rPr>
          <w:rStyle w:val="MISCFigureCaptionHeaderBold8pt"/>
        </w:rPr>
        <w:t>.</w:t>
      </w:r>
      <w:r>
        <w:t xml:space="preserve"> </w:t>
      </w:r>
      <w:r w:rsidRPr="003660E7">
        <w:t>Windows 2016 Deployment Plan attributes</w:t>
      </w:r>
    </w:p>
    <w:p w14:paraId="298BEAD5" w14:textId="5F9C28E7" w:rsidR="003660E7" w:rsidRDefault="003660E7" w:rsidP="003660E7">
      <w:pPr>
        <w:pStyle w:val="Heading3"/>
      </w:pPr>
      <w:r w:rsidRPr="003660E7">
        <w:t>Windows Proxy Server Configuration</w:t>
      </w:r>
    </w:p>
    <w:p w14:paraId="04DA19FC" w14:textId="2FA62969" w:rsidR="003660E7" w:rsidRDefault="003660E7" w:rsidP="003660E7">
      <w:pPr>
        <w:pStyle w:val="BodyTextMetricHPELight10pt"/>
      </w:pPr>
      <w:r w:rsidRPr="003660E7">
        <w:t>This Deployment Plan includes the ability to configure a Proxy server if needed. There are four custom attributes related to proxy server configuration:</w:t>
      </w:r>
    </w:p>
    <w:p w14:paraId="148F7A9D" w14:textId="2BFE85AE" w:rsidR="003660E7" w:rsidRDefault="00997C86" w:rsidP="00997C86">
      <w:pPr>
        <w:pStyle w:val="MISCTableCaptionHeader8pt"/>
      </w:pPr>
      <w:r w:rsidRPr="00997C86">
        <w:rPr>
          <w:rStyle w:val="MISCTableCaptionHeaderBold8pt"/>
        </w:rPr>
        <w:t xml:space="preserve">Table </w:t>
      </w:r>
      <w:r w:rsidRPr="00997C86">
        <w:rPr>
          <w:rStyle w:val="MISCTableCaptionHeaderBold8pt"/>
        </w:rPr>
        <w:fldChar w:fldCharType="begin"/>
      </w:r>
      <w:r w:rsidRPr="00997C86">
        <w:rPr>
          <w:rStyle w:val="MISCTableCaptionHeaderBold8pt"/>
        </w:rPr>
        <w:instrText xml:space="preserve"> SEQ Table \* ARABIC </w:instrText>
      </w:r>
      <w:r w:rsidRPr="00997C86">
        <w:rPr>
          <w:rStyle w:val="MISCTableCaptionHeaderBold8pt"/>
        </w:rPr>
        <w:fldChar w:fldCharType="separate"/>
      </w:r>
      <w:r w:rsidR="00560AD9">
        <w:rPr>
          <w:rStyle w:val="MISCTableCaptionHeaderBold8pt"/>
          <w:noProof/>
        </w:rPr>
        <w:t>22</w:t>
      </w:r>
      <w:r w:rsidRPr="00997C86">
        <w:rPr>
          <w:rStyle w:val="MISCTableCaptionHeaderBold8pt"/>
        </w:rPr>
        <w:fldChar w:fldCharType="end"/>
      </w:r>
      <w:r w:rsidRPr="00997C86">
        <w:rPr>
          <w:rStyle w:val="MISCTableCaptionHeaderBold8pt"/>
        </w:rPr>
        <w:t>.</w:t>
      </w:r>
      <w:r>
        <w:t xml:space="preserve"> Custom attributes for proxy configuration</w:t>
      </w:r>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5580"/>
        <w:gridCol w:w="1080"/>
      </w:tblGrid>
      <w:tr w:rsidR="00997C86" w14:paraId="2B8DEDCA" w14:textId="77777777" w:rsidTr="00997C86">
        <w:trPr>
          <w:cantSplit/>
        </w:trPr>
        <w:tc>
          <w:tcPr>
            <w:tcW w:w="2070" w:type="dxa"/>
            <w:tcBorders>
              <w:top w:val="nil"/>
              <w:bottom w:val="single" w:sz="36" w:space="0" w:color="00B388"/>
            </w:tcBorders>
          </w:tcPr>
          <w:p w14:paraId="7FF9A4F8" w14:textId="2B5A83F5" w:rsidR="00997C86" w:rsidRDefault="00997C86" w:rsidP="00E54F3A">
            <w:pPr>
              <w:pStyle w:val="TableSubhead8pt"/>
            </w:pPr>
            <w:r w:rsidRPr="00997C86">
              <w:t>Custom attribute name</w:t>
            </w:r>
          </w:p>
        </w:tc>
        <w:tc>
          <w:tcPr>
            <w:tcW w:w="5580" w:type="dxa"/>
            <w:tcBorders>
              <w:top w:val="nil"/>
              <w:bottom w:val="single" w:sz="36" w:space="0" w:color="00B388"/>
            </w:tcBorders>
          </w:tcPr>
          <w:p w14:paraId="273AB681" w14:textId="2EF68D74" w:rsidR="00997C86" w:rsidRDefault="00997C86" w:rsidP="00E54F3A">
            <w:pPr>
              <w:pStyle w:val="TableSubhead8pt"/>
            </w:pPr>
            <w:r w:rsidRPr="00997C86">
              <w:t>Purpose</w:t>
            </w:r>
          </w:p>
        </w:tc>
        <w:tc>
          <w:tcPr>
            <w:tcW w:w="1080" w:type="dxa"/>
            <w:tcBorders>
              <w:top w:val="nil"/>
              <w:bottom w:val="single" w:sz="36" w:space="0" w:color="00B388"/>
            </w:tcBorders>
          </w:tcPr>
          <w:p w14:paraId="127848CF" w14:textId="7055C97B" w:rsidR="00997C86" w:rsidRDefault="00997C86" w:rsidP="00E54F3A">
            <w:pPr>
              <w:pStyle w:val="TableSubhead8pt"/>
            </w:pPr>
            <w:r w:rsidRPr="00997C86">
              <w:t>Default value</w:t>
            </w:r>
          </w:p>
        </w:tc>
      </w:tr>
      <w:tr w:rsidR="00997C86" w14:paraId="70A19082" w14:textId="77777777" w:rsidTr="00997C86">
        <w:trPr>
          <w:cantSplit/>
        </w:trPr>
        <w:tc>
          <w:tcPr>
            <w:tcW w:w="2070" w:type="dxa"/>
          </w:tcPr>
          <w:p w14:paraId="7EE827E2" w14:textId="2077F2FB" w:rsidR="00997C86" w:rsidRDefault="00997C86" w:rsidP="00E54F3A">
            <w:pPr>
              <w:pStyle w:val="TableBody8pt"/>
            </w:pPr>
            <w:r w:rsidRPr="00997C86">
              <w:t>EnableProxy</w:t>
            </w:r>
          </w:p>
        </w:tc>
        <w:tc>
          <w:tcPr>
            <w:tcW w:w="5580" w:type="dxa"/>
          </w:tcPr>
          <w:p w14:paraId="2B4F1093" w14:textId="37BDD422" w:rsidR="00997C86" w:rsidRDefault="00997C86" w:rsidP="00997C86">
            <w:pPr>
              <w:pStyle w:val="TableBody8pt"/>
            </w:pPr>
            <w:r w:rsidRPr="00997C86">
              <w:t>Controls whether the remaining proxy-related custom attributes are applied to the server during OS deployment</w:t>
            </w:r>
          </w:p>
        </w:tc>
        <w:tc>
          <w:tcPr>
            <w:tcW w:w="1080" w:type="dxa"/>
          </w:tcPr>
          <w:p w14:paraId="133B9A77" w14:textId="442FECC9" w:rsidR="00997C86" w:rsidRDefault="00997C86" w:rsidP="00997C86">
            <w:pPr>
              <w:pStyle w:val="TableBody8pt"/>
            </w:pPr>
            <w:r>
              <w:t>false</w:t>
            </w:r>
          </w:p>
        </w:tc>
      </w:tr>
      <w:tr w:rsidR="00997C86" w14:paraId="2CC39547" w14:textId="77777777" w:rsidTr="00997C86">
        <w:trPr>
          <w:cantSplit/>
        </w:trPr>
        <w:tc>
          <w:tcPr>
            <w:tcW w:w="2070" w:type="dxa"/>
          </w:tcPr>
          <w:p w14:paraId="0131BDCC" w14:textId="759CCDF8" w:rsidR="00997C86" w:rsidRDefault="00997C86" w:rsidP="00E54F3A">
            <w:pPr>
              <w:pStyle w:val="TableBody8pt"/>
            </w:pPr>
            <w:r w:rsidRPr="00997C86">
              <w:t>ProxyServerAddress</w:t>
            </w:r>
          </w:p>
        </w:tc>
        <w:tc>
          <w:tcPr>
            <w:tcW w:w="5580" w:type="dxa"/>
          </w:tcPr>
          <w:p w14:paraId="6C4AE43E" w14:textId="235683E1" w:rsidR="00997C86" w:rsidRDefault="00997C86" w:rsidP="00E54F3A">
            <w:pPr>
              <w:pStyle w:val="TableBody8pt"/>
            </w:pPr>
            <w:r w:rsidRPr="00997C86">
              <w:t>The hostname or IP address of the proxy server</w:t>
            </w:r>
          </w:p>
        </w:tc>
        <w:tc>
          <w:tcPr>
            <w:tcW w:w="1080" w:type="dxa"/>
          </w:tcPr>
          <w:p w14:paraId="10231404" w14:textId="67648DC1" w:rsidR="00997C86" w:rsidRDefault="00997C86" w:rsidP="00E54F3A">
            <w:pPr>
              <w:pStyle w:val="TableBody8pt"/>
            </w:pPr>
            <w:r w:rsidRPr="00997C86">
              <w:t>none</w:t>
            </w:r>
          </w:p>
        </w:tc>
      </w:tr>
      <w:tr w:rsidR="00997C86" w14:paraId="407E2E68" w14:textId="77777777" w:rsidTr="00997C86">
        <w:trPr>
          <w:cantSplit/>
        </w:trPr>
        <w:tc>
          <w:tcPr>
            <w:tcW w:w="2070" w:type="dxa"/>
          </w:tcPr>
          <w:p w14:paraId="664284A1" w14:textId="7551789F" w:rsidR="00997C86" w:rsidRDefault="00997C86" w:rsidP="00E54F3A">
            <w:pPr>
              <w:pStyle w:val="TableBody8pt"/>
            </w:pPr>
            <w:r w:rsidRPr="00997C86">
              <w:t>ProxyServerPort</w:t>
            </w:r>
          </w:p>
        </w:tc>
        <w:tc>
          <w:tcPr>
            <w:tcW w:w="5580" w:type="dxa"/>
          </w:tcPr>
          <w:p w14:paraId="20E70B67" w14:textId="36AAA960" w:rsidR="00997C86" w:rsidRDefault="00997C86" w:rsidP="00E54F3A">
            <w:pPr>
              <w:pStyle w:val="TableBody8pt"/>
            </w:pPr>
            <w:r w:rsidRPr="00997C86">
              <w:t>The numeric port number used by the proxy server</w:t>
            </w:r>
          </w:p>
        </w:tc>
        <w:tc>
          <w:tcPr>
            <w:tcW w:w="1080" w:type="dxa"/>
          </w:tcPr>
          <w:p w14:paraId="5AAD2C02" w14:textId="01AF24E4" w:rsidR="00997C86" w:rsidRDefault="00997C86" w:rsidP="00E54F3A">
            <w:pPr>
              <w:pStyle w:val="TableBody8pt"/>
            </w:pPr>
            <w:r w:rsidRPr="00997C86">
              <w:t>none</w:t>
            </w:r>
          </w:p>
        </w:tc>
      </w:tr>
      <w:tr w:rsidR="00997C86" w14:paraId="511BCA61" w14:textId="77777777" w:rsidTr="00997C86">
        <w:trPr>
          <w:cantSplit/>
        </w:trPr>
        <w:tc>
          <w:tcPr>
            <w:tcW w:w="2070" w:type="dxa"/>
          </w:tcPr>
          <w:p w14:paraId="43C711EA" w14:textId="35092DA1" w:rsidR="00997C86" w:rsidRDefault="00997C86" w:rsidP="00E54F3A">
            <w:pPr>
              <w:pStyle w:val="TableBody8pt"/>
            </w:pPr>
            <w:r w:rsidRPr="00997C86">
              <w:t>ProxyServerSkipForAddresses</w:t>
            </w:r>
          </w:p>
        </w:tc>
        <w:tc>
          <w:tcPr>
            <w:tcW w:w="5580" w:type="dxa"/>
          </w:tcPr>
          <w:p w14:paraId="47071872" w14:textId="1CCD00A0" w:rsidR="00997C86" w:rsidRDefault="00997C86" w:rsidP="00E54F3A">
            <w:pPr>
              <w:pStyle w:val="TableBody8pt"/>
            </w:pPr>
            <w:r w:rsidRPr="00997C86">
              <w:t>Hostnames or IP addresses that are excluded from the proxy server</w:t>
            </w:r>
          </w:p>
        </w:tc>
        <w:tc>
          <w:tcPr>
            <w:tcW w:w="1080" w:type="dxa"/>
          </w:tcPr>
          <w:p w14:paraId="7641B077" w14:textId="1E0060F4" w:rsidR="00997C86" w:rsidRDefault="00997C86" w:rsidP="00E54F3A">
            <w:pPr>
              <w:pStyle w:val="TableBody8pt"/>
            </w:pPr>
            <w:r w:rsidRPr="00997C86">
              <w:t>none</w:t>
            </w:r>
          </w:p>
        </w:tc>
      </w:tr>
    </w:tbl>
    <w:p w14:paraId="2A578373" w14:textId="77777777" w:rsidR="00997C86" w:rsidRDefault="00997C86" w:rsidP="003660E7">
      <w:pPr>
        <w:pStyle w:val="BodyTextMetricHPELight10pt"/>
      </w:pPr>
    </w:p>
    <w:p w14:paraId="4E8A3A1E" w14:textId="4704FD4A" w:rsidR="00997C86" w:rsidRDefault="00997C86" w:rsidP="00997C86">
      <w:pPr>
        <w:pStyle w:val="BodyTextMetricHPELight10pt"/>
      </w:pPr>
      <w:r>
        <w:t xml:space="preserve">By default the EnableProxy custom attribute is set to "false" which causes the other three proxy-related custom attributes to be ignored. However, all of these custom attributes require a string value be configured (i.e. they cannot be left blank), which is why the remaining proxy attributes are set to "none". In environments where a proxy server is required to reach the internet, the </w:t>
      </w:r>
      <w:r w:rsidRPr="00997C86">
        <w:rPr>
          <w:rStyle w:val="CodingLanguage"/>
        </w:rPr>
        <w:t>EnableProxy</w:t>
      </w:r>
      <w:r>
        <w:t xml:space="preserve"> attribute must be set to "true" and the </w:t>
      </w:r>
      <w:r w:rsidRPr="00997C86">
        <w:rPr>
          <w:rStyle w:val="CodingLanguage"/>
        </w:rPr>
        <w:t>ProxyServerAddress</w:t>
      </w:r>
      <w:r>
        <w:t xml:space="preserve">, </w:t>
      </w:r>
      <w:r w:rsidRPr="00997C86">
        <w:rPr>
          <w:rStyle w:val="CodingLanguage"/>
        </w:rPr>
        <w:t>ProxyServerPort</w:t>
      </w:r>
      <w:r>
        <w:t xml:space="preserve">, and </w:t>
      </w:r>
      <w:r w:rsidRPr="00997C86">
        <w:rPr>
          <w:rStyle w:val="CodingLanguage"/>
        </w:rPr>
        <w:t>ProxyServerSkipForAddresses</w:t>
      </w:r>
      <w:r>
        <w:t xml:space="preserve"> attributes should be configured with their appropriate values.</w:t>
      </w:r>
    </w:p>
    <w:p w14:paraId="7A5A9456" w14:textId="4B79FA0C" w:rsidR="00997C86" w:rsidRPr="003660E7" w:rsidRDefault="00997C86" w:rsidP="00997C86">
      <w:pPr>
        <w:pStyle w:val="BodyTextMetricHPELight10pt"/>
      </w:pPr>
      <w:r>
        <w:t xml:space="preserve">For more information about custom attributes and the type of attributes available, see the </w:t>
      </w:r>
      <w:hyperlink r:id="rId81" w:history="1">
        <w:r w:rsidRPr="00997C86">
          <w:rPr>
            <w:rStyle w:val="Hyperlink"/>
          </w:rPr>
          <w:t>HPE Synergy Image Streamer 4.1 User's Guide</w:t>
        </w:r>
      </w:hyperlink>
      <w:r>
        <w:t>.</w:t>
      </w:r>
    </w:p>
    <w:p w14:paraId="77BCAEA3" w14:textId="439DA55A" w:rsidR="003660E7" w:rsidRDefault="00997C86" w:rsidP="00997C86">
      <w:pPr>
        <w:pStyle w:val="Heading2"/>
      </w:pPr>
      <w:bookmarkStart w:id="288" w:name="_Toc7020443"/>
      <w:r w:rsidRPr="00997C86">
        <w:lastRenderedPageBreak/>
        <w:t>RHEL Golden Images</w:t>
      </w:r>
      <w:bookmarkEnd w:id="288"/>
    </w:p>
    <w:p w14:paraId="11DD393A" w14:textId="03F4B57D" w:rsidR="00997C86" w:rsidRDefault="00997C86" w:rsidP="00997C86">
      <w:pPr>
        <w:pStyle w:val="Heading3"/>
      </w:pPr>
      <w:r w:rsidRPr="00997C86">
        <w:t>OS installation and configuration with HPE Synergy Image Streamer</w:t>
      </w:r>
    </w:p>
    <w:p w14:paraId="5DE34191" w14:textId="0D033178" w:rsidR="00997C86" w:rsidRDefault="00997C86" w:rsidP="00997C86">
      <w:pPr>
        <w:pStyle w:val="BodyTextMetricHPELight10pt"/>
      </w:pPr>
      <w:r w:rsidRPr="00997C86">
        <w:t>The bare metal RHEL worker nodes will be deployed and customized using HPE Synergy Image Streamer. This section outlines the steps required to install the host. At a high level, these steps can be described as:</w:t>
      </w:r>
    </w:p>
    <w:p w14:paraId="705C2937" w14:textId="77777777" w:rsidR="00997C86" w:rsidRDefault="00997C86" w:rsidP="000001BE">
      <w:pPr>
        <w:pStyle w:val="NumberedList-Level1"/>
        <w:numPr>
          <w:ilvl w:val="0"/>
          <w:numId w:val="34"/>
        </w:numPr>
      </w:pPr>
      <w:r>
        <w:t>Download the artifacts for HPE Image Streamer from the HPE GitHub site.</w:t>
      </w:r>
    </w:p>
    <w:p w14:paraId="173CE712" w14:textId="77777777" w:rsidR="00997C86" w:rsidRDefault="00997C86" w:rsidP="000001BE">
      <w:pPr>
        <w:pStyle w:val="NumberedList-Level1"/>
        <w:numPr>
          <w:ilvl w:val="0"/>
          <w:numId w:val="34"/>
        </w:numPr>
      </w:pPr>
      <w:r>
        <w:t>Add the artifact bundles to HPE Image Streamer.</w:t>
      </w:r>
    </w:p>
    <w:p w14:paraId="74D4C6BC" w14:textId="77777777" w:rsidR="00997C86" w:rsidRDefault="00997C86" w:rsidP="000001BE">
      <w:pPr>
        <w:pStyle w:val="NumberedList-Level1"/>
        <w:numPr>
          <w:ilvl w:val="0"/>
          <w:numId w:val="34"/>
        </w:numPr>
      </w:pPr>
      <w:r>
        <w:t>Prepare a compute module for the installation of the Operating System.</w:t>
      </w:r>
    </w:p>
    <w:p w14:paraId="08EADDF6" w14:textId="77777777" w:rsidR="00997C86" w:rsidRDefault="00997C86" w:rsidP="000001BE">
      <w:pPr>
        <w:pStyle w:val="NumberedList-Level1"/>
        <w:numPr>
          <w:ilvl w:val="0"/>
          <w:numId w:val="34"/>
        </w:numPr>
      </w:pPr>
      <w:r>
        <w:t>Create a Server Profile.</w:t>
      </w:r>
    </w:p>
    <w:p w14:paraId="1598040C" w14:textId="77777777" w:rsidR="00997C86" w:rsidRDefault="00997C86" w:rsidP="000001BE">
      <w:pPr>
        <w:pStyle w:val="NumberedList-Level1"/>
        <w:numPr>
          <w:ilvl w:val="0"/>
          <w:numId w:val="34"/>
        </w:numPr>
      </w:pPr>
      <w:r>
        <w:t>Install and customize the Operating System.</w:t>
      </w:r>
    </w:p>
    <w:p w14:paraId="4F69DF59" w14:textId="77777777" w:rsidR="00997C86" w:rsidRDefault="00997C86" w:rsidP="000001BE">
      <w:pPr>
        <w:pStyle w:val="NumberedList-Level1"/>
        <w:numPr>
          <w:ilvl w:val="0"/>
          <w:numId w:val="34"/>
        </w:numPr>
      </w:pPr>
      <w:r>
        <w:t>Capture a Golden Image from the compute module.</w:t>
      </w:r>
    </w:p>
    <w:p w14:paraId="7321709A" w14:textId="2BAA375E" w:rsidR="00997C86" w:rsidRDefault="00997C86" w:rsidP="00997C86">
      <w:pPr>
        <w:pStyle w:val="NumberedList-Level1LastBeforeBodycopy"/>
      </w:pPr>
      <w:r>
        <w:t>Deploy the hosts.</w:t>
      </w:r>
    </w:p>
    <w:p w14:paraId="4E8D7207" w14:textId="71E057C6" w:rsidR="00997C86" w:rsidRDefault="00997C86" w:rsidP="00997C86">
      <w:pPr>
        <w:pStyle w:val="Heading3"/>
      </w:pPr>
      <w:r w:rsidRPr="00997C86">
        <w:t>Download the artifacts for HPE Synergy Image Streamer</w:t>
      </w:r>
    </w:p>
    <w:p w14:paraId="5EC3FF7A" w14:textId="20F1F918" w:rsidR="00997C86" w:rsidRDefault="00997C86" w:rsidP="00997C86">
      <w:pPr>
        <w:pStyle w:val="BodyTextMetricHPELight10pt"/>
      </w:pPr>
      <w:r>
        <w:t xml:space="preserve">Red Hat Enterprise Linux bundles for HPE Image Streamer may be downloaded from </w:t>
      </w:r>
      <w:hyperlink r:id="rId82" w:history="1">
        <w:r w:rsidRPr="00997C86">
          <w:rPr>
            <w:rStyle w:val="Hyperlink"/>
          </w:rPr>
          <w:t>https://github.com/HewlettPackard/image-streamerrhel/tree/V4.1/artifact-bundles/</w:t>
        </w:r>
      </w:hyperlink>
      <w:r>
        <w:t>.</w:t>
      </w:r>
    </w:p>
    <w:p w14:paraId="46942BC9" w14:textId="3C13ECD8" w:rsidR="00997C86" w:rsidRPr="00997C86" w:rsidRDefault="00997C86" w:rsidP="00997C86">
      <w:pPr>
        <w:pStyle w:val="BodyTextMetricHPELight10pt"/>
      </w:pPr>
      <w:r>
        <w:t xml:space="preserve">Sample foundation artifact bundles should be downloaded from </w:t>
      </w:r>
      <w:hyperlink r:id="rId83" w:history="1">
        <w:r w:rsidRPr="00997C86">
          <w:rPr>
            <w:rStyle w:val="Hyperlink"/>
          </w:rPr>
          <w:t>https://github.com/HewlettPackard/imagestreamer-tools/tree/v4.0/foundation/artifact-bundles</w:t>
        </w:r>
      </w:hyperlink>
      <w:r>
        <w:t>.</w:t>
      </w:r>
    </w:p>
    <w:p w14:paraId="6EE91D24" w14:textId="7EC2BF1C" w:rsidR="00997C86" w:rsidRDefault="00997C86" w:rsidP="00997C86">
      <w:pPr>
        <w:pStyle w:val="Heading3"/>
      </w:pPr>
      <w:r w:rsidRPr="00997C86">
        <w:t>Add the artifact bundles to HPE Image Streamer</w:t>
      </w:r>
    </w:p>
    <w:p w14:paraId="5422EF39" w14:textId="5022374F" w:rsidR="00EA0E1E" w:rsidRPr="00EA0E1E" w:rsidRDefault="00EA0E1E" w:rsidP="00EA0E1E">
      <w:pPr>
        <w:pStyle w:val="BodyTextMetricHPELight10pt"/>
      </w:pPr>
      <w:r>
        <w:t>The following steps show how to add the artifact bundles to Image Streamer:</w:t>
      </w:r>
    </w:p>
    <w:p w14:paraId="412497DE" w14:textId="77777777" w:rsidR="00997C86" w:rsidRDefault="00997C86" w:rsidP="000001BE">
      <w:pPr>
        <w:pStyle w:val="NumberedList-Level1"/>
        <w:numPr>
          <w:ilvl w:val="0"/>
          <w:numId w:val="35"/>
        </w:numPr>
      </w:pPr>
      <w:r>
        <w:t>From within the HPE Image Streamer interface navigate to the Artifact Bundles page.</w:t>
      </w:r>
    </w:p>
    <w:p w14:paraId="33E2FDFC" w14:textId="77777777" w:rsidR="00997C86" w:rsidRDefault="00997C86" w:rsidP="00997C86">
      <w:pPr>
        <w:pStyle w:val="NumberedList-Level1"/>
      </w:pPr>
      <w:r>
        <w:t>From the Actions menu, Add the downloaded RHEL artifact bundle. If not already present, add the sample foundation bundle.</w:t>
      </w:r>
    </w:p>
    <w:p w14:paraId="102A936E" w14:textId="26367A53" w:rsidR="00997C86" w:rsidRPr="00997C86" w:rsidRDefault="00997C86" w:rsidP="00EA0E1E">
      <w:pPr>
        <w:pStyle w:val="NumberedList-Level1LastBeforeBodycopy"/>
      </w:pPr>
      <w:r>
        <w:t>From the Actions menu, select Extract to extract the artifacts from each downloaded bundle.</w:t>
      </w:r>
    </w:p>
    <w:p w14:paraId="6371EE77" w14:textId="5705A9C4" w:rsidR="00997C86" w:rsidRDefault="00EA0E1E" w:rsidP="00EA0E1E">
      <w:pPr>
        <w:pStyle w:val="Heading3"/>
      </w:pPr>
      <w:r w:rsidRPr="00EA0E1E">
        <w:t>Prepare the compute module for the installation of the Operating System</w:t>
      </w:r>
    </w:p>
    <w:p w14:paraId="77E28388" w14:textId="77777777" w:rsidR="00EA0E1E" w:rsidRDefault="00EA0E1E" w:rsidP="000001BE">
      <w:pPr>
        <w:pStyle w:val="NumberedList-Level1"/>
        <w:numPr>
          <w:ilvl w:val="0"/>
          <w:numId w:val="36"/>
        </w:numPr>
      </w:pPr>
      <w:r>
        <w:t>Attach a Red Hat Enterprise Linux 7.* Server ISO to the iLO of a worker node host by selecting the Action menu and then Launch Console.</w:t>
      </w:r>
    </w:p>
    <w:p w14:paraId="0F4E9AC0" w14:textId="47DCF0D1" w:rsidR="00EA0E1E" w:rsidRPr="00EA0E1E" w:rsidRDefault="00EA0E1E" w:rsidP="00EA0E1E">
      <w:pPr>
        <w:pStyle w:val="NumberedList-Level1LastBeforeBodycopy"/>
      </w:pPr>
      <w:r>
        <w:t>When the console launches, select Virtual Drives and then Image File CD-ROM/DVD. Browse to the location where your ISO resides and select it.</w:t>
      </w:r>
    </w:p>
    <w:p w14:paraId="000FDB54" w14:textId="151D6FE0" w:rsidR="00997C86" w:rsidRDefault="00EA0E1E" w:rsidP="00EA0E1E">
      <w:pPr>
        <w:pStyle w:val="Heading3"/>
      </w:pPr>
      <w:r w:rsidRPr="00EA0E1E">
        <w:t>Create a Server Profile</w:t>
      </w:r>
    </w:p>
    <w:p w14:paraId="4F40174F" w14:textId="77777777" w:rsidR="00EA0E1E" w:rsidRDefault="00EA0E1E" w:rsidP="000001BE">
      <w:pPr>
        <w:pStyle w:val="NumberedList-Level1"/>
        <w:numPr>
          <w:ilvl w:val="0"/>
          <w:numId w:val="37"/>
        </w:numPr>
      </w:pPr>
      <w:r>
        <w:t>Use a Server Profile Template to deploy a new Server Profile to the worker node host you attached the ISO to in the prior step.</w:t>
      </w:r>
    </w:p>
    <w:p w14:paraId="68CB10C8" w14:textId="77777777" w:rsidR="00EA0E1E" w:rsidRDefault="00EA0E1E" w:rsidP="000001BE">
      <w:pPr>
        <w:pStyle w:val="NumberedList-Level1"/>
        <w:numPr>
          <w:ilvl w:val="0"/>
          <w:numId w:val="37"/>
        </w:numPr>
      </w:pPr>
      <w:r>
        <w:t>Select the new Server Profile and choose Edit.</w:t>
      </w:r>
    </w:p>
    <w:p w14:paraId="514FB5C0" w14:textId="77777777" w:rsidR="00EA0E1E" w:rsidRDefault="00EA0E1E" w:rsidP="000001BE">
      <w:pPr>
        <w:pStyle w:val="NumberedList-Level1"/>
        <w:numPr>
          <w:ilvl w:val="0"/>
          <w:numId w:val="37"/>
        </w:numPr>
      </w:pPr>
      <w:r>
        <w:t>Under the OS Deployment section, choose HPE-Create Empty Volume and enter a Volume Size of 30720 MB.</w:t>
      </w:r>
    </w:p>
    <w:p w14:paraId="79FC7292" w14:textId="77777777" w:rsidR="00EA0E1E" w:rsidRDefault="00EA0E1E" w:rsidP="000001BE">
      <w:pPr>
        <w:pStyle w:val="NumberedList-Level1"/>
        <w:numPr>
          <w:ilvl w:val="0"/>
          <w:numId w:val="37"/>
        </w:numPr>
      </w:pPr>
      <w:r>
        <w:t>Validate the network and SAN connections exist on the host.</w:t>
      </w:r>
    </w:p>
    <w:p w14:paraId="64C4337D" w14:textId="77777777" w:rsidR="00EA0E1E" w:rsidRDefault="00EA0E1E" w:rsidP="000001BE">
      <w:pPr>
        <w:pStyle w:val="NumberedList-Level1"/>
        <w:numPr>
          <w:ilvl w:val="0"/>
          <w:numId w:val="37"/>
        </w:numPr>
      </w:pPr>
      <w:r>
        <w:t>Ensure that, under boot settings, Boot mode is set to UEFI optimized and that the Primary boot device is Hard disk.</w:t>
      </w:r>
    </w:p>
    <w:p w14:paraId="55F82457" w14:textId="77777777" w:rsidR="00EA0E1E" w:rsidRDefault="00EA0E1E" w:rsidP="000001BE">
      <w:pPr>
        <w:pStyle w:val="NumberedList-Level1"/>
        <w:numPr>
          <w:ilvl w:val="0"/>
          <w:numId w:val="37"/>
        </w:numPr>
      </w:pPr>
      <w:r>
        <w:t>Click OK. It will take some time for the profile to create.</w:t>
      </w:r>
    </w:p>
    <w:p w14:paraId="2559AF28" w14:textId="2B9706F5" w:rsidR="00EA0E1E" w:rsidRPr="00EA0E1E" w:rsidRDefault="00EA0E1E" w:rsidP="00EA0E1E">
      <w:pPr>
        <w:pStyle w:val="NumberedList-Level1LastBeforeBodycopy"/>
      </w:pPr>
      <w:r>
        <w:t>While waiting on profile creation to complete, select the Actions menu and then click Launch Console. Click Allow to launch the console.</w:t>
      </w:r>
    </w:p>
    <w:p w14:paraId="4B156381" w14:textId="1918202C" w:rsidR="00EA0E1E" w:rsidRDefault="00EA0E1E" w:rsidP="00EA0E1E">
      <w:pPr>
        <w:pStyle w:val="Heading3"/>
      </w:pPr>
      <w:r w:rsidRPr="00EA0E1E">
        <w:t>Install and customize the Operating System</w:t>
      </w:r>
    </w:p>
    <w:p w14:paraId="6D835649" w14:textId="77777777" w:rsidR="00EA0E1E" w:rsidRDefault="00EA0E1E" w:rsidP="000001BE">
      <w:pPr>
        <w:pStyle w:val="NumberedList-Level1"/>
        <w:numPr>
          <w:ilvl w:val="0"/>
          <w:numId w:val="38"/>
        </w:numPr>
      </w:pPr>
      <w:r>
        <w:t>After profile creation is completed, power on the server. From the console window, select Power Switch and then Momentary Press.</w:t>
      </w:r>
    </w:p>
    <w:p w14:paraId="4D96E5C4" w14:textId="62922474" w:rsidR="00EA0E1E" w:rsidRDefault="00EA0E1E" w:rsidP="00EA0E1E">
      <w:pPr>
        <w:pStyle w:val="NumberedList-Level1"/>
      </w:pPr>
      <w:r>
        <w:t>When the screen shown in the following figure appears, select Install Red Hat Enterprise Linux 7.* and then hit the letter ‘e’ on the keyboard.</w:t>
      </w:r>
    </w:p>
    <w:p w14:paraId="0BF0E0B9" w14:textId="25644384" w:rsidR="00EA0E1E" w:rsidRDefault="00EA0E1E" w:rsidP="00EA0E1E">
      <w:pPr>
        <w:pStyle w:val="FigureAfterspace"/>
        <w:rPr>
          <w14:textOutline w14:w="9525" w14:cap="rnd" w14:cmpd="sng" w14:algn="ctr">
            <w14:solidFill>
              <w14:schemeClr w14:val="tx1"/>
            </w14:solidFill>
            <w14:prstDash w14:val="solid"/>
            <w14:bevel/>
          </w14:textOutline>
        </w:rPr>
      </w:pPr>
      <w:r>
        <w:rPr>
          <w:noProof/>
        </w:rPr>
        <w:lastRenderedPageBreak/>
        <w:drawing>
          <wp:inline distT="0" distB="0" distL="0" distR="0" wp14:anchorId="4D624F66" wp14:editId="029C11D2">
            <wp:extent cx="5476875" cy="4421507"/>
            <wp:effectExtent l="0" t="0" r="0" b="0"/>
            <wp:docPr id="215" name="Picture 215" descr=" &quot;Selecting OS to inst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quot;Selecting OS to install&quo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1338" cy="4425110"/>
                    </a:xfrm>
                    <a:prstGeom prst="rect">
                      <a:avLst/>
                    </a:prstGeom>
                    <a:noFill/>
                    <a:ln>
                      <a:noFill/>
                    </a:ln>
                  </pic:spPr>
                </pic:pic>
              </a:graphicData>
            </a:graphic>
          </wp:inline>
        </w:drawing>
      </w:r>
    </w:p>
    <w:p w14:paraId="38645F22" w14:textId="069BEFDF" w:rsidR="00EA0E1E" w:rsidRDefault="00EA0E1E" w:rsidP="00EA0E1E">
      <w:pPr>
        <w:pStyle w:val="MISCFigureCaptionHeader8pt"/>
      </w:pPr>
      <w:r w:rsidRPr="00EA0E1E">
        <w:rPr>
          <w:rStyle w:val="MISCFigureCaptionHeaderBold8pt"/>
        </w:rPr>
        <w:t xml:space="preserve">Figure </w:t>
      </w:r>
      <w:r w:rsidRPr="00EA0E1E">
        <w:rPr>
          <w:rStyle w:val="MISCFigureCaptionHeaderBold8pt"/>
        </w:rPr>
        <w:fldChar w:fldCharType="begin"/>
      </w:r>
      <w:r w:rsidRPr="00EA0E1E">
        <w:rPr>
          <w:rStyle w:val="MISCFigureCaptionHeaderBold8pt"/>
        </w:rPr>
        <w:instrText xml:space="preserve"> SEQ Figure \* ARABIC </w:instrText>
      </w:r>
      <w:r w:rsidRPr="00EA0E1E">
        <w:rPr>
          <w:rStyle w:val="MISCFigureCaptionHeaderBold8pt"/>
        </w:rPr>
        <w:fldChar w:fldCharType="separate"/>
      </w:r>
      <w:r w:rsidR="00560AD9">
        <w:rPr>
          <w:rStyle w:val="MISCFigureCaptionHeaderBold8pt"/>
          <w:noProof/>
        </w:rPr>
        <w:t>33</w:t>
      </w:r>
      <w:r w:rsidRPr="00EA0E1E">
        <w:rPr>
          <w:rStyle w:val="MISCFigureCaptionHeaderBold8pt"/>
        </w:rPr>
        <w:fldChar w:fldCharType="end"/>
      </w:r>
      <w:r w:rsidRPr="00EA0E1E">
        <w:rPr>
          <w:rStyle w:val="MISCFigureCaptionHeaderBold8pt"/>
        </w:rPr>
        <w:t>.</w:t>
      </w:r>
      <w:r>
        <w:t xml:space="preserve"> </w:t>
      </w:r>
      <w:r w:rsidRPr="00EA0E1E">
        <w:t>Selecting OS to install</w:t>
      </w:r>
    </w:p>
    <w:p w14:paraId="117EFA33" w14:textId="77777777" w:rsidR="00EA0E1E" w:rsidRDefault="00EA0E1E" w:rsidP="00EA0E1E">
      <w:pPr>
        <w:pStyle w:val="NumberedList-Level1"/>
      </w:pPr>
      <w:r>
        <w:t xml:space="preserve">Append the following to the install kernel boot parameter: </w:t>
      </w:r>
      <w:r w:rsidRPr="00EA0E1E">
        <w:rPr>
          <w:rStyle w:val="CodingLanguage"/>
        </w:rPr>
        <w:t>rd.iscsi.ibft=1</w:t>
      </w:r>
    </w:p>
    <w:p w14:paraId="4F513ADD" w14:textId="77777777" w:rsidR="00EA0E1E" w:rsidRDefault="00EA0E1E" w:rsidP="00EA0E1E">
      <w:pPr>
        <w:pStyle w:val="NumberedList-Level1"/>
      </w:pPr>
      <w:r>
        <w:t xml:space="preserve">Type </w:t>
      </w:r>
      <w:r w:rsidRPr="00EA0E1E">
        <w:rPr>
          <w:rStyle w:val="CodingLanguage"/>
        </w:rPr>
        <w:t>Ctrl-x</w:t>
      </w:r>
      <w:r>
        <w:t xml:space="preserve"> to continue the boot process.</w:t>
      </w:r>
    </w:p>
    <w:p w14:paraId="7A4BFCEF" w14:textId="77777777" w:rsidR="00EA0E1E" w:rsidRDefault="00EA0E1E" w:rsidP="00EA0E1E">
      <w:pPr>
        <w:pStyle w:val="NumberedList-Level1"/>
      </w:pPr>
      <w:r>
        <w:t xml:space="preserve">When the installer screen appears, insure you select your local language, set the date and time, keyboard layout and language support. When done, click </w:t>
      </w:r>
      <w:r w:rsidRPr="00EA0E1E">
        <w:rPr>
          <w:rStyle w:val="CodingLanguage"/>
        </w:rPr>
        <w:t>Installation Destination</w:t>
      </w:r>
      <w:r>
        <w:t>.</w:t>
      </w:r>
    </w:p>
    <w:p w14:paraId="5033560F" w14:textId="04C3E654" w:rsidR="00EA0E1E" w:rsidRDefault="00EA0E1E" w:rsidP="00EA0E1E">
      <w:pPr>
        <w:pStyle w:val="NumberedList-Level1"/>
      </w:pPr>
      <w:r>
        <w:t xml:space="preserve">At the Installation Destination screen, select </w:t>
      </w:r>
      <w:r w:rsidRPr="00EA0E1E">
        <w:rPr>
          <w:rStyle w:val="CodingLanguage"/>
        </w:rPr>
        <w:t>Add a disk</w:t>
      </w:r>
      <w:r>
        <w:t xml:space="preserve"> and then choose the 30 GiB volume from HPE Image Streamer. Select </w:t>
      </w:r>
      <w:r w:rsidRPr="00EA0E1E">
        <w:rPr>
          <w:rStyle w:val="CodingLanguage"/>
        </w:rPr>
        <w:t>Done</w:t>
      </w:r>
      <w:r>
        <w:t xml:space="preserve"> once you have chosen this disk.</w:t>
      </w:r>
    </w:p>
    <w:p w14:paraId="5C795364" w14:textId="77777777" w:rsidR="00EA0E1E" w:rsidRDefault="00EA0E1E" w:rsidP="00EA0E1E">
      <w:pPr>
        <w:pStyle w:val="NumberedList-Level1"/>
      </w:pPr>
      <w:r>
        <w:t xml:space="preserve">Under </w:t>
      </w:r>
      <w:r w:rsidRPr="00EA0E1E">
        <w:rPr>
          <w:rStyle w:val="CodingLanguage"/>
        </w:rPr>
        <w:t>Other Storage Options</w:t>
      </w:r>
      <w:r>
        <w:t xml:space="preserve">, select the radio button for </w:t>
      </w:r>
      <w:r w:rsidRPr="00EA0E1E">
        <w:rPr>
          <w:rStyle w:val="CodingLanguage"/>
        </w:rPr>
        <w:t>I will configure partitioning</w:t>
      </w:r>
      <w:r>
        <w:t xml:space="preserve"> and then click </w:t>
      </w:r>
      <w:r w:rsidRPr="00EA0E1E">
        <w:rPr>
          <w:rStyle w:val="CodingLanguage"/>
        </w:rPr>
        <w:t>Done</w:t>
      </w:r>
      <w:r>
        <w:t>.</w:t>
      </w:r>
    </w:p>
    <w:p w14:paraId="35810A48" w14:textId="77777777" w:rsidR="00EA0E1E" w:rsidRDefault="00EA0E1E" w:rsidP="00EA0E1E">
      <w:pPr>
        <w:pStyle w:val="NumberedList-Level1"/>
      </w:pPr>
      <w:r>
        <w:t xml:space="preserve">At the </w:t>
      </w:r>
      <w:r w:rsidRPr="00EA0E1E">
        <w:rPr>
          <w:rStyle w:val="CodingLanguage"/>
        </w:rPr>
        <w:t>Manual Partitioning</w:t>
      </w:r>
      <w:r>
        <w:t xml:space="preserve"> screen, select </w:t>
      </w:r>
      <w:r w:rsidRPr="00EA0E1E">
        <w:rPr>
          <w:rStyle w:val="CodingLanguage"/>
        </w:rPr>
        <w:t>Click here to create them automatically</w:t>
      </w:r>
      <w:r>
        <w:t>. This will display a new Manual Partitioning screen.</w:t>
      </w:r>
    </w:p>
    <w:p w14:paraId="327435A9" w14:textId="77777777" w:rsidR="00EA0E1E" w:rsidRDefault="00EA0E1E" w:rsidP="00EA0E1E">
      <w:pPr>
        <w:pStyle w:val="NumberedList-Level1"/>
      </w:pPr>
      <w:r>
        <w:t xml:space="preserve">Highlight the </w:t>
      </w:r>
      <w:r w:rsidRPr="00EA0E1E">
        <w:rPr>
          <w:rStyle w:val="CodingLanguage"/>
        </w:rPr>
        <w:t>/boot</w:t>
      </w:r>
      <w:r>
        <w:t xml:space="preserve"> partition and on the right side of the page select </w:t>
      </w:r>
      <w:r w:rsidRPr="00EA0E1E">
        <w:rPr>
          <w:rStyle w:val="CodingLanguage"/>
        </w:rPr>
        <w:t>ext4</w:t>
      </w:r>
      <w:r>
        <w:t xml:space="preserve"> as the File System. Click the </w:t>
      </w:r>
      <w:r w:rsidRPr="00EA0E1E">
        <w:rPr>
          <w:rStyle w:val="CodingLanguage"/>
        </w:rPr>
        <w:t>Update Settings</w:t>
      </w:r>
      <w:r>
        <w:t xml:space="preserve"> button.</w:t>
      </w:r>
    </w:p>
    <w:p w14:paraId="2F3B7581" w14:textId="77777777" w:rsidR="00EA0E1E" w:rsidRDefault="00EA0E1E" w:rsidP="00EA0E1E">
      <w:pPr>
        <w:pStyle w:val="NumberedList-Level1"/>
      </w:pPr>
      <w:r>
        <w:t>Highlight the</w:t>
      </w:r>
      <w:r w:rsidRPr="00EA0E1E">
        <w:rPr>
          <w:rStyle w:val="CodingLanguage"/>
        </w:rPr>
        <w:t xml:space="preserve"> /</w:t>
      </w:r>
      <w:r>
        <w:t xml:space="preserve"> partition and on the right side of the screen, reduce the </w:t>
      </w:r>
      <w:r w:rsidRPr="00EA0E1E">
        <w:rPr>
          <w:rStyle w:val="CodingLanguage"/>
        </w:rPr>
        <w:t>Desired Capacity</w:t>
      </w:r>
      <w:r>
        <w:t xml:space="preserve"> to </w:t>
      </w:r>
      <w:r w:rsidRPr="00EA0E1E">
        <w:rPr>
          <w:rStyle w:val="CodingLanguage"/>
        </w:rPr>
        <w:t>8 GiB</w:t>
      </w:r>
      <w:r>
        <w:t xml:space="preserve"> and then choose </w:t>
      </w:r>
      <w:r w:rsidRPr="00EA0E1E">
        <w:rPr>
          <w:rStyle w:val="CodingLanguage"/>
        </w:rPr>
        <w:t>ext4</w:t>
      </w:r>
      <w:r>
        <w:t xml:space="preserve"> as the File System. Click the </w:t>
      </w:r>
      <w:r w:rsidRPr="008117EC">
        <w:rPr>
          <w:rStyle w:val="CodingLanguage"/>
        </w:rPr>
        <w:t>Update Settings</w:t>
      </w:r>
      <w:r>
        <w:t xml:space="preserve"> button.</w:t>
      </w:r>
    </w:p>
    <w:p w14:paraId="171798ED" w14:textId="77777777" w:rsidR="00EA0E1E" w:rsidRDefault="00EA0E1E" w:rsidP="00EA0E1E">
      <w:pPr>
        <w:pStyle w:val="NumberedList-Level1"/>
      </w:pPr>
      <w:r>
        <w:t xml:space="preserve">Highlight the </w:t>
      </w:r>
      <w:r w:rsidRPr="008117EC">
        <w:rPr>
          <w:rStyle w:val="CodingLanguage"/>
        </w:rPr>
        <w:t>swap</w:t>
      </w:r>
      <w:r>
        <w:t xml:space="preserve"> partition and on the right side of the screen, change </w:t>
      </w:r>
      <w:r w:rsidRPr="008117EC">
        <w:rPr>
          <w:rStyle w:val="CodingLanguage"/>
        </w:rPr>
        <w:t>Desired Capacity</w:t>
      </w:r>
      <w:r>
        <w:t xml:space="preserve"> from </w:t>
      </w:r>
      <w:r w:rsidRPr="008117EC">
        <w:rPr>
          <w:rStyle w:val="CodingLanguage"/>
        </w:rPr>
        <w:t>3000 MiB</w:t>
      </w:r>
      <w:r>
        <w:t xml:space="preserve"> to </w:t>
      </w:r>
      <w:r w:rsidRPr="008117EC">
        <w:rPr>
          <w:rStyle w:val="CodingLanguage"/>
        </w:rPr>
        <w:t>4092 MiB.</w:t>
      </w:r>
      <w:r>
        <w:t xml:space="preserve"> Click the </w:t>
      </w:r>
      <w:r w:rsidRPr="008117EC">
        <w:rPr>
          <w:rStyle w:val="CodingLanguage"/>
        </w:rPr>
        <w:t>Update Settings</w:t>
      </w:r>
      <w:r>
        <w:t xml:space="preserve"> button.</w:t>
      </w:r>
    </w:p>
    <w:p w14:paraId="7F528560" w14:textId="77777777" w:rsidR="00EA0E1E" w:rsidRDefault="00EA0E1E" w:rsidP="00EA0E1E">
      <w:pPr>
        <w:pStyle w:val="NumberedList-Level1"/>
      </w:pPr>
      <w:r>
        <w:t xml:space="preserve">Click the </w:t>
      </w:r>
      <w:r w:rsidRPr="008117EC">
        <w:rPr>
          <w:rStyle w:val="CodingLanguage"/>
        </w:rPr>
        <w:t>“+”</w:t>
      </w:r>
      <w:r>
        <w:t xml:space="preserve"> button below the list of partitions. For </w:t>
      </w:r>
      <w:r w:rsidRPr="008117EC">
        <w:rPr>
          <w:rStyle w:val="CodingLanguage"/>
        </w:rPr>
        <w:t>Mount Point</w:t>
      </w:r>
      <w:r>
        <w:t xml:space="preserve">, select </w:t>
      </w:r>
      <w:r w:rsidRPr="008117EC">
        <w:rPr>
          <w:rStyle w:val="CodingLanguage"/>
        </w:rPr>
        <w:t>/var</w:t>
      </w:r>
      <w:r>
        <w:t xml:space="preserve"> from the dropdown and leave the </w:t>
      </w:r>
      <w:r w:rsidRPr="008117EC">
        <w:rPr>
          <w:rStyle w:val="CodingLanguage"/>
        </w:rPr>
        <w:t>Desired Capacity</w:t>
      </w:r>
      <w:r>
        <w:t xml:space="preserve"> blank. This will allow the </w:t>
      </w:r>
      <w:r w:rsidRPr="008117EC">
        <w:rPr>
          <w:rStyle w:val="CodingLanguage"/>
        </w:rPr>
        <w:t>/var</w:t>
      </w:r>
      <w:r>
        <w:t xml:space="preserve"> partition to use all remaining space.</w:t>
      </w:r>
    </w:p>
    <w:p w14:paraId="1BD3A671" w14:textId="77777777" w:rsidR="00EA0E1E" w:rsidRDefault="00EA0E1E" w:rsidP="00EA0E1E">
      <w:pPr>
        <w:pStyle w:val="NumberedList-Level1"/>
      </w:pPr>
      <w:r>
        <w:lastRenderedPageBreak/>
        <w:t xml:space="preserve">At the </w:t>
      </w:r>
      <w:r w:rsidRPr="008117EC">
        <w:rPr>
          <w:rStyle w:val="CodingLanguage"/>
        </w:rPr>
        <w:t>Manual Partitioning</w:t>
      </w:r>
      <w:r>
        <w:t xml:space="preserve"> screen, highlight the </w:t>
      </w:r>
      <w:r w:rsidRPr="008117EC">
        <w:rPr>
          <w:rStyle w:val="CodingLanguage"/>
        </w:rPr>
        <w:t>/var</w:t>
      </w:r>
      <w:r>
        <w:t xml:space="preserve"> partition and choose </w:t>
      </w:r>
      <w:r w:rsidRPr="008117EC">
        <w:rPr>
          <w:rStyle w:val="CodingLanguage"/>
        </w:rPr>
        <w:t>/ext4</w:t>
      </w:r>
      <w:r>
        <w:t xml:space="preserve"> for the File System. Click </w:t>
      </w:r>
      <w:r w:rsidRPr="008117EC">
        <w:rPr>
          <w:rStyle w:val="CodingLanguage"/>
        </w:rPr>
        <w:t>Update Settings.</w:t>
      </w:r>
    </w:p>
    <w:p w14:paraId="7D1A0471" w14:textId="21A50C8D" w:rsidR="00EA0E1E" w:rsidRPr="00EA0E1E" w:rsidRDefault="00EA0E1E" w:rsidP="00EA0E1E">
      <w:pPr>
        <w:pStyle w:val="NumberedList-Level1"/>
      </w:pPr>
      <w:r>
        <w:t>The screen should appear as shown in the following figure.</w:t>
      </w:r>
    </w:p>
    <w:p w14:paraId="0E972841" w14:textId="3F52091B" w:rsidR="00EA0E1E" w:rsidRDefault="008117EC" w:rsidP="008117EC">
      <w:pPr>
        <w:pStyle w:val="FigureAfterspace"/>
      </w:pPr>
      <w:r w:rsidRPr="008117EC">
        <w:rPr>
          <w:noProof/>
        </w:rPr>
        <w:drawing>
          <wp:inline distT="0" distB="0" distL="0" distR="0" wp14:anchorId="0286975C" wp14:editId="31DF4B6D">
            <wp:extent cx="5419725" cy="4180331"/>
            <wp:effectExtent l="19050" t="19050" r="9525" b="10795"/>
            <wp:docPr id="216" name="Picture 216" descr=" &quot;Manual partitio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quot;Manual partitioning&quo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5010" cy="4184407"/>
                    </a:xfrm>
                    <a:prstGeom prst="rect">
                      <a:avLst/>
                    </a:prstGeom>
                    <a:noFill/>
                    <a:ln>
                      <a:solidFill>
                        <a:schemeClr val="tx1"/>
                      </a:solidFill>
                    </a:ln>
                  </pic:spPr>
                </pic:pic>
              </a:graphicData>
            </a:graphic>
          </wp:inline>
        </w:drawing>
      </w:r>
    </w:p>
    <w:p w14:paraId="5E5D5915" w14:textId="2F4B5D53"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560AD9">
        <w:rPr>
          <w:rStyle w:val="MISCFigureCaptionHeaderBold8pt"/>
          <w:noProof/>
        </w:rPr>
        <w:t>34</w:t>
      </w:r>
      <w:r w:rsidRPr="008117EC">
        <w:rPr>
          <w:rStyle w:val="MISCFigureCaptionHeaderBold8pt"/>
        </w:rPr>
        <w:fldChar w:fldCharType="end"/>
      </w:r>
      <w:r w:rsidRPr="008117EC">
        <w:rPr>
          <w:rStyle w:val="MISCFigureCaptionHeaderBold8pt"/>
        </w:rPr>
        <w:t>.</w:t>
      </w:r>
      <w:r>
        <w:t xml:space="preserve"> </w:t>
      </w:r>
      <w:r w:rsidRPr="008117EC">
        <w:t>Manual partitioning</w:t>
      </w:r>
    </w:p>
    <w:p w14:paraId="663BBE8C" w14:textId="77777777" w:rsidR="008117EC" w:rsidRDefault="008117EC" w:rsidP="008117EC">
      <w:pPr>
        <w:pStyle w:val="NumberedList-Level1"/>
      </w:pPr>
      <w:r>
        <w:t>Once you have validated the file systems and partition sizes are correct, click Done.</w:t>
      </w:r>
    </w:p>
    <w:p w14:paraId="1D09E51E" w14:textId="77777777" w:rsidR="008117EC" w:rsidRDefault="008117EC" w:rsidP="008117EC">
      <w:pPr>
        <w:pStyle w:val="NumberedList-Level1"/>
      </w:pPr>
      <w:r>
        <w:t>When prompted, click Accept Changes.</w:t>
      </w:r>
    </w:p>
    <w:p w14:paraId="1FA764BA" w14:textId="77777777" w:rsidR="008117EC" w:rsidRDefault="008117EC" w:rsidP="008117EC">
      <w:pPr>
        <w:pStyle w:val="NumberedList-Level1"/>
      </w:pPr>
      <w:r>
        <w:t>Click the Network &amp; Hostname link. At the resulting screen, highlight Ethernet (ens3f4) and set it to ‘ON’ in the descriptor screen as in the following figure. Click Done.</w:t>
      </w:r>
    </w:p>
    <w:p w14:paraId="57EFF7AA" w14:textId="78A41E46" w:rsidR="00EA0E1E" w:rsidRDefault="008117EC" w:rsidP="008117EC">
      <w:pPr>
        <w:pStyle w:val="FigureAfterspace"/>
      </w:pPr>
      <w:r>
        <w:rPr>
          <w:noProof/>
        </w:rPr>
        <w:lastRenderedPageBreak/>
        <w:drawing>
          <wp:inline distT="0" distB="0" distL="0" distR="0" wp14:anchorId="48267978" wp14:editId="0FCE6872">
            <wp:extent cx="5276850" cy="2048372"/>
            <wp:effectExtent l="19050" t="19050" r="19050" b="28575"/>
            <wp:docPr id="217" name="Picture 217" descr=" &quot;Network &amp; Hostn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quot;Network &amp; Hostname&quo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5052" cy="2051556"/>
                    </a:xfrm>
                    <a:prstGeom prst="rect">
                      <a:avLst/>
                    </a:prstGeom>
                    <a:noFill/>
                    <a:ln>
                      <a:solidFill>
                        <a:schemeClr val="tx1"/>
                      </a:solidFill>
                    </a:ln>
                  </pic:spPr>
                </pic:pic>
              </a:graphicData>
            </a:graphic>
          </wp:inline>
        </w:drawing>
      </w:r>
    </w:p>
    <w:p w14:paraId="7C899FB9" w14:textId="5CF27F4C" w:rsidR="008117EC" w:rsidRDefault="008117EC" w:rsidP="008117EC">
      <w:pPr>
        <w:pStyle w:val="MISCFigureCaptionHeader8pt"/>
      </w:pPr>
      <w:r w:rsidRPr="008117EC">
        <w:rPr>
          <w:rStyle w:val="MISCFigureCaptionHeaderBold8pt"/>
        </w:rPr>
        <w:t xml:space="preserve">Figure </w:t>
      </w:r>
      <w:r w:rsidRPr="008117EC">
        <w:rPr>
          <w:rStyle w:val="MISCFigureCaptionHeaderBold8pt"/>
        </w:rPr>
        <w:fldChar w:fldCharType="begin"/>
      </w:r>
      <w:r w:rsidRPr="008117EC">
        <w:rPr>
          <w:rStyle w:val="MISCFigureCaptionHeaderBold8pt"/>
        </w:rPr>
        <w:instrText xml:space="preserve"> SEQ Figure \* ARABIC </w:instrText>
      </w:r>
      <w:r w:rsidRPr="008117EC">
        <w:rPr>
          <w:rStyle w:val="MISCFigureCaptionHeaderBold8pt"/>
        </w:rPr>
        <w:fldChar w:fldCharType="separate"/>
      </w:r>
      <w:r w:rsidR="00560AD9">
        <w:rPr>
          <w:rStyle w:val="MISCFigureCaptionHeaderBold8pt"/>
          <w:noProof/>
        </w:rPr>
        <w:t>35</w:t>
      </w:r>
      <w:r w:rsidRPr="008117EC">
        <w:rPr>
          <w:rStyle w:val="MISCFigureCaptionHeaderBold8pt"/>
        </w:rPr>
        <w:fldChar w:fldCharType="end"/>
      </w:r>
      <w:r w:rsidRPr="008117EC">
        <w:rPr>
          <w:rStyle w:val="MISCFigureCaptionHeaderBold8pt"/>
        </w:rPr>
        <w:t xml:space="preserve">. </w:t>
      </w:r>
      <w:r w:rsidRPr="008117EC">
        <w:t>Network &amp; Host</w:t>
      </w:r>
      <w:r>
        <w:t xml:space="preserve"> N</w:t>
      </w:r>
      <w:r w:rsidRPr="008117EC">
        <w:t>ame</w:t>
      </w:r>
    </w:p>
    <w:p w14:paraId="0D93629C" w14:textId="77777777" w:rsidR="008117EC" w:rsidRDefault="008117EC" w:rsidP="008117EC">
      <w:pPr>
        <w:pStyle w:val="NumberedList-Level1"/>
      </w:pPr>
      <w:r>
        <w:t>Click Begin Installation. Set a root password for the host. Do not configure extra users. Click Done.</w:t>
      </w:r>
    </w:p>
    <w:p w14:paraId="6A3AA1A2" w14:textId="77777777" w:rsidR="008117EC" w:rsidRDefault="008117EC" w:rsidP="008117EC">
      <w:pPr>
        <w:pStyle w:val="NumberedList-Level1"/>
      </w:pPr>
      <w:r>
        <w:t>Once the OS installation is complete you can reboot the host. Log on at the iLO console when the host becomes active again.</w:t>
      </w:r>
    </w:p>
    <w:p w14:paraId="6657AF12" w14:textId="77777777" w:rsidR="008117EC" w:rsidRDefault="008117EC" w:rsidP="008117EC">
      <w:pPr>
        <w:pStyle w:val="NumberedList-Level1"/>
      </w:pPr>
      <w:r>
        <w:t>Configure a temporary hostname for the system</w:t>
      </w:r>
    </w:p>
    <w:p w14:paraId="4CE442F8" w14:textId="77777777" w:rsidR="008117EC" w:rsidRDefault="008117EC" w:rsidP="008117EC">
      <w:pPr>
        <w:pStyle w:val="NumberedList-Level1"/>
      </w:pPr>
      <w:r>
        <w:t>Configure your networking and ensure you have connectivity.</w:t>
      </w:r>
    </w:p>
    <w:p w14:paraId="0DEB89D7" w14:textId="6A4137A7" w:rsidR="008117EC" w:rsidRPr="008117EC" w:rsidRDefault="008117EC" w:rsidP="008117EC">
      <w:pPr>
        <w:pStyle w:val="NumberedList-Level1"/>
        <w:rPr>
          <w:rStyle w:val="CodingLanguage"/>
          <w:rFonts w:ascii="MetricHPE Light" w:hAnsi="MetricHPE Light"/>
        </w:rPr>
      </w:pPr>
      <w:r>
        <w:t>Register the host with Red Hat by running the following command. Enter the username and password when prompted.</w:t>
      </w:r>
      <w:r>
        <w:br/>
      </w:r>
      <w:r>
        <w:br/>
      </w:r>
      <w:r w:rsidRPr="008117EC">
        <w:rPr>
          <w:rStyle w:val="CodingLanguage"/>
        </w:rPr>
        <w:t># subscription-manager register</w:t>
      </w:r>
    </w:p>
    <w:p w14:paraId="4AEDC374" w14:textId="72E3D84F" w:rsidR="008117EC" w:rsidRDefault="008117EC" w:rsidP="008117EC">
      <w:pPr>
        <w:pStyle w:val="NumberedList-Level1"/>
      </w:pPr>
      <w:r w:rsidRPr="008117EC">
        <w:t>Use Red Hat subscription manager to register your system to give you access to the official Red Hat repositories. Use the subscription-manager register command as follows.</w:t>
      </w:r>
      <w:r>
        <w:br/>
      </w:r>
      <w:r>
        <w:br/>
      </w:r>
      <w:r w:rsidRPr="008117EC">
        <w:rPr>
          <w:rStyle w:val="CodingLanguage"/>
        </w:rPr>
        <w:t># subscription-manager auto-attach</w:t>
      </w:r>
    </w:p>
    <w:p w14:paraId="61339D5D" w14:textId="2FD754C9" w:rsidR="008117EC" w:rsidRDefault="008117EC" w:rsidP="008117EC">
      <w:pPr>
        <w:pStyle w:val="NumberedList-Level1"/>
      </w:pPr>
      <w:r w:rsidRPr="008117EC">
        <w:t>Enable the required repos:</w:t>
      </w:r>
      <w:r>
        <w:br/>
      </w:r>
      <w:r>
        <w:br/>
      </w:r>
      <w:r w:rsidRPr="008117EC">
        <w:rPr>
          <w:rStyle w:val="CodingLanguage"/>
        </w:rPr>
        <w:t># subscription-manager repos \</w:t>
      </w:r>
      <w:r w:rsidRPr="008117EC">
        <w:rPr>
          <w:rStyle w:val="CodingLanguage"/>
        </w:rPr>
        <w:br/>
        <w:t>--enable=rhel-7-server-rpms \</w:t>
      </w:r>
      <w:r w:rsidRPr="008117EC">
        <w:rPr>
          <w:rStyle w:val="CodingLanguage"/>
        </w:rPr>
        <w:br/>
        <w:t>--enable=rhel-7-server-extras-rpms</w:t>
      </w:r>
      <w:r>
        <w:t xml:space="preserve"> </w:t>
      </w:r>
    </w:p>
    <w:p w14:paraId="75E23ECA" w14:textId="1C4A260D" w:rsidR="008117EC" w:rsidRDefault="008117EC" w:rsidP="008117EC">
      <w:pPr>
        <w:pStyle w:val="NumberedList-Level1"/>
      </w:pPr>
      <w:r w:rsidRPr="008117EC">
        <w:t>Update the host by running the following command.</w:t>
      </w:r>
      <w:r>
        <w:br/>
      </w:r>
      <w:r>
        <w:br/>
      </w:r>
      <w:r w:rsidRPr="008117EC">
        <w:rPr>
          <w:rStyle w:val="CodingLanguage"/>
        </w:rPr>
        <w:t># yum update</w:t>
      </w:r>
    </w:p>
    <w:p w14:paraId="63A2764B" w14:textId="76040E72" w:rsidR="008117EC" w:rsidRDefault="008117EC" w:rsidP="008117EC">
      <w:pPr>
        <w:pStyle w:val="NumberedList-Level1"/>
      </w:pPr>
      <w:r w:rsidRPr="008117EC">
        <w:t>Copy the SSH public key from your Ansible box. This will allow your Ansible node to SSH without the need for a password to all the bare metal REHL nodes.</w:t>
      </w:r>
      <w:r>
        <w:br/>
      </w:r>
      <w:r>
        <w:br/>
      </w:r>
      <w:r w:rsidRPr="008117EC">
        <w:rPr>
          <w:rStyle w:val="CodingLanguage"/>
        </w:rPr>
        <w:t># ssh-copy-id root@&lt;IP of your bare metal node&gt;</w:t>
      </w:r>
    </w:p>
    <w:p w14:paraId="6B5D5147" w14:textId="53725EF4" w:rsidR="008117EC" w:rsidRDefault="008117EC" w:rsidP="008117EC">
      <w:pPr>
        <w:pStyle w:val="NumberedList-Level1"/>
      </w:pPr>
      <w:r w:rsidRPr="008117EC">
        <w:t>Gracefully shut down the host.</w:t>
      </w:r>
      <w:r>
        <w:br/>
      </w:r>
      <w:r>
        <w:br/>
      </w:r>
      <w:r w:rsidRPr="008117EC">
        <w:rPr>
          <w:rStyle w:val="CodingLanguage"/>
        </w:rPr>
        <w:t># yum update</w:t>
      </w:r>
    </w:p>
    <w:p w14:paraId="57E72B23" w14:textId="77777777" w:rsidR="008117EC" w:rsidRDefault="008117EC" w:rsidP="00A33CEC">
      <w:pPr>
        <w:pStyle w:val="Heading2"/>
      </w:pPr>
    </w:p>
    <w:p w14:paraId="5A6EC4F7" w14:textId="3D4A1729" w:rsidR="008117EC" w:rsidRDefault="00A33CEC" w:rsidP="00A33CEC">
      <w:pPr>
        <w:pStyle w:val="Heading2"/>
      </w:pPr>
      <w:bookmarkStart w:id="289" w:name="_Toc7020444"/>
      <w:r w:rsidRPr="00A33CEC">
        <w:t>Windows Golden Images</w:t>
      </w:r>
      <w:bookmarkEnd w:id="289"/>
    </w:p>
    <w:p w14:paraId="4CB558AA" w14:textId="5D64CD80" w:rsidR="00A33CEC" w:rsidRDefault="00A33CEC" w:rsidP="00A33CEC">
      <w:pPr>
        <w:pStyle w:val="Heading3"/>
      </w:pPr>
      <w:r w:rsidRPr="00A33CEC">
        <w:t>Prepare Image Streamer with Windows Artifact Bundle</w:t>
      </w:r>
    </w:p>
    <w:p w14:paraId="5BFDAF17" w14:textId="0875797C" w:rsidR="00A33CEC" w:rsidRDefault="00A33CEC" w:rsidP="00A33CEC">
      <w:pPr>
        <w:pStyle w:val="BulletLevel1"/>
      </w:pPr>
      <w:r>
        <w:t xml:space="preserve">Download the "HPE - Windows - 2018-10-26.zip" artifact bundle from the GitHub repository at </w:t>
      </w:r>
      <w:hyperlink r:id="rId87" w:history="1">
        <w:r w:rsidRPr="00A33CEC">
          <w:rPr>
            <w:rStyle w:val="Hyperlink"/>
          </w:rPr>
          <w:t>https://github.com/HewlettPackard/image-streamer-windows</w:t>
        </w:r>
      </w:hyperlink>
      <w:r>
        <w:t>. The file is available in the artifact-bundles directory. The artifacts are supported on HPE Image Streamer 4.1 and higher for Windows 2016, while version 4.2 and higher are required for Windows 2019. This solution has been tested using Windows 2016 on HPE Image Streamer 4.1.</w:t>
      </w:r>
    </w:p>
    <w:p w14:paraId="2E32E8F0" w14:textId="77777777" w:rsidR="00A33CEC" w:rsidRDefault="00A33CEC" w:rsidP="00A33CEC">
      <w:pPr>
        <w:pStyle w:val="BulletLevel1"/>
      </w:pPr>
      <w:r>
        <w:t>Upload the Artifact bundle to the Image Streamer appliance</w:t>
      </w:r>
    </w:p>
    <w:p w14:paraId="7F2C7E43" w14:textId="721F0205" w:rsidR="00A33CEC" w:rsidRPr="00A33CEC" w:rsidRDefault="00A33CEC" w:rsidP="00A33CEC">
      <w:pPr>
        <w:pStyle w:val="BulletLevel1LastBeforeBodycopy"/>
      </w:pPr>
      <w:r>
        <w:t>Extract the Artifact Bundle on the Image Streamer appliance</w:t>
      </w:r>
    </w:p>
    <w:p w14:paraId="595E965D" w14:textId="1C7070B0" w:rsidR="008117EC" w:rsidRDefault="00A33CEC" w:rsidP="00A33CEC">
      <w:pPr>
        <w:pStyle w:val="Heading3"/>
      </w:pPr>
      <w:r w:rsidRPr="00A33CEC">
        <w:t>Create Windows Golden Image</w:t>
      </w:r>
    </w:p>
    <w:p w14:paraId="48C87432" w14:textId="65B8107E" w:rsidR="00A33CEC" w:rsidRDefault="00A33CEC" w:rsidP="00A33CEC">
      <w:pPr>
        <w:pStyle w:val="BodyTextMetricHPELight10pt"/>
      </w:pPr>
      <w:r>
        <w:t xml:space="preserve">The procedure for creating a Windows Server 2016 golden image are documented in the Image Streamer GitHub repostiory at </w:t>
      </w:r>
      <w:hyperlink r:id="rId88" w:history="1">
        <w:r w:rsidRPr="00A33CEC">
          <w:rPr>
            <w:rStyle w:val="Hyperlink"/>
          </w:rPr>
          <w:t>https://github.com/HewlettPackard/image-streamer-windows</w:t>
        </w:r>
      </w:hyperlink>
      <w:r>
        <w:t xml:space="preserve">. See the appropriate file in the </w:t>
      </w:r>
      <w:r w:rsidRPr="00A33CEC">
        <w:rPr>
          <w:rStyle w:val="CodingLanguage"/>
        </w:rPr>
        <w:t>docs</w:t>
      </w:r>
      <w:r>
        <w:t xml:space="preserve"> directory here.</w:t>
      </w:r>
    </w:p>
    <w:p w14:paraId="209FC1FE" w14:textId="272031AC" w:rsidR="00A33CEC" w:rsidRDefault="00A33CEC" w:rsidP="00A33CEC">
      <w:pPr>
        <w:pStyle w:val="BodyTextMetricHPELight10pt"/>
      </w:pPr>
      <w:r>
        <w:t>The instructions are repeated here for convenience, but you should rely on the Image Streamer repository for the definitive version of the documentation.</w:t>
      </w:r>
    </w:p>
    <w:p w14:paraId="6C30779A" w14:textId="77777777" w:rsidR="00A33CEC" w:rsidRDefault="00A33CEC" w:rsidP="000001BE">
      <w:pPr>
        <w:pStyle w:val="NumberedList-Level1"/>
        <w:numPr>
          <w:ilvl w:val="0"/>
          <w:numId w:val="39"/>
        </w:numPr>
      </w:pPr>
      <w:r>
        <w:t>Ensure that you have access to Windows 2016 or 2019 ISO file.</w:t>
      </w:r>
    </w:p>
    <w:p w14:paraId="1A692F88" w14:textId="77777777" w:rsidR="00A33CEC" w:rsidRDefault="00A33CEC" w:rsidP="00A33CEC">
      <w:pPr>
        <w:pStyle w:val="NumberedList-Level1"/>
      </w:pPr>
      <w:r>
        <w:t>Create a server profile with “HPE - Foundation 1.0 - create empty OS Volume” as OS Deployment plan and a server hardware of desired hardware type (see section on Golden Image Compatibility below). Set an appropriate value for volume size in MiB units, say 40000 MiB. The HPE Synergy Server will be configured for access to this empty OS Volume.</w:t>
      </w:r>
    </w:p>
    <w:p w14:paraId="50512D20" w14:textId="77777777" w:rsidR="00A33CEC" w:rsidRDefault="00A33CEC" w:rsidP="00A33CEC">
      <w:pPr>
        <w:pStyle w:val="NumberedList-Level1"/>
      </w:pPr>
      <w:r>
        <w:t>Launch iLO Integrated Remote Console of this server and set the Windows 2016 or 2019 ISO file as virtual CD-ROM/DVD image file. Power on the server.</w:t>
      </w:r>
    </w:p>
    <w:p w14:paraId="553D11B8" w14:textId="77777777" w:rsidR="00A33CEC" w:rsidRDefault="00A33CEC" w:rsidP="00A33CEC">
      <w:pPr>
        <w:pStyle w:val="NumberedList-Level1"/>
      </w:pPr>
      <w:r>
        <w:t>Windows should present an option of installing from CD/DVD. Continue with this option.</w:t>
      </w:r>
    </w:p>
    <w:p w14:paraId="22DDABAB" w14:textId="77777777" w:rsidR="00A33CEC" w:rsidRDefault="00A33CEC" w:rsidP="00A33CEC">
      <w:pPr>
        <w:pStyle w:val="NumberedList-Level1"/>
      </w:pPr>
      <w:r>
        <w:t>Install Windows 2016 or 2019.</w:t>
      </w:r>
    </w:p>
    <w:p w14:paraId="2355EF1C" w14:textId="77777777" w:rsidR="00A33CEC" w:rsidRDefault="00A33CEC" w:rsidP="00A33CEC">
      <w:pPr>
        <w:pStyle w:val="NumberedList-Level1"/>
      </w:pPr>
      <w:r>
        <w:t>(Optional) To take a backup of this installation at this stage:</w:t>
      </w:r>
    </w:p>
    <w:p w14:paraId="72178B28" w14:textId="77777777" w:rsidR="00A33CEC" w:rsidRDefault="00A33CEC" w:rsidP="00A33CEC">
      <w:pPr>
        <w:pStyle w:val="NumberedList-Level2"/>
      </w:pPr>
      <w:r>
        <w:t>Shutdown the server</w:t>
      </w:r>
    </w:p>
    <w:p w14:paraId="103B63F3" w14:textId="77777777" w:rsidR="00A33CEC" w:rsidRDefault="00A33CEC" w:rsidP="00A33CEC">
      <w:pPr>
        <w:pStyle w:val="NumberedList-Level2"/>
      </w:pPr>
      <w:r>
        <w:t>Perform an as-is capture using "HPE - Windows - Capture - As-Is" build plan to create the "as-is" golden image of the OS.</w:t>
      </w:r>
    </w:p>
    <w:p w14:paraId="6C3E1820" w14:textId="5176108E" w:rsidR="00A33CEC" w:rsidRDefault="00A33CEC" w:rsidP="00A33CEC">
      <w:pPr>
        <w:pStyle w:val="NumberedList-Level2"/>
      </w:pPr>
      <w:r>
        <w:t>Deploy another server with the golden image captured in previous step and boot the server.</w:t>
      </w:r>
    </w:p>
    <w:p w14:paraId="615DA469" w14:textId="25307990" w:rsidR="00A33CEC" w:rsidRPr="00A33CEC" w:rsidRDefault="00A33CEC" w:rsidP="00A33CEC">
      <w:pPr>
        <w:pStyle w:val="NumberedList-Level1"/>
      </w:pPr>
      <w:r>
        <w:t>Install any additional software or roles if required.</w:t>
      </w:r>
    </w:p>
    <w:p w14:paraId="5B690AFE" w14:textId="77777777" w:rsidR="00A33CEC" w:rsidRDefault="00A33CEC" w:rsidP="00A33CEC">
      <w:pPr>
        <w:pStyle w:val="MISCNote-Ruleabove"/>
      </w:pPr>
      <w:r>
        <w:t>Note</w:t>
      </w:r>
    </w:p>
    <w:p w14:paraId="67D7A177" w14:textId="250600F7" w:rsidR="00A33CEC" w:rsidRDefault="00A33CEC" w:rsidP="00A33CEC">
      <w:pPr>
        <w:pStyle w:val="MISCNote-Rulebelow"/>
      </w:pPr>
      <w:r w:rsidRPr="00A33CEC">
        <w:t>The next six steps can be automated using the “PrepareForImageStreamerOSVolumeCapture.ps1” script in “scripts” directory on the GitHub repository where Windows artifact bundles are available for download.</w:t>
      </w:r>
    </w:p>
    <w:p w14:paraId="2EA457B3" w14:textId="77777777" w:rsidR="00C25361" w:rsidRDefault="00A33CEC" w:rsidP="00A33CEC">
      <w:pPr>
        <w:pStyle w:val="NumberedList-Level1"/>
      </w:pPr>
      <w:r w:rsidRPr="00A33CEC">
        <w:t>Create a FAT32 partition which will be used by the artifacts for personalization: FAT 32 partition can be created either from UI using Disk Management utility (8.1) or using CMD Diskpart commands (8.2).</w:t>
      </w:r>
      <w:r>
        <w:br/>
      </w:r>
      <w:r>
        <w:br/>
      </w:r>
      <w:r w:rsidRPr="00A33CEC">
        <w:t>8.1 FAT32 partition creation from UI</w:t>
      </w:r>
      <w:r>
        <w:br/>
      </w:r>
      <w:r>
        <w:br/>
        <w:t>a. Open "Computer Management" &gt; "Disk Management"</w:t>
      </w:r>
      <w:r>
        <w:br/>
        <w:t>b. Select C: partition</w:t>
      </w:r>
      <w:r>
        <w:br/>
        <w:t>c. Shrink volume</w:t>
      </w:r>
      <w:r>
        <w:br/>
        <w:t>d. Change amount of space to shrink to 100 MB</w:t>
      </w:r>
      <w:r>
        <w:br/>
        <w:t>e. Select Shrink</w:t>
      </w:r>
      <w:r>
        <w:br/>
        <w:t>f. Select new Unallocated space</w:t>
      </w:r>
      <w:r>
        <w:br/>
        <w:t>g. Select New Simple Volume</w:t>
      </w:r>
      <w:r>
        <w:br/>
      </w:r>
      <w:r>
        <w:lastRenderedPageBreak/>
        <w:t>h. Leave size</w:t>
      </w:r>
      <w:r>
        <w:br/>
        <w:t>i. Assign drive letter, (Choose S)</w:t>
      </w:r>
      <w:r>
        <w:br/>
        <w:t>j. Format as FAT32 file system type (this requires changing from the default)</w:t>
      </w:r>
      <w:r>
        <w:br/>
        <w:t>k. Give Volume label as "ISDEPLOY"</w:t>
      </w:r>
      <w:r>
        <w:br/>
        <w:t>l. Finish</w:t>
      </w:r>
      <w:r>
        <w:br/>
        <w:t>m. “ISDEPLOY (S:)” should be shown</w:t>
      </w:r>
      <w:r>
        <w:br/>
      </w:r>
      <w:r>
        <w:br/>
        <w:t>8.2 FAT32 partition creation using CMD commands</w:t>
      </w:r>
      <w:r>
        <w:br/>
        <w:t>Use list volume command to get volume number for C: partition. Here C: partition resides in Volume 0.</w:t>
      </w:r>
      <w:r>
        <w:br/>
      </w:r>
      <w:r>
        <w:br/>
      </w:r>
      <w:r w:rsidRPr="00C25361">
        <w:rPr>
          <w:rStyle w:val="CodingLanguage"/>
        </w:rPr>
        <w:t>C:\Users\Administrator&gt;diskpart</w:t>
      </w:r>
      <w:r w:rsidRPr="00C25361">
        <w:rPr>
          <w:rStyle w:val="CodingLanguage"/>
        </w:rPr>
        <w:br/>
        <w:t xml:space="preserve">DISKPART&gt;list volume </w:t>
      </w:r>
      <w:r w:rsidRPr="00C25361">
        <w:rPr>
          <w:rStyle w:val="CodingLanguage"/>
        </w:rPr>
        <w:br/>
        <w:t xml:space="preserve">DISKPART &gt;select volume 0 </w:t>
      </w:r>
      <w:r w:rsidRPr="00C25361">
        <w:rPr>
          <w:rStyle w:val="CodingLanguage"/>
        </w:rPr>
        <w:br/>
        <w:t xml:space="preserve">DISKPART &gt;shrink desired=100 </w:t>
      </w:r>
      <w:r w:rsidRPr="00C25361">
        <w:rPr>
          <w:rStyle w:val="CodingLanguage"/>
        </w:rPr>
        <w:br/>
        <w:t xml:space="preserve">DISKPART &gt;create partition primary size=100 </w:t>
      </w:r>
      <w:r w:rsidRPr="00C25361">
        <w:rPr>
          <w:rStyle w:val="CodingLanguage"/>
        </w:rPr>
        <w:br/>
        <w:t xml:space="preserve">DISKPART &gt;format fs=fat32 quick label=ISDEPLOY </w:t>
      </w:r>
      <w:r w:rsidRPr="00C25361">
        <w:rPr>
          <w:rStyle w:val="CodingLanguage"/>
        </w:rPr>
        <w:br/>
        <w:t>DISKPART &gt;assign letter=S</w:t>
      </w:r>
    </w:p>
    <w:p w14:paraId="32612B67" w14:textId="77777777" w:rsidR="00C25361" w:rsidRDefault="00C25361" w:rsidP="00C25361">
      <w:pPr>
        <w:pStyle w:val="NumberedList-Level1"/>
      </w:pPr>
      <w:r w:rsidRPr="00C25361">
        <w:t>Backup drive-letters</w:t>
      </w:r>
      <w:r>
        <w:br/>
      </w:r>
      <w:r>
        <w:br/>
      </w:r>
      <w:r w:rsidRPr="00C25361">
        <w:rPr>
          <w:rStyle w:val="CodingLanguage"/>
        </w:rPr>
        <w:t>reg export HKLM\System\MountedDevices C:\driveletters.reg</w:t>
      </w:r>
    </w:p>
    <w:p w14:paraId="5043943E" w14:textId="5FC39C27" w:rsidR="00C25361" w:rsidRDefault="00C25361" w:rsidP="00C25361">
      <w:pPr>
        <w:pStyle w:val="NumberedList-Level1"/>
      </w:pPr>
      <w:r w:rsidRPr="00C25361">
        <w:t xml:space="preserve">Generalize Windows using </w:t>
      </w:r>
      <w:r>
        <w:t>Sysprep</w:t>
      </w:r>
      <w:r>
        <w:br/>
      </w:r>
      <w:r>
        <w:br/>
        <w:t>WARNING: This operation is destructive and will remove all configuration. To take backup of the system at this stage, capture an as-is golden image.</w:t>
      </w:r>
      <w:r>
        <w:br/>
      </w:r>
      <w:r>
        <w:br/>
        <w:t>Open Command Prompt window and run the following</w:t>
      </w:r>
      <w:r>
        <w:br/>
      </w:r>
      <w:r>
        <w:br/>
      </w:r>
      <w:r w:rsidRPr="00C25361">
        <w:rPr>
          <w:rStyle w:val="CodingLanguage"/>
        </w:rPr>
        <w:t>cd Windows\System32\Sysprep</w:t>
      </w:r>
      <w:r w:rsidRPr="00C25361">
        <w:rPr>
          <w:rStyle w:val="CodingLanguage"/>
        </w:rPr>
        <w:br/>
        <w:t>Sysprep /generalize /oobe /quit</w:t>
      </w:r>
      <w:r>
        <w:br/>
      </w:r>
      <w:r>
        <w:br/>
      </w:r>
      <w:r w:rsidRPr="00C25361">
        <w:t>This will take a few minutes to complete and will generalize the system. All settings will be lost. This does not remove any additional user accounts that are created. Any user accounts not required in the captured golden image must be manually deleted.</w:t>
      </w:r>
    </w:p>
    <w:p w14:paraId="26845F81" w14:textId="2FE51FDD" w:rsidR="004E2E69" w:rsidRDefault="004E2E69" w:rsidP="004E2E69">
      <w:pPr>
        <w:pStyle w:val="NumberedList-Level1"/>
      </w:pPr>
      <w:r w:rsidRPr="004E2E69">
        <w:t>Restore drive-letters</w:t>
      </w:r>
      <w:r>
        <w:br/>
      </w:r>
      <w:r>
        <w:br/>
      </w:r>
      <w:r w:rsidRPr="004E2E69">
        <w:rPr>
          <w:rStyle w:val="CodingLanguage"/>
        </w:rPr>
        <w:t>reg import C:\driveletters.reg</w:t>
      </w:r>
    </w:p>
    <w:p w14:paraId="00574027" w14:textId="1A9D6B2F" w:rsidR="004E2E69" w:rsidRDefault="004E2E69" w:rsidP="004E2E69">
      <w:pPr>
        <w:pStyle w:val="NumberedList-Level1"/>
      </w:pPr>
      <w:r w:rsidRPr="004E2E69">
        <w:t>Set Unattend.xml location to the FAT32 partition</w:t>
      </w:r>
      <w:r>
        <w:br/>
      </w:r>
      <w:r>
        <w:br/>
      </w:r>
      <w:r w:rsidRPr="004E2E69">
        <w:rPr>
          <w:rStyle w:val="CodingLanguage"/>
        </w:rPr>
        <w:t>reg add HKLM\System\Setup /v UnattendFile /t REG_SZ /d "S:\ISdeploy\Unattend.xml"</w:t>
      </w:r>
    </w:p>
    <w:p w14:paraId="5D286D5F" w14:textId="377AE839" w:rsidR="004E2E69" w:rsidRDefault="004E2E69" w:rsidP="004E2E69">
      <w:pPr>
        <w:pStyle w:val="NumberedList-Level1"/>
      </w:pPr>
      <w:r w:rsidRPr="004E2E69">
        <w:t>Set SetupComplete.cmd location to the FAT32 partition</w:t>
      </w:r>
      <w:r>
        <w:br/>
      </w:r>
      <w:r>
        <w:br/>
      </w:r>
      <w:r w:rsidRPr="004E2E69">
        <w:rPr>
          <w:rStyle w:val="CodingLanguage"/>
        </w:rPr>
        <w:t xml:space="preserve">mkdir C:\Windows\Setup\Scripts </w:t>
      </w:r>
      <w:r w:rsidRPr="004E2E69">
        <w:rPr>
          <w:rStyle w:val="CodingLanguage"/>
        </w:rPr>
        <w:br/>
        <w:t>echo S:\ISdeploy\SetupComplete.cmd &gt; C:\Windows\Setup\Scripts\SetupComplete.cmd</w:t>
      </w:r>
    </w:p>
    <w:p w14:paraId="71850465" w14:textId="77777777" w:rsidR="004E2E69" w:rsidRDefault="004E2E69" w:rsidP="004E2E69">
      <w:pPr>
        <w:pStyle w:val="NumberedList-Level1"/>
      </w:pPr>
      <w:r w:rsidRPr="004E2E69">
        <w:t>Shutdown the server.</w:t>
      </w:r>
    </w:p>
    <w:p w14:paraId="61EE57FB" w14:textId="36C9431B" w:rsidR="004E2E69" w:rsidRDefault="004E2E69" w:rsidP="004E2E69">
      <w:pPr>
        <w:pStyle w:val="NumberedList-Level1LastBeforeBodycopy"/>
      </w:pPr>
      <w:r w:rsidRPr="004E2E69">
        <w:t>Capture a golden image using the "HPE - Windows - Capture - As-Is" build plan as described in the following section.</w:t>
      </w:r>
    </w:p>
    <w:p w14:paraId="62203C6C" w14:textId="77777777" w:rsidR="00E54F3A" w:rsidRDefault="004E2E69" w:rsidP="004E2E69">
      <w:pPr>
        <w:pStyle w:val="Heading3"/>
      </w:pPr>
      <w:r w:rsidRPr="004E2E69">
        <w:t>Capture the Golden Image</w:t>
      </w:r>
    </w:p>
    <w:p w14:paraId="7F1F5925" w14:textId="60BEC463" w:rsidR="00A33CEC" w:rsidRDefault="00E54F3A" w:rsidP="00E54F3A">
      <w:pPr>
        <w:pStyle w:val="BulletLevel1"/>
      </w:pPr>
      <w:r w:rsidRPr="00E54F3A">
        <w:t>Determine the OS Volume that was created for the Server Profile created earlier</w:t>
      </w:r>
      <w:r>
        <w:t>:</w:t>
      </w:r>
    </w:p>
    <w:p w14:paraId="65F77134" w14:textId="72DB8581" w:rsidR="00E54F3A" w:rsidRDefault="00E54F3A" w:rsidP="00E54F3A">
      <w:pPr>
        <w:pStyle w:val="FigureAfterspace"/>
      </w:pPr>
      <w:r w:rsidRPr="00E54F3A">
        <w:rPr>
          <w:noProof/>
        </w:rPr>
        <w:lastRenderedPageBreak/>
        <w:drawing>
          <wp:inline distT="0" distB="0" distL="0" distR="0" wp14:anchorId="50D8DB75" wp14:editId="396CF7F3">
            <wp:extent cx="5037089" cy="2143125"/>
            <wp:effectExtent l="19050" t="19050" r="11430" b="9525"/>
            <wp:docPr id="218" name="Picture 218" descr=" &quot;Server profi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quot;Server profile&quo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293" cy="2144488"/>
                    </a:xfrm>
                    <a:prstGeom prst="rect">
                      <a:avLst/>
                    </a:prstGeom>
                    <a:noFill/>
                    <a:ln>
                      <a:solidFill>
                        <a:schemeClr val="tx1"/>
                      </a:solidFill>
                    </a:ln>
                  </pic:spPr>
                </pic:pic>
              </a:graphicData>
            </a:graphic>
          </wp:inline>
        </w:drawing>
      </w:r>
    </w:p>
    <w:p w14:paraId="41F64F2F" w14:textId="7D06C357"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560AD9">
        <w:rPr>
          <w:rStyle w:val="MISCFigureCaptionHeaderBold8pt"/>
          <w:noProof/>
        </w:rPr>
        <w:t>36</w:t>
      </w:r>
      <w:r w:rsidRPr="00E54F3A">
        <w:rPr>
          <w:rStyle w:val="MISCFigureCaptionHeaderBold8pt"/>
        </w:rPr>
        <w:fldChar w:fldCharType="end"/>
      </w:r>
      <w:r w:rsidRPr="00E54F3A">
        <w:rPr>
          <w:rStyle w:val="MISCFigureCaptionHeaderBold8pt"/>
        </w:rPr>
        <w:t>.</w:t>
      </w:r>
      <w:r>
        <w:t xml:space="preserve"> </w:t>
      </w:r>
      <w:r w:rsidRPr="00E54F3A">
        <w:t>Server profile</w:t>
      </w:r>
    </w:p>
    <w:p w14:paraId="0780CA1C" w14:textId="579657AD" w:rsidR="00E54F3A" w:rsidRDefault="00E54F3A" w:rsidP="00E54F3A">
      <w:pPr>
        <w:pStyle w:val="BulletLevel1"/>
      </w:pPr>
      <w:r w:rsidRPr="00E54F3A">
        <w:t>Navigate to the Image Streamer Golden Images page</w:t>
      </w:r>
    </w:p>
    <w:p w14:paraId="7A492708" w14:textId="2EA408B6" w:rsidR="00E54F3A" w:rsidRDefault="00E54F3A" w:rsidP="00E54F3A">
      <w:pPr>
        <w:pStyle w:val="BulletLevel1"/>
      </w:pPr>
      <w:r w:rsidRPr="00E54F3A">
        <w:t>Select "Create golden image" specifying the OS Volume and the "HPE - Windows - Capture - As-Is" build plan:</w:t>
      </w:r>
    </w:p>
    <w:p w14:paraId="3A035FC9" w14:textId="228B4A1D" w:rsidR="00E54F3A" w:rsidRDefault="00E54F3A" w:rsidP="00E54F3A">
      <w:pPr>
        <w:pStyle w:val="FigureAfterspace"/>
      </w:pPr>
      <w:r w:rsidRPr="00E54F3A">
        <w:rPr>
          <w:noProof/>
        </w:rPr>
        <w:drawing>
          <wp:inline distT="0" distB="0" distL="0" distR="0" wp14:anchorId="24931EC2" wp14:editId="0D4B6CCB">
            <wp:extent cx="4724666" cy="2619375"/>
            <wp:effectExtent l="19050" t="19050" r="19050" b="9525"/>
            <wp:docPr id="219" name="Picture 219" descr=" &quot;Create Golden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 &quot;Create Golden Image&quo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8260" cy="2621368"/>
                    </a:xfrm>
                    <a:prstGeom prst="rect">
                      <a:avLst/>
                    </a:prstGeom>
                    <a:noFill/>
                    <a:ln>
                      <a:solidFill>
                        <a:schemeClr val="tx1"/>
                      </a:solidFill>
                    </a:ln>
                  </pic:spPr>
                </pic:pic>
              </a:graphicData>
            </a:graphic>
          </wp:inline>
        </w:drawing>
      </w:r>
    </w:p>
    <w:p w14:paraId="21995EAC" w14:textId="2E6B9313"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560AD9">
        <w:rPr>
          <w:rStyle w:val="MISCFigureCaptionHeaderBold8pt"/>
          <w:noProof/>
        </w:rPr>
        <w:t>37</w:t>
      </w:r>
      <w:r w:rsidRPr="00E54F3A">
        <w:rPr>
          <w:rStyle w:val="MISCFigureCaptionHeaderBold8pt"/>
        </w:rPr>
        <w:fldChar w:fldCharType="end"/>
      </w:r>
      <w:r w:rsidRPr="00E54F3A">
        <w:rPr>
          <w:rStyle w:val="MISCFigureCaptionHeaderBold8pt"/>
        </w:rPr>
        <w:t xml:space="preserve">. </w:t>
      </w:r>
      <w:r w:rsidRPr="00E54F3A">
        <w:t>Create Golden Image</w:t>
      </w:r>
    </w:p>
    <w:p w14:paraId="471AC290" w14:textId="3AC372B2" w:rsidR="00E54F3A" w:rsidRDefault="00E54F3A" w:rsidP="00E54F3A">
      <w:pPr>
        <w:pStyle w:val="BulletLevel1"/>
      </w:pPr>
      <w:r w:rsidRPr="00E54F3A">
        <w:t>Select "Create"</w:t>
      </w:r>
    </w:p>
    <w:p w14:paraId="6A9A18D6" w14:textId="30CD3D7C" w:rsidR="00E54F3A" w:rsidRDefault="00E54F3A" w:rsidP="00E54F3A">
      <w:pPr>
        <w:pStyle w:val="BulletLevel1LastBeforeBodycopy"/>
      </w:pPr>
      <w:r w:rsidRPr="00E54F3A">
        <w:t>Delete the Server Profile "Windows Template" used to create the golden image</w:t>
      </w:r>
    </w:p>
    <w:p w14:paraId="76D846CE" w14:textId="77C5C875" w:rsidR="00C25361" w:rsidRDefault="00E54F3A" w:rsidP="00E54F3A">
      <w:pPr>
        <w:pStyle w:val="Heading3"/>
      </w:pPr>
      <w:r w:rsidRPr="00E54F3A">
        <w:t>Golden Image Compatibility</w:t>
      </w:r>
    </w:p>
    <w:p w14:paraId="622132BD" w14:textId="728B67A2" w:rsidR="00C25361" w:rsidRDefault="00E54F3A" w:rsidP="00E54F3A">
      <w:pPr>
        <w:pStyle w:val="BodyTextMetricHPELight10pt"/>
      </w:pPr>
      <w:r w:rsidRPr="00E54F3A">
        <w:t>The golden image created using the above method will work only when the image is deployed on server hardware of the same model. Specifically, if the number of processors on server where the image is deployed is different from the server where the image was captured, server boot after deployment will fail. Also, if the boot controller is moved from one Mezzanine slot on the server to another, Windows will not boot correctly.</w:t>
      </w:r>
    </w:p>
    <w:p w14:paraId="6913AE9B" w14:textId="24E5F174" w:rsidR="00E54F3A" w:rsidRDefault="00E54F3A" w:rsidP="00E54F3A">
      <w:pPr>
        <w:pStyle w:val="Heading2"/>
      </w:pPr>
      <w:bookmarkStart w:id="290" w:name="_Toc7020445"/>
      <w:r w:rsidRPr="00E54F3A">
        <w:lastRenderedPageBreak/>
        <w:t>OS Deployment Plans</w:t>
      </w:r>
      <w:bookmarkEnd w:id="290"/>
    </w:p>
    <w:p w14:paraId="1908A294" w14:textId="77777777" w:rsidR="00E54F3A" w:rsidRDefault="00E54F3A" w:rsidP="00E54F3A">
      <w:pPr>
        <w:pStyle w:val="BodyTextMetricHPELight10pt"/>
      </w:pPr>
      <w:r>
        <w:t>The solution delivers two artifact bundles, one for Windows Server 2016 systems and one for Red Hat Linux 7 systems. Each artifact bundle contains one Deployment Plan, one OS Build Plan and all dependent Plan Scripts.</w:t>
      </w:r>
    </w:p>
    <w:p w14:paraId="246CBD71" w14:textId="0C072E7D" w:rsidR="00E54F3A" w:rsidRDefault="00E54F3A" w:rsidP="00E54F3A">
      <w:pPr>
        <w:pStyle w:val="BodyTextMetricHPELight10pt"/>
      </w:pPr>
      <w:r>
        <w:t>The artifact bundles are included in the Docker-Synergy repository:</w:t>
      </w:r>
    </w:p>
    <w:p w14:paraId="0A8F2A49" w14:textId="13689A4C" w:rsidR="00E54F3A" w:rsidRPr="00E54F3A" w:rsidRDefault="00E54F3A" w:rsidP="00E54F3A">
      <w:pPr>
        <w:pStyle w:val="BodyTextMetricHPELight10pt"/>
        <w:rPr>
          <w:rStyle w:val="CodingLanguage"/>
        </w:rPr>
      </w:pPr>
      <w:r w:rsidRPr="00E54F3A">
        <w:rPr>
          <w:rStyle w:val="CodingLanguage"/>
        </w:rPr>
        <w:t># cd ~/Docker-Synergy</w:t>
      </w:r>
      <w:r w:rsidRPr="00E54F3A">
        <w:rPr>
          <w:rStyle w:val="CodingLanguage"/>
        </w:rPr>
        <w:br/>
        <w:t># ls ./files/ImageStreamer</w:t>
      </w:r>
      <w:r w:rsidRPr="00E54F3A">
        <w:rPr>
          <w:rStyle w:val="CodingLanguage"/>
        </w:rPr>
        <w:br/>
      </w:r>
      <w:r w:rsidRPr="00E54F3A">
        <w:rPr>
          <w:rStyle w:val="CodingLanguage"/>
        </w:rPr>
        <w:br/>
        <w:t>HPE_RHEL7_2019_02_25.zip</w:t>
      </w:r>
      <w:r w:rsidRPr="00E54F3A">
        <w:rPr>
          <w:rStyle w:val="CodingLanguage"/>
        </w:rPr>
        <w:br/>
        <w:t>HPE_WIN2016_2019-03-15.zip</w:t>
      </w:r>
    </w:p>
    <w:p w14:paraId="3155E0D4" w14:textId="78C33C25" w:rsidR="00E54F3A" w:rsidRPr="00E54F3A" w:rsidRDefault="00E54F3A" w:rsidP="00E54F3A">
      <w:pPr>
        <w:pStyle w:val="BodyTextMetricHPELight10pt"/>
      </w:pPr>
      <w:r w:rsidRPr="00E54F3A">
        <w:t xml:space="preserve">In the Image Streamer UI, use the </w:t>
      </w:r>
      <w:r w:rsidRPr="00E54F3A">
        <w:rPr>
          <w:rStyle w:val="CodingLanguage"/>
        </w:rPr>
        <w:t>Add Artifact bundle</w:t>
      </w:r>
      <w:r w:rsidRPr="00E54F3A">
        <w:t xml:space="preserve"> button in the </w:t>
      </w:r>
      <w:r w:rsidRPr="00E54F3A">
        <w:rPr>
          <w:rStyle w:val="CodingLanguage"/>
        </w:rPr>
        <w:t>Artifact Bundles</w:t>
      </w:r>
      <w:r w:rsidRPr="00E54F3A">
        <w:t xml:space="preserve"> screen to upload the two files. When the upload is finished, select the Artifact bundles corresponding to the files (without the .zip extension) and use the </w:t>
      </w:r>
      <w:r w:rsidRPr="00E54F3A">
        <w:rPr>
          <w:rStyle w:val="CodingLanguage"/>
        </w:rPr>
        <w:t>Actions</w:t>
      </w:r>
      <w:r w:rsidRPr="00E54F3A">
        <w:t xml:space="preserve"> button to extract artifacts from the bundles, as shown in the following figure.</w:t>
      </w:r>
    </w:p>
    <w:p w14:paraId="05ACF415" w14:textId="5EB940D9" w:rsidR="00A33CEC" w:rsidRDefault="00E54F3A" w:rsidP="00E54F3A">
      <w:pPr>
        <w:pStyle w:val="FigureAfterspace"/>
      </w:pPr>
      <w:r w:rsidRPr="00E54F3A">
        <w:rPr>
          <w:noProof/>
        </w:rPr>
        <w:drawing>
          <wp:inline distT="0" distB="0" distL="0" distR="0" wp14:anchorId="4420A7E4" wp14:editId="3E71F5A8">
            <wp:extent cx="5204647" cy="2781300"/>
            <wp:effectExtent l="19050" t="19050" r="15240" b="19050"/>
            <wp:docPr id="220" name="Picture 220" descr=" &quot;Extract bund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quot;Extract bundle&quo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07913" cy="2783045"/>
                    </a:xfrm>
                    <a:prstGeom prst="rect">
                      <a:avLst/>
                    </a:prstGeom>
                    <a:noFill/>
                    <a:ln>
                      <a:solidFill>
                        <a:schemeClr val="tx1"/>
                      </a:solidFill>
                    </a:ln>
                  </pic:spPr>
                </pic:pic>
              </a:graphicData>
            </a:graphic>
          </wp:inline>
        </w:drawing>
      </w:r>
    </w:p>
    <w:p w14:paraId="34E9F37E" w14:textId="79C58D68" w:rsidR="00E54F3A" w:rsidRDefault="00E54F3A" w:rsidP="00E54F3A">
      <w:pPr>
        <w:pStyle w:val="MISCFigureCaptionHeader8pt"/>
      </w:pPr>
      <w:r w:rsidRPr="00E54F3A">
        <w:rPr>
          <w:rStyle w:val="MISCFigureCaptionHeaderBold8pt"/>
        </w:rPr>
        <w:t xml:space="preserve">Figure </w:t>
      </w:r>
      <w:r w:rsidRPr="00E54F3A">
        <w:rPr>
          <w:rStyle w:val="MISCFigureCaptionHeaderBold8pt"/>
        </w:rPr>
        <w:fldChar w:fldCharType="begin"/>
      </w:r>
      <w:r w:rsidRPr="00E54F3A">
        <w:rPr>
          <w:rStyle w:val="MISCFigureCaptionHeaderBold8pt"/>
        </w:rPr>
        <w:instrText xml:space="preserve"> SEQ Figure \* ARABIC </w:instrText>
      </w:r>
      <w:r w:rsidRPr="00E54F3A">
        <w:rPr>
          <w:rStyle w:val="MISCFigureCaptionHeaderBold8pt"/>
        </w:rPr>
        <w:fldChar w:fldCharType="separate"/>
      </w:r>
      <w:r w:rsidR="00560AD9">
        <w:rPr>
          <w:rStyle w:val="MISCFigureCaptionHeaderBold8pt"/>
          <w:noProof/>
        </w:rPr>
        <w:t>38</w:t>
      </w:r>
      <w:r w:rsidRPr="00E54F3A">
        <w:rPr>
          <w:rStyle w:val="MISCFigureCaptionHeaderBold8pt"/>
        </w:rPr>
        <w:fldChar w:fldCharType="end"/>
      </w:r>
      <w:r w:rsidRPr="00E54F3A">
        <w:rPr>
          <w:rStyle w:val="MISCFigureCaptionHeaderBold8pt"/>
        </w:rPr>
        <w:t>.</w:t>
      </w:r>
      <w:r>
        <w:t xml:space="preserve"> </w:t>
      </w:r>
      <w:r w:rsidRPr="00E54F3A">
        <w:t>Extract bundle</w:t>
      </w:r>
    </w:p>
    <w:p w14:paraId="74E7467B" w14:textId="610AEED8" w:rsidR="00E54F3A" w:rsidRDefault="00E54F3A" w:rsidP="00E54F3A">
      <w:pPr>
        <w:pStyle w:val="BodyTextMetricHPELight10pt"/>
      </w:pPr>
      <w:r w:rsidRPr="00E54F3A">
        <w:t>After the extraction completes, you should find two new deployment plans in your Image Streamer appliance named</w:t>
      </w:r>
      <w:r>
        <w:t>:</w:t>
      </w:r>
    </w:p>
    <w:p w14:paraId="51319E2D" w14:textId="77777777" w:rsidR="00877B13" w:rsidRDefault="00877B13" w:rsidP="00877B13">
      <w:pPr>
        <w:pStyle w:val="BulletLevel1"/>
      </w:pPr>
      <w:r>
        <w:t>HPE_RHEL7_2019_02_25 which is the Red Hat Enterprise Linux 7 OS Deployment Plan</w:t>
      </w:r>
    </w:p>
    <w:p w14:paraId="0D4311B4" w14:textId="778E16D6" w:rsidR="00E54F3A" w:rsidRDefault="00877B13" w:rsidP="00877B13">
      <w:pPr>
        <w:pStyle w:val="BulletLevel1LastBeforeBodycopy"/>
      </w:pPr>
      <w:r>
        <w:t>HPE_WIN2016_2019-03-15 which is the Microsoft Windows Server 2016 OS Deployment Plan</w:t>
      </w:r>
    </w:p>
    <w:p w14:paraId="3A73A51E" w14:textId="044D5ED6" w:rsidR="00877B13" w:rsidRPr="00E54F3A" w:rsidRDefault="00877B13" w:rsidP="00877B13">
      <w:pPr>
        <w:pStyle w:val="BodyTextMetricHPELight10pt"/>
      </w:pPr>
      <w:r w:rsidRPr="00877B13">
        <w:t>The deployment plans are shipped without a golden image. Golden images for each OS must be created as outlined in the previous sections.</w:t>
      </w:r>
    </w:p>
    <w:p w14:paraId="6787E460" w14:textId="1E75A1D7" w:rsidR="00E54F3A" w:rsidRDefault="00877B13" w:rsidP="00877B13">
      <w:pPr>
        <w:pStyle w:val="Heading3"/>
      </w:pPr>
      <w:r w:rsidRPr="00877B13">
        <w:t>Update the Red Hat OS Deployment plan</w:t>
      </w:r>
    </w:p>
    <w:p w14:paraId="1D1960BB" w14:textId="77777777" w:rsidR="00877B13" w:rsidRDefault="00877B13" w:rsidP="000001BE">
      <w:pPr>
        <w:pStyle w:val="NumberedList-Level1"/>
        <w:numPr>
          <w:ilvl w:val="0"/>
          <w:numId w:val="40"/>
        </w:numPr>
      </w:pPr>
      <w:r>
        <w:t xml:space="preserve">Select the OS Deployment Plan named </w:t>
      </w:r>
      <w:r w:rsidRPr="00877B13">
        <w:rPr>
          <w:rStyle w:val="CodingLanguage"/>
        </w:rPr>
        <w:t>HPE_RHEL7_2019_02_25</w:t>
      </w:r>
      <w:r>
        <w:t xml:space="preserve"> on the </w:t>
      </w:r>
      <w:r w:rsidRPr="00877B13">
        <w:rPr>
          <w:rStyle w:val="CodingLanguage"/>
        </w:rPr>
        <w:t>Deployment Plans</w:t>
      </w:r>
      <w:r>
        <w:t xml:space="preserve"> menu in the Image Streamer UI.</w:t>
      </w:r>
    </w:p>
    <w:p w14:paraId="71A09CDA" w14:textId="77777777" w:rsidR="00877B13" w:rsidRDefault="00877B13" w:rsidP="000001BE">
      <w:pPr>
        <w:pStyle w:val="NumberedList-Level1"/>
        <w:numPr>
          <w:ilvl w:val="0"/>
          <w:numId w:val="40"/>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39AE5CDE" w14:textId="77777777" w:rsidR="00877B13" w:rsidRDefault="00877B13" w:rsidP="000001BE">
      <w:pPr>
        <w:pStyle w:val="NumberedList-Level1"/>
        <w:numPr>
          <w:ilvl w:val="0"/>
          <w:numId w:val="40"/>
        </w:numPr>
      </w:pPr>
      <w:r>
        <w:t>In the Edit screen, locate the Golden Image drop-down widget and select the golden image created with Red Hat Linux 7.</w:t>
      </w:r>
    </w:p>
    <w:p w14:paraId="712D8C48" w14:textId="77777777" w:rsidR="00877B13" w:rsidRDefault="00877B13" w:rsidP="000001BE">
      <w:pPr>
        <w:pStyle w:val="NumberedList-Level1"/>
        <w:numPr>
          <w:ilvl w:val="0"/>
          <w:numId w:val="40"/>
        </w:numPr>
      </w:pPr>
      <w:r>
        <w:t>Ensure that the visibility of the custom attributes is configured as explained earlier (i.e. only NIC1 and NIC2 should be visible).</w:t>
      </w:r>
    </w:p>
    <w:p w14:paraId="21CE86EE" w14:textId="7B6BABFA" w:rsidR="00877B13" w:rsidRDefault="00877B13" w:rsidP="00877B13">
      <w:pPr>
        <w:pStyle w:val="NumberedList-Level1LastBeforeBodycopy"/>
      </w:pPr>
      <w:r>
        <w:t>Save your changes.</w:t>
      </w:r>
    </w:p>
    <w:p w14:paraId="0B1B196D" w14:textId="6584848F" w:rsidR="00877B13" w:rsidRDefault="00877B13" w:rsidP="00877B13">
      <w:pPr>
        <w:pStyle w:val="Heading3"/>
      </w:pPr>
      <w:r w:rsidRPr="00877B13">
        <w:lastRenderedPageBreak/>
        <w:t>Update the Windows Server 2016 Deployment plan</w:t>
      </w:r>
    </w:p>
    <w:p w14:paraId="70E5AE59" w14:textId="77777777" w:rsidR="00877B13" w:rsidRDefault="00877B13" w:rsidP="000001BE">
      <w:pPr>
        <w:pStyle w:val="NumberedList-Level1"/>
        <w:numPr>
          <w:ilvl w:val="0"/>
          <w:numId w:val="41"/>
        </w:numPr>
      </w:pPr>
      <w:r>
        <w:t xml:space="preserve">Select the OS Deployment Plan named </w:t>
      </w:r>
      <w:r w:rsidRPr="00877B13">
        <w:rPr>
          <w:rStyle w:val="CodingLanguage"/>
        </w:rPr>
        <w:t>HPE_WIN2016_2019-03-15</w:t>
      </w:r>
      <w:r>
        <w:t xml:space="preserve"> on the </w:t>
      </w:r>
      <w:r w:rsidRPr="00877B13">
        <w:rPr>
          <w:rStyle w:val="CodingLanguage"/>
        </w:rPr>
        <w:t>Deployment Plans</w:t>
      </w:r>
      <w:r>
        <w:t xml:space="preserve"> menu in the Image Streamer UI.</w:t>
      </w:r>
    </w:p>
    <w:p w14:paraId="365E8531" w14:textId="77777777" w:rsidR="00877B13" w:rsidRDefault="00877B13" w:rsidP="000001BE">
      <w:pPr>
        <w:pStyle w:val="NumberedList-Level1"/>
        <w:numPr>
          <w:ilvl w:val="0"/>
          <w:numId w:val="41"/>
        </w:numPr>
      </w:pPr>
      <w:r>
        <w:t xml:space="preserve">Click the </w:t>
      </w:r>
      <w:r w:rsidRPr="00877B13">
        <w:rPr>
          <w:rStyle w:val="CodingLanguage"/>
        </w:rPr>
        <w:t>Action</w:t>
      </w:r>
      <w:r>
        <w:t xml:space="preserve"> button, then </w:t>
      </w:r>
      <w:r w:rsidRPr="00877B13">
        <w:rPr>
          <w:rStyle w:val="CodingLanguage"/>
        </w:rPr>
        <w:t>Edit</w:t>
      </w:r>
      <w:r>
        <w:t xml:space="preserve"> to edit the deployment plan.</w:t>
      </w:r>
    </w:p>
    <w:p w14:paraId="63288230" w14:textId="77777777" w:rsidR="00877B13" w:rsidRDefault="00877B13" w:rsidP="000001BE">
      <w:pPr>
        <w:pStyle w:val="NumberedList-Level1"/>
        <w:numPr>
          <w:ilvl w:val="0"/>
          <w:numId w:val="41"/>
        </w:numPr>
      </w:pPr>
      <w:r>
        <w:t>In the Edit screen, locate the Golden Image drop-down widget and select the golden image created with Microsoft Windows Server 2016.</w:t>
      </w:r>
    </w:p>
    <w:p w14:paraId="24176007" w14:textId="77777777" w:rsidR="00877B13" w:rsidRDefault="00877B13" w:rsidP="000001BE">
      <w:pPr>
        <w:pStyle w:val="NumberedList-Level1"/>
        <w:numPr>
          <w:ilvl w:val="0"/>
          <w:numId w:val="41"/>
        </w:numPr>
      </w:pPr>
      <w:r>
        <w:t>Make sure the visibility of the custom attributes is configured as explained earlier (ie only NIC1 and NIC2 should be visible).</w:t>
      </w:r>
    </w:p>
    <w:p w14:paraId="18237275" w14:textId="2FCBB84C" w:rsidR="00877B13" w:rsidRPr="00877B13" w:rsidRDefault="00877B13" w:rsidP="00877B13">
      <w:pPr>
        <w:pStyle w:val="NumberedList-Level1LastBeforeBodycopy"/>
      </w:pPr>
      <w:r>
        <w:t>Save your changes</w:t>
      </w:r>
    </w:p>
    <w:p w14:paraId="27DE59B0" w14:textId="6493A41C" w:rsidR="00877B13" w:rsidRDefault="00877B13" w:rsidP="00877B13">
      <w:pPr>
        <w:pStyle w:val="Heading2"/>
      </w:pPr>
      <w:bookmarkStart w:id="291" w:name="_Toc7020446"/>
      <w:r w:rsidRPr="00877B13">
        <w:t>OneView Server Profile Templates</w:t>
      </w:r>
      <w:bookmarkEnd w:id="291"/>
    </w:p>
    <w:p w14:paraId="0F0BAE07" w14:textId="5A9A8908" w:rsidR="00877B13" w:rsidRDefault="00877B13" w:rsidP="00877B13">
      <w:pPr>
        <w:pStyle w:val="BodyTextMetricHPELight10pt"/>
      </w:pPr>
      <w:r w:rsidRPr="00877B13">
        <w:t>The server profile template must meet the following criteria</w:t>
      </w:r>
      <w:r>
        <w:t>:</w:t>
      </w:r>
    </w:p>
    <w:p w14:paraId="07203226" w14:textId="77777777" w:rsidR="00877B13" w:rsidRDefault="00877B13" w:rsidP="00877B13">
      <w:pPr>
        <w:pStyle w:val="BulletLevel1"/>
      </w:pPr>
      <w:r>
        <w:t>The template must specify an Image Streamer Deployment Plan and the deployment plan must match the constraints explained in the section OS Deployment Plan Custom Attributes.</w:t>
      </w:r>
    </w:p>
    <w:p w14:paraId="7930805E" w14:textId="77777777" w:rsidR="00877B13" w:rsidRDefault="00877B13" w:rsidP="00877B13">
      <w:pPr>
        <w:pStyle w:val="BulletLevel1"/>
      </w:pPr>
      <w:r>
        <w:t>There must be at least one data drive in addition to the boot device provided by the Image Streamer. The playbooks supports local drives as well as drives configured from a Synergy D3940 storage module or LUNs from an HPE 3PAR array.</w:t>
      </w:r>
    </w:p>
    <w:p w14:paraId="2CBC9B32" w14:textId="54B98890" w:rsidR="00877B13" w:rsidRPr="00877B13" w:rsidRDefault="00877B13" w:rsidP="00877B13">
      <w:pPr>
        <w:pStyle w:val="BulletLevel1LastBeforeBodycopy"/>
      </w:pPr>
      <w:r>
        <w:t>There must be two Ethernet connections mapped to the Ethernet network used by the Ansible controller node.</w:t>
      </w:r>
    </w:p>
    <w:p w14:paraId="7C0F1C81" w14:textId="1DD75CAB" w:rsidR="000615E7" w:rsidRDefault="000615E7" w:rsidP="000615E7">
      <w:pPr>
        <w:pStyle w:val="Heading1"/>
      </w:pPr>
      <w:bookmarkStart w:id="292" w:name="_Ref5893575"/>
      <w:bookmarkStart w:id="293" w:name="_Toc7020447"/>
      <w:r>
        <w:t>Deploying Sysdig monitoring</w:t>
      </w:r>
      <w:bookmarkEnd w:id="282"/>
      <w:bookmarkEnd w:id="283"/>
      <w:bookmarkEnd w:id="292"/>
      <w:bookmarkEnd w:id="293"/>
    </w:p>
    <w:p w14:paraId="6AC58DE0" w14:textId="77777777" w:rsidR="000615E7" w:rsidRDefault="000615E7" w:rsidP="0058095B">
      <w:pPr>
        <w:pStyle w:val="BodyTextMetricHPELight10pt"/>
      </w:pPr>
      <w:r w:rsidRPr="00940902">
        <w:t xml:space="preserve">By default, the playbooks for deploying Sysdig are commented out in </w:t>
      </w:r>
      <w:r w:rsidRPr="00940902">
        <w:rPr>
          <w:rStyle w:val="CodingLanguage"/>
        </w:rPr>
        <w:t>site.yml</w:t>
      </w:r>
      <w:r w:rsidRPr="00940902">
        <w:t xml:space="preserve"> and must be explicitly enabled in that file if you want it included in the initial deployment. Alternatively, you can run the specific playbooks detailed in this section in a stand-alone manner, subsequent to the initial deployment.</w:t>
      </w:r>
    </w:p>
    <w:p w14:paraId="37E0C4E2" w14:textId="77777777" w:rsidR="000615E7" w:rsidRDefault="000615E7" w:rsidP="000615E7">
      <w:pPr>
        <w:pStyle w:val="MISCNote-Ruleabove"/>
      </w:pPr>
      <w:r>
        <w:t>Note</w:t>
      </w:r>
    </w:p>
    <w:p w14:paraId="44EDEB57" w14:textId="32144FDE" w:rsidR="000615E7" w:rsidRDefault="000615E7" w:rsidP="0058095B">
      <w:pPr>
        <w:pStyle w:val="BodyTextMetricHPELight10pt"/>
      </w:pPr>
      <w:r w:rsidRPr="00940902">
        <w:t xml:space="preserve">By default, you must have outgoing port </w:t>
      </w:r>
      <w:r w:rsidRPr="00940902">
        <w:rPr>
          <w:rStyle w:val="CodingLanguage"/>
        </w:rPr>
        <w:t>6666</w:t>
      </w:r>
      <w:r w:rsidRPr="00940902">
        <w:t xml:space="preserve"> open in your firewall, to allow data to flow to </w:t>
      </w:r>
      <w:r w:rsidRPr="00940902">
        <w:rPr>
          <w:rStyle w:val="CodingLanguage"/>
        </w:rPr>
        <w:t>collector.sysdigcloud.com</w:t>
      </w:r>
      <w:r w:rsidRPr="00940902">
        <w:t xml:space="preserve">. You can configure the agent to use a different port by </w:t>
      </w:r>
      <w:r w:rsidR="00FB0FE9" w:rsidRPr="00FB0FE9">
        <w:t xml:space="preserve">using the variable </w:t>
      </w:r>
      <w:r w:rsidR="00FB0FE9" w:rsidRPr="00FB0FE9">
        <w:rPr>
          <w:rStyle w:val="CodingLanguage"/>
        </w:rPr>
        <w:t>sysdig_collector_port</w:t>
      </w:r>
      <w:r w:rsidR="00FB0FE9" w:rsidRPr="00FB0FE9">
        <w:t xml:space="preserve"> in </w:t>
      </w:r>
      <w:r w:rsidR="00234962">
        <w:rPr>
          <w:rStyle w:val="CodingLanguage"/>
        </w:rPr>
        <w:t>group_var</w:t>
      </w:r>
      <w:r w:rsidR="00B0382D">
        <w:rPr>
          <w:rStyle w:val="CodingLanguage"/>
        </w:rPr>
        <w:t>s/all/vars</w:t>
      </w:r>
      <w:r w:rsidR="00FB0FE9">
        <w:rPr>
          <w:rStyle w:val="CodingLanguage"/>
        </w:rPr>
        <w:t>.</w:t>
      </w:r>
    </w:p>
    <w:p w14:paraId="766A4F41" w14:textId="1E4D5ABE" w:rsidR="000615E7" w:rsidRDefault="000615E7" w:rsidP="000615E7">
      <w:pPr>
        <w:pStyle w:val="MISCNote-Rulebelow"/>
      </w:pPr>
      <w:r w:rsidRPr="00940902">
        <w:t>If you are using a proxy, it must be configured to be "fully-transparent". Non-transparent proxies will not allow the agent to connect.</w:t>
      </w:r>
    </w:p>
    <w:p w14:paraId="38679DC3" w14:textId="77777777" w:rsidR="000615E7" w:rsidRDefault="000615E7" w:rsidP="000615E7">
      <w:pPr>
        <w:pStyle w:val="Heading2"/>
      </w:pPr>
      <w:bookmarkStart w:id="294" w:name="_Refd17e55405"/>
      <w:bookmarkStart w:id="295" w:name="_Tocd17e55405"/>
      <w:bookmarkStart w:id="296" w:name="_Toc531698826"/>
      <w:bookmarkStart w:id="297" w:name="_Toc7020448"/>
      <w:r>
        <w:t>Monitoring with Sysdig</w:t>
      </w:r>
      <w:bookmarkEnd w:id="294"/>
      <w:bookmarkEnd w:id="295"/>
      <w:bookmarkEnd w:id="296"/>
      <w:bookmarkEnd w:id="297"/>
    </w:p>
    <w:p w14:paraId="7A1C0A5E" w14:textId="77777777" w:rsidR="000615E7" w:rsidRDefault="000615E7" w:rsidP="0058095B">
      <w:pPr>
        <w:pStyle w:val="BodyTextMetricHPELight10pt"/>
      </w:pPr>
      <w:r>
        <w:t xml:space="preserve">Sysdig's approach to Docker monitoring uses transparent instrumentation to see inside containers from the outside, with no need for agents in each container. Metrics from Docker containers, and from your applications running inside them, are aggregated in real-time across each service to provide meaningful monitoring dashboards and alerts for your application. </w:t>
      </w:r>
      <w:r w:rsidRPr="002433BD">
        <w:fldChar w:fldCharType="begin"/>
      </w:r>
      <w:r w:rsidRPr="002433BD">
        <w:instrText xml:space="preserve"> REF _Refd17e55413 \h </w:instrText>
      </w:r>
      <w:r>
        <w:instrText xml:space="preserve"> \* MERGEFORMAT </w:instrText>
      </w:r>
      <w:r w:rsidRPr="002433BD">
        <w:fldChar w:fldCharType="separate"/>
      </w:r>
      <w:r w:rsidR="00560AD9" w:rsidRPr="00560AD9">
        <w:t>Figure</w:t>
      </w:r>
      <w:r w:rsidR="00560AD9" w:rsidRPr="00560AD9">
        <w:rPr>
          <w:rFonts w:ascii="Calibri" w:hAnsi="Calibri" w:cs="Calibri"/>
        </w:rPr>
        <w:t> </w:t>
      </w:r>
      <w:r w:rsidR="00560AD9" w:rsidRPr="00560AD9">
        <w:t>39</w:t>
      </w:r>
      <w:r w:rsidRPr="002433BD">
        <w:fldChar w:fldCharType="end"/>
      </w:r>
      <w:r>
        <w:t xml:space="preserve"> provides an overview of the Sysdig architecture.</w:t>
      </w:r>
    </w:p>
    <w:p w14:paraId="20C6B1C2" w14:textId="77777777" w:rsidR="000615E7" w:rsidRDefault="000615E7" w:rsidP="000615E7">
      <w:pPr>
        <w:pStyle w:val="FigureAfterspace"/>
      </w:pPr>
      <w:r>
        <w:rPr>
          <w:noProof/>
        </w:rPr>
        <w:lastRenderedPageBreak/>
        <w:drawing>
          <wp:inline distT="0" distB="0" distL="0" distR="0" wp14:anchorId="6D8FDC30" wp14:editId="42FF115A">
            <wp:extent cx="3225562" cy="2512456"/>
            <wp:effectExtent l="19050" t="19050" r="13335"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ysdig-architecture.png"/>
                    <pic:cNvPicPr/>
                  </pic:nvPicPr>
                  <pic:blipFill>
                    <a:blip r:embed="rId92">
                      <a:extLst>
                        <a:ext uri="{28A0092B-C50C-407E-A947-70E740481C1C}">
                          <a14:useLocalDpi xmlns:a14="http://schemas.microsoft.com/office/drawing/2010/main" val="0"/>
                        </a:ext>
                      </a:extLst>
                    </a:blip>
                    <a:stretch>
                      <a:fillRect/>
                    </a:stretch>
                  </pic:blipFill>
                  <pic:spPr>
                    <a:xfrm>
                      <a:off x="0" y="0"/>
                      <a:ext cx="3957133" cy="3082292"/>
                    </a:xfrm>
                    <a:prstGeom prst="rect">
                      <a:avLst/>
                    </a:prstGeom>
                    <a:ln>
                      <a:solidFill>
                        <a:schemeClr val="accent1"/>
                      </a:solidFill>
                    </a:ln>
                  </pic:spPr>
                </pic:pic>
              </a:graphicData>
            </a:graphic>
          </wp:inline>
        </w:drawing>
      </w:r>
      <w:r>
        <w:t xml:space="preserve"> </w:t>
      </w:r>
    </w:p>
    <w:p w14:paraId="019E31D4" w14:textId="77777777" w:rsidR="000615E7" w:rsidRDefault="000615E7" w:rsidP="000615E7">
      <w:pPr>
        <w:pStyle w:val="MISCFigureCaptionHeader8pt"/>
      </w:pPr>
      <w:bookmarkStart w:id="298" w:name="_Refd17e55413"/>
      <w:bookmarkStart w:id="299" w:name="_Tocd17e55413"/>
      <w:r w:rsidRPr="00F819E1">
        <w:rPr>
          <w:rStyle w:val="MISCFigureCaptionHeaderBold8pt"/>
        </w:rPr>
        <w:t>Figure</w:t>
      </w:r>
      <w:r w:rsidRPr="00F819E1">
        <w:rPr>
          <w:rStyle w:val="MISCFigureCaptionHeaderBold8pt"/>
          <w:rFonts w:ascii="Calibri" w:hAnsi="Calibri" w:cs="Calibri"/>
        </w:rPr>
        <w:t> </w:t>
      </w:r>
      <w:bookmarkStart w:id="300" w:name="_Numd17e55413"/>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560AD9">
        <w:rPr>
          <w:rStyle w:val="MISCFigureCaptionHeaderBold8pt"/>
          <w:noProof/>
        </w:rPr>
        <w:t>39</w:t>
      </w:r>
      <w:r w:rsidRPr="00F819E1">
        <w:rPr>
          <w:rStyle w:val="MISCFigureCaptionHeaderBold8pt"/>
        </w:rPr>
        <w:fldChar w:fldCharType="end"/>
      </w:r>
      <w:bookmarkEnd w:id="298"/>
      <w:bookmarkEnd w:id="299"/>
      <w:bookmarkEnd w:id="300"/>
      <w:r w:rsidRPr="00F819E1">
        <w:rPr>
          <w:rStyle w:val="MISCFigureCaptionHeaderBold8pt"/>
        </w:rPr>
        <w:t>.</w:t>
      </w:r>
      <w:r>
        <w:rPr>
          <w:rStyle w:val="MISCFigureCaptionHeaderBold8pt"/>
          <w:noProof/>
        </w:rPr>
        <w:t xml:space="preserve"> </w:t>
      </w:r>
      <w:r>
        <w:t>Sysdig architecture</w:t>
      </w:r>
    </w:p>
    <w:p w14:paraId="2CEA3708" w14:textId="77777777" w:rsidR="000615E7" w:rsidRDefault="000615E7" w:rsidP="0058095B">
      <w:pPr>
        <w:pStyle w:val="BodyTextMetricHPELight10pt"/>
      </w:pPr>
      <w:r>
        <w:rPr>
          <w:rStyle w:val="BoldEmpha"/>
        </w:rPr>
        <w:t>Sysdig Monitor</w:t>
      </w:r>
      <w:r>
        <w:t xml:space="preserve"> allows you to analyze response times, application performance metrics, container and server utilization metrics, and network metrics. You can build dashboards across applications, micro-services, container and networks, and explore metadata from Docker, Kubernetes, Mesos and AWS. For more information, see the </w:t>
      </w:r>
      <w:hyperlink r:id="rId93" w:history="1">
        <w:r>
          <w:rPr>
            <w:rStyle w:val="Hyperlink"/>
          </w:rPr>
          <w:t>Sysdig Container Monitoring</w:t>
        </w:r>
      </w:hyperlink>
      <w:r>
        <w:t xml:space="preserve"> </w:t>
      </w:r>
      <w:r w:rsidRPr="0027333B">
        <w:t>video overview</w:t>
      </w:r>
      <w:r>
        <w:t xml:space="preserve"> and the </w:t>
      </w:r>
      <w:hyperlink r:id="rId94" w:history="1">
        <w:r w:rsidRPr="001226C3">
          <w:rPr>
            <w:rStyle w:val="Hyperlink"/>
          </w:rPr>
          <w:t>Sysdig Monitor 101</w:t>
        </w:r>
      </w:hyperlink>
      <w:r>
        <w:t xml:space="preserve"> training course. </w:t>
      </w:r>
    </w:p>
    <w:p w14:paraId="304DFD68" w14:textId="77777777" w:rsidR="000615E7" w:rsidRDefault="000615E7" w:rsidP="0058095B">
      <w:pPr>
        <w:pStyle w:val="BodyTextMetricHPELight10pt"/>
      </w:pPr>
      <w:r>
        <w:rPr>
          <w:rStyle w:val="BoldEmpha"/>
        </w:rPr>
        <w:t>Sysdig Secure</w:t>
      </w:r>
      <w:r>
        <w:t xml:space="preserve"> provides security at the orchestrator as well as the container level. You create service-aware policies that allow you to take actions (like killing a container) or send alerts (to Slack, Splunk, etc) whenever a policy violation occurs. All commands are audited to help you identify anomalous actions, along with taking snapshots of all activities pre-and-post a policy violation. For more information, see the </w:t>
      </w:r>
      <w:hyperlink r:id="rId95" w:history="1">
        <w:r w:rsidRPr="0027333B">
          <w:rPr>
            <w:rStyle w:val="Hyperlink"/>
          </w:rPr>
          <w:t>Sysdig Secure</w:t>
        </w:r>
      </w:hyperlink>
      <w:r>
        <w:t xml:space="preserve"> video overview and the </w:t>
      </w:r>
      <w:hyperlink r:id="rId96" w:history="1">
        <w:r w:rsidRPr="0059437E">
          <w:rPr>
            <w:rStyle w:val="Hyperlink"/>
          </w:rPr>
          <w:t>Sysdig Secure 101</w:t>
        </w:r>
      </w:hyperlink>
      <w:r>
        <w:t xml:space="preserve"> training course.</w:t>
      </w:r>
    </w:p>
    <w:p w14:paraId="3AFF5968" w14:textId="77777777" w:rsidR="000615E7" w:rsidRDefault="000615E7" w:rsidP="0058095B">
      <w:pPr>
        <w:pStyle w:val="BodyTextMetricHPELight10pt"/>
      </w:pPr>
      <w:r>
        <w:t xml:space="preserve">The implementation in this solution uses the Software as a Service (SaaS) version of Sysdig. The playbooks deploy Sysdig Agent software on each UCP, DTR and Linux worker node, as well as the NFS, logger and load balancer VMs and captured data is relayed back to your Sysdig SaaS Cloud portal. </w:t>
      </w:r>
      <w:r w:rsidRPr="00E676E0">
        <w:t xml:space="preserve">The deployment </w:t>
      </w:r>
      <w:r>
        <w:t>provides access to a 90 day</w:t>
      </w:r>
      <w:r w:rsidRPr="00E676E0">
        <w:t xml:space="preserve"> try-and-buy</w:t>
      </w:r>
      <w:r>
        <w:t>,</w:t>
      </w:r>
      <w:r w:rsidRPr="00E676E0">
        <w:t xml:space="preserve"> fully featured </w:t>
      </w:r>
      <w:r>
        <w:t xml:space="preserve">version of the </w:t>
      </w:r>
      <w:r w:rsidRPr="00E676E0">
        <w:t>Sysdig software.</w:t>
      </w:r>
    </w:p>
    <w:p w14:paraId="7115CC13" w14:textId="77777777" w:rsidR="000615E7" w:rsidRDefault="000615E7" w:rsidP="000615E7">
      <w:pPr>
        <w:pStyle w:val="MISCNote-Ruleabove"/>
      </w:pPr>
      <w:r>
        <w:t>Note</w:t>
      </w:r>
    </w:p>
    <w:p w14:paraId="6C42DC9A" w14:textId="42A5FCC6" w:rsidR="000615E7" w:rsidRDefault="000615E7" w:rsidP="000615E7">
      <w:pPr>
        <w:pStyle w:val="MISCNote-Rulebelow"/>
      </w:pPr>
      <w:r>
        <w:t xml:space="preserve">The Sysdig functionality is not turned on by default in this solution - see the section on </w:t>
      </w:r>
      <w:hyperlink w:anchor="_Sysdig_configuration" w:history="1">
        <w:r w:rsidRPr="001034EB">
          <w:rPr>
            <w:rStyle w:val="Hyperlink"/>
          </w:rPr>
          <w:t>Sysdig configuration</w:t>
        </w:r>
      </w:hyperlink>
      <w:r>
        <w:t xml:space="preserve"> for more information on how to enable Sysdig. For more information on how to access the 90 day try-and-buy version, see the GitHub repository at </w:t>
      </w:r>
      <w:hyperlink r:id="rId97" w:history="1">
        <w:r w:rsidR="00194A5F">
          <w:rPr>
            <w:rStyle w:val="Hyperlink"/>
          </w:rPr>
          <w:t>https://hewlettpackard.github.io/Docker-</w:t>
        </w:r>
        <w:r w:rsidR="00B0382D">
          <w:rPr>
            <w:rStyle w:val="Hyperlink"/>
          </w:rPr>
          <w:t>Synergy</w:t>
        </w:r>
        <w:r w:rsidR="00194A5F">
          <w:rPr>
            <w:rStyle w:val="Hyperlink"/>
          </w:rPr>
          <w:t>/sysdig/sysdig-trial.html</w:t>
        </w:r>
      </w:hyperlink>
      <w:r>
        <w:t>.</w:t>
      </w:r>
    </w:p>
    <w:p w14:paraId="5C15E8C5" w14:textId="77777777" w:rsidR="000615E7" w:rsidRDefault="000615E7" w:rsidP="000615E7">
      <w:pPr>
        <w:pStyle w:val="Heading2"/>
      </w:pPr>
      <w:bookmarkStart w:id="301" w:name="_Ref531619913"/>
      <w:bookmarkStart w:id="302" w:name="_Toc531698827"/>
      <w:bookmarkStart w:id="303" w:name="_Toc7020449"/>
      <w:r w:rsidRPr="00940902">
        <w:t>Playbooks for installing Sysdig on RHEL</w:t>
      </w:r>
      <w:bookmarkEnd w:id="301"/>
      <w:bookmarkEnd w:id="302"/>
      <w:bookmarkEnd w:id="303"/>
    </w:p>
    <w:p w14:paraId="4F8FABE7" w14:textId="77777777" w:rsidR="000615E7" w:rsidRPr="00711080" w:rsidRDefault="000615E7" w:rsidP="0058095B">
      <w:pPr>
        <w:pStyle w:val="BodyTextMetricHPELight10pt"/>
      </w:pPr>
      <w:r>
        <w:t>The following playbooks are used when deploying Sysdig:</w:t>
      </w:r>
    </w:p>
    <w:p w14:paraId="5E1EEA46" w14:textId="32843D8D" w:rsidR="00D91E8B" w:rsidRPr="00D91E8B" w:rsidRDefault="00D91E8B" w:rsidP="00D91E8B">
      <w:pPr>
        <w:pStyle w:val="BulletLevel1LastBeforeBodycopy"/>
        <w:rPr>
          <w:rStyle w:val="CodingLanguage"/>
          <w:rFonts w:ascii="MetricHPE Light" w:hAnsi="MetricHPE Light"/>
        </w:rPr>
      </w:pPr>
      <w:r w:rsidRPr="00711080">
        <w:rPr>
          <w:rStyle w:val="CodingLanguage"/>
        </w:rPr>
        <w:t>playbooks/</w:t>
      </w:r>
      <w:r w:rsidRPr="00D91E8B">
        <w:rPr>
          <w:rStyle w:val="CodingLanguage"/>
        </w:rPr>
        <w:t>sysdig-k8s-rbac.yml</w:t>
      </w:r>
      <w:r w:rsidRPr="00711080">
        <w:t xml:space="preserve"> is used to configure Sysdig for Kubernetes.</w:t>
      </w:r>
    </w:p>
    <w:p w14:paraId="55C28AB1" w14:textId="77777777" w:rsidR="000615E7" w:rsidRDefault="000615E7" w:rsidP="000615E7">
      <w:pPr>
        <w:pStyle w:val="BulletLevel1"/>
      </w:pPr>
      <w:r>
        <w:rPr>
          <w:rStyle w:val="CodingLanguage"/>
        </w:rPr>
        <w:t>playbooks/install_sysdig.yml</w:t>
      </w:r>
      <w:r>
        <w:t xml:space="preserve"> is used to configure Sysdig for Docker swarm. It opens the required port in the firewall, and installs the latest version of the Sysdig agent image on the nodes. By default, this playbook is commented out in </w:t>
      </w:r>
      <w:r>
        <w:rPr>
          <w:rStyle w:val="CodingLanguage"/>
        </w:rPr>
        <w:t>site.yml</w:t>
      </w:r>
      <w:r>
        <w:t xml:space="preserve">, so if you want to use the solution to automatically configure Sysdig for Docker swarm, you must uncomment this line. </w:t>
      </w:r>
    </w:p>
    <w:p w14:paraId="3F5F8CCC" w14:textId="77777777" w:rsidR="000615E7" w:rsidRDefault="000615E7" w:rsidP="000615E7">
      <w:pPr>
        <w:pStyle w:val="Heading2"/>
      </w:pPr>
      <w:bookmarkStart w:id="304" w:name="_Refd17e57920"/>
      <w:bookmarkStart w:id="305" w:name="_Tocd17e57920"/>
      <w:bookmarkStart w:id="306" w:name="_Toc531698828"/>
      <w:bookmarkStart w:id="307" w:name="_Toc7020450"/>
      <w:r>
        <w:t>Sysdig configuration</w:t>
      </w:r>
      <w:bookmarkEnd w:id="304"/>
      <w:bookmarkEnd w:id="305"/>
      <w:bookmarkEnd w:id="306"/>
      <w:bookmarkEnd w:id="307"/>
    </w:p>
    <w:p w14:paraId="4FA94CBE" w14:textId="77777777" w:rsidR="000615E7" w:rsidRPr="009534F0" w:rsidRDefault="000615E7" w:rsidP="0058095B">
      <w:pPr>
        <w:pStyle w:val="BodyTextMetricHPELight10pt"/>
      </w:pPr>
      <w:r>
        <w:t>Separate playbooks are used to install Sysdig for Docker swarm and Sysdig for Kubernetes.</w:t>
      </w:r>
    </w:p>
    <w:p w14:paraId="2CF1FEAC" w14:textId="77777777" w:rsidR="000615E7" w:rsidRPr="009534F0" w:rsidRDefault="000615E7" w:rsidP="000615E7">
      <w:pPr>
        <w:pStyle w:val="Heading3"/>
      </w:pPr>
      <w:bookmarkStart w:id="308" w:name="_Ref523998319"/>
      <w:r w:rsidRPr="00D73B87">
        <w:lastRenderedPageBreak/>
        <w:t>Sysdig configuration for Docker swarm</w:t>
      </w:r>
      <w:bookmarkEnd w:id="308"/>
    </w:p>
    <w:p w14:paraId="5AC3EAAB" w14:textId="77777777" w:rsidR="000615E7" w:rsidRDefault="000615E7" w:rsidP="0058095B">
      <w:pPr>
        <w:pStyle w:val="BodyTextMetricHPELight10pt"/>
      </w:pPr>
      <w:r>
        <w:t xml:space="preserve">The playbook </w:t>
      </w:r>
      <w:r>
        <w:rPr>
          <w:rStyle w:val="CodingLanguage"/>
        </w:rPr>
        <w:t>playbooks/install_sysdig.yml</w:t>
      </w:r>
      <w:r>
        <w:t xml:space="preserve"> is used to automate the configuration of the SaaS setup for Docker swarm. By default, this playbook is commented out in </w:t>
      </w:r>
      <w:r>
        <w:rPr>
          <w:rStyle w:val="CodingLanguage"/>
        </w:rPr>
        <w:t>site.yml</w:t>
      </w:r>
      <w:r>
        <w:t xml:space="preserve"> and must be explicitly enabled. The variables used to configure Sysdig for Docker swarm are detailed in </w:t>
      </w:r>
      <w:r w:rsidRPr="009534F0">
        <w:fldChar w:fldCharType="begin"/>
      </w:r>
      <w:r w:rsidRPr="00BB10F2">
        <w:instrText xml:space="preserve"> REF _Refd17e57941 \h </w:instrText>
      </w:r>
      <w:r>
        <w:instrText xml:space="preserve"> \* MERGEFORMAT </w:instrText>
      </w:r>
      <w:r w:rsidRPr="009534F0">
        <w:fldChar w:fldCharType="separate"/>
      </w:r>
      <w:r w:rsidR="00560AD9" w:rsidRPr="00560AD9">
        <w:t>Table</w:t>
      </w:r>
      <w:r w:rsidR="00560AD9" w:rsidRPr="00560AD9">
        <w:rPr>
          <w:rFonts w:ascii="Calibri" w:hAnsi="Calibri" w:cs="Calibri"/>
        </w:rPr>
        <w:t> </w:t>
      </w:r>
      <w:r w:rsidR="00560AD9" w:rsidRPr="00560AD9">
        <w:t>23</w:t>
      </w:r>
      <w:r w:rsidRPr="009534F0">
        <w:fldChar w:fldCharType="end"/>
      </w:r>
      <w:r w:rsidRPr="00463F2E">
        <w:t>.</w:t>
      </w:r>
    </w:p>
    <w:p w14:paraId="290E8853" w14:textId="77777777" w:rsidR="000615E7" w:rsidRDefault="000615E7" w:rsidP="000615E7">
      <w:pPr>
        <w:pStyle w:val="MISCTableCaptionHeader8pt"/>
      </w:pPr>
      <w:bookmarkStart w:id="309" w:name="_Refd17e57941"/>
      <w:bookmarkStart w:id="310" w:name="_Tocd17e57941"/>
      <w:r w:rsidRPr="005967EA">
        <w:rPr>
          <w:rStyle w:val="MISCTableCaptionHeaderBold8pt"/>
        </w:rPr>
        <w:t>Table</w:t>
      </w:r>
      <w:r w:rsidRPr="005967EA">
        <w:rPr>
          <w:rStyle w:val="MISCTableCaptionHeaderBold8pt"/>
          <w:rFonts w:ascii="Calibri" w:hAnsi="Calibri" w:cs="Calibri"/>
        </w:rPr>
        <w:t> </w:t>
      </w:r>
      <w:bookmarkStart w:id="311" w:name="_Numd17e57941"/>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560AD9">
        <w:rPr>
          <w:rStyle w:val="MISCTableCaptionHeaderBold8pt"/>
          <w:noProof/>
        </w:rPr>
        <w:t>23</w:t>
      </w:r>
      <w:r w:rsidRPr="005967EA">
        <w:rPr>
          <w:rStyle w:val="MISCTableCaptionHeaderBold8pt"/>
        </w:rPr>
        <w:fldChar w:fldCharType="end"/>
      </w:r>
      <w:bookmarkEnd w:id="309"/>
      <w:bookmarkEnd w:id="310"/>
      <w:bookmarkEnd w:id="311"/>
      <w:r w:rsidRPr="005967EA">
        <w:rPr>
          <w:rStyle w:val="MISCTableCaptionHeaderBold8pt"/>
        </w:rPr>
        <w:t xml:space="preserve">. </w:t>
      </w:r>
      <w:r>
        <w:t>Sysdig variables for Docker swarm</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560"/>
        <w:gridCol w:w="1680"/>
        <w:gridCol w:w="6720"/>
      </w:tblGrid>
      <w:tr w:rsidR="000615E7" w14:paraId="48724C6B" w14:textId="77777777" w:rsidTr="00CD2A0F">
        <w:trPr>
          <w:cantSplit/>
        </w:trPr>
        <w:tc>
          <w:tcPr>
            <w:tcW w:w="1560" w:type="dxa"/>
            <w:tcBorders>
              <w:top w:val="nil"/>
              <w:bottom w:val="single" w:sz="36" w:space="0" w:color="00B388"/>
            </w:tcBorders>
          </w:tcPr>
          <w:p w14:paraId="2D90A8B4" w14:textId="77777777" w:rsidR="000615E7" w:rsidRDefault="000615E7" w:rsidP="00CD4360">
            <w:pPr>
              <w:pStyle w:val="TableSubhead8pt"/>
            </w:pPr>
            <w:r>
              <w:t>Variable</w:t>
            </w:r>
          </w:p>
        </w:tc>
        <w:tc>
          <w:tcPr>
            <w:tcW w:w="1680" w:type="dxa"/>
            <w:tcBorders>
              <w:top w:val="nil"/>
              <w:bottom w:val="single" w:sz="36" w:space="0" w:color="00B388"/>
            </w:tcBorders>
          </w:tcPr>
          <w:p w14:paraId="21A4BEFC" w14:textId="77777777" w:rsidR="000615E7" w:rsidRDefault="000615E7" w:rsidP="00CD4360">
            <w:pPr>
              <w:pStyle w:val="TableSubhead8pt"/>
            </w:pPr>
            <w:r>
              <w:t>File</w:t>
            </w:r>
          </w:p>
        </w:tc>
        <w:tc>
          <w:tcPr>
            <w:tcW w:w="6720" w:type="dxa"/>
            <w:tcBorders>
              <w:top w:val="nil"/>
              <w:bottom w:val="single" w:sz="36" w:space="0" w:color="00B388"/>
            </w:tcBorders>
          </w:tcPr>
          <w:p w14:paraId="483F88DC" w14:textId="77777777" w:rsidR="000615E7" w:rsidRDefault="000615E7" w:rsidP="00CD4360">
            <w:pPr>
              <w:pStyle w:val="TableSubhead8pt"/>
            </w:pPr>
            <w:r>
              <w:t>Description</w:t>
            </w:r>
          </w:p>
        </w:tc>
      </w:tr>
      <w:tr w:rsidR="000615E7" w14:paraId="0F2466C8" w14:textId="77777777" w:rsidTr="00CD2A0F">
        <w:trPr>
          <w:cantSplit/>
        </w:trPr>
        <w:tc>
          <w:tcPr>
            <w:tcW w:w="1560" w:type="dxa"/>
          </w:tcPr>
          <w:p w14:paraId="63EA7F4F" w14:textId="77777777" w:rsidR="000615E7" w:rsidRDefault="000615E7" w:rsidP="00CD4360">
            <w:pPr>
              <w:pStyle w:val="TableBody8pt"/>
            </w:pPr>
            <w:r>
              <w:t>sysdig_access_key</w:t>
            </w:r>
          </w:p>
        </w:tc>
        <w:tc>
          <w:tcPr>
            <w:tcW w:w="1680" w:type="dxa"/>
          </w:tcPr>
          <w:p w14:paraId="3622DCC1" w14:textId="109D07FF" w:rsidR="000615E7" w:rsidRDefault="00234962" w:rsidP="00CD4360">
            <w:pPr>
              <w:pStyle w:val="TableBody8pt"/>
            </w:pPr>
            <w:r>
              <w:rPr>
                <w:rStyle w:val="BoldEmpha"/>
              </w:rPr>
              <w:t>group_var</w:t>
            </w:r>
            <w:r w:rsidR="0083650F">
              <w:rPr>
                <w:rStyle w:val="BoldEmpha"/>
              </w:rPr>
              <w:t>s/all/vault</w:t>
            </w:r>
          </w:p>
        </w:tc>
        <w:tc>
          <w:tcPr>
            <w:tcW w:w="6720" w:type="dxa"/>
          </w:tcPr>
          <w:p w14:paraId="727BB6E5" w14:textId="77777777" w:rsidR="000615E7" w:rsidRDefault="000615E7" w:rsidP="00CD4360">
            <w:pPr>
              <w:pStyle w:val="TableBody8pt"/>
            </w:pPr>
            <w:r>
              <w:t xml:space="preserve">After the activation of your account on the Sysdig portal, you will be provided with your access key. This is used by the playbooks to install the agent on each UCP, DTR and Linux worker node, as well as the NFS, logger and load balancer VMs. </w:t>
            </w:r>
          </w:p>
        </w:tc>
      </w:tr>
      <w:tr w:rsidR="000615E7" w14:paraId="42C43AB9" w14:textId="77777777" w:rsidTr="00CD2A0F">
        <w:trPr>
          <w:cantSplit/>
        </w:trPr>
        <w:tc>
          <w:tcPr>
            <w:tcW w:w="1560" w:type="dxa"/>
          </w:tcPr>
          <w:p w14:paraId="0287B63D" w14:textId="77777777" w:rsidR="000615E7" w:rsidRDefault="000615E7" w:rsidP="00CD4360">
            <w:pPr>
              <w:pStyle w:val="TableBody8pt"/>
            </w:pPr>
            <w:r>
              <w:t>sysdig_agent</w:t>
            </w:r>
          </w:p>
        </w:tc>
        <w:tc>
          <w:tcPr>
            <w:tcW w:w="1680" w:type="dxa"/>
          </w:tcPr>
          <w:p w14:paraId="2B6702C0" w14:textId="3E76C30F" w:rsidR="000615E7" w:rsidRDefault="00234962" w:rsidP="00CD4360">
            <w:pPr>
              <w:pStyle w:val="TableBody8pt"/>
            </w:pPr>
            <w:r>
              <w:t>group_var</w:t>
            </w:r>
            <w:r w:rsidR="00B0382D">
              <w:t>s/all/vars</w:t>
            </w:r>
          </w:p>
        </w:tc>
        <w:tc>
          <w:tcPr>
            <w:tcW w:w="6720" w:type="dxa"/>
          </w:tcPr>
          <w:p w14:paraId="29E14942" w14:textId="77777777" w:rsidR="000615E7" w:rsidRDefault="000615E7" w:rsidP="00CD4360">
            <w:pPr>
              <w:pStyle w:val="TableBody8pt"/>
            </w:pPr>
            <w:r>
              <w:t xml:space="preserve">Specifies the URL to the Sysdig Linux native install agent, for example, </w:t>
            </w:r>
            <w:r>
              <w:rPr>
                <w:rStyle w:val="CodingLanguage"/>
              </w:rPr>
              <w:t>https://s3.amazonaws.com/download.draios.com/stable/install-agent</w:t>
            </w:r>
          </w:p>
        </w:tc>
      </w:tr>
      <w:tr w:rsidR="000615E7" w14:paraId="2838F659" w14:textId="77777777" w:rsidTr="00CD2A0F">
        <w:trPr>
          <w:cantSplit/>
        </w:trPr>
        <w:tc>
          <w:tcPr>
            <w:tcW w:w="1560" w:type="dxa"/>
          </w:tcPr>
          <w:p w14:paraId="7D0DAB90" w14:textId="77777777" w:rsidR="000615E7" w:rsidRDefault="000615E7" w:rsidP="00CD4360">
            <w:pPr>
              <w:pStyle w:val="TableBody8pt"/>
            </w:pPr>
            <w:r>
              <w:t>sysdig_tags</w:t>
            </w:r>
          </w:p>
        </w:tc>
        <w:tc>
          <w:tcPr>
            <w:tcW w:w="1680" w:type="dxa"/>
          </w:tcPr>
          <w:p w14:paraId="107BA3C8" w14:textId="64C7C9CF" w:rsidR="000615E7" w:rsidRDefault="00234962" w:rsidP="00CD4360">
            <w:pPr>
              <w:pStyle w:val="TableBody8pt"/>
            </w:pPr>
            <w:r>
              <w:t>group_var</w:t>
            </w:r>
            <w:r w:rsidR="00B0382D">
              <w:t>s/all/vars</w:t>
            </w:r>
          </w:p>
        </w:tc>
        <w:tc>
          <w:tcPr>
            <w:tcW w:w="6720" w:type="dxa"/>
          </w:tcPr>
          <w:p w14:paraId="7246FBDB" w14:textId="77777777" w:rsidR="000615E7" w:rsidRDefault="000615E7" w:rsidP="00CD4360">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bl>
    <w:p w14:paraId="2C4F7C7D" w14:textId="77777777" w:rsidR="000615E7" w:rsidRDefault="000615E7" w:rsidP="0058095B">
      <w:pPr>
        <w:pStyle w:val="BodyTextMetricHPELight10pt"/>
      </w:pPr>
    </w:p>
    <w:p w14:paraId="00679E2E" w14:textId="77777777" w:rsidR="000615E7" w:rsidRDefault="000615E7" w:rsidP="000615E7">
      <w:pPr>
        <w:pStyle w:val="Heading3"/>
      </w:pPr>
      <w:bookmarkStart w:id="312" w:name="_Ref523996212"/>
      <w:r w:rsidRPr="000609AB">
        <w:t>Sysdig configuration for Kubernetes</w:t>
      </w:r>
      <w:bookmarkEnd w:id="312"/>
    </w:p>
    <w:p w14:paraId="222C0B3A" w14:textId="5EBE632D" w:rsidR="000615E7" w:rsidRDefault="000615E7" w:rsidP="0058095B">
      <w:pPr>
        <w:pStyle w:val="BodyTextMetricHPELight10pt"/>
      </w:pPr>
      <w:r>
        <w:t xml:space="preserve">The playbook </w:t>
      </w:r>
      <w:r>
        <w:rPr>
          <w:rStyle w:val="CodingLanguage"/>
        </w:rPr>
        <w:t>playbooks/</w:t>
      </w:r>
      <w:r w:rsidR="00D91E8B" w:rsidRPr="00D91E8B">
        <w:rPr>
          <w:rStyle w:val="CodingLanguage"/>
        </w:rPr>
        <w:t>sysdig-k8s-rbac.yml</w:t>
      </w:r>
      <w:r>
        <w:t xml:space="preserve"> is used to automate the configuration of the SaaS setup for Kubernetes</w:t>
      </w:r>
      <w:r w:rsidR="00D91E8B">
        <w:t xml:space="preserve">. </w:t>
      </w:r>
      <w:r>
        <w:t xml:space="preserve">The variables used to configure Sysdig for Kubernetes are detailed in </w:t>
      </w:r>
      <w:r w:rsidRPr="009534F0">
        <w:fldChar w:fldCharType="begin"/>
      </w:r>
      <w:r w:rsidRPr="00667E19">
        <w:instrText xml:space="preserve"> REF _Ref524339459 \h </w:instrText>
      </w:r>
      <w:r>
        <w:instrText xml:space="preserve"> \* MERGEFORMAT </w:instrText>
      </w:r>
      <w:r w:rsidRPr="009534F0">
        <w:fldChar w:fldCharType="separate"/>
      </w:r>
      <w:r w:rsidR="00560AD9" w:rsidRPr="00560AD9">
        <w:t>Table 24</w:t>
      </w:r>
      <w:r w:rsidRPr="009534F0">
        <w:fldChar w:fldCharType="end"/>
      </w:r>
      <w:r w:rsidRPr="00667E19">
        <w:t>.</w:t>
      </w:r>
    </w:p>
    <w:p w14:paraId="0EB7729D" w14:textId="77777777" w:rsidR="000615E7" w:rsidRDefault="000615E7" w:rsidP="000615E7">
      <w:pPr>
        <w:pStyle w:val="MISCTableCaptionHeader8pt"/>
      </w:pPr>
      <w:bookmarkStart w:id="313" w:name="_Ref524339459"/>
      <w:r w:rsidRPr="005967EA">
        <w:rPr>
          <w:rStyle w:val="MISCTableCaptionHeaderBold8pt"/>
        </w:rPr>
        <w:t xml:space="preserve">Table </w:t>
      </w:r>
      <w:r w:rsidRPr="005967EA">
        <w:rPr>
          <w:rStyle w:val="MISCTableCaptionHeaderBold8pt"/>
        </w:rPr>
        <w:fldChar w:fldCharType="begin"/>
      </w:r>
      <w:r w:rsidRPr="005967EA">
        <w:rPr>
          <w:rStyle w:val="MISCTableCaptionHeaderBold8pt"/>
        </w:rPr>
        <w:instrText xml:space="preserve"> SEQ Table \* ARABIC </w:instrText>
      </w:r>
      <w:r w:rsidRPr="005967EA">
        <w:rPr>
          <w:rStyle w:val="MISCTableCaptionHeaderBold8pt"/>
        </w:rPr>
        <w:fldChar w:fldCharType="separate"/>
      </w:r>
      <w:r w:rsidR="00560AD9">
        <w:rPr>
          <w:rStyle w:val="MISCTableCaptionHeaderBold8pt"/>
          <w:noProof/>
        </w:rPr>
        <w:t>24</w:t>
      </w:r>
      <w:r w:rsidRPr="005967EA">
        <w:rPr>
          <w:rStyle w:val="MISCTableCaptionHeaderBold8pt"/>
        </w:rPr>
        <w:fldChar w:fldCharType="end"/>
      </w:r>
      <w:bookmarkEnd w:id="313"/>
      <w:r w:rsidRPr="005967EA">
        <w:rPr>
          <w:rStyle w:val="MISCTableCaptionHeaderBold8pt"/>
        </w:rPr>
        <w:t>.</w:t>
      </w:r>
      <w:r>
        <w:t xml:space="preserve"> Sysdig variables for Kubernetes</w:t>
      </w:r>
    </w:p>
    <w:tbl>
      <w:tblPr>
        <w:tblStyle w:val="TableGrid"/>
        <w:tblW w:w="996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1620"/>
        <w:gridCol w:w="6270"/>
      </w:tblGrid>
      <w:tr w:rsidR="000615E7" w14:paraId="721F2817" w14:textId="77777777" w:rsidTr="00CD2A0F">
        <w:trPr>
          <w:cantSplit/>
        </w:trPr>
        <w:tc>
          <w:tcPr>
            <w:tcW w:w="2070" w:type="dxa"/>
            <w:tcBorders>
              <w:top w:val="nil"/>
              <w:bottom w:val="single" w:sz="36" w:space="0" w:color="00B388"/>
            </w:tcBorders>
          </w:tcPr>
          <w:p w14:paraId="2EB497ED" w14:textId="77777777" w:rsidR="000615E7" w:rsidRDefault="000615E7" w:rsidP="00CD4360">
            <w:pPr>
              <w:pStyle w:val="TableSubhead8pt"/>
            </w:pPr>
            <w:r>
              <w:t>Variable</w:t>
            </w:r>
          </w:p>
        </w:tc>
        <w:tc>
          <w:tcPr>
            <w:tcW w:w="1620" w:type="dxa"/>
            <w:tcBorders>
              <w:top w:val="nil"/>
              <w:bottom w:val="single" w:sz="36" w:space="0" w:color="00B388"/>
            </w:tcBorders>
          </w:tcPr>
          <w:p w14:paraId="61351CFD" w14:textId="77777777" w:rsidR="000615E7" w:rsidRDefault="000615E7" w:rsidP="00CD4360">
            <w:pPr>
              <w:pStyle w:val="TableSubhead8pt"/>
            </w:pPr>
            <w:r>
              <w:t>File</w:t>
            </w:r>
          </w:p>
        </w:tc>
        <w:tc>
          <w:tcPr>
            <w:tcW w:w="6270" w:type="dxa"/>
            <w:tcBorders>
              <w:top w:val="nil"/>
              <w:bottom w:val="single" w:sz="36" w:space="0" w:color="00B388"/>
            </w:tcBorders>
          </w:tcPr>
          <w:p w14:paraId="4DA5F119" w14:textId="77777777" w:rsidR="000615E7" w:rsidRDefault="000615E7" w:rsidP="00CD4360">
            <w:pPr>
              <w:pStyle w:val="TableSubhead8pt"/>
            </w:pPr>
            <w:r>
              <w:t>Description</w:t>
            </w:r>
          </w:p>
        </w:tc>
      </w:tr>
      <w:tr w:rsidR="000615E7" w14:paraId="560307F6" w14:textId="77777777" w:rsidTr="00CD2A0F">
        <w:trPr>
          <w:cantSplit/>
        </w:trPr>
        <w:tc>
          <w:tcPr>
            <w:tcW w:w="2070" w:type="dxa"/>
          </w:tcPr>
          <w:p w14:paraId="3051FCA8" w14:textId="77777777" w:rsidR="000615E7" w:rsidRDefault="000615E7" w:rsidP="00CD4360">
            <w:pPr>
              <w:pStyle w:val="TableBody8pt"/>
            </w:pPr>
            <w:r>
              <w:t>sysdig_access_key</w:t>
            </w:r>
          </w:p>
        </w:tc>
        <w:tc>
          <w:tcPr>
            <w:tcW w:w="1620" w:type="dxa"/>
          </w:tcPr>
          <w:p w14:paraId="54568E13" w14:textId="189E742A" w:rsidR="000615E7" w:rsidRDefault="00234962" w:rsidP="00CD4360">
            <w:pPr>
              <w:pStyle w:val="TableBody8pt"/>
            </w:pPr>
            <w:r>
              <w:rPr>
                <w:rStyle w:val="BoldEmpha"/>
              </w:rPr>
              <w:t>group_var</w:t>
            </w:r>
            <w:r w:rsidR="0083650F">
              <w:rPr>
                <w:rStyle w:val="BoldEmpha"/>
              </w:rPr>
              <w:t>s/all/vault</w:t>
            </w:r>
          </w:p>
        </w:tc>
        <w:tc>
          <w:tcPr>
            <w:tcW w:w="6270" w:type="dxa"/>
          </w:tcPr>
          <w:p w14:paraId="17954EF7" w14:textId="77777777" w:rsidR="000615E7" w:rsidRDefault="000615E7" w:rsidP="00CD4360">
            <w:pPr>
              <w:pStyle w:val="TableBody8pt"/>
            </w:pPr>
            <w:r>
              <w:t xml:space="preserve">After the activation of your account on the Sysdig portal, you will be provided with your access key. This is used by the playbooks to install the agent on each UCP, DTR and Linux Kubernetes worker nodes. </w:t>
            </w:r>
          </w:p>
        </w:tc>
      </w:tr>
      <w:tr w:rsidR="00D91E8B" w14:paraId="40F2EEB8" w14:textId="77777777" w:rsidTr="00CD2A0F">
        <w:trPr>
          <w:cantSplit/>
        </w:trPr>
        <w:tc>
          <w:tcPr>
            <w:tcW w:w="2070" w:type="dxa"/>
          </w:tcPr>
          <w:p w14:paraId="40DB4FB4" w14:textId="456B57FC" w:rsidR="00D91E8B" w:rsidRDefault="00D91E8B" w:rsidP="00CD4360">
            <w:pPr>
              <w:pStyle w:val="TableBody8pt"/>
            </w:pPr>
            <w:r w:rsidRPr="00D91E8B">
              <w:t>sysdig_collector</w:t>
            </w:r>
          </w:p>
        </w:tc>
        <w:tc>
          <w:tcPr>
            <w:tcW w:w="1620" w:type="dxa"/>
          </w:tcPr>
          <w:p w14:paraId="388D8E19" w14:textId="1FC78CD9" w:rsidR="00D91E8B" w:rsidRDefault="00234962" w:rsidP="00CD4360">
            <w:pPr>
              <w:pStyle w:val="TableBody8pt"/>
              <w:rPr>
                <w:rStyle w:val="BoldEmpha"/>
              </w:rPr>
            </w:pPr>
            <w:r>
              <w:t>group_var</w:t>
            </w:r>
            <w:r w:rsidR="00B0382D">
              <w:t>s/all/vars</w:t>
            </w:r>
          </w:p>
        </w:tc>
        <w:tc>
          <w:tcPr>
            <w:tcW w:w="6270" w:type="dxa"/>
          </w:tcPr>
          <w:p w14:paraId="29912987" w14:textId="4ECF1DB9" w:rsidR="00D91E8B" w:rsidRDefault="00DE72AE" w:rsidP="00CD4360">
            <w:pPr>
              <w:pStyle w:val="TableBody8pt"/>
            </w:pPr>
            <w:r w:rsidRPr="00DE72AE">
              <w:t>The URL for the Sysdig SaaS, by default, '</w:t>
            </w:r>
            <w:r w:rsidRPr="00DE72AE">
              <w:rPr>
                <w:rStyle w:val="CodingLanguage"/>
              </w:rPr>
              <w:t>collector.sysdigcloud.com</w:t>
            </w:r>
            <w:r w:rsidRPr="00DE72AE">
              <w:t>'</w:t>
            </w:r>
          </w:p>
        </w:tc>
      </w:tr>
      <w:tr w:rsidR="00D91E8B" w14:paraId="1BDEA547" w14:textId="77777777" w:rsidTr="00CD2A0F">
        <w:trPr>
          <w:cantSplit/>
        </w:trPr>
        <w:tc>
          <w:tcPr>
            <w:tcW w:w="2070" w:type="dxa"/>
          </w:tcPr>
          <w:p w14:paraId="6ADEE439" w14:textId="15612041" w:rsidR="00D91E8B" w:rsidRDefault="00D91E8B" w:rsidP="00CD4360">
            <w:pPr>
              <w:pStyle w:val="TableBody8pt"/>
            </w:pPr>
            <w:r w:rsidRPr="00D91E8B">
              <w:t>sysdig_collector_port</w:t>
            </w:r>
          </w:p>
        </w:tc>
        <w:tc>
          <w:tcPr>
            <w:tcW w:w="1620" w:type="dxa"/>
          </w:tcPr>
          <w:p w14:paraId="03E6522D" w14:textId="6F2EBAB5" w:rsidR="00D91E8B" w:rsidRDefault="00234962" w:rsidP="00CD4360">
            <w:pPr>
              <w:pStyle w:val="TableBody8pt"/>
              <w:rPr>
                <w:rStyle w:val="BoldEmpha"/>
              </w:rPr>
            </w:pPr>
            <w:r>
              <w:t>group_var</w:t>
            </w:r>
            <w:r w:rsidR="00B0382D">
              <w:t>s/all/vars</w:t>
            </w:r>
          </w:p>
        </w:tc>
        <w:tc>
          <w:tcPr>
            <w:tcW w:w="6270" w:type="dxa"/>
          </w:tcPr>
          <w:p w14:paraId="35EB3861" w14:textId="18120232" w:rsidR="00D91E8B" w:rsidRDefault="00DE72AE" w:rsidP="00CD4360">
            <w:pPr>
              <w:pStyle w:val="TableBody8pt"/>
            </w:pPr>
            <w:r w:rsidRPr="00DE72AE">
              <w:t xml:space="preserve">The port used by the agent, by default, </w:t>
            </w:r>
            <w:r w:rsidRPr="00DE72AE">
              <w:rPr>
                <w:rStyle w:val="CodingLanguage"/>
              </w:rPr>
              <w:t>'6666'</w:t>
            </w:r>
          </w:p>
        </w:tc>
      </w:tr>
      <w:tr w:rsidR="00DE72AE" w14:paraId="29A1DB38" w14:textId="77777777" w:rsidTr="00CD2A0F">
        <w:trPr>
          <w:cantSplit/>
        </w:trPr>
        <w:tc>
          <w:tcPr>
            <w:tcW w:w="2070" w:type="dxa"/>
          </w:tcPr>
          <w:p w14:paraId="3FD993D0" w14:textId="1E653CB2" w:rsidR="00DE72AE" w:rsidRPr="000609AB" w:rsidRDefault="00DE72AE" w:rsidP="00DE72AE">
            <w:pPr>
              <w:pStyle w:val="TableBody8pt"/>
            </w:pPr>
            <w:r>
              <w:t>sysdig_tags</w:t>
            </w:r>
          </w:p>
        </w:tc>
        <w:tc>
          <w:tcPr>
            <w:tcW w:w="1620" w:type="dxa"/>
          </w:tcPr>
          <w:p w14:paraId="19085627" w14:textId="7CDFA714" w:rsidR="00DE72AE" w:rsidRDefault="00234962" w:rsidP="00DE72AE">
            <w:pPr>
              <w:pStyle w:val="TableBody8pt"/>
            </w:pPr>
            <w:r>
              <w:t>group_var</w:t>
            </w:r>
            <w:r w:rsidR="00B0382D">
              <w:t>s/all/vars</w:t>
            </w:r>
          </w:p>
        </w:tc>
        <w:tc>
          <w:tcPr>
            <w:tcW w:w="6270" w:type="dxa"/>
          </w:tcPr>
          <w:p w14:paraId="6FDDC37F" w14:textId="324531C6" w:rsidR="00DE72AE" w:rsidRPr="000609AB" w:rsidRDefault="00DE72AE" w:rsidP="00DE72AE">
            <w:pPr>
              <w:pStyle w:val="TableBody8pt"/>
            </w:pPr>
            <w:r>
              <w:t xml:space="preserve">Tagging your hosts is highly recommended. Tags allow you to sort the nodes of your infrastructure into custom groups in Sysdig Monitor. Specify location, role, and owner in the format: </w:t>
            </w:r>
            <w:r>
              <w:rPr>
                <w:rStyle w:val="CodingLanguage"/>
              </w:rPr>
              <w:t>'location:City,role:Express Containers,owner:Customer Name'</w:t>
            </w:r>
          </w:p>
        </w:tc>
      </w:tr>
      <w:tr w:rsidR="00DE72AE" w14:paraId="7220F50E" w14:textId="77777777" w:rsidTr="00CD2A0F">
        <w:trPr>
          <w:cantSplit/>
        </w:trPr>
        <w:tc>
          <w:tcPr>
            <w:tcW w:w="2070" w:type="dxa"/>
          </w:tcPr>
          <w:p w14:paraId="5EF1CF9E" w14:textId="77777777" w:rsidR="00DE72AE" w:rsidRDefault="00DE72AE" w:rsidP="00DE72AE">
            <w:pPr>
              <w:pStyle w:val="TableBody8pt"/>
            </w:pPr>
            <w:r w:rsidRPr="000609AB">
              <w:t>k8s_cluster</w:t>
            </w:r>
          </w:p>
        </w:tc>
        <w:tc>
          <w:tcPr>
            <w:tcW w:w="1620" w:type="dxa"/>
          </w:tcPr>
          <w:p w14:paraId="7DB6D79B" w14:textId="102F6C0E" w:rsidR="00DE72AE" w:rsidRDefault="00234962" w:rsidP="00DE72AE">
            <w:pPr>
              <w:pStyle w:val="TableBody8pt"/>
            </w:pPr>
            <w:r>
              <w:t>group_var</w:t>
            </w:r>
            <w:r w:rsidR="00B0382D">
              <w:t>s/all/vars</w:t>
            </w:r>
          </w:p>
        </w:tc>
        <w:tc>
          <w:tcPr>
            <w:tcW w:w="6270" w:type="dxa"/>
          </w:tcPr>
          <w:p w14:paraId="6A7A5522" w14:textId="77777777" w:rsidR="00DE72AE" w:rsidRPr="005967EA" w:rsidRDefault="00DE72AE" w:rsidP="00DE72AE">
            <w:pPr>
              <w:pStyle w:val="TableBody8pt"/>
              <w:rPr>
                <w:rFonts w:ascii="HPE Simple Light" w:hAnsi="HPE Simple Light"/>
              </w:rPr>
            </w:pPr>
            <w:r w:rsidRPr="000609AB">
              <w:t>This should match the cluster name displayed when you source the environment setup script, for example</w:t>
            </w:r>
            <w:ins w:id="314" w:author="Author">
              <w:r>
                <w:t>.</w:t>
              </w:r>
            </w:ins>
            <w:del w:id="315" w:author="Author">
              <w:r w:rsidRPr="000609AB" w:rsidDel="00BF113F">
                <w:delText>,</w:delText>
              </w:r>
            </w:del>
            <w:r>
              <w:br/>
            </w:r>
            <w:r>
              <w:br/>
            </w:r>
            <w:r>
              <w:rPr>
                <w:rStyle w:val="CodingLanguage"/>
              </w:rPr>
              <w:t># source env.sh</w:t>
            </w:r>
            <w:r>
              <w:rPr>
                <w:rStyle w:val="CodingLanguage"/>
              </w:rPr>
              <w:br/>
            </w:r>
            <w:r w:rsidRPr="000609AB">
              <w:rPr>
                <w:rStyle w:val="CodingLanguage"/>
              </w:rPr>
              <w:t>Cluster "</w:t>
            </w:r>
            <w:r>
              <w:rPr>
                <w:rStyle w:val="BoldEmpha"/>
              </w:rPr>
              <w:t>ucp_hpe</w:t>
            </w:r>
            <w:r w:rsidRPr="005967EA">
              <w:rPr>
                <w:rStyle w:val="BoldEmpha"/>
              </w:rPr>
              <w:t>-ucp.cloudra.local</w:t>
            </w:r>
            <w:r>
              <w:rPr>
                <w:rStyle w:val="CodingLanguage"/>
              </w:rPr>
              <w:t>:6443_admin" set.</w:t>
            </w:r>
            <w:r>
              <w:rPr>
                <w:rStyle w:val="CodingLanguage"/>
              </w:rPr>
              <w:br/>
              <w:t>User "ucp_hpe</w:t>
            </w:r>
            <w:r w:rsidRPr="000609AB">
              <w:rPr>
                <w:rStyle w:val="CodingLanguage"/>
              </w:rPr>
              <w:t>-ucp.cloudra.local:6443_admin" set.</w:t>
            </w:r>
            <w:r>
              <w:rPr>
                <w:rStyle w:val="CodingLanguage"/>
              </w:rPr>
              <w:br/>
            </w:r>
            <w:r>
              <w:br/>
            </w:r>
            <w:r w:rsidRPr="000609AB">
              <w:t>For more information, see the section on installing the UCP client bundle in</w:t>
            </w:r>
            <w:r>
              <w:t xml:space="preserve"> the section </w:t>
            </w:r>
            <w:r w:rsidRPr="00CA6038">
              <w:rPr>
                <w:u w:val="single"/>
              </w:rPr>
              <w:fldChar w:fldCharType="begin"/>
            </w:r>
            <w:r w:rsidRPr="00CA6038">
              <w:rPr>
                <w:u w:val="single"/>
              </w:rPr>
              <w:instrText xml:space="preserve"> REF _Ref524073107 \h </w:instrText>
            </w:r>
            <w:r w:rsidRPr="00CA6038">
              <w:rPr>
                <w:u w:val="single"/>
              </w:rPr>
            </w:r>
            <w:r w:rsidRPr="00CA6038">
              <w:rPr>
                <w:u w:val="single"/>
              </w:rPr>
              <w:fldChar w:fldCharType="separate"/>
            </w:r>
            <w:r w:rsidR="00560AD9" w:rsidRPr="001404A8">
              <w:t>Deploying Sysdig monitoring on Kubernetes</w:t>
            </w:r>
            <w:r w:rsidRPr="00CA6038">
              <w:rPr>
                <w:u w:val="single"/>
              </w:rPr>
              <w:fldChar w:fldCharType="end"/>
            </w:r>
            <w:r w:rsidRPr="00CA6038">
              <w:rPr>
                <w:u w:val="single"/>
              </w:rPr>
              <w:t>.</w:t>
            </w:r>
          </w:p>
        </w:tc>
      </w:tr>
    </w:tbl>
    <w:p w14:paraId="75661604" w14:textId="77777777" w:rsidR="000615E7" w:rsidRDefault="000615E7" w:rsidP="000615E7">
      <w:pPr>
        <w:pStyle w:val="BulletLevel1LastBeforeBodycopy"/>
        <w:numPr>
          <w:ilvl w:val="0"/>
          <w:numId w:val="0"/>
        </w:numPr>
      </w:pPr>
    </w:p>
    <w:p w14:paraId="65F5FF06" w14:textId="77777777" w:rsidR="000615E7" w:rsidRDefault="000615E7" w:rsidP="000615E7">
      <w:pPr>
        <w:pStyle w:val="Heading2"/>
      </w:pPr>
      <w:bookmarkStart w:id="316" w:name="_Toc531698829"/>
      <w:bookmarkStart w:id="317" w:name="_Toc7020451"/>
      <w:r w:rsidRPr="00914B53">
        <w:t>Registering for Sysdig trial</w:t>
      </w:r>
      <w:bookmarkEnd w:id="316"/>
      <w:bookmarkEnd w:id="317"/>
    </w:p>
    <w:p w14:paraId="29456724" w14:textId="56AB6958" w:rsidR="000615E7" w:rsidRDefault="000615E7" w:rsidP="0058095B">
      <w:pPr>
        <w:pStyle w:val="BodyTextMetricHPELight10pt"/>
      </w:pPr>
      <w:r>
        <w:t xml:space="preserve">Hewlett Packard Enterprise has teamed up with Sysdig to offer a fully featured 90-day trial version of Sysdig Monitor and Secure as part of the </w:t>
      </w:r>
      <w:r w:rsidR="004D3CD7" w:rsidRPr="004D3CD7">
        <w:t>HPE Enterprise Containers as a Service with Docker EE</w:t>
      </w:r>
      <w:r>
        <w:t xml:space="preserve"> solution. For more details on how to sign up, see the GitHub repository at </w:t>
      </w:r>
      <w:hyperlink r:id="rId98" w:history="1">
        <w:r>
          <w:rPr>
            <w:rStyle w:val="Hyperlink"/>
          </w:rPr>
          <w:t>https://github.com/HewlettPackard/Docker-</w:t>
        </w:r>
        <w:r w:rsidR="00B0382D">
          <w:rPr>
            <w:rStyle w:val="Hyperlink"/>
          </w:rPr>
          <w:t>Synergy</w:t>
        </w:r>
      </w:hyperlink>
      <w:r>
        <w:t xml:space="preserve">.  </w:t>
      </w:r>
    </w:p>
    <w:p w14:paraId="6692A160" w14:textId="77777777" w:rsidR="000615E7" w:rsidRDefault="000615E7" w:rsidP="0058095B">
      <w:pPr>
        <w:pStyle w:val="BodyTextMetricHPELight10pt"/>
      </w:pPr>
      <w:r>
        <w:t xml:space="preserve">After registering for the trial, you will be presented with options for setting up your environment, as shown in </w:t>
      </w:r>
      <w:r w:rsidRPr="009534F0">
        <w:fldChar w:fldCharType="begin"/>
      </w:r>
      <w:r w:rsidRPr="003B6B84">
        <w:instrText xml:space="preserve"> REF _Ref523995482 \h </w:instrText>
      </w:r>
      <w:r>
        <w:instrText xml:space="preserve"> \* MERGEFORMAT </w:instrText>
      </w:r>
      <w:r w:rsidRPr="009534F0">
        <w:fldChar w:fldCharType="separate"/>
      </w:r>
      <w:r w:rsidR="00560AD9" w:rsidRPr="00560AD9">
        <w:t>Figure 40</w:t>
      </w:r>
      <w:r w:rsidRPr="009534F0">
        <w:fldChar w:fldCharType="end"/>
      </w:r>
      <w:r w:rsidRPr="004B75DE">
        <w:t>.</w:t>
      </w:r>
    </w:p>
    <w:p w14:paraId="2245BCCA" w14:textId="77777777" w:rsidR="000615E7" w:rsidRDefault="000615E7" w:rsidP="000615E7">
      <w:pPr>
        <w:pStyle w:val="FigureAfterspace"/>
      </w:pPr>
      <w:r>
        <w:rPr>
          <w:noProof/>
        </w:rPr>
        <w:lastRenderedPageBreak/>
        <w:drawing>
          <wp:inline distT="0" distB="0" distL="0" distR="0" wp14:anchorId="4E498389" wp14:editId="7547F070">
            <wp:extent cx="2806700" cy="2758884"/>
            <wp:effectExtent l="19050" t="19050" r="12700"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ysdig-setup-env.png"/>
                    <pic:cNvPicPr/>
                  </pic:nvPicPr>
                  <pic:blipFill>
                    <a:blip r:embed="rId99">
                      <a:extLst>
                        <a:ext uri="{28A0092B-C50C-407E-A947-70E740481C1C}">
                          <a14:useLocalDpi xmlns:a14="http://schemas.microsoft.com/office/drawing/2010/main" val="0"/>
                        </a:ext>
                      </a:extLst>
                    </a:blip>
                    <a:stretch>
                      <a:fillRect/>
                    </a:stretch>
                  </pic:blipFill>
                  <pic:spPr>
                    <a:xfrm>
                      <a:off x="0" y="0"/>
                      <a:ext cx="2829975" cy="2781763"/>
                    </a:xfrm>
                    <a:prstGeom prst="rect">
                      <a:avLst/>
                    </a:prstGeom>
                    <a:ln>
                      <a:solidFill>
                        <a:schemeClr val="accent1"/>
                      </a:solidFill>
                    </a:ln>
                  </pic:spPr>
                </pic:pic>
              </a:graphicData>
            </a:graphic>
          </wp:inline>
        </w:drawing>
      </w:r>
    </w:p>
    <w:p w14:paraId="68684DD9" w14:textId="77777777" w:rsidR="000615E7" w:rsidRDefault="000615E7" w:rsidP="000615E7">
      <w:pPr>
        <w:pStyle w:val="MISCFigureCaptionHeader8pt"/>
      </w:pPr>
      <w:bookmarkStart w:id="318" w:name="_Ref52399548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560AD9">
        <w:rPr>
          <w:rStyle w:val="MISCFigureCaptionHeaderBold8pt"/>
          <w:noProof/>
        </w:rPr>
        <w:t>40</w:t>
      </w:r>
      <w:r w:rsidRPr="003B6B84">
        <w:rPr>
          <w:rStyle w:val="MISCFigureCaptionHeaderBold8pt"/>
        </w:rPr>
        <w:fldChar w:fldCharType="end"/>
      </w:r>
      <w:bookmarkEnd w:id="318"/>
      <w:r w:rsidRPr="003B6B84">
        <w:rPr>
          <w:rStyle w:val="MISCFigureCaptionHeaderBold8pt"/>
        </w:rPr>
        <w:t xml:space="preserve">. </w:t>
      </w:r>
      <w:r w:rsidRPr="009563C4">
        <w:t>Sysdig Monitor set up environment</w:t>
      </w:r>
    </w:p>
    <w:p w14:paraId="047F6E14" w14:textId="77777777" w:rsidR="000615E7" w:rsidRDefault="000615E7" w:rsidP="000615E7">
      <w:pPr>
        <w:pStyle w:val="Heading3"/>
      </w:pPr>
      <w:r w:rsidRPr="009563C4">
        <w:t>Sysdig Monitoring for Kubernetes</w:t>
      </w:r>
    </w:p>
    <w:p w14:paraId="27AEAC7D" w14:textId="77777777" w:rsidR="000615E7" w:rsidRPr="0013160E" w:rsidRDefault="000615E7" w:rsidP="0058095B">
      <w:pPr>
        <w:pStyle w:val="BodyTextMetricHPELight10pt"/>
      </w:pPr>
      <w:r w:rsidRPr="009563C4">
        <w:t xml:space="preserve">If you are deploying Sysdig monitoring on Kubernetes, select the </w:t>
      </w:r>
      <w:r w:rsidRPr="003B6B84">
        <w:rPr>
          <w:rStyle w:val="CodingLanguage"/>
        </w:rPr>
        <w:t>Kubernetes | GKE | OpenShift</w:t>
      </w:r>
      <w:r w:rsidRPr="009563C4">
        <w:t xml:space="preserve"> option. You will be presented with an ac</w:t>
      </w:r>
      <w:r>
        <w:t xml:space="preserve">cess code, as shown in </w:t>
      </w:r>
      <w:r w:rsidRPr="009534F0">
        <w:fldChar w:fldCharType="begin"/>
      </w:r>
      <w:r w:rsidRPr="003B6B84">
        <w:instrText xml:space="preserve"> REF _Ref524077305 \h </w:instrText>
      </w:r>
      <w:r>
        <w:instrText xml:space="preserve"> \* MERGEFORMAT </w:instrText>
      </w:r>
      <w:r w:rsidRPr="009534F0">
        <w:fldChar w:fldCharType="separate"/>
      </w:r>
      <w:r w:rsidR="00560AD9" w:rsidRPr="00560AD9">
        <w:t>Figure 41</w:t>
      </w:r>
      <w:r w:rsidRPr="009534F0">
        <w:fldChar w:fldCharType="end"/>
      </w:r>
      <w:r w:rsidRPr="004B75DE">
        <w:t>.</w:t>
      </w:r>
    </w:p>
    <w:p w14:paraId="731C0C3A" w14:textId="77777777" w:rsidR="000615E7" w:rsidRDefault="000615E7" w:rsidP="000615E7">
      <w:pPr>
        <w:pStyle w:val="FigureAfterspace"/>
      </w:pPr>
      <w:r>
        <w:rPr>
          <w:noProof/>
        </w:rPr>
        <w:drawing>
          <wp:inline distT="0" distB="0" distL="0" distR="0" wp14:anchorId="63DFF870" wp14:editId="224AD55A">
            <wp:extent cx="2905381" cy="2721935"/>
            <wp:effectExtent l="19050" t="19050" r="9525" b="215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ysdig-k8s.png"/>
                    <pic:cNvPicPr/>
                  </pic:nvPicPr>
                  <pic:blipFill>
                    <a:blip r:embed="rId100">
                      <a:extLst>
                        <a:ext uri="{28A0092B-C50C-407E-A947-70E740481C1C}">
                          <a14:useLocalDpi xmlns:a14="http://schemas.microsoft.com/office/drawing/2010/main" val="0"/>
                        </a:ext>
                      </a:extLst>
                    </a:blip>
                    <a:stretch>
                      <a:fillRect/>
                    </a:stretch>
                  </pic:blipFill>
                  <pic:spPr>
                    <a:xfrm>
                      <a:off x="0" y="0"/>
                      <a:ext cx="2929808" cy="2744820"/>
                    </a:xfrm>
                    <a:prstGeom prst="rect">
                      <a:avLst/>
                    </a:prstGeom>
                    <a:ln>
                      <a:solidFill>
                        <a:schemeClr val="accent1"/>
                      </a:solidFill>
                    </a:ln>
                  </pic:spPr>
                </pic:pic>
              </a:graphicData>
            </a:graphic>
          </wp:inline>
        </w:drawing>
      </w:r>
    </w:p>
    <w:p w14:paraId="160DFE97" w14:textId="77777777" w:rsidR="000615E7" w:rsidRDefault="000615E7" w:rsidP="000615E7">
      <w:pPr>
        <w:pStyle w:val="MISCFigureCaptionHeader8pt"/>
      </w:pPr>
      <w:bookmarkStart w:id="319" w:name="_Ref524077305"/>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560AD9">
        <w:rPr>
          <w:rStyle w:val="MISCFigureCaptionHeaderBold8pt"/>
          <w:noProof/>
        </w:rPr>
        <w:t>41</w:t>
      </w:r>
      <w:r w:rsidRPr="003B6B84">
        <w:rPr>
          <w:rStyle w:val="MISCFigureCaptionHeaderBold8pt"/>
        </w:rPr>
        <w:fldChar w:fldCharType="end"/>
      </w:r>
      <w:bookmarkEnd w:id="319"/>
      <w:r w:rsidRPr="003B6B84">
        <w:rPr>
          <w:rStyle w:val="MISCFigureCaptionHeaderBold8pt"/>
        </w:rPr>
        <w:t>.</w:t>
      </w:r>
      <w:r>
        <w:t xml:space="preserve"> </w:t>
      </w:r>
      <w:r w:rsidRPr="009563C4">
        <w:t>Sysdig Monitor access code for Kubernetes</w:t>
      </w:r>
    </w:p>
    <w:p w14:paraId="31ECA187" w14:textId="6DDC2CD1" w:rsidR="000615E7" w:rsidRDefault="000615E7" w:rsidP="0058095B">
      <w:pPr>
        <w:pStyle w:val="BodyTextMetricHPELight10pt"/>
      </w:pPr>
      <w:r w:rsidRPr="005A6F10">
        <w:t xml:space="preserve">Use the </w:t>
      </w:r>
      <w:r w:rsidRPr="003B6B84">
        <w:rPr>
          <w:rStyle w:val="CodingLanguage"/>
        </w:rPr>
        <w:t>sysdig_access_key</w:t>
      </w:r>
      <w:r w:rsidRPr="005A6F10">
        <w:t xml:space="preserve"> field in your </w:t>
      </w:r>
      <w:r w:rsidR="00234962">
        <w:rPr>
          <w:rStyle w:val="CodingLanguage"/>
        </w:rPr>
        <w:t>group_var</w:t>
      </w:r>
      <w:r w:rsidR="0083650F">
        <w:rPr>
          <w:rStyle w:val="CodingLanguage"/>
        </w:rPr>
        <w:t>s/all/vault</w:t>
      </w:r>
      <w:r w:rsidRPr="005A6F10">
        <w:t>, as described in the section</w:t>
      </w:r>
      <w:r>
        <w:t xml:space="preserve">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560AD9" w:rsidRPr="000609AB">
        <w:t>Sysdig configuration for Kubernetes</w:t>
      </w:r>
      <w:r w:rsidRPr="00CA6038">
        <w:rPr>
          <w:u w:val="single"/>
        </w:rPr>
        <w:fldChar w:fldCharType="end"/>
      </w:r>
      <w:r w:rsidRPr="00CA6038">
        <w:t>.</w:t>
      </w:r>
      <w:r w:rsidRPr="005A6F10">
        <w:t xml:space="preserve"> Once you deploy your environment and your Kubernetes nodes connect to the Sysdig SaaS platform, Sysdig will automatically display information regarding y</w:t>
      </w:r>
      <w:r>
        <w:t>our setup, as shown in</w:t>
      </w:r>
      <w:r w:rsidRPr="009534F0">
        <w:t xml:space="preserve"> </w:t>
      </w:r>
      <w:r w:rsidRPr="004B75DE">
        <w:fldChar w:fldCharType="begin"/>
      </w:r>
      <w:r w:rsidRPr="003B6B84">
        <w:instrText xml:space="preserve"> REF _Ref523996402 \h </w:instrText>
      </w:r>
      <w:r>
        <w:instrText xml:space="preserve"> \* MERGEFORMAT </w:instrText>
      </w:r>
      <w:r w:rsidRPr="004B75DE">
        <w:fldChar w:fldCharType="separate"/>
      </w:r>
      <w:r w:rsidR="00560AD9" w:rsidRPr="00560AD9">
        <w:t>Figure 42</w:t>
      </w:r>
      <w:r w:rsidRPr="004B75DE">
        <w:fldChar w:fldCharType="end"/>
      </w:r>
      <w:r w:rsidRPr="0013160E">
        <w:t>.</w:t>
      </w:r>
    </w:p>
    <w:p w14:paraId="5DFD7422" w14:textId="77777777" w:rsidR="000615E7" w:rsidRDefault="000615E7" w:rsidP="000615E7">
      <w:pPr>
        <w:pStyle w:val="FigureAfterspace"/>
      </w:pPr>
      <w:r>
        <w:rPr>
          <w:noProof/>
        </w:rPr>
        <w:lastRenderedPageBreak/>
        <w:drawing>
          <wp:inline distT="0" distB="0" distL="0" distR="0" wp14:anchorId="2BE7B06B" wp14:editId="7267C0B9">
            <wp:extent cx="5381625" cy="2813892"/>
            <wp:effectExtent l="19050" t="19050" r="9525" b="247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ysdig-k8s-spotlight.png"/>
                    <pic:cNvPicPr/>
                  </pic:nvPicPr>
                  <pic:blipFill>
                    <a:blip r:embed="rId101">
                      <a:extLst>
                        <a:ext uri="{28A0092B-C50C-407E-A947-70E740481C1C}">
                          <a14:useLocalDpi xmlns:a14="http://schemas.microsoft.com/office/drawing/2010/main" val="0"/>
                        </a:ext>
                      </a:extLst>
                    </a:blip>
                    <a:stretch>
                      <a:fillRect/>
                    </a:stretch>
                  </pic:blipFill>
                  <pic:spPr>
                    <a:xfrm>
                      <a:off x="0" y="0"/>
                      <a:ext cx="5392301" cy="2819474"/>
                    </a:xfrm>
                    <a:prstGeom prst="rect">
                      <a:avLst/>
                    </a:prstGeom>
                    <a:ln>
                      <a:solidFill>
                        <a:schemeClr val="accent1"/>
                      </a:solidFill>
                    </a:ln>
                  </pic:spPr>
                </pic:pic>
              </a:graphicData>
            </a:graphic>
          </wp:inline>
        </w:drawing>
      </w:r>
    </w:p>
    <w:p w14:paraId="5F5D301D" w14:textId="77777777" w:rsidR="000615E7" w:rsidRDefault="000615E7" w:rsidP="000615E7">
      <w:pPr>
        <w:pStyle w:val="MISCFigureCaptionHeader8pt"/>
      </w:pPr>
      <w:bookmarkStart w:id="320" w:name="_Ref523996402"/>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560AD9">
        <w:rPr>
          <w:rStyle w:val="MISCFigureCaptionHeaderBold8pt"/>
          <w:noProof/>
        </w:rPr>
        <w:t>42</w:t>
      </w:r>
      <w:r w:rsidRPr="003B6B84">
        <w:rPr>
          <w:rStyle w:val="MISCFigureCaptionHeaderBold8pt"/>
        </w:rPr>
        <w:fldChar w:fldCharType="end"/>
      </w:r>
      <w:bookmarkEnd w:id="320"/>
      <w:r>
        <w:t xml:space="preserve">. </w:t>
      </w:r>
      <w:r w:rsidRPr="005A6F10">
        <w:t>Sysdig Monitor Spotlight for Kubernetes</w:t>
      </w:r>
    </w:p>
    <w:p w14:paraId="150BBABB" w14:textId="77777777" w:rsidR="000615E7" w:rsidRDefault="000615E7" w:rsidP="0058095B">
      <w:pPr>
        <w:pStyle w:val="BodyTextMetricHPELight10pt"/>
      </w:pPr>
      <w:r w:rsidRPr="005A6F10">
        <w:t xml:space="preserve">Select </w:t>
      </w:r>
      <w:r w:rsidRPr="003B6B84">
        <w:rPr>
          <w:rStyle w:val="CodingLanguage"/>
        </w:rPr>
        <w:t>View Dashboard</w:t>
      </w:r>
      <w:r w:rsidRPr="005A6F10">
        <w:t xml:space="preserve"> for an entry point to accessing all your monitoring data. Alternatively, you can browse to </w:t>
      </w:r>
      <w:hyperlink r:id="rId102" w:history="1">
        <w:r w:rsidRPr="005A6F10">
          <w:rPr>
            <w:rStyle w:val="Hyperlink"/>
          </w:rPr>
          <w:t>https://app.sysdigcloud.com</w:t>
        </w:r>
      </w:hyperlink>
      <w:r w:rsidRPr="005A6F10">
        <w:t xml:space="preserve"> at any time to access your dashboards.</w:t>
      </w:r>
    </w:p>
    <w:p w14:paraId="7E074483" w14:textId="77777777" w:rsidR="000615E7" w:rsidRDefault="000615E7" w:rsidP="000615E7">
      <w:pPr>
        <w:pStyle w:val="Heading3"/>
      </w:pPr>
      <w:r w:rsidRPr="009432CE">
        <w:t>Sysdig Monitor for Docker swarm</w:t>
      </w:r>
    </w:p>
    <w:p w14:paraId="77DC58B6" w14:textId="77777777" w:rsidR="000615E7" w:rsidRDefault="000615E7" w:rsidP="0058095B">
      <w:pPr>
        <w:pStyle w:val="BodyTextMetricHPELight10pt"/>
      </w:pPr>
      <w:r w:rsidRPr="009432CE">
        <w:t xml:space="preserve">If you are deploying Sysdig monitoring on Docker swarm, select the </w:t>
      </w:r>
      <w:r w:rsidRPr="003B6B84">
        <w:rPr>
          <w:rStyle w:val="CodingLanguage"/>
        </w:rPr>
        <w:t>Non-Orchestrated: Native Linux</w:t>
      </w:r>
      <w:r w:rsidRPr="009432CE">
        <w:t xml:space="preserve"> option. You will be presented with a screen containing details for the URL to download the Sysdig agent, along with your access code embedded in the command, as shown in</w:t>
      </w:r>
      <w:r>
        <w:t xml:space="preserve"> </w:t>
      </w:r>
      <w:r w:rsidRPr="009534F0">
        <w:fldChar w:fldCharType="begin"/>
      </w:r>
      <w:r w:rsidRPr="003B6B84">
        <w:instrText xml:space="preserve"> REF _Ref523998230 \h </w:instrText>
      </w:r>
      <w:r>
        <w:instrText xml:space="preserve"> \* MERGEFORMAT </w:instrText>
      </w:r>
      <w:r w:rsidRPr="009534F0">
        <w:fldChar w:fldCharType="separate"/>
      </w:r>
      <w:r w:rsidR="00560AD9" w:rsidRPr="00560AD9">
        <w:t>Figure 43</w:t>
      </w:r>
      <w:r w:rsidRPr="009534F0">
        <w:fldChar w:fldCharType="end"/>
      </w:r>
      <w:r>
        <w:t>.</w:t>
      </w:r>
    </w:p>
    <w:p w14:paraId="5B443986" w14:textId="77777777" w:rsidR="000615E7" w:rsidRDefault="000615E7" w:rsidP="000615E7">
      <w:pPr>
        <w:pStyle w:val="FigureAfterspace"/>
      </w:pPr>
      <w:r>
        <w:rPr>
          <w:noProof/>
        </w:rPr>
        <w:drawing>
          <wp:inline distT="0" distB="0" distL="0" distR="0" wp14:anchorId="115980D5" wp14:editId="31B0162A">
            <wp:extent cx="5571429" cy="2504762"/>
            <wp:effectExtent l="19050" t="19050" r="10795"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sdig-docker.png"/>
                    <pic:cNvPicPr/>
                  </pic:nvPicPr>
                  <pic:blipFill>
                    <a:blip r:embed="rId103">
                      <a:extLst>
                        <a:ext uri="{28A0092B-C50C-407E-A947-70E740481C1C}">
                          <a14:useLocalDpi xmlns:a14="http://schemas.microsoft.com/office/drawing/2010/main" val="0"/>
                        </a:ext>
                      </a:extLst>
                    </a:blip>
                    <a:stretch>
                      <a:fillRect/>
                    </a:stretch>
                  </pic:blipFill>
                  <pic:spPr>
                    <a:xfrm>
                      <a:off x="0" y="0"/>
                      <a:ext cx="5571429" cy="2504762"/>
                    </a:xfrm>
                    <a:prstGeom prst="rect">
                      <a:avLst/>
                    </a:prstGeom>
                    <a:ln>
                      <a:solidFill>
                        <a:schemeClr val="accent1"/>
                      </a:solidFill>
                    </a:ln>
                  </pic:spPr>
                </pic:pic>
              </a:graphicData>
            </a:graphic>
          </wp:inline>
        </w:drawing>
      </w:r>
    </w:p>
    <w:p w14:paraId="635FA9D0" w14:textId="77777777" w:rsidR="000615E7" w:rsidRPr="009534F0" w:rsidRDefault="000615E7" w:rsidP="000615E7">
      <w:pPr>
        <w:pStyle w:val="MISCFigureCaptionHeader8pt"/>
      </w:pPr>
      <w:bookmarkStart w:id="321" w:name="_Ref523998230"/>
      <w:r w:rsidRPr="003B6B84">
        <w:rPr>
          <w:rStyle w:val="MISCFigureCaptionHeaderBold8pt"/>
        </w:rPr>
        <w:t xml:space="preserve">Figure </w:t>
      </w:r>
      <w:r w:rsidRPr="003B6B84">
        <w:rPr>
          <w:rStyle w:val="MISCFigureCaptionHeaderBold8pt"/>
        </w:rPr>
        <w:fldChar w:fldCharType="begin"/>
      </w:r>
      <w:r w:rsidRPr="003B6B84">
        <w:rPr>
          <w:rStyle w:val="MISCFigureCaptionHeaderBold8pt"/>
        </w:rPr>
        <w:instrText xml:space="preserve"> SEQ Figure \* ARABIC </w:instrText>
      </w:r>
      <w:r w:rsidRPr="003B6B84">
        <w:rPr>
          <w:rStyle w:val="MISCFigureCaptionHeaderBold8pt"/>
        </w:rPr>
        <w:fldChar w:fldCharType="separate"/>
      </w:r>
      <w:r w:rsidR="00560AD9">
        <w:rPr>
          <w:rStyle w:val="MISCFigureCaptionHeaderBold8pt"/>
          <w:noProof/>
        </w:rPr>
        <w:t>43</w:t>
      </w:r>
      <w:r w:rsidRPr="003B6B84">
        <w:rPr>
          <w:rStyle w:val="MISCFigureCaptionHeaderBold8pt"/>
        </w:rPr>
        <w:fldChar w:fldCharType="end"/>
      </w:r>
      <w:bookmarkEnd w:id="321"/>
      <w:r w:rsidRPr="003B6B84">
        <w:rPr>
          <w:rStyle w:val="MISCFigureCaptionHeaderBold8pt"/>
        </w:rPr>
        <w:t xml:space="preserve">. </w:t>
      </w:r>
      <w:r w:rsidRPr="009432CE">
        <w:t>Sysdig Monitor download location and access code for Docker</w:t>
      </w:r>
    </w:p>
    <w:p w14:paraId="68026C1F" w14:textId="02AFD043" w:rsidR="000615E7" w:rsidRDefault="000615E7" w:rsidP="0058095B">
      <w:pPr>
        <w:pStyle w:val="BodyTextMetricHPELight10pt"/>
      </w:pPr>
      <w:r w:rsidRPr="009432CE">
        <w:t xml:space="preserve">The download URL is used in the </w:t>
      </w:r>
      <w:r w:rsidRPr="003B6B84">
        <w:rPr>
          <w:rStyle w:val="CodingLanguage"/>
        </w:rPr>
        <w:t>sysdig_agent</w:t>
      </w:r>
      <w:r w:rsidRPr="009432CE">
        <w:t xml:space="preserve"> field in </w:t>
      </w:r>
      <w:r w:rsidR="00234962">
        <w:rPr>
          <w:rStyle w:val="CodingLanguage"/>
        </w:rPr>
        <w:t>group_var</w:t>
      </w:r>
      <w:r w:rsidR="00B0382D">
        <w:rPr>
          <w:rStyle w:val="CodingLanguage"/>
        </w:rPr>
        <w:t>s/all/vars</w:t>
      </w:r>
      <w:r>
        <w:rPr>
          <w:rStyle w:val="CodingLanguage"/>
        </w:rPr>
        <w:t>,</w:t>
      </w:r>
      <w:r w:rsidRPr="009432CE">
        <w:t xml:space="preserve"> while the access code is stored in the </w:t>
      </w:r>
      <w:r w:rsidRPr="003B6B84">
        <w:rPr>
          <w:rStyle w:val="CodingLanguage"/>
        </w:rPr>
        <w:t>sysdig_access_key</w:t>
      </w:r>
      <w:r w:rsidRPr="009432CE">
        <w:t xml:space="preserve"> field in your </w:t>
      </w:r>
      <w:r w:rsidR="00234962">
        <w:rPr>
          <w:rStyle w:val="CodingLanguage"/>
        </w:rPr>
        <w:t>group_var</w:t>
      </w:r>
      <w:r w:rsidR="0083650F">
        <w:rPr>
          <w:rStyle w:val="CodingLanguage"/>
        </w:rPr>
        <w:t>s/all/vault</w:t>
      </w:r>
      <w:r w:rsidRPr="009432CE">
        <w:t>, as described in the section</w:t>
      </w:r>
      <w:r>
        <w:t xml:space="preserve"> </w:t>
      </w:r>
      <w:r w:rsidRPr="00CA6038">
        <w:rPr>
          <w:u w:val="single"/>
        </w:rPr>
        <w:fldChar w:fldCharType="begin"/>
      </w:r>
      <w:r w:rsidRPr="00CA6038">
        <w:rPr>
          <w:u w:val="single"/>
        </w:rPr>
        <w:instrText xml:space="preserve"> REF _Ref523998319 \h </w:instrText>
      </w:r>
      <w:r w:rsidRPr="00CA6038">
        <w:rPr>
          <w:u w:val="single"/>
        </w:rPr>
      </w:r>
      <w:r w:rsidRPr="00CA6038">
        <w:rPr>
          <w:u w:val="single"/>
        </w:rPr>
        <w:fldChar w:fldCharType="separate"/>
      </w:r>
      <w:r w:rsidR="00560AD9" w:rsidRPr="00D73B87">
        <w:t>Sysdig configuration for Docker swarm</w:t>
      </w:r>
      <w:r w:rsidRPr="00CA6038">
        <w:rPr>
          <w:u w:val="single"/>
        </w:rPr>
        <w:fldChar w:fldCharType="end"/>
      </w:r>
      <w:r w:rsidRPr="009432CE">
        <w:t>.</w:t>
      </w:r>
    </w:p>
    <w:p w14:paraId="3FFAE01E" w14:textId="77777777" w:rsidR="000615E7" w:rsidRDefault="000615E7" w:rsidP="0058095B">
      <w:pPr>
        <w:pStyle w:val="BodyTextMetricHPELight10pt"/>
      </w:pPr>
      <w:r w:rsidRPr="009432CE">
        <w:lastRenderedPageBreak/>
        <w:t xml:space="preserve">Once you deploy your environment and your Docker swarm nodes connect to the Sysdig SaaS platform, Sysdig will automatically display information regarding your setup. Alternatively, you can browse to </w:t>
      </w:r>
      <w:hyperlink r:id="rId104" w:history="1">
        <w:r w:rsidRPr="009432CE">
          <w:rPr>
            <w:rStyle w:val="Hyperlink"/>
          </w:rPr>
          <w:t>https://app.sysdigcloud.com</w:t>
        </w:r>
      </w:hyperlink>
      <w:r w:rsidRPr="009432CE">
        <w:t xml:space="preserve"> at any time to access your dashboards.</w:t>
      </w:r>
    </w:p>
    <w:p w14:paraId="1674A63C" w14:textId="77777777" w:rsidR="000615E7" w:rsidRDefault="000615E7" w:rsidP="000615E7">
      <w:pPr>
        <w:pStyle w:val="Heading2"/>
      </w:pPr>
      <w:bookmarkStart w:id="322" w:name="_Ref524073107"/>
      <w:bookmarkStart w:id="323" w:name="_Toc531698830"/>
      <w:bookmarkStart w:id="324" w:name="_Refd17e58676"/>
      <w:bookmarkStart w:id="325" w:name="_Tocd17e58676"/>
      <w:bookmarkStart w:id="326" w:name="_Toc7020452"/>
      <w:r w:rsidRPr="001404A8">
        <w:t>Deploying Sysdig monitoring on Kubernetes</w:t>
      </w:r>
      <w:bookmarkEnd w:id="322"/>
      <w:bookmarkEnd w:id="323"/>
      <w:bookmarkEnd w:id="326"/>
    </w:p>
    <w:p w14:paraId="1419FC47" w14:textId="77777777" w:rsidR="000615E7" w:rsidRPr="009534F0" w:rsidRDefault="000615E7" w:rsidP="0058095B">
      <w:pPr>
        <w:pStyle w:val="BodyTextMetricHPELight10pt"/>
      </w:pPr>
      <w:r>
        <w:t>The latest version of Sysdig supports monitoring of Kubernetes logs and metrics.</w:t>
      </w:r>
    </w:p>
    <w:p w14:paraId="43EFF746" w14:textId="77777777" w:rsidR="000615E7" w:rsidRDefault="000615E7" w:rsidP="000615E7">
      <w:pPr>
        <w:pStyle w:val="Heading4"/>
      </w:pPr>
      <w:r w:rsidRPr="001404A8">
        <w:t>Prerequisites</w:t>
      </w:r>
    </w:p>
    <w:p w14:paraId="67EE1D35" w14:textId="20F9B5BC" w:rsidR="000615E7" w:rsidRDefault="000615E7" w:rsidP="000615E7">
      <w:pPr>
        <w:pStyle w:val="BulletLevel1"/>
      </w:pPr>
      <w:r w:rsidRPr="001404A8">
        <w:t xml:space="preserve">Install the </w:t>
      </w:r>
      <w:r w:rsidRPr="00CD2A0F">
        <w:rPr>
          <w:rStyle w:val="CodingLanguage"/>
        </w:rPr>
        <w:t>kub</w:t>
      </w:r>
      <w:r w:rsidR="00BA797F" w:rsidRPr="00CD2A0F">
        <w:rPr>
          <w:rStyle w:val="CodingLanguage"/>
        </w:rPr>
        <w:t>ectl</w:t>
      </w:r>
      <w:r w:rsidR="00BA797F">
        <w:t xml:space="preserve"> binary on your Ansible box.</w:t>
      </w:r>
    </w:p>
    <w:p w14:paraId="34E35FDC" w14:textId="58EC62A1" w:rsidR="000615E7" w:rsidRDefault="000615E7" w:rsidP="000615E7">
      <w:pPr>
        <w:pStyle w:val="BulletLevel1"/>
      </w:pPr>
      <w:r w:rsidRPr="001404A8">
        <w:t>Install the UCP Client bundle for the admin user</w:t>
      </w:r>
      <w:r w:rsidR="00BA797F">
        <w:t>.</w:t>
      </w:r>
    </w:p>
    <w:p w14:paraId="11E13A17" w14:textId="77777777" w:rsidR="000615E7" w:rsidRPr="003B6B84" w:rsidRDefault="000615E7" w:rsidP="000615E7">
      <w:pPr>
        <w:pStyle w:val="BulletLevel1"/>
        <w:rPr>
          <w:rStyle w:val="CodingLanguage"/>
          <w:b/>
        </w:rPr>
      </w:pPr>
      <w:r w:rsidRPr="001404A8">
        <w:t xml:space="preserve">Confirm that you can connect to the cluster by running a test command, for example, </w:t>
      </w:r>
      <w:r w:rsidRPr="003B6B84">
        <w:rPr>
          <w:rStyle w:val="CodingLanguage"/>
        </w:rPr>
        <w:t>kubectl get nodes</w:t>
      </w:r>
    </w:p>
    <w:p w14:paraId="087E3C8E" w14:textId="77777777" w:rsidR="000615E7" w:rsidRPr="00CA6038" w:rsidRDefault="000615E7" w:rsidP="000615E7">
      <w:pPr>
        <w:pStyle w:val="BulletLevel1LastBeforeBodycopy"/>
        <w:rPr>
          <w:u w:val="single"/>
        </w:rPr>
      </w:pPr>
      <w:r w:rsidRPr="001404A8">
        <w:t>Ensure that you have configured the required variables,</w:t>
      </w:r>
      <w:r>
        <w:t xml:space="preserve"> as described in the section </w:t>
      </w:r>
      <w:r w:rsidRPr="00CA6038">
        <w:rPr>
          <w:u w:val="single"/>
        </w:rPr>
        <w:fldChar w:fldCharType="begin"/>
      </w:r>
      <w:r w:rsidRPr="00CA6038">
        <w:rPr>
          <w:u w:val="single"/>
        </w:rPr>
        <w:instrText xml:space="preserve"> REF _Ref523996212 \h </w:instrText>
      </w:r>
      <w:r w:rsidRPr="00CA6038">
        <w:rPr>
          <w:u w:val="single"/>
        </w:rPr>
      </w:r>
      <w:r w:rsidRPr="00CA6038">
        <w:rPr>
          <w:u w:val="single"/>
        </w:rPr>
        <w:fldChar w:fldCharType="separate"/>
      </w:r>
      <w:r w:rsidR="00560AD9" w:rsidRPr="000609AB">
        <w:t>Sysdig configuration for Kubernetes</w:t>
      </w:r>
      <w:r w:rsidRPr="00CA6038">
        <w:rPr>
          <w:u w:val="single"/>
        </w:rPr>
        <w:fldChar w:fldCharType="end"/>
      </w:r>
    </w:p>
    <w:p w14:paraId="6DE5CFE7" w14:textId="690BF423" w:rsidR="000615E7" w:rsidRDefault="000615E7" w:rsidP="0058095B">
      <w:pPr>
        <w:pStyle w:val="BodyTextMetricHPELight10pt"/>
      </w:pPr>
      <w:r w:rsidRPr="001404A8">
        <w:t xml:space="preserve">For example, you add the relevant variables in the </w:t>
      </w:r>
      <w:r w:rsidR="00234962">
        <w:rPr>
          <w:rStyle w:val="CodingLanguage"/>
        </w:rPr>
        <w:t>group_var</w:t>
      </w:r>
      <w:r w:rsidR="00B0382D">
        <w:rPr>
          <w:rStyle w:val="CodingLanguage"/>
        </w:rPr>
        <w:t>s/all/vars</w:t>
      </w:r>
      <w:r w:rsidRPr="001404A8">
        <w:t xml:space="preserve"> file.</w:t>
      </w:r>
    </w:p>
    <w:p w14:paraId="15DD8414" w14:textId="77777777" w:rsidR="00BA797F" w:rsidRDefault="00BA797F" w:rsidP="00BA797F">
      <w:pPr>
        <w:pStyle w:val="BodyTextMetricHPELight10pt"/>
        <w:rPr>
          <w:rStyle w:val="CodingLanguage"/>
        </w:rPr>
      </w:pPr>
      <w:r w:rsidRPr="00BA797F">
        <w:rPr>
          <w:rStyle w:val="CodingLanguage"/>
        </w:rPr>
        <w:t>sysdig_collector: 'coll</w:t>
      </w:r>
      <w:r>
        <w:rPr>
          <w:rStyle w:val="CodingLanguage"/>
        </w:rPr>
        <w:t>ector.sysdigcloud.com'</w:t>
      </w:r>
      <w:r>
        <w:rPr>
          <w:rStyle w:val="CodingLanguage"/>
        </w:rPr>
        <w:br/>
        <w:t>sysdig_collector_port: '6666'</w:t>
      </w:r>
      <w:r>
        <w:rPr>
          <w:rStyle w:val="CodingLanguage"/>
        </w:rPr>
        <w:br/>
      </w:r>
      <w:r w:rsidRPr="00BA797F">
        <w:rPr>
          <w:rStyle w:val="CodingLanguage"/>
        </w:rPr>
        <w:t>sysdig_tags: 'location:Enter city,role:</w:t>
      </w:r>
      <w:r>
        <w:rPr>
          <w:rStyle w:val="CodingLanguage"/>
        </w:rPr>
        <w:t>Enter role,owner:Customer name'</w:t>
      </w:r>
      <w:r>
        <w:rPr>
          <w:rStyle w:val="CodingLanguage"/>
        </w:rPr>
        <w:br/>
      </w:r>
      <w:r w:rsidRPr="00BA797F">
        <w:rPr>
          <w:rStyle w:val="CodingLanguage"/>
        </w:rPr>
        <w:t>k8s_cluster: 'ucp_hpe2-ucp.cloudra.local'</w:t>
      </w:r>
    </w:p>
    <w:p w14:paraId="6C997788" w14:textId="61D918C5" w:rsidR="000615E7" w:rsidRPr="00BA797F" w:rsidRDefault="000615E7" w:rsidP="00BA797F">
      <w:pPr>
        <w:pStyle w:val="BodyTextMetricHPELight10pt"/>
        <w:rPr>
          <w:rFonts w:ascii="HPE Simple" w:hAnsi="HPE Simple"/>
        </w:rPr>
      </w:pPr>
      <w:r w:rsidRPr="001404A8">
        <w:t xml:space="preserve">You should add the access key to the encrypted </w:t>
      </w:r>
      <w:r w:rsidR="00234962">
        <w:rPr>
          <w:rStyle w:val="CodingLanguage"/>
        </w:rPr>
        <w:t>group_var</w:t>
      </w:r>
      <w:r w:rsidR="0083650F">
        <w:rPr>
          <w:rStyle w:val="CodingLanguage"/>
        </w:rPr>
        <w:t>s/all/vault</w:t>
      </w:r>
      <w:r w:rsidRPr="001404A8">
        <w:t xml:space="preserve"> using the command </w:t>
      </w:r>
      <w:r w:rsidRPr="003B6B84">
        <w:rPr>
          <w:rStyle w:val="CodingLanguage"/>
        </w:rPr>
        <w:t xml:space="preserve">ansible-vault edit </w:t>
      </w:r>
      <w:r w:rsidR="00234962">
        <w:rPr>
          <w:rStyle w:val="CodingLanguage"/>
        </w:rPr>
        <w:t>group_var</w:t>
      </w:r>
      <w:r w:rsidR="0083650F">
        <w:rPr>
          <w:rStyle w:val="CodingLanguage"/>
        </w:rPr>
        <w:t>s/all/vault</w:t>
      </w:r>
      <w:r w:rsidRPr="001404A8">
        <w:t>.</w:t>
      </w:r>
    </w:p>
    <w:p w14:paraId="568B96D7" w14:textId="77777777" w:rsidR="000615E7" w:rsidRPr="003B6B84" w:rsidRDefault="000615E7" w:rsidP="000615E7">
      <w:pPr>
        <w:pStyle w:val="BulletLevel1-2ndparagraphLastBeforeBodycopy"/>
        <w:ind w:left="0"/>
        <w:rPr>
          <w:rStyle w:val="CodingLanguage"/>
        </w:rPr>
      </w:pPr>
      <w:r w:rsidRPr="003B6B84">
        <w:rPr>
          <w:rStyle w:val="CodingLanguage"/>
        </w:rPr>
        <w:t>sysdig_access_key: '10****97-9160-****-9061-84bfd0f****0'</w:t>
      </w:r>
    </w:p>
    <w:p w14:paraId="44268874" w14:textId="77777777" w:rsidR="000615E7" w:rsidRDefault="000615E7" w:rsidP="000615E7">
      <w:pPr>
        <w:pStyle w:val="Heading4"/>
      </w:pPr>
      <w:r w:rsidRPr="001404A8">
        <w:t>Running the playbook</w:t>
      </w:r>
    </w:p>
    <w:p w14:paraId="154D9585" w14:textId="77777777" w:rsidR="000615E7" w:rsidRPr="009534F0" w:rsidRDefault="000615E7" w:rsidP="0058095B">
      <w:pPr>
        <w:pStyle w:val="BodyTextMetricHPELight10pt"/>
      </w:pPr>
      <w:r w:rsidRPr="001404A8">
        <w:t xml:space="preserve">The playbook </w:t>
      </w:r>
      <w:r w:rsidRPr="006635C1">
        <w:rPr>
          <w:rStyle w:val="CodingLanguage"/>
        </w:rPr>
        <w:t>playbooks/</w:t>
      </w:r>
      <w:r>
        <w:rPr>
          <w:rStyle w:val="CodingLanguage"/>
        </w:rPr>
        <w:t>k8s-install-</w:t>
      </w:r>
      <w:r w:rsidRPr="006635C1">
        <w:rPr>
          <w:rStyle w:val="CodingLanguage"/>
        </w:rPr>
        <w:t>sysdig.yml</w:t>
      </w:r>
      <w:r w:rsidRPr="001404A8">
        <w:t xml:space="preserve"> is used to automate the configuration of the SaaS setup</w:t>
      </w:r>
      <w:r>
        <w:t xml:space="preserve"> for Docker swarm</w:t>
      </w:r>
      <w:r w:rsidRPr="001404A8">
        <w:t>.</w:t>
      </w:r>
    </w:p>
    <w:p w14:paraId="5C6DDED0" w14:textId="58C1A661" w:rsidR="000615E7" w:rsidRPr="003B6B84" w:rsidRDefault="000615E7" w:rsidP="0058095B">
      <w:pPr>
        <w:pStyle w:val="BodyTextMetricHPELight10pt"/>
        <w:rPr>
          <w:rStyle w:val="CodingLanguage"/>
        </w:rPr>
      </w:pPr>
      <w:r w:rsidRPr="003B6B84">
        <w:rPr>
          <w:rStyle w:val="CodingLanguage"/>
        </w:rPr>
        <w:t># cd Docker-</w:t>
      </w:r>
      <w:r w:rsidR="00B0382D">
        <w:rPr>
          <w:rStyle w:val="CodingLanguage"/>
        </w:rPr>
        <w:t>Synergy</w:t>
      </w:r>
      <w:r w:rsidRPr="003B6B84">
        <w:rPr>
          <w:rStyle w:val="CodingLanguage"/>
        </w:rPr>
        <w:br/>
        <w:t># ansible-playbook -i</w:t>
      </w:r>
      <w:r w:rsidRPr="009534F0">
        <w:rPr>
          <w:rStyle w:val="CodingLanguage"/>
        </w:rPr>
        <w:t xml:space="preserve"> </w:t>
      </w:r>
      <w:r w:rsidR="007230C9">
        <w:rPr>
          <w:rStyle w:val="CodingLanguage"/>
        </w:rPr>
        <w:t>hosts</w:t>
      </w:r>
      <w:r w:rsidRPr="009534F0">
        <w:rPr>
          <w:rStyle w:val="CodingLanguage"/>
        </w:rPr>
        <w:t xml:space="preserve"> playbooks/</w:t>
      </w:r>
      <w:r w:rsidR="00CF70EF" w:rsidRPr="00CF70EF">
        <w:rPr>
          <w:rStyle w:val="CodingLanguage"/>
        </w:rPr>
        <w:t>sysdig-k8s-rbac.yml</w:t>
      </w:r>
      <w:r w:rsidRPr="003B6B84">
        <w:rPr>
          <w:rStyle w:val="CodingLanguage"/>
        </w:rPr>
        <w:t xml:space="preserve"> --vault-password-file .vault_pass</w:t>
      </w:r>
    </w:p>
    <w:p w14:paraId="7E09C70C" w14:textId="0A5F87AC" w:rsidR="000615E7" w:rsidRDefault="000615E7" w:rsidP="0058095B">
      <w:pPr>
        <w:pStyle w:val="BodyTextMetricHPELight10pt"/>
      </w:pPr>
      <w:r w:rsidRPr="001404A8">
        <w:t xml:space="preserve">Using the Sysdig software as a solution (SaaS) website </w:t>
      </w:r>
      <w:hyperlink r:id="rId105" w:history="1">
        <w:r w:rsidRPr="00C06985">
          <w:rPr>
            <w:rStyle w:val="Hyperlink"/>
          </w:rPr>
          <w:t>https://app.sysdigcloud.com</w:t>
        </w:r>
      </w:hyperlink>
      <w:r w:rsidRPr="001404A8">
        <w:t>, you are able to view, analyze and inspect various different dashboards. Initially, you will just see the monitoring information for the infrastructure itself. Deploy a sample applica</w:t>
      </w:r>
      <w:r w:rsidR="00776A01">
        <w:t>tion, as detailed in the section</w:t>
      </w:r>
      <w:r w:rsidR="00776A01" w:rsidRPr="00776A01">
        <w:rPr>
          <w:u w:val="single"/>
        </w:rPr>
        <w:t xml:space="preserve"> </w:t>
      </w:r>
      <w:r w:rsidR="00776A01" w:rsidRPr="00776A01">
        <w:rPr>
          <w:u w:val="single"/>
        </w:rPr>
        <w:fldChar w:fldCharType="begin"/>
      </w:r>
      <w:r w:rsidR="00776A01" w:rsidRPr="00776A01">
        <w:rPr>
          <w:u w:val="single"/>
        </w:rPr>
        <w:instrText xml:space="preserve"> REF _Ref3197732 \h </w:instrText>
      </w:r>
      <w:r w:rsidR="00776A01" w:rsidRPr="00776A01">
        <w:rPr>
          <w:u w:val="single"/>
        </w:rPr>
      </w:r>
      <w:r w:rsidR="00776A01" w:rsidRPr="00776A01">
        <w:rPr>
          <w:u w:val="single"/>
        </w:rPr>
        <w:fldChar w:fldCharType="separate"/>
      </w:r>
      <w:r w:rsidR="00560AD9" w:rsidRPr="00463FEF">
        <w:t>Kubernetes guestbook example with Redis</w:t>
      </w:r>
      <w:r w:rsidR="00776A01" w:rsidRPr="00776A01">
        <w:rPr>
          <w:u w:val="single"/>
        </w:rPr>
        <w:fldChar w:fldCharType="end"/>
      </w:r>
      <w:r w:rsidRPr="001404A8">
        <w:t>, and use the Sysdig solution to analyze the different facets of the deployed application.</w:t>
      </w:r>
    </w:p>
    <w:p w14:paraId="5826105E" w14:textId="77777777" w:rsidR="000615E7" w:rsidRDefault="000615E7" w:rsidP="000615E7">
      <w:pPr>
        <w:pStyle w:val="Heading2"/>
      </w:pPr>
      <w:bookmarkStart w:id="327" w:name="_Toc531698831"/>
      <w:bookmarkStart w:id="328" w:name="_Toc7020453"/>
      <w:r w:rsidRPr="001404A8">
        <w:t>Deploying Sysdig monitoring on Docker Swarm</w:t>
      </w:r>
      <w:bookmarkEnd w:id="327"/>
      <w:bookmarkEnd w:id="328"/>
    </w:p>
    <w:p w14:paraId="474ECD79" w14:textId="46705AD3" w:rsidR="000615E7" w:rsidRDefault="000615E7" w:rsidP="0058095B">
      <w:pPr>
        <w:pStyle w:val="BodyTextMetricHPELight10pt"/>
      </w:pPr>
      <w:r w:rsidRPr="001404A8">
        <w:t xml:space="preserve">The playbook </w:t>
      </w:r>
      <w:r w:rsidRPr="009534F0">
        <w:rPr>
          <w:rStyle w:val="CodingLanguage"/>
        </w:rPr>
        <w:t>playbooks/install_</w:t>
      </w:r>
      <w:r w:rsidRPr="003B6B84">
        <w:rPr>
          <w:rStyle w:val="CodingLanguage"/>
        </w:rPr>
        <w:t>sysdig.yml</w:t>
      </w:r>
      <w:r w:rsidRPr="001404A8">
        <w:t xml:space="preserve"> is used to automate the configuration of the SaaS setup</w:t>
      </w:r>
      <w:r>
        <w:t xml:space="preserve"> for Docker swarm</w:t>
      </w:r>
      <w:r w:rsidRPr="001404A8">
        <w:t xml:space="preserve">. By default, this playbook is commented out in </w:t>
      </w:r>
      <w:r w:rsidRPr="003B6B84">
        <w:rPr>
          <w:rStyle w:val="CodingLanguage"/>
        </w:rPr>
        <w:t>site.yml</w:t>
      </w:r>
      <w:r w:rsidRPr="001404A8">
        <w:t xml:space="preserve"> and must be explicitly enabled. An access key variable must be set in the </w:t>
      </w:r>
      <w:r w:rsidR="00234962">
        <w:rPr>
          <w:rStyle w:val="CodingLanguage"/>
        </w:rPr>
        <w:t>group_var</w:t>
      </w:r>
      <w:r w:rsidR="0083650F">
        <w:rPr>
          <w:rStyle w:val="CodingLanguage"/>
        </w:rPr>
        <w:t>s/all/vault</w:t>
      </w:r>
      <w:r>
        <w:t xml:space="preserve"> file as detailed in </w:t>
      </w:r>
      <w:r w:rsidRPr="009534F0">
        <w:fldChar w:fldCharType="begin"/>
      </w:r>
      <w:r w:rsidRPr="003B6B84">
        <w:instrText xml:space="preserve"> REF _Refd17e57941 \h </w:instrText>
      </w:r>
      <w:r>
        <w:instrText xml:space="preserve"> \* MERGEFORMAT </w:instrText>
      </w:r>
      <w:r w:rsidRPr="009534F0">
        <w:fldChar w:fldCharType="separate"/>
      </w:r>
      <w:r w:rsidR="00560AD9" w:rsidRPr="00560AD9">
        <w:t>Table</w:t>
      </w:r>
      <w:r w:rsidR="00560AD9" w:rsidRPr="00560AD9">
        <w:rPr>
          <w:rFonts w:ascii="Calibri" w:hAnsi="Calibri" w:cs="Calibri"/>
        </w:rPr>
        <w:t> </w:t>
      </w:r>
      <w:r w:rsidR="00560AD9" w:rsidRPr="00560AD9">
        <w:t>23</w:t>
      </w:r>
      <w:r w:rsidRPr="009534F0">
        <w:fldChar w:fldCharType="end"/>
      </w:r>
      <w:r w:rsidRPr="001404A8">
        <w:t>.</w:t>
      </w:r>
    </w:p>
    <w:p w14:paraId="352D874E" w14:textId="068D5B19" w:rsidR="000615E7" w:rsidRPr="003B6B84" w:rsidRDefault="000615E7" w:rsidP="0058095B">
      <w:pPr>
        <w:pStyle w:val="BodyTextMetricHPELight10pt"/>
        <w:rPr>
          <w:rStyle w:val="CodingLanguage"/>
        </w:rPr>
      </w:pPr>
      <w:r w:rsidRPr="003B6B84">
        <w:rPr>
          <w:rStyle w:val="CodingLanguage"/>
        </w:rPr>
        <w:t># cd Docker-</w:t>
      </w:r>
      <w:r w:rsidR="00B0382D">
        <w:rPr>
          <w:rStyle w:val="CodingLanguage"/>
        </w:rPr>
        <w:t>Synergy</w:t>
      </w:r>
      <w:r w:rsidRPr="003B6B84">
        <w:rPr>
          <w:rStyle w:val="CodingLanguage"/>
        </w:rPr>
        <w:br/>
        <w:t># ansible-playboo</w:t>
      </w:r>
      <w:r w:rsidRPr="009534F0">
        <w:rPr>
          <w:rStyle w:val="CodingLanguage"/>
        </w:rPr>
        <w:t xml:space="preserve">k -i </w:t>
      </w:r>
      <w:r w:rsidR="007230C9">
        <w:rPr>
          <w:rStyle w:val="CodingLanguage"/>
        </w:rPr>
        <w:t>hosts</w:t>
      </w:r>
      <w:r w:rsidRPr="009534F0">
        <w:rPr>
          <w:rStyle w:val="CodingLanguage"/>
        </w:rPr>
        <w:t xml:space="preserve"> playbooks/install_</w:t>
      </w:r>
      <w:r w:rsidRPr="003B6B84">
        <w:rPr>
          <w:rStyle w:val="CodingLanguage"/>
        </w:rPr>
        <w:t>sysdig.yml --vault-password-file .vault_pass</w:t>
      </w:r>
    </w:p>
    <w:p w14:paraId="2EAC87D7" w14:textId="77777777" w:rsidR="000615E7" w:rsidRPr="009534F0" w:rsidRDefault="000615E7" w:rsidP="0058095B">
      <w:pPr>
        <w:pStyle w:val="BodyTextLastMetricHPELight10pt"/>
      </w:pPr>
      <w:r w:rsidRPr="00C06985">
        <w:t xml:space="preserve">Using the Sysdig software as a solution (SaaS) website </w:t>
      </w:r>
      <w:hyperlink r:id="rId106" w:history="1">
        <w:r w:rsidRPr="00C06985">
          <w:rPr>
            <w:rStyle w:val="Hyperlink"/>
          </w:rPr>
          <w:t>https://app.sysdigcloud.com</w:t>
        </w:r>
      </w:hyperlink>
      <w:r w:rsidRPr="00C06985">
        <w:t>, you are able to view, analyze and inspect various different dashboards.</w:t>
      </w:r>
    </w:p>
    <w:bookmarkEnd w:id="324"/>
    <w:bookmarkEnd w:id="325"/>
    <w:p w14:paraId="2BE4080B" w14:textId="77777777" w:rsidR="000615E7" w:rsidRDefault="000615E7" w:rsidP="000615E7">
      <w:pPr>
        <w:rPr>
          <w:rFonts w:ascii="MetricHPE" w:hAnsi="MetricHPE"/>
          <w:b/>
          <w:color w:val="000000"/>
          <w:sz w:val="28"/>
          <w:szCs w:val="34"/>
        </w:rPr>
      </w:pPr>
      <w:r>
        <w:br w:type="page"/>
      </w:r>
    </w:p>
    <w:p w14:paraId="661545AA" w14:textId="77777777" w:rsidR="000615E7" w:rsidRDefault="000615E7" w:rsidP="000615E7">
      <w:pPr>
        <w:pStyle w:val="Heading1"/>
      </w:pPr>
      <w:bookmarkStart w:id="329" w:name="_Ref531683807"/>
      <w:bookmarkStart w:id="330" w:name="_Toc531698832"/>
      <w:bookmarkStart w:id="331" w:name="_Toc7020454"/>
      <w:r>
        <w:lastRenderedPageBreak/>
        <w:t>Deploying Splunk</w:t>
      </w:r>
      <w:bookmarkEnd w:id="329"/>
      <w:bookmarkEnd w:id="330"/>
      <w:bookmarkEnd w:id="331"/>
    </w:p>
    <w:p w14:paraId="591E8963" w14:textId="77777777" w:rsidR="000615E7" w:rsidRDefault="000615E7" w:rsidP="0058095B">
      <w:pPr>
        <w:pStyle w:val="BodyTextMetricHPELight10pt"/>
      </w:pPr>
      <w:r>
        <w:t>This section provides an overview of Splunk, outlines how to configure and run the relevant playbooks and shows how to access the UI to see the resultant Docker and Kubernetes dashboards.</w:t>
      </w:r>
    </w:p>
    <w:p w14:paraId="038973C2" w14:textId="77777777" w:rsidR="000615E7" w:rsidRDefault="000615E7" w:rsidP="000615E7">
      <w:pPr>
        <w:pStyle w:val="Heading2"/>
      </w:pPr>
      <w:bookmarkStart w:id="332" w:name="_Toc531698833"/>
      <w:bookmarkStart w:id="333" w:name="_Toc7020455"/>
      <w:r>
        <w:t>Monitoring with Splunk</w:t>
      </w:r>
      <w:bookmarkEnd w:id="332"/>
      <w:bookmarkEnd w:id="333"/>
    </w:p>
    <w:p w14:paraId="4B2A9651" w14:textId="77777777" w:rsidR="000615E7" w:rsidRDefault="000615E7" w:rsidP="0058095B">
      <w:pPr>
        <w:pStyle w:val="BodyTextMetricHPELight10pt"/>
      </w:pPr>
      <w:r>
        <w:t>Splunk Enterprise allows you to collect and index any data from any source, and to monitor systems and infrastructure in real time to preempt issues before they happen. It allows you to analyze your data to understand trends, patterns of activity and behavior, giving you valuable intelligence across your entire organization. The solution architecture for Splunk is shown in</w:t>
      </w:r>
      <w:r w:rsidRPr="0027222B">
        <w:t xml:space="preserve"> </w:t>
      </w:r>
      <w:r w:rsidRPr="0027222B">
        <w:fldChar w:fldCharType="begin"/>
      </w:r>
      <w:r w:rsidRPr="0027222B">
        <w:instrText xml:space="preserve"> REF _Ref513456326 \h </w:instrText>
      </w:r>
      <w:r>
        <w:instrText xml:space="preserve"> \* MERGEFORMAT </w:instrText>
      </w:r>
      <w:r w:rsidRPr="0027222B">
        <w:fldChar w:fldCharType="separate"/>
      </w:r>
      <w:r w:rsidR="00560AD9" w:rsidRPr="00560AD9">
        <w:t>Figure</w:t>
      </w:r>
      <w:r w:rsidR="00560AD9" w:rsidRPr="00560AD9">
        <w:rPr>
          <w:rFonts w:ascii="Calibri" w:hAnsi="Calibri" w:cs="Calibri"/>
        </w:rPr>
        <w:t> </w:t>
      </w:r>
      <w:r w:rsidR="00560AD9" w:rsidRPr="00560AD9">
        <w:t>44</w:t>
      </w:r>
      <w:r w:rsidRPr="0027222B">
        <w:fldChar w:fldCharType="end"/>
      </w:r>
      <w:r w:rsidRPr="0027222B">
        <w:t>.</w:t>
      </w:r>
    </w:p>
    <w:p w14:paraId="3BD58E26" w14:textId="77777777" w:rsidR="000615E7" w:rsidRDefault="000615E7" w:rsidP="0058095B">
      <w:pPr>
        <w:pStyle w:val="BodyTextMetricHPELight10pt"/>
      </w:pPr>
    </w:p>
    <w:p w14:paraId="0ABB10CA" w14:textId="3EA75368" w:rsidR="000615E7" w:rsidRDefault="000615E7" w:rsidP="000615E7">
      <w:pPr>
        <w:pStyle w:val="FigureAfterspace"/>
      </w:pPr>
      <w:r>
        <w:t xml:space="preserve"> </w:t>
      </w:r>
      <w:r w:rsidR="00CD2A0F">
        <w:rPr>
          <w:noProof/>
        </w:rPr>
        <w:drawing>
          <wp:inline distT="0" distB="0" distL="0" distR="0" wp14:anchorId="4869E313" wp14:editId="43385BBA">
            <wp:extent cx="6858000" cy="4798657"/>
            <wp:effectExtent l="0" t="0" r="0" b="2540"/>
            <wp:docPr id="195" name="Picture 195" descr=" &quot;Solution architecture: Hybrid Linux and Windows VM workers with Splunk and Sysdi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quot;Solution architecture: Hybrid Linux and Windows VM workers with Splunk and Sysdig&qu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4798657"/>
                    </a:xfrm>
                    <a:prstGeom prst="rect">
                      <a:avLst/>
                    </a:prstGeom>
                    <a:noFill/>
                    <a:ln>
                      <a:noFill/>
                    </a:ln>
                  </pic:spPr>
                </pic:pic>
              </a:graphicData>
            </a:graphic>
          </wp:inline>
        </w:drawing>
      </w:r>
    </w:p>
    <w:p w14:paraId="457FC5B6" w14:textId="77777777" w:rsidR="000615E7" w:rsidRDefault="000615E7" w:rsidP="000615E7">
      <w:pPr>
        <w:pStyle w:val="MISCFigureCaptionHeader8pt"/>
      </w:pPr>
      <w:bookmarkStart w:id="334" w:name="_Ref513456326"/>
      <w:bookmarkStart w:id="335" w:name="_Refd17e55254"/>
      <w:bookmarkStart w:id="336" w:name="_Tocd17e55254"/>
      <w:r w:rsidRPr="00F819E1">
        <w:rPr>
          <w:rStyle w:val="MISCFigureCaptionHeaderBold8pt"/>
        </w:rPr>
        <w:t>Figure</w:t>
      </w:r>
      <w:r w:rsidRPr="00F819E1">
        <w:rPr>
          <w:rStyle w:val="MISCFigureCaptionHeaderBold8pt"/>
          <w:rFonts w:ascii="Calibri" w:hAnsi="Calibri" w:cs="Calibri"/>
        </w:rPr>
        <w:t> </w:t>
      </w:r>
      <w:bookmarkStart w:id="337" w:name="_Numd17e55254"/>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560AD9">
        <w:rPr>
          <w:rStyle w:val="MISCFigureCaptionHeaderBold8pt"/>
          <w:noProof/>
        </w:rPr>
        <w:t>44</w:t>
      </w:r>
      <w:r w:rsidRPr="00F819E1">
        <w:rPr>
          <w:rStyle w:val="MISCFigureCaptionHeaderBold8pt"/>
        </w:rPr>
        <w:fldChar w:fldCharType="end"/>
      </w:r>
      <w:bookmarkEnd w:id="334"/>
      <w:bookmarkEnd w:id="337"/>
      <w:r w:rsidRPr="00F819E1">
        <w:rPr>
          <w:rStyle w:val="MISCFigureCaptionHeaderBold8pt"/>
        </w:rPr>
        <w:t xml:space="preserve">. </w:t>
      </w:r>
      <w:r>
        <w:t>Solution architecture: Hybrid Linux and Windows workers with Splunk and Sysdig</w:t>
      </w:r>
      <w:bookmarkEnd w:id="335"/>
      <w:bookmarkEnd w:id="336"/>
    </w:p>
    <w:bookmarkEnd w:id="248"/>
    <w:bookmarkEnd w:id="249"/>
    <w:p w14:paraId="51D0B706" w14:textId="77777777" w:rsidR="0086155E" w:rsidRDefault="0086155E">
      <w:pPr>
        <w:rPr>
          <w:sz w:val="20"/>
          <w:szCs w:val="18"/>
        </w:rPr>
      </w:pPr>
      <w:r>
        <w:br w:type="page"/>
      </w:r>
    </w:p>
    <w:p w14:paraId="4F0A4E33" w14:textId="77777777" w:rsidR="000615E7" w:rsidRDefault="000615E7" w:rsidP="0058095B">
      <w:pPr>
        <w:pStyle w:val="BodyTextMetricHPELight10pt"/>
      </w:pPr>
      <w:r>
        <w:lastRenderedPageBreak/>
        <w:t xml:space="preserve">This solution allows you to integrate your CaaS deployment with an existing Splunk Enterprise installation or to deploy a stand-alone Splunk Enterprise demo environment as a Docker stack in your cloud. In both instances, Universal Forwarders are used to collect data from your applications running on your Linux and Windows worker nodes in your cloud, as well as log data from the Docker platform itself and from the infrastructure VMs and servers. </w:t>
      </w:r>
      <w:r w:rsidRPr="00290D5E">
        <w:fldChar w:fldCharType="begin"/>
      </w:r>
      <w:r w:rsidRPr="00290D5E">
        <w:instrText xml:space="preserve"> REF _Refd17e55276 \h </w:instrText>
      </w:r>
      <w:r>
        <w:instrText xml:space="preserve"> \* MERGEFORMAT </w:instrText>
      </w:r>
      <w:r w:rsidRPr="00290D5E">
        <w:fldChar w:fldCharType="separate"/>
      </w:r>
      <w:r w:rsidR="00560AD9" w:rsidRPr="00560AD9">
        <w:t>Figure</w:t>
      </w:r>
      <w:r w:rsidR="00560AD9" w:rsidRPr="00560AD9">
        <w:rPr>
          <w:rFonts w:ascii="Calibri" w:hAnsi="Calibri" w:cs="Calibri"/>
        </w:rPr>
        <w:t> </w:t>
      </w:r>
      <w:r w:rsidR="00560AD9" w:rsidRPr="00560AD9">
        <w:t>45</w:t>
      </w:r>
      <w:r w:rsidRPr="00290D5E">
        <w:fldChar w:fldCharType="end"/>
      </w:r>
      <w:r w:rsidRPr="00290D5E">
        <w:t xml:space="preserve"> </w:t>
      </w:r>
      <w:r>
        <w:t>shows the Splunk architecture.</w:t>
      </w:r>
    </w:p>
    <w:p w14:paraId="5966DF61" w14:textId="77777777" w:rsidR="000615E7" w:rsidRDefault="000615E7" w:rsidP="000615E7">
      <w:pPr>
        <w:pStyle w:val="FigureAfterspace"/>
      </w:pPr>
      <w:r>
        <w:rPr>
          <w:noProof/>
        </w:rPr>
        <w:drawing>
          <wp:inline distT="0" distB="0" distL="0" distR="0" wp14:anchorId="1AA5965C" wp14:editId="5D8605B0">
            <wp:extent cx="6120000" cy="3442500"/>
            <wp:effectExtent l="19050" t="19050" r="1460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splunk-architecture.png"/>
                    <pic:cNvPicPr/>
                  </pic:nvPicPr>
                  <pic:blipFill>
                    <a:blip r:embed="rId108">
                      <a:extLst>
                        <a:ext uri="{28A0092B-C50C-407E-A947-70E740481C1C}">
                          <a14:useLocalDpi xmlns:a14="http://schemas.microsoft.com/office/drawing/2010/main" val="0"/>
                        </a:ext>
                      </a:extLst>
                    </a:blip>
                    <a:stretch>
                      <a:fillRect/>
                    </a:stretch>
                  </pic:blipFill>
                  <pic:spPr>
                    <a:xfrm>
                      <a:off x="0" y="0"/>
                      <a:ext cx="15240000" cy="8572500"/>
                    </a:xfrm>
                    <a:prstGeom prst="rect">
                      <a:avLst/>
                    </a:prstGeom>
                    <a:ln>
                      <a:solidFill>
                        <a:schemeClr val="accent1"/>
                      </a:solidFill>
                    </a:ln>
                  </pic:spPr>
                </pic:pic>
              </a:graphicData>
            </a:graphic>
          </wp:inline>
        </w:drawing>
      </w:r>
      <w:r>
        <w:t xml:space="preserve"> </w:t>
      </w:r>
    </w:p>
    <w:p w14:paraId="5A9478CF" w14:textId="77777777" w:rsidR="000615E7" w:rsidRDefault="000615E7" w:rsidP="000615E7">
      <w:pPr>
        <w:pStyle w:val="MISCFigureCaptionHeader8pt"/>
      </w:pPr>
      <w:bookmarkStart w:id="338" w:name="_Refd17e55276"/>
      <w:bookmarkStart w:id="339" w:name="_Tocd17e55276"/>
      <w:r w:rsidRPr="00F819E1">
        <w:rPr>
          <w:rStyle w:val="MISCFigureCaptionHeaderBold8pt"/>
        </w:rPr>
        <w:t>Figure</w:t>
      </w:r>
      <w:r w:rsidRPr="00F819E1">
        <w:rPr>
          <w:rStyle w:val="MISCFigureCaptionHeaderBold8pt"/>
          <w:rFonts w:ascii="Calibri" w:hAnsi="Calibri" w:cs="Calibri"/>
        </w:rPr>
        <w:t> </w:t>
      </w:r>
      <w:bookmarkStart w:id="340" w:name="_Numd17e55276"/>
      <w:r w:rsidRPr="00F819E1">
        <w:rPr>
          <w:rStyle w:val="MISCFigureCaptionHeaderBold8pt"/>
        </w:rPr>
        <w:fldChar w:fldCharType="begin"/>
      </w:r>
      <w:r w:rsidRPr="00F819E1">
        <w:rPr>
          <w:rStyle w:val="MISCFigureCaptionHeaderBold8pt"/>
        </w:rPr>
        <w:instrText xml:space="preserve"> SEQ Figure \* ARABIC </w:instrText>
      </w:r>
      <w:r w:rsidRPr="00F819E1">
        <w:rPr>
          <w:rStyle w:val="MISCFigureCaptionHeaderBold8pt"/>
        </w:rPr>
        <w:fldChar w:fldCharType="separate"/>
      </w:r>
      <w:r w:rsidR="00560AD9">
        <w:rPr>
          <w:rStyle w:val="MISCFigureCaptionHeaderBold8pt"/>
          <w:noProof/>
        </w:rPr>
        <w:t>45</w:t>
      </w:r>
      <w:r w:rsidRPr="00F819E1">
        <w:rPr>
          <w:rStyle w:val="MISCFigureCaptionHeaderBold8pt"/>
        </w:rPr>
        <w:fldChar w:fldCharType="end"/>
      </w:r>
      <w:bookmarkEnd w:id="338"/>
      <w:bookmarkEnd w:id="339"/>
      <w:bookmarkEnd w:id="340"/>
      <w:r w:rsidRPr="00F819E1">
        <w:rPr>
          <w:rStyle w:val="MISCFigureCaptionHeaderBold8pt"/>
        </w:rPr>
        <w:t>.</w:t>
      </w:r>
      <w:r>
        <w:rPr>
          <w:rStyle w:val="MISCFigureCaptionHeaderBold8pt"/>
          <w:noProof/>
        </w:rPr>
        <w:t xml:space="preserve"> </w:t>
      </w:r>
      <w:r>
        <w:t>Splunk architecture</w:t>
      </w:r>
    </w:p>
    <w:p w14:paraId="0CEB7E9C" w14:textId="77777777" w:rsidR="000615E7" w:rsidRDefault="000615E7" w:rsidP="0058095B">
      <w:pPr>
        <w:pStyle w:val="BodyTextMetricHPELight10pt"/>
      </w:pPr>
      <w:r>
        <w:t xml:space="preserve">All the Universal Forwarders run natively on the operating system to allow greater flexibility in terms of configuration options. Each forwarder sends the data it collects to one or more indexers in the central Splunk. </w:t>
      </w:r>
    </w:p>
    <w:p w14:paraId="4164DF3E" w14:textId="77777777" w:rsidR="000615E7" w:rsidRDefault="000615E7" w:rsidP="0058095B">
      <w:pPr>
        <w:pStyle w:val="BodyTextMetricHPELight10pt"/>
      </w:pPr>
      <w:r>
        <w:rPr>
          <w:rStyle w:val="BoldEmpha"/>
        </w:rPr>
        <w:t>Linux worker nodes:</w:t>
      </w:r>
      <w:r>
        <w:t xml:space="preserve"> </w:t>
      </w:r>
      <w:r w:rsidRPr="00316B06">
        <w:t>The Universal Forwarders on the Linux worker nodes collect log and metrics data. The log data includes:</w:t>
      </w:r>
    </w:p>
    <w:p w14:paraId="55D52CAE" w14:textId="3B0795B2" w:rsidR="000615E7" w:rsidRDefault="000615E7" w:rsidP="000615E7">
      <w:pPr>
        <w:pStyle w:val="BulletLevel1"/>
      </w:pPr>
      <w:r>
        <w:rPr>
          <w:rStyle w:val="CodingLanguage"/>
        </w:rPr>
        <w:t>/var/log/messages</w:t>
      </w:r>
      <w:r>
        <w:t xml:space="preserve"> from the </w:t>
      </w:r>
      <w:r w:rsidR="00BF113F">
        <w:t>Docker</w:t>
      </w:r>
      <w:r>
        <w:t xml:space="preserve"> host (including the daemon engine logs)</w:t>
      </w:r>
    </w:p>
    <w:p w14:paraId="6E200346" w14:textId="706703BE" w:rsidR="000615E7" w:rsidRDefault="000615E7" w:rsidP="000615E7">
      <w:pPr>
        <w:pStyle w:val="BulletLevel1"/>
      </w:pPr>
      <w:r>
        <w:rPr>
          <w:rStyle w:val="CodingLanguage"/>
        </w:rPr>
        <w:t>/var/log/secure</w:t>
      </w:r>
      <w:r>
        <w:t xml:space="preserve"> from the </w:t>
      </w:r>
      <w:r w:rsidR="00BF113F">
        <w:t>Docker</w:t>
      </w:r>
      <w:r>
        <w:t xml:space="preserve"> hosts</w:t>
      </w:r>
    </w:p>
    <w:p w14:paraId="5D2A7C21" w14:textId="77777777" w:rsidR="000615E7" w:rsidRDefault="000615E7" w:rsidP="000615E7">
      <w:pPr>
        <w:pStyle w:val="BulletLevel1LastBeforeBodycopy"/>
      </w:pPr>
      <w:r>
        <w:t>container logs via a Splunk technical add-on</w:t>
      </w:r>
    </w:p>
    <w:p w14:paraId="41E8E6D0" w14:textId="77777777" w:rsidR="000615E7" w:rsidRDefault="000615E7" w:rsidP="0058095B">
      <w:pPr>
        <w:pStyle w:val="BodyTextMetricHPELight10pt"/>
      </w:pPr>
      <w:r>
        <w:t>The metrics data is collected via a technical add-on and includes:</w:t>
      </w:r>
    </w:p>
    <w:p w14:paraId="1EEB97D3" w14:textId="77777777" w:rsidR="000615E7" w:rsidRDefault="000615E7" w:rsidP="000615E7">
      <w:pPr>
        <w:pStyle w:val="BulletLevel1"/>
      </w:pPr>
      <w:r>
        <w:rPr>
          <w:rStyle w:val="CodingLanguage"/>
        </w:rPr>
        <w:t>docker stats</w:t>
      </w:r>
    </w:p>
    <w:p w14:paraId="4F2C4075" w14:textId="77777777" w:rsidR="000615E7" w:rsidRDefault="000615E7" w:rsidP="000615E7">
      <w:pPr>
        <w:pStyle w:val="BulletLevel1"/>
      </w:pPr>
      <w:r>
        <w:rPr>
          <w:rStyle w:val="CodingLanguage"/>
        </w:rPr>
        <w:t>docker top</w:t>
      </w:r>
    </w:p>
    <w:p w14:paraId="6FB1BB4B" w14:textId="77777777" w:rsidR="000615E7" w:rsidRDefault="000615E7" w:rsidP="000615E7">
      <w:pPr>
        <w:pStyle w:val="BulletLevel1"/>
      </w:pPr>
      <w:r>
        <w:rPr>
          <w:rStyle w:val="CodingLanguage"/>
        </w:rPr>
        <w:t>docker events</w:t>
      </w:r>
    </w:p>
    <w:p w14:paraId="106B1094" w14:textId="77777777" w:rsidR="000615E7" w:rsidRDefault="000615E7" w:rsidP="000615E7">
      <w:pPr>
        <w:pStyle w:val="BulletLevel1LastBeforeBodycopy"/>
      </w:pPr>
      <w:r>
        <w:rPr>
          <w:rStyle w:val="CodingLanguage"/>
        </w:rPr>
        <w:t>docker service stats</w:t>
      </w:r>
    </w:p>
    <w:p w14:paraId="7667B9A1" w14:textId="77777777" w:rsidR="0086155E" w:rsidRDefault="0086155E">
      <w:pPr>
        <w:rPr>
          <w:rStyle w:val="BoldEmpha"/>
          <w:sz w:val="20"/>
          <w:szCs w:val="18"/>
        </w:rPr>
      </w:pPr>
      <w:r>
        <w:rPr>
          <w:rStyle w:val="BoldEmpha"/>
        </w:rPr>
        <w:br w:type="page"/>
      </w:r>
    </w:p>
    <w:p w14:paraId="04495AB7" w14:textId="77777777" w:rsidR="000615E7" w:rsidRDefault="000615E7" w:rsidP="0058095B">
      <w:pPr>
        <w:pStyle w:val="BodyTextMetricHPELight10pt"/>
      </w:pPr>
      <w:r>
        <w:rPr>
          <w:rStyle w:val="BoldEmpha"/>
        </w:rPr>
        <w:lastRenderedPageBreak/>
        <w:t>Windows worker nodes:</w:t>
      </w:r>
      <w:r>
        <w:t xml:space="preserve"> </w:t>
      </w:r>
      <w:r w:rsidRPr="00316B06">
        <w:t>The Universal Forwarders running on the Windows worker nodes collect the following data:</w:t>
      </w:r>
    </w:p>
    <w:p w14:paraId="0D29D076" w14:textId="77777777" w:rsidR="000615E7" w:rsidRDefault="000615E7" w:rsidP="000615E7">
      <w:pPr>
        <w:pStyle w:val="BulletLevel1"/>
      </w:pPr>
      <w:r>
        <w:t>Windows logs</w:t>
      </w:r>
    </w:p>
    <w:p w14:paraId="182EF844" w14:textId="77777777" w:rsidR="000615E7" w:rsidRDefault="000615E7" w:rsidP="000615E7">
      <w:pPr>
        <w:pStyle w:val="BulletLevel1"/>
      </w:pPr>
      <w:r>
        <w:t>CPU stats</w:t>
      </w:r>
    </w:p>
    <w:p w14:paraId="5CF7016C" w14:textId="77777777" w:rsidR="000615E7" w:rsidRDefault="000615E7" w:rsidP="000615E7">
      <w:pPr>
        <w:pStyle w:val="BulletLevel1"/>
      </w:pPr>
      <w:r>
        <w:t>Memory stats</w:t>
      </w:r>
    </w:p>
    <w:p w14:paraId="0AFE7955" w14:textId="77777777" w:rsidR="000615E7" w:rsidRDefault="000615E7" w:rsidP="000615E7">
      <w:pPr>
        <w:pStyle w:val="BulletLevel1"/>
      </w:pPr>
      <w:r>
        <w:t>Network Interface stats</w:t>
      </w:r>
    </w:p>
    <w:p w14:paraId="5F817756" w14:textId="77777777" w:rsidR="000615E7" w:rsidRDefault="000615E7" w:rsidP="000615E7">
      <w:pPr>
        <w:pStyle w:val="BulletLevel1LastBeforeBodycopy"/>
      </w:pPr>
      <w:r>
        <w:t>and more</w:t>
      </w:r>
    </w:p>
    <w:p w14:paraId="04CC06B2" w14:textId="77777777" w:rsidR="000615E7" w:rsidRDefault="000615E7" w:rsidP="0058095B">
      <w:pPr>
        <w:pStyle w:val="BodyTextMetricHPELight10pt"/>
      </w:pPr>
      <w:r>
        <w:t xml:space="preserve">For more information on configuring standalone Splunk for Linux and Windows worker nodes, see the section on </w:t>
      </w:r>
      <w:hyperlink w:anchor="_Splunk_prerequisites" w:history="1">
        <w:r w:rsidRPr="001034EB">
          <w:rPr>
            <w:rStyle w:val="Hyperlink"/>
          </w:rPr>
          <w:t>Splunk prerequisites</w:t>
        </w:r>
      </w:hyperlink>
      <w:r>
        <w:t xml:space="preserve">. </w:t>
      </w:r>
    </w:p>
    <w:p w14:paraId="22299616" w14:textId="77777777" w:rsidR="000615E7" w:rsidRDefault="000615E7" w:rsidP="0058095B">
      <w:pPr>
        <w:pStyle w:val="BodyTextMetricHPELight10pt"/>
      </w:pPr>
      <w:r>
        <w:rPr>
          <w:rStyle w:val="BoldEmpha"/>
        </w:rPr>
        <w:t>UCP and ESXi:</w:t>
      </w:r>
      <w:r>
        <w:t xml:space="preserve"> UCP operational logs and ESXi logs are forwarded to the logger VM via TCP ports 1514 and 514 respectively. Port 1514 is assigned a special </w:t>
      </w:r>
      <w:r>
        <w:rPr>
          <w:rStyle w:val="CodingLanguage"/>
        </w:rPr>
        <w:t>sourcetype</w:t>
      </w:r>
      <w:r>
        <w:t xml:space="preserve"> of </w:t>
      </w:r>
      <w:r>
        <w:rPr>
          <w:rStyle w:val="CodingLanguage"/>
        </w:rPr>
        <w:t>ucp</w:t>
      </w:r>
      <w:r>
        <w:t xml:space="preserve"> which is then used by the Splunk Docker APP to interpret UCP logs. The Universal Forwarder runs the rsyslog daemon which will record the log messages coming from the ESX machines into the </w:t>
      </w:r>
      <w:r>
        <w:rPr>
          <w:rStyle w:val="CodingLanguage"/>
        </w:rPr>
        <w:t>/var/log/messages</w:t>
      </w:r>
      <w:r>
        <w:t xml:space="preserve"> file on the VM. </w:t>
      </w:r>
    </w:p>
    <w:p w14:paraId="306F7F0B" w14:textId="77777777" w:rsidR="000615E7" w:rsidRDefault="000615E7" w:rsidP="0058095B">
      <w:pPr>
        <w:pStyle w:val="BodyTextMetricHPELight10pt"/>
      </w:pPr>
      <w:r>
        <w:rPr>
          <w:rStyle w:val="BoldEmpha"/>
        </w:rPr>
        <w:t>Non-Docker VMs:</w:t>
      </w:r>
      <w:r>
        <w:t xml:space="preserve"> Other VMs, for example, NFS, use a Splunk </w:t>
      </w:r>
      <w:r>
        <w:rPr>
          <w:rStyle w:val="CodingLanguage"/>
        </w:rPr>
        <w:t>monitor</w:t>
      </w:r>
      <w:r>
        <w:t xml:space="preserve"> to collect and forward data from the following files: </w:t>
      </w:r>
    </w:p>
    <w:p w14:paraId="4069938D" w14:textId="77777777" w:rsidR="000615E7" w:rsidRDefault="000615E7" w:rsidP="000615E7">
      <w:pPr>
        <w:pStyle w:val="BulletLevel1"/>
      </w:pPr>
      <w:r>
        <w:t>/var/log/messages</w:t>
      </w:r>
    </w:p>
    <w:p w14:paraId="2D4E57CC" w14:textId="77777777" w:rsidR="000615E7" w:rsidRDefault="000615E7" w:rsidP="000615E7">
      <w:pPr>
        <w:pStyle w:val="BulletLevel1LastBeforeBodycopy"/>
      </w:pPr>
      <w:r>
        <w:t>/var/log/secure (Red Hat)</w:t>
      </w:r>
    </w:p>
    <w:p w14:paraId="318B0334" w14:textId="77777777" w:rsidR="000615E7" w:rsidRDefault="000615E7" w:rsidP="000615E7">
      <w:pPr>
        <w:pStyle w:val="MISCNote-Ruleabove"/>
      </w:pPr>
      <w:r>
        <w:t>Note</w:t>
      </w:r>
    </w:p>
    <w:p w14:paraId="3D06B06A" w14:textId="77777777" w:rsidR="000615E7" w:rsidRDefault="000615E7" w:rsidP="000615E7">
      <w:pPr>
        <w:pStyle w:val="MISCNote-Rulebelow"/>
      </w:pPr>
      <w:r>
        <w:t>You can configure the list of files monitored by the Universal Forwarder.</w:t>
      </w:r>
    </w:p>
    <w:p w14:paraId="44AABA22" w14:textId="77777777" w:rsidR="000615E7" w:rsidRDefault="000615E7" w:rsidP="0058095B">
      <w:pPr>
        <w:pStyle w:val="BodyTextMetricHPELight10pt"/>
      </w:pPr>
      <w:r>
        <w:t>Other syslog senders can be configured to send their data to the logger VM or directly to central Splunk.</w:t>
      </w:r>
    </w:p>
    <w:p w14:paraId="64B38C35" w14:textId="77777777" w:rsidR="000615E7" w:rsidRDefault="000615E7" w:rsidP="000615E7">
      <w:pPr>
        <w:pStyle w:val="Heading2"/>
      </w:pPr>
      <w:bookmarkStart w:id="341" w:name="_Ref531619931"/>
      <w:bookmarkStart w:id="342" w:name="_Toc531698834"/>
      <w:bookmarkStart w:id="343" w:name="_Toc7020456"/>
      <w:r>
        <w:t>Playbooks for installing Splunk</w:t>
      </w:r>
      <w:bookmarkEnd w:id="341"/>
      <w:bookmarkEnd w:id="342"/>
      <w:bookmarkEnd w:id="343"/>
    </w:p>
    <w:p w14:paraId="5716AFA2" w14:textId="77777777" w:rsidR="000615E7" w:rsidRPr="0082705B" w:rsidRDefault="000615E7" w:rsidP="0058095B">
      <w:pPr>
        <w:pStyle w:val="BodyTextMetricHPELight10pt"/>
      </w:pPr>
      <w:r>
        <w:t>The following playbooks are used to install Splunk.</w:t>
      </w:r>
    </w:p>
    <w:p w14:paraId="1C5CC6A6" w14:textId="77777777" w:rsidR="000615E7" w:rsidRDefault="000615E7" w:rsidP="000615E7">
      <w:pPr>
        <w:pStyle w:val="BulletLevel1"/>
      </w:pPr>
      <w:r w:rsidRPr="00247791">
        <w:rPr>
          <w:rStyle w:val="CodingLanguage"/>
        </w:rPr>
        <w:t>playbooks/splunk_demo.yml</w:t>
      </w:r>
      <w:r w:rsidRPr="00247791">
        <w:t xml:space="preserve"> installs a demo of Splunk Enterprise in the cluster (if the </w:t>
      </w:r>
      <w:r w:rsidRPr="00303D4B">
        <w:rPr>
          <w:rStyle w:val="CodingLanguage"/>
        </w:rPr>
        <w:t>splunk_demo</w:t>
      </w:r>
      <w:r>
        <w:t xml:space="preserve"> deployment option is selected.</w:t>
      </w:r>
      <w:r w:rsidRPr="00247791">
        <w:t xml:space="preserve"> A value of </w:t>
      </w:r>
      <w:r w:rsidRPr="00303D4B">
        <w:rPr>
          <w:rStyle w:val="CodingLanguage"/>
        </w:rPr>
        <w:t>splunk</w:t>
      </w:r>
      <w:r w:rsidRPr="00247791">
        <w:t xml:space="preserve"> is used to configure an external production Splunk deployment.)</w:t>
      </w:r>
    </w:p>
    <w:p w14:paraId="2E3D9E41" w14:textId="77777777" w:rsidR="000615E7" w:rsidRDefault="000615E7" w:rsidP="000615E7">
      <w:pPr>
        <w:pStyle w:val="BulletLevel1LastBeforeBodycopy"/>
      </w:pPr>
      <w:r w:rsidRPr="00295F48">
        <w:rPr>
          <w:rStyle w:val="CodingLanguage"/>
        </w:rPr>
        <w:t>playbooks/splunk_uf.yml</w:t>
      </w:r>
      <w:r w:rsidRPr="00247791">
        <w:t xml:space="preserve"> installs and configures the Splunk Universal Forwarder on each Linux and Windows </w:t>
      </w:r>
      <w:r>
        <w:t>node</w:t>
      </w:r>
      <w:r w:rsidRPr="00247791">
        <w:t xml:space="preserve"> in the inventory</w:t>
      </w:r>
    </w:p>
    <w:p w14:paraId="0CECF630" w14:textId="77777777" w:rsidR="000615E7" w:rsidRDefault="000615E7" w:rsidP="000615E7">
      <w:pPr>
        <w:pStyle w:val="Heading2"/>
      </w:pPr>
      <w:bookmarkStart w:id="344" w:name="_Toc531698835"/>
      <w:bookmarkStart w:id="345" w:name="_Toc7020457"/>
      <w:r>
        <w:t>Splunk configuration</w:t>
      </w:r>
      <w:bookmarkEnd w:id="344"/>
      <w:bookmarkEnd w:id="345"/>
    </w:p>
    <w:p w14:paraId="79AD495B" w14:textId="737AAB07" w:rsidR="000615E7" w:rsidRDefault="000615E7" w:rsidP="0058095B">
      <w:pPr>
        <w:pStyle w:val="BodyTextMetricHPELight10pt"/>
      </w:pPr>
      <w:r>
        <w:t>This solution supports two types of Splunk deployment</w:t>
      </w:r>
      <w:r w:rsidR="00EF4489">
        <w:t>s</w:t>
      </w:r>
      <w:r>
        <w:t xml:space="preserve">. Firstly, there is a built-in deployment useful for demos and for getting up to speed with Splunk. Alternatively, the solution can be configured to interact with a standalone, production Splunk deployment that you set up independently. In this case, you must explicitly configure the universal forwarders with external "forward servers" (Splunk indexers), whereas this happens automatically with the built-in option. </w:t>
      </w:r>
    </w:p>
    <w:p w14:paraId="07E41190" w14:textId="78BD6C97" w:rsidR="000615E7" w:rsidRDefault="000615E7" w:rsidP="0058095B">
      <w:pPr>
        <w:pStyle w:val="BodyTextMetricHPELight10pt"/>
      </w:pPr>
      <w:r>
        <w:t xml:space="preserve">In the standalone deployment, you can enable SSL authentication between the universal forwarders and the indexers, by setting the </w:t>
      </w:r>
      <w:r>
        <w:rPr>
          <w:rStyle w:val="CodingLanguage"/>
        </w:rPr>
        <w:t>splunk_ssl</w:t>
      </w:r>
      <w:r>
        <w:t xml:space="preserve"> variable to </w:t>
      </w:r>
      <w:r>
        <w:rPr>
          <w:rStyle w:val="CodingLanguage"/>
        </w:rPr>
        <w:t>yes</w:t>
      </w:r>
      <w:r>
        <w:t xml:space="preserve"> in the file </w:t>
      </w:r>
      <w:r w:rsidR="00234962">
        <w:rPr>
          <w:rStyle w:val="CodingLanguage"/>
        </w:rPr>
        <w:t>group_var</w:t>
      </w:r>
      <w:r w:rsidR="00B0382D">
        <w:rPr>
          <w:rStyle w:val="CodingLanguage"/>
        </w:rPr>
        <w:t>s/all/vars</w:t>
      </w:r>
      <w:r>
        <w:t xml:space="preserve">. The built-in demo deployment does not support SSL and so, in this instance, the value of the </w:t>
      </w:r>
      <w:r>
        <w:rPr>
          <w:rStyle w:val="CodingLanguage"/>
        </w:rPr>
        <w:t>splunk_ssl</w:t>
      </w:r>
      <w:r>
        <w:t xml:space="preserve"> variable is ignored. For more information on enabling SSL, see Appendix C.</w:t>
      </w:r>
    </w:p>
    <w:p w14:paraId="53826B32" w14:textId="77777777" w:rsidR="000615E7" w:rsidRDefault="000615E7" w:rsidP="0058095B">
      <w:pPr>
        <w:pStyle w:val="BodyTextMetricHPELight10pt"/>
      </w:pPr>
      <w:r>
        <w:t xml:space="preserve">After the installation is complete, the Splunk UI can be reached at </w:t>
      </w:r>
      <w:r>
        <w:rPr>
          <w:rStyle w:val="CodingLanguage"/>
        </w:rPr>
        <w:t>http://&lt;fqdn&gt;:8000</w:t>
      </w:r>
      <w:r>
        <w:t xml:space="preserve">, where </w:t>
      </w:r>
      <w:r>
        <w:rPr>
          <w:rStyle w:val="CodingLanguage"/>
        </w:rPr>
        <w:t>&lt;fqdn&gt;</w:t>
      </w:r>
      <w:r>
        <w:t xml:space="preserve"> is the FQDN of one of your Linux Docker nodes. Mesh routing does not currently work on Windows so you must use a Linux node to access the UI.</w:t>
      </w:r>
    </w:p>
    <w:p w14:paraId="4D574B9C" w14:textId="77777777" w:rsidR="000615E7" w:rsidRDefault="000615E7" w:rsidP="000615E7">
      <w:pPr>
        <w:pStyle w:val="Heading3"/>
      </w:pPr>
      <w:bookmarkStart w:id="346" w:name="_Splunk_prerequisites"/>
      <w:bookmarkStart w:id="347" w:name="_Refd17e57610"/>
      <w:bookmarkStart w:id="348" w:name="_Tocd17e57610"/>
      <w:bookmarkEnd w:id="346"/>
      <w:r>
        <w:t>Splunk prerequisites</w:t>
      </w:r>
      <w:bookmarkEnd w:id="347"/>
      <w:bookmarkEnd w:id="348"/>
    </w:p>
    <w:p w14:paraId="28FC6F79" w14:textId="7B9B6BEA" w:rsidR="000615E7" w:rsidRDefault="000615E7" w:rsidP="0058095B">
      <w:pPr>
        <w:pStyle w:val="BodyTextMetricHPELight10pt"/>
      </w:pPr>
      <w:r>
        <w:t xml:space="preserve">You should select the Splunk deployment type that you require by setting the variable </w:t>
      </w:r>
      <w:r>
        <w:rPr>
          <w:rStyle w:val="CodingLanguage"/>
        </w:rPr>
        <w:t>monitoring_stack</w:t>
      </w:r>
      <w:r>
        <w:t xml:space="preserve"> in the </w:t>
      </w:r>
      <w:r w:rsidR="00234962">
        <w:rPr>
          <w:rStyle w:val="CodingLanguage"/>
        </w:rPr>
        <w:t>group_var</w:t>
      </w:r>
      <w:r w:rsidR="00B0382D">
        <w:rPr>
          <w:rStyle w:val="CodingLanguage"/>
        </w:rPr>
        <w:t>s/all/vars</w:t>
      </w:r>
      <w:r>
        <w:t xml:space="preserve"> file to either </w:t>
      </w:r>
      <w:r>
        <w:rPr>
          <w:rStyle w:val="BoldEmpha"/>
        </w:rPr>
        <w:t>splunk</w:t>
      </w:r>
      <w:r>
        <w:t xml:space="preserve">, to use a standalone Splunk deployment, or </w:t>
      </w:r>
      <w:r>
        <w:rPr>
          <w:rStyle w:val="BoldEmpha"/>
        </w:rPr>
        <w:t>splunk_demo</w:t>
      </w:r>
      <w:r>
        <w:t xml:space="preserve"> for the built-in version. If you omit this variable, or if it has an invalid value, no Splunk deployment will be configured. </w:t>
      </w:r>
    </w:p>
    <w:p w14:paraId="774D3997" w14:textId="77777777" w:rsidR="000615E7" w:rsidRDefault="000615E7" w:rsidP="0058095B">
      <w:pPr>
        <w:pStyle w:val="BodyTextMetricHPELight10pt"/>
      </w:pPr>
      <w:r>
        <w:t xml:space="preserve">For both types of deployment, you need to download the Splunk universal forwarder images/packages from </w:t>
      </w:r>
      <w:hyperlink r:id="rId109">
        <w:r>
          <w:rPr>
            <w:rStyle w:val="Hyperlink"/>
          </w:rPr>
          <w:t>https://www.splunk.com/en_us/download/universal-forwarder.html</w:t>
        </w:r>
      </w:hyperlink>
      <w:r>
        <w:t xml:space="preserve">. Packages are available for 64-bit Linux and 64-bit Windows 8.1/Windows 10. Download the RPM package for Linux 64-bit (2.6+ kernel Linux distributions) to </w:t>
      </w:r>
      <w:r>
        <w:rPr>
          <w:rStyle w:val="CodingLanguage"/>
        </w:rPr>
        <w:t>./files/splunk/linux</w:t>
      </w:r>
      <w:r>
        <w:t xml:space="preserve">. If you are deploying Windows </w:t>
      </w:r>
      <w:r>
        <w:lastRenderedPageBreak/>
        <w:t xml:space="preserve">nodes, download the MSI package for Windows 64 bit to </w:t>
      </w:r>
      <w:r>
        <w:rPr>
          <w:rStyle w:val="CodingLanguage"/>
        </w:rPr>
        <w:t>./files/splunk/windows</w:t>
      </w:r>
      <w:r>
        <w:t xml:space="preserve">. For a dual Linux/Windows deployment, the images and packages must have same name and version, along with the appropriate extensions, for example: </w:t>
      </w:r>
    </w:p>
    <w:p w14:paraId="68A73E61" w14:textId="77777777" w:rsidR="000615E7" w:rsidRDefault="000615E7" w:rsidP="000615E7">
      <w:pPr>
        <w:pStyle w:val="BulletLevel1"/>
      </w:pPr>
      <w:r>
        <w:t>files/splunk/windows/splunkforwarder-7.1.2.msi</w:t>
      </w:r>
    </w:p>
    <w:p w14:paraId="7310F80F" w14:textId="77777777" w:rsidR="000615E7" w:rsidRDefault="000615E7" w:rsidP="000615E7">
      <w:pPr>
        <w:pStyle w:val="BulletLevel1LastBeforeBodycopy"/>
      </w:pPr>
      <w:r>
        <w:t>files/splunk/linux/splunkforwarder-7.1.2.rpm</w:t>
      </w:r>
    </w:p>
    <w:p w14:paraId="6D095C12" w14:textId="77777777" w:rsidR="000615E7" w:rsidRDefault="000615E7" w:rsidP="0058095B">
      <w:pPr>
        <w:pStyle w:val="BodyTextMetricHPELight10pt"/>
      </w:pPr>
      <w:r>
        <w:t xml:space="preserve">You need to set the variable </w:t>
      </w:r>
      <w:r>
        <w:rPr>
          <w:rStyle w:val="CodingLanguage"/>
        </w:rPr>
        <w:t>splunk_architecture_universal_forwarder_package</w:t>
      </w:r>
      <w:r>
        <w:t xml:space="preserve"> to the name you selected for the package(s), not including the file extension. Depending on the Splunk deployment you have chosen, edit the file </w:t>
      </w:r>
      <w:r>
        <w:rPr>
          <w:rStyle w:val="CodingLanguage"/>
        </w:rPr>
        <w:t>templates/monitoring/</w:t>
      </w:r>
      <w:r>
        <w:rPr>
          <w:rStyle w:val="BoldEmpha"/>
        </w:rPr>
        <w:t>splunk</w:t>
      </w:r>
      <w:r>
        <w:rPr>
          <w:rStyle w:val="CodingLanguage"/>
        </w:rPr>
        <w:t>/vars.yml</w:t>
      </w:r>
      <w:r>
        <w:t xml:space="preserve"> or the file </w:t>
      </w:r>
      <w:r>
        <w:rPr>
          <w:rStyle w:val="CodingLanguage"/>
        </w:rPr>
        <w:t>templates/monitoring/</w:t>
      </w:r>
      <w:r>
        <w:rPr>
          <w:rStyle w:val="BoldEmpha"/>
        </w:rPr>
        <w:t>splunk_demo</w:t>
      </w:r>
      <w:r>
        <w:rPr>
          <w:rStyle w:val="CodingLanguage"/>
        </w:rPr>
        <w:t>/vars.yml</w:t>
      </w:r>
      <w:r>
        <w:t xml:space="preserve"> and set the variable, for example: </w:t>
      </w:r>
    </w:p>
    <w:p w14:paraId="1B1E0BDD" w14:textId="77777777" w:rsidR="000615E7" w:rsidRDefault="000615E7" w:rsidP="0058095B">
      <w:pPr>
        <w:pStyle w:val="BodyTextMetricHPELight10pt"/>
        <w:rPr>
          <w:rStyle w:val="CodingLanguage"/>
        </w:rPr>
      </w:pPr>
      <w:r w:rsidRPr="003A664D">
        <w:rPr>
          <w:rStyle w:val="CodingLanguage"/>
        </w:rPr>
        <w:t>splunk_architecture_universal_forwarder_package: 'splunkforwarder-7.</w:t>
      </w:r>
      <w:r>
        <w:rPr>
          <w:rStyle w:val="CodingLanguage"/>
        </w:rPr>
        <w:t>1</w:t>
      </w:r>
      <w:r w:rsidRPr="003A664D">
        <w:rPr>
          <w:rStyle w:val="CodingLanguage"/>
        </w:rPr>
        <w:t>.2'</w:t>
      </w:r>
    </w:p>
    <w:p w14:paraId="6AB9D15C" w14:textId="3ACCDF55" w:rsidR="000615E7" w:rsidRPr="009534F0" w:rsidRDefault="000615E7" w:rsidP="0058095B">
      <w:pPr>
        <w:pStyle w:val="BodyTextMetricHPELight10pt"/>
        <w:rPr>
          <w:rStyle w:val="CodingLanguage"/>
        </w:rPr>
      </w:pPr>
      <w:r w:rsidRPr="005967EA">
        <w:t xml:space="preserve">As of Splunk version 7.1, the Splunk universal forwarder must be deployed with a password. This password is specified using the variable </w:t>
      </w:r>
      <w:r w:rsidRPr="0052318A">
        <w:rPr>
          <w:rStyle w:val="CodingLanguage"/>
        </w:rPr>
        <w:t>splunk_uf_password</w:t>
      </w:r>
      <w:r w:rsidRPr="009534F0">
        <w:rPr>
          <w:rStyle w:val="CodingLanguage"/>
        </w:rPr>
        <w:t xml:space="preserve"> which is configured in </w:t>
      </w:r>
      <w:r w:rsidR="00234962">
        <w:rPr>
          <w:rStyle w:val="CodingLanguage"/>
        </w:rPr>
        <w:t>group_var</w:t>
      </w:r>
      <w:r w:rsidR="0083650F">
        <w:rPr>
          <w:rStyle w:val="CodingLanguage"/>
        </w:rPr>
        <w:t>s/all/vault</w:t>
      </w:r>
      <w:r w:rsidRPr="009534F0">
        <w:rPr>
          <w:rStyle w:val="CodingLanguage"/>
        </w:rPr>
        <w:t>.</w:t>
      </w:r>
    </w:p>
    <w:p w14:paraId="75A19979" w14:textId="0B362507" w:rsidR="000615E7" w:rsidRDefault="000615E7" w:rsidP="0058095B">
      <w:pPr>
        <w:pStyle w:val="BodyTextMetricHPELight10pt"/>
      </w:pPr>
      <w:r>
        <w:t xml:space="preserve">If you are using a standalone Splunk deployment, you must specify the list of indexers using the variable </w:t>
      </w:r>
      <w:r>
        <w:rPr>
          <w:rStyle w:val="CodingLanguage"/>
        </w:rPr>
        <w:t xml:space="preserve">splunk_architecture_forward_servers </w:t>
      </w:r>
      <w:r>
        <w:t xml:space="preserve">in </w:t>
      </w:r>
      <w:r w:rsidR="00234962">
        <w:rPr>
          <w:rStyle w:val="CodingLanguage"/>
        </w:rPr>
        <w:t>group_var</w:t>
      </w:r>
      <w:r w:rsidR="00B0382D">
        <w:rPr>
          <w:rStyle w:val="CodingLanguage"/>
        </w:rPr>
        <w:t>s/all/vars</w:t>
      </w:r>
      <w:r>
        <w:t xml:space="preserve">, for example: </w:t>
      </w:r>
    </w:p>
    <w:p w14:paraId="5389BC1B" w14:textId="77777777" w:rsidR="000615E7" w:rsidRPr="00DB6801" w:rsidRDefault="000615E7" w:rsidP="0058095B">
      <w:pPr>
        <w:pStyle w:val="BodyTextMetricHPELight10pt"/>
        <w:rPr>
          <w:rStyle w:val="CodingLanguage"/>
        </w:rPr>
      </w:pPr>
      <w:r w:rsidRPr="00DB6801">
        <w:rPr>
          <w:rStyle w:val="CodingLanguage"/>
        </w:rPr>
        <w:t>splunk_architecture_forward_servers:</w:t>
      </w:r>
      <w:r w:rsidRPr="00DB6801">
        <w:rPr>
          <w:rStyle w:val="CodingLanguage"/>
        </w:rPr>
        <w:br/>
        <w:t>- splunk-indexer1.cloudra.local:9997</w:t>
      </w:r>
      <w:r w:rsidRPr="00DB6801">
        <w:rPr>
          <w:rStyle w:val="CodingLanguage"/>
        </w:rPr>
        <w:br/>
        <w:t>- spl</w:t>
      </w:r>
      <w:r>
        <w:rPr>
          <w:rStyle w:val="CodingLanguage"/>
        </w:rPr>
        <w:t>unk-indexer2.cloudra.local:9997</w:t>
      </w:r>
    </w:p>
    <w:p w14:paraId="6602291B" w14:textId="77777777" w:rsidR="000615E7" w:rsidRDefault="000615E7" w:rsidP="0058095B">
      <w:pPr>
        <w:pStyle w:val="BodyTextMetricHPELight10pt"/>
      </w:pPr>
      <w:r>
        <w:t xml:space="preserve">By default, the indexers are configured in a single load balancing group. This can be changed by editing the file </w:t>
      </w:r>
      <w:r>
        <w:rPr>
          <w:rStyle w:val="CodingLanguage"/>
        </w:rPr>
        <w:t>outputs.conf.j2</w:t>
      </w:r>
      <w:r>
        <w:t xml:space="preserve"> in the folder </w:t>
      </w:r>
      <w:r>
        <w:rPr>
          <w:rStyle w:val="CodingLanguage"/>
        </w:rPr>
        <w:t>template/monitoring/splunk/</w:t>
      </w:r>
      <w:r>
        <w:t xml:space="preserve">. For more information on forwarding using Universal Forwarder, see the Splunk documentation at </w:t>
      </w:r>
      <w:hyperlink r:id="rId110">
        <w:r>
          <w:rPr>
            <w:rStyle w:val="Hyperlink"/>
          </w:rPr>
          <w:t>http://docs.splunk.com/Documentation/Forwarder/7.0.2/Forwarder/Configureforwardingwithoutputs.conf</w:t>
        </w:r>
      </w:hyperlink>
      <w:r>
        <w:t>.</w:t>
      </w:r>
    </w:p>
    <w:p w14:paraId="7BEFCDB7" w14:textId="77777777" w:rsidR="000615E7" w:rsidRDefault="000615E7" w:rsidP="0058095B">
      <w:pPr>
        <w:pStyle w:val="BodyTextMetricHPELight10pt"/>
      </w:pPr>
      <w:r>
        <w:t>On your standalone Splunk installation, you need to install the following add-ons and apps.</w:t>
      </w:r>
    </w:p>
    <w:p w14:paraId="39B3EEAD" w14:textId="77777777" w:rsidR="000615E7" w:rsidRDefault="000615E7" w:rsidP="0058095B">
      <w:pPr>
        <w:pStyle w:val="BodyTextMetricHPELight10pt"/>
      </w:pPr>
      <w:r>
        <w:t xml:space="preserve">To monitor </w:t>
      </w:r>
      <w:r>
        <w:rPr>
          <w:rStyle w:val="BoldEmpha"/>
        </w:rPr>
        <w:t>Linux worker nodes</w:t>
      </w:r>
      <w:r>
        <w:t xml:space="preserve">, the </w:t>
      </w:r>
      <w:r>
        <w:rPr>
          <w:rStyle w:val="BoldEmpha"/>
        </w:rPr>
        <w:t>Docker app</w:t>
      </w:r>
      <w:r>
        <w:t xml:space="preserve"> should be installed on central Splunk. More info on this Docker app can be found at </w:t>
      </w:r>
      <w:hyperlink r:id="rId111">
        <w:r>
          <w:rPr>
            <w:rStyle w:val="Hyperlink"/>
          </w:rPr>
          <w:t>https://github.com/splunk/docker-itmonitoring</w:t>
        </w:r>
      </w:hyperlink>
      <w:r>
        <w:t xml:space="preserve"> and at </w:t>
      </w:r>
      <w:hyperlink r:id="rId112">
        <w:r>
          <w:rPr>
            <w:rStyle w:val="Hyperlink"/>
          </w:rPr>
          <w:t>https://hub.docker.com/r/splunk/universalforwarder/</w:t>
        </w:r>
      </w:hyperlink>
      <w:r>
        <w:t xml:space="preserve">. </w:t>
      </w:r>
    </w:p>
    <w:p w14:paraId="46D82CCD" w14:textId="77777777" w:rsidR="000615E7" w:rsidRDefault="000615E7" w:rsidP="0058095B">
      <w:pPr>
        <w:pStyle w:val="BodyTextMetricHPELight10pt"/>
      </w:pPr>
      <w:r>
        <w:t xml:space="preserve">To monitor the </w:t>
      </w:r>
      <w:r>
        <w:rPr>
          <w:rStyle w:val="BoldEmpha"/>
        </w:rPr>
        <w:t>Windows worker nodes</w:t>
      </w:r>
      <w:r>
        <w:t xml:space="preserve">, install the </w:t>
      </w:r>
      <w:r>
        <w:rPr>
          <w:rStyle w:val="BoldEmpha"/>
        </w:rPr>
        <w:t>Splunk App for Windows Infrastructure</w:t>
      </w:r>
      <w:r>
        <w:t xml:space="preserve"> on central Splunk and its dependencies:</w:t>
      </w:r>
    </w:p>
    <w:p w14:paraId="6E3B9906" w14:textId="77777777" w:rsidR="000615E7" w:rsidRDefault="000615E7" w:rsidP="000615E7">
      <w:pPr>
        <w:pStyle w:val="BulletLevel1"/>
      </w:pPr>
      <w:r>
        <w:t>Splunk App for Windows Infrastructure.</w:t>
      </w:r>
      <w:r w:rsidRPr="001F6BEA">
        <w:t xml:space="preserve"> The Splunk App for Windows Infrastructure is not compatible with The Splunk Add-on for Windows 5.0 at this time. S</w:t>
      </w:r>
      <w:r>
        <w:t xml:space="preserve">ee </w:t>
      </w:r>
      <w:hyperlink r:id="rId113">
        <w:r>
          <w:rPr>
            <w:rStyle w:val="Hyperlink"/>
          </w:rPr>
          <w:t>https://splunkbase.splunk.com/app/1680/</w:t>
        </w:r>
      </w:hyperlink>
    </w:p>
    <w:p w14:paraId="7F6A723D" w14:textId="77777777" w:rsidR="000615E7" w:rsidRPr="009534F0" w:rsidRDefault="000615E7" w:rsidP="000615E7">
      <w:pPr>
        <w:pStyle w:val="BulletLevel1"/>
        <w:rPr>
          <w:rStyle w:val="Hyperlink"/>
          <w:color w:val="000000"/>
          <w:u w:val="none"/>
        </w:rPr>
      </w:pPr>
      <w:r>
        <w:t xml:space="preserve">Splunk Add-on for Microsoft Windows </w:t>
      </w:r>
      <w:r w:rsidRPr="00D73B87">
        <w:t>version 4.8.4</w:t>
      </w:r>
      <w:r>
        <w:t xml:space="preserve"> - see </w:t>
      </w:r>
      <w:hyperlink r:id="rId114" w:history="1">
        <w:r w:rsidRPr="005967EA">
          <w:rPr>
            <w:rStyle w:val="Hyperlink"/>
          </w:rPr>
          <w:t>https://splunkbase.splunk.com/app/742/</w:t>
        </w:r>
      </w:hyperlink>
    </w:p>
    <w:p w14:paraId="31AD8021" w14:textId="77777777" w:rsidR="000615E7" w:rsidRDefault="000615E7" w:rsidP="000615E7">
      <w:pPr>
        <w:pStyle w:val="BulletLevel1"/>
      </w:pPr>
      <w:r w:rsidRPr="00D73B87">
        <w:t xml:space="preserve">Splunk Add-On for Microsoft Active Directory version 1.0.0 - see </w:t>
      </w:r>
      <w:hyperlink r:id="rId115" w:history="1">
        <w:r w:rsidRPr="00D73B87">
          <w:rPr>
            <w:rStyle w:val="Hyperlink"/>
          </w:rPr>
          <w:t>https://splunkbase.splunk.com/app/3207/</w:t>
        </w:r>
      </w:hyperlink>
    </w:p>
    <w:p w14:paraId="6819301A" w14:textId="77777777" w:rsidR="000615E7" w:rsidRDefault="000615E7" w:rsidP="000615E7">
      <w:pPr>
        <w:pStyle w:val="BulletLevel1"/>
      </w:pPr>
      <w:r>
        <w:t xml:space="preserve">Splunk Add-on for Microsoft Windows DNS </w:t>
      </w:r>
      <w:r w:rsidRPr="00D73B87">
        <w:t xml:space="preserve">version 1.0.1 </w:t>
      </w:r>
      <w:r>
        <w:t xml:space="preserve">(if this is not installed on central Splunk, you will see yellow icons on some dashboards with the message </w:t>
      </w:r>
      <w:r>
        <w:rPr>
          <w:rStyle w:val="CodingLanguage"/>
        </w:rPr>
        <w:t>eventtype wineventlog-dns does not exist or is disabled</w:t>
      </w:r>
      <w:r>
        <w:t xml:space="preserve">) - see </w:t>
      </w:r>
      <w:hyperlink r:id="rId116">
        <w:r>
          <w:rPr>
            <w:rStyle w:val="Hyperlink"/>
          </w:rPr>
          <w:t>https://splunkbase.splunk.com/app/3208/</w:t>
        </w:r>
      </w:hyperlink>
    </w:p>
    <w:p w14:paraId="2957458A" w14:textId="77777777" w:rsidR="000615E7" w:rsidRDefault="000615E7" w:rsidP="000615E7">
      <w:pPr>
        <w:pStyle w:val="BulletLevel1LastBeforeBodycopy"/>
      </w:pPr>
      <w:r>
        <w:t xml:space="preserve">Splunk Supporting Add-on for Active Directory </w:t>
      </w:r>
      <w:r w:rsidRPr="00D73B87">
        <w:t xml:space="preserve">version 2.1.7 </w:t>
      </w:r>
      <w:r>
        <w:t xml:space="preserve">(if this is not installed on central Splunk, you will see yellow icons on some dashboards with the message </w:t>
      </w:r>
      <w:r>
        <w:rPr>
          <w:rStyle w:val="CodingLanguage"/>
        </w:rPr>
        <w:t>eventtype wineventlog-ds does not exist or is disabled</w:t>
      </w:r>
      <w:r>
        <w:t xml:space="preserve">) - see </w:t>
      </w:r>
      <w:hyperlink r:id="rId117">
        <w:r>
          <w:rPr>
            <w:rStyle w:val="Hyperlink"/>
          </w:rPr>
          <w:t>https://splunkbase.splunk.com/app/1151/</w:t>
        </w:r>
      </w:hyperlink>
    </w:p>
    <w:p w14:paraId="14138EC9" w14:textId="77777777" w:rsidR="000615E7" w:rsidRDefault="000615E7" w:rsidP="0058095B">
      <w:pPr>
        <w:pStyle w:val="BodyTextMetricHPELight10pt"/>
      </w:pPr>
      <w:r>
        <w:t xml:space="preserve">If you want to use your own certificates in your standalone Splunk deployment to secure the communications between the indexers and the universal forwarders, see Appendix D. </w:t>
      </w:r>
    </w:p>
    <w:p w14:paraId="4D596BB7" w14:textId="77777777" w:rsidR="000615E7" w:rsidRDefault="000615E7" w:rsidP="0058095B">
      <w:pPr>
        <w:pStyle w:val="BodyTextMetricHPELight10pt"/>
      </w:pPr>
      <w:r>
        <w:t xml:space="preserve">You can specify advanced Splunk configuration in the following files: </w:t>
      </w:r>
    </w:p>
    <w:p w14:paraId="7A863C3F" w14:textId="77777777" w:rsidR="000615E7" w:rsidRDefault="000615E7" w:rsidP="000615E7">
      <w:pPr>
        <w:pStyle w:val="BulletLevel1"/>
      </w:pPr>
      <w:r>
        <w:t>files/splunk/linux/SPLUNK_HOME</w:t>
      </w:r>
    </w:p>
    <w:p w14:paraId="0AC224E4" w14:textId="77777777" w:rsidR="000615E7" w:rsidRDefault="000615E7" w:rsidP="000615E7">
      <w:pPr>
        <w:pStyle w:val="BulletLevel1"/>
      </w:pPr>
      <w:r>
        <w:t>files/splunk/linux/DOCKER_TAS</w:t>
      </w:r>
    </w:p>
    <w:p w14:paraId="550DF6CC" w14:textId="77777777" w:rsidR="000615E7" w:rsidRDefault="000615E7" w:rsidP="000615E7">
      <w:pPr>
        <w:pStyle w:val="BulletLevel1LastBeforeBodycopy"/>
      </w:pPr>
      <w:r>
        <w:t>files/splunk/windows/SPLUNK_HOME</w:t>
      </w:r>
    </w:p>
    <w:p w14:paraId="13C1E440" w14:textId="77777777" w:rsidR="000615E7" w:rsidRDefault="000615E7" w:rsidP="0058095B">
      <w:pPr>
        <w:pStyle w:val="BodyTextMetricHPELight10pt"/>
      </w:pPr>
      <w:r>
        <w:lastRenderedPageBreak/>
        <w:t>These files will be copied as-is to the systems running the universal forwarder.</w:t>
      </w:r>
    </w:p>
    <w:p w14:paraId="105E338F" w14:textId="77777777" w:rsidR="000615E7" w:rsidRDefault="000615E7" w:rsidP="000615E7">
      <w:pPr>
        <w:pStyle w:val="Heading3"/>
      </w:pPr>
      <w:bookmarkStart w:id="349" w:name="_Refd17e57787"/>
      <w:bookmarkStart w:id="350" w:name="_Tocd17e57787"/>
      <w:r>
        <w:t>Configuring syslog in UCP</w:t>
      </w:r>
      <w:bookmarkEnd w:id="349"/>
      <w:bookmarkEnd w:id="350"/>
    </w:p>
    <w:p w14:paraId="08ECB34B" w14:textId="77777777" w:rsidR="000615E7" w:rsidRDefault="000615E7" w:rsidP="0058095B">
      <w:pPr>
        <w:pStyle w:val="BodyTextMetricHPELight10pt"/>
      </w:pPr>
      <w:r>
        <w:t xml:space="preserve">In order to see some data in the UCP operational dashboard, you need to have UCP send its logs to the VM configured in the [logger] group. For example, for the following </w:t>
      </w:r>
      <w:r>
        <w:rPr>
          <w:rStyle w:val="CodingLanguage"/>
        </w:rPr>
        <w:t>vm_host</w:t>
      </w:r>
      <w:r>
        <w:t xml:space="preserve"> file:</w:t>
      </w:r>
    </w:p>
    <w:p w14:paraId="7BA6FC84" w14:textId="77777777" w:rsidR="000615E7" w:rsidRPr="000B1BFC" w:rsidRDefault="000615E7" w:rsidP="0058095B">
      <w:pPr>
        <w:pStyle w:val="BodyTextMetricHPELight10pt"/>
        <w:rPr>
          <w:rStyle w:val="CodingLanguage"/>
        </w:rPr>
      </w:pPr>
      <w:r w:rsidRPr="000B1BFC">
        <w:rPr>
          <w:rStyle w:val="CodingLanguage"/>
        </w:rPr>
        <w:t>[logger]</w:t>
      </w:r>
      <w:r w:rsidRPr="000B1BFC">
        <w:rPr>
          <w:rStyle w:val="CodingLanguage"/>
        </w:rPr>
        <w:br/>
        <w:t>hpe-logger ip_addr='10.60.59.24/16' esxi_host='esxi-hpe-2.cloudra.local'</w:t>
      </w:r>
    </w:p>
    <w:p w14:paraId="50323D9A" w14:textId="77777777" w:rsidR="000615E7" w:rsidRDefault="000615E7" w:rsidP="0058095B">
      <w:pPr>
        <w:pStyle w:val="BodyTextMetricHPELight10pt"/>
      </w:pPr>
      <w:r>
        <w:t xml:space="preserve">This will configure UCP to send its logs to </w:t>
      </w:r>
      <w:r>
        <w:rPr>
          <w:rStyle w:val="CodingLanguage"/>
        </w:rPr>
        <w:t>hpe-logger.cloudra.local:1514</w:t>
      </w:r>
      <w:r>
        <w:t xml:space="preserve">. You need to select the TCP protocol as shown in </w:t>
      </w:r>
      <w:r w:rsidRPr="00781D35">
        <w:fldChar w:fldCharType="begin"/>
      </w:r>
      <w:r w:rsidRPr="00781D35">
        <w:instrText xml:space="preserve"> REF _Ref513468139 \h </w:instrText>
      </w:r>
      <w:r>
        <w:instrText xml:space="preserve"> \* MERGEFORMAT </w:instrText>
      </w:r>
      <w:r w:rsidRPr="00781D35">
        <w:fldChar w:fldCharType="separate"/>
      </w:r>
      <w:r w:rsidR="00560AD9" w:rsidRPr="00560AD9">
        <w:t>Figure</w:t>
      </w:r>
      <w:r w:rsidR="00560AD9" w:rsidRPr="00560AD9">
        <w:rPr>
          <w:rFonts w:ascii="Calibri" w:hAnsi="Calibri" w:cs="Calibri"/>
        </w:rPr>
        <w:t> </w:t>
      </w:r>
      <w:r w:rsidR="00560AD9">
        <w:t>46</w:t>
      </w:r>
      <w:r w:rsidRPr="00781D35">
        <w:fldChar w:fldCharType="end"/>
      </w:r>
      <w:r w:rsidRPr="00781D35">
        <w:t>.</w:t>
      </w:r>
    </w:p>
    <w:p w14:paraId="32721B48" w14:textId="77777777" w:rsidR="000615E7" w:rsidRDefault="000615E7" w:rsidP="000615E7">
      <w:pPr>
        <w:pStyle w:val="FigureAfterspace"/>
      </w:pPr>
      <w:r>
        <w:rPr>
          <w:noProof/>
        </w:rPr>
        <w:drawing>
          <wp:inline distT="0" distB="0" distL="0" distR="0" wp14:anchorId="7995089A" wp14:editId="6577E9B7">
            <wp:extent cx="6746392" cy="3338624"/>
            <wp:effectExtent l="19050" t="19050" r="1651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ucp-config-syslog.png"/>
                    <pic:cNvPicPr/>
                  </pic:nvPicPr>
                  <pic:blipFill>
                    <a:blip r:embed="rId118">
                      <a:extLst>
                        <a:ext uri="{28A0092B-C50C-407E-A947-70E740481C1C}">
                          <a14:useLocalDpi xmlns:a14="http://schemas.microsoft.com/office/drawing/2010/main" val="0"/>
                        </a:ext>
                      </a:extLst>
                    </a:blip>
                    <a:stretch>
                      <a:fillRect/>
                    </a:stretch>
                  </pic:blipFill>
                  <pic:spPr>
                    <a:xfrm>
                      <a:off x="0" y="0"/>
                      <a:ext cx="6780799" cy="3355651"/>
                    </a:xfrm>
                    <a:prstGeom prst="rect">
                      <a:avLst/>
                    </a:prstGeom>
                    <a:ln>
                      <a:solidFill>
                        <a:schemeClr val="accent1"/>
                      </a:solidFill>
                    </a:ln>
                  </pic:spPr>
                </pic:pic>
              </a:graphicData>
            </a:graphic>
          </wp:inline>
        </w:drawing>
      </w:r>
      <w:r>
        <w:t xml:space="preserve"> </w:t>
      </w:r>
    </w:p>
    <w:p w14:paraId="5E8D66EE" w14:textId="77777777" w:rsidR="000615E7" w:rsidRDefault="000615E7" w:rsidP="000615E7">
      <w:pPr>
        <w:pStyle w:val="MISCFigureCaptionHeader8pt"/>
      </w:pPr>
      <w:bookmarkStart w:id="351" w:name="_Ref513468139"/>
      <w:bookmarkStart w:id="352" w:name="_Refd17e57809"/>
      <w:bookmarkStart w:id="353" w:name="_Tocd17e57809"/>
      <w:r>
        <w:rPr>
          <w:rStyle w:val="MISCFigureCaptionHeaderBold8pt"/>
        </w:rPr>
        <w:t>Figure </w:t>
      </w:r>
      <w:bookmarkStart w:id="354" w:name="_Numd17e57809"/>
      <w:r>
        <w:fldChar w:fldCharType="begin"/>
      </w:r>
      <w:r>
        <w:instrText xml:space="preserve"> SEQ Figure \* ARABIC </w:instrText>
      </w:r>
      <w:r>
        <w:fldChar w:fldCharType="separate"/>
      </w:r>
      <w:r w:rsidR="00560AD9">
        <w:rPr>
          <w:noProof/>
        </w:rPr>
        <w:t>46</w:t>
      </w:r>
      <w:r>
        <w:rPr>
          <w:rStyle w:val="MISCFigureCaptionHeaderBold8pt"/>
          <w:noProof/>
        </w:rPr>
        <w:fldChar w:fldCharType="end"/>
      </w:r>
      <w:bookmarkEnd w:id="351"/>
      <w:bookmarkEnd w:id="354"/>
      <w:r>
        <w:rPr>
          <w:rStyle w:val="MISCFigureCaptionHeaderBold8pt"/>
          <w:noProof/>
        </w:rPr>
        <w:t xml:space="preserve">. </w:t>
      </w:r>
      <w:r>
        <w:t>Configure Remote Syslog Server in UCP</w:t>
      </w:r>
      <w:bookmarkEnd w:id="352"/>
      <w:bookmarkEnd w:id="353"/>
    </w:p>
    <w:p w14:paraId="71B2A721" w14:textId="77777777" w:rsidR="0086155E" w:rsidRDefault="0086155E">
      <w:pPr>
        <w:rPr>
          <w:rFonts w:ascii="MetricHPE" w:hAnsi="MetricHPE"/>
          <w:b/>
          <w:noProof/>
          <w:sz w:val="20"/>
          <w:szCs w:val="18"/>
        </w:rPr>
      </w:pPr>
      <w:bookmarkStart w:id="355" w:name="_Refd17e57821"/>
      <w:bookmarkStart w:id="356" w:name="_Tocd17e57821"/>
      <w:r>
        <w:br w:type="page"/>
      </w:r>
    </w:p>
    <w:p w14:paraId="6DC281B0" w14:textId="77777777" w:rsidR="000615E7" w:rsidRDefault="000615E7" w:rsidP="000615E7">
      <w:pPr>
        <w:pStyle w:val="Heading3"/>
      </w:pPr>
      <w:r>
        <w:lastRenderedPageBreak/>
        <w:t>Configuring syslog in ESX</w:t>
      </w:r>
      <w:bookmarkEnd w:id="355"/>
      <w:bookmarkEnd w:id="356"/>
    </w:p>
    <w:p w14:paraId="59F641EF" w14:textId="75D5EA60" w:rsidR="000615E7" w:rsidRDefault="000615E7" w:rsidP="0058095B">
      <w:pPr>
        <w:pStyle w:val="BodyTextMetricHPELight10pt"/>
      </w:pPr>
      <w:r>
        <w:t>This configuration must be done manually for each ESX server. The syslog server should be the server configured in the [</w:t>
      </w:r>
      <w:r w:rsidRPr="005967EA">
        <w:rPr>
          <w:rStyle w:val="CodingLanguage"/>
        </w:rPr>
        <w:t>logger</w:t>
      </w:r>
      <w:r>
        <w:t xml:space="preserve">] group in your </w:t>
      </w:r>
      <w:r w:rsidR="007230C9">
        <w:rPr>
          <w:rStyle w:val="CodingLanguage"/>
        </w:rPr>
        <w:t>hosts</w:t>
      </w:r>
      <w:r>
        <w:t xml:space="preserve"> inventory. The protocol should be </w:t>
      </w:r>
      <w:r>
        <w:rPr>
          <w:rStyle w:val="CodingLanguage"/>
        </w:rPr>
        <w:t>tcp</w:t>
      </w:r>
      <w:r>
        <w:t xml:space="preserve"> and the port </w:t>
      </w:r>
      <w:r>
        <w:rPr>
          <w:rStyle w:val="CodingLanguage"/>
        </w:rPr>
        <w:t>514</w:t>
      </w:r>
      <w:r>
        <w:t xml:space="preserve"> as shown in </w:t>
      </w:r>
      <w:r w:rsidRPr="00781D35">
        <w:fldChar w:fldCharType="begin"/>
      </w:r>
      <w:r w:rsidRPr="00781D35">
        <w:instrText xml:space="preserve"> REF _Ref513468160 \h </w:instrText>
      </w:r>
      <w:r>
        <w:instrText xml:space="preserve"> \* MERGEFORMAT </w:instrText>
      </w:r>
      <w:r w:rsidRPr="00781D35">
        <w:fldChar w:fldCharType="separate"/>
      </w:r>
      <w:r w:rsidR="00560AD9" w:rsidRPr="00560AD9">
        <w:t>Figure</w:t>
      </w:r>
      <w:r w:rsidR="00560AD9" w:rsidRPr="00560AD9">
        <w:rPr>
          <w:rFonts w:ascii="Calibri" w:hAnsi="Calibri" w:cs="Calibri"/>
        </w:rPr>
        <w:t> </w:t>
      </w:r>
      <w:r w:rsidR="00560AD9">
        <w:t>47</w:t>
      </w:r>
      <w:r w:rsidRPr="00781D35">
        <w:fldChar w:fldCharType="end"/>
      </w:r>
      <w:r w:rsidRPr="00781D35">
        <w:t>.</w:t>
      </w:r>
    </w:p>
    <w:p w14:paraId="574C578C" w14:textId="77777777" w:rsidR="000615E7" w:rsidRDefault="000615E7" w:rsidP="000615E7">
      <w:pPr>
        <w:pStyle w:val="FigureAfterspace"/>
      </w:pPr>
      <w:r>
        <w:rPr>
          <w:noProof/>
        </w:rPr>
        <w:drawing>
          <wp:inline distT="0" distB="0" distL="0" distR="0" wp14:anchorId="444DEF5E" wp14:editId="7CE4B379">
            <wp:extent cx="5328775" cy="3934047"/>
            <wp:effectExtent l="19050" t="19050" r="2476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sx-config-syslog.png"/>
                    <pic:cNvPicPr/>
                  </pic:nvPicPr>
                  <pic:blipFill>
                    <a:blip r:embed="rId119">
                      <a:extLst>
                        <a:ext uri="{28A0092B-C50C-407E-A947-70E740481C1C}">
                          <a14:useLocalDpi xmlns:a14="http://schemas.microsoft.com/office/drawing/2010/main" val="0"/>
                        </a:ext>
                      </a:extLst>
                    </a:blip>
                    <a:stretch>
                      <a:fillRect/>
                    </a:stretch>
                  </pic:blipFill>
                  <pic:spPr>
                    <a:xfrm>
                      <a:off x="0" y="0"/>
                      <a:ext cx="5344090" cy="3945354"/>
                    </a:xfrm>
                    <a:prstGeom prst="rect">
                      <a:avLst/>
                    </a:prstGeom>
                    <a:ln>
                      <a:solidFill>
                        <a:schemeClr val="accent1"/>
                      </a:solidFill>
                    </a:ln>
                  </pic:spPr>
                </pic:pic>
              </a:graphicData>
            </a:graphic>
          </wp:inline>
        </w:drawing>
      </w:r>
      <w:r>
        <w:t xml:space="preserve"> </w:t>
      </w:r>
    </w:p>
    <w:p w14:paraId="26C77B04" w14:textId="77777777" w:rsidR="000615E7" w:rsidRDefault="000615E7" w:rsidP="000615E7">
      <w:pPr>
        <w:pStyle w:val="MISCFigureCaptionHeader8pt"/>
      </w:pPr>
      <w:bookmarkStart w:id="357" w:name="_Ref513468160"/>
      <w:bookmarkStart w:id="358" w:name="_Refd17e57842"/>
      <w:bookmarkStart w:id="359" w:name="_Tocd17e57842"/>
      <w:r>
        <w:rPr>
          <w:rStyle w:val="MISCFigureCaptionHeaderBold8pt"/>
        </w:rPr>
        <w:t>Figure </w:t>
      </w:r>
      <w:bookmarkStart w:id="360" w:name="_Numd17e57842"/>
      <w:r>
        <w:fldChar w:fldCharType="begin"/>
      </w:r>
      <w:r>
        <w:instrText xml:space="preserve"> SEQ Figure \* ARABIC </w:instrText>
      </w:r>
      <w:r>
        <w:fldChar w:fldCharType="separate"/>
      </w:r>
      <w:r w:rsidR="00560AD9">
        <w:rPr>
          <w:noProof/>
        </w:rPr>
        <w:t>47</w:t>
      </w:r>
      <w:r>
        <w:rPr>
          <w:rStyle w:val="MISCFigureCaptionHeaderBold8pt"/>
          <w:noProof/>
        </w:rPr>
        <w:fldChar w:fldCharType="end"/>
      </w:r>
      <w:bookmarkEnd w:id="357"/>
      <w:bookmarkEnd w:id="360"/>
      <w:r>
        <w:rPr>
          <w:rStyle w:val="MISCFigureCaptionHeaderBold8pt"/>
          <w:noProof/>
        </w:rPr>
        <w:t xml:space="preserve">. </w:t>
      </w:r>
      <w:r>
        <w:t>Configure Syslog on ESXi Hosts</w:t>
      </w:r>
      <w:bookmarkEnd w:id="358"/>
      <w:bookmarkEnd w:id="359"/>
    </w:p>
    <w:p w14:paraId="4DC7042C" w14:textId="77777777" w:rsidR="000615E7" w:rsidRDefault="000615E7" w:rsidP="0058095B">
      <w:pPr>
        <w:pStyle w:val="BodyTextMetricHPELight10pt"/>
      </w:pPr>
      <w:r>
        <w:t xml:space="preserve">For more information, see the VMware documentation at </w:t>
      </w:r>
      <w:hyperlink r:id="rId120">
        <w:r>
          <w:rPr>
            <w:rStyle w:val="Hyperlink"/>
          </w:rPr>
          <w:t>https://docs.vmware.com/en/VMware-vSphere/6.5/com.vmware.vsphere.security.doc/GUID-9F67DB52-F469-451F-B6C8-DAE8D95976E7.html</w:t>
        </w:r>
      </w:hyperlink>
      <w:r>
        <w:t>.</w:t>
      </w:r>
    </w:p>
    <w:p w14:paraId="66F7DCE8" w14:textId="77777777" w:rsidR="000615E7" w:rsidRDefault="000615E7" w:rsidP="000615E7">
      <w:pPr>
        <w:pStyle w:val="Heading3"/>
      </w:pPr>
      <w:bookmarkStart w:id="361" w:name="_Refd17e57889"/>
      <w:bookmarkStart w:id="362" w:name="_Tocd17e57889"/>
      <w:r>
        <w:t>Limitations</w:t>
      </w:r>
      <w:bookmarkEnd w:id="361"/>
      <w:bookmarkEnd w:id="362"/>
    </w:p>
    <w:p w14:paraId="4DE290B7" w14:textId="77777777" w:rsidR="000615E7" w:rsidRDefault="000615E7" w:rsidP="000615E7">
      <w:pPr>
        <w:pStyle w:val="BulletLevel1"/>
      </w:pPr>
      <w:r>
        <w:t xml:space="preserve">The Dockerized Splunk App has a number of open issues </w:t>
      </w:r>
    </w:p>
    <w:p w14:paraId="07D68D8E" w14:textId="77777777" w:rsidR="000615E7" w:rsidRDefault="000615E7" w:rsidP="000615E7">
      <w:pPr>
        <w:pStyle w:val="BulletLevel2"/>
        <w:tabs>
          <w:tab w:val="num" w:pos="374"/>
        </w:tabs>
      </w:pPr>
      <w:r>
        <w:t>https://github.com/splunk/docker-itmonitoring/issues/19</w:t>
      </w:r>
    </w:p>
    <w:p w14:paraId="4D014897" w14:textId="77777777" w:rsidR="000615E7" w:rsidRDefault="000615E7" w:rsidP="000615E7">
      <w:pPr>
        <w:pStyle w:val="BulletLevel2"/>
        <w:tabs>
          <w:tab w:val="num" w:pos="374"/>
        </w:tabs>
      </w:pPr>
      <w:r>
        <w:t>https://github.com/splunk/docker-itmonitoring/issues/20</w:t>
      </w:r>
    </w:p>
    <w:p w14:paraId="454AB80D" w14:textId="77777777" w:rsidR="000615E7" w:rsidRDefault="000615E7" w:rsidP="000615E7">
      <w:pPr>
        <w:pStyle w:val="BulletLevel1LastBeforeBodycopy"/>
      </w:pPr>
      <w:r>
        <w:t>The Docker events tab is not working</w:t>
      </w:r>
    </w:p>
    <w:p w14:paraId="5E83937A" w14:textId="77777777" w:rsidR="000615E7" w:rsidRDefault="000615E7" w:rsidP="000615E7">
      <w:pPr>
        <w:pStyle w:val="Heading2"/>
      </w:pPr>
      <w:bookmarkStart w:id="363" w:name="_Toc531698836"/>
      <w:bookmarkStart w:id="364" w:name="_Toc7020458"/>
      <w:r w:rsidRPr="00D9040B">
        <w:t>Accessing Splunk UI</w:t>
      </w:r>
      <w:bookmarkEnd w:id="363"/>
      <w:bookmarkEnd w:id="364"/>
    </w:p>
    <w:p w14:paraId="78BD9778" w14:textId="77777777" w:rsidR="000615E7" w:rsidRDefault="000615E7" w:rsidP="0058095B">
      <w:pPr>
        <w:pStyle w:val="BodyTextMetricHPELight10pt"/>
      </w:pPr>
      <w:r w:rsidRPr="00D9040B">
        <w:t>After the installation is complete, the Splunk UI can be reached at http://&lt;fqdn&gt;:8000, where &lt;fqdn&gt; is the FQDN of one of your Linux Docker nodes. Mesh routing does not currently work on Windows so you must use a Linux node to access the UI. For example:</w:t>
      </w:r>
    </w:p>
    <w:p w14:paraId="1C68C2DE" w14:textId="77777777" w:rsidR="000615E7" w:rsidRPr="00F84B01" w:rsidRDefault="000615E7" w:rsidP="0058095B">
      <w:pPr>
        <w:pStyle w:val="BodyTextMetricHPELight10pt"/>
        <w:rPr>
          <w:rStyle w:val="CodingLanguage"/>
        </w:rPr>
      </w:pPr>
      <w:r w:rsidRPr="00F84B01">
        <w:rPr>
          <w:rStyle w:val="CodingLanguage"/>
        </w:rPr>
        <w:t>http://hpe-ucp01.am2.cloudra.local:8000/</w:t>
      </w:r>
    </w:p>
    <w:p w14:paraId="7A088441" w14:textId="77777777" w:rsidR="000615E7" w:rsidRDefault="000615E7" w:rsidP="0058095B">
      <w:pPr>
        <w:pStyle w:val="BodyTextMetricHPELight10pt"/>
      </w:pPr>
      <w:r w:rsidRPr="00F84B01">
        <w:t xml:space="preserve">The default username and password for Splunk is </w:t>
      </w:r>
      <w:r w:rsidRPr="00F84B01">
        <w:rPr>
          <w:rStyle w:val="CodingLanguage"/>
        </w:rPr>
        <w:t>admin</w:t>
      </w:r>
      <w:r w:rsidRPr="00F84B01">
        <w:t xml:space="preserve"> / </w:t>
      </w:r>
      <w:r w:rsidRPr="00F84B01">
        <w:rPr>
          <w:rStyle w:val="CodingLanguage"/>
        </w:rPr>
        <w:t>changeme</w:t>
      </w:r>
      <w:r w:rsidRPr="00F84B01">
        <w:t>.</w:t>
      </w:r>
    </w:p>
    <w:p w14:paraId="33C6A800" w14:textId="77777777" w:rsidR="0086155E" w:rsidRDefault="0086155E">
      <w:pPr>
        <w:rPr>
          <w:sz w:val="20"/>
          <w:szCs w:val="18"/>
        </w:rPr>
      </w:pPr>
      <w:r>
        <w:br w:type="page"/>
      </w:r>
    </w:p>
    <w:p w14:paraId="6727E18A" w14:textId="77777777" w:rsidR="000615E7" w:rsidRDefault="000615E7" w:rsidP="0058095B">
      <w:pPr>
        <w:pStyle w:val="BodyTextMetricHPELight10pt"/>
      </w:pPr>
      <w:r w:rsidRPr="00F84B01">
        <w:lastRenderedPageBreak/>
        <w:t xml:space="preserve">Use the </w:t>
      </w:r>
      <w:r w:rsidRPr="00F84B01">
        <w:rPr>
          <w:rStyle w:val="CodingLanguage"/>
        </w:rPr>
        <w:t>Docker App</w:t>
      </w:r>
      <w:r w:rsidRPr="00F84B01">
        <w:t xml:space="preserve"> to view the Docker overview as shown in</w:t>
      </w:r>
      <w:r>
        <w:t xml:space="preserve"> </w:t>
      </w:r>
      <w:r w:rsidRPr="0012532B">
        <w:fldChar w:fldCharType="begin"/>
      </w:r>
      <w:r w:rsidRPr="0012532B">
        <w:instrText xml:space="preserve"> REF _Ref531353533 \h  \* MERGEFORMAT </w:instrText>
      </w:r>
      <w:r w:rsidRPr="0012532B">
        <w:fldChar w:fldCharType="separate"/>
      </w:r>
      <w:r w:rsidR="00560AD9" w:rsidRPr="00560AD9">
        <w:t>Figure 48</w:t>
      </w:r>
      <w:r w:rsidRPr="0012532B">
        <w:fldChar w:fldCharType="end"/>
      </w:r>
      <w:r w:rsidRPr="0012532B">
        <w:t xml:space="preserve"> </w:t>
      </w:r>
      <w:r w:rsidRPr="00F84B01">
        <w:t>and the Docker stats as shown in</w:t>
      </w:r>
      <w:r w:rsidRPr="0012532B">
        <w:t xml:space="preserve"> </w:t>
      </w:r>
      <w:r w:rsidRPr="0012532B">
        <w:fldChar w:fldCharType="begin"/>
      </w:r>
      <w:r w:rsidRPr="0012532B">
        <w:instrText xml:space="preserve"> REF _Ref531353579 \h </w:instrText>
      </w:r>
      <w:r>
        <w:instrText xml:space="preserve"> \* MERGEFORMAT </w:instrText>
      </w:r>
      <w:r w:rsidRPr="0012532B">
        <w:fldChar w:fldCharType="separate"/>
      </w:r>
      <w:r w:rsidR="00560AD9" w:rsidRPr="00560AD9">
        <w:t>Figure 49</w:t>
      </w:r>
      <w:r w:rsidRPr="0012532B">
        <w:fldChar w:fldCharType="end"/>
      </w:r>
      <w:r w:rsidRPr="0012532B">
        <w:t>.</w:t>
      </w:r>
    </w:p>
    <w:p w14:paraId="0004474D" w14:textId="77777777" w:rsidR="000615E7" w:rsidRDefault="000615E7" w:rsidP="0086155E">
      <w:pPr>
        <w:pStyle w:val="FigureAfterspace"/>
        <w:spacing w:after="240"/>
      </w:pPr>
      <w:r>
        <w:rPr>
          <w:noProof/>
        </w:rPr>
        <w:drawing>
          <wp:inline distT="0" distB="0" distL="0" distR="0" wp14:anchorId="6CC6305A" wp14:editId="0A39CF3B">
            <wp:extent cx="6645349" cy="3424201"/>
            <wp:effectExtent l="19050" t="19050" r="2222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lunk-ui-docker.png"/>
                    <pic:cNvPicPr/>
                  </pic:nvPicPr>
                  <pic:blipFill>
                    <a:blip r:embed="rId121">
                      <a:extLst>
                        <a:ext uri="{28A0092B-C50C-407E-A947-70E740481C1C}">
                          <a14:useLocalDpi xmlns:a14="http://schemas.microsoft.com/office/drawing/2010/main" val="0"/>
                        </a:ext>
                      </a:extLst>
                    </a:blip>
                    <a:stretch>
                      <a:fillRect/>
                    </a:stretch>
                  </pic:blipFill>
                  <pic:spPr>
                    <a:xfrm>
                      <a:off x="0" y="0"/>
                      <a:ext cx="6649138" cy="3426153"/>
                    </a:xfrm>
                    <a:prstGeom prst="rect">
                      <a:avLst/>
                    </a:prstGeom>
                    <a:ln>
                      <a:solidFill>
                        <a:schemeClr val="accent1"/>
                      </a:solidFill>
                    </a:ln>
                  </pic:spPr>
                </pic:pic>
              </a:graphicData>
            </a:graphic>
          </wp:inline>
        </w:drawing>
      </w:r>
    </w:p>
    <w:p w14:paraId="3F2FF21F" w14:textId="77777777" w:rsidR="000615E7" w:rsidRDefault="000615E7" w:rsidP="000615E7">
      <w:pPr>
        <w:pStyle w:val="MISCFigureCaptionHeader8pt"/>
      </w:pPr>
      <w:bookmarkStart w:id="365" w:name="_Ref531353533"/>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560AD9">
        <w:rPr>
          <w:rStyle w:val="MISCFigureCaptionHeaderBold8pt"/>
          <w:noProof/>
        </w:rPr>
        <w:t>48</w:t>
      </w:r>
      <w:r w:rsidRPr="00F84B01">
        <w:rPr>
          <w:rStyle w:val="MISCFigureCaptionHeaderBold8pt"/>
        </w:rPr>
        <w:fldChar w:fldCharType="end"/>
      </w:r>
      <w:bookmarkEnd w:id="365"/>
      <w:r w:rsidRPr="00F84B01">
        <w:rPr>
          <w:rStyle w:val="MISCFigureCaptionHeaderBold8pt"/>
        </w:rPr>
        <w:t>.</w:t>
      </w:r>
      <w:r>
        <w:t xml:space="preserve"> </w:t>
      </w:r>
      <w:r w:rsidRPr="00F84B01">
        <w:t>Docker overview</w:t>
      </w:r>
    </w:p>
    <w:p w14:paraId="2D685BFE" w14:textId="77777777" w:rsidR="000615E7" w:rsidRDefault="000615E7" w:rsidP="000615E7">
      <w:pPr>
        <w:pStyle w:val="FigureAfterspace"/>
      </w:pPr>
      <w:r>
        <w:rPr>
          <w:noProof/>
        </w:rPr>
        <w:drawing>
          <wp:inline distT="0" distB="0" distL="0" distR="0" wp14:anchorId="66CFB883" wp14:editId="49E66EA1">
            <wp:extent cx="6176865" cy="3172892"/>
            <wp:effectExtent l="19050" t="19050" r="1460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lunk-ui-docker2.png"/>
                    <pic:cNvPicPr/>
                  </pic:nvPicPr>
                  <pic:blipFill>
                    <a:blip r:embed="rId122">
                      <a:extLst>
                        <a:ext uri="{28A0092B-C50C-407E-A947-70E740481C1C}">
                          <a14:useLocalDpi xmlns:a14="http://schemas.microsoft.com/office/drawing/2010/main" val="0"/>
                        </a:ext>
                      </a:extLst>
                    </a:blip>
                    <a:stretch>
                      <a:fillRect/>
                    </a:stretch>
                  </pic:blipFill>
                  <pic:spPr>
                    <a:xfrm>
                      <a:off x="0" y="0"/>
                      <a:ext cx="6199359" cy="3184447"/>
                    </a:xfrm>
                    <a:prstGeom prst="rect">
                      <a:avLst/>
                    </a:prstGeom>
                    <a:ln>
                      <a:solidFill>
                        <a:schemeClr val="accent1"/>
                      </a:solidFill>
                    </a:ln>
                  </pic:spPr>
                </pic:pic>
              </a:graphicData>
            </a:graphic>
          </wp:inline>
        </w:drawing>
      </w:r>
    </w:p>
    <w:p w14:paraId="179DE09D" w14:textId="77777777" w:rsidR="000615E7" w:rsidRDefault="000615E7" w:rsidP="000615E7">
      <w:pPr>
        <w:pStyle w:val="MISCFigureCaptionHeader8pt"/>
      </w:pPr>
      <w:bookmarkStart w:id="366" w:name="_Ref531353579"/>
      <w:r w:rsidRPr="00F84B01">
        <w:rPr>
          <w:rStyle w:val="MISCFigureCaptionHeaderBold8pt"/>
        </w:rPr>
        <w:t xml:space="preserve">Figure </w:t>
      </w:r>
      <w:r w:rsidRPr="00F84B01">
        <w:rPr>
          <w:rStyle w:val="MISCFigureCaptionHeaderBold8pt"/>
        </w:rPr>
        <w:fldChar w:fldCharType="begin"/>
      </w:r>
      <w:r w:rsidRPr="00F84B01">
        <w:rPr>
          <w:rStyle w:val="MISCFigureCaptionHeaderBold8pt"/>
        </w:rPr>
        <w:instrText xml:space="preserve"> SEQ Figure \* ARABIC </w:instrText>
      </w:r>
      <w:r w:rsidRPr="00F84B01">
        <w:rPr>
          <w:rStyle w:val="MISCFigureCaptionHeaderBold8pt"/>
        </w:rPr>
        <w:fldChar w:fldCharType="separate"/>
      </w:r>
      <w:r w:rsidR="00560AD9">
        <w:rPr>
          <w:rStyle w:val="MISCFigureCaptionHeaderBold8pt"/>
          <w:noProof/>
        </w:rPr>
        <w:t>49</w:t>
      </w:r>
      <w:r w:rsidRPr="00F84B01">
        <w:rPr>
          <w:rStyle w:val="MISCFigureCaptionHeaderBold8pt"/>
        </w:rPr>
        <w:fldChar w:fldCharType="end"/>
      </w:r>
      <w:bookmarkEnd w:id="366"/>
      <w:r>
        <w:t>. Docker stats</w:t>
      </w:r>
    </w:p>
    <w:p w14:paraId="1EBEA980" w14:textId="77777777" w:rsidR="000615E7" w:rsidRDefault="000615E7" w:rsidP="0058095B">
      <w:pPr>
        <w:pStyle w:val="BodyTextMetricHPELight10pt"/>
      </w:pPr>
      <w:r w:rsidRPr="00FF7444">
        <w:lastRenderedPageBreak/>
        <w:t xml:space="preserve">Use the </w:t>
      </w:r>
      <w:r w:rsidRPr="00FF7444">
        <w:rPr>
          <w:rStyle w:val="CodingLanguage"/>
        </w:rPr>
        <w:t>k8s App</w:t>
      </w:r>
      <w:r w:rsidRPr="00FF7444">
        <w:t xml:space="preserve"> to see the </w:t>
      </w:r>
      <w:r>
        <w:t xml:space="preserve">Kubernetes overview as shown in </w:t>
      </w:r>
      <w:r w:rsidRPr="004B46A3">
        <w:fldChar w:fldCharType="begin"/>
      </w:r>
      <w:r w:rsidRPr="004B46A3">
        <w:instrText xml:space="preserve"> REF _Ref531353776 \h </w:instrText>
      </w:r>
      <w:r>
        <w:instrText xml:space="preserve"> \* MERGEFORMAT </w:instrText>
      </w:r>
      <w:r w:rsidRPr="004B46A3">
        <w:fldChar w:fldCharType="separate"/>
      </w:r>
      <w:r w:rsidR="00560AD9" w:rsidRPr="00560AD9">
        <w:t>Figure 50</w:t>
      </w:r>
      <w:r w:rsidRPr="004B46A3">
        <w:fldChar w:fldCharType="end"/>
      </w:r>
      <w:r w:rsidRPr="004B46A3">
        <w:t xml:space="preserve"> </w:t>
      </w:r>
      <w:r w:rsidRPr="00FF7444">
        <w:t>and then access the details for deployments, daemon sets, replica sets, services, etc.</w:t>
      </w:r>
    </w:p>
    <w:p w14:paraId="13794B66" w14:textId="77777777" w:rsidR="000615E7" w:rsidRDefault="000615E7" w:rsidP="000615E7">
      <w:pPr>
        <w:pStyle w:val="FigureAfterspace"/>
      </w:pPr>
      <w:r>
        <w:rPr>
          <w:noProof/>
        </w:rPr>
        <w:drawing>
          <wp:inline distT="0" distB="0" distL="0" distR="0" wp14:anchorId="282EE5B0" wp14:editId="2A2E6A8E">
            <wp:extent cx="6858000" cy="2787650"/>
            <wp:effectExtent l="19050" t="19050" r="1905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lunk-k8s-overview.png"/>
                    <pic:cNvPicPr/>
                  </pic:nvPicPr>
                  <pic:blipFill>
                    <a:blip r:embed="rId123">
                      <a:extLst>
                        <a:ext uri="{28A0092B-C50C-407E-A947-70E740481C1C}">
                          <a14:useLocalDpi xmlns:a14="http://schemas.microsoft.com/office/drawing/2010/main" val="0"/>
                        </a:ext>
                      </a:extLst>
                    </a:blip>
                    <a:stretch>
                      <a:fillRect/>
                    </a:stretch>
                  </pic:blipFill>
                  <pic:spPr>
                    <a:xfrm>
                      <a:off x="0" y="0"/>
                      <a:ext cx="6858000" cy="2787650"/>
                    </a:xfrm>
                    <a:prstGeom prst="rect">
                      <a:avLst/>
                    </a:prstGeom>
                    <a:ln>
                      <a:solidFill>
                        <a:schemeClr val="accent1"/>
                      </a:solidFill>
                    </a:ln>
                  </pic:spPr>
                </pic:pic>
              </a:graphicData>
            </a:graphic>
          </wp:inline>
        </w:drawing>
      </w:r>
    </w:p>
    <w:p w14:paraId="2F4E4EDD" w14:textId="77777777" w:rsidR="000615E7" w:rsidRPr="00D9040B" w:rsidRDefault="000615E7" w:rsidP="000615E7">
      <w:pPr>
        <w:pStyle w:val="MISCFigureCaptionHeader8pt"/>
      </w:pPr>
      <w:bookmarkStart w:id="367" w:name="_Ref531353776"/>
      <w:r w:rsidRPr="004B46A3">
        <w:rPr>
          <w:rStyle w:val="MISCFigureCaptionHeaderBold8pt"/>
        </w:rPr>
        <w:t xml:space="preserve">Figure </w:t>
      </w:r>
      <w:r w:rsidRPr="004B46A3">
        <w:rPr>
          <w:rStyle w:val="MISCFigureCaptionHeaderBold8pt"/>
        </w:rPr>
        <w:fldChar w:fldCharType="begin"/>
      </w:r>
      <w:r w:rsidRPr="004B46A3">
        <w:rPr>
          <w:rStyle w:val="MISCFigureCaptionHeaderBold8pt"/>
        </w:rPr>
        <w:instrText xml:space="preserve"> SEQ Figure \* ARABIC </w:instrText>
      </w:r>
      <w:r w:rsidRPr="004B46A3">
        <w:rPr>
          <w:rStyle w:val="MISCFigureCaptionHeaderBold8pt"/>
        </w:rPr>
        <w:fldChar w:fldCharType="separate"/>
      </w:r>
      <w:r w:rsidR="00560AD9">
        <w:rPr>
          <w:rStyle w:val="MISCFigureCaptionHeaderBold8pt"/>
          <w:noProof/>
        </w:rPr>
        <w:t>50</w:t>
      </w:r>
      <w:r w:rsidRPr="004B46A3">
        <w:rPr>
          <w:rStyle w:val="MISCFigureCaptionHeaderBold8pt"/>
        </w:rPr>
        <w:fldChar w:fldCharType="end"/>
      </w:r>
      <w:bookmarkEnd w:id="367"/>
      <w:r w:rsidRPr="004B46A3">
        <w:rPr>
          <w:rStyle w:val="MISCFigureCaptionHeaderBold8pt"/>
        </w:rPr>
        <w:t xml:space="preserve">. </w:t>
      </w:r>
      <w:r>
        <w:t>Kubernetes overview</w:t>
      </w:r>
    </w:p>
    <w:p w14:paraId="6A3440B6" w14:textId="77777777" w:rsidR="000615E7" w:rsidRDefault="000615E7" w:rsidP="000615E7">
      <w:pPr>
        <w:pStyle w:val="Heading2"/>
      </w:pPr>
      <w:bookmarkStart w:id="368" w:name="_Toc531698837"/>
      <w:bookmarkStart w:id="369" w:name="_Toc7020459"/>
      <w:r w:rsidRPr="00F32CA6">
        <w:t>Redeploying Splunk demo</w:t>
      </w:r>
      <w:bookmarkEnd w:id="368"/>
      <w:bookmarkEnd w:id="369"/>
    </w:p>
    <w:p w14:paraId="71A36A72" w14:textId="4F2499FA" w:rsidR="000615E7" w:rsidRDefault="000615E7" w:rsidP="0058095B">
      <w:pPr>
        <w:pStyle w:val="BodyTextMetricHPELight10pt"/>
      </w:pPr>
      <w:r w:rsidRPr="00F32CA6">
        <w:t xml:space="preserve">The Splunk demo deployment, whilst fully featured, is </w:t>
      </w:r>
      <w:ins w:id="370" w:author="Author">
        <w:r w:rsidR="00BF113F" w:rsidRPr="00F32CA6">
          <w:t>severely</w:t>
        </w:r>
      </w:ins>
      <w:r w:rsidRPr="00F32CA6">
        <w:t xml:space="preserve"> restricted in the amount of data it can process. Once this limit has been reached, often after running for just one or </w:t>
      </w:r>
      <w:r>
        <w:t>two days, it is necessary to re</w:t>
      </w:r>
      <w:r w:rsidRPr="00F32CA6">
        <w:t>deploy the application if you want to continue experimenting with the demo.</w:t>
      </w:r>
    </w:p>
    <w:p w14:paraId="25377992" w14:textId="77777777" w:rsidR="000615E7" w:rsidRDefault="000615E7" w:rsidP="0058095B">
      <w:pPr>
        <w:pStyle w:val="BodyTextMetricHPELight10pt"/>
      </w:pPr>
      <w:r w:rsidRPr="00F32CA6">
        <w:t>Before you redeploy, it is necessary to remove the correspon</w:t>
      </w:r>
      <w:r>
        <w:t>d</w:t>
      </w:r>
      <w:r w:rsidRPr="00F32CA6">
        <w:t>ing Docker stack and delete the associated volumes.</w:t>
      </w:r>
    </w:p>
    <w:p w14:paraId="5C3FAE14" w14:textId="501F06B4" w:rsidR="000615E7" w:rsidRPr="00D93702" w:rsidRDefault="000615E7" w:rsidP="0058095B">
      <w:pPr>
        <w:pStyle w:val="BodyTextMetricHPELight10pt"/>
        <w:rPr>
          <w:rStyle w:val="CodingLanguage"/>
        </w:rPr>
      </w:pPr>
      <w:r>
        <w:rPr>
          <w:rStyle w:val="CodingLanguage"/>
        </w:rPr>
        <w:t># ssh hpe</w:t>
      </w:r>
      <w:r w:rsidRPr="00D93702">
        <w:rPr>
          <w:rStyle w:val="CodingLanguage"/>
        </w:rPr>
        <w:t>-uc</w:t>
      </w:r>
      <w:r>
        <w:rPr>
          <w:rStyle w:val="CodingLanguage"/>
        </w:rPr>
        <w:t>p</w:t>
      </w:r>
      <w:r w:rsidRPr="00D93702">
        <w:rPr>
          <w:rStyle w:val="CodingLanguage"/>
        </w:rPr>
        <w:t>02</w:t>
      </w:r>
      <w:r w:rsidRPr="00D93702">
        <w:rPr>
          <w:rStyle w:val="CodingLanguage"/>
        </w:rPr>
        <w:br/>
      </w:r>
      <w:r w:rsidRPr="00D93702">
        <w:rPr>
          <w:rStyle w:val="CodingLanguage"/>
        </w:rPr>
        <w:br/>
        <w:t># docker stack rm splunk_demo</w:t>
      </w:r>
      <w:r w:rsidRPr="00D93702">
        <w:rPr>
          <w:rStyle w:val="CodingLanguage"/>
        </w:rPr>
        <w:br/>
        <w:t>Removing service splunk_demo_splunkenterprise</w:t>
      </w:r>
      <w:r w:rsidRPr="00D93702">
        <w:rPr>
          <w:rStyle w:val="CodingLanguage"/>
        </w:rPr>
        <w:br/>
        <w:t>Removing network splunk_demo_default</w:t>
      </w:r>
      <w:r w:rsidRPr="00D93702">
        <w:rPr>
          <w:rStyle w:val="CodingLanguage"/>
        </w:rPr>
        <w:br/>
      </w:r>
      <w:r w:rsidRPr="00D93702">
        <w:rPr>
          <w:rStyle w:val="CodingLanguage"/>
        </w:rPr>
        <w:br/>
        <w:t># docker volume ls | grep splunk</w:t>
      </w:r>
      <w:r w:rsidRPr="00D93702">
        <w:rPr>
          <w:rStyle w:val="CodingLanguage"/>
        </w:rPr>
        <w:br/>
        <w:t>vsphere:latest      splunk_demo_v</w:t>
      </w:r>
      <w:r>
        <w:rPr>
          <w:rStyle w:val="CodingLanguage"/>
        </w:rPr>
        <w:t>splunk-opt-splunk-etc@Docker_HPE</w:t>
      </w:r>
      <w:r w:rsidRPr="00D93702">
        <w:rPr>
          <w:rStyle w:val="CodingLanguage"/>
        </w:rPr>
        <w:br/>
        <w:t>vsphere:latest      splunk_demo_v</w:t>
      </w:r>
      <w:r>
        <w:rPr>
          <w:rStyle w:val="CodingLanguage"/>
        </w:rPr>
        <w:t>splunk-opt-splunk-var@Docker_HPE</w:t>
      </w:r>
      <w:r w:rsidRPr="00D93702">
        <w:rPr>
          <w:rStyle w:val="CodingLanguage"/>
        </w:rPr>
        <w:br/>
      </w:r>
      <w:r w:rsidRPr="00D93702">
        <w:rPr>
          <w:rStyle w:val="CodingLanguage"/>
        </w:rPr>
        <w:br/>
        <w:t># docker volume rm splunk_demo_v</w:t>
      </w:r>
      <w:r>
        <w:rPr>
          <w:rStyle w:val="CodingLanguage"/>
        </w:rPr>
        <w:t>splunk-opt-splunk-etc@Docker_HPE</w:t>
      </w:r>
      <w:r w:rsidRPr="00D93702">
        <w:rPr>
          <w:rStyle w:val="CodingLanguage"/>
        </w:rPr>
        <w:br/>
        <w:t>splunk_demo_vsplunk-opt-splunk-etc@Doc</w:t>
      </w:r>
      <w:r>
        <w:rPr>
          <w:rStyle w:val="CodingLanguage"/>
        </w:rPr>
        <w:t>ker_HPE</w:t>
      </w:r>
      <w:r w:rsidRPr="00D93702">
        <w:rPr>
          <w:rStyle w:val="CodingLanguage"/>
        </w:rPr>
        <w:br/>
      </w:r>
      <w:r w:rsidRPr="00D93702">
        <w:rPr>
          <w:rStyle w:val="CodingLanguage"/>
        </w:rPr>
        <w:br/>
        <w:t># docker volume rm splunk_demo_v</w:t>
      </w:r>
      <w:r>
        <w:rPr>
          <w:rStyle w:val="CodingLanguage"/>
        </w:rPr>
        <w:t>splunk-opt-splunk-var@Docker_HPE</w:t>
      </w:r>
      <w:r w:rsidRPr="00D93702">
        <w:rPr>
          <w:rStyle w:val="CodingLanguage"/>
        </w:rPr>
        <w:br/>
        <w:t>splunk_demo_v</w:t>
      </w:r>
      <w:r>
        <w:rPr>
          <w:rStyle w:val="CodingLanguage"/>
        </w:rPr>
        <w:t>splunk-opt-splunk-var@Docker_HPE</w:t>
      </w:r>
    </w:p>
    <w:p w14:paraId="12061F84" w14:textId="75550F40" w:rsidR="000615E7" w:rsidRDefault="000615E7" w:rsidP="0058095B">
      <w:pPr>
        <w:pStyle w:val="BodyTextMetricHPELight10pt"/>
      </w:pPr>
      <w:r w:rsidRPr="00B555EC">
        <w:t>Th</w:t>
      </w:r>
      <w:r w:rsidR="00AD5D9D">
        <w:t>en re-run the playbook on your A</w:t>
      </w:r>
      <w:r w:rsidRPr="00B555EC">
        <w:t>nsible node.</w:t>
      </w:r>
    </w:p>
    <w:p w14:paraId="0FF3D429" w14:textId="0C2F503E" w:rsidR="000615E7" w:rsidRPr="00D93702" w:rsidRDefault="000615E7" w:rsidP="0058095B">
      <w:pPr>
        <w:pStyle w:val="BodyTextMetricHPELight10pt"/>
        <w:rPr>
          <w:rStyle w:val="CodingLanguage"/>
        </w:rPr>
      </w:pPr>
      <w:r w:rsidRPr="00D93702">
        <w:rPr>
          <w:rStyle w:val="CodingLanguage"/>
        </w:rPr>
        <w:t xml:space="preserve">ansible-playbook -i </w:t>
      </w:r>
      <w:r w:rsidR="007230C9">
        <w:rPr>
          <w:rStyle w:val="CodingLanguage"/>
        </w:rPr>
        <w:t>hosts</w:t>
      </w:r>
      <w:r w:rsidRPr="00D93702">
        <w:rPr>
          <w:rStyle w:val="CodingLanguage"/>
        </w:rPr>
        <w:t xml:space="preserve"> playbooks/splunk_demo.yml --vault-password-file .vault_pass</w:t>
      </w:r>
    </w:p>
    <w:p w14:paraId="181EEE22" w14:textId="77777777" w:rsidR="000615E7" w:rsidRPr="00D9040B" w:rsidRDefault="000615E7" w:rsidP="000615E7"/>
    <w:p w14:paraId="75A23B88" w14:textId="77777777" w:rsidR="000615E7" w:rsidRDefault="000615E7" w:rsidP="000615E7">
      <w:pPr>
        <w:rPr>
          <w:rFonts w:ascii="MetricHPE" w:hAnsi="MetricHPE"/>
          <w:b/>
          <w:color w:val="000000"/>
          <w:sz w:val="28"/>
          <w:szCs w:val="34"/>
        </w:rPr>
      </w:pPr>
      <w:r>
        <w:br w:type="page"/>
      </w:r>
    </w:p>
    <w:p w14:paraId="1D762585" w14:textId="3E10C819" w:rsidR="00CB6B78" w:rsidRDefault="00CB6B78" w:rsidP="000615E7">
      <w:pPr>
        <w:pStyle w:val="Heading1"/>
      </w:pPr>
      <w:bookmarkStart w:id="371" w:name="_Ref531683851"/>
      <w:bookmarkStart w:id="372" w:name="_Toc531698838"/>
      <w:bookmarkStart w:id="373" w:name="_Toc7020460"/>
      <w:r>
        <w:lastRenderedPageBreak/>
        <w:t>Deploying Prometheus and Grafana on Kubernetes</w:t>
      </w:r>
      <w:bookmarkEnd w:id="373"/>
    </w:p>
    <w:p w14:paraId="76D79A0F" w14:textId="5D282AF1" w:rsidR="00CB6B78" w:rsidRDefault="00CB6B78" w:rsidP="00CB6B78">
      <w:pPr>
        <w:pStyle w:val="Heading2"/>
      </w:pPr>
      <w:bookmarkStart w:id="374" w:name="_Ref4053963"/>
      <w:bookmarkStart w:id="375" w:name="_Toc7020461"/>
      <w:r w:rsidRPr="00CB6B78">
        <w:t>Monitoring Kubernetes with Prometheus and Grafana</w:t>
      </w:r>
      <w:bookmarkEnd w:id="374"/>
      <w:bookmarkEnd w:id="375"/>
    </w:p>
    <w:p w14:paraId="690459AF" w14:textId="3AFF81F2" w:rsidR="00CB6B78" w:rsidRDefault="00CB6B78" w:rsidP="00CB6B78">
      <w:pPr>
        <w:pStyle w:val="BodyTextMetricHPELight10pt"/>
      </w:pPr>
      <w:r w:rsidRPr="00CB6B78">
        <w:t>Monitoring a Kubernetes cluster with Prometheus is a natural choice as Kubernetes components themselves are instrumented with Prometheus metrics, therefore those components simply have to be discovered by Prometheus and most of the cluster is monitored.</w:t>
      </w:r>
    </w:p>
    <w:p w14:paraId="7728FD5F" w14:textId="0C9368F2" w:rsidR="00CB6B78" w:rsidRDefault="00CB6B78" w:rsidP="00CB6B78">
      <w:pPr>
        <w:pStyle w:val="BodyTextMetricHPELight10pt"/>
      </w:pPr>
      <w:r w:rsidRPr="00CB6B78">
        <w:t xml:space="preserve">The solution uses the Prometheus Operator to deploy Prometheus and Grafana. The playbooks install </w:t>
      </w:r>
      <w:r w:rsidRPr="00CB6B78">
        <w:rPr>
          <w:rStyle w:val="CodingLanguage"/>
        </w:rPr>
        <w:t>kube-state-metrics</w:t>
      </w:r>
      <w:r w:rsidRPr="00CB6B78">
        <w:t xml:space="preserve"> and </w:t>
      </w:r>
      <w:r w:rsidRPr="00CB6B78">
        <w:rPr>
          <w:rStyle w:val="CodingLanguage"/>
        </w:rPr>
        <w:t>node-exporter</w:t>
      </w:r>
      <w:r w:rsidRPr="00CB6B78">
        <w:t xml:space="preserve"> components, as well as supporting </w:t>
      </w:r>
      <w:r w:rsidRPr="00CB6B78">
        <w:rPr>
          <w:rStyle w:val="CodingLanguage"/>
        </w:rPr>
        <w:t>kubelet</w:t>
      </w:r>
      <w:r w:rsidRPr="00CB6B78">
        <w:t xml:space="preserve"> and </w:t>
      </w:r>
      <w:r w:rsidRPr="00CB6B78">
        <w:rPr>
          <w:rStyle w:val="CodingLanguage"/>
        </w:rPr>
        <w:t>apiserver</w:t>
      </w:r>
      <w:r w:rsidRPr="00CB6B78">
        <w:t xml:space="preserve"> metrics. Sample dashboards for Grafana are installed to help you monitor your Kubernetes infrastructure.</w:t>
      </w:r>
    </w:p>
    <w:p w14:paraId="0E2DB581" w14:textId="736CB5C9" w:rsidR="00CB6B78" w:rsidRDefault="00CB6B78" w:rsidP="00CB6B78">
      <w:pPr>
        <w:pStyle w:val="BodyTextMetricHPELight10pt"/>
      </w:pPr>
      <w:r w:rsidRPr="00CB6B78">
        <w:t>The Prometheus Operator</w:t>
      </w:r>
      <w:r w:rsidR="005C41B9">
        <w:t xml:space="preserve">, shown in </w:t>
      </w:r>
      <w:r w:rsidR="005C41B9" w:rsidRPr="005C41B9">
        <w:fldChar w:fldCharType="begin"/>
      </w:r>
      <w:r w:rsidR="005C41B9" w:rsidRPr="005C41B9">
        <w:instrText xml:space="preserve"> REF _Ref1827878 \h </w:instrText>
      </w:r>
      <w:r w:rsidR="005C41B9">
        <w:instrText xml:space="preserve"> \* MERGEFORMAT </w:instrText>
      </w:r>
      <w:r w:rsidR="005C41B9" w:rsidRPr="005C41B9">
        <w:fldChar w:fldCharType="separate"/>
      </w:r>
      <w:r w:rsidR="00560AD9" w:rsidRPr="00560AD9">
        <w:t>Figure 51</w:t>
      </w:r>
      <w:r w:rsidR="005C41B9" w:rsidRPr="005C41B9">
        <w:fldChar w:fldCharType="end"/>
      </w:r>
      <w:r w:rsidR="005C41B9" w:rsidRPr="005C41B9">
        <w:t>,</w:t>
      </w:r>
      <w:r w:rsidRPr="00CB6B78">
        <w:t xml:space="preserve"> makes running Prometheus on top of Kubernetes as easy as possible, while preserving Kubernetes-native configuration options. It introduces additional resources in Kubernetes to declare the desired state and configuration of Prometheus. The </w:t>
      </w:r>
      <w:r w:rsidRPr="00CB6B78">
        <w:rPr>
          <w:rStyle w:val="CodingLanguage"/>
        </w:rPr>
        <w:t>Prometheus</w:t>
      </w:r>
      <w:r w:rsidRPr="00CB6B78">
        <w:t xml:space="preserve"> resource declaratively describes the desired state of a Prometheus deployment, while a </w:t>
      </w:r>
      <w:r w:rsidRPr="00CB6B78">
        <w:rPr>
          <w:rStyle w:val="CodingLanguage"/>
        </w:rPr>
        <w:t>ServiceMonitor</w:t>
      </w:r>
      <w:r w:rsidRPr="00CB6B78">
        <w:t xml:space="preserve"> describes the set of targets to be monitored by Prometheus.</w:t>
      </w:r>
    </w:p>
    <w:p w14:paraId="2B54DC35" w14:textId="08BA7B19" w:rsidR="004C6745" w:rsidRDefault="004C6745" w:rsidP="005C41B9">
      <w:pPr>
        <w:pStyle w:val="FigureAfterspace"/>
      </w:pPr>
      <w:r>
        <w:rPr>
          <w:noProof/>
        </w:rPr>
        <w:drawing>
          <wp:inline distT="0" distB="0" distL="0" distR="0" wp14:anchorId="067145F1" wp14:editId="048988E1">
            <wp:extent cx="6858000" cy="4007470"/>
            <wp:effectExtent l="0" t="0" r="0" b="0"/>
            <wp:docPr id="8" name="Picture 8" descr="&quot;Prometheus Operat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ot;Prometheus Operator&quo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4007470"/>
                    </a:xfrm>
                    <a:prstGeom prst="rect">
                      <a:avLst/>
                    </a:prstGeom>
                    <a:noFill/>
                    <a:ln>
                      <a:noFill/>
                    </a:ln>
                  </pic:spPr>
                </pic:pic>
              </a:graphicData>
            </a:graphic>
          </wp:inline>
        </w:drawing>
      </w:r>
    </w:p>
    <w:p w14:paraId="751120CE" w14:textId="11B2825E" w:rsidR="005C41B9" w:rsidRDefault="005C41B9" w:rsidP="005C41B9">
      <w:pPr>
        <w:pStyle w:val="MISCFigureCaptionHeader8pt"/>
        <w:rPr>
          <w:rFonts w:ascii="Segoe UI" w:hAnsi="Segoe UI" w:cs="Segoe UI"/>
          <w:color w:val="2C3E50"/>
        </w:rPr>
      </w:pPr>
      <w:bookmarkStart w:id="376" w:name="_Ref1827878"/>
      <w:r w:rsidRPr="005C41B9">
        <w:rPr>
          <w:rStyle w:val="MISCFigureCaptionHeaderBold8pt"/>
        </w:rPr>
        <w:t xml:space="preserve">Figure </w:t>
      </w:r>
      <w:r w:rsidRPr="005C41B9">
        <w:rPr>
          <w:rStyle w:val="MISCFigureCaptionHeaderBold8pt"/>
        </w:rPr>
        <w:fldChar w:fldCharType="begin"/>
      </w:r>
      <w:r w:rsidRPr="005C41B9">
        <w:rPr>
          <w:rStyle w:val="MISCFigureCaptionHeaderBold8pt"/>
        </w:rPr>
        <w:instrText xml:space="preserve"> SEQ Figure \* ARABIC </w:instrText>
      </w:r>
      <w:r w:rsidRPr="005C41B9">
        <w:rPr>
          <w:rStyle w:val="MISCFigureCaptionHeaderBold8pt"/>
        </w:rPr>
        <w:fldChar w:fldCharType="separate"/>
      </w:r>
      <w:r w:rsidR="00560AD9">
        <w:rPr>
          <w:rStyle w:val="MISCFigureCaptionHeaderBold8pt"/>
          <w:noProof/>
        </w:rPr>
        <w:t>51</w:t>
      </w:r>
      <w:r w:rsidRPr="005C41B9">
        <w:rPr>
          <w:rStyle w:val="MISCFigureCaptionHeaderBold8pt"/>
        </w:rPr>
        <w:fldChar w:fldCharType="end"/>
      </w:r>
      <w:bookmarkEnd w:id="376"/>
      <w:r w:rsidRPr="005C41B9">
        <w:rPr>
          <w:rStyle w:val="MISCFigureCaptionHeaderBold8pt"/>
        </w:rPr>
        <w:t>.</w:t>
      </w:r>
      <w:r>
        <w:t xml:space="preserve"> </w:t>
      </w:r>
      <w:r>
        <w:rPr>
          <w:rFonts w:ascii="Segoe UI" w:hAnsi="Segoe UI" w:cs="Segoe UI"/>
          <w:color w:val="2C3E50"/>
        </w:rPr>
        <w:t>Prometheus Operator</w:t>
      </w:r>
    </w:p>
    <w:p w14:paraId="2C86E312" w14:textId="7A91764E" w:rsidR="005C41B9" w:rsidRDefault="005C41B9" w:rsidP="005C41B9">
      <w:pPr>
        <w:pStyle w:val="Heading2"/>
      </w:pPr>
      <w:bookmarkStart w:id="377" w:name="_Toc7020462"/>
      <w:r w:rsidRPr="005C41B9">
        <w:t>Playbooks for installing Prometheus and Grafana on Kubernetes</w:t>
      </w:r>
      <w:bookmarkEnd w:id="377"/>
    </w:p>
    <w:p w14:paraId="39749475" w14:textId="08B272A9" w:rsidR="005C41B9" w:rsidRDefault="005C41B9" w:rsidP="005C41B9">
      <w:pPr>
        <w:pStyle w:val="Heading3"/>
      </w:pPr>
      <w:r w:rsidRPr="005C41B9">
        <w:t>Prerequisites</w:t>
      </w:r>
    </w:p>
    <w:p w14:paraId="40E56B67" w14:textId="22122349" w:rsidR="005C41B9" w:rsidRDefault="005C41B9" w:rsidP="005C41B9">
      <w:pPr>
        <w:pStyle w:val="BodyTextMetricHPELight10pt"/>
      </w:pPr>
      <w:r w:rsidRPr="005C41B9">
        <w:t>Before you run the playbook to install Prometheus and Grafana on Kubernetes, you need to ensure that you have already downloaded and installed kubectl and set up your client bundle. Two convenience playbooks have been provided to make this process easier.</w:t>
      </w:r>
    </w:p>
    <w:p w14:paraId="2CE072D3" w14:textId="5E881A25" w:rsidR="005C41B9" w:rsidRDefault="005C41B9" w:rsidP="005C41B9">
      <w:pPr>
        <w:pStyle w:val="BodyTextMetricHPELight10pt"/>
      </w:pPr>
      <w:r w:rsidRPr="005C41B9">
        <w:t xml:space="preserve">The playbook </w:t>
      </w:r>
      <w:r w:rsidRPr="005C41B9">
        <w:rPr>
          <w:rStyle w:val="CodingLanguage"/>
        </w:rPr>
        <w:t>playbooks/install-kubectl.yml</w:t>
      </w:r>
      <w:r w:rsidRPr="005C41B9">
        <w:t xml:space="preserve"> installs a specific version of </w:t>
      </w:r>
      <w:r w:rsidRPr="005C41B9">
        <w:rPr>
          <w:rStyle w:val="CodingLanguage"/>
        </w:rPr>
        <w:t>kubectl</w:t>
      </w:r>
      <w:r w:rsidRPr="005C41B9">
        <w:t xml:space="preserve"> based on the settings in your </w:t>
      </w:r>
      <w:r w:rsidR="00234962">
        <w:rPr>
          <w:rStyle w:val="CodingLanguage"/>
        </w:rPr>
        <w:t>group_var</w:t>
      </w:r>
      <w:r w:rsidR="00B0382D">
        <w:rPr>
          <w:rStyle w:val="CodingLanguage"/>
        </w:rPr>
        <w:t>s/all/vars</w:t>
      </w:r>
      <w:r w:rsidRPr="005C41B9">
        <w:t xml:space="preserve"> file.</w:t>
      </w:r>
    </w:p>
    <w:p w14:paraId="0B46B93A" w14:textId="586522DF" w:rsidR="005C41B9" w:rsidRDefault="005C41B9" w:rsidP="005C41B9">
      <w:pPr>
        <w:pStyle w:val="BodyTextMetricHPELight10pt"/>
      </w:pPr>
      <w:r w:rsidRPr="005C41B9">
        <w:lastRenderedPageBreak/>
        <w:t xml:space="preserve">The playbook </w:t>
      </w:r>
      <w:r w:rsidRPr="005C41B9">
        <w:rPr>
          <w:rStyle w:val="CodingLanguage"/>
        </w:rPr>
        <w:t>playbooks/kube-prometheus.yml</w:t>
      </w:r>
      <w:r w:rsidRPr="005C41B9">
        <w:t xml:space="preserve"> is used to deploy the Prometheus/Grafana stack on Kubernetes. It is a wrapper for a number of separate playbooks outlined below.</w:t>
      </w:r>
    </w:p>
    <w:p w14:paraId="07DF74F1" w14:textId="77777777" w:rsidR="005C41B9" w:rsidRPr="00E733B1" w:rsidRDefault="005C41B9" w:rsidP="005C41B9">
      <w:pPr>
        <w:pStyle w:val="BulletLevel1"/>
        <w:rPr>
          <w:rStyle w:val="CodingLanguage"/>
        </w:rPr>
      </w:pPr>
      <w:r w:rsidRPr="00E733B1">
        <w:rPr>
          <w:rStyle w:val="CodingLanguage"/>
        </w:rPr>
        <w:t>playbooks/kube-prometheus/operator.yml</w:t>
      </w:r>
    </w:p>
    <w:p w14:paraId="2295E4B2" w14:textId="77777777" w:rsidR="005C41B9" w:rsidRPr="00E733B1" w:rsidRDefault="005C41B9" w:rsidP="005C41B9">
      <w:pPr>
        <w:pStyle w:val="BulletLevel1"/>
        <w:rPr>
          <w:rStyle w:val="CodingLanguage"/>
        </w:rPr>
      </w:pPr>
      <w:r w:rsidRPr="00E733B1">
        <w:rPr>
          <w:rStyle w:val="CodingLanguage"/>
        </w:rPr>
        <w:t>playbooks/kube-prometheus/kube-state-metrics.yml</w:t>
      </w:r>
    </w:p>
    <w:p w14:paraId="6B733B68" w14:textId="77777777" w:rsidR="005C41B9" w:rsidRPr="00E733B1" w:rsidRDefault="005C41B9" w:rsidP="005C41B9">
      <w:pPr>
        <w:pStyle w:val="BulletLevel1"/>
        <w:rPr>
          <w:rStyle w:val="CodingLanguage"/>
        </w:rPr>
      </w:pPr>
      <w:r w:rsidRPr="00E733B1">
        <w:rPr>
          <w:rStyle w:val="CodingLanguage"/>
        </w:rPr>
        <w:t>playbooks/kube-prometheus/node-exporter.yml</w:t>
      </w:r>
    </w:p>
    <w:p w14:paraId="3EBAEE35" w14:textId="77777777" w:rsidR="005C41B9" w:rsidRPr="00E733B1" w:rsidRDefault="005C41B9" w:rsidP="005C41B9">
      <w:pPr>
        <w:pStyle w:val="BulletLevel1"/>
        <w:rPr>
          <w:rStyle w:val="CodingLanguage"/>
        </w:rPr>
      </w:pPr>
      <w:r w:rsidRPr="00E733B1">
        <w:rPr>
          <w:rStyle w:val="CodingLanguage"/>
        </w:rPr>
        <w:t>playbooks/kube-prometheus/monitors.yml</w:t>
      </w:r>
    </w:p>
    <w:p w14:paraId="2451309C" w14:textId="77777777" w:rsidR="005C41B9" w:rsidRPr="00E733B1" w:rsidRDefault="005C41B9" w:rsidP="005C41B9">
      <w:pPr>
        <w:pStyle w:val="BulletLevel1"/>
        <w:rPr>
          <w:rStyle w:val="CodingLanguage"/>
        </w:rPr>
      </w:pPr>
      <w:r w:rsidRPr="00E733B1">
        <w:rPr>
          <w:rStyle w:val="CodingLanguage"/>
        </w:rPr>
        <w:t>playbooks/kube-prometheus/prometheus.yml</w:t>
      </w:r>
    </w:p>
    <w:p w14:paraId="3AF79A81" w14:textId="59C2A3D7" w:rsidR="005C41B9" w:rsidRPr="00E733B1" w:rsidRDefault="005C41B9" w:rsidP="005C41B9">
      <w:pPr>
        <w:pStyle w:val="BulletLevel1LastBeforeBodycopy"/>
        <w:rPr>
          <w:rStyle w:val="CodingLanguage"/>
        </w:rPr>
      </w:pPr>
      <w:r w:rsidRPr="00E733B1">
        <w:rPr>
          <w:rStyle w:val="CodingLanguage"/>
        </w:rPr>
        <w:t>playbooks/kube-prometheus/grafana.yml</w:t>
      </w:r>
    </w:p>
    <w:p w14:paraId="387EBB2F" w14:textId="3CF8B6C2" w:rsidR="005C41B9" w:rsidRDefault="005C41B9" w:rsidP="00E733B1">
      <w:pPr>
        <w:pStyle w:val="BodyTextMetricHPELight10pt"/>
      </w:pPr>
      <w:r w:rsidRPr="005C41B9">
        <w:t>You can choose not to install certain components</w:t>
      </w:r>
      <w:r w:rsidR="00E733B1">
        <w:t xml:space="preserve">, </w:t>
      </w:r>
      <w:r w:rsidR="00850B81">
        <w:t>such as</w:t>
      </w:r>
      <w:r w:rsidR="00E733B1">
        <w:t xml:space="preserve"> </w:t>
      </w:r>
      <w:r w:rsidR="00E733B1" w:rsidRPr="00E733B1">
        <w:rPr>
          <w:rStyle w:val="CodingLanguage"/>
        </w:rPr>
        <w:t>node-exporter</w:t>
      </w:r>
      <w:r w:rsidR="00850B81">
        <w:rPr>
          <w:rStyle w:val="CodingLanguage"/>
        </w:rPr>
        <w:t xml:space="preserve"> </w:t>
      </w:r>
      <w:r w:rsidR="00850B81">
        <w:t xml:space="preserve">or </w:t>
      </w:r>
      <w:r w:rsidR="00850B81" w:rsidRPr="00850B81">
        <w:rPr>
          <w:rStyle w:val="CodingLanguage"/>
        </w:rPr>
        <w:t>kube-state-metrics</w:t>
      </w:r>
      <w:r w:rsidR="00E733B1">
        <w:t>,</w:t>
      </w:r>
      <w:r w:rsidRPr="005C41B9">
        <w:t xml:space="preserve"> by commenting out the appropriate line in the wrapper playbook</w:t>
      </w:r>
      <w:r>
        <w:t>.</w:t>
      </w:r>
    </w:p>
    <w:p w14:paraId="325B420C" w14:textId="1D162947" w:rsidR="005C41B9" w:rsidRDefault="005C41B9" w:rsidP="005C41B9">
      <w:pPr>
        <w:pStyle w:val="Heading3"/>
      </w:pPr>
      <w:r w:rsidRPr="005C41B9">
        <w:t>Prometheus Operator</w:t>
      </w:r>
    </w:p>
    <w:p w14:paraId="763A3945" w14:textId="2A9C7815" w:rsidR="005C41B9" w:rsidRDefault="005C41B9" w:rsidP="005C41B9">
      <w:pPr>
        <w:pStyle w:val="BodyTextMetricHPELight10pt"/>
      </w:pPr>
      <w:r w:rsidRPr="005C41B9">
        <w:t xml:space="preserve">The Prometheus Operator makes running Prometheus on top of Kubernetes as easy as possible, while preserving Kubernetes-native configuration options. For more information on Prometheus Operator, see </w:t>
      </w:r>
      <w:hyperlink r:id="rId125" w:history="1">
        <w:r w:rsidRPr="00EC01C9">
          <w:rPr>
            <w:rStyle w:val="Hyperlink"/>
          </w:rPr>
          <w:t>https://coreos.com/operators/prometheus/docs/latest/user-guides/getting-started.html</w:t>
        </w:r>
      </w:hyperlink>
      <w:r w:rsidRPr="005C41B9">
        <w:t>.</w:t>
      </w:r>
    </w:p>
    <w:p w14:paraId="63FA079A" w14:textId="47D288F5" w:rsidR="005C41B9" w:rsidRDefault="005C41B9" w:rsidP="005C41B9">
      <w:pPr>
        <w:pStyle w:val="BodyTextMetricHPELight10pt"/>
      </w:pPr>
      <w:r w:rsidRPr="005C41B9">
        <w:t xml:space="preserve">The playbook </w:t>
      </w:r>
      <w:r w:rsidRPr="00EC01C9">
        <w:rPr>
          <w:rStyle w:val="CodingLanguage"/>
        </w:rPr>
        <w:t>playbooks/kube-prometheus/operator.yml</w:t>
      </w:r>
      <w:r w:rsidRPr="005C41B9">
        <w:t xml:space="preserve"> installs the operator itself.</w:t>
      </w:r>
    </w:p>
    <w:p w14:paraId="72DD04AE" w14:textId="7A0857DA" w:rsidR="005C41B9" w:rsidRDefault="005C41B9" w:rsidP="005C41B9">
      <w:pPr>
        <w:pStyle w:val="Heading3"/>
      </w:pPr>
      <w:r w:rsidRPr="005C41B9">
        <w:t>Kube state metrics</w:t>
      </w:r>
    </w:p>
    <w:p w14:paraId="2D1F4B58" w14:textId="4A0248C6" w:rsidR="005C41B9" w:rsidRDefault="005C41B9" w:rsidP="005C41B9">
      <w:pPr>
        <w:pStyle w:val="BodyTextMetricHPELight10pt"/>
      </w:pPr>
      <w:r w:rsidRPr="00EC01C9">
        <w:rPr>
          <w:rStyle w:val="CodingLanguage"/>
        </w:rPr>
        <w:t>kube-state-metrics</w:t>
      </w:r>
      <w:r w:rsidRPr="005C41B9">
        <w:t xml:space="preserve"> is a simple service that listens to the Kubernetes API server and generates metrics about the state of the objects. It is not focused on the health of the individual Kubernetes components, but rather on the health of the various objects inside, such as deployments, nodes and pods. For more information on kube-state-metrics, see </w:t>
      </w:r>
      <w:hyperlink r:id="rId126" w:history="1">
        <w:r w:rsidRPr="00EC01C9">
          <w:rPr>
            <w:rStyle w:val="Hyperlink"/>
          </w:rPr>
          <w:t>https://github.com/kubernetes/kube-state-metrics</w:t>
        </w:r>
      </w:hyperlink>
      <w:r w:rsidRPr="005C41B9">
        <w:t>.</w:t>
      </w:r>
    </w:p>
    <w:p w14:paraId="0B5520A2" w14:textId="18950628" w:rsidR="005C41B9" w:rsidRDefault="005C41B9" w:rsidP="005C41B9">
      <w:pPr>
        <w:pStyle w:val="BodyTextMetricHPELight10pt"/>
      </w:pPr>
      <w:r w:rsidRPr="005C41B9">
        <w:t xml:space="preserve">The playbook </w:t>
      </w:r>
      <w:r w:rsidRPr="00EC01C9">
        <w:rPr>
          <w:rStyle w:val="CodingLanguage"/>
        </w:rPr>
        <w:t>playbooks/kube-prometheus/kube-state-metrics.yml</w:t>
      </w:r>
      <w:r w:rsidRPr="005C41B9">
        <w:t xml:space="preserve"> installs kube-state-metrics on all UCP, DTR and Kubernetes worker nodes.</w:t>
      </w:r>
    </w:p>
    <w:p w14:paraId="2819E1A8" w14:textId="57E51019" w:rsidR="005C41B9" w:rsidRDefault="005C41B9" w:rsidP="005C41B9">
      <w:pPr>
        <w:pStyle w:val="Heading3"/>
      </w:pPr>
      <w:r w:rsidRPr="005C41B9">
        <w:t>Node exporter</w:t>
      </w:r>
    </w:p>
    <w:p w14:paraId="09A78074" w14:textId="7CC0AE03" w:rsidR="005C41B9" w:rsidRDefault="005C41B9" w:rsidP="005C41B9">
      <w:pPr>
        <w:pStyle w:val="BodyTextMetricHPELight10pt"/>
      </w:pPr>
      <w:r w:rsidRPr="005C41B9">
        <w:t xml:space="preserve">The node-exporter provides an overview of cluster node resources including CPU, memory and disk utilization and more. For more information on node-exporter, see </w:t>
      </w:r>
      <w:hyperlink r:id="rId127" w:history="1">
        <w:r w:rsidRPr="00EC01C9">
          <w:rPr>
            <w:rStyle w:val="Hyperlink"/>
          </w:rPr>
          <w:t>https://github.com/prometheus/node_exporter</w:t>
        </w:r>
      </w:hyperlink>
      <w:r w:rsidRPr="005C41B9">
        <w:t>.</w:t>
      </w:r>
    </w:p>
    <w:p w14:paraId="3202F51B" w14:textId="27E78DFE" w:rsidR="005C41B9" w:rsidRDefault="005C41B9" w:rsidP="005C41B9">
      <w:pPr>
        <w:pStyle w:val="BodyTextMetricHPELight10pt"/>
      </w:pPr>
      <w:r w:rsidRPr="005C41B9">
        <w:t xml:space="preserve">The playbook </w:t>
      </w:r>
      <w:r w:rsidRPr="00EC01C9">
        <w:rPr>
          <w:rStyle w:val="CodingLanguage"/>
        </w:rPr>
        <w:t>playbooks/kube-prometheus/node-exporter.yml</w:t>
      </w:r>
      <w:r w:rsidRPr="005C41B9">
        <w:t xml:space="preserve"> installs </w:t>
      </w:r>
      <w:r w:rsidRPr="00EC01C9">
        <w:rPr>
          <w:rStyle w:val="CodingLanguage"/>
        </w:rPr>
        <w:t>node-exporter</w:t>
      </w:r>
      <w:r w:rsidRPr="005C41B9">
        <w:t xml:space="preserve"> as a set of Docker containers on all UCP, DTR and Kubernetes worker nodes. Port </w:t>
      </w:r>
      <w:r w:rsidRPr="00EC01C9">
        <w:rPr>
          <w:rStyle w:val="CodingLanguage"/>
        </w:rPr>
        <w:t>9100</w:t>
      </w:r>
      <w:r w:rsidRPr="005C41B9">
        <w:t xml:space="preserve"> is opened in the firewall on each node where it is installed.</w:t>
      </w:r>
    </w:p>
    <w:p w14:paraId="6F51CBD5" w14:textId="77777777" w:rsidR="005C41B9" w:rsidRDefault="005C41B9" w:rsidP="005C41B9">
      <w:pPr>
        <w:pStyle w:val="Heading3"/>
      </w:pPr>
      <w:r w:rsidRPr="005C41B9">
        <w:t>Monitors</w:t>
      </w:r>
    </w:p>
    <w:p w14:paraId="123FE730" w14:textId="3005A543" w:rsidR="005C41B9" w:rsidRPr="005C41B9" w:rsidRDefault="005C41B9" w:rsidP="005C41B9">
      <w:pPr>
        <w:pStyle w:val="BodyTextMetricHPELight10pt"/>
        <w:rPr>
          <w:rFonts w:ascii="MetricHPE" w:hAnsi="MetricHPE"/>
          <w:b/>
          <w:noProof/>
        </w:rPr>
      </w:pPr>
      <w:r w:rsidRPr="005C41B9">
        <w:t xml:space="preserve">While all the other Kubernetes components run on top of Kubernetes itself, </w:t>
      </w:r>
      <w:r w:rsidRPr="008E5562">
        <w:rPr>
          <w:rStyle w:val="CodingLanguage"/>
        </w:rPr>
        <w:t>kubelet</w:t>
      </w:r>
      <w:r w:rsidRPr="005C41B9">
        <w:t xml:space="preserve"> and </w:t>
      </w:r>
      <w:r w:rsidRPr="008E5562">
        <w:rPr>
          <w:rStyle w:val="CodingLanguage"/>
        </w:rPr>
        <w:t>apiserver</w:t>
      </w:r>
      <w:r w:rsidRPr="005C41B9">
        <w:t xml:space="preserve"> do not, and so they just need service monitors to access these metrics.</w:t>
      </w:r>
    </w:p>
    <w:p w14:paraId="21E3F512" w14:textId="26C2A770" w:rsidR="005C41B9" w:rsidRDefault="005C41B9" w:rsidP="005C41B9">
      <w:pPr>
        <w:pStyle w:val="BodyTextMetricHPELight10pt"/>
      </w:pPr>
      <w:r w:rsidRPr="005C41B9">
        <w:t xml:space="preserve">The playbook </w:t>
      </w:r>
      <w:r w:rsidRPr="008E5562">
        <w:rPr>
          <w:rStyle w:val="CodingLanguage"/>
        </w:rPr>
        <w:t>playbooks/kube-prometheus/monitors.yml</w:t>
      </w:r>
      <w:r w:rsidRPr="005C41B9">
        <w:t xml:space="preserve"> installs Service Monitors for </w:t>
      </w:r>
      <w:r w:rsidRPr="008E5562">
        <w:rPr>
          <w:rStyle w:val="CodingLanguage"/>
        </w:rPr>
        <w:t>kubelet</w:t>
      </w:r>
      <w:r w:rsidRPr="005C41B9">
        <w:t xml:space="preserve"> and </w:t>
      </w:r>
      <w:r w:rsidRPr="008E5562">
        <w:rPr>
          <w:rStyle w:val="CodingLanguage"/>
        </w:rPr>
        <w:t>apiserver</w:t>
      </w:r>
      <w:r w:rsidR="00110BCB" w:rsidRPr="005C41B9">
        <w:t>.</w:t>
      </w:r>
    </w:p>
    <w:p w14:paraId="5B1ACA24" w14:textId="60323116" w:rsidR="005C41B9" w:rsidRDefault="005C41B9" w:rsidP="005C41B9">
      <w:pPr>
        <w:pStyle w:val="Heading3"/>
      </w:pPr>
      <w:r w:rsidRPr="005C41B9">
        <w:t>cAdvisor</w:t>
      </w:r>
    </w:p>
    <w:p w14:paraId="0092087D" w14:textId="3972F7E6" w:rsidR="005C41B9" w:rsidRDefault="005C41B9" w:rsidP="005C41B9">
      <w:pPr>
        <w:pStyle w:val="BodyTextMetricHPELight10pt"/>
      </w:pPr>
      <w:r w:rsidRPr="005C41B9">
        <w:t>Support for cAdvisor is built-in to Kubernetes, so cAdvisor metrics will automatically be available within Prometheus, without any other configuration required.</w:t>
      </w:r>
    </w:p>
    <w:p w14:paraId="1F14CBDD" w14:textId="77777777" w:rsidR="005C41B9" w:rsidRDefault="005C41B9" w:rsidP="005C41B9">
      <w:pPr>
        <w:pStyle w:val="MISCNote-Ruleabove"/>
      </w:pPr>
      <w:r>
        <w:t>Note</w:t>
      </w:r>
    </w:p>
    <w:p w14:paraId="7BDD9421" w14:textId="1CE1222C" w:rsidR="005C41B9" w:rsidRDefault="005C41B9" w:rsidP="005C41B9">
      <w:pPr>
        <w:pStyle w:val="MISCNote-Rulebelow"/>
      </w:pPr>
      <w:r w:rsidRPr="005C41B9">
        <w:t xml:space="preserve">Because Docker EE provides a hosted version of Kubernetes, it is not possible to access metrics for </w:t>
      </w:r>
      <w:r w:rsidRPr="005C41B9">
        <w:rPr>
          <w:rStyle w:val="CodingLanguage"/>
        </w:rPr>
        <w:t>kube-scheduler</w:t>
      </w:r>
      <w:r w:rsidRPr="005C41B9">
        <w:t xml:space="preserve"> and </w:t>
      </w:r>
      <w:r w:rsidRPr="005C41B9">
        <w:rPr>
          <w:rStyle w:val="CodingLanguage"/>
        </w:rPr>
        <w:t>kube-controller-manager</w:t>
      </w:r>
      <w:r w:rsidRPr="00DC7790">
        <w:t>.</w:t>
      </w:r>
    </w:p>
    <w:p w14:paraId="0A9D0F52" w14:textId="336B5CA5" w:rsidR="005C41B9" w:rsidRDefault="00EC01C9" w:rsidP="00EC01C9">
      <w:pPr>
        <w:pStyle w:val="Heading3"/>
      </w:pPr>
      <w:r w:rsidRPr="00EC01C9">
        <w:t>Prometheus</w:t>
      </w:r>
    </w:p>
    <w:p w14:paraId="38CDF0DF" w14:textId="422AAA4C" w:rsidR="00EC01C9" w:rsidRDefault="00EC01C9" w:rsidP="00EC01C9">
      <w:pPr>
        <w:pStyle w:val="BodyTextMetricHPELight10pt"/>
      </w:pPr>
      <w:r w:rsidRPr="00EC01C9">
        <w:t xml:space="preserve">For convenience, the playbook sets up a NodePort so that the Prometheus UI can be accessed on port </w:t>
      </w:r>
      <w:r w:rsidRPr="00EC01C9">
        <w:rPr>
          <w:rStyle w:val="CodingLanguage"/>
        </w:rPr>
        <w:t>33090</w:t>
      </w:r>
      <w:r w:rsidR="00110BCB">
        <w:t xml:space="preserve">, </w:t>
      </w:r>
      <w:r w:rsidR="00110BCB" w:rsidRPr="00110BCB">
        <w:t>as shown in the following code extract:</w:t>
      </w:r>
    </w:p>
    <w:p w14:paraId="58642E8C" w14:textId="2795751E" w:rsidR="00EC01C9" w:rsidRDefault="00EC01C9" w:rsidP="00EC01C9">
      <w:pPr>
        <w:pStyle w:val="BodyTextMetricHPELight10pt"/>
        <w:rPr>
          <w:rStyle w:val="CodingLanguage"/>
        </w:rPr>
      </w:pPr>
      <w:r w:rsidRPr="00EC01C9">
        <w:rPr>
          <w:rStyle w:val="CodingLanguage"/>
        </w:rPr>
        <w:lastRenderedPageBreak/>
        <w:t># kubectl -n monitoring patch svc prometheus-k8s --type='json' -p '[{"op":"replace","path":"/spec/type","value":"NodePort"}]'</w:t>
      </w:r>
    </w:p>
    <w:p w14:paraId="2BBABF70" w14:textId="78142D1E" w:rsidR="00EC01C9" w:rsidRDefault="00EC01C9" w:rsidP="00EC01C9">
      <w:pPr>
        <w:pStyle w:val="BodyTextMetricHPELight10pt"/>
        <w:rPr>
          <w:rStyle w:val="CodingLanguage"/>
        </w:rPr>
      </w:pPr>
      <w:r w:rsidRPr="00EC01C9">
        <w:rPr>
          <w:rStyle w:val="CodingLanguage"/>
        </w:rPr>
        <w:t># kubectl -n monitoring patch svc prometheus-k8s --type='json' -p '[{"op": "add", "path":"/spec/ports/0/nodePort", "value":33090}]'</w:t>
      </w:r>
    </w:p>
    <w:p w14:paraId="3913D27B" w14:textId="1A825784" w:rsidR="00EC01C9" w:rsidRDefault="00EC01C9" w:rsidP="00EC01C9">
      <w:pPr>
        <w:pStyle w:val="BodyTextMetricHPELight10pt"/>
      </w:pPr>
      <w:r w:rsidRPr="00EC01C9">
        <w:t>On a production system, it is likely that you will want to remove this NodePort. The fol</w:t>
      </w:r>
      <w:r w:rsidR="00110BCB">
        <w:t>lowing code segment shows how you can</w:t>
      </w:r>
      <w:r w:rsidRPr="00EC01C9">
        <w:t xml:space="preserve"> use the </w:t>
      </w:r>
      <w:r w:rsidRPr="00EC01C9">
        <w:rPr>
          <w:rStyle w:val="CodingLanguage"/>
        </w:rPr>
        <w:t>patch</w:t>
      </w:r>
      <w:r w:rsidRPr="00EC01C9">
        <w:t xml:space="preserve"> command to remove the NodePort.</w:t>
      </w:r>
    </w:p>
    <w:p w14:paraId="782E6CC1" w14:textId="47804ACC" w:rsidR="00EC01C9" w:rsidRDefault="00EC01C9" w:rsidP="00EC01C9">
      <w:pPr>
        <w:pStyle w:val="BodyTextMetricHPELight10pt"/>
        <w:rPr>
          <w:rStyle w:val="CodingLanguage"/>
        </w:rPr>
      </w:pPr>
      <w:r w:rsidRPr="00EC01C9">
        <w:rPr>
          <w:rStyle w:val="CodingLanguage"/>
        </w:rPr>
        <w:t># kubectl -n monitoring patch svc prometheus-k8s --type='json' -p '[{"op": "remove", "path":"/spec/ports/0/nodePort"}]'</w:t>
      </w:r>
    </w:p>
    <w:p w14:paraId="1FC24F99" w14:textId="2DB67DE2" w:rsidR="00EC01C9" w:rsidRDefault="00EC01C9" w:rsidP="00EC01C9">
      <w:pPr>
        <w:pStyle w:val="BodyTextMetricHPELight10pt"/>
        <w:rPr>
          <w:rStyle w:val="CodingLanguage"/>
        </w:rPr>
      </w:pPr>
      <w:r w:rsidRPr="00EC01C9">
        <w:rPr>
          <w:rStyle w:val="CodingLanguage"/>
        </w:rPr>
        <w:t># kubectl -n monitoring patch svc prometheus-k8s --type='json' -p '[{"op": "remove", "path":"/spec/type"}]'</w:t>
      </w:r>
    </w:p>
    <w:p w14:paraId="4D081913" w14:textId="49684304" w:rsidR="00EC01C9" w:rsidRDefault="00EC01C9" w:rsidP="00EC01C9">
      <w:pPr>
        <w:pStyle w:val="Heading3"/>
      </w:pPr>
      <w:r w:rsidRPr="00EC01C9">
        <w:t>Grafana</w:t>
      </w:r>
    </w:p>
    <w:p w14:paraId="2B9E48B2" w14:textId="77777777" w:rsidR="00D949E9" w:rsidRDefault="00EC01C9" w:rsidP="00D949E9">
      <w:pPr>
        <w:pStyle w:val="BodyTextMetricHPELight10pt"/>
      </w:pPr>
      <w:r w:rsidRPr="00EC01C9">
        <w:t xml:space="preserve">For convenience, the playbook sets up a NodePort so that the Grafana UI can be access on the port </w:t>
      </w:r>
      <w:r w:rsidRPr="00EC01C9">
        <w:rPr>
          <w:rStyle w:val="CodingLanguage"/>
        </w:rPr>
        <w:t>33030</w:t>
      </w:r>
      <w:r w:rsidR="00D949E9">
        <w:t xml:space="preserve">, </w:t>
      </w:r>
      <w:r w:rsidR="00D949E9" w:rsidRPr="00110BCB">
        <w:t>as shown in the following code extract:</w:t>
      </w:r>
    </w:p>
    <w:p w14:paraId="27450930" w14:textId="080D54A8" w:rsidR="00EC01C9" w:rsidRDefault="00EC01C9" w:rsidP="00EC01C9">
      <w:pPr>
        <w:pStyle w:val="BodyTextMetricHPELight10pt"/>
        <w:rPr>
          <w:rStyle w:val="CodingLanguage"/>
        </w:rPr>
      </w:pPr>
      <w:r w:rsidRPr="00EC01C9">
        <w:rPr>
          <w:rStyle w:val="CodingLanguage"/>
        </w:rPr>
        <w:t># kubectl -n monitoring patch svc grafana --type='json' -p '[{"op":"replace","path":"/spec/type", "value":"NodePort"}]'</w:t>
      </w:r>
    </w:p>
    <w:p w14:paraId="02756C9A" w14:textId="6C55AF0A" w:rsidR="00EC01C9" w:rsidRDefault="00EC01C9" w:rsidP="00EC01C9">
      <w:pPr>
        <w:pStyle w:val="BodyTextMetricHPELight10pt"/>
        <w:rPr>
          <w:rStyle w:val="CodingLanguage"/>
        </w:rPr>
      </w:pPr>
      <w:r w:rsidRPr="00EC01C9">
        <w:rPr>
          <w:rStyle w:val="CodingLanguage"/>
        </w:rPr>
        <w:t># kubectl -n monitoring patch svc grafana --type='json' -p '[{"op": "add", "path":"/spec/ports/0/nodePort", "value":33030}]'</w:t>
      </w:r>
    </w:p>
    <w:p w14:paraId="2E28FF0E" w14:textId="24D7AA30" w:rsidR="00EC01C9" w:rsidRDefault="00EC01C9" w:rsidP="00EC01C9">
      <w:pPr>
        <w:pStyle w:val="BodyTextMetricHPELight10pt"/>
        <w:rPr>
          <w:rStyle w:val="CodingLanguage"/>
          <w:rFonts w:ascii="MetricHPE Light" w:hAnsi="MetricHPE Light"/>
        </w:rPr>
      </w:pPr>
      <w:r w:rsidRPr="00EC01C9">
        <w:rPr>
          <w:rStyle w:val="CodingLanguage"/>
          <w:rFonts w:ascii="MetricHPE Light" w:hAnsi="MetricHPE Light"/>
        </w:rPr>
        <w:t>On a production system, it is likely that you will want to remove this NodePort. The fol</w:t>
      </w:r>
      <w:r w:rsidR="00D949E9">
        <w:rPr>
          <w:rStyle w:val="CodingLanguage"/>
          <w:rFonts w:ascii="MetricHPE Light" w:hAnsi="MetricHPE Light"/>
        </w:rPr>
        <w:t>lowing code segment shows how you can</w:t>
      </w:r>
      <w:r w:rsidRPr="00EC01C9">
        <w:rPr>
          <w:rStyle w:val="CodingLanguage"/>
          <w:rFonts w:ascii="MetricHPE Light" w:hAnsi="MetricHPE Light"/>
        </w:rPr>
        <w:t xml:space="preserve"> use the patch command to remove the NodePort.</w:t>
      </w:r>
    </w:p>
    <w:p w14:paraId="59A4BFF0" w14:textId="214ADE28" w:rsidR="00EC01C9" w:rsidRDefault="00EC01C9" w:rsidP="00EC01C9">
      <w:pPr>
        <w:pStyle w:val="BodyTextMetricHPELight10pt"/>
        <w:rPr>
          <w:rStyle w:val="CodingLanguage"/>
        </w:rPr>
      </w:pPr>
      <w:r w:rsidRPr="00EC01C9">
        <w:rPr>
          <w:rStyle w:val="CodingLanguage"/>
        </w:rPr>
        <w:t># kubectl -n monitoring patch svc grafana --type='json' -p '[{"op": "remove", "path":"/spec/ports/0/nodePort"}]'</w:t>
      </w:r>
    </w:p>
    <w:p w14:paraId="319C8461" w14:textId="16DE5720" w:rsidR="00EC01C9" w:rsidRDefault="00EC01C9" w:rsidP="00EC01C9">
      <w:pPr>
        <w:pStyle w:val="BodyTextMetricHPELight10pt"/>
        <w:rPr>
          <w:rStyle w:val="CodingLanguage"/>
        </w:rPr>
      </w:pPr>
      <w:r w:rsidRPr="00EC01C9">
        <w:rPr>
          <w:rStyle w:val="CodingLanguage"/>
        </w:rPr>
        <w:t># kubectl -n monitoring patch svc grafana --type='json' -p '[{"op": "remove", "path":"/spec/type"}]'</w:t>
      </w:r>
    </w:p>
    <w:p w14:paraId="6AC12FE7" w14:textId="4384391D" w:rsidR="00EC01C9" w:rsidRDefault="00EC01C9" w:rsidP="00EC01C9">
      <w:pPr>
        <w:pStyle w:val="Heading3"/>
      </w:pPr>
      <w:r w:rsidRPr="00EC01C9">
        <w:t>Teardown</w:t>
      </w:r>
    </w:p>
    <w:p w14:paraId="428FE44D" w14:textId="3CA6E82A" w:rsidR="00EC01C9" w:rsidRDefault="00EC01C9" w:rsidP="00EC01C9">
      <w:pPr>
        <w:pStyle w:val="BodyTextLastMetricHPELight10pt"/>
      </w:pPr>
      <w:r w:rsidRPr="00EC01C9">
        <w:t xml:space="preserve">The playbook </w:t>
      </w:r>
      <w:r w:rsidRPr="00EC01C9">
        <w:rPr>
          <w:rStyle w:val="CodingLanguage"/>
        </w:rPr>
        <w:t>playbooks/kube-prometheus-teardown.yml</w:t>
      </w:r>
      <w:r w:rsidRPr="00EC01C9">
        <w:t xml:space="preserve"> removes the installed Prometheus\Grafana stack.</w:t>
      </w:r>
    </w:p>
    <w:p w14:paraId="1DBC1698" w14:textId="3FD72A53" w:rsidR="00CF6735" w:rsidRDefault="00CF6735" w:rsidP="00CF6735">
      <w:pPr>
        <w:pStyle w:val="Heading2"/>
      </w:pPr>
      <w:bookmarkStart w:id="378" w:name="_Toc7020463"/>
      <w:r w:rsidRPr="00CF6735">
        <w:t>Prometheus UI</w:t>
      </w:r>
      <w:bookmarkEnd w:id="378"/>
    </w:p>
    <w:p w14:paraId="3C7F767D" w14:textId="41D57D5E" w:rsidR="00CF6735" w:rsidRDefault="00CF6735" w:rsidP="00CF6735">
      <w:pPr>
        <w:pStyle w:val="BodyTextMetricHPELight10pt"/>
      </w:pPr>
      <w:r w:rsidRPr="00CF6735">
        <w:t xml:space="preserve">The Prometheus UI is available via your UCP, DTR or Kubernetes worker nodes, using HTTP on port </w:t>
      </w:r>
      <w:r w:rsidRPr="00CF6735">
        <w:rPr>
          <w:rStyle w:val="CodingLanguage"/>
        </w:rPr>
        <w:t>33090</w:t>
      </w:r>
      <w:r w:rsidRPr="00CF6735">
        <w:t>, for example,</w:t>
      </w:r>
    </w:p>
    <w:p w14:paraId="363763A1" w14:textId="2BA936A6" w:rsidR="00CF6735" w:rsidRPr="00CF6735" w:rsidRDefault="00CF6735" w:rsidP="00CF6735">
      <w:pPr>
        <w:pStyle w:val="BodyTextMetricHPELight10pt"/>
        <w:rPr>
          <w:rStyle w:val="CodingLanguage"/>
        </w:rPr>
      </w:pPr>
      <w:r w:rsidRPr="00CF6735">
        <w:rPr>
          <w:rStyle w:val="CodingLanguage"/>
        </w:rPr>
        <w:t>http://hpe-ucp01.am2.cloudra.local:33090</w:t>
      </w:r>
    </w:p>
    <w:p w14:paraId="05F5E139" w14:textId="0722783F" w:rsidR="00CF6735" w:rsidRDefault="00CF6735" w:rsidP="00CF6735">
      <w:pPr>
        <w:pStyle w:val="BodyTextMetricHPELight10pt"/>
      </w:pPr>
      <w:r w:rsidRPr="00CF6735">
        <w:t xml:space="preserve">To see what services are being monitored, access the service discovery page, via </w:t>
      </w:r>
      <w:r w:rsidRPr="00CF6735">
        <w:rPr>
          <w:rStyle w:val="CodingLanguage"/>
        </w:rPr>
        <w:t>Status -&gt; Service Discovery</w:t>
      </w:r>
      <w:r w:rsidRPr="00CF6735">
        <w:t>, or using the</w:t>
      </w:r>
      <w:r w:rsidRPr="00CF6735">
        <w:rPr>
          <w:rStyle w:val="CodingLanguage"/>
        </w:rPr>
        <w:t xml:space="preserve"> /service-discovery</w:t>
      </w:r>
      <w:r w:rsidRPr="00CF6735">
        <w:t xml:space="preserve"> endpoint:</w:t>
      </w:r>
    </w:p>
    <w:p w14:paraId="506BAAD4" w14:textId="662A7AFE" w:rsidR="00CF6735" w:rsidRDefault="00CF6735" w:rsidP="00CF6735">
      <w:pPr>
        <w:pStyle w:val="BodyTextMetricHPELight10pt"/>
        <w:rPr>
          <w:rStyle w:val="CodingLanguage"/>
        </w:rPr>
      </w:pPr>
      <w:r w:rsidRPr="00CF6735">
        <w:rPr>
          <w:rStyle w:val="CodingLanguage"/>
        </w:rPr>
        <w:t>http://hpe2-ucp01.am2.cloudra.local:33090/service-discovery</w:t>
      </w:r>
    </w:p>
    <w:p w14:paraId="06BD5930" w14:textId="5BED1FFB" w:rsidR="00CF6735" w:rsidRDefault="00CF6735" w:rsidP="00CF6735">
      <w:pPr>
        <w:pStyle w:val="BodyTextMetricHPELight10pt"/>
        <w:rPr>
          <w:rStyle w:val="CodingLanguage"/>
          <w:rFonts w:ascii="MetricHPE Light" w:hAnsi="MetricHPE Light"/>
        </w:rPr>
      </w:pPr>
      <w:r w:rsidRPr="00CF6735">
        <w:rPr>
          <w:rStyle w:val="CodingLanguage"/>
          <w:rFonts w:ascii="MetricHPE Light" w:hAnsi="MetricHPE Light"/>
        </w:rPr>
        <w:t>The monitored serv</w:t>
      </w:r>
      <w:r>
        <w:rPr>
          <w:rStyle w:val="CodingLanguage"/>
          <w:rFonts w:ascii="MetricHPE Light" w:hAnsi="MetricHPE Light"/>
        </w:rPr>
        <w:t xml:space="preserve">ices are listed as shown in </w:t>
      </w:r>
      <w:r w:rsidRPr="00CF6735">
        <w:fldChar w:fldCharType="begin"/>
      </w:r>
      <w:r w:rsidRPr="00CF6735">
        <w:instrText xml:space="preserve"> REF _Ref2065728 \h </w:instrText>
      </w:r>
      <w:r>
        <w:instrText xml:space="preserve"> \* MERGEFORMAT </w:instrText>
      </w:r>
      <w:r w:rsidRPr="00CF6735">
        <w:fldChar w:fldCharType="separate"/>
      </w:r>
      <w:r w:rsidR="00560AD9" w:rsidRPr="00560AD9">
        <w:t>Figure 52</w:t>
      </w:r>
      <w:r w:rsidRPr="00CF6735">
        <w:fldChar w:fldCharType="end"/>
      </w:r>
      <w:r w:rsidRPr="00CF6735">
        <w:rPr>
          <w:rStyle w:val="CodingLanguage"/>
          <w:rFonts w:ascii="MetricHPE Light" w:hAnsi="MetricHPE Light"/>
        </w:rPr>
        <w:t>.</w:t>
      </w:r>
    </w:p>
    <w:p w14:paraId="4A8319A4" w14:textId="66D3AE08" w:rsidR="00CF6735" w:rsidRDefault="00CF6735" w:rsidP="00CF6735">
      <w:pPr>
        <w:pStyle w:val="FigureAfterspace"/>
        <w:rPr>
          <w:rStyle w:val="CodingLanguage"/>
          <w:rFonts w:ascii="MetricHPE Light" w:hAnsi="MetricHPE Light"/>
        </w:rPr>
      </w:pPr>
      <w:r>
        <w:rPr>
          <w:noProof/>
        </w:rPr>
        <w:lastRenderedPageBreak/>
        <w:drawing>
          <wp:inline distT="0" distB="0" distL="0" distR="0" wp14:anchorId="1629ED96" wp14:editId="578ECA09">
            <wp:extent cx="6007309" cy="1962150"/>
            <wp:effectExtent l="0" t="0" r="0" b="0"/>
            <wp:docPr id="9" name="Picture 9" descr="&quot;Prometheus service discov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ot;Prometheus service discovery&quo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10358" cy="1963146"/>
                    </a:xfrm>
                    <a:prstGeom prst="rect">
                      <a:avLst/>
                    </a:prstGeom>
                    <a:noFill/>
                    <a:ln>
                      <a:noFill/>
                    </a:ln>
                  </pic:spPr>
                </pic:pic>
              </a:graphicData>
            </a:graphic>
          </wp:inline>
        </w:drawing>
      </w:r>
    </w:p>
    <w:p w14:paraId="25DF3873" w14:textId="48F0CD61" w:rsidR="00CF6735" w:rsidRPr="00CF6735" w:rsidRDefault="00CF6735" w:rsidP="00CF6735">
      <w:pPr>
        <w:pStyle w:val="MISCFigureCaptionHeader8pt"/>
        <w:rPr>
          <w:rStyle w:val="CodingLanguage"/>
          <w:rFonts w:ascii="MetricHPE Light" w:hAnsi="MetricHPE Light"/>
        </w:rPr>
      </w:pPr>
      <w:bookmarkStart w:id="379" w:name="_Ref2065728"/>
      <w:r w:rsidRPr="00CF6735">
        <w:rPr>
          <w:rStyle w:val="MISCFigureCaptionHeaderBold8pt"/>
        </w:rPr>
        <w:t xml:space="preserve">Figure </w:t>
      </w:r>
      <w:r w:rsidRPr="00CF6735">
        <w:rPr>
          <w:rStyle w:val="MISCFigureCaptionHeaderBold8pt"/>
        </w:rPr>
        <w:fldChar w:fldCharType="begin"/>
      </w:r>
      <w:r w:rsidRPr="00CF6735">
        <w:rPr>
          <w:rStyle w:val="MISCFigureCaptionHeaderBold8pt"/>
        </w:rPr>
        <w:instrText xml:space="preserve"> SEQ Figure \* ARABIC </w:instrText>
      </w:r>
      <w:r w:rsidRPr="00CF6735">
        <w:rPr>
          <w:rStyle w:val="MISCFigureCaptionHeaderBold8pt"/>
        </w:rPr>
        <w:fldChar w:fldCharType="separate"/>
      </w:r>
      <w:r w:rsidR="00560AD9">
        <w:rPr>
          <w:rStyle w:val="MISCFigureCaptionHeaderBold8pt"/>
          <w:noProof/>
        </w:rPr>
        <w:t>52</w:t>
      </w:r>
      <w:r w:rsidRPr="00CF6735">
        <w:rPr>
          <w:rStyle w:val="MISCFigureCaptionHeaderBold8pt"/>
        </w:rPr>
        <w:fldChar w:fldCharType="end"/>
      </w:r>
      <w:bookmarkEnd w:id="379"/>
      <w:r w:rsidRPr="00CF6735">
        <w:rPr>
          <w:rStyle w:val="MISCFigureCaptionHeaderBold8pt"/>
        </w:rPr>
        <w:t xml:space="preserve">. </w:t>
      </w:r>
      <w:r w:rsidRPr="00CF6735">
        <w:t>Prometheus service discovery</w:t>
      </w:r>
    </w:p>
    <w:p w14:paraId="4D856BB8" w14:textId="70D34049" w:rsidR="00CF6735" w:rsidRDefault="00CF6735" w:rsidP="00CF6735">
      <w:pPr>
        <w:pStyle w:val="BodyTextMetricHPELight10pt"/>
      </w:pPr>
      <w:r w:rsidRPr="00CF6735">
        <w:t xml:space="preserve">To see the status for the monitored services, access the targets page via </w:t>
      </w:r>
      <w:r w:rsidRPr="00CF6735">
        <w:rPr>
          <w:rStyle w:val="CodingLanguage"/>
        </w:rPr>
        <w:t>Status -&gt; Targets</w:t>
      </w:r>
      <w:r w:rsidRPr="00CF6735">
        <w:t xml:space="preserve"> or using the endpoint </w:t>
      </w:r>
      <w:r w:rsidRPr="00CF6735">
        <w:rPr>
          <w:rStyle w:val="CodingLanguage"/>
        </w:rPr>
        <w:t>/targets</w:t>
      </w:r>
      <w:r w:rsidRPr="00CF6735">
        <w:t>.</w:t>
      </w:r>
    </w:p>
    <w:p w14:paraId="1282507B" w14:textId="6019C2B5" w:rsidR="00CF6735" w:rsidRPr="0078113B" w:rsidRDefault="0078113B" w:rsidP="00CF6735">
      <w:pPr>
        <w:pStyle w:val="BodyTextMetricHPELight10pt"/>
        <w:rPr>
          <w:rStyle w:val="CodingLanguage"/>
        </w:rPr>
      </w:pPr>
      <w:r w:rsidRPr="0078113B">
        <w:rPr>
          <w:rStyle w:val="CodingLanguage"/>
        </w:rPr>
        <w:t>http://hpe2-ucp01.am2.cloudra.local:33090/targets</w:t>
      </w:r>
    </w:p>
    <w:p w14:paraId="2DE8458D" w14:textId="3931B34C" w:rsidR="0078113B" w:rsidRDefault="0078113B" w:rsidP="00CF6735">
      <w:pPr>
        <w:pStyle w:val="BodyTextMetricHPELight10pt"/>
      </w:pPr>
      <w:r w:rsidRPr="0078113B">
        <w:t>The status of the various monitors</w:t>
      </w:r>
      <w:r>
        <w:t xml:space="preserve"> are displayed, as shown in </w:t>
      </w:r>
      <w:r w:rsidRPr="0078113B">
        <w:fldChar w:fldCharType="begin"/>
      </w:r>
      <w:r w:rsidRPr="0078113B">
        <w:instrText xml:space="preserve"> REF _Ref2067424 \h </w:instrText>
      </w:r>
      <w:r>
        <w:instrText xml:space="preserve"> \* MERGEFORMAT </w:instrText>
      </w:r>
      <w:r w:rsidRPr="0078113B">
        <w:fldChar w:fldCharType="separate"/>
      </w:r>
      <w:r w:rsidR="00560AD9" w:rsidRPr="00560AD9">
        <w:t>Figure 53</w:t>
      </w:r>
      <w:r w:rsidRPr="0078113B">
        <w:fldChar w:fldCharType="end"/>
      </w:r>
      <w:r w:rsidRPr="0078113B">
        <w:t>.</w:t>
      </w:r>
    </w:p>
    <w:p w14:paraId="22C908C3" w14:textId="3E088715" w:rsidR="0078113B" w:rsidRDefault="0078113B" w:rsidP="0078113B">
      <w:pPr>
        <w:pStyle w:val="FigureAfterspace"/>
      </w:pPr>
      <w:r>
        <w:rPr>
          <w:noProof/>
        </w:rPr>
        <w:drawing>
          <wp:inline distT="0" distB="0" distL="0" distR="0" wp14:anchorId="4B2A7478" wp14:editId="3A308A4D">
            <wp:extent cx="5972175" cy="4243539"/>
            <wp:effectExtent l="0" t="0" r="0" b="5080"/>
            <wp:docPr id="10" name="Picture 10"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ot;Prometheus targets&quo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81595" cy="4250233"/>
                    </a:xfrm>
                    <a:prstGeom prst="rect">
                      <a:avLst/>
                    </a:prstGeom>
                    <a:noFill/>
                    <a:ln>
                      <a:noFill/>
                    </a:ln>
                  </pic:spPr>
                </pic:pic>
              </a:graphicData>
            </a:graphic>
          </wp:inline>
        </w:drawing>
      </w:r>
    </w:p>
    <w:p w14:paraId="32680D3E" w14:textId="295F6554" w:rsidR="0078113B" w:rsidRDefault="0078113B" w:rsidP="0078113B">
      <w:pPr>
        <w:pStyle w:val="MISCFigureCaptionHeader8pt"/>
      </w:pPr>
      <w:bookmarkStart w:id="380" w:name="_Ref2067424"/>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560AD9">
        <w:rPr>
          <w:rStyle w:val="MISCFigureCaptionHeaderBold8pt"/>
          <w:noProof/>
        </w:rPr>
        <w:t>53</w:t>
      </w:r>
      <w:r w:rsidRPr="0078113B">
        <w:rPr>
          <w:rStyle w:val="MISCFigureCaptionHeaderBold8pt"/>
        </w:rPr>
        <w:fldChar w:fldCharType="end"/>
      </w:r>
      <w:bookmarkEnd w:id="380"/>
      <w:r w:rsidRPr="0078113B">
        <w:rPr>
          <w:rStyle w:val="MISCFigureCaptionHeaderBold8pt"/>
        </w:rPr>
        <w:t xml:space="preserve">. </w:t>
      </w:r>
      <w:r w:rsidRPr="0078113B">
        <w:t>Prometheus targets</w:t>
      </w:r>
    </w:p>
    <w:p w14:paraId="67B09500" w14:textId="3E8CAA84" w:rsidR="0078113B" w:rsidRDefault="0078113B" w:rsidP="0078113B">
      <w:pPr>
        <w:pStyle w:val="BodyTextMetricHPELight10pt"/>
      </w:pPr>
      <w:r w:rsidRPr="0078113B">
        <w:lastRenderedPageBreak/>
        <w:t xml:space="preserve">To see all the metrics available, click on </w:t>
      </w:r>
      <w:r w:rsidRPr="0078113B">
        <w:rPr>
          <w:rStyle w:val="CodingLanguage"/>
        </w:rPr>
        <w:t>Graph</w:t>
      </w:r>
      <w:r w:rsidRPr="0078113B">
        <w:t xml:space="preserve"> or use the endpoint </w:t>
      </w:r>
      <w:r w:rsidRPr="0078113B">
        <w:rPr>
          <w:rStyle w:val="CodingLanguage"/>
        </w:rPr>
        <w:t>/graph</w:t>
      </w:r>
      <w:r w:rsidRPr="0078113B">
        <w:t>:</w:t>
      </w:r>
    </w:p>
    <w:p w14:paraId="35765D33" w14:textId="62CCB4FA" w:rsidR="0078113B" w:rsidRPr="0078113B" w:rsidRDefault="0078113B" w:rsidP="0078113B">
      <w:pPr>
        <w:pStyle w:val="BodyTextMetricHPELight10pt"/>
        <w:rPr>
          <w:rStyle w:val="CodingLanguage"/>
        </w:rPr>
      </w:pPr>
      <w:r w:rsidRPr="0078113B">
        <w:rPr>
          <w:rStyle w:val="CodingLanguage"/>
        </w:rPr>
        <w:t>http://hpe2-ucp01.am2.cloudra.local:33090/graph</w:t>
      </w:r>
    </w:p>
    <w:p w14:paraId="18E23FCD" w14:textId="0B768044" w:rsidR="0078113B" w:rsidRDefault="0078113B" w:rsidP="0078113B">
      <w:pPr>
        <w:pStyle w:val="BodyTextMetricHPELight10pt"/>
      </w:pPr>
      <w:r w:rsidRPr="0078113B">
        <w:t>Click on the drop-down titled</w:t>
      </w:r>
      <w:r>
        <w:t xml:space="preserve"> “</w:t>
      </w:r>
      <w:r w:rsidRPr="0078113B">
        <w:rPr>
          <w:rStyle w:val="CodingLanguage"/>
        </w:rPr>
        <w:t xml:space="preserve">- insert metric at cursor </w:t>
      </w:r>
      <w:r>
        <w:rPr>
          <w:rStyle w:val="CodingLanguage"/>
        </w:rPr>
        <w:t>–</w:t>
      </w:r>
      <w:r>
        <w:t xml:space="preserve">“ </w:t>
      </w:r>
      <w:r w:rsidRPr="0078113B">
        <w:t>to see all the metrics that are available to Prometheus</w:t>
      </w:r>
      <w:r>
        <w:t xml:space="preserve"> as shown in </w:t>
      </w:r>
      <w:r w:rsidRPr="0078113B">
        <w:fldChar w:fldCharType="begin"/>
      </w:r>
      <w:r w:rsidRPr="0078113B">
        <w:instrText xml:space="preserve"> REF _Ref2067690 \h </w:instrText>
      </w:r>
      <w:r>
        <w:instrText xml:space="preserve"> \* MERGEFORMAT </w:instrText>
      </w:r>
      <w:r w:rsidRPr="0078113B">
        <w:fldChar w:fldCharType="separate"/>
      </w:r>
      <w:r w:rsidR="00560AD9" w:rsidRPr="00560AD9">
        <w:t>Figure 54</w:t>
      </w:r>
      <w:r w:rsidRPr="0078113B">
        <w:fldChar w:fldCharType="end"/>
      </w:r>
      <w:r w:rsidRPr="0078113B">
        <w:t>.</w:t>
      </w:r>
    </w:p>
    <w:p w14:paraId="33AA0050" w14:textId="22E437BA" w:rsidR="0078113B" w:rsidRPr="0078113B" w:rsidRDefault="0078113B" w:rsidP="0078113B">
      <w:pPr>
        <w:pStyle w:val="FigureAfterspace"/>
        <w:rPr>
          <w:rStyle w:val="MISCFigureCaptionHeaderBold8pt"/>
        </w:rPr>
      </w:pPr>
      <w:r>
        <w:rPr>
          <w:noProof/>
        </w:rPr>
        <w:drawing>
          <wp:inline distT="0" distB="0" distL="0" distR="0" wp14:anchorId="5C208075" wp14:editId="11D13B7F">
            <wp:extent cx="6172200" cy="4476750"/>
            <wp:effectExtent l="0" t="0" r="0" b="0"/>
            <wp:docPr id="16" name="Picture 16" descr="&quot;Prometheus targ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t;Prometheus targets&qu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72200" cy="4476750"/>
                    </a:xfrm>
                    <a:prstGeom prst="rect">
                      <a:avLst/>
                    </a:prstGeom>
                    <a:noFill/>
                    <a:ln>
                      <a:noFill/>
                    </a:ln>
                  </pic:spPr>
                </pic:pic>
              </a:graphicData>
            </a:graphic>
          </wp:inline>
        </w:drawing>
      </w:r>
    </w:p>
    <w:p w14:paraId="17CA8C30" w14:textId="5C2361C8" w:rsidR="0078113B" w:rsidRDefault="0078113B" w:rsidP="0078113B">
      <w:pPr>
        <w:pStyle w:val="MISCFigureCaptionHeader8pt"/>
      </w:pPr>
      <w:bookmarkStart w:id="381" w:name="_Ref2067690"/>
      <w:r w:rsidRPr="0078113B">
        <w:rPr>
          <w:rStyle w:val="MISCFigureCaptionHeaderBold8pt"/>
        </w:rPr>
        <w:t xml:space="preserve">Figure </w:t>
      </w:r>
      <w:r w:rsidRPr="0078113B">
        <w:rPr>
          <w:rStyle w:val="MISCFigureCaptionHeaderBold8pt"/>
        </w:rPr>
        <w:fldChar w:fldCharType="begin"/>
      </w:r>
      <w:r w:rsidRPr="0078113B">
        <w:rPr>
          <w:rStyle w:val="MISCFigureCaptionHeaderBold8pt"/>
        </w:rPr>
        <w:instrText xml:space="preserve"> SEQ Figure \* ARABIC </w:instrText>
      </w:r>
      <w:r w:rsidRPr="0078113B">
        <w:rPr>
          <w:rStyle w:val="MISCFigureCaptionHeaderBold8pt"/>
        </w:rPr>
        <w:fldChar w:fldCharType="separate"/>
      </w:r>
      <w:r w:rsidR="00560AD9">
        <w:rPr>
          <w:rStyle w:val="MISCFigureCaptionHeaderBold8pt"/>
          <w:noProof/>
        </w:rPr>
        <w:t>54</w:t>
      </w:r>
      <w:r w:rsidRPr="0078113B">
        <w:rPr>
          <w:rStyle w:val="MISCFigureCaptionHeaderBold8pt"/>
        </w:rPr>
        <w:fldChar w:fldCharType="end"/>
      </w:r>
      <w:bookmarkEnd w:id="381"/>
      <w:r w:rsidRPr="0078113B">
        <w:rPr>
          <w:rStyle w:val="MISCFigureCaptionHeaderBold8pt"/>
        </w:rPr>
        <w:t>.</w:t>
      </w:r>
      <w:r>
        <w:t xml:space="preserve"> Prometheus metrics</w:t>
      </w:r>
    </w:p>
    <w:p w14:paraId="3AB65FE2" w14:textId="19821A03" w:rsidR="0078113B" w:rsidRDefault="0078113B" w:rsidP="0078113B">
      <w:pPr>
        <w:pStyle w:val="Heading2"/>
      </w:pPr>
      <w:bookmarkStart w:id="382" w:name="_Toc7020464"/>
      <w:r w:rsidRPr="0078113B">
        <w:t>Node Exporter</w:t>
      </w:r>
      <w:bookmarkEnd w:id="382"/>
    </w:p>
    <w:p w14:paraId="2F2CAE72" w14:textId="62DA8629" w:rsidR="0078113B" w:rsidRPr="0078113B" w:rsidRDefault="0078113B" w:rsidP="0078113B">
      <w:pPr>
        <w:pStyle w:val="BodyTextMetricHPELight10pt"/>
      </w:pPr>
      <w:r w:rsidRPr="0078113B">
        <w:t xml:space="preserve">Metrics specific to the Node Exporter are prefixed with </w:t>
      </w:r>
      <w:r w:rsidRPr="0078113B">
        <w:rPr>
          <w:rStyle w:val="CodingLanguage"/>
        </w:rPr>
        <w:t>node_</w:t>
      </w:r>
      <w:r w:rsidRPr="0078113B">
        <w:t xml:space="preserve"> and include metrics like </w:t>
      </w:r>
      <w:r w:rsidRPr="0078113B">
        <w:rPr>
          <w:rStyle w:val="CodingLanguage"/>
        </w:rPr>
        <w:t>node_cpu_seconds_total</w:t>
      </w:r>
      <w:r w:rsidRPr="0078113B">
        <w:t xml:space="preserve"> and </w:t>
      </w:r>
      <w:r w:rsidRPr="0078113B">
        <w:rPr>
          <w:rStyle w:val="CodingLanguage"/>
        </w:rPr>
        <w:t>node_exporter_build_info</w:t>
      </w:r>
      <w:r w:rsidRPr="0078113B">
        <w:t xml:space="preserve">. </w:t>
      </w:r>
      <w:r w:rsidR="00E93A52" w:rsidRPr="00E93A52">
        <w:fldChar w:fldCharType="begin"/>
      </w:r>
      <w:r w:rsidR="00E93A52" w:rsidRPr="00E93A52">
        <w:instrText xml:space="preserve"> REF _Ref2068050 \h </w:instrText>
      </w:r>
      <w:r w:rsidR="00E93A52">
        <w:instrText xml:space="preserve"> \* MERGEFORMAT </w:instrText>
      </w:r>
      <w:r w:rsidR="00E93A52" w:rsidRPr="00E93A52">
        <w:fldChar w:fldCharType="separate"/>
      </w:r>
      <w:r w:rsidR="00560AD9" w:rsidRPr="00560AD9">
        <w:t>Table 25</w:t>
      </w:r>
      <w:r w:rsidR="00E93A52" w:rsidRPr="00E93A52">
        <w:fldChar w:fldCharType="end"/>
      </w:r>
      <w:r w:rsidR="00E93A52">
        <w:t xml:space="preserve"> </w:t>
      </w:r>
      <w:r w:rsidRPr="0078113B">
        <w:t>below lists some example expressions.</w:t>
      </w:r>
    </w:p>
    <w:p w14:paraId="018934BA" w14:textId="3FF6F0AA" w:rsidR="0078113B" w:rsidRPr="0078113B" w:rsidRDefault="00E93A52" w:rsidP="00E93A52">
      <w:pPr>
        <w:pStyle w:val="MISCTableCaptionHeader8pt"/>
      </w:pPr>
      <w:bookmarkStart w:id="383" w:name="_Ref2068050"/>
      <w:r w:rsidRPr="00E93A52">
        <w:rPr>
          <w:rStyle w:val="MISCTableCaptionHeaderBold8pt"/>
        </w:rPr>
        <w:t xml:space="preserve">Table </w:t>
      </w:r>
      <w:r w:rsidRPr="00E93A52">
        <w:rPr>
          <w:rStyle w:val="MISCTableCaptionHeaderBold8pt"/>
        </w:rPr>
        <w:fldChar w:fldCharType="begin"/>
      </w:r>
      <w:r w:rsidRPr="00E93A52">
        <w:rPr>
          <w:rStyle w:val="MISCTableCaptionHeaderBold8pt"/>
        </w:rPr>
        <w:instrText xml:space="preserve"> SEQ Table \* ARABIC </w:instrText>
      </w:r>
      <w:r w:rsidRPr="00E93A52">
        <w:rPr>
          <w:rStyle w:val="MISCTableCaptionHeaderBold8pt"/>
        </w:rPr>
        <w:fldChar w:fldCharType="separate"/>
      </w:r>
      <w:r w:rsidR="00560AD9">
        <w:rPr>
          <w:rStyle w:val="MISCTableCaptionHeaderBold8pt"/>
          <w:noProof/>
        </w:rPr>
        <w:t>25</w:t>
      </w:r>
      <w:r w:rsidRPr="00E93A52">
        <w:rPr>
          <w:rStyle w:val="MISCTableCaptionHeaderBold8pt"/>
        </w:rPr>
        <w:fldChar w:fldCharType="end"/>
      </w:r>
      <w:bookmarkEnd w:id="383"/>
      <w:r w:rsidRPr="00E93A52">
        <w:rPr>
          <w:rStyle w:val="MISCTableCaptionHeaderBold8pt"/>
        </w:rPr>
        <w:t>.</w:t>
      </w:r>
      <w:r>
        <w:t xml:space="preserve"> Sample Node Exporter metrics</w:t>
      </w:r>
    </w:p>
    <w:tbl>
      <w:tblPr>
        <w:tblStyle w:val="TableGrid"/>
        <w:tblW w:w="8403"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600"/>
        <w:gridCol w:w="4803"/>
      </w:tblGrid>
      <w:tr w:rsidR="0078113B" w14:paraId="496AA32F" w14:textId="77777777" w:rsidTr="0078113B">
        <w:trPr>
          <w:cantSplit/>
          <w:trHeight w:val="166"/>
          <w:tblHeader/>
        </w:trPr>
        <w:tc>
          <w:tcPr>
            <w:tcW w:w="3600" w:type="dxa"/>
            <w:tcBorders>
              <w:top w:val="nil"/>
              <w:bottom w:val="single" w:sz="36" w:space="0" w:color="00B388"/>
            </w:tcBorders>
          </w:tcPr>
          <w:p w14:paraId="206A8628" w14:textId="37B67E43" w:rsidR="0078113B" w:rsidRDefault="0078113B" w:rsidP="00F843F5">
            <w:pPr>
              <w:pStyle w:val="TableSubhead8pt"/>
            </w:pPr>
            <w:r w:rsidRPr="0078113B">
              <w:t>Metric</w:t>
            </w:r>
          </w:p>
        </w:tc>
        <w:tc>
          <w:tcPr>
            <w:tcW w:w="4803" w:type="dxa"/>
            <w:tcBorders>
              <w:top w:val="nil"/>
              <w:bottom w:val="single" w:sz="36" w:space="0" w:color="00B388"/>
            </w:tcBorders>
          </w:tcPr>
          <w:p w14:paraId="31A95D3C" w14:textId="73CE9CA2" w:rsidR="0078113B" w:rsidRDefault="0078113B" w:rsidP="00F843F5">
            <w:pPr>
              <w:pStyle w:val="TableSubhead8pt"/>
            </w:pPr>
            <w:r w:rsidRPr="0078113B">
              <w:t>Meaning</w:t>
            </w:r>
          </w:p>
        </w:tc>
      </w:tr>
      <w:tr w:rsidR="0078113B" w14:paraId="0D3D5DAE" w14:textId="77777777" w:rsidTr="0078113B">
        <w:trPr>
          <w:cantSplit/>
          <w:trHeight w:val="166"/>
        </w:trPr>
        <w:tc>
          <w:tcPr>
            <w:tcW w:w="3600" w:type="dxa"/>
          </w:tcPr>
          <w:p w14:paraId="1B031A7E" w14:textId="7F08B912" w:rsidR="0078113B" w:rsidRDefault="0078113B" w:rsidP="00F843F5">
            <w:pPr>
              <w:pStyle w:val="TableBody8pt"/>
            </w:pPr>
            <w:r w:rsidRPr="0078113B">
              <w:t>rate(node_cpu_seconds_total{mode="system"}[1m])</w:t>
            </w:r>
          </w:p>
        </w:tc>
        <w:tc>
          <w:tcPr>
            <w:tcW w:w="4803" w:type="dxa"/>
          </w:tcPr>
          <w:p w14:paraId="611C1423" w14:textId="7D4DAD6C" w:rsidR="0078113B" w:rsidRDefault="00E93A52" w:rsidP="00F843F5">
            <w:pPr>
              <w:pStyle w:val="TableBody8pt"/>
            </w:pPr>
            <w:r w:rsidRPr="00E93A52">
              <w:t>The average amount of CPU time spent in system mode, per second, over the last minute (in seconds)</w:t>
            </w:r>
          </w:p>
        </w:tc>
      </w:tr>
      <w:tr w:rsidR="0078113B" w14:paraId="2B31AD6B" w14:textId="77777777" w:rsidTr="0078113B">
        <w:trPr>
          <w:cantSplit/>
          <w:trHeight w:val="249"/>
        </w:trPr>
        <w:tc>
          <w:tcPr>
            <w:tcW w:w="3600" w:type="dxa"/>
          </w:tcPr>
          <w:p w14:paraId="063FA352" w14:textId="156C055D" w:rsidR="0078113B" w:rsidRDefault="00E93A52" w:rsidP="00F843F5">
            <w:pPr>
              <w:pStyle w:val="TableBody8pt"/>
            </w:pPr>
            <w:r w:rsidRPr="00E93A52">
              <w:t>node_filesystem_avail_bytes</w:t>
            </w:r>
          </w:p>
        </w:tc>
        <w:tc>
          <w:tcPr>
            <w:tcW w:w="4803" w:type="dxa"/>
          </w:tcPr>
          <w:p w14:paraId="526942BA" w14:textId="7E96496C" w:rsidR="0078113B" w:rsidRDefault="00E93A52" w:rsidP="00F843F5">
            <w:pPr>
              <w:pStyle w:val="TableBody8pt"/>
            </w:pPr>
            <w:r w:rsidRPr="00E93A52">
              <w:t>The filesystem space available to non-root users (in bytes)</w:t>
            </w:r>
          </w:p>
        </w:tc>
      </w:tr>
      <w:tr w:rsidR="0078113B" w14:paraId="387C60EA" w14:textId="77777777" w:rsidTr="0078113B">
        <w:trPr>
          <w:cantSplit/>
          <w:trHeight w:val="159"/>
        </w:trPr>
        <w:tc>
          <w:tcPr>
            <w:tcW w:w="3600" w:type="dxa"/>
          </w:tcPr>
          <w:p w14:paraId="4BFB422C" w14:textId="3D294180" w:rsidR="0078113B" w:rsidRDefault="00E93A52" w:rsidP="00F843F5">
            <w:pPr>
              <w:pStyle w:val="TableBody8pt"/>
            </w:pPr>
            <w:r w:rsidRPr="00E93A52">
              <w:t>rate(node_network_receive_bytes_total[1m])</w:t>
            </w:r>
          </w:p>
        </w:tc>
        <w:tc>
          <w:tcPr>
            <w:tcW w:w="4803" w:type="dxa"/>
          </w:tcPr>
          <w:p w14:paraId="012661A3" w14:textId="552917DD" w:rsidR="0078113B" w:rsidRDefault="00E93A52" w:rsidP="00F843F5">
            <w:pPr>
              <w:pStyle w:val="TableBody8pt"/>
            </w:pPr>
            <w:r w:rsidRPr="00E93A52">
              <w:t>The average network traffic received, per second, over the last minute (in bytes)</w:t>
            </w:r>
          </w:p>
        </w:tc>
      </w:tr>
    </w:tbl>
    <w:p w14:paraId="58E62A2D" w14:textId="77777777" w:rsidR="0078113B" w:rsidRDefault="0078113B" w:rsidP="00CF6735">
      <w:pPr>
        <w:pStyle w:val="BodyTextMetricHPELight10pt"/>
      </w:pPr>
    </w:p>
    <w:p w14:paraId="7459B68C" w14:textId="35DF8D69" w:rsidR="00E93A52" w:rsidRDefault="00E93A52" w:rsidP="00CF6735">
      <w:pPr>
        <w:pStyle w:val="BodyTextMetricHPELight10pt"/>
      </w:pPr>
      <w:r w:rsidRPr="00E93A52">
        <w:lastRenderedPageBreak/>
        <w:t xml:space="preserve">More information on the use of </w:t>
      </w:r>
      <w:r w:rsidRPr="00E93A52">
        <w:rPr>
          <w:rStyle w:val="CodingLanguage"/>
        </w:rPr>
        <w:t>node-exporter</w:t>
      </w:r>
      <w:r w:rsidRPr="00E93A52">
        <w:t xml:space="preserve"> metrics is available at </w:t>
      </w:r>
      <w:hyperlink r:id="rId131" w:history="1">
        <w:r w:rsidRPr="00E93A52">
          <w:rPr>
            <w:rStyle w:val="Hyperlink"/>
          </w:rPr>
          <w:t>https://github.com/prometheus/node_exporter</w:t>
        </w:r>
      </w:hyperlink>
      <w:r w:rsidRPr="00E93A52">
        <w:t>.</w:t>
      </w:r>
    </w:p>
    <w:p w14:paraId="42C104F2" w14:textId="3659707D" w:rsidR="0078113B" w:rsidRDefault="00E93A52" w:rsidP="00E93A52">
      <w:pPr>
        <w:pStyle w:val="Heading2"/>
      </w:pPr>
      <w:bookmarkStart w:id="384" w:name="_Toc7020465"/>
      <w:r w:rsidRPr="00E93A52">
        <w:t>cAdvisor</w:t>
      </w:r>
      <w:bookmarkEnd w:id="384"/>
    </w:p>
    <w:p w14:paraId="203D3D3C" w14:textId="1BFC9378" w:rsidR="00E93A52" w:rsidRDefault="00E93A52" w:rsidP="00E93A52">
      <w:pPr>
        <w:pStyle w:val="BodyTextMetricHPELight10pt"/>
      </w:pPr>
      <w:r w:rsidRPr="00E93A52">
        <w:t>cAdvisor is an open source container resource usage and performance analysis agent. It is purpose-built for containers and supports Docker containers natively. In Kubernetes, cAdvisor is integrated into the Kubelet binary. cAdvisor auto-discovers all containers in the machine and collects CPU, memory, filesystem, and network usage statistics. cAdvisor also provides the overall machine usage by analyzing the ‘root’ container on the machine.</w:t>
      </w:r>
    </w:p>
    <w:p w14:paraId="43B21A44" w14:textId="44428988" w:rsidR="00E93A52" w:rsidRPr="00E93A52" w:rsidRDefault="00E93A52" w:rsidP="00E93A52">
      <w:pPr>
        <w:pStyle w:val="BodyTextMetricHPELight10pt"/>
      </w:pPr>
      <w:r w:rsidRPr="00E93A52">
        <w:t xml:space="preserve">Kubelet exposes a simple cAdvisor UI for containers on a machine, via the default port </w:t>
      </w:r>
      <w:r w:rsidRPr="00FB4EDC">
        <w:rPr>
          <w:rStyle w:val="CodingLanguage"/>
        </w:rPr>
        <w:t>4194</w:t>
      </w:r>
      <w:r w:rsidRPr="00E93A52">
        <w:t xml:space="preserve">. However, this feature has been marked deprecated in v1.10 and completely removed in v1.12. For more inforation on how upcoming releases will reduce the set of metrics exposed by the </w:t>
      </w:r>
      <w:r w:rsidRPr="00E93A52">
        <w:rPr>
          <w:rStyle w:val="CodingLanguage"/>
        </w:rPr>
        <w:t>kubelet</w:t>
      </w:r>
      <w:r w:rsidRPr="00E93A52">
        <w:t xml:space="preserve">, see the relevant issue page at </w:t>
      </w:r>
      <w:hyperlink r:id="rId132" w:history="1">
        <w:r w:rsidRPr="00E93A52">
          <w:rPr>
            <w:rStyle w:val="Hyperlink"/>
          </w:rPr>
          <w:t>https://github.com/kubernetes/kubernetes/issues/68522</w:t>
        </w:r>
      </w:hyperlink>
      <w:r w:rsidRPr="00E93A52">
        <w:t>.</w:t>
      </w:r>
    </w:p>
    <w:p w14:paraId="68BF6482" w14:textId="5E328F0F" w:rsidR="007A53E0" w:rsidRDefault="00E93A52" w:rsidP="00CF6735">
      <w:pPr>
        <w:pStyle w:val="BodyTextMetricHPELight10pt"/>
      </w:pPr>
      <w:r w:rsidRPr="00E93A52">
        <w:t xml:space="preserve">The Kubelet also starts an internal HTTP server on port 10255 and exposes endpoints including </w:t>
      </w:r>
      <w:r w:rsidRPr="00E93A52">
        <w:rPr>
          <w:rStyle w:val="CodingLanguage"/>
        </w:rPr>
        <w:t>/metrics</w:t>
      </w:r>
      <w:r w:rsidRPr="00E93A52">
        <w:t xml:space="preserve"> and </w:t>
      </w:r>
      <w:r w:rsidRPr="00E93A52">
        <w:rPr>
          <w:rStyle w:val="CodingLanguage"/>
        </w:rPr>
        <w:t>/metrics/cadvisor</w:t>
      </w:r>
      <w:r w:rsidRPr="00E93A52">
        <w:t>. As this release of Express Containers uses Kubernetes 1.11, it is able to use this feature.</w:t>
      </w:r>
      <w:r w:rsidR="007A53E0">
        <w:t xml:space="preserve"> </w:t>
      </w:r>
      <w:r w:rsidRPr="00E93A52">
        <w:t>In future releases, it will be necessary to deploy cAdvisor as a DaemonSet for access to the cAdvisor UI.</w:t>
      </w:r>
    </w:p>
    <w:p w14:paraId="54A70DC9" w14:textId="2B958ADE" w:rsidR="007A53E0" w:rsidRDefault="007A53E0" w:rsidP="00CF6735">
      <w:pPr>
        <w:pStyle w:val="BodyTextMetricHPELight10pt"/>
      </w:pPr>
      <w:r w:rsidRPr="007A53E0">
        <w:fldChar w:fldCharType="begin"/>
      </w:r>
      <w:r w:rsidRPr="007A53E0">
        <w:instrText xml:space="preserve"> REF _Ref2068571 \h </w:instrText>
      </w:r>
      <w:r>
        <w:instrText xml:space="preserve"> \* MERGEFORMAT </w:instrText>
      </w:r>
      <w:r w:rsidRPr="007A53E0">
        <w:fldChar w:fldCharType="separate"/>
      </w:r>
      <w:r w:rsidR="00560AD9" w:rsidRPr="00560AD9">
        <w:t>Table 26</w:t>
      </w:r>
      <w:r w:rsidRPr="007A53E0">
        <w:fldChar w:fldCharType="end"/>
      </w:r>
      <w:r>
        <w:t xml:space="preserve"> lists some example </w:t>
      </w:r>
      <w:r w:rsidR="00F032AF">
        <w:t xml:space="preserve">cAdvisor </w:t>
      </w:r>
      <w:r>
        <w:t>expressions.</w:t>
      </w:r>
    </w:p>
    <w:p w14:paraId="6D160B4F" w14:textId="72959989" w:rsidR="00E93A52" w:rsidRDefault="00E93A52" w:rsidP="00E93A52">
      <w:pPr>
        <w:pStyle w:val="MISCTableCaptionHeader8pt"/>
      </w:pPr>
      <w:bookmarkStart w:id="385" w:name="_Ref2068571"/>
      <w:r w:rsidRPr="007A53E0">
        <w:rPr>
          <w:rStyle w:val="MISCTableCaptionHeaderBold8pt"/>
        </w:rPr>
        <w:t xml:space="preserve">Table </w:t>
      </w:r>
      <w:r w:rsidRPr="007A53E0">
        <w:rPr>
          <w:rStyle w:val="MISCTableCaptionHeaderBold8pt"/>
        </w:rPr>
        <w:fldChar w:fldCharType="begin"/>
      </w:r>
      <w:r w:rsidRPr="007A53E0">
        <w:rPr>
          <w:rStyle w:val="MISCTableCaptionHeaderBold8pt"/>
        </w:rPr>
        <w:instrText xml:space="preserve"> SEQ Table \* ARABIC </w:instrText>
      </w:r>
      <w:r w:rsidRPr="007A53E0">
        <w:rPr>
          <w:rStyle w:val="MISCTableCaptionHeaderBold8pt"/>
        </w:rPr>
        <w:fldChar w:fldCharType="separate"/>
      </w:r>
      <w:r w:rsidR="00560AD9">
        <w:rPr>
          <w:rStyle w:val="MISCTableCaptionHeaderBold8pt"/>
          <w:noProof/>
        </w:rPr>
        <w:t>26</w:t>
      </w:r>
      <w:r w:rsidRPr="007A53E0">
        <w:rPr>
          <w:rStyle w:val="MISCTableCaptionHeaderBold8pt"/>
        </w:rPr>
        <w:fldChar w:fldCharType="end"/>
      </w:r>
      <w:bookmarkEnd w:id="385"/>
      <w:r w:rsidRPr="007A53E0">
        <w:rPr>
          <w:rStyle w:val="MISCTableCaptionHeaderBold8pt"/>
        </w:rPr>
        <w:t>.</w:t>
      </w:r>
      <w:r>
        <w:t xml:space="preserve"> Sample cAdvisor metrics</w:t>
      </w:r>
    </w:p>
    <w:tbl>
      <w:tblPr>
        <w:tblStyle w:val="TableGrid"/>
        <w:tblW w:w="88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3870"/>
        <w:gridCol w:w="3330"/>
        <w:gridCol w:w="1685"/>
      </w:tblGrid>
      <w:tr w:rsidR="00E93A52" w14:paraId="6A32365D" w14:textId="5B294EE0" w:rsidTr="00E93A52">
        <w:trPr>
          <w:cantSplit/>
          <w:trHeight w:val="166"/>
          <w:tblHeader/>
        </w:trPr>
        <w:tc>
          <w:tcPr>
            <w:tcW w:w="3870" w:type="dxa"/>
            <w:tcBorders>
              <w:top w:val="nil"/>
              <w:bottom w:val="single" w:sz="36" w:space="0" w:color="00B388"/>
            </w:tcBorders>
          </w:tcPr>
          <w:p w14:paraId="0EFBF3C9" w14:textId="727E0178" w:rsidR="00E93A52" w:rsidRDefault="00E93A52" w:rsidP="00E93A52">
            <w:pPr>
              <w:pStyle w:val="TableSubhead8pt"/>
            </w:pPr>
            <w:r w:rsidRPr="00E93A52">
              <w:t>Expression</w:t>
            </w:r>
          </w:p>
        </w:tc>
        <w:tc>
          <w:tcPr>
            <w:tcW w:w="3330" w:type="dxa"/>
            <w:tcBorders>
              <w:top w:val="nil"/>
              <w:bottom w:val="single" w:sz="36" w:space="0" w:color="00B388"/>
            </w:tcBorders>
          </w:tcPr>
          <w:p w14:paraId="72C427A7" w14:textId="4EBE1266" w:rsidR="00E93A52" w:rsidRDefault="00E93A52" w:rsidP="00E93A52">
            <w:pPr>
              <w:pStyle w:val="TableSubhead8pt"/>
            </w:pPr>
            <w:r w:rsidRPr="00E93A52">
              <w:t>Description</w:t>
            </w:r>
          </w:p>
        </w:tc>
        <w:tc>
          <w:tcPr>
            <w:tcW w:w="1685" w:type="dxa"/>
            <w:tcBorders>
              <w:top w:val="nil"/>
              <w:bottom w:val="single" w:sz="36" w:space="0" w:color="00B388"/>
            </w:tcBorders>
          </w:tcPr>
          <w:p w14:paraId="5AC3D9CA" w14:textId="34B2D7E1" w:rsidR="00E93A52" w:rsidRPr="0078113B" w:rsidRDefault="00E93A52" w:rsidP="00E93A52">
            <w:pPr>
              <w:pStyle w:val="TableSubhead8pt"/>
            </w:pPr>
            <w:r w:rsidRPr="00F22577">
              <w:t>For</w:t>
            </w:r>
          </w:p>
        </w:tc>
      </w:tr>
      <w:tr w:rsidR="00E93A52" w14:paraId="6314A303" w14:textId="2687023C" w:rsidTr="00E93A52">
        <w:trPr>
          <w:cantSplit/>
          <w:trHeight w:val="166"/>
        </w:trPr>
        <w:tc>
          <w:tcPr>
            <w:tcW w:w="3870" w:type="dxa"/>
          </w:tcPr>
          <w:p w14:paraId="235C8200" w14:textId="5A9447BB" w:rsidR="00E93A52" w:rsidRDefault="00E93A52" w:rsidP="00E93A52">
            <w:pPr>
              <w:pStyle w:val="TableBody8pt"/>
            </w:pPr>
            <w:r w:rsidRPr="00E93A52">
              <w:t>rate(container_cpu_usage_seconds_total{name="redis"}[1m])</w:t>
            </w:r>
          </w:p>
        </w:tc>
        <w:tc>
          <w:tcPr>
            <w:tcW w:w="3330" w:type="dxa"/>
          </w:tcPr>
          <w:p w14:paraId="2EF40947" w14:textId="46DBB5D2" w:rsidR="00E93A52" w:rsidRDefault="00E93A52" w:rsidP="00E93A52">
            <w:pPr>
              <w:pStyle w:val="TableBody8pt"/>
            </w:pPr>
            <w:r w:rsidRPr="00E93A52">
              <w:t>The cgroup's CPU usage in the last minute (split up by core)</w:t>
            </w:r>
          </w:p>
        </w:tc>
        <w:tc>
          <w:tcPr>
            <w:tcW w:w="1685" w:type="dxa"/>
          </w:tcPr>
          <w:p w14:paraId="246D8832" w14:textId="488467DE"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115D6333" w14:textId="190EBC2F" w:rsidTr="00E93A52">
        <w:trPr>
          <w:cantSplit/>
          <w:trHeight w:val="249"/>
        </w:trPr>
        <w:tc>
          <w:tcPr>
            <w:tcW w:w="3870" w:type="dxa"/>
          </w:tcPr>
          <w:p w14:paraId="29BE891A" w14:textId="2F05D35C" w:rsidR="00E93A52" w:rsidRDefault="00E93A52" w:rsidP="00E93A52">
            <w:pPr>
              <w:pStyle w:val="TableBody8pt"/>
            </w:pPr>
            <w:r w:rsidRPr="00E93A52">
              <w:t>container_memory_usage_bytes{name="redis"}</w:t>
            </w:r>
          </w:p>
        </w:tc>
        <w:tc>
          <w:tcPr>
            <w:tcW w:w="3330" w:type="dxa"/>
          </w:tcPr>
          <w:p w14:paraId="0D9E6A36" w14:textId="6EC8DFC3" w:rsidR="00E93A52" w:rsidRDefault="00E93A52" w:rsidP="00E93A52">
            <w:pPr>
              <w:pStyle w:val="TableBody8pt"/>
            </w:pPr>
            <w:r w:rsidRPr="00E93A52">
              <w:t>The cgroup's total memory usage (in bytes)</w:t>
            </w:r>
          </w:p>
        </w:tc>
        <w:tc>
          <w:tcPr>
            <w:tcW w:w="1685" w:type="dxa"/>
          </w:tcPr>
          <w:p w14:paraId="65561EA1" w14:textId="44E7B824" w:rsidR="00E93A52" w:rsidRPr="00E93A52" w:rsidRDefault="00E93A52" w:rsidP="00E93A52">
            <w:pPr>
              <w:pStyle w:val="TableBody8pt"/>
            </w:pPr>
            <w:r w:rsidRPr="00E93A52">
              <w:t xml:space="preserve">The </w:t>
            </w:r>
            <w:r w:rsidRPr="00E93A52">
              <w:rPr>
                <w:rStyle w:val="CodingLanguage"/>
              </w:rPr>
              <w:t>redis</w:t>
            </w:r>
            <w:r w:rsidRPr="00E93A52">
              <w:t xml:space="preserve"> container</w:t>
            </w:r>
          </w:p>
        </w:tc>
      </w:tr>
      <w:tr w:rsidR="00E93A52" w14:paraId="40B6B936" w14:textId="77777777" w:rsidTr="00E93A52">
        <w:trPr>
          <w:cantSplit/>
          <w:trHeight w:val="249"/>
        </w:trPr>
        <w:tc>
          <w:tcPr>
            <w:tcW w:w="3870" w:type="dxa"/>
          </w:tcPr>
          <w:p w14:paraId="50566B76" w14:textId="7187DF60" w:rsidR="00E93A52" w:rsidRPr="00E93A52" w:rsidRDefault="00E93A52" w:rsidP="00E93A52">
            <w:pPr>
              <w:pStyle w:val="TableBody8pt"/>
            </w:pPr>
            <w:r w:rsidRPr="00E93A52">
              <w:t>rate(container_network_transmit_bytes_total[1m])</w:t>
            </w:r>
          </w:p>
        </w:tc>
        <w:tc>
          <w:tcPr>
            <w:tcW w:w="3330" w:type="dxa"/>
          </w:tcPr>
          <w:p w14:paraId="1E657126" w14:textId="6F13F156" w:rsidR="00E93A52" w:rsidRPr="00E93A52" w:rsidRDefault="00E93A52" w:rsidP="00E93A52">
            <w:pPr>
              <w:pStyle w:val="TableBody8pt"/>
            </w:pPr>
            <w:r w:rsidRPr="00E93A52">
              <w:t>Bytes transmitted over the network by the container per second in the last minute</w:t>
            </w:r>
          </w:p>
        </w:tc>
        <w:tc>
          <w:tcPr>
            <w:tcW w:w="1685" w:type="dxa"/>
          </w:tcPr>
          <w:p w14:paraId="34B28C22" w14:textId="01FDBE4C" w:rsidR="00E93A52" w:rsidRPr="00E93A52" w:rsidRDefault="00E93A52" w:rsidP="00E93A52">
            <w:pPr>
              <w:pStyle w:val="TableBody8pt"/>
            </w:pPr>
            <w:r w:rsidRPr="00E93A52">
              <w:t>All containers</w:t>
            </w:r>
          </w:p>
        </w:tc>
      </w:tr>
      <w:tr w:rsidR="00E93A52" w14:paraId="08F2E8E3" w14:textId="33E1F23C" w:rsidTr="00E93A52">
        <w:trPr>
          <w:cantSplit/>
          <w:trHeight w:val="159"/>
        </w:trPr>
        <w:tc>
          <w:tcPr>
            <w:tcW w:w="3870" w:type="dxa"/>
          </w:tcPr>
          <w:p w14:paraId="46B35D3D" w14:textId="28FDE1C4" w:rsidR="00E93A52" w:rsidRDefault="00E93A52" w:rsidP="00E93A52">
            <w:pPr>
              <w:pStyle w:val="TableBody8pt"/>
            </w:pPr>
            <w:r w:rsidRPr="00E93A52">
              <w:t>rate(container_network_receive_bytes_total[1m])</w:t>
            </w:r>
          </w:p>
        </w:tc>
        <w:tc>
          <w:tcPr>
            <w:tcW w:w="3330" w:type="dxa"/>
          </w:tcPr>
          <w:p w14:paraId="6A0CD276" w14:textId="0A024B5E" w:rsidR="00E93A52" w:rsidRDefault="00E93A52" w:rsidP="00E93A52">
            <w:pPr>
              <w:pStyle w:val="TableBody8pt"/>
            </w:pPr>
            <w:r w:rsidRPr="00E93A52">
              <w:t>Bytes received over the network by the container per second in the last minute</w:t>
            </w:r>
          </w:p>
        </w:tc>
        <w:tc>
          <w:tcPr>
            <w:tcW w:w="1685" w:type="dxa"/>
          </w:tcPr>
          <w:p w14:paraId="7E16C946" w14:textId="717BCE9F" w:rsidR="00E93A52" w:rsidRPr="00E93A52" w:rsidRDefault="00E93A52" w:rsidP="00E93A52">
            <w:pPr>
              <w:pStyle w:val="TableBody8pt"/>
            </w:pPr>
            <w:r w:rsidRPr="00E93A52">
              <w:t>All containers</w:t>
            </w:r>
          </w:p>
        </w:tc>
      </w:tr>
    </w:tbl>
    <w:p w14:paraId="3BDC56D5" w14:textId="77777777" w:rsidR="00E93A52" w:rsidRDefault="00E93A52" w:rsidP="00CF6735">
      <w:pPr>
        <w:pStyle w:val="BodyTextMetricHPELight10pt"/>
      </w:pPr>
    </w:p>
    <w:p w14:paraId="01BCBAEE" w14:textId="575582C6" w:rsidR="00E93A52" w:rsidRDefault="007A53E0" w:rsidP="00CF6735">
      <w:pPr>
        <w:pStyle w:val="BodyTextMetricHPELight10pt"/>
      </w:pPr>
      <w:r w:rsidRPr="007A53E0">
        <w:t xml:space="preserve">A full listing of cAdvisor-gathered container metrics exposed to Prometheus can be found in the cAdvisor documentation at </w:t>
      </w:r>
      <w:hyperlink r:id="rId133" w:history="1">
        <w:r w:rsidRPr="007A53E0">
          <w:rPr>
            <w:rStyle w:val="Hyperlink"/>
          </w:rPr>
          <w:t>https://github.com/google/cadvisor/blob/master/docs/storage/prometheus.md</w:t>
        </w:r>
      </w:hyperlink>
      <w:r w:rsidRPr="007A53E0">
        <w:t>.</w:t>
      </w:r>
    </w:p>
    <w:p w14:paraId="0686C95D" w14:textId="2E27FC7A" w:rsidR="007A53E0" w:rsidRDefault="007A53E0" w:rsidP="007A53E0">
      <w:pPr>
        <w:pStyle w:val="Heading2"/>
      </w:pPr>
      <w:bookmarkStart w:id="386" w:name="_Toc7020466"/>
      <w:r w:rsidRPr="007A53E0">
        <w:t>Grafana UI</w:t>
      </w:r>
      <w:bookmarkEnd w:id="386"/>
    </w:p>
    <w:p w14:paraId="4F0DB0A2" w14:textId="5DE6CA8D" w:rsidR="007A53E0" w:rsidRDefault="007A53E0" w:rsidP="007A53E0">
      <w:pPr>
        <w:pStyle w:val="BodyTextMetricHPELight10pt"/>
      </w:pPr>
      <w:r w:rsidRPr="007A53E0">
        <w:t xml:space="preserve">The Grafana UI is available via your UCP, DTR or Kubernetes worker nodes, using HTTP on port </w:t>
      </w:r>
      <w:r w:rsidRPr="007A53E0">
        <w:rPr>
          <w:rStyle w:val="CodingLanguage"/>
        </w:rPr>
        <w:t>33030</w:t>
      </w:r>
      <w:r w:rsidRPr="007A53E0">
        <w:t>, for example,</w:t>
      </w:r>
    </w:p>
    <w:p w14:paraId="79F55F9B" w14:textId="7E762001" w:rsidR="007A53E0" w:rsidRPr="007A53E0" w:rsidRDefault="007A53E0" w:rsidP="007A53E0">
      <w:pPr>
        <w:pStyle w:val="BodyTextMetricHPELight10pt"/>
        <w:rPr>
          <w:rStyle w:val="CodingLanguage"/>
        </w:rPr>
      </w:pPr>
      <w:r w:rsidRPr="007A53E0">
        <w:rPr>
          <w:rStyle w:val="CodingLanguage"/>
        </w:rPr>
        <w:t>http://hpe-ucp01.am2.cloudra.local:33030</w:t>
      </w:r>
    </w:p>
    <w:p w14:paraId="5561BC16" w14:textId="2CCA28EC" w:rsidR="007A53E0" w:rsidRDefault="007A53E0" w:rsidP="00F032AF">
      <w:pPr>
        <w:pStyle w:val="BodyTextLastMetricHPELight10pt"/>
      </w:pPr>
      <w:r w:rsidRPr="007A53E0">
        <w:t xml:space="preserve">The default username and password for Grafana is </w:t>
      </w:r>
      <w:r w:rsidRPr="007A53E0">
        <w:rPr>
          <w:rStyle w:val="CodingLanguage"/>
        </w:rPr>
        <w:t>admin</w:t>
      </w:r>
      <w:r w:rsidRPr="007A53E0">
        <w:t>/</w:t>
      </w:r>
      <w:r w:rsidRPr="007A53E0">
        <w:rPr>
          <w:rStyle w:val="CodingLanguage"/>
        </w:rPr>
        <w:t>admin</w:t>
      </w:r>
      <w:r w:rsidRPr="007A53E0">
        <w:t xml:space="preserve">. The first time you login, you will be asked to reset the default </w:t>
      </w:r>
      <w:r w:rsidRPr="007A53E0">
        <w:rPr>
          <w:rStyle w:val="CodingLanguage"/>
        </w:rPr>
        <w:t>admin</w:t>
      </w:r>
      <w:r w:rsidRPr="007A53E0">
        <w:t xml:space="preserve"> password.</w:t>
      </w:r>
    </w:p>
    <w:p w14:paraId="68BBE260" w14:textId="2156E278" w:rsidR="000E14EF" w:rsidRDefault="000E14EF" w:rsidP="00F032AF">
      <w:pPr>
        <w:pStyle w:val="BodyTextLastMetricHPELight10pt"/>
      </w:pPr>
      <w:r>
        <w:t>A number of dashboards are installed by default. The following figues illustrate some of the dashboard provided.</w:t>
      </w:r>
    </w:p>
    <w:p w14:paraId="4C9C3D08" w14:textId="0CE719E6" w:rsidR="000E14EF" w:rsidRDefault="000E14EF" w:rsidP="000E14EF">
      <w:pPr>
        <w:pStyle w:val="FigureAfterspace"/>
      </w:pPr>
      <w:r>
        <w:rPr>
          <w:noProof/>
        </w:rPr>
        <w:lastRenderedPageBreak/>
        <w:drawing>
          <wp:inline distT="0" distB="0" distL="0" distR="0" wp14:anchorId="18D95157" wp14:editId="0C486D13">
            <wp:extent cx="5876925" cy="3226867"/>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8s-compute-resources-cluster.png"/>
                    <pic:cNvPicPr/>
                  </pic:nvPicPr>
                  <pic:blipFill>
                    <a:blip r:embed="rId134">
                      <a:extLst>
                        <a:ext uri="{28A0092B-C50C-407E-A947-70E740481C1C}">
                          <a14:useLocalDpi xmlns:a14="http://schemas.microsoft.com/office/drawing/2010/main" val="0"/>
                        </a:ext>
                      </a:extLst>
                    </a:blip>
                    <a:stretch>
                      <a:fillRect/>
                    </a:stretch>
                  </pic:blipFill>
                  <pic:spPr>
                    <a:xfrm>
                      <a:off x="0" y="0"/>
                      <a:ext cx="5880883" cy="3229040"/>
                    </a:xfrm>
                    <a:prstGeom prst="rect">
                      <a:avLst/>
                    </a:prstGeom>
                    <a:ln>
                      <a:solidFill>
                        <a:schemeClr val="tx1"/>
                      </a:solidFill>
                    </a:ln>
                  </pic:spPr>
                </pic:pic>
              </a:graphicData>
            </a:graphic>
          </wp:inline>
        </w:drawing>
      </w:r>
    </w:p>
    <w:p w14:paraId="518D393C" w14:textId="7B03250B"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560AD9">
        <w:rPr>
          <w:rStyle w:val="MISCFigureCaptionHeaderBold8pt"/>
          <w:noProof/>
        </w:rPr>
        <w:t>55</w:t>
      </w:r>
      <w:r w:rsidRPr="000E14EF">
        <w:rPr>
          <w:rStyle w:val="MISCFigureCaptionHeaderBold8pt"/>
        </w:rPr>
        <w:fldChar w:fldCharType="end"/>
      </w:r>
      <w:r w:rsidRPr="000E14EF">
        <w:rPr>
          <w:rStyle w:val="MISCFigureCaptionHeaderBold8pt"/>
        </w:rPr>
        <w:t>.</w:t>
      </w:r>
      <w:r>
        <w:t xml:space="preserve"> Compute resources dashboard</w:t>
      </w:r>
    </w:p>
    <w:p w14:paraId="42B12416" w14:textId="565F6FFB" w:rsidR="000E14EF" w:rsidRDefault="000E14EF" w:rsidP="000E14EF">
      <w:pPr>
        <w:pStyle w:val="FigureAfterspace"/>
      </w:pPr>
      <w:r>
        <w:rPr>
          <w:noProof/>
        </w:rPr>
        <w:drawing>
          <wp:inline distT="0" distB="0" distL="0" distR="0" wp14:anchorId="2657D45D" wp14:editId="1F446454">
            <wp:extent cx="5875904" cy="2686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8s-USE-method-cluster.png"/>
                    <pic:cNvPicPr/>
                  </pic:nvPicPr>
                  <pic:blipFill>
                    <a:blip r:embed="rId135">
                      <a:extLst>
                        <a:ext uri="{28A0092B-C50C-407E-A947-70E740481C1C}">
                          <a14:useLocalDpi xmlns:a14="http://schemas.microsoft.com/office/drawing/2010/main" val="0"/>
                        </a:ext>
                      </a:extLst>
                    </a:blip>
                    <a:stretch>
                      <a:fillRect/>
                    </a:stretch>
                  </pic:blipFill>
                  <pic:spPr>
                    <a:xfrm>
                      <a:off x="0" y="0"/>
                      <a:ext cx="5881206" cy="2688474"/>
                    </a:xfrm>
                    <a:prstGeom prst="rect">
                      <a:avLst/>
                    </a:prstGeom>
                  </pic:spPr>
                </pic:pic>
              </a:graphicData>
            </a:graphic>
          </wp:inline>
        </w:drawing>
      </w:r>
    </w:p>
    <w:p w14:paraId="1DC9BFA3" w14:textId="30A2985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560AD9">
        <w:rPr>
          <w:rStyle w:val="MISCFigureCaptionHeaderBold8pt"/>
          <w:noProof/>
        </w:rPr>
        <w:t>56</w:t>
      </w:r>
      <w:r w:rsidRPr="000E14EF">
        <w:rPr>
          <w:rStyle w:val="MISCFigureCaptionHeaderBold8pt"/>
        </w:rPr>
        <w:fldChar w:fldCharType="end"/>
      </w:r>
      <w:r w:rsidRPr="000E14EF">
        <w:rPr>
          <w:rStyle w:val="MISCFigureCaptionHeaderBold8pt"/>
        </w:rPr>
        <w:t>.</w:t>
      </w:r>
      <w:r>
        <w:t xml:space="preserve"> USE method cluster dashboard</w:t>
      </w:r>
    </w:p>
    <w:p w14:paraId="1D3AE240" w14:textId="4DBA2991" w:rsidR="000E14EF" w:rsidRDefault="000E14EF" w:rsidP="000E14EF">
      <w:pPr>
        <w:pStyle w:val="FigureAfterspace"/>
      </w:pPr>
      <w:r>
        <w:rPr>
          <w:noProof/>
        </w:rPr>
        <w:lastRenderedPageBreak/>
        <w:drawing>
          <wp:inline distT="0" distB="0" distL="0" distR="0" wp14:anchorId="79D97983" wp14:editId="4AEFD595">
            <wp:extent cx="5907559" cy="2581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8s-USE-method-node.png"/>
                    <pic:cNvPicPr/>
                  </pic:nvPicPr>
                  <pic:blipFill>
                    <a:blip r:embed="rId136">
                      <a:extLst>
                        <a:ext uri="{28A0092B-C50C-407E-A947-70E740481C1C}">
                          <a14:useLocalDpi xmlns:a14="http://schemas.microsoft.com/office/drawing/2010/main" val="0"/>
                        </a:ext>
                      </a:extLst>
                    </a:blip>
                    <a:stretch>
                      <a:fillRect/>
                    </a:stretch>
                  </pic:blipFill>
                  <pic:spPr>
                    <a:xfrm>
                      <a:off x="0" y="0"/>
                      <a:ext cx="5910499" cy="2582560"/>
                    </a:xfrm>
                    <a:prstGeom prst="rect">
                      <a:avLst/>
                    </a:prstGeom>
                  </pic:spPr>
                </pic:pic>
              </a:graphicData>
            </a:graphic>
          </wp:inline>
        </w:drawing>
      </w:r>
    </w:p>
    <w:p w14:paraId="6DE1A332" w14:textId="3D6091E5"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560AD9">
        <w:rPr>
          <w:rStyle w:val="MISCFigureCaptionHeaderBold8pt"/>
          <w:noProof/>
        </w:rPr>
        <w:t>57</w:t>
      </w:r>
      <w:r w:rsidRPr="000E14EF">
        <w:rPr>
          <w:rStyle w:val="MISCFigureCaptionHeaderBold8pt"/>
        </w:rPr>
        <w:fldChar w:fldCharType="end"/>
      </w:r>
      <w:r w:rsidRPr="000E14EF">
        <w:rPr>
          <w:rStyle w:val="MISCFigureCaptionHeaderBold8pt"/>
        </w:rPr>
        <w:t>.</w:t>
      </w:r>
      <w:r>
        <w:t xml:space="preserve"> USE method node dashboard</w:t>
      </w:r>
    </w:p>
    <w:p w14:paraId="3CC9E48B" w14:textId="5AB426E5" w:rsidR="000E14EF" w:rsidRDefault="000E14EF" w:rsidP="000E14EF">
      <w:pPr>
        <w:pStyle w:val="FigureAfterspace"/>
      </w:pPr>
      <w:r>
        <w:rPr>
          <w:noProof/>
        </w:rPr>
        <w:drawing>
          <wp:inline distT="0" distB="0" distL="0" distR="0" wp14:anchorId="4C45059E" wp14:editId="3FD58666">
            <wp:extent cx="5907405" cy="3174136"/>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odes.png"/>
                    <pic:cNvPicPr/>
                  </pic:nvPicPr>
                  <pic:blipFill>
                    <a:blip r:embed="rId137">
                      <a:extLst>
                        <a:ext uri="{28A0092B-C50C-407E-A947-70E740481C1C}">
                          <a14:useLocalDpi xmlns:a14="http://schemas.microsoft.com/office/drawing/2010/main" val="0"/>
                        </a:ext>
                      </a:extLst>
                    </a:blip>
                    <a:stretch>
                      <a:fillRect/>
                    </a:stretch>
                  </pic:blipFill>
                  <pic:spPr>
                    <a:xfrm>
                      <a:off x="0" y="0"/>
                      <a:ext cx="5912289" cy="3176760"/>
                    </a:xfrm>
                    <a:prstGeom prst="rect">
                      <a:avLst/>
                    </a:prstGeom>
                  </pic:spPr>
                </pic:pic>
              </a:graphicData>
            </a:graphic>
          </wp:inline>
        </w:drawing>
      </w:r>
    </w:p>
    <w:p w14:paraId="494A4DEB" w14:textId="650F1C4D" w:rsidR="000E14EF" w:rsidRDefault="000E14EF" w:rsidP="000E14EF">
      <w:pPr>
        <w:pStyle w:val="MISCFigureCaptionHeader8pt"/>
      </w:pPr>
      <w:r w:rsidRPr="000E14EF">
        <w:rPr>
          <w:rStyle w:val="MISCFigureCaptionHeaderBold8pt"/>
        </w:rPr>
        <w:t xml:space="preserve">Figure </w:t>
      </w:r>
      <w:r w:rsidRPr="000E14EF">
        <w:rPr>
          <w:rStyle w:val="MISCFigureCaptionHeaderBold8pt"/>
        </w:rPr>
        <w:fldChar w:fldCharType="begin"/>
      </w:r>
      <w:r w:rsidRPr="000E14EF">
        <w:rPr>
          <w:rStyle w:val="MISCFigureCaptionHeaderBold8pt"/>
        </w:rPr>
        <w:instrText xml:space="preserve"> SEQ Figure \* ARABIC </w:instrText>
      </w:r>
      <w:r w:rsidRPr="000E14EF">
        <w:rPr>
          <w:rStyle w:val="MISCFigureCaptionHeaderBold8pt"/>
        </w:rPr>
        <w:fldChar w:fldCharType="separate"/>
      </w:r>
      <w:r w:rsidR="00560AD9">
        <w:rPr>
          <w:rStyle w:val="MISCFigureCaptionHeaderBold8pt"/>
          <w:noProof/>
        </w:rPr>
        <w:t>58</w:t>
      </w:r>
      <w:r w:rsidRPr="000E14EF">
        <w:rPr>
          <w:rStyle w:val="MISCFigureCaptionHeaderBold8pt"/>
        </w:rPr>
        <w:fldChar w:fldCharType="end"/>
      </w:r>
      <w:r w:rsidRPr="000E14EF">
        <w:rPr>
          <w:rStyle w:val="MISCFigureCaptionHeaderBold8pt"/>
        </w:rPr>
        <w:t>.</w:t>
      </w:r>
      <w:r>
        <w:t xml:space="preserve"> Nodes dashboard</w:t>
      </w:r>
    </w:p>
    <w:p w14:paraId="7D91D0BE" w14:textId="77777777" w:rsidR="000E14EF" w:rsidRDefault="000E14EF" w:rsidP="000E14EF">
      <w:pPr>
        <w:pStyle w:val="MISCFigureCaptionHeader8pt"/>
      </w:pPr>
    </w:p>
    <w:p w14:paraId="5741310A" w14:textId="77777777" w:rsidR="000E14EF" w:rsidRPr="000E14EF" w:rsidRDefault="000E14EF" w:rsidP="000E14EF"/>
    <w:p w14:paraId="6BD2BE8C" w14:textId="32F288C8" w:rsidR="000615E7" w:rsidRDefault="000615E7" w:rsidP="000615E7">
      <w:pPr>
        <w:pStyle w:val="Heading1"/>
      </w:pPr>
      <w:bookmarkStart w:id="387" w:name="_Ref4054001"/>
      <w:bookmarkStart w:id="388" w:name="_Toc7020467"/>
      <w:r>
        <w:lastRenderedPageBreak/>
        <w:t>Deploying Prometheus and Grafana</w:t>
      </w:r>
      <w:bookmarkEnd w:id="371"/>
      <w:bookmarkEnd w:id="372"/>
      <w:r w:rsidR="00CB6B78">
        <w:t xml:space="preserve"> on Docker swarm</w:t>
      </w:r>
      <w:bookmarkEnd w:id="387"/>
      <w:bookmarkEnd w:id="388"/>
    </w:p>
    <w:p w14:paraId="0EE501AA" w14:textId="77777777" w:rsidR="000615E7" w:rsidRDefault="000615E7" w:rsidP="000615E7">
      <w:pPr>
        <w:pStyle w:val="Heading2"/>
      </w:pPr>
      <w:bookmarkStart w:id="389" w:name="_Toc531698839"/>
      <w:bookmarkStart w:id="390" w:name="_Toc7020468"/>
      <w:r w:rsidRPr="00024BD1">
        <w:t>Monitoring with Prometheus and Grafana</w:t>
      </w:r>
      <w:bookmarkEnd w:id="389"/>
      <w:bookmarkEnd w:id="390"/>
    </w:p>
    <w:p w14:paraId="027D9387" w14:textId="77777777" w:rsidR="000615E7" w:rsidRPr="00024BD1" w:rsidRDefault="000615E7" w:rsidP="0058095B">
      <w:pPr>
        <w:pStyle w:val="BodyTextMetricHPELight10pt"/>
      </w:pPr>
      <w:r w:rsidRPr="0086155E">
        <w:t>The solution can be configured to enable the use of Prometheus and Grafana for monitoring. In this setup, there is no need for native installs and all the required monitoring software runs in containers, deployed as either services or stacks. The load among the three hosts will be shared as per</w:t>
      </w:r>
      <w:r w:rsidRPr="00024BD1">
        <w:t xml:space="preserve"> </w:t>
      </w:r>
      <w:r w:rsidRPr="00024BD1">
        <w:fldChar w:fldCharType="begin"/>
      </w:r>
      <w:r w:rsidRPr="00024BD1">
        <w:instrText xml:space="preserve"> REF _Ref513457243 \h </w:instrText>
      </w:r>
      <w:r>
        <w:instrText xml:space="preserve"> \* MERGEFORMAT </w:instrText>
      </w:r>
      <w:r w:rsidRPr="00024BD1">
        <w:fldChar w:fldCharType="separate"/>
      </w:r>
      <w:r w:rsidR="00560AD9" w:rsidRPr="00560AD9">
        <w:t>Figure</w:t>
      </w:r>
      <w:r w:rsidR="00560AD9" w:rsidRPr="00560AD9">
        <w:rPr>
          <w:rFonts w:ascii="Calibri" w:hAnsi="Calibri" w:cs="Calibri"/>
        </w:rPr>
        <w:t> </w:t>
      </w:r>
      <w:r w:rsidR="00560AD9" w:rsidRPr="00560AD9">
        <w:t>59</w:t>
      </w:r>
      <w:r w:rsidRPr="00024BD1">
        <w:fldChar w:fldCharType="end"/>
      </w:r>
      <w:r w:rsidRPr="00024BD1">
        <w:t>.</w:t>
      </w:r>
    </w:p>
    <w:p w14:paraId="2691616F" w14:textId="1EF74846" w:rsidR="000615E7" w:rsidRDefault="000615E7" w:rsidP="000615E7">
      <w:pPr>
        <w:pStyle w:val="FigureAfterspace"/>
      </w:pPr>
      <w:r>
        <w:t xml:space="preserve"> </w:t>
      </w:r>
      <w:r w:rsidR="004F1650">
        <w:rPr>
          <w:noProof/>
        </w:rPr>
        <w:drawing>
          <wp:inline distT="0" distB="0" distL="0" distR="0" wp14:anchorId="54F4C319" wp14:editId="56CF7D17">
            <wp:extent cx="6858000" cy="4688633"/>
            <wp:effectExtent l="0" t="0" r="0" b="0"/>
            <wp:docPr id="196" name="Picture 196" descr=" &quot;Solution architecture: Linux workers with Prometheus and Graf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quot;Solution architecture: Linux workers with Prometheus and Grafana&quo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58000" cy="4688633"/>
                    </a:xfrm>
                    <a:prstGeom prst="rect">
                      <a:avLst/>
                    </a:prstGeom>
                    <a:noFill/>
                    <a:ln>
                      <a:noFill/>
                    </a:ln>
                  </pic:spPr>
                </pic:pic>
              </a:graphicData>
            </a:graphic>
          </wp:inline>
        </w:drawing>
      </w:r>
    </w:p>
    <w:p w14:paraId="3253AC6E" w14:textId="77777777" w:rsidR="000615E7" w:rsidRDefault="000615E7" w:rsidP="000615E7">
      <w:pPr>
        <w:pStyle w:val="MISCFigureCaptionHeader8pt"/>
      </w:pPr>
      <w:bookmarkStart w:id="391" w:name="_Ref513457243"/>
      <w:bookmarkStart w:id="392" w:name="_Refd17e55451"/>
      <w:bookmarkStart w:id="393" w:name="_Tocd17e55451"/>
      <w:r w:rsidRPr="00BF2F72">
        <w:rPr>
          <w:rStyle w:val="MISCFigureCaptionHeaderBold8pt"/>
        </w:rPr>
        <w:t>Figure</w:t>
      </w:r>
      <w:r w:rsidRPr="00BF2F72">
        <w:rPr>
          <w:rStyle w:val="MISCFigureCaptionHeaderBold8pt"/>
          <w:rFonts w:ascii="Calibri" w:hAnsi="Calibri" w:cs="Calibri"/>
        </w:rPr>
        <w:t> </w:t>
      </w:r>
      <w:bookmarkStart w:id="394" w:name="_Numd17e55451"/>
      <w:r w:rsidRPr="00BF2F72">
        <w:rPr>
          <w:rStyle w:val="MISCFigureCaptionHeaderBold8pt"/>
        </w:rPr>
        <w:fldChar w:fldCharType="begin"/>
      </w:r>
      <w:r w:rsidRPr="00BF2F72">
        <w:rPr>
          <w:rStyle w:val="MISCFigureCaptionHeaderBold8pt"/>
        </w:rPr>
        <w:instrText xml:space="preserve"> SEQ Figure \* ARABIC </w:instrText>
      </w:r>
      <w:r w:rsidRPr="00BF2F72">
        <w:rPr>
          <w:rStyle w:val="MISCFigureCaptionHeaderBold8pt"/>
        </w:rPr>
        <w:fldChar w:fldCharType="separate"/>
      </w:r>
      <w:r w:rsidR="00560AD9">
        <w:rPr>
          <w:rStyle w:val="MISCFigureCaptionHeaderBold8pt"/>
          <w:noProof/>
        </w:rPr>
        <w:t>59</w:t>
      </w:r>
      <w:r w:rsidRPr="00BF2F72">
        <w:rPr>
          <w:rStyle w:val="MISCFigureCaptionHeaderBold8pt"/>
        </w:rPr>
        <w:fldChar w:fldCharType="end"/>
      </w:r>
      <w:bookmarkEnd w:id="391"/>
      <w:bookmarkEnd w:id="394"/>
      <w:r w:rsidRPr="00BF2F72">
        <w:rPr>
          <w:rStyle w:val="MISCFigureCaptionHeaderBold8pt"/>
        </w:rPr>
        <w:t xml:space="preserve">. </w:t>
      </w:r>
      <w:r>
        <w:t>Solution architecture: Linux workers with Prometheus and Grafana</w:t>
      </w:r>
      <w:bookmarkEnd w:id="392"/>
      <w:bookmarkEnd w:id="393"/>
    </w:p>
    <w:p w14:paraId="4F0ABEEB" w14:textId="77777777" w:rsidR="000615E7" w:rsidRDefault="000615E7" w:rsidP="0058095B">
      <w:pPr>
        <w:pStyle w:val="BodyTextMetricHPELight10pt"/>
      </w:pPr>
      <w:r>
        <w:t xml:space="preserve">The Prometheus and Grafana services are declared in a Docker stack as replicated services with one replica each, so that if they fail, Docker EE will ensure that they are restarted on one of the UCP VMs. </w:t>
      </w:r>
      <w:r w:rsidRPr="00303D4B">
        <w:rPr>
          <w:rStyle w:val="CodingLanguage"/>
        </w:rPr>
        <w:t>cAdvisor</w:t>
      </w:r>
      <w:r>
        <w:t xml:space="preserve"> and </w:t>
      </w:r>
      <w:r w:rsidRPr="00303D4B">
        <w:rPr>
          <w:rStyle w:val="CodingLanguage"/>
        </w:rPr>
        <w:t>node-exporter</w:t>
      </w:r>
      <w:r>
        <w:t xml:space="preserve"> are declared in the same stack as global services, so Docker EE will ensure that there is always one copy of each running on every machine in the cluster.</w:t>
      </w:r>
    </w:p>
    <w:p w14:paraId="6A4B17BB" w14:textId="77777777" w:rsidR="000615E7" w:rsidRDefault="000615E7" w:rsidP="000615E7">
      <w:pPr>
        <w:pStyle w:val="MISCNote-Ruleabove"/>
      </w:pPr>
      <w:r>
        <w:t>Note</w:t>
      </w:r>
    </w:p>
    <w:p w14:paraId="5DDA6362" w14:textId="15B616FF" w:rsidR="000615E7" w:rsidRDefault="000615E7" w:rsidP="000615E7">
      <w:pPr>
        <w:pStyle w:val="MISCNote-Rulebelow"/>
      </w:pPr>
      <w:r>
        <w:t xml:space="preserve">Prometheus and Grafana functionality is not turned on by default in this solution - see the section on </w:t>
      </w:r>
      <w:r w:rsidR="006E065C" w:rsidRPr="006E065C">
        <w:rPr>
          <w:u w:val="single"/>
        </w:rPr>
        <w:fldChar w:fldCharType="begin"/>
      </w:r>
      <w:r w:rsidR="006E065C" w:rsidRPr="006E065C">
        <w:rPr>
          <w:u w:val="single"/>
        </w:rPr>
        <w:instrText xml:space="preserve"> REF _Refd17e58055 \h  \* MERGEFORMAT </w:instrText>
      </w:r>
      <w:r w:rsidR="006E065C" w:rsidRPr="006E065C">
        <w:rPr>
          <w:u w:val="single"/>
        </w:rPr>
      </w:r>
      <w:r w:rsidR="006E065C" w:rsidRPr="006E065C">
        <w:rPr>
          <w:u w:val="single"/>
        </w:rPr>
        <w:fldChar w:fldCharType="separate"/>
      </w:r>
      <w:r w:rsidR="00560AD9" w:rsidRPr="00560AD9">
        <w:rPr>
          <w:u w:val="single"/>
        </w:rPr>
        <w:t>Prometheus and Grafana configuration</w:t>
      </w:r>
      <w:r w:rsidR="006E065C" w:rsidRPr="006E065C">
        <w:rPr>
          <w:u w:val="single"/>
        </w:rPr>
        <w:fldChar w:fldCharType="end"/>
      </w:r>
      <w:r w:rsidR="006E065C">
        <w:t xml:space="preserve"> </w:t>
      </w:r>
      <w:r>
        <w:t xml:space="preserve">for more information on how to enable these tools. </w:t>
      </w:r>
      <w:r w:rsidRPr="00DC7790">
        <w:t>A</w:t>
      </w:r>
      <w:r>
        <w:t>dditionally</w:t>
      </w:r>
      <w:r w:rsidRPr="00DC7790">
        <w:t xml:space="preserve">, this functionality </w:t>
      </w:r>
      <w:r>
        <w:t>will</w:t>
      </w:r>
      <w:r w:rsidRPr="00DC7790">
        <w:t xml:space="preserve"> not work for the Windows worker nodes in your environment</w:t>
      </w:r>
      <w:r>
        <w:t xml:space="preserve"> at present</w:t>
      </w:r>
      <w:r w:rsidRPr="00DC7790">
        <w:t>.</w:t>
      </w:r>
    </w:p>
    <w:p w14:paraId="1E238982" w14:textId="059CFC1F" w:rsidR="000615E7" w:rsidRDefault="000615E7" w:rsidP="000615E7">
      <w:pPr>
        <w:pStyle w:val="Heading2"/>
      </w:pPr>
      <w:bookmarkStart w:id="395" w:name="_Ref531619965"/>
      <w:bookmarkStart w:id="396" w:name="_Toc531698840"/>
      <w:bookmarkStart w:id="397" w:name="_Toc7020469"/>
      <w:r w:rsidRPr="005465BF">
        <w:lastRenderedPageBreak/>
        <w:t>Playbooks for installing Prometheus and Grafana</w:t>
      </w:r>
      <w:bookmarkEnd w:id="395"/>
      <w:bookmarkEnd w:id="396"/>
      <w:r w:rsidR="006E065C">
        <w:t xml:space="preserve"> on Docker swarm</w:t>
      </w:r>
      <w:bookmarkEnd w:id="397"/>
    </w:p>
    <w:p w14:paraId="545F1113" w14:textId="77777777" w:rsidR="000615E7" w:rsidRPr="005465BF" w:rsidRDefault="000615E7" w:rsidP="0058095B">
      <w:pPr>
        <w:pStyle w:val="BodyTextMetricHPELight10pt"/>
      </w:pPr>
      <w:r w:rsidRPr="005465BF">
        <w:t>The following playbooks are used to deploy Prometheus and Grafana on Docker RHEL nodes.</w:t>
      </w:r>
    </w:p>
    <w:p w14:paraId="5E1EDF5D" w14:textId="77777777" w:rsidR="000615E7" w:rsidRDefault="000615E7" w:rsidP="000615E7">
      <w:pPr>
        <w:pStyle w:val="BulletLevel1"/>
      </w:pPr>
      <w:r>
        <w:rPr>
          <w:rStyle w:val="CodingLanguage"/>
        </w:rPr>
        <w:t>playbooks/install_logspout.yml</w:t>
      </w:r>
      <w:r>
        <w:t xml:space="preserve"> installs and configures </w:t>
      </w:r>
      <w:r>
        <w:rPr>
          <w:rStyle w:val="BoldEmpha"/>
        </w:rPr>
        <w:t>Logspout</w:t>
      </w:r>
      <w:r>
        <w:t xml:space="preserve"> on all Docker nodes. Logspout is responsible for sending logs produced by containers running on the Docker nodes to the central logger VM. By default, this playbook is commented out in </w:t>
      </w:r>
      <w:r>
        <w:rPr>
          <w:rStyle w:val="CodingLanguage"/>
        </w:rPr>
        <w:t>site.yml</w:t>
      </w:r>
      <w:r>
        <w:t xml:space="preserve">. </w:t>
      </w:r>
    </w:p>
    <w:p w14:paraId="616BEE57" w14:textId="77777777" w:rsidR="000615E7" w:rsidRDefault="000615E7" w:rsidP="000615E7">
      <w:pPr>
        <w:pStyle w:val="BulletLevel1"/>
      </w:pPr>
      <w:r>
        <w:rPr>
          <w:rStyle w:val="CodingLanguage"/>
        </w:rPr>
        <w:t>playbooks/config_monitoring.yml</w:t>
      </w:r>
      <w:r>
        <w:t xml:space="preserve"> configures a monitoring system for the Docker environment based on Grafana, Prometheus, cAdvisor and node-exporter Docker containers. By default, this playbook is commented out in </w:t>
      </w:r>
      <w:r>
        <w:rPr>
          <w:rStyle w:val="CodingLanguage"/>
        </w:rPr>
        <w:t>site.yml</w:t>
      </w:r>
      <w:r>
        <w:t xml:space="preserve">, so if you want to use the solution to automatically deploy a Prometheus/Grafana monitoring system, you must explicitly uncomment both this and the </w:t>
      </w:r>
      <w:r>
        <w:rPr>
          <w:rStyle w:val="CodingLanguage"/>
        </w:rPr>
        <w:t>playbooks/install_logspout.yml</w:t>
      </w:r>
      <w:r>
        <w:t xml:space="preserve"> playbook. </w:t>
      </w:r>
    </w:p>
    <w:p w14:paraId="04A36D9B" w14:textId="77777777" w:rsidR="000615E7" w:rsidRDefault="000615E7" w:rsidP="000615E7"/>
    <w:p w14:paraId="0CB0794D" w14:textId="77777777" w:rsidR="000615E7" w:rsidRDefault="000615E7" w:rsidP="000615E7">
      <w:pPr>
        <w:pStyle w:val="Heading2"/>
      </w:pPr>
      <w:bookmarkStart w:id="398" w:name="_Refd17e58055"/>
      <w:bookmarkStart w:id="399" w:name="_Tocd17e58055"/>
      <w:bookmarkStart w:id="400" w:name="_Toc531698841"/>
      <w:bookmarkStart w:id="401" w:name="_Toc7020470"/>
      <w:r>
        <w:t>Prometheus and Grafana configuration</w:t>
      </w:r>
      <w:bookmarkEnd w:id="398"/>
      <w:bookmarkEnd w:id="399"/>
      <w:bookmarkEnd w:id="400"/>
      <w:bookmarkEnd w:id="401"/>
    </w:p>
    <w:p w14:paraId="692A35F8" w14:textId="77777777" w:rsidR="000615E7" w:rsidRDefault="000615E7" w:rsidP="0058095B">
      <w:pPr>
        <w:pStyle w:val="BodyTextMetricHPELight10pt"/>
      </w:pPr>
      <w:r>
        <w:t xml:space="preserve">All monitoring-related variables for Prometheus and Grafana are described in </w:t>
      </w:r>
      <w:r w:rsidRPr="00463F2E">
        <w:fldChar w:fldCharType="begin"/>
      </w:r>
      <w:r w:rsidRPr="00463F2E">
        <w:instrText xml:space="preserve"> REF _Refd17e58067 \h </w:instrText>
      </w:r>
      <w:r>
        <w:instrText xml:space="preserve"> \* MERGEFORMAT </w:instrText>
      </w:r>
      <w:r w:rsidRPr="00463F2E">
        <w:fldChar w:fldCharType="separate"/>
      </w:r>
      <w:r w:rsidR="00560AD9" w:rsidRPr="00560AD9">
        <w:t>Table</w:t>
      </w:r>
      <w:r w:rsidR="00560AD9" w:rsidRPr="00560AD9">
        <w:rPr>
          <w:rFonts w:ascii="Calibri" w:hAnsi="Calibri" w:cs="Calibri"/>
        </w:rPr>
        <w:t> </w:t>
      </w:r>
      <w:r w:rsidR="00560AD9">
        <w:t>27</w:t>
      </w:r>
      <w:r w:rsidRPr="00463F2E">
        <w:fldChar w:fldCharType="end"/>
      </w:r>
      <w:r w:rsidRPr="00463F2E">
        <w:t>.</w:t>
      </w:r>
      <w:r>
        <w:t xml:space="preserve"> The variables determine the versions of various software tools that are used and it is recommended that the values given below are used.</w:t>
      </w:r>
    </w:p>
    <w:p w14:paraId="13655160" w14:textId="77777777" w:rsidR="000615E7" w:rsidRDefault="000615E7" w:rsidP="000615E7">
      <w:pPr>
        <w:pStyle w:val="MISCTableCaptionHeader8pt"/>
      </w:pPr>
      <w:bookmarkStart w:id="402" w:name="_Refd17e58067"/>
      <w:bookmarkStart w:id="403" w:name="_Tocd17e58067"/>
      <w:r>
        <w:rPr>
          <w:rStyle w:val="MISCTableCaptionHeaderBold8pt"/>
          <w:noProof/>
        </w:rPr>
        <w:t>Table </w:t>
      </w:r>
      <w:bookmarkStart w:id="404" w:name="_Numd17e58067"/>
      <w:r>
        <w:fldChar w:fldCharType="begin"/>
      </w:r>
      <w:r>
        <w:instrText xml:space="preserve"> SEQ Table \* ARABIC </w:instrText>
      </w:r>
      <w:r>
        <w:fldChar w:fldCharType="separate"/>
      </w:r>
      <w:r w:rsidR="00560AD9">
        <w:rPr>
          <w:noProof/>
        </w:rPr>
        <w:t>27</w:t>
      </w:r>
      <w:r>
        <w:rPr>
          <w:rStyle w:val="MISCTableCaptionHeaderBold8pt"/>
          <w:noProof/>
        </w:rPr>
        <w:fldChar w:fldCharType="end"/>
      </w:r>
      <w:bookmarkEnd w:id="402"/>
      <w:bookmarkEnd w:id="403"/>
      <w:bookmarkEnd w:id="404"/>
      <w:r>
        <w:t>. Monitoring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70"/>
        <w:gridCol w:w="8610"/>
      </w:tblGrid>
      <w:tr w:rsidR="000615E7" w14:paraId="7D7B4DED" w14:textId="77777777" w:rsidTr="00CD4360">
        <w:trPr>
          <w:cantSplit/>
        </w:trPr>
        <w:tc>
          <w:tcPr>
            <w:tcW w:w="2070" w:type="dxa"/>
            <w:tcBorders>
              <w:top w:val="nil"/>
              <w:bottom w:val="single" w:sz="36" w:space="0" w:color="00B388"/>
            </w:tcBorders>
          </w:tcPr>
          <w:p w14:paraId="30EF8107" w14:textId="77777777" w:rsidR="000615E7" w:rsidRDefault="000615E7" w:rsidP="00CD4360">
            <w:pPr>
              <w:pStyle w:val="TableSubhead8pt"/>
            </w:pPr>
            <w:r>
              <w:t>Variable</w:t>
            </w:r>
          </w:p>
        </w:tc>
        <w:tc>
          <w:tcPr>
            <w:tcW w:w="8610" w:type="dxa"/>
            <w:tcBorders>
              <w:top w:val="nil"/>
              <w:bottom w:val="single" w:sz="36" w:space="0" w:color="00B388"/>
            </w:tcBorders>
          </w:tcPr>
          <w:p w14:paraId="6F35C960" w14:textId="77777777" w:rsidR="000615E7" w:rsidRDefault="000615E7" w:rsidP="00CD4360">
            <w:pPr>
              <w:pStyle w:val="TableSubhead8pt"/>
            </w:pPr>
            <w:r>
              <w:t>Description</w:t>
            </w:r>
          </w:p>
        </w:tc>
      </w:tr>
      <w:tr w:rsidR="000615E7" w14:paraId="48E840F4" w14:textId="77777777" w:rsidTr="00CD4360">
        <w:trPr>
          <w:cantSplit/>
        </w:trPr>
        <w:tc>
          <w:tcPr>
            <w:tcW w:w="2070" w:type="dxa"/>
          </w:tcPr>
          <w:p w14:paraId="7E696638" w14:textId="77777777" w:rsidR="000615E7" w:rsidRDefault="000615E7" w:rsidP="00CD4360">
            <w:pPr>
              <w:pStyle w:val="TableBody8pt"/>
            </w:pPr>
            <w:r>
              <w:t>cadvisor_version</w:t>
            </w:r>
          </w:p>
        </w:tc>
        <w:tc>
          <w:tcPr>
            <w:tcW w:w="8610" w:type="dxa"/>
          </w:tcPr>
          <w:p w14:paraId="2C836C8E" w14:textId="77777777" w:rsidR="000615E7" w:rsidRDefault="000615E7" w:rsidP="00CD4360">
            <w:pPr>
              <w:pStyle w:val="TableBody8pt"/>
            </w:pPr>
            <w:r>
              <w:rPr>
                <w:rStyle w:val="CodingLanguage"/>
              </w:rPr>
              <w:t>v0.28.3</w:t>
            </w:r>
          </w:p>
        </w:tc>
      </w:tr>
      <w:tr w:rsidR="000615E7" w14:paraId="034429AF" w14:textId="77777777" w:rsidTr="00CD4360">
        <w:trPr>
          <w:cantSplit/>
        </w:trPr>
        <w:tc>
          <w:tcPr>
            <w:tcW w:w="2070" w:type="dxa"/>
          </w:tcPr>
          <w:p w14:paraId="1110A16B" w14:textId="77777777" w:rsidR="000615E7" w:rsidRDefault="000615E7" w:rsidP="00CD4360">
            <w:pPr>
              <w:pStyle w:val="TableBody8pt"/>
            </w:pPr>
            <w:r>
              <w:t>node_exporter_version</w:t>
            </w:r>
          </w:p>
        </w:tc>
        <w:tc>
          <w:tcPr>
            <w:tcW w:w="8610" w:type="dxa"/>
          </w:tcPr>
          <w:p w14:paraId="460D3201" w14:textId="77777777" w:rsidR="000615E7" w:rsidRDefault="000615E7" w:rsidP="00CD4360">
            <w:pPr>
              <w:pStyle w:val="TableBody8pt"/>
            </w:pPr>
            <w:r>
              <w:rPr>
                <w:rStyle w:val="CodingLanguage"/>
              </w:rPr>
              <w:t>v1.15.0</w:t>
            </w:r>
            <w:r>
              <w:t xml:space="preserve"> </w:t>
            </w:r>
          </w:p>
        </w:tc>
      </w:tr>
      <w:tr w:rsidR="000615E7" w14:paraId="49409433" w14:textId="77777777" w:rsidTr="00CD4360">
        <w:trPr>
          <w:cantSplit/>
        </w:trPr>
        <w:tc>
          <w:tcPr>
            <w:tcW w:w="2070" w:type="dxa"/>
          </w:tcPr>
          <w:p w14:paraId="68FFBF77" w14:textId="77777777" w:rsidR="000615E7" w:rsidRDefault="000615E7" w:rsidP="00CD4360">
            <w:pPr>
              <w:pStyle w:val="TableBody8pt"/>
            </w:pPr>
            <w:r>
              <w:t>prometheus_version</w:t>
            </w:r>
          </w:p>
        </w:tc>
        <w:tc>
          <w:tcPr>
            <w:tcW w:w="8610" w:type="dxa"/>
          </w:tcPr>
          <w:p w14:paraId="36612E78" w14:textId="77777777" w:rsidR="000615E7" w:rsidRDefault="000615E7" w:rsidP="00CD4360">
            <w:pPr>
              <w:pStyle w:val="TableBody8pt"/>
            </w:pPr>
            <w:r>
              <w:rPr>
                <w:rStyle w:val="CodingLanguage"/>
              </w:rPr>
              <w:t>V2.3.2</w:t>
            </w:r>
            <w:r>
              <w:t xml:space="preserve"> </w:t>
            </w:r>
          </w:p>
        </w:tc>
      </w:tr>
      <w:tr w:rsidR="000615E7" w14:paraId="53BC547E" w14:textId="77777777" w:rsidTr="00CD4360">
        <w:trPr>
          <w:cantSplit/>
        </w:trPr>
        <w:tc>
          <w:tcPr>
            <w:tcW w:w="2070" w:type="dxa"/>
          </w:tcPr>
          <w:p w14:paraId="4D8243DD" w14:textId="77777777" w:rsidR="000615E7" w:rsidRDefault="000615E7" w:rsidP="00CD4360">
            <w:pPr>
              <w:pStyle w:val="TableBody8pt"/>
            </w:pPr>
            <w:r>
              <w:t>grafana_version</w:t>
            </w:r>
          </w:p>
        </w:tc>
        <w:tc>
          <w:tcPr>
            <w:tcW w:w="8610" w:type="dxa"/>
          </w:tcPr>
          <w:p w14:paraId="19725F3D" w14:textId="77777777" w:rsidR="000615E7" w:rsidRDefault="000615E7" w:rsidP="00CD4360">
            <w:pPr>
              <w:pStyle w:val="TableBody8pt"/>
            </w:pPr>
            <w:r>
              <w:rPr>
                <w:rStyle w:val="CodingLanguage"/>
              </w:rPr>
              <w:t>5.2.3</w:t>
            </w:r>
            <w:r>
              <w:t xml:space="preserve"> </w:t>
            </w:r>
          </w:p>
        </w:tc>
      </w:tr>
      <w:tr w:rsidR="006E065C" w14:paraId="6D71EBDF" w14:textId="77777777" w:rsidTr="00CD4360">
        <w:trPr>
          <w:cantSplit/>
        </w:trPr>
        <w:tc>
          <w:tcPr>
            <w:tcW w:w="2070" w:type="dxa"/>
          </w:tcPr>
          <w:p w14:paraId="2413124F" w14:textId="37212F50" w:rsidR="006E065C" w:rsidRDefault="006E065C" w:rsidP="00CD4360">
            <w:pPr>
              <w:pStyle w:val="TableBody8pt"/>
            </w:pPr>
            <w:r w:rsidRPr="006E065C">
              <w:t>logspout_version</w:t>
            </w:r>
          </w:p>
        </w:tc>
        <w:tc>
          <w:tcPr>
            <w:tcW w:w="8610" w:type="dxa"/>
          </w:tcPr>
          <w:p w14:paraId="0AB218E6" w14:textId="704B2791" w:rsidR="006E065C" w:rsidRDefault="006E065C" w:rsidP="00CD4360">
            <w:pPr>
              <w:pStyle w:val="TableBody8pt"/>
              <w:rPr>
                <w:rStyle w:val="CodingLanguage"/>
              </w:rPr>
            </w:pPr>
            <w:r w:rsidRPr="006E065C">
              <w:rPr>
                <w:rStyle w:val="CodingLanguage"/>
              </w:rPr>
              <w:t>v3.2.4</w:t>
            </w:r>
          </w:p>
        </w:tc>
      </w:tr>
      <w:tr w:rsidR="000615E7" w14:paraId="6991A83B" w14:textId="77777777" w:rsidTr="00CD4360">
        <w:trPr>
          <w:cantSplit/>
        </w:trPr>
        <w:tc>
          <w:tcPr>
            <w:tcW w:w="2070" w:type="dxa"/>
          </w:tcPr>
          <w:p w14:paraId="7B023B7D" w14:textId="77777777" w:rsidR="000615E7" w:rsidRDefault="000615E7" w:rsidP="00CD4360">
            <w:pPr>
              <w:pStyle w:val="TableBody8pt"/>
            </w:pPr>
            <w:r>
              <w:t>prom_persistent_vol_name</w:t>
            </w:r>
          </w:p>
        </w:tc>
        <w:tc>
          <w:tcPr>
            <w:tcW w:w="8610" w:type="dxa"/>
          </w:tcPr>
          <w:p w14:paraId="1FB122D2" w14:textId="77777777" w:rsidR="000615E7" w:rsidRDefault="000615E7" w:rsidP="00CD4360">
            <w:pPr>
              <w:pStyle w:val="TableBody8pt"/>
            </w:pPr>
            <w:r>
              <w:t>The name of the volume which will be used to store the monitoring data. The volume is created using the vSphere Docker Volume plugin.</w:t>
            </w:r>
          </w:p>
        </w:tc>
      </w:tr>
      <w:tr w:rsidR="000615E7" w14:paraId="743215B3" w14:textId="77777777" w:rsidTr="00CD4360">
        <w:trPr>
          <w:cantSplit/>
        </w:trPr>
        <w:tc>
          <w:tcPr>
            <w:tcW w:w="2070" w:type="dxa"/>
          </w:tcPr>
          <w:p w14:paraId="13EFC663" w14:textId="77777777" w:rsidR="000615E7" w:rsidRDefault="000615E7" w:rsidP="00CD4360">
            <w:pPr>
              <w:pStyle w:val="TableBody8pt"/>
            </w:pPr>
            <w:r>
              <w:t>prom_persistent_vol_size</w:t>
            </w:r>
          </w:p>
        </w:tc>
        <w:tc>
          <w:tcPr>
            <w:tcW w:w="8610" w:type="dxa"/>
          </w:tcPr>
          <w:p w14:paraId="709A8D78" w14:textId="77777777" w:rsidR="000615E7" w:rsidRDefault="000615E7" w:rsidP="00CD4360">
            <w:pPr>
              <w:pStyle w:val="TableBody8pt"/>
            </w:pPr>
            <w:r>
              <w:t>The size of the volume which will hold the monitoring data. The exact syntax is dictated by the vSphere Docker Volume plugin. The default value is 10GB.</w:t>
            </w:r>
          </w:p>
        </w:tc>
      </w:tr>
    </w:tbl>
    <w:p w14:paraId="40775D74" w14:textId="77777777" w:rsidR="000615E7" w:rsidRDefault="000615E7" w:rsidP="000615E7"/>
    <w:p w14:paraId="3E48F47F" w14:textId="77777777" w:rsidR="000615E7" w:rsidRDefault="000615E7" w:rsidP="000615E7"/>
    <w:p w14:paraId="0FD87F4F" w14:textId="77777777" w:rsidR="000615E7" w:rsidRDefault="000615E7" w:rsidP="000615E7">
      <w:pPr>
        <w:pStyle w:val="Heading2"/>
      </w:pPr>
      <w:bookmarkStart w:id="405" w:name="_Toc531698842"/>
      <w:bookmarkStart w:id="406" w:name="_Toc7020471"/>
      <w:r w:rsidRPr="005465BF">
        <w:t>Accessing Grafana UI</w:t>
      </w:r>
      <w:bookmarkEnd w:id="405"/>
      <w:bookmarkEnd w:id="406"/>
    </w:p>
    <w:p w14:paraId="7F98C500" w14:textId="77777777" w:rsidR="000615E7" w:rsidRDefault="000615E7" w:rsidP="0058095B">
      <w:pPr>
        <w:pStyle w:val="BodyTextMetricHPELight10pt"/>
      </w:pPr>
      <w:r w:rsidRPr="005465BF">
        <w:t>The Grafana UI is available at the UCP VIP, using HTTP on port 3000, for example,</w:t>
      </w:r>
    </w:p>
    <w:p w14:paraId="22CA7FE5" w14:textId="77777777" w:rsidR="000615E7" w:rsidRPr="005465BF" w:rsidRDefault="000615E7" w:rsidP="0058095B">
      <w:pPr>
        <w:pStyle w:val="BodyTextMetricHPELight10pt"/>
        <w:rPr>
          <w:rStyle w:val="CodingLanguage"/>
        </w:rPr>
      </w:pPr>
      <w:r w:rsidRPr="005465BF">
        <w:rPr>
          <w:rStyle w:val="CodingLanguage"/>
        </w:rPr>
        <w:t>http://hpe-ucpvip.am2.cloudra.local:3000</w:t>
      </w:r>
    </w:p>
    <w:p w14:paraId="4D994770" w14:textId="77777777" w:rsidR="0086155E" w:rsidRDefault="0086155E">
      <w:pPr>
        <w:rPr>
          <w:sz w:val="20"/>
          <w:szCs w:val="18"/>
        </w:rPr>
      </w:pPr>
      <w:r>
        <w:br w:type="page"/>
      </w:r>
    </w:p>
    <w:p w14:paraId="0C5665F6" w14:textId="77777777" w:rsidR="000615E7" w:rsidRDefault="000615E7" w:rsidP="0058095B">
      <w:pPr>
        <w:pStyle w:val="BodyTextMetricHPELight10pt"/>
      </w:pPr>
      <w:r w:rsidRPr="005465BF">
        <w:lastRenderedPageBreak/>
        <w:t xml:space="preserve">The default username and password for Grafana is </w:t>
      </w:r>
      <w:r w:rsidRPr="005465BF">
        <w:rPr>
          <w:rStyle w:val="CodingLanguage"/>
        </w:rPr>
        <w:t>admin</w:t>
      </w:r>
      <w:r w:rsidRPr="005465BF">
        <w:t>/</w:t>
      </w:r>
      <w:r w:rsidRPr="005465BF">
        <w:rPr>
          <w:rStyle w:val="CodingLanguage"/>
        </w:rPr>
        <w:t>admin</w:t>
      </w:r>
      <w:r w:rsidRPr="005465BF">
        <w:t xml:space="preserve">. The first time you login, you will be asked to reset the default </w:t>
      </w:r>
      <w:r w:rsidRPr="005465BF">
        <w:rPr>
          <w:rStyle w:val="CodingLanguage"/>
        </w:rPr>
        <w:t>admin</w:t>
      </w:r>
      <w:r w:rsidRPr="005465BF">
        <w:t xml:space="preserve"> password.</w:t>
      </w:r>
      <w:r>
        <w:t xml:space="preserve"> </w:t>
      </w:r>
      <w:r w:rsidRPr="005465BF">
        <w:t>Select the Docker Swarm Monitor dashboard that has already been loaded by the playbooks, as shown in</w:t>
      </w:r>
      <w:r>
        <w:t xml:space="preserve"> </w:t>
      </w:r>
      <w:r w:rsidRPr="005465BF">
        <w:fldChar w:fldCharType="begin"/>
      </w:r>
      <w:r w:rsidRPr="005465BF">
        <w:instrText xml:space="preserve"> REF _Ref531592983 \h </w:instrText>
      </w:r>
      <w:r>
        <w:instrText xml:space="preserve"> \* MERGEFORMAT </w:instrText>
      </w:r>
      <w:r w:rsidRPr="005465BF">
        <w:fldChar w:fldCharType="separate"/>
      </w:r>
      <w:r w:rsidR="00560AD9" w:rsidRPr="00560AD9">
        <w:t>Figure 60</w:t>
      </w:r>
      <w:r w:rsidRPr="005465BF">
        <w:fldChar w:fldCharType="end"/>
      </w:r>
      <w:r w:rsidRPr="005465BF">
        <w:t xml:space="preserve"> and </w:t>
      </w:r>
      <w:r w:rsidRPr="005465BF">
        <w:fldChar w:fldCharType="begin"/>
      </w:r>
      <w:r w:rsidRPr="005465BF">
        <w:instrText xml:space="preserve"> REF _Ref531593059 \h </w:instrText>
      </w:r>
      <w:r>
        <w:instrText xml:space="preserve"> \* MERGEFORMAT </w:instrText>
      </w:r>
      <w:r w:rsidRPr="005465BF">
        <w:fldChar w:fldCharType="separate"/>
      </w:r>
      <w:r w:rsidR="00560AD9" w:rsidRPr="00560AD9">
        <w:t>Figure 61</w:t>
      </w:r>
      <w:r w:rsidRPr="005465BF">
        <w:fldChar w:fldCharType="end"/>
      </w:r>
      <w:r w:rsidRPr="005465BF">
        <w:t>.</w:t>
      </w:r>
    </w:p>
    <w:p w14:paraId="699252C6" w14:textId="77777777" w:rsidR="000615E7" w:rsidRDefault="000615E7" w:rsidP="000615E7">
      <w:pPr>
        <w:pStyle w:val="FigureAfterspace"/>
      </w:pPr>
      <w:r>
        <w:rPr>
          <w:noProof/>
        </w:rPr>
        <w:drawing>
          <wp:inline distT="0" distB="0" distL="0" distR="0" wp14:anchorId="38A0D8E1" wp14:editId="0DAD0622">
            <wp:extent cx="6858000" cy="3056255"/>
            <wp:effectExtent l="19050" t="19050" r="1905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ana-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6858000" cy="3056255"/>
                    </a:xfrm>
                    <a:prstGeom prst="rect">
                      <a:avLst/>
                    </a:prstGeom>
                    <a:ln>
                      <a:solidFill>
                        <a:schemeClr val="accent1"/>
                      </a:solidFill>
                    </a:ln>
                  </pic:spPr>
                </pic:pic>
              </a:graphicData>
            </a:graphic>
          </wp:inline>
        </w:drawing>
      </w:r>
    </w:p>
    <w:p w14:paraId="2D7E6FEA" w14:textId="77777777" w:rsidR="000615E7" w:rsidRDefault="000615E7" w:rsidP="000615E7">
      <w:pPr>
        <w:pStyle w:val="MISCFigureCaptionHeader8pt"/>
      </w:pPr>
      <w:bookmarkStart w:id="407" w:name="_Ref531592983"/>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560AD9">
        <w:rPr>
          <w:rStyle w:val="MISCFigureCaptionHeaderBold8pt"/>
          <w:noProof/>
        </w:rPr>
        <w:t>60</w:t>
      </w:r>
      <w:r w:rsidRPr="005465BF">
        <w:rPr>
          <w:rStyle w:val="MISCFigureCaptionHeaderBold8pt"/>
        </w:rPr>
        <w:fldChar w:fldCharType="end"/>
      </w:r>
      <w:bookmarkEnd w:id="407"/>
      <w:r w:rsidRPr="005465BF">
        <w:rPr>
          <w:rStyle w:val="MISCFigureCaptionHeaderBold8pt"/>
        </w:rPr>
        <w:t xml:space="preserve">. </w:t>
      </w:r>
      <w:r w:rsidRPr="005465BF">
        <w:t>Docker Swarm Monitor</w:t>
      </w:r>
      <w:r>
        <w:t xml:space="preserve"> dashboard</w:t>
      </w:r>
    </w:p>
    <w:p w14:paraId="669832C1" w14:textId="77777777" w:rsidR="000615E7" w:rsidRDefault="000615E7" w:rsidP="000615E7">
      <w:pPr>
        <w:pStyle w:val="FigureAfterspace"/>
      </w:pPr>
      <w:r>
        <w:rPr>
          <w:noProof/>
        </w:rPr>
        <w:drawing>
          <wp:inline distT="0" distB="0" distL="0" distR="0" wp14:anchorId="41D10A63" wp14:editId="0B884F1C">
            <wp:extent cx="6858000" cy="3423920"/>
            <wp:effectExtent l="19050" t="19050" r="1905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ana-dashboard2.png"/>
                    <pic:cNvPicPr/>
                  </pic:nvPicPr>
                  <pic:blipFill>
                    <a:blip r:embed="rId140">
                      <a:extLst>
                        <a:ext uri="{28A0092B-C50C-407E-A947-70E740481C1C}">
                          <a14:useLocalDpi xmlns:a14="http://schemas.microsoft.com/office/drawing/2010/main" val="0"/>
                        </a:ext>
                      </a:extLst>
                    </a:blip>
                    <a:stretch>
                      <a:fillRect/>
                    </a:stretch>
                  </pic:blipFill>
                  <pic:spPr>
                    <a:xfrm>
                      <a:off x="0" y="0"/>
                      <a:ext cx="6858000" cy="3423920"/>
                    </a:xfrm>
                    <a:prstGeom prst="rect">
                      <a:avLst/>
                    </a:prstGeom>
                    <a:ln>
                      <a:solidFill>
                        <a:schemeClr val="accent1"/>
                      </a:solidFill>
                    </a:ln>
                  </pic:spPr>
                </pic:pic>
              </a:graphicData>
            </a:graphic>
          </wp:inline>
        </w:drawing>
      </w:r>
    </w:p>
    <w:p w14:paraId="77E012A4" w14:textId="77777777" w:rsidR="000615E7" w:rsidRPr="005465BF" w:rsidRDefault="000615E7" w:rsidP="000615E7">
      <w:pPr>
        <w:pStyle w:val="MISCFigureCaptionHeader8pt"/>
      </w:pPr>
      <w:bookmarkStart w:id="408" w:name="_Ref531593059"/>
      <w:r w:rsidRPr="005465BF">
        <w:rPr>
          <w:rStyle w:val="MISCFigureCaptionHeaderBold8pt"/>
        </w:rPr>
        <w:t xml:space="preserve">Figure </w:t>
      </w:r>
      <w:r w:rsidRPr="005465BF">
        <w:rPr>
          <w:rStyle w:val="MISCFigureCaptionHeaderBold8pt"/>
        </w:rPr>
        <w:fldChar w:fldCharType="begin"/>
      </w:r>
      <w:r w:rsidRPr="005465BF">
        <w:rPr>
          <w:rStyle w:val="MISCFigureCaptionHeaderBold8pt"/>
        </w:rPr>
        <w:instrText xml:space="preserve"> SEQ Figure \* ARABIC </w:instrText>
      </w:r>
      <w:r w:rsidRPr="005465BF">
        <w:rPr>
          <w:rStyle w:val="MISCFigureCaptionHeaderBold8pt"/>
        </w:rPr>
        <w:fldChar w:fldCharType="separate"/>
      </w:r>
      <w:r w:rsidR="00560AD9">
        <w:rPr>
          <w:rStyle w:val="MISCFigureCaptionHeaderBold8pt"/>
          <w:noProof/>
        </w:rPr>
        <w:t>61</w:t>
      </w:r>
      <w:r w:rsidRPr="005465BF">
        <w:rPr>
          <w:rStyle w:val="MISCFigureCaptionHeaderBold8pt"/>
        </w:rPr>
        <w:fldChar w:fldCharType="end"/>
      </w:r>
      <w:bookmarkEnd w:id="408"/>
      <w:r w:rsidRPr="005465BF">
        <w:rPr>
          <w:rStyle w:val="MISCFigureCaptionHeaderBold8pt"/>
        </w:rPr>
        <w:t xml:space="preserve">. </w:t>
      </w:r>
      <w:r w:rsidRPr="005465BF">
        <w:t>Docker Swarm Monitor</w:t>
      </w:r>
      <w:r>
        <w:t xml:space="preserve"> dashboard</w:t>
      </w:r>
    </w:p>
    <w:p w14:paraId="68E10865" w14:textId="77777777" w:rsidR="000615E7" w:rsidRDefault="000615E7" w:rsidP="000615E7">
      <w:pPr>
        <w:pStyle w:val="Heading1"/>
      </w:pPr>
      <w:bookmarkStart w:id="409" w:name="_Backup_and_restore_1"/>
      <w:bookmarkStart w:id="410" w:name="_Refd17e59263"/>
      <w:bookmarkStart w:id="411" w:name="_Tocd17e59263"/>
      <w:bookmarkStart w:id="412" w:name="_Toc531698847"/>
      <w:bookmarkStart w:id="413" w:name="_Toc7020472"/>
      <w:bookmarkEnd w:id="409"/>
      <w:r>
        <w:lastRenderedPageBreak/>
        <w:t>Backup and restore</w:t>
      </w:r>
      <w:bookmarkEnd w:id="410"/>
      <w:bookmarkEnd w:id="411"/>
      <w:bookmarkEnd w:id="412"/>
      <w:bookmarkEnd w:id="413"/>
    </w:p>
    <w:p w14:paraId="1C0BFC0F" w14:textId="77777777" w:rsidR="000615E7" w:rsidRDefault="000615E7" w:rsidP="0058095B">
      <w:pPr>
        <w:pStyle w:val="BodyTextMetricHPELight10pt"/>
      </w:pPr>
      <w:r>
        <w:t>This Reference Configuration provides playbooks and scripts to help you back up and restore:</w:t>
      </w:r>
    </w:p>
    <w:p w14:paraId="12D19E79" w14:textId="77777777" w:rsidR="000615E7" w:rsidRDefault="000615E7" w:rsidP="000615E7">
      <w:pPr>
        <w:pStyle w:val="BulletLevel1"/>
      </w:pPr>
      <w:r>
        <w:t>Docker UCP and DTR</w:t>
      </w:r>
    </w:p>
    <w:p w14:paraId="0EB94554" w14:textId="77777777" w:rsidR="000615E7" w:rsidRPr="000F43E4" w:rsidRDefault="000615E7" w:rsidP="000615E7">
      <w:pPr>
        <w:pStyle w:val="BulletLevel1LastBeforeBodycopy"/>
      </w:pPr>
      <w:r>
        <w:t>Docker volumes</w:t>
      </w:r>
    </w:p>
    <w:p w14:paraId="74A551EC" w14:textId="77777777" w:rsidR="000615E7" w:rsidRDefault="000615E7" w:rsidP="000615E7">
      <w:pPr>
        <w:pStyle w:val="Heading2"/>
      </w:pPr>
      <w:bookmarkStart w:id="414" w:name="_Refd17e59274"/>
      <w:bookmarkStart w:id="415" w:name="_Tocd17e59274"/>
      <w:bookmarkStart w:id="416" w:name="_Toc531698848"/>
      <w:bookmarkStart w:id="417" w:name="_Toc7020473"/>
      <w:r>
        <w:t>Backup and restore UCP and DTR</w:t>
      </w:r>
      <w:bookmarkEnd w:id="414"/>
      <w:bookmarkEnd w:id="415"/>
      <w:bookmarkEnd w:id="416"/>
      <w:bookmarkEnd w:id="417"/>
    </w:p>
    <w:p w14:paraId="0544C399" w14:textId="77777777" w:rsidR="000615E7" w:rsidRDefault="000615E7" w:rsidP="0058095B">
      <w:pPr>
        <w:pStyle w:val="BodyTextMetricHPELight10pt"/>
      </w:pPr>
      <w:r>
        <w:t xml:space="preserve">The playbooks provided in this solution implement the backup and restore procedures as they are described in the Docker documentation at </w:t>
      </w:r>
      <w:hyperlink r:id="rId141">
        <w:r>
          <w:rPr>
            <w:rStyle w:val="Hyperlink"/>
          </w:rPr>
          <w:t>https://docs.docker.com/enterprise/backup/</w:t>
        </w:r>
      </w:hyperlink>
      <w:r>
        <w:t xml:space="preserve">. The solution follows the recommendations in the Docker best practices document at </w:t>
      </w:r>
      <w:hyperlink r:id="rId142">
        <w:r>
          <w:rPr>
            <w:rStyle w:val="Hyperlink"/>
          </w:rPr>
          <w:t>https://success.docker.com/article/backup-restore-best-practices</w:t>
        </w:r>
      </w:hyperlink>
      <w:r>
        <w:t xml:space="preserve">. </w:t>
      </w:r>
    </w:p>
    <w:p w14:paraId="3A10779C" w14:textId="77777777" w:rsidR="000615E7" w:rsidRDefault="000615E7" w:rsidP="000615E7">
      <w:pPr>
        <w:pStyle w:val="MISCNote-Ruleabove"/>
      </w:pPr>
      <w:r>
        <w:t>Note</w:t>
      </w:r>
    </w:p>
    <w:p w14:paraId="24C969E6" w14:textId="4A7021AD" w:rsidR="000615E7" w:rsidRDefault="000615E7" w:rsidP="000615E7">
      <w:pPr>
        <w:pStyle w:val="MISCNote-Rulebelow"/>
      </w:pPr>
      <w:r>
        <w:t xml:space="preserve">It is important that you make copies of the backed up data and that you store the copies in a separate physical location. You must also recognize that the backed up data contains sensitive information such as private keys and so it is important to restrict access to the generated files. However, the playbooks do not backup the sensitive information in your </w:t>
      </w:r>
      <w:r w:rsidR="00234962">
        <w:rPr>
          <w:rStyle w:val="CodingLanguage"/>
        </w:rPr>
        <w:t>group_var</w:t>
      </w:r>
      <w:r w:rsidR="0083650F">
        <w:rPr>
          <w:rStyle w:val="CodingLanguage"/>
        </w:rPr>
        <w:t>s/all/vault</w:t>
      </w:r>
      <w:r>
        <w:t xml:space="preserve"> file so you should make sure to keep track of the credentials for the UCP Administrator. </w:t>
      </w:r>
    </w:p>
    <w:p w14:paraId="5DF0684E" w14:textId="77777777" w:rsidR="000615E7" w:rsidRDefault="000615E7" w:rsidP="000615E7">
      <w:pPr>
        <w:pStyle w:val="MISCNote-Ruleabove"/>
      </w:pPr>
      <w:r>
        <w:t>Warning</w:t>
      </w:r>
    </w:p>
    <w:p w14:paraId="6ADE6AAD" w14:textId="77777777" w:rsidR="000615E7" w:rsidRDefault="000615E7" w:rsidP="000615E7">
      <w:pPr>
        <w:pStyle w:val="MISCNote-Rulebelow"/>
      </w:pPr>
      <w:r>
        <w:t xml:space="preserve">The restore procedures do not restore swarm data. You should follow infrastructure as code (IaC) guidelines and maintain your service, stack and network definitions using source code or configuration management tools. You must also ensure that you safely manage the credentials of your administration accounts, as existing UCP Client bundles will not work when you restore UCP on a new swarm. </w:t>
      </w:r>
    </w:p>
    <w:p w14:paraId="71AF4FBA" w14:textId="77777777" w:rsidR="0086155E" w:rsidRDefault="0086155E">
      <w:pPr>
        <w:rPr>
          <w:rFonts w:ascii="MetricHPE" w:hAnsi="MetricHPE"/>
          <w:b/>
          <w:noProof/>
          <w:sz w:val="20"/>
          <w:szCs w:val="18"/>
        </w:rPr>
      </w:pPr>
      <w:bookmarkStart w:id="418" w:name="_Refd17e59304"/>
      <w:bookmarkStart w:id="419" w:name="_Tocd17e59304"/>
      <w:r>
        <w:br w:type="page"/>
      </w:r>
    </w:p>
    <w:p w14:paraId="6D928D86" w14:textId="77777777" w:rsidR="000615E7" w:rsidRDefault="000615E7" w:rsidP="000615E7">
      <w:pPr>
        <w:pStyle w:val="Heading3"/>
      </w:pPr>
      <w:r>
        <w:lastRenderedPageBreak/>
        <w:t>Backup UCP and DTR</w:t>
      </w:r>
      <w:bookmarkEnd w:id="418"/>
      <w:bookmarkEnd w:id="419"/>
    </w:p>
    <w:p w14:paraId="2A4C50BB" w14:textId="77777777" w:rsidR="000615E7" w:rsidRPr="00C958BB" w:rsidRDefault="000615E7" w:rsidP="0058095B">
      <w:pPr>
        <w:pStyle w:val="BodyTextMetricHPELight10pt"/>
      </w:pPr>
      <w:r>
        <w:t>The playbooks support backing up the swarm, UCP, DTR metadata and DTR images.</w:t>
      </w:r>
    </w:p>
    <w:p w14:paraId="4CC1E3EF" w14:textId="77777777" w:rsidR="000615E7" w:rsidRDefault="000615E7" w:rsidP="000615E7">
      <w:pPr>
        <w:pStyle w:val="Heading4"/>
      </w:pPr>
      <w:bookmarkStart w:id="420" w:name="_Refd17e59315"/>
      <w:bookmarkStart w:id="421" w:name="_Tocd17e59315"/>
      <w:r>
        <w:t>Backup configuration variables</w:t>
      </w:r>
      <w:bookmarkEnd w:id="420"/>
      <w:bookmarkEnd w:id="421"/>
    </w:p>
    <w:p w14:paraId="45522509" w14:textId="61EC0935" w:rsidR="000615E7" w:rsidRDefault="000615E7" w:rsidP="0058095B">
      <w:pPr>
        <w:pStyle w:val="BodyTextMetricHPELight10pt"/>
      </w:pPr>
      <w:r w:rsidRPr="00882B7B">
        <w:fldChar w:fldCharType="begin"/>
      </w:r>
      <w:r w:rsidRPr="00882B7B">
        <w:instrText xml:space="preserve"> REF _Refd17e59329 \h </w:instrText>
      </w:r>
      <w:r>
        <w:instrText xml:space="preserve"> \* MERGEFORMAT </w:instrText>
      </w:r>
      <w:r w:rsidRPr="00882B7B">
        <w:fldChar w:fldCharType="separate"/>
      </w:r>
      <w:r w:rsidR="00560AD9" w:rsidRPr="00560AD9">
        <w:t>Table</w:t>
      </w:r>
      <w:r w:rsidR="00560AD9" w:rsidRPr="00560AD9">
        <w:rPr>
          <w:rFonts w:ascii="Calibri" w:hAnsi="Calibri" w:cs="Calibri"/>
        </w:rPr>
        <w:t> </w:t>
      </w:r>
      <w:r w:rsidR="00560AD9">
        <w:t>28</w:t>
      </w:r>
      <w:r w:rsidRPr="00882B7B">
        <w:fldChar w:fldCharType="end"/>
      </w:r>
      <w:r>
        <w:t xml:space="preserve"> shows the variables related to backing up UCP and DTR. All these variables are defined in the file </w:t>
      </w:r>
      <w:r>
        <w:rPr>
          <w:rStyle w:val="BoldEmpha"/>
        </w:rPr>
        <w:t>group_vars/</w:t>
      </w:r>
      <w:r w:rsidR="0083650F">
        <w:rPr>
          <w:rStyle w:val="BoldEmpha"/>
        </w:rPr>
        <w:t>all/</w:t>
      </w:r>
      <w:r>
        <w:rPr>
          <w:rStyle w:val="BoldEmpha"/>
        </w:rPr>
        <w:t>backups</w:t>
      </w:r>
      <w:r>
        <w:t>. All the data that is backed up is streamed over an SSH connection to the backup server. Currently, the playbooks only support the use of the Ansible box as the backup server.</w:t>
      </w:r>
    </w:p>
    <w:p w14:paraId="7B63A29B" w14:textId="77777777" w:rsidR="000615E7" w:rsidRDefault="000615E7" w:rsidP="000615E7">
      <w:pPr>
        <w:pStyle w:val="MISCTableCaptionHeader8pt"/>
      </w:pPr>
      <w:bookmarkStart w:id="422" w:name="_Refd17e59329"/>
      <w:bookmarkStart w:id="423" w:name="_Tocd17e59329"/>
      <w:r>
        <w:rPr>
          <w:rStyle w:val="MISCTableCaptionHeaderBold8pt"/>
          <w:noProof/>
        </w:rPr>
        <w:t>Table </w:t>
      </w:r>
      <w:bookmarkStart w:id="424" w:name="_Numd17e59329"/>
      <w:r>
        <w:fldChar w:fldCharType="begin"/>
      </w:r>
      <w:r>
        <w:instrText xml:space="preserve"> SEQ Table \* ARABIC </w:instrText>
      </w:r>
      <w:r>
        <w:fldChar w:fldCharType="separate"/>
      </w:r>
      <w:r w:rsidR="00560AD9">
        <w:rPr>
          <w:noProof/>
        </w:rPr>
        <w:t>28</w:t>
      </w:r>
      <w:r>
        <w:rPr>
          <w:rStyle w:val="MISCTableCaptionHeaderBold8pt"/>
          <w:noProof/>
        </w:rPr>
        <w:fldChar w:fldCharType="end"/>
      </w:r>
      <w:bookmarkEnd w:id="422"/>
      <w:bookmarkEnd w:id="423"/>
      <w:bookmarkEnd w:id="424"/>
      <w:r>
        <w:t>. Backup variables</w:t>
      </w:r>
    </w:p>
    <w:tbl>
      <w:tblPr>
        <w:tblStyle w:val="TableGrid"/>
        <w:tblW w:w="1068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040"/>
        <w:gridCol w:w="1964"/>
        <w:gridCol w:w="6676"/>
      </w:tblGrid>
      <w:tr w:rsidR="000615E7" w14:paraId="7D308DF5" w14:textId="77777777" w:rsidTr="00CD4360">
        <w:trPr>
          <w:cantSplit/>
          <w:trHeight w:val="199"/>
        </w:trPr>
        <w:tc>
          <w:tcPr>
            <w:tcW w:w="2040" w:type="dxa"/>
            <w:tcBorders>
              <w:top w:val="nil"/>
              <w:bottom w:val="single" w:sz="36" w:space="0" w:color="00B388"/>
            </w:tcBorders>
          </w:tcPr>
          <w:p w14:paraId="38621A6E" w14:textId="77777777" w:rsidR="000615E7" w:rsidRDefault="000615E7" w:rsidP="00CD4360">
            <w:pPr>
              <w:pStyle w:val="TableSubhead8pt"/>
            </w:pPr>
            <w:r>
              <w:t>Variable</w:t>
            </w:r>
          </w:p>
        </w:tc>
        <w:tc>
          <w:tcPr>
            <w:tcW w:w="1964" w:type="dxa"/>
            <w:tcBorders>
              <w:top w:val="nil"/>
              <w:bottom w:val="single" w:sz="36" w:space="0" w:color="00B388"/>
            </w:tcBorders>
          </w:tcPr>
          <w:p w14:paraId="269CCD32" w14:textId="77777777" w:rsidR="000615E7" w:rsidRDefault="000615E7" w:rsidP="00CD4360">
            <w:pPr>
              <w:pStyle w:val="TableSubhead8pt"/>
            </w:pPr>
            <w:r>
              <w:t>File</w:t>
            </w:r>
          </w:p>
        </w:tc>
        <w:tc>
          <w:tcPr>
            <w:tcW w:w="6676" w:type="dxa"/>
            <w:tcBorders>
              <w:top w:val="nil"/>
              <w:bottom w:val="single" w:sz="36" w:space="0" w:color="00B388"/>
            </w:tcBorders>
          </w:tcPr>
          <w:p w14:paraId="6878CBD5" w14:textId="77777777" w:rsidR="000615E7" w:rsidRDefault="000615E7" w:rsidP="00CD4360">
            <w:pPr>
              <w:pStyle w:val="TableSubhead8pt"/>
            </w:pPr>
            <w:r>
              <w:t>Description</w:t>
            </w:r>
          </w:p>
        </w:tc>
      </w:tr>
      <w:tr w:rsidR="000615E7" w14:paraId="1AD02663" w14:textId="77777777" w:rsidTr="00CD4360">
        <w:trPr>
          <w:cantSplit/>
          <w:trHeight w:val="307"/>
        </w:trPr>
        <w:tc>
          <w:tcPr>
            <w:tcW w:w="2040" w:type="dxa"/>
          </w:tcPr>
          <w:p w14:paraId="4AC2D934" w14:textId="77777777" w:rsidR="000615E7" w:rsidRDefault="000615E7" w:rsidP="00CD4360">
            <w:pPr>
              <w:pStyle w:val="TableBody8pt"/>
            </w:pPr>
            <w:r>
              <w:t>backup_server</w:t>
            </w:r>
          </w:p>
        </w:tc>
        <w:tc>
          <w:tcPr>
            <w:tcW w:w="1964" w:type="dxa"/>
          </w:tcPr>
          <w:p w14:paraId="30137AA1" w14:textId="372A1DBB"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76544B0D" w14:textId="77777777" w:rsidR="000615E7" w:rsidRDefault="000615E7" w:rsidP="00CD4360">
            <w:pPr>
              <w:pStyle w:val="TableBody8pt"/>
            </w:pPr>
            <w:r>
              <w:t xml:space="preserve">Currently, the playbooks only support the use of the Ansible box as the backup server. </w:t>
            </w:r>
          </w:p>
        </w:tc>
      </w:tr>
      <w:tr w:rsidR="000615E7" w14:paraId="3B0E2D90" w14:textId="77777777" w:rsidTr="00CD4360">
        <w:trPr>
          <w:cantSplit/>
          <w:trHeight w:val="448"/>
        </w:trPr>
        <w:tc>
          <w:tcPr>
            <w:tcW w:w="2040" w:type="dxa"/>
          </w:tcPr>
          <w:p w14:paraId="3E5D76C3" w14:textId="77777777" w:rsidR="000615E7" w:rsidRDefault="000615E7" w:rsidP="00CD4360">
            <w:pPr>
              <w:pStyle w:val="TableBody8pt"/>
            </w:pPr>
            <w:r>
              <w:t>backup_dest</w:t>
            </w:r>
          </w:p>
        </w:tc>
        <w:tc>
          <w:tcPr>
            <w:tcW w:w="1964" w:type="dxa"/>
          </w:tcPr>
          <w:p w14:paraId="22A1E5AB" w14:textId="65C362DA"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37F487E5" w14:textId="77777777" w:rsidR="000615E7" w:rsidRDefault="000615E7" w:rsidP="00CD4360">
            <w:pPr>
              <w:pStyle w:val="TableBody8pt"/>
            </w:pPr>
            <w:r>
              <w:t xml:space="preserve">This variable should point to an existing folder on your Ansible box where the </w:t>
            </w:r>
            <w:r>
              <w:rPr>
                <w:rStyle w:val="CodingLanguage"/>
              </w:rPr>
              <w:t>root</w:t>
            </w:r>
            <w:r>
              <w:t xml:space="preserve"> user has write access. All the backups will be stored in this folder. For example, </w:t>
            </w:r>
            <w:r>
              <w:rPr>
                <w:rStyle w:val="CodingLanguage"/>
              </w:rPr>
              <w:t>/root/backups</w:t>
            </w:r>
          </w:p>
        </w:tc>
      </w:tr>
      <w:tr w:rsidR="00D21B2F" w14:paraId="061DFC87" w14:textId="77777777" w:rsidTr="00CD4360">
        <w:trPr>
          <w:cantSplit/>
          <w:trHeight w:val="448"/>
        </w:trPr>
        <w:tc>
          <w:tcPr>
            <w:tcW w:w="2040" w:type="dxa"/>
          </w:tcPr>
          <w:p w14:paraId="6EB875D3" w14:textId="1BA3B776" w:rsidR="00D21B2F" w:rsidRDefault="00D21B2F" w:rsidP="00CD4360">
            <w:pPr>
              <w:pStyle w:val="TableBody8pt"/>
            </w:pPr>
            <w:r w:rsidRPr="00D21B2F">
              <w:t>backup_passphrase</w:t>
            </w:r>
          </w:p>
        </w:tc>
        <w:tc>
          <w:tcPr>
            <w:tcW w:w="1964" w:type="dxa"/>
          </w:tcPr>
          <w:p w14:paraId="358D17D7" w14:textId="12197359" w:rsidR="00D21B2F" w:rsidRDefault="00234962" w:rsidP="00CD4360">
            <w:pPr>
              <w:pStyle w:val="TableBody8pt"/>
              <w:rPr>
                <w:rStyle w:val="BoldEmpha"/>
              </w:rPr>
            </w:pPr>
            <w:r>
              <w:rPr>
                <w:rStyle w:val="BoldEmpha"/>
              </w:rPr>
              <w:t>group_var</w:t>
            </w:r>
            <w:r w:rsidR="0083650F">
              <w:rPr>
                <w:rStyle w:val="BoldEmpha"/>
              </w:rPr>
              <w:t>s/all/vault</w:t>
            </w:r>
          </w:p>
        </w:tc>
        <w:tc>
          <w:tcPr>
            <w:tcW w:w="6676" w:type="dxa"/>
          </w:tcPr>
          <w:p w14:paraId="00D85413" w14:textId="38D686E8" w:rsidR="00D21B2F" w:rsidRDefault="00D21B2F" w:rsidP="00CD4360">
            <w:pPr>
              <w:pStyle w:val="TableBody8pt"/>
            </w:pPr>
            <w:r w:rsidRPr="00D21B2F">
              <w:t>This variable is used to encrypt the tar file with a passphrase that must be at least 12 characters long.</w:t>
            </w:r>
          </w:p>
        </w:tc>
      </w:tr>
      <w:tr w:rsidR="000615E7" w14:paraId="26AC929C" w14:textId="77777777" w:rsidTr="00CD4360">
        <w:trPr>
          <w:cantSplit/>
          <w:trHeight w:val="299"/>
        </w:trPr>
        <w:tc>
          <w:tcPr>
            <w:tcW w:w="2040" w:type="dxa"/>
          </w:tcPr>
          <w:p w14:paraId="29F6D132" w14:textId="3E384205" w:rsidR="000615E7" w:rsidRDefault="000615E7" w:rsidP="00CD4360">
            <w:pPr>
              <w:pStyle w:val="TableBody8pt"/>
            </w:pPr>
            <w:r>
              <w:t>swarm_offline_backup</w:t>
            </w:r>
          </w:p>
        </w:tc>
        <w:tc>
          <w:tcPr>
            <w:tcW w:w="1964" w:type="dxa"/>
          </w:tcPr>
          <w:p w14:paraId="7CC42382" w14:textId="13B42FD2" w:rsidR="000615E7" w:rsidRDefault="000615E7" w:rsidP="00CD4360">
            <w:pPr>
              <w:pStyle w:val="TableBody8pt"/>
            </w:pPr>
            <w:r>
              <w:rPr>
                <w:rStyle w:val="BoldEmpha"/>
              </w:rPr>
              <w:t>group_vars/</w:t>
            </w:r>
            <w:r w:rsidR="0083650F">
              <w:rPr>
                <w:rStyle w:val="BoldEmpha"/>
              </w:rPr>
              <w:t>all/</w:t>
            </w:r>
            <w:r>
              <w:rPr>
                <w:rStyle w:val="BoldEmpha"/>
              </w:rPr>
              <w:t>backups</w:t>
            </w:r>
          </w:p>
        </w:tc>
        <w:tc>
          <w:tcPr>
            <w:tcW w:w="6676" w:type="dxa"/>
          </w:tcPr>
          <w:p w14:paraId="0B9322D9" w14:textId="77777777" w:rsidR="000615E7" w:rsidRDefault="000615E7" w:rsidP="00CD4360">
            <w:pPr>
              <w:pStyle w:val="TableBody8pt"/>
            </w:pPr>
            <w:r>
              <w:t xml:space="preserve">This variable is commented out by default. More information on this variable is provided below. </w:t>
            </w:r>
          </w:p>
        </w:tc>
      </w:tr>
    </w:tbl>
    <w:p w14:paraId="458131DB" w14:textId="77777777" w:rsidR="000615E7" w:rsidRDefault="000615E7" w:rsidP="0058095B">
      <w:pPr>
        <w:pStyle w:val="BodyTextMetricHPELight10pt"/>
      </w:pPr>
      <w:bookmarkStart w:id="425" w:name="_Refd17e59423"/>
      <w:bookmarkStart w:id="426" w:name="_Tocd17e59423"/>
    </w:p>
    <w:p w14:paraId="08626778" w14:textId="77777777" w:rsidR="000615E7" w:rsidRDefault="000615E7" w:rsidP="000615E7">
      <w:pPr>
        <w:pStyle w:val="Heading4"/>
      </w:pPr>
      <w:r>
        <w:t>Backing up the swarm</w:t>
      </w:r>
      <w:bookmarkEnd w:id="425"/>
      <w:bookmarkEnd w:id="426"/>
    </w:p>
    <w:p w14:paraId="42280FF4" w14:textId="77777777" w:rsidR="000615E7" w:rsidRDefault="000615E7" w:rsidP="0058095B">
      <w:pPr>
        <w:pStyle w:val="BodyTextMetricHPELight10pt"/>
      </w:pPr>
      <w:r>
        <w:t xml:space="preserve">When you back up the swarm, your services and stack definitions are backed up together with the networks definitions. However, Docker volumes or their contents will not be backed up. (If Docker volumes are defined in stacks, they will be re-created when you restore the stacks, but their content will be lost). You can back up the swarm using the playbook named </w:t>
      </w:r>
      <w:r>
        <w:rPr>
          <w:rStyle w:val="CodingLanguage"/>
        </w:rPr>
        <w:t>backup_swarm.yml</w:t>
      </w:r>
      <w:r>
        <w:t xml:space="preserve"> which is located in the </w:t>
      </w:r>
      <w:r>
        <w:rPr>
          <w:rStyle w:val="CodingLanguage"/>
        </w:rPr>
        <w:t>playbooks</w:t>
      </w:r>
      <w:r>
        <w:t xml:space="preserve"> folder on your Ansible server. The playbook is invoked as follows: </w:t>
      </w:r>
    </w:p>
    <w:p w14:paraId="15F8E7AC" w14:textId="64DFC893"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w:t>
      </w:r>
    </w:p>
    <w:p w14:paraId="08DC77C5" w14:textId="029B50FA"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0CEB8295" w14:textId="77777777" w:rsidR="000615E7" w:rsidRPr="00ED3BF0" w:rsidRDefault="000615E7" w:rsidP="0058095B">
      <w:pPr>
        <w:pStyle w:val="BodyTextMetricHPELight10pt"/>
        <w:rPr>
          <w:rStyle w:val="CodingLanguage"/>
        </w:rPr>
      </w:pPr>
      <w:r w:rsidRPr="00ED3BF0">
        <w:rPr>
          <w:rStyle w:val="CodingLanguage"/>
        </w:rPr>
        <w:t>&lt;backup_dest&gt;/backup_swarm_&lt;vmname&gt;_&lt;timestamp&gt;.tgz</w:t>
      </w:r>
      <w:r w:rsidRPr="00ED3BF0">
        <w:rPr>
          <w:rStyle w:val="CodingLanguage"/>
        </w:rPr>
        <w:br/>
        <w:t>&lt;backup_dest&gt;/backup_swar</w:t>
      </w:r>
      <w:r>
        <w:rPr>
          <w:rStyle w:val="CodingLanguage"/>
        </w:rPr>
        <w:t>m_&lt;vmname&gt;_&lt;timestamp&gt;.vars.tgz</w:t>
      </w:r>
    </w:p>
    <w:p w14:paraId="41FD4294" w14:textId="77777777" w:rsidR="000615E7" w:rsidRDefault="000615E7" w:rsidP="0058095B">
      <w:pPr>
        <w:pStyle w:val="BodyTextMetricHPELight10pt"/>
      </w:pP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2BF0074D"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3254DF27" w14:textId="4AC5502E"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playbooks/backup_swarm.yml -e backup_name=my_swarm_backup</w:t>
      </w:r>
    </w:p>
    <w:p w14:paraId="7D01AE43"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4872B0A" w14:textId="77777777" w:rsidR="000615E7" w:rsidRPr="00ED3BF0" w:rsidRDefault="000615E7" w:rsidP="0058095B">
      <w:pPr>
        <w:pStyle w:val="BodyTextMetricHPELight10pt"/>
        <w:rPr>
          <w:rStyle w:val="CodingLanguage"/>
        </w:rPr>
      </w:pPr>
      <w:r w:rsidRPr="00ED3BF0">
        <w:rPr>
          <w:rStyle w:val="CodingLanguage"/>
        </w:rPr>
        <w:t>&lt;backup_dest&gt;/my_swarm_backup.tgz</w:t>
      </w:r>
      <w:r w:rsidRPr="00ED3BF0">
        <w:rPr>
          <w:rStyle w:val="CodingLanguage"/>
        </w:rPr>
        <w:br/>
        <w:t>&lt;backup</w:t>
      </w:r>
      <w:r>
        <w:rPr>
          <w:rStyle w:val="CodingLanguage"/>
        </w:rPr>
        <w:t>_dest&gt;/my_swarm_backup.vars.tgz</w:t>
      </w:r>
    </w:p>
    <w:p w14:paraId="108AEB4A" w14:textId="77777777" w:rsidR="000615E7" w:rsidRDefault="000615E7" w:rsidP="000615E7">
      <w:pPr>
        <w:pStyle w:val="MISCNote-Ruleabove"/>
      </w:pPr>
      <w:r>
        <w:t>Warning</w:t>
      </w:r>
    </w:p>
    <w:p w14:paraId="3C712264" w14:textId="77777777" w:rsidR="000615E7" w:rsidRDefault="000615E7" w:rsidP="000615E7">
      <w:pPr>
        <w:pStyle w:val="MISCNote-Rulebelow"/>
      </w:pPr>
      <w:r>
        <w:rPr>
          <w:rStyle w:val="BoldEmpha"/>
        </w:rPr>
        <w:t>Online versus offline backups:</w:t>
      </w:r>
      <w:r>
        <w:t xml:space="preserve"> By default, the playbook performs online backups. You can take offline backups by setting the variable </w:t>
      </w:r>
      <w:r>
        <w:rPr>
          <w:rStyle w:val="CodingLanguage"/>
        </w:rPr>
        <w:t>swarm_backup_offline</w:t>
      </w:r>
      <w:r>
        <w:t xml:space="preserve"> to </w:t>
      </w:r>
      <w:r>
        <w:rPr>
          <w:rStyle w:val="CodingLanguage"/>
        </w:rPr>
        <w:t>"true"</w:t>
      </w:r>
      <w:r>
        <w:t xml:space="preserve">. The playbook will then stop the Docker daemon on the machine used to take the backup (a manager or UCP node). Before it does so, the playbook will verify that enough managers are running in the cluster to maintain the quorum. If this is not the case, the playbook will exit with an error. For more information, see the Docker documentation at </w:t>
      </w:r>
      <w:hyperlink r:id="rId143" w:anchor="recover-from-disasterv">
        <w:r>
          <w:rPr>
            <w:rStyle w:val="Hyperlink"/>
          </w:rPr>
          <w:t>https://docs.docker.com/engine/swarm/admin_guide/#recover-from-disasterv</w:t>
        </w:r>
      </w:hyperlink>
    </w:p>
    <w:p w14:paraId="5B412C1F" w14:textId="77777777" w:rsidR="0086155E" w:rsidRDefault="0086155E">
      <w:pPr>
        <w:rPr>
          <w:rFonts w:ascii="MetricHPE Medium" w:hAnsi="MetricHPE Medium"/>
          <w:sz w:val="20"/>
          <w:szCs w:val="18"/>
        </w:rPr>
      </w:pPr>
      <w:bookmarkStart w:id="427" w:name="_Refd17e59498"/>
      <w:bookmarkStart w:id="428" w:name="_Tocd17e59498"/>
      <w:r>
        <w:br w:type="page"/>
      </w:r>
    </w:p>
    <w:p w14:paraId="6E467A46" w14:textId="77777777" w:rsidR="000615E7" w:rsidRDefault="000615E7" w:rsidP="000615E7">
      <w:pPr>
        <w:pStyle w:val="Heading4"/>
      </w:pPr>
      <w:r>
        <w:lastRenderedPageBreak/>
        <w:t>Backing up the Universal Control Plane (UCP)</w:t>
      </w:r>
      <w:bookmarkEnd w:id="427"/>
      <w:bookmarkEnd w:id="428"/>
    </w:p>
    <w:p w14:paraId="20CDC78B" w14:textId="77777777" w:rsidR="000615E7" w:rsidRDefault="000615E7" w:rsidP="0058095B">
      <w:pPr>
        <w:pStyle w:val="BodyTextMetricHPELight10pt"/>
      </w:pPr>
      <w:r>
        <w:t xml:space="preserve">When you backup UCP, you save the data/metadata outlined in </w:t>
      </w:r>
      <w:r w:rsidRPr="00954580">
        <w:fldChar w:fldCharType="begin"/>
      </w:r>
      <w:r w:rsidRPr="00954580">
        <w:instrText xml:space="preserve"> REF _Refd17e59506 \h </w:instrText>
      </w:r>
      <w:r>
        <w:instrText xml:space="preserve"> \* MERGEFORMAT </w:instrText>
      </w:r>
      <w:r w:rsidRPr="00954580">
        <w:fldChar w:fldCharType="separate"/>
      </w:r>
      <w:r w:rsidR="00560AD9" w:rsidRPr="00560AD9">
        <w:t>Table</w:t>
      </w:r>
      <w:r w:rsidR="00560AD9" w:rsidRPr="00560AD9">
        <w:rPr>
          <w:rFonts w:ascii="Calibri" w:hAnsi="Calibri" w:cs="Calibri"/>
        </w:rPr>
        <w:t> </w:t>
      </w:r>
      <w:r w:rsidR="00560AD9">
        <w:t>29</w:t>
      </w:r>
      <w:r w:rsidRPr="00954580">
        <w:fldChar w:fldCharType="end"/>
      </w:r>
      <w:r w:rsidR="0086155E">
        <w:t>.</w:t>
      </w:r>
    </w:p>
    <w:p w14:paraId="116CD992" w14:textId="77777777" w:rsidR="000615E7" w:rsidRDefault="000615E7" w:rsidP="000615E7">
      <w:pPr>
        <w:pStyle w:val="MISCTableCaptionHeader8pt"/>
      </w:pPr>
      <w:bookmarkStart w:id="429" w:name="_Refd17e59506"/>
      <w:bookmarkStart w:id="430" w:name="_Tocd17e59506"/>
      <w:r>
        <w:rPr>
          <w:rStyle w:val="MISCTableCaptionHeaderBold8pt"/>
          <w:noProof/>
        </w:rPr>
        <w:t>Table </w:t>
      </w:r>
      <w:bookmarkStart w:id="431" w:name="_Numd17e59506"/>
      <w:r>
        <w:fldChar w:fldCharType="begin"/>
      </w:r>
      <w:r>
        <w:instrText xml:space="preserve"> SEQ Table \* ARABIC </w:instrText>
      </w:r>
      <w:r>
        <w:fldChar w:fldCharType="separate"/>
      </w:r>
      <w:r w:rsidR="00560AD9">
        <w:rPr>
          <w:noProof/>
        </w:rPr>
        <w:t>29</w:t>
      </w:r>
      <w:r>
        <w:rPr>
          <w:rStyle w:val="MISCTableCaptionHeaderBold8pt"/>
          <w:noProof/>
        </w:rPr>
        <w:fldChar w:fldCharType="end"/>
      </w:r>
      <w:bookmarkEnd w:id="429"/>
      <w:bookmarkEnd w:id="430"/>
      <w:bookmarkEnd w:id="431"/>
      <w:r>
        <w:t>. UCP data backed up</w:t>
      </w:r>
    </w:p>
    <w:tbl>
      <w:tblPr>
        <w:tblStyle w:val="TableGrid"/>
        <w:tblW w:w="10294"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930"/>
        <w:gridCol w:w="8364"/>
      </w:tblGrid>
      <w:tr w:rsidR="000615E7" w14:paraId="6396744E" w14:textId="77777777" w:rsidTr="00CD4360">
        <w:trPr>
          <w:cantSplit/>
          <w:trHeight w:val="234"/>
        </w:trPr>
        <w:tc>
          <w:tcPr>
            <w:tcW w:w="1930" w:type="dxa"/>
            <w:tcBorders>
              <w:top w:val="nil"/>
              <w:bottom w:val="single" w:sz="36" w:space="0" w:color="00B388"/>
            </w:tcBorders>
          </w:tcPr>
          <w:p w14:paraId="17E360C0" w14:textId="77777777" w:rsidR="000615E7" w:rsidRDefault="000615E7" w:rsidP="00CD4360">
            <w:pPr>
              <w:pStyle w:val="TableSubhead8pt"/>
            </w:pPr>
            <w:r>
              <w:t>Data</w:t>
            </w:r>
          </w:p>
        </w:tc>
        <w:tc>
          <w:tcPr>
            <w:tcW w:w="8364" w:type="dxa"/>
            <w:tcBorders>
              <w:top w:val="nil"/>
              <w:bottom w:val="single" w:sz="36" w:space="0" w:color="00B388"/>
            </w:tcBorders>
          </w:tcPr>
          <w:p w14:paraId="09036DC3" w14:textId="77777777" w:rsidR="000615E7" w:rsidRDefault="000615E7" w:rsidP="00CD4360">
            <w:pPr>
              <w:pStyle w:val="TableSubhead8pt"/>
            </w:pPr>
            <w:r>
              <w:t>Description</w:t>
            </w:r>
          </w:p>
        </w:tc>
      </w:tr>
      <w:tr w:rsidR="000615E7" w14:paraId="215D0028" w14:textId="77777777" w:rsidTr="00CD4360">
        <w:trPr>
          <w:cantSplit/>
          <w:trHeight w:val="294"/>
        </w:trPr>
        <w:tc>
          <w:tcPr>
            <w:tcW w:w="1930" w:type="dxa"/>
          </w:tcPr>
          <w:p w14:paraId="1DF8C375" w14:textId="77777777" w:rsidR="000615E7" w:rsidRDefault="000615E7" w:rsidP="00CD4360">
            <w:pPr>
              <w:pStyle w:val="TableBody8pt"/>
            </w:pPr>
            <w:r>
              <w:t>Configurations</w:t>
            </w:r>
          </w:p>
        </w:tc>
        <w:tc>
          <w:tcPr>
            <w:tcW w:w="8364" w:type="dxa"/>
          </w:tcPr>
          <w:p w14:paraId="6B6F214A" w14:textId="77777777" w:rsidR="000615E7" w:rsidRDefault="000615E7" w:rsidP="00CD4360">
            <w:pPr>
              <w:pStyle w:val="TableBody8pt"/>
            </w:pPr>
            <w:r>
              <w:t xml:space="preserve">The UCP cluster configurations, as shown by </w:t>
            </w:r>
            <w:r>
              <w:rPr>
                <w:rStyle w:val="CodingLanguage"/>
              </w:rPr>
              <w:t>docker config ls</w:t>
            </w:r>
            <w:r>
              <w:t xml:space="preserve">, including Docker EE license and swarm and client CAs </w:t>
            </w:r>
          </w:p>
        </w:tc>
      </w:tr>
      <w:tr w:rsidR="000615E7" w14:paraId="4BCCE3FC" w14:textId="77777777" w:rsidTr="00CD4360">
        <w:trPr>
          <w:cantSplit/>
          <w:trHeight w:val="224"/>
        </w:trPr>
        <w:tc>
          <w:tcPr>
            <w:tcW w:w="1930" w:type="dxa"/>
          </w:tcPr>
          <w:p w14:paraId="07DBC425" w14:textId="77777777" w:rsidR="000615E7" w:rsidRDefault="000615E7" w:rsidP="00CD4360">
            <w:pPr>
              <w:pStyle w:val="TableBody8pt"/>
            </w:pPr>
            <w:r>
              <w:t>Access control</w:t>
            </w:r>
          </w:p>
        </w:tc>
        <w:tc>
          <w:tcPr>
            <w:tcW w:w="8364" w:type="dxa"/>
          </w:tcPr>
          <w:p w14:paraId="1500691B" w14:textId="77777777" w:rsidR="000615E7" w:rsidRDefault="000615E7" w:rsidP="00CD4360">
            <w:pPr>
              <w:pStyle w:val="TableBody8pt"/>
            </w:pPr>
            <w:r>
              <w:t>Permissions for team access to swarm resources, including collections, grants, and roles</w:t>
            </w:r>
          </w:p>
        </w:tc>
      </w:tr>
      <w:tr w:rsidR="000615E7" w14:paraId="6A807836" w14:textId="77777777" w:rsidTr="00CD4360">
        <w:trPr>
          <w:cantSplit/>
          <w:trHeight w:val="214"/>
        </w:trPr>
        <w:tc>
          <w:tcPr>
            <w:tcW w:w="1930" w:type="dxa"/>
          </w:tcPr>
          <w:p w14:paraId="0E5316B6" w14:textId="77777777" w:rsidR="000615E7" w:rsidRDefault="000615E7" w:rsidP="00CD4360">
            <w:pPr>
              <w:pStyle w:val="TableBody8pt"/>
            </w:pPr>
            <w:r>
              <w:t>Certificates and keys</w:t>
            </w:r>
          </w:p>
        </w:tc>
        <w:tc>
          <w:tcPr>
            <w:tcW w:w="8364" w:type="dxa"/>
          </w:tcPr>
          <w:p w14:paraId="249B07A1" w14:textId="77777777" w:rsidR="000615E7" w:rsidRDefault="000615E7" w:rsidP="00CD4360">
            <w:pPr>
              <w:pStyle w:val="TableBody8pt"/>
            </w:pPr>
            <w:r>
              <w:t>The certificates, public keys, and private keys that are used for authentication and mutual TLS communication</w:t>
            </w:r>
          </w:p>
        </w:tc>
      </w:tr>
      <w:tr w:rsidR="000615E7" w14:paraId="65EAA2C1" w14:textId="77777777" w:rsidTr="00CD4360">
        <w:trPr>
          <w:cantSplit/>
          <w:trHeight w:val="224"/>
        </w:trPr>
        <w:tc>
          <w:tcPr>
            <w:tcW w:w="1930" w:type="dxa"/>
          </w:tcPr>
          <w:p w14:paraId="5D90AFD1" w14:textId="77777777" w:rsidR="000615E7" w:rsidRDefault="000615E7" w:rsidP="00CD4360">
            <w:pPr>
              <w:pStyle w:val="TableBody8pt"/>
            </w:pPr>
            <w:r>
              <w:t>Metrics data</w:t>
            </w:r>
          </w:p>
        </w:tc>
        <w:tc>
          <w:tcPr>
            <w:tcW w:w="8364" w:type="dxa"/>
          </w:tcPr>
          <w:p w14:paraId="12B5DCF7" w14:textId="77777777" w:rsidR="000615E7" w:rsidRDefault="000615E7" w:rsidP="00CD4360">
            <w:pPr>
              <w:pStyle w:val="TableBody8pt"/>
            </w:pPr>
            <w:r>
              <w:t>Monitoring data gathered by UCP</w:t>
            </w:r>
          </w:p>
        </w:tc>
      </w:tr>
      <w:tr w:rsidR="000615E7" w14:paraId="1028F27F" w14:textId="77777777" w:rsidTr="00CD4360">
        <w:trPr>
          <w:cantSplit/>
          <w:trHeight w:val="224"/>
        </w:trPr>
        <w:tc>
          <w:tcPr>
            <w:tcW w:w="1930" w:type="dxa"/>
          </w:tcPr>
          <w:p w14:paraId="7572BAB3" w14:textId="77777777" w:rsidR="000615E7" w:rsidRDefault="000615E7" w:rsidP="00CD4360">
            <w:pPr>
              <w:pStyle w:val="TableBody8pt"/>
            </w:pPr>
            <w:r>
              <w:t>Organizations</w:t>
            </w:r>
          </w:p>
        </w:tc>
        <w:tc>
          <w:tcPr>
            <w:tcW w:w="8364" w:type="dxa"/>
          </w:tcPr>
          <w:p w14:paraId="4D715725" w14:textId="77777777" w:rsidR="000615E7" w:rsidRDefault="000615E7" w:rsidP="00CD4360">
            <w:pPr>
              <w:pStyle w:val="TableBody8pt"/>
            </w:pPr>
            <w:r>
              <w:t>Your users, teams, and orgs</w:t>
            </w:r>
          </w:p>
        </w:tc>
      </w:tr>
      <w:tr w:rsidR="000615E7" w14:paraId="6BB0D7B2" w14:textId="77777777" w:rsidTr="00CD4360">
        <w:trPr>
          <w:cantSplit/>
          <w:trHeight w:val="214"/>
        </w:trPr>
        <w:tc>
          <w:tcPr>
            <w:tcW w:w="1930" w:type="dxa"/>
          </w:tcPr>
          <w:p w14:paraId="0DEBB3A1" w14:textId="77777777" w:rsidR="000615E7" w:rsidRDefault="000615E7" w:rsidP="00CD4360">
            <w:pPr>
              <w:pStyle w:val="TableBody8pt"/>
            </w:pPr>
            <w:r>
              <w:t>Volumes</w:t>
            </w:r>
          </w:p>
        </w:tc>
        <w:tc>
          <w:tcPr>
            <w:tcW w:w="8364" w:type="dxa"/>
          </w:tcPr>
          <w:p w14:paraId="2656D186" w14:textId="77777777" w:rsidR="000615E7" w:rsidRDefault="000615E7" w:rsidP="00CD4360">
            <w:pPr>
              <w:pStyle w:val="TableBody8pt"/>
            </w:pPr>
            <w:r>
              <w:t xml:space="preserve">All </w:t>
            </w:r>
            <w:hyperlink r:id="rId144" w:anchor="volumes-used-by-ucp">
              <w:r>
                <w:rPr>
                  <w:rStyle w:val="Hyperlink"/>
                </w:rPr>
                <w:t>UCP named volumes</w:t>
              </w:r>
            </w:hyperlink>
            <w:r>
              <w:t>, which include all UCP component certs and data</w:t>
            </w:r>
          </w:p>
        </w:tc>
      </w:tr>
    </w:tbl>
    <w:p w14:paraId="7A4FB595" w14:textId="77777777" w:rsidR="000615E7" w:rsidRDefault="000615E7" w:rsidP="0058095B">
      <w:pPr>
        <w:pStyle w:val="BodyTextMetricHPELight10pt"/>
      </w:pPr>
    </w:p>
    <w:p w14:paraId="5EF600F3" w14:textId="77777777" w:rsidR="000615E7" w:rsidRDefault="000615E7" w:rsidP="0058095B">
      <w:pPr>
        <w:pStyle w:val="BodyTextMetricHPELight10pt"/>
      </w:pPr>
      <w:r>
        <w:t xml:space="preserve">To make a backup of UCP, use </w:t>
      </w:r>
      <w:r>
        <w:rPr>
          <w:rStyle w:val="CodingLanguage"/>
        </w:rPr>
        <w:t>playbook/backup_ucp.yml</w:t>
      </w:r>
      <w:r>
        <w:t xml:space="preserve"> as follows:</w:t>
      </w:r>
    </w:p>
    <w:p w14:paraId="1E8F52CE" w14:textId="77777777" w:rsidR="000615E7" w:rsidRPr="00ED3BF0" w:rsidRDefault="000615E7" w:rsidP="0058095B">
      <w:pPr>
        <w:pStyle w:val="BodyTextMetricHPELight10pt"/>
        <w:rPr>
          <w:rStyle w:val="CodingLanguage"/>
        </w:rPr>
      </w:pPr>
      <w:r w:rsidRPr="00ED3BF0">
        <w:rPr>
          <w:rStyle w:val="CodingLanguage"/>
        </w:rPr>
        <w:t># ansible-playbook -i vm_host playbooks/backup_ucp.yml</w:t>
      </w:r>
    </w:p>
    <w:p w14:paraId="7B686B38" w14:textId="1B7E377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6FE640FF" w14:textId="77777777" w:rsidR="000615E7" w:rsidRPr="00ED3BF0" w:rsidRDefault="000615E7" w:rsidP="0058095B">
      <w:pPr>
        <w:pStyle w:val="BodyTextMetricHPELight10pt"/>
        <w:rPr>
          <w:rStyle w:val="CodingLanguage"/>
        </w:rPr>
      </w:pPr>
      <w:r w:rsidRPr="00ED3BF0">
        <w:rPr>
          <w:rStyle w:val="CodingLanguage"/>
        </w:rPr>
        <w:t>&lt;backup_dest&gt;/backup_ucp_&lt;ucpid&gt;_&lt;vmname&gt;_&lt;timestamp&gt;.tgz</w:t>
      </w:r>
      <w:r w:rsidRPr="00ED3BF0">
        <w:rPr>
          <w:rStyle w:val="CodingLanguage"/>
        </w:rPr>
        <w:br/>
        <w:t>&lt;backup_dest&gt;/backup_ucp_&lt;ucpid</w:t>
      </w:r>
      <w:r>
        <w:rPr>
          <w:rStyle w:val="CodingLanguage"/>
        </w:rPr>
        <w:t>&gt;_&lt;vmname&gt;_&lt;timestamp&gt;.vars.tgz</w:t>
      </w:r>
    </w:p>
    <w:p w14:paraId="6F586800" w14:textId="77777777" w:rsidR="000615E7" w:rsidRDefault="000615E7" w:rsidP="0058095B">
      <w:pPr>
        <w:pStyle w:val="BodyTextMetricHPELight10pt"/>
      </w:pPr>
      <w:r>
        <w:rPr>
          <w:rStyle w:val="CodingLanguage"/>
        </w:rPr>
        <w:t>&lt;ucpid&gt;</w:t>
      </w:r>
      <w:r>
        <w:t xml:space="preserve"> is the ID of the UCP instance,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which was backed up.</w:t>
      </w:r>
    </w:p>
    <w:p w14:paraId="2D9AC176"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24FC9047" w14:textId="7215F687" w:rsidR="000615E7" w:rsidRPr="00ED3BF0" w:rsidRDefault="000615E7" w:rsidP="0058095B">
      <w:pPr>
        <w:pStyle w:val="BodyTextMetricHPELight10pt"/>
        <w:rPr>
          <w:rStyle w:val="CodingLanguage"/>
        </w:rPr>
      </w:pPr>
      <w:r w:rsidRPr="00ED3BF0">
        <w:rPr>
          <w:rStyle w:val="CodingLanguage"/>
        </w:rPr>
        <w:t># ansible-playbook -i </w:t>
      </w:r>
      <w:r w:rsidR="007230C9">
        <w:rPr>
          <w:rStyle w:val="CodingLanguage"/>
        </w:rPr>
        <w:t>hosts</w:t>
      </w:r>
      <w:r w:rsidRPr="00ED3BF0">
        <w:rPr>
          <w:rStyle w:val="CodingLanguage"/>
        </w:rPr>
        <w:t> playbooks/backup_ucp.yml -e backup_name=my_ucp_backup</w:t>
      </w:r>
    </w:p>
    <w:p w14:paraId="0837C76B"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5EE9FC42" w14:textId="77777777" w:rsidR="000615E7" w:rsidRPr="00ED3BF0" w:rsidRDefault="000615E7" w:rsidP="0058095B">
      <w:pPr>
        <w:pStyle w:val="BodyTextMetricHPELight10pt"/>
        <w:rPr>
          <w:rStyle w:val="CodingLanguage"/>
        </w:rPr>
      </w:pPr>
      <w:r w:rsidRPr="00ED3BF0">
        <w:rPr>
          <w:rStyle w:val="CodingLanguage"/>
        </w:rPr>
        <w:t>&lt;backup_dest&gt;/my_ucp_backup.tgz</w:t>
      </w:r>
      <w:r w:rsidRPr="00ED3BF0">
        <w:rPr>
          <w:rStyle w:val="CodingLanguage"/>
        </w:rPr>
        <w:br/>
        <w:t>&lt;back</w:t>
      </w:r>
      <w:r>
        <w:rPr>
          <w:rStyle w:val="CodingLanguage"/>
        </w:rPr>
        <w:t>up_dest&gt;/my_ucp_backup.vars.tgz</w:t>
      </w:r>
    </w:p>
    <w:p w14:paraId="517F4625" w14:textId="77777777" w:rsidR="000615E7" w:rsidRDefault="000615E7" w:rsidP="000615E7">
      <w:pPr>
        <w:pStyle w:val="MISCNote-Ruleabove"/>
      </w:pPr>
      <w:r>
        <w:t>Warning</w:t>
      </w:r>
    </w:p>
    <w:p w14:paraId="1AB2CEF0" w14:textId="77777777" w:rsidR="000615E7" w:rsidRDefault="000615E7" w:rsidP="000615E7">
      <w:pPr>
        <w:pStyle w:val="MISCNote-Rulebelow"/>
      </w:pPr>
      <w:r>
        <w:t xml:space="preserve">To create a consistent backup, the backup command </w:t>
      </w:r>
      <w:r>
        <w:rPr>
          <w:rStyle w:val="BoldEmpha"/>
        </w:rPr>
        <w:t>temporarily stops the UCP containers running on the node where the backup is being performed</w:t>
      </w:r>
      <w:r>
        <w:t xml:space="preserve">. User resources, such as services, containers, and stacks are not affected by this operation and will continue to operate as expected. Any long-lasting </w:t>
      </w:r>
      <w:r>
        <w:rPr>
          <w:rStyle w:val="CodingLanguage"/>
        </w:rPr>
        <w:t>docker exec</w:t>
      </w:r>
      <w:r>
        <w:t xml:space="preserve">, </w:t>
      </w:r>
      <w:r>
        <w:rPr>
          <w:rStyle w:val="CodingLanguage"/>
        </w:rPr>
        <w:t>docker logs</w:t>
      </w:r>
      <w:r>
        <w:t xml:space="preserve">, </w:t>
      </w:r>
      <w:r>
        <w:rPr>
          <w:rStyle w:val="CodingLanguage"/>
        </w:rPr>
        <w:t>docker events</w:t>
      </w:r>
      <w:r>
        <w:t xml:space="preserve">, or </w:t>
      </w:r>
      <w:r>
        <w:rPr>
          <w:rStyle w:val="CodingLanguage"/>
        </w:rPr>
        <w:t>docker attach</w:t>
      </w:r>
      <w:r>
        <w:t xml:space="preserve"> operations on the affected manager node will be disconnected.</w:t>
      </w:r>
    </w:p>
    <w:p w14:paraId="58B98A54" w14:textId="77777777" w:rsidR="000615E7" w:rsidRDefault="000615E7" w:rsidP="0058095B">
      <w:pPr>
        <w:pStyle w:val="BodyTextMetricHPELight10pt"/>
      </w:pPr>
      <w:r>
        <w:t xml:space="preserve">For more information on UCP backup, see the Docker documentation at </w:t>
      </w:r>
      <w:hyperlink r:id="rId145">
        <w:r>
          <w:rPr>
            <w:rStyle w:val="Hyperlink"/>
          </w:rPr>
          <w:t>https://docs.docker.com/datacenter/ucp/3.0/guides/admin/backups-and-disaster-recovery/</w:t>
        </w:r>
      </w:hyperlink>
    </w:p>
    <w:p w14:paraId="60FC9ABF" w14:textId="77777777" w:rsidR="00BF113F" w:rsidRDefault="00BF113F">
      <w:pPr>
        <w:rPr>
          <w:rFonts w:ascii="MetricHPE Medium" w:hAnsi="MetricHPE Medium"/>
          <w:sz w:val="20"/>
          <w:szCs w:val="18"/>
        </w:rPr>
      </w:pPr>
      <w:bookmarkStart w:id="432" w:name="_Refd17e59688"/>
      <w:bookmarkStart w:id="433" w:name="_Tocd17e59688"/>
      <w:r>
        <w:br w:type="page"/>
      </w:r>
    </w:p>
    <w:p w14:paraId="55C9703F" w14:textId="77777777" w:rsidR="000615E7" w:rsidRDefault="000615E7" w:rsidP="000615E7">
      <w:pPr>
        <w:pStyle w:val="Heading4"/>
      </w:pPr>
      <w:r>
        <w:lastRenderedPageBreak/>
        <w:t>Backing up the Docker Trusted Registry (DTR)</w:t>
      </w:r>
      <w:bookmarkEnd w:id="432"/>
      <w:bookmarkEnd w:id="433"/>
    </w:p>
    <w:p w14:paraId="2BE3F914" w14:textId="77777777" w:rsidR="000615E7" w:rsidRDefault="000615E7" w:rsidP="0058095B">
      <w:pPr>
        <w:pStyle w:val="BodyTextMetricHPELight10pt"/>
      </w:pPr>
      <w:r>
        <w:t>When you backup DTR, you save the data/metadata outlined in</w:t>
      </w:r>
      <w:r w:rsidRPr="00C00453">
        <w:t xml:space="preserve"> </w:t>
      </w:r>
      <w:r w:rsidRPr="00C00453">
        <w:fldChar w:fldCharType="begin"/>
      </w:r>
      <w:r w:rsidRPr="00C00453">
        <w:instrText xml:space="preserve"> REF _Refd17e59696 \h </w:instrText>
      </w:r>
      <w:r>
        <w:instrText xml:space="preserve"> \* MERGEFORMAT </w:instrText>
      </w:r>
      <w:r w:rsidRPr="00C00453">
        <w:fldChar w:fldCharType="separate"/>
      </w:r>
      <w:r w:rsidR="00560AD9" w:rsidRPr="00560AD9">
        <w:t>Table</w:t>
      </w:r>
      <w:r w:rsidR="00560AD9" w:rsidRPr="00560AD9">
        <w:rPr>
          <w:rFonts w:ascii="Calibri" w:hAnsi="Calibri" w:cs="Calibri"/>
        </w:rPr>
        <w:t> </w:t>
      </w:r>
      <w:r w:rsidR="00560AD9">
        <w:t>30</w:t>
      </w:r>
      <w:r w:rsidRPr="00C00453">
        <w:fldChar w:fldCharType="end"/>
      </w:r>
      <w:r>
        <w:t>.</w:t>
      </w:r>
    </w:p>
    <w:p w14:paraId="63D74616" w14:textId="77777777" w:rsidR="000615E7" w:rsidRDefault="000615E7" w:rsidP="000615E7">
      <w:pPr>
        <w:pStyle w:val="MISCTableCaptionHeader8pt"/>
      </w:pPr>
      <w:bookmarkStart w:id="434" w:name="_Refd17e59696"/>
      <w:bookmarkStart w:id="435" w:name="_Tocd17e59696"/>
      <w:r>
        <w:rPr>
          <w:rStyle w:val="MISCTableCaptionHeaderBold8pt"/>
          <w:noProof/>
        </w:rPr>
        <w:t>Table </w:t>
      </w:r>
      <w:bookmarkStart w:id="436" w:name="_Numd17e59696"/>
      <w:r>
        <w:fldChar w:fldCharType="begin"/>
      </w:r>
      <w:r>
        <w:instrText xml:space="preserve"> SEQ Table \* ARABIC </w:instrText>
      </w:r>
      <w:r>
        <w:fldChar w:fldCharType="separate"/>
      </w:r>
      <w:r w:rsidR="00560AD9">
        <w:rPr>
          <w:noProof/>
        </w:rPr>
        <w:t>30</w:t>
      </w:r>
      <w:r>
        <w:rPr>
          <w:rStyle w:val="MISCTableCaptionHeaderBold8pt"/>
          <w:noProof/>
        </w:rPr>
        <w:fldChar w:fldCharType="end"/>
      </w:r>
      <w:bookmarkEnd w:id="434"/>
      <w:bookmarkEnd w:id="435"/>
      <w:bookmarkEnd w:id="436"/>
      <w:r>
        <w:t>. DTR data backed up</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2880"/>
        <w:gridCol w:w="1440"/>
        <w:gridCol w:w="4320"/>
      </w:tblGrid>
      <w:tr w:rsidR="000615E7" w14:paraId="572DEB42" w14:textId="77777777" w:rsidTr="00CD4360">
        <w:trPr>
          <w:cantSplit/>
        </w:trPr>
        <w:tc>
          <w:tcPr>
            <w:tcW w:w="2880" w:type="dxa"/>
            <w:tcBorders>
              <w:top w:val="nil"/>
              <w:bottom w:val="single" w:sz="36" w:space="0" w:color="00B388"/>
            </w:tcBorders>
          </w:tcPr>
          <w:p w14:paraId="54A8A151" w14:textId="77777777" w:rsidR="000615E7" w:rsidRDefault="000615E7" w:rsidP="00CD4360">
            <w:pPr>
              <w:pStyle w:val="TableSubhead8pt"/>
            </w:pPr>
            <w:r>
              <w:t>Data</w:t>
            </w:r>
          </w:p>
        </w:tc>
        <w:tc>
          <w:tcPr>
            <w:tcW w:w="1440" w:type="dxa"/>
            <w:tcBorders>
              <w:top w:val="nil"/>
              <w:bottom w:val="single" w:sz="36" w:space="0" w:color="00B388"/>
            </w:tcBorders>
          </w:tcPr>
          <w:p w14:paraId="64418CC5" w14:textId="77777777" w:rsidR="000615E7" w:rsidRDefault="000615E7" w:rsidP="00CD4360">
            <w:pPr>
              <w:pStyle w:val="TableSubhead8pt"/>
            </w:pPr>
            <w:r>
              <w:t>Backed up?</w:t>
            </w:r>
          </w:p>
        </w:tc>
        <w:tc>
          <w:tcPr>
            <w:tcW w:w="4320" w:type="dxa"/>
            <w:tcBorders>
              <w:top w:val="nil"/>
              <w:bottom w:val="single" w:sz="36" w:space="0" w:color="00B388"/>
            </w:tcBorders>
          </w:tcPr>
          <w:p w14:paraId="41C2546F" w14:textId="77777777" w:rsidR="000615E7" w:rsidRDefault="000615E7" w:rsidP="00CD4360">
            <w:pPr>
              <w:pStyle w:val="TableSubhead8pt"/>
            </w:pPr>
            <w:r>
              <w:t>Description</w:t>
            </w:r>
          </w:p>
        </w:tc>
      </w:tr>
      <w:tr w:rsidR="000615E7" w14:paraId="1FE89F0A" w14:textId="77777777" w:rsidTr="00CD4360">
        <w:trPr>
          <w:cantSplit/>
        </w:trPr>
        <w:tc>
          <w:tcPr>
            <w:tcW w:w="2880" w:type="dxa"/>
          </w:tcPr>
          <w:p w14:paraId="17A72104" w14:textId="77777777" w:rsidR="000615E7" w:rsidRDefault="000615E7" w:rsidP="00CD4360">
            <w:pPr>
              <w:pStyle w:val="TableBody8pt"/>
            </w:pPr>
            <w:r>
              <w:t>Configurations</w:t>
            </w:r>
          </w:p>
        </w:tc>
        <w:tc>
          <w:tcPr>
            <w:tcW w:w="1440" w:type="dxa"/>
          </w:tcPr>
          <w:p w14:paraId="01AA485C" w14:textId="77777777" w:rsidR="000615E7" w:rsidRDefault="000615E7" w:rsidP="00CD4360">
            <w:pPr>
              <w:pStyle w:val="TableBody8pt"/>
            </w:pPr>
            <w:r>
              <w:t>yes</w:t>
            </w:r>
          </w:p>
        </w:tc>
        <w:tc>
          <w:tcPr>
            <w:tcW w:w="4320" w:type="dxa"/>
          </w:tcPr>
          <w:p w14:paraId="7CA6A3D8" w14:textId="77777777" w:rsidR="000615E7" w:rsidRDefault="000615E7" w:rsidP="00CD4360">
            <w:pPr>
              <w:pStyle w:val="TableBody8pt"/>
            </w:pPr>
            <w:r>
              <w:t>DTR settings</w:t>
            </w:r>
          </w:p>
        </w:tc>
      </w:tr>
      <w:tr w:rsidR="000615E7" w14:paraId="25601C8C" w14:textId="77777777" w:rsidTr="00CD4360">
        <w:trPr>
          <w:cantSplit/>
        </w:trPr>
        <w:tc>
          <w:tcPr>
            <w:tcW w:w="2880" w:type="dxa"/>
          </w:tcPr>
          <w:p w14:paraId="3A2A1488" w14:textId="77777777" w:rsidR="000615E7" w:rsidRDefault="000615E7" w:rsidP="00CD4360">
            <w:pPr>
              <w:pStyle w:val="TableBody8pt"/>
            </w:pPr>
            <w:r>
              <w:t>Repository metadata</w:t>
            </w:r>
          </w:p>
        </w:tc>
        <w:tc>
          <w:tcPr>
            <w:tcW w:w="1440" w:type="dxa"/>
          </w:tcPr>
          <w:p w14:paraId="7B626D56" w14:textId="77777777" w:rsidR="000615E7" w:rsidRDefault="000615E7" w:rsidP="00CD4360">
            <w:pPr>
              <w:pStyle w:val="TableBody8pt"/>
            </w:pPr>
            <w:r>
              <w:t>yes</w:t>
            </w:r>
          </w:p>
        </w:tc>
        <w:tc>
          <w:tcPr>
            <w:tcW w:w="4320" w:type="dxa"/>
          </w:tcPr>
          <w:p w14:paraId="0A096479" w14:textId="77777777" w:rsidR="000615E7" w:rsidRDefault="000615E7" w:rsidP="00CD4360">
            <w:pPr>
              <w:pStyle w:val="TableBody8pt"/>
            </w:pPr>
            <w:r>
              <w:t>Metadata like image architecture and size</w:t>
            </w:r>
          </w:p>
        </w:tc>
      </w:tr>
      <w:tr w:rsidR="000615E7" w14:paraId="2DD3F7B9" w14:textId="77777777" w:rsidTr="00CD4360">
        <w:trPr>
          <w:cantSplit/>
        </w:trPr>
        <w:tc>
          <w:tcPr>
            <w:tcW w:w="2880" w:type="dxa"/>
          </w:tcPr>
          <w:p w14:paraId="7333EF3D" w14:textId="77777777" w:rsidR="000615E7" w:rsidRDefault="000615E7" w:rsidP="00CD4360">
            <w:pPr>
              <w:pStyle w:val="TableBody8pt"/>
            </w:pPr>
            <w:r>
              <w:t>Access control to repos and images</w:t>
            </w:r>
          </w:p>
        </w:tc>
        <w:tc>
          <w:tcPr>
            <w:tcW w:w="1440" w:type="dxa"/>
          </w:tcPr>
          <w:p w14:paraId="2A6DE2D5" w14:textId="77777777" w:rsidR="000615E7" w:rsidRDefault="000615E7" w:rsidP="00CD4360">
            <w:pPr>
              <w:pStyle w:val="TableBody8pt"/>
            </w:pPr>
            <w:r>
              <w:t>yes</w:t>
            </w:r>
          </w:p>
        </w:tc>
        <w:tc>
          <w:tcPr>
            <w:tcW w:w="4320" w:type="dxa"/>
          </w:tcPr>
          <w:p w14:paraId="54A3DFF7" w14:textId="77777777" w:rsidR="000615E7" w:rsidRDefault="000615E7" w:rsidP="00CD4360">
            <w:pPr>
              <w:pStyle w:val="TableBody8pt"/>
            </w:pPr>
            <w:r>
              <w:t>Data about who has access to which images</w:t>
            </w:r>
          </w:p>
        </w:tc>
      </w:tr>
      <w:tr w:rsidR="000615E7" w14:paraId="550D58E9" w14:textId="77777777" w:rsidTr="00CD4360">
        <w:trPr>
          <w:cantSplit/>
        </w:trPr>
        <w:tc>
          <w:tcPr>
            <w:tcW w:w="2880" w:type="dxa"/>
          </w:tcPr>
          <w:p w14:paraId="37D34AC0" w14:textId="77777777" w:rsidR="000615E7" w:rsidRDefault="000615E7" w:rsidP="00CD4360">
            <w:pPr>
              <w:pStyle w:val="TableBody8pt"/>
            </w:pPr>
            <w:r>
              <w:t>Notary data</w:t>
            </w:r>
          </w:p>
        </w:tc>
        <w:tc>
          <w:tcPr>
            <w:tcW w:w="1440" w:type="dxa"/>
          </w:tcPr>
          <w:p w14:paraId="3FE779B9" w14:textId="77777777" w:rsidR="000615E7" w:rsidRDefault="000615E7" w:rsidP="00CD4360">
            <w:pPr>
              <w:pStyle w:val="TableBody8pt"/>
            </w:pPr>
            <w:r>
              <w:t>yes</w:t>
            </w:r>
          </w:p>
        </w:tc>
        <w:tc>
          <w:tcPr>
            <w:tcW w:w="4320" w:type="dxa"/>
          </w:tcPr>
          <w:p w14:paraId="2E357D1C" w14:textId="77777777" w:rsidR="000615E7" w:rsidRDefault="000615E7" w:rsidP="00CD4360">
            <w:pPr>
              <w:pStyle w:val="TableBody8pt"/>
            </w:pPr>
            <w:r>
              <w:t>Signatures and digests for images that are signed</w:t>
            </w:r>
          </w:p>
        </w:tc>
      </w:tr>
      <w:tr w:rsidR="000615E7" w14:paraId="2EAF4F84" w14:textId="77777777" w:rsidTr="00CD4360">
        <w:trPr>
          <w:cantSplit/>
        </w:trPr>
        <w:tc>
          <w:tcPr>
            <w:tcW w:w="2880" w:type="dxa"/>
          </w:tcPr>
          <w:p w14:paraId="7C18D641" w14:textId="77777777" w:rsidR="000615E7" w:rsidRDefault="000615E7" w:rsidP="00CD4360">
            <w:pPr>
              <w:pStyle w:val="TableBody8pt"/>
            </w:pPr>
            <w:r>
              <w:t>Scan results</w:t>
            </w:r>
          </w:p>
        </w:tc>
        <w:tc>
          <w:tcPr>
            <w:tcW w:w="1440" w:type="dxa"/>
          </w:tcPr>
          <w:p w14:paraId="5FE0863B" w14:textId="77777777" w:rsidR="000615E7" w:rsidRDefault="000615E7" w:rsidP="00CD4360">
            <w:pPr>
              <w:pStyle w:val="TableBody8pt"/>
            </w:pPr>
            <w:r>
              <w:t>yes</w:t>
            </w:r>
          </w:p>
        </w:tc>
        <w:tc>
          <w:tcPr>
            <w:tcW w:w="4320" w:type="dxa"/>
          </w:tcPr>
          <w:p w14:paraId="438A60C5" w14:textId="77777777" w:rsidR="000615E7" w:rsidRDefault="000615E7" w:rsidP="00CD4360">
            <w:pPr>
              <w:pStyle w:val="TableBody8pt"/>
            </w:pPr>
            <w:r>
              <w:t>Information about vulnerabilities in your images</w:t>
            </w:r>
          </w:p>
        </w:tc>
      </w:tr>
      <w:tr w:rsidR="000615E7" w14:paraId="31FECAF0" w14:textId="77777777" w:rsidTr="00CD4360">
        <w:trPr>
          <w:cantSplit/>
        </w:trPr>
        <w:tc>
          <w:tcPr>
            <w:tcW w:w="2880" w:type="dxa"/>
          </w:tcPr>
          <w:p w14:paraId="168A4EA7" w14:textId="77777777" w:rsidR="000615E7" w:rsidRDefault="000615E7" w:rsidP="00CD4360">
            <w:pPr>
              <w:pStyle w:val="TableBody8pt"/>
            </w:pPr>
            <w:r>
              <w:t>Certificates and keys</w:t>
            </w:r>
          </w:p>
        </w:tc>
        <w:tc>
          <w:tcPr>
            <w:tcW w:w="1440" w:type="dxa"/>
          </w:tcPr>
          <w:p w14:paraId="52F80C06" w14:textId="77777777" w:rsidR="000615E7" w:rsidRDefault="000615E7" w:rsidP="00CD4360">
            <w:pPr>
              <w:pStyle w:val="TableBody8pt"/>
            </w:pPr>
            <w:r>
              <w:t>yes</w:t>
            </w:r>
          </w:p>
        </w:tc>
        <w:tc>
          <w:tcPr>
            <w:tcW w:w="4320" w:type="dxa"/>
          </w:tcPr>
          <w:p w14:paraId="10F2143B" w14:textId="77777777" w:rsidR="000615E7" w:rsidRDefault="000615E7" w:rsidP="00CD4360">
            <w:pPr>
              <w:pStyle w:val="TableBody8pt"/>
            </w:pPr>
            <w:r>
              <w:t>TLS certificates and keys used by DTR</w:t>
            </w:r>
          </w:p>
        </w:tc>
      </w:tr>
      <w:tr w:rsidR="000615E7" w14:paraId="40EE635D" w14:textId="77777777" w:rsidTr="00CD4360">
        <w:trPr>
          <w:cantSplit/>
        </w:trPr>
        <w:tc>
          <w:tcPr>
            <w:tcW w:w="2880" w:type="dxa"/>
          </w:tcPr>
          <w:p w14:paraId="16BC392C" w14:textId="77777777" w:rsidR="000615E7" w:rsidRDefault="000615E7" w:rsidP="00CD4360">
            <w:pPr>
              <w:pStyle w:val="TableBody8pt"/>
            </w:pPr>
            <w:r>
              <w:t>Image content</w:t>
            </w:r>
          </w:p>
        </w:tc>
        <w:tc>
          <w:tcPr>
            <w:tcW w:w="1440" w:type="dxa"/>
          </w:tcPr>
          <w:p w14:paraId="4DEA1A9C" w14:textId="77777777" w:rsidR="000615E7" w:rsidRDefault="000615E7" w:rsidP="00CD4360">
            <w:pPr>
              <w:pStyle w:val="TableBody8pt"/>
            </w:pPr>
            <w:r>
              <w:t>no</w:t>
            </w:r>
          </w:p>
        </w:tc>
        <w:tc>
          <w:tcPr>
            <w:tcW w:w="4320" w:type="dxa"/>
          </w:tcPr>
          <w:p w14:paraId="290BB368" w14:textId="77777777" w:rsidR="000615E7" w:rsidRDefault="000615E7" w:rsidP="00CD4360">
            <w:pPr>
              <w:pStyle w:val="TableBody8pt"/>
            </w:pPr>
            <w:r>
              <w:t>Needs to be backed up separately, depends on DTR configuration</w:t>
            </w:r>
          </w:p>
        </w:tc>
      </w:tr>
      <w:tr w:rsidR="000615E7" w14:paraId="78A4E9AC" w14:textId="77777777" w:rsidTr="00CD4360">
        <w:trPr>
          <w:cantSplit/>
        </w:trPr>
        <w:tc>
          <w:tcPr>
            <w:tcW w:w="2880" w:type="dxa"/>
          </w:tcPr>
          <w:p w14:paraId="1466C4AC" w14:textId="77777777" w:rsidR="000615E7" w:rsidRDefault="000615E7" w:rsidP="00CD4360">
            <w:pPr>
              <w:pStyle w:val="TableBody8pt"/>
            </w:pPr>
            <w:r>
              <w:t>Users, orgs, teams</w:t>
            </w:r>
          </w:p>
        </w:tc>
        <w:tc>
          <w:tcPr>
            <w:tcW w:w="1440" w:type="dxa"/>
          </w:tcPr>
          <w:p w14:paraId="4593C4D0" w14:textId="77777777" w:rsidR="000615E7" w:rsidRDefault="000615E7" w:rsidP="00CD4360">
            <w:pPr>
              <w:pStyle w:val="TableBody8pt"/>
            </w:pPr>
            <w:r>
              <w:t>no</w:t>
            </w:r>
          </w:p>
        </w:tc>
        <w:tc>
          <w:tcPr>
            <w:tcW w:w="4320" w:type="dxa"/>
          </w:tcPr>
          <w:p w14:paraId="50F24098" w14:textId="77777777" w:rsidR="000615E7" w:rsidRDefault="000615E7" w:rsidP="00CD4360">
            <w:pPr>
              <w:pStyle w:val="TableBody8pt"/>
            </w:pPr>
            <w:r>
              <w:t>Create a UCP backup to backup this data</w:t>
            </w:r>
          </w:p>
        </w:tc>
      </w:tr>
      <w:tr w:rsidR="000615E7" w14:paraId="6F643E44" w14:textId="77777777" w:rsidTr="00CD4360">
        <w:trPr>
          <w:cantSplit/>
        </w:trPr>
        <w:tc>
          <w:tcPr>
            <w:tcW w:w="2880" w:type="dxa"/>
          </w:tcPr>
          <w:p w14:paraId="69A55F3F" w14:textId="77777777" w:rsidR="000615E7" w:rsidRDefault="000615E7" w:rsidP="00CD4360">
            <w:pPr>
              <w:pStyle w:val="TableBody8pt"/>
            </w:pPr>
            <w:r>
              <w:t>Vulnerability database</w:t>
            </w:r>
          </w:p>
        </w:tc>
        <w:tc>
          <w:tcPr>
            <w:tcW w:w="1440" w:type="dxa"/>
          </w:tcPr>
          <w:p w14:paraId="0843E628" w14:textId="77777777" w:rsidR="000615E7" w:rsidRDefault="000615E7" w:rsidP="00CD4360">
            <w:pPr>
              <w:pStyle w:val="TableBody8pt"/>
            </w:pPr>
            <w:r>
              <w:t>no</w:t>
            </w:r>
          </w:p>
        </w:tc>
        <w:tc>
          <w:tcPr>
            <w:tcW w:w="4320" w:type="dxa"/>
          </w:tcPr>
          <w:p w14:paraId="2FE14015" w14:textId="77777777" w:rsidR="000615E7" w:rsidRDefault="000615E7" w:rsidP="00CD4360">
            <w:pPr>
              <w:pStyle w:val="TableBody8pt"/>
            </w:pPr>
            <w:r>
              <w:t>Can be re-downloaded after a restore</w:t>
            </w:r>
          </w:p>
        </w:tc>
      </w:tr>
    </w:tbl>
    <w:p w14:paraId="73B5B255" w14:textId="77777777" w:rsidR="000615E7" w:rsidRDefault="000615E7" w:rsidP="0058095B">
      <w:pPr>
        <w:pStyle w:val="BodyTextMetricHPELight10pt"/>
      </w:pPr>
    </w:p>
    <w:p w14:paraId="1C875BFF" w14:textId="77777777" w:rsidR="000615E7" w:rsidRDefault="000615E7" w:rsidP="0058095B">
      <w:pPr>
        <w:pStyle w:val="BodyTextMetricHPELight10pt"/>
      </w:pPr>
      <w:r>
        <w:t xml:space="preserve">To make a backup of DTR metadata, use </w:t>
      </w:r>
      <w:r>
        <w:rPr>
          <w:rStyle w:val="CodingLanguage"/>
        </w:rPr>
        <w:t>playbook/backup_dtr_metadata.yml</w:t>
      </w:r>
    </w:p>
    <w:p w14:paraId="0FE0F585" w14:textId="77777777" w:rsidR="000615E7" w:rsidRPr="00E86C86" w:rsidRDefault="000615E7" w:rsidP="0058095B">
      <w:pPr>
        <w:pStyle w:val="BodyTextMetricHPELight10pt"/>
        <w:rPr>
          <w:rStyle w:val="CodingLanguage"/>
        </w:rPr>
      </w:pPr>
      <w:r w:rsidRPr="00E86C86">
        <w:rPr>
          <w:rStyle w:val="CodingLanguage"/>
        </w:rPr>
        <w:t># ansible-playbook -i vm_host playbooks/backup_dtr_metadata.yml</w:t>
      </w:r>
    </w:p>
    <w:p w14:paraId="4437A56A" w14:textId="54220C32"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 is named using the following pattern:</w:t>
      </w:r>
    </w:p>
    <w:p w14:paraId="25D1B2E5" w14:textId="77777777" w:rsidR="000615E7" w:rsidRPr="00E86C86" w:rsidRDefault="000615E7" w:rsidP="0058095B">
      <w:pPr>
        <w:pStyle w:val="BodyTextMetricHPELight10pt"/>
        <w:rPr>
          <w:rStyle w:val="CodingLanguage"/>
        </w:rPr>
      </w:pPr>
      <w:r w:rsidRPr="00E86C86">
        <w:rPr>
          <w:rStyle w:val="CodingLanguage"/>
        </w:rPr>
        <w:t>&lt;backup_dest&gt;/backup_dtr_meta_&lt;replica_id&gt;_&lt;vmname&gt;_&lt;timestamp&gt;.tgz</w:t>
      </w:r>
      <w:r w:rsidRPr="00E86C86">
        <w:rPr>
          <w:rStyle w:val="CodingLanguage"/>
        </w:rPr>
        <w:br/>
        <w:t>&lt;backup_dest&gt;/backup_dtr_meta_&lt;replica_id</w:t>
      </w:r>
      <w:r>
        <w:rPr>
          <w:rStyle w:val="CodingLanguage"/>
        </w:rPr>
        <w:t>&gt;_&lt;vmname&gt;_&lt;timestamp&gt;.vars.tgz</w:t>
      </w:r>
    </w:p>
    <w:p w14:paraId="78C8B76E" w14:textId="77777777" w:rsidR="000615E7" w:rsidRDefault="000615E7" w:rsidP="0058095B">
      <w:pPr>
        <w:pStyle w:val="BodyTextMetricHPELight10pt"/>
      </w:pPr>
      <w:r>
        <w:rPr>
          <w:rStyle w:val="CodingLanguage"/>
        </w:rPr>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 The file with the extension </w:t>
      </w:r>
      <w:r>
        <w:rPr>
          <w:rStyle w:val="CodingLanguage"/>
        </w:rPr>
        <w:t>.vars.tgz</w:t>
      </w:r>
      <w:r>
        <w:t xml:space="preserve"> contains information regarding the system that was backed up.</w:t>
      </w:r>
    </w:p>
    <w:p w14:paraId="4731F8A9" w14:textId="77777777" w:rsidR="000615E7" w:rsidRDefault="000615E7" w:rsidP="0058095B">
      <w:pPr>
        <w:pStyle w:val="BodyTextMetricHPELight10pt"/>
      </w:pPr>
      <w:r>
        <w:t xml:space="preserve">You can override the generated file name by defining the variable </w:t>
      </w:r>
      <w:r>
        <w:rPr>
          <w:rStyle w:val="BoldEmpha"/>
        </w:rPr>
        <w:t>backup_name</w:t>
      </w:r>
      <w:r>
        <w:t xml:space="preserve"> on the command line when running the playbook. In the example below: </w:t>
      </w:r>
    </w:p>
    <w:p w14:paraId="631D556B" w14:textId="373FE939" w:rsidR="000615E7" w:rsidRPr="00971AD5" w:rsidRDefault="000615E7" w:rsidP="0058095B">
      <w:pPr>
        <w:pStyle w:val="BodyTextMetricHPELight10pt"/>
        <w:rPr>
          <w:rStyle w:val="CodingLanguage"/>
        </w:rPr>
      </w:pPr>
      <w:r w:rsidRPr="00971AD5">
        <w:rPr>
          <w:rStyle w:val="CodingLanguage"/>
        </w:rPr>
        <w:t># ansible-playbook -i </w:t>
      </w:r>
      <w:r w:rsidR="007230C9">
        <w:rPr>
          <w:rStyle w:val="CodingLanguage"/>
        </w:rPr>
        <w:t>hosts</w:t>
      </w:r>
      <w:r w:rsidRPr="00971AD5">
        <w:rPr>
          <w:rStyle w:val="CodingLanguage"/>
        </w:rPr>
        <w:t> playbooks/backup_dtr_metadata.yml -e backup_name=my_dtr_metadata_backup</w:t>
      </w:r>
    </w:p>
    <w:p w14:paraId="7762C488"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231A8D5E" w14:textId="77777777" w:rsidR="000615E7" w:rsidRPr="00841AC3" w:rsidRDefault="000615E7" w:rsidP="0058095B">
      <w:pPr>
        <w:pStyle w:val="BodyTextMetricHPELight10pt"/>
        <w:rPr>
          <w:rStyle w:val="CodingLanguage"/>
        </w:rPr>
      </w:pPr>
      <w:r w:rsidRPr="00841AC3">
        <w:rPr>
          <w:rStyle w:val="CodingLanguage"/>
        </w:rPr>
        <w:t>&lt;backup_dest&gt;/my_dtr_metadata_backup.tgz</w:t>
      </w:r>
      <w:r w:rsidRPr="00841AC3">
        <w:rPr>
          <w:rStyle w:val="CodingLanguage"/>
        </w:rPr>
        <w:br/>
        <w:t>&lt;backup_dest&gt;/m</w:t>
      </w:r>
      <w:r>
        <w:rPr>
          <w:rStyle w:val="CodingLanguage"/>
        </w:rPr>
        <w:t>y_dtr_metadata_backup.vars.tgz</w:t>
      </w:r>
    </w:p>
    <w:p w14:paraId="4CAE21A5" w14:textId="77777777" w:rsidR="000615E7" w:rsidRDefault="000615E7" w:rsidP="0058095B">
      <w:pPr>
        <w:pStyle w:val="BodyTextMetricHPELight10pt"/>
      </w:pPr>
      <w:r>
        <w:t xml:space="preserve">For more information on DTR backups, see the Docker documentation at </w:t>
      </w:r>
      <w:hyperlink r:id="rId146" w:history="1">
        <w:r w:rsidRPr="00B46107">
          <w:rPr>
            <w:rStyle w:val="Hyperlink"/>
          </w:rPr>
          <w:t>https://docs.docker.com/datacenter/dtr/2.5/guides/admin/backups-and-disaster-recovery/</w:t>
        </w:r>
      </w:hyperlink>
    </w:p>
    <w:p w14:paraId="4F4D9041" w14:textId="77777777" w:rsidR="000615E7" w:rsidRDefault="000615E7" w:rsidP="000615E7">
      <w:pPr>
        <w:pStyle w:val="Heading4"/>
      </w:pPr>
      <w:bookmarkStart w:id="437" w:name="_Refd17e59928"/>
      <w:bookmarkStart w:id="438" w:name="_Tocd17e59928"/>
      <w:r>
        <w:t>Backing up DTR data (images)</w:t>
      </w:r>
      <w:bookmarkEnd w:id="437"/>
      <w:bookmarkEnd w:id="438"/>
    </w:p>
    <w:p w14:paraId="6DA3FB3B" w14:textId="77777777" w:rsidR="000615E7" w:rsidRDefault="000615E7" w:rsidP="0058095B">
      <w:pPr>
        <w:pStyle w:val="BodyTextMetricHPELight10pt"/>
      </w:pPr>
      <w:r>
        <w:t xml:space="preserve">To make a backup of the images that are inventoried in DTR and stored on the NFS server, use </w:t>
      </w:r>
      <w:r>
        <w:rPr>
          <w:rStyle w:val="CodingLanguage"/>
        </w:rPr>
        <w:t>playbooks/backup_dtr_images.yml</w:t>
      </w:r>
      <w:r>
        <w:t xml:space="preserve"> </w:t>
      </w:r>
    </w:p>
    <w:p w14:paraId="46E9FCAC" w14:textId="77777777" w:rsidR="000615E7" w:rsidRPr="00841AC3" w:rsidRDefault="000615E7" w:rsidP="0058095B">
      <w:pPr>
        <w:pStyle w:val="BodyTextMetricHPELight10pt"/>
        <w:rPr>
          <w:rStyle w:val="CodingLanguage"/>
        </w:rPr>
      </w:pPr>
      <w:r w:rsidRPr="00841AC3">
        <w:rPr>
          <w:rStyle w:val="CodingLanguage"/>
        </w:rPr>
        <w:t># ansible-playbook -i vm_host playbooks/backup_dtr_images.yml</w:t>
      </w:r>
    </w:p>
    <w:p w14:paraId="198F1E3D" w14:textId="393ACDB4" w:rsidR="000615E7" w:rsidRDefault="000615E7" w:rsidP="0058095B">
      <w:pPr>
        <w:pStyle w:val="BodyTextMetricHPELight10pt"/>
      </w:pPr>
      <w:r>
        <w:t xml:space="preserve">This playbook creates two archives in the folder specified by the variable </w:t>
      </w:r>
      <w:r>
        <w:rPr>
          <w:rStyle w:val="CodingLanguage"/>
        </w:rPr>
        <w:t>backup_dest</w:t>
      </w:r>
      <w:r>
        <w:t xml:space="preserve"> in </w:t>
      </w:r>
      <w:r>
        <w:rPr>
          <w:rStyle w:val="CodingLanguage"/>
        </w:rPr>
        <w:t>group_vars/</w:t>
      </w:r>
      <w:r w:rsidR="0083650F">
        <w:rPr>
          <w:rStyle w:val="CodingLanguage"/>
        </w:rPr>
        <w:t>all/</w:t>
      </w:r>
      <w:r>
        <w:rPr>
          <w:rStyle w:val="CodingLanguage"/>
        </w:rPr>
        <w:t>backups</w:t>
      </w:r>
      <w:r>
        <w:t>. By default, the files are named using the following pattern:</w:t>
      </w:r>
    </w:p>
    <w:p w14:paraId="2287D624" w14:textId="77777777" w:rsidR="000615E7" w:rsidRPr="00841AC3" w:rsidRDefault="000615E7" w:rsidP="0058095B">
      <w:pPr>
        <w:pStyle w:val="BodyTextMetricHPELight10pt"/>
        <w:rPr>
          <w:rStyle w:val="CodingLanguage"/>
        </w:rPr>
      </w:pPr>
      <w:r w:rsidRPr="00841AC3">
        <w:rPr>
          <w:rStyle w:val="CodingLanguage"/>
        </w:rPr>
        <w:t>&lt;backup_dest&gt;/backup_dtr_data_&lt;replica_id&gt;_&lt;vmname&gt;_&lt;timestamp&gt;.tgz</w:t>
      </w:r>
      <w:r w:rsidRPr="00841AC3">
        <w:rPr>
          <w:rStyle w:val="CodingLanguage"/>
        </w:rPr>
        <w:br/>
        <w:t>&lt;backup_dest&gt;/backup_dtr_data_&lt;replica_id</w:t>
      </w:r>
      <w:r>
        <w:rPr>
          <w:rStyle w:val="CodingLanguage"/>
        </w:rPr>
        <w:t>&gt;_&lt;vmname&gt;_&lt;timestamp&gt;.vars.tgz</w:t>
      </w:r>
    </w:p>
    <w:p w14:paraId="502EDD99" w14:textId="77777777" w:rsidR="000615E7" w:rsidRDefault="000615E7" w:rsidP="0058095B">
      <w:pPr>
        <w:pStyle w:val="BodyTextMetricHPELight10pt"/>
      </w:pPr>
      <w:r>
        <w:rPr>
          <w:rStyle w:val="CodingLanguage"/>
        </w:rPr>
        <w:lastRenderedPageBreak/>
        <w:t>&lt;replica_id&gt;</w:t>
      </w:r>
      <w:r>
        <w:t xml:space="preserve"> is the ID of the DTR replica that was backed up, </w:t>
      </w:r>
      <w:r>
        <w:rPr>
          <w:rStyle w:val="CodingLanguage"/>
        </w:rPr>
        <w:t>&lt;vmname&gt;</w:t>
      </w:r>
      <w:r>
        <w:t xml:space="preserve"> is the name of the host (in the inventory) that was used to take the backup, and </w:t>
      </w:r>
      <w:r>
        <w:rPr>
          <w:rStyle w:val="CodingLanguage"/>
        </w:rPr>
        <w:t>&lt;timestamp&gt;</w:t>
      </w:r>
      <w:r>
        <w:t xml:space="preserve"> is the time at which the backup was taken.</w:t>
      </w:r>
    </w:p>
    <w:p w14:paraId="30F80B1A" w14:textId="77777777" w:rsidR="000615E7" w:rsidRDefault="000615E7" w:rsidP="0058095B">
      <w:pPr>
        <w:pStyle w:val="BodyTextMetricHPELight10pt"/>
      </w:pPr>
      <w:r>
        <w:t xml:space="preserve">You can override the generated file names by defining the variable </w:t>
      </w:r>
      <w:r>
        <w:rPr>
          <w:rStyle w:val="BoldEmpha"/>
        </w:rPr>
        <w:t>backup_name</w:t>
      </w:r>
      <w:r>
        <w:t xml:space="preserve"> on the command line when running the playbook, as shown in the example below: </w:t>
      </w:r>
    </w:p>
    <w:p w14:paraId="36CEBA17" w14:textId="04AD4026" w:rsidR="000615E7" w:rsidRPr="00841AC3" w:rsidRDefault="000615E7" w:rsidP="0058095B">
      <w:pPr>
        <w:pStyle w:val="BodyTextMetricHPELight10pt"/>
        <w:rPr>
          <w:rStyle w:val="CodingLanguage"/>
        </w:rPr>
      </w:pPr>
      <w:r w:rsidRPr="00841AC3">
        <w:rPr>
          <w:rStyle w:val="CodingLanguage"/>
        </w:rPr>
        <w:t># ansible-playbook -i </w:t>
      </w:r>
      <w:r w:rsidR="007230C9">
        <w:rPr>
          <w:rStyle w:val="CodingLanguage"/>
        </w:rPr>
        <w:t>hosts</w:t>
      </w:r>
      <w:r w:rsidRPr="00841AC3">
        <w:rPr>
          <w:rStyle w:val="CodingLanguage"/>
        </w:rPr>
        <w:t> playbooks/backup_dtr_images.yml -e backup_name=my_dtr_data_backup</w:t>
      </w:r>
    </w:p>
    <w:p w14:paraId="33C5CF6F" w14:textId="77777777" w:rsidR="000615E7" w:rsidRDefault="000615E7" w:rsidP="0058095B">
      <w:pPr>
        <w:pStyle w:val="BodyTextMetricHPELight10pt"/>
      </w:pPr>
      <w:r>
        <w:t xml:space="preserve">The generated files won't have </w:t>
      </w:r>
      <w:r>
        <w:rPr>
          <w:rStyle w:val="CodingLanguage"/>
        </w:rPr>
        <w:t>&lt;vmname&gt;</w:t>
      </w:r>
      <w:r>
        <w:t xml:space="preserve"> or </w:t>
      </w:r>
      <w:r>
        <w:rPr>
          <w:rStyle w:val="CodingLanguage"/>
        </w:rPr>
        <w:t>&lt;timestamp&gt;</w:t>
      </w:r>
      <w:r>
        <w:t xml:space="preserve"> appended:</w:t>
      </w:r>
    </w:p>
    <w:p w14:paraId="46B3AF50" w14:textId="77777777" w:rsidR="000615E7" w:rsidRPr="00ED3F8F" w:rsidRDefault="000615E7" w:rsidP="0058095B">
      <w:pPr>
        <w:pStyle w:val="BodyTextMetricHPELight10pt"/>
        <w:rPr>
          <w:rStyle w:val="CodingLanguage"/>
        </w:rPr>
      </w:pPr>
      <w:r w:rsidRPr="00ED3F8F">
        <w:rPr>
          <w:rStyle w:val="CodingLanguage"/>
        </w:rPr>
        <w:t>&lt;backup_dest&gt;/my_dtr_data_backup.tgz</w:t>
      </w:r>
      <w:r w:rsidRPr="00ED3F8F">
        <w:rPr>
          <w:rStyle w:val="CodingLanguage"/>
        </w:rPr>
        <w:br/>
        <w:t>&lt;backup_de</w:t>
      </w:r>
      <w:r>
        <w:rPr>
          <w:rStyle w:val="CodingLanguage"/>
        </w:rPr>
        <w:t>st&gt;/my_dtr_data_backup.vars.tgz</w:t>
      </w:r>
    </w:p>
    <w:p w14:paraId="76596FAB" w14:textId="77777777" w:rsidR="000615E7" w:rsidRDefault="000615E7" w:rsidP="0058095B">
      <w:pPr>
        <w:pStyle w:val="BodyTextMetricHPELight10pt"/>
      </w:pPr>
      <w:r>
        <w:t xml:space="preserve">For more information on DTR backups, see the Docker documentation at </w:t>
      </w:r>
      <w:hyperlink r:id="rId147" w:history="1">
        <w:r w:rsidRPr="00B46107">
          <w:rPr>
            <w:rStyle w:val="Hyperlink"/>
          </w:rPr>
          <w:t>https://docs.docker.com/datacenter/dtr/2.5/guides/admin/backups-and-disaster-recovery/</w:t>
        </w:r>
      </w:hyperlink>
    </w:p>
    <w:p w14:paraId="601DEAA1" w14:textId="77777777" w:rsidR="000615E7" w:rsidRDefault="000615E7" w:rsidP="000615E7">
      <w:pPr>
        <w:pStyle w:val="Heading4"/>
      </w:pPr>
      <w:bookmarkStart w:id="439" w:name="_Refd17e59991"/>
      <w:bookmarkStart w:id="440" w:name="_Tocd17e59991"/>
      <w:r>
        <w:t>Backing up other metadata, including passwords</w:t>
      </w:r>
      <w:bookmarkEnd w:id="439"/>
      <w:bookmarkEnd w:id="440"/>
    </w:p>
    <w:p w14:paraId="76BF17E6" w14:textId="1D4C8D36" w:rsidR="000615E7" w:rsidRDefault="000615E7" w:rsidP="0058095B">
      <w:pPr>
        <w:pStyle w:val="BodyTextMetricHPELight10pt"/>
      </w:pPr>
      <w:r>
        <w:t xml:space="preserve">The backup playbooks do not backup the sensitive data in your </w:t>
      </w:r>
      <w:r w:rsidR="00234962">
        <w:rPr>
          <w:rStyle w:val="CodingLanguage"/>
        </w:rPr>
        <w:t>group_var</w:t>
      </w:r>
      <w:r w:rsidR="0083650F">
        <w:rPr>
          <w:rStyle w:val="CodingLanguage"/>
        </w:rPr>
        <w:t>s/all/vault</w:t>
      </w:r>
      <w:r>
        <w:t xml:space="preserve"> file. The information stored in the </w:t>
      </w:r>
      <w:r>
        <w:rPr>
          <w:rStyle w:val="CodingLanguage"/>
        </w:rPr>
        <w:t>.vars.tgz</w:t>
      </w:r>
      <w:r>
        <w:t xml:space="preserve"> files includes backups of the following files:</w:t>
      </w:r>
    </w:p>
    <w:p w14:paraId="1C04C499" w14:textId="7393132F" w:rsidR="000615E7" w:rsidRDefault="007230C9" w:rsidP="000615E7">
      <w:pPr>
        <w:pStyle w:val="BulletLevel1"/>
      </w:pPr>
      <w:r>
        <w:rPr>
          <w:rStyle w:val="BoldEmpha"/>
        </w:rPr>
        <w:t>hosts</w:t>
      </w:r>
      <w:r w:rsidR="000615E7">
        <w:t xml:space="preserve">, a copy of the </w:t>
      </w:r>
      <w:r>
        <w:rPr>
          <w:rStyle w:val="CodingLanguage"/>
        </w:rPr>
        <w:t>hosts</w:t>
      </w:r>
      <w:r w:rsidR="000615E7">
        <w:t xml:space="preserve"> file at the time the backup was taken</w:t>
      </w:r>
    </w:p>
    <w:p w14:paraId="7DF6E6BD" w14:textId="41698D94" w:rsidR="000615E7" w:rsidRDefault="000615E7" w:rsidP="000615E7">
      <w:pPr>
        <w:pStyle w:val="BulletLevel1"/>
      </w:pPr>
      <w:r>
        <w:rPr>
          <w:rStyle w:val="BoldEmpha"/>
        </w:rPr>
        <w:t>vars</w:t>
      </w:r>
      <w:r>
        <w:t xml:space="preserve">, a copy of your </w:t>
      </w:r>
      <w:r w:rsidR="00234962">
        <w:rPr>
          <w:rStyle w:val="CodingLanguage"/>
        </w:rPr>
        <w:t>group_var</w:t>
      </w:r>
      <w:r w:rsidR="00B0382D">
        <w:rPr>
          <w:rStyle w:val="CodingLanguage"/>
        </w:rPr>
        <w:t>s/all/vars</w:t>
      </w:r>
      <w:r>
        <w:t xml:space="preserve"> file at the time the backup was taken</w:t>
      </w:r>
    </w:p>
    <w:p w14:paraId="03FED39B" w14:textId="77777777" w:rsidR="000615E7" w:rsidRDefault="000615E7" w:rsidP="000615E7">
      <w:pPr>
        <w:pStyle w:val="BulletLevel1LastBeforeBodycopy"/>
      </w:pPr>
      <w:r>
        <w:rPr>
          <w:rStyle w:val="BoldEmpha"/>
        </w:rPr>
        <w:t>meta.yml</w:t>
      </w:r>
      <w:r>
        <w:t>, a generated file containing information pertaining to the backup</w:t>
      </w:r>
    </w:p>
    <w:p w14:paraId="620886FF" w14:textId="77777777" w:rsidR="000615E7" w:rsidRDefault="000615E7" w:rsidP="0058095B">
      <w:pPr>
        <w:pStyle w:val="BodyTextMetricHPELight10pt"/>
      </w:pPr>
      <w:r>
        <w:t xml:space="preserve">The </w:t>
      </w:r>
      <w:r>
        <w:rPr>
          <w:rStyle w:val="BoldEmpha"/>
        </w:rPr>
        <w:t>meta.yml</w:t>
      </w:r>
      <w:r>
        <w:t xml:space="preserve"> file contains the following information:</w:t>
      </w:r>
    </w:p>
    <w:p w14:paraId="7C2FCC7C" w14:textId="77777777" w:rsidR="000615E7" w:rsidRPr="00ED3F8F" w:rsidRDefault="000615E7" w:rsidP="0058095B">
      <w:pPr>
        <w:pStyle w:val="BodyTextMetricHPELight10pt"/>
        <w:rPr>
          <w:rStyle w:val="CodingLanguage"/>
        </w:rPr>
      </w:pPr>
      <w:r w:rsidRPr="00ED3F8F">
        <w:rPr>
          <w:rStyle w:val="CodingLanguage"/>
        </w:rPr>
        <w:t>backup_node="&lt;node that took the backup&gt;"</w:t>
      </w:r>
      <w:r w:rsidRPr="00ED3F8F">
        <w:rPr>
          <w:rStyle w:val="CodingLanguage"/>
        </w:rPr>
        <w:br/>
        <w:t>replica_id="&lt;ID of DTR replica if DTR backup&gt;"</w:t>
      </w:r>
      <w:r w:rsidRPr="00ED3F8F">
        <w:rPr>
          <w:rStyle w:val="CodingLanguage"/>
        </w:rPr>
        <w:br/>
        <w:t>backup_source=""</w:t>
      </w:r>
      <w:r w:rsidRPr="00ED3F8F">
        <w:rPr>
          <w:rStyle w:val="CodingLanguage"/>
        </w:rPr>
        <w:br/>
        <w:t>ucp_version="&lt;UCP version if UCP backup&gt;"</w:t>
      </w:r>
      <w:r w:rsidRPr="00ED3F8F">
        <w:rPr>
          <w:rStyle w:val="CodingLanguage"/>
        </w:rPr>
        <w:br/>
        <w:t>dtr_version="&lt;DTR version of DTR backup&gt;"</w:t>
      </w:r>
    </w:p>
    <w:p w14:paraId="50C4A7CF" w14:textId="77777777" w:rsidR="000615E7" w:rsidRDefault="000615E7" w:rsidP="000615E7">
      <w:pPr>
        <w:pStyle w:val="Heading4"/>
      </w:pPr>
      <w:bookmarkStart w:id="441" w:name="_Refd17e60043"/>
      <w:bookmarkStart w:id="442" w:name="_Tocd17e60043"/>
      <w:r>
        <w:t>Backup Utility</w:t>
      </w:r>
      <w:bookmarkEnd w:id="441"/>
      <w:bookmarkEnd w:id="442"/>
    </w:p>
    <w:p w14:paraId="2366864B" w14:textId="77777777" w:rsidR="000615E7" w:rsidRDefault="000615E7" w:rsidP="0058095B">
      <w:pPr>
        <w:pStyle w:val="BodyTextMetricHPELight10pt"/>
      </w:pPr>
      <w:r>
        <w:t xml:space="preserve">The script </w:t>
      </w:r>
      <w:r>
        <w:rPr>
          <w:rStyle w:val="CodingLanguage"/>
        </w:rPr>
        <w:t>backup.sh</w:t>
      </w:r>
      <w:r>
        <w:t xml:space="preserve"> can be used to take a backup of the swarm, UCP, DTR metadata and the DTR images in one go. You can pass this script an argument (tag) that will be used to prefix the backup filenames, thereby overriding the default naming. </w:t>
      </w:r>
      <w:r w:rsidRPr="00456CDB">
        <w:fldChar w:fldCharType="begin"/>
      </w:r>
      <w:r w:rsidRPr="00456CDB">
        <w:instrText xml:space="preserve"> REF _Refd17e60057 \h </w:instrText>
      </w:r>
      <w:r>
        <w:instrText xml:space="preserve"> \* MERGEFORMAT </w:instrText>
      </w:r>
      <w:r w:rsidRPr="00456CDB">
        <w:fldChar w:fldCharType="separate"/>
      </w:r>
      <w:r w:rsidR="00560AD9" w:rsidRPr="00560AD9">
        <w:t>Table</w:t>
      </w:r>
      <w:r w:rsidR="00560AD9" w:rsidRPr="00560AD9">
        <w:rPr>
          <w:rFonts w:ascii="Calibri" w:hAnsi="Calibri" w:cs="Calibri"/>
        </w:rPr>
        <w:t> </w:t>
      </w:r>
      <w:r w:rsidR="00560AD9">
        <w:t>31</w:t>
      </w:r>
      <w:r w:rsidRPr="00456CDB">
        <w:fldChar w:fldCharType="end"/>
      </w:r>
      <w:r>
        <w:t xml:space="preserve"> shows the file names produced by </w:t>
      </w:r>
      <w:r>
        <w:rPr>
          <w:rStyle w:val="CodingLanguage"/>
        </w:rPr>
        <w:t>backup.sh</w:t>
      </w:r>
      <w:r>
        <w:t xml:space="preserve"> based on the argument passed in the command line. </w:t>
      </w:r>
    </w:p>
    <w:p w14:paraId="2F3AB9C6" w14:textId="77777777" w:rsidR="000615E7" w:rsidRDefault="000615E7" w:rsidP="000615E7">
      <w:pPr>
        <w:pStyle w:val="MISCTableCaptionHeader8pt"/>
      </w:pPr>
      <w:bookmarkStart w:id="443" w:name="_Refd17e60057"/>
      <w:bookmarkStart w:id="444" w:name="_Tocd17e60057"/>
      <w:r>
        <w:rPr>
          <w:rStyle w:val="MISCTableCaptionHeaderBold8pt"/>
          <w:noProof/>
        </w:rPr>
        <w:t>Table </w:t>
      </w:r>
      <w:bookmarkStart w:id="445" w:name="_Numd17e60057"/>
      <w:r>
        <w:fldChar w:fldCharType="begin"/>
      </w:r>
      <w:r>
        <w:instrText xml:space="preserve"> SEQ Table \* ARABIC </w:instrText>
      </w:r>
      <w:r>
        <w:fldChar w:fldCharType="separate"/>
      </w:r>
      <w:r w:rsidR="00560AD9">
        <w:rPr>
          <w:noProof/>
        </w:rPr>
        <w:t>31</w:t>
      </w:r>
      <w:r>
        <w:rPr>
          <w:rStyle w:val="MISCTableCaptionHeaderBold8pt"/>
          <w:noProof/>
        </w:rPr>
        <w:fldChar w:fldCharType="end"/>
      </w:r>
      <w:bookmarkEnd w:id="443"/>
      <w:bookmarkEnd w:id="444"/>
      <w:bookmarkEnd w:id="445"/>
      <w:r>
        <w:t>. Backup utility</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00"/>
        <w:gridCol w:w="3690"/>
        <w:gridCol w:w="4050"/>
      </w:tblGrid>
      <w:tr w:rsidR="000615E7" w14:paraId="2981C6AF" w14:textId="77777777" w:rsidTr="00CD4360">
        <w:trPr>
          <w:cantSplit/>
        </w:trPr>
        <w:tc>
          <w:tcPr>
            <w:tcW w:w="900" w:type="dxa"/>
            <w:tcBorders>
              <w:top w:val="nil"/>
              <w:bottom w:val="single" w:sz="36" w:space="0" w:color="00B388"/>
            </w:tcBorders>
          </w:tcPr>
          <w:p w14:paraId="7AF5A230" w14:textId="77777777" w:rsidR="000615E7" w:rsidRDefault="000615E7" w:rsidP="00CD4360">
            <w:pPr>
              <w:pStyle w:val="TableSubhead8pt"/>
            </w:pPr>
            <w:r>
              <w:t>Example</w:t>
            </w:r>
          </w:p>
        </w:tc>
        <w:tc>
          <w:tcPr>
            <w:tcW w:w="3690" w:type="dxa"/>
            <w:tcBorders>
              <w:top w:val="nil"/>
              <w:bottom w:val="single" w:sz="36" w:space="0" w:color="00B388"/>
            </w:tcBorders>
          </w:tcPr>
          <w:p w14:paraId="3C5C13A8" w14:textId="77777777" w:rsidR="000615E7" w:rsidRDefault="000615E7" w:rsidP="00CD4360">
            <w:pPr>
              <w:pStyle w:val="TableSubhead8pt"/>
            </w:pPr>
            <w:r>
              <w:t>Command line</w:t>
            </w:r>
          </w:p>
        </w:tc>
        <w:tc>
          <w:tcPr>
            <w:tcW w:w="4050" w:type="dxa"/>
            <w:tcBorders>
              <w:top w:val="nil"/>
              <w:bottom w:val="single" w:sz="36" w:space="0" w:color="00B388"/>
            </w:tcBorders>
          </w:tcPr>
          <w:p w14:paraId="336AF690" w14:textId="77777777" w:rsidR="000615E7" w:rsidRDefault="000615E7" w:rsidP="00CD4360">
            <w:pPr>
              <w:pStyle w:val="TableSubhead8pt"/>
            </w:pPr>
            <w:r>
              <w:t>Generated filenames</w:t>
            </w:r>
          </w:p>
        </w:tc>
      </w:tr>
      <w:tr w:rsidR="000615E7" w14:paraId="18F2419B" w14:textId="77777777" w:rsidTr="00CD4360">
        <w:trPr>
          <w:cantSplit/>
        </w:trPr>
        <w:tc>
          <w:tcPr>
            <w:tcW w:w="900" w:type="dxa"/>
          </w:tcPr>
          <w:p w14:paraId="72AFEF47" w14:textId="77777777" w:rsidR="000615E7" w:rsidRDefault="000615E7" w:rsidP="00CD4360">
            <w:pPr>
              <w:pStyle w:val="TableBody8pt"/>
            </w:pPr>
            <w:r>
              <w:t>Default</w:t>
            </w:r>
          </w:p>
        </w:tc>
        <w:tc>
          <w:tcPr>
            <w:tcW w:w="3690" w:type="dxa"/>
          </w:tcPr>
          <w:p w14:paraId="627B707A" w14:textId="77777777" w:rsidR="000615E7" w:rsidRDefault="000615E7" w:rsidP="00CD4360">
            <w:pPr>
              <w:pStyle w:val="TableBody8pt"/>
            </w:pPr>
            <w:r>
              <w:rPr>
                <w:rStyle w:val="CodingLanguage"/>
              </w:rPr>
              <w:t>./backup.sh</w:t>
            </w:r>
          </w:p>
        </w:tc>
        <w:tc>
          <w:tcPr>
            <w:tcW w:w="4050" w:type="dxa"/>
          </w:tcPr>
          <w:p w14:paraId="3496D190" w14:textId="77777777" w:rsidR="000615E7" w:rsidRDefault="000615E7" w:rsidP="00CD4360">
            <w:pPr>
              <w:pStyle w:val="TableBody8pt"/>
            </w:pPr>
            <w:r>
              <w:t xml:space="preserve">backup_swarm_&lt;vmname&gt;_&lt;timestamp&gt;.tgz, backup_ucp_&lt;ucpid&gt;_&lt;vmname&gt;_&lt;timestamp&gt;.tgz, backup_dtr_meta_&lt;replica_id&gt;_&lt;vmname&gt;_&lt;timestamp&gt;.tgz, backup_dtr_data_&lt;replica_id&gt;_&lt;vmname&gt;_&lt;timestamp&gt;.tgz and the corresponding </w:t>
            </w:r>
            <w:r>
              <w:rPr>
                <w:rStyle w:val="CodingLanguage"/>
              </w:rPr>
              <w:t>.vars.tgz</w:t>
            </w:r>
            <w:r>
              <w:t xml:space="preserve"> files</w:t>
            </w:r>
          </w:p>
        </w:tc>
      </w:tr>
      <w:tr w:rsidR="000615E7" w14:paraId="4CFE89B6" w14:textId="77777777" w:rsidTr="00CD4360">
        <w:trPr>
          <w:cantSplit/>
        </w:trPr>
        <w:tc>
          <w:tcPr>
            <w:tcW w:w="900" w:type="dxa"/>
          </w:tcPr>
          <w:p w14:paraId="20CB84F1" w14:textId="77777777" w:rsidR="000615E7" w:rsidRDefault="000615E7" w:rsidP="00CD4360">
            <w:pPr>
              <w:pStyle w:val="TableBody8pt"/>
            </w:pPr>
            <w:r>
              <w:t>Custom</w:t>
            </w:r>
          </w:p>
        </w:tc>
        <w:tc>
          <w:tcPr>
            <w:tcW w:w="3690" w:type="dxa"/>
          </w:tcPr>
          <w:p w14:paraId="3AB7DCC8" w14:textId="77777777" w:rsidR="000615E7" w:rsidRDefault="000615E7" w:rsidP="00CD4360">
            <w:pPr>
              <w:pStyle w:val="TableBody8pt"/>
            </w:pPr>
            <w:r>
              <w:rPr>
                <w:rStyle w:val="CodingLanguage"/>
              </w:rPr>
              <w:t>./backup.sh my_backup</w:t>
            </w:r>
          </w:p>
        </w:tc>
        <w:tc>
          <w:tcPr>
            <w:tcW w:w="4050" w:type="dxa"/>
          </w:tcPr>
          <w:p w14:paraId="3A9DA638" w14:textId="77777777" w:rsidR="000615E7" w:rsidRDefault="000615E7" w:rsidP="00CD4360">
            <w:pPr>
              <w:pStyle w:val="TableBody8pt"/>
            </w:pPr>
            <w:r>
              <w:t xml:space="preserve">my_backup_swarm.tgz, my_backup_ucp.tgz, my_backup_dtr_meta.tgz, my_backup_dtr_data.tgz, and the corresponding </w:t>
            </w:r>
            <w:r>
              <w:rPr>
                <w:rStyle w:val="CodingLanguage"/>
              </w:rPr>
              <w:t>.vars.tgz</w:t>
            </w:r>
            <w:r>
              <w:t xml:space="preserve"> files</w:t>
            </w:r>
          </w:p>
        </w:tc>
      </w:tr>
      <w:tr w:rsidR="000615E7" w14:paraId="112FE6E6" w14:textId="77777777" w:rsidTr="00CD4360">
        <w:trPr>
          <w:cantSplit/>
        </w:trPr>
        <w:tc>
          <w:tcPr>
            <w:tcW w:w="900" w:type="dxa"/>
          </w:tcPr>
          <w:p w14:paraId="5BF5DD03" w14:textId="77777777" w:rsidR="000615E7" w:rsidRDefault="000615E7" w:rsidP="00CD4360">
            <w:pPr>
              <w:pStyle w:val="TableBody8pt"/>
            </w:pPr>
            <w:r>
              <w:t>Date</w:t>
            </w:r>
          </w:p>
        </w:tc>
        <w:tc>
          <w:tcPr>
            <w:tcW w:w="3690" w:type="dxa"/>
          </w:tcPr>
          <w:p w14:paraId="022CAA63" w14:textId="77777777" w:rsidR="000615E7" w:rsidRDefault="000615E7" w:rsidP="00CD4360">
            <w:pPr>
              <w:pStyle w:val="TableBody8pt"/>
            </w:pPr>
            <w:r>
              <w:rPr>
                <w:rStyle w:val="CodingLanguage"/>
              </w:rPr>
              <w:t>./backup.sh $(date '+%Y_%m_%d_%H%M%S')</w:t>
            </w:r>
          </w:p>
        </w:tc>
        <w:tc>
          <w:tcPr>
            <w:tcW w:w="4050" w:type="dxa"/>
          </w:tcPr>
          <w:p w14:paraId="069159D5" w14:textId="77777777" w:rsidR="000615E7" w:rsidRDefault="000615E7" w:rsidP="00CD4360">
            <w:pPr>
              <w:pStyle w:val="TableBody8pt"/>
            </w:pPr>
            <w:r>
              <w:t xml:space="preserve">&lt;date&gt;_swarm.tgz, &lt;date&gt;_ucp.tgz, &lt;date&gt;_dtr_meta.tgz, &lt;date&gt;_dtr_data.tgz, and the corresponding </w:t>
            </w:r>
            <w:r>
              <w:rPr>
                <w:rStyle w:val="CodingLanguage"/>
              </w:rPr>
              <w:t>.vars.tgz</w:t>
            </w:r>
            <w:r>
              <w:t xml:space="preserve"> files</w:t>
            </w:r>
          </w:p>
        </w:tc>
      </w:tr>
    </w:tbl>
    <w:p w14:paraId="75B9B798" w14:textId="77777777" w:rsidR="000615E7" w:rsidRDefault="000615E7" w:rsidP="0058095B">
      <w:pPr>
        <w:pStyle w:val="BodyTextMetricHPELight10pt"/>
      </w:pPr>
    </w:p>
    <w:p w14:paraId="70C5400F" w14:textId="2602CA6E" w:rsidR="000615E7" w:rsidRDefault="000615E7" w:rsidP="0058095B">
      <w:pPr>
        <w:pStyle w:val="BodyTextMetricHPELight10pt"/>
      </w:pPr>
      <w:r>
        <w:t xml:space="preserve">In addition, the </w:t>
      </w:r>
      <w:r>
        <w:rPr>
          <w:rStyle w:val="CodingLanguage"/>
        </w:rPr>
        <w:t>backup.sh</w:t>
      </w:r>
      <w:r>
        <w:t xml:space="preserve"> script accepts an optional switch that will let you specify the location of the password file that will be passed to the </w:t>
      </w:r>
      <w:r>
        <w:rPr>
          <w:rStyle w:val="CodingLanguage"/>
        </w:rPr>
        <w:t>ansible-playbook</w:t>
      </w:r>
      <w:r>
        <w:t xml:space="preserve"> commands in the script. This is required if you have encrypted the </w:t>
      </w:r>
      <w:r w:rsidR="00234962">
        <w:rPr>
          <w:rStyle w:val="CodingLanguage"/>
        </w:rPr>
        <w:t>group_var</w:t>
      </w:r>
      <w:r w:rsidR="0083650F">
        <w:rPr>
          <w:rStyle w:val="CodingLanguage"/>
        </w:rPr>
        <w:t>s/all/vault</w:t>
      </w:r>
      <w:r>
        <w:t xml:space="preserve"> file. The general syntax for this script is as follows: </w:t>
      </w:r>
    </w:p>
    <w:p w14:paraId="5A376F04" w14:textId="77777777" w:rsidR="000615E7" w:rsidRPr="00ED3F8F" w:rsidRDefault="000615E7" w:rsidP="0058095B">
      <w:pPr>
        <w:pStyle w:val="BodyTextMetricHPELight10pt"/>
        <w:rPr>
          <w:rStyle w:val="CodingLanguage"/>
        </w:rPr>
      </w:pPr>
      <w:r w:rsidRPr="00ED3F8F">
        <w:rPr>
          <w:rStyle w:val="CodingLanguage"/>
        </w:rPr>
        <w:t>./backup.sh [ -v &lt;Vault Password File&gt; ] [ tag ]</w:t>
      </w:r>
    </w:p>
    <w:p w14:paraId="1BAAD821" w14:textId="77777777" w:rsidR="000615E7" w:rsidRDefault="000615E7" w:rsidP="000615E7">
      <w:pPr>
        <w:pStyle w:val="Heading4"/>
      </w:pPr>
      <w:bookmarkStart w:id="446" w:name="_Refd17e60168"/>
      <w:bookmarkStart w:id="447" w:name="_Tocd17e60168"/>
      <w:r>
        <w:lastRenderedPageBreak/>
        <w:t>Related playbooks</w:t>
      </w:r>
      <w:bookmarkEnd w:id="446"/>
      <w:bookmarkEnd w:id="447"/>
    </w:p>
    <w:p w14:paraId="04321E24" w14:textId="77777777" w:rsidR="000615E7" w:rsidRDefault="000615E7" w:rsidP="000615E7">
      <w:pPr>
        <w:pStyle w:val="BulletLevel1"/>
      </w:pPr>
      <w:r>
        <w:rPr>
          <w:rStyle w:val="CodingLanguage"/>
        </w:rPr>
        <w:t>playbooks/backup_swarm.yml</w:t>
      </w:r>
      <w:r>
        <w:t xml:space="preserve"> is used to back up the swarm data</w:t>
      </w:r>
    </w:p>
    <w:p w14:paraId="11BB0EBE" w14:textId="77777777" w:rsidR="000615E7" w:rsidRDefault="000615E7" w:rsidP="000615E7">
      <w:pPr>
        <w:pStyle w:val="BulletLevel1"/>
      </w:pPr>
      <w:r>
        <w:rPr>
          <w:rStyle w:val="CodingLanguage"/>
        </w:rPr>
        <w:t>playbooks/backup_ucp.yml</w:t>
      </w:r>
      <w:r>
        <w:t xml:space="preserve"> is used to back up UCP</w:t>
      </w:r>
    </w:p>
    <w:p w14:paraId="50314353" w14:textId="77777777" w:rsidR="000615E7" w:rsidRDefault="000615E7" w:rsidP="000615E7">
      <w:pPr>
        <w:pStyle w:val="BulletLevel1"/>
      </w:pPr>
      <w:r>
        <w:rPr>
          <w:rStyle w:val="CodingLanguage"/>
        </w:rPr>
        <w:t>playbooks/backup_dtr_meta.yml</w:t>
      </w:r>
      <w:r>
        <w:t xml:space="preserve"> is used to back up DTR metadata</w:t>
      </w:r>
    </w:p>
    <w:p w14:paraId="0CF098C1" w14:textId="77777777" w:rsidR="000615E7" w:rsidRDefault="000615E7" w:rsidP="000615E7">
      <w:pPr>
        <w:pStyle w:val="BulletLevel1LastBeforeBodycopy"/>
      </w:pPr>
      <w:r>
        <w:rPr>
          <w:rStyle w:val="CodingLanguage"/>
        </w:rPr>
        <w:t>playbooks/backup_dtr_images.yml</w:t>
      </w:r>
      <w:r>
        <w:t xml:space="preserve"> is used to back up DTR images</w:t>
      </w:r>
    </w:p>
    <w:p w14:paraId="0520D02D" w14:textId="77777777" w:rsidR="000615E7" w:rsidRDefault="000615E7" w:rsidP="000615E7">
      <w:pPr>
        <w:pStyle w:val="Heading3"/>
      </w:pPr>
      <w:bookmarkStart w:id="448" w:name="_Refd17e60206"/>
      <w:bookmarkStart w:id="449" w:name="_Tocd17e60206"/>
      <w:r>
        <w:t>Restoring your cluster after a disaster</w:t>
      </w:r>
      <w:bookmarkEnd w:id="448"/>
      <w:bookmarkEnd w:id="449"/>
    </w:p>
    <w:p w14:paraId="56DEFA54" w14:textId="77777777" w:rsidR="000615E7" w:rsidRDefault="000615E7" w:rsidP="0058095B">
      <w:pPr>
        <w:pStyle w:val="BodyTextMetricHPELight10pt"/>
      </w:pPr>
      <w:r>
        <w:t>The playbooks address a disaster recovery scenario where you have lost your entire cluster and all the VMs. Other scenarios and how to handle them are described in the Docker documentation including the following scenarios:</w:t>
      </w:r>
    </w:p>
    <w:p w14:paraId="43365A42" w14:textId="77777777" w:rsidR="000615E7" w:rsidRDefault="000615E7" w:rsidP="000615E7">
      <w:pPr>
        <w:pStyle w:val="BulletLevel1"/>
      </w:pPr>
      <w:r>
        <w:t>You have lost one UCP instance but your cluster still has the quorum. The easiest way is to recreate the missing UCP instance from scratch.</w:t>
      </w:r>
    </w:p>
    <w:p w14:paraId="1731657A" w14:textId="77777777" w:rsidR="000615E7" w:rsidRDefault="000615E7" w:rsidP="000615E7">
      <w:pPr>
        <w:pStyle w:val="BulletLevel1"/>
      </w:pPr>
      <w:r>
        <w:t>You have lost the quorum in your UCP cluster but there is still one UCP instance running.</w:t>
      </w:r>
    </w:p>
    <w:p w14:paraId="5D0EC871" w14:textId="77777777" w:rsidR="000615E7" w:rsidRDefault="000615E7" w:rsidP="000615E7">
      <w:pPr>
        <w:pStyle w:val="BulletLevel1"/>
      </w:pPr>
      <w:r>
        <w:t>You have lost one instance of DTR but still have a quorum of replicas. The easiest way is to recreate the missing DTR instance from scratch.</w:t>
      </w:r>
    </w:p>
    <w:p w14:paraId="1B2C9010" w14:textId="77777777" w:rsidR="000615E7" w:rsidRDefault="000615E7" w:rsidP="000615E7">
      <w:pPr>
        <w:pStyle w:val="BulletLevel1LastBeforeBodycopy"/>
      </w:pPr>
      <w:r>
        <w:t>You have lost the quorum of your DTR cluster but still have one DTR instance running.</w:t>
      </w:r>
    </w:p>
    <w:p w14:paraId="179F76B4" w14:textId="77777777" w:rsidR="000615E7" w:rsidRDefault="000615E7" w:rsidP="000615E7">
      <w:pPr>
        <w:pStyle w:val="Heading4"/>
      </w:pPr>
      <w:bookmarkStart w:id="450" w:name="_Before_you_restore"/>
      <w:bookmarkStart w:id="451" w:name="_Refd17e60249"/>
      <w:bookmarkStart w:id="452" w:name="_Tocd17e60249"/>
      <w:bookmarkEnd w:id="450"/>
      <w:r>
        <w:t>Before you restore</w:t>
      </w:r>
      <w:bookmarkEnd w:id="451"/>
      <w:bookmarkEnd w:id="452"/>
    </w:p>
    <w:p w14:paraId="5B999667" w14:textId="77777777" w:rsidR="000615E7" w:rsidRDefault="000615E7" w:rsidP="0058095B">
      <w:pPr>
        <w:pStyle w:val="BodyTextMetricHPELight10pt"/>
      </w:pPr>
      <w:r>
        <w:rPr>
          <w:rStyle w:val="BoldEmpha"/>
        </w:rPr>
        <w:t>Step 1.</w:t>
      </w:r>
      <w:r>
        <w:t xml:space="preserve"> Retrieve the backup files using your chosen backup solution and save them to a folder on your Ansible server. If you have used timestamps in the naming of your backup files, you can use them to determine the chronological order. If you used the </w:t>
      </w:r>
      <w:r>
        <w:rPr>
          <w:rStyle w:val="CodingLanguage"/>
        </w:rPr>
        <w:t>backup.sh</w:t>
      </w:r>
      <w:r>
        <w:t xml:space="preserve"> script specifying a date prefix, you can use that to identify the matching set of backup files. You should choose the files in the following reverse chronological order, from the most recent to the oldest file. Make sure you restore both the </w:t>
      </w:r>
      <w:r w:rsidRPr="00E025A0">
        <w:rPr>
          <w:rStyle w:val="CodingLanguage"/>
        </w:rPr>
        <w:t>*.tgz</w:t>
      </w:r>
      <w:r>
        <w:t xml:space="preserve"> and the </w:t>
      </w:r>
      <w:r w:rsidRPr="00E025A0">
        <w:rPr>
          <w:rStyle w:val="CodingLanguage"/>
        </w:rPr>
        <w:t>*.vars.tgz</w:t>
      </w:r>
      <w:r>
        <w:t xml:space="preserve"> files.</w:t>
      </w:r>
    </w:p>
    <w:p w14:paraId="2E2BE468" w14:textId="77777777" w:rsidR="000615E7" w:rsidRDefault="000615E7" w:rsidP="000001BE">
      <w:pPr>
        <w:pStyle w:val="NumberedList-Level1"/>
        <w:numPr>
          <w:ilvl w:val="0"/>
          <w:numId w:val="25"/>
        </w:numPr>
      </w:pPr>
      <w:r>
        <w:t>DTR images backup</w:t>
      </w:r>
    </w:p>
    <w:p w14:paraId="64E62E57" w14:textId="77777777" w:rsidR="000615E7" w:rsidRDefault="000615E7" w:rsidP="000615E7">
      <w:pPr>
        <w:pStyle w:val="NumberedList-Level1"/>
      </w:pPr>
      <w:r>
        <w:t>DTR metadata backup</w:t>
      </w:r>
    </w:p>
    <w:p w14:paraId="6D8CA129" w14:textId="77777777" w:rsidR="000615E7" w:rsidRDefault="000615E7" w:rsidP="000615E7">
      <w:pPr>
        <w:pStyle w:val="NumberedList-Level1"/>
      </w:pPr>
      <w:r>
        <w:t>UCP backup</w:t>
      </w:r>
    </w:p>
    <w:p w14:paraId="470F8EC4" w14:textId="77777777" w:rsidR="000615E7" w:rsidRDefault="000615E7" w:rsidP="000615E7">
      <w:pPr>
        <w:pStyle w:val="NumberedList-Level1LastBeforeBodycopy"/>
      </w:pPr>
      <w:r>
        <w:t>Swarm backup</w:t>
      </w:r>
    </w:p>
    <w:p w14:paraId="3AE4CC32" w14:textId="77777777" w:rsidR="000615E7" w:rsidRDefault="000615E7" w:rsidP="0058095B">
      <w:pPr>
        <w:pStyle w:val="BodyTextMetricHPELight10pt"/>
      </w:pPr>
      <w:r>
        <w:t xml:space="preserve">In this example, we will assume a set of backup files stored in </w:t>
      </w:r>
      <w:r>
        <w:rPr>
          <w:rStyle w:val="CodingLanguage"/>
        </w:rPr>
        <w:t>/root/restore</w:t>
      </w:r>
      <w:r>
        <w:t xml:space="preserve"> that were created specifying a date prefix. These will have names like </w:t>
      </w:r>
      <w:r>
        <w:rPr>
          <w:rStyle w:val="CodingLanguage"/>
        </w:rPr>
        <w:t>2018_04_17_151734_swarm.tgz</w:t>
      </w:r>
      <w:r>
        <w:t xml:space="preserve">, </w:t>
      </w:r>
      <w:r>
        <w:rPr>
          <w:rStyle w:val="CodingLanguage"/>
        </w:rPr>
        <w:t>2018_04_17_151734_ucp.tgz</w:t>
      </w:r>
      <w:r>
        <w:t xml:space="preserve">, etc and the corresponding </w:t>
      </w:r>
      <w:r>
        <w:rPr>
          <w:rStyle w:val="CodingLanguage"/>
        </w:rPr>
        <w:t>.vars.tgz</w:t>
      </w:r>
      <w:r>
        <w:t xml:space="preserve"> files.</w:t>
      </w:r>
    </w:p>
    <w:p w14:paraId="767A6F94" w14:textId="77777777" w:rsidR="000615E7" w:rsidRDefault="000615E7" w:rsidP="0058095B">
      <w:pPr>
        <w:pStyle w:val="BodyTextMetricHPELight10pt"/>
      </w:pPr>
      <w:r>
        <w:rPr>
          <w:rStyle w:val="BoldEmpha"/>
        </w:rPr>
        <w:t>Step 2:</w:t>
      </w:r>
      <w:r>
        <w:t xml:space="preserve"> Retrieve the DTR replica ID, the DTR version and the UCP version</w:t>
      </w:r>
    </w:p>
    <w:p w14:paraId="521783AA" w14:textId="77777777" w:rsidR="000615E7" w:rsidRDefault="000615E7" w:rsidP="0058095B">
      <w:pPr>
        <w:pStyle w:val="BodyTextMetricHPELight10pt"/>
      </w:pPr>
      <w:r>
        <w:t xml:space="preserve">To retrieve the ID of the replica that was backed up, as well as the version of DTR, you need to extract the data from the </w:t>
      </w:r>
      <w:r>
        <w:rPr>
          <w:rStyle w:val="CodingLanguage"/>
        </w:rPr>
        <w:t>.vars.tgz</w:t>
      </w:r>
      <w:r>
        <w:t xml:space="preserve"> file associated with the archive of the DTR metadata. You can retrieve this as follows: </w:t>
      </w:r>
    </w:p>
    <w:p w14:paraId="6B22F72F" w14:textId="77202929" w:rsidR="000615E7" w:rsidRPr="002E1C1E" w:rsidRDefault="000615E7" w:rsidP="0058095B">
      <w:pPr>
        <w:pStyle w:val="BodyTextMetricHPELight10pt"/>
        <w:rPr>
          <w:rStyle w:val="CodingLanguage"/>
        </w:rPr>
      </w:pPr>
      <w:r w:rsidRPr="002E1C1E">
        <w:rPr>
          <w:rStyle w:val="CodingLanguage"/>
        </w:rPr>
        <w:t># tar -Oxf /root/restore/2018_04_17_151734_dtr_meta.vars.tgz meta.yml</w:t>
      </w:r>
      <w:r w:rsidRPr="002E1C1E">
        <w:rPr>
          <w:rStyle w:val="CodingLanguage"/>
        </w:rPr>
        <w:br/>
        <w:t>backup_node="hpe-dtr01"</w:t>
      </w:r>
      <w:r w:rsidRPr="002E1C1E">
        <w:rPr>
          <w:rStyle w:val="CodingLanguage"/>
        </w:rPr>
        <w:br/>
        <w:t>replica_id="ad5204e8a4d0"</w:t>
      </w:r>
      <w:r w:rsidRPr="002E1C1E">
        <w:rPr>
          <w:rStyle w:val="CodingLanguage"/>
        </w:rPr>
        <w:br/>
        <w:t>backup_source=""</w:t>
      </w:r>
      <w:r w:rsidRPr="002E1C1E">
        <w:rPr>
          <w:rStyle w:val="CodingLanguage"/>
        </w:rPr>
        <w:br/>
        <w:t>ucp_version=""</w:t>
      </w:r>
      <w:r w:rsidRPr="002E1C1E">
        <w:rPr>
          <w:rStyle w:val="CodingLanguage"/>
        </w:rPr>
        <w:br/>
        <w:t>dtr_version="2.4.3"</w:t>
      </w:r>
      <w:r w:rsidRPr="002E1C1E">
        <w:rPr>
          <w:rStyle w:val="CodingLanguage"/>
        </w:rPr>
        <w:br/>
      </w:r>
    </w:p>
    <w:p w14:paraId="3771AB87" w14:textId="27D7FF4F" w:rsidR="000615E7" w:rsidRPr="002E1C1E" w:rsidRDefault="000615E7" w:rsidP="0058095B">
      <w:pPr>
        <w:pStyle w:val="BodyTextMetricHPELight10pt"/>
        <w:rPr>
          <w:rStyle w:val="CodingLanguage"/>
        </w:rPr>
      </w:pPr>
      <w:r w:rsidRPr="002E1C1E">
        <w:rPr>
          <w:rStyle w:val="CodingLanguage"/>
        </w:rPr>
        <w:t># tar -Oxf /root/restore/2018_04_17_151734_ucp.vars.tgz meta.yml</w:t>
      </w:r>
      <w:r w:rsidRPr="002E1C1E">
        <w:rPr>
          <w:rStyle w:val="CodingLanguage"/>
        </w:rPr>
        <w:br/>
        <w:t>backup_node="hpe-ucp01"</w:t>
      </w:r>
      <w:r w:rsidRPr="002E1C1E">
        <w:rPr>
          <w:rStyle w:val="CodingLanguage"/>
        </w:rPr>
        <w:br/>
        <w:t>replica_id=""</w:t>
      </w:r>
      <w:r w:rsidRPr="002E1C1E">
        <w:rPr>
          <w:rStyle w:val="CodingLanguage"/>
        </w:rPr>
        <w:br/>
        <w:t>backup_source=""</w:t>
      </w:r>
      <w:r w:rsidRPr="002E1C1E">
        <w:rPr>
          <w:rStyle w:val="CodingLanguage"/>
        </w:rPr>
        <w:br/>
        <w:t>ucp_version="</w:t>
      </w:r>
      <w:r>
        <w:rPr>
          <w:rStyle w:val="CodingLanguage"/>
        </w:rPr>
        <w:t>3</w:t>
      </w:r>
      <w:r w:rsidRPr="002E1C1E">
        <w:rPr>
          <w:rStyle w:val="CodingLanguage"/>
        </w:rPr>
        <w:t>.</w:t>
      </w:r>
      <w:r>
        <w:rPr>
          <w:rStyle w:val="CodingLanguage"/>
        </w:rPr>
        <w:t>0</w:t>
      </w:r>
      <w:r w:rsidRPr="002E1C1E">
        <w:rPr>
          <w:rStyle w:val="CodingLanguage"/>
        </w:rPr>
        <w:t>.</w:t>
      </w:r>
      <w:r>
        <w:rPr>
          <w:rStyle w:val="CodingLanguage"/>
        </w:rPr>
        <w:t>4</w:t>
      </w:r>
      <w:r w:rsidRPr="002E1C1E">
        <w:rPr>
          <w:rStyle w:val="CodingLanguage"/>
        </w:rPr>
        <w:t>"</w:t>
      </w:r>
      <w:r w:rsidRPr="002E1C1E">
        <w:rPr>
          <w:rStyle w:val="CodingLanguage"/>
        </w:rPr>
        <w:br/>
        <w:t>dtr_version=""</w:t>
      </w:r>
    </w:p>
    <w:p w14:paraId="1ECE31C9" w14:textId="77777777" w:rsidR="000615E7" w:rsidRDefault="000615E7" w:rsidP="0058095B">
      <w:pPr>
        <w:pStyle w:val="BodyTextMetricHPELight10pt"/>
      </w:pPr>
      <w:r>
        <w:t>Take note of the replica ID (</w:t>
      </w:r>
      <w:r w:rsidRPr="00966C74">
        <w:rPr>
          <w:rStyle w:val="CodingLanguage"/>
        </w:rPr>
        <w:t>ad5204e8a4d0</w:t>
      </w:r>
      <w:r>
        <w:t>), the version of DTR (</w:t>
      </w:r>
      <w:r w:rsidRPr="00966C74">
        <w:rPr>
          <w:rStyle w:val="CodingLanguage"/>
        </w:rPr>
        <w:t>2.</w:t>
      </w:r>
      <w:r>
        <w:rPr>
          <w:rStyle w:val="CodingLanguage"/>
        </w:rPr>
        <w:t>5</w:t>
      </w:r>
      <w:r w:rsidRPr="00966C74">
        <w:rPr>
          <w:rStyle w:val="CodingLanguage"/>
        </w:rPr>
        <w:t>.3</w:t>
      </w:r>
      <w:r>
        <w:t>) and the version of UCP (</w:t>
      </w:r>
      <w:r>
        <w:rPr>
          <w:rStyle w:val="CodingLanguage"/>
        </w:rPr>
        <w:t>3</w:t>
      </w:r>
      <w:r w:rsidRPr="00966C74">
        <w:rPr>
          <w:rStyle w:val="CodingLanguage"/>
        </w:rPr>
        <w:t>.</w:t>
      </w:r>
      <w:r>
        <w:rPr>
          <w:rStyle w:val="CodingLanguage"/>
        </w:rPr>
        <w:t>0</w:t>
      </w:r>
      <w:r w:rsidRPr="00966C74">
        <w:rPr>
          <w:rStyle w:val="CodingLanguage"/>
        </w:rPr>
        <w:t>.</w:t>
      </w:r>
      <w:r>
        <w:rPr>
          <w:rStyle w:val="CodingLanguage"/>
        </w:rPr>
        <w:t>4</w:t>
      </w:r>
      <w:r>
        <w:t>).</w:t>
      </w:r>
    </w:p>
    <w:p w14:paraId="6758BA64" w14:textId="1FF24FAE" w:rsidR="000615E7" w:rsidRDefault="000615E7" w:rsidP="0058095B">
      <w:pPr>
        <w:pStyle w:val="BodyTextMetricHPELight10pt"/>
      </w:pPr>
      <w:r>
        <w:rPr>
          <w:rStyle w:val="BoldEmpha"/>
        </w:rPr>
        <w:t>Step 3:</w:t>
      </w:r>
      <w:r>
        <w:t xml:space="preserve"> Populate the </w:t>
      </w:r>
      <w:r>
        <w:rPr>
          <w:rStyle w:val="CodingLanguage"/>
        </w:rPr>
        <w:t>group_vars/</w:t>
      </w:r>
      <w:r w:rsidR="0083650F">
        <w:rPr>
          <w:rStyle w:val="CodingLanguage"/>
        </w:rPr>
        <w:t>all/</w:t>
      </w:r>
      <w:r>
        <w:rPr>
          <w:rStyle w:val="CodingLanguage"/>
        </w:rPr>
        <w:t>backups</w:t>
      </w:r>
      <w:r>
        <w:t xml:space="preserve"> file</w:t>
      </w:r>
    </w:p>
    <w:p w14:paraId="51F38E61" w14:textId="77777777" w:rsidR="000615E7" w:rsidRPr="002E1C1E" w:rsidRDefault="000615E7" w:rsidP="0058095B">
      <w:pPr>
        <w:pStyle w:val="BodyTextMetricHPELight10pt"/>
        <w:rPr>
          <w:rStyle w:val="CodingLanguage"/>
        </w:rPr>
      </w:pPr>
      <w:r w:rsidRPr="002E1C1E">
        <w:rPr>
          <w:rStyle w:val="CodingLanguage"/>
        </w:rPr>
        <w:lastRenderedPageBreak/>
        <w:t>backup_swarm: "/root/restore/2018_04_17_151734_swarm.tgz"</w:t>
      </w:r>
      <w:r w:rsidRPr="002E1C1E">
        <w:rPr>
          <w:rStyle w:val="CodingLanguage"/>
        </w:rPr>
        <w:br/>
        <w:t>backup_ucp: "/root/restore/2018_04_17_151734_ucp.tgz"</w:t>
      </w:r>
      <w:r w:rsidRPr="002E1C1E">
        <w:rPr>
          <w:rStyle w:val="CodingLanguage"/>
        </w:rPr>
        <w:br/>
        <w:t>backup_dtr_meta: "/root/restore/2018_04_17_151734_dtr_meta.tgz"</w:t>
      </w:r>
      <w:r w:rsidRPr="002E1C1E">
        <w:rPr>
          <w:rStyle w:val="CodingLanguage"/>
        </w:rPr>
        <w:br/>
        <w:t>backup_dtr_data: "/root/restore/2018_04_17_151734_dtr_data.tgz"</w:t>
      </w:r>
      <w:r w:rsidRPr="002E1C1E">
        <w:rPr>
          <w:rStyle w:val="CodingLanguage"/>
        </w:rPr>
        <w:br/>
        <w:t>backup_dtr_id: "ad5204e8a4d0"</w:t>
      </w:r>
      <w:r w:rsidRPr="002E1C1E">
        <w:rPr>
          <w:rStyle w:val="CodingLanguage"/>
        </w:rPr>
        <w:br/>
        <w:t>backup_dest: "/root/backups"</w:t>
      </w:r>
      <w:r w:rsidRPr="002E1C1E">
        <w:rPr>
          <w:rStyle w:val="CodingLanguage"/>
        </w:rPr>
        <w:br/>
        <w:t>backup_server: &lt;IP of your ansible box&gt;</w:t>
      </w:r>
    </w:p>
    <w:p w14:paraId="07AA0957" w14:textId="2DE77F28" w:rsidR="000615E7" w:rsidRDefault="000615E7" w:rsidP="0058095B">
      <w:pPr>
        <w:pStyle w:val="BodyTextMetricHPELight10pt"/>
      </w:pPr>
      <w:r>
        <w:t xml:space="preserve">You should populate your </w:t>
      </w:r>
      <w:r>
        <w:rPr>
          <w:rStyle w:val="CodingLanguage"/>
        </w:rPr>
        <w:t>group_vars/</w:t>
      </w:r>
      <w:r w:rsidR="0083650F">
        <w:rPr>
          <w:rStyle w:val="CodingLanguage"/>
        </w:rPr>
        <w:t>all/</w:t>
      </w:r>
      <w:r>
        <w:rPr>
          <w:rStyle w:val="CodingLanguage"/>
        </w:rPr>
        <w:t>backups</w:t>
      </w:r>
      <w:r>
        <w:t xml:space="preserve"> file as above, with the </w:t>
      </w:r>
      <w:r>
        <w:rPr>
          <w:rStyle w:val="CodingLanguage"/>
        </w:rPr>
        <w:t>backup_dtr_id</w:t>
      </w:r>
      <w:r>
        <w:t xml:space="preserve"> variable containing the value you retrieved in the preceding step as </w:t>
      </w:r>
      <w:r>
        <w:rPr>
          <w:rStyle w:val="CodingLanguage"/>
        </w:rPr>
        <w:t>replica_id="</w:t>
      </w:r>
      <w:r>
        <w:rPr>
          <w:rStyle w:val="BoldEmpha"/>
        </w:rPr>
        <w:t>ad5204e8a4d0</w:t>
      </w:r>
      <w:r>
        <w:rPr>
          <w:rStyle w:val="CodingLanguage"/>
        </w:rPr>
        <w:t>"</w:t>
      </w:r>
      <w:r>
        <w:t>.</w:t>
      </w:r>
    </w:p>
    <w:p w14:paraId="213509E0" w14:textId="6B09590F" w:rsidR="000615E7" w:rsidRDefault="000615E7" w:rsidP="0058095B">
      <w:pPr>
        <w:pStyle w:val="BodyTextMetricHPELight10pt"/>
      </w:pPr>
      <w:r>
        <w:rPr>
          <w:rStyle w:val="BoldEmpha"/>
        </w:rPr>
        <w:t>Step 4:</w:t>
      </w:r>
      <w:r>
        <w:t xml:space="preserve"> Verify that your </w:t>
      </w:r>
      <w:r w:rsidR="00234962">
        <w:rPr>
          <w:rStyle w:val="CodingLanguage"/>
        </w:rPr>
        <w:t>group_var</w:t>
      </w:r>
      <w:r w:rsidR="00B0382D">
        <w:rPr>
          <w:rStyle w:val="CodingLanguage"/>
        </w:rPr>
        <w:t>s/all/vars</w:t>
      </w:r>
      <w:r>
        <w:t xml:space="preserve"> file specifies the correct versions of DTR and UCP.</w:t>
      </w:r>
    </w:p>
    <w:p w14:paraId="0AC8A3DB" w14:textId="2E04D417" w:rsidR="000615E7" w:rsidRDefault="000615E7" w:rsidP="0058095B">
      <w:pPr>
        <w:pStyle w:val="BodyTextMetricHPELight10pt"/>
      </w:pPr>
      <w:r>
        <w:t xml:space="preserve">The playbooks use the versions of UCP and DTR as specified in your </w:t>
      </w:r>
      <w:r w:rsidR="00234962">
        <w:rPr>
          <w:rStyle w:val="CodingLanguage"/>
        </w:rPr>
        <w:t>group_var</w:t>
      </w:r>
      <w:r w:rsidR="00B0382D">
        <w:rPr>
          <w:rStyle w:val="CodingLanguage"/>
        </w:rPr>
        <w:t>s/all/vars</w:t>
      </w:r>
      <w:r>
        <w:t xml:space="preserve"> file to restore your backups. You must ensure that the versions specified in your current </w:t>
      </w:r>
      <w:r w:rsidR="00234962">
        <w:rPr>
          <w:rStyle w:val="CodingLanguage"/>
        </w:rPr>
        <w:t>group_var</w:t>
      </w:r>
      <w:r w:rsidR="00B0382D">
        <w:rPr>
          <w:rStyle w:val="CodingLanguage"/>
        </w:rPr>
        <w:t>s/all/vars</w:t>
      </w:r>
      <w:r>
        <w:t xml:space="preserve"> file correspond to the versions in the backups as determined above. </w:t>
      </w:r>
    </w:p>
    <w:p w14:paraId="4E42B4FE" w14:textId="37B9354E" w:rsidR="000615E7" w:rsidRPr="002E1C1E" w:rsidRDefault="000615E7" w:rsidP="0058095B">
      <w:pPr>
        <w:pStyle w:val="BodyTextMetricHPELight10pt"/>
        <w:rPr>
          <w:rStyle w:val="CodingLanguage"/>
        </w:rPr>
      </w:pPr>
      <w:r w:rsidRPr="002E1C1E">
        <w:rPr>
          <w:rStyle w:val="CodingLanguage"/>
        </w:rPr>
        <w:t># cat </w:t>
      </w:r>
      <w:r w:rsidR="00234962">
        <w:rPr>
          <w:rStyle w:val="CodingLanguage"/>
        </w:rPr>
        <w:t>group_var</w:t>
      </w:r>
      <w:r w:rsidR="00B0382D">
        <w:rPr>
          <w:rStyle w:val="CodingLanguage"/>
        </w:rPr>
        <w:t>s/all/vars</w:t>
      </w:r>
      <w:r w:rsidRPr="002E1C1E">
        <w:rPr>
          <w:rStyle w:val="CodingLanguage"/>
        </w:rPr>
        <w:t> | grep d</w:t>
      </w:r>
      <w:r>
        <w:rPr>
          <w:rStyle w:val="CodingLanguage"/>
        </w:rPr>
        <w:t>tr_version</w:t>
      </w:r>
      <w:r>
        <w:rPr>
          <w:rStyle w:val="CodingLanguage"/>
        </w:rPr>
        <w:br/>
        <w:t>dtr_version: '2.5.3'</w:t>
      </w:r>
    </w:p>
    <w:p w14:paraId="70264318" w14:textId="1DFCDAEB" w:rsidR="000615E7" w:rsidRPr="002E1C1E" w:rsidRDefault="000615E7" w:rsidP="0058095B">
      <w:pPr>
        <w:pStyle w:val="BodyTextMetricHPELight10pt"/>
        <w:rPr>
          <w:rStyle w:val="CodingLanguage"/>
        </w:rPr>
      </w:pPr>
      <w:r>
        <w:br/>
      </w:r>
      <w:r w:rsidRPr="002E1C1E">
        <w:rPr>
          <w:rStyle w:val="CodingLanguage"/>
        </w:rPr>
        <w:t># cat </w:t>
      </w:r>
      <w:r w:rsidR="00234962">
        <w:rPr>
          <w:rStyle w:val="CodingLanguage"/>
        </w:rPr>
        <w:t>group_var</w:t>
      </w:r>
      <w:r w:rsidR="00B0382D">
        <w:rPr>
          <w:rStyle w:val="CodingLanguage"/>
        </w:rPr>
        <w:t>s/all/vars</w:t>
      </w:r>
      <w:r w:rsidRPr="002E1C1E">
        <w:rPr>
          <w:rStyle w:val="CodingLanguage"/>
        </w:rPr>
        <w:t> | grep u</w:t>
      </w:r>
      <w:r>
        <w:rPr>
          <w:rStyle w:val="CodingLanguage"/>
        </w:rPr>
        <w:t>cp_version</w:t>
      </w:r>
      <w:r>
        <w:rPr>
          <w:rStyle w:val="CodingLanguage"/>
        </w:rPr>
        <w:br/>
        <w:t>ucp_version: '3.0.4'</w:t>
      </w:r>
    </w:p>
    <w:p w14:paraId="06E8F339" w14:textId="77777777" w:rsidR="000615E7" w:rsidRDefault="000615E7" w:rsidP="0058095B">
      <w:pPr>
        <w:pStyle w:val="BodyTextMetricHPELight10pt"/>
      </w:pPr>
      <w:r>
        <w:rPr>
          <w:rStyle w:val="BoldEmpha"/>
        </w:rPr>
        <w:t>Step 5:</w:t>
      </w:r>
      <w:r>
        <w:t xml:space="preserve"> Restore UCP admin credentials if required</w:t>
      </w:r>
    </w:p>
    <w:p w14:paraId="31C77CCB" w14:textId="7BCC88D2" w:rsidR="000615E7" w:rsidRDefault="000615E7" w:rsidP="0058095B">
      <w:pPr>
        <w:pStyle w:val="BodyTextMetricHPELight10pt"/>
      </w:pPr>
      <w:r>
        <w:t xml:space="preserve">You must ensure that the UCP admin credentials in your current </w:t>
      </w:r>
      <w:r w:rsidR="00234962">
        <w:rPr>
          <w:rStyle w:val="CodingLanguage"/>
        </w:rPr>
        <w:t>group_var</w:t>
      </w:r>
      <w:r w:rsidR="00B0382D">
        <w:rPr>
          <w:rStyle w:val="CodingLanguage"/>
        </w:rPr>
        <w:t>s/all/vars</w:t>
      </w:r>
      <w:r>
        <w:t xml:space="preserve"> file are those that were in effect when you generated the backup files. If they have changed since then, you must restore the original credentials for the duration of the restore procedure.</w:t>
      </w:r>
    </w:p>
    <w:p w14:paraId="4D0B3C3B" w14:textId="6B4EA1DE" w:rsidR="000615E7" w:rsidRDefault="000615E7" w:rsidP="0058095B">
      <w:pPr>
        <w:pStyle w:val="BodyTextMetricHPELight10pt"/>
      </w:pPr>
      <w:r>
        <w:rPr>
          <w:rStyle w:val="BoldEmpha"/>
        </w:rPr>
        <w:t>Step 6:</w:t>
      </w:r>
      <w:r>
        <w:t xml:space="preserve"> Restore your inventory (</w:t>
      </w:r>
      <w:r w:rsidR="007230C9">
        <w:rPr>
          <w:rStyle w:val="CodingLanguage"/>
        </w:rPr>
        <w:t>hosts</w:t>
      </w:r>
      <w:r>
        <w:t>)</w:t>
      </w:r>
    </w:p>
    <w:p w14:paraId="43127E06" w14:textId="77777777" w:rsidR="000615E7" w:rsidRDefault="000615E7" w:rsidP="0058095B">
      <w:pPr>
        <w:pStyle w:val="BodyTextMetricHPELight10pt"/>
      </w:pPr>
      <w:r>
        <w:t xml:space="preserve">Your inventory must reflect the environment that was present when the backup files were created. You can find a copy of the inventory as it was when the backup was taken in the </w:t>
      </w:r>
      <w:r>
        <w:rPr>
          <w:rStyle w:val="CodingLanguage"/>
        </w:rPr>
        <w:t>*.vars.tgz</w:t>
      </w:r>
      <w:r>
        <w:t xml:space="preserve"> files. </w:t>
      </w:r>
    </w:p>
    <w:p w14:paraId="377976CF" w14:textId="77777777" w:rsidR="000615E7" w:rsidRDefault="000615E7" w:rsidP="000615E7">
      <w:pPr>
        <w:pStyle w:val="Heading4"/>
      </w:pPr>
      <w:bookmarkStart w:id="453" w:name="_Refd17e60386"/>
      <w:bookmarkStart w:id="454" w:name="_Tocd17e60386"/>
      <w:r>
        <w:t>Restore UCP and DTR</w:t>
      </w:r>
      <w:bookmarkEnd w:id="453"/>
      <w:bookmarkEnd w:id="454"/>
    </w:p>
    <w:p w14:paraId="49CFB9BE" w14:textId="77777777" w:rsidR="000615E7" w:rsidRDefault="000615E7" w:rsidP="000615E7">
      <w:pPr>
        <w:pStyle w:val="MISCNote-Ruleabove"/>
      </w:pPr>
      <w:r>
        <w:t>Warning</w:t>
      </w:r>
    </w:p>
    <w:p w14:paraId="41157FFF" w14:textId="77777777" w:rsidR="000615E7" w:rsidRDefault="000615E7" w:rsidP="000615E7">
      <w:pPr>
        <w:pStyle w:val="MISCNote-Rulebelow"/>
      </w:pPr>
      <w:r>
        <w:t xml:space="preserve">This procedure is aimed at restoring a cluster after a disaster. It assumes you have lost all the VMs in your cluster and want to redeploy using data that you backed up earlier. The solution follows Docker best practice, which means the swarm artifacts are not restored. You will need to restore your Docker volumes and your applications (stacks and services) when this procedure is complete. </w:t>
      </w:r>
    </w:p>
    <w:p w14:paraId="70DC2889" w14:textId="77777777" w:rsidR="000615E7" w:rsidRDefault="000615E7" w:rsidP="000001BE">
      <w:pPr>
        <w:pStyle w:val="NumberedList-Level1"/>
        <w:numPr>
          <w:ilvl w:val="0"/>
          <w:numId w:val="26"/>
        </w:numPr>
      </w:pPr>
      <w:r>
        <w:t xml:space="preserve">Ensure that you have completed all the preliminary steps as outlined in the section </w:t>
      </w:r>
      <w:hyperlink w:anchor="_Before_you_restore" w:history="1">
        <w:r w:rsidRPr="006064CA">
          <w:rPr>
            <w:rStyle w:val="Hyperlink"/>
          </w:rPr>
          <w:t>Before you restore</w:t>
        </w:r>
      </w:hyperlink>
      <w:r>
        <w:t>.</w:t>
      </w:r>
    </w:p>
    <w:p w14:paraId="490BF3E0" w14:textId="77777777" w:rsidR="000615E7" w:rsidRDefault="000615E7" w:rsidP="000615E7">
      <w:pPr>
        <w:pStyle w:val="NumberedList-Level1"/>
      </w:pPr>
      <w:r>
        <w:t xml:space="preserve">Run the restore playbook </w:t>
      </w:r>
    </w:p>
    <w:p w14:paraId="6D879E77" w14:textId="4089152C" w:rsidR="002D6F76" w:rsidRPr="00BB4923" w:rsidRDefault="000615E7" w:rsidP="002D6F76">
      <w:pPr>
        <w:pStyle w:val="NumberedList-Level1-2ndparagraph"/>
        <w:rPr>
          <w:rStyle w:val="CodingLanguage"/>
        </w:rPr>
      </w:pPr>
      <w:r w:rsidRPr="00BB4923">
        <w:rPr>
          <w:rStyle w:val="CodingLanguage"/>
        </w:rPr>
        <w:t>ansible-playbook -i </w:t>
      </w:r>
      <w:r w:rsidR="007230C9">
        <w:rPr>
          <w:rStyle w:val="CodingLanguage"/>
        </w:rPr>
        <w:t>hosts</w:t>
      </w:r>
      <w:r w:rsidRPr="00BB4923">
        <w:rPr>
          <w:rStyle w:val="CodingLanguage"/>
        </w:rPr>
        <w:t> restore.yml</w:t>
      </w:r>
    </w:p>
    <w:p w14:paraId="055B7930" w14:textId="1BECED52" w:rsidR="002D6F76" w:rsidRDefault="002D6F76" w:rsidP="002D6F76">
      <w:pPr>
        <w:pStyle w:val="NumberedList-Level1LastBeforeBodycopy"/>
      </w:pPr>
      <w:r w:rsidRPr="002D6F76">
        <w:t>Reload you</w:t>
      </w:r>
      <w:r>
        <w:t>r</w:t>
      </w:r>
      <w:r w:rsidRPr="002D6F76">
        <w:t xml:space="preserve"> Docker licence,</w:t>
      </w:r>
      <w:r>
        <w:t xml:space="preserve"> using the Docker UCP UI under </w:t>
      </w:r>
      <w:r w:rsidRPr="002D6F76">
        <w:rPr>
          <w:rStyle w:val="CodingLanguage"/>
        </w:rPr>
        <w:t>Admin Settings -&gt; Licence</w:t>
      </w:r>
      <w:r w:rsidRPr="002D6F76">
        <w:t xml:space="preserve">  </w:t>
      </w:r>
      <w:r>
        <w:t xml:space="preserve">or directly by using the route </w:t>
      </w:r>
      <w:r w:rsidRPr="002D6F76">
        <w:rPr>
          <w:rStyle w:val="CodingLanguage"/>
        </w:rPr>
        <w:t>/manage/settings/license</w:t>
      </w:r>
      <w:r w:rsidRPr="002D6F76">
        <w:t>.</w:t>
      </w:r>
    </w:p>
    <w:p w14:paraId="56B9CF61"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48" w:anchor="get-the-security-scanning-license">
        <w:r>
          <w:rPr>
            <w:rStyle w:val="Hyperlink"/>
          </w:rPr>
          <w:t>here</w:t>
        </w:r>
      </w:hyperlink>
      <w:r>
        <w:t>.</w:t>
      </w:r>
    </w:p>
    <w:p w14:paraId="3155976D" w14:textId="77777777" w:rsidR="000615E7" w:rsidRDefault="000615E7" w:rsidP="0058095B">
      <w:pPr>
        <w:pStyle w:val="BodyTextMetricHPELight10pt"/>
      </w:pPr>
      <w:r>
        <w:t>You are now ready to restore your Docker volumes and your applications.</w:t>
      </w:r>
    </w:p>
    <w:p w14:paraId="3B9F0C9C" w14:textId="77777777" w:rsidR="000615E7" w:rsidRDefault="000615E7" w:rsidP="000615E7">
      <w:pPr>
        <w:pStyle w:val="Heading4"/>
      </w:pPr>
      <w:bookmarkStart w:id="455" w:name="_Refd17e60426"/>
      <w:bookmarkStart w:id="456" w:name="_Tocd17e60426"/>
      <w:r>
        <w:lastRenderedPageBreak/>
        <w:t>Restore DTR metadata and DTR images</w:t>
      </w:r>
      <w:bookmarkEnd w:id="455"/>
      <w:bookmarkEnd w:id="456"/>
    </w:p>
    <w:p w14:paraId="5FB3989B" w14:textId="77777777" w:rsidR="000615E7" w:rsidRDefault="000615E7" w:rsidP="000615E7">
      <w:pPr>
        <w:pStyle w:val="MISCNote-Ruleabove"/>
      </w:pPr>
      <w:r>
        <w:t>Note</w:t>
      </w:r>
    </w:p>
    <w:p w14:paraId="07F26DA5" w14:textId="77777777" w:rsidR="000615E7" w:rsidRDefault="000615E7" w:rsidP="000615E7">
      <w:pPr>
        <w:pStyle w:val="MISCNote-Rulebelow"/>
      </w:pPr>
      <w:r>
        <w:t>This procedure restores DTR metadata and images and assumes you have lost all the DTR VMs in your cluster. It will redeploy using the DTR data that you backed up earlier and will also restore the images if the folder exported by the NFS VM is empty.</w:t>
      </w:r>
    </w:p>
    <w:p w14:paraId="7A6505AA" w14:textId="77777777" w:rsidR="000615E7" w:rsidRDefault="000615E7" w:rsidP="000001BE">
      <w:pPr>
        <w:pStyle w:val="NumberedList-Level1"/>
        <w:numPr>
          <w:ilvl w:val="0"/>
          <w:numId w:val="27"/>
        </w:numPr>
      </w:pPr>
      <w:r>
        <w:t xml:space="preserve">Ensure that you have completed all the preliminary steps as outlined in the section </w:t>
      </w:r>
      <w:hyperlink w:anchor="_Before_you_restore" w:history="1">
        <w:r w:rsidRPr="006064CA">
          <w:rPr>
            <w:rStyle w:val="Hyperlink"/>
          </w:rPr>
          <w:t>Before you restore</w:t>
        </w:r>
      </w:hyperlink>
      <w:r>
        <w:t xml:space="preserve">. In this scenario, you need the archives for the DTR metadata and the DTR images. </w:t>
      </w:r>
    </w:p>
    <w:p w14:paraId="109749D7" w14:textId="77777777" w:rsidR="00365954" w:rsidRDefault="000615E7" w:rsidP="000E242D">
      <w:pPr>
        <w:pStyle w:val="NumberedList-Level1"/>
      </w:pPr>
      <w:r>
        <w:t>Ensure that all the DTR VMs listed in your inventory are destroyed, using the vSphere Web Client to delete them if required. If you want to restore the DTR images you should also delete the NFS VM.</w:t>
      </w:r>
    </w:p>
    <w:p w14:paraId="16F872FB" w14:textId="77777777" w:rsidR="000615E7" w:rsidRDefault="000615E7" w:rsidP="000E242D">
      <w:pPr>
        <w:pStyle w:val="NumberedList-Level1"/>
      </w:pPr>
      <w:r>
        <w:t xml:space="preserve">Remove the DTR nodes from the swarm by running the </w:t>
      </w:r>
      <w:r>
        <w:rPr>
          <w:rStyle w:val="CodingLanguage"/>
        </w:rPr>
        <w:t>docker node rm &lt;DTR node&gt;</w:t>
      </w:r>
      <w:r>
        <w:t xml:space="preserve"> command on a UCP node for each DTR node in your cluster. The following example shows the sequence of commands to use to remove the DTR nodes: </w:t>
      </w:r>
    </w:p>
    <w:p w14:paraId="545FD1A9" w14:textId="773D42C7" w:rsidR="000615E7" w:rsidRDefault="000615E7" w:rsidP="0058095B">
      <w:pPr>
        <w:pStyle w:val="BodyTextMetricHPELight10pt"/>
      </w:pPr>
      <w:r w:rsidRPr="00DC2620">
        <w:rPr>
          <w:rStyle w:val="CodingLanguage"/>
        </w:rPr>
        <w:t># docker node ls</w:t>
      </w:r>
      <w:r>
        <w:br/>
      </w:r>
      <w:r w:rsidRPr="00DC2620">
        <w:rPr>
          <w:rStyle w:val="CodingLanguage"/>
        </w:rPr>
        <w:t xml:space="preserve">ID       HOSTNAME                     STATUS              AVAILABILITY         </w:t>
      </w:r>
      <w:r w:rsidRPr="00DC2620">
        <w:rPr>
          <w:rStyle w:val="CodingLanguage"/>
        </w:rPr>
        <w:br/>
        <w:t xml:space="preserve">aiz… *   hpe-ucp02.cloudra.local      Ready               Active </w:t>
      </w:r>
      <w:r w:rsidRPr="00DC2620">
        <w:rPr>
          <w:rStyle w:val="CodingLanguage"/>
        </w:rPr>
        <w:br/>
        <w:t>gvf…     hpe-dtr01.cloudra.local      Down                Active</w:t>
      </w:r>
      <w:r w:rsidRPr="00DC2620">
        <w:rPr>
          <w:rStyle w:val="CodingLanguage"/>
        </w:rPr>
        <w:br/>
        <w:t xml:space="preserve">ir4…     hpe-ucp03.cloudra.local      Ready               Active   </w:t>
      </w:r>
      <w:r w:rsidRPr="00DC2620">
        <w:rPr>
          <w:rStyle w:val="CodingLanguage"/>
        </w:rPr>
        <w:br/>
        <w:t>mwf…    </w:t>
      </w:r>
      <w:r>
        <w:rPr>
          <w:rStyle w:val="CodingLanguage"/>
        </w:rPr>
        <w:t xml:space="preserve"> </w:t>
      </w:r>
      <w:r w:rsidRPr="00DC2620">
        <w:rPr>
          <w:rStyle w:val="CodingLanguage"/>
        </w:rPr>
        <w:t>hpe-dtr02.cloudra.local      Down                Active</w:t>
      </w:r>
      <w:r w:rsidRPr="00DC2620">
        <w:rPr>
          <w:rStyle w:val="CodingLanguage"/>
        </w:rPr>
        <w:br/>
        <w:t xml:space="preserve">oqy…     hpe-ucp01.cloudra.local      Ready               Active  </w:t>
      </w:r>
      <w:r w:rsidRPr="00DC2620">
        <w:rPr>
          <w:rStyle w:val="CodingLanguage"/>
        </w:rPr>
        <w:br/>
        <w:t>xqe…     hpe-worker01.cloudra.local   Ready               Active</w:t>
      </w:r>
      <w:r w:rsidRPr="00DC2620">
        <w:rPr>
          <w:rStyle w:val="CodingLanguage"/>
        </w:rPr>
        <w:br/>
        <w:t>zdu…     hpe-dtr03.cloudra.local      Down                Active</w:t>
      </w:r>
      <w:r>
        <w:br/>
      </w:r>
    </w:p>
    <w:p w14:paraId="7AFB2F5C" w14:textId="198A33D6" w:rsidR="000615E7" w:rsidRPr="00DC2620" w:rsidRDefault="000615E7" w:rsidP="0058095B">
      <w:pPr>
        <w:pStyle w:val="BodyTextMetricHPELight10pt"/>
        <w:rPr>
          <w:rStyle w:val="CodingLanguage"/>
        </w:rPr>
      </w:pPr>
      <w:r w:rsidRPr="00DC2620">
        <w:rPr>
          <w:rStyle w:val="CodingLanguage"/>
        </w:rPr>
        <w:t># docker node rm hpe-dtr01.cloudra.local</w:t>
      </w:r>
      <w:r w:rsidRPr="00DC2620">
        <w:rPr>
          <w:rStyle w:val="CodingLanguage"/>
        </w:rPr>
        <w:br/>
        <w:t>hpe-dtr01.cloudra.local</w:t>
      </w:r>
      <w:r w:rsidRPr="00DC2620">
        <w:rPr>
          <w:rStyle w:val="CodingLanguage"/>
        </w:rPr>
        <w:br/>
        <w:t># docker node rm hpe-dtr02.cloudra.local</w:t>
      </w:r>
      <w:r w:rsidRPr="00DC2620">
        <w:rPr>
          <w:rStyle w:val="CodingLanguage"/>
        </w:rPr>
        <w:br/>
        <w:t>hpe-dtr02.cloudra.local</w:t>
      </w:r>
      <w:r w:rsidRPr="00DC2620">
        <w:rPr>
          <w:rStyle w:val="CodingLanguage"/>
        </w:rPr>
        <w:br/>
        <w:t># docker node rm hpe-dtr03.cloudra.local</w:t>
      </w:r>
      <w:r w:rsidRPr="00DC2620">
        <w:rPr>
          <w:rStyle w:val="CodingLanguage"/>
        </w:rPr>
        <w:br/>
        <w:t>hpe-dtr03.cloudra.local</w:t>
      </w:r>
    </w:p>
    <w:p w14:paraId="1154DD01" w14:textId="77777777" w:rsidR="000615E7" w:rsidRDefault="000615E7" w:rsidP="000615E7"/>
    <w:p w14:paraId="7FAF1726" w14:textId="4FD7815A" w:rsidR="000615E7" w:rsidRPr="00DC2620" w:rsidRDefault="000615E7" w:rsidP="0058095B">
      <w:pPr>
        <w:pStyle w:val="BodyTextMetricHPELight10pt"/>
        <w:rPr>
          <w:rStyle w:val="CodingLanguage"/>
        </w:rPr>
      </w:pPr>
      <w:r w:rsidRPr="00DC2620">
        <w:rPr>
          <w:rStyle w:val="CodingLanguage"/>
        </w:rPr>
        <w:t># docker node ls</w:t>
      </w:r>
      <w:r w:rsidRPr="00DC2620">
        <w:rPr>
          <w:rStyle w:val="CodingLanguage"/>
        </w:rPr>
        <w:br/>
        <w:t>ID       HOSTNAME                     STATUS              AVAILABILITY </w:t>
      </w:r>
      <w:r w:rsidRPr="00DC2620">
        <w:rPr>
          <w:rStyle w:val="CodingLanguage"/>
        </w:rPr>
        <w:br/>
        <w:t xml:space="preserve">aiz…     hpe-ucp02.cloudra.local      Ready               Active      </w:t>
      </w:r>
      <w:r w:rsidRPr="00DC2620">
        <w:rPr>
          <w:rStyle w:val="CodingLanguage"/>
        </w:rPr>
        <w:br/>
        <w:t xml:space="preserve">ir4…     hpe-ucp03.cloudra.local      Ready               Active    </w:t>
      </w:r>
      <w:r w:rsidRPr="00DC2620">
        <w:rPr>
          <w:rStyle w:val="CodingLanguage"/>
        </w:rPr>
        <w:br/>
        <w:t xml:space="preserve">oqy… *   hpe-ucp01.cloudra.local      Ready               Active </w:t>
      </w:r>
      <w:r w:rsidRPr="00DC2620">
        <w:rPr>
          <w:rStyle w:val="CodingLanguage"/>
        </w:rPr>
        <w:br/>
        <w:t>xqe…     hpe-worker01.cloudra.local   Ready               Active</w:t>
      </w:r>
      <w:r w:rsidRPr="00DC2620">
        <w:rPr>
          <w:rStyle w:val="CodingLanguage"/>
        </w:rPr>
        <w:br/>
      </w:r>
    </w:p>
    <w:p w14:paraId="7B17F7F3" w14:textId="77777777" w:rsidR="000615E7" w:rsidRDefault="000615E7" w:rsidP="000615E7">
      <w:pPr>
        <w:pStyle w:val="NumberedList-Level1"/>
      </w:pPr>
      <w:r>
        <w:t xml:space="preserve">Run the restore script: </w:t>
      </w:r>
    </w:p>
    <w:p w14:paraId="61901BE3" w14:textId="77777777" w:rsidR="000615E7" w:rsidRPr="00DC2620" w:rsidRDefault="000615E7" w:rsidP="0058095B">
      <w:pPr>
        <w:pStyle w:val="BodyTextMetricHPELight10pt"/>
        <w:rPr>
          <w:rStyle w:val="CodingLanguage"/>
        </w:rPr>
      </w:pPr>
      <w:r w:rsidRPr="00DC2620">
        <w:rPr>
          <w:rStyle w:val="CodingLanguage"/>
        </w:rPr>
        <w:t>./restore_dtr.sh</w:t>
      </w:r>
    </w:p>
    <w:p w14:paraId="708AC1FB" w14:textId="77777777" w:rsidR="000615E7" w:rsidRDefault="000615E7" w:rsidP="000615E7">
      <w:pPr>
        <w:pStyle w:val="NumberedList-Level1LastBeforeBodycopy"/>
      </w:pPr>
      <w:r>
        <w:t xml:space="preserve">If you are using the image scanning functionality in DTR, you will need to re-download the vulnerability database. For more information, see the Docker documentation </w:t>
      </w:r>
      <w:hyperlink r:id="rId149" w:anchor="get-the-security-scanning-license">
        <w:r>
          <w:rPr>
            <w:rStyle w:val="Hyperlink"/>
          </w:rPr>
          <w:t>here</w:t>
        </w:r>
      </w:hyperlink>
      <w:r>
        <w:t>.</w:t>
      </w:r>
    </w:p>
    <w:p w14:paraId="1640B751" w14:textId="77777777" w:rsidR="000615E7" w:rsidRDefault="000615E7" w:rsidP="000615E7">
      <w:pPr>
        <w:pStyle w:val="Heading4"/>
      </w:pPr>
      <w:bookmarkStart w:id="457" w:name="_Refd17e60482"/>
      <w:bookmarkStart w:id="458" w:name="_Tocd17e60482"/>
      <w:r>
        <w:t>Related playbooks</w:t>
      </w:r>
      <w:bookmarkEnd w:id="457"/>
      <w:bookmarkEnd w:id="458"/>
    </w:p>
    <w:p w14:paraId="4BC55F17" w14:textId="77777777" w:rsidR="000615E7" w:rsidRDefault="000615E7" w:rsidP="000615E7">
      <w:pPr>
        <w:pStyle w:val="BulletLevel1"/>
      </w:pPr>
      <w:r>
        <w:rPr>
          <w:rStyle w:val="CodingLanguage"/>
        </w:rPr>
        <w:t>playbooks/restore_swarm.yml</w:t>
      </w:r>
      <w:r>
        <w:t xml:space="preserve"> is used to restore the swarm data</w:t>
      </w:r>
    </w:p>
    <w:p w14:paraId="6DDDC5D3" w14:textId="77777777" w:rsidR="000615E7" w:rsidRDefault="000615E7" w:rsidP="000615E7">
      <w:pPr>
        <w:pStyle w:val="BulletLevel1"/>
      </w:pPr>
      <w:r>
        <w:rPr>
          <w:rStyle w:val="CodingLanguage"/>
        </w:rPr>
        <w:t>playbooks/restore_dtr_meta.yml</w:t>
      </w:r>
      <w:r>
        <w:t xml:space="preserve"> is used to restore DTR metadata</w:t>
      </w:r>
    </w:p>
    <w:p w14:paraId="6FFB3300" w14:textId="77777777" w:rsidR="000615E7" w:rsidRDefault="000615E7" w:rsidP="000615E7">
      <w:pPr>
        <w:pStyle w:val="BulletLevel1LastBeforeBodycopy"/>
      </w:pPr>
      <w:r>
        <w:rPr>
          <w:rStyle w:val="CodingLanguage"/>
        </w:rPr>
        <w:t>playbooks/restore_dtr_images.yml</w:t>
      </w:r>
      <w:r>
        <w:t xml:space="preserve"> is used to restore DTR images</w:t>
      </w:r>
    </w:p>
    <w:p w14:paraId="593221A5" w14:textId="77777777" w:rsidR="000375A8" w:rsidRDefault="000375A8" w:rsidP="000375A8">
      <w:pPr>
        <w:pStyle w:val="Heading2"/>
      </w:pPr>
      <w:bookmarkStart w:id="459" w:name="_Backup_and_restore"/>
      <w:bookmarkStart w:id="460" w:name="_Refd17e60514"/>
      <w:bookmarkStart w:id="461" w:name="_Tocd17e60514"/>
      <w:bookmarkStart w:id="462" w:name="_Toc514945887"/>
      <w:bookmarkStart w:id="463" w:name="_Refd17e58772"/>
      <w:bookmarkStart w:id="464" w:name="_Tocd17e58772"/>
      <w:bookmarkStart w:id="465" w:name="_Toc531698850"/>
      <w:bookmarkStart w:id="466" w:name="_Toc7020474"/>
      <w:bookmarkEnd w:id="459"/>
      <w:r>
        <w:lastRenderedPageBreak/>
        <w:t>Backup and restore Docker persistent volumes</w:t>
      </w:r>
      <w:bookmarkEnd w:id="460"/>
      <w:bookmarkEnd w:id="461"/>
      <w:bookmarkEnd w:id="462"/>
      <w:bookmarkEnd w:id="466"/>
    </w:p>
    <w:p w14:paraId="7341A695" w14:textId="77777777" w:rsidR="000375A8" w:rsidRPr="00E137C9" w:rsidRDefault="000375A8" w:rsidP="000375A8">
      <w:pPr>
        <w:pStyle w:val="BodyTextMetricHPELight10pt"/>
      </w:pPr>
      <w:r>
        <w:t>There are a number of prerequisites that must be fulfilled before you backup and restore your Docker persistent volumes.</w:t>
      </w:r>
    </w:p>
    <w:p w14:paraId="38A0A315" w14:textId="77777777" w:rsidR="000375A8" w:rsidRDefault="000375A8" w:rsidP="000375A8">
      <w:pPr>
        <w:pStyle w:val="BulletLevel1"/>
      </w:pPr>
      <w:r>
        <w:t xml:space="preserve">VSphere clusters should have access to a datastore specifically for backups. This is a separate Virtual Volume created on the HPE 3PAR StoreServ and presented to all the hosts in the vSphere cluster. </w:t>
      </w:r>
    </w:p>
    <w:p w14:paraId="059D2756" w14:textId="77777777" w:rsidR="000375A8" w:rsidRDefault="000375A8" w:rsidP="000375A8">
      <w:pPr>
        <w:pStyle w:val="BulletLevel1LastBeforeBodycopy"/>
      </w:pPr>
      <w:r>
        <w:t xml:space="preserve">Backup software must be available. HPE Recovery Manager Central and HPE 3PAR StoreServ is recommended but other customer backup and restore solutions are acceptable. </w:t>
      </w:r>
    </w:p>
    <w:p w14:paraId="78FAC563" w14:textId="77777777" w:rsidR="000375A8" w:rsidRDefault="000375A8" w:rsidP="000375A8">
      <w:pPr>
        <w:pStyle w:val="BodyTextMetricHPELight10pt"/>
      </w:pPr>
      <w:r>
        <w:t>A number of restrictions also apply:</w:t>
      </w:r>
    </w:p>
    <w:p w14:paraId="47735B2E" w14:textId="77777777" w:rsidR="000375A8" w:rsidRDefault="000375A8" w:rsidP="000375A8">
      <w:pPr>
        <w:pStyle w:val="BulletLevel1"/>
      </w:pPr>
      <w:r>
        <w:t>Volumes may not be in use when a volume is cloned. Any container that has the volume attached must be paused prior to creating the clone. The container can be resumed once the clone is complete.</w:t>
      </w:r>
    </w:p>
    <w:p w14:paraId="2F7DC310" w14:textId="77777777" w:rsidR="000375A8" w:rsidRDefault="000375A8" w:rsidP="000375A8">
      <w:pPr>
        <w:pStyle w:val="BulletLevel1LastBeforeBodycopy"/>
      </w:pPr>
      <w:r>
        <w:t>When Docker volumes need to be restored from backup, the backup datastore needs to be detached from all vSphere cluster servers prior to restoration.</w:t>
      </w:r>
    </w:p>
    <w:p w14:paraId="06B0FE01" w14:textId="77777777" w:rsidR="000375A8" w:rsidRDefault="000375A8" w:rsidP="000375A8">
      <w:pPr>
        <w:pStyle w:val="Heading3"/>
      </w:pPr>
      <w:bookmarkStart w:id="467" w:name="_Refd17e60547"/>
      <w:bookmarkStart w:id="468" w:name="_Tocd17e60547"/>
      <w:r>
        <w:t>Persistent storage backup solution</w:t>
      </w:r>
      <w:bookmarkEnd w:id="467"/>
      <w:bookmarkEnd w:id="468"/>
    </w:p>
    <w:p w14:paraId="4F0D20E3" w14:textId="77777777" w:rsidR="000375A8" w:rsidRDefault="000375A8" w:rsidP="000375A8">
      <w:pPr>
        <w:pStyle w:val="Heading4"/>
      </w:pPr>
      <w:r>
        <w:t>Creating the volume</w:t>
      </w:r>
    </w:p>
    <w:p w14:paraId="45B38AF7" w14:textId="77777777" w:rsidR="000375A8" w:rsidRDefault="000375A8" w:rsidP="000375A8">
      <w:pPr>
        <w:pStyle w:val="BodyTextMetricHPELight10pt"/>
      </w:pPr>
      <w:r>
        <w:t>Docker persistent volumes can be created from a worker node using the following command:</w:t>
      </w:r>
    </w:p>
    <w:p w14:paraId="13E71228" w14:textId="77777777" w:rsidR="000375A8" w:rsidRPr="00E137C9" w:rsidRDefault="000375A8" w:rsidP="000375A8">
      <w:pPr>
        <w:pStyle w:val="BodyTextMetricLight10pt"/>
        <w:rPr>
          <w:rStyle w:val="CodingLanguage"/>
        </w:rPr>
      </w:pPr>
      <w:r w:rsidRPr="00E137C9">
        <w:rPr>
          <w:rStyle w:val="CodingLanguage"/>
        </w:rPr>
        <w:t>docker volume create --driver=vsphere --name=MyVolume@MyDatastore -o size=10gb </w:t>
      </w:r>
    </w:p>
    <w:p w14:paraId="22B035A4" w14:textId="77777777" w:rsidR="000375A8" w:rsidRDefault="000375A8" w:rsidP="000375A8">
      <w:pPr>
        <w:pStyle w:val="Heading4"/>
      </w:pPr>
      <w:r>
        <w:t>Cloning the volume</w:t>
      </w:r>
    </w:p>
    <w:p w14:paraId="5D069564" w14:textId="77777777" w:rsidR="000375A8" w:rsidRDefault="000375A8" w:rsidP="000375A8">
      <w:pPr>
        <w:pStyle w:val="MISCNote-Ruleabove"/>
      </w:pPr>
      <w:r>
        <w:t>Note</w:t>
      </w:r>
    </w:p>
    <w:p w14:paraId="609DFBBC" w14:textId="77777777" w:rsidR="000375A8" w:rsidRDefault="000375A8" w:rsidP="000375A8">
      <w:pPr>
        <w:pStyle w:val="MISCNote-Rulebelow"/>
      </w:pPr>
      <w:r>
        <w:t>Prior to creating a clone of a volume, any containers accessing the volume should be paused or stopped.</w:t>
      </w:r>
    </w:p>
    <w:p w14:paraId="27CF5668" w14:textId="77777777" w:rsidR="000375A8" w:rsidRDefault="000375A8" w:rsidP="000375A8">
      <w:pPr>
        <w:pStyle w:val="BodyTextMetricHPELight10pt"/>
      </w:pPr>
      <w:r>
        <w:t>Docker volumes can be cloned to a new datastore:</w:t>
      </w:r>
    </w:p>
    <w:p w14:paraId="583297F7" w14:textId="77777777" w:rsidR="000375A8" w:rsidRPr="00E137C9" w:rsidRDefault="000375A8" w:rsidP="000375A8">
      <w:pPr>
        <w:pStyle w:val="BodyTextLastMetricLight10pt"/>
        <w:rPr>
          <w:rStyle w:val="CodingLanguage"/>
        </w:rPr>
      </w:pPr>
      <w:r w:rsidRPr="00E137C9">
        <w:rPr>
          <w:rStyle w:val="CodingLanguage"/>
        </w:rPr>
        <w:t>docker volume create --driver=vsphere --name=CloneVolumme@DockerBackup -o clone-from=MyVolume@MyDatastore -o access=read-only </w:t>
      </w:r>
    </w:p>
    <w:p w14:paraId="27FCC3CF" w14:textId="77777777" w:rsidR="000375A8" w:rsidRDefault="000375A8" w:rsidP="000375A8">
      <w:pPr>
        <w:pStyle w:val="Heading3"/>
      </w:pPr>
      <w:r>
        <w:t>Snapshot and back up HPE 3PAR Virtual Volumes with HPE Recovery Manager Central and HPE StoreOnce</w:t>
      </w:r>
    </w:p>
    <w:p w14:paraId="26F0B750" w14:textId="77777777" w:rsidR="000375A8" w:rsidRDefault="000375A8" w:rsidP="000375A8">
      <w:pPr>
        <w:pStyle w:val="BodyTextMetricHPELight10pt"/>
      </w:pPr>
      <w:r>
        <w:t xml:space="preserve">HPE Recovery Manager Central (RMC) software integrates HPE 3PAR StoreServ All-Flash arrays with HPE StoreOnce Systems to leverage the performance of snapshots with the protection of backups. RMC uses a direct backup model to orchestrate data protection between the array and the backup system without a backup application. When the first full backup is complete, each subsequent backup is incremental, making it significantly faster than traditional backup methods, particularly for higher volumes of data. Backups to HPE StoreOnce are block-level copies of volumes, de-duplicated to save space. Because RMC snapshots are self-contained, fully independent volumes, they can be restored to any HPE 3PAR array in the event of a disaster. See </w:t>
      </w:r>
      <w:r w:rsidRPr="00CC70BB">
        <w:fldChar w:fldCharType="begin"/>
      </w:r>
      <w:r w:rsidRPr="00CC70BB">
        <w:instrText xml:space="preserve"> REF _Ref513536572 \h </w:instrText>
      </w:r>
      <w:r>
        <w:instrText xml:space="preserve"> \* MERGEFORMAT </w:instrText>
      </w:r>
      <w:r w:rsidRPr="00CC70BB">
        <w:fldChar w:fldCharType="separate"/>
      </w:r>
      <w:r w:rsidR="00560AD9" w:rsidRPr="00560AD9">
        <w:t>Figure 62</w:t>
      </w:r>
      <w:r w:rsidRPr="00CC70BB">
        <w:fldChar w:fldCharType="end"/>
      </w:r>
      <w:r>
        <w:t xml:space="preserve"> for an overview of the architecture.</w:t>
      </w:r>
    </w:p>
    <w:p w14:paraId="7BB54D1A" w14:textId="77777777" w:rsidR="000375A8" w:rsidRDefault="000375A8" w:rsidP="000375A8">
      <w:pPr>
        <w:pStyle w:val="BodyTextMetricHPELight10pt"/>
      </w:pPr>
      <w:r>
        <w:t>HPE Recovery Manager Central enables you to replicate data from the source storage system (HPE 3PAR StoreServ) to the destination storage system (HPE StoreOnce). The replication is based on point-in-time snapshots.</w:t>
      </w:r>
    </w:p>
    <w:p w14:paraId="755BE4DD" w14:textId="77777777" w:rsidR="000375A8" w:rsidRDefault="000375A8" w:rsidP="000375A8">
      <w:pPr>
        <w:pStyle w:val="BodyTextMetricHPELight10pt"/>
      </w:pPr>
      <w:r>
        <w:t>HPE Recovery Manager Central is installed as a VM on VMware vSphere ESXi. It can be installed on the HPE Synergy platform on a separate (from the Docker Solution) vSphere cluster or external to the Synergy environment as long as the external server has connectivity to the HPE 3PAR StoreServ and HPE StoreOnce. HPE RMC can be installed directly on an ESXi host or can be deployed to a VMware vCenter managed environment. For this solution, the standalone "RMC only" is installed. If HPE RMC is installed in the HPE Synergy environment, iSCSI connection to the HPE 3PAR StoreServ is required.</w:t>
      </w:r>
    </w:p>
    <w:p w14:paraId="6167ED64" w14:textId="77777777" w:rsidR="000375A8" w:rsidRDefault="000375A8" w:rsidP="000375A8">
      <w:pPr>
        <w:pStyle w:val="FigureAfterspace"/>
      </w:pPr>
      <w:r w:rsidRPr="00E137C9">
        <w:rPr>
          <w:noProof/>
        </w:rPr>
        <w:lastRenderedPageBreak/>
        <w:drawing>
          <wp:inline distT="0" distB="0" distL="0" distR="0" wp14:anchorId="1303C140" wp14:editId="12197D02">
            <wp:extent cx="4147663" cy="2655612"/>
            <wp:effectExtent l="19050" t="19050" r="24765" b="114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mc-storeonce.png"/>
                    <pic:cNvPicPr/>
                  </pic:nvPicPr>
                  <pic:blipFill>
                    <a:blip r:embed="rId150">
                      <a:extLst>
                        <a:ext uri="{28A0092B-C50C-407E-A947-70E740481C1C}">
                          <a14:useLocalDpi xmlns:a14="http://schemas.microsoft.com/office/drawing/2010/main" val="0"/>
                        </a:ext>
                      </a:extLst>
                    </a:blip>
                    <a:stretch>
                      <a:fillRect/>
                    </a:stretch>
                  </pic:blipFill>
                  <pic:spPr>
                    <a:xfrm>
                      <a:off x="0" y="0"/>
                      <a:ext cx="6804971" cy="4356999"/>
                    </a:xfrm>
                    <a:prstGeom prst="rect">
                      <a:avLst/>
                    </a:prstGeom>
                    <a:ln>
                      <a:solidFill>
                        <a:schemeClr val="accent1"/>
                      </a:solidFill>
                    </a:ln>
                  </pic:spPr>
                </pic:pic>
              </a:graphicData>
            </a:graphic>
          </wp:inline>
        </w:drawing>
      </w:r>
      <w:r>
        <w:t xml:space="preserve"> </w:t>
      </w:r>
    </w:p>
    <w:p w14:paraId="6B0AFFF3" w14:textId="77777777" w:rsidR="000375A8" w:rsidRDefault="000375A8" w:rsidP="000375A8">
      <w:pPr>
        <w:pStyle w:val="MISCFigureCaptionHeader8pt"/>
      </w:pPr>
      <w:bookmarkStart w:id="469" w:name="_Ref513536572"/>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560AD9">
        <w:rPr>
          <w:rStyle w:val="MISCFigureCaptionHeaderBold8pt"/>
          <w:noProof/>
        </w:rPr>
        <w:t>62</w:t>
      </w:r>
      <w:r w:rsidRPr="00CC70BB">
        <w:rPr>
          <w:rStyle w:val="MISCFigureCaptionHeaderBold8pt"/>
        </w:rPr>
        <w:fldChar w:fldCharType="end"/>
      </w:r>
      <w:bookmarkEnd w:id="469"/>
      <w:r w:rsidRPr="00CC70BB">
        <w:rPr>
          <w:rStyle w:val="MISCFigureCaptionHeaderBold8pt"/>
        </w:rPr>
        <w:t>.</w:t>
      </w:r>
      <w:r>
        <w:t xml:space="preserve"> HPE Recovery Manger Central and HPE StoreOnce</w:t>
      </w:r>
    </w:p>
    <w:p w14:paraId="2009F954" w14:textId="77777777" w:rsidR="000375A8" w:rsidRDefault="000375A8" w:rsidP="000375A8">
      <w:pPr>
        <w:pStyle w:val="BulletLevel1"/>
      </w:pPr>
      <w:r>
        <w:t xml:space="preserve">The connectivity between HPE 3PAR StoreServ and HPE RMC for data traffic is over iSCSI. </w:t>
      </w:r>
    </w:p>
    <w:p w14:paraId="39AEBC4B" w14:textId="77777777" w:rsidR="000375A8" w:rsidRDefault="000375A8" w:rsidP="000375A8">
      <w:pPr>
        <w:pStyle w:val="BulletLevel1"/>
      </w:pPr>
      <w:r>
        <w:t>The connectivity between HPE StoreOnce and HPE RMC is over CoEthernet (Catalyst OverEthernet)</w:t>
      </w:r>
    </w:p>
    <w:p w14:paraId="7F7A6C99" w14:textId="77777777" w:rsidR="000375A8" w:rsidRDefault="000375A8" w:rsidP="000375A8">
      <w:pPr>
        <w:pStyle w:val="BulletLevel1LastBeforeBodycopy"/>
      </w:pPr>
      <w:r>
        <w:t xml:space="preserve">The connectivity between HPE RMC, HPE 3PAR StoreServ, and HPE StoreOnce for management traffic is over IP. </w:t>
      </w:r>
    </w:p>
    <w:p w14:paraId="16A5243E" w14:textId="3E5FF823" w:rsidR="000375A8" w:rsidRDefault="000375A8" w:rsidP="000375A8">
      <w:pPr>
        <w:pStyle w:val="BodyTextMetricLight10pt"/>
      </w:pPr>
      <w:r w:rsidRPr="00CC70BB">
        <w:fldChar w:fldCharType="begin"/>
      </w:r>
      <w:r w:rsidRPr="00CC70BB">
        <w:instrText xml:space="preserve"> REF _Ref513536729 \h </w:instrText>
      </w:r>
      <w:r>
        <w:instrText xml:space="preserve"> \* MERGEFORMAT </w:instrText>
      </w:r>
      <w:r w:rsidRPr="00CC70BB">
        <w:fldChar w:fldCharType="separate"/>
      </w:r>
      <w:r w:rsidR="00560AD9" w:rsidRPr="00560AD9">
        <w:t>Figure 63</w:t>
      </w:r>
      <w:r w:rsidRPr="00CC70BB">
        <w:fldChar w:fldCharType="end"/>
      </w:r>
      <w:r>
        <w:t xml:space="preserve"> illustrates the connectivity between various components.</w:t>
      </w:r>
    </w:p>
    <w:p w14:paraId="586C1F56" w14:textId="77777777" w:rsidR="000375A8" w:rsidRDefault="000375A8" w:rsidP="000375A8">
      <w:pPr>
        <w:pStyle w:val="FigureAfterspace"/>
      </w:pPr>
      <w:r>
        <w:rPr>
          <w:noProof/>
        </w:rPr>
        <w:drawing>
          <wp:inline distT="0" distB="0" distL="0" distR="0" wp14:anchorId="76DD7783" wp14:editId="293EC8DD">
            <wp:extent cx="4076641" cy="2229485"/>
            <wp:effectExtent l="19050" t="19050" r="19685" b="184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3par-storeonce-networking.png"/>
                    <pic:cNvPicPr/>
                  </pic:nvPicPr>
                  <pic:blipFill>
                    <a:blip r:embed="rId151">
                      <a:extLst>
                        <a:ext uri="{28A0092B-C50C-407E-A947-70E740481C1C}">
                          <a14:useLocalDpi xmlns:a14="http://schemas.microsoft.com/office/drawing/2010/main" val="0"/>
                        </a:ext>
                      </a:extLst>
                    </a:blip>
                    <a:stretch>
                      <a:fillRect/>
                    </a:stretch>
                  </pic:blipFill>
                  <pic:spPr>
                    <a:xfrm>
                      <a:off x="0" y="0"/>
                      <a:ext cx="5636694" cy="3082667"/>
                    </a:xfrm>
                    <a:prstGeom prst="rect">
                      <a:avLst/>
                    </a:prstGeom>
                    <a:ln>
                      <a:solidFill>
                        <a:schemeClr val="accent1"/>
                      </a:solidFill>
                    </a:ln>
                  </pic:spPr>
                </pic:pic>
              </a:graphicData>
            </a:graphic>
          </wp:inline>
        </w:drawing>
      </w:r>
      <w:r>
        <w:t xml:space="preserve"> </w:t>
      </w:r>
    </w:p>
    <w:p w14:paraId="46FB04A7" w14:textId="77777777" w:rsidR="000375A8" w:rsidRPr="00CC70BB" w:rsidRDefault="000375A8" w:rsidP="000375A8">
      <w:pPr>
        <w:pStyle w:val="MISCFigureCaptionHeader8pt"/>
      </w:pPr>
      <w:bookmarkStart w:id="470" w:name="_Ref513536729"/>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560AD9">
        <w:rPr>
          <w:rStyle w:val="MISCFigureCaptionHeaderBold8pt"/>
          <w:noProof/>
        </w:rPr>
        <w:t>63</w:t>
      </w:r>
      <w:r w:rsidRPr="00CC70BB">
        <w:rPr>
          <w:rStyle w:val="MISCFigureCaptionHeaderBold8pt"/>
        </w:rPr>
        <w:fldChar w:fldCharType="end"/>
      </w:r>
      <w:bookmarkEnd w:id="470"/>
      <w:r w:rsidRPr="00CC70BB">
        <w:rPr>
          <w:rStyle w:val="MISCFigureCaptionHeaderBold8pt"/>
        </w:rPr>
        <w:t>.</w:t>
      </w:r>
      <w:r w:rsidRPr="00CC70BB">
        <w:t xml:space="preserve"> Connectivity</w:t>
      </w:r>
      <w:r w:rsidRPr="00CC70BB">
        <w:rPr>
          <w:rStyle w:val="MISCFigureCaptionHeaderBold8pt"/>
          <w:rFonts w:ascii="MetricHPE Light" w:hAnsi="MetricHPE Light"/>
        </w:rPr>
        <w:t xml:space="preserve"> </w:t>
      </w:r>
    </w:p>
    <w:p w14:paraId="26EE4F6A" w14:textId="77777777" w:rsidR="000375A8" w:rsidRDefault="000375A8" w:rsidP="000375A8">
      <w:pPr>
        <w:pStyle w:val="BodyTextMetricHPELight10pt"/>
      </w:pPr>
      <w:r>
        <w:t xml:space="preserve">Refer to </w:t>
      </w:r>
      <w:hyperlink r:id="rId152">
        <w:r>
          <w:rPr>
            <w:rStyle w:val="Hyperlink"/>
          </w:rPr>
          <w:t>HPE RMC User guide</w:t>
        </w:r>
      </w:hyperlink>
      <w:r>
        <w:t xml:space="preserve"> for detailed instructions on setup and configuration of HPE RMC and HPE StoreOnce. When RMC is installed, it can be configured with the Backup Appliance Persona. The Backup persona allows the RMC to manage snapshots and Express Protect Backups. During installation, RMC configuration should specify Data Protection of RMC Core. The initial configuration of backups can be set up using the Protection Wizard. The Protection Wizard assists with creation of a Recovery Set. </w:t>
      </w:r>
    </w:p>
    <w:p w14:paraId="1F6959B2" w14:textId="77777777" w:rsidR="000375A8" w:rsidRDefault="000375A8" w:rsidP="000375A8">
      <w:pPr>
        <w:pStyle w:val="BodyTextMetricHPELight10pt"/>
      </w:pPr>
      <w:r>
        <w:lastRenderedPageBreak/>
        <w:t xml:space="preserve">Create a Recovery Set as shown in </w:t>
      </w:r>
      <w:r w:rsidRPr="00CC70BB">
        <w:fldChar w:fldCharType="begin"/>
      </w:r>
      <w:r w:rsidRPr="00CC70BB">
        <w:instrText xml:space="preserve"> REF _Ref513536803 \h </w:instrText>
      </w:r>
      <w:r>
        <w:instrText xml:space="preserve"> \* MERGEFORMAT </w:instrText>
      </w:r>
      <w:r w:rsidRPr="00CC70BB">
        <w:fldChar w:fldCharType="separate"/>
      </w:r>
      <w:r w:rsidR="00560AD9" w:rsidRPr="00560AD9">
        <w:t>Figure 64</w:t>
      </w:r>
      <w:r w:rsidRPr="00CC70BB">
        <w:fldChar w:fldCharType="end"/>
      </w:r>
      <w:r>
        <w:t xml:space="preserve"> and select to protect your </w:t>
      </w:r>
      <w:r w:rsidRPr="00E025A0">
        <w:rPr>
          <w:rStyle w:val="CodingLanguage"/>
        </w:rPr>
        <w:t>DockerBackup</w:t>
      </w:r>
      <w:r>
        <w:t xml:space="preserve"> volume. Once you have created your Recovery Set, the next step is to create Protection Jobs. The Auto Protection Job simplifies the initial configuration of policies. The Auto Protection Job will automatically configure the storage, define default backup policies and protection policies and will schedule snapshots or express protect jobs with the created policies.</w:t>
      </w:r>
    </w:p>
    <w:p w14:paraId="27A2C061" w14:textId="77777777" w:rsidR="000375A8" w:rsidRDefault="000375A8" w:rsidP="000375A8">
      <w:pPr>
        <w:pStyle w:val="FigureAfterspace"/>
      </w:pPr>
      <w:r>
        <w:rPr>
          <w:noProof/>
        </w:rPr>
        <w:drawing>
          <wp:inline distT="0" distB="0" distL="0" distR="0" wp14:anchorId="68AC8BE4" wp14:editId="3E7FA037">
            <wp:extent cx="4722173" cy="1894205"/>
            <wp:effectExtent l="19050" t="19050" r="21590" b="107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covery-set-overview.png"/>
                    <pic:cNvPicPr/>
                  </pic:nvPicPr>
                  <pic:blipFill>
                    <a:blip r:embed="rId153">
                      <a:extLst>
                        <a:ext uri="{28A0092B-C50C-407E-A947-70E740481C1C}">
                          <a14:useLocalDpi xmlns:a14="http://schemas.microsoft.com/office/drawing/2010/main" val="0"/>
                        </a:ext>
                      </a:extLst>
                    </a:blip>
                    <a:stretch>
                      <a:fillRect/>
                    </a:stretch>
                  </pic:blipFill>
                  <pic:spPr>
                    <a:xfrm>
                      <a:off x="0" y="0"/>
                      <a:ext cx="9154870" cy="3672292"/>
                    </a:xfrm>
                    <a:prstGeom prst="rect">
                      <a:avLst/>
                    </a:prstGeom>
                    <a:ln>
                      <a:solidFill>
                        <a:schemeClr val="accent1"/>
                      </a:solidFill>
                    </a:ln>
                  </pic:spPr>
                </pic:pic>
              </a:graphicData>
            </a:graphic>
          </wp:inline>
        </w:drawing>
      </w:r>
      <w:r>
        <w:t xml:space="preserve"> </w:t>
      </w:r>
    </w:p>
    <w:p w14:paraId="29BB245A" w14:textId="77777777" w:rsidR="000375A8" w:rsidRDefault="000375A8" w:rsidP="000375A8">
      <w:pPr>
        <w:pStyle w:val="MISCFigureCaptionHeader8pt"/>
      </w:pPr>
      <w:bookmarkStart w:id="471" w:name="_Ref51353680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560AD9">
        <w:rPr>
          <w:rStyle w:val="MISCFigureCaptionHeaderBold8pt"/>
          <w:noProof/>
        </w:rPr>
        <w:t>64</w:t>
      </w:r>
      <w:r w:rsidRPr="00CC70BB">
        <w:rPr>
          <w:rStyle w:val="MISCFigureCaptionHeaderBold8pt"/>
        </w:rPr>
        <w:fldChar w:fldCharType="end"/>
      </w:r>
      <w:bookmarkEnd w:id="471"/>
      <w:r w:rsidRPr="00CC70BB">
        <w:rPr>
          <w:rStyle w:val="MISCFigureCaptionHeaderBold8pt"/>
        </w:rPr>
        <w:t>.</w:t>
      </w:r>
      <w:r>
        <w:t xml:space="preserve"> Recovery Set Overview</w:t>
      </w:r>
    </w:p>
    <w:p w14:paraId="0B6E65BE" w14:textId="77777777" w:rsidR="000375A8" w:rsidRDefault="000375A8" w:rsidP="000375A8">
      <w:pPr>
        <w:pStyle w:val="BodyTextMetricHPELight10pt"/>
      </w:pPr>
      <w:r>
        <w:t>RMC uses the Express Protect feature, as shown in</w:t>
      </w:r>
      <w:r w:rsidRPr="00CC70BB">
        <w:t xml:space="preserve"> </w:t>
      </w:r>
      <w:r w:rsidRPr="00CC70BB">
        <w:fldChar w:fldCharType="begin"/>
      </w:r>
      <w:r w:rsidRPr="00CC70BB">
        <w:instrText xml:space="preserve"> REF _Ref513536893 \h </w:instrText>
      </w:r>
      <w:r>
        <w:instrText xml:space="preserve"> \* MERGEFORMAT </w:instrText>
      </w:r>
      <w:r w:rsidRPr="00CC70BB">
        <w:fldChar w:fldCharType="separate"/>
      </w:r>
      <w:r w:rsidR="00560AD9" w:rsidRPr="00560AD9">
        <w:t>Figure 65</w:t>
      </w:r>
      <w:r w:rsidRPr="00CC70BB">
        <w:fldChar w:fldCharType="end"/>
      </w:r>
      <w:r>
        <w:t xml:space="preserve">, to enable the backup of the snapshot data from the HPE 3PAR array to the HPE StoreOnce system for deduplication and long-term retention. </w:t>
      </w:r>
    </w:p>
    <w:p w14:paraId="2541E3B8" w14:textId="77777777" w:rsidR="000375A8" w:rsidRDefault="000375A8" w:rsidP="000375A8">
      <w:pPr>
        <w:pStyle w:val="BodyTextMetricLight10pt"/>
      </w:pPr>
      <w:r>
        <w:rPr>
          <w:noProof/>
        </w:rPr>
        <w:drawing>
          <wp:inline distT="0" distB="0" distL="0" distR="0" wp14:anchorId="41323785" wp14:editId="3E88C57B">
            <wp:extent cx="4686300" cy="2000356"/>
            <wp:effectExtent l="19050" t="19050" r="19050" b="190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express-protect.png"/>
                    <pic:cNvPicPr/>
                  </pic:nvPicPr>
                  <pic:blipFill>
                    <a:blip r:embed="rId154">
                      <a:extLst>
                        <a:ext uri="{28A0092B-C50C-407E-A947-70E740481C1C}">
                          <a14:useLocalDpi xmlns:a14="http://schemas.microsoft.com/office/drawing/2010/main" val="0"/>
                        </a:ext>
                      </a:extLst>
                    </a:blip>
                    <a:stretch>
                      <a:fillRect/>
                    </a:stretch>
                  </pic:blipFill>
                  <pic:spPr>
                    <a:xfrm>
                      <a:off x="0" y="0"/>
                      <a:ext cx="7916563" cy="3379200"/>
                    </a:xfrm>
                    <a:prstGeom prst="rect">
                      <a:avLst/>
                    </a:prstGeom>
                    <a:ln>
                      <a:solidFill>
                        <a:schemeClr val="accent1"/>
                      </a:solidFill>
                    </a:ln>
                  </pic:spPr>
                </pic:pic>
              </a:graphicData>
            </a:graphic>
          </wp:inline>
        </w:drawing>
      </w:r>
      <w:r>
        <w:t xml:space="preserve"> </w:t>
      </w:r>
    </w:p>
    <w:p w14:paraId="6BC9DE6F" w14:textId="77777777" w:rsidR="000375A8" w:rsidRDefault="000375A8" w:rsidP="000375A8">
      <w:pPr>
        <w:pStyle w:val="MISCFigureCaptionHeader8pt"/>
      </w:pPr>
      <w:bookmarkStart w:id="472" w:name="_Ref513536893"/>
      <w:r w:rsidRPr="00CC70BB">
        <w:rPr>
          <w:rStyle w:val="MISCFigureCaptionHeaderBold8pt"/>
        </w:rPr>
        <w:t xml:space="preserve">Figure </w:t>
      </w:r>
      <w:r w:rsidRPr="00CC70BB">
        <w:rPr>
          <w:rStyle w:val="MISCFigureCaptionHeaderBold8pt"/>
        </w:rPr>
        <w:fldChar w:fldCharType="begin"/>
      </w:r>
      <w:r w:rsidRPr="00CC70BB">
        <w:rPr>
          <w:rStyle w:val="MISCFigureCaptionHeaderBold8pt"/>
        </w:rPr>
        <w:instrText xml:space="preserve"> SEQ Figure \* ARABIC </w:instrText>
      </w:r>
      <w:r w:rsidRPr="00CC70BB">
        <w:rPr>
          <w:rStyle w:val="MISCFigureCaptionHeaderBold8pt"/>
        </w:rPr>
        <w:fldChar w:fldCharType="separate"/>
      </w:r>
      <w:r w:rsidR="00560AD9">
        <w:rPr>
          <w:rStyle w:val="MISCFigureCaptionHeaderBold8pt"/>
          <w:noProof/>
        </w:rPr>
        <w:t>65</w:t>
      </w:r>
      <w:r w:rsidRPr="00CC70BB">
        <w:rPr>
          <w:rStyle w:val="MISCFigureCaptionHeaderBold8pt"/>
        </w:rPr>
        <w:fldChar w:fldCharType="end"/>
      </w:r>
      <w:bookmarkEnd w:id="472"/>
      <w:r w:rsidRPr="00CC70BB">
        <w:rPr>
          <w:rStyle w:val="MISCFigureCaptionHeaderBold8pt"/>
        </w:rPr>
        <w:t xml:space="preserve">. </w:t>
      </w:r>
      <w:r>
        <w:t>Express Protect</w:t>
      </w:r>
    </w:p>
    <w:p w14:paraId="3A674B4D" w14:textId="77777777" w:rsidR="000375A8" w:rsidRDefault="000375A8" w:rsidP="000375A8">
      <w:pPr>
        <w:pStyle w:val="BodyTextMetricHPELight10pt"/>
      </w:pPr>
      <w:r>
        <w:t>The Express Restore feature restores either snapshots or base volumes.</w:t>
      </w:r>
    </w:p>
    <w:p w14:paraId="27C08FEE" w14:textId="77777777" w:rsidR="000375A8" w:rsidRDefault="000375A8" w:rsidP="000375A8">
      <w:pPr>
        <w:pStyle w:val="BodyTextMetricHPELight10pt"/>
      </w:pPr>
      <w:r>
        <w:t xml:space="preserve">RMC leverages HPE 3PAR StoreServ SnapDiff technology to create an application-consistent snapshot. Only changed blocks are sent to the HPE StoreOnce system, which minimizes network traffic and saves disk space on the backup system. </w:t>
      </w:r>
    </w:p>
    <w:p w14:paraId="215E77D4" w14:textId="77777777" w:rsidR="000375A8" w:rsidRDefault="000375A8" w:rsidP="000375A8">
      <w:pPr>
        <w:pStyle w:val="Heading3"/>
      </w:pPr>
      <w:r>
        <w:t>Restoring the volume</w:t>
      </w:r>
    </w:p>
    <w:p w14:paraId="4027B5BD" w14:textId="77777777" w:rsidR="000375A8" w:rsidRDefault="000375A8" w:rsidP="000375A8">
      <w:pPr>
        <w:pStyle w:val="BodyTextMetricHPELight10pt"/>
      </w:pPr>
      <w:r>
        <w:t xml:space="preserve">If a Docker persistent storage volume needs to be restored from backup, the HPE 3PAR volume can be restored either from a snapshot saved on the HPE 3PAR or from a backup on HPE StoreOnce. Stop any applications using the Docker volume. Use the vSphere Web UI to unmount the datastore from the vSphere cluster. Use RMC to detach the HPE 3PAR virtual volumes prior to restoring the backup. The volume can be restored from a Recovery Set restore point as shown in </w:t>
      </w:r>
      <w:r w:rsidRPr="00144C20">
        <w:fldChar w:fldCharType="begin"/>
      </w:r>
      <w:r w:rsidRPr="00144C20">
        <w:instrText xml:space="preserve"> REF _Ref513537304 \h </w:instrText>
      </w:r>
      <w:r>
        <w:instrText xml:space="preserve"> \* MERGEFORMAT </w:instrText>
      </w:r>
      <w:r w:rsidRPr="00144C20">
        <w:fldChar w:fldCharType="separate"/>
      </w:r>
      <w:r w:rsidR="00560AD9" w:rsidRPr="00560AD9">
        <w:t>Figure 66</w:t>
      </w:r>
      <w:r w:rsidRPr="00144C20">
        <w:fldChar w:fldCharType="end"/>
      </w:r>
      <w:r>
        <w:t>. The Express Protect restore point will restore the volume from the HPE StoreOnce system. A Snapshot Set restore point will restore an HPE 3PAR StoreServ snapshot.</w:t>
      </w:r>
    </w:p>
    <w:p w14:paraId="4E73F691" w14:textId="77777777" w:rsidR="000375A8" w:rsidRDefault="000375A8" w:rsidP="000375A8">
      <w:pPr>
        <w:pStyle w:val="BodyTextMetricLight10pt"/>
      </w:pPr>
      <w:r>
        <w:rPr>
          <w:noProof/>
        </w:rPr>
        <w:lastRenderedPageBreak/>
        <w:drawing>
          <wp:inline distT="0" distB="0" distL="0" distR="0" wp14:anchorId="200CC332" wp14:editId="24A921E5">
            <wp:extent cx="4584035" cy="1314539"/>
            <wp:effectExtent l="19050" t="19050" r="2667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restore-points.png"/>
                    <pic:cNvPicPr/>
                  </pic:nvPicPr>
                  <pic:blipFill>
                    <a:blip r:embed="rId155">
                      <a:extLst>
                        <a:ext uri="{28A0092B-C50C-407E-A947-70E740481C1C}">
                          <a14:useLocalDpi xmlns:a14="http://schemas.microsoft.com/office/drawing/2010/main" val="0"/>
                        </a:ext>
                      </a:extLst>
                    </a:blip>
                    <a:stretch>
                      <a:fillRect/>
                    </a:stretch>
                  </pic:blipFill>
                  <pic:spPr>
                    <a:xfrm>
                      <a:off x="0" y="0"/>
                      <a:ext cx="8801385" cy="2523926"/>
                    </a:xfrm>
                    <a:prstGeom prst="rect">
                      <a:avLst/>
                    </a:prstGeom>
                    <a:ln>
                      <a:solidFill>
                        <a:schemeClr val="accent1"/>
                      </a:solidFill>
                    </a:ln>
                  </pic:spPr>
                </pic:pic>
              </a:graphicData>
            </a:graphic>
          </wp:inline>
        </w:drawing>
      </w:r>
      <w:r>
        <w:t xml:space="preserve"> </w:t>
      </w:r>
    </w:p>
    <w:p w14:paraId="51C6E986" w14:textId="77777777" w:rsidR="000375A8" w:rsidRDefault="000375A8" w:rsidP="000375A8">
      <w:pPr>
        <w:pStyle w:val="MISCFigureCaptionHeader8pt"/>
      </w:pPr>
      <w:bookmarkStart w:id="473" w:name="_Ref513537304"/>
      <w:r w:rsidRPr="00144C20">
        <w:rPr>
          <w:rStyle w:val="MISCFigureCaptionHeaderBold8pt"/>
        </w:rPr>
        <w:t xml:space="preserve">Figure </w:t>
      </w:r>
      <w:r w:rsidRPr="00144C20">
        <w:rPr>
          <w:rStyle w:val="MISCFigureCaptionHeaderBold8pt"/>
        </w:rPr>
        <w:fldChar w:fldCharType="begin"/>
      </w:r>
      <w:r w:rsidRPr="00144C20">
        <w:rPr>
          <w:rStyle w:val="MISCFigureCaptionHeaderBold8pt"/>
        </w:rPr>
        <w:instrText xml:space="preserve"> SEQ Figure \* ARABIC </w:instrText>
      </w:r>
      <w:r w:rsidRPr="00144C20">
        <w:rPr>
          <w:rStyle w:val="MISCFigureCaptionHeaderBold8pt"/>
        </w:rPr>
        <w:fldChar w:fldCharType="separate"/>
      </w:r>
      <w:r w:rsidR="00560AD9">
        <w:rPr>
          <w:rStyle w:val="MISCFigureCaptionHeaderBold8pt"/>
          <w:noProof/>
        </w:rPr>
        <w:t>66</w:t>
      </w:r>
      <w:r w:rsidRPr="00144C20">
        <w:rPr>
          <w:rStyle w:val="MISCFigureCaptionHeaderBold8pt"/>
        </w:rPr>
        <w:fldChar w:fldCharType="end"/>
      </w:r>
      <w:bookmarkEnd w:id="473"/>
      <w:r w:rsidRPr="00144C20">
        <w:rPr>
          <w:rStyle w:val="MISCFigureCaptionHeaderBold8pt"/>
        </w:rPr>
        <w:t>.</w:t>
      </w:r>
      <w:r>
        <w:t xml:space="preserve"> Restore points</w:t>
      </w:r>
    </w:p>
    <w:p w14:paraId="56F99325" w14:textId="77777777" w:rsidR="000375A8" w:rsidRDefault="000375A8" w:rsidP="000375A8">
      <w:pPr>
        <w:pStyle w:val="BodyTextMetricHPELight10pt"/>
      </w:pPr>
      <w:r>
        <w:t>Once the HPE 3PAR virtual volume is restored, the volume must be reattached to the vSphere cluster from RMC. After the volume is reattached, the datastore must be mounted. Applications can then access the restored docker volume.</w:t>
      </w:r>
    </w:p>
    <w:p w14:paraId="3F8EC7A3" w14:textId="77777777" w:rsidR="000375A8" w:rsidRDefault="000375A8" w:rsidP="000375A8">
      <w:pPr>
        <w:pStyle w:val="Heading2"/>
      </w:pPr>
      <w:bookmarkStart w:id="474" w:name="_Refd17e60654"/>
      <w:bookmarkStart w:id="475" w:name="_Tocd17e60654"/>
      <w:bookmarkStart w:id="476" w:name="_Toc514945888"/>
      <w:bookmarkStart w:id="477" w:name="_Toc7020475"/>
      <w:r>
        <w:t>Integrate UCP and DTR backup with HPE RMC and HPE StoreOnce</w:t>
      </w:r>
      <w:bookmarkEnd w:id="474"/>
      <w:bookmarkEnd w:id="475"/>
      <w:bookmarkEnd w:id="476"/>
      <w:bookmarkEnd w:id="477"/>
    </w:p>
    <w:p w14:paraId="638D7FD8" w14:textId="77777777" w:rsidR="000375A8" w:rsidRDefault="000375A8" w:rsidP="000375A8">
      <w:pPr>
        <w:pStyle w:val="BodyTextMetricHPELight10pt"/>
      </w:pPr>
      <w:r>
        <w:t>You can take advantage of HPE Recovery Manager Central and HPE StoreOnce to provide scheduled snapshots and backup protection for the data generated by the backup procedure for Docker UCP and DTR.</w:t>
      </w:r>
    </w:p>
    <w:p w14:paraId="466E742F" w14:textId="77777777" w:rsidR="000375A8" w:rsidRDefault="000375A8" w:rsidP="00F3379B">
      <w:pPr>
        <w:pStyle w:val="NumberedList-Level1"/>
        <w:numPr>
          <w:ilvl w:val="0"/>
          <w:numId w:val="42"/>
        </w:numPr>
      </w:pPr>
      <w:r>
        <w:t>Create a datastore from the Backup virtual volume you created and present it to all hosts in the vSphere cluster. This backup datastore is used for storing copies of Docker persistent volumes as well as backups of DTR and UCP.</w:t>
      </w:r>
    </w:p>
    <w:p w14:paraId="166C0C70" w14:textId="77777777" w:rsidR="000375A8" w:rsidRDefault="000375A8" w:rsidP="000375A8">
      <w:pPr>
        <w:pStyle w:val="NumberedList-Level1"/>
      </w:pPr>
      <w:r>
        <w:t xml:space="preserve">The Ansible server is used to create backup and restore files for DTR and UCP on the local hard drive. The backup files should be copied to the </w:t>
      </w:r>
      <w:r>
        <w:rPr>
          <w:rStyle w:val="CodingLanguage"/>
        </w:rPr>
        <w:t>DockerBackup</w:t>
      </w:r>
      <w:r>
        <w:t xml:space="preserve"> datastore which can be automatically configured for snapshots and offsite backup.</w:t>
      </w:r>
    </w:p>
    <w:p w14:paraId="4A25E49A" w14:textId="77777777" w:rsidR="000375A8" w:rsidRDefault="000375A8" w:rsidP="000375A8">
      <w:pPr>
        <w:pStyle w:val="NumberedList-Level1"/>
      </w:pPr>
      <w:r>
        <w:t>Edit the Ansible server configuration from vCenter. Add a new hard disk and specify the location as the Docker Backup datastore</w:t>
      </w:r>
      <w:r w:rsidRPr="00DD4E9C">
        <w:t xml:space="preserve"> </w:t>
      </w:r>
      <w:r>
        <w:t xml:space="preserve">as shown in </w:t>
      </w:r>
      <w:r w:rsidRPr="00DD4E9C">
        <w:fldChar w:fldCharType="begin"/>
      </w:r>
      <w:r w:rsidRPr="00DD4E9C">
        <w:instrText xml:space="preserve"> REF _Ref513537632 \h </w:instrText>
      </w:r>
      <w:r>
        <w:instrText xml:space="preserve"> \* MERGEFORMAT </w:instrText>
      </w:r>
      <w:r w:rsidRPr="00DD4E9C">
        <w:fldChar w:fldCharType="separate"/>
      </w:r>
      <w:r w:rsidR="00560AD9" w:rsidRPr="00560AD9">
        <w:t>Figure 67</w:t>
      </w:r>
      <w:r w:rsidRPr="00DD4E9C">
        <w:fldChar w:fldCharType="end"/>
      </w:r>
      <w:r w:rsidRPr="00B528DA">
        <w:t>.</w:t>
      </w:r>
    </w:p>
    <w:p w14:paraId="2ABFBF77" w14:textId="77777777" w:rsidR="000375A8" w:rsidRDefault="000375A8" w:rsidP="000375A8">
      <w:pPr>
        <w:pStyle w:val="FigureAfterspace"/>
      </w:pPr>
      <w:r>
        <w:rPr>
          <w:noProof/>
        </w:rPr>
        <w:drawing>
          <wp:inline distT="0" distB="0" distL="0" distR="0" wp14:anchorId="078601AC" wp14:editId="3AFACECB">
            <wp:extent cx="3608101" cy="3555483"/>
            <wp:effectExtent l="19050" t="19050" r="11430" b="260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add-new-disk.png"/>
                    <pic:cNvPicPr/>
                  </pic:nvPicPr>
                  <pic:blipFill>
                    <a:blip r:embed="rId156">
                      <a:extLst>
                        <a:ext uri="{28A0092B-C50C-407E-A947-70E740481C1C}">
                          <a14:useLocalDpi xmlns:a14="http://schemas.microsoft.com/office/drawing/2010/main" val="0"/>
                        </a:ext>
                      </a:extLst>
                    </a:blip>
                    <a:stretch>
                      <a:fillRect/>
                    </a:stretch>
                  </pic:blipFill>
                  <pic:spPr>
                    <a:xfrm>
                      <a:off x="0" y="0"/>
                      <a:ext cx="3619953" cy="3567162"/>
                    </a:xfrm>
                    <a:prstGeom prst="rect">
                      <a:avLst/>
                    </a:prstGeom>
                    <a:ln>
                      <a:solidFill>
                        <a:schemeClr val="accent1"/>
                      </a:solidFill>
                    </a:ln>
                  </pic:spPr>
                </pic:pic>
              </a:graphicData>
            </a:graphic>
          </wp:inline>
        </w:drawing>
      </w:r>
      <w:r>
        <w:t xml:space="preserve"> </w:t>
      </w:r>
    </w:p>
    <w:p w14:paraId="1920F1B4" w14:textId="77777777" w:rsidR="000375A8" w:rsidRDefault="000375A8" w:rsidP="000375A8">
      <w:pPr>
        <w:pStyle w:val="MISCFigureCaptionHeader8pt"/>
      </w:pPr>
      <w:bookmarkStart w:id="478" w:name="_Ref513537632"/>
      <w:r w:rsidRPr="00DD4E9C">
        <w:rPr>
          <w:rStyle w:val="MISCFigureCaptionHeaderBold8pt"/>
        </w:rPr>
        <w:t xml:space="preserve">Figure </w:t>
      </w:r>
      <w:r w:rsidRPr="00DD4E9C">
        <w:rPr>
          <w:rStyle w:val="MISCFigureCaptionHeaderBold8pt"/>
        </w:rPr>
        <w:fldChar w:fldCharType="begin"/>
      </w:r>
      <w:r w:rsidRPr="00DD4E9C">
        <w:rPr>
          <w:rStyle w:val="MISCFigureCaptionHeaderBold8pt"/>
        </w:rPr>
        <w:instrText xml:space="preserve"> SEQ Figure \* ARABIC </w:instrText>
      </w:r>
      <w:r w:rsidRPr="00DD4E9C">
        <w:rPr>
          <w:rStyle w:val="MISCFigureCaptionHeaderBold8pt"/>
        </w:rPr>
        <w:fldChar w:fldCharType="separate"/>
      </w:r>
      <w:r w:rsidR="00560AD9">
        <w:rPr>
          <w:rStyle w:val="MISCFigureCaptionHeaderBold8pt"/>
          <w:noProof/>
        </w:rPr>
        <w:t>67</w:t>
      </w:r>
      <w:r w:rsidRPr="00DD4E9C">
        <w:rPr>
          <w:rStyle w:val="MISCFigureCaptionHeaderBold8pt"/>
        </w:rPr>
        <w:fldChar w:fldCharType="end"/>
      </w:r>
      <w:bookmarkEnd w:id="478"/>
      <w:r w:rsidRPr="00DD4E9C">
        <w:rPr>
          <w:rStyle w:val="MISCFigureCaptionHeaderBold8pt"/>
        </w:rPr>
        <w:t>.</w:t>
      </w:r>
      <w:r>
        <w:t xml:space="preserve"> Add new hard disk</w:t>
      </w:r>
    </w:p>
    <w:p w14:paraId="1FE54615" w14:textId="77777777" w:rsidR="000375A8" w:rsidRDefault="000375A8" w:rsidP="000375A8">
      <w:pPr>
        <w:pStyle w:val="NumberedList-Level1"/>
      </w:pPr>
      <w:r>
        <w:lastRenderedPageBreak/>
        <w:t>After the hard disk is added, it is visible from the Linux operating system. From the Ansible server:</w:t>
      </w:r>
    </w:p>
    <w:p w14:paraId="39BE563E" w14:textId="77777777" w:rsidR="000375A8" w:rsidRPr="00B528DA" w:rsidRDefault="000375A8" w:rsidP="000375A8">
      <w:pPr>
        <w:pStyle w:val="NumberedList-Level1-2ndparagraph"/>
        <w:rPr>
          <w:rStyle w:val="CodingLanguage"/>
        </w:rPr>
      </w:pPr>
      <w:r w:rsidRPr="00B528DA">
        <w:rPr>
          <w:rStyle w:val="CodingLanguage"/>
        </w:rPr>
        <w:t># ls /dev/sd*</w:t>
      </w:r>
    </w:p>
    <w:p w14:paraId="55FF4E5B" w14:textId="77777777" w:rsidR="000375A8" w:rsidRDefault="000375A8" w:rsidP="000375A8">
      <w:pPr>
        <w:pStyle w:val="NumberedList-Level1"/>
      </w:pPr>
      <w:r>
        <w:t xml:space="preserve">The newly added storage should appear as </w:t>
      </w:r>
      <w:r>
        <w:rPr>
          <w:rStyle w:val="CodingLanguage"/>
        </w:rPr>
        <w:t>/dev/sdb</w:t>
      </w:r>
      <w:r>
        <w:t>. Now, make a filesystem, ignoring any warnings:</w:t>
      </w:r>
    </w:p>
    <w:p w14:paraId="3E6DDDFD" w14:textId="77777777" w:rsidR="000375A8" w:rsidRPr="00B528DA" w:rsidRDefault="000375A8" w:rsidP="000375A8">
      <w:pPr>
        <w:pStyle w:val="NumberedList-Level1-2ndparagraph"/>
        <w:rPr>
          <w:rStyle w:val="CodingLanguage"/>
        </w:rPr>
      </w:pPr>
      <w:r w:rsidRPr="00B528DA">
        <w:rPr>
          <w:rStyle w:val="CodingLanguage"/>
        </w:rPr>
        <w:t># mkfs -t ext4 /dev/sdb </w:t>
      </w:r>
    </w:p>
    <w:p w14:paraId="17EA0017" w14:textId="77777777" w:rsidR="000375A8" w:rsidRDefault="000375A8" w:rsidP="000375A8">
      <w:pPr>
        <w:pStyle w:val="NumberedList-Level1"/>
      </w:pPr>
      <w:r>
        <w:t>Create a mount point for the new disk:</w:t>
      </w:r>
    </w:p>
    <w:p w14:paraId="07122948" w14:textId="77777777" w:rsidR="000375A8" w:rsidRPr="00B528DA" w:rsidRDefault="000375A8" w:rsidP="000375A8">
      <w:pPr>
        <w:pStyle w:val="NumberedList-Level1-2ndparagraph"/>
        <w:rPr>
          <w:rStyle w:val="CodingLanguage"/>
        </w:rPr>
      </w:pPr>
      <w:r w:rsidRPr="00B528DA">
        <w:rPr>
          <w:rStyle w:val="CodingLanguage"/>
        </w:rPr>
        <w:t># mkdir /dockerbackup</w:t>
      </w:r>
    </w:p>
    <w:p w14:paraId="5EC6681A" w14:textId="77777777" w:rsidR="000375A8" w:rsidRDefault="000375A8" w:rsidP="000375A8">
      <w:pPr>
        <w:pStyle w:val="NumberedList-Level1"/>
      </w:pPr>
      <w:r>
        <w:t xml:space="preserve">Edit the </w:t>
      </w:r>
      <w:r>
        <w:rPr>
          <w:rStyle w:val="CodingLanguage"/>
        </w:rPr>
        <w:t>/etc/fstab</w:t>
      </w:r>
      <w:r>
        <w:t xml:space="preserve"> file and add the following line:</w:t>
      </w:r>
    </w:p>
    <w:p w14:paraId="7C948914" w14:textId="77777777" w:rsidR="000375A8" w:rsidRPr="00B528DA" w:rsidRDefault="000375A8" w:rsidP="000375A8">
      <w:pPr>
        <w:pStyle w:val="NumberedList-Level1-2ndparagraph"/>
        <w:rPr>
          <w:rStyle w:val="CodingLanguage"/>
        </w:rPr>
      </w:pPr>
      <w:r w:rsidRPr="00B528DA">
        <w:rPr>
          <w:rStyle w:val="CodingLanguage"/>
        </w:rPr>
        <w:t>/dev/sdb /dockerbackup ext4 defaults 0  0</w:t>
      </w:r>
    </w:p>
    <w:p w14:paraId="695BCA16" w14:textId="77777777" w:rsidR="000375A8" w:rsidRDefault="000375A8" w:rsidP="000375A8">
      <w:pPr>
        <w:pStyle w:val="NumberedList-Level1"/>
      </w:pPr>
      <w:r>
        <w:t>After saving the change, mount the new volume using:</w:t>
      </w:r>
    </w:p>
    <w:p w14:paraId="016497B8" w14:textId="77777777" w:rsidR="000375A8" w:rsidRPr="00B528DA" w:rsidRDefault="000375A8" w:rsidP="000375A8">
      <w:pPr>
        <w:pStyle w:val="NumberedList-Level1-2ndparagraph"/>
        <w:rPr>
          <w:rStyle w:val="CodingLanguage"/>
        </w:rPr>
      </w:pPr>
      <w:r w:rsidRPr="00B528DA">
        <w:rPr>
          <w:rStyle w:val="CodingLanguage"/>
        </w:rPr>
        <w:t>#mount -a</w:t>
      </w:r>
    </w:p>
    <w:p w14:paraId="0B1D2CA3" w14:textId="77777777" w:rsidR="000375A8" w:rsidRDefault="000375A8" w:rsidP="000375A8">
      <w:pPr>
        <w:pStyle w:val="BodyTextMetricHPELight10pt"/>
      </w:pPr>
      <w:r>
        <w:t xml:space="preserve">Each time you backup Docker UCP and DTR using the </w:t>
      </w:r>
      <w:r>
        <w:rPr>
          <w:rStyle w:val="CodingLanguage"/>
        </w:rPr>
        <w:t>backup.sh</w:t>
      </w:r>
      <w:r>
        <w:t xml:space="preserve"> script, you should copy the generated files from the </w:t>
      </w:r>
      <w:r>
        <w:rPr>
          <w:rStyle w:val="CodingLanguage"/>
        </w:rPr>
        <w:t>/root/backups</w:t>
      </w:r>
      <w:r>
        <w:t xml:space="preserve"> folder to </w:t>
      </w:r>
      <w:r>
        <w:rPr>
          <w:rStyle w:val="CodingLanguage"/>
        </w:rPr>
        <w:t>/dockerbackup</w:t>
      </w:r>
      <w:r>
        <w:t>. You may wish to add a command to the backup script to automate this process.</w:t>
      </w:r>
    </w:p>
    <w:p w14:paraId="794624EE" w14:textId="77777777" w:rsidR="000375A8" w:rsidRDefault="000375A8" w:rsidP="000375A8">
      <w:pPr>
        <w:pStyle w:val="BodyTextMetricHPELight10pt"/>
      </w:pPr>
      <w:r>
        <w:t xml:space="preserve">The virtual volume used to host the </w:t>
      </w:r>
      <w:r>
        <w:rPr>
          <w:rStyle w:val="CodingLanguage"/>
        </w:rPr>
        <w:t>DockerBackup</w:t>
      </w:r>
      <w:r>
        <w:t xml:space="preserve"> datastore can be scheduled for snapshot and backup protection with HPE Recovery Manager Central and HPE StoreOnce as described in the section </w:t>
      </w:r>
      <w:hyperlink w:anchor="_Backup_and_restore" w:history="1">
        <w:r w:rsidRPr="00CF4676">
          <w:rPr>
            <w:rStyle w:val="Hyperlink"/>
          </w:rPr>
          <w:t>Backup and restore Docker persistent volumes</w:t>
        </w:r>
      </w:hyperlink>
      <w:r>
        <w:t xml:space="preserve">. Data backed up to HPE StoreOnce can be restored to the HPE 3PAR StoreServ and attached to the Ansible host for recovery. </w:t>
      </w:r>
    </w:p>
    <w:p w14:paraId="36D674AC" w14:textId="77777777" w:rsidR="000615E7" w:rsidRDefault="000615E7" w:rsidP="000615E7">
      <w:pPr>
        <w:pStyle w:val="Heading1"/>
      </w:pPr>
      <w:bookmarkStart w:id="479" w:name="_Toc7020476"/>
      <w:r>
        <w:t>Solution lifecycle management</w:t>
      </w:r>
      <w:bookmarkEnd w:id="463"/>
      <w:bookmarkEnd w:id="464"/>
      <w:bookmarkEnd w:id="465"/>
      <w:bookmarkEnd w:id="479"/>
    </w:p>
    <w:p w14:paraId="5C46B377" w14:textId="77777777" w:rsidR="000615E7" w:rsidRDefault="000615E7" w:rsidP="0058095B">
      <w:pPr>
        <w:pStyle w:val="BodyTextMetricHPELight10pt"/>
      </w:pPr>
      <w:r>
        <w:t>Lifecycle management with respect to this solution refers to the maintenance and management of software and hardware of various components that make up the solution stack. Lifecycle management is required to keep the solution up-to-date and ensure that the latest versions of the software are running to provide optimal performance, security and to fix any existing defects within the product.</w:t>
      </w:r>
    </w:p>
    <w:p w14:paraId="1F5FB2ED" w14:textId="77777777" w:rsidR="000615E7" w:rsidRDefault="000615E7" w:rsidP="0058095B">
      <w:pPr>
        <w:pStyle w:val="BodyTextMetricHPELight10pt"/>
      </w:pPr>
      <w:r>
        <w:t xml:space="preserve">In this section, we will cover life cycle management of the different components that are used in this solution. The lifecycle of the following stacks need to be maintained and managed: </w:t>
      </w:r>
    </w:p>
    <w:p w14:paraId="355FE7A5" w14:textId="77777777" w:rsidR="000615E7" w:rsidRDefault="000615E7" w:rsidP="000615E7">
      <w:pPr>
        <w:pStyle w:val="BulletLevel1"/>
      </w:pPr>
      <w:r>
        <w:t>Monitoring Tools (Splunk or Prometheus and Grafana)</w:t>
      </w:r>
    </w:p>
    <w:p w14:paraId="3B466B99" w14:textId="77777777" w:rsidR="000615E7" w:rsidRDefault="000615E7" w:rsidP="000615E7">
      <w:pPr>
        <w:pStyle w:val="BulletLevel1"/>
      </w:pPr>
      <w:r>
        <w:t>Docker Enterprise Edition Environment</w:t>
      </w:r>
    </w:p>
    <w:p w14:paraId="179AB170" w14:textId="77777777" w:rsidR="000615E7" w:rsidRDefault="000615E7" w:rsidP="000615E7">
      <w:pPr>
        <w:pStyle w:val="BulletLevel1"/>
      </w:pPr>
      <w:r>
        <w:t>Virtual Machine Operating systems</w:t>
      </w:r>
    </w:p>
    <w:p w14:paraId="2495DBE6" w14:textId="09779361" w:rsidR="000615E7" w:rsidRDefault="000615E7" w:rsidP="000615E7">
      <w:pPr>
        <w:pStyle w:val="BulletLevel1"/>
      </w:pPr>
      <w:r w:rsidRPr="00963838">
        <w:t xml:space="preserve">HPE </w:t>
      </w:r>
      <w:r w:rsidR="00B0382D">
        <w:t>Synergy</w:t>
      </w:r>
      <w:r w:rsidRPr="00963838">
        <w:t xml:space="preserve"> </w:t>
      </w:r>
      <w:r>
        <w:t>environment</w:t>
      </w:r>
    </w:p>
    <w:p w14:paraId="2421C19A" w14:textId="61FCB98C" w:rsidR="000615E7" w:rsidRDefault="000615E7" w:rsidP="0058095B">
      <w:pPr>
        <w:pStyle w:val="BodyTextMetricHPELight10pt"/>
      </w:pPr>
      <w:r>
        <w:t xml:space="preserve">The general practice and recommendation is to follow a bottom-up approach for updating all components of the environment and making sure the dependencies are met. In our solution, we would start with </w:t>
      </w:r>
      <w:r w:rsidRPr="00963838">
        <w:t xml:space="preserve">HPE </w:t>
      </w:r>
      <w:r w:rsidR="00B0382D">
        <w:t>Synergy</w:t>
      </w:r>
      <w:r w:rsidRPr="00963838">
        <w:t xml:space="preserve"> </w:t>
      </w:r>
      <w:r>
        <w:t>and end with the monitoring environment. If all components are not being updated at the same time, the same approach can be followed – updating only the components that require updates while adhering to the interdependencies of each component that is being updated.</w:t>
      </w:r>
    </w:p>
    <w:p w14:paraId="5F90BF5A" w14:textId="4979F341" w:rsidR="004D3CD7" w:rsidRDefault="004D3CD7" w:rsidP="004D3CD7">
      <w:pPr>
        <w:pStyle w:val="Heading2"/>
      </w:pPr>
      <w:bookmarkStart w:id="480" w:name="_Toc7020477"/>
      <w:r>
        <w:t>HPE Synergy</w:t>
      </w:r>
      <w:bookmarkEnd w:id="480"/>
      <w:r>
        <w:t xml:space="preserve"> </w:t>
      </w:r>
    </w:p>
    <w:p w14:paraId="57CD5DD4" w14:textId="77777777" w:rsidR="004D3CD7" w:rsidRDefault="004D3CD7" w:rsidP="004D3CD7">
      <w:pPr>
        <w:pStyle w:val="BodyTextMetricHPELight10pt"/>
      </w:pPr>
      <w:r>
        <w:t xml:space="preserve">HPE Synergy Composer powered by HPE OneView provides fast, reliable, and simplified firmware and driver management across many HPE Synergy components. HPE OneView manages firmware to reduce manual interactions and errors, in addition to minimizing downtime. Firmware updates of management appliances and shared infrastructure are non-disruptive to the production workload. </w:t>
      </w:r>
    </w:p>
    <w:p w14:paraId="05953E0C" w14:textId="6965059E" w:rsidR="004D3CD7" w:rsidRPr="004D3CD7" w:rsidRDefault="004D3CD7" w:rsidP="004D3CD7">
      <w:pPr>
        <w:pStyle w:val="BodyTextMetricHPELight10pt"/>
      </w:pPr>
      <w:r>
        <w:t xml:space="preserve">More information is available in the Best Practices for HPE Synergy Firmware and Driver Updates guide at </w:t>
      </w:r>
      <w:hyperlink r:id="rId157" w:history="1">
        <w:r w:rsidRPr="004D3CD7">
          <w:rPr>
            <w:rStyle w:val="Hyperlink"/>
          </w:rPr>
          <w:t>https://support.hpe.com/hpsc/doc/public/display?docId=c05212310</w:t>
        </w:r>
      </w:hyperlink>
      <w:r>
        <w:t>.</w:t>
      </w:r>
    </w:p>
    <w:p w14:paraId="75D52A8C" w14:textId="77777777" w:rsidR="000615E7" w:rsidRDefault="000615E7" w:rsidP="000615E7">
      <w:pPr>
        <w:pStyle w:val="Heading2"/>
      </w:pPr>
      <w:bookmarkStart w:id="481" w:name="_Toc531698852"/>
      <w:bookmarkStart w:id="482" w:name="_Toc7020478"/>
      <w:r>
        <w:t>vSphere Docker Volume Service Plug-in</w:t>
      </w:r>
      <w:bookmarkEnd w:id="481"/>
      <w:bookmarkEnd w:id="482"/>
    </w:p>
    <w:p w14:paraId="0DCE21DE" w14:textId="1EDD4FB7" w:rsidR="000615E7" w:rsidRDefault="000615E7" w:rsidP="0058095B">
      <w:pPr>
        <w:pStyle w:val="BodyTextMetricHPELight10pt"/>
      </w:pPr>
      <w:r>
        <w:t>vSphere Docker Volume service plug-in is part of an open source project by VMware that enables running stateful containers by providing persistent Docker volumes leveraging existing storage technology from VMware. There are two parts to the plug-in, namely, client software and server software (see</w:t>
      </w:r>
      <w:r w:rsidRPr="002D0518">
        <w:t xml:space="preserve"> </w:t>
      </w:r>
      <w:r w:rsidRPr="002D0518">
        <w:fldChar w:fldCharType="begin"/>
      </w:r>
      <w:r w:rsidRPr="002D0518">
        <w:instrText xml:space="preserve"> REF _Refd17e58837 \h </w:instrText>
      </w:r>
      <w:r>
        <w:instrText xml:space="preserve"> \* MERGEFORMAT </w:instrText>
      </w:r>
      <w:r w:rsidRPr="002D0518">
        <w:fldChar w:fldCharType="separate"/>
      </w:r>
      <w:r w:rsidR="00560AD9" w:rsidRPr="00560AD9">
        <w:t>Table</w:t>
      </w:r>
      <w:r w:rsidR="00560AD9" w:rsidRPr="00560AD9">
        <w:rPr>
          <w:rFonts w:ascii="Calibri" w:hAnsi="Calibri" w:cs="Calibri"/>
        </w:rPr>
        <w:t> </w:t>
      </w:r>
      <w:r w:rsidR="00560AD9">
        <w:t>32</w:t>
      </w:r>
      <w:r w:rsidRPr="002D0518">
        <w:fldChar w:fldCharType="end"/>
      </w:r>
      <w:r>
        <w:t xml:space="preserve">). Every version of the plug-in that is released includes both pieces of software and it is imperative that the version number installed on the client side and server side are the same. </w:t>
      </w:r>
    </w:p>
    <w:p w14:paraId="37F5EF6E" w14:textId="77777777" w:rsidR="000615E7" w:rsidRDefault="000615E7" w:rsidP="0058095B">
      <w:pPr>
        <w:pStyle w:val="BodyTextMetricHPELight10pt"/>
      </w:pPr>
      <w:r>
        <w:lastRenderedPageBreak/>
        <w:t>When updating the Docker Volume service plug-in, ensure the ESXi version you are running is supported and that the client software is compatible with the operating system.</w:t>
      </w:r>
    </w:p>
    <w:p w14:paraId="70EF281F" w14:textId="77777777" w:rsidR="000615E7" w:rsidRDefault="000615E7" w:rsidP="000615E7">
      <w:pPr>
        <w:pStyle w:val="MISCTableCaptionHeader8pt"/>
      </w:pPr>
      <w:bookmarkStart w:id="483" w:name="_Refd17e58837"/>
      <w:bookmarkStart w:id="484" w:name="_Tocd17e58837"/>
      <w:r>
        <w:rPr>
          <w:rStyle w:val="MISCTableCaptionHeaderBold8pt"/>
          <w:noProof/>
        </w:rPr>
        <w:t>Table</w:t>
      </w:r>
      <w:r>
        <w:rPr>
          <w:rStyle w:val="MISCTableCaptionHeaderBold8pt"/>
          <w:rFonts w:ascii="Calibri" w:hAnsi="Calibri" w:cs="Calibri"/>
          <w:noProof/>
        </w:rPr>
        <w:t> </w:t>
      </w:r>
      <w:bookmarkStart w:id="485" w:name="_Numd17e58837"/>
      <w:r>
        <w:fldChar w:fldCharType="begin"/>
      </w:r>
      <w:r>
        <w:instrText xml:space="preserve"> SEQ Table \* ARABIC </w:instrText>
      </w:r>
      <w:r>
        <w:fldChar w:fldCharType="separate"/>
      </w:r>
      <w:r w:rsidR="00560AD9">
        <w:rPr>
          <w:noProof/>
        </w:rPr>
        <w:t>32</w:t>
      </w:r>
      <w:r>
        <w:rPr>
          <w:rStyle w:val="MISCTableCaptionHeaderBold8pt"/>
          <w:noProof/>
        </w:rPr>
        <w:fldChar w:fldCharType="end"/>
      </w:r>
      <w:bookmarkEnd w:id="483"/>
      <w:bookmarkEnd w:id="484"/>
      <w:bookmarkEnd w:id="485"/>
      <w:r>
        <w:t>. vSphere Docker Volume service components</w:t>
      </w:r>
    </w:p>
    <w:tbl>
      <w:tblPr>
        <w:tblStyle w:val="TableGrid"/>
        <w:tblW w:w="10322"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840"/>
        <w:gridCol w:w="2160"/>
        <w:gridCol w:w="2400"/>
        <w:gridCol w:w="4922"/>
      </w:tblGrid>
      <w:tr w:rsidR="000615E7" w14:paraId="4CC53CD6" w14:textId="77777777" w:rsidTr="00CD4360">
        <w:trPr>
          <w:cantSplit/>
          <w:trHeight w:val="285"/>
          <w:tblHeader/>
        </w:trPr>
        <w:tc>
          <w:tcPr>
            <w:tcW w:w="840" w:type="dxa"/>
            <w:tcBorders>
              <w:top w:val="nil"/>
              <w:bottom w:val="single" w:sz="36" w:space="0" w:color="00B388"/>
            </w:tcBorders>
            <w:shd w:val="clear" w:color="auto" w:fill="auto"/>
          </w:tcPr>
          <w:p w14:paraId="21E33350" w14:textId="77777777" w:rsidR="000615E7" w:rsidRDefault="000615E7" w:rsidP="00CD4360">
            <w:pPr>
              <w:pStyle w:val="TableSubhead8pt"/>
            </w:pPr>
            <w:r>
              <w:t>Order</w:t>
            </w:r>
          </w:p>
        </w:tc>
        <w:tc>
          <w:tcPr>
            <w:tcW w:w="2160" w:type="dxa"/>
            <w:tcBorders>
              <w:top w:val="nil"/>
              <w:bottom w:val="single" w:sz="36" w:space="0" w:color="00B388"/>
            </w:tcBorders>
            <w:shd w:val="clear" w:color="auto" w:fill="auto"/>
          </w:tcPr>
          <w:p w14:paraId="243435E4" w14:textId="77777777" w:rsidR="000615E7" w:rsidRDefault="000615E7" w:rsidP="00CD4360">
            <w:pPr>
              <w:pStyle w:val="TableSubhead8pt"/>
            </w:pPr>
            <w:r>
              <w:t>Component</w:t>
            </w:r>
          </w:p>
        </w:tc>
        <w:tc>
          <w:tcPr>
            <w:tcW w:w="2400" w:type="dxa"/>
            <w:tcBorders>
              <w:top w:val="nil"/>
              <w:bottom w:val="single" w:sz="36" w:space="0" w:color="00B388"/>
            </w:tcBorders>
            <w:shd w:val="clear" w:color="auto" w:fill="auto"/>
          </w:tcPr>
          <w:p w14:paraId="02043DA7" w14:textId="77777777" w:rsidR="000615E7" w:rsidRDefault="000615E7" w:rsidP="00CD4360">
            <w:pPr>
              <w:pStyle w:val="TableSubhead8pt"/>
            </w:pPr>
            <w:r>
              <w:t>Dependency (compatibility)</w:t>
            </w:r>
          </w:p>
        </w:tc>
        <w:tc>
          <w:tcPr>
            <w:tcW w:w="4922" w:type="dxa"/>
            <w:tcBorders>
              <w:top w:val="nil"/>
              <w:bottom w:val="single" w:sz="36" w:space="0" w:color="00B388"/>
            </w:tcBorders>
            <w:shd w:val="clear" w:color="auto" w:fill="auto"/>
          </w:tcPr>
          <w:p w14:paraId="77BDF0A1" w14:textId="77777777" w:rsidR="000615E7" w:rsidRDefault="000615E7" w:rsidP="00CD4360">
            <w:pPr>
              <w:pStyle w:val="TableSubhead8pt"/>
            </w:pPr>
            <w:r>
              <w:t>Download/Documentation</w:t>
            </w:r>
          </w:p>
        </w:tc>
      </w:tr>
      <w:tr w:rsidR="000615E7" w14:paraId="272A4FC9" w14:textId="77777777" w:rsidTr="0090160E">
        <w:trPr>
          <w:cantSplit/>
          <w:trHeight w:val="366"/>
        </w:trPr>
        <w:tc>
          <w:tcPr>
            <w:tcW w:w="840" w:type="dxa"/>
            <w:tcBorders>
              <w:top w:val="single" w:sz="36" w:space="0" w:color="00B388"/>
            </w:tcBorders>
            <w:shd w:val="clear" w:color="auto" w:fill="auto"/>
          </w:tcPr>
          <w:p w14:paraId="45BBC152" w14:textId="77777777" w:rsidR="000615E7" w:rsidRDefault="000615E7" w:rsidP="00CD4360">
            <w:pPr>
              <w:pStyle w:val="TableBody8pt"/>
            </w:pPr>
            <w:r>
              <w:t>1.</w:t>
            </w:r>
          </w:p>
        </w:tc>
        <w:tc>
          <w:tcPr>
            <w:tcW w:w="2160" w:type="dxa"/>
            <w:tcBorders>
              <w:top w:val="single" w:sz="36" w:space="0" w:color="00B388"/>
            </w:tcBorders>
            <w:shd w:val="clear" w:color="auto" w:fill="auto"/>
          </w:tcPr>
          <w:p w14:paraId="4EF44FFD" w14:textId="77777777" w:rsidR="000615E7" w:rsidRDefault="000615E7" w:rsidP="00CD4360">
            <w:pPr>
              <w:pStyle w:val="TableBody8pt"/>
            </w:pPr>
            <w:r>
              <w:t>Server Software</w:t>
            </w:r>
          </w:p>
        </w:tc>
        <w:tc>
          <w:tcPr>
            <w:tcW w:w="2400" w:type="dxa"/>
            <w:tcBorders>
              <w:top w:val="single" w:sz="36" w:space="0" w:color="00B388"/>
            </w:tcBorders>
            <w:shd w:val="clear" w:color="auto" w:fill="auto"/>
          </w:tcPr>
          <w:p w14:paraId="0DAD77A7" w14:textId="77777777" w:rsidR="000615E7" w:rsidRDefault="000615E7" w:rsidP="00CD4360">
            <w:pPr>
              <w:pStyle w:val="TableBody8pt"/>
            </w:pPr>
            <w:r>
              <w:t>1. VMware ESXi</w:t>
            </w:r>
          </w:p>
          <w:p w14:paraId="52D3F3DE" w14:textId="77777777" w:rsidR="000615E7" w:rsidRDefault="000615E7" w:rsidP="00CD4360">
            <w:pPr>
              <w:pStyle w:val="TableBody8pt"/>
            </w:pPr>
            <w:r>
              <w:t>2. Docker EE</w:t>
            </w:r>
          </w:p>
        </w:tc>
        <w:tc>
          <w:tcPr>
            <w:tcW w:w="4922" w:type="dxa"/>
            <w:vMerge w:val="restart"/>
            <w:tcBorders>
              <w:top w:val="single" w:sz="36" w:space="0" w:color="00B388"/>
            </w:tcBorders>
            <w:shd w:val="clear" w:color="auto" w:fill="auto"/>
            <w:vAlign w:val="center"/>
          </w:tcPr>
          <w:p w14:paraId="283F8050" w14:textId="77777777" w:rsidR="000615E7" w:rsidRDefault="00D86FC2" w:rsidP="00CD4360">
            <w:pPr>
              <w:pStyle w:val="TableBody8pt"/>
              <w:jc w:val="center"/>
            </w:pPr>
            <w:hyperlink r:id="rId158">
              <w:r w:rsidR="000615E7">
                <w:rPr>
                  <w:rStyle w:val="Hyperlink"/>
                </w:rPr>
                <w:t>vSphere Docker Volume Service on GitHub</w:t>
              </w:r>
            </w:hyperlink>
          </w:p>
        </w:tc>
      </w:tr>
      <w:tr w:rsidR="000615E7" w14:paraId="72E0E621" w14:textId="77777777" w:rsidTr="00CD4360">
        <w:trPr>
          <w:cantSplit/>
          <w:trHeight w:val="486"/>
        </w:trPr>
        <w:tc>
          <w:tcPr>
            <w:tcW w:w="840" w:type="dxa"/>
            <w:shd w:val="clear" w:color="auto" w:fill="auto"/>
          </w:tcPr>
          <w:p w14:paraId="1D4399E1" w14:textId="77777777" w:rsidR="000615E7" w:rsidRDefault="000615E7" w:rsidP="00CD4360">
            <w:pPr>
              <w:pStyle w:val="TableBody8pt"/>
            </w:pPr>
            <w:r>
              <w:t>2.</w:t>
            </w:r>
          </w:p>
        </w:tc>
        <w:tc>
          <w:tcPr>
            <w:tcW w:w="2160" w:type="dxa"/>
            <w:shd w:val="clear" w:color="auto" w:fill="auto"/>
          </w:tcPr>
          <w:p w14:paraId="457307A2" w14:textId="77777777" w:rsidR="000615E7" w:rsidRDefault="000615E7" w:rsidP="00CD4360">
            <w:pPr>
              <w:pStyle w:val="TableBody8pt"/>
            </w:pPr>
            <w:r>
              <w:t>Client Software</w:t>
            </w:r>
          </w:p>
        </w:tc>
        <w:tc>
          <w:tcPr>
            <w:tcW w:w="2400" w:type="dxa"/>
            <w:shd w:val="clear" w:color="auto" w:fill="auto"/>
          </w:tcPr>
          <w:p w14:paraId="68F8A2D9" w14:textId="77777777" w:rsidR="000615E7" w:rsidRDefault="000615E7" w:rsidP="00CD4360">
            <w:pPr>
              <w:pStyle w:val="TableBody8pt"/>
            </w:pPr>
            <w:r>
              <w:t>1. VM Operating System</w:t>
            </w:r>
          </w:p>
          <w:p w14:paraId="258C463C" w14:textId="77777777" w:rsidR="000615E7" w:rsidRDefault="000615E7" w:rsidP="00CD4360">
            <w:pPr>
              <w:pStyle w:val="TableBody8pt"/>
            </w:pPr>
            <w:r>
              <w:t>2. Docker EE</w:t>
            </w:r>
          </w:p>
        </w:tc>
        <w:tc>
          <w:tcPr>
            <w:tcW w:w="4922" w:type="dxa"/>
            <w:vMerge/>
            <w:shd w:val="clear" w:color="auto" w:fill="auto"/>
          </w:tcPr>
          <w:p w14:paraId="116F38C0" w14:textId="77777777" w:rsidR="000615E7" w:rsidRDefault="000615E7" w:rsidP="00CD4360">
            <w:pPr>
              <w:pStyle w:val="TableBody8pt"/>
            </w:pPr>
          </w:p>
        </w:tc>
      </w:tr>
    </w:tbl>
    <w:p w14:paraId="38E96BA9" w14:textId="77777777" w:rsidR="000615E7" w:rsidRDefault="000615E7" w:rsidP="0058095B">
      <w:pPr>
        <w:pStyle w:val="BodyTextMetricHPELight10pt"/>
      </w:pPr>
    </w:p>
    <w:p w14:paraId="6DD40CFB" w14:textId="77777777" w:rsidR="000615E7" w:rsidRPr="000933EB" w:rsidRDefault="000615E7" w:rsidP="000615E7">
      <w:pPr>
        <w:pStyle w:val="Heading2"/>
      </w:pPr>
      <w:bookmarkStart w:id="486" w:name="_Toc531698853"/>
      <w:bookmarkStart w:id="487" w:name="_Toc7020479"/>
      <w:r w:rsidRPr="000933EB">
        <w:t>Red Hat Enterprise Linux operating system</w:t>
      </w:r>
      <w:bookmarkEnd w:id="486"/>
      <w:bookmarkEnd w:id="487"/>
    </w:p>
    <w:p w14:paraId="7B02EA2C" w14:textId="77777777" w:rsidR="000615E7" w:rsidRDefault="000615E7" w:rsidP="0058095B">
      <w:pPr>
        <w:pStyle w:val="BodyTextMetricHPELight10pt"/>
      </w:pPr>
      <w:r>
        <w:t>This solution is built using Red Hat Enterprise Linux (see</w:t>
      </w:r>
      <w:r w:rsidRPr="002D0518">
        <w:t xml:space="preserve"> </w:t>
      </w:r>
      <w:r w:rsidRPr="002D0518">
        <w:fldChar w:fldCharType="begin"/>
      </w:r>
      <w:r w:rsidRPr="002D0518">
        <w:instrText xml:space="preserve"> REF _Refd17e58934 \h </w:instrText>
      </w:r>
      <w:r>
        <w:instrText xml:space="preserve"> \* MERGEFORMAT </w:instrText>
      </w:r>
      <w:r w:rsidRPr="002D0518">
        <w:fldChar w:fldCharType="separate"/>
      </w:r>
      <w:r w:rsidR="00560AD9" w:rsidRPr="00560AD9">
        <w:t>Table</w:t>
      </w:r>
      <w:r w:rsidR="00560AD9" w:rsidRPr="00560AD9">
        <w:rPr>
          <w:rFonts w:ascii="Calibri" w:hAnsi="Calibri" w:cs="Calibri"/>
        </w:rPr>
        <w:t> </w:t>
      </w:r>
      <w:r w:rsidR="00560AD9">
        <w:t>33</w:t>
      </w:r>
      <w:r w:rsidRPr="002D0518">
        <w:fldChar w:fldCharType="end"/>
      </w:r>
      <w:r>
        <w:t>) as the base operating system. When upgrading the operating system on the VMs, first verify that the OS version is compatible with Docker EE by looking at the Docker OS compatibility matrix.</w:t>
      </w:r>
    </w:p>
    <w:p w14:paraId="39DE96E4" w14:textId="77777777" w:rsidR="000615E7" w:rsidRDefault="000615E7" w:rsidP="000615E7">
      <w:pPr>
        <w:pStyle w:val="MISCTableCaptionHeader8pt"/>
      </w:pPr>
      <w:bookmarkStart w:id="488" w:name="_Refd17e58934"/>
      <w:bookmarkStart w:id="489" w:name="_Tocd17e58934"/>
      <w:r>
        <w:rPr>
          <w:rStyle w:val="MISCTableCaptionHeaderBold8pt"/>
          <w:noProof/>
        </w:rPr>
        <w:t>Table</w:t>
      </w:r>
      <w:r>
        <w:rPr>
          <w:rStyle w:val="MISCTableCaptionHeaderBold8pt"/>
          <w:rFonts w:ascii="Calibri" w:hAnsi="Calibri" w:cs="Calibri"/>
          <w:noProof/>
        </w:rPr>
        <w:t> </w:t>
      </w:r>
      <w:bookmarkStart w:id="490" w:name="_Numd17e58934"/>
      <w:r>
        <w:fldChar w:fldCharType="begin"/>
      </w:r>
      <w:r>
        <w:instrText xml:space="preserve"> SEQ Table \* ARABIC </w:instrText>
      </w:r>
      <w:r>
        <w:fldChar w:fldCharType="separate"/>
      </w:r>
      <w:r w:rsidR="00560AD9">
        <w:rPr>
          <w:noProof/>
        </w:rPr>
        <w:t>33</w:t>
      </w:r>
      <w:r>
        <w:rPr>
          <w:rStyle w:val="MISCTableCaptionHeaderBold8pt"/>
          <w:noProof/>
        </w:rPr>
        <w:fldChar w:fldCharType="end"/>
      </w:r>
      <w:bookmarkEnd w:id="488"/>
      <w:bookmarkEnd w:id="489"/>
      <w:bookmarkEnd w:id="490"/>
      <w:r>
        <w:t>. Operating system</w:t>
      </w:r>
    </w:p>
    <w:tbl>
      <w:tblPr>
        <w:tblStyle w:val="TableGrid"/>
        <w:tblW w:w="0" w:type="auto"/>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60"/>
        <w:gridCol w:w="2040"/>
        <w:gridCol w:w="2435"/>
        <w:gridCol w:w="4885"/>
      </w:tblGrid>
      <w:tr w:rsidR="000615E7" w14:paraId="7B594AED" w14:textId="77777777" w:rsidTr="00CD4360">
        <w:trPr>
          <w:cantSplit/>
          <w:tblHeader/>
        </w:trPr>
        <w:tc>
          <w:tcPr>
            <w:tcW w:w="960" w:type="dxa"/>
            <w:tcBorders>
              <w:top w:val="nil"/>
              <w:bottom w:val="single" w:sz="36" w:space="0" w:color="00B388"/>
            </w:tcBorders>
          </w:tcPr>
          <w:p w14:paraId="2B4F7AE0" w14:textId="77777777" w:rsidR="000615E7" w:rsidRDefault="000615E7" w:rsidP="00CD4360">
            <w:pPr>
              <w:pStyle w:val="TableSubhead8pt"/>
            </w:pPr>
            <w:r>
              <w:t>Order</w:t>
            </w:r>
          </w:p>
        </w:tc>
        <w:tc>
          <w:tcPr>
            <w:tcW w:w="2040" w:type="dxa"/>
            <w:tcBorders>
              <w:top w:val="nil"/>
              <w:bottom w:val="single" w:sz="36" w:space="0" w:color="00B388"/>
            </w:tcBorders>
          </w:tcPr>
          <w:p w14:paraId="2329B93F" w14:textId="77777777" w:rsidR="000615E7" w:rsidRDefault="000615E7" w:rsidP="00CD4360">
            <w:pPr>
              <w:pStyle w:val="TableSubhead8pt"/>
            </w:pPr>
            <w:r>
              <w:t>Component</w:t>
            </w:r>
          </w:p>
        </w:tc>
        <w:tc>
          <w:tcPr>
            <w:tcW w:w="2435" w:type="dxa"/>
            <w:tcBorders>
              <w:top w:val="nil"/>
              <w:bottom w:val="single" w:sz="36" w:space="0" w:color="00B388"/>
            </w:tcBorders>
          </w:tcPr>
          <w:p w14:paraId="12B45F82" w14:textId="77777777" w:rsidR="000615E7" w:rsidRDefault="000615E7" w:rsidP="00CD4360">
            <w:pPr>
              <w:pStyle w:val="TableSubhead8pt"/>
            </w:pPr>
            <w:r>
              <w:t>Dependency (compatibility)</w:t>
            </w:r>
          </w:p>
        </w:tc>
        <w:tc>
          <w:tcPr>
            <w:tcW w:w="4885" w:type="dxa"/>
            <w:tcBorders>
              <w:top w:val="nil"/>
              <w:bottom w:val="single" w:sz="36" w:space="0" w:color="00B388"/>
            </w:tcBorders>
          </w:tcPr>
          <w:p w14:paraId="2CC0CBDB" w14:textId="77777777" w:rsidR="000615E7" w:rsidRDefault="000615E7" w:rsidP="00CD4360">
            <w:pPr>
              <w:pStyle w:val="TableSubhead8pt"/>
            </w:pPr>
            <w:r>
              <w:t>Download/Documentation</w:t>
            </w:r>
          </w:p>
        </w:tc>
      </w:tr>
      <w:tr w:rsidR="000615E7" w14:paraId="0C35BA13" w14:textId="77777777" w:rsidTr="00CD4360">
        <w:trPr>
          <w:cantSplit/>
        </w:trPr>
        <w:tc>
          <w:tcPr>
            <w:tcW w:w="960" w:type="dxa"/>
          </w:tcPr>
          <w:p w14:paraId="2B9C530C" w14:textId="77777777" w:rsidR="000615E7" w:rsidRDefault="000615E7" w:rsidP="00CD4360">
            <w:pPr>
              <w:pStyle w:val="TableBody8pt"/>
            </w:pPr>
            <w:r>
              <w:t>1.</w:t>
            </w:r>
          </w:p>
        </w:tc>
        <w:tc>
          <w:tcPr>
            <w:tcW w:w="2040" w:type="dxa"/>
          </w:tcPr>
          <w:p w14:paraId="272AAB08" w14:textId="77777777" w:rsidR="000615E7" w:rsidRDefault="000615E7" w:rsidP="00CD4360">
            <w:pPr>
              <w:pStyle w:val="TableBody8pt"/>
            </w:pPr>
            <w:r>
              <w:t>Red Hat Enterprise Linux</w:t>
            </w:r>
          </w:p>
        </w:tc>
        <w:tc>
          <w:tcPr>
            <w:tcW w:w="2435" w:type="dxa"/>
          </w:tcPr>
          <w:p w14:paraId="2AF02A2C" w14:textId="77777777" w:rsidR="000615E7" w:rsidRDefault="000615E7" w:rsidP="00CD4360">
            <w:pPr>
              <w:pStyle w:val="TableBody8pt"/>
            </w:pPr>
            <w:r>
              <w:t>1. Docker EE</w:t>
            </w:r>
          </w:p>
          <w:p w14:paraId="5A8EB2C6" w14:textId="77777777" w:rsidR="000615E7" w:rsidRDefault="000615E7" w:rsidP="00CD4360">
            <w:pPr>
              <w:pStyle w:val="TableBody8pt"/>
            </w:pPr>
            <w:r>
              <w:t>2. vDVS client software plugin</w:t>
            </w:r>
          </w:p>
        </w:tc>
        <w:tc>
          <w:tcPr>
            <w:tcW w:w="4885" w:type="dxa"/>
            <w:vAlign w:val="center"/>
          </w:tcPr>
          <w:p w14:paraId="2F6D3923" w14:textId="77777777" w:rsidR="000615E7" w:rsidRDefault="00D86FC2" w:rsidP="00CD4360">
            <w:pPr>
              <w:pStyle w:val="TableBody8pt"/>
              <w:jc w:val="center"/>
            </w:pPr>
            <w:hyperlink r:id="rId159">
              <w:r w:rsidR="000615E7">
                <w:rPr>
                  <w:rStyle w:val="Hyperlink"/>
                </w:rPr>
                <w:t>RHEL</w:t>
              </w:r>
            </w:hyperlink>
          </w:p>
        </w:tc>
      </w:tr>
    </w:tbl>
    <w:p w14:paraId="043033E3" w14:textId="77777777" w:rsidR="000615E7" w:rsidRDefault="000615E7" w:rsidP="000615E7">
      <w:pPr>
        <w:pStyle w:val="Subtitle"/>
      </w:pPr>
    </w:p>
    <w:p w14:paraId="2378C4B7" w14:textId="77777777" w:rsidR="00B03D6E" w:rsidRDefault="00B03D6E">
      <w:pPr>
        <w:rPr>
          <w:rFonts w:ascii="MetricHPE" w:hAnsi="MetricHPE"/>
          <w:b/>
          <w:sz w:val="24"/>
          <w:szCs w:val="20"/>
        </w:rPr>
      </w:pPr>
      <w:bookmarkStart w:id="491" w:name="_Toc531698854"/>
      <w:r>
        <w:br w:type="page"/>
      </w:r>
    </w:p>
    <w:p w14:paraId="48433BCB" w14:textId="6436C036" w:rsidR="000615E7" w:rsidRDefault="000615E7" w:rsidP="000615E7">
      <w:pPr>
        <w:pStyle w:val="Heading2"/>
      </w:pPr>
      <w:bookmarkStart w:id="492" w:name="_Toc7020480"/>
      <w:r>
        <w:lastRenderedPageBreak/>
        <w:t>Docker EE Environment</w:t>
      </w:r>
      <w:bookmarkEnd w:id="491"/>
      <w:bookmarkEnd w:id="492"/>
    </w:p>
    <w:p w14:paraId="5659BAA7" w14:textId="77777777" w:rsidR="000615E7" w:rsidRDefault="000615E7" w:rsidP="0058095B">
      <w:pPr>
        <w:pStyle w:val="BodyTextMetricHPELight10pt"/>
      </w:pPr>
      <w:r>
        <w:t xml:space="preserve">Each release of Docker Enterprise Edition contains three technology components – UCP, DTR and the Docker Daemon or Engine. It is imperative that the components belonging to the same version are deployed or upgraded together – see </w:t>
      </w:r>
      <w:r w:rsidRPr="00852763">
        <w:fldChar w:fldCharType="begin"/>
      </w:r>
      <w:r w:rsidRPr="00852763">
        <w:instrText xml:space="preserve"> REF _Ref513551098 \h </w:instrText>
      </w:r>
      <w:r>
        <w:instrText xml:space="preserve"> \* MERGEFORMAT </w:instrText>
      </w:r>
      <w:r w:rsidRPr="00852763">
        <w:fldChar w:fldCharType="separate"/>
      </w:r>
      <w:r w:rsidR="00560AD9" w:rsidRPr="00560AD9">
        <w:t>Table 34</w:t>
      </w:r>
      <w:r w:rsidRPr="00852763">
        <w:fldChar w:fldCharType="end"/>
      </w:r>
      <w:r w:rsidRPr="00852763">
        <w:t xml:space="preserve">. </w:t>
      </w:r>
    </w:p>
    <w:p w14:paraId="6AC795CA" w14:textId="77777777" w:rsidR="000615E7" w:rsidRDefault="000615E7" w:rsidP="0058095B">
      <w:pPr>
        <w:pStyle w:val="BodyTextMetricHPELight10pt"/>
      </w:pPr>
      <w:r>
        <w:t xml:space="preserve">A banner will be displayed on the UI, as shown in </w:t>
      </w:r>
      <w:r w:rsidRPr="002D0518">
        <w:fldChar w:fldCharType="begin"/>
      </w:r>
      <w:r w:rsidRPr="002D0518">
        <w:instrText xml:space="preserve"> REF _Ref513479216 \h </w:instrText>
      </w:r>
      <w:r>
        <w:instrText xml:space="preserve"> \* MERGEFORMAT </w:instrText>
      </w:r>
      <w:r w:rsidRPr="002D0518">
        <w:fldChar w:fldCharType="separate"/>
      </w:r>
      <w:r w:rsidR="00560AD9" w:rsidRPr="00560AD9">
        <w:t>Figure 68</w:t>
      </w:r>
      <w:r w:rsidRPr="002D0518">
        <w:fldChar w:fldCharType="end"/>
      </w:r>
      <w:r w:rsidRPr="002D0518">
        <w:t>,</w:t>
      </w:r>
      <w:r>
        <w:t xml:space="preserve"> when an update is available for UCP or DTR. You can start the upgrade process by clicking on the banner.</w:t>
      </w:r>
    </w:p>
    <w:p w14:paraId="05CA52F5" w14:textId="77777777" w:rsidR="000615E7" w:rsidRDefault="000615E7" w:rsidP="000615E7">
      <w:pPr>
        <w:pStyle w:val="FigureAfterspace"/>
      </w:pPr>
      <w:r>
        <w:rPr>
          <w:noProof/>
        </w:rPr>
        <w:drawing>
          <wp:inline distT="0" distB="0" distL="0" distR="0" wp14:anchorId="20BBE10E" wp14:editId="62B5A7AE">
            <wp:extent cx="5829300" cy="905699"/>
            <wp:effectExtent l="19050" t="19050" r="1905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dockerupdate.png"/>
                    <pic:cNvPicPr/>
                  </pic:nvPicPr>
                  <pic:blipFill>
                    <a:blip r:embed="rId160">
                      <a:extLst>
                        <a:ext uri="{28A0092B-C50C-407E-A947-70E740481C1C}">
                          <a14:useLocalDpi xmlns:a14="http://schemas.microsoft.com/office/drawing/2010/main" val="0"/>
                        </a:ext>
                      </a:extLst>
                    </a:blip>
                    <a:stretch>
                      <a:fillRect/>
                    </a:stretch>
                  </pic:blipFill>
                  <pic:spPr>
                    <a:xfrm>
                      <a:off x="0" y="0"/>
                      <a:ext cx="5934130" cy="921986"/>
                    </a:xfrm>
                    <a:prstGeom prst="rect">
                      <a:avLst/>
                    </a:prstGeom>
                    <a:ln>
                      <a:solidFill>
                        <a:schemeClr val="accent1"/>
                      </a:solidFill>
                    </a:ln>
                  </pic:spPr>
                </pic:pic>
              </a:graphicData>
            </a:graphic>
          </wp:inline>
        </w:drawing>
      </w:r>
      <w:r>
        <w:t xml:space="preserve"> </w:t>
      </w:r>
    </w:p>
    <w:p w14:paraId="3DDD3C1F" w14:textId="77777777" w:rsidR="000615E7" w:rsidRDefault="000615E7" w:rsidP="000615E7">
      <w:pPr>
        <w:pStyle w:val="MISCFigureCaptionHeader8pt"/>
      </w:pPr>
      <w:bookmarkStart w:id="493" w:name="_Ref513479216"/>
      <w:r w:rsidRPr="002D0518">
        <w:rPr>
          <w:rStyle w:val="MISCFigureCaptionHeaderBold8pt"/>
        </w:rPr>
        <w:t xml:space="preserve">Figure </w:t>
      </w:r>
      <w:r w:rsidRPr="002D0518">
        <w:rPr>
          <w:rStyle w:val="MISCFigureCaptionHeaderBold8pt"/>
        </w:rPr>
        <w:fldChar w:fldCharType="begin"/>
      </w:r>
      <w:r w:rsidRPr="002D0518">
        <w:rPr>
          <w:rStyle w:val="MISCFigureCaptionHeaderBold8pt"/>
        </w:rPr>
        <w:instrText xml:space="preserve"> SEQ Figure \* ARABIC </w:instrText>
      </w:r>
      <w:r w:rsidRPr="002D0518">
        <w:rPr>
          <w:rStyle w:val="MISCFigureCaptionHeaderBold8pt"/>
        </w:rPr>
        <w:fldChar w:fldCharType="separate"/>
      </w:r>
      <w:r w:rsidR="00560AD9">
        <w:rPr>
          <w:rStyle w:val="MISCFigureCaptionHeaderBold8pt"/>
          <w:noProof/>
        </w:rPr>
        <w:t>68</w:t>
      </w:r>
      <w:r w:rsidRPr="002D0518">
        <w:rPr>
          <w:rStyle w:val="MISCFigureCaptionHeaderBold8pt"/>
        </w:rPr>
        <w:fldChar w:fldCharType="end"/>
      </w:r>
      <w:bookmarkEnd w:id="493"/>
      <w:r w:rsidRPr="002D0518">
        <w:rPr>
          <w:rStyle w:val="MISCFigureCaptionHeaderBold8pt"/>
        </w:rPr>
        <w:t>.</w:t>
      </w:r>
      <w:r>
        <w:t xml:space="preserve"> Docker update notification</w:t>
      </w:r>
    </w:p>
    <w:p w14:paraId="6B585729" w14:textId="77777777" w:rsidR="000615E7" w:rsidRDefault="000615E7" w:rsidP="000615E7">
      <w:pPr>
        <w:pStyle w:val="MISCTableCaptionHeader8pt"/>
      </w:pPr>
      <w:bookmarkStart w:id="494" w:name="_Ref513551098"/>
      <w:bookmarkStart w:id="495" w:name="_Ref513551059"/>
      <w:r w:rsidRPr="00852763">
        <w:rPr>
          <w:rStyle w:val="MISCFigureCaptionHeaderBold8pt"/>
        </w:rPr>
        <w:t xml:space="preserve">Table </w:t>
      </w:r>
      <w:r w:rsidRPr="00852763">
        <w:rPr>
          <w:rStyle w:val="MISCFigureCaptionHeaderBold8pt"/>
        </w:rPr>
        <w:fldChar w:fldCharType="begin"/>
      </w:r>
      <w:r w:rsidRPr="00852763">
        <w:rPr>
          <w:rStyle w:val="MISCFigureCaptionHeaderBold8pt"/>
        </w:rPr>
        <w:instrText xml:space="preserve"> SEQ Table \* ARABIC </w:instrText>
      </w:r>
      <w:r w:rsidRPr="00852763">
        <w:rPr>
          <w:rStyle w:val="MISCFigureCaptionHeaderBold8pt"/>
        </w:rPr>
        <w:fldChar w:fldCharType="separate"/>
      </w:r>
      <w:r w:rsidR="00560AD9">
        <w:rPr>
          <w:rStyle w:val="MISCFigureCaptionHeaderBold8pt"/>
          <w:noProof/>
        </w:rPr>
        <w:t>34</w:t>
      </w:r>
      <w:r w:rsidRPr="00852763">
        <w:rPr>
          <w:rStyle w:val="MISCFigureCaptionHeaderBold8pt"/>
        </w:rPr>
        <w:fldChar w:fldCharType="end"/>
      </w:r>
      <w:bookmarkEnd w:id="494"/>
      <w:r w:rsidRPr="00852763">
        <w:rPr>
          <w:rStyle w:val="MISCFigureCaptionHeaderBold8pt"/>
        </w:rPr>
        <w:t>.</w:t>
      </w:r>
      <w:r>
        <w:t xml:space="preserve"> Docker EE components</w:t>
      </w:r>
      <w:bookmarkEnd w:id="495"/>
    </w:p>
    <w:tbl>
      <w:tblPr>
        <w:tblStyle w:val="TableGrid"/>
        <w:tblW w:w="873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340"/>
        <w:gridCol w:w="2700"/>
        <w:gridCol w:w="2700"/>
      </w:tblGrid>
      <w:tr w:rsidR="000615E7" w14:paraId="4688F837" w14:textId="77777777" w:rsidTr="00CD4360">
        <w:trPr>
          <w:cantSplit/>
          <w:tblHeader/>
        </w:trPr>
        <w:tc>
          <w:tcPr>
            <w:tcW w:w="990" w:type="dxa"/>
            <w:tcBorders>
              <w:top w:val="nil"/>
              <w:bottom w:val="single" w:sz="36" w:space="0" w:color="00B388"/>
            </w:tcBorders>
          </w:tcPr>
          <w:p w14:paraId="3714C14C" w14:textId="77777777" w:rsidR="000615E7" w:rsidRDefault="000615E7" w:rsidP="00CD4360">
            <w:pPr>
              <w:pStyle w:val="TableSubhead8pt"/>
            </w:pPr>
            <w:r>
              <w:t>Order</w:t>
            </w:r>
          </w:p>
        </w:tc>
        <w:tc>
          <w:tcPr>
            <w:tcW w:w="2340" w:type="dxa"/>
            <w:tcBorders>
              <w:top w:val="nil"/>
              <w:bottom w:val="single" w:sz="36" w:space="0" w:color="00B388"/>
            </w:tcBorders>
          </w:tcPr>
          <w:p w14:paraId="32484EC3" w14:textId="77777777" w:rsidR="000615E7" w:rsidRDefault="000615E7" w:rsidP="00CD4360">
            <w:pPr>
              <w:pStyle w:val="TableSubhead8pt"/>
            </w:pPr>
            <w:r>
              <w:t>Component</w:t>
            </w:r>
          </w:p>
        </w:tc>
        <w:tc>
          <w:tcPr>
            <w:tcW w:w="2700" w:type="dxa"/>
            <w:tcBorders>
              <w:top w:val="nil"/>
              <w:bottom w:val="single" w:sz="36" w:space="0" w:color="00B388"/>
            </w:tcBorders>
          </w:tcPr>
          <w:p w14:paraId="1B0253A0" w14:textId="77777777" w:rsidR="000615E7" w:rsidRDefault="000615E7" w:rsidP="00CD4360">
            <w:pPr>
              <w:pStyle w:val="TableSubhead8pt"/>
            </w:pPr>
            <w:r>
              <w:t>Dependency (compatibility)</w:t>
            </w:r>
          </w:p>
        </w:tc>
        <w:tc>
          <w:tcPr>
            <w:tcW w:w="2700" w:type="dxa"/>
            <w:tcBorders>
              <w:top w:val="nil"/>
              <w:bottom w:val="single" w:sz="36" w:space="0" w:color="00B388"/>
            </w:tcBorders>
          </w:tcPr>
          <w:p w14:paraId="434EF139" w14:textId="77777777" w:rsidR="000615E7" w:rsidRDefault="000615E7" w:rsidP="00CD4360">
            <w:pPr>
              <w:pStyle w:val="TableSubhead8pt"/>
            </w:pPr>
            <w:r>
              <w:t>Download/Documentation</w:t>
            </w:r>
          </w:p>
        </w:tc>
      </w:tr>
      <w:tr w:rsidR="000615E7" w14:paraId="3BF0B17A" w14:textId="77777777" w:rsidTr="00CD4360">
        <w:trPr>
          <w:cantSplit/>
        </w:trPr>
        <w:tc>
          <w:tcPr>
            <w:tcW w:w="990" w:type="dxa"/>
          </w:tcPr>
          <w:p w14:paraId="0FA72E06" w14:textId="77777777" w:rsidR="000615E7" w:rsidRDefault="000615E7" w:rsidP="00CD4360">
            <w:pPr>
              <w:pStyle w:val="TableBody8pt"/>
            </w:pPr>
            <w:r>
              <w:t>1.</w:t>
            </w:r>
          </w:p>
        </w:tc>
        <w:tc>
          <w:tcPr>
            <w:tcW w:w="2340" w:type="dxa"/>
          </w:tcPr>
          <w:p w14:paraId="1B9D6011" w14:textId="77777777" w:rsidR="000615E7" w:rsidRDefault="000615E7" w:rsidP="00CD4360">
            <w:pPr>
              <w:pStyle w:val="TableBody8pt"/>
            </w:pPr>
            <w:r>
              <w:t>Docker Daemon/Engine</w:t>
            </w:r>
          </w:p>
        </w:tc>
        <w:tc>
          <w:tcPr>
            <w:tcW w:w="2700" w:type="dxa"/>
            <w:vMerge w:val="restart"/>
            <w:vAlign w:val="center"/>
          </w:tcPr>
          <w:p w14:paraId="7F7B3561" w14:textId="77777777" w:rsidR="000615E7" w:rsidRDefault="000615E7" w:rsidP="00CD4360">
            <w:pPr>
              <w:pStyle w:val="TableBody8pt"/>
            </w:pPr>
            <w:r>
              <w:t>1. VM Operating System</w:t>
            </w:r>
          </w:p>
          <w:p w14:paraId="34BBB5D6" w14:textId="77777777" w:rsidR="000615E7" w:rsidRDefault="000615E7" w:rsidP="00CD4360">
            <w:pPr>
              <w:pStyle w:val="TableBody8pt"/>
            </w:pPr>
            <w:r>
              <w:t>2. vDVS plugin</w:t>
            </w:r>
          </w:p>
          <w:p w14:paraId="203BA64A" w14:textId="77777777" w:rsidR="000615E7" w:rsidRDefault="000615E7" w:rsidP="00CD4360">
            <w:pPr>
              <w:pStyle w:val="TableBody8pt"/>
            </w:pPr>
            <w:r>
              <w:t>3. Prometheus and Grafana</w:t>
            </w:r>
          </w:p>
        </w:tc>
        <w:tc>
          <w:tcPr>
            <w:tcW w:w="2700" w:type="dxa"/>
            <w:vMerge w:val="restart"/>
            <w:vAlign w:val="center"/>
          </w:tcPr>
          <w:p w14:paraId="2B672CAA" w14:textId="77777777" w:rsidR="000615E7" w:rsidRDefault="00D86FC2" w:rsidP="00CD4360">
            <w:pPr>
              <w:pStyle w:val="TableBody8pt"/>
            </w:pPr>
            <w:hyperlink r:id="rId161">
              <w:r w:rsidR="000615E7">
                <w:rPr>
                  <w:rStyle w:val="Hyperlink"/>
                </w:rPr>
                <w:t>Docker Lifecycle Maintenance</w:t>
              </w:r>
            </w:hyperlink>
          </w:p>
          <w:p w14:paraId="3029500C" w14:textId="77777777" w:rsidR="000615E7" w:rsidRDefault="00D86FC2" w:rsidP="00CD4360">
            <w:pPr>
              <w:pStyle w:val="TableBody8pt"/>
            </w:pPr>
            <w:hyperlink r:id="rId162">
              <w:r w:rsidR="000615E7">
                <w:rPr>
                  <w:rStyle w:val="Hyperlink"/>
                </w:rPr>
                <w:t>Docker Compatibility Matrix</w:t>
              </w:r>
            </w:hyperlink>
          </w:p>
        </w:tc>
      </w:tr>
      <w:tr w:rsidR="000615E7" w14:paraId="19819F1E" w14:textId="77777777" w:rsidTr="00CD4360">
        <w:trPr>
          <w:cantSplit/>
        </w:trPr>
        <w:tc>
          <w:tcPr>
            <w:tcW w:w="990" w:type="dxa"/>
          </w:tcPr>
          <w:p w14:paraId="1BD57C59" w14:textId="77777777" w:rsidR="000615E7" w:rsidRDefault="000615E7" w:rsidP="00CD4360">
            <w:pPr>
              <w:pStyle w:val="TableBody8pt"/>
            </w:pPr>
            <w:r>
              <w:t>2.</w:t>
            </w:r>
          </w:p>
        </w:tc>
        <w:tc>
          <w:tcPr>
            <w:tcW w:w="2340" w:type="dxa"/>
          </w:tcPr>
          <w:p w14:paraId="681032CE" w14:textId="77777777" w:rsidR="000615E7" w:rsidRDefault="000615E7" w:rsidP="00CD4360">
            <w:pPr>
              <w:pStyle w:val="TableBody8pt"/>
            </w:pPr>
            <w:r>
              <w:t>Universal Control Plane</w:t>
            </w:r>
          </w:p>
        </w:tc>
        <w:tc>
          <w:tcPr>
            <w:tcW w:w="2700" w:type="dxa"/>
            <w:vMerge/>
          </w:tcPr>
          <w:p w14:paraId="5079E5D2" w14:textId="77777777" w:rsidR="000615E7" w:rsidRDefault="000615E7" w:rsidP="00CD4360"/>
        </w:tc>
        <w:tc>
          <w:tcPr>
            <w:tcW w:w="2700" w:type="dxa"/>
            <w:vMerge/>
          </w:tcPr>
          <w:p w14:paraId="6F729316" w14:textId="77777777" w:rsidR="000615E7" w:rsidRDefault="000615E7" w:rsidP="00CD4360"/>
        </w:tc>
      </w:tr>
      <w:tr w:rsidR="000615E7" w14:paraId="73965EBC" w14:textId="77777777" w:rsidTr="00CD4360">
        <w:trPr>
          <w:cantSplit/>
        </w:trPr>
        <w:tc>
          <w:tcPr>
            <w:tcW w:w="990" w:type="dxa"/>
          </w:tcPr>
          <w:p w14:paraId="1CC1F993" w14:textId="77777777" w:rsidR="000615E7" w:rsidRDefault="000615E7" w:rsidP="00CD4360">
            <w:pPr>
              <w:pStyle w:val="TableBody8pt"/>
            </w:pPr>
            <w:r>
              <w:t>3.</w:t>
            </w:r>
          </w:p>
        </w:tc>
        <w:tc>
          <w:tcPr>
            <w:tcW w:w="2340" w:type="dxa"/>
          </w:tcPr>
          <w:p w14:paraId="58902E4E" w14:textId="77777777" w:rsidR="000615E7" w:rsidRDefault="000615E7" w:rsidP="00CD4360">
            <w:pPr>
              <w:pStyle w:val="TableBody8pt"/>
            </w:pPr>
            <w:r>
              <w:t>Docker Trusted Registry</w:t>
            </w:r>
          </w:p>
        </w:tc>
        <w:tc>
          <w:tcPr>
            <w:tcW w:w="2700" w:type="dxa"/>
            <w:vMerge/>
          </w:tcPr>
          <w:p w14:paraId="2E4D3F21" w14:textId="77777777" w:rsidR="000615E7" w:rsidRDefault="000615E7" w:rsidP="00CD4360"/>
        </w:tc>
        <w:tc>
          <w:tcPr>
            <w:tcW w:w="2700" w:type="dxa"/>
            <w:vMerge/>
          </w:tcPr>
          <w:p w14:paraId="647B91D4" w14:textId="77777777" w:rsidR="000615E7" w:rsidRDefault="000615E7" w:rsidP="00CD4360"/>
        </w:tc>
      </w:tr>
    </w:tbl>
    <w:p w14:paraId="6ABD41A3" w14:textId="77777777" w:rsidR="000615E7" w:rsidRDefault="000615E7" w:rsidP="000615E7">
      <w:pPr>
        <w:pStyle w:val="Subtitle"/>
      </w:pPr>
    </w:p>
    <w:p w14:paraId="798C076B" w14:textId="77777777" w:rsidR="000615E7" w:rsidRDefault="000615E7" w:rsidP="000615E7">
      <w:pPr>
        <w:pStyle w:val="Heading2"/>
      </w:pPr>
      <w:bookmarkStart w:id="496" w:name="_Toc531698855"/>
      <w:bookmarkStart w:id="497" w:name="_Toc7020481"/>
      <w:r>
        <w:t>Monitoring Tools</w:t>
      </w:r>
      <w:bookmarkEnd w:id="496"/>
      <w:bookmarkEnd w:id="497"/>
    </w:p>
    <w:p w14:paraId="0C0581B8" w14:textId="77777777" w:rsidR="000615E7" w:rsidRDefault="000615E7" w:rsidP="0058095B">
      <w:pPr>
        <w:pStyle w:val="BodyTextMetricHPELight10pt"/>
      </w:pPr>
      <w:r>
        <w:t xml:space="preserve">To learn more about upgrading Splunk, see the relevant documentation at </w:t>
      </w:r>
      <w:hyperlink r:id="rId163">
        <w:r>
          <w:rPr>
            <w:rStyle w:val="Hyperlink"/>
          </w:rPr>
          <w:t>How to upgrade Splunk Enterprise</w:t>
        </w:r>
      </w:hyperlink>
      <w:r>
        <w:t>.</w:t>
      </w:r>
    </w:p>
    <w:p w14:paraId="4A4E2E69" w14:textId="77777777" w:rsidR="000615E7" w:rsidRDefault="000615E7" w:rsidP="0058095B">
      <w:pPr>
        <w:pStyle w:val="BodyTextMetricHPELight10pt"/>
      </w:pPr>
      <w:r>
        <w:t xml:space="preserve">The Sysdig agent runs as a container and the latest version is pulled from the Docker hub on first installation. Re-run the </w:t>
      </w:r>
      <w:r>
        <w:rPr>
          <w:rStyle w:val="CodingLanguage"/>
        </w:rPr>
        <w:t>install_sysdig.yml</w:t>
      </w:r>
      <w:r>
        <w:t xml:space="preserve"> playbook to update to the newest version if required.</w:t>
      </w:r>
    </w:p>
    <w:p w14:paraId="34573F52" w14:textId="77777777" w:rsidR="000615E7" w:rsidRDefault="000615E7" w:rsidP="0058095B">
      <w:pPr>
        <w:pStyle w:val="BodyTextMetricHPELight10pt"/>
      </w:pPr>
      <w:r>
        <w:t xml:space="preserve">Prometheus and Grafana monitoring tools (see </w:t>
      </w:r>
      <w:r w:rsidRPr="002D0518">
        <w:fldChar w:fldCharType="begin"/>
      </w:r>
      <w:r w:rsidRPr="002D0518">
        <w:instrText xml:space="preserve"> REF _Refd17e59150 \h </w:instrText>
      </w:r>
      <w:r>
        <w:instrText xml:space="preserve"> \* MERGEFORMAT </w:instrText>
      </w:r>
      <w:r w:rsidRPr="002D0518">
        <w:fldChar w:fldCharType="separate"/>
      </w:r>
      <w:r w:rsidR="00560AD9" w:rsidRPr="00560AD9">
        <w:t>Table</w:t>
      </w:r>
      <w:r w:rsidR="00560AD9" w:rsidRPr="00560AD9">
        <w:rPr>
          <w:rFonts w:ascii="Calibri" w:hAnsi="Calibri" w:cs="Calibri"/>
        </w:rPr>
        <w:t> </w:t>
      </w:r>
      <w:r w:rsidR="00560AD9">
        <w:t>35</w:t>
      </w:r>
      <w:r w:rsidRPr="002D0518">
        <w:fldChar w:fldCharType="end"/>
      </w:r>
      <w:r>
        <w:t>) run as containers within the Docker environment. Newer versions of these tools can be deployed by pulling the Docker images from Docker Hub. Verify that the version of Prometheus that is being used is compatible with the version of Docker EE.</w:t>
      </w:r>
    </w:p>
    <w:p w14:paraId="12250A14" w14:textId="77777777" w:rsidR="000615E7" w:rsidRDefault="000615E7" w:rsidP="000615E7">
      <w:pPr>
        <w:pStyle w:val="MISCTableCaptionHeader8pt"/>
      </w:pPr>
      <w:bookmarkStart w:id="498" w:name="_Refd17e59150"/>
      <w:bookmarkStart w:id="499" w:name="_Tocd17e59150"/>
      <w:r>
        <w:rPr>
          <w:rStyle w:val="MISCTableCaptionHeaderBold8pt"/>
          <w:noProof/>
        </w:rPr>
        <w:t>Table</w:t>
      </w:r>
      <w:r>
        <w:rPr>
          <w:rStyle w:val="MISCTableCaptionHeaderBold8pt"/>
          <w:rFonts w:ascii="Calibri" w:hAnsi="Calibri" w:cs="Calibri"/>
          <w:noProof/>
        </w:rPr>
        <w:t> </w:t>
      </w:r>
      <w:bookmarkStart w:id="500" w:name="_Numd17e59150"/>
      <w:r>
        <w:fldChar w:fldCharType="begin"/>
      </w:r>
      <w:r>
        <w:instrText xml:space="preserve"> SEQ Table \* ARABIC </w:instrText>
      </w:r>
      <w:r>
        <w:fldChar w:fldCharType="separate"/>
      </w:r>
      <w:r w:rsidR="00560AD9">
        <w:rPr>
          <w:noProof/>
        </w:rPr>
        <w:t>35</w:t>
      </w:r>
      <w:r>
        <w:rPr>
          <w:rStyle w:val="MISCTableCaptionHeaderBold8pt"/>
          <w:noProof/>
        </w:rPr>
        <w:fldChar w:fldCharType="end"/>
      </w:r>
      <w:bookmarkEnd w:id="498"/>
      <w:bookmarkEnd w:id="499"/>
      <w:bookmarkEnd w:id="500"/>
      <w:r>
        <w:t>. Monitoring tools: Prometheus and Grafana</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990"/>
        <w:gridCol w:w="2430"/>
        <w:gridCol w:w="2610"/>
        <w:gridCol w:w="2610"/>
      </w:tblGrid>
      <w:tr w:rsidR="000615E7" w14:paraId="3F4F59C1" w14:textId="77777777" w:rsidTr="00CD4360">
        <w:trPr>
          <w:cantSplit/>
        </w:trPr>
        <w:tc>
          <w:tcPr>
            <w:tcW w:w="990" w:type="dxa"/>
            <w:tcBorders>
              <w:top w:val="nil"/>
              <w:bottom w:val="single" w:sz="36" w:space="0" w:color="00B388"/>
            </w:tcBorders>
          </w:tcPr>
          <w:p w14:paraId="32005A36" w14:textId="77777777" w:rsidR="000615E7" w:rsidRDefault="000615E7" w:rsidP="00CD4360">
            <w:pPr>
              <w:pStyle w:val="TableSubhead8pt"/>
            </w:pPr>
            <w:r>
              <w:t>Order</w:t>
            </w:r>
          </w:p>
        </w:tc>
        <w:tc>
          <w:tcPr>
            <w:tcW w:w="2430" w:type="dxa"/>
            <w:tcBorders>
              <w:top w:val="nil"/>
              <w:bottom w:val="single" w:sz="36" w:space="0" w:color="00B388"/>
            </w:tcBorders>
          </w:tcPr>
          <w:p w14:paraId="5291A541" w14:textId="77777777" w:rsidR="000615E7" w:rsidRDefault="000615E7" w:rsidP="00CD4360">
            <w:pPr>
              <w:pStyle w:val="TableSubhead8pt"/>
            </w:pPr>
            <w:r>
              <w:t>Component</w:t>
            </w:r>
          </w:p>
        </w:tc>
        <w:tc>
          <w:tcPr>
            <w:tcW w:w="2610" w:type="dxa"/>
            <w:tcBorders>
              <w:top w:val="nil"/>
              <w:bottom w:val="single" w:sz="36" w:space="0" w:color="00B388"/>
            </w:tcBorders>
          </w:tcPr>
          <w:p w14:paraId="387D8E13" w14:textId="77777777" w:rsidR="000615E7" w:rsidRDefault="000615E7" w:rsidP="00CD4360">
            <w:pPr>
              <w:pStyle w:val="TableSubhead8pt"/>
            </w:pPr>
            <w:r>
              <w:t>Dependency (compatibility)</w:t>
            </w:r>
          </w:p>
        </w:tc>
        <w:tc>
          <w:tcPr>
            <w:tcW w:w="2610" w:type="dxa"/>
            <w:tcBorders>
              <w:top w:val="nil"/>
              <w:bottom w:val="single" w:sz="36" w:space="0" w:color="00B388"/>
            </w:tcBorders>
          </w:tcPr>
          <w:p w14:paraId="43C0321D" w14:textId="77777777" w:rsidR="000615E7" w:rsidRDefault="000615E7" w:rsidP="00CD4360">
            <w:pPr>
              <w:pStyle w:val="TableSubhead8pt"/>
            </w:pPr>
            <w:r>
              <w:t>Download/Documentation</w:t>
            </w:r>
          </w:p>
        </w:tc>
      </w:tr>
      <w:tr w:rsidR="000615E7" w14:paraId="55CFBCF9" w14:textId="77777777" w:rsidTr="00CD4360">
        <w:trPr>
          <w:cantSplit/>
        </w:trPr>
        <w:tc>
          <w:tcPr>
            <w:tcW w:w="990" w:type="dxa"/>
          </w:tcPr>
          <w:p w14:paraId="62330512" w14:textId="77777777" w:rsidR="000615E7" w:rsidRDefault="000615E7" w:rsidP="00CD4360">
            <w:pPr>
              <w:pStyle w:val="TableBody8pt"/>
            </w:pPr>
            <w:r>
              <w:t>1.</w:t>
            </w:r>
          </w:p>
        </w:tc>
        <w:tc>
          <w:tcPr>
            <w:tcW w:w="2430" w:type="dxa"/>
          </w:tcPr>
          <w:p w14:paraId="5A567A13" w14:textId="77777777" w:rsidR="000615E7" w:rsidRDefault="000615E7" w:rsidP="00CD4360">
            <w:pPr>
              <w:pStyle w:val="TableBody8pt"/>
            </w:pPr>
            <w:r>
              <w:t>Prometheus</w:t>
            </w:r>
          </w:p>
        </w:tc>
        <w:tc>
          <w:tcPr>
            <w:tcW w:w="2610" w:type="dxa"/>
          </w:tcPr>
          <w:p w14:paraId="42961261" w14:textId="77777777" w:rsidR="000615E7" w:rsidRDefault="000615E7" w:rsidP="00CD4360">
            <w:pPr>
              <w:pStyle w:val="TableBody8pt"/>
            </w:pPr>
            <w:r>
              <w:t>1. Grafana</w:t>
            </w:r>
          </w:p>
          <w:p w14:paraId="124BE729" w14:textId="77777777" w:rsidR="000615E7" w:rsidRDefault="000615E7" w:rsidP="00CD4360">
            <w:pPr>
              <w:pStyle w:val="TableBody8pt"/>
            </w:pPr>
            <w:r>
              <w:t>2. Docker EE</w:t>
            </w:r>
          </w:p>
        </w:tc>
        <w:tc>
          <w:tcPr>
            <w:tcW w:w="2610" w:type="dxa"/>
            <w:vMerge w:val="restart"/>
            <w:vAlign w:val="center"/>
          </w:tcPr>
          <w:p w14:paraId="04EFD428" w14:textId="77777777" w:rsidR="000615E7" w:rsidRDefault="000615E7" w:rsidP="00CD4360">
            <w:pPr>
              <w:pStyle w:val="TableBody8pt"/>
            </w:pPr>
            <w:r>
              <w:t>1. Prometheus Images on Docker Hub</w:t>
            </w:r>
          </w:p>
          <w:p w14:paraId="7FAAC836" w14:textId="77777777" w:rsidR="000615E7" w:rsidRDefault="000615E7" w:rsidP="00CD4360">
            <w:pPr>
              <w:pStyle w:val="TableBody8pt"/>
            </w:pPr>
            <w:r>
              <w:t xml:space="preserve">2. </w:t>
            </w:r>
            <w:hyperlink r:id="rId164">
              <w:r>
                <w:rPr>
                  <w:rStyle w:val="Hyperlink"/>
                </w:rPr>
                <w:t>Upgrading Grafana</w:t>
              </w:r>
            </w:hyperlink>
          </w:p>
        </w:tc>
      </w:tr>
      <w:tr w:rsidR="000615E7" w14:paraId="4AA98AAE" w14:textId="77777777" w:rsidTr="00CD4360">
        <w:trPr>
          <w:cantSplit/>
        </w:trPr>
        <w:tc>
          <w:tcPr>
            <w:tcW w:w="990" w:type="dxa"/>
          </w:tcPr>
          <w:p w14:paraId="1D9171F4" w14:textId="77777777" w:rsidR="000615E7" w:rsidRDefault="000615E7" w:rsidP="00CD4360">
            <w:pPr>
              <w:pStyle w:val="TableBody8pt"/>
            </w:pPr>
            <w:r>
              <w:t>2.</w:t>
            </w:r>
          </w:p>
        </w:tc>
        <w:tc>
          <w:tcPr>
            <w:tcW w:w="2430" w:type="dxa"/>
          </w:tcPr>
          <w:p w14:paraId="6FCD5AC8" w14:textId="77777777" w:rsidR="000615E7" w:rsidRDefault="000615E7" w:rsidP="00CD4360">
            <w:pPr>
              <w:pStyle w:val="TableBody8pt"/>
            </w:pPr>
            <w:r>
              <w:t>Grafana</w:t>
            </w:r>
          </w:p>
        </w:tc>
        <w:tc>
          <w:tcPr>
            <w:tcW w:w="2610" w:type="dxa"/>
          </w:tcPr>
          <w:p w14:paraId="34208CE3" w14:textId="77777777" w:rsidR="000615E7" w:rsidRDefault="000615E7" w:rsidP="00CD4360">
            <w:pPr>
              <w:pStyle w:val="TableBody8pt"/>
            </w:pPr>
            <w:r>
              <w:t>1. Prometheus</w:t>
            </w:r>
          </w:p>
          <w:p w14:paraId="5FC9BF66" w14:textId="77777777" w:rsidR="000615E7" w:rsidRDefault="000615E7" w:rsidP="00CD4360">
            <w:pPr>
              <w:pStyle w:val="TableBody8pt"/>
            </w:pPr>
            <w:r>
              <w:t>2. Docker EE</w:t>
            </w:r>
          </w:p>
        </w:tc>
        <w:tc>
          <w:tcPr>
            <w:tcW w:w="2610" w:type="dxa"/>
            <w:vMerge/>
          </w:tcPr>
          <w:p w14:paraId="59C08B36" w14:textId="77777777" w:rsidR="000615E7" w:rsidRDefault="000615E7" w:rsidP="00CD4360"/>
        </w:tc>
      </w:tr>
    </w:tbl>
    <w:p w14:paraId="5A1C7CDA" w14:textId="2E9690A4" w:rsidR="000615E7" w:rsidRDefault="000615E7" w:rsidP="000615E7">
      <w:pPr>
        <w:rPr>
          <w:rFonts w:ascii="MetricHPE" w:hAnsi="MetricHPE"/>
          <w:b/>
          <w:color w:val="000000"/>
          <w:sz w:val="28"/>
          <w:szCs w:val="34"/>
        </w:rPr>
      </w:pPr>
    </w:p>
    <w:p w14:paraId="11EEA45F" w14:textId="77777777" w:rsidR="000615E7" w:rsidRDefault="000615E7" w:rsidP="000615E7">
      <w:pPr>
        <w:pStyle w:val="Heading1"/>
      </w:pPr>
      <w:bookmarkStart w:id="501" w:name="_Toc531698856"/>
      <w:bookmarkStart w:id="502" w:name="_Toc7020482"/>
      <w:r>
        <w:t>Summary</w:t>
      </w:r>
      <w:bookmarkEnd w:id="501"/>
      <w:bookmarkEnd w:id="502"/>
    </w:p>
    <w:p w14:paraId="0B24820B" w14:textId="1CE763F5" w:rsidR="000615E7" w:rsidRDefault="000615E7" w:rsidP="0058095B">
      <w:pPr>
        <w:pStyle w:val="BodyTextLastMetricHPELight10pt"/>
        <w:rPr>
          <w:b/>
        </w:rPr>
      </w:pPr>
      <w:r w:rsidRPr="00851EDD">
        <w:t>This document has described how to architect and deploy a</w:t>
      </w:r>
      <w:r w:rsidR="004D3CD7">
        <w:t>n</w:t>
      </w:r>
      <w:r w:rsidR="004D3CD7" w:rsidRPr="004D3CD7">
        <w:t xml:space="preserve"> HPE Enterprise Containers as a Service with Docker EE</w:t>
      </w:r>
      <w:r w:rsidR="004D3CD7">
        <w:t xml:space="preserve"> solution</w:t>
      </w:r>
      <w:r w:rsidRPr="00851EDD">
        <w:t xml:space="preserve">, using Ansible playbooks to quickly </w:t>
      </w:r>
      <w:r>
        <w:t>install and deploy a production-</w:t>
      </w:r>
      <w:r w:rsidRPr="00851EDD">
        <w:t xml:space="preserve">ready container environment. This deployment includes a highly available container cluster with backup services and persistent data support. This solution is ideal for customers looking to run containers on VMs to take advantage of the resource efficient usage of virtual machines for Docker containers, and having the ability to run legacy and new container applications side-by-side. Customers deploying Docker containers on </w:t>
      </w:r>
      <w:r>
        <w:t xml:space="preserve">a </w:t>
      </w:r>
      <w:r w:rsidRPr="00851EDD">
        <w:t>large scale</w:t>
      </w:r>
      <w:r>
        <w:t xml:space="preserve">, </w:t>
      </w:r>
      <w:r w:rsidRPr="00851EDD">
        <w:t>on Linux and Microsoft Windows</w:t>
      </w:r>
      <w:r>
        <w:t>,</w:t>
      </w:r>
      <w:r w:rsidRPr="00851EDD">
        <w:t xml:space="preserve"> should consider </w:t>
      </w:r>
      <w:r w:rsidRPr="00A43B4D">
        <w:t xml:space="preserve">HPE </w:t>
      </w:r>
      <w:r w:rsidR="00B0382D">
        <w:t>Synergy</w:t>
      </w:r>
      <w:r w:rsidRPr="00851EDD">
        <w:t xml:space="preserve"> as the deployment infrastructure. </w:t>
      </w:r>
    </w:p>
    <w:p w14:paraId="129D95F3" w14:textId="77777777" w:rsidR="000615E7" w:rsidRDefault="000615E7" w:rsidP="000615E7">
      <w:pPr>
        <w:pStyle w:val="Heading1"/>
      </w:pPr>
      <w:bookmarkStart w:id="503" w:name="_Toc531698857"/>
      <w:bookmarkStart w:id="504" w:name="_Toc7020483"/>
      <w:r w:rsidRPr="00C15ACC">
        <w:lastRenderedPageBreak/>
        <w:t xml:space="preserve">Appendix A: </w:t>
      </w:r>
      <w:bookmarkStart w:id="505" w:name="_Refd17e60745"/>
      <w:bookmarkStart w:id="506" w:name="_Tocd17e60745"/>
      <w:r>
        <w:t>Software Licenses</w:t>
      </w:r>
      <w:bookmarkEnd w:id="503"/>
      <w:bookmarkEnd w:id="504"/>
    </w:p>
    <w:p w14:paraId="428E365C" w14:textId="77777777" w:rsidR="000615E7" w:rsidRDefault="000615E7" w:rsidP="0058095B">
      <w:pPr>
        <w:pStyle w:val="BodyTextMetricHPELight10pt"/>
      </w:pPr>
      <w:r>
        <w:t>Licenses are required for the following software components:</w:t>
      </w:r>
    </w:p>
    <w:p w14:paraId="64C85245" w14:textId="77777777" w:rsidR="000615E7" w:rsidRDefault="000615E7" w:rsidP="000615E7">
      <w:pPr>
        <w:pStyle w:val="BulletLevel1"/>
      </w:pPr>
      <w:r>
        <w:t>VMware</w:t>
      </w:r>
    </w:p>
    <w:p w14:paraId="7408FBA7" w14:textId="77777777" w:rsidR="000615E7" w:rsidRDefault="000615E7" w:rsidP="000615E7">
      <w:pPr>
        <w:pStyle w:val="BulletLevel1"/>
      </w:pPr>
      <w:r>
        <w:t>Red Hat Linux</w:t>
      </w:r>
    </w:p>
    <w:p w14:paraId="03906D4B" w14:textId="56BD87FF" w:rsidR="00C74D5F" w:rsidRDefault="00C74D5F" w:rsidP="000615E7">
      <w:pPr>
        <w:pStyle w:val="BulletLevel1"/>
      </w:pPr>
      <w:r>
        <w:t>Microsoft Windows Server</w:t>
      </w:r>
    </w:p>
    <w:p w14:paraId="17AB26AA" w14:textId="77777777" w:rsidR="000615E7" w:rsidRDefault="000615E7" w:rsidP="000615E7">
      <w:pPr>
        <w:pStyle w:val="BulletLevel1"/>
      </w:pPr>
      <w:r>
        <w:t>Docker EE</w:t>
      </w:r>
    </w:p>
    <w:p w14:paraId="1BF6F7F0" w14:textId="77777777" w:rsidR="000615E7" w:rsidRDefault="000615E7" w:rsidP="000615E7">
      <w:pPr>
        <w:pStyle w:val="BulletLevel1"/>
      </w:pPr>
      <w:r>
        <w:t>Splunk (optional software)</w:t>
      </w:r>
    </w:p>
    <w:p w14:paraId="6C928428" w14:textId="77777777" w:rsidR="000615E7" w:rsidRPr="00573D94" w:rsidRDefault="000615E7" w:rsidP="000615E7">
      <w:pPr>
        <w:pStyle w:val="BulletLevel1LastBeforeMainhead"/>
      </w:pPr>
      <w:r>
        <w:t>Sysdig (optional software)</w:t>
      </w:r>
    </w:p>
    <w:p w14:paraId="4BE4E7CB" w14:textId="77777777" w:rsidR="000615E7" w:rsidRDefault="000615E7" w:rsidP="000615E7">
      <w:pPr>
        <w:pStyle w:val="Heading1"/>
      </w:pPr>
      <w:bookmarkStart w:id="507" w:name="_Toc531698858"/>
      <w:bookmarkStart w:id="508" w:name="_Toc7020484"/>
      <w:r>
        <w:t>Appendix B: Using customer supplied certificates for UCP and DTR</w:t>
      </w:r>
      <w:bookmarkEnd w:id="505"/>
      <w:bookmarkEnd w:id="506"/>
      <w:bookmarkEnd w:id="507"/>
      <w:bookmarkEnd w:id="508"/>
    </w:p>
    <w:p w14:paraId="279D3AED" w14:textId="77777777" w:rsidR="000615E7" w:rsidRDefault="000615E7" w:rsidP="0058095B">
      <w:pPr>
        <w:pStyle w:val="BodyTextMetricHPELight10pt"/>
      </w:pPr>
      <w:r w:rsidRPr="00FE7EE5">
        <w:fldChar w:fldCharType="begin"/>
      </w:r>
      <w:r w:rsidRPr="00FE7EE5">
        <w:instrText xml:space="preserve"> REF _Ref513540468 \h </w:instrText>
      </w:r>
      <w:r>
        <w:instrText xml:space="preserve"> \* MERGEFORMAT </w:instrText>
      </w:r>
      <w:r w:rsidRPr="00FE7EE5">
        <w:fldChar w:fldCharType="separate"/>
      </w:r>
      <w:r w:rsidR="00560AD9" w:rsidRPr="00560AD9">
        <w:t>Table 36</w:t>
      </w:r>
      <w:r w:rsidRPr="00FE7EE5">
        <w:fldChar w:fldCharType="end"/>
      </w:r>
      <w:r w:rsidRPr="00FE7EE5">
        <w:t xml:space="preserve"> </w:t>
      </w:r>
      <w:r>
        <w:t xml:space="preserve">lists the variables used when configuring customer supplied certificates for UCP and DTR. </w:t>
      </w:r>
    </w:p>
    <w:p w14:paraId="55EA6A51" w14:textId="77777777" w:rsidR="000615E7" w:rsidRDefault="000615E7" w:rsidP="000615E7">
      <w:pPr>
        <w:pStyle w:val="MISCTableCaptionHeader8pt"/>
      </w:pPr>
      <w:bookmarkStart w:id="509" w:name="_Ref513540468"/>
      <w:r w:rsidRPr="00FE7EE5">
        <w:rPr>
          <w:rStyle w:val="MISCTableCaptionHeaderBold8pt"/>
        </w:rPr>
        <w:t xml:space="preserve">Table </w:t>
      </w:r>
      <w:r w:rsidRPr="00FE7EE5">
        <w:rPr>
          <w:rStyle w:val="MISCTableCaptionHeaderBold8pt"/>
        </w:rPr>
        <w:fldChar w:fldCharType="begin"/>
      </w:r>
      <w:r w:rsidRPr="00FE7EE5">
        <w:rPr>
          <w:rStyle w:val="MISCTableCaptionHeaderBold8pt"/>
        </w:rPr>
        <w:instrText xml:space="preserve"> SEQ Table \* ARABIC </w:instrText>
      </w:r>
      <w:r w:rsidRPr="00FE7EE5">
        <w:rPr>
          <w:rStyle w:val="MISCTableCaptionHeaderBold8pt"/>
        </w:rPr>
        <w:fldChar w:fldCharType="separate"/>
      </w:r>
      <w:r w:rsidR="00560AD9">
        <w:rPr>
          <w:rStyle w:val="MISCTableCaptionHeaderBold8pt"/>
          <w:noProof/>
        </w:rPr>
        <w:t>36</w:t>
      </w:r>
      <w:r w:rsidRPr="00FE7EE5">
        <w:rPr>
          <w:rStyle w:val="MISCTableCaptionHeaderBold8pt"/>
        </w:rPr>
        <w:fldChar w:fldCharType="end"/>
      </w:r>
      <w:bookmarkEnd w:id="509"/>
      <w:r w:rsidRPr="00FE7EE5">
        <w:rPr>
          <w:rStyle w:val="MISCTableCaptionHeaderBold8pt"/>
        </w:rPr>
        <w:t>.</w:t>
      </w:r>
      <w:r>
        <w:t xml:space="preserve"> Customer certs variables</w:t>
      </w:r>
    </w:p>
    <w:tbl>
      <w:tblPr>
        <w:tblStyle w:val="TableGrid"/>
        <w:tblW w:w="864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Layout w:type="fixed"/>
        <w:tblLook w:val="04A0" w:firstRow="1" w:lastRow="0" w:firstColumn="1" w:lastColumn="0" w:noHBand="0" w:noVBand="1"/>
      </w:tblPr>
      <w:tblGrid>
        <w:gridCol w:w="1710"/>
        <w:gridCol w:w="1710"/>
        <w:gridCol w:w="5220"/>
      </w:tblGrid>
      <w:tr w:rsidR="000615E7" w14:paraId="1CA428F7" w14:textId="77777777" w:rsidTr="00CD4360">
        <w:trPr>
          <w:cantSplit/>
        </w:trPr>
        <w:tc>
          <w:tcPr>
            <w:tcW w:w="1710" w:type="dxa"/>
            <w:tcBorders>
              <w:top w:val="nil"/>
              <w:bottom w:val="single" w:sz="36" w:space="0" w:color="00B388"/>
            </w:tcBorders>
          </w:tcPr>
          <w:p w14:paraId="1CFD8590" w14:textId="77777777" w:rsidR="000615E7" w:rsidRDefault="000615E7" w:rsidP="00CD4360">
            <w:pPr>
              <w:pStyle w:val="TableSubhead8pt"/>
            </w:pPr>
            <w:r>
              <w:t>Variable</w:t>
            </w:r>
          </w:p>
        </w:tc>
        <w:tc>
          <w:tcPr>
            <w:tcW w:w="1710" w:type="dxa"/>
            <w:tcBorders>
              <w:top w:val="nil"/>
              <w:bottom w:val="single" w:sz="36" w:space="0" w:color="00B388"/>
            </w:tcBorders>
          </w:tcPr>
          <w:p w14:paraId="44F99A83" w14:textId="77777777" w:rsidR="000615E7" w:rsidRDefault="000615E7" w:rsidP="00CD4360">
            <w:pPr>
              <w:pStyle w:val="TableSubhead8pt"/>
            </w:pPr>
            <w:r>
              <w:t>File</w:t>
            </w:r>
          </w:p>
        </w:tc>
        <w:tc>
          <w:tcPr>
            <w:tcW w:w="5220" w:type="dxa"/>
            <w:tcBorders>
              <w:top w:val="nil"/>
              <w:bottom w:val="single" w:sz="36" w:space="0" w:color="00B388"/>
            </w:tcBorders>
          </w:tcPr>
          <w:p w14:paraId="36A96C15" w14:textId="77777777" w:rsidR="000615E7" w:rsidRDefault="000615E7" w:rsidP="00CD4360">
            <w:pPr>
              <w:pStyle w:val="TableSubhead8pt"/>
            </w:pPr>
            <w:r>
              <w:t>Description</w:t>
            </w:r>
          </w:p>
        </w:tc>
      </w:tr>
      <w:tr w:rsidR="000615E7" w14:paraId="3697B2D5" w14:textId="77777777" w:rsidTr="00CD4360">
        <w:trPr>
          <w:cantSplit/>
        </w:trPr>
        <w:tc>
          <w:tcPr>
            <w:tcW w:w="1710" w:type="dxa"/>
          </w:tcPr>
          <w:p w14:paraId="60C43C35" w14:textId="77777777" w:rsidR="000615E7" w:rsidRDefault="000615E7" w:rsidP="00CD4360">
            <w:pPr>
              <w:pStyle w:val="TableBody8pt"/>
            </w:pPr>
            <w:r>
              <w:t>ucp_certs_dir</w:t>
            </w:r>
          </w:p>
        </w:tc>
        <w:tc>
          <w:tcPr>
            <w:tcW w:w="1710" w:type="dxa"/>
          </w:tcPr>
          <w:p w14:paraId="6346AB19" w14:textId="40890E59" w:rsidR="000615E7" w:rsidRDefault="00234962" w:rsidP="00CD4360">
            <w:pPr>
              <w:pStyle w:val="TableBody8pt"/>
            </w:pPr>
            <w:r>
              <w:t>group_var</w:t>
            </w:r>
            <w:r w:rsidR="00B0382D">
              <w:t>s/all/vars</w:t>
            </w:r>
          </w:p>
        </w:tc>
        <w:tc>
          <w:tcPr>
            <w:tcW w:w="5220" w:type="dxa"/>
          </w:tcPr>
          <w:p w14:paraId="291EC2DD" w14:textId="77777777" w:rsidR="000615E7" w:rsidRDefault="000615E7" w:rsidP="00CD4360">
            <w:pPr>
              <w:pStyle w:val="TableBody8pt"/>
            </w:pPr>
            <w:r>
              <w:t xml:space="preserve">If </w:t>
            </w:r>
            <w:r>
              <w:rPr>
                <w:rStyle w:val="BoldEmpha"/>
              </w:rPr>
              <w:t>ucp_certs_dir</w:t>
            </w:r>
            <w:r>
              <w:t xml:space="preserve"> is not defined, UCP is installed with self-signed certificates and DTR is installed with the </w:t>
            </w:r>
            <w:r>
              <w:rPr>
                <w:rStyle w:val="CodingLanguage"/>
              </w:rPr>
              <w:t>--ucp-insecure-tls</w:t>
            </w:r>
            <w:r>
              <w:t xml:space="preserve"> switch</w:t>
            </w:r>
          </w:p>
          <w:p w14:paraId="1C265787" w14:textId="77777777" w:rsidR="000615E7" w:rsidRDefault="000615E7" w:rsidP="00CD4360">
            <w:pPr>
              <w:pStyle w:val="TableBody8pt"/>
            </w:pPr>
            <w:r>
              <w:t xml:space="preserve">If </w:t>
            </w:r>
            <w:r>
              <w:rPr>
                <w:rStyle w:val="BoldEmpha"/>
              </w:rPr>
              <w:t>ucp_certs_dir</w:t>
            </w:r>
            <w:r>
              <w:t xml:space="preserve"> is defined, this is a folder on the Ansible machine that must contain 3 files: </w:t>
            </w:r>
          </w:p>
          <w:p w14:paraId="05F89536" w14:textId="77777777" w:rsidR="000615E7" w:rsidRDefault="000615E7" w:rsidP="00CD4360">
            <w:pPr>
              <w:pStyle w:val="TableBody8pt"/>
            </w:pPr>
            <w:r>
              <w:rPr>
                <w:rStyle w:val="CodingLanguage"/>
              </w:rPr>
              <w:t>ca.pem</w:t>
            </w:r>
            <w:r>
              <w:t>, the root CA certificate in PEM format</w:t>
            </w:r>
          </w:p>
          <w:p w14:paraId="2C80F0D1" w14:textId="77777777" w:rsidR="000615E7" w:rsidRDefault="000615E7" w:rsidP="00CD4360">
            <w:pPr>
              <w:pStyle w:val="TableBody8pt"/>
            </w:pPr>
            <w:r>
              <w:rPr>
                <w:rStyle w:val="CodingLanguage"/>
              </w:rPr>
              <w:t>cert.pem</w:t>
            </w:r>
            <w:r>
              <w:t>, the server certificate optionally followed by intermediate CAs</w:t>
            </w:r>
          </w:p>
          <w:p w14:paraId="69A33E3E"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r w:rsidR="000615E7" w14:paraId="0A4E6CE3" w14:textId="77777777" w:rsidTr="00CD4360">
        <w:trPr>
          <w:cantSplit/>
        </w:trPr>
        <w:tc>
          <w:tcPr>
            <w:tcW w:w="1710" w:type="dxa"/>
          </w:tcPr>
          <w:p w14:paraId="74B454D7" w14:textId="77777777" w:rsidR="000615E7" w:rsidRDefault="000615E7" w:rsidP="00CD4360">
            <w:pPr>
              <w:pStyle w:val="TableBody8pt"/>
            </w:pPr>
            <w:r>
              <w:t>dtr_certs_dir</w:t>
            </w:r>
          </w:p>
        </w:tc>
        <w:tc>
          <w:tcPr>
            <w:tcW w:w="1710" w:type="dxa"/>
          </w:tcPr>
          <w:p w14:paraId="4527B68A" w14:textId="22F0DFEF" w:rsidR="000615E7" w:rsidRDefault="00234962" w:rsidP="00CD4360">
            <w:pPr>
              <w:pStyle w:val="TableBody8pt"/>
            </w:pPr>
            <w:r>
              <w:t>group_var</w:t>
            </w:r>
            <w:r w:rsidR="00B0382D">
              <w:t>s/all/vars</w:t>
            </w:r>
          </w:p>
        </w:tc>
        <w:tc>
          <w:tcPr>
            <w:tcW w:w="5220" w:type="dxa"/>
          </w:tcPr>
          <w:p w14:paraId="1F929E7B" w14:textId="77777777" w:rsidR="000615E7" w:rsidRDefault="000615E7" w:rsidP="00CD4360">
            <w:pPr>
              <w:pStyle w:val="TableBody8pt"/>
            </w:pPr>
            <w:r>
              <w:t xml:space="preserve">If </w:t>
            </w:r>
            <w:r>
              <w:rPr>
                <w:rStyle w:val="BoldEmpha"/>
              </w:rPr>
              <w:t>dtr_certs_dir</w:t>
            </w:r>
            <w:r>
              <w:t xml:space="preserve"> is not defined, DTR is installed with self-signed certificates</w:t>
            </w:r>
          </w:p>
          <w:p w14:paraId="56D6A00F" w14:textId="77777777" w:rsidR="000615E7" w:rsidRDefault="000615E7" w:rsidP="00CD4360">
            <w:pPr>
              <w:pStyle w:val="TableBody8pt"/>
            </w:pPr>
            <w:r>
              <w:t xml:space="preserve">If </w:t>
            </w:r>
            <w:r>
              <w:rPr>
                <w:rStyle w:val="BoldEmpha"/>
              </w:rPr>
              <w:t>dtr_certs_dir</w:t>
            </w:r>
            <w:r>
              <w:t xml:space="preserve"> is defined, this is a folder on the Ansible machine that must contain 3 files: </w:t>
            </w:r>
          </w:p>
          <w:p w14:paraId="02C75551" w14:textId="77777777" w:rsidR="000615E7" w:rsidRDefault="000615E7" w:rsidP="00CD4360">
            <w:pPr>
              <w:pStyle w:val="TableBody8pt"/>
            </w:pPr>
            <w:r>
              <w:rPr>
                <w:rStyle w:val="CodingLanguage"/>
              </w:rPr>
              <w:t>ca.pem</w:t>
            </w:r>
            <w:r>
              <w:t>, the root CA certificate in PEM format</w:t>
            </w:r>
          </w:p>
          <w:p w14:paraId="3420AD30" w14:textId="77777777" w:rsidR="000615E7" w:rsidRDefault="000615E7" w:rsidP="00CD4360">
            <w:pPr>
              <w:pStyle w:val="TableBody8pt"/>
            </w:pPr>
            <w:r>
              <w:rPr>
                <w:rStyle w:val="CodingLanguage"/>
              </w:rPr>
              <w:t>cert.pem</w:t>
            </w:r>
            <w:r>
              <w:t>, the server certificate optionally followed by intermediate CAs</w:t>
            </w:r>
          </w:p>
          <w:p w14:paraId="64A0DD15" w14:textId="77777777" w:rsidR="000615E7" w:rsidRDefault="000615E7" w:rsidP="00CD4360">
            <w:pPr>
              <w:pStyle w:val="TableBody8pt"/>
            </w:pPr>
            <w:r>
              <w:rPr>
                <w:rStyle w:val="CodingLanguage"/>
              </w:rPr>
              <w:t>key.pem</w:t>
            </w:r>
            <w:r>
              <w:t xml:space="preserve">, the private key that comes with the </w:t>
            </w:r>
            <w:r>
              <w:rPr>
                <w:rStyle w:val="CodingLanguage"/>
              </w:rPr>
              <w:t>cert.pem</w:t>
            </w:r>
            <w:r>
              <w:t xml:space="preserve"> certificates</w:t>
            </w:r>
          </w:p>
        </w:tc>
      </w:tr>
    </w:tbl>
    <w:p w14:paraId="7DB3F669" w14:textId="77777777" w:rsidR="000615E7" w:rsidRDefault="000615E7" w:rsidP="000615E7">
      <w:pPr>
        <w:pStyle w:val="MISCNote-Ruleabove"/>
      </w:pPr>
      <w:r>
        <w:t>Note</w:t>
      </w:r>
    </w:p>
    <w:p w14:paraId="7C0111F4" w14:textId="77777777" w:rsidR="000615E7" w:rsidRDefault="000615E7" w:rsidP="0058095B">
      <w:pPr>
        <w:pStyle w:val="BodyTextMetricHPELight10pt"/>
      </w:pPr>
      <w:r>
        <w:t xml:space="preserve">The installation will fail if the </w:t>
      </w:r>
      <w:r>
        <w:rPr>
          <w:rStyle w:val="CodingLanguage"/>
        </w:rPr>
        <w:t>ca.pem</w:t>
      </w:r>
      <w:r>
        <w:t xml:space="preserve">, </w:t>
      </w:r>
      <w:r>
        <w:rPr>
          <w:rStyle w:val="CodingLanguage"/>
        </w:rPr>
        <w:t>cert.pem</w:t>
      </w:r>
      <w:r>
        <w:t xml:space="preserve"> and </w:t>
      </w:r>
      <w:r>
        <w:rPr>
          <w:rStyle w:val="CodingLanguage"/>
        </w:rPr>
        <w:t>key.pem</w:t>
      </w:r>
      <w:r>
        <w:t xml:space="preserve"> files cannot be found in the folders designated by </w:t>
      </w:r>
      <w:r>
        <w:rPr>
          <w:rStyle w:val="CodingLanguage"/>
        </w:rPr>
        <w:t>dtr_certs_dir</w:t>
      </w:r>
      <w:r>
        <w:t xml:space="preserve"> and </w:t>
      </w:r>
      <w:r>
        <w:rPr>
          <w:rStyle w:val="CodingLanguage"/>
        </w:rPr>
        <w:t>ucp_certs_dir</w:t>
      </w:r>
      <w:r>
        <w:t xml:space="preserve"> or if they don't constitute valid certificates.</w:t>
      </w:r>
    </w:p>
    <w:p w14:paraId="501AA890" w14:textId="77777777" w:rsidR="000615E7" w:rsidRDefault="000615E7" w:rsidP="000615E7">
      <w:pPr>
        <w:pStyle w:val="MISCNote-Rulebelow"/>
      </w:pPr>
      <w:r>
        <w:t>The certificates should specify the names of the FQDNs of the load balancer and the FQDNs of the VMs themselves. This applies to both the UCP server certificate and the DTR server certificate.</w:t>
      </w:r>
    </w:p>
    <w:p w14:paraId="29C17DF2" w14:textId="77777777" w:rsidR="000615E7" w:rsidRDefault="000615E7" w:rsidP="000615E7">
      <w:pPr>
        <w:pStyle w:val="Heading2"/>
      </w:pPr>
      <w:bookmarkStart w:id="510" w:name="_Refd17e60923"/>
      <w:bookmarkStart w:id="511" w:name="_Tocd17e60923"/>
      <w:bookmarkStart w:id="512" w:name="_Toc531698859"/>
      <w:bookmarkStart w:id="513" w:name="_Toc7020485"/>
      <w:r>
        <w:t>Generating and testing certificates</w:t>
      </w:r>
      <w:bookmarkEnd w:id="510"/>
      <w:bookmarkEnd w:id="511"/>
      <w:bookmarkEnd w:id="512"/>
      <w:bookmarkEnd w:id="513"/>
    </w:p>
    <w:p w14:paraId="7F097A63" w14:textId="77777777" w:rsidR="000615E7" w:rsidRDefault="000615E7" w:rsidP="0058095B">
      <w:pPr>
        <w:pStyle w:val="BodyTextMetricHPELight10pt"/>
      </w:pPr>
      <w:r>
        <w:t xml:space="preserve">In the example described here we have a root CA named </w:t>
      </w:r>
      <w:r>
        <w:rPr>
          <w:rStyle w:val="CodingLanguage"/>
        </w:rPr>
        <w:t>Example root CA</w:t>
      </w:r>
      <w:r>
        <w:t xml:space="preserve"> and an intermediate CA named </w:t>
      </w:r>
      <w:r>
        <w:rPr>
          <w:rStyle w:val="CodingLanguage"/>
        </w:rPr>
        <w:t>Intermediate CA valid 3 years</w:t>
      </w:r>
      <w:r>
        <w:t xml:space="preserve">. The intermediate CA signs the server certificates for UCP and DTR. </w:t>
      </w:r>
    </w:p>
    <w:p w14:paraId="29A92120" w14:textId="77777777" w:rsidR="000615E7" w:rsidRDefault="000615E7" w:rsidP="0058095B">
      <w:pPr>
        <w:pStyle w:val="BodyTextMetricHPELight10pt"/>
      </w:pPr>
      <w:r>
        <w:t xml:space="preserve">Below is the start of the output displayed by running the </w:t>
      </w:r>
      <w:r>
        <w:rPr>
          <w:rStyle w:val="CodingLanguage"/>
        </w:rPr>
        <w:t>openssl x509</w:t>
      </w:r>
      <w:r>
        <w:t xml:space="preserve"> utility against the </w:t>
      </w:r>
      <w:r>
        <w:rPr>
          <w:rStyle w:val="CodingLanguage"/>
        </w:rPr>
        <w:t>ca.pem</w:t>
      </w:r>
      <w:r>
        <w:t xml:space="preserve"> file (the root CA certificate).</w:t>
      </w:r>
    </w:p>
    <w:p w14:paraId="58689786" w14:textId="77777777" w:rsidR="000615E7" w:rsidRPr="00212845" w:rsidRDefault="000615E7" w:rsidP="0058095B">
      <w:pPr>
        <w:pStyle w:val="BodyTextMetricHPELight10pt"/>
        <w:rPr>
          <w:rStyle w:val="CodingLanguage"/>
        </w:rPr>
      </w:pPr>
      <w:r w:rsidRPr="00212845">
        <w:rPr>
          <w:rStyle w:val="CodingLanguage"/>
        </w:rPr>
        <w:t>[root@ansible ucp_certs]# openssl x509 -text -noout -in ca.pem|head -14</w:t>
      </w:r>
      <w:r w:rsidRPr="00212845">
        <w:rPr>
          <w:rStyle w:val="CodingLanguage"/>
        </w:rPr>
        <w:br/>
        <w:t>Certificate:</w:t>
      </w:r>
      <w:r w:rsidRPr="00212845">
        <w:rPr>
          <w:rStyle w:val="CodingLanguage"/>
        </w:rPr>
        <w:br/>
        <w:t>    Data:</w:t>
      </w:r>
      <w:r w:rsidRPr="00212845">
        <w:rPr>
          <w:rStyle w:val="CodingLanguage"/>
        </w:rPr>
        <w:br/>
        <w:t>        Version: 3 (0x2)</w:t>
      </w:r>
      <w:r w:rsidRPr="00212845">
        <w:rPr>
          <w:rStyle w:val="CodingLanguage"/>
        </w:rPr>
        <w:br/>
        <w:t>        Serial Number:</w:t>
      </w:r>
      <w:r w:rsidRPr="00212845">
        <w:rPr>
          <w:rStyle w:val="CodingLanguage"/>
        </w:rPr>
        <w:br/>
      </w:r>
      <w:r w:rsidRPr="00212845">
        <w:rPr>
          <w:rStyle w:val="CodingLanguage"/>
        </w:rPr>
        <w:lastRenderedPageBreak/>
        <w:t>            0d:07:ca:ea:00:37:77:6e:25:e0:18:3e:0e:db:80:0f:11:cb:1b:3f</w:t>
      </w:r>
      <w:r w:rsidRPr="00212845">
        <w:rPr>
          <w:rStyle w:val="CodingLanguage"/>
        </w:rPr>
        <w:br/>
        <w:t>    Signature Algorithm: sha256WithRSAEncryption</w:t>
      </w:r>
      <w:r w:rsidRPr="00212845">
        <w:rPr>
          <w:rStyle w:val="CodingLanguage"/>
        </w:rPr>
        <w:br/>
        <w:t>        Issuer: CN=Example Root CA</w:t>
      </w:r>
      <w:r w:rsidRPr="00212845">
        <w:rPr>
          <w:rStyle w:val="CodingLanguage"/>
        </w:rPr>
        <w:br/>
        <w:t>        Validity</w:t>
      </w:r>
      <w:r w:rsidRPr="00212845">
        <w:rPr>
          <w:rStyle w:val="CodingLanguage"/>
        </w:rPr>
        <w:br/>
        <w:t>            Not Before: Apr 24 20:12:01 2018 GMT</w:t>
      </w:r>
      <w:r w:rsidRPr="00212845">
        <w:rPr>
          <w:rStyle w:val="CodingLanguage"/>
        </w:rPr>
        <w:br/>
        <w:t>            Not After : Apr 21 20:12:30 2028 GMT</w:t>
      </w:r>
      <w:r w:rsidRPr="00212845">
        <w:rPr>
          <w:rStyle w:val="CodingLanguage"/>
        </w:rPr>
        <w:br/>
        <w:t>        Subject: CN=Example Root CA</w:t>
      </w:r>
      <w:r w:rsidRPr="00212845">
        <w:rPr>
          <w:rStyle w:val="CodingLanguage"/>
        </w:rPr>
        <w:br/>
        <w:t>        Subject Public Key Info:</w:t>
      </w:r>
      <w:r w:rsidRPr="00212845">
        <w:rPr>
          <w:rStyle w:val="CodingLanguage"/>
        </w:rPr>
        <w:br/>
        <w:t>            Public Key Algorithm: rsaEncryption</w:t>
      </w:r>
      <w:r w:rsidRPr="00212845">
        <w:rPr>
          <w:rStyle w:val="CodingLanguage"/>
        </w:rPr>
        <w:br/>
        <w:t>                Public-Key: (4096 bit)</w:t>
      </w:r>
    </w:p>
    <w:p w14:paraId="3F89D3C9" w14:textId="77777777" w:rsidR="000615E7" w:rsidRDefault="000615E7" w:rsidP="0058095B">
      <w:pPr>
        <w:pStyle w:val="BodyTextMetricHPELight10pt"/>
      </w:pPr>
      <w:r>
        <w:t xml:space="preserve">Here is an excerpt from the example </w:t>
      </w:r>
      <w:r>
        <w:rPr>
          <w:rStyle w:val="CodingLanguage"/>
        </w:rPr>
        <w:t>ca.pem</w:t>
      </w:r>
      <w:r>
        <w:t xml:space="preserve"> file:</w:t>
      </w:r>
    </w:p>
    <w:p w14:paraId="258E9346" w14:textId="77777777" w:rsidR="000615E7" w:rsidRPr="00212845" w:rsidRDefault="000615E7" w:rsidP="0058095B">
      <w:pPr>
        <w:pStyle w:val="BodyTextMetricHPELight10pt"/>
        <w:rPr>
          <w:rStyle w:val="CodingLanguage"/>
        </w:rPr>
      </w:pPr>
      <w:r w:rsidRPr="00212845">
        <w:rPr>
          <w:rStyle w:val="CodingLanguage"/>
        </w:rPr>
        <w:t>-----BEGIN CERTIFICATE-----</w:t>
      </w:r>
      <w:r w:rsidRPr="00212845">
        <w:rPr>
          <w:rStyle w:val="CodingLanguage"/>
        </w:rPr>
        <w:br/>
        <w:t>MIIFJTCCAw2gAwIBAgIUDQfK6gA3d24l4Bg+DtuADxHLGz8wDQYJKoZIhvcNAQEL</w:t>
      </w:r>
      <w:r w:rsidRPr="00212845">
        <w:rPr>
          <w:rStyle w:val="CodingLanguage"/>
        </w:rPr>
        <w:br/>
        <w:t>BQAwGjEYMBYGA1UEAxMPRXhhbXBsZSBSb290IENBMB4XDTE4MDQyNDIwMTIwMVoX</w:t>
      </w:r>
      <w:r w:rsidRPr="00212845">
        <w:rPr>
          <w:rStyle w:val="CodingLanguage"/>
        </w:rPr>
        <w:br/>
        <w:t>...</w:t>
      </w:r>
      <w:r w:rsidRPr="00212845">
        <w:rPr>
          <w:rStyle w:val="CodingLanguage"/>
        </w:rPr>
        <w:br/>
        <w:t>...</w:t>
      </w:r>
      <w:r w:rsidRPr="00212845">
        <w:rPr>
          <w:rStyle w:val="CodingLanguage"/>
        </w:rPr>
        <w:br/>
        <w:t>uXzYbCtU6Jt9B3fayAeWWswQv+jQSzuuA3re0M1x838iIZWDx93f4yLJWLJl7xsY</w:t>
      </w:r>
      <w:r w:rsidRPr="00212845">
        <w:rPr>
          <w:rStyle w:val="CodingLanguage"/>
        </w:rPr>
        <w:br/>
        <w:t>btvKBmqKDCsAqsQLFLnNj/JyYq4e9a6Xxcyn9FXNpzuEsfjfNGHn+csY+w3f987T</w:t>
      </w:r>
      <w:r w:rsidRPr="00212845">
        <w:rPr>
          <w:rStyle w:val="CodingLanguage"/>
        </w:rPr>
        <w:br/>
        <w:t>MNviy376xZbyAc1CV5kgmnZzjU5bDkgT8Q==</w:t>
      </w:r>
      <w:r w:rsidRPr="00212845">
        <w:rPr>
          <w:rStyle w:val="CodingLanguage"/>
        </w:rPr>
        <w:br/>
        <w:t>-----END CERTIFICATE-----</w:t>
      </w:r>
    </w:p>
    <w:p w14:paraId="69B4A251" w14:textId="77777777" w:rsidR="000615E7" w:rsidRDefault="000615E7" w:rsidP="0058095B">
      <w:pPr>
        <w:pStyle w:val="BodyTextMetricHPELight10pt"/>
      </w:pPr>
      <w:r>
        <w:t xml:space="preserve">The </w:t>
      </w:r>
      <w:r>
        <w:rPr>
          <w:rStyle w:val="CodingLanguage"/>
        </w:rPr>
        <w:t>cert.pem</w:t>
      </w:r>
      <w:r>
        <w:t xml:space="preserve"> file should contain the server certificate itself, followed by your intermediate CA's certificate. The following example shows how to extract the intermediate CA certificate from </w:t>
      </w:r>
      <w:r>
        <w:rPr>
          <w:rStyle w:val="CodingLanguage"/>
        </w:rPr>
        <w:t>cert.pem</w:t>
      </w:r>
      <w:r>
        <w:t xml:space="preserve"> and to save it to a file named </w:t>
      </w:r>
      <w:r>
        <w:rPr>
          <w:rStyle w:val="CodingLanguage"/>
        </w:rPr>
        <w:t>intca.pem</w:t>
      </w:r>
      <w:r>
        <w:t xml:space="preserve">. Using the </w:t>
      </w:r>
      <w:r>
        <w:rPr>
          <w:rStyle w:val="CodingLanguage"/>
        </w:rPr>
        <w:t>openssl x509</w:t>
      </w:r>
      <w:r>
        <w:t xml:space="preserve"> utility, you can display the content of the </w:t>
      </w:r>
      <w:r>
        <w:rPr>
          <w:rStyle w:val="CodingLanguage"/>
        </w:rPr>
        <w:t>intca.pem</w:t>
      </w:r>
      <w:r>
        <w:t xml:space="preserve"> file in human readable form. This certificate was signed by the example CA above (</w:t>
      </w:r>
      <w:r>
        <w:rPr>
          <w:rStyle w:val="CodingLanguage"/>
        </w:rPr>
        <w:t>Issuer = 'Example Root CA'</w:t>
      </w:r>
      <w:r>
        <w:t xml:space="preserve">). </w:t>
      </w:r>
    </w:p>
    <w:p w14:paraId="51C3FEFA"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intca.pem|head -14</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6b:1e:0c:86:20:cf:f0:88:d2:52:0d:5d:b9:56:fa:91:87:a0:49:18</w:t>
      </w:r>
      <w:r w:rsidRPr="00B528DA">
        <w:rPr>
          <w:rStyle w:val="CodingLanguage"/>
        </w:rPr>
        <w:br/>
        <w:t>    Signature Algorithm: sha256WithRSAEncryption</w:t>
      </w:r>
      <w:r w:rsidRPr="00B528DA">
        <w:rPr>
          <w:rStyle w:val="CodingLanguage"/>
        </w:rPr>
        <w:br/>
        <w:t>        Issuer: CN=Example Root CA</w:t>
      </w:r>
      <w:r w:rsidRPr="00B528DA">
        <w:rPr>
          <w:rStyle w:val="CodingLanguage"/>
        </w:rPr>
        <w:br/>
        <w:t>        Validity</w:t>
      </w:r>
      <w:r w:rsidRPr="00B528DA">
        <w:rPr>
          <w:rStyle w:val="CodingLanguage"/>
        </w:rPr>
        <w:br/>
        <w:t>            Not Before: Apr 24 20:12:09 2018 GMT</w:t>
      </w:r>
      <w:r w:rsidRPr="00B528DA">
        <w:rPr>
          <w:rStyle w:val="CodingLanguage"/>
        </w:rPr>
        <w:br/>
        <w:t>            Not After : Apr 23 20:12:39 2021 GMT</w:t>
      </w:r>
      <w:r w:rsidRPr="00B528DA">
        <w:rPr>
          <w:rStyle w:val="CodingLanguage"/>
        </w:rPr>
        <w:br/>
        <w:t>        Subject: CN=Intermediate CA valid 3 years</w:t>
      </w:r>
      <w:r w:rsidRPr="00B528DA">
        <w:rPr>
          <w:rStyle w:val="CodingLanguage"/>
        </w:rPr>
        <w:br/>
        <w:t>        Subject Public Key Info:</w:t>
      </w:r>
      <w:r w:rsidRPr="00B528DA">
        <w:rPr>
          <w:rStyle w:val="CodingLanguage"/>
        </w:rPr>
        <w:br/>
        <w:t>            Public Key Algorithm: rsaEncryption</w:t>
      </w:r>
      <w:r w:rsidRPr="00B528DA">
        <w:rPr>
          <w:rStyle w:val="CodingLanguage"/>
        </w:rPr>
        <w:br/>
        <w:t>                Public-Key: (4096 bit)</w:t>
      </w:r>
    </w:p>
    <w:p w14:paraId="671998D5" w14:textId="77777777" w:rsidR="000615E7" w:rsidRDefault="000615E7" w:rsidP="0058095B">
      <w:pPr>
        <w:pStyle w:val="BodyTextMetricHPELight10pt"/>
      </w:pPr>
      <w:r>
        <w:t xml:space="preserve">Here is an excerpt from the </w:t>
      </w:r>
      <w:r>
        <w:rPr>
          <w:rStyle w:val="CodingLanguage"/>
        </w:rPr>
        <w:t>incta.pem</w:t>
      </w:r>
      <w:r>
        <w:t xml:space="preserve"> file showing the example Intermediate CA certificate:</w:t>
      </w:r>
    </w:p>
    <w:p w14:paraId="5C08FF51"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o2tL5nwR7ROiAr/kk9MIRzWrLNbc4cYth7jEjspU9dBqsXgsTozzWlwqI9ybZwvL</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60379B65" w14:textId="77777777" w:rsidR="000615E7" w:rsidRDefault="000615E7" w:rsidP="0058095B">
      <w:pPr>
        <w:pStyle w:val="BodyTextMetricHPELight10pt"/>
      </w:pPr>
      <w:r>
        <w:lastRenderedPageBreak/>
        <w:t xml:space="preserve">The </w:t>
      </w:r>
      <w:r>
        <w:rPr>
          <w:rStyle w:val="CodingLanguage"/>
        </w:rPr>
        <w:t>openssl x509</w:t>
      </w:r>
      <w:r>
        <w:t xml:space="preserve"> utility will only decrypt the first certificate found in </w:t>
      </w:r>
      <w:r>
        <w:rPr>
          <w:rStyle w:val="CodingLanguage"/>
        </w:rPr>
        <w:t>cert.pem</w:t>
      </w:r>
      <w:r>
        <w:t xml:space="preserve">, so you don't need to extract the server certificate from </w:t>
      </w:r>
      <w:r>
        <w:rPr>
          <w:rStyle w:val="CodingLanguage"/>
        </w:rPr>
        <w:t>cert.pem</w:t>
      </w:r>
      <w:r>
        <w:t xml:space="preserve">. In this example, the server certificate is signed by the intermediate CA above. Note the </w:t>
      </w:r>
      <w:r>
        <w:rPr>
          <w:rStyle w:val="CodingLanguage"/>
        </w:rPr>
        <w:t>Subject Alternate Names: hpe-ucp.cloudra.local</w:t>
      </w:r>
      <w:r>
        <w:t xml:space="preserve"> is the FQDN of the UCP load balancer, and the other names are those of the UCP instances (</w:t>
      </w:r>
      <w:r>
        <w:rPr>
          <w:rStyle w:val="CodingLanguage"/>
        </w:rPr>
        <w:t>hpe-ucp01.cloudra.local</w:t>
      </w:r>
      <w:r>
        <w:t xml:space="preserve">, </w:t>
      </w:r>
      <w:r>
        <w:rPr>
          <w:rStyle w:val="CodingLanguage"/>
        </w:rPr>
        <w:t>hpe-ucp02.clodura.local</w:t>
      </w:r>
      <w:r>
        <w:t xml:space="preserve">, </w:t>
      </w:r>
      <w:r>
        <w:rPr>
          <w:rStyle w:val="CodingLanguage"/>
        </w:rPr>
        <w:t>hpe-ucp03.cloudra.local</w:t>
      </w:r>
      <w:r>
        <w:t xml:space="preserve">). </w:t>
      </w:r>
    </w:p>
    <w:p w14:paraId="50514AC8" w14:textId="77777777" w:rsidR="000615E7" w:rsidRPr="00B528DA" w:rsidRDefault="000615E7" w:rsidP="0058095B">
      <w:pPr>
        <w:pStyle w:val="BodyTextMetricHPELight10pt"/>
        <w:rPr>
          <w:rStyle w:val="CodingLanguage"/>
        </w:rPr>
      </w:pPr>
      <w:r w:rsidRPr="00B528DA">
        <w:rPr>
          <w:rStyle w:val="CodingLanguage"/>
        </w:rPr>
        <w:t>[root@ansible ucp_certs]# openssl x509 -text -noout -in server.pem</w:t>
      </w:r>
      <w:r w:rsidRPr="00B528DA">
        <w:rPr>
          <w:rStyle w:val="CodingLanguage"/>
        </w:rPr>
        <w:br/>
        <w:t>Certificate:</w:t>
      </w:r>
      <w:r w:rsidRPr="00B528DA">
        <w:rPr>
          <w:rStyle w:val="CodingLanguage"/>
        </w:rPr>
        <w:br/>
        <w:t>    Data:</w:t>
      </w:r>
      <w:r w:rsidRPr="00B528DA">
        <w:rPr>
          <w:rStyle w:val="CodingLanguage"/>
        </w:rPr>
        <w:br/>
        <w:t>        Version: 3 (0x2)</w:t>
      </w:r>
      <w:r w:rsidRPr="00B528DA">
        <w:rPr>
          <w:rStyle w:val="CodingLanguage"/>
        </w:rPr>
        <w:br/>
        <w:t>        Serial Number:</w:t>
      </w:r>
      <w:r w:rsidRPr="00B528DA">
        <w:rPr>
          <w:rStyle w:val="CodingLanguage"/>
        </w:rPr>
        <w:br/>
        <w:t>            25:d9:f8:1d:9b:1d:23:f1:21:56:54:f2:43:cc:4f:0e:73:22:be:ec</w:t>
      </w:r>
      <w:r w:rsidRPr="00B528DA">
        <w:rPr>
          <w:rStyle w:val="CodingLanguage"/>
        </w:rPr>
        <w:br/>
        <w:t>    Signature Algorithm: sha256WithRSAEncryption</w:t>
      </w:r>
      <w:r w:rsidRPr="00B528DA">
        <w:rPr>
          <w:rStyle w:val="CodingLanguage"/>
        </w:rPr>
        <w:br/>
        <w:t>        Issuer: CN=Intermediate CA valid 3 years</w:t>
      </w:r>
      <w:r w:rsidRPr="00B528DA">
        <w:rPr>
          <w:rStyle w:val="CodingLanguage"/>
        </w:rPr>
        <w:br/>
        <w:t>        Validity</w:t>
      </w:r>
      <w:r w:rsidRPr="00B528DA">
        <w:rPr>
          <w:rStyle w:val="CodingLanguage"/>
        </w:rPr>
        <w:br/>
        <w:t>            Not Before: Apr 24 20:17:30 2018 GMT</w:t>
      </w:r>
      <w:r w:rsidRPr="00B528DA">
        <w:rPr>
          <w:rStyle w:val="CodingLanguage"/>
        </w:rPr>
        <w:br/>
        <w:t>            Not After : Apr 24 20:18:00 2019 GMT</w:t>
      </w:r>
      <w:r w:rsidRPr="00B528DA">
        <w:rPr>
          <w:rStyle w:val="CodingLanguage"/>
        </w:rPr>
        <w:br/>
        <w:t>        Subject: O=HPE, OU=CloudRA Team, CN=hpe-ucp.cloudra.local</w:t>
      </w:r>
      <w:r w:rsidRPr="00B528DA">
        <w:rPr>
          <w:rStyle w:val="CodingLanguage"/>
        </w:rPr>
        <w:br/>
        <w:t>        Subject Public Key Info:</w:t>
      </w:r>
      <w:r w:rsidRPr="00B528DA">
        <w:rPr>
          <w:rStyle w:val="CodingLanguage"/>
        </w:rPr>
        <w:br/>
        <w:t>            Public Key Algorithm: rsaEncryption</w:t>
      </w:r>
      <w:r w:rsidRPr="00B528DA">
        <w:rPr>
          <w:rStyle w:val="CodingLanguage"/>
        </w:rPr>
        <w:br/>
        <w:t>                Public-Key: (2048 bit)</w:t>
      </w:r>
      <w:r w:rsidRPr="00B528DA">
        <w:rPr>
          <w:rStyle w:val="CodingLanguage"/>
        </w:rPr>
        <w:br/>
        <w:t>                CA Issuers - URI:http://localhost:8200/v1/intca</w:t>
      </w:r>
      <w:r w:rsidRPr="00B528DA">
        <w:rPr>
          <w:rStyle w:val="CodingLanguage"/>
        </w:rPr>
        <w:br/>
        <w:t>      ( portions removed )</w:t>
      </w:r>
      <w:r w:rsidRPr="00B528DA">
        <w:rPr>
          <w:rStyle w:val="CodingLanguage"/>
        </w:rPr>
        <w:br/>
        <w:t> </w:t>
      </w:r>
      <w:r w:rsidRPr="00B528DA">
        <w:rPr>
          <w:rStyle w:val="CodingLanguage"/>
        </w:rPr>
        <w:br/>
        <w:t>            X509v3 Subject Alternative Name:</w:t>
      </w:r>
      <w:r w:rsidRPr="00B528DA">
        <w:rPr>
          <w:rStyle w:val="CodingLanguage"/>
        </w:rPr>
        <w:br/>
        <w:t>                DNS:hpe-ucp.cloudra.local, DNS:hpe-ucp01.cloudra.local, DNS:hpe-ucp02.cloudra.local, DNS:hpe-ucp03.cloudra.local</w:t>
      </w:r>
    </w:p>
    <w:p w14:paraId="59AEB35F" w14:textId="77777777" w:rsidR="000615E7" w:rsidRDefault="000615E7" w:rsidP="0058095B">
      <w:pPr>
        <w:pStyle w:val="BodyTextMetricHPELight10pt"/>
      </w:pPr>
      <w:r>
        <w:t xml:space="preserve"> The following excerpts from </w:t>
      </w:r>
      <w:r>
        <w:rPr>
          <w:rStyle w:val="CodingLanguage"/>
        </w:rPr>
        <w:t>cert.pem</w:t>
      </w:r>
      <w:r>
        <w:t xml:space="preserve"> show the first certificate which is the server certificate itself and the second certificate which is the intermediate CA's certificate. </w:t>
      </w:r>
    </w:p>
    <w:p w14:paraId="1E241FC0"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MIIFGTCCAwGgAwIBAgIUJdn4HZsdI/EhVlTyQ8xPDnMivuwwDQYJKoZIhvcNAQEL</w:t>
      </w:r>
      <w:r w:rsidRPr="00B528DA">
        <w:rPr>
          <w:rStyle w:val="CodingLanguage"/>
        </w:rPr>
        <w:br/>
        <w:t>BQAwKDEmMCQGA1UEAxMdSW50ZXJtZWRpYXRlIENBIHZhbGlkIDMgeWVhcnMwHhcN</w:t>
      </w:r>
      <w:r w:rsidRPr="00B528DA">
        <w:rPr>
          <w:rStyle w:val="CodingLanguage"/>
        </w:rPr>
        <w:br/>
        <w:t>...</w:t>
      </w:r>
      <w:r w:rsidRPr="00B528DA">
        <w:rPr>
          <w:rStyle w:val="CodingLanguage"/>
        </w:rPr>
        <w:br/>
        <w:t>...</w:t>
      </w:r>
      <w:r w:rsidRPr="00B528DA">
        <w:rPr>
          <w:rStyle w:val="CodingLanguage"/>
        </w:rPr>
        <w:br/>
        <w:t>s0R4I3Qnc50oNISng5l7wW1d4RMMwmXQhG1H5QKAUjHfJXH4bNtIzKxw/zGTVr4Z</w:t>
      </w:r>
      <w:r w:rsidRPr="00B528DA">
        <w:rPr>
          <w:rStyle w:val="CodingLanguage"/>
        </w:rPr>
        <w:br/>
        <w:t>llYKbEwJcgAvvfkn+w==</w:t>
      </w:r>
      <w:r w:rsidRPr="00B528DA">
        <w:rPr>
          <w:rStyle w:val="CodingLanguage"/>
        </w:rPr>
        <w:br/>
        <w:t>-----END CERTIFICATE-----</w:t>
      </w:r>
    </w:p>
    <w:p w14:paraId="6AE2D33A" w14:textId="77777777" w:rsidR="000615E7" w:rsidRPr="00B528DA" w:rsidRDefault="000615E7" w:rsidP="0058095B">
      <w:pPr>
        <w:pStyle w:val="BodyTextMetricHPELight10pt"/>
        <w:rPr>
          <w:rStyle w:val="CodingLanguage"/>
        </w:rPr>
      </w:pPr>
      <w:r w:rsidRPr="00B528DA">
        <w:rPr>
          <w:rStyle w:val="CodingLanguage"/>
        </w:rPr>
        <w:t>-----BEGIN CERTIFICATE-----</w:t>
      </w:r>
      <w:r w:rsidRPr="00B528DA">
        <w:rPr>
          <w:rStyle w:val="CodingLanguage"/>
        </w:rPr>
        <w:br/>
        <w:t>MIIFcjCCA1qgAwIBAgIUax4MhiDP8IjSUg1duVb6kYegSRgwDQYJKoZIhvcNAQEL</w:t>
      </w:r>
      <w:r w:rsidRPr="00B528DA">
        <w:rPr>
          <w:rStyle w:val="CodingLanguage"/>
        </w:rPr>
        <w:br/>
        <w:t>BQAwGjEYMBYGA1UEAxMPRXhhbXBsZSBSb290IENBMB4XDTE4MDQyNDIwMTIwOVoX</w:t>
      </w:r>
      <w:r w:rsidRPr="00B528DA">
        <w:rPr>
          <w:rStyle w:val="CodingLanguage"/>
        </w:rPr>
        <w:br/>
        <w:t>...</w:t>
      </w:r>
      <w:r w:rsidRPr="00B528DA">
        <w:rPr>
          <w:rStyle w:val="CodingLanguage"/>
        </w:rPr>
        <w:br/>
        <w:t>...</w:t>
      </w:r>
      <w:r w:rsidRPr="00B528DA">
        <w:rPr>
          <w:rStyle w:val="CodingLanguage"/>
        </w:rPr>
        <w:br/>
        <w:t>Ni1JnZandVlyQdoOaB2M/1DNFfKvwW3JeArKvDA9j95n/BWFTjoZ+YOz9pYit6T7</w:t>
      </w:r>
      <w:r w:rsidRPr="00B528DA">
        <w:rPr>
          <w:rStyle w:val="CodingLanguage"/>
        </w:rPr>
        <w:br/>
        <w:t>1GCGu3be</w:t>
      </w:r>
      <w:r w:rsidRPr="00B528DA">
        <w:rPr>
          <w:rStyle w:val="CodingLanguage"/>
        </w:rPr>
        <w:br/>
        <w:t>-----END CERTIFICATE-----</w:t>
      </w:r>
    </w:p>
    <w:p w14:paraId="1ACE470B" w14:textId="77777777" w:rsidR="000615E7" w:rsidRPr="006B6A28" w:rsidRDefault="000615E7" w:rsidP="0058095B">
      <w:pPr>
        <w:pStyle w:val="BodyTextMetricHPELight10pt"/>
        <w:rPr>
          <w:rStyle w:val="CodingLanguage"/>
        </w:rPr>
      </w:pPr>
      <w:r w:rsidRPr="006B6A28">
        <w:rPr>
          <w:rStyle w:val="CodingLanguage"/>
        </w:rPr>
        <w:t>Finally, here is an excerpt from key.pem, the private key that goes with the server certificate.</w:t>
      </w:r>
    </w:p>
    <w:p w14:paraId="768824EB" w14:textId="77777777" w:rsidR="000615E7" w:rsidRPr="00B528DA" w:rsidRDefault="000615E7" w:rsidP="0058095B">
      <w:pPr>
        <w:pStyle w:val="BodyTextMetricHPELight10pt"/>
        <w:rPr>
          <w:rStyle w:val="CodingLanguage"/>
        </w:rPr>
      </w:pPr>
      <w:r w:rsidRPr="00B528DA">
        <w:rPr>
          <w:rStyle w:val="CodingLanguage"/>
        </w:rPr>
        <w:t>-----BEGIN RSA PRIVATE KEY-----</w:t>
      </w:r>
      <w:r w:rsidRPr="00B528DA">
        <w:rPr>
          <w:rStyle w:val="CodingLanguage"/>
        </w:rPr>
        <w:br/>
        <w:t>MIIEpQIBAAKCAQEA5rmmb52ufE80a3cXhY2HSRZNazb7/fipXY1rZ+U5+rJv9BN5</w:t>
      </w:r>
      <w:r w:rsidRPr="00B528DA">
        <w:rPr>
          <w:rStyle w:val="CodingLanguage"/>
        </w:rPr>
        <w:br/>
        <w:t>d/X3NTroSE8/PvoS/maGkHCnURGNqbu/G2umKN/tm/eSpDY861YnGWxj+bc0gtiU</w:t>
      </w:r>
      <w:r w:rsidRPr="00B528DA">
        <w:rPr>
          <w:rStyle w:val="CodingLanguage"/>
        </w:rPr>
        <w:br/>
        <w:t>...</w:t>
      </w:r>
      <w:r w:rsidRPr="00B528DA">
        <w:rPr>
          <w:rStyle w:val="CodingLanguage"/>
        </w:rPr>
        <w:br/>
        <w:t>...</w:t>
      </w:r>
      <w:r w:rsidRPr="00B528DA">
        <w:rPr>
          <w:rStyle w:val="CodingLanguage"/>
        </w:rPr>
        <w:br/>
      </w:r>
      <w:r w:rsidRPr="00B528DA">
        <w:rPr>
          <w:rStyle w:val="CodingLanguage"/>
        </w:rPr>
        <w:lastRenderedPageBreak/>
        <w:t>A0SGidSMk3hFX1Iaftgx4EUGbrzZO7I8M5RO64U1aMFNFyj4XghJ2mZTdNelwNBw</w:t>
      </w:r>
      <w:r w:rsidRPr="00B528DA">
        <w:rPr>
          <w:rStyle w:val="CodingLanguage"/>
        </w:rPr>
        <w:br/>
        <w:t>pr/fYulyi5lYPalQHYH3OyvNqQQ3arEbTbZp8hEyY0gxtZRXmmaoqOY=</w:t>
      </w:r>
      <w:r w:rsidRPr="00B528DA">
        <w:rPr>
          <w:rStyle w:val="CodingLanguage"/>
        </w:rPr>
        <w:br/>
        <w:t>-----END RSA PRIVATE KEY-----</w:t>
      </w:r>
    </w:p>
    <w:p w14:paraId="5FFD46DA" w14:textId="77777777" w:rsidR="000615E7" w:rsidRDefault="000615E7" w:rsidP="000615E7">
      <w:pPr>
        <w:pStyle w:val="Heading2"/>
      </w:pPr>
      <w:bookmarkStart w:id="514" w:name="_Refd17e61033"/>
      <w:bookmarkStart w:id="515" w:name="_Tocd17e61033"/>
      <w:bookmarkStart w:id="516" w:name="_Toc531698860"/>
      <w:bookmarkStart w:id="517" w:name="_Toc7020486"/>
      <w:r>
        <w:t>Verify your certificates</w:t>
      </w:r>
      <w:bookmarkEnd w:id="514"/>
      <w:bookmarkEnd w:id="515"/>
      <w:bookmarkEnd w:id="516"/>
      <w:bookmarkEnd w:id="517"/>
    </w:p>
    <w:p w14:paraId="1294003A" w14:textId="77777777" w:rsidR="000615E7" w:rsidRDefault="000615E7" w:rsidP="0058095B">
      <w:pPr>
        <w:pStyle w:val="BodyTextMetricHPELight10pt"/>
      </w:pPr>
      <w:r>
        <w:t>The playbooks do not verify the validity of the certificate files you supply so you should verify them manually before you start your deployment.</w:t>
      </w:r>
    </w:p>
    <w:p w14:paraId="52D95B2E" w14:textId="77777777" w:rsidR="000615E7" w:rsidRDefault="000615E7" w:rsidP="000615E7">
      <w:pPr>
        <w:pStyle w:val="Heading3"/>
      </w:pPr>
      <w:r>
        <w:t>Verify that the private and the server cert match</w:t>
      </w:r>
    </w:p>
    <w:p w14:paraId="778BD0B2" w14:textId="77777777" w:rsidR="000615E7" w:rsidRDefault="000615E7" w:rsidP="0058095B">
      <w:pPr>
        <w:pStyle w:val="BodyTextMetricHPELight10pt"/>
      </w:pPr>
      <w:r>
        <w:t>On the Ansible box, run the following commands:</w:t>
      </w:r>
    </w:p>
    <w:p w14:paraId="49D22676" w14:textId="77777777" w:rsidR="000615E7" w:rsidRPr="00212845" w:rsidRDefault="000615E7" w:rsidP="0058095B">
      <w:pPr>
        <w:pStyle w:val="BodyTextMetricHPELight10pt"/>
        <w:rPr>
          <w:rStyle w:val="CodingLanguage"/>
        </w:rPr>
      </w:pPr>
      <w:r w:rsidRPr="00212845">
        <w:rPr>
          <w:rStyle w:val="CodingLanguage"/>
        </w:rPr>
        <w:t>ckcert=$(openssl x509 -noout -modulus -in cert.pem | openssl md5)</w:t>
      </w:r>
      <w:r w:rsidRPr="00212845">
        <w:rPr>
          <w:rStyle w:val="CodingLanguage"/>
        </w:rPr>
        <w:br/>
        <w:t>ckkey=$(openssl rsa -noout -modulus -in key.pem| openssl md5)</w:t>
      </w:r>
      <w:r w:rsidRPr="00212845">
        <w:rPr>
          <w:rStyle w:val="CodingLanguage"/>
        </w:rPr>
        <w:br/>
        <w:t>if [ "$ckkey" == "$ckcert" ] ; then echo "Private key and Certificate match" ; else echo "STOP! Private Key and Certificate don't match" ; fi</w:t>
      </w:r>
      <w:r w:rsidRPr="00212845">
        <w:rPr>
          <w:rStyle w:val="CodingLanguage"/>
        </w:rPr>
        <w:br/>
      </w:r>
    </w:p>
    <w:p w14:paraId="1E1A68FE" w14:textId="77777777" w:rsidR="000615E7" w:rsidRDefault="000615E7" w:rsidP="000615E7">
      <w:pPr>
        <w:pStyle w:val="Heading3"/>
      </w:pPr>
      <w:r>
        <w:t>Verify that the server certificate was signed by the CA</w:t>
      </w:r>
    </w:p>
    <w:p w14:paraId="763A8FDE" w14:textId="77777777" w:rsidR="000615E7" w:rsidRDefault="000615E7" w:rsidP="0058095B">
      <w:pPr>
        <w:pStyle w:val="BodyTextMetricHPELight10pt"/>
      </w:pPr>
      <w:r>
        <w:t xml:space="preserve">Extract all but the first certificate from </w:t>
      </w:r>
      <w:r>
        <w:rPr>
          <w:rStyle w:val="CodingLanguage"/>
        </w:rPr>
        <w:t>cert.pem</w:t>
      </w:r>
      <w:r>
        <w:t xml:space="preserve"> ( i.e. extract the certs for the intermediate CA authorities) into the file </w:t>
      </w:r>
      <w:r>
        <w:rPr>
          <w:rStyle w:val="CodingLanguage"/>
        </w:rPr>
        <w:t>int.pem</w:t>
      </w:r>
    </w:p>
    <w:p w14:paraId="3FAE2F4F" w14:textId="77777777" w:rsidR="000615E7" w:rsidRPr="00212845" w:rsidRDefault="000615E7" w:rsidP="0058095B">
      <w:pPr>
        <w:pStyle w:val="BodyTextMetricHPELight10pt"/>
        <w:rPr>
          <w:rStyle w:val="CodingLanguage"/>
        </w:rPr>
      </w:pPr>
      <w:r w:rsidRPr="00212845">
        <w:rPr>
          <w:rStyle w:val="CodingLanguage"/>
        </w:rPr>
        <w:t>sed -e '1,/-----END CERTIFICATE-----/d' cert.pem &gt;intca.pem</w:t>
      </w:r>
    </w:p>
    <w:p w14:paraId="1859C6B0" w14:textId="77777777" w:rsidR="000615E7" w:rsidRDefault="000615E7" w:rsidP="0058095B">
      <w:pPr>
        <w:pStyle w:val="BodyTextMetricHPELight10pt"/>
      </w:pPr>
      <w:r>
        <w:t xml:space="preserve">Combine </w:t>
      </w:r>
      <w:r>
        <w:rPr>
          <w:rStyle w:val="CodingLanguage"/>
        </w:rPr>
        <w:t>intca.pem</w:t>
      </w:r>
      <w:r>
        <w:t xml:space="preserve"> and </w:t>
      </w:r>
      <w:r>
        <w:rPr>
          <w:rStyle w:val="CodingLanguage"/>
        </w:rPr>
        <w:t>ca.pem</w:t>
      </w:r>
      <w:r>
        <w:t xml:space="preserve"> to form </w:t>
      </w:r>
      <w:r>
        <w:rPr>
          <w:rStyle w:val="CodingLanguage"/>
        </w:rPr>
        <w:t>cachain.pem</w:t>
      </w:r>
      <w:r>
        <w:t>:</w:t>
      </w:r>
    </w:p>
    <w:p w14:paraId="4728115F" w14:textId="77777777" w:rsidR="000615E7" w:rsidRPr="00212845" w:rsidRDefault="000615E7" w:rsidP="0058095B">
      <w:pPr>
        <w:pStyle w:val="BodyTextMetricHPELight10pt"/>
        <w:rPr>
          <w:rStyle w:val="CodingLanguage"/>
        </w:rPr>
      </w:pPr>
      <w:r w:rsidRPr="00212845">
        <w:rPr>
          <w:rStyle w:val="CodingLanguage"/>
        </w:rPr>
        <w:t>cat intca.pem ca.pem &gt; cachain.pem</w:t>
      </w:r>
    </w:p>
    <w:p w14:paraId="672F55A2" w14:textId="77777777" w:rsidR="000615E7" w:rsidRDefault="000615E7" w:rsidP="0058095B">
      <w:pPr>
        <w:pStyle w:val="BodyTextMetricHPELight10pt"/>
      </w:pPr>
      <w:r>
        <w:t xml:space="preserve">Finally, verify that </w:t>
      </w:r>
      <w:r>
        <w:rPr>
          <w:rStyle w:val="CodingLanguage"/>
        </w:rPr>
        <w:t>cert.pem</w:t>
      </w:r>
      <w:r>
        <w:t xml:space="preserve"> was signed by the CA or by an intermediate CA:</w:t>
      </w:r>
    </w:p>
    <w:p w14:paraId="1DF505D0" w14:textId="77777777" w:rsidR="000615E7" w:rsidRPr="00212845" w:rsidRDefault="000615E7" w:rsidP="0058095B">
      <w:pPr>
        <w:pStyle w:val="BodyTextMetricHPELight10pt"/>
        <w:rPr>
          <w:rStyle w:val="CodingLanguage"/>
        </w:rPr>
      </w:pPr>
      <w:r w:rsidRPr="00212845">
        <w:rPr>
          <w:rStyle w:val="CodingLanguage"/>
        </w:rPr>
        <w:t>openssl verify -verbose -CAfile cachain.pem  cert.pem</w:t>
      </w:r>
    </w:p>
    <w:p w14:paraId="5BECCDDC" w14:textId="77777777" w:rsidR="000615E7" w:rsidRDefault="000615E7" w:rsidP="0058095B">
      <w:pPr>
        <w:pStyle w:val="BodyTextMetricHPELight10pt"/>
      </w:pPr>
      <w:r>
        <w:t>A successful check will generate output similar to:</w:t>
      </w:r>
    </w:p>
    <w:p w14:paraId="26A24DD6" w14:textId="77777777" w:rsidR="000615E7" w:rsidRPr="00212845" w:rsidRDefault="000615E7" w:rsidP="0058095B">
      <w:pPr>
        <w:pStyle w:val="BodyTextMetricHPELight10pt"/>
        <w:rPr>
          <w:rStyle w:val="CodingLanguage"/>
        </w:rPr>
      </w:pPr>
      <w:r w:rsidRPr="00212845">
        <w:rPr>
          <w:rStyle w:val="CodingLanguage"/>
        </w:rPr>
        <w:t>[root@ansible ucp_certs]# cat intca.pem ca.pem &gt; cachain.pem</w:t>
      </w:r>
      <w:r w:rsidRPr="00212845">
        <w:rPr>
          <w:rStyle w:val="CodingLanguage"/>
        </w:rPr>
        <w:br/>
        <w:t>[root@ansible ucp_certs]# openssl verify -verbose -CAfile cachain.pem  cert.pem</w:t>
      </w:r>
      <w:r w:rsidRPr="00212845">
        <w:rPr>
          <w:rStyle w:val="CodingLanguage"/>
        </w:rPr>
        <w:br/>
        <w:t>cert.pem: OK</w:t>
      </w:r>
    </w:p>
    <w:p w14:paraId="3B90C736" w14:textId="77777777" w:rsidR="000615E7" w:rsidRDefault="000615E7" w:rsidP="0058095B">
      <w:pPr>
        <w:pStyle w:val="BodyTextMetricHPELight10pt"/>
      </w:pPr>
      <w:r>
        <w:t>An unsuccessful check will generate output similar to:</w:t>
      </w:r>
    </w:p>
    <w:p w14:paraId="3C372C7F" w14:textId="77777777" w:rsidR="000615E7" w:rsidRPr="00212845" w:rsidRDefault="000615E7" w:rsidP="0058095B">
      <w:pPr>
        <w:pStyle w:val="BodyTextMetricHPELight10pt"/>
        <w:rPr>
          <w:rStyle w:val="CodingLanguage"/>
        </w:rPr>
      </w:pPr>
      <w:r w:rsidRPr="00212845">
        <w:rPr>
          <w:rStyle w:val="CodingLanguage"/>
        </w:rPr>
        <w:t>[root@ansible ucp_certs]# openssl verify -verbose -CAfile cachain.pem  certsignedbyanotherca.pem</w:t>
      </w:r>
      <w:r w:rsidRPr="00212845">
        <w:rPr>
          <w:rStyle w:val="CodingLanguage"/>
        </w:rPr>
        <w:br/>
        <w:t>certsignedbyanotherca.pem: O = HPE, OU = CloudRA Team, CN = hpe-ucp.cloudra.local</w:t>
      </w:r>
      <w:r w:rsidRPr="00212845">
        <w:rPr>
          <w:rStyle w:val="CodingLanguage"/>
        </w:rPr>
        <w:br/>
        <w:t>error 20 at 0 depth lookup:unable to get local issuer certificate</w:t>
      </w:r>
    </w:p>
    <w:p w14:paraId="2BB2E1B9" w14:textId="77777777" w:rsidR="000615E7" w:rsidRDefault="000615E7" w:rsidP="000615E7">
      <w:pPr>
        <w:pStyle w:val="Heading1"/>
      </w:pPr>
      <w:bookmarkStart w:id="518" w:name="_Refd17e61089"/>
      <w:bookmarkStart w:id="519" w:name="_Tocd17e61089"/>
      <w:bookmarkStart w:id="520" w:name="_Toc531698861"/>
      <w:bookmarkStart w:id="521" w:name="_Toc7020487"/>
      <w:r>
        <w:t>Appendix C: Enabling SSL between the universal forwarders and the Splunk indexers using your certificates</w:t>
      </w:r>
      <w:bookmarkEnd w:id="518"/>
      <w:bookmarkEnd w:id="519"/>
      <w:bookmarkEnd w:id="520"/>
      <w:bookmarkEnd w:id="521"/>
    </w:p>
    <w:p w14:paraId="088A4B08" w14:textId="77777777" w:rsidR="000615E7" w:rsidRDefault="000615E7" w:rsidP="0058095B">
      <w:pPr>
        <w:pStyle w:val="BodyTextMetricHPELight10pt"/>
      </w:pPr>
      <w:r>
        <w:t>The procedure for enabling SSL between the universal forwarders and the Splunk indexers using your certificates is described below. In summary, the following steps are required:</w:t>
      </w:r>
    </w:p>
    <w:p w14:paraId="3C6D16B2" w14:textId="5908ED7B" w:rsidR="000615E7" w:rsidRDefault="000615E7" w:rsidP="000001BE">
      <w:pPr>
        <w:pStyle w:val="NumberedList-Level1"/>
        <w:numPr>
          <w:ilvl w:val="0"/>
          <w:numId w:val="28"/>
        </w:numPr>
      </w:pPr>
      <w:r>
        <w:t xml:space="preserve">Set the variable </w:t>
      </w:r>
      <w:r>
        <w:rPr>
          <w:rStyle w:val="CodingLanguage"/>
        </w:rPr>
        <w:t>splunk_ssl</w:t>
      </w:r>
      <w:r>
        <w:t xml:space="preserve"> to </w:t>
      </w:r>
      <w:r>
        <w:rPr>
          <w:rStyle w:val="CodingLanguage"/>
        </w:rPr>
        <w:t>yes</w:t>
      </w:r>
      <w:r>
        <w:t xml:space="preserve"> in </w:t>
      </w:r>
      <w:r w:rsidR="00234962">
        <w:rPr>
          <w:rStyle w:val="CodingLanguage"/>
        </w:rPr>
        <w:t>group_var</w:t>
      </w:r>
      <w:r w:rsidR="00B0382D">
        <w:rPr>
          <w:rStyle w:val="CodingLanguage"/>
        </w:rPr>
        <w:t>s/all/vars</w:t>
      </w:r>
    </w:p>
    <w:p w14:paraId="400C8B9F" w14:textId="0714069B" w:rsidR="000615E7" w:rsidRDefault="000615E7" w:rsidP="000615E7">
      <w:pPr>
        <w:pStyle w:val="NumberedList-Level1"/>
      </w:pPr>
      <w:r>
        <w:t xml:space="preserve">Put your root CA certificate and your server certificate files in </w:t>
      </w:r>
      <w:r>
        <w:rPr>
          <w:rStyle w:val="CodingLanguage"/>
        </w:rPr>
        <w:t>/root/Docker-</w:t>
      </w:r>
      <w:r w:rsidR="00B0382D">
        <w:rPr>
          <w:rStyle w:val="CodingLanguage"/>
        </w:rPr>
        <w:t>Synergy</w:t>
      </w:r>
      <w:r>
        <w:rPr>
          <w:rStyle w:val="CodingLanguage"/>
        </w:rPr>
        <w:t>/files/splunk/linux/SPLUNK_HOME/etc/mycerts</w:t>
      </w:r>
    </w:p>
    <w:p w14:paraId="3C552E40" w14:textId="77777777" w:rsidR="000615E7" w:rsidRDefault="000615E7" w:rsidP="000615E7">
      <w:pPr>
        <w:pStyle w:val="NumberedList-Level1LastBeforeBodycopy"/>
      </w:pPr>
      <w:r>
        <w:t xml:space="preserve">Uncomment the </w:t>
      </w:r>
      <w:r>
        <w:rPr>
          <w:rStyle w:val="CodingLanguage"/>
        </w:rPr>
        <w:t>[sslConfig]</w:t>
      </w:r>
      <w:r>
        <w:t xml:space="preserve"> stanza in the file </w:t>
      </w:r>
      <w:r>
        <w:rPr>
          <w:rStyle w:val="CodingLanguage"/>
        </w:rPr>
        <w:t>/files/splunk/linux/SPLUNK_HOME/etc/system/local/server.conf</w:t>
      </w:r>
      <w:r>
        <w:t xml:space="preserve"> </w:t>
      </w:r>
    </w:p>
    <w:p w14:paraId="2ADC1EC6" w14:textId="77777777" w:rsidR="000615E7" w:rsidRDefault="000615E7" w:rsidP="000615E7">
      <w:pPr>
        <w:pStyle w:val="Heading2"/>
      </w:pPr>
      <w:bookmarkStart w:id="522" w:name="_Toc531698862"/>
      <w:bookmarkStart w:id="523" w:name="_Toc7020488"/>
      <w:r>
        <w:t>Limitations</w:t>
      </w:r>
      <w:bookmarkEnd w:id="522"/>
      <w:bookmarkEnd w:id="523"/>
    </w:p>
    <w:p w14:paraId="59955D62" w14:textId="77777777" w:rsidR="000615E7" w:rsidRDefault="000615E7" w:rsidP="0058095B">
      <w:pPr>
        <w:pStyle w:val="BodyTextMetricHPELight10pt"/>
      </w:pPr>
      <w:r>
        <w:t xml:space="preserve">SSL only works with Linux worker nodes. The Universal Forwarders verify that the indexers they connect to have a certificate signed by the configured root CA and that the Common Name in the certificate presented by the indexer matches its FQDN as listed by the variable </w:t>
      </w:r>
      <w:r>
        <w:rPr>
          <w:rStyle w:val="CodingLanguage"/>
        </w:rPr>
        <w:t>splunk_architecture_forward_servers</w:t>
      </w:r>
      <w:r>
        <w:t xml:space="preserve">. </w:t>
      </w:r>
    </w:p>
    <w:p w14:paraId="522C4F11" w14:textId="77777777" w:rsidR="000615E7" w:rsidRDefault="000615E7" w:rsidP="000615E7">
      <w:pPr>
        <w:pStyle w:val="Heading2"/>
      </w:pPr>
      <w:bookmarkStart w:id="524" w:name="_Toc531698863"/>
      <w:bookmarkStart w:id="525" w:name="_Toc7020489"/>
      <w:r>
        <w:lastRenderedPageBreak/>
        <w:t>Prerequisites</w:t>
      </w:r>
      <w:bookmarkEnd w:id="524"/>
      <w:bookmarkEnd w:id="525"/>
    </w:p>
    <w:p w14:paraId="08E2308C" w14:textId="77777777" w:rsidR="000615E7" w:rsidRDefault="000615E7" w:rsidP="0058095B">
      <w:pPr>
        <w:pStyle w:val="BodyTextMetricHPELight10pt"/>
      </w:pPr>
      <w:r>
        <w:t xml:space="preserve">Configure your indexers to use SSL on port 9998. The following is an example </w:t>
      </w:r>
      <w:r>
        <w:rPr>
          <w:rStyle w:val="CodingLanguage"/>
        </w:rPr>
        <w:t>inputs.conf</w:t>
      </w:r>
      <w:r>
        <w:t xml:space="preserve"> file located in </w:t>
      </w:r>
      <w:r>
        <w:rPr>
          <w:rStyle w:val="CodingLanguage"/>
        </w:rPr>
        <w:t>$SPLUNK_HOME/etc/system/local</w:t>
      </w:r>
      <w:r>
        <w:t xml:space="preserve"> that enables SSL on port 9998 and configures the certificate file for use by the indexer itself, in this instance </w:t>
      </w:r>
      <w:r>
        <w:rPr>
          <w:rStyle w:val="CodingLanguage"/>
        </w:rPr>
        <w:t>/opt/splunk/etc/mycerts/indexer.pem</w:t>
      </w:r>
      <w:r>
        <w:t xml:space="preserve">. </w:t>
      </w:r>
    </w:p>
    <w:p w14:paraId="686D1784" w14:textId="77777777" w:rsidR="000615E7" w:rsidRPr="003A3714" w:rsidRDefault="000615E7" w:rsidP="0058095B">
      <w:pPr>
        <w:pStyle w:val="BodyTextMetricHPELight10pt"/>
        <w:rPr>
          <w:rStyle w:val="CodingLanguage"/>
        </w:rPr>
      </w:pPr>
      <w:r w:rsidRPr="003A3714">
        <w:rPr>
          <w:rStyle w:val="CodingLanguage"/>
        </w:rPr>
        <w:t>[splunktcp-ssl://9998]</w:t>
      </w:r>
      <w:r w:rsidRPr="003A3714">
        <w:rPr>
          <w:rStyle w:val="CodingLanguage"/>
        </w:rPr>
        <w:br/>
        <w:t>disabled=0</w:t>
      </w:r>
      <w:r w:rsidRPr="003A3714">
        <w:rPr>
          <w:rStyle w:val="CodingLanguage"/>
        </w:rPr>
        <w:br/>
        <w:t>connection_host = ip</w:t>
      </w:r>
      <w:r w:rsidRPr="003A3714">
        <w:rPr>
          <w:rStyle w:val="CodingLanguage"/>
        </w:rPr>
        <w:br/>
      </w:r>
      <w:r w:rsidRPr="003A3714">
        <w:rPr>
          <w:rStyle w:val="CodingLanguage"/>
        </w:rPr>
        <w:br/>
        <w:t>[SSL]</w:t>
      </w:r>
      <w:r w:rsidRPr="003A3714">
        <w:rPr>
          <w:rStyle w:val="CodingLanguage"/>
        </w:rPr>
        <w:br/>
        <w:t>serverCert=/opt/splunk/etc/mycerts/indexer.pem</w:t>
      </w:r>
      <w:r w:rsidRPr="003A3714">
        <w:rPr>
          <w:rStyle w:val="CodingLanguage"/>
        </w:rPr>
        <w:br/>
        <w:t>#requireClientCert = true</w:t>
      </w:r>
      <w:r w:rsidRPr="003A3714">
        <w:rPr>
          <w:rStyle w:val="CodingLanguage"/>
        </w:rPr>
        <w:br/>
        <w:t>#sslAltNameToCheck = forwarder,forwarder.cloudra.local</w:t>
      </w:r>
      <w:r w:rsidRPr="003A3714">
        <w:rPr>
          <w:rStyle w:val="CodingLanguage"/>
        </w:rPr>
        <w:br/>
      </w:r>
      <w:r w:rsidRPr="003A3714">
        <w:rPr>
          <w:rStyle w:val="CodingLanguage"/>
        </w:rPr>
        <w:br/>
        <w:t>[tcp://1514]</w:t>
      </w:r>
      <w:r w:rsidRPr="003A3714">
        <w:rPr>
          <w:rStyle w:val="CodingLanguage"/>
        </w:rPr>
        <w:br/>
        <w:t>connection_host = dns</w:t>
      </w:r>
      <w:r w:rsidRPr="003A3714">
        <w:rPr>
          <w:rStyle w:val="CodingLanguage"/>
        </w:rPr>
        <w:br/>
        <w:t>sourcetype = ucp</w:t>
      </w:r>
      <w:r w:rsidRPr="003A3714">
        <w:rPr>
          <w:rStyle w:val="CodingLanguage"/>
        </w:rPr>
        <w:br/>
      </w:r>
    </w:p>
    <w:p w14:paraId="3C2C06AF" w14:textId="77777777" w:rsidR="000615E7" w:rsidRDefault="000615E7" w:rsidP="0058095B">
      <w:pPr>
        <w:pStyle w:val="BodyTextMetricHPELight10pt"/>
      </w:pPr>
      <w:r>
        <w:t xml:space="preserve">For more information, see the documentation at </w:t>
      </w:r>
      <w:hyperlink r:id="rId165">
        <w:r>
          <w:rPr>
            <w:rStyle w:val="Hyperlink"/>
          </w:rPr>
          <w:t>https://docs.splunk.com/Documentation/Splunk/7.1.2/Security/ConfigureSplunkforwardingtousesignedcertificates</w:t>
        </w:r>
      </w:hyperlink>
      <w:r>
        <w:t xml:space="preserve">. In addition, you can see how to create your own certificates and the content of the file designated with </w:t>
      </w:r>
      <w:r>
        <w:rPr>
          <w:rStyle w:val="CodingLanguage"/>
        </w:rPr>
        <w:t>serverCert</w:t>
      </w:r>
      <w:r>
        <w:t xml:space="preserve"> at </w:t>
      </w:r>
      <w:hyperlink r:id="rId166">
        <w:r>
          <w:rPr>
            <w:rStyle w:val="Hyperlink"/>
          </w:rPr>
          <w:t>http://docs.splunk.com/Documentation/Splunk/7.1.2/Security/Howtoself-signcertificates</w:t>
        </w:r>
      </w:hyperlink>
      <w:r>
        <w:t xml:space="preserve">. </w:t>
      </w:r>
    </w:p>
    <w:p w14:paraId="0009385A" w14:textId="77777777" w:rsidR="000615E7" w:rsidRDefault="000615E7" w:rsidP="0058095B">
      <w:pPr>
        <w:pStyle w:val="BodyTextMetricHPELight10pt"/>
      </w:pPr>
      <w:r>
        <w:t xml:space="preserve">In this instance, the folder </w:t>
      </w:r>
      <w:r>
        <w:rPr>
          <w:rStyle w:val="CodingLanguage"/>
        </w:rPr>
        <w:t>mycerts</w:t>
      </w:r>
      <w:r>
        <w:t xml:space="preserve"> was created under </w:t>
      </w:r>
      <w:r>
        <w:rPr>
          <w:rStyle w:val="CodingLanguage"/>
        </w:rPr>
        <w:t>/opt/splunk/etc</w:t>
      </w:r>
      <w:r>
        <w:t xml:space="preserve"> and the file </w:t>
      </w:r>
      <w:r>
        <w:rPr>
          <w:rStyle w:val="CodingLanguage"/>
        </w:rPr>
        <w:t>indexer.pem</w:t>
      </w:r>
      <w:r>
        <w:t xml:space="preserve"> was copied to this folder.</w:t>
      </w:r>
    </w:p>
    <w:p w14:paraId="7CC380D3" w14:textId="77777777" w:rsidR="000615E7" w:rsidRDefault="000615E7" w:rsidP="0058095B">
      <w:pPr>
        <w:pStyle w:val="BodyTextMetricHPELight10pt"/>
      </w:pPr>
      <w:r>
        <w:t xml:space="preserve">Indexers are configured with the Root CA cert used to sign all certificates. This can be achieved by editing the file </w:t>
      </w:r>
      <w:r>
        <w:rPr>
          <w:rStyle w:val="CodingLanguage"/>
        </w:rPr>
        <w:t>server.conf</w:t>
      </w:r>
      <w:r>
        <w:t xml:space="preserve"> in </w:t>
      </w:r>
      <w:r>
        <w:rPr>
          <w:rStyle w:val="CodingLanguage"/>
        </w:rPr>
        <w:t>$SPLUNK_HOME/etc/system/local</w:t>
      </w:r>
      <w:r>
        <w:t xml:space="preserve"> on your indexer(s). The following code block shows the relevant portion of this file where </w:t>
      </w:r>
      <w:r>
        <w:rPr>
          <w:rStyle w:val="CodingLanguage"/>
        </w:rPr>
        <w:t>sssRootCaPath</w:t>
      </w:r>
      <w:r>
        <w:t xml:space="preserve"> is pointing to the root CA certificate. </w:t>
      </w:r>
    </w:p>
    <w:p w14:paraId="73321E54" w14:textId="77777777" w:rsidR="000615E7" w:rsidRPr="00A46C76" w:rsidRDefault="000615E7" w:rsidP="0058095B">
      <w:pPr>
        <w:pStyle w:val="BodyTextMetricHPELight10pt"/>
        <w:rPr>
          <w:rStyle w:val="CodingLanguage"/>
        </w:rPr>
      </w:pPr>
      <w:r w:rsidRPr="00A46C76">
        <w:rPr>
          <w:rStyle w:val="CodingLanguage"/>
        </w:rPr>
        <w:t>[sslConfig]</w:t>
      </w:r>
      <w:r w:rsidRPr="00A46C76">
        <w:rPr>
          <w:rStyle w:val="CodingLanguage"/>
        </w:rPr>
        <w:br/>
        <w:t>sslRootCAPath = /opt/splunk/etc/mycerts/ca.pem</w:t>
      </w:r>
    </w:p>
    <w:p w14:paraId="64C277EC" w14:textId="77777777" w:rsidR="000615E7" w:rsidRDefault="000615E7" w:rsidP="000615E7">
      <w:pPr>
        <w:pStyle w:val="MISCNote-Ruleabove"/>
      </w:pPr>
      <w:r>
        <w:t>Note</w:t>
      </w:r>
    </w:p>
    <w:p w14:paraId="137F78DF" w14:textId="77777777" w:rsidR="000615E7" w:rsidRDefault="000615E7" w:rsidP="000615E7">
      <w:pPr>
        <w:pStyle w:val="MISCNote-Rulebelow"/>
      </w:pPr>
      <w:r>
        <w:t xml:space="preserve">In order to be able to download and install additional applications, you may want to append the file </w:t>
      </w:r>
      <w:r>
        <w:rPr>
          <w:rStyle w:val="CodingLanguage"/>
        </w:rPr>
        <w:t>$SPLUNK_HOME/auth/appsCA.pem</w:t>
      </w:r>
      <w:r>
        <w:t xml:space="preserve"> to your </w:t>
      </w:r>
      <w:r>
        <w:rPr>
          <w:rStyle w:val="CodingLanguage"/>
        </w:rPr>
        <w:t>ca.pem</w:t>
      </w:r>
      <w:r>
        <w:t xml:space="preserve"> file. If you don't do this, the Splunk UI will make this suggestion when you attempt to </w:t>
      </w:r>
      <w:r>
        <w:rPr>
          <w:rStyle w:val="CodingLanguage"/>
        </w:rPr>
        <w:t>Find more apps</w:t>
      </w:r>
      <w:r>
        <w:t xml:space="preserve">. </w:t>
      </w:r>
    </w:p>
    <w:p w14:paraId="1C4CB837" w14:textId="77777777" w:rsidR="000615E7" w:rsidRDefault="000615E7" w:rsidP="0058095B">
      <w:pPr>
        <w:pStyle w:val="BodyTextMetricHPELight10pt"/>
      </w:pPr>
      <w:r>
        <w:t>Splunk should be restarted on the indexers if you had to make these changes (see the Splunk documentation for more information).</w:t>
      </w:r>
    </w:p>
    <w:p w14:paraId="4643C81C" w14:textId="77777777" w:rsidR="000615E7" w:rsidRDefault="000615E7" w:rsidP="000615E7">
      <w:pPr>
        <w:pStyle w:val="Heading2"/>
      </w:pPr>
      <w:bookmarkStart w:id="526" w:name="_Toc531698864"/>
      <w:bookmarkStart w:id="527" w:name="_Toc7020490"/>
      <w:r>
        <w:t>Before you deploy</w:t>
      </w:r>
      <w:bookmarkEnd w:id="526"/>
      <w:bookmarkEnd w:id="527"/>
    </w:p>
    <w:p w14:paraId="3160A181" w14:textId="77777777" w:rsidR="000615E7" w:rsidRDefault="000615E7" w:rsidP="0058095B">
      <w:pPr>
        <w:pStyle w:val="BodyTextMetricHPELight10pt"/>
      </w:pPr>
      <w:r>
        <w:t xml:space="preserve">Generate the forwarder certificate and name it </w:t>
      </w:r>
      <w:r>
        <w:rPr>
          <w:rStyle w:val="CodingLanguage"/>
        </w:rPr>
        <w:t>forwarder.pem</w:t>
      </w:r>
      <w:r>
        <w:t xml:space="preserve">. Make sure that you copy the root CA certificate to </w:t>
      </w:r>
      <w:r>
        <w:rPr>
          <w:rStyle w:val="CodingLanguage"/>
        </w:rPr>
        <w:t>ca.pem</w:t>
      </w:r>
    </w:p>
    <w:p w14:paraId="6320A8B4" w14:textId="77777777" w:rsidR="000615E7" w:rsidRDefault="000615E7" w:rsidP="000001BE">
      <w:pPr>
        <w:pStyle w:val="NumberedList-Level1"/>
        <w:numPr>
          <w:ilvl w:val="0"/>
          <w:numId w:val="29"/>
        </w:numPr>
      </w:pPr>
      <w:r>
        <w:t xml:space="preserve">Copy both the </w:t>
      </w:r>
      <w:r>
        <w:rPr>
          <w:rStyle w:val="CodingLanguage"/>
        </w:rPr>
        <w:t>ca.pem</w:t>
      </w:r>
      <w:r>
        <w:t xml:space="preserve"> and the </w:t>
      </w:r>
      <w:r>
        <w:rPr>
          <w:rStyle w:val="CodingLanguage"/>
        </w:rPr>
        <w:t>forwarder.pem</w:t>
      </w:r>
      <w:r>
        <w:t xml:space="preserve"> files to </w:t>
      </w:r>
      <w:r>
        <w:rPr>
          <w:rStyle w:val="CodingLanguage"/>
        </w:rPr>
        <w:t>files/splunk/linux/SPLUNK_HOME/etc/mycerts/</w:t>
      </w:r>
      <w:r>
        <w:t xml:space="preserve"> (overwriting any existing files).</w:t>
      </w:r>
    </w:p>
    <w:p w14:paraId="76F4EF3C" w14:textId="77777777" w:rsidR="000615E7" w:rsidRDefault="000615E7" w:rsidP="000615E7">
      <w:pPr>
        <w:pStyle w:val="NumberedList-Level1"/>
      </w:pPr>
      <w:r>
        <w:t xml:space="preserve">Edit the file </w:t>
      </w:r>
      <w:r>
        <w:rPr>
          <w:rStyle w:val="CodingLanguage"/>
        </w:rPr>
        <w:t>server.conf</w:t>
      </w:r>
      <w:r>
        <w:t xml:space="preserve"> in the folder </w:t>
      </w:r>
      <w:r>
        <w:rPr>
          <w:rStyle w:val="CodingLanguage"/>
        </w:rPr>
        <w:t>files/splunk/linux/SPLUNK_HOME/etc/system/local</w:t>
      </w:r>
      <w:r>
        <w:t xml:space="preserve"> and uncomment the last two lines as suggested in the file itself. Your file should look like this: </w:t>
      </w:r>
    </w:p>
    <w:p w14:paraId="2D8AB594" w14:textId="77777777" w:rsidR="000615E7" w:rsidRPr="00A46C76" w:rsidRDefault="000615E7" w:rsidP="000615E7">
      <w:pPr>
        <w:pStyle w:val="NumberedList-Level1-2ndparagraphLast"/>
        <w:rPr>
          <w:rStyle w:val="CodingLanguage"/>
        </w:rPr>
      </w:pPr>
      <w:r w:rsidRPr="00A46C76">
        <w:rPr>
          <w:rStyle w:val="CodingLanguage"/>
        </w:rPr>
        <w:t>#</w:t>
      </w:r>
      <w:r w:rsidRPr="00A46C76">
        <w:rPr>
          <w:rStyle w:val="CodingLanguage"/>
        </w:rPr>
        <w:br/>
        <w:t># uncomment the section below if you want to enable SSL</w:t>
      </w:r>
      <w:r w:rsidRPr="00A46C76">
        <w:rPr>
          <w:rStyle w:val="CodingLanguage"/>
        </w:rPr>
        <w:br/>
        <w:t>#</w:t>
      </w:r>
      <w:r w:rsidRPr="00A46C76">
        <w:rPr>
          <w:rStyle w:val="CodingLanguage"/>
        </w:rPr>
        <w:br/>
        <w:t>[sslConfig]</w:t>
      </w:r>
      <w:r w:rsidRPr="00A46C76">
        <w:rPr>
          <w:rStyle w:val="CodingLanguage"/>
        </w:rPr>
        <w:br/>
        <w:t>sslRootCAPath = /opt/splunkforwarder/etc/mycerts/ca.pem</w:t>
      </w:r>
    </w:p>
    <w:p w14:paraId="3D64AE15" w14:textId="6F1481B9" w:rsidR="000615E7" w:rsidRPr="00344383" w:rsidRDefault="000615E7" w:rsidP="0090160E">
      <w:pPr>
        <w:pStyle w:val="NumberedList-Level1"/>
        <w:rPr>
          <w:rStyle w:val="CodingLanguage"/>
        </w:rPr>
      </w:pPr>
      <w:r w:rsidRPr="00344383">
        <w:rPr>
          <w:rStyle w:val="CodingLanguage"/>
        </w:rPr>
        <w:lastRenderedPageBreak/>
        <w:t xml:space="preserve">Set splunk_ssl to yes in the file </w:t>
      </w:r>
      <w:r w:rsidR="00234962">
        <w:rPr>
          <w:rStyle w:val="CodingLanguage"/>
        </w:rPr>
        <w:t>group_var</w:t>
      </w:r>
      <w:r w:rsidR="00B0382D">
        <w:rPr>
          <w:rStyle w:val="CodingLanguage"/>
        </w:rPr>
        <w:t>s/all/vars</w:t>
      </w:r>
      <w:r w:rsidRPr="00344383">
        <w:rPr>
          <w:rStyle w:val="CodingLanguage"/>
        </w:rPr>
        <w:t>, uncommenting the line if required. Make sure that the splunk_architecture_forward_servers list specifies all your indexers together with the port that was configured to accept SSL:</w:t>
      </w:r>
    </w:p>
    <w:p w14:paraId="5A7721C3" w14:textId="77777777" w:rsidR="000615E7" w:rsidRPr="00A46C76" w:rsidRDefault="000615E7" w:rsidP="000615E7">
      <w:pPr>
        <w:pStyle w:val="NumberedList-Level1-2ndparagraphLast"/>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indexer1.cloudra.local:9998</w:t>
      </w:r>
      <w:r w:rsidRPr="00A46C76">
        <w:rPr>
          <w:rStyle w:val="CodingLanguage"/>
        </w:rPr>
        <w:br/>
        <w:t>- indexer2.cloudra.local:9998</w:t>
      </w:r>
    </w:p>
    <w:p w14:paraId="27571048" w14:textId="77777777" w:rsidR="000615E7" w:rsidRDefault="000615E7" w:rsidP="000615E7">
      <w:pPr>
        <w:pStyle w:val="Heading2"/>
      </w:pPr>
      <w:bookmarkStart w:id="528" w:name="_Toc531698865"/>
      <w:bookmarkStart w:id="529" w:name="_Toc7020491"/>
      <w:r>
        <w:t>Hybrid environment Linux / Windows</w:t>
      </w:r>
      <w:bookmarkEnd w:id="528"/>
      <w:bookmarkEnd w:id="529"/>
    </w:p>
    <w:p w14:paraId="521856D9" w14:textId="77777777" w:rsidR="000615E7" w:rsidRDefault="000615E7" w:rsidP="0058095B">
      <w:pPr>
        <w:pStyle w:val="BodyTextMetricHPELight10pt"/>
      </w:pPr>
      <w:r>
        <w:t>Currently, you cannot deploy your own certificates for use by the Universal Forwarders deployed on Windows machines. If you want to have your Linux machines in a hybrid deployment to use SSL, proceed as follows.</w:t>
      </w:r>
    </w:p>
    <w:p w14:paraId="0AC8A19F" w14:textId="1E0A4804" w:rsidR="000615E7" w:rsidRDefault="000615E7" w:rsidP="000001BE">
      <w:pPr>
        <w:pStyle w:val="NumberedList-Level1"/>
        <w:numPr>
          <w:ilvl w:val="0"/>
          <w:numId w:val="30"/>
        </w:numPr>
      </w:pPr>
      <w:r>
        <w:t xml:space="preserve">Comment out the </w:t>
      </w:r>
      <w:r>
        <w:rPr>
          <w:rStyle w:val="CodingLanguage"/>
        </w:rPr>
        <w:t>splunk_architecture_forward_servers</w:t>
      </w:r>
      <w:r>
        <w:t xml:space="preserve"> variable (and its values) from </w:t>
      </w:r>
      <w:r w:rsidR="00234962">
        <w:rPr>
          <w:rStyle w:val="CodingLanguage"/>
        </w:rPr>
        <w:t>group_var</w:t>
      </w:r>
      <w:r w:rsidR="00B0382D">
        <w:rPr>
          <w:rStyle w:val="CodingLanguage"/>
        </w:rPr>
        <w:t>s/all/vars</w:t>
      </w:r>
    </w:p>
    <w:p w14:paraId="4DECFB9F" w14:textId="77777777" w:rsidR="000615E7" w:rsidRPr="00A46C76" w:rsidRDefault="000615E7" w:rsidP="000615E7">
      <w:pPr>
        <w:pStyle w:val="NumberedList-Level1-2ndparagraph"/>
        <w:rPr>
          <w:rStyle w:val="CodingLanguage"/>
        </w:rPr>
      </w:pPr>
      <w:r w:rsidRPr="00A46C76">
        <w:rPr>
          <w:rStyle w:val="CodingLanguage"/>
        </w:rPr>
        <w:t>monitoring_stack: splunk</w:t>
      </w:r>
      <w:r w:rsidRPr="00A46C76">
        <w:rPr>
          <w:rStyle w:val="CodingLanguage"/>
        </w:rPr>
        <w:br/>
        <w:t>splunk_ssl: yes</w:t>
      </w:r>
      <w:r w:rsidRPr="00A46C76">
        <w:rPr>
          <w:rStyle w:val="CodingLanguage"/>
        </w:rPr>
        <w:br/>
        <w:t>#splunk_architecture_forward_servers:</w:t>
      </w:r>
      <w:r w:rsidRPr="00A46C76">
        <w:rPr>
          <w:rStyle w:val="CodingLanguage"/>
        </w:rPr>
        <w:br/>
        <w:t>#  - hpe2-ansible.cloudra.local:9998</w:t>
      </w:r>
    </w:p>
    <w:p w14:paraId="177DD8B5" w14:textId="77777777" w:rsidR="000615E7" w:rsidRDefault="000615E7" w:rsidP="000615E7">
      <w:pPr>
        <w:pStyle w:val="NumberedList-Level1"/>
      </w:pPr>
      <w:r>
        <w:t xml:space="preserve">Create a file named </w:t>
      </w:r>
      <w:r>
        <w:rPr>
          <w:rStyle w:val="CodingLanguage"/>
        </w:rPr>
        <w:t>vms.yml</w:t>
      </w:r>
      <w:r>
        <w:t xml:space="preserve"> in the folder </w:t>
      </w:r>
      <w:r>
        <w:rPr>
          <w:rStyle w:val="CodingLanguage"/>
        </w:rPr>
        <w:t>group_vars</w:t>
      </w:r>
      <w:r>
        <w:t xml:space="preserve"> and specify the list of forward servers to use by the Linux servers. This list is typically the same as the one used for Windows servers but specifies a TCP port that enables SSL.</w:t>
      </w:r>
    </w:p>
    <w:p w14:paraId="51EF5857"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hpe2-ansible.cloudra.local:9998</w:t>
      </w:r>
    </w:p>
    <w:p w14:paraId="661CF179" w14:textId="77777777" w:rsidR="000615E7" w:rsidRDefault="000615E7" w:rsidP="000615E7">
      <w:pPr>
        <w:pStyle w:val="NumberedList-Level1"/>
      </w:pPr>
      <w:r>
        <w:t xml:space="preserve">Edit the </w:t>
      </w:r>
      <w:r>
        <w:rPr>
          <w:rStyle w:val="CodingLanguage"/>
        </w:rPr>
        <w:t>group_vars/win_worker.yml</w:t>
      </w:r>
      <w:r>
        <w:t xml:space="preserve"> file and specify the list of forward servers to be used by the Windows servers. This list is typically the same as the one used for Linux servers but specifies a TCP port that does not enable SSL. </w:t>
      </w:r>
    </w:p>
    <w:p w14:paraId="7F689010" w14:textId="77777777" w:rsidR="000615E7" w:rsidRPr="00A46C76" w:rsidRDefault="000615E7" w:rsidP="000615E7">
      <w:pPr>
        <w:pStyle w:val="NumberedList-Level1-2ndparagraph"/>
        <w:rPr>
          <w:rStyle w:val="CodingLanguage"/>
        </w:rPr>
      </w:pPr>
      <w:r w:rsidRPr="00A46C76">
        <w:rPr>
          <w:rStyle w:val="CodingLanguage"/>
        </w:rPr>
        <w:t>splunk_architecture_forward_servers:</w:t>
      </w:r>
      <w:r w:rsidRPr="00A46C76">
        <w:rPr>
          <w:rStyle w:val="CodingLanguage"/>
        </w:rPr>
        <w:br/>
        <w:t>- hpe2-ansible.cloudra.local:9997</w:t>
      </w:r>
    </w:p>
    <w:p w14:paraId="696B9F3C" w14:textId="77777777" w:rsidR="000615E7" w:rsidRDefault="000615E7" w:rsidP="0058095B">
      <w:pPr>
        <w:pStyle w:val="BodyTextMetricHPELight10pt"/>
      </w:pPr>
    </w:p>
    <w:p w14:paraId="2DE137CB" w14:textId="77777777" w:rsidR="00B03D6E" w:rsidRDefault="00B03D6E">
      <w:pPr>
        <w:rPr>
          <w:rFonts w:ascii="MetricHPE" w:hAnsi="MetricHPE"/>
          <w:b/>
          <w:color w:val="000000"/>
          <w:sz w:val="28"/>
          <w:szCs w:val="34"/>
        </w:rPr>
      </w:pPr>
      <w:bookmarkStart w:id="530" w:name="_Toc531698866"/>
      <w:r>
        <w:br w:type="page"/>
      </w:r>
    </w:p>
    <w:p w14:paraId="60C8B083" w14:textId="61379F25" w:rsidR="000615E7" w:rsidRDefault="000615E7" w:rsidP="000615E7">
      <w:pPr>
        <w:pStyle w:val="Heading1"/>
      </w:pPr>
      <w:bookmarkStart w:id="531" w:name="_Ref4057479"/>
      <w:bookmarkStart w:id="532" w:name="_Toc7020492"/>
      <w:r>
        <w:lastRenderedPageBreak/>
        <w:t>Appendix D: How to check that certs were deployed correctly</w:t>
      </w:r>
      <w:bookmarkEnd w:id="530"/>
      <w:bookmarkEnd w:id="531"/>
      <w:bookmarkEnd w:id="532"/>
    </w:p>
    <w:p w14:paraId="0E288B20" w14:textId="77777777" w:rsidR="000615E7" w:rsidRDefault="000615E7" w:rsidP="0058095B">
      <w:pPr>
        <w:pStyle w:val="BodyTextMetricHPELight10pt"/>
      </w:pPr>
      <w:r>
        <w:t xml:space="preserve">The following commands should return the CA certificates used by UCP / DTR. This certificates is the same as the one pointed to by the </w:t>
      </w:r>
      <w:r>
        <w:rPr>
          <w:rStyle w:val="CodingLanguage"/>
        </w:rPr>
        <w:t>--cacert</w:t>
      </w:r>
      <w:r>
        <w:t xml:space="preserve"> switch. </w:t>
      </w:r>
    </w:p>
    <w:p w14:paraId="446E15EE" w14:textId="77777777" w:rsidR="000615E7" w:rsidRPr="005B20EF" w:rsidRDefault="000615E7" w:rsidP="0058095B">
      <w:pPr>
        <w:pStyle w:val="BodyTextMetricHPELight10pt"/>
        <w:rPr>
          <w:rStyle w:val="CodingLanguage"/>
        </w:rPr>
      </w:pPr>
      <w:r w:rsidRPr="005B20EF">
        <w:rPr>
          <w:rStyle w:val="CodingLanguage"/>
        </w:rPr>
        <w:t># curl --cacert &lt;ucp_certs_dir&gt;/ca.pem https://&lt;your ucp fqdn&gt;/ca </w:t>
      </w:r>
      <w:r w:rsidRPr="005B20EF">
        <w:rPr>
          <w:rStyle w:val="CodingLanguage"/>
        </w:rPr>
        <w:br/>
        <w:t># curl --cacert &lt;dtr_certs_dir&gt;/ca.pem https://&lt;your dtr fqdn&gt;/ca</w:t>
      </w:r>
      <w:r w:rsidRPr="005B20EF">
        <w:rPr>
          <w:rStyle w:val="CodingLanguage"/>
        </w:rPr>
        <w:br/>
      </w:r>
    </w:p>
    <w:p w14:paraId="4E4C13FE" w14:textId="77777777" w:rsidR="000615E7" w:rsidRDefault="000615E7" w:rsidP="0058095B">
      <w:pPr>
        <w:pStyle w:val="BodyTextMetricHPELight10pt"/>
      </w:pPr>
      <w:r>
        <w:rPr>
          <w:rStyle w:val="BoldEmpha"/>
        </w:rPr>
        <w:t>Output 1</w:t>
      </w:r>
      <w:r>
        <w:t>: certificates successfully deployed (content will depend on your own CA certificate)</w:t>
      </w:r>
    </w:p>
    <w:p w14:paraId="57A7CA85" w14:textId="77777777" w:rsidR="000615E7" w:rsidRDefault="000615E7" w:rsidP="0058095B">
      <w:pPr>
        <w:pStyle w:val="BodyTextMetricHPELight10pt"/>
        <w:rPr>
          <w:rStyle w:val="CodingLanguage"/>
        </w:rPr>
      </w:pPr>
      <w:r w:rsidRPr="005B20EF">
        <w:rPr>
          <w:rStyle w:val="CodingLanguage"/>
        </w:rPr>
        <w:t>-----BEGIN CERTIFICATE-----</w:t>
      </w:r>
      <w:r w:rsidRPr="005B20EF">
        <w:rPr>
          <w:rStyle w:val="CodingLanguage"/>
        </w:rPr>
        <w:br/>
        <w:t>MIIDyTCCArGgAwIBAgIUUeo+H6xGSB7/9gqq9T2SUwJPLggwDQYJKoZIhvcNAQEL</w:t>
      </w:r>
      <w:r w:rsidRPr="005B20EF">
        <w:rPr>
          <w:rStyle w:val="CodingLanguage"/>
        </w:rPr>
        <w:br/>
        <w:t>BQAwbDELMAkGA1UEBhMCRlIxFTATBgNVBAcTDFRoZSBJbnRlcm5ldDETMBEGA1UE</w:t>
      </w:r>
      <w:r w:rsidRPr="005B20EF">
        <w:rPr>
          <w:rStyle w:val="CodingLanguage"/>
        </w:rPr>
        <w:br/>
        <w:t>ChMKQ2hyaXN0b3BoZTEUMBIGA1UECxMLQ0EgU2VydmljZXMxGzAZBgNVBAMTEkNo</w:t>
      </w:r>
      <w:r w:rsidRPr="005B20EF">
        <w:rPr>
          <w:rStyle w:val="CodingLanguage"/>
        </w:rPr>
        <w:br/>
      </w:r>
      <w:r w:rsidRPr="00B528DA">
        <w:rPr>
          <w:rStyle w:val="CodingLanguage"/>
        </w:rPr>
        <w:t>...</w:t>
      </w:r>
      <w:r>
        <w:rPr>
          <w:rStyle w:val="CodingLanguage"/>
        </w:rPr>
        <w:br/>
      </w:r>
      <w:r w:rsidRPr="005B20EF">
        <w:rPr>
          <w:rStyle w:val="CodingLanguage"/>
        </w:rPr>
        <w:t>XkJ8WcsHocJO8J9J3RaWsM2BQc7wRntJc0kA7ooTH13OtQTP1jFcQp5xNdI4J3Mz</w:t>
      </w:r>
      <w:r w:rsidRPr="005B20EF">
        <w:rPr>
          <w:rStyle w:val="CodingLanguage"/>
        </w:rPr>
        <w:br/>
        <w:t>j9BAYERjkGqu7v9tfOem99oVGUal20pu4r73eWUm1mL948xuw6PgiRSLZrXhn/RS</w:t>
      </w:r>
      <w:r w:rsidRPr="005B20EF">
        <w:rPr>
          <w:rStyle w:val="CodingLanguage"/>
        </w:rPr>
        <w:br/>
        <w:t>uvFVnS/vPYJozOXIZA==</w:t>
      </w:r>
      <w:r w:rsidRPr="005B20EF">
        <w:rPr>
          <w:rStyle w:val="CodingLanguage"/>
        </w:rPr>
        <w:br/>
        <w:t>-----END CERTIFICATE-----</w:t>
      </w:r>
    </w:p>
    <w:p w14:paraId="5B112296" w14:textId="77777777" w:rsidR="000615E7" w:rsidRPr="00D326BA" w:rsidRDefault="000615E7" w:rsidP="0058095B">
      <w:pPr>
        <w:pStyle w:val="BodyTextMetricHPELight10pt"/>
        <w:rPr>
          <w:rStyle w:val="CodingLanguage"/>
        </w:rPr>
      </w:pPr>
      <w:r>
        <w:t xml:space="preserve">If the deployment was not successful, </w:t>
      </w:r>
      <w:r>
        <w:rPr>
          <w:rStyle w:val="CodingLanguage"/>
        </w:rPr>
        <w:t>curl</w:t>
      </w:r>
      <w:r>
        <w:t xml:space="preserve"> will output something like </w:t>
      </w:r>
      <w:r>
        <w:rPr>
          <w:rStyle w:val="BoldEmpha"/>
        </w:rPr>
        <w:t>Output 2.</w:t>
      </w:r>
    </w:p>
    <w:p w14:paraId="3B68BF44" w14:textId="77777777" w:rsidR="000615E7" w:rsidRDefault="000615E7" w:rsidP="0058095B">
      <w:pPr>
        <w:pStyle w:val="BodyTextMetricHPELight10pt"/>
      </w:pPr>
      <w:r>
        <w:rPr>
          <w:rStyle w:val="BoldEmpha"/>
        </w:rPr>
        <w:t>Output 2</w:t>
      </w:r>
      <w:r>
        <w:t>: certificates were not successfully deployed</w:t>
      </w:r>
    </w:p>
    <w:p w14:paraId="3C7E6753" w14:textId="77777777" w:rsidR="000615E7" w:rsidRPr="00940BDD" w:rsidRDefault="000615E7" w:rsidP="0058095B">
      <w:pPr>
        <w:pStyle w:val="BodyTextMetricHPELight10pt"/>
        <w:rPr>
          <w:rStyle w:val="CodingLanguage"/>
        </w:rPr>
      </w:pPr>
      <w:r w:rsidRPr="005B20EF">
        <w:rPr>
          <w:rStyle w:val="CodingLanguage"/>
        </w:rPr>
        <w:t>curl:</w:t>
      </w:r>
      <w:r w:rsidR="00F01F81">
        <w:rPr>
          <w:rStyle w:val="CodingLanguage"/>
        </w:rPr>
        <w:t xml:space="preserve"> </w:t>
      </w:r>
      <w:r w:rsidRPr="005B20EF">
        <w:rPr>
          <w:rStyle w:val="CodingLanguage"/>
        </w:rPr>
        <w:t>(60)</w:t>
      </w:r>
      <w:r w:rsidR="00F01F81">
        <w:rPr>
          <w:rStyle w:val="CodingLanguage"/>
        </w:rPr>
        <w:t xml:space="preserve"> </w:t>
      </w:r>
      <w:r w:rsidRPr="005B20EF">
        <w:rPr>
          <w:rStyle w:val="CodingLanguage"/>
        </w:rPr>
        <w:t>Peer's</w:t>
      </w:r>
      <w:r w:rsidR="00F01F81">
        <w:rPr>
          <w:rStyle w:val="CodingLanguage"/>
        </w:rPr>
        <w:t xml:space="preserve"> </w:t>
      </w:r>
      <w:r w:rsidRPr="005B20EF">
        <w:rPr>
          <w:rStyle w:val="CodingLanguage"/>
        </w:rPr>
        <w:t>Certificate issuer is not recognized.</w:t>
      </w:r>
      <w:r w:rsidRPr="005B20EF">
        <w:rPr>
          <w:rStyle w:val="CodingLanguage"/>
        </w:rPr>
        <w:br/>
        <w:t>More details here: http://</w:t>
      </w:r>
      <w:r>
        <w:rPr>
          <w:rStyle w:val="CodingLanguage"/>
        </w:rPr>
        <w:t>curl.haxx.se/docs/sslcerts.html</w:t>
      </w:r>
      <w:r w:rsidRPr="005B20EF">
        <w:rPr>
          <w:rStyle w:val="CodingLanguage"/>
        </w:rPr>
        <w:t> </w:t>
      </w:r>
      <w:r w:rsidRPr="005B20EF">
        <w:rPr>
          <w:rStyle w:val="CodingLanguage"/>
        </w:rPr>
        <w:br/>
      </w:r>
      <w:r w:rsidRPr="00B528DA">
        <w:rPr>
          <w:rStyle w:val="CodingLanguage"/>
        </w:rPr>
        <w:t>...</w:t>
      </w:r>
      <w:r w:rsidRPr="005B20EF">
        <w:rPr>
          <w:rStyle w:val="CodingLanguage"/>
        </w:rPr>
        <w:br/>
      </w:r>
    </w:p>
    <w:p w14:paraId="584EA9E7" w14:textId="77777777" w:rsidR="000615E7" w:rsidRDefault="000615E7" w:rsidP="000615E7">
      <w:pPr>
        <w:pStyle w:val="Heading3"/>
      </w:pPr>
      <w:bookmarkStart w:id="533" w:name="_Refd17e58734"/>
      <w:bookmarkStart w:id="534" w:name="_Tocd17e58734"/>
      <w:r>
        <w:t>Enable certs for browser (Windows 2016 example)</w:t>
      </w:r>
      <w:bookmarkEnd w:id="533"/>
      <w:bookmarkEnd w:id="534"/>
    </w:p>
    <w:p w14:paraId="5CD8D916" w14:textId="77777777" w:rsidR="000615E7" w:rsidRDefault="000615E7" w:rsidP="0058095B">
      <w:pPr>
        <w:pStyle w:val="BodyTextMetricHPELight10pt"/>
      </w:pPr>
      <w:r>
        <w:t xml:space="preserve">Choose </w:t>
      </w:r>
      <w:r>
        <w:rPr>
          <w:rStyle w:val="CodingLanguage"/>
        </w:rPr>
        <w:t>Manage computer certificates</w:t>
      </w:r>
      <w:r>
        <w:t xml:space="preserve"> in the control panel as shown in </w:t>
      </w:r>
      <w:r w:rsidRPr="00DA7B7F">
        <w:fldChar w:fldCharType="begin"/>
      </w:r>
      <w:r w:rsidRPr="00DA7B7F">
        <w:instrText xml:space="preserve"> REF _Ref513541463 \h </w:instrText>
      </w:r>
      <w:r>
        <w:instrText xml:space="preserve"> \* MERGEFORMAT </w:instrText>
      </w:r>
      <w:r w:rsidRPr="00DA7B7F">
        <w:fldChar w:fldCharType="separate"/>
      </w:r>
      <w:r w:rsidR="00560AD9" w:rsidRPr="00560AD9">
        <w:t>Figure 69</w:t>
      </w:r>
      <w:r w:rsidRPr="00DA7B7F">
        <w:fldChar w:fldCharType="end"/>
      </w:r>
      <w:r w:rsidRPr="00DA7B7F">
        <w:t>.</w:t>
      </w:r>
    </w:p>
    <w:p w14:paraId="060CF67D" w14:textId="77777777" w:rsidR="000615E7" w:rsidRDefault="000615E7" w:rsidP="000615E7">
      <w:pPr>
        <w:pStyle w:val="FigureAfterspace"/>
      </w:pPr>
      <w:r>
        <w:rPr>
          <w:noProof/>
        </w:rPr>
        <w:drawing>
          <wp:inline distT="0" distB="0" distL="0" distR="0" wp14:anchorId="6DEEB6FE" wp14:editId="795B6B25">
            <wp:extent cx="5585780" cy="2303252"/>
            <wp:effectExtent l="19050" t="19050" r="15240" b="209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manage-computer-certificates.png"/>
                    <pic:cNvPicPr/>
                  </pic:nvPicPr>
                  <pic:blipFill>
                    <a:blip r:embed="rId167">
                      <a:extLst>
                        <a:ext uri="{28A0092B-C50C-407E-A947-70E740481C1C}">
                          <a14:useLocalDpi xmlns:a14="http://schemas.microsoft.com/office/drawing/2010/main" val="0"/>
                        </a:ext>
                      </a:extLst>
                    </a:blip>
                    <a:stretch>
                      <a:fillRect/>
                    </a:stretch>
                  </pic:blipFill>
                  <pic:spPr>
                    <a:xfrm>
                      <a:off x="0" y="0"/>
                      <a:ext cx="6507287" cy="2683228"/>
                    </a:xfrm>
                    <a:prstGeom prst="rect">
                      <a:avLst/>
                    </a:prstGeom>
                    <a:ln>
                      <a:solidFill>
                        <a:schemeClr val="accent1"/>
                      </a:solidFill>
                    </a:ln>
                  </pic:spPr>
                </pic:pic>
              </a:graphicData>
            </a:graphic>
          </wp:inline>
        </w:drawing>
      </w:r>
    </w:p>
    <w:p w14:paraId="3A58D68D" w14:textId="77777777" w:rsidR="000615E7" w:rsidRDefault="000615E7" w:rsidP="00F01F81">
      <w:pPr>
        <w:pStyle w:val="MISCFigureCaptionHeader8pt"/>
      </w:pPr>
      <w:bookmarkStart w:id="535" w:name="_Ref513541463"/>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560AD9">
        <w:rPr>
          <w:rStyle w:val="MISCFigureCaptionHeaderBold8pt"/>
          <w:noProof/>
        </w:rPr>
        <w:t>69</w:t>
      </w:r>
      <w:r w:rsidRPr="00F01F81">
        <w:rPr>
          <w:rStyle w:val="MISCFigureCaptionHeaderBold8pt"/>
        </w:rPr>
        <w:fldChar w:fldCharType="end"/>
      </w:r>
      <w:bookmarkEnd w:id="535"/>
      <w:r w:rsidRPr="00F01F81">
        <w:rPr>
          <w:rStyle w:val="MISCFigureCaptionHeaderBold8pt"/>
        </w:rPr>
        <w:t xml:space="preserve">. </w:t>
      </w:r>
      <w:r>
        <w:t>Manage computer certificates</w:t>
      </w:r>
    </w:p>
    <w:p w14:paraId="4E04E535" w14:textId="77777777" w:rsidR="00B03D6E" w:rsidRDefault="00B03D6E">
      <w:pPr>
        <w:rPr>
          <w:sz w:val="20"/>
          <w:szCs w:val="18"/>
        </w:rPr>
      </w:pPr>
      <w:r>
        <w:br w:type="page"/>
      </w:r>
    </w:p>
    <w:p w14:paraId="7D2BC173" w14:textId="432A6F84" w:rsidR="000615E7" w:rsidRDefault="000615E7" w:rsidP="0058095B">
      <w:pPr>
        <w:pStyle w:val="BodyTextMetricHPELight10pt"/>
      </w:pPr>
      <w:r>
        <w:lastRenderedPageBreak/>
        <w:t xml:space="preserve">Import the </w:t>
      </w:r>
      <w:r>
        <w:rPr>
          <w:rStyle w:val="CodingLanguage"/>
        </w:rPr>
        <w:t>ca.pem</w:t>
      </w:r>
      <w:r>
        <w:t xml:space="preserve"> for UCP into the Trusted Root Certification Authorities, as shown in</w:t>
      </w:r>
      <w:r w:rsidRPr="00DA7B7F">
        <w:t xml:space="preserve"> </w:t>
      </w:r>
      <w:r w:rsidRPr="00DA7B7F">
        <w:fldChar w:fldCharType="begin"/>
      </w:r>
      <w:r w:rsidRPr="00DA7B7F">
        <w:instrText xml:space="preserve"> REF _Ref513541527 \h </w:instrText>
      </w:r>
      <w:r>
        <w:instrText xml:space="preserve"> \* MERGEFORMAT </w:instrText>
      </w:r>
      <w:r w:rsidRPr="00DA7B7F">
        <w:fldChar w:fldCharType="separate"/>
      </w:r>
      <w:r w:rsidR="00560AD9" w:rsidRPr="00560AD9">
        <w:t>Figure 70</w:t>
      </w:r>
      <w:r w:rsidRPr="00DA7B7F">
        <w:fldChar w:fldCharType="end"/>
      </w:r>
      <w:r w:rsidRPr="00DA7B7F">
        <w:t>.</w:t>
      </w:r>
    </w:p>
    <w:p w14:paraId="12A95E01" w14:textId="77777777" w:rsidR="000615E7" w:rsidRDefault="000615E7" w:rsidP="000615E7">
      <w:pPr>
        <w:pStyle w:val="FigureAfterspace"/>
      </w:pPr>
      <w:r>
        <w:rPr>
          <w:noProof/>
        </w:rPr>
        <w:drawing>
          <wp:inline distT="0" distB="0" distL="0" distR="0" wp14:anchorId="66B75CFF" wp14:editId="23779F8B">
            <wp:extent cx="4432848" cy="2640255"/>
            <wp:effectExtent l="19050" t="19050" r="25400"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import-ca-pem.png"/>
                    <pic:cNvPicPr/>
                  </pic:nvPicPr>
                  <pic:blipFill>
                    <a:blip r:embed="rId168">
                      <a:extLst>
                        <a:ext uri="{28A0092B-C50C-407E-A947-70E740481C1C}">
                          <a14:useLocalDpi xmlns:a14="http://schemas.microsoft.com/office/drawing/2010/main" val="0"/>
                        </a:ext>
                      </a:extLst>
                    </a:blip>
                    <a:stretch>
                      <a:fillRect/>
                    </a:stretch>
                  </pic:blipFill>
                  <pic:spPr>
                    <a:xfrm>
                      <a:off x="0" y="0"/>
                      <a:ext cx="4477528" cy="2666867"/>
                    </a:xfrm>
                    <a:prstGeom prst="rect">
                      <a:avLst/>
                    </a:prstGeom>
                    <a:ln>
                      <a:solidFill>
                        <a:schemeClr val="accent1"/>
                      </a:solidFill>
                    </a:ln>
                  </pic:spPr>
                </pic:pic>
              </a:graphicData>
            </a:graphic>
          </wp:inline>
        </w:drawing>
      </w:r>
    </w:p>
    <w:p w14:paraId="0687FE58" w14:textId="77777777" w:rsidR="000615E7" w:rsidRDefault="000615E7" w:rsidP="00F01F81">
      <w:pPr>
        <w:pStyle w:val="MISCFigureCaptionHeader8pt"/>
      </w:pPr>
      <w:bookmarkStart w:id="536" w:name="_Ref513541527"/>
      <w:r w:rsidRPr="00F01F81">
        <w:rPr>
          <w:rStyle w:val="MISCFigureCaptionHeaderBold8pt"/>
        </w:rPr>
        <w:t xml:space="preserve">Figure </w:t>
      </w:r>
      <w:r w:rsidRPr="00F01F81">
        <w:rPr>
          <w:rStyle w:val="MISCFigureCaptionHeaderBold8pt"/>
        </w:rPr>
        <w:fldChar w:fldCharType="begin"/>
      </w:r>
      <w:r w:rsidRPr="00F01F81">
        <w:rPr>
          <w:rStyle w:val="MISCFigureCaptionHeaderBold8pt"/>
        </w:rPr>
        <w:instrText xml:space="preserve"> SEQ Figure \* ARABIC </w:instrText>
      </w:r>
      <w:r w:rsidRPr="00F01F81">
        <w:rPr>
          <w:rStyle w:val="MISCFigureCaptionHeaderBold8pt"/>
        </w:rPr>
        <w:fldChar w:fldCharType="separate"/>
      </w:r>
      <w:r w:rsidR="00560AD9">
        <w:rPr>
          <w:rStyle w:val="MISCFigureCaptionHeaderBold8pt"/>
          <w:noProof/>
        </w:rPr>
        <w:t>70</w:t>
      </w:r>
      <w:r w:rsidRPr="00F01F81">
        <w:rPr>
          <w:rStyle w:val="MISCFigureCaptionHeaderBold8pt"/>
        </w:rPr>
        <w:fldChar w:fldCharType="end"/>
      </w:r>
      <w:bookmarkEnd w:id="536"/>
      <w:r w:rsidRPr="00F01F81">
        <w:rPr>
          <w:rStyle w:val="MISCFigureCaptionHeaderBold8pt"/>
        </w:rPr>
        <w:t xml:space="preserve">. </w:t>
      </w:r>
      <w:r>
        <w:t>Import the ca.pem</w:t>
      </w:r>
    </w:p>
    <w:p w14:paraId="2A352F5E" w14:textId="77777777" w:rsidR="000615E7" w:rsidRDefault="000615E7" w:rsidP="0058095B">
      <w:pPr>
        <w:pStyle w:val="BodyTextMetricHPELight10pt"/>
      </w:pPr>
      <w:r>
        <w:t>It should now show up in the list of certificates. You may need to restart your browser to see the green, secure lock symbol as shown in</w:t>
      </w:r>
      <w:r w:rsidRPr="00DA7B7F">
        <w:t xml:space="preserve"> </w:t>
      </w:r>
      <w:r w:rsidRPr="00DA7B7F">
        <w:fldChar w:fldCharType="begin"/>
      </w:r>
      <w:r w:rsidRPr="00DA7B7F">
        <w:instrText xml:space="preserve"> REF _Ref513541686 \h </w:instrText>
      </w:r>
      <w:r>
        <w:instrText xml:space="preserve"> \* MERGEFORMAT </w:instrText>
      </w:r>
      <w:r w:rsidRPr="00DA7B7F">
        <w:fldChar w:fldCharType="separate"/>
      </w:r>
      <w:r w:rsidR="00560AD9" w:rsidRPr="00560AD9">
        <w:t>Figure 71</w:t>
      </w:r>
      <w:r w:rsidRPr="00DA7B7F">
        <w:fldChar w:fldCharType="end"/>
      </w:r>
      <w:r w:rsidR="0090160E">
        <w:t>.</w:t>
      </w:r>
    </w:p>
    <w:p w14:paraId="5566E1DE" w14:textId="77777777" w:rsidR="000615E7" w:rsidRDefault="000615E7" w:rsidP="000615E7">
      <w:pPr>
        <w:pStyle w:val="FigureAfterspace"/>
      </w:pPr>
      <w:r>
        <w:rPr>
          <w:noProof/>
        </w:rPr>
        <w:drawing>
          <wp:inline distT="0" distB="0" distL="0" distR="0" wp14:anchorId="3F306978" wp14:editId="3F4AEF7E">
            <wp:extent cx="3841012" cy="744279"/>
            <wp:effectExtent l="19050" t="19050" r="2667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media/green-https.png"/>
                    <pic:cNvPicPr/>
                  </pic:nvPicPr>
                  <pic:blipFill>
                    <a:blip r:embed="rId169">
                      <a:extLst>
                        <a:ext uri="{28A0092B-C50C-407E-A947-70E740481C1C}">
                          <a14:useLocalDpi xmlns:a14="http://schemas.microsoft.com/office/drawing/2010/main" val="0"/>
                        </a:ext>
                      </a:extLst>
                    </a:blip>
                    <a:stretch>
                      <a:fillRect/>
                    </a:stretch>
                  </pic:blipFill>
                  <pic:spPr>
                    <a:xfrm>
                      <a:off x="0" y="0"/>
                      <a:ext cx="4042401" cy="783302"/>
                    </a:xfrm>
                    <a:prstGeom prst="rect">
                      <a:avLst/>
                    </a:prstGeom>
                    <a:ln>
                      <a:solidFill>
                        <a:schemeClr val="accent1"/>
                      </a:solidFill>
                    </a:ln>
                  </pic:spPr>
                </pic:pic>
              </a:graphicData>
            </a:graphic>
          </wp:inline>
        </w:drawing>
      </w:r>
    </w:p>
    <w:p w14:paraId="66F3EEBE" w14:textId="77777777" w:rsidR="000615E7" w:rsidRDefault="000615E7" w:rsidP="000615E7">
      <w:pPr>
        <w:pStyle w:val="MISCFigureCaptionHeader8pt"/>
      </w:pPr>
      <w:bookmarkStart w:id="537" w:name="_Ref513541686"/>
      <w:r w:rsidRPr="00DA7B7F">
        <w:rPr>
          <w:rStyle w:val="MISCFigureCaptionHeaderBold8pt"/>
        </w:rPr>
        <w:t xml:space="preserve">Figure </w:t>
      </w:r>
      <w:r w:rsidRPr="00DA7B7F">
        <w:rPr>
          <w:rStyle w:val="MISCFigureCaptionHeaderBold8pt"/>
        </w:rPr>
        <w:fldChar w:fldCharType="begin"/>
      </w:r>
      <w:r w:rsidRPr="00DA7B7F">
        <w:rPr>
          <w:rStyle w:val="MISCFigureCaptionHeaderBold8pt"/>
        </w:rPr>
        <w:instrText xml:space="preserve"> SEQ Figure \* ARABIC </w:instrText>
      </w:r>
      <w:r w:rsidRPr="00DA7B7F">
        <w:rPr>
          <w:rStyle w:val="MISCFigureCaptionHeaderBold8pt"/>
        </w:rPr>
        <w:fldChar w:fldCharType="separate"/>
      </w:r>
      <w:r w:rsidR="00560AD9">
        <w:rPr>
          <w:rStyle w:val="MISCFigureCaptionHeaderBold8pt"/>
          <w:noProof/>
        </w:rPr>
        <w:t>71</w:t>
      </w:r>
      <w:r w:rsidRPr="00DA7B7F">
        <w:rPr>
          <w:rStyle w:val="MISCFigureCaptionHeaderBold8pt"/>
        </w:rPr>
        <w:fldChar w:fldCharType="end"/>
      </w:r>
      <w:bookmarkEnd w:id="537"/>
      <w:r w:rsidRPr="00DA7B7F">
        <w:rPr>
          <w:rStyle w:val="MISCFigureCaptionHeaderBold8pt"/>
        </w:rPr>
        <w:t xml:space="preserve">. </w:t>
      </w:r>
      <w:r>
        <w:t>Secure HTTPS</w:t>
      </w:r>
    </w:p>
    <w:p w14:paraId="371ADAD9" w14:textId="77777777" w:rsidR="0043785A" w:rsidRPr="009023F8" w:rsidRDefault="0043785A" w:rsidP="009023F8">
      <w:pPr>
        <w:pStyle w:val="BodyTextMetricHPELight10pt"/>
      </w:pPr>
    </w:p>
    <w:p w14:paraId="1C4A78EC" w14:textId="77777777" w:rsidR="00244900" w:rsidRDefault="00244900" w:rsidP="0043785A">
      <w:pPr>
        <w:pStyle w:val="BodyTextMetricHPELight10pt"/>
      </w:pPr>
    </w:p>
    <w:p w14:paraId="700DB126" w14:textId="77777777" w:rsidR="009023F8" w:rsidRPr="0043785A" w:rsidRDefault="009023F8" w:rsidP="0043785A">
      <w:pPr>
        <w:pStyle w:val="BodyTextMetricHPELight10pt"/>
        <w:sectPr w:rsidR="009023F8" w:rsidRPr="0043785A" w:rsidSect="0058095B">
          <w:headerReference w:type="default" r:id="rId170"/>
          <w:footerReference w:type="even" r:id="rId171"/>
          <w:footerReference w:type="default" r:id="rId172"/>
          <w:headerReference w:type="first" r:id="rId173"/>
          <w:footerReference w:type="first" r:id="rId174"/>
          <w:pgSz w:w="12240" w:h="15840" w:code="1"/>
          <w:pgMar w:top="1800" w:right="720" w:bottom="720" w:left="720" w:header="576" w:footer="576" w:gutter="0"/>
          <w:pgNumType w:start="5"/>
          <w:cols w:space="720"/>
          <w:formProt w:val="0"/>
          <w:noEndnote/>
          <w:titlePg/>
          <w:docGrid w:linePitch="245"/>
        </w:sectPr>
      </w:pPr>
    </w:p>
    <w:p w14:paraId="58520094" w14:textId="77777777" w:rsidR="000615E7" w:rsidRPr="00C15ACC" w:rsidRDefault="000615E7" w:rsidP="000615E7">
      <w:pPr>
        <w:pStyle w:val="Heading1"/>
      </w:pPr>
      <w:bookmarkStart w:id="538" w:name="_Toc421625783"/>
      <w:bookmarkStart w:id="539" w:name="_Toc421627405"/>
      <w:bookmarkStart w:id="540" w:name="_Toc430087544"/>
      <w:bookmarkStart w:id="541" w:name="_Toc531698867"/>
      <w:bookmarkStart w:id="542" w:name="_Toc7020493"/>
      <w:bookmarkEnd w:id="2"/>
      <w:bookmarkEnd w:id="4"/>
      <w:r w:rsidRPr="00C15ACC">
        <w:lastRenderedPageBreak/>
        <w:t>Resources and additional links</w:t>
      </w:r>
      <w:bookmarkEnd w:id="538"/>
      <w:bookmarkEnd w:id="539"/>
      <w:bookmarkEnd w:id="540"/>
      <w:bookmarkEnd w:id="541"/>
      <w:bookmarkEnd w:id="542"/>
    </w:p>
    <w:p w14:paraId="5CED1EAE" w14:textId="77777777" w:rsidR="000615E7" w:rsidRDefault="000615E7" w:rsidP="0058095B">
      <w:pPr>
        <w:pStyle w:val="BodyTextMetricHPELight10pt"/>
        <w:rPr>
          <w:rStyle w:val="Hyperlink"/>
        </w:rPr>
      </w:pPr>
      <w:r>
        <w:t xml:space="preserve">HPE Reference Architectures, </w:t>
      </w:r>
      <w:hyperlink r:id="rId175" w:history="1">
        <w:r>
          <w:rPr>
            <w:rStyle w:val="Hyperlink"/>
          </w:rPr>
          <w:t>hpe.com/info/ra</w:t>
        </w:r>
      </w:hyperlink>
    </w:p>
    <w:p w14:paraId="0FBEEF27" w14:textId="65ED1BC8" w:rsidR="000615E7" w:rsidRDefault="000615E7" w:rsidP="0058095B">
      <w:pPr>
        <w:pStyle w:val="BodyTextMetricHPELight10pt"/>
        <w:rPr>
          <w:rStyle w:val="Hyperlink"/>
          <w:u w:val="none"/>
        </w:rPr>
      </w:pPr>
      <w:r>
        <w:rPr>
          <w:rStyle w:val="Hyperlink"/>
          <w:u w:val="none"/>
        </w:rPr>
        <w:t xml:space="preserve">HPE </w:t>
      </w:r>
      <w:r w:rsidR="005340A8">
        <w:rPr>
          <w:rStyle w:val="Hyperlink"/>
          <w:u w:val="none"/>
        </w:rPr>
        <w:t xml:space="preserve">Synergy, </w:t>
      </w:r>
      <w:hyperlink r:id="rId176" w:history="1">
        <w:r w:rsidR="00125982" w:rsidRPr="00125982">
          <w:rPr>
            <w:rStyle w:val="Hyperlink"/>
          </w:rPr>
          <w:t>hpe.com/synergy</w:t>
        </w:r>
      </w:hyperlink>
    </w:p>
    <w:p w14:paraId="2AE95AE6" w14:textId="77777777" w:rsidR="000615E7" w:rsidRPr="003C134D" w:rsidRDefault="000615E7" w:rsidP="0058095B">
      <w:pPr>
        <w:pStyle w:val="BodyTextMetricHPELight10pt"/>
      </w:pPr>
      <w:r>
        <w:rPr>
          <w:rStyle w:val="Hyperlink"/>
          <w:u w:val="none"/>
        </w:rPr>
        <w:t xml:space="preserve">HPE </w:t>
      </w:r>
      <w:r w:rsidRPr="00C15ACC">
        <w:rPr>
          <w:rStyle w:val="Hyperlink"/>
          <w:u w:val="none"/>
        </w:rPr>
        <w:t>Servers</w:t>
      </w:r>
      <w:r>
        <w:rPr>
          <w:rStyle w:val="Hyperlink"/>
          <w:u w:val="none"/>
        </w:rPr>
        <w:t xml:space="preserve">, </w:t>
      </w:r>
      <w:hyperlink r:id="rId177" w:history="1">
        <w:r>
          <w:rPr>
            <w:rStyle w:val="Hyperlink"/>
            <w:rFonts w:cstheme="minorBidi"/>
            <w:szCs w:val="20"/>
          </w:rPr>
          <w:t>hpe.com/servers</w:t>
        </w:r>
      </w:hyperlink>
    </w:p>
    <w:p w14:paraId="5550F814" w14:textId="77777777" w:rsidR="000615E7" w:rsidRDefault="000615E7" w:rsidP="0058095B">
      <w:pPr>
        <w:pStyle w:val="BodyTextMetricHPELight10pt"/>
        <w:rPr>
          <w:rStyle w:val="Hyperlink"/>
        </w:rPr>
      </w:pPr>
      <w:r>
        <w:t xml:space="preserve">HPE </w:t>
      </w:r>
      <w:r w:rsidRPr="00C15ACC">
        <w:t>Storage</w:t>
      </w:r>
      <w:r>
        <w:t xml:space="preserve">, </w:t>
      </w:r>
      <w:hyperlink r:id="rId178" w:history="1">
        <w:r>
          <w:rPr>
            <w:rStyle w:val="Hyperlink"/>
          </w:rPr>
          <w:t>hpe.com/storage</w:t>
        </w:r>
      </w:hyperlink>
    </w:p>
    <w:p w14:paraId="1E49FEE5" w14:textId="77777777" w:rsidR="000615E7" w:rsidRDefault="000615E7" w:rsidP="0058095B">
      <w:pPr>
        <w:pStyle w:val="BodyTextMetricHPELight10pt"/>
        <w:rPr>
          <w:rStyle w:val="Hyperlink"/>
        </w:rPr>
      </w:pPr>
      <w:r w:rsidRPr="00507357">
        <w:t>HPE Networking</w:t>
      </w:r>
      <w:r>
        <w:t xml:space="preserve">, </w:t>
      </w:r>
      <w:hyperlink r:id="rId179" w:history="1">
        <w:r w:rsidRPr="00507357">
          <w:rPr>
            <w:rStyle w:val="Hyperlink"/>
          </w:rPr>
          <w:t>hpe.com/networking</w:t>
        </w:r>
      </w:hyperlink>
    </w:p>
    <w:p w14:paraId="17C452B0" w14:textId="77777777" w:rsidR="000615E7" w:rsidRDefault="000615E7" w:rsidP="0058095B">
      <w:pPr>
        <w:pStyle w:val="BodyTextMetricHPELight10pt"/>
        <w:rPr>
          <w:rStyle w:val="Hyperlink"/>
        </w:rPr>
      </w:pPr>
      <w:r>
        <w:t xml:space="preserve">HPE </w:t>
      </w:r>
      <w:r w:rsidRPr="00C15ACC">
        <w:t>Technology Consulting Services</w:t>
      </w:r>
      <w:r>
        <w:t xml:space="preserve">, </w:t>
      </w:r>
      <w:hyperlink r:id="rId180" w:history="1">
        <w:r>
          <w:rPr>
            <w:rStyle w:val="Hyperlink"/>
          </w:rPr>
          <w:t>hpe.com/us/en/services/consulting.html</w:t>
        </w:r>
      </w:hyperlink>
    </w:p>
    <w:p w14:paraId="61A4E5F4" w14:textId="77777777" w:rsidR="000615E7" w:rsidRDefault="000615E7" w:rsidP="0058095B">
      <w:pPr>
        <w:pStyle w:val="BodyTextMetricHPELight10pt"/>
      </w:pPr>
      <w:r>
        <w:t xml:space="preserve">Docker Reference Architectures, </w:t>
      </w:r>
      <w:hyperlink r:id="rId181" w:history="1">
        <w:r w:rsidRPr="008565F0">
          <w:rPr>
            <w:rStyle w:val="Hyperlink"/>
          </w:rPr>
          <w:t>https://success.docker.com/architectures</w:t>
        </w:r>
      </w:hyperlink>
    </w:p>
    <w:p w14:paraId="0E16AE71" w14:textId="77777777" w:rsidR="000615E7" w:rsidRDefault="000615E7" w:rsidP="0058095B">
      <w:pPr>
        <w:pStyle w:val="BodyTextMetricHPELight10pt"/>
      </w:pPr>
      <w:r>
        <w:t xml:space="preserve">Splunk Validate Architectures, </w:t>
      </w:r>
      <w:hyperlink r:id="rId182" w:history="1">
        <w:r w:rsidRPr="008565F0">
          <w:rPr>
            <w:rStyle w:val="Hyperlink"/>
          </w:rPr>
          <w:t>https://www.splunk.com/pdfs/white-papers/splunk-validated-architectures.pdf</w:t>
        </w:r>
      </w:hyperlink>
    </w:p>
    <w:p w14:paraId="172ECEA4" w14:textId="77777777" w:rsidR="000615E7" w:rsidRDefault="000615E7" w:rsidP="0058095B">
      <w:pPr>
        <w:pStyle w:val="BodyTextMetricHPELight10pt"/>
      </w:pPr>
      <w:r>
        <w:t xml:space="preserve">Sysdig Resources, </w:t>
      </w:r>
      <w:hyperlink r:id="rId183" w:history="1">
        <w:r w:rsidRPr="00D65DDE">
          <w:rPr>
            <w:rStyle w:val="Hyperlink"/>
          </w:rPr>
          <w:t>https://sysdig.com/resources/</w:t>
        </w:r>
      </w:hyperlink>
    </w:p>
    <w:p w14:paraId="79BA15C8" w14:textId="77777777" w:rsidR="000615E7" w:rsidRDefault="000615E7" w:rsidP="0058095B">
      <w:pPr>
        <w:pStyle w:val="BodyTextMetricHPELight10pt"/>
      </w:pPr>
    </w:p>
    <w:p w14:paraId="72E2A04D" w14:textId="2B973C64" w:rsidR="00B345B8" w:rsidRPr="00F01F81" w:rsidRDefault="000615E7" w:rsidP="00F01F81">
      <w:pPr>
        <w:pStyle w:val="BodyTextMetricHPELight10pt"/>
        <w:rPr>
          <w:b/>
        </w:rPr>
      </w:pPr>
      <w:r w:rsidRPr="00C15ACC">
        <w:t xml:space="preserve">To help us improve our documents, please provide feedback at </w:t>
      </w:r>
      <w:hyperlink r:id="rId184" w:history="1">
        <w:r>
          <w:rPr>
            <w:rStyle w:val="Hyperlink"/>
          </w:rPr>
          <w:t>hpe.com/contact/feedback</w:t>
        </w:r>
      </w:hyperlink>
      <w:r w:rsidRPr="00C15ACC">
        <w:t>.</w:t>
      </w:r>
    </w:p>
    <w:sectPr w:rsidR="00B345B8" w:rsidRPr="00F01F81" w:rsidSect="00F160EE">
      <w:headerReference w:type="even" r:id="rId185"/>
      <w:headerReference w:type="default" r:id="rId186"/>
      <w:footerReference w:type="even" r:id="rId187"/>
      <w:footerReference w:type="default" r:id="rId188"/>
      <w:footerReference w:type="first" r:id="rId189"/>
      <w:pgSz w:w="12240" w:h="15840" w:code="1"/>
      <w:pgMar w:top="1800" w:right="720" w:bottom="720" w:left="720" w:header="576" w:footer="360" w:gutter="0"/>
      <w:cols w:space="720"/>
      <w:formProt w:val="0"/>
      <w:noEndnote/>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5406F5" w14:textId="77777777" w:rsidR="00D86FC2" w:rsidRDefault="00D86FC2">
      <w:r>
        <w:separator/>
      </w:r>
    </w:p>
    <w:p w14:paraId="259BA991" w14:textId="77777777" w:rsidR="00D86FC2" w:rsidRDefault="00D86FC2"/>
    <w:p w14:paraId="5FC4DADE" w14:textId="77777777" w:rsidR="00D86FC2" w:rsidRDefault="00D86FC2"/>
    <w:p w14:paraId="1E0D6386" w14:textId="77777777" w:rsidR="00D86FC2" w:rsidRDefault="00D86FC2"/>
    <w:p w14:paraId="02AFBC3D" w14:textId="77777777" w:rsidR="00D86FC2" w:rsidRDefault="00D86FC2"/>
    <w:p w14:paraId="2AD51840" w14:textId="77777777" w:rsidR="00D86FC2" w:rsidRDefault="00D86FC2"/>
  </w:endnote>
  <w:endnote w:type="continuationSeparator" w:id="0">
    <w:p w14:paraId="1E4B167B" w14:textId="77777777" w:rsidR="00D86FC2" w:rsidRDefault="00D86FC2">
      <w:r>
        <w:continuationSeparator/>
      </w:r>
    </w:p>
    <w:p w14:paraId="41AA1F43" w14:textId="77777777" w:rsidR="00D86FC2" w:rsidRDefault="00D86FC2"/>
    <w:p w14:paraId="367E181F" w14:textId="77777777" w:rsidR="00D86FC2" w:rsidRDefault="00D86FC2"/>
    <w:p w14:paraId="1E701B61" w14:textId="77777777" w:rsidR="00D86FC2" w:rsidRDefault="00D86FC2"/>
    <w:p w14:paraId="4DD721F8" w14:textId="77777777" w:rsidR="00D86FC2" w:rsidRDefault="00D86FC2"/>
    <w:p w14:paraId="513EF6BE" w14:textId="77777777" w:rsidR="00D86FC2" w:rsidRDefault="00D86F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HPE Light">
    <w:panose1 w:val="00000000000000000000"/>
    <w:charset w:val="00"/>
    <w:family w:val="swiss"/>
    <w:notTrueType/>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panose1 w:val="020B0404020204020204"/>
    <w:charset w:val="00"/>
    <w:family w:val="swiss"/>
    <w:pitch w:val="variable"/>
    <w:sig w:usb0="A00000AF" w:usb1="5000205B" w:usb2="00000000" w:usb3="00000000" w:csb0="00000093" w:csb1="00000000"/>
  </w:font>
  <w:font w:name="HP Simplified">
    <w:panose1 w:val="020B0604020204020204"/>
    <w:charset w:val="00"/>
    <w:family w:val="swiss"/>
    <w:pitch w:val="variable"/>
    <w:sig w:usb0="A00000AF" w:usb1="5000205B" w:usb2="00000000" w:usb3="00000000" w:csb0="00000093" w:csb1="00000000"/>
  </w:font>
  <w:font w:name="MetricHPE">
    <w:panose1 w:val="020B0503030202060203"/>
    <w:charset w:val="00"/>
    <w:family w:val="swiss"/>
    <w:notTrueType/>
    <w:pitch w:val="variable"/>
    <w:sig w:usb0="00000007" w:usb1="00000000" w:usb2="00000000" w:usb3="00000000" w:csb0="00000093" w:csb1="00000000"/>
  </w:font>
  <w:font w:name="MetricHPE Medium">
    <w:panose1 w:val="00000000000000000000"/>
    <w:charset w:val="00"/>
    <w:family w:val="swiss"/>
    <w:notTrueType/>
    <w:pitch w:val="variable"/>
    <w:sig w:usb0="00000007" w:usb1="00000000" w:usb2="00000000" w:usb3="00000000" w:csb0="00000093" w:csb1="00000000"/>
  </w:font>
  <w:font w:name="Metric Regular">
    <w:altName w:val="Arial"/>
    <w:panose1 w:val="00000000000000000000"/>
    <w:charset w:val="00"/>
    <w:family w:val="swiss"/>
    <w:notTrueType/>
    <w:pitch w:val="variable"/>
    <w:sig w:usb0="00000007"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Trebuchet MS"/>
    <w:panose1 w:val="00000000000000000000"/>
    <w:charset w:val="00"/>
    <w:family w:val="swiss"/>
    <w:notTrueType/>
    <w:pitch w:val="variable"/>
    <w:sig w:usb0="00000007" w:usb1="00000000" w:usb2="00000000" w:usb3="00000000" w:csb0="00000093" w:csb1="00000000"/>
  </w:font>
  <w:font w:name="Metric Light">
    <w:altName w:val="Arial"/>
    <w:panose1 w:val="00000000000000000000"/>
    <w:charset w:val="00"/>
    <w:family w:val="swiss"/>
    <w:notTrueType/>
    <w:pitch w:val="variable"/>
    <w:sig w:usb0="00000007" w:usb1="00000000" w:usb2="00000000" w:usb3="00000000" w:csb0="00000093" w:csb1="00000000"/>
  </w:font>
  <w:font w:name="MetricHPE Semibold">
    <w:panose1 w:val="00000000000000000000"/>
    <w:charset w:val="00"/>
    <w:family w:val="swiss"/>
    <w:notTrueType/>
    <w:pitch w:val="variable"/>
    <w:sig w:usb0="00000007" w:usb1="00000000" w:usb2="00000000" w:usb3="00000000" w:csb0="00000093" w:csb1="00000000"/>
  </w:font>
  <w:font w:name="HPE Simple">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embedRegular r:id="rId1" w:subsetted="1" w:fontKey="{B6F9E751-CBB4-4770-AFA2-D3F5B24F446D}"/>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2" w:subsetted="1" w:fontKey="{E5062334-9E55-4A66-A845-DAF71C3E3CA7}"/>
  </w:font>
  <w:font w:name="MS Mincho">
    <w:altName w:val="ＭＳ 明朝"/>
    <w:panose1 w:val="02020609040205080304"/>
    <w:charset w:val="80"/>
    <w:family w:val="roman"/>
    <w:notTrueType/>
    <w:pitch w:val="fixed"/>
    <w:sig w:usb0="00000001" w:usb1="08070000" w:usb2="00000010" w:usb3="00000000" w:csb0="00020000" w:csb1="00000000"/>
  </w:font>
  <w:font w:name="Metric Bold">
    <w:altName w:val="Arial"/>
    <w:panose1 w:val="00000000000000000000"/>
    <w:charset w:val="00"/>
    <w:family w:val="swiss"/>
    <w:notTrueType/>
    <w:pitch w:val="variable"/>
    <w:sig w:usb0="00000007" w:usb1="00000000" w:usb2="00000000" w:usb3="00000000" w:csb0="00000093" w:csb1="00000000"/>
  </w:font>
  <w:font w:name="SimplePro">
    <w:altName w:val="Courier New"/>
    <w:panose1 w:val="00000000000000000000"/>
    <w:charset w:val="00"/>
    <w:family w:val="modern"/>
    <w:notTrueType/>
    <w:pitch w:val="fixed"/>
    <w:sig w:usb0="00000001" w:usb1="4000204A" w:usb2="00000000" w:usb3="00000000" w:csb0="00000093" w:csb1="00000000"/>
  </w:font>
  <w:font w:name="HPE Simple Light">
    <w:panose1 w:val="00000000000000000000"/>
    <w:charset w:val="00"/>
    <w:family w:val="modern"/>
    <w:notTrueType/>
    <w:pitch w:val="fixed"/>
    <w:sig w:usb0="A00000FF" w:usb1="5000204A" w:usb2="00000000" w:usb3="00000000" w:csb0="00000093" w:csb1="00000000"/>
  </w:font>
  <w:font w:name="SimpleRegular">
    <w:panose1 w:val="00000000000000000000"/>
    <w:charset w:val="00"/>
    <w:family w:val="modern"/>
    <w:notTrueType/>
    <w:pitch w:val="fixed"/>
    <w:sig w:usb0="800000AF" w:usb1="5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104599"/>
      <w:docPartObj>
        <w:docPartGallery w:val="Page Numbers (Bottom of Page)"/>
        <w:docPartUnique/>
      </w:docPartObj>
    </w:sdtPr>
    <w:sdtEndPr>
      <w:rPr>
        <w:noProof/>
      </w:rPr>
    </w:sdtEndPr>
    <w:sdtContent>
      <w:p w14:paraId="4AF7B184" w14:textId="77777777" w:rsidR="007E051D" w:rsidRDefault="007E05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61E8BA" w14:textId="77777777" w:rsidR="007E051D" w:rsidRDefault="007E051D"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2681E" w14:textId="77777777" w:rsidR="007E051D" w:rsidRPr="00214234" w:rsidRDefault="007E051D" w:rsidP="00214234">
    <w:pPr>
      <w:pStyle w:val="Footer"/>
    </w:pPr>
    <w:r w:rsidRPr="00214234">
      <w:rPr>
        <w:noProof/>
      </w:rPr>
      <w:drawing>
        <wp:inline distT="0" distB="0" distL="0" distR="0" wp14:anchorId="58F8FDEC" wp14:editId="63322810">
          <wp:extent cx="804672" cy="228600"/>
          <wp:effectExtent l="0" t="0" r="0" b="0"/>
          <wp:docPr id="272" name="Picture 27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p w14:paraId="2BD11D24" w14:textId="77777777" w:rsidR="007E051D" w:rsidRPr="00AE7069" w:rsidRDefault="007E051D"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920221"/>
      <w:docPartObj>
        <w:docPartGallery w:val="Page Numbers (Bottom of Page)"/>
        <w:docPartUnique/>
      </w:docPartObj>
    </w:sdtPr>
    <w:sdtEndPr/>
    <w:sdtContent>
      <w:sdt>
        <w:sdtPr>
          <w:id w:val="1593591517"/>
          <w:docPartObj>
            <w:docPartGallery w:val="Page Numbers (Bottom of Page)"/>
            <w:docPartUnique/>
          </w:docPartObj>
        </w:sdtPr>
        <w:sdtEndPr>
          <w:rPr>
            <w:rFonts w:ascii="SimpleRegular" w:hAnsi="SimpleRegular"/>
            <w:sz w:val="14"/>
            <w:szCs w:val="14"/>
          </w:rPr>
        </w:sdtEndPr>
        <w:sdtContent>
          <w:p w14:paraId="7A33B249" w14:textId="77777777" w:rsidR="007E051D" w:rsidRPr="00DD7AFE" w:rsidRDefault="007E051D" w:rsidP="00983BAF">
            <w:pPr>
              <w:rPr>
                <w:rFonts w:ascii="SimpleRegular" w:hAnsi="SimpleRegular"/>
                <w:sz w:val="14"/>
                <w:szCs w:val="14"/>
              </w:rPr>
            </w:pPr>
          </w:p>
          <w:p w14:paraId="2C4B8478" w14:textId="77777777" w:rsidR="007E051D" w:rsidRPr="006375AE" w:rsidRDefault="007E051D" w:rsidP="0037305E">
            <w:pPr>
              <w:jc w:val="right"/>
              <w:rPr>
                <w:rFonts w:ascii="SimpleRegular" w:hAnsi="SimpleRegular"/>
                <w:sz w:val="14"/>
                <w:szCs w:val="14"/>
              </w:rPr>
            </w:pPr>
            <w:r>
              <w:rPr>
                <w:rFonts w:ascii="SimpleRegular" w:hAnsi="SimpleRegular"/>
                <w:sz w:val="14"/>
                <w:szCs w:val="14"/>
              </w:rPr>
              <w:t xml:space="preserve">Page </w:t>
            </w:r>
            <w:r w:rsidRPr="006375AE">
              <w:rPr>
                <w:rFonts w:ascii="SimpleRegular" w:hAnsi="SimpleRegular"/>
                <w:sz w:val="14"/>
                <w:szCs w:val="14"/>
              </w:rPr>
              <w:fldChar w:fldCharType="begin"/>
            </w:r>
            <w:r w:rsidRPr="006375AE">
              <w:rPr>
                <w:rFonts w:ascii="SimpleRegular" w:hAnsi="SimpleRegular"/>
                <w:sz w:val="14"/>
                <w:szCs w:val="14"/>
              </w:rPr>
              <w:instrText xml:space="preserve"> PAGE   \* MERGEFORMAT </w:instrText>
            </w:r>
            <w:r w:rsidRPr="006375AE">
              <w:rPr>
                <w:rFonts w:ascii="SimpleRegular" w:hAnsi="SimpleRegular"/>
                <w:sz w:val="14"/>
                <w:szCs w:val="14"/>
              </w:rPr>
              <w:fldChar w:fldCharType="separate"/>
            </w:r>
            <w:r>
              <w:rPr>
                <w:rFonts w:ascii="SimpleRegular" w:hAnsi="SimpleRegular"/>
                <w:noProof/>
                <w:sz w:val="14"/>
                <w:szCs w:val="14"/>
              </w:rPr>
              <w:t>4</w:t>
            </w:r>
            <w:r w:rsidRPr="006375AE">
              <w:rPr>
                <w:rFonts w:ascii="SimpleRegular" w:hAnsi="SimpleRegular"/>
                <w:noProof/>
                <w:sz w:val="14"/>
                <w:szCs w:val="14"/>
              </w:rPr>
              <w:fldChar w:fldCharType="end"/>
            </w:r>
          </w:p>
        </w:sdtContent>
      </w:sdt>
      <w:p w14:paraId="6825C370" w14:textId="77777777" w:rsidR="007E051D" w:rsidRDefault="00D86FC2" w:rsidP="00AB6307">
        <w:pPr>
          <w:ind w:left="-1800"/>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690C7" w14:textId="77777777" w:rsidR="007E051D" w:rsidRPr="005529F4" w:rsidRDefault="007E051D" w:rsidP="005529F4">
    <w:pPr>
      <w:pStyle w:val="Footer"/>
    </w:pPr>
    <w:r>
      <w:rPr>
        <w:noProof/>
      </w:rPr>
      <w:drawing>
        <wp:inline distT="0" distB="0" distL="0" distR="0" wp14:anchorId="1637EC25" wp14:editId="7A6B045B">
          <wp:extent cx="804672" cy="228600"/>
          <wp:effectExtent l="0" t="0" r="0" b="0"/>
          <wp:docPr id="273" name="Picture 27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8B829" w14:textId="77777777" w:rsidR="007E051D" w:rsidRPr="005529F4" w:rsidRDefault="007E051D" w:rsidP="005529F4">
    <w:pPr>
      <w:pStyle w:val="Footer"/>
    </w:pPr>
    <w:r>
      <w:rPr>
        <w:noProof/>
      </w:rPr>
      <w:drawing>
        <wp:inline distT="0" distB="0" distL="0" distR="0" wp14:anchorId="76930ABF" wp14:editId="02102C9D">
          <wp:extent cx="804672" cy="228600"/>
          <wp:effectExtent l="0" t="0" r="0" b="0"/>
          <wp:docPr id="274" name="Picture 274">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4672" cy="228600"/>
                  </a:xfrm>
                  <a:prstGeom prst="rect">
                    <a:avLst/>
                  </a:prstGeom>
                </pic:spPr>
              </pic:pic>
            </a:graphicData>
          </a:graphic>
        </wp:inline>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A74FC" w14:textId="77777777" w:rsidR="007E051D" w:rsidRPr="00745C9A" w:rsidRDefault="007E051D" w:rsidP="00745C9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77"/>
      <w:gridCol w:w="959"/>
      <w:gridCol w:w="7264"/>
    </w:tblGrid>
    <w:tr w:rsidR="007E051D" w:rsidRPr="00917C6B" w14:paraId="00180248" w14:textId="77777777" w:rsidTr="003A378F">
      <w:trPr>
        <w:trHeight w:val="320"/>
      </w:trPr>
      <w:tc>
        <w:tcPr>
          <w:tcW w:w="2545" w:type="dxa"/>
          <w:tcMar>
            <w:left w:w="0" w:type="dxa"/>
          </w:tcMar>
          <w:vAlign w:val="center"/>
        </w:tcPr>
        <w:p w14:paraId="0A65C8F7" w14:textId="77777777" w:rsidR="007E051D" w:rsidRPr="00917C6B" w:rsidRDefault="007E051D" w:rsidP="004F76A4">
          <w:pPr>
            <w:pStyle w:val="BackPageSharewithcolleagues7pt"/>
            <w:spacing w:line="240" w:lineRule="auto"/>
            <w:rPr>
              <w:noProof/>
            </w:rPr>
          </w:pPr>
          <w:r>
            <w:rPr>
              <w:noProof/>
            </w:rPr>
            <w:drawing>
              <wp:inline distT="0" distB="0" distL="0" distR="0" wp14:anchorId="6B5A67ED" wp14:editId="0651E1AB">
                <wp:extent cx="1563624" cy="612648"/>
                <wp:effectExtent l="0" t="0" r="0" b="0"/>
                <wp:docPr id="199" name="Picture 199">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 Icon_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563624" cy="612648"/>
                        </a:xfrm>
                        <a:prstGeom prst="rect">
                          <a:avLst/>
                        </a:prstGeom>
                      </pic:spPr>
                    </pic:pic>
                  </a:graphicData>
                </a:graphic>
              </wp:inline>
            </w:drawing>
          </w:r>
        </w:p>
      </w:tc>
      <w:tc>
        <w:tcPr>
          <w:tcW w:w="962" w:type="dxa"/>
        </w:tcPr>
        <w:p w14:paraId="7DDB73F5" w14:textId="77777777" w:rsidR="007E051D" w:rsidRPr="00917C6B" w:rsidRDefault="007E051D" w:rsidP="004F76A4">
          <w:pPr>
            <w:pStyle w:val="BackPageSharewithcolleagues7pt"/>
            <w:spacing w:line="240" w:lineRule="auto"/>
            <w:rPr>
              <w:sz w:val="20"/>
            </w:rPr>
          </w:pPr>
        </w:p>
      </w:tc>
      <w:tc>
        <w:tcPr>
          <w:tcW w:w="7293" w:type="dxa"/>
          <w:vMerge w:val="restart"/>
          <w:tcMar>
            <w:left w:w="0" w:type="dxa"/>
            <w:bottom w:w="0" w:type="dxa"/>
          </w:tcMar>
          <w:vAlign w:val="bottom"/>
        </w:tcPr>
        <w:p w14:paraId="66FC821A" w14:textId="77777777" w:rsidR="007E051D" w:rsidRPr="00917C6B" w:rsidRDefault="007E051D" w:rsidP="00F01F81">
          <w:pPr>
            <w:pStyle w:val="BackPageRatethisdocument10pt"/>
            <w:ind w:left="0"/>
          </w:pPr>
        </w:p>
      </w:tc>
    </w:tr>
    <w:tr w:rsidR="007E051D" w:rsidRPr="00917C6B" w14:paraId="4A7FCB1B" w14:textId="77777777" w:rsidTr="00F01F81">
      <w:trPr>
        <w:trHeight w:val="82"/>
      </w:trPr>
      <w:tc>
        <w:tcPr>
          <w:tcW w:w="2545" w:type="dxa"/>
          <w:vMerge w:val="restart"/>
          <w:tcMar>
            <w:left w:w="0" w:type="dxa"/>
          </w:tcMar>
          <w:vAlign w:val="bottom"/>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7E051D" w:rsidRPr="00917C6B" w14:paraId="372ACF12" w14:textId="77777777" w:rsidTr="003A378F">
            <w:trPr>
              <w:trHeight w:val="342"/>
            </w:trPr>
            <w:tc>
              <w:tcPr>
                <w:tcW w:w="2430" w:type="dxa"/>
                <w:gridSpan w:val="2"/>
                <w:tcMar>
                  <w:top w:w="288" w:type="dxa"/>
                  <w:left w:w="0" w:type="dxa"/>
                  <w:right w:w="115" w:type="dxa"/>
                </w:tcMar>
                <w:vAlign w:val="center"/>
              </w:tcPr>
              <w:p w14:paraId="341C27AC" w14:textId="77777777" w:rsidR="007E051D" w:rsidRPr="00917C6B" w:rsidRDefault="007E051D" w:rsidP="004F76A4">
                <w:pPr>
                  <w:pStyle w:val="BackPageSharewithcolleagues7pt"/>
                  <w:spacing w:line="240" w:lineRule="auto"/>
                  <w:rPr>
                    <w:sz w:val="20"/>
                  </w:rPr>
                </w:pPr>
              </w:p>
            </w:tc>
          </w:tr>
          <w:tr w:rsidR="007E051D" w:rsidRPr="00917C6B" w14:paraId="1C434F0A" w14:textId="77777777" w:rsidTr="003A378F">
            <w:trPr>
              <w:trHeight w:val="355"/>
            </w:trPr>
            <w:tc>
              <w:tcPr>
                <w:tcW w:w="2430" w:type="dxa"/>
                <w:gridSpan w:val="2"/>
                <w:tcMar>
                  <w:left w:w="0" w:type="dxa"/>
                  <w:right w:w="115" w:type="dxa"/>
                </w:tcMar>
              </w:tcPr>
              <w:p w14:paraId="0056C800" w14:textId="77777777" w:rsidR="007E051D" w:rsidRPr="00917C6B" w:rsidRDefault="00D86FC2" w:rsidP="004F76A4">
                <w:pPr>
                  <w:pStyle w:val="BackPageSignupforupdates9pt"/>
                </w:pPr>
                <w:hyperlink r:id="rId3" w:history="1">
                  <w:r w:rsidR="007E051D" w:rsidRPr="00917C6B">
                    <w:t>Sign up for updates</w:t>
                  </w:r>
                </w:hyperlink>
              </w:p>
            </w:tc>
          </w:tr>
          <w:tr w:rsidR="007E051D" w:rsidRPr="00917C6B" w14:paraId="7F2F3A7D" w14:textId="77777777" w:rsidTr="003A378F">
            <w:trPr>
              <w:trHeight w:val="445"/>
            </w:trPr>
            <w:tc>
              <w:tcPr>
                <w:tcW w:w="270" w:type="dxa"/>
                <w:tcMar>
                  <w:left w:w="0" w:type="dxa"/>
                  <w:right w:w="0" w:type="dxa"/>
                </w:tcMar>
                <w:vAlign w:val="center"/>
              </w:tcPr>
              <w:p w14:paraId="5D3BFE76" w14:textId="77777777" w:rsidR="007E051D" w:rsidRPr="00917C6B" w:rsidRDefault="007E051D" w:rsidP="004F76A4">
                <w:pPr>
                  <w:pStyle w:val="BackPageSharewithcolleagues7pt"/>
                  <w:spacing w:line="240" w:lineRule="auto"/>
                  <w:rPr>
                    <w:sz w:val="20"/>
                  </w:rPr>
                </w:pPr>
              </w:p>
            </w:tc>
            <w:tc>
              <w:tcPr>
                <w:tcW w:w="2160" w:type="dxa"/>
                <w:tcMar>
                  <w:left w:w="0" w:type="dxa"/>
                  <w:right w:w="0" w:type="dxa"/>
                </w:tcMar>
                <w:vAlign w:val="center"/>
              </w:tcPr>
              <w:p w14:paraId="619DD633" w14:textId="77777777" w:rsidR="007E051D" w:rsidRPr="00917C6B" w:rsidRDefault="007E051D" w:rsidP="004F76A4">
                <w:pPr>
                  <w:pStyle w:val="BackPageRatethisdocument10pt"/>
                  <w:ind w:left="0"/>
                </w:pPr>
              </w:p>
            </w:tc>
          </w:tr>
        </w:tbl>
        <w:p w14:paraId="51E3D70D" w14:textId="77777777" w:rsidR="007E051D" w:rsidRPr="00917C6B" w:rsidRDefault="007E051D" w:rsidP="004F76A4">
          <w:pPr>
            <w:pStyle w:val="BackPageSharewithcolleagues7pt"/>
            <w:spacing w:line="240" w:lineRule="auto"/>
            <w:rPr>
              <w:sz w:val="20"/>
            </w:rPr>
          </w:pPr>
          <w:r>
            <w:rPr>
              <w:noProof/>
              <w:sz w:val="20"/>
            </w:rPr>
            <w:drawing>
              <wp:inline distT="0" distB="0" distL="0" distR="0" wp14:anchorId="0E4B0643" wp14:editId="6F3BE119">
                <wp:extent cx="804545" cy="228600"/>
                <wp:effectExtent l="0" t="0" r="0" b="0"/>
                <wp:docPr id="200" name="Picture 20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pe_element_grn_pos_rgb.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804545" cy="228600"/>
                        </a:xfrm>
                        <a:prstGeom prst="rect">
                          <a:avLst/>
                        </a:prstGeom>
                      </pic:spPr>
                    </pic:pic>
                  </a:graphicData>
                </a:graphic>
              </wp:inline>
            </w:drawing>
          </w:r>
        </w:p>
      </w:tc>
      <w:tc>
        <w:tcPr>
          <w:tcW w:w="962" w:type="dxa"/>
        </w:tcPr>
        <w:p w14:paraId="2CBE017D" w14:textId="77777777" w:rsidR="007E051D" w:rsidRPr="00917C6B" w:rsidRDefault="007E051D" w:rsidP="004F76A4">
          <w:pPr>
            <w:pStyle w:val="BackPageSharewithcolleagues7pt"/>
            <w:spacing w:line="240" w:lineRule="auto"/>
            <w:rPr>
              <w:sz w:val="20"/>
            </w:rPr>
          </w:pPr>
        </w:p>
      </w:tc>
      <w:tc>
        <w:tcPr>
          <w:tcW w:w="7293" w:type="dxa"/>
          <w:vMerge/>
          <w:tcMar>
            <w:left w:w="0" w:type="dxa"/>
            <w:bottom w:w="0" w:type="dxa"/>
          </w:tcMar>
          <w:vAlign w:val="bottom"/>
        </w:tcPr>
        <w:p w14:paraId="104BE43E" w14:textId="77777777" w:rsidR="007E051D" w:rsidRPr="00917C6B" w:rsidRDefault="007E051D" w:rsidP="004F76A4">
          <w:pPr>
            <w:pStyle w:val="BackPageRatethisdocument10pt"/>
          </w:pPr>
        </w:p>
      </w:tc>
    </w:tr>
    <w:tr w:rsidR="007E051D" w:rsidRPr="00917C6B" w14:paraId="3E5F5AC0" w14:textId="77777777" w:rsidTr="003A378F">
      <w:trPr>
        <w:trHeight w:val="320"/>
      </w:trPr>
      <w:tc>
        <w:tcPr>
          <w:tcW w:w="2545" w:type="dxa"/>
          <w:vMerge/>
          <w:tcMar>
            <w:top w:w="115" w:type="dxa"/>
            <w:left w:w="0" w:type="dxa"/>
            <w:right w:w="0" w:type="dxa"/>
          </w:tcMar>
          <w:vAlign w:val="center"/>
        </w:tcPr>
        <w:p w14:paraId="239FA792" w14:textId="77777777" w:rsidR="007E051D" w:rsidRPr="00917C6B" w:rsidRDefault="007E051D" w:rsidP="004F76A4">
          <w:pPr>
            <w:pStyle w:val="BackPageSignupforupdates9pt"/>
            <w:rPr>
              <w:rFonts w:ascii="Metric Light" w:hAnsi="Metric Light"/>
            </w:rPr>
          </w:pPr>
        </w:p>
      </w:tc>
      <w:tc>
        <w:tcPr>
          <w:tcW w:w="962" w:type="dxa"/>
          <w:tcMar>
            <w:top w:w="115" w:type="dxa"/>
            <w:right w:w="0" w:type="dxa"/>
          </w:tcMar>
        </w:tcPr>
        <w:p w14:paraId="3EEC60EF" w14:textId="77777777" w:rsidR="007E051D" w:rsidRPr="00917C6B" w:rsidRDefault="007E051D" w:rsidP="004F76A4"/>
      </w:tc>
      <w:tc>
        <w:tcPr>
          <w:tcW w:w="7293" w:type="dxa"/>
          <w:vMerge/>
          <w:tcMar>
            <w:top w:w="115" w:type="dxa"/>
            <w:left w:w="0" w:type="dxa"/>
            <w:bottom w:w="144" w:type="dxa"/>
            <w:right w:w="0" w:type="dxa"/>
          </w:tcMar>
          <w:vAlign w:val="bottom"/>
        </w:tcPr>
        <w:p w14:paraId="0D4F82F3" w14:textId="77777777" w:rsidR="007E051D" w:rsidRPr="00917C6B" w:rsidRDefault="007E051D" w:rsidP="004F76A4">
          <w:pPr>
            <w:pStyle w:val="BackPageSharewithcolleagues7pt"/>
            <w:spacing w:line="240" w:lineRule="auto"/>
            <w:rPr>
              <w:noProof/>
            </w:rPr>
          </w:pPr>
        </w:p>
      </w:tc>
    </w:tr>
    <w:tr w:rsidR="007E051D" w:rsidRPr="00917C6B" w14:paraId="623E20E5" w14:textId="77777777" w:rsidTr="003A378F">
      <w:trPr>
        <w:trHeight w:val="53"/>
      </w:trPr>
      <w:tc>
        <w:tcPr>
          <w:tcW w:w="2545" w:type="dxa"/>
          <w:vMerge/>
          <w:tcMar>
            <w:top w:w="115" w:type="dxa"/>
            <w:left w:w="0" w:type="dxa"/>
          </w:tcMar>
          <w:vAlign w:val="center"/>
        </w:tcPr>
        <w:p w14:paraId="6B29539C" w14:textId="77777777" w:rsidR="007E051D" w:rsidRPr="00917C6B" w:rsidRDefault="007E051D" w:rsidP="004F76A4">
          <w:pPr>
            <w:pStyle w:val="BackPageRatethisdocument10pt"/>
          </w:pPr>
        </w:p>
      </w:tc>
      <w:tc>
        <w:tcPr>
          <w:tcW w:w="962" w:type="dxa"/>
        </w:tcPr>
        <w:p w14:paraId="2B797C09" w14:textId="77777777" w:rsidR="007E051D" w:rsidRPr="00917C6B" w:rsidRDefault="007E051D" w:rsidP="004F76A4">
          <w:pPr>
            <w:pStyle w:val="BackPageRatethisdocument10pt"/>
          </w:pPr>
        </w:p>
      </w:tc>
      <w:tc>
        <w:tcPr>
          <w:tcW w:w="7293" w:type="dxa"/>
          <w:vMerge/>
          <w:tcBorders>
            <w:bottom w:val="single" w:sz="18" w:space="0" w:color="auto"/>
          </w:tcBorders>
          <w:tcMar>
            <w:left w:w="0" w:type="dxa"/>
            <w:bottom w:w="144" w:type="dxa"/>
          </w:tcMar>
          <w:vAlign w:val="bottom"/>
        </w:tcPr>
        <w:p w14:paraId="6E98428E" w14:textId="77777777" w:rsidR="007E051D" w:rsidRPr="00917C6B" w:rsidRDefault="007E051D" w:rsidP="004F76A4">
          <w:pPr>
            <w:pStyle w:val="BackPageSharewithcolleagues7pt"/>
            <w:spacing w:line="240" w:lineRule="auto"/>
            <w:rPr>
              <w:noProof/>
            </w:rPr>
          </w:pPr>
        </w:p>
      </w:tc>
    </w:tr>
    <w:tr w:rsidR="007E051D" w:rsidRPr="00917C6B" w14:paraId="6EB8112A" w14:textId="77777777" w:rsidTr="003A378F">
      <w:tc>
        <w:tcPr>
          <w:tcW w:w="2545" w:type="dxa"/>
          <w:vMerge/>
          <w:tcMar>
            <w:left w:w="0" w:type="dxa"/>
          </w:tcMar>
        </w:tcPr>
        <w:p w14:paraId="0480CCD5" w14:textId="77777777" w:rsidR="007E051D" w:rsidRPr="00917C6B" w:rsidRDefault="007E051D" w:rsidP="004F76A4">
          <w:pPr>
            <w:pStyle w:val="BackPageLegal7pt"/>
          </w:pPr>
        </w:p>
      </w:tc>
      <w:tc>
        <w:tcPr>
          <w:tcW w:w="962" w:type="dxa"/>
        </w:tcPr>
        <w:p w14:paraId="5C3EC079" w14:textId="77777777" w:rsidR="007E051D" w:rsidRPr="00917C6B" w:rsidRDefault="007E051D" w:rsidP="004F76A4">
          <w:pPr>
            <w:pStyle w:val="BackPageLegal7pt"/>
          </w:pPr>
        </w:p>
      </w:tc>
      <w:tc>
        <w:tcPr>
          <w:tcW w:w="7293" w:type="dxa"/>
          <w:tcBorders>
            <w:top w:val="single" w:sz="18" w:space="0" w:color="auto"/>
          </w:tcBorders>
          <w:tcMar>
            <w:top w:w="72" w:type="dxa"/>
            <w:left w:w="0" w:type="dxa"/>
          </w:tcMar>
        </w:tcPr>
        <w:p w14:paraId="6E6ACB87" w14:textId="742A90D1" w:rsidR="007E051D" w:rsidRPr="00917C6B" w:rsidRDefault="007E051D" w:rsidP="000615E7">
          <w:pPr>
            <w:pStyle w:val="BackPageLegal7pt"/>
          </w:pPr>
          <w:r w:rsidRPr="00AD1D13">
            <w:t>© Copyright 201</w:t>
          </w:r>
          <w:r w:rsidR="00882DE6">
            <w:t>9</w:t>
          </w:r>
          <w:r w:rsidRPr="00AD1D13">
            <w:t xml:space="preserve">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120EF7A0" w14:textId="77777777" w:rsidR="007E051D" w:rsidRDefault="007E051D" w:rsidP="00F01F81">
          <w:pPr>
            <w:pStyle w:val="BackPageLegal7pt"/>
            <w:spacing w:after="300"/>
          </w:pPr>
          <w:r w:rsidRPr="001B7C6E">
            <w:t xml:space="preserve">Microsoft, Windows, </w:t>
          </w:r>
          <w:r>
            <w:t xml:space="preserve">and </w:t>
          </w:r>
          <w:r w:rsidRPr="001B7C6E">
            <w:t xml:space="preserve">Windows Server are registered trademarks or trademarks of Microsoft Corporation in the United States and/or other countries. </w:t>
          </w:r>
          <w:r>
            <w:t>Linux</w:t>
          </w:r>
          <w:r w:rsidRPr="001B7C6E">
            <w:t xml:space="preserve"> is the registered trademark of Linus Torvalds in the U.S. and other countries.</w:t>
          </w:r>
          <w:r>
            <w:t xml:space="preserve"> </w:t>
          </w:r>
          <w:r w:rsidRPr="00985318">
            <w:t xml:space="preserve">VMware </w:t>
          </w:r>
          <w:r>
            <w:t xml:space="preserve">and vSphere are </w:t>
          </w:r>
          <w:r w:rsidRPr="00985318">
            <w:t>registered trademark</w:t>
          </w:r>
          <w:r>
            <w:t>s</w:t>
          </w:r>
          <w:r w:rsidRPr="00985318">
            <w:t xml:space="preserve"> of VMware, Inc. in the United States and/or other jurisdictions.</w:t>
          </w:r>
          <w:r>
            <w:t xml:space="preserve"> Red Hat and </w:t>
          </w:r>
          <w:r w:rsidRPr="00BC6ADA">
            <w:t xml:space="preserve">Red Hat Enterprise Linux </w:t>
          </w:r>
          <w:r>
            <w:t xml:space="preserve">are </w:t>
          </w:r>
          <w:r w:rsidRPr="00BC6ADA">
            <w:t>registered trademark</w:t>
          </w:r>
          <w:r>
            <w:t>s</w:t>
          </w:r>
          <w:r w:rsidRPr="00BC6ADA">
            <w:t xml:space="preserve"> of Red Hat, Inc. in the United States and other countries.</w:t>
          </w:r>
          <w:r w:rsidRPr="00497FB4">
            <w:rPr>
              <w:noProof/>
            </w:rPr>
            <w:drawing>
              <wp:anchor distT="0" distB="0" distL="114300" distR="114300" simplePos="0" relativeHeight="251679744" behindDoc="0" locked="0" layoutInCell="1" allowOverlap="1" wp14:anchorId="67377517" wp14:editId="5593DAAE">
                <wp:simplePos x="0" y="0"/>
                <wp:positionH relativeFrom="page">
                  <wp:posOffset>6750050</wp:posOffset>
                </wp:positionH>
                <wp:positionV relativeFrom="page">
                  <wp:posOffset>9025255</wp:posOffset>
                </wp:positionV>
                <wp:extent cx="579120" cy="579120"/>
                <wp:effectExtent l="0" t="0" r="0" b="0"/>
                <wp:wrapNone/>
                <wp:docPr id="2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6">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anchor>
            </w:drawing>
          </w:r>
        </w:p>
        <w:p w14:paraId="633E7915" w14:textId="43FF1D37" w:rsidR="007E051D" w:rsidRPr="00425897" w:rsidRDefault="007E051D" w:rsidP="00882DE6">
          <w:pPr>
            <w:pStyle w:val="BackPageLegal7pt"/>
            <w:spacing w:after="300"/>
          </w:pPr>
          <w:r>
            <w:t xml:space="preserve">a000xxxxxenw, </w:t>
          </w:r>
          <w:r w:rsidR="00882DE6">
            <w:t>April 2019</w:t>
          </w:r>
        </w:p>
      </w:tc>
    </w:tr>
  </w:tbl>
  <w:p w14:paraId="26775FBC" w14:textId="77777777" w:rsidR="007E051D" w:rsidRPr="007D7BA2" w:rsidRDefault="007E051D" w:rsidP="004F76A4">
    <w:pPr>
      <w:pStyle w:val="Footer"/>
      <w:spacing w:befor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99F79" w14:textId="77777777" w:rsidR="007E051D" w:rsidRPr="00745C9A" w:rsidRDefault="007E051D" w:rsidP="00745C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8A0546" w14:textId="77777777" w:rsidR="00D86FC2" w:rsidRDefault="00D86FC2"/>
    <w:p w14:paraId="51F91516" w14:textId="77777777" w:rsidR="00D86FC2" w:rsidRDefault="00D86FC2"/>
  </w:footnote>
  <w:footnote w:type="continuationSeparator" w:id="0">
    <w:p w14:paraId="4341380A" w14:textId="77777777" w:rsidR="00D86FC2" w:rsidRDefault="00D86FC2">
      <w:r>
        <w:continuationSeparator/>
      </w:r>
    </w:p>
    <w:p w14:paraId="380FB90A" w14:textId="77777777" w:rsidR="00D86FC2" w:rsidRDefault="00D86FC2"/>
    <w:p w14:paraId="4E3A9391" w14:textId="77777777" w:rsidR="00D86FC2" w:rsidRDefault="00D86FC2"/>
    <w:p w14:paraId="383C00D6" w14:textId="77777777" w:rsidR="00D86FC2" w:rsidRDefault="00D86FC2"/>
    <w:p w14:paraId="70F8DF71" w14:textId="77777777" w:rsidR="00D86FC2" w:rsidRDefault="00D86FC2"/>
    <w:p w14:paraId="16A0D9C1" w14:textId="77777777" w:rsidR="00D86FC2" w:rsidRDefault="00D86FC2"/>
  </w:footnote>
  <w:footnote w:type="continuationNotice" w:id="1">
    <w:p w14:paraId="149A7CAA" w14:textId="77777777" w:rsidR="00D86FC2" w:rsidRDefault="00D86FC2"/>
    <w:p w14:paraId="05AD4C92" w14:textId="77777777" w:rsidR="00D86FC2" w:rsidRDefault="00D86FC2"/>
    <w:p w14:paraId="645F231A" w14:textId="77777777" w:rsidR="00D86FC2" w:rsidRDefault="00D86FC2"/>
    <w:p w14:paraId="30D280C7" w14:textId="77777777" w:rsidR="00D86FC2" w:rsidRDefault="00D86FC2"/>
    <w:p w14:paraId="16A30E17" w14:textId="77777777" w:rsidR="00D86FC2" w:rsidRDefault="00D86FC2"/>
    <w:p w14:paraId="086039E3" w14:textId="77777777" w:rsidR="00D86FC2" w:rsidRDefault="00D86FC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1B77E" w14:textId="77777777" w:rsidR="007E051D" w:rsidRPr="009F2FD1" w:rsidRDefault="007E051D"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265B2" w14:textId="77777777" w:rsidR="007E051D" w:rsidRPr="00A57997" w:rsidRDefault="007E051D"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1EF85" w14:textId="77777777" w:rsidR="007E051D" w:rsidRPr="00E11EF2" w:rsidRDefault="007E051D" w:rsidP="004F76A4">
    <w:pPr>
      <w:pStyle w:val="CoverSubtitle"/>
      <w:tabs>
        <w:tab w:val="right" w:pos="10710"/>
      </w:tabs>
      <w:spacing w:after="0" w:line="240" w:lineRule="auto"/>
      <w:ind w:right="54"/>
      <w:rPr>
        <w:rFonts w:ascii="HPE Simple" w:hAnsi="HPE Simple"/>
        <w:sz w:val="18"/>
      </w:rPr>
    </w:pPr>
    <w:r>
      <w:rPr>
        <w:rStyle w:val="CoverDocumentType10ptChar"/>
      </w:rPr>
      <w:t>Deployment Guide</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560AD9">
      <w:rPr>
        <w:rFonts w:ascii="HPE Simple" w:hAnsi="HPE Simple"/>
        <w:noProof/>
        <w:sz w:val="18"/>
      </w:rPr>
      <w:t>10</w:t>
    </w:r>
    <w:r w:rsidRPr="00E11EF2">
      <w:rPr>
        <w:rFonts w:ascii="HPE Simple" w:hAnsi="HPE Simple"/>
        <w:sz w:val="18"/>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61DCE" w14:textId="77777777" w:rsidR="007E051D" w:rsidRPr="00E11EF2" w:rsidRDefault="007E051D" w:rsidP="00FD1D81">
    <w:pPr>
      <w:pStyle w:val="CoverSubtitle"/>
      <w:tabs>
        <w:tab w:val="right" w:pos="10710"/>
      </w:tabs>
      <w:spacing w:after="0" w:line="240" w:lineRule="auto"/>
      <w:ind w:right="54"/>
      <w:rPr>
        <w:rFonts w:ascii="HPE Simple" w:hAnsi="HPE Simple"/>
        <w:sz w:val="18"/>
      </w:rPr>
    </w:pPr>
    <w:r w:rsidRPr="004724C3">
      <w:rPr>
        <w:rStyle w:val="CoverDocumentType10ptChar"/>
      </w:rPr>
      <w:t>Technical White Paper</w:t>
    </w:r>
    <w:r>
      <w:rPr>
        <w:rStyle w:val="CoverDocumentType10ptChar"/>
      </w:rPr>
      <w:tab/>
    </w:r>
    <w:r w:rsidRPr="00E11EF2">
      <w:rPr>
        <w:rFonts w:ascii="HPE Simple" w:hAnsi="HPE Simple"/>
        <w:sz w:val="18"/>
      </w:rPr>
      <w:t xml:space="preserve">Page </w:t>
    </w:r>
    <w:r w:rsidRPr="00E11EF2">
      <w:rPr>
        <w:rFonts w:ascii="HPE Simple" w:hAnsi="HPE Simple"/>
        <w:sz w:val="18"/>
      </w:rPr>
      <w:fldChar w:fldCharType="begin"/>
    </w:r>
    <w:r w:rsidRPr="00E11EF2">
      <w:rPr>
        <w:rFonts w:ascii="HPE Simple" w:hAnsi="HPE Simple"/>
        <w:sz w:val="18"/>
      </w:rPr>
      <w:instrText xml:space="preserve"> PAGE   \* MERGEFORMAT </w:instrText>
    </w:r>
    <w:r w:rsidRPr="00E11EF2">
      <w:rPr>
        <w:rFonts w:ascii="HPE Simple" w:hAnsi="HPE Simple"/>
        <w:sz w:val="18"/>
      </w:rPr>
      <w:fldChar w:fldCharType="separate"/>
    </w:r>
    <w:r w:rsidR="00560AD9">
      <w:rPr>
        <w:rFonts w:ascii="HPE Simple" w:hAnsi="HPE Simple"/>
        <w:noProof/>
        <w:sz w:val="18"/>
      </w:rPr>
      <w:t>5</w:t>
    </w:r>
    <w:r w:rsidRPr="00E11EF2">
      <w:rPr>
        <w:rFonts w:ascii="HPE Simple" w:hAnsi="HPE Simple"/>
        <w:sz w:val="18"/>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676FD8" w14:textId="77777777" w:rsidR="007E051D" w:rsidRDefault="007E051D" w:rsidP="008E412C">
    <w:pPr>
      <w:pStyle w:val="MISCTitleDescriptorinheader11ptLight"/>
    </w:pPr>
    <w:r w:rsidRPr="00793BF0">
      <w:t>Technical white paper</w:t>
    </w:r>
    <w:r w:rsidRPr="00F40566">
      <w:t xml:space="preserve"> Product, solution, or service</w:t>
    </w:r>
  </w:p>
  <w:p w14:paraId="2F3A8906" w14:textId="77777777" w:rsidR="007E051D" w:rsidRDefault="007E051D"/>
  <w:p w14:paraId="73A77B50" w14:textId="77777777" w:rsidR="007E051D" w:rsidRDefault="007E051D"/>
  <w:p w14:paraId="7B32A33C" w14:textId="77777777" w:rsidR="007E051D" w:rsidRDefault="007E051D"/>
  <w:p w14:paraId="60AD1E12" w14:textId="77777777" w:rsidR="007E051D" w:rsidRDefault="007E051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C7733" w14:textId="77777777" w:rsidR="007E051D" w:rsidRPr="00A57997" w:rsidRDefault="007E051D" w:rsidP="00FD1D81">
    <w:pPr>
      <w:pStyle w:val="CoverSubtitle"/>
      <w:tabs>
        <w:tab w:val="right" w:pos="10710"/>
      </w:tabs>
      <w:spacing w:after="0" w:line="240" w:lineRule="auto"/>
      <w:ind w:right="54"/>
      <w:rPr>
        <w:rFonts w:ascii="SimplePro" w:hAnsi="SimplePro"/>
        <w:sz w:val="18"/>
      </w:rPr>
    </w:pPr>
    <w:r>
      <w:rPr>
        <w:rStyle w:val="CoverDocumentType10ptChar"/>
      </w:rPr>
      <w:t>Deployment Guide</w:t>
    </w:r>
    <w:r>
      <w:rPr>
        <w:rStyle w:val="CoverDocumentType10ptChar"/>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2022D7"/>
    <w:multiLevelType w:val="hybridMultilevel"/>
    <w:tmpl w:val="D06C3994"/>
    <w:lvl w:ilvl="0" w:tplc="33F6BBC8">
      <w:start w:val="1"/>
      <w:numFmt w:val="bullet"/>
      <w:pStyle w:val="BulletLevel2"/>
      <w:lvlText w:val="–"/>
      <w:lvlJc w:val="left"/>
      <w:pPr>
        <w:tabs>
          <w:tab w:val="num" w:pos="374"/>
        </w:tabs>
        <w:ind w:left="374" w:hanging="187"/>
      </w:pPr>
      <w:rPr>
        <w:rFonts w:ascii="MetricHPE Light" w:hAnsi="MetricHPE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1" w15:restartNumberingAfterBreak="0">
    <w:nsid w:val="0E8A7DFB"/>
    <w:multiLevelType w:val="hybridMultilevel"/>
    <w:tmpl w:val="9EB29FDA"/>
    <w:lvl w:ilvl="0" w:tplc="0888AAB6">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3" w15:restartNumberingAfterBreak="0">
    <w:nsid w:val="3D73131B"/>
    <w:multiLevelType w:val="hybridMultilevel"/>
    <w:tmpl w:val="7690F386"/>
    <w:lvl w:ilvl="0" w:tplc="0809000F">
      <w:start w:val="1"/>
      <w:numFmt w:val="decimal"/>
      <w:lvlText w:val="%1."/>
      <w:lvlJc w:val="left"/>
    </w:lvl>
    <w:lvl w:ilvl="1" w:tplc="08090019">
      <w:start w:val="1"/>
      <w:numFmt w:val="lowerLetter"/>
      <w:lvlText w:val="%2."/>
      <w:lvlJc w:val="left"/>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B71F60"/>
    <w:multiLevelType w:val="multilevel"/>
    <w:tmpl w:val="286AD15E"/>
    <w:lvl w:ilvl="0">
      <w:start w:val="1"/>
      <w:numFmt w:val="bullet"/>
      <w:pStyle w:val="BulletLevel1"/>
      <w:lvlText w:val="•"/>
      <w:lvlJc w:val="left"/>
      <w:pPr>
        <w:ind w:left="360" w:hanging="360"/>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3A10FB5"/>
    <w:multiLevelType w:val="multilevel"/>
    <w:tmpl w:val="55389D10"/>
    <w:lvl w:ilvl="0">
      <w:start w:val="1"/>
      <w:numFmt w:val="decimal"/>
      <w:pStyle w:val="NumberedList-Level1"/>
      <w:lvlText w:val="%1."/>
      <w:lvlJc w:val="left"/>
      <w:pPr>
        <w:tabs>
          <w:tab w:val="num" w:pos="259"/>
        </w:tabs>
        <w:ind w:left="259" w:hanging="259"/>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17" w15:restartNumberingAfterBreak="0">
    <w:nsid w:val="6A8A7281"/>
    <w:multiLevelType w:val="hybridMultilevel"/>
    <w:tmpl w:val="031CC106"/>
    <w:lvl w:ilvl="0" w:tplc="8AB4B592">
      <w:numFmt w:val="bullet"/>
      <w:pStyle w:val="TableEndash8pt"/>
      <w:lvlText w:val="–"/>
      <w:lvlJc w:val="left"/>
      <w:pPr>
        <w:ind w:left="562" w:hanging="360"/>
      </w:pPr>
      <w:rPr>
        <w:rFonts w:ascii="MetricHPE Light" w:hAnsi="MetricHPE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16"/>
  </w:num>
  <w:num w:numId="2">
    <w:abstractNumId w:val="14"/>
  </w:num>
  <w:num w:numId="3">
    <w:abstractNumId w:val="11"/>
  </w:num>
  <w:num w:numId="4">
    <w:abstractNumId w:val="1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2"/>
  </w:num>
  <w:num w:numId="17">
    <w:abstractNumId w:val="18"/>
  </w:num>
  <w:num w:numId="18">
    <w:abstractNumId w:val="10"/>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embedTrueTypeFonts/>
  <w:saveSubsetFonts/>
  <w:hideSpellingErrors/>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EF2"/>
    <w:rsid w:val="000001BE"/>
    <w:rsid w:val="000009A0"/>
    <w:rsid w:val="00000AA1"/>
    <w:rsid w:val="00000CD5"/>
    <w:rsid w:val="00001924"/>
    <w:rsid w:val="000019A8"/>
    <w:rsid w:val="00002B7B"/>
    <w:rsid w:val="00003C83"/>
    <w:rsid w:val="00003D6C"/>
    <w:rsid w:val="00006355"/>
    <w:rsid w:val="00006885"/>
    <w:rsid w:val="000101A8"/>
    <w:rsid w:val="0001026E"/>
    <w:rsid w:val="00010CB3"/>
    <w:rsid w:val="00012748"/>
    <w:rsid w:val="00012F28"/>
    <w:rsid w:val="0001368B"/>
    <w:rsid w:val="00014208"/>
    <w:rsid w:val="00015EF5"/>
    <w:rsid w:val="0001689B"/>
    <w:rsid w:val="00016FEB"/>
    <w:rsid w:val="000176E4"/>
    <w:rsid w:val="00017D27"/>
    <w:rsid w:val="00017E34"/>
    <w:rsid w:val="000204E4"/>
    <w:rsid w:val="00021114"/>
    <w:rsid w:val="00021399"/>
    <w:rsid w:val="0002155D"/>
    <w:rsid w:val="00021623"/>
    <w:rsid w:val="00021665"/>
    <w:rsid w:val="000220ED"/>
    <w:rsid w:val="00022B19"/>
    <w:rsid w:val="0002325F"/>
    <w:rsid w:val="000237CA"/>
    <w:rsid w:val="000246CF"/>
    <w:rsid w:val="00024F72"/>
    <w:rsid w:val="00025A25"/>
    <w:rsid w:val="00026590"/>
    <w:rsid w:val="00026767"/>
    <w:rsid w:val="00026B02"/>
    <w:rsid w:val="000273A2"/>
    <w:rsid w:val="000273E8"/>
    <w:rsid w:val="00027C79"/>
    <w:rsid w:val="00027F04"/>
    <w:rsid w:val="000301D9"/>
    <w:rsid w:val="00030F77"/>
    <w:rsid w:val="00033E37"/>
    <w:rsid w:val="00033F4A"/>
    <w:rsid w:val="000342C4"/>
    <w:rsid w:val="00034630"/>
    <w:rsid w:val="00035ECF"/>
    <w:rsid w:val="00036BFD"/>
    <w:rsid w:val="000373F0"/>
    <w:rsid w:val="000375A8"/>
    <w:rsid w:val="00037FC8"/>
    <w:rsid w:val="00040CA5"/>
    <w:rsid w:val="00041069"/>
    <w:rsid w:val="00041A1C"/>
    <w:rsid w:val="00041B38"/>
    <w:rsid w:val="00041DA4"/>
    <w:rsid w:val="000421A1"/>
    <w:rsid w:val="00042B07"/>
    <w:rsid w:val="00042EC5"/>
    <w:rsid w:val="0004331B"/>
    <w:rsid w:val="00043452"/>
    <w:rsid w:val="000437D2"/>
    <w:rsid w:val="0004466F"/>
    <w:rsid w:val="00044FA4"/>
    <w:rsid w:val="00045200"/>
    <w:rsid w:val="00045494"/>
    <w:rsid w:val="00046502"/>
    <w:rsid w:val="00046BE7"/>
    <w:rsid w:val="00047841"/>
    <w:rsid w:val="00047858"/>
    <w:rsid w:val="00047C01"/>
    <w:rsid w:val="00047D3E"/>
    <w:rsid w:val="0005022F"/>
    <w:rsid w:val="000504C8"/>
    <w:rsid w:val="00051DD2"/>
    <w:rsid w:val="000527B2"/>
    <w:rsid w:val="00052ED1"/>
    <w:rsid w:val="00053765"/>
    <w:rsid w:val="00053B10"/>
    <w:rsid w:val="00054FFF"/>
    <w:rsid w:val="00055B9E"/>
    <w:rsid w:val="000561A7"/>
    <w:rsid w:val="00056946"/>
    <w:rsid w:val="00056D05"/>
    <w:rsid w:val="0005706F"/>
    <w:rsid w:val="000570F2"/>
    <w:rsid w:val="000573B6"/>
    <w:rsid w:val="00057A1C"/>
    <w:rsid w:val="00057DF8"/>
    <w:rsid w:val="0006032E"/>
    <w:rsid w:val="00061502"/>
    <w:rsid w:val="000615E7"/>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521A"/>
    <w:rsid w:val="0007531D"/>
    <w:rsid w:val="000757C4"/>
    <w:rsid w:val="00075847"/>
    <w:rsid w:val="00075D89"/>
    <w:rsid w:val="00076402"/>
    <w:rsid w:val="00076663"/>
    <w:rsid w:val="00077B5B"/>
    <w:rsid w:val="00080100"/>
    <w:rsid w:val="000804C6"/>
    <w:rsid w:val="00081580"/>
    <w:rsid w:val="0008233D"/>
    <w:rsid w:val="00082A6E"/>
    <w:rsid w:val="00083C14"/>
    <w:rsid w:val="00084647"/>
    <w:rsid w:val="000850F4"/>
    <w:rsid w:val="0008545A"/>
    <w:rsid w:val="0008580D"/>
    <w:rsid w:val="000866E0"/>
    <w:rsid w:val="00086FE4"/>
    <w:rsid w:val="00090822"/>
    <w:rsid w:val="00091085"/>
    <w:rsid w:val="000910EA"/>
    <w:rsid w:val="00091D63"/>
    <w:rsid w:val="000934B5"/>
    <w:rsid w:val="0009375A"/>
    <w:rsid w:val="00093A94"/>
    <w:rsid w:val="00093E60"/>
    <w:rsid w:val="00094769"/>
    <w:rsid w:val="000951AF"/>
    <w:rsid w:val="000952BD"/>
    <w:rsid w:val="00095D88"/>
    <w:rsid w:val="00096FC1"/>
    <w:rsid w:val="000970E4"/>
    <w:rsid w:val="000977CE"/>
    <w:rsid w:val="00097D9D"/>
    <w:rsid w:val="00097F69"/>
    <w:rsid w:val="000A034E"/>
    <w:rsid w:val="000A0A3E"/>
    <w:rsid w:val="000A1405"/>
    <w:rsid w:val="000A2632"/>
    <w:rsid w:val="000A2F3F"/>
    <w:rsid w:val="000A30AC"/>
    <w:rsid w:val="000A3A12"/>
    <w:rsid w:val="000A3B00"/>
    <w:rsid w:val="000A3C81"/>
    <w:rsid w:val="000A3D55"/>
    <w:rsid w:val="000A51CA"/>
    <w:rsid w:val="000A51F0"/>
    <w:rsid w:val="000A5567"/>
    <w:rsid w:val="000A5848"/>
    <w:rsid w:val="000A5FCC"/>
    <w:rsid w:val="000A62E2"/>
    <w:rsid w:val="000A64A3"/>
    <w:rsid w:val="000A6EC2"/>
    <w:rsid w:val="000A70A9"/>
    <w:rsid w:val="000A735D"/>
    <w:rsid w:val="000A7789"/>
    <w:rsid w:val="000B0B1B"/>
    <w:rsid w:val="000B19F2"/>
    <w:rsid w:val="000B1C42"/>
    <w:rsid w:val="000B21C5"/>
    <w:rsid w:val="000B24F7"/>
    <w:rsid w:val="000B36C8"/>
    <w:rsid w:val="000B3EB0"/>
    <w:rsid w:val="000B3ED4"/>
    <w:rsid w:val="000B3EFB"/>
    <w:rsid w:val="000B45E5"/>
    <w:rsid w:val="000B5CC1"/>
    <w:rsid w:val="000B5E6B"/>
    <w:rsid w:val="000B62BD"/>
    <w:rsid w:val="000B6BF2"/>
    <w:rsid w:val="000B79F6"/>
    <w:rsid w:val="000B7BE5"/>
    <w:rsid w:val="000B7E8C"/>
    <w:rsid w:val="000C002E"/>
    <w:rsid w:val="000C04E0"/>
    <w:rsid w:val="000C04E5"/>
    <w:rsid w:val="000C1054"/>
    <w:rsid w:val="000C15E2"/>
    <w:rsid w:val="000C1B34"/>
    <w:rsid w:val="000C22C4"/>
    <w:rsid w:val="000C33A1"/>
    <w:rsid w:val="000C3C35"/>
    <w:rsid w:val="000C443E"/>
    <w:rsid w:val="000C48ED"/>
    <w:rsid w:val="000C4C80"/>
    <w:rsid w:val="000C54B9"/>
    <w:rsid w:val="000C5A4A"/>
    <w:rsid w:val="000C5B77"/>
    <w:rsid w:val="000C66B3"/>
    <w:rsid w:val="000C698D"/>
    <w:rsid w:val="000C778A"/>
    <w:rsid w:val="000C7E95"/>
    <w:rsid w:val="000D043E"/>
    <w:rsid w:val="000D0DC4"/>
    <w:rsid w:val="000D2162"/>
    <w:rsid w:val="000D289F"/>
    <w:rsid w:val="000D296A"/>
    <w:rsid w:val="000D3424"/>
    <w:rsid w:val="000D3458"/>
    <w:rsid w:val="000D4200"/>
    <w:rsid w:val="000D4349"/>
    <w:rsid w:val="000D461A"/>
    <w:rsid w:val="000D4944"/>
    <w:rsid w:val="000D5CAE"/>
    <w:rsid w:val="000D6140"/>
    <w:rsid w:val="000D6650"/>
    <w:rsid w:val="000D74B7"/>
    <w:rsid w:val="000D7888"/>
    <w:rsid w:val="000E0CFA"/>
    <w:rsid w:val="000E0EE7"/>
    <w:rsid w:val="000E14EF"/>
    <w:rsid w:val="000E1B0A"/>
    <w:rsid w:val="000E242D"/>
    <w:rsid w:val="000E2BAC"/>
    <w:rsid w:val="000E3BFA"/>
    <w:rsid w:val="000E3DF2"/>
    <w:rsid w:val="000E442E"/>
    <w:rsid w:val="000E45F7"/>
    <w:rsid w:val="000E4EA9"/>
    <w:rsid w:val="000E5186"/>
    <w:rsid w:val="000E51A3"/>
    <w:rsid w:val="000E5251"/>
    <w:rsid w:val="000E5331"/>
    <w:rsid w:val="000E6A61"/>
    <w:rsid w:val="000F0B5D"/>
    <w:rsid w:val="000F0DD0"/>
    <w:rsid w:val="000F1379"/>
    <w:rsid w:val="000F178A"/>
    <w:rsid w:val="000F1A36"/>
    <w:rsid w:val="000F1D34"/>
    <w:rsid w:val="000F1DB9"/>
    <w:rsid w:val="000F20B2"/>
    <w:rsid w:val="000F2C7C"/>
    <w:rsid w:val="000F400F"/>
    <w:rsid w:val="000F483F"/>
    <w:rsid w:val="000F5D99"/>
    <w:rsid w:val="000F5FF7"/>
    <w:rsid w:val="000F67DA"/>
    <w:rsid w:val="000F6F83"/>
    <w:rsid w:val="000F7174"/>
    <w:rsid w:val="000F7FBF"/>
    <w:rsid w:val="001006EA"/>
    <w:rsid w:val="00100803"/>
    <w:rsid w:val="00101560"/>
    <w:rsid w:val="00101A25"/>
    <w:rsid w:val="00101B99"/>
    <w:rsid w:val="00102425"/>
    <w:rsid w:val="00103E16"/>
    <w:rsid w:val="001046F5"/>
    <w:rsid w:val="00104C26"/>
    <w:rsid w:val="00104E3D"/>
    <w:rsid w:val="00105591"/>
    <w:rsid w:val="0010655D"/>
    <w:rsid w:val="001066F2"/>
    <w:rsid w:val="00106891"/>
    <w:rsid w:val="0010778E"/>
    <w:rsid w:val="00110102"/>
    <w:rsid w:val="0011043F"/>
    <w:rsid w:val="00110968"/>
    <w:rsid w:val="00110BCB"/>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171C"/>
    <w:rsid w:val="00121C7B"/>
    <w:rsid w:val="00122006"/>
    <w:rsid w:val="00122120"/>
    <w:rsid w:val="0012247A"/>
    <w:rsid w:val="00122935"/>
    <w:rsid w:val="00122B6C"/>
    <w:rsid w:val="001231D1"/>
    <w:rsid w:val="00123A1C"/>
    <w:rsid w:val="00123D93"/>
    <w:rsid w:val="00123F31"/>
    <w:rsid w:val="0012432A"/>
    <w:rsid w:val="00124EBB"/>
    <w:rsid w:val="00125982"/>
    <w:rsid w:val="00126612"/>
    <w:rsid w:val="0012679A"/>
    <w:rsid w:val="00126DF8"/>
    <w:rsid w:val="00126E76"/>
    <w:rsid w:val="00127542"/>
    <w:rsid w:val="001275C7"/>
    <w:rsid w:val="001277DE"/>
    <w:rsid w:val="00130786"/>
    <w:rsid w:val="00130840"/>
    <w:rsid w:val="00130A8A"/>
    <w:rsid w:val="00131DFE"/>
    <w:rsid w:val="0013208E"/>
    <w:rsid w:val="00132EC4"/>
    <w:rsid w:val="00133C99"/>
    <w:rsid w:val="00134426"/>
    <w:rsid w:val="001354EE"/>
    <w:rsid w:val="00135517"/>
    <w:rsid w:val="00136505"/>
    <w:rsid w:val="00136EC8"/>
    <w:rsid w:val="00137772"/>
    <w:rsid w:val="00140843"/>
    <w:rsid w:val="0014084A"/>
    <w:rsid w:val="001408DA"/>
    <w:rsid w:val="00141E87"/>
    <w:rsid w:val="001425DA"/>
    <w:rsid w:val="001425E4"/>
    <w:rsid w:val="001439DF"/>
    <w:rsid w:val="00144223"/>
    <w:rsid w:val="00144630"/>
    <w:rsid w:val="0014488A"/>
    <w:rsid w:val="00145373"/>
    <w:rsid w:val="00145487"/>
    <w:rsid w:val="00145A93"/>
    <w:rsid w:val="001472D2"/>
    <w:rsid w:val="001506D3"/>
    <w:rsid w:val="00151A02"/>
    <w:rsid w:val="00151F9C"/>
    <w:rsid w:val="001523C2"/>
    <w:rsid w:val="0015242C"/>
    <w:rsid w:val="00153141"/>
    <w:rsid w:val="001534E1"/>
    <w:rsid w:val="00154417"/>
    <w:rsid w:val="0015492F"/>
    <w:rsid w:val="001552AA"/>
    <w:rsid w:val="00155D0B"/>
    <w:rsid w:val="00155FA8"/>
    <w:rsid w:val="00156179"/>
    <w:rsid w:val="00156B87"/>
    <w:rsid w:val="00160139"/>
    <w:rsid w:val="00160326"/>
    <w:rsid w:val="00161464"/>
    <w:rsid w:val="001614D5"/>
    <w:rsid w:val="00162FA7"/>
    <w:rsid w:val="00163AA6"/>
    <w:rsid w:val="00163C6D"/>
    <w:rsid w:val="00164541"/>
    <w:rsid w:val="00165E53"/>
    <w:rsid w:val="0016657A"/>
    <w:rsid w:val="00167CB7"/>
    <w:rsid w:val="00167EC2"/>
    <w:rsid w:val="00170CE8"/>
    <w:rsid w:val="00170F69"/>
    <w:rsid w:val="00170F8E"/>
    <w:rsid w:val="0017103F"/>
    <w:rsid w:val="0017139E"/>
    <w:rsid w:val="00171DBC"/>
    <w:rsid w:val="001722B1"/>
    <w:rsid w:val="001737E7"/>
    <w:rsid w:val="00173D6E"/>
    <w:rsid w:val="00174BD9"/>
    <w:rsid w:val="00174D0A"/>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A84"/>
    <w:rsid w:val="00187EFF"/>
    <w:rsid w:val="001902EB"/>
    <w:rsid w:val="0019088A"/>
    <w:rsid w:val="00190BCC"/>
    <w:rsid w:val="00190DD0"/>
    <w:rsid w:val="00191BEE"/>
    <w:rsid w:val="00192E55"/>
    <w:rsid w:val="00193432"/>
    <w:rsid w:val="00193ABB"/>
    <w:rsid w:val="00194042"/>
    <w:rsid w:val="00194A5F"/>
    <w:rsid w:val="00195A25"/>
    <w:rsid w:val="00195A69"/>
    <w:rsid w:val="00196813"/>
    <w:rsid w:val="0019722B"/>
    <w:rsid w:val="0019736E"/>
    <w:rsid w:val="001974F1"/>
    <w:rsid w:val="00197637"/>
    <w:rsid w:val="0019766C"/>
    <w:rsid w:val="00197DD8"/>
    <w:rsid w:val="001A059B"/>
    <w:rsid w:val="001A119B"/>
    <w:rsid w:val="001A12C3"/>
    <w:rsid w:val="001A1F89"/>
    <w:rsid w:val="001A2404"/>
    <w:rsid w:val="001A2F09"/>
    <w:rsid w:val="001A41AA"/>
    <w:rsid w:val="001A5299"/>
    <w:rsid w:val="001A531A"/>
    <w:rsid w:val="001A665D"/>
    <w:rsid w:val="001A679B"/>
    <w:rsid w:val="001A7686"/>
    <w:rsid w:val="001A7852"/>
    <w:rsid w:val="001A79D8"/>
    <w:rsid w:val="001A7E42"/>
    <w:rsid w:val="001A7E65"/>
    <w:rsid w:val="001B06C4"/>
    <w:rsid w:val="001B0757"/>
    <w:rsid w:val="001B0C51"/>
    <w:rsid w:val="001B0F78"/>
    <w:rsid w:val="001B1C5C"/>
    <w:rsid w:val="001B2153"/>
    <w:rsid w:val="001B2609"/>
    <w:rsid w:val="001B3C47"/>
    <w:rsid w:val="001B4A1E"/>
    <w:rsid w:val="001B4B29"/>
    <w:rsid w:val="001B552A"/>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C82"/>
    <w:rsid w:val="001C333D"/>
    <w:rsid w:val="001C3B75"/>
    <w:rsid w:val="001C419E"/>
    <w:rsid w:val="001C4B3A"/>
    <w:rsid w:val="001C4BE8"/>
    <w:rsid w:val="001D0079"/>
    <w:rsid w:val="001D03C4"/>
    <w:rsid w:val="001D0D5C"/>
    <w:rsid w:val="001D1B62"/>
    <w:rsid w:val="001D1EDA"/>
    <w:rsid w:val="001D25A4"/>
    <w:rsid w:val="001D25C0"/>
    <w:rsid w:val="001D3C6C"/>
    <w:rsid w:val="001D544B"/>
    <w:rsid w:val="001D5B84"/>
    <w:rsid w:val="001D6453"/>
    <w:rsid w:val="001D6675"/>
    <w:rsid w:val="001D74D0"/>
    <w:rsid w:val="001D7EAF"/>
    <w:rsid w:val="001E002D"/>
    <w:rsid w:val="001E04BF"/>
    <w:rsid w:val="001E0724"/>
    <w:rsid w:val="001E072A"/>
    <w:rsid w:val="001E0902"/>
    <w:rsid w:val="001E1FE2"/>
    <w:rsid w:val="001E24DC"/>
    <w:rsid w:val="001E2C1F"/>
    <w:rsid w:val="001E3707"/>
    <w:rsid w:val="001E3C4A"/>
    <w:rsid w:val="001E4709"/>
    <w:rsid w:val="001E49E1"/>
    <w:rsid w:val="001E6108"/>
    <w:rsid w:val="001E6203"/>
    <w:rsid w:val="001E70B9"/>
    <w:rsid w:val="001E792B"/>
    <w:rsid w:val="001F129C"/>
    <w:rsid w:val="001F1839"/>
    <w:rsid w:val="001F1E24"/>
    <w:rsid w:val="001F1ED8"/>
    <w:rsid w:val="001F23E5"/>
    <w:rsid w:val="001F328C"/>
    <w:rsid w:val="001F3628"/>
    <w:rsid w:val="001F3C57"/>
    <w:rsid w:val="001F42E2"/>
    <w:rsid w:val="001F48FE"/>
    <w:rsid w:val="001F4A28"/>
    <w:rsid w:val="001F6B4D"/>
    <w:rsid w:val="001F6FA4"/>
    <w:rsid w:val="001F7381"/>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234"/>
    <w:rsid w:val="00214650"/>
    <w:rsid w:val="002148E4"/>
    <w:rsid w:val="00215732"/>
    <w:rsid w:val="00215F5A"/>
    <w:rsid w:val="00216182"/>
    <w:rsid w:val="002162CC"/>
    <w:rsid w:val="0021666E"/>
    <w:rsid w:val="002169C4"/>
    <w:rsid w:val="00216CB2"/>
    <w:rsid w:val="00216DA1"/>
    <w:rsid w:val="002203B1"/>
    <w:rsid w:val="002204B3"/>
    <w:rsid w:val="002233EC"/>
    <w:rsid w:val="00224225"/>
    <w:rsid w:val="002244D1"/>
    <w:rsid w:val="00224761"/>
    <w:rsid w:val="00225119"/>
    <w:rsid w:val="00225157"/>
    <w:rsid w:val="002259C3"/>
    <w:rsid w:val="002260E2"/>
    <w:rsid w:val="002272D8"/>
    <w:rsid w:val="002279BD"/>
    <w:rsid w:val="002279C4"/>
    <w:rsid w:val="00227D61"/>
    <w:rsid w:val="002302B1"/>
    <w:rsid w:val="002308C2"/>
    <w:rsid w:val="00230B6C"/>
    <w:rsid w:val="0023125A"/>
    <w:rsid w:val="0023217C"/>
    <w:rsid w:val="002324D5"/>
    <w:rsid w:val="002328A8"/>
    <w:rsid w:val="00232B1C"/>
    <w:rsid w:val="002337CE"/>
    <w:rsid w:val="00233EF3"/>
    <w:rsid w:val="00234962"/>
    <w:rsid w:val="00235D75"/>
    <w:rsid w:val="00235F29"/>
    <w:rsid w:val="002360B8"/>
    <w:rsid w:val="002372BF"/>
    <w:rsid w:val="0023774F"/>
    <w:rsid w:val="00240D02"/>
    <w:rsid w:val="002413E3"/>
    <w:rsid w:val="00241930"/>
    <w:rsid w:val="002423D5"/>
    <w:rsid w:val="00242563"/>
    <w:rsid w:val="00242632"/>
    <w:rsid w:val="00242B50"/>
    <w:rsid w:val="00244565"/>
    <w:rsid w:val="0024480C"/>
    <w:rsid w:val="00244900"/>
    <w:rsid w:val="00245062"/>
    <w:rsid w:val="002458EF"/>
    <w:rsid w:val="00245964"/>
    <w:rsid w:val="00246049"/>
    <w:rsid w:val="00246ADF"/>
    <w:rsid w:val="002470EA"/>
    <w:rsid w:val="0024772B"/>
    <w:rsid w:val="002478DC"/>
    <w:rsid w:val="00247DAF"/>
    <w:rsid w:val="00247DD1"/>
    <w:rsid w:val="00247F93"/>
    <w:rsid w:val="00250137"/>
    <w:rsid w:val="0025081F"/>
    <w:rsid w:val="002508BA"/>
    <w:rsid w:val="00251881"/>
    <w:rsid w:val="002522A4"/>
    <w:rsid w:val="002533B8"/>
    <w:rsid w:val="002536A6"/>
    <w:rsid w:val="00253A15"/>
    <w:rsid w:val="0025464B"/>
    <w:rsid w:val="002548CE"/>
    <w:rsid w:val="00254CC6"/>
    <w:rsid w:val="0025649F"/>
    <w:rsid w:val="00256677"/>
    <w:rsid w:val="002566A3"/>
    <w:rsid w:val="00256E3B"/>
    <w:rsid w:val="0025711E"/>
    <w:rsid w:val="00257C61"/>
    <w:rsid w:val="00260703"/>
    <w:rsid w:val="002611EC"/>
    <w:rsid w:val="00261F18"/>
    <w:rsid w:val="0026226E"/>
    <w:rsid w:val="00262896"/>
    <w:rsid w:val="00262DB4"/>
    <w:rsid w:val="00262F77"/>
    <w:rsid w:val="00263991"/>
    <w:rsid w:val="00264831"/>
    <w:rsid w:val="0026537E"/>
    <w:rsid w:val="00265710"/>
    <w:rsid w:val="002662A8"/>
    <w:rsid w:val="00266623"/>
    <w:rsid w:val="002669E2"/>
    <w:rsid w:val="00270966"/>
    <w:rsid w:val="00271126"/>
    <w:rsid w:val="00271B8D"/>
    <w:rsid w:val="00271D7A"/>
    <w:rsid w:val="00271F29"/>
    <w:rsid w:val="0027248B"/>
    <w:rsid w:val="00273000"/>
    <w:rsid w:val="0027335D"/>
    <w:rsid w:val="00273862"/>
    <w:rsid w:val="00273EB4"/>
    <w:rsid w:val="002748C6"/>
    <w:rsid w:val="00274C7B"/>
    <w:rsid w:val="00275511"/>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861"/>
    <w:rsid w:val="00285E02"/>
    <w:rsid w:val="00285EB9"/>
    <w:rsid w:val="00290B13"/>
    <w:rsid w:val="00292090"/>
    <w:rsid w:val="00292C5C"/>
    <w:rsid w:val="002935D4"/>
    <w:rsid w:val="00293DB5"/>
    <w:rsid w:val="00296202"/>
    <w:rsid w:val="002977DF"/>
    <w:rsid w:val="002979F0"/>
    <w:rsid w:val="00297B32"/>
    <w:rsid w:val="00297BB0"/>
    <w:rsid w:val="00297BFD"/>
    <w:rsid w:val="002A1495"/>
    <w:rsid w:val="002A15F3"/>
    <w:rsid w:val="002A29C1"/>
    <w:rsid w:val="002A2C43"/>
    <w:rsid w:val="002A3676"/>
    <w:rsid w:val="002A4F2F"/>
    <w:rsid w:val="002A56DA"/>
    <w:rsid w:val="002A72C6"/>
    <w:rsid w:val="002B119B"/>
    <w:rsid w:val="002B1587"/>
    <w:rsid w:val="002B1F88"/>
    <w:rsid w:val="002B2205"/>
    <w:rsid w:val="002B290E"/>
    <w:rsid w:val="002B30C8"/>
    <w:rsid w:val="002B3328"/>
    <w:rsid w:val="002B33CC"/>
    <w:rsid w:val="002B493D"/>
    <w:rsid w:val="002B54BA"/>
    <w:rsid w:val="002B620B"/>
    <w:rsid w:val="002B6CBE"/>
    <w:rsid w:val="002B7183"/>
    <w:rsid w:val="002B7B5F"/>
    <w:rsid w:val="002B7D54"/>
    <w:rsid w:val="002C04A3"/>
    <w:rsid w:val="002C0951"/>
    <w:rsid w:val="002C0B62"/>
    <w:rsid w:val="002C0C71"/>
    <w:rsid w:val="002C20E9"/>
    <w:rsid w:val="002C297B"/>
    <w:rsid w:val="002C29E8"/>
    <w:rsid w:val="002C2C3D"/>
    <w:rsid w:val="002C2C82"/>
    <w:rsid w:val="002C30D1"/>
    <w:rsid w:val="002C3343"/>
    <w:rsid w:val="002C43F1"/>
    <w:rsid w:val="002C4D3B"/>
    <w:rsid w:val="002C55BA"/>
    <w:rsid w:val="002C5D47"/>
    <w:rsid w:val="002C6C92"/>
    <w:rsid w:val="002C6EAC"/>
    <w:rsid w:val="002C7709"/>
    <w:rsid w:val="002C788B"/>
    <w:rsid w:val="002C7E51"/>
    <w:rsid w:val="002C7E8C"/>
    <w:rsid w:val="002D0DE5"/>
    <w:rsid w:val="002D25B3"/>
    <w:rsid w:val="002D2E20"/>
    <w:rsid w:val="002D34BD"/>
    <w:rsid w:val="002D359C"/>
    <w:rsid w:val="002D3656"/>
    <w:rsid w:val="002D3C73"/>
    <w:rsid w:val="002D404D"/>
    <w:rsid w:val="002D4672"/>
    <w:rsid w:val="002D4BFE"/>
    <w:rsid w:val="002D5A55"/>
    <w:rsid w:val="002D5FAC"/>
    <w:rsid w:val="002D5FF5"/>
    <w:rsid w:val="002D6E22"/>
    <w:rsid w:val="002D6F76"/>
    <w:rsid w:val="002D79CA"/>
    <w:rsid w:val="002D7CD6"/>
    <w:rsid w:val="002E0BA6"/>
    <w:rsid w:val="002E179B"/>
    <w:rsid w:val="002E2543"/>
    <w:rsid w:val="002E2B65"/>
    <w:rsid w:val="002E3B12"/>
    <w:rsid w:val="002E653F"/>
    <w:rsid w:val="002E6A4A"/>
    <w:rsid w:val="002E7374"/>
    <w:rsid w:val="002E762B"/>
    <w:rsid w:val="002E7A10"/>
    <w:rsid w:val="002F01F3"/>
    <w:rsid w:val="002F097D"/>
    <w:rsid w:val="002F0FD9"/>
    <w:rsid w:val="002F180C"/>
    <w:rsid w:val="002F3384"/>
    <w:rsid w:val="002F4A6A"/>
    <w:rsid w:val="002F4E22"/>
    <w:rsid w:val="002F5393"/>
    <w:rsid w:val="002F5AF5"/>
    <w:rsid w:val="002F616B"/>
    <w:rsid w:val="002F66B6"/>
    <w:rsid w:val="002F6EEB"/>
    <w:rsid w:val="002F7298"/>
    <w:rsid w:val="002F7B9D"/>
    <w:rsid w:val="002F7D05"/>
    <w:rsid w:val="002F7D6E"/>
    <w:rsid w:val="00300EB6"/>
    <w:rsid w:val="00300EDA"/>
    <w:rsid w:val="00301761"/>
    <w:rsid w:val="00303672"/>
    <w:rsid w:val="003038FA"/>
    <w:rsid w:val="00303F43"/>
    <w:rsid w:val="003048CB"/>
    <w:rsid w:val="00304D78"/>
    <w:rsid w:val="0030647C"/>
    <w:rsid w:val="003069D0"/>
    <w:rsid w:val="00307269"/>
    <w:rsid w:val="003075FA"/>
    <w:rsid w:val="00310F14"/>
    <w:rsid w:val="00311E7B"/>
    <w:rsid w:val="00313A17"/>
    <w:rsid w:val="00313D3B"/>
    <w:rsid w:val="0031426B"/>
    <w:rsid w:val="003143BF"/>
    <w:rsid w:val="0031540E"/>
    <w:rsid w:val="00315720"/>
    <w:rsid w:val="00315881"/>
    <w:rsid w:val="0031593B"/>
    <w:rsid w:val="00315EC8"/>
    <w:rsid w:val="003161E2"/>
    <w:rsid w:val="00316AE2"/>
    <w:rsid w:val="00316F57"/>
    <w:rsid w:val="00316FAA"/>
    <w:rsid w:val="0032049C"/>
    <w:rsid w:val="0032050C"/>
    <w:rsid w:val="00320C5B"/>
    <w:rsid w:val="00321F02"/>
    <w:rsid w:val="00321F12"/>
    <w:rsid w:val="0032240D"/>
    <w:rsid w:val="0032289B"/>
    <w:rsid w:val="00323A76"/>
    <w:rsid w:val="00324AEA"/>
    <w:rsid w:val="00325DE8"/>
    <w:rsid w:val="00326770"/>
    <w:rsid w:val="003272F8"/>
    <w:rsid w:val="00327879"/>
    <w:rsid w:val="003301E2"/>
    <w:rsid w:val="003305B2"/>
    <w:rsid w:val="003313E5"/>
    <w:rsid w:val="0033155C"/>
    <w:rsid w:val="0033174A"/>
    <w:rsid w:val="00332331"/>
    <w:rsid w:val="003325D8"/>
    <w:rsid w:val="00332A7F"/>
    <w:rsid w:val="00332C10"/>
    <w:rsid w:val="00333780"/>
    <w:rsid w:val="00333FBA"/>
    <w:rsid w:val="00335202"/>
    <w:rsid w:val="003358E8"/>
    <w:rsid w:val="00335DBD"/>
    <w:rsid w:val="00336530"/>
    <w:rsid w:val="00341E99"/>
    <w:rsid w:val="00342808"/>
    <w:rsid w:val="00342D01"/>
    <w:rsid w:val="00342D21"/>
    <w:rsid w:val="00343436"/>
    <w:rsid w:val="0034345B"/>
    <w:rsid w:val="003444C5"/>
    <w:rsid w:val="003446B6"/>
    <w:rsid w:val="00344708"/>
    <w:rsid w:val="003448D7"/>
    <w:rsid w:val="003451D9"/>
    <w:rsid w:val="00345420"/>
    <w:rsid w:val="00345470"/>
    <w:rsid w:val="00345CA7"/>
    <w:rsid w:val="00346146"/>
    <w:rsid w:val="00347171"/>
    <w:rsid w:val="00347838"/>
    <w:rsid w:val="003478D1"/>
    <w:rsid w:val="00347984"/>
    <w:rsid w:val="00350CBF"/>
    <w:rsid w:val="003513C9"/>
    <w:rsid w:val="00351448"/>
    <w:rsid w:val="00352A54"/>
    <w:rsid w:val="0035359F"/>
    <w:rsid w:val="0035362A"/>
    <w:rsid w:val="0035390B"/>
    <w:rsid w:val="0035425D"/>
    <w:rsid w:val="00354BDA"/>
    <w:rsid w:val="00354E45"/>
    <w:rsid w:val="00354FDE"/>
    <w:rsid w:val="00355028"/>
    <w:rsid w:val="003571C9"/>
    <w:rsid w:val="003578AC"/>
    <w:rsid w:val="003602F4"/>
    <w:rsid w:val="003605C6"/>
    <w:rsid w:val="003606FC"/>
    <w:rsid w:val="00361852"/>
    <w:rsid w:val="00361C27"/>
    <w:rsid w:val="00363D9C"/>
    <w:rsid w:val="0036403E"/>
    <w:rsid w:val="0036491C"/>
    <w:rsid w:val="003649F6"/>
    <w:rsid w:val="00365237"/>
    <w:rsid w:val="00365954"/>
    <w:rsid w:val="00365E41"/>
    <w:rsid w:val="00365F60"/>
    <w:rsid w:val="003660E7"/>
    <w:rsid w:val="00366735"/>
    <w:rsid w:val="00367018"/>
    <w:rsid w:val="003674F3"/>
    <w:rsid w:val="00367665"/>
    <w:rsid w:val="00372777"/>
    <w:rsid w:val="00372B3E"/>
    <w:rsid w:val="00372C15"/>
    <w:rsid w:val="0037305E"/>
    <w:rsid w:val="00373597"/>
    <w:rsid w:val="003737D6"/>
    <w:rsid w:val="003739A4"/>
    <w:rsid w:val="0037400B"/>
    <w:rsid w:val="00374A80"/>
    <w:rsid w:val="00374AFD"/>
    <w:rsid w:val="00374B63"/>
    <w:rsid w:val="00374D81"/>
    <w:rsid w:val="003750AF"/>
    <w:rsid w:val="00375A75"/>
    <w:rsid w:val="00377975"/>
    <w:rsid w:val="003779BE"/>
    <w:rsid w:val="0038037E"/>
    <w:rsid w:val="003808F3"/>
    <w:rsid w:val="00380BF6"/>
    <w:rsid w:val="00381721"/>
    <w:rsid w:val="00381A6D"/>
    <w:rsid w:val="00382B88"/>
    <w:rsid w:val="00382E1A"/>
    <w:rsid w:val="0038376D"/>
    <w:rsid w:val="003837F8"/>
    <w:rsid w:val="00383B1E"/>
    <w:rsid w:val="00383C75"/>
    <w:rsid w:val="00384113"/>
    <w:rsid w:val="00384225"/>
    <w:rsid w:val="003844BE"/>
    <w:rsid w:val="0038489E"/>
    <w:rsid w:val="00384B1C"/>
    <w:rsid w:val="00385B57"/>
    <w:rsid w:val="00385BE4"/>
    <w:rsid w:val="00385DC4"/>
    <w:rsid w:val="00385E8E"/>
    <w:rsid w:val="0038713B"/>
    <w:rsid w:val="003877DE"/>
    <w:rsid w:val="00387901"/>
    <w:rsid w:val="003879DA"/>
    <w:rsid w:val="00387B7A"/>
    <w:rsid w:val="00387CDE"/>
    <w:rsid w:val="003901F6"/>
    <w:rsid w:val="00390D61"/>
    <w:rsid w:val="0039127E"/>
    <w:rsid w:val="00391DCD"/>
    <w:rsid w:val="003921E0"/>
    <w:rsid w:val="003922A2"/>
    <w:rsid w:val="0039286A"/>
    <w:rsid w:val="00392925"/>
    <w:rsid w:val="00393A28"/>
    <w:rsid w:val="00393E2F"/>
    <w:rsid w:val="00394507"/>
    <w:rsid w:val="0039475C"/>
    <w:rsid w:val="00394876"/>
    <w:rsid w:val="00395203"/>
    <w:rsid w:val="00395864"/>
    <w:rsid w:val="00395B32"/>
    <w:rsid w:val="003961BA"/>
    <w:rsid w:val="003967C2"/>
    <w:rsid w:val="00396FE0"/>
    <w:rsid w:val="00397E58"/>
    <w:rsid w:val="003A06EF"/>
    <w:rsid w:val="003A0CEE"/>
    <w:rsid w:val="003A13AC"/>
    <w:rsid w:val="003A2A3E"/>
    <w:rsid w:val="003A2CBA"/>
    <w:rsid w:val="003A378F"/>
    <w:rsid w:val="003A396E"/>
    <w:rsid w:val="003A480C"/>
    <w:rsid w:val="003A5063"/>
    <w:rsid w:val="003A5455"/>
    <w:rsid w:val="003A5A49"/>
    <w:rsid w:val="003A6B75"/>
    <w:rsid w:val="003A707F"/>
    <w:rsid w:val="003B0938"/>
    <w:rsid w:val="003B188D"/>
    <w:rsid w:val="003B1A8A"/>
    <w:rsid w:val="003B2446"/>
    <w:rsid w:val="003B2B5F"/>
    <w:rsid w:val="003B2E99"/>
    <w:rsid w:val="003B407E"/>
    <w:rsid w:val="003B514A"/>
    <w:rsid w:val="003B647C"/>
    <w:rsid w:val="003B668C"/>
    <w:rsid w:val="003B7536"/>
    <w:rsid w:val="003C00E2"/>
    <w:rsid w:val="003C13C6"/>
    <w:rsid w:val="003C15C8"/>
    <w:rsid w:val="003C16B9"/>
    <w:rsid w:val="003C1AE2"/>
    <w:rsid w:val="003C26CF"/>
    <w:rsid w:val="003C2AF7"/>
    <w:rsid w:val="003C3653"/>
    <w:rsid w:val="003C49EC"/>
    <w:rsid w:val="003C4A37"/>
    <w:rsid w:val="003C4D6A"/>
    <w:rsid w:val="003C5509"/>
    <w:rsid w:val="003C5D86"/>
    <w:rsid w:val="003C7A0C"/>
    <w:rsid w:val="003D0344"/>
    <w:rsid w:val="003D0700"/>
    <w:rsid w:val="003D111A"/>
    <w:rsid w:val="003D2904"/>
    <w:rsid w:val="003D2C32"/>
    <w:rsid w:val="003D31A2"/>
    <w:rsid w:val="003D3520"/>
    <w:rsid w:val="003D4018"/>
    <w:rsid w:val="003D4391"/>
    <w:rsid w:val="003D58BC"/>
    <w:rsid w:val="003D6EAA"/>
    <w:rsid w:val="003D72D9"/>
    <w:rsid w:val="003D7BB0"/>
    <w:rsid w:val="003D7C1B"/>
    <w:rsid w:val="003E1DA6"/>
    <w:rsid w:val="003E26C0"/>
    <w:rsid w:val="003E2725"/>
    <w:rsid w:val="003E3399"/>
    <w:rsid w:val="003E4908"/>
    <w:rsid w:val="003E6041"/>
    <w:rsid w:val="003E6913"/>
    <w:rsid w:val="003E6938"/>
    <w:rsid w:val="003F0949"/>
    <w:rsid w:val="003F0C4B"/>
    <w:rsid w:val="003F0C9C"/>
    <w:rsid w:val="003F1627"/>
    <w:rsid w:val="003F2BCF"/>
    <w:rsid w:val="003F30FC"/>
    <w:rsid w:val="003F3C3A"/>
    <w:rsid w:val="003F3C9F"/>
    <w:rsid w:val="003F4D74"/>
    <w:rsid w:val="003F5320"/>
    <w:rsid w:val="003F57D1"/>
    <w:rsid w:val="003F5C3D"/>
    <w:rsid w:val="003F65C3"/>
    <w:rsid w:val="003F660E"/>
    <w:rsid w:val="003F696C"/>
    <w:rsid w:val="003F6A51"/>
    <w:rsid w:val="003F758B"/>
    <w:rsid w:val="0040017E"/>
    <w:rsid w:val="0040096E"/>
    <w:rsid w:val="0040139C"/>
    <w:rsid w:val="004018E7"/>
    <w:rsid w:val="00401E83"/>
    <w:rsid w:val="00402322"/>
    <w:rsid w:val="0040234F"/>
    <w:rsid w:val="004026E0"/>
    <w:rsid w:val="00402747"/>
    <w:rsid w:val="004027EB"/>
    <w:rsid w:val="004032ED"/>
    <w:rsid w:val="004036ED"/>
    <w:rsid w:val="00403E8F"/>
    <w:rsid w:val="00404AE8"/>
    <w:rsid w:val="00404F7B"/>
    <w:rsid w:val="004057B2"/>
    <w:rsid w:val="004057CF"/>
    <w:rsid w:val="00405ADA"/>
    <w:rsid w:val="00406534"/>
    <w:rsid w:val="004100B2"/>
    <w:rsid w:val="00410175"/>
    <w:rsid w:val="004107EE"/>
    <w:rsid w:val="0041124A"/>
    <w:rsid w:val="00411D27"/>
    <w:rsid w:val="00412689"/>
    <w:rsid w:val="0041289F"/>
    <w:rsid w:val="00412ED9"/>
    <w:rsid w:val="004130FE"/>
    <w:rsid w:val="00413117"/>
    <w:rsid w:val="00413730"/>
    <w:rsid w:val="00413A8F"/>
    <w:rsid w:val="004148DE"/>
    <w:rsid w:val="004158FE"/>
    <w:rsid w:val="00415933"/>
    <w:rsid w:val="00415F17"/>
    <w:rsid w:val="00416147"/>
    <w:rsid w:val="004162DE"/>
    <w:rsid w:val="00417059"/>
    <w:rsid w:val="00417CFE"/>
    <w:rsid w:val="00417D96"/>
    <w:rsid w:val="0042066A"/>
    <w:rsid w:val="00420B36"/>
    <w:rsid w:val="00420BB2"/>
    <w:rsid w:val="00420DE8"/>
    <w:rsid w:val="00420FCE"/>
    <w:rsid w:val="004212C8"/>
    <w:rsid w:val="004214A8"/>
    <w:rsid w:val="00421B73"/>
    <w:rsid w:val="00421FDE"/>
    <w:rsid w:val="0042257F"/>
    <w:rsid w:val="00422745"/>
    <w:rsid w:val="00423317"/>
    <w:rsid w:val="00423B44"/>
    <w:rsid w:val="00424359"/>
    <w:rsid w:val="00424D62"/>
    <w:rsid w:val="00424F3D"/>
    <w:rsid w:val="00427E49"/>
    <w:rsid w:val="00430153"/>
    <w:rsid w:val="004311D5"/>
    <w:rsid w:val="004324C1"/>
    <w:rsid w:val="004330CB"/>
    <w:rsid w:val="00433B3C"/>
    <w:rsid w:val="004348C4"/>
    <w:rsid w:val="00434B11"/>
    <w:rsid w:val="00436552"/>
    <w:rsid w:val="0043668C"/>
    <w:rsid w:val="004371F8"/>
    <w:rsid w:val="00437676"/>
    <w:rsid w:val="0043767A"/>
    <w:rsid w:val="0043785A"/>
    <w:rsid w:val="00440242"/>
    <w:rsid w:val="00440BE9"/>
    <w:rsid w:val="00441B18"/>
    <w:rsid w:val="00441C8E"/>
    <w:rsid w:val="00441CE0"/>
    <w:rsid w:val="00442774"/>
    <w:rsid w:val="00442D73"/>
    <w:rsid w:val="0044376A"/>
    <w:rsid w:val="0044402D"/>
    <w:rsid w:val="0044448F"/>
    <w:rsid w:val="0044517E"/>
    <w:rsid w:val="00445CAC"/>
    <w:rsid w:val="004463F8"/>
    <w:rsid w:val="00446A9C"/>
    <w:rsid w:val="004473E6"/>
    <w:rsid w:val="0045081F"/>
    <w:rsid w:val="00450959"/>
    <w:rsid w:val="00450D05"/>
    <w:rsid w:val="00450DD7"/>
    <w:rsid w:val="0045280F"/>
    <w:rsid w:val="00452D3D"/>
    <w:rsid w:val="00452F9A"/>
    <w:rsid w:val="004535EF"/>
    <w:rsid w:val="004541D2"/>
    <w:rsid w:val="0045436E"/>
    <w:rsid w:val="0045446B"/>
    <w:rsid w:val="00454617"/>
    <w:rsid w:val="004546E1"/>
    <w:rsid w:val="00454943"/>
    <w:rsid w:val="00455561"/>
    <w:rsid w:val="00455897"/>
    <w:rsid w:val="00456D0B"/>
    <w:rsid w:val="00456E0B"/>
    <w:rsid w:val="0045708B"/>
    <w:rsid w:val="00457165"/>
    <w:rsid w:val="00457E69"/>
    <w:rsid w:val="00460E65"/>
    <w:rsid w:val="0046175E"/>
    <w:rsid w:val="00461947"/>
    <w:rsid w:val="00462035"/>
    <w:rsid w:val="0046267D"/>
    <w:rsid w:val="00463283"/>
    <w:rsid w:val="0046352B"/>
    <w:rsid w:val="00463F8C"/>
    <w:rsid w:val="00463FEF"/>
    <w:rsid w:val="004646C7"/>
    <w:rsid w:val="004646F9"/>
    <w:rsid w:val="004648EF"/>
    <w:rsid w:val="004649E3"/>
    <w:rsid w:val="00465428"/>
    <w:rsid w:val="00465591"/>
    <w:rsid w:val="0046573D"/>
    <w:rsid w:val="00465A9A"/>
    <w:rsid w:val="00466341"/>
    <w:rsid w:val="00466C91"/>
    <w:rsid w:val="004676D2"/>
    <w:rsid w:val="004677BC"/>
    <w:rsid w:val="004702A0"/>
    <w:rsid w:val="00470380"/>
    <w:rsid w:val="00471629"/>
    <w:rsid w:val="00471711"/>
    <w:rsid w:val="00471C57"/>
    <w:rsid w:val="00471EDD"/>
    <w:rsid w:val="00472490"/>
    <w:rsid w:val="004724C3"/>
    <w:rsid w:val="00472884"/>
    <w:rsid w:val="0047450B"/>
    <w:rsid w:val="00475883"/>
    <w:rsid w:val="00476A80"/>
    <w:rsid w:val="00476B9D"/>
    <w:rsid w:val="00477F20"/>
    <w:rsid w:val="004804D2"/>
    <w:rsid w:val="0048141D"/>
    <w:rsid w:val="00482E73"/>
    <w:rsid w:val="00483536"/>
    <w:rsid w:val="00484093"/>
    <w:rsid w:val="004853E9"/>
    <w:rsid w:val="00485A43"/>
    <w:rsid w:val="00485EA5"/>
    <w:rsid w:val="00486452"/>
    <w:rsid w:val="0048690C"/>
    <w:rsid w:val="00487D64"/>
    <w:rsid w:val="0049037B"/>
    <w:rsid w:val="004905DC"/>
    <w:rsid w:val="004908D6"/>
    <w:rsid w:val="004909C1"/>
    <w:rsid w:val="00491E72"/>
    <w:rsid w:val="0049356F"/>
    <w:rsid w:val="00493B3F"/>
    <w:rsid w:val="00493E00"/>
    <w:rsid w:val="004942BB"/>
    <w:rsid w:val="004959F6"/>
    <w:rsid w:val="0049634B"/>
    <w:rsid w:val="00497191"/>
    <w:rsid w:val="004972BB"/>
    <w:rsid w:val="00497314"/>
    <w:rsid w:val="00497B5F"/>
    <w:rsid w:val="00497BFA"/>
    <w:rsid w:val="00497FB4"/>
    <w:rsid w:val="004A09B3"/>
    <w:rsid w:val="004A186E"/>
    <w:rsid w:val="004A2530"/>
    <w:rsid w:val="004A294A"/>
    <w:rsid w:val="004A4062"/>
    <w:rsid w:val="004A416E"/>
    <w:rsid w:val="004A42A1"/>
    <w:rsid w:val="004A4C30"/>
    <w:rsid w:val="004A51B2"/>
    <w:rsid w:val="004A56F4"/>
    <w:rsid w:val="004A6222"/>
    <w:rsid w:val="004A6613"/>
    <w:rsid w:val="004A71E7"/>
    <w:rsid w:val="004A79EF"/>
    <w:rsid w:val="004B0BB1"/>
    <w:rsid w:val="004B0EFD"/>
    <w:rsid w:val="004B109F"/>
    <w:rsid w:val="004B177B"/>
    <w:rsid w:val="004B280F"/>
    <w:rsid w:val="004B2C4E"/>
    <w:rsid w:val="004B356A"/>
    <w:rsid w:val="004B3BEB"/>
    <w:rsid w:val="004B5C6B"/>
    <w:rsid w:val="004B6508"/>
    <w:rsid w:val="004B6EA5"/>
    <w:rsid w:val="004B7058"/>
    <w:rsid w:val="004B7569"/>
    <w:rsid w:val="004B780E"/>
    <w:rsid w:val="004C012E"/>
    <w:rsid w:val="004C02FC"/>
    <w:rsid w:val="004C141E"/>
    <w:rsid w:val="004C14BF"/>
    <w:rsid w:val="004C3E5F"/>
    <w:rsid w:val="004C3E9E"/>
    <w:rsid w:val="004C4063"/>
    <w:rsid w:val="004C4126"/>
    <w:rsid w:val="004C55F9"/>
    <w:rsid w:val="004C5B90"/>
    <w:rsid w:val="004C611B"/>
    <w:rsid w:val="004C644B"/>
    <w:rsid w:val="004C6745"/>
    <w:rsid w:val="004C6E5B"/>
    <w:rsid w:val="004C7120"/>
    <w:rsid w:val="004C767E"/>
    <w:rsid w:val="004C7683"/>
    <w:rsid w:val="004C7F3A"/>
    <w:rsid w:val="004D1420"/>
    <w:rsid w:val="004D1654"/>
    <w:rsid w:val="004D1BB7"/>
    <w:rsid w:val="004D23DA"/>
    <w:rsid w:val="004D3CD7"/>
    <w:rsid w:val="004D3D76"/>
    <w:rsid w:val="004D4669"/>
    <w:rsid w:val="004D4868"/>
    <w:rsid w:val="004D499F"/>
    <w:rsid w:val="004D52D4"/>
    <w:rsid w:val="004D57B0"/>
    <w:rsid w:val="004D58DF"/>
    <w:rsid w:val="004D5FD6"/>
    <w:rsid w:val="004D6153"/>
    <w:rsid w:val="004D6492"/>
    <w:rsid w:val="004D667B"/>
    <w:rsid w:val="004D71DB"/>
    <w:rsid w:val="004D7253"/>
    <w:rsid w:val="004D73F0"/>
    <w:rsid w:val="004D7447"/>
    <w:rsid w:val="004D76E5"/>
    <w:rsid w:val="004D7D43"/>
    <w:rsid w:val="004E06AB"/>
    <w:rsid w:val="004E1163"/>
    <w:rsid w:val="004E1325"/>
    <w:rsid w:val="004E15FA"/>
    <w:rsid w:val="004E1F82"/>
    <w:rsid w:val="004E2E69"/>
    <w:rsid w:val="004E2EAF"/>
    <w:rsid w:val="004E3CFC"/>
    <w:rsid w:val="004E443D"/>
    <w:rsid w:val="004E44FB"/>
    <w:rsid w:val="004E4CD9"/>
    <w:rsid w:val="004E637C"/>
    <w:rsid w:val="004E6424"/>
    <w:rsid w:val="004E64A8"/>
    <w:rsid w:val="004E670E"/>
    <w:rsid w:val="004E7168"/>
    <w:rsid w:val="004F0083"/>
    <w:rsid w:val="004F02C5"/>
    <w:rsid w:val="004F0B3A"/>
    <w:rsid w:val="004F0C2D"/>
    <w:rsid w:val="004F0F54"/>
    <w:rsid w:val="004F1366"/>
    <w:rsid w:val="004F1650"/>
    <w:rsid w:val="004F2939"/>
    <w:rsid w:val="004F2E20"/>
    <w:rsid w:val="004F3044"/>
    <w:rsid w:val="004F3450"/>
    <w:rsid w:val="004F4241"/>
    <w:rsid w:val="004F4725"/>
    <w:rsid w:val="004F4979"/>
    <w:rsid w:val="004F4EBF"/>
    <w:rsid w:val="004F52AD"/>
    <w:rsid w:val="004F5930"/>
    <w:rsid w:val="004F5C2F"/>
    <w:rsid w:val="004F6AA9"/>
    <w:rsid w:val="004F74AE"/>
    <w:rsid w:val="004F76A4"/>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10E2D"/>
    <w:rsid w:val="00510F20"/>
    <w:rsid w:val="00510FBA"/>
    <w:rsid w:val="0051136E"/>
    <w:rsid w:val="00512D59"/>
    <w:rsid w:val="005136BE"/>
    <w:rsid w:val="005139C3"/>
    <w:rsid w:val="00515857"/>
    <w:rsid w:val="00515BC2"/>
    <w:rsid w:val="00517468"/>
    <w:rsid w:val="00517BDB"/>
    <w:rsid w:val="00520376"/>
    <w:rsid w:val="0052094B"/>
    <w:rsid w:val="00520E37"/>
    <w:rsid w:val="005210CE"/>
    <w:rsid w:val="00521C6D"/>
    <w:rsid w:val="00523601"/>
    <w:rsid w:val="0052390C"/>
    <w:rsid w:val="00523E10"/>
    <w:rsid w:val="0052402F"/>
    <w:rsid w:val="00524169"/>
    <w:rsid w:val="00524C6B"/>
    <w:rsid w:val="005252E5"/>
    <w:rsid w:val="00525868"/>
    <w:rsid w:val="00525C12"/>
    <w:rsid w:val="00526626"/>
    <w:rsid w:val="00526884"/>
    <w:rsid w:val="00526FFF"/>
    <w:rsid w:val="00527019"/>
    <w:rsid w:val="0052731A"/>
    <w:rsid w:val="005273E5"/>
    <w:rsid w:val="00527F8D"/>
    <w:rsid w:val="00530A35"/>
    <w:rsid w:val="00531355"/>
    <w:rsid w:val="0053153F"/>
    <w:rsid w:val="005317E0"/>
    <w:rsid w:val="00532020"/>
    <w:rsid w:val="00532935"/>
    <w:rsid w:val="00533A46"/>
    <w:rsid w:val="00533BB8"/>
    <w:rsid w:val="005340A8"/>
    <w:rsid w:val="00534B41"/>
    <w:rsid w:val="005358AB"/>
    <w:rsid w:val="00535BDA"/>
    <w:rsid w:val="00536060"/>
    <w:rsid w:val="00536517"/>
    <w:rsid w:val="00536C03"/>
    <w:rsid w:val="00537522"/>
    <w:rsid w:val="00537684"/>
    <w:rsid w:val="00537B47"/>
    <w:rsid w:val="00540D83"/>
    <w:rsid w:val="005418EE"/>
    <w:rsid w:val="00542198"/>
    <w:rsid w:val="00542FD5"/>
    <w:rsid w:val="00543774"/>
    <w:rsid w:val="00544387"/>
    <w:rsid w:val="00544637"/>
    <w:rsid w:val="00544658"/>
    <w:rsid w:val="005446F4"/>
    <w:rsid w:val="00545EA2"/>
    <w:rsid w:val="00546740"/>
    <w:rsid w:val="005508EB"/>
    <w:rsid w:val="00550BBD"/>
    <w:rsid w:val="00550E24"/>
    <w:rsid w:val="005511D6"/>
    <w:rsid w:val="005515AC"/>
    <w:rsid w:val="0055236C"/>
    <w:rsid w:val="005527A2"/>
    <w:rsid w:val="005529F4"/>
    <w:rsid w:val="00552A43"/>
    <w:rsid w:val="00553994"/>
    <w:rsid w:val="00553AA7"/>
    <w:rsid w:val="00554817"/>
    <w:rsid w:val="00554C5A"/>
    <w:rsid w:val="00554E16"/>
    <w:rsid w:val="00556B62"/>
    <w:rsid w:val="00556BE6"/>
    <w:rsid w:val="0055725F"/>
    <w:rsid w:val="005602DA"/>
    <w:rsid w:val="00560AB5"/>
    <w:rsid w:val="00560AD9"/>
    <w:rsid w:val="0056102E"/>
    <w:rsid w:val="0056182A"/>
    <w:rsid w:val="00561960"/>
    <w:rsid w:val="005638AF"/>
    <w:rsid w:val="005645A5"/>
    <w:rsid w:val="005649A6"/>
    <w:rsid w:val="0056540F"/>
    <w:rsid w:val="005655C5"/>
    <w:rsid w:val="00565CB2"/>
    <w:rsid w:val="00566208"/>
    <w:rsid w:val="00566DA6"/>
    <w:rsid w:val="005677DE"/>
    <w:rsid w:val="005704A7"/>
    <w:rsid w:val="00570B8A"/>
    <w:rsid w:val="00571037"/>
    <w:rsid w:val="00571049"/>
    <w:rsid w:val="00571AE5"/>
    <w:rsid w:val="0057269A"/>
    <w:rsid w:val="00572717"/>
    <w:rsid w:val="00572C92"/>
    <w:rsid w:val="005747F0"/>
    <w:rsid w:val="00574C1C"/>
    <w:rsid w:val="00575564"/>
    <w:rsid w:val="005768AE"/>
    <w:rsid w:val="00577D4B"/>
    <w:rsid w:val="00580207"/>
    <w:rsid w:val="0058095B"/>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71C0"/>
    <w:rsid w:val="0059020A"/>
    <w:rsid w:val="005913DE"/>
    <w:rsid w:val="005922F6"/>
    <w:rsid w:val="005937C8"/>
    <w:rsid w:val="00593F19"/>
    <w:rsid w:val="005941BC"/>
    <w:rsid w:val="005946BF"/>
    <w:rsid w:val="005949CE"/>
    <w:rsid w:val="00595FCC"/>
    <w:rsid w:val="0059664F"/>
    <w:rsid w:val="00596669"/>
    <w:rsid w:val="00596720"/>
    <w:rsid w:val="00596918"/>
    <w:rsid w:val="00596ED0"/>
    <w:rsid w:val="00597092"/>
    <w:rsid w:val="005A00E4"/>
    <w:rsid w:val="005A0F28"/>
    <w:rsid w:val="005A128C"/>
    <w:rsid w:val="005A13CB"/>
    <w:rsid w:val="005A13CE"/>
    <w:rsid w:val="005A1609"/>
    <w:rsid w:val="005A1A60"/>
    <w:rsid w:val="005A1FB4"/>
    <w:rsid w:val="005A21F1"/>
    <w:rsid w:val="005A2C6D"/>
    <w:rsid w:val="005A33ED"/>
    <w:rsid w:val="005A37E6"/>
    <w:rsid w:val="005A3C3A"/>
    <w:rsid w:val="005A3EF0"/>
    <w:rsid w:val="005A3FAB"/>
    <w:rsid w:val="005A440C"/>
    <w:rsid w:val="005A4482"/>
    <w:rsid w:val="005A4B18"/>
    <w:rsid w:val="005A4FBF"/>
    <w:rsid w:val="005A5430"/>
    <w:rsid w:val="005A57F8"/>
    <w:rsid w:val="005A5A46"/>
    <w:rsid w:val="005A5DFA"/>
    <w:rsid w:val="005A6D31"/>
    <w:rsid w:val="005A736A"/>
    <w:rsid w:val="005A7794"/>
    <w:rsid w:val="005A7B02"/>
    <w:rsid w:val="005A7B77"/>
    <w:rsid w:val="005A7FE9"/>
    <w:rsid w:val="005B050B"/>
    <w:rsid w:val="005B10B9"/>
    <w:rsid w:val="005B208A"/>
    <w:rsid w:val="005B3672"/>
    <w:rsid w:val="005B4356"/>
    <w:rsid w:val="005B44F5"/>
    <w:rsid w:val="005B4C83"/>
    <w:rsid w:val="005B52F4"/>
    <w:rsid w:val="005B5A08"/>
    <w:rsid w:val="005B7318"/>
    <w:rsid w:val="005B76FA"/>
    <w:rsid w:val="005C012F"/>
    <w:rsid w:val="005C02E3"/>
    <w:rsid w:val="005C04E9"/>
    <w:rsid w:val="005C05A3"/>
    <w:rsid w:val="005C0C74"/>
    <w:rsid w:val="005C1033"/>
    <w:rsid w:val="005C1DE6"/>
    <w:rsid w:val="005C1E77"/>
    <w:rsid w:val="005C1EE6"/>
    <w:rsid w:val="005C208A"/>
    <w:rsid w:val="005C30C2"/>
    <w:rsid w:val="005C346E"/>
    <w:rsid w:val="005C3BB6"/>
    <w:rsid w:val="005C3C89"/>
    <w:rsid w:val="005C41B9"/>
    <w:rsid w:val="005C53BA"/>
    <w:rsid w:val="005C59E5"/>
    <w:rsid w:val="005C5EA5"/>
    <w:rsid w:val="005C6254"/>
    <w:rsid w:val="005C6401"/>
    <w:rsid w:val="005C6811"/>
    <w:rsid w:val="005C6984"/>
    <w:rsid w:val="005C7865"/>
    <w:rsid w:val="005D02F8"/>
    <w:rsid w:val="005D084B"/>
    <w:rsid w:val="005D1359"/>
    <w:rsid w:val="005D1D2F"/>
    <w:rsid w:val="005D44B5"/>
    <w:rsid w:val="005D589B"/>
    <w:rsid w:val="005D726E"/>
    <w:rsid w:val="005D72B1"/>
    <w:rsid w:val="005D7406"/>
    <w:rsid w:val="005D7935"/>
    <w:rsid w:val="005E0C08"/>
    <w:rsid w:val="005E14A4"/>
    <w:rsid w:val="005E1D43"/>
    <w:rsid w:val="005E28C9"/>
    <w:rsid w:val="005E3D60"/>
    <w:rsid w:val="005E4A94"/>
    <w:rsid w:val="005E4B58"/>
    <w:rsid w:val="005E55F2"/>
    <w:rsid w:val="005E6993"/>
    <w:rsid w:val="005E71D8"/>
    <w:rsid w:val="005E7D96"/>
    <w:rsid w:val="005F0907"/>
    <w:rsid w:val="005F092A"/>
    <w:rsid w:val="005F0AE8"/>
    <w:rsid w:val="005F0FB5"/>
    <w:rsid w:val="005F17B1"/>
    <w:rsid w:val="005F26C8"/>
    <w:rsid w:val="005F285C"/>
    <w:rsid w:val="005F28EE"/>
    <w:rsid w:val="005F2950"/>
    <w:rsid w:val="005F2C25"/>
    <w:rsid w:val="005F3939"/>
    <w:rsid w:val="005F43A6"/>
    <w:rsid w:val="005F4570"/>
    <w:rsid w:val="005F4650"/>
    <w:rsid w:val="005F504E"/>
    <w:rsid w:val="005F5707"/>
    <w:rsid w:val="005F58C5"/>
    <w:rsid w:val="005F5995"/>
    <w:rsid w:val="005F5DDD"/>
    <w:rsid w:val="005F6122"/>
    <w:rsid w:val="005F648F"/>
    <w:rsid w:val="005F68D7"/>
    <w:rsid w:val="005F7101"/>
    <w:rsid w:val="005F7145"/>
    <w:rsid w:val="005F7A19"/>
    <w:rsid w:val="0060044E"/>
    <w:rsid w:val="00601678"/>
    <w:rsid w:val="00601E58"/>
    <w:rsid w:val="00605FFC"/>
    <w:rsid w:val="006064E3"/>
    <w:rsid w:val="0060663A"/>
    <w:rsid w:val="00606906"/>
    <w:rsid w:val="006074B6"/>
    <w:rsid w:val="006075D1"/>
    <w:rsid w:val="00607A36"/>
    <w:rsid w:val="00607F79"/>
    <w:rsid w:val="00610505"/>
    <w:rsid w:val="00610560"/>
    <w:rsid w:val="006118C5"/>
    <w:rsid w:val="0061245A"/>
    <w:rsid w:val="00612590"/>
    <w:rsid w:val="006128FF"/>
    <w:rsid w:val="00612C33"/>
    <w:rsid w:val="00612D27"/>
    <w:rsid w:val="00613029"/>
    <w:rsid w:val="00614D0A"/>
    <w:rsid w:val="00615068"/>
    <w:rsid w:val="006150DE"/>
    <w:rsid w:val="006174E3"/>
    <w:rsid w:val="00617669"/>
    <w:rsid w:val="00617F9D"/>
    <w:rsid w:val="00620155"/>
    <w:rsid w:val="0062114B"/>
    <w:rsid w:val="0062147E"/>
    <w:rsid w:val="00621B12"/>
    <w:rsid w:val="006221D0"/>
    <w:rsid w:val="00623014"/>
    <w:rsid w:val="00623AD8"/>
    <w:rsid w:val="00624119"/>
    <w:rsid w:val="00624558"/>
    <w:rsid w:val="0062568D"/>
    <w:rsid w:val="00625763"/>
    <w:rsid w:val="00625BF2"/>
    <w:rsid w:val="006274A7"/>
    <w:rsid w:val="006277F8"/>
    <w:rsid w:val="00627F15"/>
    <w:rsid w:val="00630F3D"/>
    <w:rsid w:val="00632672"/>
    <w:rsid w:val="0063336D"/>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F18"/>
    <w:rsid w:val="00646213"/>
    <w:rsid w:val="00646A7A"/>
    <w:rsid w:val="00646E4F"/>
    <w:rsid w:val="00647317"/>
    <w:rsid w:val="00647F31"/>
    <w:rsid w:val="00647F54"/>
    <w:rsid w:val="00650F18"/>
    <w:rsid w:val="00651220"/>
    <w:rsid w:val="00651375"/>
    <w:rsid w:val="00651F95"/>
    <w:rsid w:val="0065256D"/>
    <w:rsid w:val="00652AF0"/>
    <w:rsid w:val="00652DAB"/>
    <w:rsid w:val="00653F4C"/>
    <w:rsid w:val="00653F63"/>
    <w:rsid w:val="00654F0C"/>
    <w:rsid w:val="00655034"/>
    <w:rsid w:val="00655538"/>
    <w:rsid w:val="00655685"/>
    <w:rsid w:val="00655F83"/>
    <w:rsid w:val="00656E14"/>
    <w:rsid w:val="00657938"/>
    <w:rsid w:val="00657DE3"/>
    <w:rsid w:val="00660591"/>
    <w:rsid w:val="00661340"/>
    <w:rsid w:val="00662CB1"/>
    <w:rsid w:val="00664646"/>
    <w:rsid w:val="00664A7F"/>
    <w:rsid w:val="00664DB5"/>
    <w:rsid w:val="00664FEA"/>
    <w:rsid w:val="00665491"/>
    <w:rsid w:val="00665573"/>
    <w:rsid w:val="0066727E"/>
    <w:rsid w:val="00667EBD"/>
    <w:rsid w:val="00667F51"/>
    <w:rsid w:val="00670A13"/>
    <w:rsid w:val="00670EC3"/>
    <w:rsid w:val="006710C7"/>
    <w:rsid w:val="00672133"/>
    <w:rsid w:val="0067286E"/>
    <w:rsid w:val="00672B02"/>
    <w:rsid w:val="00673769"/>
    <w:rsid w:val="00673F7C"/>
    <w:rsid w:val="0067440F"/>
    <w:rsid w:val="006747F3"/>
    <w:rsid w:val="00675C1F"/>
    <w:rsid w:val="00676260"/>
    <w:rsid w:val="00677075"/>
    <w:rsid w:val="00677332"/>
    <w:rsid w:val="0067751F"/>
    <w:rsid w:val="00680487"/>
    <w:rsid w:val="006811E3"/>
    <w:rsid w:val="00681814"/>
    <w:rsid w:val="00681B8A"/>
    <w:rsid w:val="006829DE"/>
    <w:rsid w:val="00683217"/>
    <w:rsid w:val="00683335"/>
    <w:rsid w:val="006841A6"/>
    <w:rsid w:val="00684444"/>
    <w:rsid w:val="00684B99"/>
    <w:rsid w:val="00685129"/>
    <w:rsid w:val="00686D37"/>
    <w:rsid w:val="00686D77"/>
    <w:rsid w:val="00686E2F"/>
    <w:rsid w:val="0068788C"/>
    <w:rsid w:val="0069034A"/>
    <w:rsid w:val="00690382"/>
    <w:rsid w:val="00691EB1"/>
    <w:rsid w:val="006927E5"/>
    <w:rsid w:val="00692EC8"/>
    <w:rsid w:val="00692FD5"/>
    <w:rsid w:val="00692FDC"/>
    <w:rsid w:val="006935D8"/>
    <w:rsid w:val="006942D3"/>
    <w:rsid w:val="006953AF"/>
    <w:rsid w:val="006962B8"/>
    <w:rsid w:val="006964CF"/>
    <w:rsid w:val="006966C5"/>
    <w:rsid w:val="00696936"/>
    <w:rsid w:val="00696D83"/>
    <w:rsid w:val="00696F72"/>
    <w:rsid w:val="006970AD"/>
    <w:rsid w:val="00697230"/>
    <w:rsid w:val="00697E38"/>
    <w:rsid w:val="006A0DA0"/>
    <w:rsid w:val="006A1A9F"/>
    <w:rsid w:val="006A1CB8"/>
    <w:rsid w:val="006A1E1D"/>
    <w:rsid w:val="006A1F2D"/>
    <w:rsid w:val="006A243E"/>
    <w:rsid w:val="006A2AA4"/>
    <w:rsid w:val="006A2D88"/>
    <w:rsid w:val="006A2EDB"/>
    <w:rsid w:val="006A3485"/>
    <w:rsid w:val="006A34A0"/>
    <w:rsid w:val="006A3980"/>
    <w:rsid w:val="006A39C3"/>
    <w:rsid w:val="006A3AD6"/>
    <w:rsid w:val="006A4844"/>
    <w:rsid w:val="006A506C"/>
    <w:rsid w:val="006A5E3B"/>
    <w:rsid w:val="006A5E52"/>
    <w:rsid w:val="006A60DD"/>
    <w:rsid w:val="006A6E45"/>
    <w:rsid w:val="006A7121"/>
    <w:rsid w:val="006B0680"/>
    <w:rsid w:val="006B1204"/>
    <w:rsid w:val="006B134A"/>
    <w:rsid w:val="006B15D3"/>
    <w:rsid w:val="006B160E"/>
    <w:rsid w:val="006B3138"/>
    <w:rsid w:val="006B3167"/>
    <w:rsid w:val="006B5759"/>
    <w:rsid w:val="006B57A5"/>
    <w:rsid w:val="006B5E3F"/>
    <w:rsid w:val="006B64F7"/>
    <w:rsid w:val="006B70FA"/>
    <w:rsid w:val="006C0013"/>
    <w:rsid w:val="006C0925"/>
    <w:rsid w:val="006C1912"/>
    <w:rsid w:val="006C262B"/>
    <w:rsid w:val="006C2881"/>
    <w:rsid w:val="006C2B95"/>
    <w:rsid w:val="006C2FCA"/>
    <w:rsid w:val="006C354E"/>
    <w:rsid w:val="006C3B02"/>
    <w:rsid w:val="006C3F89"/>
    <w:rsid w:val="006C4750"/>
    <w:rsid w:val="006C58C6"/>
    <w:rsid w:val="006C5AB1"/>
    <w:rsid w:val="006C5FAF"/>
    <w:rsid w:val="006C63B2"/>
    <w:rsid w:val="006C7579"/>
    <w:rsid w:val="006C7B25"/>
    <w:rsid w:val="006C7E3B"/>
    <w:rsid w:val="006D0C97"/>
    <w:rsid w:val="006D19F7"/>
    <w:rsid w:val="006D1A37"/>
    <w:rsid w:val="006D2BE4"/>
    <w:rsid w:val="006D46A1"/>
    <w:rsid w:val="006D5471"/>
    <w:rsid w:val="006D5506"/>
    <w:rsid w:val="006D63BE"/>
    <w:rsid w:val="006D6EA8"/>
    <w:rsid w:val="006D7141"/>
    <w:rsid w:val="006D7C5A"/>
    <w:rsid w:val="006E065C"/>
    <w:rsid w:val="006E0AA9"/>
    <w:rsid w:val="006E1015"/>
    <w:rsid w:val="006E1ED4"/>
    <w:rsid w:val="006E393E"/>
    <w:rsid w:val="006E3F8E"/>
    <w:rsid w:val="006E4938"/>
    <w:rsid w:val="006E4A66"/>
    <w:rsid w:val="006E5878"/>
    <w:rsid w:val="006E5930"/>
    <w:rsid w:val="006E59AF"/>
    <w:rsid w:val="006E5C48"/>
    <w:rsid w:val="006E634A"/>
    <w:rsid w:val="006E637E"/>
    <w:rsid w:val="006E7C33"/>
    <w:rsid w:val="006F0BC3"/>
    <w:rsid w:val="006F0E9D"/>
    <w:rsid w:val="006F1121"/>
    <w:rsid w:val="006F150D"/>
    <w:rsid w:val="006F19E5"/>
    <w:rsid w:val="006F1CAB"/>
    <w:rsid w:val="006F2102"/>
    <w:rsid w:val="006F29D9"/>
    <w:rsid w:val="006F2C12"/>
    <w:rsid w:val="006F31C0"/>
    <w:rsid w:val="006F33BB"/>
    <w:rsid w:val="006F3E7B"/>
    <w:rsid w:val="006F4038"/>
    <w:rsid w:val="006F657E"/>
    <w:rsid w:val="006F705D"/>
    <w:rsid w:val="006F7230"/>
    <w:rsid w:val="006F7929"/>
    <w:rsid w:val="006F7D31"/>
    <w:rsid w:val="007005BD"/>
    <w:rsid w:val="00700C5C"/>
    <w:rsid w:val="00702968"/>
    <w:rsid w:val="0070364D"/>
    <w:rsid w:val="00703DA4"/>
    <w:rsid w:val="007042DB"/>
    <w:rsid w:val="007045BF"/>
    <w:rsid w:val="00704629"/>
    <w:rsid w:val="007049F1"/>
    <w:rsid w:val="0070737E"/>
    <w:rsid w:val="00707621"/>
    <w:rsid w:val="00707F87"/>
    <w:rsid w:val="007100C4"/>
    <w:rsid w:val="00710334"/>
    <w:rsid w:val="00710CD6"/>
    <w:rsid w:val="007114AC"/>
    <w:rsid w:val="007118BC"/>
    <w:rsid w:val="00711F30"/>
    <w:rsid w:val="0071223F"/>
    <w:rsid w:val="00712BF4"/>
    <w:rsid w:val="00712EAC"/>
    <w:rsid w:val="0071309A"/>
    <w:rsid w:val="0071536F"/>
    <w:rsid w:val="00715473"/>
    <w:rsid w:val="00715740"/>
    <w:rsid w:val="007171F1"/>
    <w:rsid w:val="0072049F"/>
    <w:rsid w:val="007208E4"/>
    <w:rsid w:val="00720DA7"/>
    <w:rsid w:val="007219F9"/>
    <w:rsid w:val="00721C2D"/>
    <w:rsid w:val="00721EBB"/>
    <w:rsid w:val="00722363"/>
    <w:rsid w:val="007224E8"/>
    <w:rsid w:val="00722DBB"/>
    <w:rsid w:val="007230C9"/>
    <w:rsid w:val="00723A98"/>
    <w:rsid w:val="00723F74"/>
    <w:rsid w:val="007243D7"/>
    <w:rsid w:val="007246C1"/>
    <w:rsid w:val="00724F4E"/>
    <w:rsid w:val="007251E9"/>
    <w:rsid w:val="00725C00"/>
    <w:rsid w:val="007261A5"/>
    <w:rsid w:val="00726375"/>
    <w:rsid w:val="00726A37"/>
    <w:rsid w:val="007270D9"/>
    <w:rsid w:val="007271FA"/>
    <w:rsid w:val="0072774C"/>
    <w:rsid w:val="00727DBA"/>
    <w:rsid w:val="00730618"/>
    <w:rsid w:val="00731610"/>
    <w:rsid w:val="00732610"/>
    <w:rsid w:val="00732AEE"/>
    <w:rsid w:val="00732C36"/>
    <w:rsid w:val="00732F94"/>
    <w:rsid w:val="0073445E"/>
    <w:rsid w:val="0073491B"/>
    <w:rsid w:val="00734D48"/>
    <w:rsid w:val="00734E78"/>
    <w:rsid w:val="007357BA"/>
    <w:rsid w:val="00735A1D"/>
    <w:rsid w:val="00736263"/>
    <w:rsid w:val="00736A5D"/>
    <w:rsid w:val="00737C15"/>
    <w:rsid w:val="00737C8D"/>
    <w:rsid w:val="00737DD7"/>
    <w:rsid w:val="00740599"/>
    <w:rsid w:val="00740855"/>
    <w:rsid w:val="00740EBF"/>
    <w:rsid w:val="007413FA"/>
    <w:rsid w:val="007419F8"/>
    <w:rsid w:val="00741A1C"/>
    <w:rsid w:val="007428C0"/>
    <w:rsid w:val="00743341"/>
    <w:rsid w:val="0074368B"/>
    <w:rsid w:val="00743E79"/>
    <w:rsid w:val="0074412B"/>
    <w:rsid w:val="00744296"/>
    <w:rsid w:val="00744455"/>
    <w:rsid w:val="0074556F"/>
    <w:rsid w:val="00745C91"/>
    <w:rsid w:val="00745C9A"/>
    <w:rsid w:val="007469FB"/>
    <w:rsid w:val="00746A08"/>
    <w:rsid w:val="00747F69"/>
    <w:rsid w:val="0075093E"/>
    <w:rsid w:val="00750B6B"/>
    <w:rsid w:val="007514CF"/>
    <w:rsid w:val="00751A31"/>
    <w:rsid w:val="00751EEE"/>
    <w:rsid w:val="00752407"/>
    <w:rsid w:val="00752557"/>
    <w:rsid w:val="00753527"/>
    <w:rsid w:val="0075465B"/>
    <w:rsid w:val="0075554A"/>
    <w:rsid w:val="00755F24"/>
    <w:rsid w:val="00756168"/>
    <w:rsid w:val="00756B68"/>
    <w:rsid w:val="00757467"/>
    <w:rsid w:val="0076010D"/>
    <w:rsid w:val="00760C8E"/>
    <w:rsid w:val="00761D8C"/>
    <w:rsid w:val="00762ACD"/>
    <w:rsid w:val="007630CF"/>
    <w:rsid w:val="00763456"/>
    <w:rsid w:val="00763BD7"/>
    <w:rsid w:val="00763BF2"/>
    <w:rsid w:val="0076535A"/>
    <w:rsid w:val="007656B4"/>
    <w:rsid w:val="007656CE"/>
    <w:rsid w:val="00765A7B"/>
    <w:rsid w:val="00766F97"/>
    <w:rsid w:val="00767264"/>
    <w:rsid w:val="00767933"/>
    <w:rsid w:val="00767ABD"/>
    <w:rsid w:val="00771460"/>
    <w:rsid w:val="00771826"/>
    <w:rsid w:val="007724E5"/>
    <w:rsid w:val="00772ED7"/>
    <w:rsid w:val="007734E7"/>
    <w:rsid w:val="007737F1"/>
    <w:rsid w:val="0077401A"/>
    <w:rsid w:val="0077442F"/>
    <w:rsid w:val="00775057"/>
    <w:rsid w:val="007750DD"/>
    <w:rsid w:val="00775935"/>
    <w:rsid w:val="00775C4A"/>
    <w:rsid w:val="00776A01"/>
    <w:rsid w:val="00776C1C"/>
    <w:rsid w:val="00777420"/>
    <w:rsid w:val="00777C72"/>
    <w:rsid w:val="00777E5A"/>
    <w:rsid w:val="00780B15"/>
    <w:rsid w:val="0078113B"/>
    <w:rsid w:val="007813E9"/>
    <w:rsid w:val="00781B6B"/>
    <w:rsid w:val="00781CED"/>
    <w:rsid w:val="00781E9E"/>
    <w:rsid w:val="00782325"/>
    <w:rsid w:val="007831F4"/>
    <w:rsid w:val="00783AAB"/>
    <w:rsid w:val="007843DA"/>
    <w:rsid w:val="007847F2"/>
    <w:rsid w:val="007848EC"/>
    <w:rsid w:val="00784F20"/>
    <w:rsid w:val="00785FBF"/>
    <w:rsid w:val="007868A0"/>
    <w:rsid w:val="007876E6"/>
    <w:rsid w:val="00787EEA"/>
    <w:rsid w:val="00790297"/>
    <w:rsid w:val="00790433"/>
    <w:rsid w:val="00790F2F"/>
    <w:rsid w:val="00791348"/>
    <w:rsid w:val="00791E60"/>
    <w:rsid w:val="00791FD2"/>
    <w:rsid w:val="00792649"/>
    <w:rsid w:val="00793BE7"/>
    <w:rsid w:val="00793BF0"/>
    <w:rsid w:val="00793D5B"/>
    <w:rsid w:val="00794607"/>
    <w:rsid w:val="00794662"/>
    <w:rsid w:val="007949F4"/>
    <w:rsid w:val="00796CD2"/>
    <w:rsid w:val="00797C56"/>
    <w:rsid w:val="007A01B1"/>
    <w:rsid w:val="007A02C9"/>
    <w:rsid w:val="007A06E8"/>
    <w:rsid w:val="007A0795"/>
    <w:rsid w:val="007A1105"/>
    <w:rsid w:val="007A1435"/>
    <w:rsid w:val="007A191D"/>
    <w:rsid w:val="007A266F"/>
    <w:rsid w:val="007A3158"/>
    <w:rsid w:val="007A3A9B"/>
    <w:rsid w:val="007A3E71"/>
    <w:rsid w:val="007A408B"/>
    <w:rsid w:val="007A418F"/>
    <w:rsid w:val="007A4796"/>
    <w:rsid w:val="007A51C3"/>
    <w:rsid w:val="007A53E0"/>
    <w:rsid w:val="007A5BF4"/>
    <w:rsid w:val="007A62E7"/>
    <w:rsid w:val="007A640B"/>
    <w:rsid w:val="007A6FCC"/>
    <w:rsid w:val="007A700C"/>
    <w:rsid w:val="007B05AF"/>
    <w:rsid w:val="007B06F4"/>
    <w:rsid w:val="007B0AB8"/>
    <w:rsid w:val="007B0BAA"/>
    <w:rsid w:val="007B1527"/>
    <w:rsid w:val="007B1807"/>
    <w:rsid w:val="007B1873"/>
    <w:rsid w:val="007B2047"/>
    <w:rsid w:val="007B2ED8"/>
    <w:rsid w:val="007B2EF7"/>
    <w:rsid w:val="007B3682"/>
    <w:rsid w:val="007B3695"/>
    <w:rsid w:val="007B376D"/>
    <w:rsid w:val="007B3D30"/>
    <w:rsid w:val="007B4225"/>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86A"/>
    <w:rsid w:val="007C3AE5"/>
    <w:rsid w:val="007C4939"/>
    <w:rsid w:val="007C58D3"/>
    <w:rsid w:val="007C6CA0"/>
    <w:rsid w:val="007C76F5"/>
    <w:rsid w:val="007D013E"/>
    <w:rsid w:val="007D0665"/>
    <w:rsid w:val="007D0698"/>
    <w:rsid w:val="007D095B"/>
    <w:rsid w:val="007D0C52"/>
    <w:rsid w:val="007D199C"/>
    <w:rsid w:val="007D20D2"/>
    <w:rsid w:val="007D2ADE"/>
    <w:rsid w:val="007D3667"/>
    <w:rsid w:val="007D3DE9"/>
    <w:rsid w:val="007D517A"/>
    <w:rsid w:val="007D5D4E"/>
    <w:rsid w:val="007D5E0D"/>
    <w:rsid w:val="007D6223"/>
    <w:rsid w:val="007D6CDD"/>
    <w:rsid w:val="007D6E7F"/>
    <w:rsid w:val="007D7871"/>
    <w:rsid w:val="007D7BA2"/>
    <w:rsid w:val="007E0366"/>
    <w:rsid w:val="007E051D"/>
    <w:rsid w:val="007E0DC6"/>
    <w:rsid w:val="007E16CA"/>
    <w:rsid w:val="007E1822"/>
    <w:rsid w:val="007E1954"/>
    <w:rsid w:val="007E1A17"/>
    <w:rsid w:val="007E2257"/>
    <w:rsid w:val="007E3494"/>
    <w:rsid w:val="007E34A2"/>
    <w:rsid w:val="007E3A54"/>
    <w:rsid w:val="007E3D85"/>
    <w:rsid w:val="007E3DC5"/>
    <w:rsid w:val="007E4223"/>
    <w:rsid w:val="007E4261"/>
    <w:rsid w:val="007E5EEA"/>
    <w:rsid w:val="007E7584"/>
    <w:rsid w:val="007F037A"/>
    <w:rsid w:val="007F0E5A"/>
    <w:rsid w:val="007F11B5"/>
    <w:rsid w:val="007F1F4B"/>
    <w:rsid w:val="007F3682"/>
    <w:rsid w:val="007F3AA4"/>
    <w:rsid w:val="007F4368"/>
    <w:rsid w:val="007F4695"/>
    <w:rsid w:val="007F4DFC"/>
    <w:rsid w:val="007F5029"/>
    <w:rsid w:val="007F514F"/>
    <w:rsid w:val="007F555D"/>
    <w:rsid w:val="007F571D"/>
    <w:rsid w:val="007F5DC3"/>
    <w:rsid w:val="007F626B"/>
    <w:rsid w:val="007F6B05"/>
    <w:rsid w:val="007F6DF5"/>
    <w:rsid w:val="007F7316"/>
    <w:rsid w:val="007F7ABC"/>
    <w:rsid w:val="008011EA"/>
    <w:rsid w:val="00801387"/>
    <w:rsid w:val="00801976"/>
    <w:rsid w:val="008023C0"/>
    <w:rsid w:val="00802589"/>
    <w:rsid w:val="00803328"/>
    <w:rsid w:val="00803984"/>
    <w:rsid w:val="00803D86"/>
    <w:rsid w:val="00804AFA"/>
    <w:rsid w:val="008050E2"/>
    <w:rsid w:val="00805D33"/>
    <w:rsid w:val="00811173"/>
    <w:rsid w:val="008117EC"/>
    <w:rsid w:val="00811C20"/>
    <w:rsid w:val="008123BE"/>
    <w:rsid w:val="008129D8"/>
    <w:rsid w:val="00812BB5"/>
    <w:rsid w:val="00813E6F"/>
    <w:rsid w:val="00814817"/>
    <w:rsid w:val="00814B76"/>
    <w:rsid w:val="00814F98"/>
    <w:rsid w:val="0081524F"/>
    <w:rsid w:val="00815BDC"/>
    <w:rsid w:val="00815DDC"/>
    <w:rsid w:val="00817C83"/>
    <w:rsid w:val="0082031A"/>
    <w:rsid w:val="008206D0"/>
    <w:rsid w:val="008207EF"/>
    <w:rsid w:val="008225ED"/>
    <w:rsid w:val="008236BC"/>
    <w:rsid w:val="00823873"/>
    <w:rsid w:val="00824491"/>
    <w:rsid w:val="00824508"/>
    <w:rsid w:val="008245ED"/>
    <w:rsid w:val="00825469"/>
    <w:rsid w:val="00826862"/>
    <w:rsid w:val="0082767B"/>
    <w:rsid w:val="00827E47"/>
    <w:rsid w:val="00827F66"/>
    <w:rsid w:val="008301C4"/>
    <w:rsid w:val="00830621"/>
    <w:rsid w:val="00830D02"/>
    <w:rsid w:val="00830E02"/>
    <w:rsid w:val="008311F8"/>
    <w:rsid w:val="0083153E"/>
    <w:rsid w:val="00831C40"/>
    <w:rsid w:val="00832450"/>
    <w:rsid w:val="0083275F"/>
    <w:rsid w:val="00832BB0"/>
    <w:rsid w:val="008339F0"/>
    <w:rsid w:val="008353C6"/>
    <w:rsid w:val="00835415"/>
    <w:rsid w:val="008358F9"/>
    <w:rsid w:val="008359FB"/>
    <w:rsid w:val="00836443"/>
    <w:rsid w:val="0083650F"/>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80A"/>
    <w:rsid w:val="00844590"/>
    <w:rsid w:val="008456CE"/>
    <w:rsid w:val="00845860"/>
    <w:rsid w:val="00846945"/>
    <w:rsid w:val="00846C97"/>
    <w:rsid w:val="00847897"/>
    <w:rsid w:val="00847E2D"/>
    <w:rsid w:val="00850B81"/>
    <w:rsid w:val="00850C8F"/>
    <w:rsid w:val="00850EBE"/>
    <w:rsid w:val="008513CF"/>
    <w:rsid w:val="0085193D"/>
    <w:rsid w:val="00852197"/>
    <w:rsid w:val="0085260B"/>
    <w:rsid w:val="00853256"/>
    <w:rsid w:val="00853748"/>
    <w:rsid w:val="00853FD6"/>
    <w:rsid w:val="00854579"/>
    <w:rsid w:val="008549B3"/>
    <w:rsid w:val="00854C84"/>
    <w:rsid w:val="008556A8"/>
    <w:rsid w:val="008561DE"/>
    <w:rsid w:val="00856FC2"/>
    <w:rsid w:val="00857792"/>
    <w:rsid w:val="008610D0"/>
    <w:rsid w:val="00861264"/>
    <w:rsid w:val="0086155E"/>
    <w:rsid w:val="0086161F"/>
    <w:rsid w:val="00861853"/>
    <w:rsid w:val="008620B6"/>
    <w:rsid w:val="008638DB"/>
    <w:rsid w:val="00863C76"/>
    <w:rsid w:val="00865D47"/>
    <w:rsid w:val="00866E22"/>
    <w:rsid w:val="00867382"/>
    <w:rsid w:val="00867F77"/>
    <w:rsid w:val="0087116A"/>
    <w:rsid w:val="00872079"/>
    <w:rsid w:val="00872551"/>
    <w:rsid w:val="008727F6"/>
    <w:rsid w:val="0087314D"/>
    <w:rsid w:val="00873400"/>
    <w:rsid w:val="00873406"/>
    <w:rsid w:val="008735C2"/>
    <w:rsid w:val="008735F3"/>
    <w:rsid w:val="008743AA"/>
    <w:rsid w:val="008743F9"/>
    <w:rsid w:val="00874817"/>
    <w:rsid w:val="0087485C"/>
    <w:rsid w:val="00875975"/>
    <w:rsid w:val="00875B2C"/>
    <w:rsid w:val="00875FD4"/>
    <w:rsid w:val="008766C4"/>
    <w:rsid w:val="00876C1F"/>
    <w:rsid w:val="008774AC"/>
    <w:rsid w:val="00877B13"/>
    <w:rsid w:val="00880289"/>
    <w:rsid w:val="00880490"/>
    <w:rsid w:val="00880EC5"/>
    <w:rsid w:val="0088135C"/>
    <w:rsid w:val="0088174F"/>
    <w:rsid w:val="008818AA"/>
    <w:rsid w:val="00882120"/>
    <w:rsid w:val="00882650"/>
    <w:rsid w:val="00882CBA"/>
    <w:rsid w:val="00882CCC"/>
    <w:rsid w:val="00882DE6"/>
    <w:rsid w:val="00882E7A"/>
    <w:rsid w:val="00882F29"/>
    <w:rsid w:val="008831D8"/>
    <w:rsid w:val="008831DF"/>
    <w:rsid w:val="00883441"/>
    <w:rsid w:val="00884635"/>
    <w:rsid w:val="00884742"/>
    <w:rsid w:val="00884FA5"/>
    <w:rsid w:val="00885D3F"/>
    <w:rsid w:val="00886083"/>
    <w:rsid w:val="0088669C"/>
    <w:rsid w:val="008868A7"/>
    <w:rsid w:val="008869BA"/>
    <w:rsid w:val="00886AC5"/>
    <w:rsid w:val="00887980"/>
    <w:rsid w:val="00887AB2"/>
    <w:rsid w:val="008901B5"/>
    <w:rsid w:val="0089024A"/>
    <w:rsid w:val="00891376"/>
    <w:rsid w:val="00891C03"/>
    <w:rsid w:val="00892CC7"/>
    <w:rsid w:val="00893853"/>
    <w:rsid w:val="00893BCD"/>
    <w:rsid w:val="00895357"/>
    <w:rsid w:val="008958C5"/>
    <w:rsid w:val="0089644B"/>
    <w:rsid w:val="008969DD"/>
    <w:rsid w:val="00896EEB"/>
    <w:rsid w:val="0089702A"/>
    <w:rsid w:val="008970F4"/>
    <w:rsid w:val="00897468"/>
    <w:rsid w:val="00897574"/>
    <w:rsid w:val="008A04A0"/>
    <w:rsid w:val="008A0A4A"/>
    <w:rsid w:val="008A1424"/>
    <w:rsid w:val="008A160E"/>
    <w:rsid w:val="008A1632"/>
    <w:rsid w:val="008A2EC1"/>
    <w:rsid w:val="008A3A28"/>
    <w:rsid w:val="008A3AF0"/>
    <w:rsid w:val="008A4607"/>
    <w:rsid w:val="008A4D06"/>
    <w:rsid w:val="008A596D"/>
    <w:rsid w:val="008A646A"/>
    <w:rsid w:val="008A6AFE"/>
    <w:rsid w:val="008A790F"/>
    <w:rsid w:val="008A7932"/>
    <w:rsid w:val="008A7BF5"/>
    <w:rsid w:val="008B1787"/>
    <w:rsid w:val="008B18B3"/>
    <w:rsid w:val="008B26C1"/>
    <w:rsid w:val="008B2B01"/>
    <w:rsid w:val="008B32CC"/>
    <w:rsid w:val="008B356F"/>
    <w:rsid w:val="008B4019"/>
    <w:rsid w:val="008B430E"/>
    <w:rsid w:val="008B4453"/>
    <w:rsid w:val="008B47F8"/>
    <w:rsid w:val="008B48AF"/>
    <w:rsid w:val="008B4C84"/>
    <w:rsid w:val="008B507F"/>
    <w:rsid w:val="008B57EC"/>
    <w:rsid w:val="008B5DAC"/>
    <w:rsid w:val="008B600E"/>
    <w:rsid w:val="008B7158"/>
    <w:rsid w:val="008C04CF"/>
    <w:rsid w:val="008C0754"/>
    <w:rsid w:val="008C1459"/>
    <w:rsid w:val="008C2802"/>
    <w:rsid w:val="008C408D"/>
    <w:rsid w:val="008C4510"/>
    <w:rsid w:val="008C48C4"/>
    <w:rsid w:val="008C4A4B"/>
    <w:rsid w:val="008C5526"/>
    <w:rsid w:val="008C5A44"/>
    <w:rsid w:val="008C5D8D"/>
    <w:rsid w:val="008C68C1"/>
    <w:rsid w:val="008C6D23"/>
    <w:rsid w:val="008C6EF7"/>
    <w:rsid w:val="008C71AC"/>
    <w:rsid w:val="008C71C3"/>
    <w:rsid w:val="008D01B3"/>
    <w:rsid w:val="008D0FE3"/>
    <w:rsid w:val="008D157F"/>
    <w:rsid w:val="008D1605"/>
    <w:rsid w:val="008D200F"/>
    <w:rsid w:val="008D2F48"/>
    <w:rsid w:val="008D3264"/>
    <w:rsid w:val="008D4C2C"/>
    <w:rsid w:val="008D4CCC"/>
    <w:rsid w:val="008D4E65"/>
    <w:rsid w:val="008D66AA"/>
    <w:rsid w:val="008D6E19"/>
    <w:rsid w:val="008D789C"/>
    <w:rsid w:val="008E0891"/>
    <w:rsid w:val="008E0EBA"/>
    <w:rsid w:val="008E1B65"/>
    <w:rsid w:val="008E2502"/>
    <w:rsid w:val="008E311C"/>
    <w:rsid w:val="008E39AB"/>
    <w:rsid w:val="008E3B38"/>
    <w:rsid w:val="008E412C"/>
    <w:rsid w:val="008E413C"/>
    <w:rsid w:val="008E44F1"/>
    <w:rsid w:val="008E552C"/>
    <w:rsid w:val="008E5562"/>
    <w:rsid w:val="008E6192"/>
    <w:rsid w:val="008E65BF"/>
    <w:rsid w:val="008E7FCD"/>
    <w:rsid w:val="008F0167"/>
    <w:rsid w:val="008F0658"/>
    <w:rsid w:val="008F1286"/>
    <w:rsid w:val="008F1298"/>
    <w:rsid w:val="008F152C"/>
    <w:rsid w:val="008F1EAD"/>
    <w:rsid w:val="008F22AD"/>
    <w:rsid w:val="008F23E0"/>
    <w:rsid w:val="008F267F"/>
    <w:rsid w:val="008F3317"/>
    <w:rsid w:val="008F4958"/>
    <w:rsid w:val="008F4D2F"/>
    <w:rsid w:val="008F5283"/>
    <w:rsid w:val="008F548F"/>
    <w:rsid w:val="008F56A1"/>
    <w:rsid w:val="008F5977"/>
    <w:rsid w:val="008F5F3E"/>
    <w:rsid w:val="008F6A3B"/>
    <w:rsid w:val="008F6A67"/>
    <w:rsid w:val="008F6EFC"/>
    <w:rsid w:val="008F713F"/>
    <w:rsid w:val="008F7831"/>
    <w:rsid w:val="008F7E86"/>
    <w:rsid w:val="00900CD6"/>
    <w:rsid w:val="0090160E"/>
    <w:rsid w:val="00901EC2"/>
    <w:rsid w:val="00901EF8"/>
    <w:rsid w:val="009021AD"/>
    <w:rsid w:val="009023F8"/>
    <w:rsid w:val="00902B0C"/>
    <w:rsid w:val="009031FA"/>
    <w:rsid w:val="009033E0"/>
    <w:rsid w:val="00903AFD"/>
    <w:rsid w:val="00903CC7"/>
    <w:rsid w:val="009043BD"/>
    <w:rsid w:val="009044AF"/>
    <w:rsid w:val="009044B4"/>
    <w:rsid w:val="0090527D"/>
    <w:rsid w:val="00905916"/>
    <w:rsid w:val="00905FDF"/>
    <w:rsid w:val="00906451"/>
    <w:rsid w:val="009064EC"/>
    <w:rsid w:val="009066CB"/>
    <w:rsid w:val="00906800"/>
    <w:rsid w:val="00906951"/>
    <w:rsid w:val="00906D9F"/>
    <w:rsid w:val="00906EC5"/>
    <w:rsid w:val="00907364"/>
    <w:rsid w:val="009109ED"/>
    <w:rsid w:val="00911579"/>
    <w:rsid w:val="00911778"/>
    <w:rsid w:val="00911F63"/>
    <w:rsid w:val="00912165"/>
    <w:rsid w:val="00912647"/>
    <w:rsid w:val="00912B75"/>
    <w:rsid w:val="00912E24"/>
    <w:rsid w:val="009137EB"/>
    <w:rsid w:val="00913AD0"/>
    <w:rsid w:val="00914B1B"/>
    <w:rsid w:val="00914BE2"/>
    <w:rsid w:val="009159F9"/>
    <w:rsid w:val="009160B9"/>
    <w:rsid w:val="009169D0"/>
    <w:rsid w:val="00916C84"/>
    <w:rsid w:val="00916F2A"/>
    <w:rsid w:val="00917C6B"/>
    <w:rsid w:val="00917E9C"/>
    <w:rsid w:val="009200DA"/>
    <w:rsid w:val="0092167E"/>
    <w:rsid w:val="00921790"/>
    <w:rsid w:val="009224FF"/>
    <w:rsid w:val="00923927"/>
    <w:rsid w:val="0092628F"/>
    <w:rsid w:val="009267DA"/>
    <w:rsid w:val="00926B31"/>
    <w:rsid w:val="00927630"/>
    <w:rsid w:val="00930036"/>
    <w:rsid w:val="0093024B"/>
    <w:rsid w:val="009309F1"/>
    <w:rsid w:val="00930B49"/>
    <w:rsid w:val="00930C4E"/>
    <w:rsid w:val="00930C8C"/>
    <w:rsid w:val="00931788"/>
    <w:rsid w:val="0093524A"/>
    <w:rsid w:val="0093601C"/>
    <w:rsid w:val="00936E57"/>
    <w:rsid w:val="00937838"/>
    <w:rsid w:val="00937868"/>
    <w:rsid w:val="0093788C"/>
    <w:rsid w:val="00937FD3"/>
    <w:rsid w:val="00940429"/>
    <w:rsid w:val="009404FD"/>
    <w:rsid w:val="009414F8"/>
    <w:rsid w:val="009418D6"/>
    <w:rsid w:val="00941A10"/>
    <w:rsid w:val="00942128"/>
    <w:rsid w:val="00943097"/>
    <w:rsid w:val="009434ED"/>
    <w:rsid w:val="009437B4"/>
    <w:rsid w:val="00943BC3"/>
    <w:rsid w:val="00944C29"/>
    <w:rsid w:val="009456B6"/>
    <w:rsid w:val="0094572F"/>
    <w:rsid w:val="00945C0D"/>
    <w:rsid w:val="00946B45"/>
    <w:rsid w:val="00946BCB"/>
    <w:rsid w:val="009472F0"/>
    <w:rsid w:val="0095048D"/>
    <w:rsid w:val="00950590"/>
    <w:rsid w:val="00950967"/>
    <w:rsid w:val="00950A49"/>
    <w:rsid w:val="00951125"/>
    <w:rsid w:val="00951A0A"/>
    <w:rsid w:val="0095256C"/>
    <w:rsid w:val="0095336F"/>
    <w:rsid w:val="00953CA2"/>
    <w:rsid w:val="00955AD8"/>
    <w:rsid w:val="00955FB1"/>
    <w:rsid w:val="00957447"/>
    <w:rsid w:val="00957EB4"/>
    <w:rsid w:val="009603D0"/>
    <w:rsid w:val="00960CA1"/>
    <w:rsid w:val="00962475"/>
    <w:rsid w:val="009653E5"/>
    <w:rsid w:val="009665F5"/>
    <w:rsid w:val="00966FA0"/>
    <w:rsid w:val="00967683"/>
    <w:rsid w:val="00967946"/>
    <w:rsid w:val="00970794"/>
    <w:rsid w:val="00970C0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56C"/>
    <w:rsid w:val="00975E6A"/>
    <w:rsid w:val="00977A38"/>
    <w:rsid w:val="00980755"/>
    <w:rsid w:val="00981516"/>
    <w:rsid w:val="00981C53"/>
    <w:rsid w:val="0098241E"/>
    <w:rsid w:val="009830BA"/>
    <w:rsid w:val="00983BAF"/>
    <w:rsid w:val="0098412E"/>
    <w:rsid w:val="00984596"/>
    <w:rsid w:val="00984FC5"/>
    <w:rsid w:val="009856F9"/>
    <w:rsid w:val="00986878"/>
    <w:rsid w:val="0098724B"/>
    <w:rsid w:val="009875A3"/>
    <w:rsid w:val="00987FC6"/>
    <w:rsid w:val="00987FFE"/>
    <w:rsid w:val="00990366"/>
    <w:rsid w:val="0099057D"/>
    <w:rsid w:val="00990C46"/>
    <w:rsid w:val="00991196"/>
    <w:rsid w:val="00991666"/>
    <w:rsid w:val="00992CFA"/>
    <w:rsid w:val="009934C6"/>
    <w:rsid w:val="0099354B"/>
    <w:rsid w:val="00993A00"/>
    <w:rsid w:val="00993A39"/>
    <w:rsid w:val="009940F2"/>
    <w:rsid w:val="0099570E"/>
    <w:rsid w:val="00995793"/>
    <w:rsid w:val="00995EA0"/>
    <w:rsid w:val="00997042"/>
    <w:rsid w:val="0099717C"/>
    <w:rsid w:val="00997C86"/>
    <w:rsid w:val="00997F38"/>
    <w:rsid w:val="009A25D1"/>
    <w:rsid w:val="009A2821"/>
    <w:rsid w:val="009A2864"/>
    <w:rsid w:val="009A41D0"/>
    <w:rsid w:val="009A4C8E"/>
    <w:rsid w:val="009A5359"/>
    <w:rsid w:val="009A6046"/>
    <w:rsid w:val="009A6B11"/>
    <w:rsid w:val="009A6B9F"/>
    <w:rsid w:val="009A6EF9"/>
    <w:rsid w:val="009A7141"/>
    <w:rsid w:val="009A79C8"/>
    <w:rsid w:val="009B06D9"/>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761"/>
    <w:rsid w:val="009B79D9"/>
    <w:rsid w:val="009C021E"/>
    <w:rsid w:val="009C051B"/>
    <w:rsid w:val="009C07B1"/>
    <w:rsid w:val="009C23C3"/>
    <w:rsid w:val="009C2530"/>
    <w:rsid w:val="009C2941"/>
    <w:rsid w:val="009C316B"/>
    <w:rsid w:val="009C33B3"/>
    <w:rsid w:val="009C35B8"/>
    <w:rsid w:val="009C3BCA"/>
    <w:rsid w:val="009C3DCA"/>
    <w:rsid w:val="009C3E14"/>
    <w:rsid w:val="009C4339"/>
    <w:rsid w:val="009C4AA5"/>
    <w:rsid w:val="009C5FD9"/>
    <w:rsid w:val="009C691D"/>
    <w:rsid w:val="009C6BCF"/>
    <w:rsid w:val="009C7653"/>
    <w:rsid w:val="009D004C"/>
    <w:rsid w:val="009D07F6"/>
    <w:rsid w:val="009D0A89"/>
    <w:rsid w:val="009D0D45"/>
    <w:rsid w:val="009D217E"/>
    <w:rsid w:val="009D21D6"/>
    <w:rsid w:val="009D29B3"/>
    <w:rsid w:val="009D3BF2"/>
    <w:rsid w:val="009D3C2C"/>
    <w:rsid w:val="009D45EA"/>
    <w:rsid w:val="009D4851"/>
    <w:rsid w:val="009D490A"/>
    <w:rsid w:val="009D491C"/>
    <w:rsid w:val="009D4CF0"/>
    <w:rsid w:val="009D4E3D"/>
    <w:rsid w:val="009D555B"/>
    <w:rsid w:val="009D5938"/>
    <w:rsid w:val="009D5A92"/>
    <w:rsid w:val="009D5C6D"/>
    <w:rsid w:val="009D5D6F"/>
    <w:rsid w:val="009D684C"/>
    <w:rsid w:val="009D6A5F"/>
    <w:rsid w:val="009E0246"/>
    <w:rsid w:val="009E04C9"/>
    <w:rsid w:val="009E13CA"/>
    <w:rsid w:val="009E1520"/>
    <w:rsid w:val="009E15F9"/>
    <w:rsid w:val="009E1CBE"/>
    <w:rsid w:val="009E29C0"/>
    <w:rsid w:val="009E3049"/>
    <w:rsid w:val="009E358E"/>
    <w:rsid w:val="009E36B6"/>
    <w:rsid w:val="009E6326"/>
    <w:rsid w:val="009E640D"/>
    <w:rsid w:val="009E6D44"/>
    <w:rsid w:val="009E713C"/>
    <w:rsid w:val="009E759C"/>
    <w:rsid w:val="009E75DB"/>
    <w:rsid w:val="009F020A"/>
    <w:rsid w:val="009F0E92"/>
    <w:rsid w:val="009F1694"/>
    <w:rsid w:val="009F1A87"/>
    <w:rsid w:val="009F2303"/>
    <w:rsid w:val="009F2872"/>
    <w:rsid w:val="009F2FD1"/>
    <w:rsid w:val="009F310D"/>
    <w:rsid w:val="009F32A8"/>
    <w:rsid w:val="009F3507"/>
    <w:rsid w:val="009F384B"/>
    <w:rsid w:val="009F477B"/>
    <w:rsid w:val="009F585C"/>
    <w:rsid w:val="009F60A9"/>
    <w:rsid w:val="009F633E"/>
    <w:rsid w:val="009F65AE"/>
    <w:rsid w:val="009F72B1"/>
    <w:rsid w:val="009F7C34"/>
    <w:rsid w:val="00A00A50"/>
    <w:rsid w:val="00A01F0E"/>
    <w:rsid w:val="00A02AB9"/>
    <w:rsid w:val="00A0321F"/>
    <w:rsid w:val="00A0389E"/>
    <w:rsid w:val="00A040F0"/>
    <w:rsid w:val="00A0467E"/>
    <w:rsid w:val="00A0492D"/>
    <w:rsid w:val="00A04937"/>
    <w:rsid w:val="00A04C25"/>
    <w:rsid w:val="00A05F1A"/>
    <w:rsid w:val="00A068A8"/>
    <w:rsid w:val="00A06AD7"/>
    <w:rsid w:val="00A06BB4"/>
    <w:rsid w:val="00A06D75"/>
    <w:rsid w:val="00A07AD6"/>
    <w:rsid w:val="00A07D82"/>
    <w:rsid w:val="00A07F51"/>
    <w:rsid w:val="00A10139"/>
    <w:rsid w:val="00A101D1"/>
    <w:rsid w:val="00A11A99"/>
    <w:rsid w:val="00A11E61"/>
    <w:rsid w:val="00A13659"/>
    <w:rsid w:val="00A137E2"/>
    <w:rsid w:val="00A15D87"/>
    <w:rsid w:val="00A16539"/>
    <w:rsid w:val="00A1790F"/>
    <w:rsid w:val="00A17FAF"/>
    <w:rsid w:val="00A20086"/>
    <w:rsid w:val="00A207B0"/>
    <w:rsid w:val="00A20CCF"/>
    <w:rsid w:val="00A21CD9"/>
    <w:rsid w:val="00A21D4D"/>
    <w:rsid w:val="00A22864"/>
    <w:rsid w:val="00A22B9A"/>
    <w:rsid w:val="00A22FA6"/>
    <w:rsid w:val="00A240C9"/>
    <w:rsid w:val="00A24957"/>
    <w:rsid w:val="00A24C79"/>
    <w:rsid w:val="00A24D3E"/>
    <w:rsid w:val="00A26EB5"/>
    <w:rsid w:val="00A272A9"/>
    <w:rsid w:val="00A27718"/>
    <w:rsid w:val="00A27A10"/>
    <w:rsid w:val="00A30358"/>
    <w:rsid w:val="00A30385"/>
    <w:rsid w:val="00A30A04"/>
    <w:rsid w:val="00A3110D"/>
    <w:rsid w:val="00A3115B"/>
    <w:rsid w:val="00A312BF"/>
    <w:rsid w:val="00A31935"/>
    <w:rsid w:val="00A3202E"/>
    <w:rsid w:val="00A321A7"/>
    <w:rsid w:val="00A32D9D"/>
    <w:rsid w:val="00A33203"/>
    <w:rsid w:val="00A338C2"/>
    <w:rsid w:val="00A33CEC"/>
    <w:rsid w:val="00A33F48"/>
    <w:rsid w:val="00A34543"/>
    <w:rsid w:val="00A34BED"/>
    <w:rsid w:val="00A34EAB"/>
    <w:rsid w:val="00A351A5"/>
    <w:rsid w:val="00A3586A"/>
    <w:rsid w:val="00A3598C"/>
    <w:rsid w:val="00A36D12"/>
    <w:rsid w:val="00A37EDE"/>
    <w:rsid w:val="00A40349"/>
    <w:rsid w:val="00A41E93"/>
    <w:rsid w:val="00A41F35"/>
    <w:rsid w:val="00A42724"/>
    <w:rsid w:val="00A427DC"/>
    <w:rsid w:val="00A433F3"/>
    <w:rsid w:val="00A435C3"/>
    <w:rsid w:val="00A44292"/>
    <w:rsid w:val="00A4693D"/>
    <w:rsid w:val="00A470E1"/>
    <w:rsid w:val="00A4763D"/>
    <w:rsid w:val="00A479A9"/>
    <w:rsid w:val="00A47FD0"/>
    <w:rsid w:val="00A51105"/>
    <w:rsid w:val="00A511F5"/>
    <w:rsid w:val="00A51408"/>
    <w:rsid w:val="00A5192F"/>
    <w:rsid w:val="00A53E68"/>
    <w:rsid w:val="00A5429B"/>
    <w:rsid w:val="00A54AB4"/>
    <w:rsid w:val="00A54D4D"/>
    <w:rsid w:val="00A554E8"/>
    <w:rsid w:val="00A56A1D"/>
    <w:rsid w:val="00A56C55"/>
    <w:rsid w:val="00A57997"/>
    <w:rsid w:val="00A612E8"/>
    <w:rsid w:val="00A614F4"/>
    <w:rsid w:val="00A623FE"/>
    <w:rsid w:val="00A62460"/>
    <w:rsid w:val="00A6256C"/>
    <w:rsid w:val="00A6385E"/>
    <w:rsid w:val="00A63B75"/>
    <w:rsid w:val="00A63F5B"/>
    <w:rsid w:val="00A641A5"/>
    <w:rsid w:val="00A645BD"/>
    <w:rsid w:val="00A64736"/>
    <w:rsid w:val="00A649C2"/>
    <w:rsid w:val="00A65230"/>
    <w:rsid w:val="00A65711"/>
    <w:rsid w:val="00A659AA"/>
    <w:rsid w:val="00A661B9"/>
    <w:rsid w:val="00A66A07"/>
    <w:rsid w:val="00A66B6C"/>
    <w:rsid w:val="00A66E92"/>
    <w:rsid w:val="00A670F9"/>
    <w:rsid w:val="00A67527"/>
    <w:rsid w:val="00A678F6"/>
    <w:rsid w:val="00A67F32"/>
    <w:rsid w:val="00A71060"/>
    <w:rsid w:val="00A71BFC"/>
    <w:rsid w:val="00A73CEC"/>
    <w:rsid w:val="00A740F8"/>
    <w:rsid w:val="00A74C08"/>
    <w:rsid w:val="00A74E0A"/>
    <w:rsid w:val="00A75D93"/>
    <w:rsid w:val="00A76026"/>
    <w:rsid w:val="00A7655F"/>
    <w:rsid w:val="00A7699E"/>
    <w:rsid w:val="00A76AFE"/>
    <w:rsid w:val="00A779E0"/>
    <w:rsid w:val="00A77B59"/>
    <w:rsid w:val="00A77C42"/>
    <w:rsid w:val="00A8163D"/>
    <w:rsid w:val="00A81A75"/>
    <w:rsid w:val="00A82107"/>
    <w:rsid w:val="00A8279D"/>
    <w:rsid w:val="00A82D2C"/>
    <w:rsid w:val="00A8333B"/>
    <w:rsid w:val="00A833D8"/>
    <w:rsid w:val="00A83A97"/>
    <w:rsid w:val="00A8435C"/>
    <w:rsid w:val="00A8460C"/>
    <w:rsid w:val="00A84D53"/>
    <w:rsid w:val="00A852AD"/>
    <w:rsid w:val="00A85361"/>
    <w:rsid w:val="00A8574C"/>
    <w:rsid w:val="00A858BA"/>
    <w:rsid w:val="00A85A98"/>
    <w:rsid w:val="00A85DAD"/>
    <w:rsid w:val="00A86999"/>
    <w:rsid w:val="00A878A0"/>
    <w:rsid w:val="00A90545"/>
    <w:rsid w:val="00A90A36"/>
    <w:rsid w:val="00A91333"/>
    <w:rsid w:val="00A913B6"/>
    <w:rsid w:val="00A9155C"/>
    <w:rsid w:val="00A9320A"/>
    <w:rsid w:val="00A9320C"/>
    <w:rsid w:val="00A93702"/>
    <w:rsid w:val="00A94F7B"/>
    <w:rsid w:val="00A95882"/>
    <w:rsid w:val="00A9589F"/>
    <w:rsid w:val="00A95FAE"/>
    <w:rsid w:val="00A974F5"/>
    <w:rsid w:val="00A976D9"/>
    <w:rsid w:val="00AA0B0D"/>
    <w:rsid w:val="00AA11DC"/>
    <w:rsid w:val="00AA173B"/>
    <w:rsid w:val="00AA291C"/>
    <w:rsid w:val="00AA3C1A"/>
    <w:rsid w:val="00AA3E9A"/>
    <w:rsid w:val="00AA4BF1"/>
    <w:rsid w:val="00AA519C"/>
    <w:rsid w:val="00AA5209"/>
    <w:rsid w:val="00AA5A3F"/>
    <w:rsid w:val="00AA5CD8"/>
    <w:rsid w:val="00AA5F57"/>
    <w:rsid w:val="00AA645A"/>
    <w:rsid w:val="00AA6CC7"/>
    <w:rsid w:val="00AA6F1A"/>
    <w:rsid w:val="00AA7333"/>
    <w:rsid w:val="00AA73A8"/>
    <w:rsid w:val="00AA7714"/>
    <w:rsid w:val="00AA7A7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427"/>
    <w:rsid w:val="00AC0785"/>
    <w:rsid w:val="00AC1288"/>
    <w:rsid w:val="00AC1D46"/>
    <w:rsid w:val="00AC2465"/>
    <w:rsid w:val="00AC2BB7"/>
    <w:rsid w:val="00AC300B"/>
    <w:rsid w:val="00AC31E0"/>
    <w:rsid w:val="00AC3663"/>
    <w:rsid w:val="00AC3B77"/>
    <w:rsid w:val="00AC3DC6"/>
    <w:rsid w:val="00AC3E5C"/>
    <w:rsid w:val="00AC42CC"/>
    <w:rsid w:val="00AC5328"/>
    <w:rsid w:val="00AC6331"/>
    <w:rsid w:val="00AC6504"/>
    <w:rsid w:val="00AC70BD"/>
    <w:rsid w:val="00AC7220"/>
    <w:rsid w:val="00AC75CC"/>
    <w:rsid w:val="00AC76AF"/>
    <w:rsid w:val="00AD01CF"/>
    <w:rsid w:val="00AD04B1"/>
    <w:rsid w:val="00AD0640"/>
    <w:rsid w:val="00AD07F9"/>
    <w:rsid w:val="00AD15E7"/>
    <w:rsid w:val="00AD1CB8"/>
    <w:rsid w:val="00AD1D13"/>
    <w:rsid w:val="00AD1E61"/>
    <w:rsid w:val="00AD2C13"/>
    <w:rsid w:val="00AD2FDB"/>
    <w:rsid w:val="00AD4455"/>
    <w:rsid w:val="00AD4EF0"/>
    <w:rsid w:val="00AD5D9D"/>
    <w:rsid w:val="00AD644C"/>
    <w:rsid w:val="00AD68AE"/>
    <w:rsid w:val="00AD69BC"/>
    <w:rsid w:val="00AD6E7D"/>
    <w:rsid w:val="00AD72A0"/>
    <w:rsid w:val="00AD76B1"/>
    <w:rsid w:val="00AD79F2"/>
    <w:rsid w:val="00AD7BD5"/>
    <w:rsid w:val="00AE0169"/>
    <w:rsid w:val="00AE1263"/>
    <w:rsid w:val="00AE1BD0"/>
    <w:rsid w:val="00AE2172"/>
    <w:rsid w:val="00AE267E"/>
    <w:rsid w:val="00AE4100"/>
    <w:rsid w:val="00AE4A74"/>
    <w:rsid w:val="00AE4F9A"/>
    <w:rsid w:val="00AE5551"/>
    <w:rsid w:val="00AE5C7F"/>
    <w:rsid w:val="00AE6C5C"/>
    <w:rsid w:val="00AE6CB8"/>
    <w:rsid w:val="00AE7069"/>
    <w:rsid w:val="00AE7226"/>
    <w:rsid w:val="00AF00A8"/>
    <w:rsid w:val="00AF0205"/>
    <w:rsid w:val="00AF0EF9"/>
    <w:rsid w:val="00AF0FCB"/>
    <w:rsid w:val="00AF139B"/>
    <w:rsid w:val="00AF1CD9"/>
    <w:rsid w:val="00AF1DC1"/>
    <w:rsid w:val="00AF25DD"/>
    <w:rsid w:val="00AF2764"/>
    <w:rsid w:val="00AF4EAF"/>
    <w:rsid w:val="00AF6261"/>
    <w:rsid w:val="00AF7097"/>
    <w:rsid w:val="00AF714E"/>
    <w:rsid w:val="00AF7905"/>
    <w:rsid w:val="00B00B96"/>
    <w:rsid w:val="00B01AA9"/>
    <w:rsid w:val="00B03672"/>
    <w:rsid w:val="00B0382D"/>
    <w:rsid w:val="00B03862"/>
    <w:rsid w:val="00B03D6E"/>
    <w:rsid w:val="00B049CE"/>
    <w:rsid w:val="00B04DBC"/>
    <w:rsid w:val="00B0543B"/>
    <w:rsid w:val="00B05B64"/>
    <w:rsid w:val="00B05EB7"/>
    <w:rsid w:val="00B06664"/>
    <w:rsid w:val="00B06F8E"/>
    <w:rsid w:val="00B10FED"/>
    <w:rsid w:val="00B11A07"/>
    <w:rsid w:val="00B12553"/>
    <w:rsid w:val="00B13256"/>
    <w:rsid w:val="00B1338D"/>
    <w:rsid w:val="00B138B7"/>
    <w:rsid w:val="00B13EAF"/>
    <w:rsid w:val="00B13FBA"/>
    <w:rsid w:val="00B14B9B"/>
    <w:rsid w:val="00B14C2D"/>
    <w:rsid w:val="00B15731"/>
    <w:rsid w:val="00B16AFB"/>
    <w:rsid w:val="00B1713E"/>
    <w:rsid w:val="00B20742"/>
    <w:rsid w:val="00B20D9F"/>
    <w:rsid w:val="00B21028"/>
    <w:rsid w:val="00B21A5A"/>
    <w:rsid w:val="00B220F7"/>
    <w:rsid w:val="00B22854"/>
    <w:rsid w:val="00B228E8"/>
    <w:rsid w:val="00B23772"/>
    <w:rsid w:val="00B23F8B"/>
    <w:rsid w:val="00B240E9"/>
    <w:rsid w:val="00B24121"/>
    <w:rsid w:val="00B2436E"/>
    <w:rsid w:val="00B24645"/>
    <w:rsid w:val="00B2472B"/>
    <w:rsid w:val="00B24B3A"/>
    <w:rsid w:val="00B24E1E"/>
    <w:rsid w:val="00B251A8"/>
    <w:rsid w:val="00B25201"/>
    <w:rsid w:val="00B26154"/>
    <w:rsid w:val="00B2622D"/>
    <w:rsid w:val="00B26E90"/>
    <w:rsid w:val="00B271F5"/>
    <w:rsid w:val="00B30A2E"/>
    <w:rsid w:val="00B30F7C"/>
    <w:rsid w:val="00B3104E"/>
    <w:rsid w:val="00B32E57"/>
    <w:rsid w:val="00B345B8"/>
    <w:rsid w:val="00B3681D"/>
    <w:rsid w:val="00B36A76"/>
    <w:rsid w:val="00B36DB5"/>
    <w:rsid w:val="00B37CA8"/>
    <w:rsid w:val="00B37EDA"/>
    <w:rsid w:val="00B40106"/>
    <w:rsid w:val="00B40A4B"/>
    <w:rsid w:val="00B41E32"/>
    <w:rsid w:val="00B43672"/>
    <w:rsid w:val="00B438F3"/>
    <w:rsid w:val="00B43AB4"/>
    <w:rsid w:val="00B44EA7"/>
    <w:rsid w:val="00B464C8"/>
    <w:rsid w:val="00B4679A"/>
    <w:rsid w:val="00B46A58"/>
    <w:rsid w:val="00B47394"/>
    <w:rsid w:val="00B505A1"/>
    <w:rsid w:val="00B51107"/>
    <w:rsid w:val="00B51222"/>
    <w:rsid w:val="00B51994"/>
    <w:rsid w:val="00B52042"/>
    <w:rsid w:val="00B525EF"/>
    <w:rsid w:val="00B52DDC"/>
    <w:rsid w:val="00B53443"/>
    <w:rsid w:val="00B53DF7"/>
    <w:rsid w:val="00B53F57"/>
    <w:rsid w:val="00B54129"/>
    <w:rsid w:val="00B54742"/>
    <w:rsid w:val="00B54940"/>
    <w:rsid w:val="00B55DDC"/>
    <w:rsid w:val="00B5678B"/>
    <w:rsid w:val="00B5692D"/>
    <w:rsid w:val="00B5713F"/>
    <w:rsid w:val="00B57348"/>
    <w:rsid w:val="00B5739D"/>
    <w:rsid w:val="00B57790"/>
    <w:rsid w:val="00B57954"/>
    <w:rsid w:val="00B60DD7"/>
    <w:rsid w:val="00B610B9"/>
    <w:rsid w:val="00B626A9"/>
    <w:rsid w:val="00B6277E"/>
    <w:rsid w:val="00B627E1"/>
    <w:rsid w:val="00B62869"/>
    <w:rsid w:val="00B62952"/>
    <w:rsid w:val="00B63749"/>
    <w:rsid w:val="00B63FF6"/>
    <w:rsid w:val="00B640FB"/>
    <w:rsid w:val="00B657CE"/>
    <w:rsid w:val="00B6596A"/>
    <w:rsid w:val="00B666EC"/>
    <w:rsid w:val="00B6692E"/>
    <w:rsid w:val="00B66A4A"/>
    <w:rsid w:val="00B66B90"/>
    <w:rsid w:val="00B678D2"/>
    <w:rsid w:val="00B67BE5"/>
    <w:rsid w:val="00B70712"/>
    <w:rsid w:val="00B712B0"/>
    <w:rsid w:val="00B7275D"/>
    <w:rsid w:val="00B73A07"/>
    <w:rsid w:val="00B73B02"/>
    <w:rsid w:val="00B742BF"/>
    <w:rsid w:val="00B74492"/>
    <w:rsid w:val="00B74C29"/>
    <w:rsid w:val="00B74F60"/>
    <w:rsid w:val="00B76A7B"/>
    <w:rsid w:val="00B76EAE"/>
    <w:rsid w:val="00B76F5D"/>
    <w:rsid w:val="00B77125"/>
    <w:rsid w:val="00B7757E"/>
    <w:rsid w:val="00B77A97"/>
    <w:rsid w:val="00B8046A"/>
    <w:rsid w:val="00B80736"/>
    <w:rsid w:val="00B81462"/>
    <w:rsid w:val="00B820BF"/>
    <w:rsid w:val="00B820CE"/>
    <w:rsid w:val="00B82324"/>
    <w:rsid w:val="00B831A3"/>
    <w:rsid w:val="00B83E1B"/>
    <w:rsid w:val="00B842D5"/>
    <w:rsid w:val="00B84A18"/>
    <w:rsid w:val="00B860E0"/>
    <w:rsid w:val="00B8660B"/>
    <w:rsid w:val="00B86B1D"/>
    <w:rsid w:val="00B86D69"/>
    <w:rsid w:val="00B87CAF"/>
    <w:rsid w:val="00B90045"/>
    <w:rsid w:val="00B9047A"/>
    <w:rsid w:val="00B916FC"/>
    <w:rsid w:val="00B91BE4"/>
    <w:rsid w:val="00B93C65"/>
    <w:rsid w:val="00B94167"/>
    <w:rsid w:val="00B94AA2"/>
    <w:rsid w:val="00B95379"/>
    <w:rsid w:val="00B95A12"/>
    <w:rsid w:val="00B96880"/>
    <w:rsid w:val="00B974BD"/>
    <w:rsid w:val="00BA0C54"/>
    <w:rsid w:val="00BA0F9D"/>
    <w:rsid w:val="00BA121C"/>
    <w:rsid w:val="00BA12D1"/>
    <w:rsid w:val="00BA1AB6"/>
    <w:rsid w:val="00BA2416"/>
    <w:rsid w:val="00BA297B"/>
    <w:rsid w:val="00BA2AC6"/>
    <w:rsid w:val="00BA3237"/>
    <w:rsid w:val="00BA36ED"/>
    <w:rsid w:val="00BA3A54"/>
    <w:rsid w:val="00BA3FB3"/>
    <w:rsid w:val="00BA48A8"/>
    <w:rsid w:val="00BA50C0"/>
    <w:rsid w:val="00BA5176"/>
    <w:rsid w:val="00BA59CB"/>
    <w:rsid w:val="00BA726C"/>
    <w:rsid w:val="00BA73F9"/>
    <w:rsid w:val="00BA797F"/>
    <w:rsid w:val="00BA7E91"/>
    <w:rsid w:val="00BB016B"/>
    <w:rsid w:val="00BB063E"/>
    <w:rsid w:val="00BB08AD"/>
    <w:rsid w:val="00BB1B23"/>
    <w:rsid w:val="00BB3262"/>
    <w:rsid w:val="00BB3801"/>
    <w:rsid w:val="00BB394D"/>
    <w:rsid w:val="00BB3A97"/>
    <w:rsid w:val="00BB3E86"/>
    <w:rsid w:val="00BB406B"/>
    <w:rsid w:val="00BB4AA7"/>
    <w:rsid w:val="00BB4FD2"/>
    <w:rsid w:val="00BB5143"/>
    <w:rsid w:val="00BB51A6"/>
    <w:rsid w:val="00BB5741"/>
    <w:rsid w:val="00BB626B"/>
    <w:rsid w:val="00BB720A"/>
    <w:rsid w:val="00BB7687"/>
    <w:rsid w:val="00BB7CD3"/>
    <w:rsid w:val="00BC003A"/>
    <w:rsid w:val="00BC0D03"/>
    <w:rsid w:val="00BC191C"/>
    <w:rsid w:val="00BC22B5"/>
    <w:rsid w:val="00BC23F9"/>
    <w:rsid w:val="00BC2537"/>
    <w:rsid w:val="00BC3A79"/>
    <w:rsid w:val="00BC4399"/>
    <w:rsid w:val="00BC4927"/>
    <w:rsid w:val="00BC5C1B"/>
    <w:rsid w:val="00BC685D"/>
    <w:rsid w:val="00BC6996"/>
    <w:rsid w:val="00BC6D36"/>
    <w:rsid w:val="00BC7232"/>
    <w:rsid w:val="00BD0D1B"/>
    <w:rsid w:val="00BD0E34"/>
    <w:rsid w:val="00BD13BF"/>
    <w:rsid w:val="00BD1D50"/>
    <w:rsid w:val="00BD2040"/>
    <w:rsid w:val="00BD2B16"/>
    <w:rsid w:val="00BD3405"/>
    <w:rsid w:val="00BD37C9"/>
    <w:rsid w:val="00BD4CBC"/>
    <w:rsid w:val="00BD4DC5"/>
    <w:rsid w:val="00BD4FAA"/>
    <w:rsid w:val="00BD5757"/>
    <w:rsid w:val="00BD6DD9"/>
    <w:rsid w:val="00BD6F94"/>
    <w:rsid w:val="00BD7F5A"/>
    <w:rsid w:val="00BE0781"/>
    <w:rsid w:val="00BE1ABC"/>
    <w:rsid w:val="00BE28AA"/>
    <w:rsid w:val="00BE2D52"/>
    <w:rsid w:val="00BE303F"/>
    <w:rsid w:val="00BE3353"/>
    <w:rsid w:val="00BE3494"/>
    <w:rsid w:val="00BE36F8"/>
    <w:rsid w:val="00BE3AEC"/>
    <w:rsid w:val="00BE4086"/>
    <w:rsid w:val="00BE4C25"/>
    <w:rsid w:val="00BE5012"/>
    <w:rsid w:val="00BE6139"/>
    <w:rsid w:val="00BE6442"/>
    <w:rsid w:val="00BE669B"/>
    <w:rsid w:val="00BE703A"/>
    <w:rsid w:val="00BF113F"/>
    <w:rsid w:val="00BF1171"/>
    <w:rsid w:val="00BF167B"/>
    <w:rsid w:val="00BF1FB8"/>
    <w:rsid w:val="00BF2269"/>
    <w:rsid w:val="00BF4725"/>
    <w:rsid w:val="00BF4B60"/>
    <w:rsid w:val="00BF55B6"/>
    <w:rsid w:val="00BF5946"/>
    <w:rsid w:val="00BF598B"/>
    <w:rsid w:val="00BF5FE5"/>
    <w:rsid w:val="00BF66E6"/>
    <w:rsid w:val="00BF6D3F"/>
    <w:rsid w:val="00BF71AC"/>
    <w:rsid w:val="00BF73FE"/>
    <w:rsid w:val="00BF771B"/>
    <w:rsid w:val="00C00321"/>
    <w:rsid w:val="00C0171E"/>
    <w:rsid w:val="00C02488"/>
    <w:rsid w:val="00C0286D"/>
    <w:rsid w:val="00C03715"/>
    <w:rsid w:val="00C039B2"/>
    <w:rsid w:val="00C046D5"/>
    <w:rsid w:val="00C04DD6"/>
    <w:rsid w:val="00C0548D"/>
    <w:rsid w:val="00C05B3E"/>
    <w:rsid w:val="00C05BEE"/>
    <w:rsid w:val="00C05D7F"/>
    <w:rsid w:val="00C061AF"/>
    <w:rsid w:val="00C06254"/>
    <w:rsid w:val="00C064BF"/>
    <w:rsid w:val="00C069B3"/>
    <w:rsid w:val="00C077FA"/>
    <w:rsid w:val="00C079E9"/>
    <w:rsid w:val="00C07A2B"/>
    <w:rsid w:val="00C102E2"/>
    <w:rsid w:val="00C105F8"/>
    <w:rsid w:val="00C10A88"/>
    <w:rsid w:val="00C10EB7"/>
    <w:rsid w:val="00C1121E"/>
    <w:rsid w:val="00C11327"/>
    <w:rsid w:val="00C11797"/>
    <w:rsid w:val="00C11EBE"/>
    <w:rsid w:val="00C1213D"/>
    <w:rsid w:val="00C12693"/>
    <w:rsid w:val="00C1367E"/>
    <w:rsid w:val="00C140B0"/>
    <w:rsid w:val="00C14F92"/>
    <w:rsid w:val="00C1592D"/>
    <w:rsid w:val="00C15ECC"/>
    <w:rsid w:val="00C1666E"/>
    <w:rsid w:val="00C17789"/>
    <w:rsid w:val="00C2013A"/>
    <w:rsid w:val="00C214CB"/>
    <w:rsid w:val="00C215EB"/>
    <w:rsid w:val="00C215F0"/>
    <w:rsid w:val="00C217F8"/>
    <w:rsid w:val="00C21AAF"/>
    <w:rsid w:val="00C22B35"/>
    <w:rsid w:val="00C233B9"/>
    <w:rsid w:val="00C23453"/>
    <w:rsid w:val="00C23BCA"/>
    <w:rsid w:val="00C23D0E"/>
    <w:rsid w:val="00C242B9"/>
    <w:rsid w:val="00C25165"/>
    <w:rsid w:val="00C25361"/>
    <w:rsid w:val="00C257E9"/>
    <w:rsid w:val="00C25D7C"/>
    <w:rsid w:val="00C2632C"/>
    <w:rsid w:val="00C27351"/>
    <w:rsid w:val="00C27FFC"/>
    <w:rsid w:val="00C30304"/>
    <w:rsid w:val="00C30426"/>
    <w:rsid w:val="00C30640"/>
    <w:rsid w:val="00C30749"/>
    <w:rsid w:val="00C3137E"/>
    <w:rsid w:val="00C31AC3"/>
    <w:rsid w:val="00C31BD7"/>
    <w:rsid w:val="00C31F6E"/>
    <w:rsid w:val="00C32F60"/>
    <w:rsid w:val="00C33414"/>
    <w:rsid w:val="00C34604"/>
    <w:rsid w:val="00C34690"/>
    <w:rsid w:val="00C3537F"/>
    <w:rsid w:val="00C35D39"/>
    <w:rsid w:val="00C374BF"/>
    <w:rsid w:val="00C37683"/>
    <w:rsid w:val="00C37A33"/>
    <w:rsid w:val="00C37FF4"/>
    <w:rsid w:val="00C4034A"/>
    <w:rsid w:val="00C40B4A"/>
    <w:rsid w:val="00C414D1"/>
    <w:rsid w:val="00C41B47"/>
    <w:rsid w:val="00C423B2"/>
    <w:rsid w:val="00C42821"/>
    <w:rsid w:val="00C43433"/>
    <w:rsid w:val="00C456FA"/>
    <w:rsid w:val="00C457EE"/>
    <w:rsid w:val="00C4644F"/>
    <w:rsid w:val="00C465C4"/>
    <w:rsid w:val="00C46A92"/>
    <w:rsid w:val="00C47049"/>
    <w:rsid w:val="00C50137"/>
    <w:rsid w:val="00C50423"/>
    <w:rsid w:val="00C50CCB"/>
    <w:rsid w:val="00C50D9C"/>
    <w:rsid w:val="00C51827"/>
    <w:rsid w:val="00C51D8B"/>
    <w:rsid w:val="00C51E36"/>
    <w:rsid w:val="00C51EDC"/>
    <w:rsid w:val="00C5239A"/>
    <w:rsid w:val="00C523E9"/>
    <w:rsid w:val="00C524D0"/>
    <w:rsid w:val="00C53B66"/>
    <w:rsid w:val="00C54031"/>
    <w:rsid w:val="00C54A1A"/>
    <w:rsid w:val="00C550B4"/>
    <w:rsid w:val="00C55D43"/>
    <w:rsid w:val="00C56D26"/>
    <w:rsid w:val="00C570CA"/>
    <w:rsid w:val="00C57764"/>
    <w:rsid w:val="00C57C37"/>
    <w:rsid w:val="00C60C8A"/>
    <w:rsid w:val="00C60FCB"/>
    <w:rsid w:val="00C621AF"/>
    <w:rsid w:val="00C62211"/>
    <w:rsid w:val="00C6259A"/>
    <w:rsid w:val="00C62B90"/>
    <w:rsid w:val="00C630E6"/>
    <w:rsid w:val="00C6493B"/>
    <w:rsid w:val="00C65B7A"/>
    <w:rsid w:val="00C65FFC"/>
    <w:rsid w:val="00C66946"/>
    <w:rsid w:val="00C66EDF"/>
    <w:rsid w:val="00C70439"/>
    <w:rsid w:val="00C71052"/>
    <w:rsid w:val="00C7169B"/>
    <w:rsid w:val="00C7172E"/>
    <w:rsid w:val="00C71B35"/>
    <w:rsid w:val="00C724E9"/>
    <w:rsid w:val="00C73583"/>
    <w:rsid w:val="00C73A51"/>
    <w:rsid w:val="00C73FF9"/>
    <w:rsid w:val="00C7405B"/>
    <w:rsid w:val="00C741FB"/>
    <w:rsid w:val="00C74D3F"/>
    <w:rsid w:val="00C74D5F"/>
    <w:rsid w:val="00C74DDA"/>
    <w:rsid w:val="00C74F34"/>
    <w:rsid w:val="00C75A0E"/>
    <w:rsid w:val="00C75B07"/>
    <w:rsid w:val="00C76010"/>
    <w:rsid w:val="00C76208"/>
    <w:rsid w:val="00C763EF"/>
    <w:rsid w:val="00C76BA2"/>
    <w:rsid w:val="00C76FB1"/>
    <w:rsid w:val="00C76FEE"/>
    <w:rsid w:val="00C7783C"/>
    <w:rsid w:val="00C80546"/>
    <w:rsid w:val="00C81131"/>
    <w:rsid w:val="00C8134B"/>
    <w:rsid w:val="00C817F1"/>
    <w:rsid w:val="00C81930"/>
    <w:rsid w:val="00C81EAB"/>
    <w:rsid w:val="00C82215"/>
    <w:rsid w:val="00C82CEE"/>
    <w:rsid w:val="00C83CEA"/>
    <w:rsid w:val="00C83ED8"/>
    <w:rsid w:val="00C8412C"/>
    <w:rsid w:val="00C84750"/>
    <w:rsid w:val="00C848B9"/>
    <w:rsid w:val="00C849E1"/>
    <w:rsid w:val="00C84A06"/>
    <w:rsid w:val="00C85551"/>
    <w:rsid w:val="00C85A25"/>
    <w:rsid w:val="00C86292"/>
    <w:rsid w:val="00C8674D"/>
    <w:rsid w:val="00C87415"/>
    <w:rsid w:val="00C9085B"/>
    <w:rsid w:val="00C90F98"/>
    <w:rsid w:val="00C9121E"/>
    <w:rsid w:val="00C9237B"/>
    <w:rsid w:val="00C92723"/>
    <w:rsid w:val="00C92FFA"/>
    <w:rsid w:val="00C93080"/>
    <w:rsid w:val="00C93840"/>
    <w:rsid w:val="00C946A5"/>
    <w:rsid w:val="00C94B3F"/>
    <w:rsid w:val="00C96D8D"/>
    <w:rsid w:val="00C96E49"/>
    <w:rsid w:val="00C974FD"/>
    <w:rsid w:val="00C97AEF"/>
    <w:rsid w:val="00C97E05"/>
    <w:rsid w:val="00CA03FF"/>
    <w:rsid w:val="00CA065E"/>
    <w:rsid w:val="00CA33F3"/>
    <w:rsid w:val="00CA3A1A"/>
    <w:rsid w:val="00CA6B78"/>
    <w:rsid w:val="00CA6F20"/>
    <w:rsid w:val="00CA73FF"/>
    <w:rsid w:val="00CB0327"/>
    <w:rsid w:val="00CB1333"/>
    <w:rsid w:val="00CB2110"/>
    <w:rsid w:val="00CB2366"/>
    <w:rsid w:val="00CB267D"/>
    <w:rsid w:val="00CB28B4"/>
    <w:rsid w:val="00CB2D1B"/>
    <w:rsid w:val="00CB3660"/>
    <w:rsid w:val="00CB36A5"/>
    <w:rsid w:val="00CB3D40"/>
    <w:rsid w:val="00CB3DA1"/>
    <w:rsid w:val="00CB40BF"/>
    <w:rsid w:val="00CB4393"/>
    <w:rsid w:val="00CB4591"/>
    <w:rsid w:val="00CB47ED"/>
    <w:rsid w:val="00CB52DB"/>
    <w:rsid w:val="00CB558B"/>
    <w:rsid w:val="00CB67FF"/>
    <w:rsid w:val="00CB6B78"/>
    <w:rsid w:val="00CB7F85"/>
    <w:rsid w:val="00CC0611"/>
    <w:rsid w:val="00CC1538"/>
    <w:rsid w:val="00CC1FAC"/>
    <w:rsid w:val="00CC275A"/>
    <w:rsid w:val="00CC3E4E"/>
    <w:rsid w:val="00CC58FD"/>
    <w:rsid w:val="00CC6384"/>
    <w:rsid w:val="00CC69BC"/>
    <w:rsid w:val="00CC709E"/>
    <w:rsid w:val="00CC796F"/>
    <w:rsid w:val="00CC7D3F"/>
    <w:rsid w:val="00CD00DE"/>
    <w:rsid w:val="00CD0864"/>
    <w:rsid w:val="00CD1208"/>
    <w:rsid w:val="00CD191F"/>
    <w:rsid w:val="00CD1D6A"/>
    <w:rsid w:val="00CD2626"/>
    <w:rsid w:val="00CD2A0F"/>
    <w:rsid w:val="00CD3E3B"/>
    <w:rsid w:val="00CD4045"/>
    <w:rsid w:val="00CD4360"/>
    <w:rsid w:val="00CD466F"/>
    <w:rsid w:val="00CD4B98"/>
    <w:rsid w:val="00CD4B9D"/>
    <w:rsid w:val="00CD4F36"/>
    <w:rsid w:val="00CD530B"/>
    <w:rsid w:val="00CD55AF"/>
    <w:rsid w:val="00CD5B44"/>
    <w:rsid w:val="00CD5B87"/>
    <w:rsid w:val="00CD6D5E"/>
    <w:rsid w:val="00CD7766"/>
    <w:rsid w:val="00CD78FF"/>
    <w:rsid w:val="00CD7A6B"/>
    <w:rsid w:val="00CE0026"/>
    <w:rsid w:val="00CE029A"/>
    <w:rsid w:val="00CE052E"/>
    <w:rsid w:val="00CE159A"/>
    <w:rsid w:val="00CE1D68"/>
    <w:rsid w:val="00CE238C"/>
    <w:rsid w:val="00CE2A06"/>
    <w:rsid w:val="00CE35AE"/>
    <w:rsid w:val="00CE36DC"/>
    <w:rsid w:val="00CE38A2"/>
    <w:rsid w:val="00CE4D7B"/>
    <w:rsid w:val="00CE725D"/>
    <w:rsid w:val="00CE78B8"/>
    <w:rsid w:val="00CE7AC3"/>
    <w:rsid w:val="00CF004A"/>
    <w:rsid w:val="00CF0B41"/>
    <w:rsid w:val="00CF0EC5"/>
    <w:rsid w:val="00CF1345"/>
    <w:rsid w:val="00CF14E2"/>
    <w:rsid w:val="00CF2833"/>
    <w:rsid w:val="00CF2A21"/>
    <w:rsid w:val="00CF46DE"/>
    <w:rsid w:val="00CF6735"/>
    <w:rsid w:val="00CF70D2"/>
    <w:rsid w:val="00CF70EF"/>
    <w:rsid w:val="00CF7A55"/>
    <w:rsid w:val="00D0024D"/>
    <w:rsid w:val="00D00287"/>
    <w:rsid w:val="00D0044B"/>
    <w:rsid w:val="00D01B75"/>
    <w:rsid w:val="00D02020"/>
    <w:rsid w:val="00D02397"/>
    <w:rsid w:val="00D0477E"/>
    <w:rsid w:val="00D0491D"/>
    <w:rsid w:val="00D0519A"/>
    <w:rsid w:val="00D059E1"/>
    <w:rsid w:val="00D05E5F"/>
    <w:rsid w:val="00D0622B"/>
    <w:rsid w:val="00D063F4"/>
    <w:rsid w:val="00D067C7"/>
    <w:rsid w:val="00D072BD"/>
    <w:rsid w:val="00D07D90"/>
    <w:rsid w:val="00D10444"/>
    <w:rsid w:val="00D1057D"/>
    <w:rsid w:val="00D10AC6"/>
    <w:rsid w:val="00D11833"/>
    <w:rsid w:val="00D11C13"/>
    <w:rsid w:val="00D11F56"/>
    <w:rsid w:val="00D1263C"/>
    <w:rsid w:val="00D12C93"/>
    <w:rsid w:val="00D1309D"/>
    <w:rsid w:val="00D13601"/>
    <w:rsid w:val="00D13B64"/>
    <w:rsid w:val="00D13E2F"/>
    <w:rsid w:val="00D14D33"/>
    <w:rsid w:val="00D14E8E"/>
    <w:rsid w:val="00D151A3"/>
    <w:rsid w:val="00D154A2"/>
    <w:rsid w:val="00D16111"/>
    <w:rsid w:val="00D1677B"/>
    <w:rsid w:val="00D16E3D"/>
    <w:rsid w:val="00D17427"/>
    <w:rsid w:val="00D1758B"/>
    <w:rsid w:val="00D17B6D"/>
    <w:rsid w:val="00D20064"/>
    <w:rsid w:val="00D21B2F"/>
    <w:rsid w:val="00D22A0C"/>
    <w:rsid w:val="00D22D69"/>
    <w:rsid w:val="00D23EA4"/>
    <w:rsid w:val="00D24E88"/>
    <w:rsid w:val="00D25F05"/>
    <w:rsid w:val="00D25F07"/>
    <w:rsid w:val="00D26245"/>
    <w:rsid w:val="00D26529"/>
    <w:rsid w:val="00D26F70"/>
    <w:rsid w:val="00D273C6"/>
    <w:rsid w:val="00D3042F"/>
    <w:rsid w:val="00D3057D"/>
    <w:rsid w:val="00D307CA"/>
    <w:rsid w:val="00D30A86"/>
    <w:rsid w:val="00D30EDE"/>
    <w:rsid w:val="00D31431"/>
    <w:rsid w:val="00D31B74"/>
    <w:rsid w:val="00D34AC2"/>
    <w:rsid w:val="00D35D26"/>
    <w:rsid w:val="00D36B36"/>
    <w:rsid w:val="00D36BE1"/>
    <w:rsid w:val="00D36C07"/>
    <w:rsid w:val="00D36EA1"/>
    <w:rsid w:val="00D37BE0"/>
    <w:rsid w:val="00D4000E"/>
    <w:rsid w:val="00D40B2A"/>
    <w:rsid w:val="00D414DE"/>
    <w:rsid w:val="00D41813"/>
    <w:rsid w:val="00D41BDA"/>
    <w:rsid w:val="00D4255E"/>
    <w:rsid w:val="00D42595"/>
    <w:rsid w:val="00D429DB"/>
    <w:rsid w:val="00D42DFA"/>
    <w:rsid w:val="00D43F44"/>
    <w:rsid w:val="00D44B1C"/>
    <w:rsid w:val="00D44D43"/>
    <w:rsid w:val="00D44E67"/>
    <w:rsid w:val="00D462D6"/>
    <w:rsid w:val="00D46BE9"/>
    <w:rsid w:val="00D46D69"/>
    <w:rsid w:val="00D4707B"/>
    <w:rsid w:val="00D473B2"/>
    <w:rsid w:val="00D47489"/>
    <w:rsid w:val="00D47A70"/>
    <w:rsid w:val="00D5207E"/>
    <w:rsid w:val="00D5354E"/>
    <w:rsid w:val="00D53667"/>
    <w:rsid w:val="00D53CB4"/>
    <w:rsid w:val="00D559A2"/>
    <w:rsid w:val="00D55D7B"/>
    <w:rsid w:val="00D561AB"/>
    <w:rsid w:val="00D56713"/>
    <w:rsid w:val="00D56B28"/>
    <w:rsid w:val="00D56B43"/>
    <w:rsid w:val="00D56C1A"/>
    <w:rsid w:val="00D56E7A"/>
    <w:rsid w:val="00D576EF"/>
    <w:rsid w:val="00D57898"/>
    <w:rsid w:val="00D60A2A"/>
    <w:rsid w:val="00D60B8D"/>
    <w:rsid w:val="00D6185C"/>
    <w:rsid w:val="00D623C9"/>
    <w:rsid w:val="00D6334C"/>
    <w:rsid w:val="00D63FA8"/>
    <w:rsid w:val="00D63FE0"/>
    <w:rsid w:val="00D640B9"/>
    <w:rsid w:val="00D65527"/>
    <w:rsid w:val="00D657B2"/>
    <w:rsid w:val="00D657D7"/>
    <w:rsid w:val="00D65825"/>
    <w:rsid w:val="00D65C5C"/>
    <w:rsid w:val="00D65F32"/>
    <w:rsid w:val="00D669F8"/>
    <w:rsid w:val="00D6711A"/>
    <w:rsid w:val="00D679DF"/>
    <w:rsid w:val="00D702F8"/>
    <w:rsid w:val="00D70443"/>
    <w:rsid w:val="00D70491"/>
    <w:rsid w:val="00D714C4"/>
    <w:rsid w:val="00D732C5"/>
    <w:rsid w:val="00D739F0"/>
    <w:rsid w:val="00D73C68"/>
    <w:rsid w:val="00D740D0"/>
    <w:rsid w:val="00D74563"/>
    <w:rsid w:val="00D74AAF"/>
    <w:rsid w:val="00D74C1F"/>
    <w:rsid w:val="00D74E95"/>
    <w:rsid w:val="00D75D01"/>
    <w:rsid w:val="00D75E75"/>
    <w:rsid w:val="00D76249"/>
    <w:rsid w:val="00D7633C"/>
    <w:rsid w:val="00D76A05"/>
    <w:rsid w:val="00D76F6F"/>
    <w:rsid w:val="00D77031"/>
    <w:rsid w:val="00D771E1"/>
    <w:rsid w:val="00D774EE"/>
    <w:rsid w:val="00D77BD0"/>
    <w:rsid w:val="00D80D92"/>
    <w:rsid w:val="00D81372"/>
    <w:rsid w:val="00D813D8"/>
    <w:rsid w:val="00D81E5A"/>
    <w:rsid w:val="00D81EAF"/>
    <w:rsid w:val="00D81F87"/>
    <w:rsid w:val="00D823E1"/>
    <w:rsid w:val="00D8258F"/>
    <w:rsid w:val="00D82F9E"/>
    <w:rsid w:val="00D83D8A"/>
    <w:rsid w:val="00D8451C"/>
    <w:rsid w:val="00D8462E"/>
    <w:rsid w:val="00D84944"/>
    <w:rsid w:val="00D85254"/>
    <w:rsid w:val="00D85691"/>
    <w:rsid w:val="00D864BD"/>
    <w:rsid w:val="00D86FC2"/>
    <w:rsid w:val="00D87491"/>
    <w:rsid w:val="00D87791"/>
    <w:rsid w:val="00D87CC6"/>
    <w:rsid w:val="00D90EBB"/>
    <w:rsid w:val="00D91164"/>
    <w:rsid w:val="00D91513"/>
    <w:rsid w:val="00D91AB6"/>
    <w:rsid w:val="00D91E8B"/>
    <w:rsid w:val="00D923A2"/>
    <w:rsid w:val="00D923E3"/>
    <w:rsid w:val="00D933D0"/>
    <w:rsid w:val="00D9363B"/>
    <w:rsid w:val="00D949E9"/>
    <w:rsid w:val="00D94D41"/>
    <w:rsid w:val="00D94EB0"/>
    <w:rsid w:val="00D96068"/>
    <w:rsid w:val="00D96EB0"/>
    <w:rsid w:val="00D96FAD"/>
    <w:rsid w:val="00D97437"/>
    <w:rsid w:val="00D97806"/>
    <w:rsid w:val="00D979C8"/>
    <w:rsid w:val="00D97F40"/>
    <w:rsid w:val="00DA0A9A"/>
    <w:rsid w:val="00DA0DDC"/>
    <w:rsid w:val="00DA0E5D"/>
    <w:rsid w:val="00DA0E8C"/>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0082"/>
    <w:rsid w:val="00DB1012"/>
    <w:rsid w:val="00DB179E"/>
    <w:rsid w:val="00DB2EBA"/>
    <w:rsid w:val="00DB2F2C"/>
    <w:rsid w:val="00DB3C3C"/>
    <w:rsid w:val="00DB4717"/>
    <w:rsid w:val="00DB4FBF"/>
    <w:rsid w:val="00DB70F5"/>
    <w:rsid w:val="00DB7533"/>
    <w:rsid w:val="00DB785A"/>
    <w:rsid w:val="00DB7877"/>
    <w:rsid w:val="00DB7F15"/>
    <w:rsid w:val="00DC092B"/>
    <w:rsid w:val="00DC0B65"/>
    <w:rsid w:val="00DC2714"/>
    <w:rsid w:val="00DC298E"/>
    <w:rsid w:val="00DC2F50"/>
    <w:rsid w:val="00DC3F1E"/>
    <w:rsid w:val="00DC46CC"/>
    <w:rsid w:val="00DC4A4B"/>
    <w:rsid w:val="00DC514B"/>
    <w:rsid w:val="00DC54EC"/>
    <w:rsid w:val="00DC611D"/>
    <w:rsid w:val="00DC69BB"/>
    <w:rsid w:val="00DC6FEA"/>
    <w:rsid w:val="00DC7A79"/>
    <w:rsid w:val="00DD0925"/>
    <w:rsid w:val="00DD1BB0"/>
    <w:rsid w:val="00DD296C"/>
    <w:rsid w:val="00DD2FCD"/>
    <w:rsid w:val="00DD31CB"/>
    <w:rsid w:val="00DD3314"/>
    <w:rsid w:val="00DD3DF1"/>
    <w:rsid w:val="00DD4B04"/>
    <w:rsid w:val="00DD4FAD"/>
    <w:rsid w:val="00DD530C"/>
    <w:rsid w:val="00DD539A"/>
    <w:rsid w:val="00DD5D2F"/>
    <w:rsid w:val="00DD607B"/>
    <w:rsid w:val="00DD6B52"/>
    <w:rsid w:val="00DD6E86"/>
    <w:rsid w:val="00DD78B3"/>
    <w:rsid w:val="00DD7AFE"/>
    <w:rsid w:val="00DE0FCE"/>
    <w:rsid w:val="00DE1380"/>
    <w:rsid w:val="00DE2622"/>
    <w:rsid w:val="00DE2C2F"/>
    <w:rsid w:val="00DE3651"/>
    <w:rsid w:val="00DE3936"/>
    <w:rsid w:val="00DE4478"/>
    <w:rsid w:val="00DE4517"/>
    <w:rsid w:val="00DE4901"/>
    <w:rsid w:val="00DE50B8"/>
    <w:rsid w:val="00DE51F3"/>
    <w:rsid w:val="00DE57E5"/>
    <w:rsid w:val="00DE5887"/>
    <w:rsid w:val="00DE5A98"/>
    <w:rsid w:val="00DE5BB5"/>
    <w:rsid w:val="00DE5E00"/>
    <w:rsid w:val="00DE5F0B"/>
    <w:rsid w:val="00DE6860"/>
    <w:rsid w:val="00DE72AE"/>
    <w:rsid w:val="00DE7BE4"/>
    <w:rsid w:val="00DE7DB7"/>
    <w:rsid w:val="00DF0684"/>
    <w:rsid w:val="00DF0FF4"/>
    <w:rsid w:val="00DF1186"/>
    <w:rsid w:val="00DF17D0"/>
    <w:rsid w:val="00DF198A"/>
    <w:rsid w:val="00DF1D7E"/>
    <w:rsid w:val="00DF2C5B"/>
    <w:rsid w:val="00DF3B98"/>
    <w:rsid w:val="00DF4037"/>
    <w:rsid w:val="00DF4D62"/>
    <w:rsid w:val="00DF595E"/>
    <w:rsid w:val="00DF5A8F"/>
    <w:rsid w:val="00DF5C87"/>
    <w:rsid w:val="00DF619F"/>
    <w:rsid w:val="00DF6DB6"/>
    <w:rsid w:val="00E004FE"/>
    <w:rsid w:val="00E012FC"/>
    <w:rsid w:val="00E01F2B"/>
    <w:rsid w:val="00E02025"/>
    <w:rsid w:val="00E02724"/>
    <w:rsid w:val="00E02BEB"/>
    <w:rsid w:val="00E02F47"/>
    <w:rsid w:val="00E0362C"/>
    <w:rsid w:val="00E03982"/>
    <w:rsid w:val="00E041F4"/>
    <w:rsid w:val="00E05371"/>
    <w:rsid w:val="00E064D7"/>
    <w:rsid w:val="00E067A2"/>
    <w:rsid w:val="00E068DF"/>
    <w:rsid w:val="00E1011A"/>
    <w:rsid w:val="00E1036D"/>
    <w:rsid w:val="00E10E77"/>
    <w:rsid w:val="00E10F48"/>
    <w:rsid w:val="00E113F6"/>
    <w:rsid w:val="00E11EF2"/>
    <w:rsid w:val="00E1208A"/>
    <w:rsid w:val="00E121CF"/>
    <w:rsid w:val="00E1228D"/>
    <w:rsid w:val="00E12599"/>
    <w:rsid w:val="00E128B3"/>
    <w:rsid w:val="00E1330F"/>
    <w:rsid w:val="00E144B8"/>
    <w:rsid w:val="00E14906"/>
    <w:rsid w:val="00E15232"/>
    <w:rsid w:val="00E155CD"/>
    <w:rsid w:val="00E15DF9"/>
    <w:rsid w:val="00E166F5"/>
    <w:rsid w:val="00E16C9B"/>
    <w:rsid w:val="00E16CE3"/>
    <w:rsid w:val="00E16F72"/>
    <w:rsid w:val="00E17B98"/>
    <w:rsid w:val="00E17D63"/>
    <w:rsid w:val="00E17E76"/>
    <w:rsid w:val="00E20669"/>
    <w:rsid w:val="00E218B9"/>
    <w:rsid w:val="00E21B1E"/>
    <w:rsid w:val="00E228FA"/>
    <w:rsid w:val="00E247D7"/>
    <w:rsid w:val="00E24DF5"/>
    <w:rsid w:val="00E25D89"/>
    <w:rsid w:val="00E26C15"/>
    <w:rsid w:val="00E270DD"/>
    <w:rsid w:val="00E30104"/>
    <w:rsid w:val="00E305DC"/>
    <w:rsid w:val="00E30DAA"/>
    <w:rsid w:val="00E311D1"/>
    <w:rsid w:val="00E31234"/>
    <w:rsid w:val="00E31318"/>
    <w:rsid w:val="00E316B4"/>
    <w:rsid w:val="00E32523"/>
    <w:rsid w:val="00E32AAB"/>
    <w:rsid w:val="00E32F26"/>
    <w:rsid w:val="00E33305"/>
    <w:rsid w:val="00E3353F"/>
    <w:rsid w:val="00E33D0F"/>
    <w:rsid w:val="00E34091"/>
    <w:rsid w:val="00E351B7"/>
    <w:rsid w:val="00E3694D"/>
    <w:rsid w:val="00E37165"/>
    <w:rsid w:val="00E37C64"/>
    <w:rsid w:val="00E37D0E"/>
    <w:rsid w:val="00E37EAA"/>
    <w:rsid w:val="00E4084B"/>
    <w:rsid w:val="00E40A51"/>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C26"/>
    <w:rsid w:val="00E51A22"/>
    <w:rsid w:val="00E51FB3"/>
    <w:rsid w:val="00E52334"/>
    <w:rsid w:val="00E52654"/>
    <w:rsid w:val="00E53A55"/>
    <w:rsid w:val="00E53BC8"/>
    <w:rsid w:val="00E5424A"/>
    <w:rsid w:val="00E542B1"/>
    <w:rsid w:val="00E54F3A"/>
    <w:rsid w:val="00E55A64"/>
    <w:rsid w:val="00E55EB5"/>
    <w:rsid w:val="00E57157"/>
    <w:rsid w:val="00E57DD1"/>
    <w:rsid w:val="00E60490"/>
    <w:rsid w:val="00E60D9F"/>
    <w:rsid w:val="00E61C1E"/>
    <w:rsid w:val="00E6247F"/>
    <w:rsid w:val="00E62E67"/>
    <w:rsid w:val="00E62F19"/>
    <w:rsid w:val="00E6318C"/>
    <w:rsid w:val="00E63680"/>
    <w:rsid w:val="00E6379A"/>
    <w:rsid w:val="00E63AEB"/>
    <w:rsid w:val="00E64909"/>
    <w:rsid w:val="00E64F67"/>
    <w:rsid w:val="00E654E9"/>
    <w:rsid w:val="00E6591B"/>
    <w:rsid w:val="00E6628E"/>
    <w:rsid w:val="00E672B2"/>
    <w:rsid w:val="00E70FC7"/>
    <w:rsid w:val="00E719CB"/>
    <w:rsid w:val="00E72982"/>
    <w:rsid w:val="00E733B1"/>
    <w:rsid w:val="00E73A63"/>
    <w:rsid w:val="00E7440C"/>
    <w:rsid w:val="00E74444"/>
    <w:rsid w:val="00E75A38"/>
    <w:rsid w:val="00E76350"/>
    <w:rsid w:val="00E76E3B"/>
    <w:rsid w:val="00E77261"/>
    <w:rsid w:val="00E77ECE"/>
    <w:rsid w:val="00E8054D"/>
    <w:rsid w:val="00E8061E"/>
    <w:rsid w:val="00E81DF8"/>
    <w:rsid w:val="00E826CB"/>
    <w:rsid w:val="00E82AA8"/>
    <w:rsid w:val="00E8347E"/>
    <w:rsid w:val="00E837E4"/>
    <w:rsid w:val="00E8383F"/>
    <w:rsid w:val="00E83982"/>
    <w:rsid w:val="00E8406F"/>
    <w:rsid w:val="00E84127"/>
    <w:rsid w:val="00E85261"/>
    <w:rsid w:val="00E85308"/>
    <w:rsid w:val="00E862E7"/>
    <w:rsid w:val="00E866D0"/>
    <w:rsid w:val="00E86A6B"/>
    <w:rsid w:val="00E902A7"/>
    <w:rsid w:val="00E90C3D"/>
    <w:rsid w:val="00E90DCB"/>
    <w:rsid w:val="00E91C3C"/>
    <w:rsid w:val="00E9266E"/>
    <w:rsid w:val="00E92916"/>
    <w:rsid w:val="00E93057"/>
    <w:rsid w:val="00E93A1D"/>
    <w:rsid w:val="00E93A52"/>
    <w:rsid w:val="00E93F6F"/>
    <w:rsid w:val="00E93FF0"/>
    <w:rsid w:val="00E947C8"/>
    <w:rsid w:val="00E94A88"/>
    <w:rsid w:val="00E94EA1"/>
    <w:rsid w:val="00E9524D"/>
    <w:rsid w:val="00E9588E"/>
    <w:rsid w:val="00E95925"/>
    <w:rsid w:val="00E9599B"/>
    <w:rsid w:val="00E97091"/>
    <w:rsid w:val="00E97429"/>
    <w:rsid w:val="00E97528"/>
    <w:rsid w:val="00E975E7"/>
    <w:rsid w:val="00E97D26"/>
    <w:rsid w:val="00EA048E"/>
    <w:rsid w:val="00EA07BA"/>
    <w:rsid w:val="00EA0992"/>
    <w:rsid w:val="00EA0E1E"/>
    <w:rsid w:val="00EA11F3"/>
    <w:rsid w:val="00EA120F"/>
    <w:rsid w:val="00EA127F"/>
    <w:rsid w:val="00EA1400"/>
    <w:rsid w:val="00EA1719"/>
    <w:rsid w:val="00EA17B7"/>
    <w:rsid w:val="00EA18BD"/>
    <w:rsid w:val="00EA2A7B"/>
    <w:rsid w:val="00EA2D5D"/>
    <w:rsid w:val="00EA2DE1"/>
    <w:rsid w:val="00EA326C"/>
    <w:rsid w:val="00EA3468"/>
    <w:rsid w:val="00EA3FC5"/>
    <w:rsid w:val="00EA432C"/>
    <w:rsid w:val="00EA4C99"/>
    <w:rsid w:val="00EA4E0E"/>
    <w:rsid w:val="00EA6255"/>
    <w:rsid w:val="00EA6984"/>
    <w:rsid w:val="00EA6A4C"/>
    <w:rsid w:val="00EA7107"/>
    <w:rsid w:val="00EA7311"/>
    <w:rsid w:val="00EB0E40"/>
    <w:rsid w:val="00EB0F86"/>
    <w:rsid w:val="00EB135B"/>
    <w:rsid w:val="00EB1705"/>
    <w:rsid w:val="00EB211A"/>
    <w:rsid w:val="00EB2E91"/>
    <w:rsid w:val="00EB30EF"/>
    <w:rsid w:val="00EB345D"/>
    <w:rsid w:val="00EB4603"/>
    <w:rsid w:val="00EB471E"/>
    <w:rsid w:val="00EB64CA"/>
    <w:rsid w:val="00EB6CDD"/>
    <w:rsid w:val="00EB7F51"/>
    <w:rsid w:val="00EC01C9"/>
    <w:rsid w:val="00EC0695"/>
    <w:rsid w:val="00EC0E92"/>
    <w:rsid w:val="00EC127D"/>
    <w:rsid w:val="00EC1405"/>
    <w:rsid w:val="00EC16B6"/>
    <w:rsid w:val="00EC257D"/>
    <w:rsid w:val="00EC35F4"/>
    <w:rsid w:val="00EC375B"/>
    <w:rsid w:val="00EC54E4"/>
    <w:rsid w:val="00EC6551"/>
    <w:rsid w:val="00EC65BE"/>
    <w:rsid w:val="00EC69E9"/>
    <w:rsid w:val="00EC72AD"/>
    <w:rsid w:val="00EC7771"/>
    <w:rsid w:val="00ED136E"/>
    <w:rsid w:val="00ED19A5"/>
    <w:rsid w:val="00ED1EA2"/>
    <w:rsid w:val="00ED22AE"/>
    <w:rsid w:val="00ED2691"/>
    <w:rsid w:val="00ED26B8"/>
    <w:rsid w:val="00ED2EF6"/>
    <w:rsid w:val="00ED32B7"/>
    <w:rsid w:val="00ED7FFD"/>
    <w:rsid w:val="00EE056D"/>
    <w:rsid w:val="00EE0E79"/>
    <w:rsid w:val="00EE2527"/>
    <w:rsid w:val="00EE392C"/>
    <w:rsid w:val="00EE5450"/>
    <w:rsid w:val="00EE5A40"/>
    <w:rsid w:val="00EE624D"/>
    <w:rsid w:val="00EE758F"/>
    <w:rsid w:val="00EF025D"/>
    <w:rsid w:val="00EF1E24"/>
    <w:rsid w:val="00EF22AD"/>
    <w:rsid w:val="00EF22DF"/>
    <w:rsid w:val="00EF238B"/>
    <w:rsid w:val="00EF2B38"/>
    <w:rsid w:val="00EF4489"/>
    <w:rsid w:val="00EF4734"/>
    <w:rsid w:val="00EF5D15"/>
    <w:rsid w:val="00EF6A68"/>
    <w:rsid w:val="00EF7038"/>
    <w:rsid w:val="00EF7567"/>
    <w:rsid w:val="00EF7C6B"/>
    <w:rsid w:val="00F0006F"/>
    <w:rsid w:val="00F00199"/>
    <w:rsid w:val="00F00D7A"/>
    <w:rsid w:val="00F00DE9"/>
    <w:rsid w:val="00F00E91"/>
    <w:rsid w:val="00F010D5"/>
    <w:rsid w:val="00F01B92"/>
    <w:rsid w:val="00F01F81"/>
    <w:rsid w:val="00F02517"/>
    <w:rsid w:val="00F02542"/>
    <w:rsid w:val="00F026DB"/>
    <w:rsid w:val="00F032AF"/>
    <w:rsid w:val="00F03587"/>
    <w:rsid w:val="00F0428F"/>
    <w:rsid w:val="00F04961"/>
    <w:rsid w:val="00F058A5"/>
    <w:rsid w:val="00F05F1B"/>
    <w:rsid w:val="00F0730D"/>
    <w:rsid w:val="00F07A47"/>
    <w:rsid w:val="00F07EC7"/>
    <w:rsid w:val="00F1090E"/>
    <w:rsid w:val="00F11210"/>
    <w:rsid w:val="00F11500"/>
    <w:rsid w:val="00F11786"/>
    <w:rsid w:val="00F129B7"/>
    <w:rsid w:val="00F12A3D"/>
    <w:rsid w:val="00F12FA7"/>
    <w:rsid w:val="00F13997"/>
    <w:rsid w:val="00F150A3"/>
    <w:rsid w:val="00F15FF5"/>
    <w:rsid w:val="00F160EE"/>
    <w:rsid w:val="00F16A64"/>
    <w:rsid w:val="00F1721C"/>
    <w:rsid w:val="00F17479"/>
    <w:rsid w:val="00F20183"/>
    <w:rsid w:val="00F2083B"/>
    <w:rsid w:val="00F2155D"/>
    <w:rsid w:val="00F21800"/>
    <w:rsid w:val="00F21C16"/>
    <w:rsid w:val="00F21D2F"/>
    <w:rsid w:val="00F22689"/>
    <w:rsid w:val="00F2300C"/>
    <w:rsid w:val="00F2352C"/>
    <w:rsid w:val="00F23BB3"/>
    <w:rsid w:val="00F24BA6"/>
    <w:rsid w:val="00F2530C"/>
    <w:rsid w:val="00F2538E"/>
    <w:rsid w:val="00F2643F"/>
    <w:rsid w:val="00F2678D"/>
    <w:rsid w:val="00F27B9F"/>
    <w:rsid w:val="00F302AC"/>
    <w:rsid w:val="00F31077"/>
    <w:rsid w:val="00F31473"/>
    <w:rsid w:val="00F31599"/>
    <w:rsid w:val="00F31B29"/>
    <w:rsid w:val="00F3278D"/>
    <w:rsid w:val="00F32BD8"/>
    <w:rsid w:val="00F3308F"/>
    <w:rsid w:val="00F3379B"/>
    <w:rsid w:val="00F33D91"/>
    <w:rsid w:val="00F3527D"/>
    <w:rsid w:val="00F35894"/>
    <w:rsid w:val="00F359C9"/>
    <w:rsid w:val="00F36340"/>
    <w:rsid w:val="00F3637D"/>
    <w:rsid w:val="00F36B33"/>
    <w:rsid w:val="00F36F1C"/>
    <w:rsid w:val="00F37213"/>
    <w:rsid w:val="00F37705"/>
    <w:rsid w:val="00F37EF6"/>
    <w:rsid w:val="00F37FF6"/>
    <w:rsid w:val="00F40221"/>
    <w:rsid w:val="00F40495"/>
    <w:rsid w:val="00F40566"/>
    <w:rsid w:val="00F40A21"/>
    <w:rsid w:val="00F40A3F"/>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F80"/>
    <w:rsid w:val="00F474C8"/>
    <w:rsid w:val="00F4799B"/>
    <w:rsid w:val="00F51016"/>
    <w:rsid w:val="00F51050"/>
    <w:rsid w:val="00F51F86"/>
    <w:rsid w:val="00F52132"/>
    <w:rsid w:val="00F52365"/>
    <w:rsid w:val="00F537D3"/>
    <w:rsid w:val="00F53C8D"/>
    <w:rsid w:val="00F53CF7"/>
    <w:rsid w:val="00F53FA2"/>
    <w:rsid w:val="00F54821"/>
    <w:rsid w:val="00F54843"/>
    <w:rsid w:val="00F550BF"/>
    <w:rsid w:val="00F5564B"/>
    <w:rsid w:val="00F5564C"/>
    <w:rsid w:val="00F56D87"/>
    <w:rsid w:val="00F56F0D"/>
    <w:rsid w:val="00F578CE"/>
    <w:rsid w:val="00F57AE2"/>
    <w:rsid w:val="00F57E01"/>
    <w:rsid w:val="00F60546"/>
    <w:rsid w:val="00F60FDB"/>
    <w:rsid w:val="00F61563"/>
    <w:rsid w:val="00F62859"/>
    <w:rsid w:val="00F62AD7"/>
    <w:rsid w:val="00F645F7"/>
    <w:rsid w:val="00F6471A"/>
    <w:rsid w:val="00F64F70"/>
    <w:rsid w:val="00F65FB1"/>
    <w:rsid w:val="00F6770F"/>
    <w:rsid w:val="00F704E5"/>
    <w:rsid w:val="00F70FAF"/>
    <w:rsid w:val="00F71149"/>
    <w:rsid w:val="00F71DF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C62"/>
    <w:rsid w:val="00F823F5"/>
    <w:rsid w:val="00F825D0"/>
    <w:rsid w:val="00F827E3"/>
    <w:rsid w:val="00F832FF"/>
    <w:rsid w:val="00F843F5"/>
    <w:rsid w:val="00F84AFE"/>
    <w:rsid w:val="00F871C1"/>
    <w:rsid w:val="00F87470"/>
    <w:rsid w:val="00F876C4"/>
    <w:rsid w:val="00F878B1"/>
    <w:rsid w:val="00F87971"/>
    <w:rsid w:val="00F902C8"/>
    <w:rsid w:val="00F920B7"/>
    <w:rsid w:val="00F9232A"/>
    <w:rsid w:val="00F92E46"/>
    <w:rsid w:val="00F932EB"/>
    <w:rsid w:val="00F9566E"/>
    <w:rsid w:val="00F95DFC"/>
    <w:rsid w:val="00F972FC"/>
    <w:rsid w:val="00F97BB0"/>
    <w:rsid w:val="00FA0065"/>
    <w:rsid w:val="00FA067D"/>
    <w:rsid w:val="00FA0775"/>
    <w:rsid w:val="00FA10A3"/>
    <w:rsid w:val="00FA17C8"/>
    <w:rsid w:val="00FA1C13"/>
    <w:rsid w:val="00FA1D3C"/>
    <w:rsid w:val="00FA1E4A"/>
    <w:rsid w:val="00FA3F58"/>
    <w:rsid w:val="00FA4A6E"/>
    <w:rsid w:val="00FA4F1D"/>
    <w:rsid w:val="00FA5A8B"/>
    <w:rsid w:val="00FA5F19"/>
    <w:rsid w:val="00FA5F7F"/>
    <w:rsid w:val="00FA621E"/>
    <w:rsid w:val="00FA69B6"/>
    <w:rsid w:val="00FA7366"/>
    <w:rsid w:val="00FA7994"/>
    <w:rsid w:val="00FA7A6C"/>
    <w:rsid w:val="00FA7AE1"/>
    <w:rsid w:val="00FB0423"/>
    <w:rsid w:val="00FB07D2"/>
    <w:rsid w:val="00FB09C9"/>
    <w:rsid w:val="00FB0FE9"/>
    <w:rsid w:val="00FB1505"/>
    <w:rsid w:val="00FB1A2A"/>
    <w:rsid w:val="00FB1B98"/>
    <w:rsid w:val="00FB3296"/>
    <w:rsid w:val="00FB32F4"/>
    <w:rsid w:val="00FB39E0"/>
    <w:rsid w:val="00FB3A1C"/>
    <w:rsid w:val="00FB4EDC"/>
    <w:rsid w:val="00FB503E"/>
    <w:rsid w:val="00FB5083"/>
    <w:rsid w:val="00FB54E3"/>
    <w:rsid w:val="00FB5A2F"/>
    <w:rsid w:val="00FB60DA"/>
    <w:rsid w:val="00FB67E3"/>
    <w:rsid w:val="00FB6D0B"/>
    <w:rsid w:val="00FB74C8"/>
    <w:rsid w:val="00FB7F28"/>
    <w:rsid w:val="00FB7F8F"/>
    <w:rsid w:val="00FC067C"/>
    <w:rsid w:val="00FC0E35"/>
    <w:rsid w:val="00FC28DB"/>
    <w:rsid w:val="00FC3EF7"/>
    <w:rsid w:val="00FC4046"/>
    <w:rsid w:val="00FC42C2"/>
    <w:rsid w:val="00FC4B14"/>
    <w:rsid w:val="00FC5737"/>
    <w:rsid w:val="00FC5970"/>
    <w:rsid w:val="00FC59B9"/>
    <w:rsid w:val="00FC5C16"/>
    <w:rsid w:val="00FC6205"/>
    <w:rsid w:val="00FC6385"/>
    <w:rsid w:val="00FC6FC8"/>
    <w:rsid w:val="00FC751B"/>
    <w:rsid w:val="00FC7DEC"/>
    <w:rsid w:val="00FD0561"/>
    <w:rsid w:val="00FD0AC7"/>
    <w:rsid w:val="00FD0B71"/>
    <w:rsid w:val="00FD1D81"/>
    <w:rsid w:val="00FD2D48"/>
    <w:rsid w:val="00FD3382"/>
    <w:rsid w:val="00FD373F"/>
    <w:rsid w:val="00FD40CE"/>
    <w:rsid w:val="00FD562C"/>
    <w:rsid w:val="00FD5CDA"/>
    <w:rsid w:val="00FD6AD3"/>
    <w:rsid w:val="00FD6DF5"/>
    <w:rsid w:val="00FD77B9"/>
    <w:rsid w:val="00FD792A"/>
    <w:rsid w:val="00FD7DED"/>
    <w:rsid w:val="00FE08ED"/>
    <w:rsid w:val="00FE14F5"/>
    <w:rsid w:val="00FE1EBF"/>
    <w:rsid w:val="00FE367D"/>
    <w:rsid w:val="00FE3B9D"/>
    <w:rsid w:val="00FE486C"/>
    <w:rsid w:val="00FE4919"/>
    <w:rsid w:val="00FE5AF8"/>
    <w:rsid w:val="00FE5D75"/>
    <w:rsid w:val="00FE642F"/>
    <w:rsid w:val="00FE67DD"/>
    <w:rsid w:val="00FE73B7"/>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BD2"/>
    <w:rsid w:val="00FF5E39"/>
    <w:rsid w:val="00FF5E83"/>
    <w:rsid w:val="00FF5FA3"/>
    <w:rsid w:val="00FF63F1"/>
    <w:rsid w:val="00FF663B"/>
    <w:rsid w:val="00FF667D"/>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376E3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uiPriority="2" w:qFormat="1"/>
    <w:lsdException w:name="heading 2" w:uiPriority="3" w:qFormat="1"/>
    <w:lsdException w:name="heading 3" w:uiPriority="4" w:qFormat="1"/>
    <w:lsdException w:name="heading 4" w:uiPriority="5"/>
    <w:lsdException w:name="heading 5" w:uiPriority="6"/>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8"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6D2BE4"/>
    <w:rPr>
      <w:rFonts w:ascii="MetricHPE Light" w:hAnsi="MetricHPE Light"/>
      <w:szCs w:val="24"/>
    </w:rPr>
  </w:style>
  <w:style w:type="paragraph" w:styleId="Heading1">
    <w:name w:val="heading 1"/>
    <w:next w:val="BodyTextMetricHPELight10pt"/>
    <w:uiPriority w:val="2"/>
    <w:qFormat/>
    <w:rsid w:val="00AC0427"/>
    <w:pPr>
      <w:keepNext/>
      <w:spacing w:after="72" w:line="240" w:lineRule="atLeast"/>
      <w:outlineLvl w:val="0"/>
    </w:pPr>
    <w:rPr>
      <w:rFonts w:ascii="MetricHPE" w:hAnsi="MetricHPE"/>
      <w:b/>
      <w:color w:val="000000"/>
      <w:sz w:val="28"/>
      <w:szCs w:val="34"/>
    </w:rPr>
  </w:style>
  <w:style w:type="paragraph" w:styleId="Heading2">
    <w:name w:val="heading 2"/>
    <w:next w:val="BodyTextMetricHPELight10pt"/>
    <w:uiPriority w:val="3"/>
    <w:qFormat/>
    <w:rsid w:val="00264831"/>
    <w:pPr>
      <w:keepNext/>
      <w:autoSpaceDE w:val="0"/>
      <w:autoSpaceDN w:val="0"/>
      <w:adjustRightInd w:val="0"/>
      <w:outlineLvl w:val="1"/>
    </w:pPr>
    <w:rPr>
      <w:rFonts w:ascii="MetricHPE" w:hAnsi="MetricHPE"/>
      <w:b/>
      <w:sz w:val="24"/>
      <w:szCs w:val="20"/>
    </w:rPr>
  </w:style>
  <w:style w:type="paragraph" w:styleId="Heading3">
    <w:name w:val="heading 3"/>
    <w:next w:val="BodyTextMetricHPELight10pt"/>
    <w:uiPriority w:val="4"/>
    <w:qFormat/>
    <w:rsid w:val="00264831"/>
    <w:pPr>
      <w:keepNext/>
      <w:spacing w:line="240" w:lineRule="exact"/>
      <w:outlineLvl w:val="2"/>
    </w:pPr>
    <w:rPr>
      <w:rFonts w:ascii="MetricHPE" w:hAnsi="MetricHPE"/>
      <w:b/>
      <w:noProof/>
      <w:sz w:val="20"/>
    </w:rPr>
  </w:style>
  <w:style w:type="paragraph" w:styleId="Heading4">
    <w:name w:val="heading 4"/>
    <w:next w:val="BodyTextMetricHPELight10pt"/>
    <w:uiPriority w:val="5"/>
    <w:rsid w:val="00264831"/>
    <w:pPr>
      <w:keepNext/>
      <w:spacing w:line="240" w:lineRule="exact"/>
      <w:outlineLvl w:val="3"/>
    </w:pPr>
    <w:rPr>
      <w:rFonts w:ascii="MetricHPE Medium" w:hAnsi="MetricHPE Medium"/>
      <w:sz w:val="20"/>
    </w:rPr>
  </w:style>
  <w:style w:type="paragraph" w:styleId="Heading5">
    <w:name w:val="heading 5"/>
    <w:next w:val="BodyTextMetricHPELight10pt"/>
    <w:uiPriority w:val="6"/>
    <w:semiHidden/>
    <w:unhideWhenUsed/>
    <w:rsid w:val="00264831"/>
    <w:pPr>
      <w:keepNext/>
      <w:outlineLvl w:val="4"/>
    </w:pPr>
    <w:rPr>
      <w:rFonts w:ascii="Metric Regular" w:hAnsi="Metric Regular"/>
      <w:sz w:val="20"/>
      <w:szCs w:val="24"/>
    </w:rPr>
  </w:style>
  <w:style w:type="paragraph" w:styleId="Heading6">
    <w:name w:val="heading 6"/>
    <w:basedOn w:val="Normal"/>
    <w:next w:val="Normal"/>
    <w:semiHidden/>
    <w:qFormat/>
    <w:rsid w:val="00F2538E"/>
    <w:pPr>
      <w:spacing w:before="240" w:after="60"/>
      <w:outlineLvl w:val="5"/>
    </w:pPr>
    <w:rPr>
      <w:bCs/>
      <w:szCs w:val="22"/>
    </w:rPr>
  </w:style>
  <w:style w:type="paragraph" w:styleId="Heading7">
    <w:name w:val="heading 7"/>
    <w:basedOn w:val="Normal"/>
    <w:next w:val="Normal"/>
    <w:semiHidden/>
    <w:qFormat/>
    <w:rsid w:val="00F2538E"/>
    <w:pPr>
      <w:spacing w:before="240" w:after="60"/>
      <w:outlineLvl w:val="6"/>
    </w:pPr>
  </w:style>
  <w:style w:type="paragraph" w:styleId="Heading8">
    <w:name w:val="heading 8"/>
    <w:basedOn w:val="Normal"/>
    <w:next w:val="Normal"/>
    <w:semiHidden/>
    <w:qFormat/>
    <w:rsid w:val="00F2538E"/>
    <w:pPr>
      <w:spacing w:before="240" w:after="60"/>
      <w:outlineLvl w:val="7"/>
    </w:pPr>
    <w:rPr>
      <w:i/>
      <w:iCs/>
    </w:rPr>
  </w:style>
  <w:style w:type="paragraph" w:styleId="Heading9">
    <w:name w:val="heading 9"/>
    <w:basedOn w:val="Normal"/>
    <w:next w:val="Normal"/>
    <w:semiHidden/>
    <w:qFormat/>
    <w:rsid w:val="00F2538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HPELight10pt">
    <w:name w:val="Body Text_Last MetricHPE Light 10pt"/>
    <w:uiPriority w:val="99"/>
    <w:rsid w:val="0045081F"/>
    <w:pPr>
      <w:spacing w:after="220" w:line="240" w:lineRule="atLeast"/>
    </w:pPr>
    <w:rPr>
      <w:rFonts w:ascii="MetricHPE Light" w:hAnsi="MetricHPE Light"/>
      <w:sz w:val="20"/>
    </w:rPr>
  </w:style>
  <w:style w:type="paragraph" w:customStyle="1" w:styleId="BulletLevel1">
    <w:name w:val="Bullet Level 1"/>
    <w:uiPriority w:val="11"/>
    <w:qFormat/>
    <w:rsid w:val="00F871C1"/>
    <w:pPr>
      <w:numPr>
        <w:numId w:val="2"/>
      </w:numPr>
      <w:tabs>
        <w:tab w:val="left" w:pos="187"/>
      </w:tabs>
      <w:spacing w:after="115" w:line="240" w:lineRule="atLeast"/>
      <w:ind w:left="187" w:hanging="187"/>
    </w:pPr>
    <w:rPr>
      <w:rFonts w:ascii="MetricHPE Light" w:hAnsi="MetricHPE Light"/>
      <w:color w:val="000000"/>
      <w:sz w:val="20"/>
    </w:rPr>
  </w:style>
  <w:style w:type="paragraph" w:styleId="BalloonText">
    <w:name w:val="Balloon Text"/>
    <w:basedOn w:val="Normal"/>
    <w:link w:val="BalloonTextChar"/>
    <w:semiHidden/>
    <w:rsid w:val="00B13FBA"/>
    <w:rPr>
      <w:rFonts w:ascii="Tahoma" w:hAnsi="Tahoma" w:cs="Tahoma"/>
      <w:sz w:val="16"/>
      <w:szCs w:val="16"/>
    </w:rPr>
  </w:style>
  <w:style w:type="paragraph" w:customStyle="1" w:styleId="CoverHeadline28ptfor4lines">
    <w:name w:val="Cover: Headline 28 pt for 4 lines"/>
    <w:uiPriority w:val="71"/>
    <w:rsid w:val="003F0949"/>
    <w:pPr>
      <w:spacing w:before="2000" w:after="200" w:line="600" w:lineRule="exact"/>
      <w:ind w:right="720"/>
    </w:pPr>
    <w:rPr>
      <w:rFonts w:ascii="MetricHPE" w:eastAsia="Times" w:hAnsi="MetricHPE"/>
      <w:b/>
      <w:sz w:val="56"/>
      <w:szCs w:val="64"/>
    </w:rPr>
  </w:style>
  <w:style w:type="paragraph" w:styleId="Footer">
    <w:name w:val="footer"/>
    <w:basedOn w:val="Normal"/>
    <w:link w:val="FooterChar"/>
    <w:uiPriority w:val="99"/>
    <w:unhideWhenUsed/>
    <w:rsid w:val="00214234"/>
    <w:pPr>
      <w:tabs>
        <w:tab w:val="center" w:pos="4680"/>
        <w:tab w:val="right" w:pos="9360"/>
      </w:tabs>
      <w:spacing w:before="200"/>
    </w:pPr>
  </w:style>
  <w:style w:type="paragraph" w:customStyle="1" w:styleId="BulletLevel2">
    <w:name w:val="Bullet Level 2"/>
    <w:basedOn w:val="Normal"/>
    <w:uiPriority w:val="15"/>
    <w:rsid w:val="00F871C1"/>
    <w:pPr>
      <w:numPr>
        <w:numId w:val="18"/>
      </w:numPr>
      <w:tabs>
        <w:tab w:val="left" w:pos="374"/>
      </w:tabs>
      <w:spacing w:after="115" w:line="240" w:lineRule="atLeast"/>
    </w:pPr>
    <w:rPr>
      <w:sz w:val="20"/>
    </w:rPr>
  </w:style>
  <w:style w:type="paragraph" w:customStyle="1" w:styleId="TableBody8pt">
    <w:name w:val="Table Body 8pt"/>
    <w:basedOn w:val="Normal"/>
    <w:uiPriority w:val="39"/>
    <w:qFormat/>
    <w:rsid w:val="006F2102"/>
    <w:pPr>
      <w:spacing w:before="60" w:after="60" w:line="200" w:lineRule="atLeast"/>
    </w:pPr>
    <w:rPr>
      <w:sz w:val="16"/>
      <w:szCs w:val="20"/>
    </w:rPr>
  </w:style>
  <w:style w:type="paragraph" w:styleId="FootnoteText">
    <w:name w:val="footnote text"/>
    <w:link w:val="FootnoteTextChar"/>
    <w:uiPriority w:val="98"/>
    <w:rsid w:val="0032289B"/>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6F2102"/>
    <w:pPr>
      <w:spacing w:before="60" w:after="60" w:line="240" w:lineRule="atLeast"/>
    </w:pPr>
    <w:rPr>
      <w:rFonts w:ascii="Metric Semibold" w:hAnsi="Metric Semibold"/>
      <w:b/>
      <w:sz w:val="20"/>
      <w:szCs w:val="20"/>
    </w:rPr>
  </w:style>
  <w:style w:type="character" w:styleId="Hyperlink">
    <w:name w:val="Hyperlink"/>
    <w:basedOn w:val="DefaultParagraphFont"/>
    <w:uiPriority w:val="99"/>
    <w:rsid w:val="003F3C9F"/>
    <w:rPr>
      <w:rFonts w:ascii="MetricHPE Light" w:hAnsi="MetricHPE Light"/>
      <w:dstrike w:val="0"/>
      <w:color w:val="auto"/>
      <w:u w:val="single"/>
      <w:vertAlign w:val="baseline"/>
    </w:rPr>
  </w:style>
  <w:style w:type="character" w:customStyle="1" w:styleId="BalloonTextChar">
    <w:name w:val="Balloon Text Char"/>
    <w:basedOn w:val="DefaultParagraphFont"/>
    <w:link w:val="BalloonText"/>
    <w:semiHidden/>
    <w:rsid w:val="00B13FBA"/>
    <w:rPr>
      <w:rFonts w:ascii="Tahoma" w:hAnsi="Tahoma" w:cs="Tahoma"/>
      <w:sz w:val="16"/>
      <w:szCs w:val="16"/>
    </w:rPr>
  </w:style>
  <w:style w:type="character" w:customStyle="1" w:styleId="FooterChar">
    <w:name w:val="Footer Char"/>
    <w:basedOn w:val="DefaultParagraphFont"/>
    <w:link w:val="Footer"/>
    <w:uiPriority w:val="99"/>
    <w:rsid w:val="00214234"/>
    <w:rPr>
      <w:rFonts w:ascii="MetricHPE Light" w:hAnsi="MetricHPE Light"/>
      <w:szCs w:val="24"/>
    </w:rPr>
  </w:style>
  <w:style w:type="paragraph" w:styleId="TOC4">
    <w:name w:val="toc 4"/>
    <w:basedOn w:val="Normal"/>
    <w:next w:val="Normal"/>
    <w:uiPriority w:val="39"/>
    <w:rsid w:val="00554E16"/>
    <w:pPr>
      <w:tabs>
        <w:tab w:val="right" w:leader="dot" w:pos="8640"/>
      </w:tabs>
      <w:ind w:left="605" w:right="720"/>
    </w:pPr>
  </w:style>
  <w:style w:type="paragraph" w:customStyle="1" w:styleId="NumberedList-Level1">
    <w:name w:val="Numbered List - Level 1"/>
    <w:basedOn w:val="Normal"/>
    <w:uiPriority w:val="29"/>
    <w:rsid w:val="00F871C1"/>
    <w:pPr>
      <w:numPr>
        <w:numId w:val="1"/>
      </w:numPr>
      <w:spacing w:after="115" w:line="240" w:lineRule="atLeast"/>
    </w:pPr>
    <w:rPr>
      <w:color w:val="000000"/>
      <w:sz w:val="20"/>
    </w:rPr>
  </w:style>
  <w:style w:type="paragraph" w:styleId="TOC5">
    <w:name w:val="toc 5"/>
    <w:basedOn w:val="Normal"/>
    <w:next w:val="Normal"/>
    <w:autoRedefine/>
    <w:uiPriority w:val="39"/>
    <w:rsid w:val="00554E16"/>
    <w:pPr>
      <w:ind w:left="634" w:right="720"/>
    </w:pPr>
  </w:style>
  <w:style w:type="paragraph" w:styleId="TOC6">
    <w:name w:val="toc 6"/>
    <w:basedOn w:val="Normal"/>
    <w:next w:val="Normal"/>
    <w:autoRedefine/>
    <w:uiPriority w:val="39"/>
    <w:rsid w:val="00794662"/>
    <w:pPr>
      <w:ind w:left="800"/>
    </w:pPr>
  </w:style>
  <w:style w:type="paragraph" w:styleId="TOC7">
    <w:name w:val="toc 7"/>
    <w:basedOn w:val="Normal"/>
    <w:next w:val="Normal"/>
    <w:autoRedefine/>
    <w:uiPriority w:val="39"/>
    <w:rsid w:val="00794662"/>
    <w:pPr>
      <w:ind w:left="960"/>
    </w:pPr>
  </w:style>
  <w:style w:type="paragraph" w:styleId="TOC8">
    <w:name w:val="toc 8"/>
    <w:basedOn w:val="Normal"/>
    <w:next w:val="Normal"/>
    <w:autoRedefine/>
    <w:uiPriority w:val="39"/>
    <w:rsid w:val="00794662"/>
    <w:pPr>
      <w:ind w:left="1120"/>
    </w:pPr>
  </w:style>
  <w:style w:type="paragraph" w:styleId="TOC9">
    <w:name w:val="toc 9"/>
    <w:basedOn w:val="Normal"/>
    <w:next w:val="Normal"/>
    <w:autoRedefine/>
    <w:uiPriority w:val="39"/>
    <w:rsid w:val="00794662"/>
    <w:pPr>
      <w:ind w:left="1280"/>
    </w:pPr>
  </w:style>
  <w:style w:type="paragraph" w:customStyle="1" w:styleId="CoverSubtitle">
    <w:name w:val="Cover: Subtitle"/>
    <w:uiPriority w:val="74"/>
    <w:rsid w:val="00CF2833"/>
    <w:pPr>
      <w:spacing w:after="360" w:line="400" w:lineRule="exact"/>
      <w:ind w:right="720"/>
    </w:pPr>
    <w:rPr>
      <w:rFonts w:ascii="MetricHPE" w:hAnsi="MetricHPE"/>
      <w:color w:val="000000"/>
      <w:sz w:val="40"/>
    </w:rPr>
  </w:style>
  <w:style w:type="paragraph" w:customStyle="1" w:styleId="BackPageRatethisdocument10pt">
    <w:name w:val="Back Page: Rate this document 10pt"/>
    <w:uiPriority w:val="70"/>
    <w:rsid w:val="003F3C9F"/>
    <w:pPr>
      <w:spacing w:after="40" w:line="180" w:lineRule="atLeast"/>
      <w:ind w:left="14"/>
    </w:pPr>
    <w:rPr>
      <w:rFonts w:ascii="MetricHPE Light" w:hAnsi="MetricHPE Light"/>
      <w:color w:val="000000"/>
      <w:sz w:val="20"/>
    </w:rPr>
  </w:style>
  <w:style w:type="paragraph" w:customStyle="1" w:styleId="NumberedList-Level1-2ndparagraph">
    <w:name w:val="Numbered List - Level 1 - 2nd paragraph"/>
    <w:uiPriority w:val="31"/>
    <w:rsid w:val="00F871C1"/>
    <w:pPr>
      <w:spacing w:after="115" w:line="240" w:lineRule="atLeast"/>
      <w:ind w:left="259"/>
    </w:pPr>
    <w:rPr>
      <w:rFonts w:ascii="MetricHPE Light" w:hAnsi="MetricHPE Light"/>
      <w:sz w:val="20"/>
    </w:rPr>
  </w:style>
  <w:style w:type="paragraph" w:customStyle="1" w:styleId="NumberedList-Level1-2ndparagraphLast">
    <w:name w:val="Numbered List - Level 1 - 2nd paragraph_Last"/>
    <w:basedOn w:val="NumberedList-Level1-2ndparagraph"/>
    <w:next w:val="Normal"/>
    <w:uiPriority w:val="32"/>
    <w:rsid w:val="00F871C1"/>
    <w:pPr>
      <w:spacing w:after="220"/>
    </w:pPr>
  </w:style>
  <w:style w:type="paragraph" w:customStyle="1" w:styleId="BulletLevel2-2ndparagraph">
    <w:name w:val="Bullet Level 2 - 2nd paragraph"/>
    <w:uiPriority w:val="17"/>
    <w:rsid w:val="00F871C1"/>
    <w:pPr>
      <w:spacing w:after="115" w:line="240" w:lineRule="atLeast"/>
      <w:ind w:left="374"/>
    </w:pPr>
    <w:rPr>
      <w:rFonts w:ascii="MetricHPE Light" w:hAnsi="MetricHPE Light"/>
      <w:sz w:val="20"/>
    </w:rPr>
  </w:style>
  <w:style w:type="paragraph" w:customStyle="1" w:styleId="BulletLevel2-2ndparagraphLast">
    <w:name w:val="Bullet Level 2 - 2nd paragraph_Last"/>
    <w:basedOn w:val="BulletLevel2-2ndparagraph"/>
    <w:uiPriority w:val="18"/>
    <w:rsid w:val="00F6471A"/>
    <w:pPr>
      <w:spacing w:after="220"/>
    </w:pPr>
  </w:style>
  <w:style w:type="paragraph" w:customStyle="1" w:styleId="BulletLevel1-2ndparagraph">
    <w:name w:val="Bullet Level 1 - 2nd paragraph"/>
    <w:uiPriority w:val="13"/>
    <w:rsid w:val="00F871C1"/>
    <w:pPr>
      <w:spacing w:after="115" w:line="240" w:lineRule="atLeast"/>
      <w:ind w:left="187"/>
    </w:pPr>
    <w:rPr>
      <w:rFonts w:ascii="MetricHPE Light" w:hAnsi="MetricHPE Light"/>
      <w:sz w:val="20"/>
    </w:rPr>
  </w:style>
  <w:style w:type="paragraph" w:customStyle="1" w:styleId="BulletLevel1-2ndparagraphLastBeforeBodycopy">
    <w:name w:val="Bullet Level 1 - 2nd paragraph_Last Before Bodycopy"/>
    <w:basedOn w:val="BulletLevel1-2ndparagraph"/>
    <w:uiPriority w:val="14"/>
    <w:rsid w:val="005F3939"/>
    <w:pPr>
      <w:spacing w:after="215"/>
    </w:pPr>
  </w:style>
  <w:style w:type="paragraph" w:customStyle="1" w:styleId="TableBullet8pt">
    <w:name w:val="Table Bullet 8pt"/>
    <w:basedOn w:val="TableBody8pt"/>
    <w:uiPriority w:val="40"/>
    <w:qFormat/>
    <w:rsid w:val="008C2802"/>
    <w:pPr>
      <w:numPr>
        <w:numId w:val="3"/>
      </w:numPr>
      <w:tabs>
        <w:tab w:val="left" w:pos="158"/>
      </w:tabs>
      <w:ind w:left="158" w:hanging="158"/>
    </w:pPr>
  </w:style>
  <w:style w:type="paragraph" w:styleId="MacroText">
    <w:name w:val="macro"/>
    <w:semiHidden/>
    <w:rsid w:val="0079466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6F2102"/>
    <w:pPr>
      <w:numPr>
        <w:numId w:val="4"/>
      </w:numPr>
      <w:tabs>
        <w:tab w:val="left" w:pos="288"/>
      </w:tabs>
      <w:spacing w:before="60" w:after="60" w:line="200" w:lineRule="atLeast"/>
      <w:ind w:left="288" w:hanging="144"/>
    </w:pPr>
    <w:rPr>
      <w:rFonts w:ascii="MetricHPE Light" w:hAnsi="MetricHPE Light"/>
      <w:sz w:val="16"/>
    </w:rPr>
  </w:style>
  <w:style w:type="paragraph" w:styleId="BlockText">
    <w:name w:val="Block Text"/>
    <w:basedOn w:val="Normal"/>
    <w:semiHidden/>
    <w:rsid w:val="00794662"/>
    <w:pPr>
      <w:spacing w:after="120"/>
      <w:ind w:left="1440" w:right="1440"/>
    </w:pPr>
  </w:style>
  <w:style w:type="paragraph" w:styleId="BodyText">
    <w:name w:val="Body Text"/>
    <w:basedOn w:val="Normal"/>
    <w:semiHidden/>
    <w:rsid w:val="00794662"/>
    <w:pPr>
      <w:spacing w:after="120"/>
    </w:pPr>
  </w:style>
  <w:style w:type="paragraph" w:styleId="BodyText2">
    <w:name w:val="Body Text 2"/>
    <w:basedOn w:val="Normal"/>
    <w:semiHidden/>
    <w:rsid w:val="00794662"/>
    <w:pPr>
      <w:spacing w:after="120" w:line="480" w:lineRule="auto"/>
    </w:pPr>
  </w:style>
  <w:style w:type="paragraph" w:styleId="BodyText3">
    <w:name w:val="Body Text 3"/>
    <w:basedOn w:val="Normal"/>
    <w:semiHidden/>
    <w:rsid w:val="00794662"/>
    <w:pPr>
      <w:spacing w:after="120"/>
    </w:pPr>
    <w:rPr>
      <w:sz w:val="16"/>
      <w:szCs w:val="16"/>
    </w:rPr>
  </w:style>
  <w:style w:type="paragraph" w:styleId="BodyTextFirstIndent">
    <w:name w:val="Body Text First Indent"/>
    <w:basedOn w:val="BodyText"/>
    <w:semiHidden/>
    <w:rsid w:val="00794662"/>
    <w:pPr>
      <w:ind w:firstLine="210"/>
    </w:pPr>
  </w:style>
  <w:style w:type="paragraph" w:styleId="BodyTextIndent">
    <w:name w:val="Body Text Indent"/>
    <w:basedOn w:val="Normal"/>
    <w:semiHidden/>
    <w:rsid w:val="00794662"/>
    <w:pPr>
      <w:spacing w:after="120"/>
      <w:ind w:left="360"/>
    </w:pPr>
  </w:style>
  <w:style w:type="paragraph" w:styleId="BodyTextFirstIndent2">
    <w:name w:val="Body Text First Indent 2"/>
    <w:basedOn w:val="BodyTextIndent"/>
    <w:semiHidden/>
    <w:rsid w:val="00794662"/>
    <w:pPr>
      <w:ind w:firstLine="210"/>
    </w:pPr>
  </w:style>
  <w:style w:type="paragraph" w:styleId="BodyTextIndent2">
    <w:name w:val="Body Text Indent 2"/>
    <w:basedOn w:val="Normal"/>
    <w:semiHidden/>
    <w:rsid w:val="00794662"/>
    <w:pPr>
      <w:spacing w:after="120" w:line="480" w:lineRule="auto"/>
      <w:ind w:left="360"/>
    </w:pPr>
  </w:style>
  <w:style w:type="paragraph" w:styleId="BodyTextIndent3">
    <w:name w:val="Body Text Indent 3"/>
    <w:basedOn w:val="Normal"/>
    <w:semiHidden/>
    <w:rsid w:val="00794662"/>
    <w:pPr>
      <w:spacing w:after="120"/>
      <w:ind w:left="360"/>
    </w:pPr>
    <w:rPr>
      <w:sz w:val="16"/>
      <w:szCs w:val="16"/>
    </w:rPr>
  </w:style>
  <w:style w:type="paragraph" w:styleId="Closing">
    <w:name w:val="Closing"/>
    <w:basedOn w:val="Normal"/>
    <w:semiHidden/>
    <w:rsid w:val="00794662"/>
    <w:pPr>
      <w:ind w:left="4320"/>
    </w:pPr>
  </w:style>
  <w:style w:type="paragraph" w:styleId="Date">
    <w:name w:val="Date"/>
    <w:basedOn w:val="Normal"/>
    <w:next w:val="Normal"/>
    <w:semiHidden/>
    <w:rsid w:val="00794662"/>
  </w:style>
  <w:style w:type="paragraph" w:styleId="E-mailSignature">
    <w:name w:val="E-mail Signature"/>
    <w:basedOn w:val="Normal"/>
    <w:semiHidden/>
    <w:rsid w:val="00794662"/>
  </w:style>
  <w:style w:type="paragraph" w:styleId="EnvelopeAddress">
    <w:name w:val="envelope address"/>
    <w:basedOn w:val="Normal"/>
    <w:semiHidden/>
    <w:rsid w:val="0079466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794662"/>
    <w:rPr>
      <w:rFonts w:ascii="Arial" w:hAnsi="Arial" w:cs="Arial"/>
      <w:szCs w:val="20"/>
    </w:rPr>
  </w:style>
  <w:style w:type="character" w:styleId="FollowedHyperlink">
    <w:name w:val="FollowedHyperlink"/>
    <w:basedOn w:val="DefaultParagraphFont"/>
    <w:semiHidden/>
    <w:rsid w:val="00794662"/>
    <w:rPr>
      <w:color w:val="800080"/>
      <w:u w:val="single"/>
    </w:rPr>
  </w:style>
  <w:style w:type="character" w:styleId="HTMLAcronym">
    <w:name w:val="HTML Acronym"/>
    <w:basedOn w:val="DefaultParagraphFont"/>
    <w:semiHidden/>
    <w:rsid w:val="00794662"/>
  </w:style>
  <w:style w:type="paragraph" w:styleId="HTMLAddress">
    <w:name w:val="HTML Address"/>
    <w:basedOn w:val="Normal"/>
    <w:semiHidden/>
    <w:rsid w:val="00794662"/>
    <w:rPr>
      <w:i/>
      <w:iCs/>
    </w:rPr>
  </w:style>
  <w:style w:type="character" w:styleId="HTMLCite">
    <w:name w:val="HTML Cite"/>
    <w:basedOn w:val="DefaultParagraphFont"/>
    <w:semiHidden/>
    <w:rsid w:val="00794662"/>
    <w:rPr>
      <w:i/>
      <w:iCs/>
    </w:rPr>
  </w:style>
  <w:style w:type="character" w:styleId="HTMLCode">
    <w:name w:val="HTML Code"/>
    <w:basedOn w:val="DefaultParagraphFont"/>
    <w:uiPriority w:val="99"/>
    <w:semiHidden/>
    <w:rsid w:val="00794662"/>
    <w:rPr>
      <w:rFonts w:ascii="Courier New" w:hAnsi="Courier New" w:cs="Courier New"/>
      <w:sz w:val="20"/>
      <w:szCs w:val="20"/>
    </w:rPr>
  </w:style>
  <w:style w:type="character" w:styleId="HTMLDefinition">
    <w:name w:val="HTML Definition"/>
    <w:basedOn w:val="DefaultParagraphFont"/>
    <w:semiHidden/>
    <w:rsid w:val="00794662"/>
    <w:rPr>
      <w:i/>
      <w:iCs/>
    </w:rPr>
  </w:style>
  <w:style w:type="character" w:styleId="HTMLKeyboard">
    <w:name w:val="HTML Keyboard"/>
    <w:basedOn w:val="DefaultParagraphFont"/>
    <w:semiHidden/>
    <w:rsid w:val="00794662"/>
    <w:rPr>
      <w:rFonts w:ascii="Courier New" w:hAnsi="Courier New" w:cs="Courier New"/>
      <w:sz w:val="20"/>
      <w:szCs w:val="20"/>
    </w:rPr>
  </w:style>
  <w:style w:type="paragraph" w:styleId="HTMLPreformatted">
    <w:name w:val="HTML Preformatted"/>
    <w:basedOn w:val="Normal"/>
    <w:semiHidden/>
    <w:rsid w:val="00794662"/>
    <w:rPr>
      <w:rFonts w:ascii="Courier New" w:hAnsi="Courier New" w:cs="Courier New"/>
      <w:szCs w:val="20"/>
    </w:rPr>
  </w:style>
  <w:style w:type="character" w:styleId="HTMLSample">
    <w:name w:val="HTML Sample"/>
    <w:basedOn w:val="DefaultParagraphFont"/>
    <w:semiHidden/>
    <w:rsid w:val="00794662"/>
    <w:rPr>
      <w:rFonts w:ascii="Courier New" w:hAnsi="Courier New" w:cs="Courier New"/>
    </w:rPr>
  </w:style>
  <w:style w:type="character" w:styleId="HTMLTypewriter">
    <w:name w:val="HTML Typewriter"/>
    <w:basedOn w:val="DefaultParagraphFont"/>
    <w:semiHidden/>
    <w:rsid w:val="00794662"/>
    <w:rPr>
      <w:rFonts w:ascii="Courier New" w:hAnsi="Courier New" w:cs="Courier New"/>
      <w:sz w:val="20"/>
      <w:szCs w:val="20"/>
    </w:rPr>
  </w:style>
  <w:style w:type="character" w:styleId="HTMLVariable">
    <w:name w:val="HTML Variable"/>
    <w:basedOn w:val="DefaultParagraphFont"/>
    <w:semiHidden/>
    <w:rsid w:val="00794662"/>
    <w:rPr>
      <w:i/>
      <w:iCs/>
    </w:rPr>
  </w:style>
  <w:style w:type="character" w:styleId="LineNumber">
    <w:name w:val="line number"/>
    <w:basedOn w:val="DefaultParagraphFont"/>
    <w:semiHidden/>
    <w:rsid w:val="00794662"/>
  </w:style>
  <w:style w:type="paragraph" w:styleId="List">
    <w:name w:val="List"/>
    <w:basedOn w:val="Normal"/>
    <w:semiHidden/>
    <w:rsid w:val="00794662"/>
    <w:pPr>
      <w:ind w:left="360" w:hanging="360"/>
    </w:pPr>
  </w:style>
  <w:style w:type="paragraph" w:styleId="List2">
    <w:name w:val="List 2"/>
    <w:basedOn w:val="Normal"/>
    <w:semiHidden/>
    <w:rsid w:val="00794662"/>
    <w:pPr>
      <w:ind w:left="720" w:hanging="360"/>
    </w:pPr>
  </w:style>
  <w:style w:type="paragraph" w:styleId="List3">
    <w:name w:val="List 3"/>
    <w:basedOn w:val="Normal"/>
    <w:semiHidden/>
    <w:rsid w:val="00794662"/>
    <w:pPr>
      <w:ind w:left="1080" w:hanging="360"/>
    </w:pPr>
  </w:style>
  <w:style w:type="paragraph" w:styleId="List4">
    <w:name w:val="List 4"/>
    <w:basedOn w:val="Normal"/>
    <w:semiHidden/>
    <w:rsid w:val="00794662"/>
    <w:pPr>
      <w:ind w:left="1440" w:hanging="360"/>
    </w:pPr>
  </w:style>
  <w:style w:type="paragraph" w:styleId="List5">
    <w:name w:val="List 5"/>
    <w:basedOn w:val="Normal"/>
    <w:semiHidden/>
    <w:rsid w:val="00794662"/>
    <w:pPr>
      <w:ind w:left="1800" w:hanging="360"/>
    </w:pPr>
  </w:style>
  <w:style w:type="paragraph" w:styleId="ListBullet">
    <w:name w:val="List Bullet"/>
    <w:basedOn w:val="Normal"/>
    <w:semiHidden/>
    <w:rsid w:val="00794662"/>
    <w:pPr>
      <w:numPr>
        <w:numId w:val="5"/>
      </w:numPr>
    </w:pPr>
  </w:style>
  <w:style w:type="paragraph" w:styleId="ListBullet2">
    <w:name w:val="List Bullet 2"/>
    <w:basedOn w:val="Normal"/>
    <w:semiHidden/>
    <w:rsid w:val="00794662"/>
    <w:pPr>
      <w:numPr>
        <w:numId w:val="6"/>
      </w:numPr>
    </w:pPr>
  </w:style>
  <w:style w:type="paragraph" w:styleId="ListBullet3">
    <w:name w:val="List Bullet 3"/>
    <w:basedOn w:val="Normal"/>
    <w:semiHidden/>
    <w:rsid w:val="00794662"/>
    <w:pPr>
      <w:numPr>
        <w:numId w:val="7"/>
      </w:numPr>
    </w:pPr>
  </w:style>
  <w:style w:type="paragraph" w:styleId="ListBullet4">
    <w:name w:val="List Bullet 4"/>
    <w:basedOn w:val="Normal"/>
    <w:semiHidden/>
    <w:rsid w:val="00794662"/>
    <w:pPr>
      <w:numPr>
        <w:numId w:val="8"/>
      </w:numPr>
    </w:pPr>
  </w:style>
  <w:style w:type="paragraph" w:styleId="ListBullet5">
    <w:name w:val="List Bullet 5"/>
    <w:basedOn w:val="Normal"/>
    <w:semiHidden/>
    <w:rsid w:val="00794662"/>
    <w:pPr>
      <w:numPr>
        <w:numId w:val="9"/>
      </w:numPr>
    </w:pPr>
  </w:style>
  <w:style w:type="paragraph" w:styleId="ListContinue">
    <w:name w:val="List Continue"/>
    <w:basedOn w:val="Normal"/>
    <w:semiHidden/>
    <w:rsid w:val="00794662"/>
    <w:pPr>
      <w:spacing w:after="120"/>
      <w:ind w:left="360"/>
    </w:pPr>
  </w:style>
  <w:style w:type="paragraph" w:styleId="ListContinue2">
    <w:name w:val="List Continue 2"/>
    <w:basedOn w:val="Normal"/>
    <w:semiHidden/>
    <w:rsid w:val="00794662"/>
    <w:pPr>
      <w:spacing w:after="120"/>
      <w:ind w:left="720"/>
    </w:pPr>
  </w:style>
  <w:style w:type="paragraph" w:styleId="ListContinue3">
    <w:name w:val="List Continue 3"/>
    <w:basedOn w:val="Normal"/>
    <w:semiHidden/>
    <w:rsid w:val="00794662"/>
    <w:pPr>
      <w:spacing w:after="120"/>
      <w:ind w:left="1080"/>
    </w:pPr>
  </w:style>
  <w:style w:type="paragraph" w:styleId="ListContinue4">
    <w:name w:val="List Continue 4"/>
    <w:basedOn w:val="Normal"/>
    <w:semiHidden/>
    <w:rsid w:val="00794662"/>
    <w:pPr>
      <w:spacing w:after="120"/>
      <w:ind w:left="1440"/>
    </w:pPr>
  </w:style>
  <w:style w:type="paragraph" w:styleId="ListContinue5">
    <w:name w:val="List Continue 5"/>
    <w:basedOn w:val="Normal"/>
    <w:semiHidden/>
    <w:rsid w:val="00794662"/>
    <w:pPr>
      <w:spacing w:after="120"/>
      <w:ind w:left="1800"/>
    </w:pPr>
  </w:style>
  <w:style w:type="paragraph" w:styleId="ListNumber">
    <w:name w:val="List Number"/>
    <w:basedOn w:val="Normal"/>
    <w:semiHidden/>
    <w:rsid w:val="00794662"/>
    <w:pPr>
      <w:numPr>
        <w:numId w:val="10"/>
      </w:numPr>
    </w:pPr>
  </w:style>
  <w:style w:type="paragraph" w:styleId="ListNumber2">
    <w:name w:val="List Number 2"/>
    <w:basedOn w:val="Normal"/>
    <w:semiHidden/>
    <w:rsid w:val="00794662"/>
    <w:pPr>
      <w:numPr>
        <w:numId w:val="11"/>
      </w:numPr>
    </w:pPr>
  </w:style>
  <w:style w:type="paragraph" w:styleId="ListNumber3">
    <w:name w:val="List Number 3"/>
    <w:basedOn w:val="Normal"/>
    <w:semiHidden/>
    <w:rsid w:val="00794662"/>
    <w:pPr>
      <w:numPr>
        <w:numId w:val="12"/>
      </w:numPr>
    </w:pPr>
  </w:style>
  <w:style w:type="paragraph" w:styleId="ListNumber4">
    <w:name w:val="List Number 4"/>
    <w:basedOn w:val="Normal"/>
    <w:semiHidden/>
    <w:rsid w:val="00794662"/>
    <w:pPr>
      <w:numPr>
        <w:numId w:val="13"/>
      </w:numPr>
    </w:pPr>
  </w:style>
  <w:style w:type="paragraph" w:styleId="ListNumber5">
    <w:name w:val="List Number 5"/>
    <w:basedOn w:val="Normal"/>
    <w:semiHidden/>
    <w:rsid w:val="00794662"/>
    <w:pPr>
      <w:numPr>
        <w:numId w:val="14"/>
      </w:numPr>
    </w:pPr>
  </w:style>
  <w:style w:type="paragraph" w:styleId="MessageHeader">
    <w:name w:val="Message Header"/>
    <w:basedOn w:val="Normal"/>
    <w:semiHidden/>
    <w:rsid w:val="0079466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794662"/>
    <w:rPr>
      <w:rFonts w:ascii="Times New Roman" w:hAnsi="Times New Roman"/>
      <w:sz w:val="24"/>
    </w:rPr>
  </w:style>
  <w:style w:type="paragraph" w:styleId="NormalIndent">
    <w:name w:val="Normal Indent"/>
    <w:basedOn w:val="Normal"/>
    <w:semiHidden/>
    <w:rsid w:val="00794662"/>
    <w:pPr>
      <w:ind w:left="720"/>
    </w:pPr>
  </w:style>
  <w:style w:type="paragraph" w:styleId="NoteHeading">
    <w:name w:val="Note Heading"/>
    <w:basedOn w:val="Normal"/>
    <w:next w:val="Normal"/>
    <w:semiHidden/>
    <w:rsid w:val="00794662"/>
  </w:style>
  <w:style w:type="paragraph" w:styleId="PlainText">
    <w:name w:val="Plain Text"/>
    <w:basedOn w:val="Normal"/>
    <w:semiHidden/>
    <w:rsid w:val="00794662"/>
    <w:rPr>
      <w:rFonts w:ascii="Courier New" w:hAnsi="Courier New" w:cs="Courier New"/>
      <w:szCs w:val="20"/>
    </w:rPr>
  </w:style>
  <w:style w:type="paragraph" w:styleId="Salutation">
    <w:name w:val="Salutation"/>
    <w:basedOn w:val="Normal"/>
    <w:next w:val="Normal"/>
    <w:semiHidden/>
    <w:rsid w:val="00794662"/>
  </w:style>
  <w:style w:type="paragraph" w:styleId="Signature">
    <w:name w:val="Signature"/>
    <w:basedOn w:val="Normal"/>
    <w:semiHidden/>
    <w:rsid w:val="00794662"/>
    <w:pPr>
      <w:ind w:left="4320"/>
    </w:pPr>
  </w:style>
  <w:style w:type="table" w:styleId="TableGrid">
    <w:name w:val="Table Grid"/>
    <w:basedOn w:val="TableNormal"/>
    <w:uiPriority w:val="39"/>
    <w:rsid w:val="005C1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3F3C9F"/>
    <w:pPr>
      <w:spacing w:after="120" w:line="180" w:lineRule="atLeast"/>
    </w:pPr>
    <w:rPr>
      <w:rFonts w:ascii="MetricHPE Light" w:hAnsi="MetricHPE Light"/>
      <w:color w:val="000000"/>
      <w:sz w:val="14"/>
    </w:rPr>
  </w:style>
  <w:style w:type="paragraph" w:customStyle="1" w:styleId="CoverDocumentType10pt">
    <w:name w:val="Cover: Document Type 10pt"/>
    <w:link w:val="CoverDocumentType10ptChar"/>
    <w:uiPriority w:val="70"/>
    <w:rsid w:val="00D22A0C"/>
    <w:pPr>
      <w:spacing w:after="200"/>
    </w:pPr>
    <w:rPr>
      <w:rFonts w:ascii="MetricHPE" w:hAnsi="MetricHPE"/>
      <w:b/>
      <w:sz w:val="20"/>
    </w:rPr>
  </w:style>
  <w:style w:type="paragraph" w:customStyle="1" w:styleId="NumberedList-Level1LastBeforeBodycopy">
    <w:name w:val="Numbered List - Level 1_Last Before Bodycopy"/>
    <w:basedOn w:val="NumberedList-Level1"/>
    <w:uiPriority w:val="30"/>
    <w:rsid w:val="00EA4C99"/>
    <w:pPr>
      <w:spacing w:after="216"/>
    </w:pPr>
  </w:style>
  <w:style w:type="paragraph" w:customStyle="1" w:styleId="CoverForinternaluseonly">
    <w:name w:val="Cover: For internal use only"/>
    <w:basedOn w:val="Normal"/>
    <w:uiPriority w:val="70"/>
    <w:rsid w:val="00B76A7B"/>
    <w:pPr>
      <w:spacing w:after="40" w:line="240" w:lineRule="atLeast"/>
      <w:jc w:val="right"/>
    </w:pPr>
    <w:rPr>
      <w:rFonts w:ascii="Metric Semibold" w:hAnsi="Metric Semibold"/>
      <w:b/>
    </w:rPr>
  </w:style>
  <w:style w:type="paragraph" w:customStyle="1" w:styleId="IntroText16pt">
    <w:name w:val="Intro Text 16pt"/>
    <w:uiPriority w:val="25"/>
    <w:rsid w:val="00C73FF9"/>
    <w:pPr>
      <w:spacing w:after="240" w:line="360" w:lineRule="exact"/>
    </w:pPr>
    <w:rPr>
      <w:rFonts w:ascii="Metric Light" w:hAnsi="Metric Light"/>
      <w:sz w:val="32"/>
      <w:szCs w:val="24"/>
    </w:rPr>
  </w:style>
  <w:style w:type="table" w:customStyle="1" w:styleId="HPDataSheetTable">
    <w:name w:val="HP Data Sheet Table"/>
    <w:basedOn w:val="TableNormal"/>
    <w:uiPriority w:val="99"/>
    <w:qFormat/>
    <w:rsid w:val="00D94D41"/>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Metric Regular" w:hAnsi="Metric Regular"/>
        <w:b w:val="0"/>
        <w:sz w:val="18"/>
      </w:rPr>
      <w:tblPr/>
      <w:tcPr>
        <w:tcBorders>
          <w:bottom w:val="nil"/>
          <w:insideH w:val="nil"/>
        </w:tcBorders>
      </w:tcPr>
    </w:tblStylePr>
    <w:tblStylePr w:type="firstCol">
      <w:rPr>
        <w:rFonts w:ascii="Metric Regular" w:hAnsi="Metric Regular"/>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F871C1"/>
    <w:pPr>
      <w:numPr>
        <w:numId w:val="17"/>
      </w:numPr>
      <w:tabs>
        <w:tab w:val="left" w:pos="562"/>
      </w:tabs>
      <w:spacing w:after="115" w:line="240" w:lineRule="atLeast"/>
      <w:ind w:left="561" w:hanging="187"/>
    </w:pPr>
    <w:rPr>
      <w:rFonts w:ascii="MetricHPE Light" w:hAnsi="MetricHPE Light"/>
      <w:color w:val="000000"/>
      <w:sz w:val="20"/>
    </w:rPr>
  </w:style>
  <w:style w:type="paragraph" w:customStyle="1" w:styleId="CoverHeadline50ptbold">
    <w:name w:val="Cover: Headline 50pt (bold)"/>
    <w:basedOn w:val="CoverHeadline28ptfor4lines"/>
    <w:uiPriority w:val="72"/>
    <w:semiHidden/>
    <w:rsid w:val="00524169"/>
    <w:pPr>
      <w:spacing w:line="1040" w:lineRule="exact"/>
    </w:pPr>
    <w:rPr>
      <w:sz w:val="100"/>
    </w:rPr>
  </w:style>
  <w:style w:type="paragraph" w:customStyle="1" w:styleId="MISCFigureCaptionHeader8pt">
    <w:name w:val="MISC: Figure Caption Header 8pt"/>
    <w:uiPriority w:val="90"/>
    <w:rsid w:val="005A3EF0"/>
    <w:pPr>
      <w:spacing w:after="400"/>
    </w:pPr>
    <w:rPr>
      <w:rFonts w:ascii="MetricHPE Light" w:hAnsi="MetricHPE Light"/>
      <w:sz w:val="16"/>
      <w:szCs w:val="20"/>
    </w:rPr>
  </w:style>
  <w:style w:type="paragraph" w:customStyle="1" w:styleId="MISCTitleDescriptorinheader10pt">
    <w:name w:val="MISC: Title Descriptor (in header) 10pt"/>
    <w:uiPriority w:val="91"/>
    <w:rsid w:val="009F2FD1"/>
    <w:pPr>
      <w:spacing w:before="180" w:after="240"/>
    </w:pPr>
    <w:rPr>
      <w:rFonts w:ascii="Metric Light" w:hAnsi="Metric Light"/>
      <w:sz w:val="20"/>
      <w:szCs w:val="24"/>
    </w:rPr>
  </w:style>
  <w:style w:type="paragraph" w:customStyle="1" w:styleId="QuoteText16pt">
    <w:name w:val="Quote Text 16pt"/>
    <w:uiPriority w:val="27"/>
    <w:rsid w:val="0032289B"/>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08545A"/>
    <w:pPr>
      <w:spacing w:after="360" w:line="240" w:lineRule="atLeast"/>
    </w:pPr>
    <w:rPr>
      <w:sz w:val="20"/>
      <w:szCs w:val="18"/>
    </w:rPr>
  </w:style>
  <w:style w:type="paragraph" w:customStyle="1" w:styleId="BodyTextMetricHPELight10pt">
    <w:name w:val="Body Text MetricHPE Light 10pt"/>
    <w:uiPriority w:val="99"/>
    <w:qFormat/>
    <w:rsid w:val="0045081F"/>
    <w:pPr>
      <w:spacing w:after="160" w:line="240" w:lineRule="atLeast"/>
    </w:pPr>
    <w:rPr>
      <w:rFonts w:ascii="MetricHPE Light" w:hAnsi="MetricHPE Light"/>
      <w:sz w:val="20"/>
    </w:rPr>
  </w:style>
  <w:style w:type="paragraph" w:customStyle="1" w:styleId="BackPageSharewithcolleagues7pt">
    <w:name w:val="Back Page: Share with colleagues 7pt"/>
    <w:basedOn w:val="BackPageLegal7pt"/>
    <w:uiPriority w:val="70"/>
    <w:rsid w:val="00CC1FAC"/>
    <w:pPr>
      <w:spacing w:after="40"/>
    </w:pPr>
  </w:style>
  <w:style w:type="paragraph" w:customStyle="1" w:styleId="BackPageLearnmoreat16pt">
    <w:name w:val="Back Page: Learn more at 16 pt"/>
    <w:basedOn w:val="Heading2"/>
    <w:uiPriority w:val="59"/>
    <w:rsid w:val="003F3C9F"/>
    <w:pPr>
      <w:spacing w:line="320" w:lineRule="exact"/>
    </w:pPr>
    <w:rPr>
      <w:rFonts w:ascii="MetricHPE Light" w:hAnsi="MetricHPE Light"/>
      <w:sz w:val="32"/>
    </w:rPr>
  </w:style>
  <w:style w:type="paragraph" w:styleId="Header">
    <w:name w:val="header"/>
    <w:basedOn w:val="Normal"/>
    <w:link w:val="HeaderChar"/>
    <w:uiPriority w:val="99"/>
    <w:semiHidden/>
    <w:rsid w:val="005F0FB5"/>
    <w:pPr>
      <w:tabs>
        <w:tab w:val="center" w:pos="4680"/>
        <w:tab w:val="right" w:pos="9360"/>
      </w:tabs>
    </w:pPr>
  </w:style>
  <w:style w:type="character" w:customStyle="1" w:styleId="HeaderChar">
    <w:name w:val="Header Char"/>
    <w:basedOn w:val="DefaultParagraphFont"/>
    <w:link w:val="Header"/>
    <w:uiPriority w:val="99"/>
    <w:semiHidden/>
    <w:rsid w:val="00AB1A53"/>
    <w:rPr>
      <w:rFonts w:ascii="HP Simplified Light" w:hAnsi="HP Simplified Light"/>
      <w:szCs w:val="24"/>
    </w:rPr>
  </w:style>
  <w:style w:type="paragraph" w:customStyle="1" w:styleId="CoverTableofcontentstitle30pt">
    <w:name w:val="Cover: Table of contents title 30pt"/>
    <w:next w:val="Normal"/>
    <w:uiPriority w:val="84"/>
    <w:rsid w:val="00FD792A"/>
    <w:pPr>
      <w:spacing w:after="360"/>
    </w:pPr>
    <w:rPr>
      <w:rFonts w:ascii="MetricHPE" w:hAnsi="MetricHPE"/>
      <w:b/>
      <w:sz w:val="60"/>
    </w:rPr>
  </w:style>
  <w:style w:type="character" w:styleId="FootnoteReference">
    <w:name w:val="footnote reference"/>
    <w:basedOn w:val="DefaultParagraphFont"/>
    <w:rsid w:val="002E2B65"/>
    <w:rPr>
      <w:vertAlign w:val="superscript"/>
    </w:rPr>
  </w:style>
  <w:style w:type="paragraph" w:customStyle="1" w:styleId="BulletLevel3-2ndparagraph">
    <w:name w:val="Bullet Level 3 - 2nd paragraph"/>
    <w:basedOn w:val="BulletLevel3"/>
    <w:uiPriority w:val="20"/>
    <w:rsid w:val="007F037A"/>
    <w:pPr>
      <w:numPr>
        <w:numId w:val="0"/>
      </w:numPr>
      <w:ind w:left="562"/>
    </w:pPr>
  </w:style>
  <w:style w:type="paragraph" w:customStyle="1" w:styleId="BulletLevel3-2ndparagraphLast">
    <w:name w:val="Bullet Level 3 - 2nd paragraph_Last"/>
    <w:basedOn w:val="BulletLevel3-2ndparagraph"/>
    <w:uiPriority w:val="21"/>
    <w:rsid w:val="006128FF"/>
    <w:pPr>
      <w:spacing w:after="220"/>
    </w:pPr>
  </w:style>
  <w:style w:type="paragraph" w:customStyle="1" w:styleId="NumberedList-Level2">
    <w:name w:val="Numbered List - Level 2"/>
    <w:basedOn w:val="NumberedList-Level1"/>
    <w:uiPriority w:val="34"/>
    <w:rsid w:val="00DB70F5"/>
    <w:pPr>
      <w:numPr>
        <w:numId w:val="15"/>
      </w:numPr>
    </w:pPr>
  </w:style>
  <w:style w:type="paragraph" w:customStyle="1" w:styleId="NumberedList-Level3">
    <w:name w:val="Numbered List - Level 3"/>
    <w:basedOn w:val="NumberedList-Level2"/>
    <w:uiPriority w:val="35"/>
    <w:rsid w:val="00D63FE0"/>
    <w:pPr>
      <w:numPr>
        <w:numId w:val="16"/>
      </w:numPr>
    </w:pPr>
  </w:style>
  <w:style w:type="character" w:customStyle="1" w:styleId="BoldCharacter">
    <w:name w:val="Bold Character"/>
    <w:basedOn w:val="DefaultParagraphFont"/>
    <w:uiPriority w:val="1"/>
    <w:semiHidden/>
    <w:rsid w:val="00047D3E"/>
    <w:rPr>
      <w:rFonts w:ascii="HP Simplified" w:hAnsi="HP Simplified"/>
      <w:b/>
    </w:rPr>
  </w:style>
  <w:style w:type="paragraph" w:customStyle="1" w:styleId="NoParagraphStyle">
    <w:name w:val="[No Paragraph Style]"/>
    <w:semiHidden/>
    <w:rsid w:val="00316AE2"/>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EC69E9"/>
    <w:pPr>
      <w:spacing w:after="40"/>
      <w:ind w:left="90" w:hanging="90"/>
    </w:pPr>
  </w:style>
  <w:style w:type="paragraph" w:customStyle="1" w:styleId="MISCNote-Ruleabove">
    <w:name w:val="MISC: Note-Rule above"/>
    <w:basedOn w:val="Normal"/>
    <w:uiPriority w:val="91"/>
    <w:rsid w:val="00F871C1"/>
    <w:pPr>
      <w:keepNext/>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08545A"/>
    <w:pPr>
      <w:pBdr>
        <w:bottom w:val="single" w:sz="2" w:space="5" w:color="auto"/>
      </w:pBdr>
      <w:spacing w:after="360" w:line="240" w:lineRule="atLeast"/>
    </w:pPr>
    <w:rPr>
      <w:rFonts w:ascii="MetricHPE Light" w:hAnsi="MetricHPE Light"/>
      <w:color w:val="000000"/>
      <w:sz w:val="20"/>
    </w:rPr>
  </w:style>
  <w:style w:type="paragraph" w:styleId="TOC1">
    <w:name w:val="toc 1"/>
    <w:basedOn w:val="Normal"/>
    <w:next w:val="Normal"/>
    <w:autoRedefine/>
    <w:uiPriority w:val="39"/>
    <w:unhideWhenUsed/>
    <w:rsid w:val="00FD792A"/>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FD792A"/>
    <w:pPr>
      <w:tabs>
        <w:tab w:val="right" w:leader="dot" w:pos="10800"/>
      </w:tabs>
      <w:spacing w:after="100"/>
      <w:ind w:left="187" w:right="1152"/>
    </w:pPr>
    <w:rPr>
      <w:noProof/>
      <w:sz w:val="20"/>
    </w:rPr>
  </w:style>
  <w:style w:type="paragraph" w:customStyle="1" w:styleId="TableRowhead8pt">
    <w:name w:val="Table Rowhead 8 pt"/>
    <w:uiPriority w:val="99"/>
    <w:rsid w:val="008735C2"/>
    <w:pPr>
      <w:spacing w:before="60" w:after="60" w:line="200" w:lineRule="atLeast"/>
    </w:pPr>
    <w:rPr>
      <w:rFonts w:ascii="MetricHPE Semibold" w:hAnsi="MetricHPE Semibold"/>
      <w:sz w:val="16"/>
      <w:szCs w:val="20"/>
    </w:rPr>
  </w:style>
  <w:style w:type="character" w:customStyle="1" w:styleId="FootnoteTextChar">
    <w:name w:val="Footnote Text Char"/>
    <w:basedOn w:val="DefaultParagraphFont"/>
    <w:link w:val="FootnoteText"/>
    <w:uiPriority w:val="98"/>
    <w:rsid w:val="0032289B"/>
    <w:rPr>
      <w:rFonts w:ascii="MetricHPE Light" w:hAnsi="MetricHPE Light"/>
      <w:sz w:val="16"/>
      <w:szCs w:val="20"/>
    </w:rPr>
  </w:style>
  <w:style w:type="paragraph" w:customStyle="1" w:styleId="BackPageSignupforupdates9pt">
    <w:name w:val="Back Page: Sign up for updates 9pt"/>
    <w:uiPriority w:val="62"/>
    <w:rsid w:val="003F3C9F"/>
    <w:pPr>
      <w:spacing w:before="60" w:line="240" w:lineRule="exact"/>
    </w:pPr>
    <w:rPr>
      <w:rFonts w:ascii="MetricHPE" w:hAnsi="MetricHPE"/>
      <w:b/>
      <w:szCs w:val="20"/>
    </w:rPr>
  </w:style>
  <w:style w:type="character" w:customStyle="1" w:styleId="CodingLanguage">
    <w:name w:val="Coding Language"/>
    <w:basedOn w:val="DefaultParagraphFont"/>
    <w:uiPriority w:val="98"/>
    <w:rsid w:val="00970C04"/>
    <w:rPr>
      <w:rFonts w:ascii="HPE Simple" w:hAnsi="HPE Simple"/>
      <w:b w:val="0"/>
      <w:i w:val="0"/>
    </w:rPr>
  </w:style>
  <w:style w:type="paragraph" w:customStyle="1" w:styleId="MISCTitleDescriptorinheader11ptLight">
    <w:name w:val="MISC: Title Descriptor (in header) 11pt Light"/>
    <w:basedOn w:val="MISCTitleDescriptorinheader10pt"/>
    <w:uiPriority w:val="99"/>
    <w:rsid w:val="00A44292"/>
  </w:style>
  <w:style w:type="paragraph" w:customStyle="1" w:styleId="CoverIntroMetricHPELight16">
    <w:name w:val="Cover: Intro MetricHPE Light 16"/>
    <w:basedOn w:val="CoverSubtitle"/>
    <w:uiPriority w:val="99"/>
    <w:rsid w:val="00230B6C"/>
    <w:rPr>
      <w:rFonts w:ascii="MetricHPE Light" w:hAnsi="MetricHPE Light"/>
    </w:rPr>
  </w:style>
  <w:style w:type="paragraph" w:customStyle="1" w:styleId="MISCTableCaptionHeader8pt">
    <w:name w:val="MISC: Table Caption Header 8pt"/>
    <w:uiPriority w:val="99"/>
    <w:rsid w:val="00D41BDA"/>
    <w:pPr>
      <w:keepNext/>
      <w:spacing w:after="60"/>
    </w:pPr>
    <w:rPr>
      <w:rFonts w:ascii="MetricHPE Light" w:hAnsi="MetricHPE Light"/>
      <w:sz w:val="16"/>
      <w:szCs w:val="20"/>
    </w:rPr>
  </w:style>
  <w:style w:type="paragraph" w:customStyle="1" w:styleId="PageNumbers">
    <w:name w:val="Page Numbers"/>
    <w:basedOn w:val="Normal"/>
    <w:uiPriority w:val="99"/>
    <w:rsid w:val="00E11EF2"/>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DB0082"/>
    <w:pPr>
      <w:spacing w:after="100"/>
      <w:ind w:left="749"/>
    </w:pPr>
  </w:style>
  <w:style w:type="character" w:customStyle="1" w:styleId="CoverDocumentType10ptChar">
    <w:name w:val="Cover: Document Type 10pt Char"/>
    <w:basedOn w:val="DefaultParagraphFont"/>
    <w:link w:val="CoverDocumentType10pt"/>
    <w:uiPriority w:val="70"/>
    <w:rsid w:val="00D22A0C"/>
    <w:rPr>
      <w:rFonts w:ascii="MetricHPE" w:hAnsi="MetricHPE"/>
      <w:b/>
      <w:sz w:val="20"/>
    </w:rPr>
  </w:style>
  <w:style w:type="character" w:customStyle="1" w:styleId="BoldEmpha">
    <w:name w:val="Bold Empha"/>
    <w:uiPriority w:val="1"/>
    <w:qFormat/>
    <w:rsid w:val="003F3C9F"/>
    <w:rPr>
      <w:rFonts w:ascii="MetricHPE Semibold" w:hAnsi="MetricHPE Semibold"/>
      <w:color w:val="auto"/>
    </w:rPr>
  </w:style>
  <w:style w:type="paragraph" w:customStyle="1" w:styleId="TableSubhead8pt">
    <w:name w:val="Table Subhead 8 pt"/>
    <w:uiPriority w:val="99"/>
    <w:rsid w:val="006F2102"/>
    <w:pPr>
      <w:spacing w:before="60" w:after="60" w:line="200" w:lineRule="atLeast"/>
    </w:pPr>
    <w:rPr>
      <w:rFonts w:ascii="MetricHPE Semibold" w:hAnsi="MetricHPE Semibold"/>
      <w:sz w:val="16"/>
      <w:szCs w:val="20"/>
    </w:rPr>
  </w:style>
  <w:style w:type="paragraph" w:styleId="Bibliography">
    <w:name w:val="Bibliography"/>
    <w:basedOn w:val="Normal"/>
    <w:next w:val="Normal"/>
    <w:uiPriority w:val="37"/>
    <w:semiHidden/>
    <w:unhideWhenUsed/>
    <w:rsid w:val="00801976"/>
  </w:style>
  <w:style w:type="paragraph" w:styleId="Caption">
    <w:name w:val="caption"/>
    <w:basedOn w:val="Normal"/>
    <w:next w:val="Normal"/>
    <w:unhideWhenUsed/>
    <w:qFormat/>
    <w:rsid w:val="00801976"/>
    <w:pPr>
      <w:spacing w:after="200"/>
    </w:pPr>
    <w:rPr>
      <w:i/>
      <w:iCs/>
      <w:color w:val="1F497D" w:themeColor="text2"/>
      <w:szCs w:val="18"/>
    </w:rPr>
  </w:style>
  <w:style w:type="paragraph" w:styleId="CommentText">
    <w:name w:val="annotation text"/>
    <w:basedOn w:val="Normal"/>
    <w:link w:val="CommentTextChar"/>
    <w:unhideWhenUsed/>
    <w:rsid w:val="00801976"/>
    <w:rPr>
      <w:sz w:val="20"/>
      <w:szCs w:val="20"/>
    </w:rPr>
  </w:style>
  <w:style w:type="character" w:customStyle="1" w:styleId="CommentTextChar">
    <w:name w:val="Comment Text Char"/>
    <w:basedOn w:val="DefaultParagraphFont"/>
    <w:link w:val="CommentText"/>
    <w:rsid w:val="00801976"/>
    <w:rPr>
      <w:rFonts w:ascii="HP Simplified Light" w:hAnsi="HP Simplified Light"/>
      <w:sz w:val="20"/>
      <w:szCs w:val="20"/>
    </w:rPr>
  </w:style>
  <w:style w:type="paragraph" w:styleId="CommentSubject">
    <w:name w:val="annotation subject"/>
    <w:basedOn w:val="CommentText"/>
    <w:next w:val="CommentText"/>
    <w:link w:val="CommentSubjectChar"/>
    <w:semiHidden/>
    <w:unhideWhenUsed/>
    <w:rsid w:val="00801976"/>
    <w:rPr>
      <w:b/>
      <w:bCs/>
    </w:rPr>
  </w:style>
  <w:style w:type="character" w:customStyle="1" w:styleId="CommentSubjectChar">
    <w:name w:val="Comment Subject Char"/>
    <w:basedOn w:val="CommentTextChar"/>
    <w:link w:val="CommentSubject"/>
    <w:semiHidden/>
    <w:rsid w:val="00801976"/>
    <w:rPr>
      <w:rFonts w:ascii="HP Simplified Light" w:hAnsi="HP Simplified Light"/>
      <w:b/>
      <w:bCs/>
      <w:sz w:val="20"/>
      <w:szCs w:val="20"/>
    </w:rPr>
  </w:style>
  <w:style w:type="paragraph" w:styleId="DocumentMap">
    <w:name w:val="Document Map"/>
    <w:basedOn w:val="Normal"/>
    <w:link w:val="DocumentMapChar"/>
    <w:semiHidden/>
    <w:unhideWhenUsed/>
    <w:rsid w:val="00801976"/>
    <w:rPr>
      <w:rFonts w:ascii="Segoe UI" w:hAnsi="Segoe UI" w:cs="Segoe UI"/>
      <w:sz w:val="16"/>
      <w:szCs w:val="16"/>
    </w:rPr>
  </w:style>
  <w:style w:type="character" w:customStyle="1" w:styleId="DocumentMapChar">
    <w:name w:val="Document Map Char"/>
    <w:basedOn w:val="DefaultParagraphFont"/>
    <w:link w:val="DocumentMap"/>
    <w:semiHidden/>
    <w:rsid w:val="00801976"/>
    <w:rPr>
      <w:rFonts w:ascii="Segoe UI" w:hAnsi="Segoe UI" w:cs="Segoe UI"/>
      <w:sz w:val="16"/>
      <w:szCs w:val="16"/>
    </w:rPr>
  </w:style>
  <w:style w:type="paragraph" w:styleId="EndnoteText">
    <w:name w:val="endnote text"/>
    <w:basedOn w:val="Normal"/>
    <w:link w:val="EndnoteTextChar"/>
    <w:semiHidden/>
    <w:unhideWhenUsed/>
    <w:rsid w:val="00801976"/>
    <w:rPr>
      <w:sz w:val="20"/>
      <w:szCs w:val="20"/>
    </w:rPr>
  </w:style>
  <w:style w:type="character" w:customStyle="1" w:styleId="EndnoteTextChar">
    <w:name w:val="Endnote Text Char"/>
    <w:basedOn w:val="DefaultParagraphFont"/>
    <w:link w:val="EndnoteText"/>
    <w:semiHidden/>
    <w:rsid w:val="00801976"/>
    <w:rPr>
      <w:rFonts w:ascii="HP Simplified Light" w:hAnsi="HP Simplified Light"/>
      <w:sz w:val="20"/>
      <w:szCs w:val="20"/>
    </w:rPr>
  </w:style>
  <w:style w:type="paragraph" w:styleId="Index1">
    <w:name w:val="index 1"/>
    <w:basedOn w:val="Normal"/>
    <w:next w:val="Normal"/>
    <w:autoRedefine/>
    <w:semiHidden/>
    <w:unhideWhenUsed/>
    <w:rsid w:val="00801976"/>
    <w:pPr>
      <w:ind w:left="180" w:hanging="180"/>
    </w:pPr>
  </w:style>
  <w:style w:type="paragraph" w:styleId="Index2">
    <w:name w:val="index 2"/>
    <w:basedOn w:val="Normal"/>
    <w:next w:val="Normal"/>
    <w:autoRedefine/>
    <w:semiHidden/>
    <w:unhideWhenUsed/>
    <w:rsid w:val="00801976"/>
    <w:pPr>
      <w:ind w:left="360" w:hanging="180"/>
    </w:pPr>
  </w:style>
  <w:style w:type="paragraph" w:styleId="Index3">
    <w:name w:val="index 3"/>
    <w:basedOn w:val="Normal"/>
    <w:next w:val="Normal"/>
    <w:autoRedefine/>
    <w:semiHidden/>
    <w:unhideWhenUsed/>
    <w:rsid w:val="00801976"/>
    <w:pPr>
      <w:ind w:left="540" w:hanging="180"/>
    </w:pPr>
  </w:style>
  <w:style w:type="paragraph" w:styleId="Index4">
    <w:name w:val="index 4"/>
    <w:basedOn w:val="Normal"/>
    <w:next w:val="Normal"/>
    <w:autoRedefine/>
    <w:semiHidden/>
    <w:unhideWhenUsed/>
    <w:rsid w:val="00801976"/>
    <w:pPr>
      <w:ind w:left="720" w:hanging="180"/>
    </w:pPr>
  </w:style>
  <w:style w:type="paragraph" w:styleId="Index5">
    <w:name w:val="index 5"/>
    <w:basedOn w:val="Normal"/>
    <w:next w:val="Normal"/>
    <w:autoRedefine/>
    <w:semiHidden/>
    <w:unhideWhenUsed/>
    <w:rsid w:val="00801976"/>
    <w:pPr>
      <w:ind w:left="900" w:hanging="180"/>
    </w:pPr>
  </w:style>
  <w:style w:type="paragraph" w:styleId="Index6">
    <w:name w:val="index 6"/>
    <w:basedOn w:val="Normal"/>
    <w:next w:val="Normal"/>
    <w:autoRedefine/>
    <w:semiHidden/>
    <w:unhideWhenUsed/>
    <w:rsid w:val="00801976"/>
    <w:pPr>
      <w:ind w:left="1080" w:hanging="180"/>
    </w:pPr>
  </w:style>
  <w:style w:type="paragraph" w:styleId="Index7">
    <w:name w:val="index 7"/>
    <w:basedOn w:val="Normal"/>
    <w:next w:val="Normal"/>
    <w:autoRedefine/>
    <w:semiHidden/>
    <w:unhideWhenUsed/>
    <w:rsid w:val="00801976"/>
    <w:pPr>
      <w:ind w:left="1260" w:hanging="180"/>
    </w:pPr>
  </w:style>
  <w:style w:type="paragraph" w:styleId="Index8">
    <w:name w:val="index 8"/>
    <w:basedOn w:val="Normal"/>
    <w:next w:val="Normal"/>
    <w:autoRedefine/>
    <w:semiHidden/>
    <w:unhideWhenUsed/>
    <w:rsid w:val="00801976"/>
    <w:pPr>
      <w:ind w:left="1440" w:hanging="180"/>
    </w:pPr>
  </w:style>
  <w:style w:type="paragraph" w:styleId="Index9">
    <w:name w:val="index 9"/>
    <w:basedOn w:val="Normal"/>
    <w:next w:val="Normal"/>
    <w:autoRedefine/>
    <w:semiHidden/>
    <w:unhideWhenUsed/>
    <w:rsid w:val="00801976"/>
    <w:pPr>
      <w:ind w:left="1620" w:hanging="180"/>
    </w:pPr>
  </w:style>
  <w:style w:type="paragraph" w:styleId="IndexHeading">
    <w:name w:val="index heading"/>
    <w:basedOn w:val="Normal"/>
    <w:next w:val="Index1"/>
    <w:semiHidden/>
    <w:unhideWhenUsed/>
    <w:rsid w:val="00801976"/>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80197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semiHidden/>
    <w:rsid w:val="00801976"/>
    <w:rPr>
      <w:rFonts w:ascii="HP Simplified Light" w:hAnsi="HP Simplified Light"/>
      <w:i/>
      <w:iCs/>
      <w:color w:val="4F81BD" w:themeColor="accent1"/>
      <w:szCs w:val="24"/>
    </w:rPr>
  </w:style>
  <w:style w:type="paragraph" w:styleId="ListParagraph">
    <w:name w:val="List Paragraph"/>
    <w:basedOn w:val="Normal"/>
    <w:uiPriority w:val="34"/>
    <w:semiHidden/>
    <w:rsid w:val="00801976"/>
    <w:pPr>
      <w:ind w:left="720"/>
      <w:contextualSpacing/>
    </w:pPr>
  </w:style>
  <w:style w:type="paragraph" w:styleId="NoSpacing">
    <w:name w:val="No Spacing"/>
    <w:uiPriority w:val="1"/>
    <w:semiHidden/>
    <w:rsid w:val="00801976"/>
    <w:rPr>
      <w:rFonts w:ascii="HP Simplified Light" w:hAnsi="HP Simplified Light"/>
      <w:szCs w:val="24"/>
    </w:rPr>
  </w:style>
  <w:style w:type="paragraph" w:styleId="Quote">
    <w:name w:val="Quote"/>
    <w:basedOn w:val="Normal"/>
    <w:next w:val="Normal"/>
    <w:link w:val="QuoteChar"/>
    <w:uiPriority w:val="29"/>
    <w:semiHidden/>
    <w:rsid w:val="008019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801976"/>
    <w:rPr>
      <w:rFonts w:ascii="HP Simplified Light" w:hAnsi="HP Simplified Light"/>
      <w:i/>
      <w:iCs/>
      <w:color w:val="404040" w:themeColor="text1" w:themeTint="BF"/>
      <w:szCs w:val="24"/>
    </w:rPr>
  </w:style>
  <w:style w:type="paragraph" w:styleId="Subtitle">
    <w:name w:val="Subtitle"/>
    <w:basedOn w:val="Normal"/>
    <w:next w:val="Normal"/>
    <w:link w:val="SubtitleChar"/>
    <w:semiHidden/>
    <w:rsid w:val="008019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8019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801976"/>
    <w:pPr>
      <w:ind w:left="180" w:hanging="180"/>
    </w:pPr>
  </w:style>
  <w:style w:type="paragraph" w:styleId="TableofFigures">
    <w:name w:val="table of figures"/>
    <w:basedOn w:val="Normal"/>
    <w:next w:val="Normal"/>
    <w:semiHidden/>
    <w:unhideWhenUsed/>
    <w:rsid w:val="00801976"/>
  </w:style>
  <w:style w:type="paragraph" w:styleId="TOAHeading">
    <w:name w:val="toa heading"/>
    <w:basedOn w:val="Normal"/>
    <w:next w:val="Normal"/>
    <w:semiHidden/>
    <w:unhideWhenUsed/>
    <w:rsid w:val="00801976"/>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801976"/>
    <w:pPr>
      <w:keepLines/>
      <w:spacing w:before="240" w:after="0" w:line="240" w:lineRule="auto"/>
      <w:outlineLvl w:val="9"/>
    </w:pPr>
    <w:rPr>
      <w:rFonts w:asciiTheme="majorHAnsi" w:eastAsiaTheme="majorEastAsia" w:hAnsiTheme="majorHAnsi" w:cstheme="majorBidi"/>
      <w:b w:val="0"/>
      <w:color w:val="365F91" w:themeColor="accent1" w:themeShade="BF"/>
      <w:szCs w:val="32"/>
    </w:rPr>
  </w:style>
  <w:style w:type="paragraph" w:customStyle="1" w:styleId="BackPageLearnmoreatURL12pt">
    <w:name w:val="Back Page: Learn more at URL 12 pt"/>
    <w:basedOn w:val="BackPageLearnmoreat16pt"/>
    <w:uiPriority w:val="99"/>
    <w:rsid w:val="005A3C3A"/>
    <w:rPr>
      <w:sz w:val="24"/>
      <w:u w:val="single"/>
    </w:rPr>
  </w:style>
  <w:style w:type="character" w:customStyle="1" w:styleId="MISCFigureCaptionHeaderBold8pt">
    <w:name w:val="MISC: Figure Caption Header Bold 8pt"/>
    <w:uiPriority w:val="1"/>
    <w:rsid w:val="005D1359"/>
    <w:rPr>
      <w:rFonts w:ascii="MetricHPE Semibold" w:hAnsi="MetricHPE Semibold" w:cs="HP Simplified"/>
      <w:b w:val="0"/>
      <w:bCs/>
      <w:sz w:val="16"/>
    </w:rPr>
  </w:style>
  <w:style w:type="character" w:customStyle="1" w:styleId="MISCTableCaptionHeaderBold8pt">
    <w:name w:val="MISC: Table Caption Header Bold 8pt"/>
    <w:uiPriority w:val="1"/>
    <w:rsid w:val="005D1359"/>
    <w:rPr>
      <w:rFonts w:ascii="MetricHPE Semibold" w:hAnsi="MetricHPE Semibold"/>
      <w:color w:val="auto"/>
      <w:sz w:val="16"/>
    </w:rPr>
  </w:style>
  <w:style w:type="paragraph" w:customStyle="1" w:styleId="BulletLevel2LastBeforeBodycopy">
    <w:name w:val="Bullet Level 2_Last Before Bodycopy"/>
    <w:basedOn w:val="BulletLevel2"/>
    <w:uiPriority w:val="99"/>
    <w:rsid w:val="00EC7771"/>
    <w:pPr>
      <w:spacing w:after="216"/>
    </w:pPr>
  </w:style>
  <w:style w:type="paragraph" w:customStyle="1" w:styleId="BulletLevel3LastBeforBodycopy">
    <w:name w:val="Bullet Level 3_Last Befor Bodycopy"/>
    <w:basedOn w:val="BulletLevel3"/>
    <w:uiPriority w:val="99"/>
    <w:rsid w:val="00FF0BE1"/>
    <w:pPr>
      <w:spacing w:after="216"/>
    </w:pPr>
  </w:style>
  <w:style w:type="paragraph" w:customStyle="1" w:styleId="BulletLevel1LastBeforeBodycopy">
    <w:name w:val="Bullet Level 1_Last Before Bodycopy"/>
    <w:basedOn w:val="BulletLevel1"/>
    <w:uiPriority w:val="99"/>
    <w:rsid w:val="00FF0BE1"/>
    <w:pPr>
      <w:spacing w:after="216"/>
    </w:pPr>
  </w:style>
  <w:style w:type="paragraph" w:customStyle="1" w:styleId="BulletLevel1LastBeforeMainhead">
    <w:name w:val="Bullet Level 1_Last Before Mainhead"/>
    <w:basedOn w:val="BulletLevel1"/>
    <w:uiPriority w:val="99"/>
    <w:rsid w:val="00FF0BE1"/>
    <w:pPr>
      <w:spacing w:after="360"/>
    </w:pPr>
  </w:style>
  <w:style w:type="paragraph" w:customStyle="1" w:styleId="BulletLevel2LastBeforeMainhead">
    <w:name w:val="Bullet Level 2_Last Before Mainhead"/>
    <w:basedOn w:val="BulletLevel2"/>
    <w:uiPriority w:val="99"/>
    <w:rsid w:val="00FF0BE1"/>
    <w:pPr>
      <w:spacing w:after="360"/>
    </w:pPr>
  </w:style>
  <w:style w:type="paragraph" w:customStyle="1" w:styleId="BulletLevel3LastBeforeMainhead">
    <w:name w:val="Bullet Level 3_Last Before Mainhead"/>
    <w:basedOn w:val="BulletLevel3LastBeforBodycopy"/>
    <w:uiPriority w:val="99"/>
    <w:rsid w:val="00D56E7A"/>
    <w:pPr>
      <w:spacing w:after="360"/>
    </w:pPr>
  </w:style>
  <w:style w:type="paragraph" w:customStyle="1" w:styleId="NumberedList-Level2LastBeforesubhead">
    <w:name w:val="Numbered List - Level 2 Last Before subhead"/>
    <w:basedOn w:val="NumberedList-Level2"/>
    <w:uiPriority w:val="99"/>
    <w:rsid w:val="00FD5CDA"/>
    <w:pPr>
      <w:spacing w:after="216"/>
    </w:pPr>
  </w:style>
  <w:style w:type="paragraph" w:customStyle="1" w:styleId="NumberedList-Level3LastBeforesubhead">
    <w:name w:val="Numbered List - Level 3 Last Before subhead"/>
    <w:basedOn w:val="NumberedList-Level3"/>
    <w:uiPriority w:val="99"/>
    <w:rsid w:val="00A74E0A"/>
    <w:pPr>
      <w:spacing w:after="216"/>
    </w:pPr>
  </w:style>
  <w:style w:type="paragraph" w:customStyle="1" w:styleId="NumberedList-Level2-2ndparagraph">
    <w:name w:val="Numbered List - Level 2 - 2nd paragraph"/>
    <w:basedOn w:val="NumberedList-Level2"/>
    <w:uiPriority w:val="99"/>
    <w:rsid w:val="006F7D31"/>
    <w:pPr>
      <w:numPr>
        <w:numId w:val="0"/>
      </w:numPr>
      <w:ind w:left="540"/>
    </w:pPr>
  </w:style>
  <w:style w:type="paragraph" w:customStyle="1" w:styleId="NumberedList-Level1LastBeforeMainhead">
    <w:name w:val="Numbered List - Level 1_Last Before Mainhead"/>
    <w:basedOn w:val="NumberedList-Level1LastBeforeBodycopy"/>
    <w:uiPriority w:val="99"/>
    <w:rsid w:val="00472884"/>
    <w:pPr>
      <w:spacing w:after="360"/>
    </w:pPr>
  </w:style>
  <w:style w:type="paragraph" w:customStyle="1" w:styleId="HPEConfidentialBody">
    <w:name w:val="HPE Confidential (Body)"/>
    <w:basedOn w:val="NoParagraphStyle"/>
    <w:uiPriority w:val="99"/>
    <w:rsid w:val="00540D83"/>
    <w:pPr>
      <w:spacing w:line="180" w:lineRule="atLeast"/>
      <w:jc w:val="right"/>
    </w:pPr>
    <w:rPr>
      <w:rFonts w:ascii="Metric Light" w:hAnsi="Metric Light" w:cs="Metric Light"/>
      <w:sz w:val="14"/>
      <w:szCs w:val="14"/>
    </w:rPr>
  </w:style>
  <w:style w:type="paragraph" w:customStyle="1" w:styleId="CoverHeadline32ptfor3lines">
    <w:name w:val="Cover: Headline 32 pt for 3 lines"/>
    <w:basedOn w:val="CoverHeadline28ptfor4lines"/>
    <w:uiPriority w:val="99"/>
    <w:rsid w:val="003F0949"/>
    <w:pPr>
      <w:spacing w:line="640" w:lineRule="exact"/>
    </w:pPr>
    <w:rPr>
      <w:sz w:val="64"/>
    </w:rPr>
  </w:style>
  <w:style w:type="paragraph" w:customStyle="1" w:styleId="FigureAfterspace">
    <w:name w:val="Figure After space"/>
    <w:basedOn w:val="BodyTextLastMetricHPELight10pt"/>
    <w:uiPriority w:val="99"/>
    <w:rsid w:val="005A3EF0"/>
    <w:pPr>
      <w:keepNext/>
      <w:spacing w:after="400"/>
    </w:pPr>
  </w:style>
  <w:style w:type="paragraph" w:customStyle="1" w:styleId="MISCFootnote8pt">
    <w:name w:val="MISC: Footnote 8pt"/>
    <w:uiPriority w:val="89"/>
    <w:rsid w:val="0043785A"/>
    <w:pPr>
      <w:tabs>
        <w:tab w:val="left" w:pos="115"/>
      </w:tabs>
      <w:ind w:left="115" w:hanging="115"/>
    </w:pPr>
    <w:rPr>
      <w:rFonts w:ascii="MetricHPE Light" w:hAnsi="MetricHPE Light"/>
      <w:color w:val="000000"/>
      <w:sz w:val="16"/>
    </w:rPr>
  </w:style>
  <w:style w:type="character" w:styleId="CommentReference">
    <w:name w:val="annotation reference"/>
    <w:basedOn w:val="DefaultParagraphFont"/>
    <w:semiHidden/>
    <w:unhideWhenUsed/>
    <w:rsid w:val="0043785A"/>
    <w:rPr>
      <w:sz w:val="16"/>
      <w:szCs w:val="16"/>
    </w:rPr>
  </w:style>
  <w:style w:type="paragraph" w:customStyle="1" w:styleId="CoverTableofcontentstitle26pt">
    <w:name w:val="Cover: Table of contents title 26pt"/>
    <w:next w:val="Normal"/>
    <w:uiPriority w:val="84"/>
    <w:rsid w:val="000615E7"/>
    <w:pPr>
      <w:spacing w:after="360"/>
      <w:ind w:left="374"/>
    </w:pPr>
    <w:rPr>
      <w:rFonts w:ascii="MetricHPE" w:hAnsi="MetricHPE"/>
      <w:b/>
      <w:sz w:val="60"/>
    </w:rPr>
  </w:style>
  <w:style w:type="paragraph" w:customStyle="1" w:styleId="CoverIntroMetricLight16">
    <w:name w:val="Cover: Intro Metric Light 16"/>
    <w:basedOn w:val="CoverSubtitle"/>
    <w:uiPriority w:val="99"/>
    <w:rsid w:val="000615E7"/>
    <w:pPr>
      <w:ind w:left="374" w:right="2160"/>
    </w:pPr>
    <w:rPr>
      <w:rFonts w:ascii="MetricHPE Light" w:hAnsi="MetricHPE Light"/>
    </w:rPr>
  </w:style>
  <w:style w:type="table" w:customStyle="1" w:styleId="TableGrid1">
    <w:name w:val="Table Grid1"/>
    <w:basedOn w:val="TableNormal"/>
    <w:next w:val="TableGrid"/>
    <w:uiPriority w:val="39"/>
    <w:rsid w:val="000615E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615E7"/>
    <w:rPr>
      <w:rFonts w:ascii="MetricHPE Light" w:hAnsi="MetricHPE Light"/>
      <w:szCs w:val="24"/>
    </w:rPr>
  </w:style>
  <w:style w:type="paragraph" w:styleId="Title">
    <w:name w:val="Title"/>
    <w:basedOn w:val="Normal"/>
    <w:next w:val="Normal"/>
    <w:link w:val="TitleChar"/>
    <w:rsid w:val="000615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5E7"/>
    <w:rPr>
      <w:rFonts w:asciiTheme="majorHAnsi" w:eastAsiaTheme="majorEastAsia" w:hAnsiTheme="majorHAnsi" w:cstheme="majorBidi"/>
      <w:spacing w:val="-10"/>
      <w:kern w:val="28"/>
      <w:sz w:val="56"/>
      <w:szCs w:val="56"/>
    </w:rPr>
  </w:style>
  <w:style w:type="paragraph" w:customStyle="1" w:styleId="BodyTextMetricLight10pt">
    <w:name w:val="Body Text Metric Light 10pt"/>
    <w:uiPriority w:val="99"/>
    <w:qFormat/>
    <w:rsid w:val="005C208A"/>
    <w:pPr>
      <w:spacing w:after="160" w:line="240" w:lineRule="atLeast"/>
    </w:pPr>
    <w:rPr>
      <w:rFonts w:ascii="MetricHPE Light" w:hAnsi="MetricHPE Light"/>
      <w:sz w:val="20"/>
    </w:rPr>
  </w:style>
  <w:style w:type="paragraph" w:customStyle="1" w:styleId="BodyTextLastMetricLight10pt">
    <w:name w:val="Body Text_Last Metric Light 10pt"/>
    <w:uiPriority w:val="99"/>
    <w:rsid w:val="000375A8"/>
    <w:pPr>
      <w:spacing w:after="220" w:line="240" w:lineRule="atLeast"/>
    </w:pPr>
    <w:rPr>
      <w:rFonts w:ascii="MetricHPE Light" w:hAnsi="MetricHPE Light"/>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665495">
      <w:bodyDiv w:val="1"/>
      <w:marLeft w:val="0"/>
      <w:marRight w:val="0"/>
      <w:marTop w:val="0"/>
      <w:marBottom w:val="0"/>
      <w:divBdr>
        <w:top w:val="none" w:sz="0" w:space="0" w:color="auto"/>
        <w:left w:val="none" w:sz="0" w:space="0" w:color="auto"/>
        <w:bottom w:val="none" w:sz="0" w:space="0" w:color="auto"/>
        <w:right w:val="none" w:sz="0" w:space="0" w:color="auto"/>
      </w:divBdr>
    </w:div>
    <w:div w:id="147137572">
      <w:bodyDiv w:val="1"/>
      <w:marLeft w:val="0"/>
      <w:marRight w:val="0"/>
      <w:marTop w:val="0"/>
      <w:marBottom w:val="0"/>
      <w:divBdr>
        <w:top w:val="none" w:sz="0" w:space="0" w:color="auto"/>
        <w:left w:val="none" w:sz="0" w:space="0" w:color="auto"/>
        <w:bottom w:val="none" w:sz="0" w:space="0" w:color="auto"/>
        <w:right w:val="none" w:sz="0" w:space="0" w:color="auto"/>
      </w:divBdr>
    </w:div>
    <w:div w:id="152531748">
      <w:bodyDiv w:val="1"/>
      <w:marLeft w:val="0"/>
      <w:marRight w:val="0"/>
      <w:marTop w:val="0"/>
      <w:marBottom w:val="0"/>
      <w:divBdr>
        <w:top w:val="none" w:sz="0" w:space="0" w:color="auto"/>
        <w:left w:val="none" w:sz="0" w:space="0" w:color="auto"/>
        <w:bottom w:val="none" w:sz="0" w:space="0" w:color="auto"/>
        <w:right w:val="none" w:sz="0" w:space="0" w:color="auto"/>
      </w:divBdr>
    </w:div>
    <w:div w:id="277493133">
      <w:bodyDiv w:val="1"/>
      <w:marLeft w:val="0"/>
      <w:marRight w:val="0"/>
      <w:marTop w:val="0"/>
      <w:marBottom w:val="0"/>
      <w:divBdr>
        <w:top w:val="none" w:sz="0" w:space="0" w:color="auto"/>
        <w:left w:val="none" w:sz="0" w:space="0" w:color="auto"/>
        <w:bottom w:val="none" w:sz="0" w:space="0" w:color="auto"/>
        <w:right w:val="none" w:sz="0" w:space="0" w:color="auto"/>
      </w:divBdr>
    </w:div>
    <w:div w:id="371273901">
      <w:bodyDiv w:val="1"/>
      <w:marLeft w:val="0"/>
      <w:marRight w:val="0"/>
      <w:marTop w:val="0"/>
      <w:marBottom w:val="0"/>
      <w:divBdr>
        <w:top w:val="none" w:sz="0" w:space="0" w:color="auto"/>
        <w:left w:val="none" w:sz="0" w:space="0" w:color="auto"/>
        <w:bottom w:val="none" w:sz="0" w:space="0" w:color="auto"/>
        <w:right w:val="none" w:sz="0" w:space="0" w:color="auto"/>
      </w:divBdr>
    </w:div>
    <w:div w:id="485896142">
      <w:bodyDiv w:val="1"/>
      <w:marLeft w:val="0"/>
      <w:marRight w:val="0"/>
      <w:marTop w:val="0"/>
      <w:marBottom w:val="0"/>
      <w:divBdr>
        <w:top w:val="none" w:sz="0" w:space="0" w:color="auto"/>
        <w:left w:val="none" w:sz="0" w:space="0" w:color="auto"/>
        <w:bottom w:val="none" w:sz="0" w:space="0" w:color="auto"/>
        <w:right w:val="none" w:sz="0" w:space="0" w:color="auto"/>
      </w:divBdr>
    </w:div>
    <w:div w:id="514270800">
      <w:bodyDiv w:val="1"/>
      <w:marLeft w:val="0"/>
      <w:marRight w:val="0"/>
      <w:marTop w:val="0"/>
      <w:marBottom w:val="0"/>
      <w:divBdr>
        <w:top w:val="none" w:sz="0" w:space="0" w:color="auto"/>
        <w:left w:val="none" w:sz="0" w:space="0" w:color="auto"/>
        <w:bottom w:val="none" w:sz="0" w:space="0" w:color="auto"/>
        <w:right w:val="none" w:sz="0" w:space="0" w:color="auto"/>
      </w:divBdr>
    </w:div>
    <w:div w:id="539516928">
      <w:bodyDiv w:val="1"/>
      <w:marLeft w:val="0"/>
      <w:marRight w:val="0"/>
      <w:marTop w:val="0"/>
      <w:marBottom w:val="0"/>
      <w:divBdr>
        <w:top w:val="none" w:sz="0" w:space="0" w:color="auto"/>
        <w:left w:val="none" w:sz="0" w:space="0" w:color="auto"/>
        <w:bottom w:val="none" w:sz="0" w:space="0" w:color="auto"/>
        <w:right w:val="none" w:sz="0" w:space="0" w:color="auto"/>
      </w:divBdr>
    </w:div>
    <w:div w:id="672026601">
      <w:bodyDiv w:val="1"/>
      <w:marLeft w:val="0"/>
      <w:marRight w:val="0"/>
      <w:marTop w:val="0"/>
      <w:marBottom w:val="0"/>
      <w:divBdr>
        <w:top w:val="none" w:sz="0" w:space="0" w:color="auto"/>
        <w:left w:val="none" w:sz="0" w:space="0" w:color="auto"/>
        <w:bottom w:val="none" w:sz="0" w:space="0" w:color="auto"/>
        <w:right w:val="none" w:sz="0" w:space="0" w:color="auto"/>
      </w:divBdr>
    </w:div>
    <w:div w:id="866141186">
      <w:bodyDiv w:val="1"/>
      <w:marLeft w:val="0"/>
      <w:marRight w:val="0"/>
      <w:marTop w:val="0"/>
      <w:marBottom w:val="0"/>
      <w:divBdr>
        <w:top w:val="none" w:sz="0" w:space="0" w:color="auto"/>
        <w:left w:val="none" w:sz="0" w:space="0" w:color="auto"/>
        <w:bottom w:val="none" w:sz="0" w:space="0" w:color="auto"/>
        <w:right w:val="none" w:sz="0" w:space="0" w:color="auto"/>
      </w:divBdr>
    </w:div>
    <w:div w:id="950938440">
      <w:bodyDiv w:val="1"/>
      <w:marLeft w:val="0"/>
      <w:marRight w:val="0"/>
      <w:marTop w:val="0"/>
      <w:marBottom w:val="0"/>
      <w:divBdr>
        <w:top w:val="none" w:sz="0" w:space="0" w:color="auto"/>
        <w:left w:val="none" w:sz="0" w:space="0" w:color="auto"/>
        <w:bottom w:val="none" w:sz="0" w:space="0" w:color="auto"/>
        <w:right w:val="none" w:sz="0" w:space="0" w:color="auto"/>
      </w:divBdr>
    </w:div>
    <w:div w:id="1303657350">
      <w:bodyDiv w:val="1"/>
      <w:marLeft w:val="0"/>
      <w:marRight w:val="0"/>
      <w:marTop w:val="0"/>
      <w:marBottom w:val="0"/>
      <w:divBdr>
        <w:top w:val="none" w:sz="0" w:space="0" w:color="auto"/>
        <w:left w:val="none" w:sz="0" w:space="0" w:color="auto"/>
        <w:bottom w:val="none" w:sz="0" w:space="0" w:color="auto"/>
        <w:right w:val="none" w:sz="0" w:space="0" w:color="auto"/>
      </w:divBdr>
      <w:divsChild>
        <w:div w:id="459998320">
          <w:marLeft w:val="0"/>
          <w:marRight w:val="0"/>
          <w:marTop w:val="0"/>
          <w:marBottom w:val="0"/>
          <w:divBdr>
            <w:top w:val="none" w:sz="0" w:space="0" w:color="auto"/>
            <w:left w:val="none" w:sz="0" w:space="0" w:color="auto"/>
            <w:bottom w:val="none" w:sz="0" w:space="0" w:color="auto"/>
            <w:right w:val="none" w:sz="0" w:space="0" w:color="auto"/>
          </w:divBdr>
          <w:divsChild>
            <w:div w:id="61185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6553">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783644094">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1820224064">
      <w:bodyDiv w:val="1"/>
      <w:marLeft w:val="0"/>
      <w:marRight w:val="0"/>
      <w:marTop w:val="0"/>
      <w:marBottom w:val="0"/>
      <w:divBdr>
        <w:top w:val="none" w:sz="0" w:space="0" w:color="auto"/>
        <w:left w:val="none" w:sz="0" w:space="0" w:color="auto"/>
        <w:bottom w:val="none" w:sz="0" w:space="0" w:color="auto"/>
        <w:right w:val="none" w:sz="0" w:space="0" w:color="auto"/>
      </w:divBdr>
    </w:div>
    <w:div w:id="1874267276">
      <w:bodyDiv w:val="1"/>
      <w:marLeft w:val="0"/>
      <w:marRight w:val="0"/>
      <w:marTop w:val="0"/>
      <w:marBottom w:val="0"/>
      <w:divBdr>
        <w:top w:val="none" w:sz="0" w:space="0" w:color="auto"/>
        <w:left w:val="none" w:sz="0" w:space="0" w:color="auto"/>
        <w:bottom w:val="none" w:sz="0" w:space="0" w:color="auto"/>
        <w:right w:val="none" w:sz="0" w:space="0" w:color="auto"/>
      </w:divBdr>
    </w:div>
    <w:div w:id="1946427186">
      <w:bodyDiv w:val="1"/>
      <w:marLeft w:val="0"/>
      <w:marRight w:val="0"/>
      <w:marTop w:val="0"/>
      <w:marBottom w:val="0"/>
      <w:divBdr>
        <w:top w:val="none" w:sz="0" w:space="0" w:color="auto"/>
        <w:left w:val="none" w:sz="0" w:space="0" w:color="auto"/>
        <w:bottom w:val="none" w:sz="0" w:space="0" w:color="auto"/>
        <w:right w:val="none" w:sz="0" w:space="0" w:color="auto"/>
      </w:divBdr>
    </w:div>
    <w:div w:id="1970431055">
      <w:bodyDiv w:val="1"/>
      <w:marLeft w:val="0"/>
      <w:marRight w:val="0"/>
      <w:marTop w:val="0"/>
      <w:marBottom w:val="0"/>
      <w:divBdr>
        <w:top w:val="none" w:sz="0" w:space="0" w:color="auto"/>
        <w:left w:val="none" w:sz="0" w:space="0" w:color="auto"/>
        <w:bottom w:val="none" w:sz="0" w:space="0" w:color="auto"/>
        <w:right w:val="none" w:sz="0" w:space="0" w:color="auto"/>
      </w:divBdr>
    </w:div>
    <w:div w:id="2029986198">
      <w:bodyDiv w:val="1"/>
      <w:marLeft w:val="0"/>
      <w:marRight w:val="0"/>
      <w:marTop w:val="0"/>
      <w:marBottom w:val="0"/>
      <w:divBdr>
        <w:top w:val="none" w:sz="0" w:space="0" w:color="auto"/>
        <w:left w:val="none" w:sz="0" w:space="0" w:color="auto"/>
        <w:bottom w:val="none" w:sz="0" w:space="0" w:color="auto"/>
        <w:right w:val="none" w:sz="0" w:space="0" w:color="auto"/>
      </w:divBdr>
      <w:divsChild>
        <w:div w:id="1898012865">
          <w:marLeft w:val="0"/>
          <w:marRight w:val="0"/>
          <w:marTop w:val="0"/>
          <w:marBottom w:val="0"/>
          <w:divBdr>
            <w:top w:val="none" w:sz="0" w:space="0" w:color="auto"/>
            <w:left w:val="none" w:sz="0" w:space="0" w:color="auto"/>
            <w:bottom w:val="none" w:sz="0" w:space="0" w:color="auto"/>
            <w:right w:val="none" w:sz="0" w:space="0" w:color="auto"/>
          </w:divBdr>
          <w:divsChild>
            <w:div w:id="6923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mware.github.io/vsphere-storage-for-docker/documentation/install.html" TargetMode="External"/><Relationship Id="rId117" Type="http://schemas.openxmlformats.org/officeDocument/2006/relationships/hyperlink" Target="https://splunkbase.splunk.com/app/1151/" TargetMode="External"/><Relationship Id="rId21" Type="http://schemas.openxmlformats.org/officeDocument/2006/relationships/hyperlink" Target="https://success.docker.com/article/Docker_Reference_Architecture-_Securing_Docker_EE_and_Security_Best_Practices" TargetMode="External"/><Relationship Id="rId42" Type="http://schemas.openxmlformats.org/officeDocument/2006/relationships/hyperlink" Target="https://kubernetes.io/docs/tutorials/stateless-application/guestbook/" TargetMode="External"/><Relationship Id="rId47" Type="http://schemas.openxmlformats.org/officeDocument/2006/relationships/hyperlink" Target="https://grafana.com/dashboards/9309" TargetMode="Externa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34.png"/><Relationship Id="rId89" Type="http://schemas.openxmlformats.org/officeDocument/2006/relationships/image" Target="media/image37.png"/><Relationship Id="rId112" Type="http://schemas.openxmlformats.org/officeDocument/2006/relationships/hyperlink" Target="https://hub.docker.com/r/splunk/universalforwarder/" TargetMode="External"/><Relationship Id="rId133" Type="http://schemas.openxmlformats.org/officeDocument/2006/relationships/hyperlink" Target="https://github.com/google/cadvisor/blob/master/docs/storage/prometheus.md" TargetMode="External"/><Relationship Id="rId138" Type="http://schemas.openxmlformats.org/officeDocument/2006/relationships/image" Target="media/image60.png"/><Relationship Id="rId154" Type="http://schemas.openxmlformats.org/officeDocument/2006/relationships/image" Target="media/image66.png"/><Relationship Id="rId159" Type="http://schemas.openxmlformats.org/officeDocument/2006/relationships/hyperlink" Target="https://access.redhat.com/articles/11258" TargetMode="External"/><Relationship Id="rId175" Type="http://schemas.openxmlformats.org/officeDocument/2006/relationships/hyperlink" Target="http://www.hpe.com/info/ra" TargetMode="External"/><Relationship Id="rId170" Type="http://schemas.openxmlformats.org/officeDocument/2006/relationships/header" Target="header3.xml"/><Relationship Id="rId191" Type="http://schemas.openxmlformats.org/officeDocument/2006/relationships/theme" Target="theme/theme1.xml"/><Relationship Id="rId16" Type="http://schemas.openxmlformats.org/officeDocument/2006/relationships/hyperlink" Target="https://github.com/HewlettPackard/Docker-Synergy" TargetMode="External"/><Relationship Id="rId107" Type="http://schemas.openxmlformats.org/officeDocument/2006/relationships/image" Target="media/image45.png"/><Relationship Id="rId11" Type="http://schemas.openxmlformats.org/officeDocument/2006/relationships/header" Target="header2.xml"/><Relationship Id="rId32" Type="http://schemas.openxmlformats.org/officeDocument/2006/relationships/hyperlink" Target="https://docs.docker.com/ee/ucp/admin/configure/set-orchestrator-type/" TargetMode="External"/><Relationship Id="rId37" Type="http://schemas.openxmlformats.org/officeDocument/2006/relationships/hyperlink" Target="https://kubernetes.io/docs/tasks/tools/install-kubectl/"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yperlink" Target="https://msdn.microsoft.com/en-us/library/ms912391.aspx" TargetMode="External"/><Relationship Id="rId79" Type="http://schemas.openxmlformats.org/officeDocument/2006/relationships/image" Target="media/image32.png"/><Relationship Id="rId102" Type="http://schemas.openxmlformats.org/officeDocument/2006/relationships/hyperlink" Target="https://app.sysdigcloud.com" TargetMode="External"/><Relationship Id="rId123" Type="http://schemas.openxmlformats.org/officeDocument/2006/relationships/image" Target="media/image51.png"/><Relationship Id="rId128" Type="http://schemas.openxmlformats.org/officeDocument/2006/relationships/image" Target="media/image53.png"/><Relationship Id="rId144" Type="http://schemas.openxmlformats.org/officeDocument/2006/relationships/hyperlink" Target="https://docs.docker.com/datacenter/ucp/2.2/guides/architecture/" TargetMode="External"/><Relationship Id="rId149" Type="http://schemas.openxmlformats.org/officeDocument/2006/relationships/hyperlink" Target="https://docs.docker.com/datacenter/dtr/2.4/guides/admin/configure/set-up-vulnerability-scans/" TargetMode="Externa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hyperlink" Target="https://www.youtube.com/watch?v=e_kdjHjK7mY" TargetMode="External"/><Relationship Id="rId160" Type="http://schemas.openxmlformats.org/officeDocument/2006/relationships/image" Target="media/image69.png"/><Relationship Id="rId165" Type="http://schemas.openxmlformats.org/officeDocument/2006/relationships/hyperlink" Target="https://docs.splunk.com/Documentation/Splunk/7.1.2/Security/ConfigureSplunkforwardingtousesignedcertificates" TargetMode="External"/><Relationship Id="rId181" Type="http://schemas.openxmlformats.org/officeDocument/2006/relationships/hyperlink" Target="https://success.docker.com/architectures" TargetMode="External"/><Relationship Id="rId186" Type="http://schemas.openxmlformats.org/officeDocument/2006/relationships/header" Target="header6.xml"/><Relationship Id="rId22" Type="http://schemas.openxmlformats.org/officeDocument/2006/relationships/hyperlink" Target="http://h20195.www2.hpe.com/V2/GetDocument.aspx?docname=a00020437enw" TargetMode="External"/><Relationship Id="rId27" Type="http://schemas.openxmlformats.org/officeDocument/2006/relationships/hyperlink" Target="https://github.com/HewlettPackard/oneview-ansible" TargetMode="External"/><Relationship Id="rId43" Type="http://schemas.openxmlformats.org/officeDocument/2006/relationships/hyperlink" Target="https://github.com/kubernetes/examples" TargetMode="External"/><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hyperlink" Target="https://splunkbase.splunk.com/app/1680/" TargetMode="External"/><Relationship Id="rId118" Type="http://schemas.openxmlformats.org/officeDocument/2006/relationships/image" Target="media/image47.png"/><Relationship Id="rId134" Type="http://schemas.openxmlformats.org/officeDocument/2006/relationships/image" Target="media/image56.png"/><Relationship Id="rId139" Type="http://schemas.openxmlformats.org/officeDocument/2006/relationships/image" Target="media/image61.png"/><Relationship Id="rId80" Type="http://schemas.openxmlformats.org/officeDocument/2006/relationships/image" Target="media/image33.png"/><Relationship Id="rId85" Type="http://schemas.openxmlformats.org/officeDocument/2006/relationships/image" Target="media/image35.png"/><Relationship Id="rId150" Type="http://schemas.openxmlformats.org/officeDocument/2006/relationships/image" Target="media/image63.png"/><Relationship Id="rId155" Type="http://schemas.openxmlformats.org/officeDocument/2006/relationships/image" Target="media/image67.png"/><Relationship Id="rId171" Type="http://schemas.openxmlformats.org/officeDocument/2006/relationships/footer" Target="footer3.xml"/><Relationship Id="rId176" Type="http://schemas.openxmlformats.org/officeDocument/2006/relationships/hyperlink" Target="http://hpe.com/synergy" TargetMode="Externa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hyperlink" Target="https://access.redhat.com/articles/1378093" TargetMode="External"/><Relationship Id="rId38" Type="http://schemas.openxmlformats.org/officeDocument/2006/relationships/hyperlink" Target="https://kubernetes.io/docs/tasks/tools/install-kubectl/" TargetMode="External"/><Relationship Id="rId59" Type="http://schemas.openxmlformats.org/officeDocument/2006/relationships/image" Target="media/image19.png"/><Relationship Id="rId103" Type="http://schemas.openxmlformats.org/officeDocument/2006/relationships/image" Target="media/image44.png"/><Relationship Id="rId108" Type="http://schemas.openxmlformats.org/officeDocument/2006/relationships/image" Target="media/image46.png"/><Relationship Id="rId124" Type="http://schemas.openxmlformats.org/officeDocument/2006/relationships/image" Target="media/image52.jpeg"/><Relationship Id="rId129" Type="http://schemas.openxmlformats.org/officeDocument/2006/relationships/image" Target="media/image54.png"/><Relationship Id="rId54" Type="http://schemas.openxmlformats.org/officeDocument/2006/relationships/image" Target="media/image14.png"/><Relationship Id="rId70" Type="http://schemas.openxmlformats.org/officeDocument/2006/relationships/hyperlink" Target="https://msdn.microsoft.com/en-us/library/ms912391.aspx" TargetMode="External"/><Relationship Id="rId75" Type="http://schemas.openxmlformats.org/officeDocument/2006/relationships/hyperlink" Target="https://docs.docker.com/install/windows/docker-ee/" TargetMode="External"/><Relationship Id="rId91" Type="http://schemas.openxmlformats.org/officeDocument/2006/relationships/image" Target="media/image39.png"/><Relationship Id="rId96" Type="http://schemas.openxmlformats.org/officeDocument/2006/relationships/hyperlink" Target="https://sysdig.teachable.com/p/sysdig-secure-101" TargetMode="External"/><Relationship Id="rId140" Type="http://schemas.openxmlformats.org/officeDocument/2006/relationships/image" Target="media/image62.png"/><Relationship Id="rId145" Type="http://schemas.openxmlformats.org/officeDocument/2006/relationships/hyperlink" Target="https://docs.docker.com/datacenter/ucp/3.0/guides/admin/backups-and-disaster-recovery/" TargetMode="External"/><Relationship Id="rId161" Type="http://schemas.openxmlformats.org/officeDocument/2006/relationships/hyperlink" Target="https://success.docker.com/Policies/Maintenance_Lifecycle" TargetMode="External"/><Relationship Id="rId166" Type="http://schemas.openxmlformats.org/officeDocument/2006/relationships/hyperlink" Target="http://docs.splunk.com/Documentation/Splunk/7.1.2/Security/Howtoself-signcertificates" TargetMode="External"/><Relationship Id="rId182" Type="http://schemas.openxmlformats.org/officeDocument/2006/relationships/hyperlink" Target="https://www.splunk.com/pdfs/white-papers/splunk-validated-architectures.pdf" TargetMode="External"/><Relationship Id="rId187"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ocs.ansible.com/" TargetMode="External"/><Relationship Id="rId28" Type="http://schemas.openxmlformats.org/officeDocument/2006/relationships/hyperlink" Target="https://www.cyberciti.biz/faq/how-to-use-dnf-command-with-a-proxy-server-on-fedora/" TargetMode="External"/><Relationship Id="rId49" Type="http://schemas.openxmlformats.org/officeDocument/2006/relationships/image" Target="media/image9.png"/><Relationship Id="rId114" Type="http://schemas.openxmlformats.org/officeDocument/2006/relationships/hyperlink" Target="https://splunkbase.splunk.com/app/742/" TargetMode="External"/><Relationship Id="rId119" Type="http://schemas.openxmlformats.org/officeDocument/2006/relationships/image" Target="media/image48.png"/><Relationship Id="rId44" Type="http://schemas.openxmlformats.org/officeDocument/2006/relationships/image" Target="media/image6.pn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hyperlink" Target="https://support.hpe.com/hpsc/doc/public/display?docId=emr_na-a00039930en_us&amp;docLocale=en_US" TargetMode="External"/><Relationship Id="rId86" Type="http://schemas.openxmlformats.org/officeDocument/2006/relationships/image" Target="media/image36.png"/><Relationship Id="rId130" Type="http://schemas.openxmlformats.org/officeDocument/2006/relationships/image" Target="media/image55.png"/><Relationship Id="rId135" Type="http://schemas.openxmlformats.org/officeDocument/2006/relationships/image" Target="media/image57.png"/><Relationship Id="rId151" Type="http://schemas.openxmlformats.org/officeDocument/2006/relationships/image" Target="media/image64.png"/><Relationship Id="rId156" Type="http://schemas.openxmlformats.org/officeDocument/2006/relationships/image" Target="media/image68.png"/><Relationship Id="rId177" Type="http://schemas.openxmlformats.org/officeDocument/2006/relationships/hyperlink" Target="http://www.hpe.com/servers" TargetMode="External"/><Relationship Id="rId172" Type="http://schemas.openxmlformats.org/officeDocument/2006/relationships/footer" Target="footer4.xml"/><Relationship Id="rId13" Type="http://schemas.openxmlformats.org/officeDocument/2006/relationships/footer" Target="footer2.xml"/><Relationship Id="rId18" Type="http://schemas.openxmlformats.org/officeDocument/2006/relationships/hyperlink" Target="http://www.haproxy.com/solutions/high-availability/" TargetMode="External"/><Relationship Id="rId39" Type="http://schemas.openxmlformats.org/officeDocument/2006/relationships/hyperlink" Target="https://docs.docker.com/ee/ucp/user-access/cli/" TargetMode="External"/><Relationship Id="rId109" Type="http://schemas.openxmlformats.org/officeDocument/2006/relationships/hyperlink" Target="https://www.splunk.com/en_us/download/universal-forwarder.html" TargetMode="External"/><Relationship Id="rId34" Type="http://schemas.openxmlformats.org/officeDocument/2006/relationships/hyperlink" Target="https://github.com/HewlettPackard/Docker-SimpliVity"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hyperlink" Target="https://docs.docker.com/install/windows/docker-ee/" TargetMode="External"/><Relationship Id="rId97" Type="http://schemas.openxmlformats.org/officeDocument/2006/relationships/hyperlink" Target="https://hewlettpackard.github.io/Docker-SimpliVity/sysdig/sysdig-trial.html" TargetMode="External"/><Relationship Id="rId104" Type="http://schemas.openxmlformats.org/officeDocument/2006/relationships/hyperlink" Target="https://app.sysdigcloud.com" TargetMode="External"/><Relationship Id="rId120" Type="http://schemas.openxmlformats.org/officeDocument/2006/relationships/hyperlink" Target="https://docs.vmware.com/en/VMware-vSphere/6.5/com.vmware.vsphere.security.doc/GUID-9F67DB52-F469-451F-B6C8-DAE8D95976E7.html" TargetMode="External"/><Relationship Id="rId125" Type="http://schemas.openxmlformats.org/officeDocument/2006/relationships/hyperlink" Target="https://coreos.com/operators/prometheus/docs/latest/user-guides/getting-started.html" TargetMode="External"/><Relationship Id="rId141" Type="http://schemas.openxmlformats.org/officeDocument/2006/relationships/hyperlink" Target="https://docs.docker.com/enterprise/backup/" TargetMode="External"/><Relationship Id="rId146" Type="http://schemas.openxmlformats.org/officeDocument/2006/relationships/hyperlink" Target="https://docs.docker.com/datacenter/dtr/2.5/guides/admin/backups-and-disaster-recovery/" TargetMode="External"/><Relationship Id="rId167" Type="http://schemas.openxmlformats.org/officeDocument/2006/relationships/image" Target="media/image70.png"/><Relationship Id="rId188"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yperlink" Target="https://raw.githubusercontent.com/ansible/ansible/devel/examples/scripts/ConfigureRemotingForAnsible.ps1" TargetMode="External"/><Relationship Id="rId92" Type="http://schemas.openxmlformats.org/officeDocument/2006/relationships/image" Target="media/image40.png"/><Relationship Id="rId162" Type="http://schemas.openxmlformats.org/officeDocument/2006/relationships/hyperlink" Target="https://success.docker.com/Policies/Compatibility_Matrix" TargetMode="External"/><Relationship Id="rId183" Type="http://schemas.openxmlformats.org/officeDocument/2006/relationships/hyperlink" Target="https://sysdig.com/resources/" TargetMode="External"/><Relationship Id="rId2" Type="http://schemas.openxmlformats.org/officeDocument/2006/relationships/numbering" Target="numbering.xml"/><Relationship Id="rId29" Type="http://schemas.openxmlformats.org/officeDocument/2006/relationships/hyperlink" Target="http://0.us.pool.net.org/" TargetMode="External"/><Relationship Id="rId24" Type="http://schemas.openxmlformats.org/officeDocument/2006/relationships/hyperlink" Target="https://www.docker.com/enterprise-edition" TargetMode="External"/><Relationship Id="rId40" Type="http://schemas.openxmlformats.org/officeDocument/2006/relationships/hyperlink" Target="https://github.com/helm/helm/releases" TargetMode="External"/><Relationship Id="rId45" Type="http://schemas.openxmlformats.org/officeDocument/2006/relationships/hyperlink" Target="https://docs.docker.com/ee/ucp/admin/configure/collect-cluster-metrics/" TargetMode="External"/><Relationship Id="rId66" Type="http://schemas.openxmlformats.org/officeDocument/2006/relationships/image" Target="media/image26.png"/><Relationship Id="rId87" Type="http://schemas.openxmlformats.org/officeDocument/2006/relationships/hyperlink" Target="https://github.com/HewlettPackard/image-streamer-windows" TargetMode="External"/><Relationship Id="rId110" Type="http://schemas.openxmlformats.org/officeDocument/2006/relationships/hyperlink" Target="http://docs.splunk.com/Documentation/Forwarder/7.0.2/Forwarder/Configureforwardingwithoutputs.conf" TargetMode="External"/><Relationship Id="rId115" Type="http://schemas.openxmlformats.org/officeDocument/2006/relationships/hyperlink" Target="https://splunkbase.splunk.com/app/3207/" TargetMode="External"/><Relationship Id="rId131" Type="http://schemas.openxmlformats.org/officeDocument/2006/relationships/hyperlink" Target="https://github.com/prometheus/node_exporter" TargetMode="External"/><Relationship Id="rId136" Type="http://schemas.openxmlformats.org/officeDocument/2006/relationships/image" Target="media/image58.png"/><Relationship Id="rId157" Type="http://schemas.openxmlformats.org/officeDocument/2006/relationships/hyperlink" Target="https://support.hpe.com/hpsc/doc/public/display?docId=c05212310" TargetMode="External"/><Relationship Id="rId178" Type="http://schemas.openxmlformats.org/officeDocument/2006/relationships/hyperlink" Target="http://www.hpe.com/storage" TargetMode="External"/><Relationship Id="rId61" Type="http://schemas.openxmlformats.org/officeDocument/2006/relationships/image" Target="media/image21.png"/><Relationship Id="rId82" Type="http://schemas.openxmlformats.org/officeDocument/2006/relationships/hyperlink" Target="https://github.com/HewlettPackard/image-streamerrhel/tree/V4.1/artifact-bundles/" TargetMode="External"/><Relationship Id="rId152" Type="http://schemas.openxmlformats.org/officeDocument/2006/relationships/hyperlink" Target="https://support.hpe.com/hpsc/doc/public/display?docId=emr_na-a00042435en_us" TargetMode="External"/><Relationship Id="rId173" Type="http://schemas.openxmlformats.org/officeDocument/2006/relationships/header" Target="header4.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s://docs.docker.com/engine/installation/linux/docker-ee/rhel/" TargetMode="External"/><Relationship Id="rId35" Type="http://schemas.openxmlformats.org/officeDocument/2006/relationships/hyperlink" Target="https://github.com/kubernetes/kubernetes/blob/master/CHANGELOG-1.11.md" TargetMode="External"/><Relationship Id="rId56" Type="http://schemas.openxmlformats.org/officeDocument/2006/relationships/image" Target="media/image16.png"/><Relationship Id="rId77" Type="http://schemas.openxmlformats.org/officeDocument/2006/relationships/image" Target="media/image30.png"/><Relationship Id="rId100" Type="http://schemas.openxmlformats.org/officeDocument/2006/relationships/image" Target="media/image42.png"/><Relationship Id="rId105" Type="http://schemas.openxmlformats.org/officeDocument/2006/relationships/hyperlink" Target="https://app.sysdigcloud.com" TargetMode="External"/><Relationship Id="rId126" Type="http://schemas.openxmlformats.org/officeDocument/2006/relationships/hyperlink" Target="https://github.com/kubernetes/kube-state-metrics" TargetMode="External"/><Relationship Id="rId147" Type="http://schemas.openxmlformats.org/officeDocument/2006/relationships/hyperlink" Target="https://docs.docker.com/datacenter/dtr/2.5/guides/admin/backups-and-disaster-recovery/" TargetMode="External"/><Relationship Id="rId168" Type="http://schemas.openxmlformats.org/officeDocument/2006/relationships/image" Target="media/image71.png"/><Relationship Id="rId8" Type="http://schemas.openxmlformats.org/officeDocument/2006/relationships/hyperlink" Target="http://www.hpe.com" TargetMode="External"/><Relationship Id="rId51" Type="http://schemas.openxmlformats.org/officeDocument/2006/relationships/image" Target="media/image11.png"/><Relationship Id="rId72" Type="http://schemas.openxmlformats.org/officeDocument/2006/relationships/hyperlink" Target="https://raw.githubusercontent.com/vmware/vsphere-storage-for-docker/master/install-vdvs.ps1" TargetMode="External"/><Relationship Id="rId93" Type="http://schemas.openxmlformats.org/officeDocument/2006/relationships/hyperlink" Target="https://www.youtube.com/watch?v=NR9XLZw0ndo&amp;t=5s" TargetMode="External"/><Relationship Id="rId98" Type="http://schemas.openxmlformats.org/officeDocument/2006/relationships/hyperlink" Target="https://github.com/HewlettPackard/Docker-SimpliVity" TargetMode="External"/><Relationship Id="rId121" Type="http://schemas.openxmlformats.org/officeDocument/2006/relationships/image" Target="media/image49.png"/><Relationship Id="rId142" Type="http://schemas.openxmlformats.org/officeDocument/2006/relationships/hyperlink" Target="https://success.docker.com/article/backup-restore-best-practices" TargetMode="External"/><Relationship Id="rId163" Type="http://schemas.openxmlformats.org/officeDocument/2006/relationships/hyperlink" Target="http://docs.splunk.com/Documentation/Splunk/7.0.3/Installation/HowtoupgradeSplunk" TargetMode="External"/><Relationship Id="rId184" Type="http://schemas.openxmlformats.org/officeDocument/2006/relationships/hyperlink" Target="http://www.hpe.com/contact/feedback" TargetMode="External"/><Relationship Id="rId189" Type="http://schemas.openxmlformats.org/officeDocument/2006/relationships/footer" Target="footer8.xml"/><Relationship Id="rId3" Type="http://schemas.openxmlformats.org/officeDocument/2006/relationships/styles" Target="styles.xml"/><Relationship Id="rId25" Type="http://schemas.openxmlformats.org/officeDocument/2006/relationships/hyperlink" Target="https://docs.docker.com/engine/installation/linux/docker-ee/rhel/" TargetMode="External"/><Relationship Id="rId46" Type="http://schemas.openxmlformats.org/officeDocument/2006/relationships/image" Target="media/image7.png"/><Relationship Id="rId67" Type="http://schemas.openxmlformats.org/officeDocument/2006/relationships/image" Target="media/image27.png"/><Relationship Id="rId116" Type="http://schemas.openxmlformats.org/officeDocument/2006/relationships/hyperlink" Target="https://splunkbase.splunk.com/app/3208/" TargetMode="External"/><Relationship Id="rId137" Type="http://schemas.openxmlformats.org/officeDocument/2006/relationships/image" Target="media/image59.png"/><Relationship Id="rId158" Type="http://schemas.openxmlformats.org/officeDocument/2006/relationships/hyperlink" Target="http://vmware.github.io/vsphere-storage-for-docker/documentation/index.html" TargetMode="External"/><Relationship Id="rId20" Type="http://schemas.openxmlformats.org/officeDocument/2006/relationships/hyperlink" Target="https://docs.docker.com/ee/ucp/admin/install/system-requirements/" TargetMode="External"/><Relationship Id="rId41" Type="http://schemas.openxmlformats.org/officeDocument/2006/relationships/hyperlink" Target="https://kubernetes.io/docs/tutorials/" TargetMode="External"/><Relationship Id="rId62" Type="http://schemas.openxmlformats.org/officeDocument/2006/relationships/image" Target="media/image22.png"/><Relationship Id="rId83" Type="http://schemas.openxmlformats.org/officeDocument/2006/relationships/hyperlink" Target="https://github.com/HewlettPackard/imagestreamer-tools/tree/v4.0/foundation/artifact-bundles" TargetMode="External"/><Relationship Id="rId88" Type="http://schemas.openxmlformats.org/officeDocument/2006/relationships/hyperlink" Target="https://github.com/HewlettPackard/image-streamer-windows" TargetMode="External"/><Relationship Id="rId111" Type="http://schemas.openxmlformats.org/officeDocument/2006/relationships/hyperlink" Target="https://github.com/splunk/docker-itmonitoring" TargetMode="External"/><Relationship Id="rId132" Type="http://schemas.openxmlformats.org/officeDocument/2006/relationships/hyperlink" Target="https://github.com/kubernetes/kubernetes/issues/68522" TargetMode="External"/><Relationship Id="rId153" Type="http://schemas.openxmlformats.org/officeDocument/2006/relationships/image" Target="media/image65.png"/><Relationship Id="rId174" Type="http://schemas.openxmlformats.org/officeDocument/2006/relationships/footer" Target="footer5.xml"/><Relationship Id="rId179" Type="http://schemas.openxmlformats.org/officeDocument/2006/relationships/hyperlink" Target="http://www.hpe.com/networking" TargetMode="External"/><Relationship Id="rId190" Type="http://schemas.openxmlformats.org/officeDocument/2006/relationships/fontTable" Target="fontTable.xml"/><Relationship Id="rId15" Type="http://schemas.openxmlformats.org/officeDocument/2006/relationships/hyperlink" Target="https://hewlettpackard.github.io/Docker-Synergy/rel-notes/new-features-syn.html" TargetMode="External"/><Relationship Id="rId36" Type="http://schemas.openxmlformats.org/officeDocument/2006/relationships/hyperlink" Target="https://github.com/kubernetes/kubernetes/blob/master/CHANGELOG-1.11.md" TargetMode="External"/><Relationship Id="rId57" Type="http://schemas.openxmlformats.org/officeDocument/2006/relationships/image" Target="media/image17.png"/><Relationship Id="rId106" Type="http://schemas.openxmlformats.org/officeDocument/2006/relationships/hyperlink" Target="https://app.sysdigcloud.com" TargetMode="External"/><Relationship Id="rId127" Type="http://schemas.openxmlformats.org/officeDocument/2006/relationships/hyperlink" Target="https://github.com/prometheus/node_exporter" TargetMode="External"/><Relationship Id="rId10" Type="http://schemas.openxmlformats.org/officeDocument/2006/relationships/header" Target="header1.xml"/><Relationship Id="rId31" Type="http://schemas.openxmlformats.org/officeDocument/2006/relationships/hyperlink" Target="https://docs.docker.com/ee/ucp/admin/configure/set-orchestrator-type/" TargetMode="External"/><Relationship Id="rId52" Type="http://schemas.openxmlformats.org/officeDocument/2006/relationships/image" Target="media/image12.png"/><Relationship Id="rId73" Type="http://schemas.openxmlformats.org/officeDocument/2006/relationships/hyperlink" Target="https://msdn.microsoft.com/en-us/library/ms912391.aspx" TargetMode="External"/><Relationship Id="rId78" Type="http://schemas.openxmlformats.org/officeDocument/2006/relationships/image" Target="media/image31.png"/><Relationship Id="rId94" Type="http://schemas.openxmlformats.org/officeDocument/2006/relationships/hyperlink" Target="https://sysdig.teachable.com/p/sysdig-101" TargetMode="Externa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0.png"/><Relationship Id="rId143" Type="http://schemas.openxmlformats.org/officeDocument/2006/relationships/hyperlink" Target="https://docs.docker.com/engine/swarm/admin_guide/" TargetMode="External"/><Relationship Id="rId148" Type="http://schemas.openxmlformats.org/officeDocument/2006/relationships/hyperlink" Target="https://docs.docker.com/datacenter/dtr/2.4/guides/admin/configure/set-up-vulnerability-scans/" TargetMode="External"/><Relationship Id="rId164" Type="http://schemas.openxmlformats.org/officeDocument/2006/relationships/hyperlink" Target="http://docs.grafana.org/installation/upgrading/" TargetMode="External"/><Relationship Id="rId169" Type="http://schemas.openxmlformats.org/officeDocument/2006/relationships/image" Target="media/image72.png"/><Relationship Id="rId18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www.hpe.com/us/en/services/consulting.html"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www.hpe.com" TargetMode="External"/></Relationships>
</file>

<file path=word/_rels/footer7.xml.rels><?xml version="1.0" encoding="UTF-8" standalone="yes"?>
<Relationships xmlns="http://schemas.openxmlformats.org/package/2006/relationships"><Relationship Id="rId3" Type="http://schemas.openxmlformats.org/officeDocument/2006/relationships/hyperlink" Target="http://www.hpe.com/info/getupdated" TargetMode="External"/><Relationship Id="rId2" Type="http://schemas.openxmlformats.org/officeDocument/2006/relationships/image" Target="media/image73.jpeg"/><Relationship Id="rId1" Type="http://schemas.openxmlformats.org/officeDocument/2006/relationships/hyperlink" Target="https://www.hpe.com/global/hpechat/index.html?jumpid=Collaterals_a00047301enw" TargetMode="External"/><Relationship Id="rId6" Type="http://schemas.openxmlformats.org/officeDocument/2006/relationships/image" Target="media/image74.emf"/><Relationship Id="rId5" Type="http://schemas.openxmlformats.org/officeDocument/2006/relationships/image" Target="media/image2.jpeg"/><Relationship Id="rId4" Type="http://schemas.openxmlformats.org/officeDocument/2006/relationships/hyperlink" Target="http://www.hp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565967-B3EF-4730-90CC-0C49883C2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36980</Words>
  <Characters>210787</Characters>
  <Application>Microsoft Office Word</Application>
  <DocSecurity>0</DocSecurity>
  <Lines>1756</Lines>
  <Paragraphs>494</Paragraphs>
  <ScaleCrop>false</ScaleCrop>
  <HeadingPairs>
    <vt:vector size="2" baseType="variant">
      <vt:variant>
        <vt:lpstr>Title</vt:lpstr>
      </vt:variant>
      <vt:variant>
        <vt:i4>1</vt:i4>
      </vt:variant>
    </vt:vector>
  </HeadingPairs>
  <TitlesOfParts>
    <vt:vector size="1" baseType="lpstr">
      <vt:lpstr>HPE Enterprise Containers as a Service with Docker Enterprise Edition on HPE Synergy</vt:lpstr>
    </vt:vector>
  </TitlesOfParts>
  <Company/>
  <LinksUpToDate>false</LinksUpToDate>
  <CharactersWithSpaces>247273</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HPE Enterprise Containers as a Service with Docker Enterprise Edition on HPE Synergy</dc:title>
  <dc:subject/>
  <dc:creator/>
  <cp:keywords/>
  <dc:description/>
  <cp:lastModifiedBy/>
  <cp:revision>1</cp:revision>
  <dcterms:created xsi:type="dcterms:W3CDTF">2019-04-09T11:08:00Z</dcterms:created>
  <dcterms:modified xsi:type="dcterms:W3CDTF">2019-04-24T16:46:00Z</dcterms:modified>
</cp:coreProperties>
</file>