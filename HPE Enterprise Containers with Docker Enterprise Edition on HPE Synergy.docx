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D76742" w14:textId="3F6A6A8A" w:rsidR="0031426B" w:rsidRPr="00103769" w:rsidRDefault="00F160EE" w:rsidP="0031426B">
      <w:pPr>
        <w:pStyle w:val="CoverHeadline28ptfor4lines"/>
      </w:pPr>
      <w:r w:rsidRPr="00FB503E">
        <w:rPr>
          <w:noProof/>
        </w:rPr>
        <w:drawing>
          <wp:anchor distT="0" distB="0" distL="114300" distR="114300" simplePos="0" relativeHeight="251663360" behindDoc="0" locked="0" layoutInCell="1" allowOverlap="1" wp14:anchorId="69A4CD7D" wp14:editId="726C31B0">
            <wp:simplePos x="0" y="0"/>
            <wp:positionH relativeFrom="margin">
              <wp:posOffset>0</wp:posOffset>
            </wp:positionH>
            <wp:positionV relativeFrom="topMargin">
              <wp:posOffset>384620</wp:posOffset>
            </wp:positionV>
            <wp:extent cx="1618488" cy="676656"/>
            <wp:effectExtent l="0" t="0" r="1270" b="9525"/>
            <wp:wrapNone/>
            <wp:docPr id="1" name="Picture 1">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sek\Desktop\HPE Assets\HPE Guidelines and Assets_050415\HPE Guidelines and Assets_050415\HPE logo asset overview and logo assets\hpe_logos_for_print\primary_logo\hpe_pri_grn_pos_cmyk_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18488" cy="676656"/>
                    </a:xfrm>
                    <a:prstGeom prst="rect">
                      <a:avLst/>
                    </a:prstGeom>
                    <a:noFill/>
                    <a:ln>
                      <a:noFill/>
                    </a:ln>
                  </pic:spPr>
                </pic:pic>
              </a:graphicData>
            </a:graphic>
            <wp14:sizeRelH relativeFrom="page">
              <wp14:pctWidth>0</wp14:pctWidth>
            </wp14:sizeRelH>
            <wp14:sizeRelV relativeFrom="page">
              <wp14:pctHeight>0</wp14:pctHeight>
            </wp14:sizeRelV>
          </wp:anchor>
        </w:drawing>
      </w:r>
      <w:r w:rsidR="00FD1D81" w:rsidRPr="00C35E94">
        <w:rPr>
          <w:noProof/>
        </w:rPr>
        <mc:AlternateContent>
          <mc:Choice Requires="wps">
            <w:drawing>
              <wp:anchor distT="0" distB="0" distL="114300" distR="114300" simplePos="0" relativeHeight="251665408" behindDoc="0" locked="1" layoutInCell="1" allowOverlap="1" wp14:anchorId="3BBB21C0" wp14:editId="150AA37C">
                <wp:simplePos x="0" y="0"/>
                <wp:positionH relativeFrom="margin">
                  <wp:posOffset>4824095</wp:posOffset>
                </wp:positionH>
                <wp:positionV relativeFrom="page">
                  <wp:posOffset>350520</wp:posOffset>
                </wp:positionV>
                <wp:extent cx="2028190" cy="135255"/>
                <wp:effectExtent l="0" t="0" r="10160" b="0"/>
                <wp:wrapNone/>
                <wp:docPr id="5" name="Text Box 5"/>
                <wp:cNvGraphicFramePr/>
                <a:graphic xmlns:a="http://schemas.openxmlformats.org/drawingml/2006/main">
                  <a:graphicData uri="http://schemas.microsoft.com/office/word/2010/wordprocessingShape">
                    <wps:wsp>
                      <wps:cNvSpPr txBox="1"/>
                      <wps:spPr>
                        <a:xfrm>
                          <a:off x="0" y="0"/>
                          <a:ext cx="2028190" cy="1352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39318F" w14:textId="77777777" w:rsidR="007E051D" w:rsidRDefault="007E051D" w:rsidP="004F76A4">
                            <w:pPr>
                              <w:pStyle w:val="CoverDocumentType10pt"/>
                              <w:spacing w:after="0"/>
                              <w:jc w:val="right"/>
                              <w:rPr>
                                <w:rStyle w:val="CoverDocumentType10ptChar"/>
                                <w:b/>
                              </w:rPr>
                            </w:pPr>
                            <w:r>
                              <w:rPr>
                                <w:rStyle w:val="CoverDocumentType10ptChar"/>
                                <w:b/>
                              </w:rPr>
                              <w:t>Deployment Guide</w:t>
                            </w:r>
                          </w:p>
                          <w:p w14:paraId="412F0774" w14:textId="77777777" w:rsidR="007E051D" w:rsidRPr="00D22A0C" w:rsidRDefault="007E051D" w:rsidP="00D26529">
                            <w:pPr>
                              <w:pStyle w:val="CoverDocumentType10pt"/>
                              <w:spacing w:after="0"/>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BB21C0" id="_x0000_t202" coordsize="21600,21600" o:spt="202" path="m,l,21600r21600,l21600,xe">
                <v:stroke joinstyle="miter"/>
                <v:path gradientshapeok="t" o:connecttype="rect"/>
              </v:shapetype>
              <v:shape id="Text Box 5" o:spid="_x0000_s1026" type="#_x0000_t202" style="position:absolute;margin-left:379.85pt;margin-top:27.6pt;width:159.7pt;height:10.6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" filled="f" stroked="f" strokeweight=".5pt">
                <v:textbox inset="0,0,0,0">
                  <w:txbxContent>
                    <w:p w14:paraId="2439318F" w14:textId="77777777" w:rsidR="007E051D" w:rsidRDefault="007E051D" w:rsidP="004F76A4">
                      <w:pPr>
                        <w:pStyle w:val="CoverDocumentType10pt"/>
                        <w:spacing w:after="0"/>
                        <w:jc w:val="right"/>
                        <w:rPr>
                          <w:rStyle w:val="CoverDocumentType10ptChar"/>
                          <w:b/>
                        </w:rPr>
                      </w:pPr>
                      <w:r>
                        <w:rPr>
                          <w:rStyle w:val="CoverDocumentType10ptChar"/>
                          <w:b/>
                        </w:rPr>
                        <w:t>Deployment Guide</w:t>
                      </w:r>
                    </w:p>
                    <w:p w14:paraId="412F0774" w14:textId="77777777" w:rsidR="007E051D" w:rsidRPr="00D22A0C" w:rsidRDefault="007E051D" w:rsidP="00D26529">
                      <w:pPr>
                        <w:pStyle w:val="CoverDocumentType10pt"/>
                        <w:spacing w:after="0"/>
                        <w:jc w:val="center"/>
                      </w:pPr>
                    </w:p>
                  </w:txbxContent>
                </v:textbox>
                <w10:wrap anchorx="margin" anchory="page"/>
                <w10:anchorlock/>
              </v:shape>
            </w:pict>
          </mc:Fallback>
        </mc:AlternateContent>
      </w:r>
      <w:r w:rsidR="002423D5" w:rsidRPr="002423D5">
        <w:t>HPE Reference Configuration for Docker Containers as a Service on HPE Synergy Composable Infrastructure</w:t>
      </w:r>
    </w:p>
    <w:p w14:paraId="6AA10FDD" w14:textId="77777777" w:rsidR="00261F18" w:rsidRDefault="00261F18" w:rsidP="00261F18"/>
    <w:p w14:paraId="3FEA76AA" w14:textId="77777777" w:rsidR="0043785A" w:rsidRDefault="0043785A" w:rsidP="00970C04">
      <w:pPr>
        <w:pStyle w:val="BodyTextLastMetricHPELight10pt"/>
      </w:pPr>
    </w:p>
    <w:p w14:paraId="20D72862" w14:textId="77777777" w:rsidR="00261F18" w:rsidRDefault="00261F18" w:rsidP="00261F18">
      <w:r>
        <w:br w:type="page"/>
      </w:r>
    </w:p>
    <w:bookmarkStart w:id="0" w:name="_Toc291058928" w:displacedByCustomXml="next"/>
    <w:bookmarkStart w:id="1" w:name="_Toc291058930" w:displacedByCustomXml="next"/>
    <w:sdt>
      <w:sdtPr>
        <w:rPr>
          <w:rFonts w:ascii="HP Simplified Light" w:hAnsi="HP Simplified Light"/>
          <w:b w:val="0"/>
          <w:bCs/>
          <w:sz w:val="18"/>
          <w:szCs w:val="24"/>
        </w:rPr>
        <w:id w:val="97270103"/>
        <w:docPartObj>
          <w:docPartGallery w:val="Table of Contents"/>
          <w:docPartUnique/>
        </w:docPartObj>
      </w:sdtPr>
      <w:sdtEndPr>
        <w:rPr>
          <w:rFonts w:ascii="MetricHPE Light" w:hAnsi="MetricHPE Light"/>
          <w:bCs w:val="0"/>
          <w:sz w:val="20"/>
          <w:szCs w:val="18"/>
        </w:rPr>
      </w:sdtEndPr>
      <w:sdtContent>
        <w:sdt>
          <w:sdtPr>
            <w:rPr>
              <w:rFonts w:ascii="HP Simplified Light" w:hAnsi="HP Simplified Light"/>
              <w:b w:val="0"/>
              <w:bCs/>
              <w:sz w:val="18"/>
              <w:szCs w:val="24"/>
            </w:rPr>
            <w:id w:val="-122626981"/>
            <w:docPartObj>
              <w:docPartGallery w:val="Table of Contents"/>
              <w:docPartUnique/>
            </w:docPartObj>
          </w:sdtPr>
          <w:sdtEndPr>
            <w:rPr>
              <w:rFonts w:ascii="MetricHPE Light" w:hAnsi="MetricHPE Light"/>
              <w:bCs w:val="0"/>
              <w:sz w:val="20"/>
              <w:szCs w:val="18"/>
            </w:rPr>
          </w:sdtEndPr>
          <w:sdtContent>
            <w:sdt>
              <w:sdtPr>
                <w:rPr>
                  <w:rFonts w:ascii="HP Simplified Light" w:hAnsi="HP Simplified Light"/>
                  <w:bCs/>
                  <w:sz w:val="18"/>
                  <w:szCs w:val="24"/>
                </w:rPr>
                <w:id w:val="-416248137"/>
                <w:docPartObj>
                  <w:docPartGallery w:val="Table of Contents"/>
                  <w:docPartUnique/>
                </w:docPartObj>
              </w:sdtPr>
              <w:sdtEndPr>
                <w:rPr>
                  <w:rFonts w:ascii="MetricHPE" w:hAnsi="MetricHPE"/>
                  <w:bCs w:val="0"/>
                  <w:sz w:val="60"/>
                  <w:szCs w:val="18"/>
                </w:rPr>
              </w:sdtEndPr>
              <w:sdtContent>
                <w:p w14:paraId="7934FC28" w14:textId="77777777" w:rsidR="00261F18" w:rsidRPr="00FD792A" w:rsidRDefault="00261F18" w:rsidP="008D200F">
                  <w:pPr>
                    <w:pStyle w:val="CoverTableofcontentstitle30pt"/>
                  </w:pPr>
                  <w:r w:rsidRPr="00FD792A">
                    <w:t>Contents</w:t>
                  </w:r>
                </w:p>
              </w:sdtContent>
            </w:sdt>
            <w:p w14:paraId="4B3EEB67" w14:textId="77777777" w:rsidR="0099354B" w:rsidRDefault="00261F18">
              <w:pPr>
                <w:pStyle w:val="TOC1"/>
                <w:rPr>
                  <w:rFonts w:asciiTheme="minorHAnsi" w:eastAsiaTheme="minorEastAsia" w:hAnsiTheme="minorHAnsi" w:cstheme="minorBidi"/>
                  <w:sz w:val="22"/>
                  <w:szCs w:val="22"/>
                </w:rPr>
              </w:pPr>
              <w:r>
                <w:rPr>
                  <w:rFonts w:ascii="Metric Regular" w:hAnsi="Metric Regular"/>
                  <w:b/>
                </w:rPr>
                <w:fldChar w:fldCharType="begin"/>
              </w:r>
              <w:r>
                <w:instrText xml:space="preserve"> TOC \o "1-1" \h \z \t "Heading 2,2" </w:instrText>
              </w:r>
              <w:r>
                <w:rPr>
                  <w:rFonts w:ascii="Metric Regular" w:hAnsi="Metric Regular"/>
                  <w:b/>
                </w:rPr>
                <w:fldChar w:fldCharType="separate"/>
              </w:r>
              <w:hyperlink w:anchor="_Toc6318892" w:history="1">
                <w:r w:rsidR="0099354B" w:rsidRPr="006A7EF6">
                  <w:rPr>
                    <w:rStyle w:val="Hyperlink"/>
                  </w:rPr>
                  <w:t>Executive Summary</w:t>
                </w:r>
                <w:r w:rsidR="0099354B">
                  <w:rPr>
                    <w:webHidden/>
                  </w:rPr>
                  <w:tab/>
                </w:r>
                <w:r w:rsidR="0099354B">
                  <w:rPr>
                    <w:webHidden/>
                  </w:rPr>
                  <w:fldChar w:fldCharType="begin"/>
                </w:r>
                <w:r w:rsidR="0099354B">
                  <w:rPr>
                    <w:webHidden/>
                  </w:rPr>
                  <w:instrText xml:space="preserve"> PAGEREF _Toc6318892 \h </w:instrText>
                </w:r>
                <w:r w:rsidR="0099354B">
                  <w:rPr>
                    <w:webHidden/>
                  </w:rPr>
                </w:r>
                <w:r w:rsidR="0099354B">
                  <w:rPr>
                    <w:webHidden/>
                  </w:rPr>
                  <w:fldChar w:fldCharType="separate"/>
                </w:r>
                <w:r w:rsidR="0099354B">
                  <w:rPr>
                    <w:webHidden/>
                  </w:rPr>
                  <w:t>5</w:t>
                </w:r>
                <w:r w:rsidR="0099354B">
                  <w:rPr>
                    <w:webHidden/>
                  </w:rPr>
                  <w:fldChar w:fldCharType="end"/>
                </w:r>
              </w:hyperlink>
            </w:p>
            <w:p w14:paraId="47D9A9D5" w14:textId="77777777" w:rsidR="0099354B" w:rsidRDefault="0099354B">
              <w:pPr>
                <w:pStyle w:val="TOC1"/>
                <w:rPr>
                  <w:rFonts w:asciiTheme="minorHAnsi" w:eastAsiaTheme="minorEastAsia" w:hAnsiTheme="minorHAnsi" w:cstheme="minorBidi"/>
                  <w:sz w:val="22"/>
                  <w:szCs w:val="22"/>
                </w:rPr>
              </w:pPr>
              <w:hyperlink w:anchor="_Toc6318893" w:history="1">
                <w:r w:rsidRPr="006A7EF6">
                  <w:rPr>
                    <w:rStyle w:val="Hyperlink"/>
                  </w:rPr>
                  <w:t>Solution overview</w:t>
                </w:r>
                <w:r>
                  <w:rPr>
                    <w:webHidden/>
                  </w:rPr>
                  <w:tab/>
                </w:r>
                <w:r>
                  <w:rPr>
                    <w:webHidden/>
                  </w:rPr>
                  <w:fldChar w:fldCharType="begin"/>
                </w:r>
                <w:r>
                  <w:rPr>
                    <w:webHidden/>
                  </w:rPr>
                  <w:instrText xml:space="preserve"> PAGEREF _Toc6318893 \h </w:instrText>
                </w:r>
                <w:r>
                  <w:rPr>
                    <w:webHidden/>
                  </w:rPr>
                </w:r>
                <w:r>
                  <w:rPr>
                    <w:webHidden/>
                  </w:rPr>
                  <w:fldChar w:fldCharType="separate"/>
                </w:r>
                <w:r>
                  <w:rPr>
                    <w:webHidden/>
                  </w:rPr>
                  <w:t>5</w:t>
                </w:r>
                <w:r>
                  <w:rPr>
                    <w:webHidden/>
                  </w:rPr>
                  <w:fldChar w:fldCharType="end"/>
                </w:r>
              </w:hyperlink>
            </w:p>
            <w:p w14:paraId="04551AF0" w14:textId="77777777" w:rsidR="0099354B" w:rsidRDefault="0099354B">
              <w:pPr>
                <w:pStyle w:val="TOC2"/>
                <w:rPr>
                  <w:rFonts w:asciiTheme="minorHAnsi" w:eastAsiaTheme="minorEastAsia" w:hAnsiTheme="minorHAnsi" w:cstheme="minorBidi"/>
                  <w:sz w:val="22"/>
                  <w:szCs w:val="22"/>
                </w:rPr>
              </w:pPr>
              <w:hyperlink w:anchor="_Toc6318894" w:history="1">
                <w:r w:rsidRPr="006A7EF6">
                  <w:rPr>
                    <w:rStyle w:val="Hyperlink"/>
                  </w:rPr>
                  <w:t>New in this release</w:t>
                </w:r>
                <w:r>
                  <w:rPr>
                    <w:webHidden/>
                  </w:rPr>
                  <w:tab/>
                </w:r>
                <w:r>
                  <w:rPr>
                    <w:webHidden/>
                  </w:rPr>
                  <w:fldChar w:fldCharType="begin"/>
                </w:r>
                <w:r>
                  <w:rPr>
                    <w:webHidden/>
                  </w:rPr>
                  <w:instrText xml:space="preserve"> PAGEREF _Toc6318894 \h </w:instrText>
                </w:r>
                <w:r>
                  <w:rPr>
                    <w:webHidden/>
                  </w:rPr>
                </w:r>
                <w:r>
                  <w:rPr>
                    <w:webHidden/>
                  </w:rPr>
                  <w:fldChar w:fldCharType="separate"/>
                </w:r>
                <w:r>
                  <w:rPr>
                    <w:webHidden/>
                  </w:rPr>
                  <w:t>5</w:t>
                </w:r>
                <w:r>
                  <w:rPr>
                    <w:webHidden/>
                  </w:rPr>
                  <w:fldChar w:fldCharType="end"/>
                </w:r>
              </w:hyperlink>
            </w:p>
            <w:p w14:paraId="4FF71266" w14:textId="77777777" w:rsidR="0099354B" w:rsidRDefault="0099354B">
              <w:pPr>
                <w:pStyle w:val="TOC2"/>
                <w:rPr>
                  <w:rFonts w:asciiTheme="minorHAnsi" w:eastAsiaTheme="minorEastAsia" w:hAnsiTheme="minorHAnsi" w:cstheme="minorBidi"/>
                  <w:sz w:val="22"/>
                  <w:szCs w:val="22"/>
                </w:rPr>
              </w:pPr>
              <w:hyperlink w:anchor="_Toc6318895" w:history="1">
                <w:r w:rsidRPr="006A7EF6">
                  <w:rPr>
                    <w:rStyle w:val="Hyperlink"/>
                  </w:rPr>
                  <w:t>Solution configuration</w:t>
                </w:r>
                <w:r>
                  <w:rPr>
                    <w:webHidden/>
                  </w:rPr>
                  <w:tab/>
                </w:r>
                <w:r>
                  <w:rPr>
                    <w:webHidden/>
                  </w:rPr>
                  <w:fldChar w:fldCharType="begin"/>
                </w:r>
                <w:r>
                  <w:rPr>
                    <w:webHidden/>
                  </w:rPr>
                  <w:instrText xml:space="preserve"> PAGEREF _Toc6318895 \h </w:instrText>
                </w:r>
                <w:r>
                  <w:rPr>
                    <w:webHidden/>
                  </w:rPr>
                </w:r>
                <w:r>
                  <w:rPr>
                    <w:webHidden/>
                  </w:rPr>
                  <w:fldChar w:fldCharType="separate"/>
                </w:r>
                <w:r>
                  <w:rPr>
                    <w:webHidden/>
                  </w:rPr>
                  <w:t>6</w:t>
                </w:r>
                <w:r>
                  <w:rPr>
                    <w:webHidden/>
                  </w:rPr>
                  <w:fldChar w:fldCharType="end"/>
                </w:r>
              </w:hyperlink>
            </w:p>
            <w:p w14:paraId="5489A925" w14:textId="77777777" w:rsidR="0099354B" w:rsidRDefault="0099354B">
              <w:pPr>
                <w:pStyle w:val="TOC2"/>
                <w:rPr>
                  <w:rFonts w:asciiTheme="minorHAnsi" w:eastAsiaTheme="minorEastAsia" w:hAnsiTheme="minorHAnsi" w:cstheme="minorBidi"/>
                  <w:sz w:val="22"/>
                  <w:szCs w:val="22"/>
                </w:rPr>
              </w:pPr>
              <w:hyperlink w:anchor="_Toc6318896" w:history="1">
                <w:r w:rsidRPr="006A7EF6">
                  <w:rPr>
                    <w:rStyle w:val="Hyperlink"/>
                  </w:rPr>
                  <w:t>High availability</w:t>
                </w:r>
                <w:r>
                  <w:rPr>
                    <w:webHidden/>
                  </w:rPr>
                  <w:tab/>
                </w:r>
                <w:r>
                  <w:rPr>
                    <w:webHidden/>
                  </w:rPr>
                  <w:fldChar w:fldCharType="begin"/>
                </w:r>
                <w:r>
                  <w:rPr>
                    <w:webHidden/>
                  </w:rPr>
                  <w:instrText xml:space="preserve"> PAGEREF _Toc6318896 \h </w:instrText>
                </w:r>
                <w:r>
                  <w:rPr>
                    <w:webHidden/>
                  </w:rPr>
                </w:r>
                <w:r>
                  <w:rPr>
                    <w:webHidden/>
                  </w:rPr>
                  <w:fldChar w:fldCharType="separate"/>
                </w:r>
                <w:r>
                  <w:rPr>
                    <w:webHidden/>
                  </w:rPr>
                  <w:t>8</w:t>
                </w:r>
                <w:r>
                  <w:rPr>
                    <w:webHidden/>
                  </w:rPr>
                  <w:fldChar w:fldCharType="end"/>
                </w:r>
              </w:hyperlink>
            </w:p>
            <w:p w14:paraId="402AE554" w14:textId="77777777" w:rsidR="0099354B" w:rsidRDefault="0099354B">
              <w:pPr>
                <w:pStyle w:val="TOC2"/>
                <w:rPr>
                  <w:rFonts w:asciiTheme="minorHAnsi" w:eastAsiaTheme="minorEastAsia" w:hAnsiTheme="minorHAnsi" w:cstheme="minorBidi"/>
                  <w:sz w:val="22"/>
                  <w:szCs w:val="22"/>
                </w:rPr>
              </w:pPr>
              <w:hyperlink w:anchor="_Toc6318897" w:history="1">
                <w:r w:rsidRPr="006A7EF6">
                  <w:rPr>
                    <w:rStyle w:val="Hyperlink"/>
                  </w:rPr>
                  <w:t>Sizing considerations</w:t>
                </w:r>
                <w:r>
                  <w:rPr>
                    <w:webHidden/>
                  </w:rPr>
                  <w:tab/>
                </w:r>
                <w:r>
                  <w:rPr>
                    <w:webHidden/>
                  </w:rPr>
                  <w:fldChar w:fldCharType="begin"/>
                </w:r>
                <w:r>
                  <w:rPr>
                    <w:webHidden/>
                  </w:rPr>
                  <w:instrText xml:space="preserve"> PAGEREF _Toc6318897 \h </w:instrText>
                </w:r>
                <w:r>
                  <w:rPr>
                    <w:webHidden/>
                  </w:rPr>
                </w:r>
                <w:r>
                  <w:rPr>
                    <w:webHidden/>
                  </w:rPr>
                  <w:fldChar w:fldCharType="separate"/>
                </w:r>
                <w:r>
                  <w:rPr>
                    <w:webHidden/>
                  </w:rPr>
                  <w:t>9</w:t>
                </w:r>
                <w:r>
                  <w:rPr>
                    <w:webHidden/>
                  </w:rPr>
                  <w:fldChar w:fldCharType="end"/>
                </w:r>
              </w:hyperlink>
            </w:p>
            <w:p w14:paraId="48ACAF24" w14:textId="77777777" w:rsidR="0099354B" w:rsidRDefault="0099354B">
              <w:pPr>
                <w:pStyle w:val="TOC2"/>
                <w:rPr>
                  <w:rFonts w:asciiTheme="minorHAnsi" w:eastAsiaTheme="minorEastAsia" w:hAnsiTheme="minorHAnsi" w:cstheme="minorBidi"/>
                  <w:sz w:val="22"/>
                  <w:szCs w:val="22"/>
                </w:rPr>
              </w:pPr>
              <w:hyperlink w:anchor="_Toc6318898" w:history="1">
                <w:r w:rsidRPr="006A7EF6">
                  <w:rPr>
                    <w:rStyle w:val="Hyperlink"/>
                  </w:rPr>
                  <w:t>Disaster Recovery</w:t>
                </w:r>
                <w:r>
                  <w:rPr>
                    <w:webHidden/>
                  </w:rPr>
                  <w:tab/>
                </w:r>
                <w:r>
                  <w:rPr>
                    <w:webHidden/>
                  </w:rPr>
                  <w:fldChar w:fldCharType="begin"/>
                </w:r>
                <w:r>
                  <w:rPr>
                    <w:webHidden/>
                  </w:rPr>
                  <w:instrText xml:space="preserve"> PAGEREF _Toc6318898 \h </w:instrText>
                </w:r>
                <w:r>
                  <w:rPr>
                    <w:webHidden/>
                  </w:rPr>
                </w:r>
                <w:r>
                  <w:rPr>
                    <w:webHidden/>
                  </w:rPr>
                  <w:fldChar w:fldCharType="separate"/>
                </w:r>
                <w:r>
                  <w:rPr>
                    <w:webHidden/>
                  </w:rPr>
                  <w:t>12</w:t>
                </w:r>
                <w:r>
                  <w:rPr>
                    <w:webHidden/>
                  </w:rPr>
                  <w:fldChar w:fldCharType="end"/>
                </w:r>
              </w:hyperlink>
            </w:p>
            <w:p w14:paraId="23C7D9F0" w14:textId="77777777" w:rsidR="0099354B" w:rsidRDefault="0099354B">
              <w:pPr>
                <w:pStyle w:val="TOC2"/>
                <w:rPr>
                  <w:rFonts w:asciiTheme="minorHAnsi" w:eastAsiaTheme="minorEastAsia" w:hAnsiTheme="minorHAnsi" w:cstheme="minorBidi"/>
                  <w:sz w:val="22"/>
                  <w:szCs w:val="22"/>
                </w:rPr>
              </w:pPr>
              <w:hyperlink w:anchor="_Toc6318899" w:history="1">
                <w:r w:rsidRPr="006A7EF6">
                  <w:rPr>
                    <w:rStyle w:val="Hyperlink"/>
                  </w:rPr>
                  <w:t>Security</w:t>
                </w:r>
                <w:r>
                  <w:rPr>
                    <w:webHidden/>
                  </w:rPr>
                  <w:tab/>
                </w:r>
                <w:r>
                  <w:rPr>
                    <w:webHidden/>
                  </w:rPr>
                  <w:fldChar w:fldCharType="begin"/>
                </w:r>
                <w:r>
                  <w:rPr>
                    <w:webHidden/>
                  </w:rPr>
                  <w:instrText xml:space="preserve"> PAGEREF _Toc6318899 \h </w:instrText>
                </w:r>
                <w:r>
                  <w:rPr>
                    <w:webHidden/>
                  </w:rPr>
                </w:r>
                <w:r>
                  <w:rPr>
                    <w:webHidden/>
                  </w:rPr>
                  <w:fldChar w:fldCharType="separate"/>
                </w:r>
                <w:r>
                  <w:rPr>
                    <w:webHidden/>
                  </w:rPr>
                  <w:t>13</w:t>
                </w:r>
                <w:r>
                  <w:rPr>
                    <w:webHidden/>
                  </w:rPr>
                  <w:fldChar w:fldCharType="end"/>
                </w:r>
              </w:hyperlink>
            </w:p>
            <w:p w14:paraId="45008835" w14:textId="77777777" w:rsidR="0099354B" w:rsidRDefault="0099354B">
              <w:pPr>
                <w:pStyle w:val="TOC1"/>
                <w:rPr>
                  <w:rFonts w:asciiTheme="minorHAnsi" w:eastAsiaTheme="minorEastAsia" w:hAnsiTheme="minorHAnsi" w:cstheme="minorBidi"/>
                  <w:sz w:val="22"/>
                  <w:szCs w:val="22"/>
                </w:rPr>
              </w:pPr>
              <w:hyperlink w:anchor="_Toc6318900" w:history="1">
                <w:r w:rsidRPr="006A7EF6">
                  <w:rPr>
                    <w:rStyle w:val="Hyperlink"/>
                  </w:rPr>
                  <w:t>Solution components</w:t>
                </w:r>
                <w:r>
                  <w:rPr>
                    <w:webHidden/>
                  </w:rPr>
                  <w:tab/>
                </w:r>
                <w:r>
                  <w:rPr>
                    <w:webHidden/>
                  </w:rPr>
                  <w:fldChar w:fldCharType="begin"/>
                </w:r>
                <w:r>
                  <w:rPr>
                    <w:webHidden/>
                  </w:rPr>
                  <w:instrText xml:space="preserve"> PAGEREF _Toc6318900 \h </w:instrText>
                </w:r>
                <w:r>
                  <w:rPr>
                    <w:webHidden/>
                  </w:rPr>
                </w:r>
                <w:r>
                  <w:rPr>
                    <w:webHidden/>
                  </w:rPr>
                  <w:fldChar w:fldCharType="separate"/>
                </w:r>
                <w:r>
                  <w:rPr>
                    <w:webHidden/>
                  </w:rPr>
                  <w:t>13</w:t>
                </w:r>
                <w:r>
                  <w:rPr>
                    <w:webHidden/>
                  </w:rPr>
                  <w:fldChar w:fldCharType="end"/>
                </w:r>
              </w:hyperlink>
            </w:p>
            <w:p w14:paraId="40761FB0" w14:textId="77777777" w:rsidR="0099354B" w:rsidRDefault="0099354B">
              <w:pPr>
                <w:pStyle w:val="TOC2"/>
                <w:rPr>
                  <w:rFonts w:asciiTheme="minorHAnsi" w:eastAsiaTheme="minorEastAsia" w:hAnsiTheme="minorHAnsi" w:cstheme="minorBidi"/>
                  <w:sz w:val="22"/>
                  <w:szCs w:val="22"/>
                </w:rPr>
              </w:pPr>
              <w:hyperlink w:anchor="_Toc6318901" w:history="1">
                <w:r w:rsidRPr="006A7EF6">
                  <w:rPr>
                    <w:rStyle w:val="Hyperlink"/>
                  </w:rPr>
                  <w:t>Hardware</w:t>
                </w:r>
                <w:r>
                  <w:rPr>
                    <w:webHidden/>
                  </w:rPr>
                  <w:tab/>
                </w:r>
                <w:r>
                  <w:rPr>
                    <w:webHidden/>
                  </w:rPr>
                  <w:fldChar w:fldCharType="begin"/>
                </w:r>
                <w:r>
                  <w:rPr>
                    <w:webHidden/>
                  </w:rPr>
                  <w:instrText xml:space="preserve"> PAGEREF _Toc6318901 \h </w:instrText>
                </w:r>
                <w:r>
                  <w:rPr>
                    <w:webHidden/>
                  </w:rPr>
                </w:r>
                <w:r>
                  <w:rPr>
                    <w:webHidden/>
                  </w:rPr>
                  <w:fldChar w:fldCharType="separate"/>
                </w:r>
                <w:r>
                  <w:rPr>
                    <w:webHidden/>
                  </w:rPr>
                  <w:t>13</w:t>
                </w:r>
                <w:r>
                  <w:rPr>
                    <w:webHidden/>
                  </w:rPr>
                  <w:fldChar w:fldCharType="end"/>
                </w:r>
              </w:hyperlink>
            </w:p>
            <w:p w14:paraId="0EAA72E4" w14:textId="77777777" w:rsidR="0099354B" w:rsidRDefault="0099354B">
              <w:pPr>
                <w:pStyle w:val="TOC2"/>
                <w:rPr>
                  <w:rFonts w:asciiTheme="minorHAnsi" w:eastAsiaTheme="minorEastAsia" w:hAnsiTheme="minorHAnsi" w:cstheme="minorBidi"/>
                  <w:sz w:val="22"/>
                  <w:szCs w:val="22"/>
                </w:rPr>
              </w:pPr>
              <w:hyperlink w:anchor="_Toc6318902" w:history="1">
                <w:r w:rsidRPr="006A7EF6">
                  <w:rPr>
                    <w:rStyle w:val="Hyperlink"/>
                  </w:rPr>
                  <w:t>Software</w:t>
                </w:r>
                <w:r>
                  <w:rPr>
                    <w:webHidden/>
                  </w:rPr>
                  <w:tab/>
                </w:r>
                <w:r>
                  <w:rPr>
                    <w:webHidden/>
                  </w:rPr>
                  <w:fldChar w:fldCharType="begin"/>
                </w:r>
                <w:r>
                  <w:rPr>
                    <w:webHidden/>
                  </w:rPr>
                  <w:instrText xml:space="preserve"> PAGEREF _Toc6318902 \h </w:instrText>
                </w:r>
                <w:r>
                  <w:rPr>
                    <w:webHidden/>
                  </w:rPr>
                </w:r>
                <w:r>
                  <w:rPr>
                    <w:webHidden/>
                  </w:rPr>
                  <w:fldChar w:fldCharType="separate"/>
                </w:r>
                <w:r>
                  <w:rPr>
                    <w:webHidden/>
                  </w:rPr>
                  <w:t>14</w:t>
                </w:r>
                <w:r>
                  <w:rPr>
                    <w:webHidden/>
                  </w:rPr>
                  <w:fldChar w:fldCharType="end"/>
                </w:r>
              </w:hyperlink>
            </w:p>
            <w:p w14:paraId="3C064109" w14:textId="77777777" w:rsidR="0099354B" w:rsidRDefault="0099354B">
              <w:pPr>
                <w:pStyle w:val="TOC2"/>
                <w:rPr>
                  <w:rFonts w:asciiTheme="minorHAnsi" w:eastAsiaTheme="minorEastAsia" w:hAnsiTheme="minorHAnsi" w:cstheme="minorBidi"/>
                  <w:sz w:val="22"/>
                  <w:szCs w:val="22"/>
                </w:rPr>
              </w:pPr>
              <w:hyperlink w:anchor="_Toc6318903" w:history="1">
                <w:r w:rsidRPr="006A7EF6">
                  <w:rPr>
                    <w:rStyle w:val="Hyperlink"/>
                  </w:rPr>
                  <w:t>Application software</w:t>
                </w:r>
                <w:r>
                  <w:rPr>
                    <w:webHidden/>
                  </w:rPr>
                  <w:tab/>
                </w:r>
                <w:r>
                  <w:rPr>
                    <w:webHidden/>
                  </w:rPr>
                  <w:fldChar w:fldCharType="begin"/>
                </w:r>
                <w:r>
                  <w:rPr>
                    <w:webHidden/>
                  </w:rPr>
                  <w:instrText xml:space="preserve"> PAGEREF _Toc6318903 \h </w:instrText>
                </w:r>
                <w:r>
                  <w:rPr>
                    <w:webHidden/>
                  </w:rPr>
                </w:r>
                <w:r>
                  <w:rPr>
                    <w:webHidden/>
                  </w:rPr>
                  <w:fldChar w:fldCharType="separate"/>
                </w:r>
                <w:r>
                  <w:rPr>
                    <w:webHidden/>
                  </w:rPr>
                  <w:t>15</w:t>
                </w:r>
                <w:r>
                  <w:rPr>
                    <w:webHidden/>
                  </w:rPr>
                  <w:fldChar w:fldCharType="end"/>
                </w:r>
              </w:hyperlink>
            </w:p>
            <w:p w14:paraId="56F9D68D" w14:textId="77777777" w:rsidR="0099354B" w:rsidRDefault="0099354B">
              <w:pPr>
                <w:pStyle w:val="TOC1"/>
                <w:rPr>
                  <w:rFonts w:asciiTheme="minorHAnsi" w:eastAsiaTheme="minorEastAsia" w:hAnsiTheme="minorHAnsi" w:cstheme="minorBidi"/>
                  <w:sz w:val="22"/>
                  <w:szCs w:val="22"/>
                </w:rPr>
              </w:pPr>
              <w:hyperlink w:anchor="_Toc6318904" w:history="1">
                <w:r w:rsidRPr="006A7EF6">
                  <w:rPr>
                    <w:rStyle w:val="Hyperlink"/>
                  </w:rPr>
                  <w:t>Preparing the environment</w:t>
                </w:r>
                <w:r>
                  <w:rPr>
                    <w:webHidden/>
                  </w:rPr>
                  <w:tab/>
                </w:r>
                <w:r>
                  <w:rPr>
                    <w:webHidden/>
                  </w:rPr>
                  <w:fldChar w:fldCharType="begin"/>
                </w:r>
                <w:r>
                  <w:rPr>
                    <w:webHidden/>
                  </w:rPr>
                  <w:instrText xml:space="preserve"> PAGEREF _Toc6318904 \h </w:instrText>
                </w:r>
                <w:r>
                  <w:rPr>
                    <w:webHidden/>
                  </w:rPr>
                </w:r>
                <w:r>
                  <w:rPr>
                    <w:webHidden/>
                  </w:rPr>
                  <w:fldChar w:fldCharType="separate"/>
                </w:r>
                <w:r>
                  <w:rPr>
                    <w:webHidden/>
                  </w:rPr>
                  <w:t>16</w:t>
                </w:r>
                <w:r>
                  <w:rPr>
                    <w:webHidden/>
                  </w:rPr>
                  <w:fldChar w:fldCharType="end"/>
                </w:r>
              </w:hyperlink>
            </w:p>
            <w:p w14:paraId="49A8C8B9" w14:textId="77777777" w:rsidR="0099354B" w:rsidRDefault="0099354B">
              <w:pPr>
                <w:pStyle w:val="TOC2"/>
                <w:rPr>
                  <w:rFonts w:asciiTheme="minorHAnsi" w:eastAsiaTheme="minorEastAsia" w:hAnsiTheme="minorHAnsi" w:cstheme="minorBidi"/>
                  <w:sz w:val="22"/>
                  <w:szCs w:val="22"/>
                </w:rPr>
              </w:pPr>
              <w:hyperlink w:anchor="_Toc6318905" w:history="1">
                <w:r w:rsidRPr="006A7EF6">
                  <w:rPr>
                    <w:rStyle w:val="Hyperlink"/>
                  </w:rPr>
                  <w:t>Verify prerequisites</w:t>
                </w:r>
                <w:r>
                  <w:rPr>
                    <w:webHidden/>
                  </w:rPr>
                  <w:tab/>
                </w:r>
                <w:r>
                  <w:rPr>
                    <w:webHidden/>
                  </w:rPr>
                  <w:fldChar w:fldCharType="begin"/>
                </w:r>
                <w:r>
                  <w:rPr>
                    <w:webHidden/>
                  </w:rPr>
                  <w:instrText xml:space="preserve"> PAGEREF _Toc6318905 \h </w:instrText>
                </w:r>
                <w:r>
                  <w:rPr>
                    <w:webHidden/>
                  </w:rPr>
                </w:r>
                <w:r>
                  <w:rPr>
                    <w:webHidden/>
                  </w:rPr>
                  <w:fldChar w:fldCharType="separate"/>
                </w:r>
                <w:r>
                  <w:rPr>
                    <w:webHidden/>
                  </w:rPr>
                  <w:t>16</w:t>
                </w:r>
                <w:r>
                  <w:rPr>
                    <w:webHidden/>
                  </w:rPr>
                  <w:fldChar w:fldCharType="end"/>
                </w:r>
              </w:hyperlink>
            </w:p>
            <w:p w14:paraId="6B293174" w14:textId="77777777" w:rsidR="0099354B" w:rsidRDefault="0099354B">
              <w:pPr>
                <w:pStyle w:val="TOC2"/>
                <w:rPr>
                  <w:rFonts w:asciiTheme="minorHAnsi" w:eastAsiaTheme="minorEastAsia" w:hAnsiTheme="minorHAnsi" w:cstheme="minorBidi"/>
                  <w:sz w:val="22"/>
                  <w:szCs w:val="22"/>
                </w:rPr>
              </w:pPr>
              <w:hyperlink w:anchor="_Toc6318906" w:history="1">
                <w:r w:rsidRPr="006A7EF6">
                  <w:rPr>
                    <w:rStyle w:val="Hyperlink"/>
                  </w:rPr>
                  <w:t>Enable vSphere High Availability (HA)</w:t>
                </w:r>
                <w:r>
                  <w:rPr>
                    <w:webHidden/>
                  </w:rPr>
                  <w:tab/>
                </w:r>
                <w:r>
                  <w:rPr>
                    <w:webHidden/>
                  </w:rPr>
                  <w:fldChar w:fldCharType="begin"/>
                </w:r>
                <w:r>
                  <w:rPr>
                    <w:webHidden/>
                  </w:rPr>
                  <w:instrText xml:space="preserve"> PAGEREF _Toc6318906 \h </w:instrText>
                </w:r>
                <w:r>
                  <w:rPr>
                    <w:webHidden/>
                  </w:rPr>
                </w:r>
                <w:r>
                  <w:rPr>
                    <w:webHidden/>
                  </w:rPr>
                  <w:fldChar w:fldCharType="separate"/>
                </w:r>
                <w:r>
                  <w:rPr>
                    <w:webHidden/>
                  </w:rPr>
                  <w:t>17</w:t>
                </w:r>
                <w:r>
                  <w:rPr>
                    <w:webHidden/>
                  </w:rPr>
                  <w:fldChar w:fldCharType="end"/>
                </w:r>
              </w:hyperlink>
            </w:p>
            <w:p w14:paraId="265B1D96" w14:textId="77777777" w:rsidR="0099354B" w:rsidRDefault="0099354B">
              <w:pPr>
                <w:pStyle w:val="TOC2"/>
                <w:rPr>
                  <w:rFonts w:asciiTheme="minorHAnsi" w:eastAsiaTheme="minorEastAsia" w:hAnsiTheme="minorHAnsi" w:cstheme="minorBidi"/>
                  <w:sz w:val="22"/>
                  <w:szCs w:val="22"/>
                </w:rPr>
              </w:pPr>
              <w:hyperlink w:anchor="_Toc6318907" w:history="1">
                <w:r w:rsidRPr="006A7EF6">
                  <w:rPr>
                    <w:rStyle w:val="Hyperlink"/>
                  </w:rPr>
                  <w:t>Install vSphere Docker Volume Service driver on all ESXi hosts</w:t>
                </w:r>
                <w:r>
                  <w:rPr>
                    <w:webHidden/>
                  </w:rPr>
                  <w:tab/>
                </w:r>
                <w:r>
                  <w:rPr>
                    <w:webHidden/>
                  </w:rPr>
                  <w:fldChar w:fldCharType="begin"/>
                </w:r>
                <w:r>
                  <w:rPr>
                    <w:webHidden/>
                  </w:rPr>
                  <w:instrText xml:space="preserve"> PAGEREF _Toc6318907 \h </w:instrText>
                </w:r>
                <w:r>
                  <w:rPr>
                    <w:webHidden/>
                  </w:rPr>
                </w:r>
                <w:r>
                  <w:rPr>
                    <w:webHidden/>
                  </w:rPr>
                  <w:fldChar w:fldCharType="separate"/>
                </w:r>
                <w:r>
                  <w:rPr>
                    <w:webHidden/>
                  </w:rPr>
                  <w:t>17</w:t>
                </w:r>
                <w:r>
                  <w:rPr>
                    <w:webHidden/>
                  </w:rPr>
                  <w:fldChar w:fldCharType="end"/>
                </w:r>
              </w:hyperlink>
            </w:p>
            <w:p w14:paraId="108AD372" w14:textId="77777777" w:rsidR="0099354B" w:rsidRDefault="0099354B">
              <w:pPr>
                <w:pStyle w:val="TOC2"/>
                <w:rPr>
                  <w:rFonts w:asciiTheme="minorHAnsi" w:eastAsiaTheme="minorEastAsia" w:hAnsiTheme="minorHAnsi" w:cstheme="minorBidi"/>
                  <w:sz w:val="22"/>
                  <w:szCs w:val="22"/>
                </w:rPr>
              </w:pPr>
              <w:hyperlink w:anchor="_Toc6318908" w:history="1">
                <w:r w:rsidRPr="006A7EF6">
                  <w:rPr>
                    <w:rStyle w:val="Hyperlink"/>
                  </w:rPr>
                  <w:t>Create the Ansible node on Fedora</w:t>
                </w:r>
                <w:r>
                  <w:rPr>
                    <w:webHidden/>
                  </w:rPr>
                  <w:tab/>
                </w:r>
                <w:r>
                  <w:rPr>
                    <w:webHidden/>
                  </w:rPr>
                  <w:fldChar w:fldCharType="begin"/>
                </w:r>
                <w:r>
                  <w:rPr>
                    <w:webHidden/>
                  </w:rPr>
                  <w:instrText xml:space="preserve"> PAGEREF _Toc6318908 \h </w:instrText>
                </w:r>
                <w:r>
                  <w:rPr>
                    <w:webHidden/>
                  </w:rPr>
                </w:r>
                <w:r>
                  <w:rPr>
                    <w:webHidden/>
                  </w:rPr>
                  <w:fldChar w:fldCharType="separate"/>
                </w:r>
                <w:r>
                  <w:rPr>
                    <w:webHidden/>
                  </w:rPr>
                  <w:t>17</w:t>
                </w:r>
                <w:r>
                  <w:rPr>
                    <w:webHidden/>
                  </w:rPr>
                  <w:fldChar w:fldCharType="end"/>
                </w:r>
              </w:hyperlink>
            </w:p>
            <w:p w14:paraId="38DE689F" w14:textId="77777777" w:rsidR="0099354B" w:rsidRDefault="0099354B">
              <w:pPr>
                <w:pStyle w:val="TOC2"/>
                <w:rPr>
                  <w:rFonts w:asciiTheme="minorHAnsi" w:eastAsiaTheme="minorEastAsia" w:hAnsiTheme="minorHAnsi" w:cstheme="minorBidi"/>
                  <w:sz w:val="22"/>
                  <w:szCs w:val="22"/>
                </w:rPr>
              </w:pPr>
              <w:hyperlink w:anchor="_Toc6318909" w:history="1">
                <w:r w:rsidRPr="006A7EF6">
                  <w:rPr>
                    <w:rStyle w:val="Hyperlink"/>
                  </w:rPr>
                  <w:t>Create the Red Hat Linux template</w:t>
                </w:r>
                <w:r>
                  <w:rPr>
                    <w:webHidden/>
                  </w:rPr>
                  <w:tab/>
                </w:r>
                <w:r>
                  <w:rPr>
                    <w:webHidden/>
                  </w:rPr>
                  <w:fldChar w:fldCharType="begin"/>
                </w:r>
                <w:r>
                  <w:rPr>
                    <w:webHidden/>
                  </w:rPr>
                  <w:instrText xml:space="preserve"> PAGEREF _Toc6318909 \h </w:instrText>
                </w:r>
                <w:r>
                  <w:rPr>
                    <w:webHidden/>
                  </w:rPr>
                </w:r>
                <w:r>
                  <w:rPr>
                    <w:webHidden/>
                  </w:rPr>
                  <w:fldChar w:fldCharType="separate"/>
                </w:r>
                <w:r>
                  <w:rPr>
                    <w:webHidden/>
                  </w:rPr>
                  <w:t>18</w:t>
                </w:r>
                <w:r>
                  <w:rPr>
                    <w:webHidden/>
                  </w:rPr>
                  <w:fldChar w:fldCharType="end"/>
                </w:r>
              </w:hyperlink>
            </w:p>
            <w:p w14:paraId="47607C0B" w14:textId="77777777" w:rsidR="0099354B" w:rsidRDefault="0099354B">
              <w:pPr>
                <w:pStyle w:val="TOC1"/>
                <w:rPr>
                  <w:rFonts w:asciiTheme="minorHAnsi" w:eastAsiaTheme="minorEastAsia" w:hAnsiTheme="minorHAnsi" w:cstheme="minorBidi"/>
                  <w:sz w:val="22"/>
                  <w:szCs w:val="22"/>
                </w:rPr>
              </w:pPr>
              <w:hyperlink w:anchor="_Toc6318910" w:history="1">
                <w:r w:rsidRPr="006A7EF6">
                  <w:rPr>
                    <w:rStyle w:val="Hyperlink"/>
                  </w:rPr>
                  <w:t>Configuring the solution components</w:t>
                </w:r>
                <w:r>
                  <w:rPr>
                    <w:webHidden/>
                  </w:rPr>
                  <w:tab/>
                </w:r>
                <w:r>
                  <w:rPr>
                    <w:webHidden/>
                  </w:rPr>
                  <w:fldChar w:fldCharType="begin"/>
                </w:r>
                <w:r>
                  <w:rPr>
                    <w:webHidden/>
                  </w:rPr>
                  <w:instrText xml:space="preserve"> PAGEREF _Toc6318910 \h </w:instrText>
                </w:r>
                <w:r>
                  <w:rPr>
                    <w:webHidden/>
                  </w:rPr>
                </w:r>
                <w:r>
                  <w:rPr>
                    <w:webHidden/>
                  </w:rPr>
                  <w:fldChar w:fldCharType="separate"/>
                </w:r>
                <w:r>
                  <w:rPr>
                    <w:webHidden/>
                  </w:rPr>
                  <w:t>19</w:t>
                </w:r>
                <w:r>
                  <w:rPr>
                    <w:webHidden/>
                  </w:rPr>
                  <w:fldChar w:fldCharType="end"/>
                </w:r>
              </w:hyperlink>
            </w:p>
            <w:p w14:paraId="5B839B7E" w14:textId="77777777" w:rsidR="0099354B" w:rsidRDefault="0099354B">
              <w:pPr>
                <w:pStyle w:val="TOC2"/>
                <w:rPr>
                  <w:rFonts w:asciiTheme="minorHAnsi" w:eastAsiaTheme="minorEastAsia" w:hAnsiTheme="minorHAnsi" w:cstheme="minorBidi"/>
                  <w:sz w:val="22"/>
                  <w:szCs w:val="22"/>
                </w:rPr>
              </w:pPr>
              <w:hyperlink w:anchor="_Toc6318911" w:history="1">
                <w:r w:rsidRPr="006A7EF6">
                  <w:rPr>
                    <w:rStyle w:val="Hyperlink"/>
                  </w:rPr>
                  <w:t>Ansible configuration</w:t>
                </w:r>
                <w:r>
                  <w:rPr>
                    <w:webHidden/>
                  </w:rPr>
                  <w:tab/>
                </w:r>
                <w:r>
                  <w:rPr>
                    <w:webHidden/>
                  </w:rPr>
                  <w:fldChar w:fldCharType="begin"/>
                </w:r>
                <w:r>
                  <w:rPr>
                    <w:webHidden/>
                  </w:rPr>
                  <w:instrText xml:space="preserve"> PAGEREF _Toc6318911 \h </w:instrText>
                </w:r>
                <w:r>
                  <w:rPr>
                    <w:webHidden/>
                  </w:rPr>
                </w:r>
                <w:r>
                  <w:rPr>
                    <w:webHidden/>
                  </w:rPr>
                  <w:fldChar w:fldCharType="separate"/>
                </w:r>
                <w:r>
                  <w:rPr>
                    <w:webHidden/>
                  </w:rPr>
                  <w:t>19</w:t>
                </w:r>
                <w:r>
                  <w:rPr>
                    <w:webHidden/>
                  </w:rPr>
                  <w:fldChar w:fldCharType="end"/>
                </w:r>
              </w:hyperlink>
            </w:p>
            <w:p w14:paraId="62F12762" w14:textId="77777777" w:rsidR="0099354B" w:rsidRDefault="0099354B">
              <w:pPr>
                <w:pStyle w:val="TOC2"/>
                <w:rPr>
                  <w:rFonts w:asciiTheme="minorHAnsi" w:eastAsiaTheme="minorEastAsia" w:hAnsiTheme="minorHAnsi" w:cstheme="minorBidi"/>
                  <w:sz w:val="22"/>
                  <w:szCs w:val="22"/>
                </w:rPr>
              </w:pPr>
              <w:hyperlink w:anchor="_Toc6318912" w:history="1">
                <w:r w:rsidRPr="006A7EF6">
                  <w:rPr>
                    <w:rStyle w:val="Hyperlink"/>
                  </w:rPr>
                  <w:t>Editing the inventory</w:t>
                </w:r>
                <w:r>
                  <w:rPr>
                    <w:webHidden/>
                  </w:rPr>
                  <w:tab/>
                </w:r>
                <w:r>
                  <w:rPr>
                    <w:webHidden/>
                  </w:rPr>
                  <w:fldChar w:fldCharType="begin"/>
                </w:r>
                <w:r>
                  <w:rPr>
                    <w:webHidden/>
                  </w:rPr>
                  <w:instrText xml:space="preserve"> PAGEREF _Toc6318912 \h </w:instrText>
                </w:r>
                <w:r>
                  <w:rPr>
                    <w:webHidden/>
                  </w:rPr>
                </w:r>
                <w:r>
                  <w:rPr>
                    <w:webHidden/>
                  </w:rPr>
                  <w:fldChar w:fldCharType="separate"/>
                </w:r>
                <w:r>
                  <w:rPr>
                    <w:webHidden/>
                  </w:rPr>
                  <w:t>20</w:t>
                </w:r>
                <w:r>
                  <w:rPr>
                    <w:webHidden/>
                  </w:rPr>
                  <w:fldChar w:fldCharType="end"/>
                </w:r>
              </w:hyperlink>
            </w:p>
            <w:p w14:paraId="5880C90B" w14:textId="77777777" w:rsidR="0099354B" w:rsidRDefault="0099354B">
              <w:pPr>
                <w:pStyle w:val="TOC2"/>
                <w:rPr>
                  <w:rFonts w:asciiTheme="minorHAnsi" w:eastAsiaTheme="minorEastAsia" w:hAnsiTheme="minorHAnsi" w:cstheme="minorBidi"/>
                  <w:sz w:val="22"/>
                  <w:szCs w:val="22"/>
                </w:rPr>
              </w:pPr>
              <w:hyperlink w:anchor="_Toc6318913" w:history="1">
                <w:r w:rsidRPr="006A7EF6">
                  <w:rPr>
                    <w:rStyle w:val="Hyperlink"/>
                  </w:rPr>
                  <w:t>Inventory group variables</w:t>
                </w:r>
                <w:r>
                  <w:rPr>
                    <w:webHidden/>
                  </w:rPr>
                  <w:tab/>
                </w:r>
                <w:r>
                  <w:rPr>
                    <w:webHidden/>
                  </w:rPr>
                  <w:fldChar w:fldCharType="begin"/>
                </w:r>
                <w:r>
                  <w:rPr>
                    <w:webHidden/>
                  </w:rPr>
                  <w:instrText xml:space="preserve"> PAGEREF _Toc6318913 \h </w:instrText>
                </w:r>
                <w:r>
                  <w:rPr>
                    <w:webHidden/>
                  </w:rPr>
                </w:r>
                <w:r>
                  <w:rPr>
                    <w:webHidden/>
                  </w:rPr>
                  <w:fldChar w:fldCharType="separate"/>
                </w:r>
                <w:r>
                  <w:rPr>
                    <w:webHidden/>
                  </w:rPr>
                  <w:t>22</w:t>
                </w:r>
                <w:r>
                  <w:rPr>
                    <w:webHidden/>
                  </w:rPr>
                  <w:fldChar w:fldCharType="end"/>
                </w:r>
              </w:hyperlink>
            </w:p>
            <w:p w14:paraId="5FADA128" w14:textId="77777777" w:rsidR="0099354B" w:rsidRDefault="0099354B">
              <w:pPr>
                <w:pStyle w:val="TOC2"/>
                <w:rPr>
                  <w:rFonts w:asciiTheme="minorHAnsi" w:eastAsiaTheme="minorEastAsia" w:hAnsiTheme="minorHAnsi" w:cstheme="minorBidi"/>
                  <w:sz w:val="22"/>
                  <w:szCs w:val="22"/>
                </w:rPr>
              </w:pPr>
              <w:hyperlink w:anchor="_Toc6318914" w:history="1">
                <w:r w:rsidRPr="006A7EF6">
                  <w:rPr>
                    <w:rStyle w:val="Hyperlink"/>
                  </w:rPr>
                  <w:t>Overriding group variables</w:t>
                </w:r>
                <w:r>
                  <w:rPr>
                    <w:webHidden/>
                  </w:rPr>
                  <w:tab/>
                </w:r>
                <w:r>
                  <w:rPr>
                    <w:webHidden/>
                  </w:rPr>
                  <w:fldChar w:fldCharType="begin"/>
                </w:r>
                <w:r>
                  <w:rPr>
                    <w:webHidden/>
                  </w:rPr>
                  <w:instrText xml:space="preserve"> PAGEREF _Toc6318914 \h </w:instrText>
                </w:r>
                <w:r>
                  <w:rPr>
                    <w:webHidden/>
                  </w:rPr>
                </w:r>
                <w:r>
                  <w:rPr>
                    <w:webHidden/>
                  </w:rPr>
                  <w:fldChar w:fldCharType="separate"/>
                </w:r>
                <w:r>
                  <w:rPr>
                    <w:webHidden/>
                  </w:rPr>
                  <w:t>24</w:t>
                </w:r>
                <w:r>
                  <w:rPr>
                    <w:webHidden/>
                  </w:rPr>
                  <w:fldChar w:fldCharType="end"/>
                </w:r>
              </w:hyperlink>
            </w:p>
            <w:p w14:paraId="230C6688" w14:textId="77777777" w:rsidR="0099354B" w:rsidRDefault="0099354B">
              <w:pPr>
                <w:pStyle w:val="TOC2"/>
                <w:rPr>
                  <w:rFonts w:asciiTheme="minorHAnsi" w:eastAsiaTheme="minorEastAsia" w:hAnsiTheme="minorHAnsi" w:cstheme="minorBidi"/>
                  <w:sz w:val="22"/>
                  <w:szCs w:val="22"/>
                </w:rPr>
              </w:pPr>
              <w:hyperlink w:anchor="_Toc6318915" w:history="1">
                <w:r w:rsidRPr="006A7EF6">
                  <w:rPr>
                    <w:rStyle w:val="Hyperlink"/>
                  </w:rPr>
                  <w:t>VMware configuration</w:t>
                </w:r>
                <w:r>
                  <w:rPr>
                    <w:webHidden/>
                  </w:rPr>
                  <w:tab/>
                </w:r>
                <w:r>
                  <w:rPr>
                    <w:webHidden/>
                  </w:rPr>
                  <w:fldChar w:fldCharType="begin"/>
                </w:r>
                <w:r>
                  <w:rPr>
                    <w:webHidden/>
                  </w:rPr>
                  <w:instrText xml:space="preserve"> PAGEREF _Toc6318915 \h </w:instrText>
                </w:r>
                <w:r>
                  <w:rPr>
                    <w:webHidden/>
                  </w:rPr>
                </w:r>
                <w:r>
                  <w:rPr>
                    <w:webHidden/>
                  </w:rPr>
                  <w:fldChar w:fldCharType="separate"/>
                </w:r>
                <w:r>
                  <w:rPr>
                    <w:webHidden/>
                  </w:rPr>
                  <w:t>24</w:t>
                </w:r>
                <w:r>
                  <w:rPr>
                    <w:webHidden/>
                  </w:rPr>
                  <w:fldChar w:fldCharType="end"/>
                </w:r>
              </w:hyperlink>
            </w:p>
            <w:p w14:paraId="2DC63192" w14:textId="77777777" w:rsidR="0099354B" w:rsidRDefault="0099354B">
              <w:pPr>
                <w:pStyle w:val="TOC2"/>
                <w:rPr>
                  <w:rFonts w:asciiTheme="minorHAnsi" w:eastAsiaTheme="minorEastAsia" w:hAnsiTheme="minorHAnsi" w:cstheme="minorBidi"/>
                  <w:sz w:val="22"/>
                  <w:szCs w:val="22"/>
                </w:rPr>
              </w:pPr>
              <w:hyperlink w:anchor="_Toc6318916" w:history="1">
                <w:r w:rsidRPr="006A7EF6">
                  <w:rPr>
                    <w:rStyle w:val="Hyperlink"/>
                  </w:rPr>
                  <w:t>Networking configuration</w:t>
                </w:r>
                <w:r>
                  <w:rPr>
                    <w:webHidden/>
                  </w:rPr>
                  <w:tab/>
                </w:r>
                <w:r>
                  <w:rPr>
                    <w:webHidden/>
                  </w:rPr>
                  <w:fldChar w:fldCharType="begin"/>
                </w:r>
                <w:r>
                  <w:rPr>
                    <w:webHidden/>
                  </w:rPr>
                  <w:instrText xml:space="preserve"> PAGEREF _Toc6318916 \h </w:instrText>
                </w:r>
                <w:r>
                  <w:rPr>
                    <w:webHidden/>
                  </w:rPr>
                </w:r>
                <w:r>
                  <w:rPr>
                    <w:webHidden/>
                  </w:rPr>
                  <w:fldChar w:fldCharType="separate"/>
                </w:r>
                <w:r>
                  <w:rPr>
                    <w:webHidden/>
                  </w:rPr>
                  <w:t>25</w:t>
                </w:r>
                <w:r>
                  <w:rPr>
                    <w:webHidden/>
                  </w:rPr>
                  <w:fldChar w:fldCharType="end"/>
                </w:r>
              </w:hyperlink>
            </w:p>
            <w:p w14:paraId="2768706D" w14:textId="77777777" w:rsidR="0099354B" w:rsidRDefault="0099354B">
              <w:pPr>
                <w:pStyle w:val="TOC2"/>
                <w:rPr>
                  <w:rFonts w:asciiTheme="minorHAnsi" w:eastAsiaTheme="minorEastAsia" w:hAnsiTheme="minorHAnsi" w:cstheme="minorBidi"/>
                  <w:sz w:val="22"/>
                  <w:szCs w:val="22"/>
                </w:rPr>
              </w:pPr>
              <w:hyperlink w:anchor="_Toc6318917" w:history="1">
                <w:r w:rsidRPr="006A7EF6">
                  <w:rPr>
                    <w:rStyle w:val="Hyperlink"/>
                  </w:rPr>
                  <w:t>Environment configuration</w:t>
                </w:r>
                <w:r>
                  <w:rPr>
                    <w:webHidden/>
                  </w:rPr>
                  <w:tab/>
                </w:r>
                <w:r>
                  <w:rPr>
                    <w:webHidden/>
                  </w:rPr>
                  <w:fldChar w:fldCharType="begin"/>
                </w:r>
                <w:r>
                  <w:rPr>
                    <w:webHidden/>
                  </w:rPr>
                  <w:instrText xml:space="preserve"> PAGEREF _Toc6318917 \h </w:instrText>
                </w:r>
                <w:r>
                  <w:rPr>
                    <w:webHidden/>
                  </w:rPr>
                </w:r>
                <w:r>
                  <w:rPr>
                    <w:webHidden/>
                  </w:rPr>
                  <w:fldChar w:fldCharType="separate"/>
                </w:r>
                <w:r>
                  <w:rPr>
                    <w:webHidden/>
                  </w:rPr>
                  <w:t>25</w:t>
                </w:r>
                <w:r>
                  <w:rPr>
                    <w:webHidden/>
                  </w:rPr>
                  <w:fldChar w:fldCharType="end"/>
                </w:r>
              </w:hyperlink>
            </w:p>
            <w:p w14:paraId="6CADDCE3" w14:textId="77777777" w:rsidR="0099354B" w:rsidRDefault="0099354B">
              <w:pPr>
                <w:pStyle w:val="TOC2"/>
                <w:rPr>
                  <w:rFonts w:asciiTheme="minorHAnsi" w:eastAsiaTheme="minorEastAsia" w:hAnsiTheme="minorHAnsi" w:cstheme="minorBidi"/>
                  <w:sz w:val="22"/>
                  <w:szCs w:val="22"/>
                </w:rPr>
              </w:pPr>
              <w:hyperlink w:anchor="_Toc6318918" w:history="1">
                <w:r w:rsidRPr="006A7EF6">
                  <w:rPr>
                    <w:rStyle w:val="Hyperlink"/>
                  </w:rPr>
                  <w:t>Docker configuration</w:t>
                </w:r>
                <w:r>
                  <w:rPr>
                    <w:webHidden/>
                  </w:rPr>
                  <w:tab/>
                </w:r>
                <w:r>
                  <w:rPr>
                    <w:webHidden/>
                  </w:rPr>
                  <w:fldChar w:fldCharType="begin"/>
                </w:r>
                <w:r>
                  <w:rPr>
                    <w:webHidden/>
                  </w:rPr>
                  <w:instrText xml:space="preserve"> PAGEREF _Toc6318918 \h </w:instrText>
                </w:r>
                <w:r>
                  <w:rPr>
                    <w:webHidden/>
                  </w:rPr>
                </w:r>
                <w:r>
                  <w:rPr>
                    <w:webHidden/>
                  </w:rPr>
                  <w:fldChar w:fldCharType="separate"/>
                </w:r>
                <w:r>
                  <w:rPr>
                    <w:webHidden/>
                  </w:rPr>
                  <w:t>26</w:t>
                </w:r>
                <w:r>
                  <w:rPr>
                    <w:webHidden/>
                  </w:rPr>
                  <w:fldChar w:fldCharType="end"/>
                </w:r>
              </w:hyperlink>
            </w:p>
            <w:p w14:paraId="64FFE1C1" w14:textId="77777777" w:rsidR="0099354B" w:rsidRDefault="0099354B">
              <w:pPr>
                <w:pStyle w:val="TOC2"/>
                <w:rPr>
                  <w:rFonts w:asciiTheme="minorHAnsi" w:eastAsiaTheme="minorEastAsia" w:hAnsiTheme="minorHAnsi" w:cstheme="minorBidi"/>
                  <w:sz w:val="22"/>
                  <w:szCs w:val="22"/>
                </w:rPr>
              </w:pPr>
              <w:hyperlink w:anchor="_Toc6318919" w:history="1">
                <w:r w:rsidRPr="006A7EF6">
                  <w:rPr>
                    <w:rStyle w:val="Hyperlink"/>
                  </w:rPr>
                  <w:t>Orchestrator configuration</w:t>
                </w:r>
                <w:r>
                  <w:rPr>
                    <w:webHidden/>
                  </w:rPr>
                  <w:tab/>
                </w:r>
                <w:r>
                  <w:rPr>
                    <w:webHidden/>
                  </w:rPr>
                  <w:fldChar w:fldCharType="begin"/>
                </w:r>
                <w:r>
                  <w:rPr>
                    <w:webHidden/>
                  </w:rPr>
                  <w:instrText xml:space="preserve"> PAGEREF _Toc6318919 \h </w:instrText>
                </w:r>
                <w:r>
                  <w:rPr>
                    <w:webHidden/>
                  </w:rPr>
                </w:r>
                <w:r>
                  <w:rPr>
                    <w:webHidden/>
                  </w:rPr>
                  <w:fldChar w:fldCharType="separate"/>
                </w:r>
                <w:r>
                  <w:rPr>
                    <w:webHidden/>
                  </w:rPr>
                  <w:t>26</w:t>
                </w:r>
                <w:r>
                  <w:rPr>
                    <w:webHidden/>
                  </w:rPr>
                  <w:fldChar w:fldCharType="end"/>
                </w:r>
              </w:hyperlink>
            </w:p>
            <w:p w14:paraId="47849B87" w14:textId="77777777" w:rsidR="0099354B" w:rsidRDefault="0099354B">
              <w:pPr>
                <w:pStyle w:val="TOC2"/>
                <w:rPr>
                  <w:rFonts w:asciiTheme="minorHAnsi" w:eastAsiaTheme="minorEastAsia" w:hAnsiTheme="minorHAnsi" w:cstheme="minorBidi"/>
                  <w:sz w:val="22"/>
                  <w:szCs w:val="22"/>
                </w:rPr>
              </w:pPr>
              <w:hyperlink w:anchor="_Toc6318920" w:history="1">
                <w:r w:rsidRPr="006A7EF6">
                  <w:rPr>
                    <w:rStyle w:val="Hyperlink"/>
                  </w:rPr>
                  <w:t>Kubernetes configuration</w:t>
                </w:r>
                <w:r>
                  <w:rPr>
                    <w:webHidden/>
                  </w:rPr>
                  <w:tab/>
                </w:r>
                <w:r>
                  <w:rPr>
                    <w:webHidden/>
                  </w:rPr>
                  <w:fldChar w:fldCharType="begin"/>
                </w:r>
                <w:r>
                  <w:rPr>
                    <w:webHidden/>
                  </w:rPr>
                  <w:instrText xml:space="preserve"> PAGEREF _Toc6318920 \h </w:instrText>
                </w:r>
                <w:r>
                  <w:rPr>
                    <w:webHidden/>
                  </w:rPr>
                </w:r>
                <w:r>
                  <w:rPr>
                    <w:webHidden/>
                  </w:rPr>
                  <w:fldChar w:fldCharType="separate"/>
                </w:r>
                <w:r>
                  <w:rPr>
                    <w:webHidden/>
                  </w:rPr>
                  <w:t>27</w:t>
                </w:r>
                <w:r>
                  <w:rPr>
                    <w:webHidden/>
                  </w:rPr>
                  <w:fldChar w:fldCharType="end"/>
                </w:r>
              </w:hyperlink>
            </w:p>
            <w:p w14:paraId="454F71E5" w14:textId="77777777" w:rsidR="0099354B" w:rsidRDefault="0099354B">
              <w:pPr>
                <w:pStyle w:val="TOC2"/>
                <w:rPr>
                  <w:rFonts w:asciiTheme="minorHAnsi" w:eastAsiaTheme="minorEastAsia" w:hAnsiTheme="minorHAnsi" w:cstheme="minorBidi"/>
                  <w:sz w:val="22"/>
                  <w:szCs w:val="22"/>
                </w:rPr>
              </w:pPr>
              <w:hyperlink w:anchor="_Toc6318921" w:history="1">
                <w:r w:rsidRPr="006A7EF6">
                  <w:rPr>
                    <w:rStyle w:val="Hyperlink"/>
                  </w:rPr>
                  <w:t>Protecting sensitive information</w:t>
                </w:r>
                <w:r>
                  <w:rPr>
                    <w:webHidden/>
                  </w:rPr>
                  <w:tab/>
                </w:r>
                <w:r>
                  <w:rPr>
                    <w:webHidden/>
                  </w:rPr>
                  <w:fldChar w:fldCharType="begin"/>
                </w:r>
                <w:r>
                  <w:rPr>
                    <w:webHidden/>
                  </w:rPr>
                  <w:instrText xml:space="preserve"> PAGEREF _Toc6318921 \h </w:instrText>
                </w:r>
                <w:r>
                  <w:rPr>
                    <w:webHidden/>
                  </w:rPr>
                </w:r>
                <w:r>
                  <w:rPr>
                    <w:webHidden/>
                  </w:rPr>
                  <w:fldChar w:fldCharType="separate"/>
                </w:r>
                <w:r>
                  <w:rPr>
                    <w:webHidden/>
                  </w:rPr>
                  <w:t>28</w:t>
                </w:r>
                <w:r>
                  <w:rPr>
                    <w:webHidden/>
                  </w:rPr>
                  <w:fldChar w:fldCharType="end"/>
                </w:r>
              </w:hyperlink>
            </w:p>
            <w:p w14:paraId="13D12E98" w14:textId="77777777" w:rsidR="0099354B" w:rsidRDefault="0099354B">
              <w:pPr>
                <w:pStyle w:val="TOC1"/>
                <w:rPr>
                  <w:rFonts w:asciiTheme="minorHAnsi" w:eastAsiaTheme="minorEastAsia" w:hAnsiTheme="minorHAnsi" w:cstheme="minorBidi"/>
                  <w:sz w:val="22"/>
                  <w:szCs w:val="22"/>
                </w:rPr>
              </w:pPr>
              <w:hyperlink w:anchor="_Toc6318922" w:history="1">
                <w:r w:rsidRPr="006A7EF6">
                  <w:rPr>
                    <w:rStyle w:val="Hyperlink"/>
                  </w:rPr>
                  <w:t>Overview of the playbooks</w:t>
                </w:r>
                <w:r>
                  <w:rPr>
                    <w:webHidden/>
                  </w:rPr>
                  <w:tab/>
                </w:r>
                <w:r>
                  <w:rPr>
                    <w:webHidden/>
                  </w:rPr>
                  <w:fldChar w:fldCharType="begin"/>
                </w:r>
                <w:r>
                  <w:rPr>
                    <w:webHidden/>
                  </w:rPr>
                  <w:instrText xml:space="preserve"> PAGEREF _Toc6318922 \h </w:instrText>
                </w:r>
                <w:r>
                  <w:rPr>
                    <w:webHidden/>
                  </w:rPr>
                </w:r>
                <w:r>
                  <w:rPr>
                    <w:webHidden/>
                  </w:rPr>
                  <w:fldChar w:fldCharType="separate"/>
                </w:r>
                <w:r>
                  <w:rPr>
                    <w:webHidden/>
                  </w:rPr>
                  <w:t>29</w:t>
                </w:r>
                <w:r>
                  <w:rPr>
                    <w:webHidden/>
                  </w:rPr>
                  <w:fldChar w:fldCharType="end"/>
                </w:r>
              </w:hyperlink>
            </w:p>
            <w:p w14:paraId="5AF52CDF" w14:textId="77777777" w:rsidR="0099354B" w:rsidRDefault="0099354B">
              <w:pPr>
                <w:pStyle w:val="TOC2"/>
                <w:rPr>
                  <w:rFonts w:asciiTheme="minorHAnsi" w:eastAsiaTheme="minorEastAsia" w:hAnsiTheme="minorHAnsi" w:cstheme="minorBidi"/>
                  <w:sz w:val="22"/>
                  <w:szCs w:val="22"/>
                </w:rPr>
              </w:pPr>
              <w:hyperlink w:anchor="_Toc6318923" w:history="1">
                <w:r w:rsidRPr="006A7EF6">
                  <w:rPr>
                    <w:rStyle w:val="Hyperlink"/>
                  </w:rPr>
                  <w:t>Core components</w:t>
                </w:r>
                <w:r>
                  <w:rPr>
                    <w:webHidden/>
                  </w:rPr>
                  <w:tab/>
                </w:r>
                <w:r>
                  <w:rPr>
                    <w:webHidden/>
                  </w:rPr>
                  <w:fldChar w:fldCharType="begin"/>
                </w:r>
                <w:r>
                  <w:rPr>
                    <w:webHidden/>
                  </w:rPr>
                  <w:instrText xml:space="preserve"> PAGEREF _Toc6318923 \h </w:instrText>
                </w:r>
                <w:r>
                  <w:rPr>
                    <w:webHidden/>
                  </w:rPr>
                </w:r>
                <w:r>
                  <w:rPr>
                    <w:webHidden/>
                  </w:rPr>
                  <w:fldChar w:fldCharType="separate"/>
                </w:r>
                <w:r>
                  <w:rPr>
                    <w:webHidden/>
                  </w:rPr>
                  <w:t>29</w:t>
                </w:r>
                <w:r>
                  <w:rPr>
                    <w:webHidden/>
                  </w:rPr>
                  <w:fldChar w:fldCharType="end"/>
                </w:r>
              </w:hyperlink>
            </w:p>
            <w:p w14:paraId="0AC754EF" w14:textId="77777777" w:rsidR="0099354B" w:rsidRDefault="0099354B">
              <w:pPr>
                <w:pStyle w:val="TOC2"/>
                <w:rPr>
                  <w:rFonts w:asciiTheme="minorHAnsi" w:eastAsiaTheme="minorEastAsia" w:hAnsiTheme="minorHAnsi" w:cstheme="minorBidi"/>
                  <w:sz w:val="22"/>
                  <w:szCs w:val="22"/>
                </w:rPr>
              </w:pPr>
              <w:hyperlink w:anchor="_Toc6318924" w:history="1">
                <w:r w:rsidRPr="006A7EF6">
                  <w:rPr>
                    <w:rStyle w:val="Hyperlink"/>
                  </w:rPr>
                  <w:t>Optional components</w:t>
                </w:r>
                <w:r>
                  <w:rPr>
                    <w:webHidden/>
                  </w:rPr>
                  <w:tab/>
                </w:r>
                <w:r>
                  <w:rPr>
                    <w:webHidden/>
                  </w:rPr>
                  <w:fldChar w:fldCharType="begin"/>
                </w:r>
                <w:r>
                  <w:rPr>
                    <w:webHidden/>
                  </w:rPr>
                  <w:instrText xml:space="preserve"> PAGEREF _Toc6318924 \h </w:instrText>
                </w:r>
                <w:r>
                  <w:rPr>
                    <w:webHidden/>
                  </w:rPr>
                </w:r>
                <w:r>
                  <w:rPr>
                    <w:webHidden/>
                  </w:rPr>
                  <w:fldChar w:fldCharType="separate"/>
                </w:r>
                <w:r>
                  <w:rPr>
                    <w:webHidden/>
                  </w:rPr>
                  <w:t>29</w:t>
                </w:r>
                <w:r>
                  <w:rPr>
                    <w:webHidden/>
                  </w:rPr>
                  <w:fldChar w:fldCharType="end"/>
                </w:r>
              </w:hyperlink>
            </w:p>
            <w:p w14:paraId="1C121A36" w14:textId="77777777" w:rsidR="0099354B" w:rsidRDefault="0099354B">
              <w:pPr>
                <w:pStyle w:val="TOC2"/>
                <w:rPr>
                  <w:rFonts w:asciiTheme="minorHAnsi" w:eastAsiaTheme="minorEastAsia" w:hAnsiTheme="minorHAnsi" w:cstheme="minorBidi"/>
                  <w:sz w:val="22"/>
                  <w:szCs w:val="22"/>
                </w:rPr>
              </w:pPr>
              <w:hyperlink w:anchor="_Toc6318925" w:history="1">
                <w:r w:rsidRPr="006A7EF6">
                  <w:rPr>
                    <w:rStyle w:val="Hyperlink"/>
                  </w:rPr>
                  <w:t>Backup and restore playbooks</w:t>
                </w:r>
                <w:r>
                  <w:rPr>
                    <w:webHidden/>
                  </w:rPr>
                  <w:tab/>
                </w:r>
                <w:r>
                  <w:rPr>
                    <w:webHidden/>
                  </w:rPr>
                  <w:fldChar w:fldCharType="begin"/>
                </w:r>
                <w:r>
                  <w:rPr>
                    <w:webHidden/>
                  </w:rPr>
                  <w:instrText xml:space="preserve"> PAGEREF _Toc6318925 \h </w:instrText>
                </w:r>
                <w:r>
                  <w:rPr>
                    <w:webHidden/>
                  </w:rPr>
                </w:r>
                <w:r>
                  <w:rPr>
                    <w:webHidden/>
                  </w:rPr>
                  <w:fldChar w:fldCharType="separate"/>
                </w:r>
                <w:r>
                  <w:rPr>
                    <w:webHidden/>
                  </w:rPr>
                  <w:t>29</w:t>
                </w:r>
                <w:r>
                  <w:rPr>
                    <w:webHidden/>
                  </w:rPr>
                  <w:fldChar w:fldCharType="end"/>
                </w:r>
              </w:hyperlink>
            </w:p>
            <w:p w14:paraId="7D8444BB" w14:textId="77777777" w:rsidR="0099354B" w:rsidRDefault="0099354B">
              <w:pPr>
                <w:pStyle w:val="TOC2"/>
                <w:rPr>
                  <w:rFonts w:asciiTheme="minorHAnsi" w:eastAsiaTheme="minorEastAsia" w:hAnsiTheme="minorHAnsi" w:cstheme="minorBidi"/>
                  <w:sz w:val="22"/>
                  <w:szCs w:val="22"/>
                </w:rPr>
              </w:pPr>
              <w:hyperlink w:anchor="_Toc6318926" w:history="1">
                <w:r w:rsidRPr="006A7EF6">
                  <w:rPr>
                    <w:rStyle w:val="Hyperlink"/>
                  </w:rPr>
                  <w:t>Convenience playbooks</w:t>
                </w:r>
                <w:r>
                  <w:rPr>
                    <w:webHidden/>
                  </w:rPr>
                  <w:tab/>
                </w:r>
                <w:r>
                  <w:rPr>
                    <w:webHidden/>
                  </w:rPr>
                  <w:fldChar w:fldCharType="begin"/>
                </w:r>
                <w:r>
                  <w:rPr>
                    <w:webHidden/>
                  </w:rPr>
                  <w:instrText xml:space="preserve"> PAGEREF _Toc6318926 \h </w:instrText>
                </w:r>
                <w:r>
                  <w:rPr>
                    <w:webHidden/>
                  </w:rPr>
                </w:r>
                <w:r>
                  <w:rPr>
                    <w:webHidden/>
                  </w:rPr>
                  <w:fldChar w:fldCharType="separate"/>
                </w:r>
                <w:r>
                  <w:rPr>
                    <w:webHidden/>
                  </w:rPr>
                  <w:t>30</w:t>
                </w:r>
                <w:r>
                  <w:rPr>
                    <w:webHidden/>
                  </w:rPr>
                  <w:fldChar w:fldCharType="end"/>
                </w:r>
              </w:hyperlink>
            </w:p>
            <w:p w14:paraId="564DC633" w14:textId="77777777" w:rsidR="0099354B" w:rsidRDefault="0099354B">
              <w:pPr>
                <w:pStyle w:val="TOC2"/>
                <w:rPr>
                  <w:rFonts w:asciiTheme="minorHAnsi" w:eastAsiaTheme="minorEastAsia" w:hAnsiTheme="minorHAnsi" w:cstheme="minorBidi"/>
                  <w:sz w:val="22"/>
                  <w:szCs w:val="22"/>
                </w:rPr>
              </w:pPr>
              <w:hyperlink w:anchor="_Toc6318927" w:history="1">
                <w:r w:rsidRPr="006A7EF6">
                  <w:rPr>
                    <w:rStyle w:val="Hyperlink"/>
                  </w:rPr>
                  <w:t>Convenience scripts</w:t>
                </w:r>
                <w:r>
                  <w:rPr>
                    <w:webHidden/>
                  </w:rPr>
                  <w:tab/>
                </w:r>
                <w:r>
                  <w:rPr>
                    <w:webHidden/>
                  </w:rPr>
                  <w:fldChar w:fldCharType="begin"/>
                </w:r>
                <w:r>
                  <w:rPr>
                    <w:webHidden/>
                  </w:rPr>
                  <w:instrText xml:space="preserve"> PAGEREF _Toc6318927 \h </w:instrText>
                </w:r>
                <w:r>
                  <w:rPr>
                    <w:webHidden/>
                  </w:rPr>
                </w:r>
                <w:r>
                  <w:rPr>
                    <w:webHidden/>
                  </w:rPr>
                  <w:fldChar w:fldCharType="separate"/>
                </w:r>
                <w:r>
                  <w:rPr>
                    <w:webHidden/>
                  </w:rPr>
                  <w:t>30</w:t>
                </w:r>
                <w:r>
                  <w:rPr>
                    <w:webHidden/>
                  </w:rPr>
                  <w:fldChar w:fldCharType="end"/>
                </w:r>
              </w:hyperlink>
            </w:p>
            <w:p w14:paraId="00B96D92" w14:textId="77777777" w:rsidR="0099354B" w:rsidRDefault="0099354B">
              <w:pPr>
                <w:pStyle w:val="TOC1"/>
                <w:rPr>
                  <w:rFonts w:asciiTheme="minorHAnsi" w:eastAsiaTheme="minorEastAsia" w:hAnsiTheme="minorHAnsi" w:cstheme="minorBidi"/>
                  <w:sz w:val="22"/>
                  <w:szCs w:val="22"/>
                </w:rPr>
              </w:pPr>
              <w:hyperlink w:anchor="_Toc6318928" w:history="1">
                <w:r w:rsidRPr="006A7EF6">
                  <w:rPr>
                    <w:rStyle w:val="Hyperlink"/>
                  </w:rPr>
                  <w:t>Deploying the core components</w:t>
                </w:r>
                <w:r>
                  <w:rPr>
                    <w:webHidden/>
                  </w:rPr>
                  <w:tab/>
                </w:r>
                <w:r>
                  <w:rPr>
                    <w:webHidden/>
                  </w:rPr>
                  <w:fldChar w:fldCharType="begin"/>
                </w:r>
                <w:r>
                  <w:rPr>
                    <w:webHidden/>
                  </w:rPr>
                  <w:instrText xml:space="preserve"> PAGEREF _Toc6318928 \h </w:instrText>
                </w:r>
                <w:r>
                  <w:rPr>
                    <w:webHidden/>
                  </w:rPr>
                </w:r>
                <w:r>
                  <w:rPr>
                    <w:webHidden/>
                  </w:rPr>
                  <w:fldChar w:fldCharType="separate"/>
                </w:r>
                <w:r>
                  <w:rPr>
                    <w:webHidden/>
                  </w:rPr>
                  <w:t>30</w:t>
                </w:r>
                <w:r>
                  <w:rPr>
                    <w:webHidden/>
                  </w:rPr>
                  <w:fldChar w:fldCharType="end"/>
                </w:r>
              </w:hyperlink>
            </w:p>
            <w:p w14:paraId="64AD21C0" w14:textId="77777777" w:rsidR="0099354B" w:rsidRDefault="0099354B">
              <w:pPr>
                <w:pStyle w:val="TOC2"/>
                <w:rPr>
                  <w:rFonts w:asciiTheme="minorHAnsi" w:eastAsiaTheme="minorEastAsia" w:hAnsiTheme="minorHAnsi" w:cstheme="minorBidi"/>
                  <w:sz w:val="22"/>
                  <w:szCs w:val="22"/>
                </w:rPr>
              </w:pPr>
              <w:hyperlink w:anchor="_Toc6318929" w:history="1">
                <w:r w:rsidRPr="006A7EF6">
                  <w:rPr>
                    <w:rStyle w:val="Hyperlink"/>
                  </w:rPr>
                  <w:t>Provisioning RHEL VMs</w:t>
                </w:r>
                <w:r>
                  <w:rPr>
                    <w:webHidden/>
                  </w:rPr>
                  <w:tab/>
                </w:r>
                <w:r>
                  <w:rPr>
                    <w:webHidden/>
                  </w:rPr>
                  <w:fldChar w:fldCharType="begin"/>
                </w:r>
                <w:r>
                  <w:rPr>
                    <w:webHidden/>
                  </w:rPr>
                  <w:instrText xml:space="preserve"> PAGEREF _Toc6318929 \h </w:instrText>
                </w:r>
                <w:r>
                  <w:rPr>
                    <w:webHidden/>
                  </w:rPr>
                </w:r>
                <w:r>
                  <w:rPr>
                    <w:webHidden/>
                  </w:rPr>
                  <w:fldChar w:fldCharType="separate"/>
                </w:r>
                <w:r>
                  <w:rPr>
                    <w:webHidden/>
                  </w:rPr>
                  <w:t>30</w:t>
                </w:r>
                <w:r>
                  <w:rPr>
                    <w:webHidden/>
                  </w:rPr>
                  <w:fldChar w:fldCharType="end"/>
                </w:r>
              </w:hyperlink>
            </w:p>
            <w:p w14:paraId="60F4A6EE" w14:textId="77777777" w:rsidR="0099354B" w:rsidRDefault="0099354B">
              <w:pPr>
                <w:pStyle w:val="TOC2"/>
                <w:rPr>
                  <w:rFonts w:asciiTheme="minorHAnsi" w:eastAsiaTheme="minorEastAsia" w:hAnsiTheme="minorHAnsi" w:cstheme="minorBidi"/>
                  <w:sz w:val="22"/>
                  <w:szCs w:val="22"/>
                </w:rPr>
              </w:pPr>
              <w:hyperlink w:anchor="_Toc6318930" w:history="1">
                <w:r w:rsidRPr="006A7EF6">
                  <w:rPr>
                    <w:rStyle w:val="Hyperlink"/>
                  </w:rPr>
                  <w:t>Provisioning load balancers for UCP and DTR</w:t>
                </w:r>
                <w:r>
                  <w:rPr>
                    <w:webHidden/>
                  </w:rPr>
                  <w:tab/>
                </w:r>
                <w:r>
                  <w:rPr>
                    <w:webHidden/>
                  </w:rPr>
                  <w:fldChar w:fldCharType="begin"/>
                </w:r>
                <w:r>
                  <w:rPr>
                    <w:webHidden/>
                  </w:rPr>
                  <w:instrText xml:space="preserve"> PAGEREF _Toc6318930 \h </w:instrText>
                </w:r>
                <w:r>
                  <w:rPr>
                    <w:webHidden/>
                  </w:rPr>
                </w:r>
                <w:r>
                  <w:rPr>
                    <w:webHidden/>
                  </w:rPr>
                  <w:fldChar w:fldCharType="separate"/>
                </w:r>
                <w:r>
                  <w:rPr>
                    <w:webHidden/>
                  </w:rPr>
                  <w:t>30</w:t>
                </w:r>
                <w:r>
                  <w:rPr>
                    <w:webHidden/>
                  </w:rPr>
                  <w:fldChar w:fldCharType="end"/>
                </w:r>
              </w:hyperlink>
            </w:p>
            <w:p w14:paraId="24B4D825" w14:textId="77777777" w:rsidR="0099354B" w:rsidRDefault="0099354B">
              <w:pPr>
                <w:pStyle w:val="TOC2"/>
                <w:rPr>
                  <w:rFonts w:asciiTheme="minorHAnsi" w:eastAsiaTheme="minorEastAsia" w:hAnsiTheme="minorHAnsi" w:cstheme="minorBidi"/>
                  <w:sz w:val="22"/>
                  <w:szCs w:val="22"/>
                </w:rPr>
              </w:pPr>
              <w:hyperlink w:anchor="_Toc6318931" w:history="1">
                <w:r w:rsidRPr="006A7EF6">
                  <w:rPr>
                    <w:rStyle w:val="Hyperlink"/>
                  </w:rPr>
                  <w:t>Installing Docker UCP and DTR on RHEL VMs</w:t>
                </w:r>
                <w:r>
                  <w:rPr>
                    <w:webHidden/>
                  </w:rPr>
                  <w:tab/>
                </w:r>
                <w:r>
                  <w:rPr>
                    <w:webHidden/>
                  </w:rPr>
                  <w:fldChar w:fldCharType="begin"/>
                </w:r>
                <w:r>
                  <w:rPr>
                    <w:webHidden/>
                  </w:rPr>
                  <w:instrText xml:space="preserve"> PAGEREF _Toc6318931 \h </w:instrText>
                </w:r>
                <w:r>
                  <w:rPr>
                    <w:webHidden/>
                  </w:rPr>
                </w:r>
                <w:r>
                  <w:rPr>
                    <w:webHidden/>
                  </w:rPr>
                  <w:fldChar w:fldCharType="separate"/>
                </w:r>
                <w:r>
                  <w:rPr>
                    <w:webHidden/>
                  </w:rPr>
                  <w:t>32</w:t>
                </w:r>
                <w:r>
                  <w:rPr>
                    <w:webHidden/>
                  </w:rPr>
                  <w:fldChar w:fldCharType="end"/>
                </w:r>
              </w:hyperlink>
            </w:p>
            <w:p w14:paraId="48D4DB8F" w14:textId="77777777" w:rsidR="0099354B" w:rsidRDefault="0099354B">
              <w:pPr>
                <w:pStyle w:val="TOC2"/>
                <w:rPr>
                  <w:rFonts w:asciiTheme="minorHAnsi" w:eastAsiaTheme="minorEastAsia" w:hAnsiTheme="minorHAnsi" w:cstheme="minorBidi"/>
                  <w:sz w:val="22"/>
                  <w:szCs w:val="22"/>
                </w:rPr>
              </w:pPr>
              <w:hyperlink w:anchor="_Toc6318932" w:history="1">
                <w:r w:rsidRPr="006A7EF6">
                  <w:rPr>
                    <w:rStyle w:val="Hyperlink"/>
                  </w:rPr>
                  <w:t>Deploying RHEL workers</w:t>
                </w:r>
                <w:r>
                  <w:rPr>
                    <w:webHidden/>
                  </w:rPr>
                  <w:tab/>
                </w:r>
                <w:r>
                  <w:rPr>
                    <w:webHidden/>
                  </w:rPr>
                  <w:fldChar w:fldCharType="begin"/>
                </w:r>
                <w:r>
                  <w:rPr>
                    <w:webHidden/>
                  </w:rPr>
                  <w:instrText xml:space="preserve"> PAGEREF _Toc6318932 \h </w:instrText>
                </w:r>
                <w:r>
                  <w:rPr>
                    <w:webHidden/>
                  </w:rPr>
                </w:r>
                <w:r>
                  <w:rPr>
                    <w:webHidden/>
                  </w:rPr>
                  <w:fldChar w:fldCharType="separate"/>
                </w:r>
                <w:r>
                  <w:rPr>
                    <w:webHidden/>
                  </w:rPr>
                  <w:t>32</w:t>
                </w:r>
                <w:r>
                  <w:rPr>
                    <w:webHidden/>
                  </w:rPr>
                  <w:fldChar w:fldCharType="end"/>
                </w:r>
              </w:hyperlink>
            </w:p>
            <w:p w14:paraId="28F7C7CE" w14:textId="77777777" w:rsidR="0099354B" w:rsidRDefault="0099354B">
              <w:pPr>
                <w:pStyle w:val="TOC1"/>
                <w:rPr>
                  <w:rFonts w:asciiTheme="minorHAnsi" w:eastAsiaTheme="minorEastAsia" w:hAnsiTheme="minorHAnsi" w:cstheme="minorBidi"/>
                  <w:sz w:val="22"/>
                  <w:szCs w:val="22"/>
                </w:rPr>
              </w:pPr>
              <w:hyperlink w:anchor="_Toc6318933" w:history="1">
                <w:r w:rsidRPr="006A7EF6">
                  <w:rPr>
                    <w:rStyle w:val="Hyperlink"/>
                  </w:rPr>
                  <w:t>Post deployment</w:t>
                </w:r>
                <w:r>
                  <w:rPr>
                    <w:webHidden/>
                  </w:rPr>
                  <w:tab/>
                </w:r>
                <w:r>
                  <w:rPr>
                    <w:webHidden/>
                  </w:rPr>
                  <w:fldChar w:fldCharType="begin"/>
                </w:r>
                <w:r>
                  <w:rPr>
                    <w:webHidden/>
                  </w:rPr>
                  <w:instrText xml:space="preserve"> PAGEREF _Toc6318933 \h </w:instrText>
                </w:r>
                <w:r>
                  <w:rPr>
                    <w:webHidden/>
                  </w:rPr>
                </w:r>
                <w:r>
                  <w:rPr>
                    <w:webHidden/>
                  </w:rPr>
                  <w:fldChar w:fldCharType="separate"/>
                </w:r>
                <w:r>
                  <w:rPr>
                    <w:webHidden/>
                  </w:rPr>
                  <w:t>33</w:t>
                </w:r>
                <w:r>
                  <w:rPr>
                    <w:webHidden/>
                  </w:rPr>
                  <w:fldChar w:fldCharType="end"/>
                </w:r>
              </w:hyperlink>
            </w:p>
            <w:p w14:paraId="44B8EEEB" w14:textId="77777777" w:rsidR="0099354B" w:rsidRDefault="0099354B">
              <w:pPr>
                <w:pStyle w:val="TOC2"/>
                <w:rPr>
                  <w:rFonts w:asciiTheme="minorHAnsi" w:eastAsiaTheme="minorEastAsia" w:hAnsiTheme="minorHAnsi" w:cstheme="minorBidi"/>
                  <w:sz w:val="22"/>
                  <w:szCs w:val="22"/>
                </w:rPr>
              </w:pPr>
              <w:hyperlink w:anchor="_Toc6318934" w:history="1">
                <w:r w:rsidRPr="006A7EF6">
                  <w:rPr>
                    <w:rStyle w:val="Hyperlink"/>
                  </w:rPr>
                  <w:t>Installing kubectl</w:t>
                </w:r>
                <w:r>
                  <w:rPr>
                    <w:webHidden/>
                  </w:rPr>
                  <w:tab/>
                </w:r>
                <w:r>
                  <w:rPr>
                    <w:webHidden/>
                  </w:rPr>
                  <w:fldChar w:fldCharType="begin"/>
                </w:r>
                <w:r>
                  <w:rPr>
                    <w:webHidden/>
                  </w:rPr>
                  <w:instrText xml:space="preserve"> PAGEREF _Toc6318934 \h </w:instrText>
                </w:r>
                <w:r>
                  <w:rPr>
                    <w:webHidden/>
                  </w:rPr>
                </w:r>
                <w:r>
                  <w:rPr>
                    <w:webHidden/>
                  </w:rPr>
                  <w:fldChar w:fldCharType="separate"/>
                </w:r>
                <w:r>
                  <w:rPr>
                    <w:webHidden/>
                  </w:rPr>
                  <w:t>33</w:t>
                </w:r>
                <w:r>
                  <w:rPr>
                    <w:webHidden/>
                  </w:rPr>
                  <w:fldChar w:fldCharType="end"/>
                </w:r>
              </w:hyperlink>
            </w:p>
            <w:p w14:paraId="05B29959" w14:textId="77777777" w:rsidR="0099354B" w:rsidRDefault="0099354B">
              <w:pPr>
                <w:pStyle w:val="TOC2"/>
                <w:rPr>
                  <w:rFonts w:asciiTheme="minorHAnsi" w:eastAsiaTheme="minorEastAsia" w:hAnsiTheme="minorHAnsi" w:cstheme="minorBidi"/>
                  <w:sz w:val="22"/>
                  <w:szCs w:val="22"/>
                </w:rPr>
              </w:pPr>
              <w:hyperlink w:anchor="_Toc6318935" w:history="1">
                <w:r w:rsidRPr="006A7EF6">
                  <w:rPr>
                    <w:rStyle w:val="Hyperlink"/>
                  </w:rPr>
                  <w:t>Installing the client bundle</w:t>
                </w:r>
                <w:r>
                  <w:rPr>
                    <w:webHidden/>
                  </w:rPr>
                  <w:tab/>
                </w:r>
                <w:r>
                  <w:rPr>
                    <w:webHidden/>
                  </w:rPr>
                  <w:fldChar w:fldCharType="begin"/>
                </w:r>
                <w:r>
                  <w:rPr>
                    <w:webHidden/>
                  </w:rPr>
                  <w:instrText xml:space="preserve"> PAGEREF _Toc6318935 \h </w:instrText>
                </w:r>
                <w:r>
                  <w:rPr>
                    <w:webHidden/>
                  </w:rPr>
                </w:r>
                <w:r>
                  <w:rPr>
                    <w:webHidden/>
                  </w:rPr>
                  <w:fldChar w:fldCharType="separate"/>
                </w:r>
                <w:r>
                  <w:rPr>
                    <w:webHidden/>
                  </w:rPr>
                  <w:t>34</w:t>
                </w:r>
                <w:r>
                  <w:rPr>
                    <w:webHidden/>
                  </w:rPr>
                  <w:fldChar w:fldCharType="end"/>
                </w:r>
              </w:hyperlink>
            </w:p>
            <w:p w14:paraId="2FB194FE" w14:textId="77777777" w:rsidR="0099354B" w:rsidRDefault="0099354B">
              <w:pPr>
                <w:pStyle w:val="TOC2"/>
                <w:rPr>
                  <w:rFonts w:asciiTheme="minorHAnsi" w:eastAsiaTheme="minorEastAsia" w:hAnsiTheme="minorHAnsi" w:cstheme="minorBidi"/>
                  <w:sz w:val="22"/>
                  <w:szCs w:val="22"/>
                </w:rPr>
              </w:pPr>
              <w:hyperlink w:anchor="_Toc6318936" w:history="1">
                <w:r w:rsidRPr="006A7EF6">
                  <w:rPr>
                    <w:rStyle w:val="Hyperlink"/>
                  </w:rPr>
                  <w:t>Installing Helm</w:t>
                </w:r>
                <w:r>
                  <w:rPr>
                    <w:webHidden/>
                  </w:rPr>
                  <w:tab/>
                </w:r>
                <w:r>
                  <w:rPr>
                    <w:webHidden/>
                  </w:rPr>
                  <w:fldChar w:fldCharType="begin"/>
                </w:r>
                <w:r>
                  <w:rPr>
                    <w:webHidden/>
                  </w:rPr>
                  <w:instrText xml:space="preserve"> PAGEREF _Toc6318936 \h </w:instrText>
                </w:r>
                <w:r>
                  <w:rPr>
                    <w:webHidden/>
                  </w:rPr>
                </w:r>
                <w:r>
                  <w:rPr>
                    <w:webHidden/>
                  </w:rPr>
                  <w:fldChar w:fldCharType="separate"/>
                </w:r>
                <w:r>
                  <w:rPr>
                    <w:webHidden/>
                  </w:rPr>
                  <w:t>34</w:t>
                </w:r>
                <w:r>
                  <w:rPr>
                    <w:webHidden/>
                  </w:rPr>
                  <w:fldChar w:fldCharType="end"/>
                </w:r>
              </w:hyperlink>
            </w:p>
            <w:p w14:paraId="4AADADD0" w14:textId="77777777" w:rsidR="0099354B" w:rsidRDefault="0099354B">
              <w:pPr>
                <w:pStyle w:val="TOC2"/>
                <w:rPr>
                  <w:rFonts w:asciiTheme="minorHAnsi" w:eastAsiaTheme="minorEastAsia" w:hAnsiTheme="minorHAnsi" w:cstheme="minorBidi"/>
                  <w:sz w:val="22"/>
                  <w:szCs w:val="22"/>
                </w:rPr>
              </w:pPr>
              <w:hyperlink w:anchor="_Toc6318937" w:history="1">
                <w:r w:rsidRPr="006A7EF6">
                  <w:rPr>
                    <w:rStyle w:val="Hyperlink"/>
                  </w:rPr>
                  <w:t>Post-deploy validation</w:t>
                </w:r>
                <w:r>
                  <w:rPr>
                    <w:webHidden/>
                  </w:rPr>
                  <w:tab/>
                </w:r>
                <w:r>
                  <w:rPr>
                    <w:webHidden/>
                  </w:rPr>
                  <w:fldChar w:fldCharType="begin"/>
                </w:r>
                <w:r>
                  <w:rPr>
                    <w:webHidden/>
                  </w:rPr>
                  <w:instrText xml:space="preserve"> PAGEREF _Toc6318937 \h </w:instrText>
                </w:r>
                <w:r>
                  <w:rPr>
                    <w:webHidden/>
                  </w:rPr>
                </w:r>
                <w:r>
                  <w:rPr>
                    <w:webHidden/>
                  </w:rPr>
                  <w:fldChar w:fldCharType="separate"/>
                </w:r>
                <w:r>
                  <w:rPr>
                    <w:webHidden/>
                  </w:rPr>
                  <w:t>36</w:t>
                </w:r>
                <w:r>
                  <w:rPr>
                    <w:webHidden/>
                  </w:rPr>
                  <w:fldChar w:fldCharType="end"/>
                </w:r>
              </w:hyperlink>
            </w:p>
            <w:p w14:paraId="03F1E0BA" w14:textId="77777777" w:rsidR="0099354B" w:rsidRDefault="0099354B">
              <w:pPr>
                <w:pStyle w:val="TOC2"/>
                <w:rPr>
                  <w:rFonts w:asciiTheme="minorHAnsi" w:eastAsiaTheme="minorEastAsia" w:hAnsiTheme="minorHAnsi" w:cstheme="minorBidi"/>
                  <w:sz w:val="22"/>
                  <w:szCs w:val="22"/>
                </w:rPr>
              </w:pPr>
              <w:hyperlink w:anchor="_Toc6318938" w:history="1">
                <w:r w:rsidRPr="006A7EF6">
                  <w:rPr>
                    <w:rStyle w:val="Hyperlink"/>
                  </w:rPr>
                  <w:t>UCP metrics in Prometheus</w:t>
                </w:r>
                <w:r>
                  <w:rPr>
                    <w:webHidden/>
                  </w:rPr>
                  <w:tab/>
                </w:r>
                <w:r>
                  <w:rPr>
                    <w:webHidden/>
                  </w:rPr>
                  <w:fldChar w:fldCharType="begin"/>
                </w:r>
                <w:r>
                  <w:rPr>
                    <w:webHidden/>
                  </w:rPr>
                  <w:instrText xml:space="preserve"> PAGEREF _Toc6318938 \h </w:instrText>
                </w:r>
                <w:r>
                  <w:rPr>
                    <w:webHidden/>
                  </w:rPr>
                </w:r>
                <w:r>
                  <w:rPr>
                    <w:webHidden/>
                  </w:rPr>
                  <w:fldChar w:fldCharType="separate"/>
                </w:r>
                <w:r>
                  <w:rPr>
                    <w:webHidden/>
                  </w:rPr>
                  <w:t>42</w:t>
                </w:r>
                <w:r>
                  <w:rPr>
                    <w:webHidden/>
                  </w:rPr>
                  <w:fldChar w:fldCharType="end"/>
                </w:r>
              </w:hyperlink>
            </w:p>
            <w:p w14:paraId="71470314" w14:textId="77777777" w:rsidR="0099354B" w:rsidRDefault="0099354B">
              <w:pPr>
                <w:pStyle w:val="TOC1"/>
                <w:rPr>
                  <w:rFonts w:asciiTheme="minorHAnsi" w:eastAsiaTheme="minorEastAsia" w:hAnsiTheme="minorHAnsi" w:cstheme="minorBidi"/>
                  <w:sz w:val="22"/>
                  <w:szCs w:val="22"/>
                </w:rPr>
              </w:pPr>
              <w:hyperlink w:anchor="_Toc6318939" w:history="1">
                <w:r w:rsidRPr="006A7EF6">
                  <w:rPr>
                    <w:rStyle w:val="Hyperlink"/>
                  </w:rPr>
                  <w:t>Configuring storage</w:t>
                </w:r>
                <w:r>
                  <w:rPr>
                    <w:webHidden/>
                  </w:rPr>
                  <w:tab/>
                </w:r>
                <w:r>
                  <w:rPr>
                    <w:webHidden/>
                  </w:rPr>
                  <w:fldChar w:fldCharType="begin"/>
                </w:r>
                <w:r>
                  <w:rPr>
                    <w:webHidden/>
                  </w:rPr>
                  <w:instrText xml:space="preserve"> PAGEREF _Toc6318939 \h </w:instrText>
                </w:r>
                <w:r>
                  <w:rPr>
                    <w:webHidden/>
                  </w:rPr>
                </w:r>
                <w:r>
                  <w:rPr>
                    <w:webHidden/>
                  </w:rPr>
                  <w:fldChar w:fldCharType="separate"/>
                </w:r>
                <w:r>
                  <w:rPr>
                    <w:webHidden/>
                  </w:rPr>
                  <w:t>44</w:t>
                </w:r>
                <w:r>
                  <w:rPr>
                    <w:webHidden/>
                  </w:rPr>
                  <w:fldChar w:fldCharType="end"/>
                </w:r>
              </w:hyperlink>
            </w:p>
            <w:p w14:paraId="4C4E095B" w14:textId="77777777" w:rsidR="0099354B" w:rsidRDefault="0099354B">
              <w:pPr>
                <w:pStyle w:val="TOC2"/>
                <w:rPr>
                  <w:rFonts w:asciiTheme="minorHAnsi" w:eastAsiaTheme="minorEastAsia" w:hAnsiTheme="minorHAnsi" w:cstheme="minorBidi"/>
                  <w:sz w:val="22"/>
                  <w:szCs w:val="22"/>
                </w:rPr>
              </w:pPr>
              <w:hyperlink w:anchor="_Toc6318940" w:history="1">
                <w:r w:rsidRPr="006A7EF6">
                  <w:rPr>
                    <w:rStyle w:val="Hyperlink"/>
                  </w:rPr>
                  <w:t>Using HPE 3PAR when deploying NFS provisioner for Kubernetes</w:t>
                </w:r>
                <w:r>
                  <w:rPr>
                    <w:webHidden/>
                  </w:rPr>
                  <w:tab/>
                </w:r>
                <w:r>
                  <w:rPr>
                    <w:webHidden/>
                  </w:rPr>
                  <w:fldChar w:fldCharType="begin"/>
                </w:r>
                <w:r>
                  <w:rPr>
                    <w:webHidden/>
                  </w:rPr>
                  <w:instrText xml:space="preserve"> PAGEREF _Toc6318940 \h </w:instrText>
                </w:r>
                <w:r>
                  <w:rPr>
                    <w:webHidden/>
                  </w:rPr>
                </w:r>
                <w:r>
                  <w:rPr>
                    <w:webHidden/>
                  </w:rPr>
                  <w:fldChar w:fldCharType="separate"/>
                </w:r>
                <w:r>
                  <w:rPr>
                    <w:webHidden/>
                  </w:rPr>
                  <w:t>44</w:t>
                </w:r>
                <w:r>
                  <w:rPr>
                    <w:webHidden/>
                  </w:rPr>
                  <w:fldChar w:fldCharType="end"/>
                </w:r>
              </w:hyperlink>
            </w:p>
            <w:p w14:paraId="68C9C1E5" w14:textId="77777777" w:rsidR="0099354B" w:rsidRDefault="0099354B">
              <w:pPr>
                <w:pStyle w:val="TOC2"/>
                <w:rPr>
                  <w:rFonts w:asciiTheme="minorHAnsi" w:eastAsiaTheme="minorEastAsia" w:hAnsiTheme="minorHAnsi" w:cstheme="minorBidi"/>
                  <w:sz w:val="22"/>
                  <w:szCs w:val="22"/>
                </w:rPr>
              </w:pPr>
              <w:hyperlink w:anchor="_Toc6318941" w:history="1">
                <w:r w:rsidRPr="006A7EF6">
                  <w:rPr>
                    <w:rStyle w:val="Hyperlink"/>
                  </w:rPr>
                  <w:t>Using NFS VM when deploying NFS provisioner for Kubernetes</w:t>
                </w:r>
                <w:r>
                  <w:rPr>
                    <w:webHidden/>
                  </w:rPr>
                  <w:tab/>
                </w:r>
                <w:r>
                  <w:rPr>
                    <w:webHidden/>
                  </w:rPr>
                  <w:fldChar w:fldCharType="begin"/>
                </w:r>
                <w:r>
                  <w:rPr>
                    <w:webHidden/>
                  </w:rPr>
                  <w:instrText xml:space="preserve"> PAGEREF _Toc6318941 \h </w:instrText>
                </w:r>
                <w:r>
                  <w:rPr>
                    <w:webHidden/>
                  </w:rPr>
                </w:r>
                <w:r>
                  <w:rPr>
                    <w:webHidden/>
                  </w:rPr>
                  <w:fldChar w:fldCharType="separate"/>
                </w:r>
                <w:r>
                  <w:rPr>
                    <w:webHidden/>
                  </w:rPr>
                  <w:t>52</w:t>
                </w:r>
                <w:r>
                  <w:rPr>
                    <w:webHidden/>
                  </w:rPr>
                  <w:fldChar w:fldCharType="end"/>
                </w:r>
              </w:hyperlink>
            </w:p>
            <w:p w14:paraId="1F20663B" w14:textId="77777777" w:rsidR="0099354B" w:rsidRDefault="0099354B">
              <w:pPr>
                <w:pStyle w:val="TOC2"/>
                <w:rPr>
                  <w:rFonts w:asciiTheme="minorHAnsi" w:eastAsiaTheme="minorEastAsia" w:hAnsiTheme="minorHAnsi" w:cstheme="minorBidi"/>
                  <w:sz w:val="22"/>
                  <w:szCs w:val="22"/>
                </w:rPr>
              </w:pPr>
              <w:hyperlink w:anchor="_Toc6318942" w:history="1">
                <w:r w:rsidRPr="006A7EF6">
                  <w:rPr>
                    <w:rStyle w:val="Hyperlink"/>
                  </w:rPr>
                  <w:t>Validating the NFS provisioner using WordPress and MySQL</w:t>
                </w:r>
                <w:r>
                  <w:rPr>
                    <w:webHidden/>
                  </w:rPr>
                  <w:tab/>
                </w:r>
                <w:r>
                  <w:rPr>
                    <w:webHidden/>
                  </w:rPr>
                  <w:fldChar w:fldCharType="begin"/>
                </w:r>
                <w:r>
                  <w:rPr>
                    <w:webHidden/>
                  </w:rPr>
                  <w:instrText xml:space="preserve"> PAGEREF _Toc6318942 \h </w:instrText>
                </w:r>
                <w:r>
                  <w:rPr>
                    <w:webHidden/>
                  </w:rPr>
                </w:r>
                <w:r>
                  <w:rPr>
                    <w:webHidden/>
                  </w:rPr>
                  <w:fldChar w:fldCharType="separate"/>
                </w:r>
                <w:r>
                  <w:rPr>
                    <w:webHidden/>
                  </w:rPr>
                  <w:t>54</w:t>
                </w:r>
                <w:r>
                  <w:rPr>
                    <w:webHidden/>
                  </w:rPr>
                  <w:fldChar w:fldCharType="end"/>
                </w:r>
              </w:hyperlink>
            </w:p>
            <w:p w14:paraId="38FE9876" w14:textId="77777777" w:rsidR="0099354B" w:rsidRDefault="0099354B">
              <w:pPr>
                <w:pStyle w:val="TOC1"/>
                <w:rPr>
                  <w:rFonts w:asciiTheme="minorHAnsi" w:eastAsiaTheme="minorEastAsia" w:hAnsiTheme="minorHAnsi" w:cstheme="minorBidi"/>
                  <w:sz w:val="22"/>
                  <w:szCs w:val="22"/>
                </w:rPr>
              </w:pPr>
              <w:hyperlink w:anchor="_Toc6318943" w:history="1">
                <w:r w:rsidRPr="006A7EF6">
                  <w:rPr>
                    <w:rStyle w:val="Hyperlink"/>
                  </w:rPr>
                  <w:t>Deploying Windows workers</w:t>
                </w:r>
                <w:r>
                  <w:rPr>
                    <w:webHidden/>
                  </w:rPr>
                  <w:tab/>
                </w:r>
                <w:r>
                  <w:rPr>
                    <w:webHidden/>
                  </w:rPr>
                  <w:fldChar w:fldCharType="begin"/>
                </w:r>
                <w:r>
                  <w:rPr>
                    <w:webHidden/>
                  </w:rPr>
                  <w:instrText xml:space="preserve"> PAGEREF _Toc6318943 \h </w:instrText>
                </w:r>
                <w:r>
                  <w:rPr>
                    <w:webHidden/>
                  </w:rPr>
                </w:r>
                <w:r>
                  <w:rPr>
                    <w:webHidden/>
                  </w:rPr>
                  <w:fldChar w:fldCharType="separate"/>
                </w:r>
                <w:r>
                  <w:rPr>
                    <w:webHidden/>
                  </w:rPr>
                  <w:t>61</w:t>
                </w:r>
                <w:r>
                  <w:rPr>
                    <w:webHidden/>
                  </w:rPr>
                  <w:fldChar w:fldCharType="end"/>
                </w:r>
              </w:hyperlink>
            </w:p>
            <w:p w14:paraId="1A2BB518" w14:textId="77777777" w:rsidR="0099354B" w:rsidRDefault="0099354B">
              <w:pPr>
                <w:pStyle w:val="TOC2"/>
                <w:rPr>
                  <w:rFonts w:asciiTheme="minorHAnsi" w:eastAsiaTheme="minorEastAsia" w:hAnsiTheme="minorHAnsi" w:cstheme="minorBidi"/>
                  <w:sz w:val="22"/>
                  <w:szCs w:val="22"/>
                </w:rPr>
              </w:pPr>
              <w:hyperlink w:anchor="_Toc6318944" w:history="1">
                <w:r w:rsidRPr="006A7EF6">
                  <w:rPr>
                    <w:rStyle w:val="Hyperlink"/>
                  </w:rPr>
                  <w:t>Create the Windows Template</w:t>
                </w:r>
                <w:r>
                  <w:rPr>
                    <w:webHidden/>
                  </w:rPr>
                  <w:tab/>
                </w:r>
                <w:r>
                  <w:rPr>
                    <w:webHidden/>
                  </w:rPr>
                  <w:fldChar w:fldCharType="begin"/>
                </w:r>
                <w:r>
                  <w:rPr>
                    <w:webHidden/>
                  </w:rPr>
                  <w:instrText xml:space="preserve"> PAGEREF _Toc6318944 \h </w:instrText>
                </w:r>
                <w:r>
                  <w:rPr>
                    <w:webHidden/>
                  </w:rPr>
                </w:r>
                <w:r>
                  <w:rPr>
                    <w:webHidden/>
                  </w:rPr>
                  <w:fldChar w:fldCharType="separate"/>
                </w:r>
                <w:r>
                  <w:rPr>
                    <w:webHidden/>
                  </w:rPr>
                  <w:t>61</w:t>
                </w:r>
                <w:r>
                  <w:rPr>
                    <w:webHidden/>
                  </w:rPr>
                  <w:fldChar w:fldCharType="end"/>
                </w:r>
              </w:hyperlink>
            </w:p>
            <w:p w14:paraId="19CF2579" w14:textId="77777777" w:rsidR="0099354B" w:rsidRDefault="0099354B">
              <w:pPr>
                <w:pStyle w:val="TOC2"/>
                <w:rPr>
                  <w:rFonts w:asciiTheme="minorHAnsi" w:eastAsiaTheme="minorEastAsia" w:hAnsiTheme="minorHAnsi" w:cstheme="minorBidi"/>
                  <w:sz w:val="22"/>
                  <w:szCs w:val="22"/>
                </w:rPr>
              </w:pPr>
              <w:hyperlink w:anchor="_Toc6318945" w:history="1">
                <w:r w:rsidRPr="006A7EF6">
                  <w:rPr>
                    <w:rStyle w:val="Hyperlink"/>
                  </w:rPr>
                  <w:t>Playbooks for adding Windows workers</w:t>
                </w:r>
                <w:r>
                  <w:rPr>
                    <w:webHidden/>
                  </w:rPr>
                  <w:tab/>
                </w:r>
                <w:r>
                  <w:rPr>
                    <w:webHidden/>
                  </w:rPr>
                  <w:fldChar w:fldCharType="begin"/>
                </w:r>
                <w:r>
                  <w:rPr>
                    <w:webHidden/>
                  </w:rPr>
                  <w:instrText xml:space="preserve"> PAGEREF _Toc6318945 \h </w:instrText>
                </w:r>
                <w:r>
                  <w:rPr>
                    <w:webHidden/>
                  </w:rPr>
                </w:r>
                <w:r>
                  <w:rPr>
                    <w:webHidden/>
                  </w:rPr>
                  <w:fldChar w:fldCharType="separate"/>
                </w:r>
                <w:r>
                  <w:rPr>
                    <w:webHidden/>
                  </w:rPr>
                  <w:t>62</w:t>
                </w:r>
                <w:r>
                  <w:rPr>
                    <w:webHidden/>
                  </w:rPr>
                  <w:fldChar w:fldCharType="end"/>
                </w:r>
              </w:hyperlink>
            </w:p>
            <w:p w14:paraId="3ADD5EEF" w14:textId="77777777" w:rsidR="0099354B" w:rsidRDefault="0099354B">
              <w:pPr>
                <w:pStyle w:val="TOC2"/>
                <w:rPr>
                  <w:rFonts w:asciiTheme="minorHAnsi" w:eastAsiaTheme="minorEastAsia" w:hAnsiTheme="minorHAnsi" w:cstheme="minorBidi"/>
                  <w:sz w:val="22"/>
                  <w:szCs w:val="22"/>
                </w:rPr>
              </w:pPr>
              <w:hyperlink w:anchor="_Toc6318946" w:history="1">
                <w:r w:rsidRPr="006A7EF6">
                  <w:rPr>
                    <w:rStyle w:val="Hyperlink"/>
                  </w:rPr>
                  <w:t>Windows configuration</w:t>
                </w:r>
                <w:r>
                  <w:rPr>
                    <w:webHidden/>
                  </w:rPr>
                  <w:tab/>
                </w:r>
                <w:r>
                  <w:rPr>
                    <w:webHidden/>
                  </w:rPr>
                  <w:fldChar w:fldCharType="begin"/>
                </w:r>
                <w:r>
                  <w:rPr>
                    <w:webHidden/>
                  </w:rPr>
                  <w:instrText xml:space="preserve"> PAGEREF _Toc6318946 \h </w:instrText>
                </w:r>
                <w:r>
                  <w:rPr>
                    <w:webHidden/>
                  </w:rPr>
                </w:r>
                <w:r>
                  <w:rPr>
                    <w:webHidden/>
                  </w:rPr>
                  <w:fldChar w:fldCharType="separate"/>
                </w:r>
                <w:r>
                  <w:rPr>
                    <w:webHidden/>
                  </w:rPr>
                  <w:t>63</w:t>
                </w:r>
                <w:r>
                  <w:rPr>
                    <w:webHidden/>
                  </w:rPr>
                  <w:fldChar w:fldCharType="end"/>
                </w:r>
              </w:hyperlink>
            </w:p>
            <w:p w14:paraId="598FD7B5" w14:textId="77777777" w:rsidR="0099354B" w:rsidRDefault="0099354B">
              <w:pPr>
                <w:pStyle w:val="TOC2"/>
                <w:rPr>
                  <w:rFonts w:asciiTheme="minorHAnsi" w:eastAsiaTheme="minorEastAsia" w:hAnsiTheme="minorHAnsi" w:cstheme="minorBidi"/>
                  <w:sz w:val="22"/>
                  <w:szCs w:val="22"/>
                </w:rPr>
              </w:pPr>
              <w:hyperlink w:anchor="_Toc6318947" w:history="1">
                <w:r w:rsidRPr="006A7EF6">
                  <w:rPr>
                    <w:rStyle w:val="Hyperlink"/>
                  </w:rPr>
                  <w:t>Windows operating system and Docker EE</w:t>
                </w:r>
                <w:r>
                  <w:rPr>
                    <w:webHidden/>
                  </w:rPr>
                  <w:tab/>
                </w:r>
                <w:r>
                  <w:rPr>
                    <w:webHidden/>
                  </w:rPr>
                  <w:fldChar w:fldCharType="begin"/>
                </w:r>
                <w:r>
                  <w:rPr>
                    <w:webHidden/>
                  </w:rPr>
                  <w:instrText xml:space="preserve"> PAGEREF _Toc6318947 \h </w:instrText>
                </w:r>
                <w:r>
                  <w:rPr>
                    <w:webHidden/>
                  </w:rPr>
                </w:r>
                <w:r>
                  <w:rPr>
                    <w:webHidden/>
                  </w:rPr>
                  <w:fldChar w:fldCharType="separate"/>
                </w:r>
                <w:r>
                  <w:rPr>
                    <w:webHidden/>
                  </w:rPr>
                  <w:t>65</w:t>
                </w:r>
                <w:r>
                  <w:rPr>
                    <w:webHidden/>
                  </w:rPr>
                  <w:fldChar w:fldCharType="end"/>
                </w:r>
              </w:hyperlink>
            </w:p>
            <w:p w14:paraId="7E530F45" w14:textId="77777777" w:rsidR="0099354B" w:rsidRDefault="0099354B">
              <w:pPr>
                <w:pStyle w:val="TOC1"/>
                <w:rPr>
                  <w:rFonts w:asciiTheme="minorHAnsi" w:eastAsiaTheme="minorEastAsia" w:hAnsiTheme="minorHAnsi" w:cstheme="minorBidi"/>
                  <w:sz w:val="22"/>
                  <w:szCs w:val="22"/>
                </w:rPr>
              </w:pPr>
              <w:hyperlink w:anchor="_Toc6318948" w:history="1">
                <w:r w:rsidRPr="006A7EF6">
                  <w:rPr>
                    <w:rStyle w:val="Hyperlink"/>
                  </w:rPr>
                  <w:t>Deploying bare metal workers</w:t>
                </w:r>
                <w:r>
                  <w:rPr>
                    <w:webHidden/>
                  </w:rPr>
                  <w:tab/>
                </w:r>
                <w:r>
                  <w:rPr>
                    <w:webHidden/>
                  </w:rPr>
                  <w:fldChar w:fldCharType="begin"/>
                </w:r>
                <w:r>
                  <w:rPr>
                    <w:webHidden/>
                  </w:rPr>
                  <w:instrText xml:space="preserve"> PAGEREF _Toc6318948 \h </w:instrText>
                </w:r>
                <w:r>
                  <w:rPr>
                    <w:webHidden/>
                  </w:rPr>
                </w:r>
                <w:r>
                  <w:rPr>
                    <w:webHidden/>
                  </w:rPr>
                  <w:fldChar w:fldCharType="separate"/>
                </w:r>
                <w:r>
                  <w:rPr>
                    <w:webHidden/>
                  </w:rPr>
                  <w:t>65</w:t>
                </w:r>
                <w:r>
                  <w:rPr>
                    <w:webHidden/>
                  </w:rPr>
                  <w:fldChar w:fldCharType="end"/>
                </w:r>
              </w:hyperlink>
            </w:p>
            <w:p w14:paraId="537DC612" w14:textId="77777777" w:rsidR="0099354B" w:rsidRDefault="0099354B">
              <w:pPr>
                <w:pStyle w:val="TOC2"/>
                <w:rPr>
                  <w:rFonts w:asciiTheme="minorHAnsi" w:eastAsiaTheme="minorEastAsia" w:hAnsiTheme="minorHAnsi" w:cstheme="minorBidi"/>
                  <w:sz w:val="22"/>
                  <w:szCs w:val="22"/>
                </w:rPr>
              </w:pPr>
              <w:hyperlink w:anchor="_Toc6318949" w:history="1">
                <w:r w:rsidRPr="006A7EF6">
                  <w:rPr>
                    <w:rStyle w:val="Hyperlink"/>
                  </w:rPr>
                  <w:t>Introduction to bare metal workers</w:t>
                </w:r>
                <w:r>
                  <w:rPr>
                    <w:webHidden/>
                  </w:rPr>
                  <w:tab/>
                </w:r>
                <w:r>
                  <w:rPr>
                    <w:webHidden/>
                  </w:rPr>
                  <w:fldChar w:fldCharType="begin"/>
                </w:r>
                <w:r>
                  <w:rPr>
                    <w:webHidden/>
                  </w:rPr>
                  <w:instrText xml:space="preserve"> PAGEREF _Toc6318949 \h </w:instrText>
                </w:r>
                <w:r>
                  <w:rPr>
                    <w:webHidden/>
                  </w:rPr>
                </w:r>
                <w:r>
                  <w:rPr>
                    <w:webHidden/>
                  </w:rPr>
                  <w:fldChar w:fldCharType="separate"/>
                </w:r>
                <w:r>
                  <w:rPr>
                    <w:webHidden/>
                  </w:rPr>
                  <w:t>65</w:t>
                </w:r>
                <w:r>
                  <w:rPr>
                    <w:webHidden/>
                  </w:rPr>
                  <w:fldChar w:fldCharType="end"/>
                </w:r>
              </w:hyperlink>
            </w:p>
            <w:p w14:paraId="1B24920F" w14:textId="77777777" w:rsidR="0099354B" w:rsidRDefault="0099354B">
              <w:pPr>
                <w:pStyle w:val="TOC2"/>
                <w:rPr>
                  <w:rFonts w:asciiTheme="minorHAnsi" w:eastAsiaTheme="minorEastAsia" w:hAnsiTheme="minorHAnsi" w:cstheme="minorBidi"/>
                  <w:sz w:val="22"/>
                  <w:szCs w:val="22"/>
                </w:rPr>
              </w:pPr>
              <w:hyperlink w:anchor="_Toc6318950" w:history="1">
                <w:r w:rsidRPr="006A7EF6">
                  <w:rPr>
                    <w:rStyle w:val="Hyperlink"/>
                  </w:rPr>
                  <w:t>Playbooks and configuration</w:t>
                </w:r>
                <w:r>
                  <w:rPr>
                    <w:webHidden/>
                  </w:rPr>
                  <w:tab/>
                </w:r>
                <w:r>
                  <w:rPr>
                    <w:webHidden/>
                  </w:rPr>
                  <w:fldChar w:fldCharType="begin"/>
                </w:r>
                <w:r>
                  <w:rPr>
                    <w:webHidden/>
                  </w:rPr>
                  <w:instrText xml:space="preserve"> PAGEREF _Toc6318950 \h </w:instrText>
                </w:r>
                <w:r>
                  <w:rPr>
                    <w:webHidden/>
                  </w:rPr>
                </w:r>
                <w:r>
                  <w:rPr>
                    <w:webHidden/>
                  </w:rPr>
                  <w:fldChar w:fldCharType="separate"/>
                </w:r>
                <w:r>
                  <w:rPr>
                    <w:webHidden/>
                  </w:rPr>
                  <w:t>65</w:t>
                </w:r>
                <w:r>
                  <w:rPr>
                    <w:webHidden/>
                  </w:rPr>
                  <w:fldChar w:fldCharType="end"/>
                </w:r>
              </w:hyperlink>
            </w:p>
            <w:p w14:paraId="6504040B" w14:textId="77777777" w:rsidR="0099354B" w:rsidRDefault="0099354B">
              <w:pPr>
                <w:pStyle w:val="TOC2"/>
                <w:rPr>
                  <w:rFonts w:asciiTheme="minorHAnsi" w:eastAsiaTheme="minorEastAsia" w:hAnsiTheme="minorHAnsi" w:cstheme="minorBidi"/>
                  <w:sz w:val="22"/>
                  <w:szCs w:val="22"/>
                </w:rPr>
              </w:pPr>
              <w:hyperlink w:anchor="_Toc6318951" w:history="1">
                <w:r w:rsidRPr="006A7EF6">
                  <w:rPr>
                    <w:rStyle w:val="Hyperlink"/>
                  </w:rPr>
                  <w:t>OS Deployment Plan Custom Attributes</w:t>
                </w:r>
                <w:r>
                  <w:rPr>
                    <w:webHidden/>
                  </w:rPr>
                  <w:tab/>
                </w:r>
                <w:r>
                  <w:rPr>
                    <w:webHidden/>
                  </w:rPr>
                  <w:fldChar w:fldCharType="begin"/>
                </w:r>
                <w:r>
                  <w:rPr>
                    <w:webHidden/>
                  </w:rPr>
                  <w:instrText xml:space="preserve"> PAGEREF _Toc6318951 \h </w:instrText>
                </w:r>
                <w:r>
                  <w:rPr>
                    <w:webHidden/>
                  </w:rPr>
                </w:r>
                <w:r>
                  <w:rPr>
                    <w:webHidden/>
                  </w:rPr>
                  <w:fldChar w:fldCharType="separate"/>
                </w:r>
                <w:r>
                  <w:rPr>
                    <w:webHidden/>
                  </w:rPr>
                  <w:t>67</w:t>
                </w:r>
                <w:r>
                  <w:rPr>
                    <w:webHidden/>
                  </w:rPr>
                  <w:fldChar w:fldCharType="end"/>
                </w:r>
              </w:hyperlink>
            </w:p>
            <w:p w14:paraId="661BF57B" w14:textId="77777777" w:rsidR="0099354B" w:rsidRDefault="0099354B">
              <w:pPr>
                <w:pStyle w:val="TOC2"/>
                <w:rPr>
                  <w:rFonts w:asciiTheme="minorHAnsi" w:eastAsiaTheme="minorEastAsia" w:hAnsiTheme="minorHAnsi" w:cstheme="minorBidi"/>
                  <w:sz w:val="22"/>
                  <w:szCs w:val="22"/>
                </w:rPr>
              </w:pPr>
              <w:hyperlink w:anchor="_Toc6318952" w:history="1">
                <w:r w:rsidRPr="006A7EF6">
                  <w:rPr>
                    <w:rStyle w:val="Hyperlink"/>
                  </w:rPr>
                  <w:t>RHEL Golden Images</w:t>
                </w:r>
                <w:r>
                  <w:rPr>
                    <w:webHidden/>
                  </w:rPr>
                  <w:tab/>
                </w:r>
                <w:r>
                  <w:rPr>
                    <w:webHidden/>
                  </w:rPr>
                  <w:fldChar w:fldCharType="begin"/>
                </w:r>
                <w:r>
                  <w:rPr>
                    <w:webHidden/>
                  </w:rPr>
                  <w:instrText xml:space="preserve"> PAGEREF _Toc6318952 \h </w:instrText>
                </w:r>
                <w:r>
                  <w:rPr>
                    <w:webHidden/>
                  </w:rPr>
                </w:r>
                <w:r>
                  <w:rPr>
                    <w:webHidden/>
                  </w:rPr>
                  <w:fldChar w:fldCharType="separate"/>
                </w:r>
                <w:r>
                  <w:rPr>
                    <w:webHidden/>
                  </w:rPr>
                  <w:t>71</w:t>
                </w:r>
                <w:r>
                  <w:rPr>
                    <w:webHidden/>
                  </w:rPr>
                  <w:fldChar w:fldCharType="end"/>
                </w:r>
              </w:hyperlink>
            </w:p>
            <w:p w14:paraId="59A56791" w14:textId="77777777" w:rsidR="0099354B" w:rsidRDefault="0099354B">
              <w:pPr>
                <w:pStyle w:val="TOC2"/>
                <w:rPr>
                  <w:rFonts w:asciiTheme="minorHAnsi" w:eastAsiaTheme="minorEastAsia" w:hAnsiTheme="minorHAnsi" w:cstheme="minorBidi"/>
                  <w:sz w:val="22"/>
                  <w:szCs w:val="22"/>
                </w:rPr>
              </w:pPr>
              <w:hyperlink w:anchor="_Toc6318953" w:history="1">
                <w:r w:rsidRPr="006A7EF6">
                  <w:rPr>
                    <w:rStyle w:val="Hyperlink"/>
                  </w:rPr>
                  <w:t>Windows Golden Images</w:t>
                </w:r>
                <w:r>
                  <w:rPr>
                    <w:webHidden/>
                  </w:rPr>
                  <w:tab/>
                </w:r>
                <w:r>
                  <w:rPr>
                    <w:webHidden/>
                  </w:rPr>
                  <w:fldChar w:fldCharType="begin"/>
                </w:r>
                <w:r>
                  <w:rPr>
                    <w:webHidden/>
                  </w:rPr>
                  <w:instrText xml:space="preserve"> PAGEREF _Toc6318953 \h </w:instrText>
                </w:r>
                <w:r>
                  <w:rPr>
                    <w:webHidden/>
                  </w:rPr>
                </w:r>
                <w:r>
                  <w:rPr>
                    <w:webHidden/>
                  </w:rPr>
                  <w:fldChar w:fldCharType="separate"/>
                </w:r>
                <w:r>
                  <w:rPr>
                    <w:webHidden/>
                  </w:rPr>
                  <w:t>75</w:t>
                </w:r>
                <w:r>
                  <w:rPr>
                    <w:webHidden/>
                  </w:rPr>
                  <w:fldChar w:fldCharType="end"/>
                </w:r>
              </w:hyperlink>
            </w:p>
            <w:p w14:paraId="3983177E" w14:textId="77777777" w:rsidR="0099354B" w:rsidRDefault="0099354B">
              <w:pPr>
                <w:pStyle w:val="TOC2"/>
                <w:rPr>
                  <w:rFonts w:asciiTheme="minorHAnsi" w:eastAsiaTheme="minorEastAsia" w:hAnsiTheme="minorHAnsi" w:cstheme="minorBidi"/>
                  <w:sz w:val="22"/>
                  <w:szCs w:val="22"/>
                </w:rPr>
              </w:pPr>
              <w:hyperlink w:anchor="_Toc6318954" w:history="1">
                <w:r w:rsidRPr="006A7EF6">
                  <w:rPr>
                    <w:rStyle w:val="Hyperlink"/>
                  </w:rPr>
                  <w:t>OS Deployment Plans</w:t>
                </w:r>
                <w:r>
                  <w:rPr>
                    <w:webHidden/>
                  </w:rPr>
                  <w:tab/>
                </w:r>
                <w:r>
                  <w:rPr>
                    <w:webHidden/>
                  </w:rPr>
                  <w:fldChar w:fldCharType="begin"/>
                </w:r>
                <w:r>
                  <w:rPr>
                    <w:webHidden/>
                  </w:rPr>
                  <w:instrText xml:space="preserve"> PAGEREF _Toc6318954 \h </w:instrText>
                </w:r>
                <w:r>
                  <w:rPr>
                    <w:webHidden/>
                  </w:rPr>
                </w:r>
                <w:r>
                  <w:rPr>
                    <w:webHidden/>
                  </w:rPr>
                  <w:fldChar w:fldCharType="separate"/>
                </w:r>
                <w:r>
                  <w:rPr>
                    <w:webHidden/>
                  </w:rPr>
                  <w:t>78</w:t>
                </w:r>
                <w:r>
                  <w:rPr>
                    <w:webHidden/>
                  </w:rPr>
                  <w:fldChar w:fldCharType="end"/>
                </w:r>
              </w:hyperlink>
            </w:p>
            <w:p w14:paraId="7529133D" w14:textId="77777777" w:rsidR="0099354B" w:rsidRDefault="0099354B">
              <w:pPr>
                <w:pStyle w:val="TOC2"/>
                <w:rPr>
                  <w:rFonts w:asciiTheme="minorHAnsi" w:eastAsiaTheme="minorEastAsia" w:hAnsiTheme="minorHAnsi" w:cstheme="minorBidi"/>
                  <w:sz w:val="22"/>
                  <w:szCs w:val="22"/>
                </w:rPr>
              </w:pPr>
              <w:hyperlink w:anchor="_Toc6318955" w:history="1">
                <w:r w:rsidRPr="006A7EF6">
                  <w:rPr>
                    <w:rStyle w:val="Hyperlink"/>
                  </w:rPr>
                  <w:t>OneView Server Profile Templates</w:t>
                </w:r>
                <w:r>
                  <w:rPr>
                    <w:webHidden/>
                  </w:rPr>
                  <w:tab/>
                </w:r>
                <w:r>
                  <w:rPr>
                    <w:webHidden/>
                  </w:rPr>
                  <w:fldChar w:fldCharType="begin"/>
                </w:r>
                <w:r>
                  <w:rPr>
                    <w:webHidden/>
                  </w:rPr>
                  <w:instrText xml:space="preserve"> PAGEREF _Toc6318955 \h </w:instrText>
                </w:r>
                <w:r>
                  <w:rPr>
                    <w:webHidden/>
                  </w:rPr>
                </w:r>
                <w:r>
                  <w:rPr>
                    <w:webHidden/>
                  </w:rPr>
                  <w:fldChar w:fldCharType="separate"/>
                </w:r>
                <w:r>
                  <w:rPr>
                    <w:webHidden/>
                  </w:rPr>
                  <w:t>79</w:t>
                </w:r>
                <w:r>
                  <w:rPr>
                    <w:webHidden/>
                  </w:rPr>
                  <w:fldChar w:fldCharType="end"/>
                </w:r>
              </w:hyperlink>
            </w:p>
            <w:p w14:paraId="43D3FC87" w14:textId="77777777" w:rsidR="0099354B" w:rsidRDefault="0099354B">
              <w:pPr>
                <w:pStyle w:val="TOC1"/>
                <w:rPr>
                  <w:rFonts w:asciiTheme="minorHAnsi" w:eastAsiaTheme="minorEastAsia" w:hAnsiTheme="minorHAnsi" w:cstheme="minorBidi"/>
                  <w:sz w:val="22"/>
                  <w:szCs w:val="22"/>
                </w:rPr>
              </w:pPr>
              <w:hyperlink w:anchor="_Toc6318956" w:history="1">
                <w:r w:rsidRPr="006A7EF6">
                  <w:rPr>
                    <w:rStyle w:val="Hyperlink"/>
                  </w:rPr>
                  <w:t>Deploying Sysdig monitoring</w:t>
                </w:r>
                <w:r>
                  <w:rPr>
                    <w:webHidden/>
                  </w:rPr>
                  <w:tab/>
                </w:r>
                <w:r>
                  <w:rPr>
                    <w:webHidden/>
                  </w:rPr>
                  <w:fldChar w:fldCharType="begin"/>
                </w:r>
                <w:r>
                  <w:rPr>
                    <w:webHidden/>
                  </w:rPr>
                  <w:instrText xml:space="preserve"> PAGEREF _Toc6318956 \h </w:instrText>
                </w:r>
                <w:r>
                  <w:rPr>
                    <w:webHidden/>
                  </w:rPr>
                </w:r>
                <w:r>
                  <w:rPr>
                    <w:webHidden/>
                  </w:rPr>
                  <w:fldChar w:fldCharType="separate"/>
                </w:r>
                <w:r>
                  <w:rPr>
                    <w:webHidden/>
                  </w:rPr>
                  <w:t>79</w:t>
                </w:r>
                <w:r>
                  <w:rPr>
                    <w:webHidden/>
                  </w:rPr>
                  <w:fldChar w:fldCharType="end"/>
                </w:r>
              </w:hyperlink>
            </w:p>
            <w:p w14:paraId="368B9A24" w14:textId="77777777" w:rsidR="0099354B" w:rsidRDefault="0099354B">
              <w:pPr>
                <w:pStyle w:val="TOC2"/>
                <w:rPr>
                  <w:rFonts w:asciiTheme="minorHAnsi" w:eastAsiaTheme="minorEastAsia" w:hAnsiTheme="minorHAnsi" w:cstheme="minorBidi"/>
                  <w:sz w:val="22"/>
                  <w:szCs w:val="22"/>
                </w:rPr>
              </w:pPr>
              <w:hyperlink w:anchor="_Toc6318957" w:history="1">
                <w:r w:rsidRPr="006A7EF6">
                  <w:rPr>
                    <w:rStyle w:val="Hyperlink"/>
                  </w:rPr>
                  <w:t>Monitoring with Sysdig</w:t>
                </w:r>
                <w:r>
                  <w:rPr>
                    <w:webHidden/>
                  </w:rPr>
                  <w:tab/>
                </w:r>
                <w:r>
                  <w:rPr>
                    <w:webHidden/>
                  </w:rPr>
                  <w:fldChar w:fldCharType="begin"/>
                </w:r>
                <w:r>
                  <w:rPr>
                    <w:webHidden/>
                  </w:rPr>
                  <w:instrText xml:space="preserve"> PAGEREF _Toc6318957 \h </w:instrText>
                </w:r>
                <w:r>
                  <w:rPr>
                    <w:webHidden/>
                  </w:rPr>
                </w:r>
                <w:r>
                  <w:rPr>
                    <w:webHidden/>
                  </w:rPr>
                  <w:fldChar w:fldCharType="separate"/>
                </w:r>
                <w:r>
                  <w:rPr>
                    <w:webHidden/>
                  </w:rPr>
                  <w:t>79</w:t>
                </w:r>
                <w:r>
                  <w:rPr>
                    <w:webHidden/>
                  </w:rPr>
                  <w:fldChar w:fldCharType="end"/>
                </w:r>
              </w:hyperlink>
            </w:p>
            <w:p w14:paraId="24A51B6A" w14:textId="77777777" w:rsidR="0099354B" w:rsidRDefault="0099354B">
              <w:pPr>
                <w:pStyle w:val="TOC2"/>
                <w:rPr>
                  <w:rFonts w:asciiTheme="minorHAnsi" w:eastAsiaTheme="minorEastAsia" w:hAnsiTheme="minorHAnsi" w:cstheme="minorBidi"/>
                  <w:sz w:val="22"/>
                  <w:szCs w:val="22"/>
                </w:rPr>
              </w:pPr>
              <w:hyperlink w:anchor="_Toc6318958" w:history="1">
                <w:r w:rsidRPr="006A7EF6">
                  <w:rPr>
                    <w:rStyle w:val="Hyperlink"/>
                  </w:rPr>
                  <w:t>Playbooks for installing Sysdig on RHEL</w:t>
                </w:r>
                <w:r>
                  <w:rPr>
                    <w:webHidden/>
                  </w:rPr>
                  <w:tab/>
                </w:r>
                <w:r>
                  <w:rPr>
                    <w:webHidden/>
                  </w:rPr>
                  <w:fldChar w:fldCharType="begin"/>
                </w:r>
                <w:r>
                  <w:rPr>
                    <w:webHidden/>
                  </w:rPr>
                  <w:instrText xml:space="preserve"> PAGEREF _Toc6318958 \h </w:instrText>
                </w:r>
                <w:r>
                  <w:rPr>
                    <w:webHidden/>
                  </w:rPr>
                </w:r>
                <w:r>
                  <w:rPr>
                    <w:webHidden/>
                  </w:rPr>
                  <w:fldChar w:fldCharType="separate"/>
                </w:r>
                <w:r>
                  <w:rPr>
                    <w:webHidden/>
                  </w:rPr>
                  <w:t>80</w:t>
                </w:r>
                <w:r>
                  <w:rPr>
                    <w:webHidden/>
                  </w:rPr>
                  <w:fldChar w:fldCharType="end"/>
                </w:r>
              </w:hyperlink>
            </w:p>
            <w:p w14:paraId="6D197E28" w14:textId="77777777" w:rsidR="0099354B" w:rsidRDefault="0099354B">
              <w:pPr>
                <w:pStyle w:val="TOC2"/>
                <w:rPr>
                  <w:rFonts w:asciiTheme="minorHAnsi" w:eastAsiaTheme="minorEastAsia" w:hAnsiTheme="minorHAnsi" w:cstheme="minorBidi"/>
                  <w:sz w:val="22"/>
                  <w:szCs w:val="22"/>
                </w:rPr>
              </w:pPr>
              <w:hyperlink w:anchor="_Toc6318959" w:history="1">
                <w:r w:rsidRPr="006A7EF6">
                  <w:rPr>
                    <w:rStyle w:val="Hyperlink"/>
                  </w:rPr>
                  <w:t>Sysdig configuration</w:t>
                </w:r>
                <w:r>
                  <w:rPr>
                    <w:webHidden/>
                  </w:rPr>
                  <w:tab/>
                </w:r>
                <w:r>
                  <w:rPr>
                    <w:webHidden/>
                  </w:rPr>
                  <w:fldChar w:fldCharType="begin"/>
                </w:r>
                <w:r>
                  <w:rPr>
                    <w:webHidden/>
                  </w:rPr>
                  <w:instrText xml:space="preserve"> PAGEREF _Toc6318959 \h </w:instrText>
                </w:r>
                <w:r>
                  <w:rPr>
                    <w:webHidden/>
                  </w:rPr>
                </w:r>
                <w:r>
                  <w:rPr>
                    <w:webHidden/>
                  </w:rPr>
                  <w:fldChar w:fldCharType="separate"/>
                </w:r>
                <w:r>
                  <w:rPr>
                    <w:webHidden/>
                  </w:rPr>
                  <w:t>80</w:t>
                </w:r>
                <w:r>
                  <w:rPr>
                    <w:webHidden/>
                  </w:rPr>
                  <w:fldChar w:fldCharType="end"/>
                </w:r>
              </w:hyperlink>
            </w:p>
            <w:p w14:paraId="0609BDC5" w14:textId="77777777" w:rsidR="0099354B" w:rsidRDefault="0099354B">
              <w:pPr>
                <w:pStyle w:val="TOC2"/>
                <w:rPr>
                  <w:rFonts w:asciiTheme="minorHAnsi" w:eastAsiaTheme="minorEastAsia" w:hAnsiTheme="minorHAnsi" w:cstheme="minorBidi"/>
                  <w:sz w:val="22"/>
                  <w:szCs w:val="22"/>
                </w:rPr>
              </w:pPr>
              <w:hyperlink w:anchor="_Toc6318960" w:history="1">
                <w:r w:rsidRPr="006A7EF6">
                  <w:rPr>
                    <w:rStyle w:val="Hyperlink"/>
                  </w:rPr>
                  <w:t>Registering for Sysdig trial</w:t>
                </w:r>
                <w:r>
                  <w:rPr>
                    <w:webHidden/>
                  </w:rPr>
                  <w:tab/>
                </w:r>
                <w:r>
                  <w:rPr>
                    <w:webHidden/>
                  </w:rPr>
                  <w:fldChar w:fldCharType="begin"/>
                </w:r>
                <w:r>
                  <w:rPr>
                    <w:webHidden/>
                  </w:rPr>
                  <w:instrText xml:space="preserve"> PAGEREF _Toc6318960 \h </w:instrText>
                </w:r>
                <w:r>
                  <w:rPr>
                    <w:webHidden/>
                  </w:rPr>
                </w:r>
                <w:r>
                  <w:rPr>
                    <w:webHidden/>
                  </w:rPr>
                  <w:fldChar w:fldCharType="separate"/>
                </w:r>
                <w:r>
                  <w:rPr>
                    <w:webHidden/>
                  </w:rPr>
                  <w:t>81</w:t>
                </w:r>
                <w:r>
                  <w:rPr>
                    <w:webHidden/>
                  </w:rPr>
                  <w:fldChar w:fldCharType="end"/>
                </w:r>
              </w:hyperlink>
            </w:p>
            <w:p w14:paraId="3EC1DE25" w14:textId="77777777" w:rsidR="0099354B" w:rsidRDefault="0099354B">
              <w:pPr>
                <w:pStyle w:val="TOC2"/>
                <w:rPr>
                  <w:rFonts w:asciiTheme="minorHAnsi" w:eastAsiaTheme="minorEastAsia" w:hAnsiTheme="minorHAnsi" w:cstheme="minorBidi"/>
                  <w:sz w:val="22"/>
                  <w:szCs w:val="22"/>
                </w:rPr>
              </w:pPr>
              <w:hyperlink w:anchor="_Toc6318961" w:history="1">
                <w:r w:rsidRPr="006A7EF6">
                  <w:rPr>
                    <w:rStyle w:val="Hyperlink"/>
                  </w:rPr>
                  <w:t>Deploying Sysdig monitoring on Kubernetes</w:t>
                </w:r>
                <w:r>
                  <w:rPr>
                    <w:webHidden/>
                  </w:rPr>
                  <w:tab/>
                </w:r>
                <w:r>
                  <w:rPr>
                    <w:webHidden/>
                  </w:rPr>
                  <w:fldChar w:fldCharType="begin"/>
                </w:r>
                <w:r>
                  <w:rPr>
                    <w:webHidden/>
                  </w:rPr>
                  <w:instrText xml:space="preserve"> PAGEREF _Toc6318961 \h </w:instrText>
                </w:r>
                <w:r>
                  <w:rPr>
                    <w:webHidden/>
                  </w:rPr>
                </w:r>
                <w:r>
                  <w:rPr>
                    <w:webHidden/>
                  </w:rPr>
                  <w:fldChar w:fldCharType="separate"/>
                </w:r>
                <w:r>
                  <w:rPr>
                    <w:webHidden/>
                  </w:rPr>
                  <w:t>84</w:t>
                </w:r>
                <w:r>
                  <w:rPr>
                    <w:webHidden/>
                  </w:rPr>
                  <w:fldChar w:fldCharType="end"/>
                </w:r>
              </w:hyperlink>
            </w:p>
            <w:p w14:paraId="2E741865" w14:textId="77777777" w:rsidR="0099354B" w:rsidRDefault="0099354B">
              <w:pPr>
                <w:pStyle w:val="TOC2"/>
                <w:rPr>
                  <w:rFonts w:asciiTheme="minorHAnsi" w:eastAsiaTheme="minorEastAsia" w:hAnsiTheme="minorHAnsi" w:cstheme="minorBidi"/>
                  <w:sz w:val="22"/>
                  <w:szCs w:val="22"/>
                </w:rPr>
              </w:pPr>
              <w:hyperlink w:anchor="_Toc6318962" w:history="1">
                <w:r w:rsidRPr="006A7EF6">
                  <w:rPr>
                    <w:rStyle w:val="Hyperlink"/>
                  </w:rPr>
                  <w:t>Deploying Sysdig monitoring on Docker Swarm</w:t>
                </w:r>
                <w:r>
                  <w:rPr>
                    <w:webHidden/>
                  </w:rPr>
                  <w:tab/>
                </w:r>
                <w:r>
                  <w:rPr>
                    <w:webHidden/>
                  </w:rPr>
                  <w:fldChar w:fldCharType="begin"/>
                </w:r>
                <w:r>
                  <w:rPr>
                    <w:webHidden/>
                  </w:rPr>
                  <w:instrText xml:space="preserve"> PAGEREF _Toc6318962 \h </w:instrText>
                </w:r>
                <w:r>
                  <w:rPr>
                    <w:webHidden/>
                  </w:rPr>
                </w:r>
                <w:r>
                  <w:rPr>
                    <w:webHidden/>
                  </w:rPr>
                  <w:fldChar w:fldCharType="separate"/>
                </w:r>
                <w:r>
                  <w:rPr>
                    <w:webHidden/>
                  </w:rPr>
                  <w:t>84</w:t>
                </w:r>
                <w:r>
                  <w:rPr>
                    <w:webHidden/>
                  </w:rPr>
                  <w:fldChar w:fldCharType="end"/>
                </w:r>
              </w:hyperlink>
            </w:p>
            <w:p w14:paraId="36D8A432" w14:textId="77777777" w:rsidR="0099354B" w:rsidRDefault="0099354B">
              <w:pPr>
                <w:pStyle w:val="TOC1"/>
                <w:rPr>
                  <w:rFonts w:asciiTheme="minorHAnsi" w:eastAsiaTheme="minorEastAsia" w:hAnsiTheme="minorHAnsi" w:cstheme="minorBidi"/>
                  <w:sz w:val="22"/>
                  <w:szCs w:val="22"/>
                </w:rPr>
              </w:pPr>
              <w:hyperlink w:anchor="_Toc6318963" w:history="1">
                <w:r w:rsidRPr="006A7EF6">
                  <w:rPr>
                    <w:rStyle w:val="Hyperlink"/>
                  </w:rPr>
                  <w:t>Deploying Splunk</w:t>
                </w:r>
                <w:r>
                  <w:rPr>
                    <w:webHidden/>
                  </w:rPr>
                  <w:tab/>
                </w:r>
                <w:r>
                  <w:rPr>
                    <w:webHidden/>
                  </w:rPr>
                  <w:fldChar w:fldCharType="begin"/>
                </w:r>
                <w:r>
                  <w:rPr>
                    <w:webHidden/>
                  </w:rPr>
                  <w:instrText xml:space="preserve"> PAGEREF _Toc6318963 \h </w:instrText>
                </w:r>
                <w:r>
                  <w:rPr>
                    <w:webHidden/>
                  </w:rPr>
                </w:r>
                <w:r>
                  <w:rPr>
                    <w:webHidden/>
                  </w:rPr>
                  <w:fldChar w:fldCharType="separate"/>
                </w:r>
                <w:r>
                  <w:rPr>
                    <w:webHidden/>
                  </w:rPr>
                  <w:t>85</w:t>
                </w:r>
                <w:r>
                  <w:rPr>
                    <w:webHidden/>
                  </w:rPr>
                  <w:fldChar w:fldCharType="end"/>
                </w:r>
              </w:hyperlink>
            </w:p>
            <w:p w14:paraId="301FF346" w14:textId="77777777" w:rsidR="0099354B" w:rsidRDefault="0099354B">
              <w:pPr>
                <w:pStyle w:val="TOC2"/>
                <w:rPr>
                  <w:rFonts w:asciiTheme="minorHAnsi" w:eastAsiaTheme="minorEastAsia" w:hAnsiTheme="minorHAnsi" w:cstheme="minorBidi"/>
                  <w:sz w:val="22"/>
                  <w:szCs w:val="22"/>
                </w:rPr>
              </w:pPr>
              <w:hyperlink w:anchor="_Toc6318964" w:history="1">
                <w:r w:rsidRPr="006A7EF6">
                  <w:rPr>
                    <w:rStyle w:val="Hyperlink"/>
                  </w:rPr>
                  <w:t>Monitoring with Splunk</w:t>
                </w:r>
                <w:r>
                  <w:rPr>
                    <w:webHidden/>
                  </w:rPr>
                  <w:tab/>
                </w:r>
                <w:r>
                  <w:rPr>
                    <w:webHidden/>
                  </w:rPr>
                  <w:fldChar w:fldCharType="begin"/>
                </w:r>
                <w:r>
                  <w:rPr>
                    <w:webHidden/>
                  </w:rPr>
                  <w:instrText xml:space="preserve"> PAGEREF _Toc6318964 \h </w:instrText>
                </w:r>
                <w:r>
                  <w:rPr>
                    <w:webHidden/>
                  </w:rPr>
                </w:r>
                <w:r>
                  <w:rPr>
                    <w:webHidden/>
                  </w:rPr>
                  <w:fldChar w:fldCharType="separate"/>
                </w:r>
                <w:r>
                  <w:rPr>
                    <w:webHidden/>
                  </w:rPr>
                  <w:t>85</w:t>
                </w:r>
                <w:r>
                  <w:rPr>
                    <w:webHidden/>
                  </w:rPr>
                  <w:fldChar w:fldCharType="end"/>
                </w:r>
              </w:hyperlink>
            </w:p>
            <w:p w14:paraId="54C4877D" w14:textId="77777777" w:rsidR="0099354B" w:rsidRDefault="0099354B">
              <w:pPr>
                <w:pStyle w:val="TOC2"/>
                <w:rPr>
                  <w:rFonts w:asciiTheme="minorHAnsi" w:eastAsiaTheme="minorEastAsia" w:hAnsiTheme="minorHAnsi" w:cstheme="minorBidi"/>
                  <w:sz w:val="22"/>
                  <w:szCs w:val="22"/>
                </w:rPr>
              </w:pPr>
              <w:hyperlink w:anchor="_Toc6318965" w:history="1">
                <w:r w:rsidRPr="006A7EF6">
                  <w:rPr>
                    <w:rStyle w:val="Hyperlink"/>
                  </w:rPr>
                  <w:t>Playbooks for installing Splunk</w:t>
                </w:r>
                <w:r>
                  <w:rPr>
                    <w:webHidden/>
                  </w:rPr>
                  <w:tab/>
                </w:r>
                <w:r>
                  <w:rPr>
                    <w:webHidden/>
                  </w:rPr>
                  <w:fldChar w:fldCharType="begin"/>
                </w:r>
                <w:r>
                  <w:rPr>
                    <w:webHidden/>
                  </w:rPr>
                  <w:instrText xml:space="preserve"> PAGEREF _Toc6318965 \h </w:instrText>
                </w:r>
                <w:r>
                  <w:rPr>
                    <w:webHidden/>
                  </w:rPr>
                </w:r>
                <w:r>
                  <w:rPr>
                    <w:webHidden/>
                  </w:rPr>
                  <w:fldChar w:fldCharType="separate"/>
                </w:r>
                <w:r>
                  <w:rPr>
                    <w:webHidden/>
                  </w:rPr>
                  <w:t>87</w:t>
                </w:r>
                <w:r>
                  <w:rPr>
                    <w:webHidden/>
                  </w:rPr>
                  <w:fldChar w:fldCharType="end"/>
                </w:r>
              </w:hyperlink>
            </w:p>
            <w:p w14:paraId="128EB60E" w14:textId="77777777" w:rsidR="0099354B" w:rsidRDefault="0099354B">
              <w:pPr>
                <w:pStyle w:val="TOC2"/>
                <w:rPr>
                  <w:rFonts w:asciiTheme="minorHAnsi" w:eastAsiaTheme="minorEastAsia" w:hAnsiTheme="minorHAnsi" w:cstheme="minorBidi"/>
                  <w:sz w:val="22"/>
                  <w:szCs w:val="22"/>
                </w:rPr>
              </w:pPr>
              <w:hyperlink w:anchor="_Toc6318966" w:history="1">
                <w:r w:rsidRPr="006A7EF6">
                  <w:rPr>
                    <w:rStyle w:val="Hyperlink"/>
                  </w:rPr>
                  <w:t>Splunk configuration</w:t>
                </w:r>
                <w:r>
                  <w:rPr>
                    <w:webHidden/>
                  </w:rPr>
                  <w:tab/>
                </w:r>
                <w:r>
                  <w:rPr>
                    <w:webHidden/>
                  </w:rPr>
                  <w:fldChar w:fldCharType="begin"/>
                </w:r>
                <w:r>
                  <w:rPr>
                    <w:webHidden/>
                  </w:rPr>
                  <w:instrText xml:space="preserve"> PAGEREF _Toc6318966 \h </w:instrText>
                </w:r>
                <w:r>
                  <w:rPr>
                    <w:webHidden/>
                  </w:rPr>
                </w:r>
                <w:r>
                  <w:rPr>
                    <w:webHidden/>
                  </w:rPr>
                  <w:fldChar w:fldCharType="separate"/>
                </w:r>
                <w:r>
                  <w:rPr>
                    <w:webHidden/>
                  </w:rPr>
                  <w:t>87</w:t>
                </w:r>
                <w:r>
                  <w:rPr>
                    <w:webHidden/>
                  </w:rPr>
                  <w:fldChar w:fldCharType="end"/>
                </w:r>
              </w:hyperlink>
            </w:p>
            <w:p w14:paraId="07EB034B" w14:textId="77777777" w:rsidR="0099354B" w:rsidRDefault="0099354B">
              <w:pPr>
                <w:pStyle w:val="TOC2"/>
                <w:rPr>
                  <w:rFonts w:asciiTheme="minorHAnsi" w:eastAsiaTheme="minorEastAsia" w:hAnsiTheme="minorHAnsi" w:cstheme="minorBidi"/>
                  <w:sz w:val="22"/>
                  <w:szCs w:val="22"/>
                </w:rPr>
              </w:pPr>
              <w:hyperlink w:anchor="_Toc6318967" w:history="1">
                <w:r w:rsidRPr="006A7EF6">
                  <w:rPr>
                    <w:rStyle w:val="Hyperlink"/>
                  </w:rPr>
                  <w:t>Accessing Splunk UI</w:t>
                </w:r>
                <w:r>
                  <w:rPr>
                    <w:webHidden/>
                  </w:rPr>
                  <w:tab/>
                </w:r>
                <w:r>
                  <w:rPr>
                    <w:webHidden/>
                  </w:rPr>
                  <w:fldChar w:fldCharType="begin"/>
                </w:r>
                <w:r>
                  <w:rPr>
                    <w:webHidden/>
                  </w:rPr>
                  <w:instrText xml:space="preserve"> PAGEREF _Toc6318967 \h </w:instrText>
                </w:r>
                <w:r>
                  <w:rPr>
                    <w:webHidden/>
                  </w:rPr>
                </w:r>
                <w:r>
                  <w:rPr>
                    <w:webHidden/>
                  </w:rPr>
                  <w:fldChar w:fldCharType="separate"/>
                </w:r>
                <w:r>
                  <w:rPr>
                    <w:webHidden/>
                  </w:rPr>
                  <w:t>90</w:t>
                </w:r>
                <w:r>
                  <w:rPr>
                    <w:webHidden/>
                  </w:rPr>
                  <w:fldChar w:fldCharType="end"/>
                </w:r>
              </w:hyperlink>
            </w:p>
            <w:p w14:paraId="5DE9FD4E" w14:textId="77777777" w:rsidR="0099354B" w:rsidRDefault="0099354B">
              <w:pPr>
                <w:pStyle w:val="TOC2"/>
                <w:rPr>
                  <w:rFonts w:asciiTheme="minorHAnsi" w:eastAsiaTheme="minorEastAsia" w:hAnsiTheme="minorHAnsi" w:cstheme="minorBidi"/>
                  <w:sz w:val="22"/>
                  <w:szCs w:val="22"/>
                </w:rPr>
              </w:pPr>
              <w:hyperlink w:anchor="_Toc6318968" w:history="1">
                <w:r w:rsidRPr="006A7EF6">
                  <w:rPr>
                    <w:rStyle w:val="Hyperlink"/>
                  </w:rPr>
                  <w:t>Redeploying Splunk demo</w:t>
                </w:r>
                <w:r>
                  <w:rPr>
                    <w:webHidden/>
                  </w:rPr>
                  <w:tab/>
                </w:r>
                <w:r>
                  <w:rPr>
                    <w:webHidden/>
                  </w:rPr>
                  <w:fldChar w:fldCharType="begin"/>
                </w:r>
                <w:r>
                  <w:rPr>
                    <w:webHidden/>
                  </w:rPr>
                  <w:instrText xml:space="preserve"> PAGEREF _Toc6318968 \h </w:instrText>
                </w:r>
                <w:r>
                  <w:rPr>
                    <w:webHidden/>
                  </w:rPr>
                </w:r>
                <w:r>
                  <w:rPr>
                    <w:webHidden/>
                  </w:rPr>
                  <w:fldChar w:fldCharType="separate"/>
                </w:r>
                <w:r>
                  <w:rPr>
                    <w:webHidden/>
                  </w:rPr>
                  <w:t>92</w:t>
                </w:r>
                <w:r>
                  <w:rPr>
                    <w:webHidden/>
                  </w:rPr>
                  <w:fldChar w:fldCharType="end"/>
                </w:r>
              </w:hyperlink>
            </w:p>
            <w:p w14:paraId="74A787DA" w14:textId="77777777" w:rsidR="0099354B" w:rsidRDefault="0099354B">
              <w:pPr>
                <w:pStyle w:val="TOC1"/>
                <w:rPr>
                  <w:rFonts w:asciiTheme="minorHAnsi" w:eastAsiaTheme="minorEastAsia" w:hAnsiTheme="minorHAnsi" w:cstheme="minorBidi"/>
                  <w:sz w:val="22"/>
                  <w:szCs w:val="22"/>
                </w:rPr>
              </w:pPr>
              <w:hyperlink w:anchor="_Toc6318969" w:history="1">
                <w:r w:rsidRPr="006A7EF6">
                  <w:rPr>
                    <w:rStyle w:val="Hyperlink"/>
                  </w:rPr>
                  <w:t>Deploying Prometheus and Grafana on Kubernetes</w:t>
                </w:r>
                <w:r>
                  <w:rPr>
                    <w:webHidden/>
                  </w:rPr>
                  <w:tab/>
                </w:r>
                <w:r>
                  <w:rPr>
                    <w:webHidden/>
                  </w:rPr>
                  <w:fldChar w:fldCharType="begin"/>
                </w:r>
                <w:r>
                  <w:rPr>
                    <w:webHidden/>
                  </w:rPr>
                  <w:instrText xml:space="preserve"> PAGEREF _Toc6318969 \h </w:instrText>
                </w:r>
                <w:r>
                  <w:rPr>
                    <w:webHidden/>
                  </w:rPr>
                </w:r>
                <w:r>
                  <w:rPr>
                    <w:webHidden/>
                  </w:rPr>
                  <w:fldChar w:fldCharType="separate"/>
                </w:r>
                <w:r>
                  <w:rPr>
                    <w:webHidden/>
                  </w:rPr>
                  <w:t>93</w:t>
                </w:r>
                <w:r>
                  <w:rPr>
                    <w:webHidden/>
                  </w:rPr>
                  <w:fldChar w:fldCharType="end"/>
                </w:r>
              </w:hyperlink>
            </w:p>
            <w:p w14:paraId="5A13B353" w14:textId="77777777" w:rsidR="0099354B" w:rsidRDefault="0099354B">
              <w:pPr>
                <w:pStyle w:val="TOC2"/>
                <w:rPr>
                  <w:rFonts w:asciiTheme="minorHAnsi" w:eastAsiaTheme="minorEastAsia" w:hAnsiTheme="minorHAnsi" w:cstheme="minorBidi"/>
                  <w:sz w:val="22"/>
                  <w:szCs w:val="22"/>
                </w:rPr>
              </w:pPr>
              <w:hyperlink w:anchor="_Toc6318970" w:history="1">
                <w:r w:rsidRPr="006A7EF6">
                  <w:rPr>
                    <w:rStyle w:val="Hyperlink"/>
                  </w:rPr>
                  <w:t>Monitoring Kubernetes with Prometheus and Grafana</w:t>
                </w:r>
                <w:r>
                  <w:rPr>
                    <w:webHidden/>
                  </w:rPr>
                  <w:tab/>
                </w:r>
                <w:r>
                  <w:rPr>
                    <w:webHidden/>
                  </w:rPr>
                  <w:fldChar w:fldCharType="begin"/>
                </w:r>
                <w:r>
                  <w:rPr>
                    <w:webHidden/>
                  </w:rPr>
                  <w:instrText xml:space="preserve"> PAGEREF _Toc6318970 \h </w:instrText>
                </w:r>
                <w:r>
                  <w:rPr>
                    <w:webHidden/>
                  </w:rPr>
                </w:r>
                <w:r>
                  <w:rPr>
                    <w:webHidden/>
                  </w:rPr>
                  <w:fldChar w:fldCharType="separate"/>
                </w:r>
                <w:r>
                  <w:rPr>
                    <w:webHidden/>
                  </w:rPr>
                  <w:t>93</w:t>
                </w:r>
                <w:r>
                  <w:rPr>
                    <w:webHidden/>
                  </w:rPr>
                  <w:fldChar w:fldCharType="end"/>
                </w:r>
              </w:hyperlink>
            </w:p>
            <w:p w14:paraId="40D35E2E" w14:textId="77777777" w:rsidR="0099354B" w:rsidRDefault="0099354B">
              <w:pPr>
                <w:pStyle w:val="TOC2"/>
                <w:rPr>
                  <w:rFonts w:asciiTheme="minorHAnsi" w:eastAsiaTheme="minorEastAsia" w:hAnsiTheme="minorHAnsi" w:cstheme="minorBidi"/>
                  <w:sz w:val="22"/>
                  <w:szCs w:val="22"/>
                </w:rPr>
              </w:pPr>
              <w:hyperlink w:anchor="_Toc6318971" w:history="1">
                <w:r w:rsidRPr="006A7EF6">
                  <w:rPr>
                    <w:rStyle w:val="Hyperlink"/>
                  </w:rPr>
                  <w:t>Playbooks for installing Prometheus and Grafana on Kubernetes</w:t>
                </w:r>
                <w:r>
                  <w:rPr>
                    <w:webHidden/>
                  </w:rPr>
                  <w:tab/>
                </w:r>
                <w:r>
                  <w:rPr>
                    <w:webHidden/>
                  </w:rPr>
                  <w:fldChar w:fldCharType="begin"/>
                </w:r>
                <w:r>
                  <w:rPr>
                    <w:webHidden/>
                  </w:rPr>
                  <w:instrText xml:space="preserve"> PAGEREF _Toc6318971 \h </w:instrText>
                </w:r>
                <w:r>
                  <w:rPr>
                    <w:webHidden/>
                  </w:rPr>
                </w:r>
                <w:r>
                  <w:rPr>
                    <w:webHidden/>
                  </w:rPr>
                  <w:fldChar w:fldCharType="separate"/>
                </w:r>
                <w:r>
                  <w:rPr>
                    <w:webHidden/>
                  </w:rPr>
                  <w:t>93</w:t>
                </w:r>
                <w:r>
                  <w:rPr>
                    <w:webHidden/>
                  </w:rPr>
                  <w:fldChar w:fldCharType="end"/>
                </w:r>
              </w:hyperlink>
            </w:p>
            <w:p w14:paraId="07D0DB30" w14:textId="77777777" w:rsidR="0099354B" w:rsidRDefault="0099354B">
              <w:pPr>
                <w:pStyle w:val="TOC2"/>
                <w:rPr>
                  <w:rFonts w:asciiTheme="minorHAnsi" w:eastAsiaTheme="minorEastAsia" w:hAnsiTheme="minorHAnsi" w:cstheme="minorBidi"/>
                  <w:sz w:val="22"/>
                  <w:szCs w:val="22"/>
                </w:rPr>
              </w:pPr>
              <w:hyperlink w:anchor="_Toc6318972" w:history="1">
                <w:r w:rsidRPr="006A7EF6">
                  <w:rPr>
                    <w:rStyle w:val="Hyperlink"/>
                  </w:rPr>
                  <w:t>Prometheus UI</w:t>
                </w:r>
                <w:r>
                  <w:rPr>
                    <w:webHidden/>
                  </w:rPr>
                  <w:tab/>
                </w:r>
                <w:r>
                  <w:rPr>
                    <w:webHidden/>
                  </w:rPr>
                  <w:fldChar w:fldCharType="begin"/>
                </w:r>
                <w:r>
                  <w:rPr>
                    <w:webHidden/>
                  </w:rPr>
                  <w:instrText xml:space="preserve"> PAGEREF _Toc6318972 \h </w:instrText>
                </w:r>
                <w:r>
                  <w:rPr>
                    <w:webHidden/>
                  </w:rPr>
                </w:r>
                <w:r>
                  <w:rPr>
                    <w:webHidden/>
                  </w:rPr>
                  <w:fldChar w:fldCharType="separate"/>
                </w:r>
                <w:r>
                  <w:rPr>
                    <w:webHidden/>
                  </w:rPr>
                  <w:t>95</w:t>
                </w:r>
                <w:r>
                  <w:rPr>
                    <w:webHidden/>
                  </w:rPr>
                  <w:fldChar w:fldCharType="end"/>
                </w:r>
              </w:hyperlink>
            </w:p>
            <w:p w14:paraId="7275770F" w14:textId="77777777" w:rsidR="0099354B" w:rsidRDefault="0099354B">
              <w:pPr>
                <w:pStyle w:val="TOC2"/>
                <w:rPr>
                  <w:rFonts w:asciiTheme="minorHAnsi" w:eastAsiaTheme="minorEastAsia" w:hAnsiTheme="minorHAnsi" w:cstheme="minorBidi"/>
                  <w:sz w:val="22"/>
                  <w:szCs w:val="22"/>
                </w:rPr>
              </w:pPr>
              <w:hyperlink w:anchor="_Toc6318973" w:history="1">
                <w:r w:rsidRPr="006A7EF6">
                  <w:rPr>
                    <w:rStyle w:val="Hyperlink"/>
                  </w:rPr>
                  <w:t>Node Exporter</w:t>
                </w:r>
                <w:r>
                  <w:rPr>
                    <w:webHidden/>
                  </w:rPr>
                  <w:tab/>
                </w:r>
                <w:r>
                  <w:rPr>
                    <w:webHidden/>
                  </w:rPr>
                  <w:fldChar w:fldCharType="begin"/>
                </w:r>
                <w:r>
                  <w:rPr>
                    <w:webHidden/>
                  </w:rPr>
                  <w:instrText xml:space="preserve"> PAGEREF _Toc6318973 \h </w:instrText>
                </w:r>
                <w:r>
                  <w:rPr>
                    <w:webHidden/>
                  </w:rPr>
                </w:r>
                <w:r>
                  <w:rPr>
                    <w:webHidden/>
                  </w:rPr>
                  <w:fldChar w:fldCharType="separate"/>
                </w:r>
                <w:r>
                  <w:rPr>
                    <w:webHidden/>
                  </w:rPr>
                  <w:t>97</w:t>
                </w:r>
                <w:r>
                  <w:rPr>
                    <w:webHidden/>
                  </w:rPr>
                  <w:fldChar w:fldCharType="end"/>
                </w:r>
              </w:hyperlink>
            </w:p>
            <w:p w14:paraId="1F656440" w14:textId="77777777" w:rsidR="0099354B" w:rsidRDefault="0099354B">
              <w:pPr>
                <w:pStyle w:val="TOC2"/>
                <w:rPr>
                  <w:rFonts w:asciiTheme="minorHAnsi" w:eastAsiaTheme="minorEastAsia" w:hAnsiTheme="minorHAnsi" w:cstheme="minorBidi"/>
                  <w:sz w:val="22"/>
                  <w:szCs w:val="22"/>
                </w:rPr>
              </w:pPr>
              <w:hyperlink w:anchor="_Toc6318974" w:history="1">
                <w:r w:rsidRPr="006A7EF6">
                  <w:rPr>
                    <w:rStyle w:val="Hyperlink"/>
                  </w:rPr>
                  <w:t>cAdvisor</w:t>
                </w:r>
                <w:r>
                  <w:rPr>
                    <w:webHidden/>
                  </w:rPr>
                  <w:tab/>
                </w:r>
                <w:r>
                  <w:rPr>
                    <w:webHidden/>
                  </w:rPr>
                  <w:fldChar w:fldCharType="begin"/>
                </w:r>
                <w:r>
                  <w:rPr>
                    <w:webHidden/>
                  </w:rPr>
                  <w:instrText xml:space="preserve"> PAGEREF _Toc6318974 \h </w:instrText>
                </w:r>
                <w:r>
                  <w:rPr>
                    <w:webHidden/>
                  </w:rPr>
                </w:r>
                <w:r>
                  <w:rPr>
                    <w:webHidden/>
                  </w:rPr>
                  <w:fldChar w:fldCharType="separate"/>
                </w:r>
                <w:r>
                  <w:rPr>
                    <w:webHidden/>
                  </w:rPr>
                  <w:t>98</w:t>
                </w:r>
                <w:r>
                  <w:rPr>
                    <w:webHidden/>
                  </w:rPr>
                  <w:fldChar w:fldCharType="end"/>
                </w:r>
              </w:hyperlink>
            </w:p>
            <w:p w14:paraId="0FC3B103" w14:textId="77777777" w:rsidR="0099354B" w:rsidRDefault="0099354B">
              <w:pPr>
                <w:pStyle w:val="TOC2"/>
                <w:rPr>
                  <w:rFonts w:asciiTheme="minorHAnsi" w:eastAsiaTheme="minorEastAsia" w:hAnsiTheme="minorHAnsi" w:cstheme="minorBidi"/>
                  <w:sz w:val="22"/>
                  <w:szCs w:val="22"/>
                </w:rPr>
              </w:pPr>
              <w:hyperlink w:anchor="_Toc6318975" w:history="1">
                <w:r w:rsidRPr="006A7EF6">
                  <w:rPr>
                    <w:rStyle w:val="Hyperlink"/>
                  </w:rPr>
                  <w:t>Grafana UI</w:t>
                </w:r>
                <w:r>
                  <w:rPr>
                    <w:webHidden/>
                  </w:rPr>
                  <w:tab/>
                </w:r>
                <w:r>
                  <w:rPr>
                    <w:webHidden/>
                  </w:rPr>
                  <w:fldChar w:fldCharType="begin"/>
                </w:r>
                <w:r>
                  <w:rPr>
                    <w:webHidden/>
                  </w:rPr>
                  <w:instrText xml:space="preserve"> PAGEREF _Toc6318975 \h </w:instrText>
                </w:r>
                <w:r>
                  <w:rPr>
                    <w:webHidden/>
                  </w:rPr>
                </w:r>
                <w:r>
                  <w:rPr>
                    <w:webHidden/>
                  </w:rPr>
                  <w:fldChar w:fldCharType="separate"/>
                </w:r>
                <w:r>
                  <w:rPr>
                    <w:webHidden/>
                  </w:rPr>
                  <w:t>98</w:t>
                </w:r>
                <w:r>
                  <w:rPr>
                    <w:webHidden/>
                  </w:rPr>
                  <w:fldChar w:fldCharType="end"/>
                </w:r>
              </w:hyperlink>
            </w:p>
            <w:p w14:paraId="616A77AF" w14:textId="77777777" w:rsidR="0099354B" w:rsidRDefault="0099354B">
              <w:pPr>
                <w:pStyle w:val="TOC1"/>
                <w:rPr>
                  <w:rFonts w:asciiTheme="minorHAnsi" w:eastAsiaTheme="minorEastAsia" w:hAnsiTheme="minorHAnsi" w:cstheme="minorBidi"/>
                  <w:sz w:val="22"/>
                  <w:szCs w:val="22"/>
                </w:rPr>
              </w:pPr>
              <w:hyperlink w:anchor="_Toc6318976" w:history="1">
                <w:r w:rsidRPr="006A7EF6">
                  <w:rPr>
                    <w:rStyle w:val="Hyperlink"/>
                  </w:rPr>
                  <w:t>Deploying Prometheus and Grafana on Docker swarm</w:t>
                </w:r>
                <w:r>
                  <w:rPr>
                    <w:webHidden/>
                  </w:rPr>
                  <w:tab/>
                </w:r>
                <w:r>
                  <w:rPr>
                    <w:webHidden/>
                  </w:rPr>
                  <w:fldChar w:fldCharType="begin"/>
                </w:r>
                <w:r>
                  <w:rPr>
                    <w:webHidden/>
                  </w:rPr>
                  <w:instrText xml:space="preserve"> PAGEREF _Toc6318976 \h </w:instrText>
                </w:r>
                <w:r>
                  <w:rPr>
                    <w:webHidden/>
                  </w:rPr>
                </w:r>
                <w:r>
                  <w:rPr>
                    <w:webHidden/>
                  </w:rPr>
                  <w:fldChar w:fldCharType="separate"/>
                </w:r>
                <w:r>
                  <w:rPr>
                    <w:webHidden/>
                  </w:rPr>
                  <w:t>101</w:t>
                </w:r>
                <w:r>
                  <w:rPr>
                    <w:webHidden/>
                  </w:rPr>
                  <w:fldChar w:fldCharType="end"/>
                </w:r>
              </w:hyperlink>
            </w:p>
            <w:p w14:paraId="4C7E6C3C" w14:textId="77777777" w:rsidR="0099354B" w:rsidRDefault="0099354B">
              <w:pPr>
                <w:pStyle w:val="TOC2"/>
                <w:rPr>
                  <w:rFonts w:asciiTheme="minorHAnsi" w:eastAsiaTheme="minorEastAsia" w:hAnsiTheme="minorHAnsi" w:cstheme="minorBidi"/>
                  <w:sz w:val="22"/>
                  <w:szCs w:val="22"/>
                </w:rPr>
              </w:pPr>
              <w:hyperlink w:anchor="_Toc6318977" w:history="1">
                <w:r w:rsidRPr="006A7EF6">
                  <w:rPr>
                    <w:rStyle w:val="Hyperlink"/>
                  </w:rPr>
                  <w:t>Monitoring with Prometheus and Grafana</w:t>
                </w:r>
                <w:r>
                  <w:rPr>
                    <w:webHidden/>
                  </w:rPr>
                  <w:tab/>
                </w:r>
                <w:r>
                  <w:rPr>
                    <w:webHidden/>
                  </w:rPr>
                  <w:fldChar w:fldCharType="begin"/>
                </w:r>
                <w:r>
                  <w:rPr>
                    <w:webHidden/>
                  </w:rPr>
                  <w:instrText xml:space="preserve"> PAGEREF _Toc6318977 \h </w:instrText>
                </w:r>
                <w:r>
                  <w:rPr>
                    <w:webHidden/>
                  </w:rPr>
                </w:r>
                <w:r>
                  <w:rPr>
                    <w:webHidden/>
                  </w:rPr>
                  <w:fldChar w:fldCharType="separate"/>
                </w:r>
                <w:r>
                  <w:rPr>
                    <w:webHidden/>
                  </w:rPr>
                  <w:t>101</w:t>
                </w:r>
                <w:r>
                  <w:rPr>
                    <w:webHidden/>
                  </w:rPr>
                  <w:fldChar w:fldCharType="end"/>
                </w:r>
              </w:hyperlink>
            </w:p>
            <w:p w14:paraId="290B16B6" w14:textId="77777777" w:rsidR="0099354B" w:rsidRDefault="0099354B">
              <w:pPr>
                <w:pStyle w:val="TOC2"/>
                <w:rPr>
                  <w:rFonts w:asciiTheme="minorHAnsi" w:eastAsiaTheme="minorEastAsia" w:hAnsiTheme="minorHAnsi" w:cstheme="minorBidi"/>
                  <w:sz w:val="22"/>
                  <w:szCs w:val="22"/>
                </w:rPr>
              </w:pPr>
              <w:hyperlink w:anchor="_Toc6318978" w:history="1">
                <w:r w:rsidRPr="006A7EF6">
                  <w:rPr>
                    <w:rStyle w:val="Hyperlink"/>
                  </w:rPr>
                  <w:t>Playbooks for installing Prometheus and Grafana on Docker swarm</w:t>
                </w:r>
                <w:r>
                  <w:rPr>
                    <w:webHidden/>
                  </w:rPr>
                  <w:tab/>
                </w:r>
                <w:r>
                  <w:rPr>
                    <w:webHidden/>
                  </w:rPr>
                  <w:fldChar w:fldCharType="begin"/>
                </w:r>
                <w:r>
                  <w:rPr>
                    <w:webHidden/>
                  </w:rPr>
                  <w:instrText xml:space="preserve"> PAGEREF _Toc6318978 \h </w:instrText>
                </w:r>
                <w:r>
                  <w:rPr>
                    <w:webHidden/>
                  </w:rPr>
                </w:r>
                <w:r>
                  <w:rPr>
                    <w:webHidden/>
                  </w:rPr>
                  <w:fldChar w:fldCharType="separate"/>
                </w:r>
                <w:r>
                  <w:rPr>
                    <w:webHidden/>
                  </w:rPr>
                  <w:t>102</w:t>
                </w:r>
                <w:r>
                  <w:rPr>
                    <w:webHidden/>
                  </w:rPr>
                  <w:fldChar w:fldCharType="end"/>
                </w:r>
              </w:hyperlink>
            </w:p>
            <w:p w14:paraId="29730096" w14:textId="77777777" w:rsidR="0099354B" w:rsidRDefault="0099354B">
              <w:pPr>
                <w:pStyle w:val="TOC2"/>
                <w:rPr>
                  <w:rFonts w:asciiTheme="minorHAnsi" w:eastAsiaTheme="minorEastAsia" w:hAnsiTheme="minorHAnsi" w:cstheme="minorBidi"/>
                  <w:sz w:val="22"/>
                  <w:szCs w:val="22"/>
                </w:rPr>
              </w:pPr>
              <w:hyperlink w:anchor="_Toc6318979" w:history="1">
                <w:r w:rsidRPr="006A7EF6">
                  <w:rPr>
                    <w:rStyle w:val="Hyperlink"/>
                  </w:rPr>
                  <w:t>Prometheus and Grafana configuration</w:t>
                </w:r>
                <w:r>
                  <w:rPr>
                    <w:webHidden/>
                  </w:rPr>
                  <w:tab/>
                </w:r>
                <w:r>
                  <w:rPr>
                    <w:webHidden/>
                  </w:rPr>
                  <w:fldChar w:fldCharType="begin"/>
                </w:r>
                <w:r>
                  <w:rPr>
                    <w:webHidden/>
                  </w:rPr>
                  <w:instrText xml:space="preserve"> PAGEREF _Toc6318979 \h </w:instrText>
                </w:r>
                <w:r>
                  <w:rPr>
                    <w:webHidden/>
                  </w:rPr>
                </w:r>
                <w:r>
                  <w:rPr>
                    <w:webHidden/>
                  </w:rPr>
                  <w:fldChar w:fldCharType="separate"/>
                </w:r>
                <w:r>
                  <w:rPr>
                    <w:webHidden/>
                  </w:rPr>
                  <w:t>102</w:t>
                </w:r>
                <w:r>
                  <w:rPr>
                    <w:webHidden/>
                  </w:rPr>
                  <w:fldChar w:fldCharType="end"/>
                </w:r>
              </w:hyperlink>
            </w:p>
            <w:p w14:paraId="3BEA445F" w14:textId="77777777" w:rsidR="0099354B" w:rsidRDefault="0099354B">
              <w:pPr>
                <w:pStyle w:val="TOC2"/>
                <w:rPr>
                  <w:rFonts w:asciiTheme="minorHAnsi" w:eastAsiaTheme="minorEastAsia" w:hAnsiTheme="minorHAnsi" w:cstheme="minorBidi"/>
                  <w:sz w:val="22"/>
                  <w:szCs w:val="22"/>
                </w:rPr>
              </w:pPr>
              <w:hyperlink w:anchor="_Toc6318980" w:history="1">
                <w:r w:rsidRPr="006A7EF6">
                  <w:rPr>
                    <w:rStyle w:val="Hyperlink"/>
                  </w:rPr>
                  <w:t>Accessing Grafana UI</w:t>
                </w:r>
                <w:r>
                  <w:rPr>
                    <w:webHidden/>
                  </w:rPr>
                  <w:tab/>
                </w:r>
                <w:r>
                  <w:rPr>
                    <w:webHidden/>
                  </w:rPr>
                  <w:fldChar w:fldCharType="begin"/>
                </w:r>
                <w:r>
                  <w:rPr>
                    <w:webHidden/>
                  </w:rPr>
                  <w:instrText xml:space="preserve"> PAGEREF _Toc6318980 \h </w:instrText>
                </w:r>
                <w:r>
                  <w:rPr>
                    <w:webHidden/>
                  </w:rPr>
                </w:r>
                <w:r>
                  <w:rPr>
                    <w:webHidden/>
                  </w:rPr>
                  <w:fldChar w:fldCharType="separate"/>
                </w:r>
                <w:r>
                  <w:rPr>
                    <w:webHidden/>
                  </w:rPr>
                  <w:t>102</w:t>
                </w:r>
                <w:r>
                  <w:rPr>
                    <w:webHidden/>
                  </w:rPr>
                  <w:fldChar w:fldCharType="end"/>
                </w:r>
              </w:hyperlink>
            </w:p>
            <w:p w14:paraId="254DCE19" w14:textId="77777777" w:rsidR="0099354B" w:rsidRDefault="0099354B">
              <w:pPr>
                <w:pStyle w:val="TOC1"/>
                <w:rPr>
                  <w:rFonts w:asciiTheme="minorHAnsi" w:eastAsiaTheme="minorEastAsia" w:hAnsiTheme="minorHAnsi" w:cstheme="minorBidi"/>
                  <w:sz w:val="22"/>
                  <w:szCs w:val="22"/>
                </w:rPr>
              </w:pPr>
              <w:hyperlink w:anchor="_Toc6318981" w:history="1">
                <w:r w:rsidRPr="006A7EF6">
                  <w:rPr>
                    <w:rStyle w:val="Hyperlink"/>
                  </w:rPr>
                  <w:t>Backup and restore</w:t>
                </w:r>
                <w:r>
                  <w:rPr>
                    <w:webHidden/>
                  </w:rPr>
                  <w:tab/>
                </w:r>
                <w:r>
                  <w:rPr>
                    <w:webHidden/>
                  </w:rPr>
                  <w:fldChar w:fldCharType="begin"/>
                </w:r>
                <w:r>
                  <w:rPr>
                    <w:webHidden/>
                  </w:rPr>
                  <w:instrText xml:space="preserve"> PAGEREF _Toc6318981 \h </w:instrText>
                </w:r>
                <w:r>
                  <w:rPr>
                    <w:webHidden/>
                  </w:rPr>
                </w:r>
                <w:r>
                  <w:rPr>
                    <w:webHidden/>
                  </w:rPr>
                  <w:fldChar w:fldCharType="separate"/>
                </w:r>
                <w:r>
                  <w:rPr>
                    <w:webHidden/>
                  </w:rPr>
                  <w:t>104</w:t>
                </w:r>
                <w:r>
                  <w:rPr>
                    <w:webHidden/>
                  </w:rPr>
                  <w:fldChar w:fldCharType="end"/>
                </w:r>
              </w:hyperlink>
            </w:p>
            <w:p w14:paraId="34E869E7" w14:textId="77777777" w:rsidR="0099354B" w:rsidRDefault="0099354B">
              <w:pPr>
                <w:pStyle w:val="TOC2"/>
                <w:rPr>
                  <w:rFonts w:asciiTheme="minorHAnsi" w:eastAsiaTheme="minorEastAsia" w:hAnsiTheme="minorHAnsi" w:cstheme="minorBidi"/>
                  <w:sz w:val="22"/>
                  <w:szCs w:val="22"/>
                </w:rPr>
              </w:pPr>
              <w:hyperlink w:anchor="_Toc6318982" w:history="1">
                <w:r w:rsidRPr="006A7EF6">
                  <w:rPr>
                    <w:rStyle w:val="Hyperlink"/>
                  </w:rPr>
                  <w:t>Backup and restore UCP and DTR</w:t>
                </w:r>
                <w:r>
                  <w:rPr>
                    <w:webHidden/>
                  </w:rPr>
                  <w:tab/>
                </w:r>
                <w:r>
                  <w:rPr>
                    <w:webHidden/>
                  </w:rPr>
                  <w:fldChar w:fldCharType="begin"/>
                </w:r>
                <w:r>
                  <w:rPr>
                    <w:webHidden/>
                  </w:rPr>
                  <w:instrText xml:space="preserve"> PAGEREF _Toc6318982 \h </w:instrText>
                </w:r>
                <w:r>
                  <w:rPr>
                    <w:webHidden/>
                  </w:rPr>
                </w:r>
                <w:r>
                  <w:rPr>
                    <w:webHidden/>
                  </w:rPr>
                  <w:fldChar w:fldCharType="separate"/>
                </w:r>
                <w:r>
                  <w:rPr>
                    <w:webHidden/>
                  </w:rPr>
                  <w:t>104</w:t>
                </w:r>
                <w:r>
                  <w:rPr>
                    <w:webHidden/>
                  </w:rPr>
                  <w:fldChar w:fldCharType="end"/>
                </w:r>
              </w:hyperlink>
            </w:p>
            <w:p w14:paraId="53338E12" w14:textId="77777777" w:rsidR="0099354B" w:rsidRDefault="0099354B">
              <w:pPr>
                <w:pStyle w:val="TOC2"/>
                <w:rPr>
                  <w:rFonts w:asciiTheme="minorHAnsi" w:eastAsiaTheme="minorEastAsia" w:hAnsiTheme="minorHAnsi" w:cstheme="minorBidi"/>
                  <w:sz w:val="22"/>
                  <w:szCs w:val="22"/>
                </w:rPr>
              </w:pPr>
              <w:hyperlink w:anchor="_Toc6318983" w:history="1">
                <w:r w:rsidRPr="006A7EF6">
                  <w:rPr>
                    <w:rStyle w:val="Hyperlink"/>
                  </w:rPr>
                  <w:t>Backup and restore Docker persistent volumes</w:t>
                </w:r>
                <w:r>
                  <w:rPr>
                    <w:webHidden/>
                  </w:rPr>
                  <w:tab/>
                </w:r>
                <w:r>
                  <w:rPr>
                    <w:webHidden/>
                  </w:rPr>
                  <w:fldChar w:fldCharType="begin"/>
                </w:r>
                <w:r>
                  <w:rPr>
                    <w:webHidden/>
                  </w:rPr>
                  <w:instrText xml:space="preserve"> PAGEREF _Toc6318983 \h </w:instrText>
                </w:r>
                <w:r>
                  <w:rPr>
                    <w:webHidden/>
                  </w:rPr>
                </w:r>
                <w:r>
                  <w:rPr>
                    <w:webHidden/>
                  </w:rPr>
                  <w:fldChar w:fldCharType="separate"/>
                </w:r>
                <w:r>
                  <w:rPr>
                    <w:webHidden/>
                  </w:rPr>
                  <w:t>112</w:t>
                </w:r>
                <w:r>
                  <w:rPr>
                    <w:webHidden/>
                  </w:rPr>
                  <w:fldChar w:fldCharType="end"/>
                </w:r>
              </w:hyperlink>
            </w:p>
            <w:p w14:paraId="7BDE297E" w14:textId="77777777" w:rsidR="0099354B" w:rsidRDefault="0099354B">
              <w:pPr>
                <w:pStyle w:val="TOC2"/>
                <w:rPr>
                  <w:rFonts w:asciiTheme="minorHAnsi" w:eastAsiaTheme="minorEastAsia" w:hAnsiTheme="minorHAnsi" w:cstheme="minorBidi"/>
                  <w:sz w:val="22"/>
                  <w:szCs w:val="22"/>
                </w:rPr>
              </w:pPr>
              <w:hyperlink w:anchor="_Toc6318984" w:history="1">
                <w:r w:rsidRPr="006A7EF6">
                  <w:rPr>
                    <w:rStyle w:val="Hyperlink"/>
                  </w:rPr>
                  <w:t>Integrate UCP and DTR backup with HPE RMC and HPE StoreOnce</w:t>
                </w:r>
                <w:r>
                  <w:rPr>
                    <w:webHidden/>
                  </w:rPr>
                  <w:tab/>
                </w:r>
                <w:r>
                  <w:rPr>
                    <w:webHidden/>
                  </w:rPr>
                  <w:fldChar w:fldCharType="begin"/>
                </w:r>
                <w:r>
                  <w:rPr>
                    <w:webHidden/>
                  </w:rPr>
                  <w:instrText xml:space="preserve"> PAGEREF _Toc6318984 \h </w:instrText>
                </w:r>
                <w:r>
                  <w:rPr>
                    <w:webHidden/>
                  </w:rPr>
                </w:r>
                <w:r>
                  <w:rPr>
                    <w:webHidden/>
                  </w:rPr>
                  <w:fldChar w:fldCharType="separate"/>
                </w:r>
                <w:r>
                  <w:rPr>
                    <w:webHidden/>
                  </w:rPr>
                  <w:t>115</w:t>
                </w:r>
                <w:r>
                  <w:rPr>
                    <w:webHidden/>
                  </w:rPr>
                  <w:fldChar w:fldCharType="end"/>
                </w:r>
              </w:hyperlink>
            </w:p>
            <w:p w14:paraId="14EAC8A1" w14:textId="77777777" w:rsidR="0099354B" w:rsidRDefault="0099354B">
              <w:pPr>
                <w:pStyle w:val="TOC1"/>
                <w:rPr>
                  <w:rFonts w:asciiTheme="minorHAnsi" w:eastAsiaTheme="minorEastAsia" w:hAnsiTheme="minorHAnsi" w:cstheme="minorBidi"/>
                  <w:sz w:val="22"/>
                  <w:szCs w:val="22"/>
                </w:rPr>
              </w:pPr>
              <w:hyperlink w:anchor="_Toc6318985" w:history="1">
                <w:r w:rsidRPr="006A7EF6">
                  <w:rPr>
                    <w:rStyle w:val="Hyperlink"/>
                  </w:rPr>
                  <w:t>Solution lifecycle management</w:t>
                </w:r>
                <w:r>
                  <w:rPr>
                    <w:webHidden/>
                  </w:rPr>
                  <w:tab/>
                </w:r>
                <w:r>
                  <w:rPr>
                    <w:webHidden/>
                  </w:rPr>
                  <w:fldChar w:fldCharType="begin"/>
                </w:r>
                <w:r>
                  <w:rPr>
                    <w:webHidden/>
                  </w:rPr>
                  <w:instrText xml:space="preserve"> PAGEREF _Toc6318985 \h </w:instrText>
                </w:r>
                <w:r>
                  <w:rPr>
                    <w:webHidden/>
                  </w:rPr>
                </w:r>
                <w:r>
                  <w:rPr>
                    <w:webHidden/>
                  </w:rPr>
                  <w:fldChar w:fldCharType="separate"/>
                </w:r>
                <w:r>
                  <w:rPr>
                    <w:webHidden/>
                  </w:rPr>
                  <w:t>116</w:t>
                </w:r>
                <w:r>
                  <w:rPr>
                    <w:webHidden/>
                  </w:rPr>
                  <w:fldChar w:fldCharType="end"/>
                </w:r>
              </w:hyperlink>
            </w:p>
            <w:p w14:paraId="0E1F73BA" w14:textId="77777777" w:rsidR="0099354B" w:rsidRDefault="0099354B">
              <w:pPr>
                <w:pStyle w:val="TOC2"/>
                <w:rPr>
                  <w:rFonts w:asciiTheme="minorHAnsi" w:eastAsiaTheme="minorEastAsia" w:hAnsiTheme="minorHAnsi" w:cstheme="minorBidi"/>
                  <w:sz w:val="22"/>
                  <w:szCs w:val="22"/>
                </w:rPr>
              </w:pPr>
              <w:hyperlink w:anchor="_Toc6318986" w:history="1">
                <w:r w:rsidRPr="006A7EF6">
                  <w:rPr>
                    <w:rStyle w:val="Hyperlink"/>
                  </w:rPr>
                  <w:t>HPE Synergy</w:t>
                </w:r>
                <w:r>
                  <w:rPr>
                    <w:webHidden/>
                  </w:rPr>
                  <w:tab/>
                </w:r>
                <w:r>
                  <w:rPr>
                    <w:webHidden/>
                  </w:rPr>
                  <w:fldChar w:fldCharType="begin"/>
                </w:r>
                <w:r>
                  <w:rPr>
                    <w:webHidden/>
                  </w:rPr>
                  <w:instrText xml:space="preserve"> PAGEREF _Toc6318986 \h </w:instrText>
                </w:r>
                <w:r>
                  <w:rPr>
                    <w:webHidden/>
                  </w:rPr>
                </w:r>
                <w:r>
                  <w:rPr>
                    <w:webHidden/>
                  </w:rPr>
                  <w:fldChar w:fldCharType="separate"/>
                </w:r>
                <w:r>
                  <w:rPr>
                    <w:webHidden/>
                  </w:rPr>
                  <w:t>116</w:t>
                </w:r>
                <w:r>
                  <w:rPr>
                    <w:webHidden/>
                  </w:rPr>
                  <w:fldChar w:fldCharType="end"/>
                </w:r>
              </w:hyperlink>
            </w:p>
            <w:p w14:paraId="67A752A0" w14:textId="77777777" w:rsidR="0099354B" w:rsidRDefault="0099354B">
              <w:pPr>
                <w:pStyle w:val="TOC2"/>
                <w:rPr>
                  <w:rFonts w:asciiTheme="minorHAnsi" w:eastAsiaTheme="minorEastAsia" w:hAnsiTheme="minorHAnsi" w:cstheme="minorBidi"/>
                  <w:sz w:val="22"/>
                  <w:szCs w:val="22"/>
                </w:rPr>
              </w:pPr>
              <w:hyperlink w:anchor="_Toc6318987" w:history="1">
                <w:r w:rsidRPr="006A7EF6">
                  <w:rPr>
                    <w:rStyle w:val="Hyperlink"/>
                  </w:rPr>
                  <w:t>vSphere Docker Volume Service Plug-in</w:t>
                </w:r>
                <w:r>
                  <w:rPr>
                    <w:webHidden/>
                  </w:rPr>
                  <w:tab/>
                </w:r>
                <w:r>
                  <w:rPr>
                    <w:webHidden/>
                  </w:rPr>
                  <w:fldChar w:fldCharType="begin"/>
                </w:r>
                <w:r>
                  <w:rPr>
                    <w:webHidden/>
                  </w:rPr>
                  <w:instrText xml:space="preserve"> PAGEREF _Toc6318987 \h </w:instrText>
                </w:r>
                <w:r>
                  <w:rPr>
                    <w:webHidden/>
                  </w:rPr>
                </w:r>
                <w:r>
                  <w:rPr>
                    <w:webHidden/>
                  </w:rPr>
                  <w:fldChar w:fldCharType="separate"/>
                </w:r>
                <w:r>
                  <w:rPr>
                    <w:webHidden/>
                  </w:rPr>
                  <w:t>116</w:t>
                </w:r>
                <w:r>
                  <w:rPr>
                    <w:webHidden/>
                  </w:rPr>
                  <w:fldChar w:fldCharType="end"/>
                </w:r>
              </w:hyperlink>
            </w:p>
            <w:p w14:paraId="1919BCD6" w14:textId="77777777" w:rsidR="0099354B" w:rsidRDefault="0099354B">
              <w:pPr>
                <w:pStyle w:val="TOC2"/>
                <w:rPr>
                  <w:rFonts w:asciiTheme="minorHAnsi" w:eastAsiaTheme="minorEastAsia" w:hAnsiTheme="minorHAnsi" w:cstheme="minorBidi"/>
                  <w:sz w:val="22"/>
                  <w:szCs w:val="22"/>
                </w:rPr>
              </w:pPr>
              <w:hyperlink w:anchor="_Toc6318988" w:history="1">
                <w:r w:rsidRPr="006A7EF6">
                  <w:rPr>
                    <w:rStyle w:val="Hyperlink"/>
                  </w:rPr>
                  <w:t>Red Hat Enterprise Linux operating system</w:t>
                </w:r>
                <w:r>
                  <w:rPr>
                    <w:webHidden/>
                  </w:rPr>
                  <w:tab/>
                </w:r>
                <w:r>
                  <w:rPr>
                    <w:webHidden/>
                  </w:rPr>
                  <w:fldChar w:fldCharType="begin"/>
                </w:r>
                <w:r>
                  <w:rPr>
                    <w:webHidden/>
                  </w:rPr>
                  <w:instrText xml:space="preserve"> PAGEREF _Toc6318988 \h </w:instrText>
                </w:r>
                <w:r>
                  <w:rPr>
                    <w:webHidden/>
                  </w:rPr>
                </w:r>
                <w:r>
                  <w:rPr>
                    <w:webHidden/>
                  </w:rPr>
                  <w:fldChar w:fldCharType="separate"/>
                </w:r>
                <w:r>
                  <w:rPr>
                    <w:webHidden/>
                  </w:rPr>
                  <w:t>117</w:t>
                </w:r>
                <w:r>
                  <w:rPr>
                    <w:webHidden/>
                  </w:rPr>
                  <w:fldChar w:fldCharType="end"/>
                </w:r>
              </w:hyperlink>
            </w:p>
            <w:p w14:paraId="0B6E2920" w14:textId="77777777" w:rsidR="0099354B" w:rsidRDefault="0099354B">
              <w:pPr>
                <w:pStyle w:val="TOC2"/>
                <w:rPr>
                  <w:rFonts w:asciiTheme="minorHAnsi" w:eastAsiaTheme="minorEastAsia" w:hAnsiTheme="minorHAnsi" w:cstheme="minorBidi"/>
                  <w:sz w:val="22"/>
                  <w:szCs w:val="22"/>
                </w:rPr>
              </w:pPr>
              <w:hyperlink w:anchor="_Toc6318989" w:history="1">
                <w:r w:rsidRPr="006A7EF6">
                  <w:rPr>
                    <w:rStyle w:val="Hyperlink"/>
                  </w:rPr>
                  <w:t>Docker EE Environment</w:t>
                </w:r>
                <w:r>
                  <w:rPr>
                    <w:webHidden/>
                  </w:rPr>
                  <w:tab/>
                </w:r>
                <w:r>
                  <w:rPr>
                    <w:webHidden/>
                  </w:rPr>
                  <w:fldChar w:fldCharType="begin"/>
                </w:r>
                <w:r>
                  <w:rPr>
                    <w:webHidden/>
                  </w:rPr>
                  <w:instrText xml:space="preserve"> PAGEREF _Toc6318989 \h </w:instrText>
                </w:r>
                <w:r>
                  <w:rPr>
                    <w:webHidden/>
                  </w:rPr>
                </w:r>
                <w:r>
                  <w:rPr>
                    <w:webHidden/>
                  </w:rPr>
                  <w:fldChar w:fldCharType="separate"/>
                </w:r>
                <w:r>
                  <w:rPr>
                    <w:webHidden/>
                  </w:rPr>
                  <w:t>118</w:t>
                </w:r>
                <w:r>
                  <w:rPr>
                    <w:webHidden/>
                  </w:rPr>
                  <w:fldChar w:fldCharType="end"/>
                </w:r>
              </w:hyperlink>
            </w:p>
            <w:p w14:paraId="1C2C59C3" w14:textId="77777777" w:rsidR="0099354B" w:rsidRDefault="0099354B">
              <w:pPr>
                <w:pStyle w:val="TOC2"/>
                <w:rPr>
                  <w:rFonts w:asciiTheme="minorHAnsi" w:eastAsiaTheme="minorEastAsia" w:hAnsiTheme="minorHAnsi" w:cstheme="minorBidi"/>
                  <w:sz w:val="22"/>
                  <w:szCs w:val="22"/>
                </w:rPr>
              </w:pPr>
              <w:hyperlink w:anchor="_Toc6318990" w:history="1">
                <w:r w:rsidRPr="006A7EF6">
                  <w:rPr>
                    <w:rStyle w:val="Hyperlink"/>
                  </w:rPr>
                  <w:t>Monitoring Tools</w:t>
                </w:r>
                <w:r>
                  <w:rPr>
                    <w:webHidden/>
                  </w:rPr>
                  <w:tab/>
                </w:r>
                <w:r>
                  <w:rPr>
                    <w:webHidden/>
                  </w:rPr>
                  <w:fldChar w:fldCharType="begin"/>
                </w:r>
                <w:r>
                  <w:rPr>
                    <w:webHidden/>
                  </w:rPr>
                  <w:instrText xml:space="preserve"> PAGEREF _Toc6318990 \h </w:instrText>
                </w:r>
                <w:r>
                  <w:rPr>
                    <w:webHidden/>
                  </w:rPr>
                </w:r>
                <w:r>
                  <w:rPr>
                    <w:webHidden/>
                  </w:rPr>
                  <w:fldChar w:fldCharType="separate"/>
                </w:r>
                <w:r>
                  <w:rPr>
                    <w:webHidden/>
                  </w:rPr>
                  <w:t>118</w:t>
                </w:r>
                <w:r>
                  <w:rPr>
                    <w:webHidden/>
                  </w:rPr>
                  <w:fldChar w:fldCharType="end"/>
                </w:r>
              </w:hyperlink>
            </w:p>
            <w:p w14:paraId="6C7C5CF6" w14:textId="77777777" w:rsidR="0099354B" w:rsidRDefault="0099354B">
              <w:pPr>
                <w:pStyle w:val="TOC1"/>
                <w:rPr>
                  <w:rFonts w:asciiTheme="minorHAnsi" w:eastAsiaTheme="minorEastAsia" w:hAnsiTheme="minorHAnsi" w:cstheme="minorBidi"/>
                  <w:sz w:val="22"/>
                  <w:szCs w:val="22"/>
                </w:rPr>
              </w:pPr>
              <w:hyperlink w:anchor="_Toc6318991" w:history="1">
                <w:r w:rsidRPr="006A7EF6">
                  <w:rPr>
                    <w:rStyle w:val="Hyperlink"/>
                  </w:rPr>
                  <w:t>Summary</w:t>
                </w:r>
                <w:r>
                  <w:rPr>
                    <w:webHidden/>
                  </w:rPr>
                  <w:tab/>
                </w:r>
                <w:r>
                  <w:rPr>
                    <w:webHidden/>
                  </w:rPr>
                  <w:fldChar w:fldCharType="begin"/>
                </w:r>
                <w:r>
                  <w:rPr>
                    <w:webHidden/>
                  </w:rPr>
                  <w:instrText xml:space="preserve"> PAGEREF _Toc6318991 \h </w:instrText>
                </w:r>
                <w:r>
                  <w:rPr>
                    <w:webHidden/>
                  </w:rPr>
                </w:r>
                <w:r>
                  <w:rPr>
                    <w:webHidden/>
                  </w:rPr>
                  <w:fldChar w:fldCharType="separate"/>
                </w:r>
                <w:r>
                  <w:rPr>
                    <w:webHidden/>
                  </w:rPr>
                  <w:t>118</w:t>
                </w:r>
                <w:r>
                  <w:rPr>
                    <w:webHidden/>
                  </w:rPr>
                  <w:fldChar w:fldCharType="end"/>
                </w:r>
              </w:hyperlink>
            </w:p>
            <w:p w14:paraId="7A074260" w14:textId="77777777" w:rsidR="0099354B" w:rsidRDefault="0099354B">
              <w:pPr>
                <w:pStyle w:val="TOC1"/>
                <w:rPr>
                  <w:rFonts w:asciiTheme="minorHAnsi" w:eastAsiaTheme="minorEastAsia" w:hAnsiTheme="minorHAnsi" w:cstheme="minorBidi"/>
                  <w:sz w:val="22"/>
                  <w:szCs w:val="22"/>
                </w:rPr>
              </w:pPr>
              <w:hyperlink w:anchor="_Toc6318992" w:history="1">
                <w:r w:rsidRPr="006A7EF6">
                  <w:rPr>
                    <w:rStyle w:val="Hyperlink"/>
                  </w:rPr>
                  <w:t>Appendix A: Software Licenses</w:t>
                </w:r>
                <w:r>
                  <w:rPr>
                    <w:webHidden/>
                  </w:rPr>
                  <w:tab/>
                </w:r>
                <w:r>
                  <w:rPr>
                    <w:webHidden/>
                  </w:rPr>
                  <w:fldChar w:fldCharType="begin"/>
                </w:r>
                <w:r>
                  <w:rPr>
                    <w:webHidden/>
                  </w:rPr>
                  <w:instrText xml:space="preserve"> PAGEREF _Toc6318992 \h </w:instrText>
                </w:r>
                <w:r>
                  <w:rPr>
                    <w:webHidden/>
                  </w:rPr>
                </w:r>
                <w:r>
                  <w:rPr>
                    <w:webHidden/>
                  </w:rPr>
                  <w:fldChar w:fldCharType="separate"/>
                </w:r>
                <w:r>
                  <w:rPr>
                    <w:webHidden/>
                  </w:rPr>
                  <w:t>119</w:t>
                </w:r>
                <w:r>
                  <w:rPr>
                    <w:webHidden/>
                  </w:rPr>
                  <w:fldChar w:fldCharType="end"/>
                </w:r>
              </w:hyperlink>
            </w:p>
            <w:p w14:paraId="038A4435" w14:textId="77777777" w:rsidR="0099354B" w:rsidRDefault="0099354B">
              <w:pPr>
                <w:pStyle w:val="TOC1"/>
                <w:rPr>
                  <w:rFonts w:asciiTheme="minorHAnsi" w:eastAsiaTheme="minorEastAsia" w:hAnsiTheme="minorHAnsi" w:cstheme="minorBidi"/>
                  <w:sz w:val="22"/>
                  <w:szCs w:val="22"/>
                </w:rPr>
              </w:pPr>
              <w:hyperlink w:anchor="_Toc6318993" w:history="1">
                <w:r w:rsidRPr="006A7EF6">
                  <w:rPr>
                    <w:rStyle w:val="Hyperlink"/>
                  </w:rPr>
                  <w:t>Appendix B: Using customer supplied certificates for UCP and DTR</w:t>
                </w:r>
                <w:r>
                  <w:rPr>
                    <w:webHidden/>
                  </w:rPr>
                  <w:tab/>
                </w:r>
                <w:r>
                  <w:rPr>
                    <w:webHidden/>
                  </w:rPr>
                  <w:fldChar w:fldCharType="begin"/>
                </w:r>
                <w:r>
                  <w:rPr>
                    <w:webHidden/>
                  </w:rPr>
                  <w:instrText xml:space="preserve"> PAGEREF _Toc6318993 \h </w:instrText>
                </w:r>
                <w:r>
                  <w:rPr>
                    <w:webHidden/>
                  </w:rPr>
                </w:r>
                <w:r>
                  <w:rPr>
                    <w:webHidden/>
                  </w:rPr>
                  <w:fldChar w:fldCharType="separate"/>
                </w:r>
                <w:r>
                  <w:rPr>
                    <w:webHidden/>
                  </w:rPr>
                  <w:t>119</w:t>
                </w:r>
                <w:r>
                  <w:rPr>
                    <w:webHidden/>
                  </w:rPr>
                  <w:fldChar w:fldCharType="end"/>
                </w:r>
              </w:hyperlink>
            </w:p>
            <w:p w14:paraId="6A6744F2" w14:textId="77777777" w:rsidR="0099354B" w:rsidRDefault="0099354B">
              <w:pPr>
                <w:pStyle w:val="TOC2"/>
                <w:rPr>
                  <w:rFonts w:asciiTheme="minorHAnsi" w:eastAsiaTheme="minorEastAsia" w:hAnsiTheme="minorHAnsi" w:cstheme="minorBidi"/>
                  <w:sz w:val="22"/>
                  <w:szCs w:val="22"/>
                </w:rPr>
              </w:pPr>
              <w:hyperlink w:anchor="_Toc6318994" w:history="1">
                <w:r w:rsidRPr="006A7EF6">
                  <w:rPr>
                    <w:rStyle w:val="Hyperlink"/>
                  </w:rPr>
                  <w:t>Generating and testing certificates</w:t>
                </w:r>
                <w:r>
                  <w:rPr>
                    <w:webHidden/>
                  </w:rPr>
                  <w:tab/>
                </w:r>
                <w:r>
                  <w:rPr>
                    <w:webHidden/>
                  </w:rPr>
                  <w:fldChar w:fldCharType="begin"/>
                </w:r>
                <w:r>
                  <w:rPr>
                    <w:webHidden/>
                  </w:rPr>
                  <w:instrText xml:space="preserve"> PAGEREF _Toc6318994 \h </w:instrText>
                </w:r>
                <w:r>
                  <w:rPr>
                    <w:webHidden/>
                  </w:rPr>
                </w:r>
                <w:r>
                  <w:rPr>
                    <w:webHidden/>
                  </w:rPr>
                  <w:fldChar w:fldCharType="separate"/>
                </w:r>
                <w:r>
                  <w:rPr>
                    <w:webHidden/>
                  </w:rPr>
                  <w:t>119</w:t>
                </w:r>
                <w:r>
                  <w:rPr>
                    <w:webHidden/>
                  </w:rPr>
                  <w:fldChar w:fldCharType="end"/>
                </w:r>
              </w:hyperlink>
            </w:p>
            <w:p w14:paraId="16CCF1C0" w14:textId="77777777" w:rsidR="0099354B" w:rsidRDefault="0099354B">
              <w:pPr>
                <w:pStyle w:val="TOC2"/>
                <w:rPr>
                  <w:rFonts w:asciiTheme="minorHAnsi" w:eastAsiaTheme="minorEastAsia" w:hAnsiTheme="minorHAnsi" w:cstheme="minorBidi"/>
                  <w:sz w:val="22"/>
                  <w:szCs w:val="22"/>
                </w:rPr>
              </w:pPr>
              <w:hyperlink w:anchor="_Toc6318995" w:history="1">
                <w:r w:rsidRPr="006A7EF6">
                  <w:rPr>
                    <w:rStyle w:val="Hyperlink"/>
                  </w:rPr>
                  <w:t>Verify your certificates</w:t>
                </w:r>
                <w:r>
                  <w:rPr>
                    <w:webHidden/>
                  </w:rPr>
                  <w:tab/>
                </w:r>
                <w:r>
                  <w:rPr>
                    <w:webHidden/>
                  </w:rPr>
                  <w:fldChar w:fldCharType="begin"/>
                </w:r>
                <w:r>
                  <w:rPr>
                    <w:webHidden/>
                  </w:rPr>
                  <w:instrText xml:space="preserve"> PAGEREF _Toc6318995 \h </w:instrText>
                </w:r>
                <w:r>
                  <w:rPr>
                    <w:webHidden/>
                  </w:rPr>
                </w:r>
                <w:r>
                  <w:rPr>
                    <w:webHidden/>
                  </w:rPr>
                  <w:fldChar w:fldCharType="separate"/>
                </w:r>
                <w:r>
                  <w:rPr>
                    <w:webHidden/>
                  </w:rPr>
                  <w:t>122</w:t>
                </w:r>
                <w:r>
                  <w:rPr>
                    <w:webHidden/>
                  </w:rPr>
                  <w:fldChar w:fldCharType="end"/>
                </w:r>
              </w:hyperlink>
            </w:p>
            <w:p w14:paraId="4F631390" w14:textId="77777777" w:rsidR="0099354B" w:rsidRDefault="0099354B">
              <w:pPr>
                <w:pStyle w:val="TOC1"/>
                <w:rPr>
                  <w:rFonts w:asciiTheme="minorHAnsi" w:eastAsiaTheme="minorEastAsia" w:hAnsiTheme="minorHAnsi" w:cstheme="minorBidi"/>
                  <w:sz w:val="22"/>
                  <w:szCs w:val="22"/>
                </w:rPr>
              </w:pPr>
              <w:hyperlink w:anchor="_Toc6318996" w:history="1">
                <w:r w:rsidRPr="006A7EF6">
                  <w:rPr>
                    <w:rStyle w:val="Hyperlink"/>
                  </w:rPr>
                  <w:t>Appendix C: Enabling SSL between the universal forwarders and the Splunk indexers using your certificates</w:t>
                </w:r>
                <w:r>
                  <w:rPr>
                    <w:webHidden/>
                  </w:rPr>
                  <w:tab/>
                </w:r>
                <w:r>
                  <w:rPr>
                    <w:webHidden/>
                  </w:rPr>
                  <w:fldChar w:fldCharType="begin"/>
                </w:r>
                <w:r>
                  <w:rPr>
                    <w:webHidden/>
                  </w:rPr>
                  <w:instrText xml:space="preserve"> PAGEREF _Toc6318996 \h </w:instrText>
                </w:r>
                <w:r>
                  <w:rPr>
                    <w:webHidden/>
                  </w:rPr>
                </w:r>
                <w:r>
                  <w:rPr>
                    <w:webHidden/>
                  </w:rPr>
                  <w:fldChar w:fldCharType="separate"/>
                </w:r>
                <w:r>
                  <w:rPr>
                    <w:webHidden/>
                  </w:rPr>
                  <w:t>122</w:t>
                </w:r>
                <w:r>
                  <w:rPr>
                    <w:webHidden/>
                  </w:rPr>
                  <w:fldChar w:fldCharType="end"/>
                </w:r>
              </w:hyperlink>
            </w:p>
            <w:p w14:paraId="26F259B9" w14:textId="77777777" w:rsidR="0099354B" w:rsidRDefault="0099354B">
              <w:pPr>
                <w:pStyle w:val="TOC2"/>
                <w:rPr>
                  <w:rFonts w:asciiTheme="minorHAnsi" w:eastAsiaTheme="minorEastAsia" w:hAnsiTheme="minorHAnsi" w:cstheme="minorBidi"/>
                  <w:sz w:val="22"/>
                  <w:szCs w:val="22"/>
                </w:rPr>
              </w:pPr>
              <w:hyperlink w:anchor="_Toc6318997" w:history="1">
                <w:r w:rsidRPr="006A7EF6">
                  <w:rPr>
                    <w:rStyle w:val="Hyperlink"/>
                  </w:rPr>
                  <w:t>Limitations</w:t>
                </w:r>
                <w:r>
                  <w:rPr>
                    <w:webHidden/>
                  </w:rPr>
                  <w:tab/>
                </w:r>
                <w:r>
                  <w:rPr>
                    <w:webHidden/>
                  </w:rPr>
                  <w:fldChar w:fldCharType="begin"/>
                </w:r>
                <w:r>
                  <w:rPr>
                    <w:webHidden/>
                  </w:rPr>
                  <w:instrText xml:space="preserve"> PAGEREF _Toc6318997 \h </w:instrText>
                </w:r>
                <w:r>
                  <w:rPr>
                    <w:webHidden/>
                  </w:rPr>
                </w:r>
                <w:r>
                  <w:rPr>
                    <w:webHidden/>
                  </w:rPr>
                  <w:fldChar w:fldCharType="separate"/>
                </w:r>
                <w:r>
                  <w:rPr>
                    <w:webHidden/>
                  </w:rPr>
                  <w:t>122</w:t>
                </w:r>
                <w:r>
                  <w:rPr>
                    <w:webHidden/>
                  </w:rPr>
                  <w:fldChar w:fldCharType="end"/>
                </w:r>
              </w:hyperlink>
            </w:p>
            <w:p w14:paraId="3A68E2F4" w14:textId="77777777" w:rsidR="0099354B" w:rsidRDefault="0099354B">
              <w:pPr>
                <w:pStyle w:val="TOC2"/>
                <w:rPr>
                  <w:rFonts w:asciiTheme="minorHAnsi" w:eastAsiaTheme="minorEastAsia" w:hAnsiTheme="minorHAnsi" w:cstheme="minorBidi"/>
                  <w:sz w:val="22"/>
                  <w:szCs w:val="22"/>
                </w:rPr>
              </w:pPr>
              <w:hyperlink w:anchor="_Toc6318998" w:history="1">
                <w:r w:rsidRPr="006A7EF6">
                  <w:rPr>
                    <w:rStyle w:val="Hyperlink"/>
                  </w:rPr>
                  <w:t>Prerequisites</w:t>
                </w:r>
                <w:r>
                  <w:rPr>
                    <w:webHidden/>
                  </w:rPr>
                  <w:tab/>
                </w:r>
                <w:r>
                  <w:rPr>
                    <w:webHidden/>
                  </w:rPr>
                  <w:fldChar w:fldCharType="begin"/>
                </w:r>
                <w:r>
                  <w:rPr>
                    <w:webHidden/>
                  </w:rPr>
                  <w:instrText xml:space="preserve"> PAGEREF _Toc6318998 \h </w:instrText>
                </w:r>
                <w:r>
                  <w:rPr>
                    <w:webHidden/>
                  </w:rPr>
                </w:r>
                <w:r>
                  <w:rPr>
                    <w:webHidden/>
                  </w:rPr>
                  <w:fldChar w:fldCharType="separate"/>
                </w:r>
                <w:r>
                  <w:rPr>
                    <w:webHidden/>
                  </w:rPr>
                  <w:t>123</w:t>
                </w:r>
                <w:r>
                  <w:rPr>
                    <w:webHidden/>
                  </w:rPr>
                  <w:fldChar w:fldCharType="end"/>
                </w:r>
              </w:hyperlink>
            </w:p>
            <w:p w14:paraId="64D76ED3" w14:textId="77777777" w:rsidR="0099354B" w:rsidRDefault="0099354B">
              <w:pPr>
                <w:pStyle w:val="TOC2"/>
                <w:rPr>
                  <w:rFonts w:asciiTheme="minorHAnsi" w:eastAsiaTheme="minorEastAsia" w:hAnsiTheme="minorHAnsi" w:cstheme="minorBidi"/>
                  <w:sz w:val="22"/>
                  <w:szCs w:val="22"/>
                </w:rPr>
              </w:pPr>
              <w:hyperlink w:anchor="_Toc6318999" w:history="1">
                <w:r w:rsidRPr="006A7EF6">
                  <w:rPr>
                    <w:rStyle w:val="Hyperlink"/>
                  </w:rPr>
                  <w:t>Before you deploy</w:t>
                </w:r>
                <w:r>
                  <w:rPr>
                    <w:webHidden/>
                  </w:rPr>
                  <w:tab/>
                </w:r>
                <w:r>
                  <w:rPr>
                    <w:webHidden/>
                  </w:rPr>
                  <w:fldChar w:fldCharType="begin"/>
                </w:r>
                <w:r>
                  <w:rPr>
                    <w:webHidden/>
                  </w:rPr>
                  <w:instrText xml:space="preserve"> PAGEREF _Toc6318999 \h </w:instrText>
                </w:r>
                <w:r>
                  <w:rPr>
                    <w:webHidden/>
                  </w:rPr>
                </w:r>
                <w:r>
                  <w:rPr>
                    <w:webHidden/>
                  </w:rPr>
                  <w:fldChar w:fldCharType="separate"/>
                </w:r>
                <w:r>
                  <w:rPr>
                    <w:webHidden/>
                  </w:rPr>
                  <w:t>123</w:t>
                </w:r>
                <w:r>
                  <w:rPr>
                    <w:webHidden/>
                  </w:rPr>
                  <w:fldChar w:fldCharType="end"/>
                </w:r>
              </w:hyperlink>
            </w:p>
            <w:p w14:paraId="37C379BB" w14:textId="77777777" w:rsidR="0099354B" w:rsidRDefault="0099354B">
              <w:pPr>
                <w:pStyle w:val="TOC2"/>
                <w:rPr>
                  <w:rFonts w:asciiTheme="minorHAnsi" w:eastAsiaTheme="minorEastAsia" w:hAnsiTheme="minorHAnsi" w:cstheme="minorBidi"/>
                  <w:sz w:val="22"/>
                  <w:szCs w:val="22"/>
                </w:rPr>
              </w:pPr>
              <w:hyperlink w:anchor="_Toc6319000" w:history="1">
                <w:r w:rsidRPr="006A7EF6">
                  <w:rPr>
                    <w:rStyle w:val="Hyperlink"/>
                  </w:rPr>
                  <w:t>Hybrid environment Linux / Windows</w:t>
                </w:r>
                <w:r>
                  <w:rPr>
                    <w:webHidden/>
                  </w:rPr>
                  <w:tab/>
                </w:r>
                <w:r>
                  <w:rPr>
                    <w:webHidden/>
                  </w:rPr>
                  <w:fldChar w:fldCharType="begin"/>
                </w:r>
                <w:r>
                  <w:rPr>
                    <w:webHidden/>
                  </w:rPr>
                  <w:instrText xml:space="preserve"> PAGEREF _Toc6319000 \h </w:instrText>
                </w:r>
                <w:r>
                  <w:rPr>
                    <w:webHidden/>
                  </w:rPr>
                </w:r>
                <w:r>
                  <w:rPr>
                    <w:webHidden/>
                  </w:rPr>
                  <w:fldChar w:fldCharType="separate"/>
                </w:r>
                <w:r>
                  <w:rPr>
                    <w:webHidden/>
                  </w:rPr>
                  <w:t>124</w:t>
                </w:r>
                <w:r>
                  <w:rPr>
                    <w:webHidden/>
                  </w:rPr>
                  <w:fldChar w:fldCharType="end"/>
                </w:r>
              </w:hyperlink>
            </w:p>
            <w:p w14:paraId="6121D60B" w14:textId="77777777" w:rsidR="0099354B" w:rsidRDefault="0099354B">
              <w:pPr>
                <w:pStyle w:val="TOC1"/>
                <w:rPr>
                  <w:rFonts w:asciiTheme="minorHAnsi" w:eastAsiaTheme="minorEastAsia" w:hAnsiTheme="minorHAnsi" w:cstheme="minorBidi"/>
                  <w:sz w:val="22"/>
                  <w:szCs w:val="22"/>
                </w:rPr>
              </w:pPr>
              <w:hyperlink w:anchor="_Toc6319001" w:history="1">
                <w:r w:rsidRPr="006A7EF6">
                  <w:rPr>
                    <w:rStyle w:val="Hyperlink"/>
                  </w:rPr>
                  <w:t>Appendix D: How to check that certs were deployed correctly</w:t>
                </w:r>
                <w:r>
                  <w:rPr>
                    <w:webHidden/>
                  </w:rPr>
                  <w:tab/>
                </w:r>
                <w:r>
                  <w:rPr>
                    <w:webHidden/>
                  </w:rPr>
                  <w:fldChar w:fldCharType="begin"/>
                </w:r>
                <w:r>
                  <w:rPr>
                    <w:webHidden/>
                  </w:rPr>
                  <w:instrText xml:space="preserve"> PAGEREF _Toc6319001 \h </w:instrText>
                </w:r>
                <w:r>
                  <w:rPr>
                    <w:webHidden/>
                  </w:rPr>
                </w:r>
                <w:r>
                  <w:rPr>
                    <w:webHidden/>
                  </w:rPr>
                  <w:fldChar w:fldCharType="separate"/>
                </w:r>
                <w:r>
                  <w:rPr>
                    <w:webHidden/>
                  </w:rPr>
                  <w:t>125</w:t>
                </w:r>
                <w:r>
                  <w:rPr>
                    <w:webHidden/>
                  </w:rPr>
                  <w:fldChar w:fldCharType="end"/>
                </w:r>
              </w:hyperlink>
            </w:p>
            <w:p w14:paraId="6A1D5F67" w14:textId="77777777" w:rsidR="0099354B" w:rsidRDefault="0099354B">
              <w:pPr>
                <w:pStyle w:val="TOC1"/>
                <w:rPr>
                  <w:rFonts w:asciiTheme="minorHAnsi" w:eastAsiaTheme="minorEastAsia" w:hAnsiTheme="minorHAnsi" w:cstheme="minorBidi"/>
                  <w:sz w:val="22"/>
                  <w:szCs w:val="22"/>
                </w:rPr>
              </w:pPr>
              <w:hyperlink w:anchor="_Toc6319002" w:history="1">
                <w:r w:rsidRPr="006A7EF6">
                  <w:rPr>
                    <w:rStyle w:val="Hyperlink"/>
                  </w:rPr>
                  <w:t>Resources and additional links</w:t>
                </w:r>
                <w:r>
                  <w:rPr>
                    <w:webHidden/>
                  </w:rPr>
                  <w:tab/>
                </w:r>
                <w:r>
                  <w:rPr>
                    <w:webHidden/>
                  </w:rPr>
                  <w:fldChar w:fldCharType="begin"/>
                </w:r>
                <w:r>
                  <w:rPr>
                    <w:webHidden/>
                  </w:rPr>
                  <w:instrText xml:space="preserve"> PAGEREF _Toc6319002 \h </w:instrText>
                </w:r>
                <w:r>
                  <w:rPr>
                    <w:webHidden/>
                  </w:rPr>
                </w:r>
                <w:r>
                  <w:rPr>
                    <w:webHidden/>
                  </w:rPr>
                  <w:fldChar w:fldCharType="separate"/>
                </w:r>
                <w:r>
                  <w:rPr>
                    <w:webHidden/>
                  </w:rPr>
                  <w:t>127</w:t>
                </w:r>
                <w:r>
                  <w:rPr>
                    <w:webHidden/>
                  </w:rPr>
                  <w:fldChar w:fldCharType="end"/>
                </w:r>
              </w:hyperlink>
            </w:p>
            <w:p w14:paraId="4ABA7AA6" w14:textId="77777777" w:rsidR="00692EC8" w:rsidRPr="00533A46" w:rsidRDefault="00261F18" w:rsidP="00DE5A98">
              <w:pPr>
                <w:pStyle w:val="BodyTextMetricHPELight10pt"/>
              </w:pPr>
              <w:r>
                <w:rPr>
                  <w:rFonts w:ascii="Metric Bold" w:hAnsi="Metric Bold"/>
                </w:rPr>
                <w:fldChar w:fldCharType="end"/>
              </w:r>
            </w:p>
          </w:sdtContent>
        </w:sdt>
      </w:sdtContent>
    </w:sdt>
    <w:p w14:paraId="6F0001BA" w14:textId="77777777" w:rsidR="00A57997" w:rsidRPr="00DE5A98" w:rsidRDefault="00A57997" w:rsidP="00DE5A98">
      <w:pPr>
        <w:pStyle w:val="BodyTextMetricHPELight10pt"/>
        <w:rPr>
          <w:rStyle w:val="CoverDocumentType10ptChar"/>
          <w:rFonts w:ascii="MetricHPE Light" w:hAnsi="MetricHPE Light"/>
          <w:b w:val="0"/>
        </w:rPr>
      </w:pPr>
    </w:p>
    <w:p w14:paraId="6E4F2B16" w14:textId="77777777" w:rsidR="006F0BC3" w:rsidRDefault="006F0BC3" w:rsidP="00692EC8">
      <w:pPr>
        <w:sectPr w:rsidR="006F0BC3" w:rsidSect="00F160EE">
          <w:headerReference w:type="even" r:id="rId10"/>
          <w:headerReference w:type="default" r:id="rId11"/>
          <w:footerReference w:type="even" r:id="rId12"/>
          <w:footerReference w:type="default" r:id="rId13"/>
          <w:pgSz w:w="12240" w:h="15840" w:code="1"/>
          <w:pgMar w:top="1800" w:right="720" w:bottom="720" w:left="720" w:header="576" w:footer="360" w:gutter="0"/>
          <w:pgNumType w:start="1"/>
          <w:cols w:space="720"/>
          <w:formProt w:val="0"/>
          <w:noEndnote/>
          <w:titlePg/>
          <w:docGrid w:linePitch="245"/>
        </w:sectPr>
      </w:pPr>
    </w:p>
    <w:p w14:paraId="6E34E832" w14:textId="77777777" w:rsidR="000615E7" w:rsidRDefault="000615E7" w:rsidP="000615E7">
      <w:pPr>
        <w:pStyle w:val="Heading1"/>
      </w:pPr>
      <w:bookmarkStart w:id="2" w:name="_Toc531698776"/>
      <w:bookmarkStart w:id="3" w:name="_Toc323643104"/>
      <w:bookmarkStart w:id="4" w:name="_Toc6318892"/>
      <w:bookmarkEnd w:id="0"/>
      <w:r>
        <w:lastRenderedPageBreak/>
        <w:t>Executive Summary</w:t>
      </w:r>
      <w:bookmarkEnd w:id="2"/>
      <w:bookmarkEnd w:id="4"/>
    </w:p>
    <w:p w14:paraId="4AD43EF5" w14:textId="77777777" w:rsidR="00B51222" w:rsidRDefault="00B51222" w:rsidP="00B51222">
      <w:pPr>
        <w:pStyle w:val="BodyTextMetricHPELight10pt"/>
      </w:pPr>
      <w:bookmarkStart w:id="5" w:name="_Refd17e53839"/>
      <w:bookmarkStart w:id="6" w:name="_Tocd17e53839"/>
      <w:bookmarkEnd w:id="5"/>
      <w:bookmarkEnd w:id="6"/>
      <w:r>
        <w:t>HPE Reference Configuration for Docker Containers as a Service on HPE Synergy Composable Infrastructure is a complete solution from Hewlett Packard Enterprise that includes all the hardware, software, professional services, and support you need to deploy a Containers-as-a-Service (CaaS) platform, allowing you to get up and running quickly and efficiently. The solution takes the HPE Synergy infrastructure and combines it with Docker’s enterprise-grade container platform, popular open source tools, along with deployment and advisory services from HPE Pointnext.</w:t>
      </w:r>
    </w:p>
    <w:p w14:paraId="0BA2F206" w14:textId="77777777" w:rsidR="00B51222" w:rsidRDefault="00B51222" w:rsidP="00B51222">
      <w:pPr>
        <w:pStyle w:val="BodyTextMetricHPELight10pt"/>
      </w:pPr>
      <w:r>
        <w:t>HPE Enterprise Containers as a Service with Docker EE is ideal for customers migrating legacy applications to containers, transitioning to a container DevOps development model or needing a hybrid environment to support container and non-containerized applications on a common VM platform. This Reference Configuration provides a solution for IT operations, addressing the need for a production-ready environment that is easy to deploy and manage.</w:t>
      </w:r>
    </w:p>
    <w:p w14:paraId="0D3E9FFA" w14:textId="77777777" w:rsidR="00B51222" w:rsidRDefault="00B51222" w:rsidP="00B51222">
      <w:pPr>
        <w:pStyle w:val="BodyTextMetricHPELight10pt"/>
      </w:pPr>
      <w:r>
        <w:t>This release supports Kubernetes 1.11 via Docker Enterprise Edition (EE) 2.1, which is the only platform that manages and secures applications on Kubernetes in multi-Linux, multi-OS and multi-cloud customer environments. This document describes the best practices for deploying and operating HPE Enterprise Containers as a Service with Docker Enterprise Edition (EE). It shows how to automate the provisioning of the environment using a set of Ansible playbooks. It also outlines a set of manual steps to harden, secure and audit the overall status of the system.</w:t>
      </w:r>
    </w:p>
    <w:p w14:paraId="7BDD63B8" w14:textId="368BE3DB" w:rsidR="000615E7" w:rsidRDefault="000615E7" w:rsidP="00B51222">
      <w:pPr>
        <w:pStyle w:val="BodyTextMetricHPELight10pt"/>
      </w:pPr>
      <w:r>
        <w:rPr>
          <w:rStyle w:val="BoldEmpha"/>
        </w:rPr>
        <w:t xml:space="preserve">Target Audience: </w:t>
      </w:r>
      <w:r w:rsidRPr="003B6B84">
        <w:t>This document is primarily aimed at technical individuals working in the operations side of the software pipeline, such as infrastructure architects, system administrators and infrastructure engineers, but anybody with an interest in automating the provisioning of virtual servers and containers may find this document useful.</w:t>
      </w:r>
      <w:r>
        <w:t xml:space="preserve"> </w:t>
      </w:r>
    </w:p>
    <w:p w14:paraId="774787A5" w14:textId="77777777" w:rsidR="000615E7" w:rsidRDefault="000615E7" w:rsidP="0058095B">
      <w:pPr>
        <w:pStyle w:val="BodyTextLastMetricHPELight10pt"/>
      </w:pPr>
      <w:r>
        <w:rPr>
          <w:rStyle w:val="BoldEmpha"/>
        </w:rPr>
        <w:t xml:space="preserve">Assumptions: </w:t>
      </w:r>
      <w:r>
        <w:t>The present document assumes a minimum understanding in concepts such as virtualization and containerization and also some knowledge around Linux®, Microsoft Windows® and VMware® technologies.</w:t>
      </w:r>
    </w:p>
    <w:p w14:paraId="0E2BC43F" w14:textId="77777777" w:rsidR="000615E7" w:rsidRDefault="000615E7" w:rsidP="000615E7">
      <w:pPr>
        <w:pStyle w:val="Heading1"/>
      </w:pPr>
      <w:bookmarkStart w:id="7" w:name="_Refd17e53853"/>
      <w:bookmarkStart w:id="8" w:name="_Tocd17e53853"/>
      <w:bookmarkStart w:id="9" w:name="_Toc531698777"/>
      <w:bookmarkStart w:id="10" w:name="_Toc6318893"/>
      <w:r>
        <w:t>Solution overview</w:t>
      </w:r>
      <w:bookmarkEnd w:id="7"/>
      <w:bookmarkEnd w:id="8"/>
      <w:bookmarkEnd w:id="9"/>
      <w:bookmarkEnd w:id="10"/>
    </w:p>
    <w:p w14:paraId="40146FBE" w14:textId="45CAC38F" w:rsidR="000615E7" w:rsidRDefault="00B51222" w:rsidP="0058095B">
      <w:pPr>
        <w:pStyle w:val="BodyTextMetricHPELight10pt"/>
      </w:pPr>
      <w:r w:rsidRPr="00B51222">
        <w:t>The HPE Reference Configuration for Docker Containers as a Service on HPE Synergy Composable Infrastructure consists of a set of Ansible playbooks that run on top of a VMware virtualization platform on HPE Synergy and HPE 3PAR storage hardware. The solution allows you to configure a flexible OS environment (with both RHEL and Windows workers) providing built-in high availability (HA), container monitoring and security, and backup and restore functionality. This solution assumes that you have already set up your HPE Synergy hardware, that you have installed your VMware virtualization platform and have configured HPE 3PAR for storage.</w:t>
      </w:r>
    </w:p>
    <w:p w14:paraId="6B0F911B" w14:textId="77777777" w:rsidR="000615E7" w:rsidRDefault="000615E7" w:rsidP="0058095B">
      <w:pPr>
        <w:pStyle w:val="FigureAfterspace"/>
      </w:pPr>
      <w:r>
        <w:rPr>
          <w:noProof/>
        </w:rPr>
        <w:drawing>
          <wp:inline distT="0" distB="0" distL="0" distR="0" wp14:anchorId="542E92A1" wp14:editId="19BC0860">
            <wp:extent cx="5136446" cy="568960"/>
            <wp:effectExtent l="0" t="0" r="762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verview-graphic.png"/>
                    <pic:cNvPicPr/>
                  </pic:nvPicPr>
                  <pic:blipFill>
                    <a:blip r:embed="rId14">
                      <a:extLst>
                        <a:ext uri="{28A0092B-C50C-407E-A947-70E740481C1C}">
                          <a14:useLocalDpi xmlns:a14="http://schemas.microsoft.com/office/drawing/2010/main" val="0"/>
                        </a:ext>
                      </a:extLst>
                    </a:blip>
                    <a:stretch>
                      <a:fillRect/>
                    </a:stretch>
                  </pic:blipFill>
                  <pic:spPr>
                    <a:xfrm>
                      <a:off x="0" y="0"/>
                      <a:ext cx="5136446" cy="568960"/>
                    </a:xfrm>
                    <a:prstGeom prst="rect">
                      <a:avLst/>
                    </a:prstGeom>
                  </pic:spPr>
                </pic:pic>
              </a:graphicData>
            </a:graphic>
          </wp:inline>
        </w:drawing>
      </w:r>
    </w:p>
    <w:p w14:paraId="4F3EA4C8" w14:textId="77777777" w:rsidR="000615E7" w:rsidRDefault="000615E7" w:rsidP="0058095B">
      <w:pPr>
        <w:pStyle w:val="MISCFigureCaptionHeader8pt"/>
      </w:pPr>
      <w:bookmarkStart w:id="11" w:name="_Ref523837078"/>
      <w:r w:rsidRPr="0058095B">
        <w:rPr>
          <w:rStyle w:val="MISCFigureCaptionHeaderBold8pt"/>
        </w:rPr>
        <w:t xml:space="preserve">Figure </w:t>
      </w:r>
      <w:r w:rsidRPr="0058095B">
        <w:rPr>
          <w:rStyle w:val="MISCFigureCaptionHeaderBold8pt"/>
        </w:rPr>
        <w:fldChar w:fldCharType="begin"/>
      </w:r>
      <w:r w:rsidRPr="0058095B">
        <w:rPr>
          <w:rStyle w:val="MISCFigureCaptionHeaderBold8pt"/>
        </w:rPr>
        <w:instrText xml:space="preserve"> SEQ Figure \* ARABIC </w:instrText>
      </w:r>
      <w:r w:rsidRPr="0058095B">
        <w:rPr>
          <w:rStyle w:val="MISCFigureCaptionHeaderBold8pt"/>
        </w:rPr>
        <w:fldChar w:fldCharType="separate"/>
      </w:r>
      <w:r w:rsidR="0099354B">
        <w:rPr>
          <w:rStyle w:val="MISCFigureCaptionHeaderBold8pt"/>
          <w:noProof/>
        </w:rPr>
        <w:t>1</w:t>
      </w:r>
      <w:r w:rsidRPr="0058095B">
        <w:rPr>
          <w:rStyle w:val="MISCFigureCaptionHeaderBold8pt"/>
        </w:rPr>
        <w:fldChar w:fldCharType="end"/>
      </w:r>
      <w:bookmarkEnd w:id="11"/>
      <w:r w:rsidRPr="0058095B">
        <w:rPr>
          <w:rStyle w:val="MISCFigureCaptionHeaderBold8pt"/>
        </w:rPr>
        <w:t xml:space="preserve">. </w:t>
      </w:r>
      <w:r>
        <w:t>Solution overview</w:t>
      </w:r>
    </w:p>
    <w:p w14:paraId="31445CC1" w14:textId="254A1CC9" w:rsidR="000615E7" w:rsidRDefault="000615E7" w:rsidP="0058095B">
      <w:pPr>
        <w:pStyle w:val="BodyTextMetricHPELight10pt"/>
      </w:pPr>
      <w:r w:rsidRPr="009534F0">
        <w:fldChar w:fldCharType="begin"/>
      </w:r>
      <w:r w:rsidRPr="00441376">
        <w:instrText xml:space="preserve"> REF _Ref523837078 \h </w:instrText>
      </w:r>
      <w:r>
        <w:instrText xml:space="preserve"> \* MERGEFORMAT </w:instrText>
      </w:r>
      <w:r w:rsidRPr="009534F0">
        <w:fldChar w:fldCharType="separate"/>
      </w:r>
      <w:r w:rsidR="0099354B" w:rsidRPr="0099354B">
        <w:t>Figure 1</w:t>
      </w:r>
      <w:r w:rsidRPr="009534F0">
        <w:fldChar w:fldCharType="end"/>
      </w:r>
      <w:r w:rsidRPr="00441376">
        <w:t xml:space="preserve"> </w:t>
      </w:r>
      <w:r w:rsidRPr="003B6B84">
        <w:t xml:space="preserve">provides an overview of the steps used to deploy the solution. Deploying your hardware and HPE </w:t>
      </w:r>
      <w:r w:rsidR="00B51222" w:rsidRPr="00B51222">
        <w:t xml:space="preserve">Synergy </w:t>
      </w:r>
      <w:r w:rsidRPr="003B6B84">
        <w:t>is specific to your environment and is not covered here. This document shows you how to:</w:t>
      </w:r>
    </w:p>
    <w:p w14:paraId="26A7389F" w14:textId="77777777" w:rsidR="000615E7" w:rsidRPr="00441376" w:rsidRDefault="000615E7" w:rsidP="000615E7">
      <w:pPr>
        <w:pStyle w:val="BulletLevel1"/>
      </w:pPr>
      <w:r w:rsidRPr="00441376">
        <w:t>Prepare the VM templates</w:t>
      </w:r>
    </w:p>
    <w:p w14:paraId="783403CD" w14:textId="77777777" w:rsidR="000615E7" w:rsidRPr="00441376" w:rsidRDefault="000615E7" w:rsidP="000615E7">
      <w:pPr>
        <w:pStyle w:val="BulletLevel1"/>
      </w:pPr>
      <w:r w:rsidRPr="00441376">
        <w:t>Create the Ansible host</w:t>
      </w:r>
    </w:p>
    <w:p w14:paraId="7E82B9B8" w14:textId="77777777" w:rsidR="000615E7" w:rsidRPr="00441376" w:rsidRDefault="000615E7" w:rsidP="000615E7">
      <w:pPr>
        <w:pStyle w:val="BulletLevel1"/>
      </w:pPr>
      <w:r w:rsidRPr="00441376">
        <w:t>Configure the Ansible parameters</w:t>
      </w:r>
    </w:p>
    <w:p w14:paraId="781BB78F" w14:textId="77777777" w:rsidR="000615E7" w:rsidRPr="00441376" w:rsidRDefault="000615E7" w:rsidP="000615E7">
      <w:pPr>
        <w:pStyle w:val="BulletLevel1LastBeforeBodycopy"/>
      </w:pPr>
      <w:r w:rsidRPr="00441376">
        <w:t>Run the Ansible playbooks</w:t>
      </w:r>
    </w:p>
    <w:p w14:paraId="5A5DE28E" w14:textId="77777777" w:rsidR="000615E7" w:rsidRPr="0058095B" w:rsidRDefault="000615E7" w:rsidP="0058095B">
      <w:pPr>
        <w:pStyle w:val="BodyTextMetricHPELight10pt"/>
      </w:pPr>
      <w:r w:rsidRPr="0058095B">
        <w:t>Once you are up and running, you should regularly back up the system using the scripts provided as part of this solution.</w:t>
      </w:r>
    </w:p>
    <w:p w14:paraId="5EC95A4B" w14:textId="77777777" w:rsidR="000615E7" w:rsidRDefault="000615E7" w:rsidP="000615E7">
      <w:pPr>
        <w:pStyle w:val="Heading2"/>
      </w:pPr>
      <w:bookmarkStart w:id="12" w:name="_Toc531698778"/>
      <w:bookmarkStart w:id="13" w:name="_Toc6318894"/>
      <w:r>
        <w:t>New in this release</w:t>
      </w:r>
      <w:bookmarkEnd w:id="12"/>
      <w:bookmarkEnd w:id="13"/>
    </w:p>
    <w:p w14:paraId="56899511" w14:textId="072F6002" w:rsidR="00B51222" w:rsidRDefault="00D13B64" w:rsidP="00B51222">
      <w:pPr>
        <w:pStyle w:val="BodyTextMetricHPELight10pt"/>
      </w:pPr>
      <w:r>
        <w:t xml:space="preserve">Version 2.1 </w:t>
      </w:r>
      <w:r w:rsidR="000615E7">
        <w:t xml:space="preserve">of the solution provides support for Kubernetes </w:t>
      </w:r>
      <w:r w:rsidR="00E62F19">
        <w:t xml:space="preserve">1.11 via Docker EE 2.1. It is recommended that you set the DTR version to 2.6.4 (released 2019-03-28) to avoid a known issue when restoring DTR after backup. </w:t>
      </w:r>
      <w:r>
        <w:t xml:space="preserve">New features </w:t>
      </w:r>
      <w:r w:rsidR="00E62F19">
        <w:t xml:space="preserve">in this release </w:t>
      </w:r>
      <w:r>
        <w:t>include:</w:t>
      </w:r>
    </w:p>
    <w:p w14:paraId="7728A44F" w14:textId="77777777" w:rsidR="00B51222" w:rsidRDefault="00B51222" w:rsidP="00B51222">
      <w:pPr>
        <w:pStyle w:val="BodyTextMetricHPELight10pt"/>
      </w:pPr>
    </w:p>
    <w:p w14:paraId="6D34638E" w14:textId="77777777" w:rsidR="00B51222" w:rsidRDefault="00B51222" w:rsidP="00B51222">
      <w:pPr>
        <w:pStyle w:val="BulletLevel1LastBeforeBodycopy"/>
      </w:pPr>
      <w:r>
        <w:lastRenderedPageBreak/>
        <w:t>Bare metal deployment for Linux and Windows</w:t>
      </w:r>
    </w:p>
    <w:p w14:paraId="7A7E3F23" w14:textId="0DDC3E58" w:rsidR="00D13B64" w:rsidRDefault="00B51222" w:rsidP="00B51222">
      <w:pPr>
        <w:pStyle w:val="BodyTextMetricHPELight10pt"/>
      </w:pPr>
      <w:r>
        <w:t>Features taken from the most recent release of HPE Express Containers on HPE SimpliVity include:</w:t>
      </w:r>
    </w:p>
    <w:p w14:paraId="514FD20C" w14:textId="23311899" w:rsidR="00D13B64" w:rsidRDefault="00D13B64" w:rsidP="00D13B64">
      <w:pPr>
        <w:pStyle w:val="BulletLevel1"/>
      </w:pPr>
      <w:r w:rsidRPr="00D13B64">
        <w:rPr>
          <w:rStyle w:val="BoldEmpha"/>
        </w:rPr>
        <w:t>Prometheus/Grafana on Kubernetes:</w:t>
      </w:r>
      <w:r>
        <w:t xml:space="preserve"> The playbooks now set up a full monitoring stack for the deployed Kubernetes infrastructure using Prometheus Operator. They install kube-state-metrics and node-exporter components, as well as supporting Kubelet and Apiserver metrics. Sample dashboards for Grafana are installed to help you monitor your Kubernetes infrastructure.</w:t>
      </w:r>
    </w:p>
    <w:p w14:paraId="115BB3B5" w14:textId="0BDEDB80" w:rsidR="00D13B64" w:rsidRDefault="00D13B64" w:rsidP="00D13B64">
      <w:pPr>
        <w:pStyle w:val="BulletLevel1"/>
      </w:pPr>
      <w:r w:rsidRPr="00D13B64">
        <w:rPr>
          <w:rStyle w:val="BoldEmpha"/>
        </w:rPr>
        <w:t xml:space="preserve">Docker UCP metrics for Kubernetes: </w:t>
      </w:r>
      <w:r>
        <w:t>A separate, standalone Prometheus/Grafana deployment is provided to support visualization of UCP metrics. This will be integrated into the full stack deployment in a future release.</w:t>
      </w:r>
    </w:p>
    <w:p w14:paraId="46A37176" w14:textId="321EF40C" w:rsidR="00D13B64" w:rsidRDefault="00D13B64" w:rsidP="00D13B64">
      <w:pPr>
        <w:pStyle w:val="BulletLevel1"/>
      </w:pPr>
      <w:r w:rsidRPr="00D13B64">
        <w:rPr>
          <w:rStyle w:val="BoldEmpha"/>
        </w:rPr>
        <w:t>Sysdig for Kubernetes:</w:t>
      </w:r>
      <w:r>
        <w:t xml:space="preserve"> The Sysdig deployment has been updated to use Kubernetes 1.11 RBAC and config maps for sensitive data.</w:t>
      </w:r>
    </w:p>
    <w:p w14:paraId="6F7A780A" w14:textId="38FDDED5" w:rsidR="00D13B64" w:rsidRDefault="00D13B64" w:rsidP="00D13B64">
      <w:pPr>
        <w:pStyle w:val="BulletLevel1"/>
      </w:pPr>
      <w:r w:rsidRPr="00D13B64">
        <w:rPr>
          <w:rStyle w:val="BoldEmpha"/>
        </w:rPr>
        <w:t>NFS Provisioner for Kubernetes:</w:t>
      </w:r>
      <w:r>
        <w:t xml:space="preserve"> The NFS Provisioner has been updated to use Kubernetes 1.11 RBAC.</w:t>
      </w:r>
    </w:p>
    <w:p w14:paraId="10787994" w14:textId="364B07D4" w:rsidR="00D13B64" w:rsidRDefault="00D13B64" w:rsidP="00D13B64">
      <w:pPr>
        <w:pStyle w:val="BulletLevel1"/>
      </w:pPr>
      <w:r w:rsidRPr="00D13B64">
        <w:rPr>
          <w:rStyle w:val="BoldEmpha"/>
        </w:rPr>
        <w:t>WordPress and MySQL using NFS Provisioner:</w:t>
      </w:r>
      <w:r>
        <w:t xml:space="preserve"> Playbooks are provided to validate the NFS Provisioner, featuring a WordPress and MySQL deployment with persistent storage.</w:t>
      </w:r>
    </w:p>
    <w:p w14:paraId="4B953460" w14:textId="3D606958" w:rsidR="00D13B64" w:rsidRDefault="00D13B64" w:rsidP="00D13B64">
      <w:pPr>
        <w:pStyle w:val="BulletLevel1"/>
      </w:pPr>
      <w:r w:rsidRPr="00D13B64">
        <w:rPr>
          <w:rStyle w:val="BoldEmpha"/>
        </w:rPr>
        <w:t>kubectl:</w:t>
      </w:r>
      <w:r>
        <w:t xml:space="preserve"> A convenience playbook is provided to download and install kubectl.</w:t>
      </w:r>
    </w:p>
    <w:p w14:paraId="4B64D3CE" w14:textId="4EF9C26E" w:rsidR="00D13B64" w:rsidRDefault="00D13B64" w:rsidP="00D13B64">
      <w:pPr>
        <w:pStyle w:val="BulletLevel1"/>
      </w:pPr>
      <w:r w:rsidRPr="00D13B64">
        <w:rPr>
          <w:rStyle w:val="BoldEmpha"/>
        </w:rPr>
        <w:t>Client bundle:</w:t>
      </w:r>
      <w:r>
        <w:t xml:space="preserve"> A convenience playbook is available to download and configure the client bundle from UCP.</w:t>
      </w:r>
    </w:p>
    <w:p w14:paraId="07DD3385" w14:textId="761E6ECF" w:rsidR="00D13B64" w:rsidRDefault="00D13B64" w:rsidP="00D13B64">
      <w:pPr>
        <w:pStyle w:val="BulletLevel1"/>
      </w:pPr>
      <w:r w:rsidRPr="00D13B64">
        <w:rPr>
          <w:rStyle w:val="BoldEmpha"/>
        </w:rPr>
        <w:t>Helm charts:</w:t>
      </w:r>
      <w:r>
        <w:t xml:space="preserve"> Playbooks for downloading, installing and configuring Helm are provided, with the use of sample charts for validation purposes.</w:t>
      </w:r>
      <w:r w:rsidR="000615E7">
        <w:t xml:space="preserve"> </w:t>
      </w:r>
    </w:p>
    <w:p w14:paraId="6D99E0FC" w14:textId="2517CF9D" w:rsidR="000615E7" w:rsidRPr="00430B46" w:rsidRDefault="000615E7" w:rsidP="0058095B">
      <w:pPr>
        <w:pStyle w:val="BodyTextMetricHPELight10pt"/>
      </w:pPr>
      <w:r>
        <w:t xml:space="preserve">For more details on what is new in this release, see the release notes at </w:t>
      </w:r>
      <w:hyperlink r:id="rId15" w:history="1">
        <w:r w:rsidR="00B51222">
          <w:rPr>
            <w:rStyle w:val="Hyperlink"/>
          </w:rPr>
          <w:t>https://hewlettpackard.github.io/Docker-Synergy/rel-notes/new-features-syn.html</w:t>
        </w:r>
      </w:hyperlink>
      <w:r>
        <w:t>.</w:t>
      </w:r>
    </w:p>
    <w:p w14:paraId="43591969" w14:textId="77777777" w:rsidR="000615E7" w:rsidRDefault="000615E7" w:rsidP="000615E7">
      <w:pPr>
        <w:pStyle w:val="Heading2"/>
      </w:pPr>
      <w:bookmarkStart w:id="14" w:name="_Refd17e53866"/>
      <w:bookmarkStart w:id="15" w:name="_Tocd17e53866"/>
      <w:bookmarkStart w:id="16" w:name="_Toc531698779"/>
      <w:bookmarkStart w:id="17" w:name="_Toc6318895"/>
      <w:r>
        <w:t>Solution configuration</w:t>
      </w:r>
      <w:bookmarkEnd w:id="14"/>
      <w:bookmarkEnd w:id="15"/>
      <w:bookmarkEnd w:id="16"/>
      <w:bookmarkEnd w:id="17"/>
    </w:p>
    <w:p w14:paraId="693C1C42" w14:textId="7D404D0C" w:rsidR="000615E7" w:rsidRDefault="000615E7" w:rsidP="0058095B">
      <w:pPr>
        <w:pStyle w:val="BodyTextMetricHPELight10pt"/>
      </w:pPr>
      <w:r w:rsidRPr="00722036">
        <w:t xml:space="preserve">The Ansible playbooks are available to download at </w:t>
      </w:r>
      <w:hyperlink r:id="rId16" w:history="1">
        <w:r w:rsidR="00B51222">
          <w:rPr>
            <w:rStyle w:val="Hyperlink"/>
          </w:rPr>
          <w:t>https://github.com/HewlettPackard/Docker-Synergy</w:t>
        </w:r>
      </w:hyperlink>
      <w:r w:rsidR="00C51E36">
        <w:t xml:space="preserve">. </w:t>
      </w:r>
      <w:r w:rsidR="00B51222" w:rsidRPr="00B51222">
        <w:t>By default, the playbooks are</w:t>
      </w:r>
      <w:r w:rsidR="00B51222">
        <w:t xml:space="preserve"> configured as shown in </w:t>
      </w:r>
      <w:r w:rsidR="00B51222" w:rsidRPr="00B51222">
        <w:fldChar w:fldCharType="begin"/>
      </w:r>
      <w:r w:rsidR="00B51222" w:rsidRPr="00B51222">
        <w:instrText xml:space="preserve"> REF _Ref5704688 \h </w:instrText>
      </w:r>
      <w:r w:rsidR="00B51222">
        <w:instrText xml:space="preserve"> \* MERGEFORMAT </w:instrText>
      </w:r>
      <w:r w:rsidR="00B51222" w:rsidRPr="00B51222">
        <w:fldChar w:fldCharType="separate"/>
      </w:r>
      <w:r w:rsidR="0099354B" w:rsidRPr="0099354B">
        <w:t>Figure 2</w:t>
      </w:r>
      <w:r w:rsidR="00B51222" w:rsidRPr="00B51222">
        <w:fldChar w:fldCharType="end"/>
      </w:r>
      <w:r w:rsidR="00B51222" w:rsidRPr="00B51222">
        <w:t xml:space="preserve"> to set up a 3 node environment. This is the minimal starter configuration recommended b</w:t>
      </w:r>
      <w:r w:rsidR="00B51222">
        <w:t>y HPE and Docker for production</w:t>
      </w:r>
      <w:r>
        <w:t>.</w:t>
      </w:r>
    </w:p>
    <w:p w14:paraId="1263E0FF" w14:textId="68FDB4AC" w:rsidR="00B51222" w:rsidRPr="00B51222" w:rsidRDefault="00B51222" w:rsidP="00C51E36">
      <w:pPr>
        <w:pStyle w:val="FigureAfterspace"/>
        <w:rPr>
          <w:rStyle w:val="MISCFigureCaptionHeaderBold8pt"/>
        </w:rPr>
      </w:pPr>
      <w:r w:rsidRPr="00C51E36">
        <w:rPr>
          <w:rStyle w:val="MISCFigureCaptionHeaderBold8pt"/>
          <w:rFonts w:ascii="MetricHPE Light" w:hAnsi="MetricHPE Light" w:cs="Times New Roman"/>
          <w:bCs w:val="0"/>
          <w:sz w:val="20"/>
        </w:rPr>
        <w:drawing>
          <wp:inline distT="0" distB="0" distL="0" distR="0" wp14:anchorId="6037FC3E" wp14:editId="7FFC9B65">
            <wp:extent cx="5448300" cy="3268980"/>
            <wp:effectExtent l="19050" t="19050" r="19050" b="26670"/>
            <wp:docPr id="72" name="Picture 72" descr=" &quot;Three node HPE Synergy Configurati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quot;Three node HPE Synergy Configuration&quo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48300" cy="3268980"/>
                    </a:xfrm>
                    <a:prstGeom prst="rect">
                      <a:avLst/>
                    </a:prstGeom>
                    <a:noFill/>
                    <a:ln>
                      <a:solidFill>
                        <a:schemeClr val="tx1"/>
                      </a:solidFill>
                    </a:ln>
                  </pic:spPr>
                </pic:pic>
              </a:graphicData>
            </a:graphic>
          </wp:inline>
        </w:drawing>
      </w:r>
    </w:p>
    <w:p w14:paraId="48E52BDE" w14:textId="14322C35" w:rsidR="00B51222" w:rsidRDefault="00B51222" w:rsidP="00B51222">
      <w:pPr>
        <w:pStyle w:val="MISCFigureCaptionHeader8pt"/>
      </w:pPr>
      <w:bookmarkStart w:id="18" w:name="_Ref5704688"/>
      <w:r w:rsidRPr="00B51222">
        <w:rPr>
          <w:rStyle w:val="MISCFigureCaptionHeaderBold8pt"/>
        </w:rPr>
        <w:t xml:space="preserve">Figure </w:t>
      </w:r>
      <w:r w:rsidRPr="00B51222">
        <w:rPr>
          <w:rStyle w:val="MISCFigureCaptionHeaderBold8pt"/>
        </w:rPr>
        <w:fldChar w:fldCharType="begin"/>
      </w:r>
      <w:r w:rsidRPr="00B51222">
        <w:rPr>
          <w:rStyle w:val="MISCFigureCaptionHeaderBold8pt"/>
        </w:rPr>
        <w:instrText xml:space="preserve"> SEQ Figure \* ARABIC </w:instrText>
      </w:r>
      <w:r w:rsidRPr="00B51222">
        <w:rPr>
          <w:rStyle w:val="MISCFigureCaptionHeaderBold8pt"/>
        </w:rPr>
        <w:fldChar w:fldCharType="separate"/>
      </w:r>
      <w:r w:rsidR="0099354B">
        <w:rPr>
          <w:rStyle w:val="MISCFigureCaptionHeaderBold8pt"/>
          <w:noProof/>
        </w:rPr>
        <w:t>2</w:t>
      </w:r>
      <w:r w:rsidRPr="00B51222">
        <w:rPr>
          <w:rStyle w:val="MISCFigureCaptionHeaderBold8pt"/>
        </w:rPr>
        <w:fldChar w:fldCharType="end"/>
      </w:r>
      <w:bookmarkEnd w:id="18"/>
      <w:r w:rsidRPr="00B51222">
        <w:rPr>
          <w:rStyle w:val="MISCFigureCaptionHeaderBold8pt"/>
        </w:rPr>
        <w:t>.</w:t>
      </w:r>
      <w:r>
        <w:t xml:space="preserve"> </w:t>
      </w:r>
      <w:r w:rsidRPr="00B51222">
        <w:t>Three node HPE Synergy Configuration</w:t>
      </w:r>
    </w:p>
    <w:p w14:paraId="3B32C15F" w14:textId="3465D1AA" w:rsidR="00B51222" w:rsidRDefault="00B51222" w:rsidP="00B51222">
      <w:pPr>
        <w:pStyle w:val="BodyTextMetricHPELight10pt"/>
      </w:pPr>
      <w:r w:rsidRPr="00B51222">
        <w:lastRenderedPageBreak/>
        <w:t xml:space="preserve">The playbooks can also be used for larger container environments, for example, with a 3 frame, 6 node HPE Synergy system, as shown in </w:t>
      </w:r>
      <w:r w:rsidRPr="00880490">
        <w:fldChar w:fldCharType="begin"/>
      </w:r>
      <w:r w:rsidRPr="00880490">
        <w:instrText xml:space="preserve"> REF _Ref5704845 \h </w:instrText>
      </w:r>
      <w:r w:rsidR="00880490">
        <w:instrText xml:space="preserve"> \* MERGEFORMAT </w:instrText>
      </w:r>
      <w:r w:rsidRPr="00880490">
        <w:fldChar w:fldCharType="separate"/>
      </w:r>
      <w:r w:rsidR="0099354B" w:rsidRPr="0099354B">
        <w:t>Figure 3</w:t>
      </w:r>
      <w:r w:rsidRPr="00880490">
        <w:fldChar w:fldCharType="end"/>
      </w:r>
      <w:r w:rsidRPr="00880490">
        <w:t xml:space="preserve"> </w:t>
      </w:r>
      <w:r w:rsidRPr="00B51222">
        <w:t>with 2 nodes in each frame.</w:t>
      </w:r>
    </w:p>
    <w:p w14:paraId="6D6288EB" w14:textId="43668D19" w:rsidR="00B51222" w:rsidRDefault="00B51222" w:rsidP="00B51222">
      <w:pPr>
        <w:pStyle w:val="FigureAfterspace"/>
      </w:pPr>
      <w:r w:rsidRPr="00B51222">
        <w:rPr>
          <w:noProof/>
        </w:rPr>
        <w:drawing>
          <wp:inline distT="0" distB="0" distL="0" distR="0" wp14:anchorId="3B2C382A" wp14:editId="0BC1ED7A">
            <wp:extent cx="5629275" cy="3377565"/>
            <wp:effectExtent l="19050" t="19050" r="28575" b="13335"/>
            <wp:docPr id="73" name="Picture 73" descr=" &quot;Six node HPE Synergy Configurati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quot;Six node HPE Synergy Configuration&quo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29275" cy="3377565"/>
                    </a:xfrm>
                    <a:prstGeom prst="rect">
                      <a:avLst/>
                    </a:prstGeom>
                    <a:noFill/>
                    <a:ln>
                      <a:solidFill>
                        <a:schemeClr val="tx1"/>
                      </a:solidFill>
                    </a:ln>
                  </pic:spPr>
                </pic:pic>
              </a:graphicData>
            </a:graphic>
          </wp:inline>
        </w:drawing>
      </w:r>
    </w:p>
    <w:p w14:paraId="050F2D06" w14:textId="53CA3881" w:rsidR="00B51222" w:rsidRDefault="00B51222" w:rsidP="00B51222">
      <w:pPr>
        <w:pStyle w:val="MISCFigureCaptionHeader8pt"/>
      </w:pPr>
      <w:bookmarkStart w:id="19" w:name="_Ref5704845"/>
      <w:r w:rsidRPr="00B51222">
        <w:rPr>
          <w:rStyle w:val="MISCFigureCaptionHeaderBold8pt"/>
        </w:rPr>
        <w:t xml:space="preserve">Figure </w:t>
      </w:r>
      <w:r w:rsidRPr="00B51222">
        <w:rPr>
          <w:rStyle w:val="MISCFigureCaptionHeaderBold8pt"/>
        </w:rPr>
        <w:fldChar w:fldCharType="begin"/>
      </w:r>
      <w:r w:rsidRPr="00B51222">
        <w:rPr>
          <w:rStyle w:val="MISCFigureCaptionHeaderBold8pt"/>
        </w:rPr>
        <w:instrText xml:space="preserve"> SEQ Figure \* ARABIC </w:instrText>
      </w:r>
      <w:r w:rsidRPr="00B51222">
        <w:rPr>
          <w:rStyle w:val="MISCFigureCaptionHeaderBold8pt"/>
        </w:rPr>
        <w:fldChar w:fldCharType="separate"/>
      </w:r>
      <w:r w:rsidR="0099354B">
        <w:rPr>
          <w:rStyle w:val="MISCFigureCaptionHeaderBold8pt"/>
          <w:noProof/>
        </w:rPr>
        <w:t>3</w:t>
      </w:r>
      <w:r w:rsidRPr="00B51222">
        <w:rPr>
          <w:rStyle w:val="MISCFigureCaptionHeaderBold8pt"/>
        </w:rPr>
        <w:fldChar w:fldCharType="end"/>
      </w:r>
      <w:bookmarkEnd w:id="19"/>
      <w:r w:rsidRPr="00B51222">
        <w:rPr>
          <w:rStyle w:val="MISCFigureCaptionHeaderBold8pt"/>
        </w:rPr>
        <w:t>.</w:t>
      </w:r>
      <w:r>
        <w:t xml:space="preserve"> </w:t>
      </w:r>
      <w:r w:rsidRPr="00B51222">
        <w:t>Six node HPE Synergy Configuration</w:t>
      </w:r>
    </w:p>
    <w:p w14:paraId="4214F5BB" w14:textId="77777777" w:rsidR="000615E7" w:rsidRDefault="000615E7" w:rsidP="000615E7">
      <w:pPr>
        <w:pStyle w:val="Heading3"/>
      </w:pPr>
      <w:r>
        <w:t>Linux-only VM configuration</w:t>
      </w:r>
    </w:p>
    <w:p w14:paraId="3923DF80" w14:textId="77777777" w:rsidR="000615E7" w:rsidRDefault="000615E7" w:rsidP="000615E7">
      <w:pPr>
        <w:pStyle w:val="BulletLevel1"/>
      </w:pPr>
      <w:r>
        <w:t xml:space="preserve">3 Docker Universal Control Plane (UCP) VM nodes for HA and cluster management </w:t>
      </w:r>
    </w:p>
    <w:p w14:paraId="3041FFCD" w14:textId="77777777" w:rsidR="000615E7" w:rsidRDefault="000615E7" w:rsidP="000615E7">
      <w:pPr>
        <w:pStyle w:val="BulletLevel1"/>
      </w:pPr>
      <w:r>
        <w:t xml:space="preserve">3 Docker Trusted Registry (DTR) VM nodes for HA of the container registry </w:t>
      </w:r>
    </w:p>
    <w:p w14:paraId="6EFF2E31" w14:textId="77777777" w:rsidR="000615E7" w:rsidRDefault="000615E7" w:rsidP="000615E7">
      <w:pPr>
        <w:pStyle w:val="BulletLevel1-2ndparagraph"/>
      </w:pPr>
      <w:r w:rsidRPr="00FE16F7">
        <w:t>The Docker UCP and DTR nodes are spread across 3 physical nodes, with one on each physical node. An odd number of manager nodes is recommended to avoid split-brain issues. It is possible to restrict the deployment to 1 UCP and 1 DTR, or to expand to more than 3, but the recommended minimum for an enterprise</w:t>
      </w:r>
      <w:r>
        <w:t xml:space="preserve"> production deployment is 3 UCPs</w:t>
      </w:r>
      <w:r w:rsidRPr="00FE16F7">
        <w:t xml:space="preserve"> and 3 DTRs</w:t>
      </w:r>
      <w:r>
        <w:t>.</w:t>
      </w:r>
    </w:p>
    <w:p w14:paraId="4E9BFC05" w14:textId="77777777" w:rsidR="000615E7" w:rsidRDefault="000615E7" w:rsidP="000615E7">
      <w:pPr>
        <w:pStyle w:val="BulletLevel1"/>
      </w:pPr>
      <w:r>
        <w:t xml:space="preserve">3 </w:t>
      </w:r>
      <w:r w:rsidRPr="002B60D4">
        <w:t>Docker Linux worker VM nodes for container workloads - Kubernetes or Docker swarm or a mix</w:t>
      </w:r>
      <w:r>
        <w:t xml:space="preserve"> </w:t>
      </w:r>
      <w:r w:rsidDel="002B60D4">
        <w:t xml:space="preserve"> </w:t>
      </w:r>
    </w:p>
    <w:p w14:paraId="51202D26" w14:textId="77777777" w:rsidR="000615E7" w:rsidRDefault="000615E7" w:rsidP="000615E7">
      <w:pPr>
        <w:pStyle w:val="BulletLevel1-2ndparagraph"/>
      </w:pPr>
      <w:r>
        <w:t>T</w:t>
      </w:r>
      <w:r w:rsidRPr="00FE16F7">
        <w:t>he Docker worker nodes will be co-located with the UCP and DTR nodes in a 3 physical node deployment. Where more than 3 physical nodes are available, the worker nodes will typically be separated onto the extra nodes. It is possible to specify that more than one worker node is deployed per physical node but this decision will depend on the requirements of your application</w:t>
      </w:r>
      <w:r>
        <w:t>s.</w:t>
      </w:r>
    </w:p>
    <w:p w14:paraId="5A70E2C5" w14:textId="77777777" w:rsidR="000615E7" w:rsidRDefault="000615E7" w:rsidP="000615E7">
      <w:pPr>
        <w:pStyle w:val="BulletLevel1"/>
      </w:pPr>
      <w:r>
        <w:t xml:space="preserve">1 Docker UCP load balancer VM to ensure access to UCP in the event of a node failure </w:t>
      </w:r>
    </w:p>
    <w:p w14:paraId="37B882D9" w14:textId="77777777" w:rsidR="000615E7" w:rsidRDefault="000615E7" w:rsidP="000615E7">
      <w:pPr>
        <w:pStyle w:val="BulletLevel1"/>
      </w:pPr>
      <w:r>
        <w:t xml:space="preserve">1 Docker DTR load balancer VM to ensure access to DTR in the event of a node failure </w:t>
      </w:r>
    </w:p>
    <w:p w14:paraId="3C808C29" w14:textId="77777777" w:rsidR="000615E7" w:rsidRDefault="000615E7" w:rsidP="000615E7">
      <w:pPr>
        <w:pStyle w:val="BulletLevel1-2ndparagraph"/>
      </w:pPr>
      <w:r w:rsidRPr="00FE16F7">
        <w:t>By default, two load balancers are deployed to increase availability of UCP and DTR and these are placed on separate physical nodes. Load balancing for applications running on worker nodes can achieved by using the playbooks to deploy additional load balancers, or by manually configuring the existing two to support your applications in addition to supporting UCP and DTR</w:t>
      </w:r>
      <w:r>
        <w:t>.</w:t>
      </w:r>
    </w:p>
    <w:p w14:paraId="2A8DC5C1" w14:textId="77777777" w:rsidR="000615E7" w:rsidRDefault="000615E7" w:rsidP="000615E7">
      <w:pPr>
        <w:pStyle w:val="BulletLevel1"/>
      </w:pPr>
      <w:r>
        <w:t xml:space="preserve">1 Logging server VM for central logging </w:t>
      </w:r>
    </w:p>
    <w:p w14:paraId="1BE8542F" w14:textId="77777777" w:rsidR="000615E7" w:rsidRDefault="000615E7" w:rsidP="000615E7">
      <w:pPr>
        <w:pStyle w:val="BulletLevel1LastBeforeBodycopy"/>
      </w:pPr>
      <w:r>
        <w:t xml:space="preserve">1 NFS server VM for storage of Docker DTR images </w:t>
      </w:r>
    </w:p>
    <w:p w14:paraId="3AF24519" w14:textId="77777777" w:rsidR="000615E7" w:rsidRDefault="000615E7" w:rsidP="0058095B">
      <w:pPr>
        <w:pStyle w:val="BodyTextMetricHPELight10pt"/>
      </w:pPr>
      <w:r>
        <w:lastRenderedPageBreak/>
        <w:t>With the addition of the NFS and logging VMs, a total of 13 VMs are created for the default Linux-only deployment. In addition to these VMs, the playbooks also set up the Docker persistent storage plug-in from VMware. The vSphere Docker volume plug-in facilitates the storage of data in a shared datastore that can be accessed from any machine in the cluster.</w:t>
      </w:r>
    </w:p>
    <w:p w14:paraId="7B51A87E" w14:textId="77777777" w:rsidR="000615E7" w:rsidRDefault="000615E7" w:rsidP="000615E7">
      <w:pPr>
        <w:pStyle w:val="Heading3"/>
      </w:pPr>
      <w:r>
        <w:t>Hybrid VM configuration (Windows and Linux)</w:t>
      </w:r>
    </w:p>
    <w:p w14:paraId="06B9F6DE" w14:textId="77777777" w:rsidR="000615E7" w:rsidRDefault="000615E7" w:rsidP="0058095B">
      <w:pPr>
        <w:pStyle w:val="BodyTextMetricHPELight10pt"/>
      </w:pPr>
      <w:r>
        <w:t xml:space="preserve">The hybrid deployment will typically add 3 Windows worker nodes to the above configuration, co-located with the Linux workers. </w:t>
      </w:r>
    </w:p>
    <w:p w14:paraId="27405753" w14:textId="77777777" w:rsidR="000615E7" w:rsidRDefault="000615E7" w:rsidP="000615E7">
      <w:pPr>
        <w:pStyle w:val="BulletLevel1LastBeforeBodycopy"/>
      </w:pPr>
      <w:r>
        <w:t xml:space="preserve">3 Docker swarm Windows worker VM nodes for container workloads (optional) </w:t>
      </w:r>
    </w:p>
    <w:p w14:paraId="18E26C21" w14:textId="079891D9" w:rsidR="00880490" w:rsidRDefault="00880490" w:rsidP="00880490">
      <w:pPr>
        <w:pStyle w:val="Heading3"/>
      </w:pPr>
      <w:r w:rsidRPr="00880490">
        <w:t>Bare metal (BM) configuration (Windows and Linux)</w:t>
      </w:r>
    </w:p>
    <w:p w14:paraId="66EEDB31" w14:textId="67988514" w:rsidR="00880490" w:rsidRPr="00880490" w:rsidRDefault="00880490" w:rsidP="00880490">
      <w:pPr>
        <w:pStyle w:val="BodyTextMetricHPELight10pt"/>
      </w:pPr>
      <w:r w:rsidRPr="00880490">
        <w:t>This solution leverages HPE Synergy OneView 4.10 and HPE Image Streamer 4.10 to provision bare metal servers with an operating system so they can be added to a Docker/Kubernetes cluster as worker nodes. The bare metal worker nodes can be used in conjuction with VM worker nodes or on their own with a virtualized control plane.</w:t>
      </w:r>
    </w:p>
    <w:p w14:paraId="6A62D93A" w14:textId="77777777" w:rsidR="000615E7" w:rsidRDefault="000615E7" w:rsidP="000615E7">
      <w:pPr>
        <w:pStyle w:val="MISCNote-Ruleabove"/>
      </w:pPr>
      <w:r>
        <w:t xml:space="preserve">Note </w:t>
      </w:r>
    </w:p>
    <w:p w14:paraId="6D346A3F" w14:textId="77777777" w:rsidR="000615E7" w:rsidRDefault="000615E7" w:rsidP="000615E7">
      <w:pPr>
        <w:pStyle w:val="MISCNote-Rulebelow"/>
      </w:pPr>
      <w:r>
        <w:t xml:space="preserve">Some of the application software supported by this configuration does not currently run on Windows, for example, the Sysdig Software Agent (see the section </w:t>
      </w:r>
      <w:hyperlink w:anchor="_Monitoring_with_Sysdig" w:history="1">
        <w:r w:rsidRPr="00D85AB4">
          <w:rPr>
            <w:rStyle w:val="Hyperlink"/>
          </w:rPr>
          <w:t>Monitoring with Sysdig</w:t>
        </w:r>
      </w:hyperlink>
      <w:r>
        <w:t xml:space="preserve">). </w:t>
      </w:r>
    </w:p>
    <w:p w14:paraId="0EDCED79" w14:textId="77777777" w:rsidR="000615E7" w:rsidRDefault="000615E7" w:rsidP="000615E7">
      <w:pPr>
        <w:pStyle w:val="Heading2"/>
      </w:pPr>
      <w:bookmarkStart w:id="20" w:name="_Refd17e53934"/>
      <w:bookmarkStart w:id="21" w:name="_Tocd17e53934"/>
      <w:bookmarkStart w:id="22" w:name="_Toc531698780"/>
      <w:bookmarkStart w:id="23" w:name="_Toc6318896"/>
      <w:r>
        <w:t>High availability</w:t>
      </w:r>
      <w:bookmarkEnd w:id="20"/>
      <w:bookmarkEnd w:id="21"/>
      <w:bookmarkEnd w:id="22"/>
      <w:bookmarkEnd w:id="23"/>
    </w:p>
    <w:p w14:paraId="4C8EF4BA" w14:textId="63502268" w:rsidR="000615E7" w:rsidRDefault="000615E7" w:rsidP="0058095B">
      <w:pPr>
        <w:pStyle w:val="BodyTextMetricHPELight10pt"/>
      </w:pPr>
      <w:r>
        <w:t xml:space="preserve">Uptime is paramount for businesses implementing Docker containers in business critical environments. </w:t>
      </w:r>
      <w:r w:rsidR="004D3CD7">
        <w:t>The HPE Enterprise Containers as a Service with Docker EE</w:t>
      </w:r>
      <w:r w:rsidRPr="004C75E8">
        <w:t xml:space="preserve"> </w:t>
      </w:r>
      <w:r>
        <w:t xml:space="preserve">solution offers various levels of high availability (HA) to support continuous availability. </w:t>
      </w:r>
      <w:r w:rsidRPr="00700797">
        <w:t>The Docker EE system components run on multiple manager nodes in the cluster. The management plane continues to operate even in the event of a manager node failure. Application containers can b</w:t>
      </w:r>
      <w:r>
        <w:t xml:space="preserve">e protected through the use of </w:t>
      </w:r>
      <w:r w:rsidRPr="00F457B7">
        <w:rPr>
          <w:rStyle w:val="CodingLanguage"/>
        </w:rPr>
        <w:t>services</w:t>
      </w:r>
      <w:r w:rsidRPr="00700797">
        <w:t xml:space="preserve"> running on top of </w:t>
      </w:r>
      <w:r>
        <w:t>s</w:t>
      </w:r>
      <w:r w:rsidRPr="00700797">
        <w:t xml:space="preserve">warm. The </w:t>
      </w:r>
      <w:r>
        <w:t>s</w:t>
      </w:r>
      <w:r w:rsidRPr="00700797">
        <w:t xml:space="preserve">warm orchestrator works to maintain the number of containers declared as part of the service. </w:t>
      </w:r>
      <w:r>
        <w:t>The Ansible playbooks can be modified to fit your environment and your high availability (HA) needs.</w:t>
      </w:r>
    </w:p>
    <w:p w14:paraId="234F5F22" w14:textId="77777777" w:rsidR="000615E7" w:rsidRDefault="000615E7" w:rsidP="000615E7">
      <w:pPr>
        <w:pStyle w:val="Heading3"/>
      </w:pPr>
      <w:bookmarkStart w:id="24" w:name="_Refd17e53943"/>
      <w:bookmarkStart w:id="25" w:name="_Tocd17e53943"/>
      <w:r>
        <w:t>Load Balancers</w:t>
      </w:r>
      <w:bookmarkEnd w:id="24"/>
      <w:bookmarkEnd w:id="25"/>
    </w:p>
    <w:p w14:paraId="370173D8" w14:textId="3B1DC1C7" w:rsidR="000615E7" w:rsidRDefault="000615E7" w:rsidP="0058095B">
      <w:pPr>
        <w:pStyle w:val="BodyTextMetricHPELight10pt"/>
      </w:pPr>
      <w:r>
        <w:t xml:space="preserve">This solution also deploys load balancers in the system to help with container traffic management. </w:t>
      </w:r>
      <w:r w:rsidRPr="00FE16F7">
        <w:t xml:space="preserve">There are two load balancer VMs – the UCP load balancer and DTR load balancer. The playbooks can be configured to deploy one or more worker load balancers depending on the requirements of your applications. A typical load balancer architecture for </w:t>
      </w:r>
      <w:r w:rsidR="00BF113F" w:rsidRPr="00FE16F7">
        <w:t>app</w:t>
      </w:r>
      <w:r w:rsidR="00BF113F">
        <w:t>lications</w:t>
      </w:r>
      <w:r>
        <w:t xml:space="preserve"> running on Docker EE i</w:t>
      </w:r>
      <w:r w:rsidRPr="00FE16F7">
        <w:t>s shown in</w:t>
      </w:r>
      <w:r>
        <w:t xml:space="preserve"> </w:t>
      </w:r>
      <w:r w:rsidRPr="00C7552E">
        <w:fldChar w:fldCharType="begin"/>
      </w:r>
      <w:r w:rsidRPr="00C7552E">
        <w:instrText xml:space="preserve"> REF _Refd17e53955 \h </w:instrText>
      </w:r>
      <w:r>
        <w:instrText xml:space="preserve"> \* MERGEFORMAT </w:instrText>
      </w:r>
      <w:r w:rsidRPr="00C7552E">
        <w:fldChar w:fldCharType="separate"/>
      </w:r>
      <w:r w:rsidR="0099354B" w:rsidRPr="0099354B">
        <w:t>Figure 4</w:t>
      </w:r>
      <w:r w:rsidRPr="00C7552E">
        <w:fldChar w:fldCharType="end"/>
      </w:r>
      <w:r>
        <w:t xml:space="preserve">. </w:t>
      </w:r>
      <w:r w:rsidRPr="00FE16F7">
        <w:t xml:space="preserve">The playbooks now support load balancers based on VRRP, using HAproxy and </w:t>
      </w:r>
      <w:r w:rsidRPr="00C2053F">
        <w:rPr>
          <w:rStyle w:val="CodingLanguage"/>
        </w:rPr>
        <w:t>keepalived</w:t>
      </w:r>
      <w:r w:rsidRPr="00FE16F7">
        <w:t xml:space="preserve">. The solution can be deployed using these loadbalancers, </w:t>
      </w:r>
      <w:r>
        <w:t xml:space="preserve">or </w:t>
      </w:r>
      <w:r w:rsidRPr="00FE16F7">
        <w:t xml:space="preserve">external load balancers, </w:t>
      </w:r>
      <w:r>
        <w:t xml:space="preserve">or </w:t>
      </w:r>
      <w:r w:rsidRPr="00FE16F7">
        <w:t>no load balancers or the legacy version of standalone load balancers</w:t>
      </w:r>
      <w:r>
        <w:t xml:space="preserve">. For more information on HAproxy, see </w:t>
      </w:r>
      <w:hyperlink r:id="rId18">
        <w:r>
          <w:rPr>
            <w:rStyle w:val="Hyperlink"/>
          </w:rPr>
          <w:t>http://www.haproxy.com/solutions/high-availability/</w:t>
        </w:r>
      </w:hyperlink>
      <w:r>
        <w:t>.</w:t>
      </w:r>
    </w:p>
    <w:p w14:paraId="4DC5ECCD" w14:textId="77777777" w:rsidR="000615E7" w:rsidRDefault="000615E7" w:rsidP="000615E7">
      <w:pPr>
        <w:pStyle w:val="FigureAfterspace"/>
      </w:pPr>
      <w:r>
        <w:rPr>
          <w:noProof/>
        </w:rPr>
        <w:lastRenderedPageBreak/>
        <w:drawing>
          <wp:inline distT="0" distB="0" distL="0" distR="0" wp14:anchorId="5D9A1534" wp14:editId="7B2C4CEB">
            <wp:extent cx="6805515" cy="37052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load-balancers.png"/>
                    <pic:cNvPicPr/>
                  </pic:nvPicPr>
                  <pic:blipFill>
                    <a:blip r:embed="rId19">
                      <a:extLst>
                        <a:ext uri="{28A0092B-C50C-407E-A947-70E740481C1C}">
                          <a14:useLocalDpi xmlns:a14="http://schemas.microsoft.com/office/drawing/2010/main" val="0"/>
                        </a:ext>
                      </a:extLst>
                    </a:blip>
                    <a:stretch>
                      <a:fillRect/>
                    </a:stretch>
                  </pic:blipFill>
                  <pic:spPr>
                    <a:xfrm>
                      <a:off x="0" y="0"/>
                      <a:ext cx="7637833" cy="4158376"/>
                    </a:xfrm>
                    <a:prstGeom prst="rect">
                      <a:avLst/>
                    </a:prstGeom>
                  </pic:spPr>
                </pic:pic>
              </a:graphicData>
            </a:graphic>
          </wp:inline>
        </w:drawing>
      </w:r>
      <w:r>
        <w:t xml:space="preserve"> </w:t>
      </w:r>
    </w:p>
    <w:p w14:paraId="3D1A4B51" w14:textId="77777777" w:rsidR="000615E7" w:rsidRDefault="000615E7" w:rsidP="000615E7">
      <w:pPr>
        <w:pStyle w:val="MISCFigureCaptionHeader8pt"/>
      </w:pPr>
      <w:bookmarkStart w:id="26" w:name="_Refd17e53955"/>
      <w:bookmarkStart w:id="27" w:name="_Tocd17e53955"/>
      <w:r w:rsidRPr="00A05F6C">
        <w:rPr>
          <w:rStyle w:val="MISCFigureCaptionHeaderBold8pt"/>
        </w:rPr>
        <w:t>Figure</w:t>
      </w:r>
      <w:bookmarkStart w:id="28" w:name="_Numd17e53955"/>
      <w:r w:rsidR="00F01F81">
        <w:rPr>
          <w:rStyle w:val="MISCFigureCaptionHeaderBold8pt"/>
        </w:rPr>
        <w:t xml:space="preserve"> </w:t>
      </w:r>
      <w:r w:rsidRPr="00A05F6C">
        <w:rPr>
          <w:rStyle w:val="MISCFigureCaptionHeaderBold8pt"/>
        </w:rPr>
        <w:fldChar w:fldCharType="begin"/>
      </w:r>
      <w:r w:rsidRPr="00A05F6C">
        <w:rPr>
          <w:rStyle w:val="MISCFigureCaptionHeaderBold8pt"/>
        </w:rPr>
        <w:instrText xml:space="preserve"> SEQ Figure \* ARABIC </w:instrText>
      </w:r>
      <w:r w:rsidRPr="00A05F6C">
        <w:rPr>
          <w:rStyle w:val="MISCFigureCaptionHeaderBold8pt"/>
        </w:rPr>
        <w:fldChar w:fldCharType="separate"/>
      </w:r>
      <w:r w:rsidR="0099354B">
        <w:rPr>
          <w:rStyle w:val="MISCFigureCaptionHeaderBold8pt"/>
          <w:noProof/>
        </w:rPr>
        <w:t>4</w:t>
      </w:r>
      <w:r w:rsidRPr="00A05F6C">
        <w:rPr>
          <w:rStyle w:val="MISCFigureCaptionHeaderBold8pt"/>
        </w:rPr>
        <w:fldChar w:fldCharType="end"/>
      </w:r>
      <w:bookmarkEnd w:id="26"/>
      <w:bookmarkEnd w:id="27"/>
      <w:bookmarkEnd w:id="28"/>
      <w:r w:rsidRPr="00A05F6C">
        <w:rPr>
          <w:rStyle w:val="MISCFigureCaptionHeaderBold8pt"/>
        </w:rPr>
        <w:t>.</w:t>
      </w:r>
      <w:r>
        <w:rPr>
          <w:rStyle w:val="MISCFigureCaptionHeaderBold8pt"/>
          <w:noProof/>
        </w:rPr>
        <w:t xml:space="preserve"> </w:t>
      </w:r>
      <w:r>
        <w:t>Load balancer architecture</w:t>
      </w:r>
    </w:p>
    <w:p w14:paraId="34C829E9" w14:textId="77777777" w:rsidR="000615E7" w:rsidRDefault="000615E7" w:rsidP="000615E7">
      <w:pPr>
        <w:pStyle w:val="Heading2"/>
      </w:pPr>
      <w:bookmarkStart w:id="29" w:name="_Refd17e53968"/>
      <w:bookmarkStart w:id="30" w:name="_Tocd17e53968"/>
      <w:bookmarkStart w:id="31" w:name="_Toc531698781"/>
      <w:bookmarkStart w:id="32" w:name="_Toc6318897"/>
      <w:r>
        <w:t>Sizing considerations</w:t>
      </w:r>
      <w:bookmarkEnd w:id="29"/>
      <w:bookmarkEnd w:id="30"/>
      <w:bookmarkEnd w:id="31"/>
      <w:bookmarkEnd w:id="32"/>
    </w:p>
    <w:p w14:paraId="7DFC8E0E" w14:textId="77777777" w:rsidR="000615E7" w:rsidRDefault="000615E7" w:rsidP="0058095B">
      <w:pPr>
        <w:pStyle w:val="BodyTextMetricHPELight10pt"/>
      </w:pPr>
      <w:r>
        <w:t xml:space="preserve">A node is a machine in the cluster (virtual or physical) with Docker Engine running on it. </w:t>
      </w:r>
      <w:r w:rsidRPr="00733369">
        <w:t xml:space="preserve">There are two types of nodes: managers and workers. UCP will run on the manager nodes. Although DTR runs on a worker node, Docker does not recommend running other application containers on them. </w:t>
      </w:r>
      <w:r>
        <w:t>To decide what size the node should be in terms of CPU, RAM, and storage resources, consider the following:</w:t>
      </w:r>
    </w:p>
    <w:p w14:paraId="5CE2BB0D" w14:textId="3CC123D8" w:rsidR="000615E7" w:rsidRDefault="000615E7" w:rsidP="00880490">
      <w:pPr>
        <w:pStyle w:val="NumberedList-Level1"/>
      </w:pPr>
      <w:r>
        <w:t>All nodes should at least fulfil the minimal requirements, for UCP 3.0, 8</w:t>
      </w:r>
      <w:r w:rsidR="00880490">
        <w:t>GB of RAM and 6</w:t>
      </w:r>
      <w:r>
        <w:t xml:space="preserve">GB of storage. </w:t>
      </w:r>
      <w:r w:rsidRPr="00103DA7">
        <w:t xml:space="preserve">For production systems, 16GB of RAM </w:t>
      </w:r>
      <w:r w:rsidR="00880490" w:rsidRPr="00880490">
        <w:t xml:space="preserve">and 25-100GB of free disk space </w:t>
      </w:r>
      <w:r w:rsidRPr="00103DA7">
        <w:t xml:space="preserve">is recommended for manager nodes. </w:t>
      </w:r>
      <w:r>
        <w:t xml:space="preserve">More detailed requirements are in the Docker EE UCP documentation at </w:t>
      </w:r>
      <w:hyperlink r:id="rId20" w:history="1">
        <w:r w:rsidRPr="004067B9">
          <w:rPr>
            <w:rStyle w:val="Hyperlink"/>
          </w:rPr>
          <w:t>https://docs.docker.com/ee/ucp/admin/install/system-requirements/</w:t>
        </w:r>
      </w:hyperlink>
      <w:r>
        <w:t xml:space="preserve">. </w:t>
      </w:r>
    </w:p>
    <w:p w14:paraId="012EC741" w14:textId="77777777" w:rsidR="000615E7" w:rsidRDefault="000615E7" w:rsidP="000615E7">
      <w:pPr>
        <w:pStyle w:val="NumberedList-Level1"/>
      </w:pPr>
      <w:r>
        <w:t xml:space="preserve">UCP controller nodes should be provided with more than the minimal requirements, but won’t need much more if nothing else runs on them. </w:t>
      </w:r>
    </w:p>
    <w:p w14:paraId="7A9EC0CE" w14:textId="77777777" w:rsidR="000615E7" w:rsidRDefault="000615E7" w:rsidP="000615E7">
      <w:pPr>
        <w:pStyle w:val="NumberedList-Level1"/>
      </w:pPr>
      <w:r>
        <w:t xml:space="preserve">Ideally, worker node size will vary based on your workloads so it is impossible to define a universal standard size. </w:t>
      </w:r>
    </w:p>
    <w:p w14:paraId="38D050A9" w14:textId="170B2244" w:rsidR="00A34543" w:rsidRPr="00D21B2F" w:rsidRDefault="000615E7" w:rsidP="00D21B2F">
      <w:pPr>
        <w:pStyle w:val="NumberedList-Level1LastBeforeBodycopy"/>
      </w:pPr>
      <w:r>
        <w:t xml:space="preserve">Other considerations like target density (average number of containers per node), whether one standard node type or several are preferred, and other operational considerations might also influence sizing. </w:t>
      </w:r>
    </w:p>
    <w:p w14:paraId="2AB328C8" w14:textId="77777777" w:rsidR="000615E7" w:rsidRDefault="000615E7" w:rsidP="0058095B">
      <w:pPr>
        <w:pStyle w:val="BodyTextMetricHPELight10pt"/>
      </w:pPr>
      <w:r>
        <w:t>If possible, node size should be determined by experimentation and testing actual workloads; and they should be refined iteratively. A good starting point is to select a standard or default machine type for all nodes in the environment. If your standard machine type provides more resources than the UCP controller nodes need, it makes sense to have a smaller node size for these. Whatever the starting choice, it is important to monitor resource usage and cost to improve the model.</w:t>
      </w:r>
    </w:p>
    <w:p w14:paraId="095466EB" w14:textId="77777777" w:rsidR="0099354B" w:rsidRPr="0099354B" w:rsidRDefault="000615E7" w:rsidP="0099354B">
      <w:pPr>
        <w:pStyle w:val="BodyTextMetricHPELight10pt"/>
      </w:pPr>
      <w:r>
        <w:t xml:space="preserve">For this solution, the following tables describe sizing configurations, assuming 3 Linux workers and 3 Windows workers. The vCPU allocations are described in </w:t>
      </w:r>
      <w:r w:rsidRPr="000B33EA">
        <w:fldChar w:fldCharType="begin"/>
      </w:r>
      <w:r w:rsidRPr="000B33EA">
        <w:instrText xml:space="preserve"> REF _Refd17e54008 \h </w:instrText>
      </w:r>
      <w:r>
        <w:instrText xml:space="preserve"> \* MERGEFORMAT </w:instrText>
      </w:r>
      <w:r w:rsidRPr="000B33EA">
        <w:fldChar w:fldCharType="separate"/>
      </w:r>
      <w:r w:rsidR="0099354B" w:rsidRPr="0099354B">
        <w:br w:type="page"/>
      </w:r>
    </w:p>
    <w:p w14:paraId="36303BC7" w14:textId="77777777" w:rsidR="000615E7" w:rsidRDefault="0099354B" w:rsidP="0058095B">
      <w:pPr>
        <w:pStyle w:val="BodyTextMetricHPELight10pt"/>
      </w:pPr>
      <w:r w:rsidRPr="0099354B">
        <w:t>Table</w:t>
      </w:r>
      <w:r>
        <w:rPr>
          <w:rStyle w:val="MISCTableCaptionHeaderBold8pt"/>
        </w:rPr>
        <w:t xml:space="preserve"> </w:t>
      </w:r>
      <w:r>
        <w:rPr>
          <w:rStyle w:val="MISCTableCaptionHeaderBold8pt"/>
          <w:noProof/>
        </w:rPr>
        <w:t>1</w:t>
      </w:r>
      <w:r w:rsidR="000615E7" w:rsidRPr="000B33EA">
        <w:fldChar w:fldCharType="end"/>
      </w:r>
      <w:r w:rsidR="000615E7" w:rsidRPr="00A27678">
        <w:t>.</w:t>
      </w:r>
    </w:p>
    <w:p w14:paraId="6451005E" w14:textId="77777777" w:rsidR="00C51E36" w:rsidRDefault="00C51E36">
      <w:pPr>
        <w:rPr>
          <w:rStyle w:val="MISCTableCaptionHeaderBold8pt"/>
          <w:szCs w:val="20"/>
        </w:rPr>
      </w:pPr>
      <w:bookmarkStart w:id="33" w:name="_Refd17e54008"/>
      <w:bookmarkStart w:id="34" w:name="_Tocd17e54008"/>
      <w:r>
        <w:rPr>
          <w:rStyle w:val="MISCTableCaptionHeaderBold8pt"/>
        </w:rPr>
        <w:br w:type="page"/>
      </w:r>
    </w:p>
    <w:p w14:paraId="737200D4" w14:textId="26D8C02B" w:rsidR="000615E7" w:rsidRDefault="000615E7" w:rsidP="000615E7">
      <w:pPr>
        <w:pStyle w:val="MISCTableCaptionHeader8pt"/>
      </w:pPr>
      <w:r w:rsidRPr="00964755">
        <w:rPr>
          <w:rStyle w:val="MISCTableCaptionHeaderBold8pt"/>
        </w:rPr>
        <w:lastRenderedPageBreak/>
        <w:t>Table</w:t>
      </w:r>
      <w:bookmarkStart w:id="35" w:name="_Numd17e54008"/>
      <w:r w:rsidR="00F01F81">
        <w:rPr>
          <w:rStyle w:val="MISCTableCaptionHeaderBold8pt"/>
        </w:rPr>
        <w:t xml:space="preserve"> </w:t>
      </w:r>
      <w:r w:rsidRPr="00964755">
        <w:rPr>
          <w:rStyle w:val="MISCTableCaptionHeaderBold8pt"/>
        </w:rPr>
        <w:fldChar w:fldCharType="begin"/>
      </w:r>
      <w:r w:rsidRPr="00964755">
        <w:rPr>
          <w:rStyle w:val="MISCTableCaptionHeaderBold8pt"/>
        </w:rPr>
        <w:instrText xml:space="preserve"> SEQ Table \* ARABIC </w:instrText>
      </w:r>
      <w:r w:rsidRPr="00964755">
        <w:rPr>
          <w:rStyle w:val="MISCTableCaptionHeaderBold8pt"/>
        </w:rPr>
        <w:fldChar w:fldCharType="separate"/>
      </w:r>
      <w:r w:rsidR="0099354B">
        <w:rPr>
          <w:rStyle w:val="MISCTableCaptionHeaderBold8pt"/>
          <w:noProof/>
        </w:rPr>
        <w:t>1</w:t>
      </w:r>
      <w:r w:rsidRPr="00964755">
        <w:rPr>
          <w:rStyle w:val="MISCTableCaptionHeaderBold8pt"/>
        </w:rPr>
        <w:fldChar w:fldCharType="end"/>
      </w:r>
      <w:bookmarkEnd w:id="33"/>
      <w:bookmarkEnd w:id="34"/>
      <w:bookmarkEnd w:id="35"/>
      <w:r w:rsidRPr="00964755">
        <w:rPr>
          <w:rStyle w:val="MISCTableCaptionHeaderBold8pt"/>
        </w:rPr>
        <w:t>.</w:t>
      </w:r>
      <w:r>
        <w:t xml:space="preserve"> vCPU</w:t>
      </w:r>
    </w:p>
    <w:tbl>
      <w:tblPr>
        <w:tblStyle w:val="TableGrid"/>
        <w:tblW w:w="68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680"/>
        <w:gridCol w:w="1680"/>
        <w:gridCol w:w="1680"/>
        <w:gridCol w:w="1800"/>
      </w:tblGrid>
      <w:tr w:rsidR="000615E7" w14:paraId="4A67E949" w14:textId="77777777" w:rsidTr="00CD4360">
        <w:trPr>
          <w:cantSplit/>
          <w:trHeight w:val="291"/>
        </w:trPr>
        <w:tc>
          <w:tcPr>
            <w:tcW w:w="1680" w:type="dxa"/>
            <w:tcBorders>
              <w:top w:val="nil"/>
              <w:bottom w:val="single" w:sz="36" w:space="0" w:color="00B388"/>
            </w:tcBorders>
          </w:tcPr>
          <w:p w14:paraId="7796C66A" w14:textId="77777777" w:rsidR="000615E7" w:rsidRDefault="000615E7" w:rsidP="00CD4360">
            <w:pPr>
              <w:pStyle w:val="TableSubhead8pt"/>
            </w:pPr>
            <w:r>
              <w:t>vCPUs</w:t>
            </w:r>
          </w:p>
        </w:tc>
        <w:tc>
          <w:tcPr>
            <w:tcW w:w="1680" w:type="dxa"/>
            <w:tcBorders>
              <w:top w:val="nil"/>
              <w:bottom w:val="single" w:sz="36" w:space="0" w:color="00B388"/>
            </w:tcBorders>
          </w:tcPr>
          <w:p w14:paraId="6E46C505" w14:textId="77777777" w:rsidR="000615E7" w:rsidRDefault="000615E7" w:rsidP="00CD4360">
            <w:pPr>
              <w:pStyle w:val="TableSubhead8pt"/>
              <w:jc w:val="center"/>
            </w:pPr>
            <w:r>
              <w:t>node01</w:t>
            </w:r>
          </w:p>
        </w:tc>
        <w:tc>
          <w:tcPr>
            <w:tcW w:w="1680" w:type="dxa"/>
            <w:tcBorders>
              <w:top w:val="nil"/>
              <w:bottom w:val="single" w:sz="36" w:space="0" w:color="00B388"/>
            </w:tcBorders>
          </w:tcPr>
          <w:p w14:paraId="2C013C0A" w14:textId="77777777" w:rsidR="000615E7" w:rsidRDefault="000615E7" w:rsidP="00CD4360">
            <w:pPr>
              <w:pStyle w:val="TableSubhead8pt"/>
              <w:jc w:val="center"/>
            </w:pPr>
            <w:r>
              <w:t>node02</w:t>
            </w:r>
          </w:p>
        </w:tc>
        <w:tc>
          <w:tcPr>
            <w:tcW w:w="1800" w:type="dxa"/>
            <w:tcBorders>
              <w:top w:val="nil"/>
              <w:bottom w:val="single" w:sz="36" w:space="0" w:color="00B388"/>
            </w:tcBorders>
          </w:tcPr>
          <w:p w14:paraId="466922C6" w14:textId="77777777" w:rsidR="000615E7" w:rsidRDefault="000615E7" w:rsidP="00CD4360">
            <w:pPr>
              <w:pStyle w:val="TableSubhead8pt"/>
              <w:jc w:val="center"/>
            </w:pPr>
            <w:r>
              <w:t>node03</w:t>
            </w:r>
          </w:p>
        </w:tc>
      </w:tr>
      <w:tr w:rsidR="000615E7" w14:paraId="0F7EDB60" w14:textId="77777777" w:rsidTr="00CD4360">
        <w:trPr>
          <w:cantSplit/>
          <w:trHeight w:val="291"/>
        </w:trPr>
        <w:tc>
          <w:tcPr>
            <w:tcW w:w="1680" w:type="dxa"/>
          </w:tcPr>
          <w:p w14:paraId="0F6D69D1" w14:textId="77777777" w:rsidR="000615E7" w:rsidRDefault="000615E7" w:rsidP="00CD4360">
            <w:pPr>
              <w:pStyle w:val="TableBody8pt"/>
            </w:pPr>
            <w:r>
              <w:t>ucp1</w:t>
            </w:r>
          </w:p>
        </w:tc>
        <w:tc>
          <w:tcPr>
            <w:tcW w:w="1680" w:type="dxa"/>
          </w:tcPr>
          <w:p w14:paraId="738137A9" w14:textId="77777777" w:rsidR="000615E7" w:rsidRDefault="000615E7" w:rsidP="00CD4360">
            <w:pPr>
              <w:pStyle w:val="TableBody8pt"/>
              <w:jc w:val="center"/>
            </w:pPr>
            <w:r>
              <w:t>4</w:t>
            </w:r>
          </w:p>
        </w:tc>
        <w:tc>
          <w:tcPr>
            <w:tcW w:w="1680" w:type="dxa"/>
          </w:tcPr>
          <w:p w14:paraId="3F414C33" w14:textId="77777777" w:rsidR="000615E7" w:rsidRDefault="000615E7" w:rsidP="00CD4360">
            <w:pPr>
              <w:jc w:val="center"/>
            </w:pPr>
          </w:p>
        </w:tc>
        <w:tc>
          <w:tcPr>
            <w:tcW w:w="1800" w:type="dxa"/>
          </w:tcPr>
          <w:p w14:paraId="47151978" w14:textId="77777777" w:rsidR="000615E7" w:rsidRDefault="000615E7" w:rsidP="00CD4360">
            <w:pPr>
              <w:jc w:val="center"/>
            </w:pPr>
          </w:p>
        </w:tc>
      </w:tr>
      <w:tr w:rsidR="000615E7" w14:paraId="182BF993" w14:textId="77777777" w:rsidTr="00CD4360">
        <w:trPr>
          <w:cantSplit/>
          <w:trHeight w:val="266"/>
        </w:trPr>
        <w:tc>
          <w:tcPr>
            <w:tcW w:w="1680" w:type="dxa"/>
          </w:tcPr>
          <w:p w14:paraId="10B2AFFE" w14:textId="77777777" w:rsidR="000615E7" w:rsidRDefault="000615E7" w:rsidP="00CD4360">
            <w:pPr>
              <w:pStyle w:val="TableBody8pt"/>
            </w:pPr>
            <w:r>
              <w:t>ucp2</w:t>
            </w:r>
          </w:p>
        </w:tc>
        <w:tc>
          <w:tcPr>
            <w:tcW w:w="1680" w:type="dxa"/>
          </w:tcPr>
          <w:p w14:paraId="32166D01" w14:textId="77777777" w:rsidR="000615E7" w:rsidRDefault="000615E7" w:rsidP="00CD4360">
            <w:pPr>
              <w:jc w:val="center"/>
            </w:pPr>
          </w:p>
        </w:tc>
        <w:tc>
          <w:tcPr>
            <w:tcW w:w="1680" w:type="dxa"/>
          </w:tcPr>
          <w:p w14:paraId="21608F04" w14:textId="77777777" w:rsidR="000615E7" w:rsidRDefault="000615E7" w:rsidP="00CD4360">
            <w:pPr>
              <w:pStyle w:val="TableBody8pt"/>
              <w:jc w:val="center"/>
            </w:pPr>
            <w:r>
              <w:t>4</w:t>
            </w:r>
          </w:p>
        </w:tc>
        <w:tc>
          <w:tcPr>
            <w:tcW w:w="1800" w:type="dxa"/>
          </w:tcPr>
          <w:p w14:paraId="105B4327" w14:textId="77777777" w:rsidR="000615E7" w:rsidRDefault="000615E7" w:rsidP="00CD4360">
            <w:pPr>
              <w:jc w:val="center"/>
            </w:pPr>
          </w:p>
        </w:tc>
      </w:tr>
      <w:tr w:rsidR="000615E7" w14:paraId="73CFED20" w14:textId="77777777" w:rsidTr="00CD4360">
        <w:trPr>
          <w:cantSplit/>
          <w:trHeight w:val="278"/>
        </w:trPr>
        <w:tc>
          <w:tcPr>
            <w:tcW w:w="1680" w:type="dxa"/>
          </w:tcPr>
          <w:p w14:paraId="6A123E0A" w14:textId="77777777" w:rsidR="000615E7" w:rsidRDefault="000615E7" w:rsidP="00CD4360">
            <w:pPr>
              <w:pStyle w:val="TableBody8pt"/>
            </w:pPr>
            <w:r>
              <w:t>ucp3</w:t>
            </w:r>
          </w:p>
        </w:tc>
        <w:tc>
          <w:tcPr>
            <w:tcW w:w="1680" w:type="dxa"/>
          </w:tcPr>
          <w:p w14:paraId="58E2E3F7" w14:textId="77777777" w:rsidR="000615E7" w:rsidRDefault="000615E7" w:rsidP="00CD4360">
            <w:pPr>
              <w:jc w:val="center"/>
            </w:pPr>
          </w:p>
        </w:tc>
        <w:tc>
          <w:tcPr>
            <w:tcW w:w="1680" w:type="dxa"/>
          </w:tcPr>
          <w:p w14:paraId="13506EDF" w14:textId="77777777" w:rsidR="000615E7" w:rsidRDefault="000615E7" w:rsidP="00CD4360">
            <w:pPr>
              <w:jc w:val="center"/>
            </w:pPr>
          </w:p>
        </w:tc>
        <w:tc>
          <w:tcPr>
            <w:tcW w:w="1800" w:type="dxa"/>
          </w:tcPr>
          <w:p w14:paraId="0FBA2952" w14:textId="77777777" w:rsidR="000615E7" w:rsidRDefault="000615E7" w:rsidP="00CD4360">
            <w:pPr>
              <w:pStyle w:val="TableBody8pt"/>
              <w:jc w:val="center"/>
            </w:pPr>
            <w:r>
              <w:t>4</w:t>
            </w:r>
          </w:p>
        </w:tc>
      </w:tr>
      <w:tr w:rsidR="000615E7" w14:paraId="526A9398" w14:textId="77777777" w:rsidTr="00CD4360">
        <w:trPr>
          <w:cantSplit/>
          <w:trHeight w:val="278"/>
        </w:trPr>
        <w:tc>
          <w:tcPr>
            <w:tcW w:w="1680" w:type="dxa"/>
          </w:tcPr>
          <w:p w14:paraId="0AC8E9A0" w14:textId="77777777" w:rsidR="000615E7" w:rsidRDefault="000615E7" w:rsidP="00CD4360">
            <w:pPr>
              <w:pStyle w:val="TableBody8pt"/>
            </w:pPr>
            <w:r>
              <w:t>dtr1</w:t>
            </w:r>
          </w:p>
        </w:tc>
        <w:tc>
          <w:tcPr>
            <w:tcW w:w="1680" w:type="dxa"/>
          </w:tcPr>
          <w:p w14:paraId="58B7627C" w14:textId="77777777" w:rsidR="000615E7" w:rsidRDefault="000615E7" w:rsidP="00CD4360">
            <w:pPr>
              <w:pStyle w:val="TableBody8pt"/>
              <w:jc w:val="center"/>
            </w:pPr>
            <w:r>
              <w:t>2</w:t>
            </w:r>
          </w:p>
        </w:tc>
        <w:tc>
          <w:tcPr>
            <w:tcW w:w="1680" w:type="dxa"/>
          </w:tcPr>
          <w:p w14:paraId="0E4A1434" w14:textId="77777777" w:rsidR="000615E7" w:rsidRDefault="000615E7" w:rsidP="00CD4360">
            <w:pPr>
              <w:jc w:val="center"/>
            </w:pPr>
          </w:p>
        </w:tc>
        <w:tc>
          <w:tcPr>
            <w:tcW w:w="1800" w:type="dxa"/>
          </w:tcPr>
          <w:p w14:paraId="4AF5CA9C" w14:textId="77777777" w:rsidR="000615E7" w:rsidRDefault="000615E7" w:rsidP="00CD4360">
            <w:pPr>
              <w:jc w:val="center"/>
            </w:pPr>
          </w:p>
        </w:tc>
      </w:tr>
      <w:tr w:rsidR="000615E7" w14:paraId="717FF46A" w14:textId="77777777" w:rsidTr="00CD4360">
        <w:trPr>
          <w:cantSplit/>
          <w:trHeight w:val="266"/>
        </w:trPr>
        <w:tc>
          <w:tcPr>
            <w:tcW w:w="1680" w:type="dxa"/>
          </w:tcPr>
          <w:p w14:paraId="5DAD0EA6" w14:textId="77777777" w:rsidR="000615E7" w:rsidRDefault="000615E7" w:rsidP="00CD4360">
            <w:pPr>
              <w:pStyle w:val="TableBody8pt"/>
            </w:pPr>
            <w:r>
              <w:t xml:space="preserve">dtr2 </w:t>
            </w:r>
          </w:p>
        </w:tc>
        <w:tc>
          <w:tcPr>
            <w:tcW w:w="1680" w:type="dxa"/>
          </w:tcPr>
          <w:p w14:paraId="5317EDBD" w14:textId="77777777" w:rsidR="000615E7" w:rsidRDefault="000615E7" w:rsidP="00CD4360">
            <w:pPr>
              <w:jc w:val="center"/>
            </w:pPr>
          </w:p>
        </w:tc>
        <w:tc>
          <w:tcPr>
            <w:tcW w:w="1680" w:type="dxa"/>
          </w:tcPr>
          <w:p w14:paraId="58085A07" w14:textId="77777777" w:rsidR="000615E7" w:rsidRDefault="000615E7" w:rsidP="00CD4360">
            <w:pPr>
              <w:pStyle w:val="TableBody8pt"/>
              <w:jc w:val="center"/>
            </w:pPr>
            <w:r>
              <w:t>2</w:t>
            </w:r>
          </w:p>
        </w:tc>
        <w:tc>
          <w:tcPr>
            <w:tcW w:w="1800" w:type="dxa"/>
          </w:tcPr>
          <w:p w14:paraId="5372ADBC" w14:textId="77777777" w:rsidR="000615E7" w:rsidRDefault="000615E7" w:rsidP="00CD4360">
            <w:pPr>
              <w:jc w:val="center"/>
            </w:pPr>
          </w:p>
        </w:tc>
      </w:tr>
      <w:tr w:rsidR="000615E7" w14:paraId="3D70163E" w14:textId="77777777" w:rsidTr="00CD4360">
        <w:trPr>
          <w:cantSplit/>
          <w:trHeight w:val="278"/>
        </w:trPr>
        <w:tc>
          <w:tcPr>
            <w:tcW w:w="1680" w:type="dxa"/>
          </w:tcPr>
          <w:p w14:paraId="54D06EA8" w14:textId="77777777" w:rsidR="000615E7" w:rsidRDefault="000615E7" w:rsidP="00CD4360">
            <w:pPr>
              <w:pStyle w:val="TableBody8pt"/>
            </w:pPr>
            <w:r>
              <w:t xml:space="preserve">dtr3 </w:t>
            </w:r>
          </w:p>
        </w:tc>
        <w:tc>
          <w:tcPr>
            <w:tcW w:w="1680" w:type="dxa"/>
          </w:tcPr>
          <w:p w14:paraId="5B320F73" w14:textId="77777777" w:rsidR="000615E7" w:rsidRDefault="000615E7" w:rsidP="00CD4360">
            <w:pPr>
              <w:jc w:val="center"/>
            </w:pPr>
          </w:p>
        </w:tc>
        <w:tc>
          <w:tcPr>
            <w:tcW w:w="1680" w:type="dxa"/>
          </w:tcPr>
          <w:p w14:paraId="2A87A89D" w14:textId="77777777" w:rsidR="000615E7" w:rsidRDefault="000615E7" w:rsidP="00CD4360">
            <w:pPr>
              <w:jc w:val="center"/>
            </w:pPr>
          </w:p>
        </w:tc>
        <w:tc>
          <w:tcPr>
            <w:tcW w:w="1800" w:type="dxa"/>
          </w:tcPr>
          <w:p w14:paraId="315C4FD9" w14:textId="77777777" w:rsidR="000615E7" w:rsidRDefault="000615E7" w:rsidP="00CD4360">
            <w:pPr>
              <w:pStyle w:val="TableBody8pt"/>
              <w:jc w:val="center"/>
            </w:pPr>
            <w:r>
              <w:t>2</w:t>
            </w:r>
          </w:p>
        </w:tc>
      </w:tr>
      <w:tr w:rsidR="000615E7" w14:paraId="7A5C9288" w14:textId="77777777" w:rsidTr="00CD4360">
        <w:trPr>
          <w:cantSplit/>
          <w:trHeight w:val="278"/>
        </w:trPr>
        <w:tc>
          <w:tcPr>
            <w:tcW w:w="1680" w:type="dxa"/>
          </w:tcPr>
          <w:p w14:paraId="10121D45" w14:textId="77777777" w:rsidR="000615E7" w:rsidRDefault="000615E7" w:rsidP="00CD4360">
            <w:pPr>
              <w:pStyle w:val="TableBody8pt"/>
            </w:pPr>
            <w:r>
              <w:t xml:space="preserve">worker1 </w:t>
            </w:r>
          </w:p>
        </w:tc>
        <w:tc>
          <w:tcPr>
            <w:tcW w:w="1680" w:type="dxa"/>
          </w:tcPr>
          <w:p w14:paraId="21F9A441" w14:textId="77777777" w:rsidR="000615E7" w:rsidRDefault="000615E7" w:rsidP="00CD4360">
            <w:pPr>
              <w:pStyle w:val="TableBody8pt"/>
              <w:jc w:val="center"/>
            </w:pPr>
            <w:r>
              <w:t>4</w:t>
            </w:r>
          </w:p>
        </w:tc>
        <w:tc>
          <w:tcPr>
            <w:tcW w:w="1680" w:type="dxa"/>
          </w:tcPr>
          <w:p w14:paraId="011F1055" w14:textId="77777777" w:rsidR="000615E7" w:rsidRDefault="000615E7" w:rsidP="00CD4360">
            <w:pPr>
              <w:jc w:val="center"/>
            </w:pPr>
          </w:p>
        </w:tc>
        <w:tc>
          <w:tcPr>
            <w:tcW w:w="1800" w:type="dxa"/>
          </w:tcPr>
          <w:p w14:paraId="1FC241A1" w14:textId="77777777" w:rsidR="000615E7" w:rsidRDefault="000615E7" w:rsidP="00CD4360">
            <w:pPr>
              <w:jc w:val="center"/>
            </w:pPr>
          </w:p>
        </w:tc>
      </w:tr>
      <w:tr w:rsidR="000615E7" w14:paraId="74D44EFF" w14:textId="77777777" w:rsidTr="00CD4360">
        <w:trPr>
          <w:cantSplit/>
          <w:trHeight w:val="278"/>
        </w:trPr>
        <w:tc>
          <w:tcPr>
            <w:tcW w:w="1680" w:type="dxa"/>
          </w:tcPr>
          <w:p w14:paraId="4C6E56F7" w14:textId="77777777" w:rsidR="000615E7" w:rsidRDefault="000615E7" w:rsidP="00CD4360">
            <w:pPr>
              <w:pStyle w:val="TableBody8pt"/>
            </w:pPr>
            <w:r>
              <w:t xml:space="preserve">worker2 </w:t>
            </w:r>
          </w:p>
        </w:tc>
        <w:tc>
          <w:tcPr>
            <w:tcW w:w="1680" w:type="dxa"/>
          </w:tcPr>
          <w:p w14:paraId="400B2503" w14:textId="77777777" w:rsidR="000615E7" w:rsidRDefault="000615E7" w:rsidP="00CD4360">
            <w:pPr>
              <w:jc w:val="center"/>
            </w:pPr>
          </w:p>
        </w:tc>
        <w:tc>
          <w:tcPr>
            <w:tcW w:w="1680" w:type="dxa"/>
          </w:tcPr>
          <w:p w14:paraId="0697B16B" w14:textId="77777777" w:rsidR="000615E7" w:rsidRDefault="000615E7" w:rsidP="00CD4360">
            <w:pPr>
              <w:pStyle w:val="TableBody8pt"/>
              <w:jc w:val="center"/>
            </w:pPr>
            <w:r>
              <w:t>4</w:t>
            </w:r>
          </w:p>
        </w:tc>
        <w:tc>
          <w:tcPr>
            <w:tcW w:w="1800" w:type="dxa"/>
          </w:tcPr>
          <w:p w14:paraId="047E1ABC" w14:textId="77777777" w:rsidR="000615E7" w:rsidRDefault="000615E7" w:rsidP="00CD4360">
            <w:pPr>
              <w:jc w:val="center"/>
            </w:pPr>
          </w:p>
        </w:tc>
      </w:tr>
      <w:tr w:rsidR="000615E7" w14:paraId="5911B5F9" w14:textId="77777777" w:rsidTr="00CD4360">
        <w:trPr>
          <w:cantSplit/>
          <w:trHeight w:val="266"/>
        </w:trPr>
        <w:tc>
          <w:tcPr>
            <w:tcW w:w="1680" w:type="dxa"/>
          </w:tcPr>
          <w:p w14:paraId="0FE78F64" w14:textId="77777777" w:rsidR="000615E7" w:rsidRDefault="000615E7" w:rsidP="00CD4360">
            <w:pPr>
              <w:pStyle w:val="TableBody8pt"/>
            </w:pPr>
            <w:r>
              <w:t xml:space="preserve">worker3 </w:t>
            </w:r>
          </w:p>
        </w:tc>
        <w:tc>
          <w:tcPr>
            <w:tcW w:w="1680" w:type="dxa"/>
          </w:tcPr>
          <w:p w14:paraId="4174A175" w14:textId="77777777" w:rsidR="000615E7" w:rsidRDefault="000615E7" w:rsidP="00CD4360">
            <w:pPr>
              <w:jc w:val="center"/>
            </w:pPr>
          </w:p>
        </w:tc>
        <w:tc>
          <w:tcPr>
            <w:tcW w:w="1680" w:type="dxa"/>
          </w:tcPr>
          <w:p w14:paraId="3262CCD6" w14:textId="77777777" w:rsidR="000615E7" w:rsidRDefault="000615E7" w:rsidP="00CD4360">
            <w:pPr>
              <w:jc w:val="center"/>
            </w:pPr>
          </w:p>
        </w:tc>
        <w:tc>
          <w:tcPr>
            <w:tcW w:w="1800" w:type="dxa"/>
          </w:tcPr>
          <w:p w14:paraId="13590496" w14:textId="77777777" w:rsidR="000615E7" w:rsidRDefault="000615E7" w:rsidP="00CD4360">
            <w:pPr>
              <w:pStyle w:val="TableBody8pt"/>
              <w:jc w:val="center"/>
            </w:pPr>
            <w:r>
              <w:t>4</w:t>
            </w:r>
          </w:p>
        </w:tc>
      </w:tr>
      <w:tr w:rsidR="000615E7" w14:paraId="56DBAF7D" w14:textId="77777777" w:rsidTr="00CD4360">
        <w:trPr>
          <w:cantSplit/>
          <w:trHeight w:val="278"/>
        </w:trPr>
        <w:tc>
          <w:tcPr>
            <w:tcW w:w="1680" w:type="dxa"/>
          </w:tcPr>
          <w:p w14:paraId="177EF63D" w14:textId="77777777" w:rsidR="000615E7" w:rsidRDefault="000615E7" w:rsidP="00CD4360">
            <w:pPr>
              <w:pStyle w:val="TableBody8pt"/>
            </w:pPr>
            <w:r>
              <w:t>win-worker1</w:t>
            </w:r>
          </w:p>
        </w:tc>
        <w:tc>
          <w:tcPr>
            <w:tcW w:w="1680" w:type="dxa"/>
          </w:tcPr>
          <w:p w14:paraId="7CB94165" w14:textId="77777777" w:rsidR="000615E7" w:rsidRDefault="000615E7" w:rsidP="00CD4360">
            <w:pPr>
              <w:pStyle w:val="TableBody8pt"/>
              <w:jc w:val="center"/>
            </w:pPr>
            <w:r>
              <w:t>4</w:t>
            </w:r>
          </w:p>
        </w:tc>
        <w:tc>
          <w:tcPr>
            <w:tcW w:w="1680" w:type="dxa"/>
          </w:tcPr>
          <w:p w14:paraId="6A0ECB95" w14:textId="77777777" w:rsidR="000615E7" w:rsidRDefault="000615E7" w:rsidP="00CD4360">
            <w:pPr>
              <w:jc w:val="center"/>
            </w:pPr>
          </w:p>
        </w:tc>
        <w:tc>
          <w:tcPr>
            <w:tcW w:w="1800" w:type="dxa"/>
          </w:tcPr>
          <w:p w14:paraId="54A4F1C3" w14:textId="77777777" w:rsidR="000615E7" w:rsidRDefault="000615E7" w:rsidP="00CD4360">
            <w:pPr>
              <w:jc w:val="center"/>
            </w:pPr>
          </w:p>
        </w:tc>
      </w:tr>
      <w:tr w:rsidR="000615E7" w14:paraId="727FB659" w14:textId="77777777" w:rsidTr="00CD4360">
        <w:trPr>
          <w:cantSplit/>
          <w:trHeight w:val="278"/>
        </w:trPr>
        <w:tc>
          <w:tcPr>
            <w:tcW w:w="1680" w:type="dxa"/>
          </w:tcPr>
          <w:p w14:paraId="44E82C98" w14:textId="77777777" w:rsidR="000615E7" w:rsidRDefault="000615E7" w:rsidP="00CD4360">
            <w:pPr>
              <w:pStyle w:val="TableBody8pt"/>
            </w:pPr>
            <w:r>
              <w:t>win-worker2</w:t>
            </w:r>
          </w:p>
        </w:tc>
        <w:tc>
          <w:tcPr>
            <w:tcW w:w="1680" w:type="dxa"/>
          </w:tcPr>
          <w:p w14:paraId="1A03A96C" w14:textId="77777777" w:rsidR="000615E7" w:rsidRDefault="000615E7" w:rsidP="00CD4360">
            <w:pPr>
              <w:jc w:val="center"/>
            </w:pPr>
          </w:p>
        </w:tc>
        <w:tc>
          <w:tcPr>
            <w:tcW w:w="1680" w:type="dxa"/>
          </w:tcPr>
          <w:p w14:paraId="198764C9" w14:textId="77777777" w:rsidR="000615E7" w:rsidRDefault="000615E7" w:rsidP="00CD4360">
            <w:pPr>
              <w:pStyle w:val="TableBody8pt"/>
              <w:jc w:val="center"/>
            </w:pPr>
            <w:r>
              <w:t>4</w:t>
            </w:r>
          </w:p>
        </w:tc>
        <w:tc>
          <w:tcPr>
            <w:tcW w:w="1800" w:type="dxa"/>
          </w:tcPr>
          <w:p w14:paraId="7A32309B" w14:textId="77777777" w:rsidR="000615E7" w:rsidRDefault="000615E7" w:rsidP="00CD4360">
            <w:pPr>
              <w:jc w:val="center"/>
            </w:pPr>
          </w:p>
        </w:tc>
      </w:tr>
      <w:tr w:rsidR="000615E7" w14:paraId="7FD97725" w14:textId="77777777" w:rsidTr="00CD4360">
        <w:trPr>
          <w:cantSplit/>
          <w:trHeight w:val="278"/>
        </w:trPr>
        <w:tc>
          <w:tcPr>
            <w:tcW w:w="1680" w:type="dxa"/>
          </w:tcPr>
          <w:p w14:paraId="288360E8" w14:textId="77777777" w:rsidR="000615E7" w:rsidRDefault="000615E7" w:rsidP="00CD4360">
            <w:pPr>
              <w:pStyle w:val="TableBody8pt"/>
            </w:pPr>
            <w:r>
              <w:t>win-worker3</w:t>
            </w:r>
          </w:p>
        </w:tc>
        <w:tc>
          <w:tcPr>
            <w:tcW w:w="1680" w:type="dxa"/>
          </w:tcPr>
          <w:p w14:paraId="53295F66" w14:textId="77777777" w:rsidR="000615E7" w:rsidRDefault="000615E7" w:rsidP="00CD4360">
            <w:pPr>
              <w:jc w:val="center"/>
            </w:pPr>
          </w:p>
        </w:tc>
        <w:tc>
          <w:tcPr>
            <w:tcW w:w="1680" w:type="dxa"/>
          </w:tcPr>
          <w:p w14:paraId="753DB1F4" w14:textId="77777777" w:rsidR="000615E7" w:rsidRDefault="000615E7" w:rsidP="00CD4360">
            <w:pPr>
              <w:jc w:val="center"/>
            </w:pPr>
          </w:p>
        </w:tc>
        <w:tc>
          <w:tcPr>
            <w:tcW w:w="1800" w:type="dxa"/>
          </w:tcPr>
          <w:p w14:paraId="5AE0DF0A" w14:textId="77777777" w:rsidR="000615E7" w:rsidRDefault="000615E7" w:rsidP="00CD4360">
            <w:pPr>
              <w:pStyle w:val="TableBody8pt"/>
              <w:jc w:val="center"/>
            </w:pPr>
            <w:r>
              <w:t>4</w:t>
            </w:r>
          </w:p>
        </w:tc>
      </w:tr>
      <w:tr w:rsidR="000615E7" w14:paraId="218B1820" w14:textId="77777777" w:rsidTr="00CD4360">
        <w:trPr>
          <w:cantSplit/>
          <w:trHeight w:val="266"/>
        </w:trPr>
        <w:tc>
          <w:tcPr>
            <w:tcW w:w="1680" w:type="dxa"/>
          </w:tcPr>
          <w:p w14:paraId="54BCB197" w14:textId="77777777" w:rsidR="000615E7" w:rsidRDefault="000615E7" w:rsidP="00CD4360">
            <w:pPr>
              <w:pStyle w:val="TableBody8pt"/>
            </w:pPr>
            <w:r>
              <w:t xml:space="preserve">lb1 </w:t>
            </w:r>
          </w:p>
        </w:tc>
        <w:tc>
          <w:tcPr>
            <w:tcW w:w="1680" w:type="dxa"/>
          </w:tcPr>
          <w:p w14:paraId="65F5BE1A" w14:textId="77777777" w:rsidR="000615E7" w:rsidRDefault="000615E7" w:rsidP="00CD4360">
            <w:pPr>
              <w:pStyle w:val="TableBody8pt"/>
              <w:jc w:val="center"/>
            </w:pPr>
            <w:r>
              <w:t>2</w:t>
            </w:r>
          </w:p>
        </w:tc>
        <w:tc>
          <w:tcPr>
            <w:tcW w:w="1680" w:type="dxa"/>
          </w:tcPr>
          <w:p w14:paraId="1F8AD9E4" w14:textId="77777777" w:rsidR="000615E7" w:rsidRDefault="000615E7" w:rsidP="00CD4360">
            <w:pPr>
              <w:jc w:val="center"/>
            </w:pPr>
          </w:p>
        </w:tc>
        <w:tc>
          <w:tcPr>
            <w:tcW w:w="1800" w:type="dxa"/>
          </w:tcPr>
          <w:p w14:paraId="2CD5CFA1" w14:textId="77777777" w:rsidR="000615E7" w:rsidRDefault="000615E7" w:rsidP="00CD4360">
            <w:pPr>
              <w:jc w:val="center"/>
            </w:pPr>
          </w:p>
        </w:tc>
      </w:tr>
      <w:tr w:rsidR="000615E7" w14:paraId="171A58E7" w14:textId="77777777" w:rsidTr="00CD4360">
        <w:trPr>
          <w:cantSplit/>
          <w:trHeight w:val="278"/>
        </w:trPr>
        <w:tc>
          <w:tcPr>
            <w:tcW w:w="1680" w:type="dxa"/>
          </w:tcPr>
          <w:p w14:paraId="702945C9" w14:textId="77777777" w:rsidR="000615E7" w:rsidRDefault="000615E7" w:rsidP="00CD4360">
            <w:pPr>
              <w:pStyle w:val="TableBody8pt"/>
            </w:pPr>
            <w:r>
              <w:t xml:space="preserve">lb2 </w:t>
            </w:r>
          </w:p>
        </w:tc>
        <w:tc>
          <w:tcPr>
            <w:tcW w:w="1680" w:type="dxa"/>
          </w:tcPr>
          <w:p w14:paraId="7A6718C4" w14:textId="77777777" w:rsidR="000615E7" w:rsidRDefault="000615E7" w:rsidP="00CD4360">
            <w:pPr>
              <w:jc w:val="center"/>
            </w:pPr>
          </w:p>
        </w:tc>
        <w:tc>
          <w:tcPr>
            <w:tcW w:w="1680" w:type="dxa"/>
          </w:tcPr>
          <w:p w14:paraId="602E1502" w14:textId="77777777" w:rsidR="000615E7" w:rsidRDefault="000615E7" w:rsidP="00CD4360">
            <w:pPr>
              <w:pStyle w:val="TableBody8pt"/>
              <w:jc w:val="center"/>
            </w:pPr>
            <w:r>
              <w:t>2</w:t>
            </w:r>
          </w:p>
        </w:tc>
        <w:tc>
          <w:tcPr>
            <w:tcW w:w="1800" w:type="dxa"/>
          </w:tcPr>
          <w:p w14:paraId="62E8C6AA" w14:textId="77777777" w:rsidR="000615E7" w:rsidRDefault="000615E7" w:rsidP="00CD4360">
            <w:pPr>
              <w:jc w:val="center"/>
            </w:pPr>
          </w:p>
        </w:tc>
      </w:tr>
      <w:tr w:rsidR="000615E7" w14:paraId="6C10538D" w14:textId="77777777" w:rsidTr="00CD4360">
        <w:trPr>
          <w:cantSplit/>
          <w:trHeight w:val="278"/>
        </w:trPr>
        <w:tc>
          <w:tcPr>
            <w:tcW w:w="1680" w:type="dxa"/>
          </w:tcPr>
          <w:p w14:paraId="68D15408" w14:textId="77777777" w:rsidR="000615E7" w:rsidRDefault="000615E7" w:rsidP="00CD4360">
            <w:pPr>
              <w:pStyle w:val="TableBody8pt"/>
            </w:pPr>
            <w:r>
              <w:t xml:space="preserve">nfs </w:t>
            </w:r>
          </w:p>
        </w:tc>
        <w:tc>
          <w:tcPr>
            <w:tcW w:w="1680" w:type="dxa"/>
          </w:tcPr>
          <w:p w14:paraId="4191A700" w14:textId="77777777" w:rsidR="000615E7" w:rsidRDefault="000615E7" w:rsidP="00CD4360">
            <w:pPr>
              <w:jc w:val="center"/>
            </w:pPr>
          </w:p>
        </w:tc>
        <w:tc>
          <w:tcPr>
            <w:tcW w:w="1680" w:type="dxa"/>
          </w:tcPr>
          <w:p w14:paraId="0BC07AA7" w14:textId="77777777" w:rsidR="000615E7" w:rsidRDefault="000615E7" w:rsidP="00CD4360">
            <w:pPr>
              <w:jc w:val="center"/>
            </w:pPr>
          </w:p>
        </w:tc>
        <w:tc>
          <w:tcPr>
            <w:tcW w:w="1800" w:type="dxa"/>
          </w:tcPr>
          <w:p w14:paraId="722E0F5D" w14:textId="77777777" w:rsidR="000615E7" w:rsidRDefault="000615E7" w:rsidP="00CD4360">
            <w:pPr>
              <w:pStyle w:val="TableBody8pt"/>
              <w:jc w:val="center"/>
            </w:pPr>
            <w:r>
              <w:t>2</w:t>
            </w:r>
          </w:p>
        </w:tc>
      </w:tr>
      <w:tr w:rsidR="000615E7" w14:paraId="3DD2B626" w14:textId="77777777" w:rsidTr="00CD4360">
        <w:trPr>
          <w:cantSplit/>
          <w:trHeight w:val="266"/>
        </w:trPr>
        <w:tc>
          <w:tcPr>
            <w:tcW w:w="1680" w:type="dxa"/>
          </w:tcPr>
          <w:p w14:paraId="4962304C" w14:textId="77777777" w:rsidR="000615E7" w:rsidRDefault="000615E7" w:rsidP="00CD4360">
            <w:pPr>
              <w:pStyle w:val="TableBody8pt"/>
            </w:pPr>
            <w:r>
              <w:t xml:space="preserve">logger </w:t>
            </w:r>
          </w:p>
        </w:tc>
        <w:tc>
          <w:tcPr>
            <w:tcW w:w="1680" w:type="dxa"/>
          </w:tcPr>
          <w:p w14:paraId="56E3B8FC" w14:textId="77777777" w:rsidR="000615E7" w:rsidRDefault="000615E7" w:rsidP="00CD4360">
            <w:pPr>
              <w:jc w:val="center"/>
            </w:pPr>
          </w:p>
        </w:tc>
        <w:tc>
          <w:tcPr>
            <w:tcW w:w="1680" w:type="dxa"/>
          </w:tcPr>
          <w:p w14:paraId="793C9288" w14:textId="77777777" w:rsidR="000615E7" w:rsidRDefault="000615E7" w:rsidP="00CD4360">
            <w:pPr>
              <w:pStyle w:val="TableBody8pt"/>
              <w:jc w:val="center"/>
            </w:pPr>
            <w:r>
              <w:t>2</w:t>
            </w:r>
          </w:p>
        </w:tc>
        <w:tc>
          <w:tcPr>
            <w:tcW w:w="1800" w:type="dxa"/>
          </w:tcPr>
          <w:p w14:paraId="23CE5655" w14:textId="77777777" w:rsidR="000615E7" w:rsidRDefault="000615E7" w:rsidP="00CD4360">
            <w:pPr>
              <w:jc w:val="center"/>
            </w:pPr>
          </w:p>
        </w:tc>
      </w:tr>
      <w:tr w:rsidR="000615E7" w14:paraId="57D76198" w14:textId="77777777" w:rsidTr="00CD4360">
        <w:trPr>
          <w:cantSplit/>
          <w:trHeight w:val="65"/>
        </w:trPr>
        <w:tc>
          <w:tcPr>
            <w:tcW w:w="1680" w:type="dxa"/>
          </w:tcPr>
          <w:p w14:paraId="57A29D48" w14:textId="77777777" w:rsidR="000615E7" w:rsidRPr="00745BFD" w:rsidRDefault="000615E7" w:rsidP="00CD4360">
            <w:pPr>
              <w:pStyle w:val="TableBody8pt"/>
              <w:rPr>
                <w:rStyle w:val="BoldEmpha"/>
              </w:rPr>
            </w:pPr>
            <w:r w:rsidRPr="00745BFD">
              <w:rPr>
                <w:rStyle w:val="BoldEmpha"/>
              </w:rPr>
              <w:t xml:space="preserve">Total vCPU per node </w:t>
            </w:r>
          </w:p>
        </w:tc>
        <w:tc>
          <w:tcPr>
            <w:tcW w:w="1680" w:type="dxa"/>
          </w:tcPr>
          <w:p w14:paraId="1478A5F4" w14:textId="77777777" w:rsidR="000615E7" w:rsidRPr="00745BFD" w:rsidRDefault="000615E7" w:rsidP="00CD4360">
            <w:pPr>
              <w:pStyle w:val="TableBody8pt"/>
              <w:jc w:val="center"/>
              <w:rPr>
                <w:rStyle w:val="BoldEmpha"/>
              </w:rPr>
            </w:pPr>
            <w:r w:rsidRPr="00745BFD">
              <w:rPr>
                <w:rStyle w:val="BoldEmpha"/>
              </w:rPr>
              <w:t>1</w:t>
            </w:r>
            <w:r>
              <w:rPr>
                <w:rStyle w:val="BoldEmpha"/>
              </w:rPr>
              <w:t>6</w:t>
            </w:r>
          </w:p>
        </w:tc>
        <w:tc>
          <w:tcPr>
            <w:tcW w:w="1680" w:type="dxa"/>
          </w:tcPr>
          <w:p w14:paraId="73835076" w14:textId="77777777" w:rsidR="000615E7" w:rsidRPr="00745BFD" w:rsidRDefault="000615E7" w:rsidP="00CD4360">
            <w:pPr>
              <w:pStyle w:val="TableBody8pt"/>
              <w:jc w:val="center"/>
              <w:rPr>
                <w:rStyle w:val="BoldEmpha"/>
              </w:rPr>
            </w:pPr>
            <w:r w:rsidRPr="00745BFD">
              <w:rPr>
                <w:rStyle w:val="BoldEmpha"/>
              </w:rPr>
              <w:t>1</w:t>
            </w:r>
            <w:r>
              <w:rPr>
                <w:rStyle w:val="BoldEmpha"/>
              </w:rPr>
              <w:t>8</w:t>
            </w:r>
          </w:p>
        </w:tc>
        <w:tc>
          <w:tcPr>
            <w:tcW w:w="1800" w:type="dxa"/>
          </w:tcPr>
          <w:p w14:paraId="0FB2C25F" w14:textId="77777777" w:rsidR="000615E7" w:rsidRPr="00745BFD" w:rsidRDefault="000615E7" w:rsidP="00CD4360">
            <w:pPr>
              <w:pStyle w:val="TableBody8pt"/>
              <w:jc w:val="center"/>
              <w:rPr>
                <w:rStyle w:val="BoldEmpha"/>
              </w:rPr>
            </w:pPr>
            <w:r w:rsidRPr="00745BFD">
              <w:rPr>
                <w:rStyle w:val="BoldEmpha"/>
              </w:rPr>
              <w:t>1</w:t>
            </w:r>
            <w:r>
              <w:rPr>
                <w:rStyle w:val="BoldEmpha"/>
              </w:rPr>
              <w:t>6</w:t>
            </w:r>
          </w:p>
        </w:tc>
      </w:tr>
    </w:tbl>
    <w:p w14:paraId="7CC7EF10" w14:textId="77777777" w:rsidR="000615E7" w:rsidRDefault="000615E7" w:rsidP="000615E7">
      <w:pPr>
        <w:pStyle w:val="MISCNote-Ruleabove"/>
      </w:pPr>
      <w:r>
        <w:t>Note</w:t>
      </w:r>
    </w:p>
    <w:p w14:paraId="1D2B39C4" w14:textId="77777777" w:rsidR="000615E7" w:rsidRDefault="000615E7" w:rsidP="000615E7">
      <w:pPr>
        <w:pStyle w:val="MISCNote-Rulebelow"/>
      </w:pPr>
      <w:r>
        <w:t>In the case of one ESX host failure, 2 nodes are enough to accommodate the amount of vCPU required.</w:t>
      </w:r>
    </w:p>
    <w:p w14:paraId="0A1C2DF5" w14:textId="128812AF" w:rsidR="00D21B2F" w:rsidRDefault="00D21B2F">
      <w:pPr>
        <w:rPr>
          <w:sz w:val="20"/>
          <w:szCs w:val="18"/>
        </w:rPr>
      </w:pPr>
      <w:bookmarkStart w:id="36" w:name="_Refd17e54330"/>
      <w:bookmarkStart w:id="37" w:name="_Tocd17e54330"/>
    </w:p>
    <w:p w14:paraId="68C80A83" w14:textId="29DFF5BD" w:rsidR="00C10A88" w:rsidRDefault="00C10A88" w:rsidP="00C10A88">
      <w:pPr>
        <w:pStyle w:val="Heading3"/>
      </w:pPr>
      <w:r w:rsidRPr="00C10A88">
        <w:t>Memory allocation for 3 node solution</w:t>
      </w:r>
    </w:p>
    <w:p w14:paraId="1E53DEE9" w14:textId="212E5915" w:rsidR="000615E7" w:rsidRPr="00A27678" w:rsidRDefault="000615E7" w:rsidP="0058095B">
      <w:pPr>
        <w:pStyle w:val="BodyTextMetricHPELight10pt"/>
        <w:rPr>
          <w:rStyle w:val="MISCTableCaptionHeaderBold8pt"/>
        </w:rPr>
      </w:pPr>
      <w:r w:rsidRPr="00A27678">
        <w:t>The memory allocation for this solution (3 Linux workers and 3 Windows workers), is described in</w:t>
      </w:r>
      <w:r w:rsidRPr="005745E8">
        <w:t xml:space="preserve"> </w:t>
      </w:r>
      <w:r w:rsidRPr="005745E8">
        <w:fldChar w:fldCharType="begin"/>
      </w:r>
      <w:r w:rsidRPr="005745E8">
        <w:instrText xml:space="preserve"> REF _Ref531254602 \h  \* MERGEFORMAT </w:instrText>
      </w:r>
      <w:r w:rsidRPr="005745E8">
        <w:fldChar w:fldCharType="separate"/>
      </w:r>
      <w:r w:rsidR="0099354B" w:rsidRPr="0099354B">
        <w:t>Table 2</w:t>
      </w:r>
      <w:r w:rsidRPr="005745E8">
        <w:fldChar w:fldCharType="end"/>
      </w:r>
      <w:r w:rsidRPr="005745E8">
        <w:t>.</w:t>
      </w:r>
      <w:r>
        <w:t xml:space="preserve"> </w:t>
      </w:r>
    </w:p>
    <w:p w14:paraId="129B47CB" w14:textId="77777777" w:rsidR="000615E7" w:rsidRDefault="000615E7" w:rsidP="000615E7">
      <w:pPr>
        <w:pStyle w:val="MISCTableCaptionHeader8pt"/>
      </w:pPr>
      <w:bookmarkStart w:id="38" w:name="_Ref531254602"/>
      <w:r w:rsidRPr="00964755">
        <w:rPr>
          <w:rStyle w:val="MISCTableCaptionHeaderBold8pt"/>
        </w:rPr>
        <w:t>Table</w:t>
      </w:r>
      <w:bookmarkStart w:id="39" w:name="_Numd17e54330"/>
      <w:r w:rsidR="00F01F81">
        <w:rPr>
          <w:rStyle w:val="MISCTableCaptionHeaderBold8pt"/>
        </w:rPr>
        <w:t xml:space="preserve"> </w:t>
      </w:r>
      <w:r w:rsidRPr="00964755">
        <w:rPr>
          <w:rStyle w:val="MISCTableCaptionHeaderBold8pt"/>
        </w:rPr>
        <w:fldChar w:fldCharType="begin"/>
      </w:r>
      <w:r w:rsidRPr="00964755">
        <w:rPr>
          <w:rStyle w:val="MISCTableCaptionHeaderBold8pt"/>
        </w:rPr>
        <w:instrText xml:space="preserve"> SEQ Table \* ARABIC </w:instrText>
      </w:r>
      <w:r w:rsidRPr="00964755">
        <w:rPr>
          <w:rStyle w:val="MISCTableCaptionHeaderBold8pt"/>
        </w:rPr>
        <w:fldChar w:fldCharType="separate"/>
      </w:r>
      <w:r w:rsidR="0099354B">
        <w:rPr>
          <w:rStyle w:val="MISCTableCaptionHeaderBold8pt"/>
          <w:noProof/>
        </w:rPr>
        <w:t>2</w:t>
      </w:r>
      <w:r w:rsidRPr="00964755">
        <w:rPr>
          <w:rStyle w:val="MISCTableCaptionHeaderBold8pt"/>
        </w:rPr>
        <w:fldChar w:fldCharType="end"/>
      </w:r>
      <w:bookmarkEnd w:id="36"/>
      <w:bookmarkEnd w:id="37"/>
      <w:bookmarkEnd w:id="38"/>
      <w:bookmarkEnd w:id="39"/>
      <w:r w:rsidRPr="00964755">
        <w:rPr>
          <w:rStyle w:val="MISCTableCaptionHeaderBold8pt"/>
        </w:rPr>
        <w:t>.</w:t>
      </w:r>
      <w:r>
        <w:t xml:space="preserve"> Memory allocation</w:t>
      </w:r>
    </w:p>
    <w:tbl>
      <w:tblPr>
        <w:tblStyle w:val="TableGrid"/>
        <w:tblW w:w="6678"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400"/>
        <w:gridCol w:w="1278"/>
        <w:gridCol w:w="1440"/>
        <w:gridCol w:w="1560"/>
      </w:tblGrid>
      <w:tr w:rsidR="000615E7" w14:paraId="24C5981F" w14:textId="77777777" w:rsidTr="00CD4360">
        <w:trPr>
          <w:cantSplit/>
          <w:trHeight w:val="256"/>
        </w:trPr>
        <w:tc>
          <w:tcPr>
            <w:tcW w:w="2400" w:type="dxa"/>
            <w:tcBorders>
              <w:top w:val="nil"/>
              <w:bottom w:val="single" w:sz="36" w:space="0" w:color="00B388"/>
            </w:tcBorders>
          </w:tcPr>
          <w:p w14:paraId="6A1E0498" w14:textId="77777777" w:rsidR="000615E7" w:rsidRDefault="000615E7" w:rsidP="00CD4360">
            <w:pPr>
              <w:pStyle w:val="TableSubhead8pt"/>
            </w:pPr>
            <w:r>
              <w:t>RAM (GB)</w:t>
            </w:r>
          </w:p>
        </w:tc>
        <w:tc>
          <w:tcPr>
            <w:tcW w:w="1278" w:type="dxa"/>
            <w:tcBorders>
              <w:top w:val="nil"/>
              <w:bottom w:val="single" w:sz="36" w:space="0" w:color="00B388"/>
            </w:tcBorders>
          </w:tcPr>
          <w:p w14:paraId="1CA330DC" w14:textId="77777777" w:rsidR="000615E7" w:rsidRDefault="000615E7" w:rsidP="00CD4360">
            <w:pPr>
              <w:pStyle w:val="TableSubhead8pt"/>
              <w:jc w:val="center"/>
            </w:pPr>
            <w:r>
              <w:t>node01</w:t>
            </w:r>
          </w:p>
        </w:tc>
        <w:tc>
          <w:tcPr>
            <w:tcW w:w="1440" w:type="dxa"/>
            <w:tcBorders>
              <w:top w:val="nil"/>
              <w:bottom w:val="single" w:sz="36" w:space="0" w:color="00B388"/>
            </w:tcBorders>
          </w:tcPr>
          <w:p w14:paraId="3B962224" w14:textId="77777777" w:rsidR="000615E7" w:rsidRDefault="000615E7" w:rsidP="00CD4360">
            <w:pPr>
              <w:pStyle w:val="TableSubhead8pt"/>
              <w:jc w:val="center"/>
            </w:pPr>
            <w:r>
              <w:t>node02</w:t>
            </w:r>
          </w:p>
        </w:tc>
        <w:tc>
          <w:tcPr>
            <w:tcW w:w="1560" w:type="dxa"/>
            <w:tcBorders>
              <w:top w:val="nil"/>
              <w:bottom w:val="single" w:sz="36" w:space="0" w:color="00B388"/>
            </w:tcBorders>
          </w:tcPr>
          <w:p w14:paraId="09A89E17" w14:textId="77777777" w:rsidR="000615E7" w:rsidRDefault="000615E7" w:rsidP="00CD4360">
            <w:pPr>
              <w:pStyle w:val="TableSubhead8pt"/>
              <w:jc w:val="center"/>
            </w:pPr>
            <w:r>
              <w:t>node03</w:t>
            </w:r>
          </w:p>
        </w:tc>
      </w:tr>
      <w:tr w:rsidR="000615E7" w14:paraId="7C37B1D9" w14:textId="77777777" w:rsidTr="00CD4360">
        <w:trPr>
          <w:cantSplit/>
          <w:trHeight w:val="256"/>
        </w:trPr>
        <w:tc>
          <w:tcPr>
            <w:tcW w:w="2400" w:type="dxa"/>
          </w:tcPr>
          <w:p w14:paraId="4B69A6D7" w14:textId="77777777" w:rsidR="000615E7" w:rsidRDefault="000615E7" w:rsidP="00CD4360">
            <w:pPr>
              <w:pStyle w:val="TableBody8pt"/>
            </w:pPr>
            <w:r>
              <w:t>ucp1</w:t>
            </w:r>
          </w:p>
        </w:tc>
        <w:tc>
          <w:tcPr>
            <w:tcW w:w="1278" w:type="dxa"/>
          </w:tcPr>
          <w:p w14:paraId="2F326E2F" w14:textId="77777777" w:rsidR="000615E7" w:rsidRDefault="000615E7" w:rsidP="00CD4360">
            <w:pPr>
              <w:pStyle w:val="TableBody8pt"/>
              <w:jc w:val="center"/>
            </w:pPr>
            <w:r>
              <w:t>16</w:t>
            </w:r>
          </w:p>
        </w:tc>
        <w:tc>
          <w:tcPr>
            <w:tcW w:w="1440" w:type="dxa"/>
          </w:tcPr>
          <w:p w14:paraId="3CB9C004" w14:textId="77777777" w:rsidR="000615E7" w:rsidRDefault="000615E7" w:rsidP="00CD4360">
            <w:pPr>
              <w:jc w:val="center"/>
            </w:pPr>
          </w:p>
        </w:tc>
        <w:tc>
          <w:tcPr>
            <w:tcW w:w="1560" w:type="dxa"/>
          </w:tcPr>
          <w:p w14:paraId="3D08231C" w14:textId="77777777" w:rsidR="000615E7" w:rsidRDefault="000615E7" w:rsidP="00CD4360">
            <w:pPr>
              <w:jc w:val="center"/>
            </w:pPr>
          </w:p>
        </w:tc>
      </w:tr>
      <w:tr w:rsidR="000615E7" w14:paraId="4D57732C" w14:textId="77777777" w:rsidTr="00CD4360">
        <w:trPr>
          <w:cantSplit/>
          <w:trHeight w:val="234"/>
        </w:trPr>
        <w:tc>
          <w:tcPr>
            <w:tcW w:w="2400" w:type="dxa"/>
          </w:tcPr>
          <w:p w14:paraId="7FAED960" w14:textId="77777777" w:rsidR="000615E7" w:rsidRDefault="000615E7" w:rsidP="00CD4360">
            <w:pPr>
              <w:pStyle w:val="TableBody8pt"/>
            </w:pPr>
            <w:r>
              <w:t>ucp2</w:t>
            </w:r>
          </w:p>
        </w:tc>
        <w:tc>
          <w:tcPr>
            <w:tcW w:w="1278" w:type="dxa"/>
          </w:tcPr>
          <w:p w14:paraId="71D62857" w14:textId="77777777" w:rsidR="000615E7" w:rsidRDefault="000615E7" w:rsidP="00CD4360">
            <w:pPr>
              <w:jc w:val="center"/>
            </w:pPr>
          </w:p>
        </w:tc>
        <w:tc>
          <w:tcPr>
            <w:tcW w:w="1440" w:type="dxa"/>
          </w:tcPr>
          <w:p w14:paraId="3FD6842C" w14:textId="77777777" w:rsidR="000615E7" w:rsidRDefault="000615E7" w:rsidP="00CD4360">
            <w:pPr>
              <w:pStyle w:val="TableBody8pt"/>
              <w:jc w:val="center"/>
            </w:pPr>
            <w:r>
              <w:t>16</w:t>
            </w:r>
          </w:p>
        </w:tc>
        <w:tc>
          <w:tcPr>
            <w:tcW w:w="1560" w:type="dxa"/>
          </w:tcPr>
          <w:p w14:paraId="23995B7C" w14:textId="77777777" w:rsidR="000615E7" w:rsidRDefault="000615E7" w:rsidP="00CD4360">
            <w:pPr>
              <w:jc w:val="center"/>
            </w:pPr>
          </w:p>
        </w:tc>
      </w:tr>
      <w:tr w:rsidR="000615E7" w14:paraId="79F8D488" w14:textId="77777777" w:rsidTr="00CD4360">
        <w:trPr>
          <w:cantSplit/>
          <w:trHeight w:val="245"/>
        </w:trPr>
        <w:tc>
          <w:tcPr>
            <w:tcW w:w="2400" w:type="dxa"/>
          </w:tcPr>
          <w:p w14:paraId="2EEA31A2" w14:textId="77777777" w:rsidR="000615E7" w:rsidRDefault="000615E7" w:rsidP="00CD4360">
            <w:pPr>
              <w:pStyle w:val="TableBody8pt"/>
            </w:pPr>
            <w:r>
              <w:t>ucp3</w:t>
            </w:r>
          </w:p>
        </w:tc>
        <w:tc>
          <w:tcPr>
            <w:tcW w:w="1278" w:type="dxa"/>
          </w:tcPr>
          <w:p w14:paraId="697ED4BD" w14:textId="77777777" w:rsidR="000615E7" w:rsidRDefault="000615E7" w:rsidP="00CD4360">
            <w:pPr>
              <w:jc w:val="center"/>
            </w:pPr>
          </w:p>
        </w:tc>
        <w:tc>
          <w:tcPr>
            <w:tcW w:w="1440" w:type="dxa"/>
          </w:tcPr>
          <w:p w14:paraId="41B43C0A" w14:textId="77777777" w:rsidR="000615E7" w:rsidRDefault="000615E7" w:rsidP="00CD4360">
            <w:pPr>
              <w:jc w:val="center"/>
            </w:pPr>
          </w:p>
        </w:tc>
        <w:tc>
          <w:tcPr>
            <w:tcW w:w="1560" w:type="dxa"/>
          </w:tcPr>
          <w:p w14:paraId="3A701C42" w14:textId="77777777" w:rsidR="000615E7" w:rsidRDefault="000615E7" w:rsidP="00CD4360">
            <w:pPr>
              <w:pStyle w:val="TableBody8pt"/>
              <w:jc w:val="center"/>
            </w:pPr>
            <w:r>
              <w:t>16</w:t>
            </w:r>
          </w:p>
        </w:tc>
      </w:tr>
      <w:tr w:rsidR="000615E7" w14:paraId="46B64E78" w14:textId="77777777" w:rsidTr="00CD4360">
        <w:trPr>
          <w:cantSplit/>
          <w:trHeight w:val="245"/>
        </w:trPr>
        <w:tc>
          <w:tcPr>
            <w:tcW w:w="2400" w:type="dxa"/>
          </w:tcPr>
          <w:p w14:paraId="59FE6D53" w14:textId="77777777" w:rsidR="000615E7" w:rsidRDefault="000615E7" w:rsidP="00CD4360">
            <w:pPr>
              <w:pStyle w:val="TableBody8pt"/>
            </w:pPr>
            <w:r>
              <w:t>dtr1</w:t>
            </w:r>
          </w:p>
        </w:tc>
        <w:tc>
          <w:tcPr>
            <w:tcW w:w="1278" w:type="dxa"/>
          </w:tcPr>
          <w:p w14:paraId="10B4F62D" w14:textId="77777777" w:rsidR="000615E7" w:rsidRDefault="000615E7" w:rsidP="00CD4360">
            <w:pPr>
              <w:pStyle w:val="TableBody8pt"/>
              <w:jc w:val="center"/>
            </w:pPr>
            <w:r>
              <w:t>16</w:t>
            </w:r>
          </w:p>
        </w:tc>
        <w:tc>
          <w:tcPr>
            <w:tcW w:w="1440" w:type="dxa"/>
          </w:tcPr>
          <w:p w14:paraId="0954DAD7" w14:textId="77777777" w:rsidR="000615E7" w:rsidRDefault="000615E7" w:rsidP="00CD4360">
            <w:pPr>
              <w:jc w:val="center"/>
            </w:pPr>
          </w:p>
        </w:tc>
        <w:tc>
          <w:tcPr>
            <w:tcW w:w="1560" w:type="dxa"/>
          </w:tcPr>
          <w:p w14:paraId="175C3051" w14:textId="77777777" w:rsidR="000615E7" w:rsidRDefault="000615E7" w:rsidP="00CD4360">
            <w:pPr>
              <w:jc w:val="center"/>
            </w:pPr>
          </w:p>
        </w:tc>
      </w:tr>
      <w:tr w:rsidR="000615E7" w14:paraId="1887A26A" w14:textId="77777777" w:rsidTr="00CD4360">
        <w:trPr>
          <w:cantSplit/>
          <w:trHeight w:val="234"/>
        </w:trPr>
        <w:tc>
          <w:tcPr>
            <w:tcW w:w="2400" w:type="dxa"/>
          </w:tcPr>
          <w:p w14:paraId="5AED3087" w14:textId="77777777" w:rsidR="000615E7" w:rsidRDefault="000615E7" w:rsidP="00CD4360">
            <w:pPr>
              <w:pStyle w:val="TableBody8pt"/>
            </w:pPr>
            <w:r>
              <w:t>dtr2</w:t>
            </w:r>
          </w:p>
        </w:tc>
        <w:tc>
          <w:tcPr>
            <w:tcW w:w="1278" w:type="dxa"/>
          </w:tcPr>
          <w:p w14:paraId="586B8A33" w14:textId="77777777" w:rsidR="000615E7" w:rsidRDefault="000615E7" w:rsidP="00CD4360">
            <w:pPr>
              <w:jc w:val="center"/>
            </w:pPr>
          </w:p>
        </w:tc>
        <w:tc>
          <w:tcPr>
            <w:tcW w:w="1440" w:type="dxa"/>
          </w:tcPr>
          <w:p w14:paraId="30A1BA98" w14:textId="77777777" w:rsidR="000615E7" w:rsidRDefault="000615E7" w:rsidP="00CD4360">
            <w:pPr>
              <w:pStyle w:val="TableBody8pt"/>
              <w:jc w:val="center"/>
            </w:pPr>
            <w:r>
              <w:t>16</w:t>
            </w:r>
          </w:p>
        </w:tc>
        <w:tc>
          <w:tcPr>
            <w:tcW w:w="1560" w:type="dxa"/>
          </w:tcPr>
          <w:p w14:paraId="47801A8E" w14:textId="77777777" w:rsidR="000615E7" w:rsidRDefault="000615E7" w:rsidP="00CD4360">
            <w:pPr>
              <w:jc w:val="center"/>
            </w:pPr>
          </w:p>
        </w:tc>
      </w:tr>
      <w:tr w:rsidR="000615E7" w14:paraId="141DC248" w14:textId="77777777" w:rsidTr="00CD4360">
        <w:trPr>
          <w:cantSplit/>
          <w:trHeight w:val="245"/>
        </w:trPr>
        <w:tc>
          <w:tcPr>
            <w:tcW w:w="2400" w:type="dxa"/>
          </w:tcPr>
          <w:p w14:paraId="266E7468" w14:textId="77777777" w:rsidR="000615E7" w:rsidRDefault="000615E7" w:rsidP="00CD4360">
            <w:pPr>
              <w:pStyle w:val="TableBody8pt"/>
            </w:pPr>
            <w:r>
              <w:t>dtr3</w:t>
            </w:r>
          </w:p>
        </w:tc>
        <w:tc>
          <w:tcPr>
            <w:tcW w:w="1278" w:type="dxa"/>
          </w:tcPr>
          <w:p w14:paraId="76748096" w14:textId="77777777" w:rsidR="000615E7" w:rsidRDefault="000615E7" w:rsidP="00CD4360">
            <w:pPr>
              <w:jc w:val="center"/>
            </w:pPr>
          </w:p>
        </w:tc>
        <w:tc>
          <w:tcPr>
            <w:tcW w:w="1440" w:type="dxa"/>
          </w:tcPr>
          <w:p w14:paraId="6E75ED48" w14:textId="77777777" w:rsidR="000615E7" w:rsidRDefault="000615E7" w:rsidP="00CD4360">
            <w:pPr>
              <w:jc w:val="center"/>
            </w:pPr>
          </w:p>
        </w:tc>
        <w:tc>
          <w:tcPr>
            <w:tcW w:w="1560" w:type="dxa"/>
          </w:tcPr>
          <w:p w14:paraId="3D1CC77C" w14:textId="77777777" w:rsidR="000615E7" w:rsidRDefault="000615E7" w:rsidP="00CD4360">
            <w:pPr>
              <w:pStyle w:val="TableBody8pt"/>
              <w:jc w:val="center"/>
            </w:pPr>
            <w:r>
              <w:t>16</w:t>
            </w:r>
          </w:p>
        </w:tc>
      </w:tr>
      <w:tr w:rsidR="000615E7" w14:paraId="796B05AD" w14:textId="77777777" w:rsidTr="00CD4360">
        <w:trPr>
          <w:cantSplit/>
          <w:trHeight w:val="245"/>
        </w:trPr>
        <w:tc>
          <w:tcPr>
            <w:tcW w:w="2400" w:type="dxa"/>
          </w:tcPr>
          <w:p w14:paraId="54B2FCA7" w14:textId="77777777" w:rsidR="000615E7" w:rsidRDefault="000615E7" w:rsidP="00CD4360">
            <w:pPr>
              <w:pStyle w:val="TableBody8pt"/>
            </w:pPr>
            <w:r>
              <w:t>worker1</w:t>
            </w:r>
          </w:p>
        </w:tc>
        <w:tc>
          <w:tcPr>
            <w:tcW w:w="1278" w:type="dxa"/>
          </w:tcPr>
          <w:p w14:paraId="71936ADB" w14:textId="77777777" w:rsidR="000615E7" w:rsidRDefault="000615E7" w:rsidP="00CD4360">
            <w:pPr>
              <w:pStyle w:val="TableBody8pt"/>
              <w:jc w:val="center"/>
            </w:pPr>
            <w:r>
              <w:t>64</w:t>
            </w:r>
          </w:p>
        </w:tc>
        <w:tc>
          <w:tcPr>
            <w:tcW w:w="1440" w:type="dxa"/>
          </w:tcPr>
          <w:p w14:paraId="3F774BBE" w14:textId="77777777" w:rsidR="000615E7" w:rsidRDefault="000615E7" w:rsidP="00CD4360">
            <w:pPr>
              <w:jc w:val="center"/>
            </w:pPr>
          </w:p>
        </w:tc>
        <w:tc>
          <w:tcPr>
            <w:tcW w:w="1560" w:type="dxa"/>
          </w:tcPr>
          <w:p w14:paraId="5EA19F59" w14:textId="77777777" w:rsidR="000615E7" w:rsidRDefault="000615E7" w:rsidP="00CD4360">
            <w:pPr>
              <w:jc w:val="center"/>
            </w:pPr>
          </w:p>
        </w:tc>
      </w:tr>
      <w:tr w:rsidR="000615E7" w14:paraId="21D242E9" w14:textId="77777777" w:rsidTr="00CD4360">
        <w:trPr>
          <w:cantSplit/>
          <w:trHeight w:val="245"/>
        </w:trPr>
        <w:tc>
          <w:tcPr>
            <w:tcW w:w="2400" w:type="dxa"/>
          </w:tcPr>
          <w:p w14:paraId="19C5B0B7" w14:textId="77777777" w:rsidR="000615E7" w:rsidRDefault="000615E7" w:rsidP="00CD4360">
            <w:pPr>
              <w:pStyle w:val="TableBody8pt"/>
            </w:pPr>
            <w:r>
              <w:t>worker2</w:t>
            </w:r>
          </w:p>
        </w:tc>
        <w:tc>
          <w:tcPr>
            <w:tcW w:w="1278" w:type="dxa"/>
          </w:tcPr>
          <w:p w14:paraId="5019217D" w14:textId="77777777" w:rsidR="000615E7" w:rsidRDefault="000615E7" w:rsidP="00CD4360">
            <w:pPr>
              <w:jc w:val="center"/>
            </w:pPr>
          </w:p>
        </w:tc>
        <w:tc>
          <w:tcPr>
            <w:tcW w:w="1440" w:type="dxa"/>
          </w:tcPr>
          <w:p w14:paraId="6F269D69" w14:textId="77777777" w:rsidR="000615E7" w:rsidRDefault="000615E7" w:rsidP="00CD4360">
            <w:pPr>
              <w:pStyle w:val="TableBody8pt"/>
              <w:jc w:val="center"/>
            </w:pPr>
            <w:r>
              <w:t>64</w:t>
            </w:r>
          </w:p>
        </w:tc>
        <w:tc>
          <w:tcPr>
            <w:tcW w:w="1560" w:type="dxa"/>
          </w:tcPr>
          <w:p w14:paraId="3771BFA7" w14:textId="77777777" w:rsidR="000615E7" w:rsidRDefault="000615E7" w:rsidP="00CD4360">
            <w:pPr>
              <w:jc w:val="center"/>
            </w:pPr>
          </w:p>
        </w:tc>
      </w:tr>
      <w:tr w:rsidR="000615E7" w14:paraId="37C1D51B" w14:textId="77777777" w:rsidTr="00CD4360">
        <w:trPr>
          <w:cantSplit/>
          <w:trHeight w:val="234"/>
        </w:trPr>
        <w:tc>
          <w:tcPr>
            <w:tcW w:w="2400" w:type="dxa"/>
          </w:tcPr>
          <w:p w14:paraId="1A5DA4F0" w14:textId="77777777" w:rsidR="000615E7" w:rsidRDefault="000615E7" w:rsidP="00CD4360">
            <w:pPr>
              <w:pStyle w:val="TableBody8pt"/>
            </w:pPr>
            <w:r>
              <w:t>worker3</w:t>
            </w:r>
          </w:p>
        </w:tc>
        <w:tc>
          <w:tcPr>
            <w:tcW w:w="1278" w:type="dxa"/>
          </w:tcPr>
          <w:p w14:paraId="158D38D2" w14:textId="77777777" w:rsidR="000615E7" w:rsidRDefault="000615E7" w:rsidP="00CD4360">
            <w:pPr>
              <w:jc w:val="center"/>
            </w:pPr>
          </w:p>
        </w:tc>
        <w:tc>
          <w:tcPr>
            <w:tcW w:w="1440" w:type="dxa"/>
          </w:tcPr>
          <w:p w14:paraId="65C99B84" w14:textId="77777777" w:rsidR="000615E7" w:rsidRDefault="000615E7" w:rsidP="00CD4360">
            <w:pPr>
              <w:jc w:val="center"/>
            </w:pPr>
          </w:p>
        </w:tc>
        <w:tc>
          <w:tcPr>
            <w:tcW w:w="1560" w:type="dxa"/>
          </w:tcPr>
          <w:p w14:paraId="025FFEE2" w14:textId="77777777" w:rsidR="000615E7" w:rsidRDefault="000615E7" w:rsidP="00CD4360">
            <w:pPr>
              <w:pStyle w:val="TableBody8pt"/>
              <w:jc w:val="center"/>
            </w:pPr>
            <w:r>
              <w:t>64</w:t>
            </w:r>
          </w:p>
        </w:tc>
      </w:tr>
      <w:tr w:rsidR="000615E7" w14:paraId="100EC75C" w14:textId="77777777" w:rsidTr="00CD4360">
        <w:trPr>
          <w:cantSplit/>
          <w:trHeight w:val="245"/>
        </w:trPr>
        <w:tc>
          <w:tcPr>
            <w:tcW w:w="2400" w:type="dxa"/>
          </w:tcPr>
          <w:p w14:paraId="22193EB6" w14:textId="77777777" w:rsidR="000615E7" w:rsidRDefault="000615E7" w:rsidP="00CD4360">
            <w:pPr>
              <w:pStyle w:val="TableBody8pt"/>
            </w:pPr>
            <w:r>
              <w:t>win-worker1</w:t>
            </w:r>
          </w:p>
        </w:tc>
        <w:tc>
          <w:tcPr>
            <w:tcW w:w="1278" w:type="dxa"/>
          </w:tcPr>
          <w:p w14:paraId="3D8784B0" w14:textId="77777777" w:rsidR="000615E7" w:rsidRDefault="000615E7" w:rsidP="00CD4360">
            <w:pPr>
              <w:pStyle w:val="TableBody8pt"/>
              <w:jc w:val="center"/>
            </w:pPr>
            <w:r>
              <w:t>64</w:t>
            </w:r>
          </w:p>
        </w:tc>
        <w:tc>
          <w:tcPr>
            <w:tcW w:w="1440" w:type="dxa"/>
          </w:tcPr>
          <w:p w14:paraId="12FA3319" w14:textId="77777777" w:rsidR="000615E7" w:rsidRDefault="000615E7" w:rsidP="00CD4360">
            <w:pPr>
              <w:jc w:val="center"/>
            </w:pPr>
          </w:p>
        </w:tc>
        <w:tc>
          <w:tcPr>
            <w:tcW w:w="1560" w:type="dxa"/>
          </w:tcPr>
          <w:p w14:paraId="238713C9" w14:textId="77777777" w:rsidR="000615E7" w:rsidRDefault="000615E7" w:rsidP="00CD4360">
            <w:pPr>
              <w:jc w:val="center"/>
            </w:pPr>
          </w:p>
        </w:tc>
      </w:tr>
      <w:tr w:rsidR="000615E7" w14:paraId="306F4D46" w14:textId="77777777" w:rsidTr="00CD4360">
        <w:trPr>
          <w:cantSplit/>
          <w:trHeight w:val="245"/>
        </w:trPr>
        <w:tc>
          <w:tcPr>
            <w:tcW w:w="2400" w:type="dxa"/>
          </w:tcPr>
          <w:p w14:paraId="2202D6E3" w14:textId="77777777" w:rsidR="000615E7" w:rsidRDefault="000615E7" w:rsidP="00CD4360">
            <w:pPr>
              <w:pStyle w:val="TableBody8pt"/>
            </w:pPr>
            <w:r>
              <w:t>win-worker2</w:t>
            </w:r>
          </w:p>
        </w:tc>
        <w:tc>
          <w:tcPr>
            <w:tcW w:w="1278" w:type="dxa"/>
          </w:tcPr>
          <w:p w14:paraId="61FA7A5C" w14:textId="77777777" w:rsidR="000615E7" w:rsidRDefault="000615E7" w:rsidP="00CD4360">
            <w:pPr>
              <w:jc w:val="center"/>
            </w:pPr>
          </w:p>
        </w:tc>
        <w:tc>
          <w:tcPr>
            <w:tcW w:w="1440" w:type="dxa"/>
          </w:tcPr>
          <w:p w14:paraId="61350897" w14:textId="77777777" w:rsidR="000615E7" w:rsidRDefault="000615E7" w:rsidP="00CD4360">
            <w:pPr>
              <w:pStyle w:val="TableBody8pt"/>
              <w:jc w:val="center"/>
            </w:pPr>
            <w:r>
              <w:t>64</w:t>
            </w:r>
          </w:p>
        </w:tc>
        <w:tc>
          <w:tcPr>
            <w:tcW w:w="1560" w:type="dxa"/>
          </w:tcPr>
          <w:p w14:paraId="4A977BA5" w14:textId="77777777" w:rsidR="000615E7" w:rsidRDefault="000615E7" w:rsidP="00CD4360">
            <w:pPr>
              <w:jc w:val="center"/>
            </w:pPr>
          </w:p>
        </w:tc>
      </w:tr>
      <w:tr w:rsidR="000615E7" w14:paraId="2D443F24" w14:textId="77777777" w:rsidTr="00CD4360">
        <w:trPr>
          <w:cantSplit/>
          <w:trHeight w:val="245"/>
        </w:trPr>
        <w:tc>
          <w:tcPr>
            <w:tcW w:w="2400" w:type="dxa"/>
          </w:tcPr>
          <w:p w14:paraId="38F43239" w14:textId="77777777" w:rsidR="000615E7" w:rsidRDefault="000615E7" w:rsidP="00CD4360">
            <w:pPr>
              <w:pStyle w:val="TableBody8pt"/>
            </w:pPr>
            <w:r>
              <w:lastRenderedPageBreak/>
              <w:t>win-worker3</w:t>
            </w:r>
          </w:p>
        </w:tc>
        <w:tc>
          <w:tcPr>
            <w:tcW w:w="1278" w:type="dxa"/>
          </w:tcPr>
          <w:p w14:paraId="0B378C9A" w14:textId="77777777" w:rsidR="000615E7" w:rsidRDefault="000615E7" w:rsidP="00CD4360">
            <w:pPr>
              <w:jc w:val="center"/>
            </w:pPr>
          </w:p>
        </w:tc>
        <w:tc>
          <w:tcPr>
            <w:tcW w:w="1440" w:type="dxa"/>
          </w:tcPr>
          <w:p w14:paraId="6D19A5E4" w14:textId="77777777" w:rsidR="000615E7" w:rsidRDefault="000615E7" w:rsidP="00CD4360">
            <w:pPr>
              <w:jc w:val="center"/>
            </w:pPr>
          </w:p>
        </w:tc>
        <w:tc>
          <w:tcPr>
            <w:tcW w:w="1560" w:type="dxa"/>
          </w:tcPr>
          <w:p w14:paraId="0BFE13A4" w14:textId="77777777" w:rsidR="000615E7" w:rsidRDefault="000615E7" w:rsidP="00CD4360">
            <w:pPr>
              <w:pStyle w:val="TableBody8pt"/>
              <w:jc w:val="center"/>
            </w:pPr>
            <w:r>
              <w:t>64</w:t>
            </w:r>
          </w:p>
        </w:tc>
      </w:tr>
      <w:tr w:rsidR="000615E7" w14:paraId="2DE476A3" w14:textId="77777777" w:rsidTr="00CD4360">
        <w:trPr>
          <w:cantSplit/>
          <w:trHeight w:val="234"/>
        </w:trPr>
        <w:tc>
          <w:tcPr>
            <w:tcW w:w="2400" w:type="dxa"/>
          </w:tcPr>
          <w:p w14:paraId="2E370346" w14:textId="77777777" w:rsidR="000615E7" w:rsidRDefault="000615E7" w:rsidP="00CD4360">
            <w:pPr>
              <w:pStyle w:val="TableBody8pt"/>
            </w:pPr>
            <w:r>
              <w:t>lb1</w:t>
            </w:r>
          </w:p>
        </w:tc>
        <w:tc>
          <w:tcPr>
            <w:tcW w:w="1278" w:type="dxa"/>
          </w:tcPr>
          <w:p w14:paraId="0F855AF1" w14:textId="77777777" w:rsidR="000615E7" w:rsidRDefault="000615E7" w:rsidP="00CD4360">
            <w:pPr>
              <w:pStyle w:val="TableBody8pt"/>
              <w:jc w:val="center"/>
            </w:pPr>
            <w:r>
              <w:t>4</w:t>
            </w:r>
          </w:p>
        </w:tc>
        <w:tc>
          <w:tcPr>
            <w:tcW w:w="1440" w:type="dxa"/>
          </w:tcPr>
          <w:p w14:paraId="09FE801C" w14:textId="77777777" w:rsidR="000615E7" w:rsidRDefault="000615E7" w:rsidP="00CD4360">
            <w:pPr>
              <w:jc w:val="center"/>
            </w:pPr>
          </w:p>
        </w:tc>
        <w:tc>
          <w:tcPr>
            <w:tcW w:w="1560" w:type="dxa"/>
          </w:tcPr>
          <w:p w14:paraId="03855A43" w14:textId="77777777" w:rsidR="000615E7" w:rsidRDefault="000615E7" w:rsidP="00CD4360">
            <w:pPr>
              <w:jc w:val="center"/>
            </w:pPr>
          </w:p>
        </w:tc>
      </w:tr>
      <w:tr w:rsidR="000615E7" w14:paraId="695CBDFA" w14:textId="77777777" w:rsidTr="00CD4360">
        <w:trPr>
          <w:cantSplit/>
          <w:trHeight w:val="245"/>
        </w:trPr>
        <w:tc>
          <w:tcPr>
            <w:tcW w:w="2400" w:type="dxa"/>
          </w:tcPr>
          <w:p w14:paraId="30A80AD5" w14:textId="77777777" w:rsidR="000615E7" w:rsidRDefault="000615E7" w:rsidP="00CD4360">
            <w:pPr>
              <w:pStyle w:val="TableBody8pt"/>
            </w:pPr>
            <w:r>
              <w:t>lb2</w:t>
            </w:r>
          </w:p>
        </w:tc>
        <w:tc>
          <w:tcPr>
            <w:tcW w:w="1278" w:type="dxa"/>
          </w:tcPr>
          <w:p w14:paraId="39B44906" w14:textId="77777777" w:rsidR="000615E7" w:rsidRDefault="000615E7" w:rsidP="00CD4360">
            <w:pPr>
              <w:jc w:val="center"/>
            </w:pPr>
          </w:p>
        </w:tc>
        <w:tc>
          <w:tcPr>
            <w:tcW w:w="1440" w:type="dxa"/>
          </w:tcPr>
          <w:p w14:paraId="54623522" w14:textId="77777777" w:rsidR="000615E7" w:rsidRDefault="000615E7" w:rsidP="00CD4360">
            <w:pPr>
              <w:pStyle w:val="TableBody8pt"/>
              <w:jc w:val="center"/>
            </w:pPr>
            <w:r>
              <w:t>4</w:t>
            </w:r>
          </w:p>
        </w:tc>
        <w:tc>
          <w:tcPr>
            <w:tcW w:w="1560" w:type="dxa"/>
          </w:tcPr>
          <w:p w14:paraId="569D3DE7" w14:textId="77777777" w:rsidR="000615E7" w:rsidRDefault="000615E7" w:rsidP="00CD4360">
            <w:pPr>
              <w:jc w:val="center"/>
            </w:pPr>
          </w:p>
        </w:tc>
      </w:tr>
      <w:tr w:rsidR="000615E7" w14:paraId="3FD12E1E" w14:textId="77777777" w:rsidTr="00CD4360">
        <w:trPr>
          <w:cantSplit/>
          <w:trHeight w:val="245"/>
        </w:trPr>
        <w:tc>
          <w:tcPr>
            <w:tcW w:w="2400" w:type="dxa"/>
          </w:tcPr>
          <w:p w14:paraId="25F111B7" w14:textId="77777777" w:rsidR="000615E7" w:rsidRDefault="000615E7" w:rsidP="00CD4360">
            <w:pPr>
              <w:pStyle w:val="TableBody8pt"/>
            </w:pPr>
            <w:r>
              <w:t>nfs</w:t>
            </w:r>
          </w:p>
        </w:tc>
        <w:tc>
          <w:tcPr>
            <w:tcW w:w="1278" w:type="dxa"/>
          </w:tcPr>
          <w:p w14:paraId="2C41508E" w14:textId="77777777" w:rsidR="000615E7" w:rsidRDefault="000615E7" w:rsidP="00CD4360">
            <w:pPr>
              <w:jc w:val="center"/>
            </w:pPr>
          </w:p>
        </w:tc>
        <w:tc>
          <w:tcPr>
            <w:tcW w:w="1440" w:type="dxa"/>
          </w:tcPr>
          <w:p w14:paraId="60BC1E77" w14:textId="77777777" w:rsidR="000615E7" w:rsidRDefault="000615E7" w:rsidP="00CD4360">
            <w:pPr>
              <w:jc w:val="center"/>
            </w:pPr>
          </w:p>
        </w:tc>
        <w:tc>
          <w:tcPr>
            <w:tcW w:w="1560" w:type="dxa"/>
          </w:tcPr>
          <w:p w14:paraId="2BE9B4FE" w14:textId="77777777" w:rsidR="000615E7" w:rsidRDefault="000615E7" w:rsidP="00CD4360">
            <w:pPr>
              <w:pStyle w:val="TableBody8pt"/>
              <w:jc w:val="center"/>
            </w:pPr>
            <w:r>
              <w:t>4</w:t>
            </w:r>
          </w:p>
        </w:tc>
      </w:tr>
      <w:tr w:rsidR="000615E7" w14:paraId="59A2F8CD" w14:textId="77777777" w:rsidTr="00CD4360">
        <w:trPr>
          <w:cantSplit/>
          <w:trHeight w:val="234"/>
        </w:trPr>
        <w:tc>
          <w:tcPr>
            <w:tcW w:w="2400" w:type="dxa"/>
          </w:tcPr>
          <w:p w14:paraId="56E3176E" w14:textId="77777777" w:rsidR="000615E7" w:rsidRDefault="000615E7" w:rsidP="00CD4360">
            <w:pPr>
              <w:pStyle w:val="TableBody8pt"/>
            </w:pPr>
            <w:r>
              <w:t>logger</w:t>
            </w:r>
          </w:p>
        </w:tc>
        <w:tc>
          <w:tcPr>
            <w:tcW w:w="1278" w:type="dxa"/>
          </w:tcPr>
          <w:p w14:paraId="6106AB54" w14:textId="77777777" w:rsidR="000615E7" w:rsidRDefault="000615E7" w:rsidP="00CD4360">
            <w:pPr>
              <w:jc w:val="center"/>
            </w:pPr>
          </w:p>
        </w:tc>
        <w:tc>
          <w:tcPr>
            <w:tcW w:w="1440" w:type="dxa"/>
          </w:tcPr>
          <w:p w14:paraId="57E7A396" w14:textId="77777777" w:rsidR="000615E7" w:rsidRDefault="000615E7" w:rsidP="00CD4360">
            <w:pPr>
              <w:pStyle w:val="TableBody8pt"/>
              <w:jc w:val="center"/>
            </w:pPr>
            <w:r>
              <w:t>4</w:t>
            </w:r>
          </w:p>
        </w:tc>
        <w:tc>
          <w:tcPr>
            <w:tcW w:w="1560" w:type="dxa"/>
          </w:tcPr>
          <w:p w14:paraId="6C7B84CF" w14:textId="77777777" w:rsidR="000615E7" w:rsidRDefault="000615E7" w:rsidP="00CD4360">
            <w:pPr>
              <w:jc w:val="center"/>
            </w:pPr>
          </w:p>
        </w:tc>
      </w:tr>
      <w:tr w:rsidR="000615E7" w14:paraId="76D53D79" w14:textId="77777777" w:rsidTr="00CD4360">
        <w:trPr>
          <w:cantSplit/>
          <w:trHeight w:val="65"/>
        </w:trPr>
        <w:tc>
          <w:tcPr>
            <w:tcW w:w="2400" w:type="dxa"/>
          </w:tcPr>
          <w:p w14:paraId="5C2FB733" w14:textId="77777777" w:rsidR="000615E7" w:rsidRDefault="000615E7" w:rsidP="00CD4360">
            <w:pPr>
              <w:pStyle w:val="TableSubhead8pt"/>
            </w:pPr>
            <w:r>
              <w:t>Total RAM required (per node)</w:t>
            </w:r>
          </w:p>
        </w:tc>
        <w:tc>
          <w:tcPr>
            <w:tcW w:w="1278" w:type="dxa"/>
          </w:tcPr>
          <w:p w14:paraId="2D93FA7E" w14:textId="77777777" w:rsidR="000615E7" w:rsidRDefault="000615E7" w:rsidP="00CD4360">
            <w:pPr>
              <w:pStyle w:val="TableSubhead8pt"/>
              <w:jc w:val="center"/>
            </w:pPr>
            <w:r>
              <w:t>164</w:t>
            </w:r>
          </w:p>
        </w:tc>
        <w:tc>
          <w:tcPr>
            <w:tcW w:w="1440" w:type="dxa"/>
          </w:tcPr>
          <w:p w14:paraId="20FD7AE2" w14:textId="77777777" w:rsidR="000615E7" w:rsidRDefault="000615E7" w:rsidP="00CD4360">
            <w:pPr>
              <w:pStyle w:val="TableSubhead8pt"/>
              <w:jc w:val="center"/>
            </w:pPr>
            <w:r>
              <w:t>168</w:t>
            </w:r>
          </w:p>
        </w:tc>
        <w:tc>
          <w:tcPr>
            <w:tcW w:w="1560" w:type="dxa"/>
          </w:tcPr>
          <w:p w14:paraId="375FF20A" w14:textId="77777777" w:rsidR="000615E7" w:rsidRDefault="000615E7" w:rsidP="00CD4360">
            <w:pPr>
              <w:pStyle w:val="TableSubhead8pt"/>
              <w:jc w:val="center"/>
            </w:pPr>
            <w:r>
              <w:t>164</w:t>
            </w:r>
          </w:p>
        </w:tc>
      </w:tr>
      <w:tr w:rsidR="000615E7" w14:paraId="688069CE" w14:textId="77777777" w:rsidTr="00CD4360">
        <w:trPr>
          <w:cantSplit/>
          <w:trHeight w:val="245"/>
        </w:trPr>
        <w:tc>
          <w:tcPr>
            <w:tcW w:w="2400" w:type="dxa"/>
          </w:tcPr>
          <w:p w14:paraId="6DA454F9" w14:textId="77777777" w:rsidR="000615E7" w:rsidRDefault="000615E7" w:rsidP="00CD4360">
            <w:pPr>
              <w:pStyle w:val="TableSubhead8pt"/>
            </w:pPr>
            <w:r>
              <w:t>Available RAM</w:t>
            </w:r>
          </w:p>
        </w:tc>
        <w:tc>
          <w:tcPr>
            <w:tcW w:w="1278" w:type="dxa"/>
          </w:tcPr>
          <w:p w14:paraId="545CC4C6" w14:textId="77777777" w:rsidR="000615E7" w:rsidRDefault="000615E7" w:rsidP="00CD4360">
            <w:pPr>
              <w:pStyle w:val="TableSubhead8pt"/>
              <w:jc w:val="center"/>
            </w:pPr>
            <w:r>
              <w:t>384</w:t>
            </w:r>
          </w:p>
        </w:tc>
        <w:tc>
          <w:tcPr>
            <w:tcW w:w="1440" w:type="dxa"/>
          </w:tcPr>
          <w:p w14:paraId="05F5C490" w14:textId="77777777" w:rsidR="000615E7" w:rsidRDefault="000615E7" w:rsidP="00CD4360">
            <w:pPr>
              <w:pStyle w:val="TableSubhead8pt"/>
              <w:jc w:val="center"/>
            </w:pPr>
            <w:r>
              <w:t>384</w:t>
            </w:r>
          </w:p>
        </w:tc>
        <w:tc>
          <w:tcPr>
            <w:tcW w:w="1560" w:type="dxa"/>
          </w:tcPr>
          <w:p w14:paraId="4082799E" w14:textId="77777777" w:rsidR="000615E7" w:rsidRDefault="000615E7" w:rsidP="00CD4360">
            <w:pPr>
              <w:pStyle w:val="TableSubhead8pt"/>
              <w:jc w:val="center"/>
            </w:pPr>
            <w:r>
              <w:t>384</w:t>
            </w:r>
          </w:p>
        </w:tc>
      </w:tr>
    </w:tbl>
    <w:p w14:paraId="2167E1A6" w14:textId="77777777" w:rsidR="000615E7" w:rsidRDefault="000615E7" w:rsidP="000615E7">
      <w:pPr>
        <w:pStyle w:val="MISCNote-Ruleabove"/>
      </w:pPr>
      <w:r>
        <w:t>Note</w:t>
      </w:r>
    </w:p>
    <w:p w14:paraId="294860AB" w14:textId="77777777" w:rsidR="000615E7" w:rsidRDefault="000615E7" w:rsidP="000615E7">
      <w:pPr>
        <w:pStyle w:val="MISCNote-Rulebelow"/>
      </w:pPr>
      <w:r>
        <w:t>In the case of one ESX host failure, the two surviving hosts can accommodate the amount of RAM required for all VMs.</w:t>
      </w:r>
    </w:p>
    <w:p w14:paraId="6C862813" w14:textId="3347EB92" w:rsidR="00CD1208" w:rsidRDefault="00CD1208" w:rsidP="00CD1208">
      <w:pPr>
        <w:pStyle w:val="Heading3"/>
      </w:pPr>
      <w:bookmarkStart w:id="40" w:name="_Refd17e54691"/>
      <w:bookmarkStart w:id="41" w:name="_Tocd17e54691"/>
      <w:bookmarkStart w:id="42" w:name="_Toc531698782"/>
      <w:r w:rsidRPr="00CD1208">
        <w:t>Memory allocation for 6 node solution</w:t>
      </w:r>
    </w:p>
    <w:p w14:paraId="6924FE9A" w14:textId="7F7E00DF" w:rsidR="00CD1208" w:rsidRDefault="00CD1208" w:rsidP="00CD1208">
      <w:pPr>
        <w:pStyle w:val="BodyTextMetricHPELight10pt"/>
      </w:pPr>
      <w:r w:rsidRPr="00CD1208">
        <w:t xml:space="preserve">For a 6 node solution, </w:t>
      </w:r>
      <w:r w:rsidRPr="00CD1208">
        <w:fldChar w:fldCharType="begin"/>
      </w:r>
      <w:r w:rsidRPr="00CD1208">
        <w:instrText xml:space="preserve"> REF _Ref5705656 \h </w:instrText>
      </w:r>
      <w:r>
        <w:instrText xml:space="preserve"> \* MERGEFORMAT </w:instrText>
      </w:r>
      <w:r w:rsidRPr="00CD1208">
        <w:fldChar w:fldCharType="separate"/>
      </w:r>
      <w:r w:rsidR="0099354B" w:rsidRPr="0099354B">
        <w:t>Table 3</w:t>
      </w:r>
      <w:r w:rsidRPr="00CD1208">
        <w:fldChar w:fldCharType="end"/>
      </w:r>
      <w:r>
        <w:t xml:space="preserve"> </w:t>
      </w:r>
      <w:r w:rsidRPr="00CD1208">
        <w:t>outlines the memory requirements where the control plane is on 3 nodes and the worker nodes are on the other 3 nodes. In this example, it is assumed that there are 2 Linux worker nodes and 1 Windows worker node, but the actual number of worker nodes is not limited to 3 and depends entirely on the workload requirements.</w:t>
      </w:r>
    </w:p>
    <w:p w14:paraId="20309479" w14:textId="78E80371" w:rsidR="00CD1208" w:rsidRDefault="00CD1208" w:rsidP="00CD1208">
      <w:pPr>
        <w:pStyle w:val="MISCTableCaptionHeader8pt"/>
      </w:pPr>
      <w:bookmarkStart w:id="43" w:name="_Ref5705656"/>
      <w:r w:rsidRPr="00CD1208">
        <w:rPr>
          <w:rStyle w:val="MISCTableCaptionHeaderBold8pt"/>
        </w:rPr>
        <w:t xml:space="preserve">Table </w:t>
      </w:r>
      <w:r w:rsidRPr="00CD1208">
        <w:rPr>
          <w:rStyle w:val="MISCTableCaptionHeaderBold8pt"/>
        </w:rPr>
        <w:fldChar w:fldCharType="begin"/>
      </w:r>
      <w:r w:rsidRPr="00CD1208">
        <w:rPr>
          <w:rStyle w:val="MISCTableCaptionHeaderBold8pt"/>
        </w:rPr>
        <w:instrText xml:space="preserve"> SEQ Table \* ARABIC </w:instrText>
      </w:r>
      <w:r w:rsidRPr="00CD1208">
        <w:rPr>
          <w:rStyle w:val="MISCTableCaptionHeaderBold8pt"/>
        </w:rPr>
        <w:fldChar w:fldCharType="separate"/>
      </w:r>
      <w:r w:rsidR="0099354B">
        <w:rPr>
          <w:rStyle w:val="MISCTableCaptionHeaderBold8pt"/>
          <w:noProof/>
        </w:rPr>
        <w:t>3</w:t>
      </w:r>
      <w:r w:rsidRPr="00CD1208">
        <w:rPr>
          <w:rStyle w:val="MISCTableCaptionHeaderBold8pt"/>
        </w:rPr>
        <w:fldChar w:fldCharType="end"/>
      </w:r>
      <w:bookmarkEnd w:id="43"/>
      <w:r w:rsidRPr="00CD1208">
        <w:rPr>
          <w:rStyle w:val="MISCTableCaptionHeaderBold8pt"/>
        </w:rPr>
        <w:t>.</w:t>
      </w:r>
      <w:r>
        <w:t xml:space="preserve"> </w:t>
      </w:r>
      <w:r w:rsidRPr="00CD1208">
        <w:t>Memory allocation for 6 nodes</w:t>
      </w:r>
    </w:p>
    <w:tbl>
      <w:tblPr>
        <w:tblStyle w:val="TableGrid"/>
        <w:tblW w:w="9922"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080"/>
        <w:gridCol w:w="1124"/>
        <w:gridCol w:w="1262"/>
        <w:gridCol w:w="1364"/>
        <w:gridCol w:w="1364"/>
        <w:gridCol w:w="1364"/>
        <w:gridCol w:w="1364"/>
      </w:tblGrid>
      <w:tr w:rsidR="00CD1208" w14:paraId="2F19478D" w14:textId="6B53A738" w:rsidTr="00CD1208">
        <w:trPr>
          <w:cantSplit/>
          <w:trHeight w:val="256"/>
        </w:trPr>
        <w:tc>
          <w:tcPr>
            <w:tcW w:w="2080" w:type="dxa"/>
            <w:tcBorders>
              <w:top w:val="nil"/>
              <w:bottom w:val="single" w:sz="36" w:space="0" w:color="00B388"/>
            </w:tcBorders>
          </w:tcPr>
          <w:p w14:paraId="5CE8EA10" w14:textId="77777777" w:rsidR="00CD1208" w:rsidRDefault="00CD1208" w:rsidP="000F20B2">
            <w:pPr>
              <w:pStyle w:val="TableSubhead8pt"/>
            </w:pPr>
            <w:r>
              <w:t>RAM (GB)</w:t>
            </w:r>
          </w:p>
        </w:tc>
        <w:tc>
          <w:tcPr>
            <w:tcW w:w="1124" w:type="dxa"/>
            <w:tcBorders>
              <w:top w:val="nil"/>
              <w:bottom w:val="single" w:sz="36" w:space="0" w:color="00B388"/>
            </w:tcBorders>
          </w:tcPr>
          <w:p w14:paraId="6E6857C1" w14:textId="77777777" w:rsidR="00CD1208" w:rsidRDefault="00CD1208" w:rsidP="000F20B2">
            <w:pPr>
              <w:pStyle w:val="TableSubhead8pt"/>
              <w:jc w:val="center"/>
            </w:pPr>
            <w:r>
              <w:t>node01</w:t>
            </w:r>
          </w:p>
        </w:tc>
        <w:tc>
          <w:tcPr>
            <w:tcW w:w="1262" w:type="dxa"/>
            <w:tcBorders>
              <w:top w:val="nil"/>
              <w:bottom w:val="single" w:sz="36" w:space="0" w:color="00B388"/>
            </w:tcBorders>
          </w:tcPr>
          <w:p w14:paraId="33FB6F31" w14:textId="77777777" w:rsidR="00CD1208" w:rsidRDefault="00CD1208" w:rsidP="000F20B2">
            <w:pPr>
              <w:pStyle w:val="TableSubhead8pt"/>
              <w:jc w:val="center"/>
            </w:pPr>
            <w:r>
              <w:t>node02</w:t>
            </w:r>
          </w:p>
        </w:tc>
        <w:tc>
          <w:tcPr>
            <w:tcW w:w="1364" w:type="dxa"/>
            <w:tcBorders>
              <w:top w:val="nil"/>
              <w:bottom w:val="single" w:sz="36" w:space="0" w:color="00B388"/>
            </w:tcBorders>
          </w:tcPr>
          <w:p w14:paraId="4FE569D1" w14:textId="77777777" w:rsidR="00CD1208" w:rsidRDefault="00CD1208" w:rsidP="000F20B2">
            <w:pPr>
              <w:pStyle w:val="TableSubhead8pt"/>
              <w:jc w:val="center"/>
            </w:pPr>
            <w:r>
              <w:t>node03</w:t>
            </w:r>
          </w:p>
        </w:tc>
        <w:tc>
          <w:tcPr>
            <w:tcW w:w="1364" w:type="dxa"/>
            <w:tcBorders>
              <w:top w:val="nil"/>
              <w:bottom w:val="single" w:sz="36" w:space="0" w:color="00B388"/>
            </w:tcBorders>
          </w:tcPr>
          <w:p w14:paraId="2C93692F" w14:textId="49B40C0A" w:rsidR="00CD1208" w:rsidRDefault="00CD1208" w:rsidP="000F20B2">
            <w:pPr>
              <w:pStyle w:val="TableSubhead8pt"/>
              <w:jc w:val="center"/>
            </w:pPr>
            <w:r>
              <w:t>node04</w:t>
            </w:r>
          </w:p>
        </w:tc>
        <w:tc>
          <w:tcPr>
            <w:tcW w:w="1364" w:type="dxa"/>
            <w:tcBorders>
              <w:top w:val="nil"/>
              <w:bottom w:val="single" w:sz="36" w:space="0" w:color="00B388"/>
            </w:tcBorders>
          </w:tcPr>
          <w:p w14:paraId="38991ADD" w14:textId="4DB3CC6D" w:rsidR="00CD1208" w:rsidRDefault="00CD1208" w:rsidP="00CD1208">
            <w:pPr>
              <w:pStyle w:val="TableSubhead8pt"/>
              <w:jc w:val="center"/>
            </w:pPr>
            <w:r>
              <w:t>node05</w:t>
            </w:r>
          </w:p>
        </w:tc>
        <w:tc>
          <w:tcPr>
            <w:tcW w:w="1364" w:type="dxa"/>
            <w:tcBorders>
              <w:top w:val="nil"/>
              <w:bottom w:val="single" w:sz="36" w:space="0" w:color="00B388"/>
            </w:tcBorders>
          </w:tcPr>
          <w:p w14:paraId="03430762" w14:textId="3C0EA9A8" w:rsidR="00CD1208" w:rsidRDefault="00CD1208" w:rsidP="000F20B2">
            <w:pPr>
              <w:pStyle w:val="TableSubhead8pt"/>
              <w:jc w:val="center"/>
            </w:pPr>
            <w:r>
              <w:t>node06</w:t>
            </w:r>
          </w:p>
        </w:tc>
      </w:tr>
      <w:tr w:rsidR="00CD1208" w14:paraId="4BBE58BF" w14:textId="3D7EEDC7" w:rsidTr="00CD1208">
        <w:trPr>
          <w:cantSplit/>
          <w:trHeight w:val="256"/>
        </w:trPr>
        <w:tc>
          <w:tcPr>
            <w:tcW w:w="2080" w:type="dxa"/>
          </w:tcPr>
          <w:p w14:paraId="77DAB0C7" w14:textId="77777777" w:rsidR="00CD1208" w:rsidRDefault="00CD1208" w:rsidP="000F20B2">
            <w:pPr>
              <w:pStyle w:val="TableBody8pt"/>
            </w:pPr>
            <w:r>
              <w:t>ucp1</w:t>
            </w:r>
          </w:p>
        </w:tc>
        <w:tc>
          <w:tcPr>
            <w:tcW w:w="1124" w:type="dxa"/>
          </w:tcPr>
          <w:p w14:paraId="1BBCCA37" w14:textId="77777777" w:rsidR="00CD1208" w:rsidRDefault="00CD1208" w:rsidP="000F20B2">
            <w:pPr>
              <w:pStyle w:val="TableBody8pt"/>
              <w:jc w:val="center"/>
            </w:pPr>
            <w:r>
              <w:t>16</w:t>
            </w:r>
          </w:p>
        </w:tc>
        <w:tc>
          <w:tcPr>
            <w:tcW w:w="1262" w:type="dxa"/>
          </w:tcPr>
          <w:p w14:paraId="34A666A4" w14:textId="77777777" w:rsidR="00CD1208" w:rsidRDefault="00CD1208" w:rsidP="000F20B2">
            <w:pPr>
              <w:jc w:val="center"/>
            </w:pPr>
          </w:p>
        </w:tc>
        <w:tc>
          <w:tcPr>
            <w:tcW w:w="1364" w:type="dxa"/>
          </w:tcPr>
          <w:p w14:paraId="6EBC6011" w14:textId="77777777" w:rsidR="00CD1208" w:rsidRDefault="00CD1208" w:rsidP="000F20B2">
            <w:pPr>
              <w:jc w:val="center"/>
            </w:pPr>
          </w:p>
        </w:tc>
        <w:tc>
          <w:tcPr>
            <w:tcW w:w="1364" w:type="dxa"/>
          </w:tcPr>
          <w:p w14:paraId="10420AA8" w14:textId="77777777" w:rsidR="00CD1208" w:rsidRDefault="00CD1208" w:rsidP="000F20B2">
            <w:pPr>
              <w:jc w:val="center"/>
            </w:pPr>
          </w:p>
        </w:tc>
        <w:tc>
          <w:tcPr>
            <w:tcW w:w="1364" w:type="dxa"/>
          </w:tcPr>
          <w:p w14:paraId="2C833938" w14:textId="77777777" w:rsidR="00CD1208" w:rsidRDefault="00CD1208" w:rsidP="000F20B2">
            <w:pPr>
              <w:jc w:val="center"/>
            </w:pPr>
          </w:p>
        </w:tc>
        <w:tc>
          <w:tcPr>
            <w:tcW w:w="1364" w:type="dxa"/>
          </w:tcPr>
          <w:p w14:paraId="4974C775" w14:textId="77777777" w:rsidR="00CD1208" w:rsidRDefault="00CD1208" w:rsidP="000F20B2">
            <w:pPr>
              <w:jc w:val="center"/>
            </w:pPr>
          </w:p>
        </w:tc>
      </w:tr>
      <w:tr w:rsidR="00CD1208" w14:paraId="0D23E4B1" w14:textId="2014AE05" w:rsidTr="00CD1208">
        <w:trPr>
          <w:cantSplit/>
          <w:trHeight w:val="234"/>
        </w:trPr>
        <w:tc>
          <w:tcPr>
            <w:tcW w:w="2080" w:type="dxa"/>
          </w:tcPr>
          <w:p w14:paraId="605F78DE" w14:textId="77777777" w:rsidR="00CD1208" w:rsidRDefault="00CD1208" w:rsidP="000F20B2">
            <w:pPr>
              <w:pStyle w:val="TableBody8pt"/>
            </w:pPr>
            <w:r>
              <w:t>ucp2</w:t>
            </w:r>
          </w:p>
        </w:tc>
        <w:tc>
          <w:tcPr>
            <w:tcW w:w="1124" w:type="dxa"/>
          </w:tcPr>
          <w:p w14:paraId="49ACC28D" w14:textId="77777777" w:rsidR="00CD1208" w:rsidRDefault="00CD1208" w:rsidP="000F20B2">
            <w:pPr>
              <w:jc w:val="center"/>
            </w:pPr>
          </w:p>
        </w:tc>
        <w:tc>
          <w:tcPr>
            <w:tcW w:w="1262" w:type="dxa"/>
          </w:tcPr>
          <w:p w14:paraId="03B07644" w14:textId="77777777" w:rsidR="00CD1208" w:rsidRDefault="00CD1208" w:rsidP="000F20B2">
            <w:pPr>
              <w:pStyle w:val="TableBody8pt"/>
              <w:jc w:val="center"/>
            </w:pPr>
            <w:r>
              <w:t>16</w:t>
            </w:r>
          </w:p>
        </w:tc>
        <w:tc>
          <w:tcPr>
            <w:tcW w:w="1364" w:type="dxa"/>
          </w:tcPr>
          <w:p w14:paraId="23B5B66B" w14:textId="77777777" w:rsidR="00CD1208" w:rsidRDefault="00CD1208" w:rsidP="000F20B2">
            <w:pPr>
              <w:jc w:val="center"/>
            </w:pPr>
          </w:p>
        </w:tc>
        <w:tc>
          <w:tcPr>
            <w:tcW w:w="1364" w:type="dxa"/>
          </w:tcPr>
          <w:p w14:paraId="15020883" w14:textId="77777777" w:rsidR="00CD1208" w:rsidRDefault="00CD1208" w:rsidP="000F20B2">
            <w:pPr>
              <w:jc w:val="center"/>
            </w:pPr>
          </w:p>
        </w:tc>
        <w:tc>
          <w:tcPr>
            <w:tcW w:w="1364" w:type="dxa"/>
          </w:tcPr>
          <w:p w14:paraId="73C307C1" w14:textId="77777777" w:rsidR="00CD1208" w:rsidRDefault="00CD1208" w:rsidP="000F20B2">
            <w:pPr>
              <w:jc w:val="center"/>
            </w:pPr>
          </w:p>
        </w:tc>
        <w:tc>
          <w:tcPr>
            <w:tcW w:w="1364" w:type="dxa"/>
          </w:tcPr>
          <w:p w14:paraId="5464B97A" w14:textId="77777777" w:rsidR="00CD1208" w:rsidRDefault="00CD1208" w:rsidP="000F20B2">
            <w:pPr>
              <w:jc w:val="center"/>
            </w:pPr>
          </w:p>
        </w:tc>
      </w:tr>
      <w:tr w:rsidR="00CD1208" w14:paraId="6484867C" w14:textId="372C57FC" w:rsidTr="00CD1208">
        <w:trPr>
          <w:cantSplit/>
          <w:trHeight w:val="245"/>
        </w:trPr>
        <w:tc>
          <w:tcPr>
            <w:tcW w:w="2080" w:type="dxa"/>
          </w:tcPr>
          <w:p w14:paraId="35090828" w14:textId="77777777" w:rsidR="00CD1208" w:rsidRDefault="00CD1208" w:rsidP="000F20B2">
            <w:pPr>
              <w:pStyle w:val="TableBody8pt"/>
            </w:pPr>
            <w:r>
              <w:t>ucp3</w:t>
            </w:r>
          </w:p>
        </w:tc>
        <w:tc>
          <w:tcPr>
            <w:tcW w:w="1124" w:type="dxa"/>
          </w:tcPr>
          <w:p w14:paraId="368AC6AA" w14:textId="77777777" w:rsidR="00CD1208" w:rsidRDefault="00CD1208" w:rsidP="000F20B2">
            <w:pPr>
              <w:jc w:val="center"/>
            </w:pPr>
          </w:p>
        </w:tc>
        <w:tc>
          <w:tcPr>
            <w:tcW w:w="1262" w:type="dxa"/>
          </w:tcPr>
          <w:p w14:paraId="04F44353" w14:textId="77777777" w:rsidR="00CD1208" w:rsidRDefault="00CD1208" w:rsidP="000F20B2">
            <w:pPr>
              <w:jc w:val="center"/>
            </w:pPr>
          </w:p>
        </w:tc>
        <w:tc>
          <w:tcPr>
            <w:tcW w:w="1364" w:type="dxa"/>
          </w:tcPr>
          <w:p w14:paraId="29C77948" w14:textId="77777777" w:rsidR="00CD1208" w:rsidRDefault="00CD1208" w:rsidP="000F20B2">
            <w:pPr>
              <w:pStyle w:val="TableBody8pt"/>
              <w:jc w:val="center"/>
            </w:pPr>
            <w:r>
              <w:t>16</w:t>
            </w:r>
          </w:p>
        </w:tc>
        <w:tc>
          <w:tcPr>
            <w:tcW w:w="1364" w:type="dxa"/>
          </w:tcPr>
          <w:p w14:paraId="3773F7CA" w14:textId="77777777" w:rsidR="00CD1208" w:rsidRDefault="00CD1208" w:rsidP="000F20B2">
            <w:pPr>
              <w:pStyle w:val="TableBody8pt"/>
              <w:jc w:val="center"/>
            </w:pPr>
          </w:p>
        </w:tc>
        <w:tc>
          <w:tcPr>
            <w:tcW w:w="1364" w:type="dxa"/>
          </w:tcPr>
          <w:p w14:paraId="47BBFD62" w14:textId="77777777" w:rsidR="00CD1208" w:rsidRDefault="00CD1208" w:rsidP="000F20B2">
            <w:pPr>
              <w:pStyle w:val="TableBody8pt"/>
              <w:jc w:val="center"/>
            </w:pPr>
          </w:p>
        </w:tc>
        <w:tc>
          <w:tcPr>
            <w:tcW w:w="1364" w:type="dxa"/>
          </w:tcPr>
          <w:p w14:paraId="3B383025" w14:textId="77777777" w:rsidR="00CD1208" w:rsidRDefault="00CD1208" w:rsidP="000F20B2">
            <w:pPr>
              <w:pStyle w:val="TableBody8pt"/>
              <w:jc w:val="center"/>
            </w:pPr>
          </w:p>
        </w:tc>
      </w:tr>
      <w:tr w:rsidR="00CD1208" w14:paraId="2E204F30" w14:textId="759BCDDC" w:rsidTr="00CD1208">
        <w:trPr>
          <w:cantSplit/>
          <w:trHeight w:val="245"/>
        </w:trPr>
        <w:tc>
          <w:tcPr>
            <w:tcW w:w="2080" w:type="dxa"/>
          </w:tcPr>
          <w:p w14:paraId="4B284040" w14:textId="77777777" w:rsidR="00CD1208" w:rsidRDefault="00CD1208" w:rsidP="000F20B2">
            <w:pPr>
              <w:pStyle w:val="TableBody8pt"/>
            </w:pPr>
            <w:r>
              <w:t>dtr1</w:t>
            </w:r>
          </w:p>
        </w:tc>
        <w:tc>
          <w:tcPr>
            <w:tcW w:w="1124" w:type="dxa"/>
          </w:tcPr>
          <w:p w14:paraId="6235C518" w14:textId="77777777" w:rsidR="00CD1208" w:rsidRDefault="00CD1208" w:rsidP="000F20B2">
            <w:pPr>
              <w:pStyle w:val="TableBody8pt"/>
              <w:jc w:val="center"/>
            </w:pPr>
            <w:r>
              <w:t>16</w:t>
            </w:r>
          </w:p>
        </w:tc>
        <w:tc>
          <w:tcPr>
            <w:tcW w:w="1262" w:type="dxa"/>
          </w:tcPr>
          <w:p w14:paraId="43D70E7F" w14:textId="77777777" w:rsidR="00CD1208" w:rsidRDefault="00CD1208" w:rsidP="000F20B2">
            <w:pPr>
              <w:jc w:val="center"/>
            </w:pPr>
          </w:p>
        </w:tc>
        <w:tc>
          <w:tcPr>
            <w:tcW w:w="1364" w:type="dxa"/>
          </w:tcPr>
          <w:p w14:paraId="2C5403BE" w14:textId="77777777" w:rsidR="00CD1208" w:rsidRDefault="00CD1208" w:rsidP="000F20B2">
            <w:pPr>
              <w:jc w:val="center"/>
            </w:pPr>
          </w:p>
        </w:tc>
        <w:tc>
          <w:tcPr>
            <w:tcW w:w="1364" w:type="dxa"/>
          </w:tcPr>
          <w:p w14:paraId="511AAA5E" w14:textId="77777777" w:rsidR="00CD1208" w:rsidRDefault="00CD1208" w:rsidP="000F20B2">
            <w:pPr>
              <w:jc w:val="center"/>
            </w:pPr>
          </w:p>
        </w:tc>
        <w:tc>
          <w:tcPr>
            <w:tcW w:w="1364" w:type="dxa"/>
          </w:tcPr>
          <w:p w14:paraId="68EE5532" w14:textId="77777777" w:rsidR="00CD1208" w:rsidRDefault="00CD1208" w:rsidP="000F20B2">
            <w:pPr>
              <w:jc w:val="center"/>
            </w:pPr>
          </w:p>
        </w:tc>
        <w:tc>
          <w:tcPr>
            <w:tcW w:w="1364" w:type="dxa"/>
          </w:tcPr>
          <w:p w14:paraId="753569A1" w14:textId="77777777" w:rsidR="00CD1208" w:rsidRDefault="00CD1208" w:rsidP="000F20B2">
            <w:pPr>
              <w:jc w:val="center"/>
            </w:pPr>
          </w:p>
        </w:tc>
      </w:tr>
      <w:tr w:rsidR="00CD1208" w14:paraId="421D37E9" w14:textId="1D22374F" w:rsidTr="00CD1208">
        <w:trPr>
          <w:cantSplit/>
          <w:trHeight w:val="234"/>
        </w:trPr>
        <w:tc>
          <w:tcPr>
            <w:tcW w:w="2080" w:type="dxa"/>
          </w:tcPr>
          <w:p w14:paraId="288AC300" w14:textId="77777777" w:rsidR="00CD1208" w:rsidRDefault="00CD1208" w:rsidP="000F20B2">
            <w:pPr>
              <w:pStyle w:val="TableBody8pt"/>
            </w:pPr>
            <w:r>
              <w:t>dtr2</w:t>
            </w:r>
          </w:p>
        </w:tc>
        <w:tc>
          <w:tcPr>
            <w:tcW w:w="1124" w:type="dxa"/>
          </w:tcPr>
          <w:p w14:paraId="6E679351" w14:textId="77777777" w:rsidR="00CD1208" w:rsidRDefault="00CD1208" w:rsidP="000F20B2">
            <w:pPr>
              <w:jc w:val="center"/>
            </w:pPr>
          </w:p>
        </w:tc>
        <w:tc>
          <w:tcPr>
            <w:tcW w:w="1262" w:type="dxa"/>
          </w:tcPr>
          <w:p w14:paraId="168B6CBC" w14:textId="77777777" w:rsidR="00CD1208" w:rsidRDefault="00CD1208" w:rsidP="000F20B2">
            <w:pPr>
              <w:pStyle w:val="TableBody8pt"/>
              <w:jc w:val="center"/>
            </w:pPr>
            <w:r>
              <w:t>16</w:t>
            </w:r>
          </w:p>
        </w:tc>
        <w:tc>
          <w:tcPr>
            <w:tcW w:w="1364" w:type="dxa"/>
          </w:tcPr>
          <w:p w14:paraId="7DD727C2" w14:textId="77777777" w:rsidR="00CD1208" w:rsidRDefault="00CD1208" w:rsidP="000F20B2">
            <w:pPr>
              <w:jc w:val="center"/>
            </w:pPr>
          </w:p>
        </w:tc>
        <w:tc>
          <w:tcPr>
            <w:tcW w:w="1364" w:type="dxa"/>
          </w:tcPr>
          <w:p w14:paraId="2AB29CDF" w14:textId="77777777" w:rsidR="00CD1208" w:rsidRDefault="00CD1208" w:rsidP="000F20B2">
            <w:pPr>
              <w:jc w:val="center"/>
            </w:pPr>
          </w:p>
        </w:tc>
        <w:tc>
          <w:tcPr>
            <w:tcW w:w="1364" w:type="dxa"/>
          </w:tcPr>
          <w:p w14:paraId="3D595F62" w14:textId="77777777" w:rsidR="00CD1208" w:rsidRDefault="00CD1208" w:rsidP="000F20B2">
            <w:pPr>
              <w:jc w:val="center"/>
            </w:pPr>
          </w:p>
        </w:tc>
        <w:tc>
          <w:tcPr>
            <w:tcW w:w="1364" w:type="dxa"/>
          </w:tcPr>
          <w:p w14:paraId="44B081E1" w14:textId="77777777" w:rsidR="00CD1208" w:rsidRDefault="00CD1208" w:rsidP="000F20B2">
            <w:pPr>
              <w:jc w:val="center"/>
            </w:pPr>
          </w:p>
        </w:tc>
      </w:tr>
      <w:tr w:rsidR="00CD1208" w14:paraId="490A39D0" w14:textId="427366B6" w:rsidTr="00CD1208">
        <w:trPr>
          <w:cantSplit/>
          <w:trHeight w:val="245"/>
        </w:trPr>
        <w:tc>
          <w:tcPr>
            <w:tcW w:w="2080" w:type="dxa"/>
          </w:tcPr>
          <w:p w14:paraId="75F6B7FD" w14:textId="77777777" w:rsidR="00CD1208" w:rsidRDefault="00CD1208" w:rsidP="000F20B2">
            <w:pPr>
              <w:pStyle w:val="TableBody8pt"/>
            </w:pPr>
            <w:r>
              <w:t>dtr3</w:t>
            </w:r>
          </w:p>
        </w:tc>
        <w:tc>
          <w:tcPr>
            <w:tcW w:w="1124" w:type="dxa"/>
          </w:tcPr>
          <w:p w14:paraId="14FD56A7" w14:textId="77777777" w:rsidR="00CD1208" w:rsidRDefault="00CD1208" w:rsidP="000F20B2">
            <w:pPr>
              <w:jc w:val="center"/>
            </w:pPr>
          </w:p>
        </w:tc>
        <w:tc>
          <w:tcPr>
            <w:tcW w:w="1262" w:type="dxa"/>
          </w:tcPr>
          <w:p w14:paraId="55F21451" w14:textId="77777777" w:rsidR="00CD1208" w:rsidRDefault="00CD1208" w:rsidP="000F20B2">
            <w:pPr>
              <w:jc w:val="center"/>
            </w:pPr>
          </w:p>
        </w:tc>
        <w:tc>
          <w:tcPr>
            <w:tcW w:w="1364" w:type="dxa"/>
          </w:tcPr>
          <w:p w14:paraId="4302447D" w14:textId="77777777" w:rsidR="00CD1208" w:rsidRDefault="00CD1208" w:rsidP="000F20B2">
            <w:pPr>
              <w:pStyle w:val="TableBody8pt"/>
              <w:jc w:val="center"/>
            </w:pPr>
            <w:r>
              <w:t>16</w:t>
            </w:r>
          </w:p>
        </w:tc>
        <w:tc>
          <w:tcPr>
            <w:tcW w:w="1364" w:type="dxa"/>
          </w:tcPr>
          <w:p w14:paraId="1EA54214" w14:textId="77777777" w:rsidR="00CD1208" w:rsidRDefault="00CD1208" w:rsidP="000F20B2">
            <w:pPr>
              <w:pStyle w:val="TableBody8pt"/>
              <w:jc w:val="center"/>
            </w:pPr>
          </w:p>
        </w:tc>
        <w:tc>
          <w:tcPr>
            <w:tcW w:w="1364" w:type="dxa"/>
          </w:tcPr>
          <w:p w14:paraId="1227B833" w14:textId="77777777" w:rsidR="00CD1208" w:rsidRDefault="00CD1208" w:rsidP="000F20B2">
            <w:pPr>
              <w:pStyle w:val="TableBody8pt"/>
              <w:jc w:val="center"/>
            </w:pPr>
          </w:p>
        </w:tc>
        <w:tc>
          <w:tcPr>
            <w:tcW w:w="1364" w:type="dxa"/>
          </w:tcPr>
          <w:p w14:paraId="60382304" w14:textId="77777777" w:rsidR="00CD1208" w:rsidRDefault="00CD1208" w:rsidP="000F20B2">
            <w:pPr>
              <w:pStyle w:val="TableBody8pt"/>
              <w:jc w:val="center"/>
            </w:pPr>
          </w:p>
        </w:tc>
      </w:tr>
      <w:tr w:rsidR="00CD1208" w14:paraId="50E8AE45" w14:textId="64A4348E" w:rsidTr="00CD1208">
        <w:trPr>
          <w:cantSplit/>
          <w:trHeight w:val="245"/>
        </w:trPr>
        <w:tc>
          <w:tcPr>
            <w:tcW w:w="2080" w:type="dxa"/>
          </w:tcPr>
          <w:p w14:paraId="2858C891" w14:textId="77777777" w:rsidR="00CD1208" w:rsidRDefault="00CD1208" w:rsidP="000F20B2">
            <w:pPr>
              <w:pStyle w:val="TableBody8pt"/>
            </w:pPr>
            <w:r>
              <w:t>worker1</w:t>
            </w:r>
          </w:p>
        </w:tc>
        <w:tc>
          <w:tcPr>
            <w:tcW w:w="1124" w:type="dxa"/>
          </w:tcPr>
          <w:p w14:paraId="71131AA5" w14:textId="0B10CBA3" w:rsidR="00CD1208" w:rsidRDefault="00CD1208" w:rsidP="000F20B2">
            <w:pPr>
              <w:pStyle w:val="TableBody8pt"/>
              <w:jc w:val="center"/>
            </w:pPr>
          </w:p>
        </w:tc>
        <w:tc>
          <w:tcPr>
            <w:tcW w:w="1262" w:type="dxa"/>
          </w:tcPr>
          <w:p w14:paraId="04F22016" w14:textId="77777777" w:rsidR="00CD1208" w:rsidRDefault="00CD1208" w:rsidP="000F20B2">
            <w:pPr>
              <w:jc w:val="center"/>
            </w:pPr>
          </w:p>
        </w:tc>
        <w:tc>
          <w:tcPr>
            <w:tcW w:w="1364" w:type="dxa"/>
          </w:tcPr>
          <w:p w14:paraId="57C58E15" w14:textId="77777777" w:rsidR="00CD1208" w:rsidRDefault="00CD1208" w:rsidP="000F20B2">
            <w:pPr>
              <w:jc w:val="center"/>
            </w:pPr>
          </w:p>
        </w:tc>
        <w:tc>
          <w:tcPr>
            <w:tcW w:w="1364" w:type="dxa"/>
            <w:vAlign w:val="center"/>
          </w:tcPr>
          <w:p w14:paraId="173EDE9B" w14:textId="30080C63" w:rsidR="00CD1208" w:rsidRDefault="00CD1208" w:rsidP="000F20B2">
            <w:pPr>
              <w:jc w:val="center"/>
            </w:pPr>
            <w:r w:rsidRPr="00CD1208">
              <w:t>64</w:t>
            </w:r>
          </w:p>
        </w:tc>
        <w:tc>
          <w:tcPr>
            <w:tcW w:w="1364" w:type="dxa"/>
          </w:tcPr>
          <w:p w14:paraId="53D8B8E7" w14:textId="77777777" w:rsidR="00CD1208" w:rsidRDefault="00CD1208" w:rsidP="000F20B2">
            <w:pPr>
              <w:jc w:val="center"/>
            </w:pPr>
          </w:p>
        </w:tc>
        <w:tc>
          <w:tcPr>
            <w:tcW w:w="1364" w:type="dxa"/>
          </w:tcPr>
          <w:p w14:paraId="0A811F34" w14:textId="77777777" w:rsidR="00CD1208" w:rsidRDefault="00CD1208" w:rsidP="000F20B2">
            <w:pPr>
              <w:jc w:val="center"/>
            </w:pPr>
          </w:p>
        </w:tc>
      </w:tr>
      <w:tr w:rsidR="00CD1208" w14:paraId="3E3AF721" w14:textId="1696CBC9" w:rsidTr="00CD1208">
        <w:trPr>
          <w:cantSplit/>
          <w:trHeight w:val="245"/>
        </w:trPr>
        <w:tc>
          <w:tcPr>
            <w:tcW w:w="2080" w:type="dxa"/>
          </w:tcPr>
          <w:p w14:paraId="09726376" w14:textId="77777777" w:rsidR="00CD1208" w:rsidRDefault="00CD1208" w:rsidP="000F20B2">
            <w:pPr>
              <w:pStyle w:val="TableBody8pt"/>
            </w:pPr>
            <w:r>
              <w:t>worker2</w:t>
            </w:r>
          </w:p>
        </w:tc>
        <w:tc>
          <w:tcPr>
            <w:tcW w:w="1124" w:type="dxa"/>
          </w:tcPr>
          <w:p w14:paraId="045E69E8" w14:textId="77777777" w:rsidR="00CD1208" w:rsidRDefault="00CD1208" w:rsidP="000F20B2">
            <w:pPr>
              <w:jc w:val="center"/>
            </w:pPr>
          </w:p>
        </w:tc>
        <w:tc>
          <w:tcPr>
            <w:tcW w:w="1262" w:type="dxa"/>
          </w:tcPr>
          <w:p w14:paraId="35119A10" w14:textId="137E5897" w:rsidR="00CD1208" w:rsidRDefault="00CD1208" w:rsidP="000F20B2">
            <w:pPr>
              <w:pStyle w:val="TableBody8pt"/>
              <w:jc w:val="center"/>
            </w:pPr>
          </w:p>
        </w:tc>
        <w:tc>
          <w:tcPr>
            <w:tcW w:w="1364" w:type="dxa"/>
          </w:tcPr>
          <w:p w14:paraId="7F5014CD" w14:textId="77777777" w:rsidR="00CD1208" w:rsidRDefault="00CD1208" w:rsidP="000F20B2">
            <w:pPr>
              <w:jc w:val="center"/>
            </w:pPr>
          </w:p>
        </w:tc>
        <w:tc>
          <w:tcPr>
            <w:tcW w:w="1364" w:type="dxa"/>
          </w:tcPr>
          <w:p w14:paraId="1C9C2A2C" w14:textId="77777777" w:rsidR="00CD1208" w:rsidRDefault="00CD1208" w:rsidP="000F20B2">
            <w:pPr>
              <w:jc w:val="center"/>
            </w:pPr>
          </w:p>
        </w:tc>
        <w:tc>
          <w:tcPr>
            <w:tcW w:w="1364" w:type="dxa"/>
            <w:vAlign w:val="center"/>
          </w:tcPr>
          <w:p w14:paraId="267C9B58" w14:textId="32166619" w:rsidR="00CD1208" w:rsidRDefault="00CD1208" w:rsidP="000F20B2">
            <w:pPr>
              <w:jc w:val="center"/>
            </w:pPr>
            <w:r w:rsidRPr="00CD1208">
              <w:t>64</w:t>
            </w:r>
          </w:p>
        </w:tc>
        <w:tc>
          <w:tcPr>
            <w:tcW w:w="1364" w:type="dxa"/>
          </w:tcPr>
          <w:p w14:paraId="321492D8" w14:textId="77777777" w:rsidR="00CD1208" w:rsidRDefault="00CD1208" w:rsidP="000F20B2">
            <w:pPr>
              <w:jc w:val="center"/>
            </w:pPr>
          </w:p>
        </w:tc>
      </w:tr>
      <w:tr w:rsidR="00CD1208" w14:paraId="75A834EC" w14:textId="7D49EEBA" w:rsidTr="00CD1208">
        <w:trPr>
          <w:cantSplit/>
          <w:trHeight w:val="245"/>
        </w:trPr>
        <w:tc>
          <w:tcPr>
            <w:tcW w:w="2080" w:type="dxa"/>
          </w:tcPr>
          <w:p w14:paraId="032FBC5D" w14:textId="77777777" w:rsidR="00CD1208" w:rsidRDefault="00CD1208" w:rsidP="000F20B2">
            <w:pPr>
              <w:pStyle w:val="TableBody8pt"/>
            </w:pPr>
            <w:r>
              <w:t>win-worker1</w:t>
            </w:r>
          </w:p>
        </w:tc>
        <w:tc>
          <w:tcPr>
            <w:tcW w:w="1124" w:type="dxa"/>
          </w:tcPr>
          <w:p w14:paraId="5959E239" w14:textId="218D9B56" w:rsidR="00CD1208" w:rsidRDefault="00CD1208" w:rsidP="000F20B2">
            <w:pPr>
              <w:pStyle w:val="TableBody8pt"/>
              <w:jc w:val="center"/>
            </w:pPr>
          </w:p>
        </w:tc>
        <w:tc>
          <w:tcPr>
            <w:tcW w:w="1262" w:type="dxa"/>
          </w:tcPr>
          <w:p w14:paraId="68488584" w14:textId="77777777" w:rsidR="00CD1208" w:rsidRDefault="00CD1208" w:rsidP="000F20B2">
            <w:pPr>
              <w:jc w:val="center"/>
            </w:pPr>
          </w:p>
        </w:tc>
        <w:tc>
          <w:tcPr>
            <w:tcW w:w="1364" w:type="dxa"/>
          </w:tcPr>
          <w:p w14:paraId="4136FD82" w14:textId="77777777" w:rsidR="00CD1208" w:rsidRDefault="00CD1208" w:rsidP="000F20B2">
            <w:pPr>
              <w:jc w:val="center"/>
            </w:pPr>
          </w:p>
        </w:tc>
        <w:tc>
          <w:tcPr>
            <w:tcW w:w="1364" w:type="dxa"/>
          </w:tcPr>
          <w:p w14:paraId="43FC6127" w14:textId="77777777" w:rsidR="00CD1208" w:rsidRDefault="00CD1208" w:rsidP="000F20B2">
            <w:pPr>
              <w:jc w:val="center"/>
            </w:pPr>
          </w:p>
        </w:tc>
        <w:tc>
          <w:tcPr>
            <w:tcW w:w="1364" w:type="dxa"/>
          </w:tcPr>
          <w:p w14:paraId="37A8747E" w14:textId="77777777" w:rsidR="00CD1208" w:rsidRDefault="00CD1208" w:rsidP="000F20B2">
            <w:pPr>
              <w:jc w:val="center"/>
            </w:pPr>
          </w:p>
        </w:tc>
        <w:tc>
          <w:tcPr>
            <w:tcW w:w="1364" w:type="dxa"/>
            <w:vAlign w:val="center"/>
          </w:tcPr>
          <w:p w14:paraId="18585507" w14:textId="6624FCE5" w:rsidR="00CD1208" w:rsidRDefault="00CD1208" w:rsidP="000F20B2">
            <w:pPr>
              <w:jc w:val="center"/>
            </w:pPr>
            <w:r w:rsidRPr="00CD1208">
              <w:t>64</w:t>
            </w:r>
          </w:p>
        </w:tc>
      </w:tr>
      <w:tr w:rsidR="00CD1208" w14:paraId="30664468" w14:textId="0B56FF9E" w:rsidTr="00CD1208">
        <w:trPr>
          <w:cantSplit/>
          <w:trHeight w:val="234"/>
        </w:trPr>
        <w:tc>
          <w:tcPr>
            <w:tcW w:w="2080" w:type="dxa"/>
          </w:tcPr>
          <w:p w14:paraId="7E1429F3" w14:textId="77777777" w:rsidR="00CD1208" w:rsidRDefault="00CD1208" w:rsidP="000F20B2">
            <w:pPr>
              <w:pStyle w:val="TableBody8pt"/>
            </w:pPr>
            <w:r>
              <w:t>lb1</w:t>
            </w:r>
          </w:p>
        </w:tc>
        <w:tc>
          <w:tcPr>
            <w:tcW w:w="1124" w:type="dxa"/>
          </w:tcPr>
          <w:p w14:paraId="669A4D14" w14:textId="77777777" w:rsidR="00CD1208" w:rsidRDefault="00CD1208" w:rsidP="000F20B2">
            <w:pPr>
              <w:pStyle w:val="TableBody8pt"/>
              <w:jc w:val="center"/>
            </w:pPr>
            <w:r>
              <w:t>4</w:t>
            </w:r>
          </w:p>
        </w:tc>
        <w:tc>
          <w:tcPr>
            <w:tcW w:w="1262" w:type="dxa"/>
          </w:tcPr>
          <w:p w14:paraId="488BF792" w14:textId="77777777" w:rsidR="00CD1208" w:rsidRDefault="00CD1208" w:rsidP="000F20B2">
            <w:pPr>
              <w:jc w:val="center"/>
            </w:pPr>
          </w:p>
        </w:tc>
        <w:tc>
          <w:tcPr>
            <w:tcW w:w="1364" w:type="dxa"/>
          </w:tcPr>
          <w:p w14:paraId="3CA566D1" w14:textId="77777777" w:rsidR="00CD1208" w:rsidRDefault="00CD1208" w:rsidP="000F20B2">
            <w:pPr>
              <w:jc w:val="center"/>
            </w:pPr>
          </w:p>
        </w:tc>
        <w:tc>
          <w:tcPr>
            <w:tcW w:w="1364" w:type="dxa"/>
          </w:tcPr>
          <w:p w14:paraId="7B1B5A14" w14:textId="77777777" w:rsidR="00CD1208" w:rsidRDefault="00CD1208" w:rsidP="000F20B2">
            <w:pPr>
              <w:jc w:val="center"/>
            </w:pPr>
          </w:p>
        </w:tc>
        <w:tc>
          <w:tcPr>
            <w:tcW w:w="1364" w:type="dxa"/>
          </w:tcPr>
          <w:p w14:paraId="21D0AB9B" w14:textId="77777777" w:rsidR="00CD1208" w:rsidRDefault="00CD1208" w:rsidP="000F20B2">
            <w:pPr>
              <w:jc w:val="center"/>
            </w:pPr>
          </w:p>
        </w:tc>
        <w:tc>
          <w:tcPr>
            <w:tcW w:w="1364" w:type="dxa"/>
          </w:tcPr>
          <w:p w14:paraId="23990A05" w14:textId="77777777" w:rsidR="00CD1208" w:rsidRDefault="00CD1208" w:rsidP="000F20B2">
            <w:pPr>
              <w:jc w:val="center"/>
            </w:pPr>
          </w:p>
        </w:tc>
      </w:tr>
      <w:tr w:rsidR="00CD1208" w14:paraId="6E5C7C2B" w14:textId="41222F71" w:rsidTr="00CD1208">
        <w:trPr>
          <w:cantSplit/>
          <w:trHeight w:val="245"/>
        </w:trPr>
        <w:tc>
          <w:tcPr>
            <w:tcW w:w="2080" w:type="dxa"/>
          </w:tcPr>
          <w:p w14:paraId="5E5B1382" w14:textId="77777777" w:rsidR="00CD1208" w:rsidRDefault="00CD1208" w:rsidP="000F20B2">
            <w:pPr>
              <w:pStyle w:val="TableBody8pt"/>
            </w:pPr>
            <w:r>
              <w:t>lb2</w:t>
            </w:r>
          </w:p>
        </w:tc>
        <w:tc>
          <w:tcPr>
            <w:tcW w:w="1124" w:type="dxa"/>
          </w:tcPr>
          <w:p w14:paraId="6708583D" w14:textId="77777777" w:rsidR="00CD1208" w:rsidRDefault="00CD1208" w:rsidP="000F20B2">
            <w:pPr>
              <w:jc w:val="center"/>
            </w:pPr>
          </w:p>
        </w:tc>
        <w:tc>
          <w:tcPr>
            <w:tcW w:w="1262" w:type="dxa"/>
          </w:tcPr>
          <w:p w14:paraId="462DF939" w14:textId="77777777" w:rsidR="00CD1208" w:rsidRDefault="00CD1208" w:rsidP="000F20B2">
            <w:pPr>
              <w:pStyle w:val="TableBody8pt"/>
              <w:jc w:val="center"/>
            </w:pPr>
            <w:r>
              <w:t>4</w:t>
            </w:r>
          </w:p>
        </w:tc>
        <w:tc>
          <w:tcPr>
            <w:tcW w:w="1364" w:type="dxa"/>
          </w:tcPr>
          <w:p w14:paraId="6CBECA1C" w14:textId="77777777" w:rsidR="00CD1208" w:rsidRDefault="00CD1208" w:rsidP="000F20B2">
            <w:pPr>
              <w:jc w:val="center"/>
            </w:pPr>
          </w:p>
        </w:tc>
        <w:tc>
          <w:tcPr>
            <w:tcW w:w="1364" w:type="dxa"/>
          </w:tcPr>
          <w:p w14:paraId="4C9ABE09" w14:textId="77777777" w:rsidR="00CD1208" w:rsidRDefault="00CD1208" w:rsidP="000F20B2">
            <w:pPr>
              <w:jc w:val="center"/>
            </w:pPr>
          </w:p>
        </w:tc>
        <w:tc>
          <w:tcPr>
            <w:tcW w:w="1364" w:type="dxa"/>
          </w:tcPr>
          <w:p w14:paraId="7DC5DDD1" w14:textId="77777777" w:rsidR="00CD1208" w:rsidRDefault="00CD1208" w:rsidP="000F20B2">
            <w:pPr>
              <w:jc w:val="center"/>
            </w:pPr>
          </w:p>
        </w:tc>
        <w:tc>
          <w:tcPr>
            <w:tcW w:w="1364" w:type="dxa"/>
          </w:tcPr>
          <w:p w14:paraId="5782E2C8" w14:textId="77777777" w:rsidR="00CD1208" w:rsidRDefault="00CD1208" w:rsidP="000F20B2">
            <w:pPr>
              <w:jc w:val="center"/>
            </w:pPr>
          </w:p>
        </w:tc>
      </w:tr>
      <w:tr w:rsidR="00CD1208" w14:paraId="57D42157" w14:textId="5342FF9A" w:rsidTr="00CD1208">
        <w:trPr>
          <w:cantSplit/>
          <w:trHeight w:val="245"/>
        </w:trPr>
        <w:tc>
          <w:tcPr>
            <w:tcW w:w="2080" w:type="dxa"/>
          </w:tcPr>
          <w:p w14:paraId="6D148251" w14:textId="77777777" w:rsidR="00CD1208" w:rsidRDefault="00CD1208" w:rsidP="000F20B2">
            <w:pPr>
              <w:pStyle w:val="TableBody8pt"/>
            </w:pPr>
            <w:r>
              <w:t>nfs</w:t>
            </w:r>
          </w:p>
        </w:tc>
        <w:tc>
          <w:tcPr>
            <w:tcW w:w="1124" w:type="dxa"/>
          </w:tcPr>
          <w:p w14:paraId="46D851A4" w14:textId="77777777" w:rsidR="00CD1208" w:rsidRDefault="00CD1208" w:rsidP="000F20B2">
            <w:pPr>
              <w:jc w:val="center"/>
            </w:pPr>
          </w:p>
        </w:tc>
        <w:tc>
          <w:tcPr>
            <w:tcW w:w="1262" w:type="dxa"/>
          </w:tcPr>
          <w:p w14:paraId="73C0CFED" w14:textId="77777777" w:rsidR="00CD1208" w:rsidRDefault="00CD1208" w:rsidP="000F20B2">
            <w:pPr>
              <w:jc w:val="center"/>
            </w:pPr>
          </w:p>
        </w:tc>
        <w:tc>
          <w:tcPr>
            <w:tcW w:w="1364" w:type="dxa"/>
          </w:tcPr>
          <w:p w14:paraId="46F59EA6" w14:textId="77777777" w:rsidR="00CD1208" w:rsidRDefault="00CD1208" w:rsidP="000F20B2">
            <w:pPr>
              <w:pStyle w:val="TableBody8pt"/>
              <w:jc w:val="center"/>
            </w:pPr>
            <w:r>
              <w:t>4</w:t>
            </w:r>
          </w:p>
        </w:tc>
        <w:tc>
          <w:tcPr>
            <w:tcW w:w="1364" w:type="dxa"/>
          </w:tcPr>
          <w:p w14:paraId="2F8564DF" w14:textId="77777777" w:rsidR="00CD1208" w:rsidRDefault="00CD1208" w:rsidP="000F20B2">
            <w:pPr>
              <w:pStyle w:val="TableBody8pt"/>
              <w:jc w:val="center"/>
            </w:pPr>
          </w:p>
        </w:tc>
        <w:tc>
          <w:tcPr>
            <w:tcW w:w="1364" w:type="dxa"/>
          </w:tcPr>
          <w:p w14:paraId="43C18AD8" w14:textId="77777777" w:rsidR="00CD1208" w:rsidRDefault="00CD1208" w:rsidP="000F20B2">
            <w:pPr>
              <w:pStyle w:val="TableBody8pt"/>
              <w:jc w:val="center"/>
            </w:pPr>
          </w:p>
        </w:tc>
        <w:tc>
          <w:tcPr>
            <w:tcW w:w="1364" w:type="dxa"/>
          </w:tcPr>
          <w:p w14:paraId="4C5494D4" w14:textId="77777777" w:rsidR="00CD1208" w:rsidRDefault="00CD1208" w:rsidP="000F20B2">
            <w:pPr>
              <w:pStyle w:val="TableBody8pt"/>
              <w:jc w:val="center"/>
            </w:pPr>
          </w:p>
        </w:tc>
      </w:tr>
      <w:tr w:rsidR="00CD1208" w14:paraId="3AEEEF54" w14:textId="63DE79B5" w:rsidTr="00CD1208">
        <w:trPr>
          <w:cantSplit/>
          <w:trHeight w:val="234"/>
        </w:trPr>
        <w:tc>
          <w:tcPr>
            <w:tcW w:w="2080" w:type="dxa"/>
          </w:tcPr>
          <w:p w14:paraId="000FFB0C" w14:textId="77777777" w:rsidR="00CD1208" w:rsidRDefault="00CD1208" w:rsidP="000F20B2">
            <w:pPr>
              <w:pStyle w:val="TableBody8pt"/>
            </w:pPr>
            <w:r>
              <w:t>logger</w:t>
            </w:r>
          </w:p>
        </w:tc>
        <w:tc>
          <w:tcPr>
            <w:tcW w:w="1124" w:type="dxa"/>
          </w:tcPr>
          <w:p w14:paraId="001EB92E" w14:textId="77777777" w:rsidR="00CD1208" w:rsidRDefault="00CD1208" w:rsidP="000F20B2">
            <w:pPr>
              <w:jc w:val="center"/>
            </w:pPr>
          </w:p>
        </w:tc>
        <w:tc>
          <w:tcPr>
            <w:tcW w:w="1262" w:type="dxa"/>
          </w:tcPr>
          <w:p w14:paraId="35B2C792" w14:textId="77777777" w:rsidR="00CD1208" w:rsidRDefault="00CD1208" w:rsidP="000F20B2">
            <w:pPr>
              <w:pStyle w:val="TableBody8pt"/>
              <w:jc w:val="center"/>
            </w:pPr>
            <w:r>
              <w:t>4</w:t>
            </w:r>
          </w:p>
        </w:tc>
        <w:tc>
          <w:tcPr>
            <w:tcW w:w="1364" w:type="dxa"/>
          </w:tcPr>
          <w:p w14:paraId="269EF377" w14:textId="77777777" w:rsidR="00CD1208" w:rsidRDefault="00CD1208" w:rsidP="000F20B2">
            <w:pPr>
              <w:jc w:val="center"/>
            </w:pPr>
          </w:p>
        </w:tc>
        <w:tc>
          <w:tcPr>
            <w:tcW w:w="1364" w:type="dxa"/>
          </w:tcPr>
          <w:p w14:paraId="3F84164A" w14:textId="77777777" w:rsidR="00CD1208" w:rsidRDefault="00CD1208" w:rsidP="000F20B2">
            <w:pPr>
              <w:jc w:val="center"/>
            </w:pPr>
          </w:p>
        </w:tc>
        <w:tc>
          <w:tcPr>
            <w:tcW w:w="1364" w:type="dxa"/>
          </w:tcPr>
          <w:p w14:paraId="3D1D7554" w14:textId="77777777" w:rsidR="00CD1208" w:rsidRDefault="00CD1208" w:rsidP="000F20B2">
            <w:pPr>
              <w:jc w:val="center"/>
            </w:pPr>
          </w:p>
        </w:tc>
        <w:tc>
          <w:tcPr>
            <w:tcW w:w="1364" w:type="dxa"/>
          </w:tcPr>
          <w:p w14:paraId="68EFF5C9" w14:textId="77777777" w:rsidR="00CD1208" w:rsidRDefault="00CD1208" w:rsidP="000F20B2">
            <w:pPr>
              <w:jc w:val="center"/>
            </w:pPr>
          </w:p>
        </w:tc>
      </w:tr>
      <w:tr w:rsidR="00CD1208" w14:paraId="35D9DFFB" w14:textId="58B50279" w:rsidTr="00CD1208">
        <w:trPr>
          <w:cantSplit/>
          <w:trHeight w:val="65"/>
        </w:trPr>
        <w:tc>
          <w:tcPr>
            <w:tcW w:w="2080" w:type="dxa"/>
          </w:tcPr>
          <w:p w14:paraId="7B602DD9" w14:textId="77777777" w:rsidR="00CD1208" w:rsidRDefault="00CD1208" w:rsidP="000F20B2">
            <w:pPr>
              <w:pStyle w:val="TableSubhead8pt"/>
            </w:pPr>
            <w:r>
              <w:t>Total RAM required (per node)</w:t>
            </w:r>
          </w:p>
        </w:tc>
        <w:tc>
          <w:tcPr>
            <w:tcW w:w="1124" w:type="dxa"/>
          </w:tcPr>
          <w:p w14:paraId="33CBD0D9" w14:textId="7C621AFC" w:rsidR="00CD1208" w:rsidRDefault="00CD1208" w:rsidP="00CD1208">
            <w:pPr>
              <w:pStyle w:val="TableSubhead8pt"/>
              <w:jc w:val="center"/>
            </w:pPr>
            <w:r>
              <w:t>36</w:t>
            </w:r>
          </w:p>
        </w:tc>
        <w:tc>
          <w:tcPr>
            <w:tcW w:w="1262" w:type="dxa"/>
          </w:tcPr>
          <w:p w14:paraId="2D17E7C7" w14:textId="66843CB6" w:rsidR="00CD1208" w:rsidRDefault="00CD1208" w:rsidP="000F20B2">
            <w:pPr>
              <w:pStyle w:val="TableSubhead8pt"/>
              <w:jc w:val="center"/>
            </w:pPr>
            <w:r>
              <w:t>44</w:t>
            </w:r>
          </w:p>
        </w:tc>
        <w:tc>
          <w:tcPr>
            <w:tcW w:w="1364" w:type="dxa"/>
          </w:tcPr>
          <w:p w14:paraId="09239A0F" w14:textId="10CAE87F" w:rsidR="00CD1208" w:rsidRDefault="00CD1208" w:rsidP="000F20B2">
            <w:pPr>
              <w:pStyle w:val="TableSubhead8pt"/>
              <w:jc w:val="center"/>
            </w:pPr>
            <w:r>
              <w:t>44</w:t>
            </w:r>
          </w:p>
        </w:tc>
        <w:tc>
          <w:tcPr>
            <w:tcW w:w="1364" w:type="dxa"/>
          </w:tcPr>
          <w:p w14:paraId="4E6815A1" w14:textId="35E5780C" w:rsidR="00CD1208" w:rsidRDefault="00CD1208" w:rsidP="000F20B2">
            <w:pPr>
              <w:pStyle w:val="TableSubhead8pt"/>
              <w:jc w:val="center"/>
            </w:pPr>
            <w:r>
              <w:t>64</w:t>
            </w:r>
          </w:p>
        </w:tc>
        <w:tc>
          <w:tcPr>
            <w:tcW w:w="1364" w:type="dxa"/>
          </w:tcPr>
          <w:p w14:paraId="3F54CEEC" w14:textId="061B00AA" w:rsidR="00CD1208" w:rsidRDefault="00CD1208" w:rsidP="000F20B2">
            <w:pPr>
              <w:pStyle w:val="TableSubhead8pt"/>
              <w:jc w:val="center"/>
            </w:pPr>
            <w:r>
              <w:t>64</w:t>
            </w:r>
          </w:p>
        </w:tc>
        <w:tc>
          <w:tcPr>
            <w:tcW w:w="1364" w:type="dxa"/>
          </w:tcPr>
          <w:p w14:paraId="332CCFB9" w14:textId="54F5206B" w:rsidR="00CD1208" w:rsidRDefault="00CD1208" w:rsidP="000F20B2">
            <w:pPr>
              <w:pStyle w:val="TableSubhead8pt"/>
              <w:jc w:val="center"/>
            </w:pPr>
            <w:r>
              <w:t>64</w:t>
            </w:r>
          </w:p>
        </w:tc>
      </w:tr>
      <w:tr w:rsidR="00CD1208" w14:paraId="5B6108C2" w14:textId="5929B809" w:rsidTr="00CD1208">
        <w:trPr>
          <w:cantSplit/>
          <w:trHeight w:val="245"/>
        </w:trPr>
        <w:tc>
          <w:tcPr>
            <w:tcW w:w="2080" w:type="dxa"/>
          </w:tcPr>
          <w:p w14:paraId="0272724F" w14:textId="77777777" w:rsidR="00CD1208" w:rsidRDefault="00CD1208" w:rsidP="000F20B2">
            <w:pPr>
              <w:pStyle w:val="TableSubhead8pt"/>
            </w:pPr>
            <w:r>
              <w:t>Available RAM</w:t>
            </w:r>
          </w:p>
        </w:tc>
        <w:tc>
          <w:tcPr>
            <w:tcW w:w="1124" w:type="dxa"/>
          </w:tcPr>
          <w:p w14:paraId="7B97F72B" w14:textId="1C25F16C" w:rsidR="00CD1208" w:rsidRDefault="00CD1208" w:rsidP="000F20B2">
            <w:pPr>
              <w:pStyle w:val="TableSubhead8pt"/>
              <w:jc w:val="center"/>
            </w:pPr>
            <w:r>
              <w:t>128</w:t>
            </w:r>
          </w:p>
        </w:tc>
        <w:tc>
          <w:tcPr>
            <w:tcW w:w="1262" w:type="dxa"/>
          </w:tcPr>
          <w:p w14:paraId="0FF22EDA" w14:textId="026D4E37" w:rsidR="00CD1208" w:rsidRDefault="00CD1208" w:rsidP="000F20B2">
            <w:pPr>
              <w:pStyle w:val="TableSubhead8pt"/>
              <w:jc w:val="center"/>
            </w:pPr>
            <w:r>
              <w:t>128</w:t>
            </w:r>
          </w:p>
        </w:tc>
        <w:tc>
          <w:tcPr>
            <w:tcW w:w="1364" w:type="dxa"/>
          </w:tcPr>
          <w:p w14:paraId="58FC1FE9" w14:textId="245D6CE4" w:rsidR="00CD1208" w:rsidRDefault="00CD1208" w:rsidP="000F20B2">
            <w:pPr>
              <w:pStyle w:val="TableSubhead8pt"/>
              <w:jc w:val="center"/>
            </w:pPr>
            <w:r>
              <w:t>128</w:t>
            </w:r>
          </w:p>
        </w:tc>
        <w:tc>
          <w:tcPr>
            <w:tcW w:w="1364" w:type="dxa"/>
          </w:tcPr>
          <w:p w14:paraId="04CFAEDC" w14:textId="2F271D9A" w:rsidR="00CD1208" w:rsidRDefault="00CD1208" w:rsidP="000F20B2">
            <w:pPr>
              <w:pStyle w:val="TableSubhead8pt"/>
              <w:jc w:val="center"/>
            </w:pPr>
            <w:r>
              <w:t>128</w:t>
            </w:r>
          </w:p>
        </w:tc>
        <w:tc>
          <w:tcPr>
            <w:tcW w:w="1364" w:type="dxa"/>
          </w:tcPr>
          <w:p w14:paraId="2B2C15B2" w14:textId="0AA76E52" w:rsidR="00CD1208" w:rsidRDefault="00CD1208" w:rsidP="000F20B2">
            <w:pPr>
              <w:pStyle w:val="TableSubhead8pt"/>
              <w:jc w:val="center"/>
            </w:pPr>
            <w:r>
              <w:t>128</w:t>
            </w:r>
          </w:p>
        </w:tc>
        <w:tc>
          <w:tcPr>
            <w:tcW w:w="1364" w:type="dxa"/>
          </w:tcPr>
          <w:p w14:paraId="30860437" w14:textId="543FFD4E" w:rsidR="00CD1208" w:rsidRDefault="00CD1208" w:rsidP="000F20B2">
            <w:pPr>
              <w:pStyle w:val="TableSubhead8pt"/>
              <w:jc w:val="center"/>
            </w:pPr>
            <w:r>
              <w:t>128</w:t>
            </w:r>
          </w:p>
        </w:tc>
      </w:tr>
    </w:tbl>
    <w:p w14:paraId="3499CF85" w14:textId="77777777" w:rsidR="00CD1208" w:rsidRDefault="00CD1208" w:rsidP="00CD1208">
      <w:pPr>
        <w:pStyle w:val="MISCNote-Ruleabove"/>
      </w:pPr>
      <w:r>
        <w:t>Note</w:t>
      </w:r>
    </w:p>
    <w:p w14:paraId="0BBB0161" w14:textId="77777777" w:rsidR="00CD1208" w:rsidRDefault="00CD1208" w:rsidP="00CD1208">
      <w:pPr>
        <w:pStyle w:val="MISCNote-Rulebelow"/>
      </w:pPr>
      <w:r>
        <w:t>In the case of one ESX host failure, the two surviving hosts can accommodate the amount of RAM required for all VMs.</w:t>
      </w:r>
    </w:p>
    <w:p w14:paraId="58B13EE9" w14:textId="77777777" w:rsidR="000615E7" w:rsidRDefault="000615E7" w:rsidP="000615E7">
      <w:pPr>
        <w:pStyle w:val="Heading2"/>
      </w:pPr>
      <w:bookmarkStart w:id="44" w:name="_Toc6318898"/>
      <w:r>
        <w:t>Disaster Recovery</w:t>
      </w:r>
      <w:bookmarkEnd w:id="40"/>
      <w:bookmarkEnd w:id="41"/>
      <w:bookmarkEnd w:id="42"/>
      <w:bookmarkEnd w:id="44"/>
    </w:p>
    <w:p w14:paraId="22C752BA" w14:textId="77777777" w:rsidR="000615E7" w:rsidRDefault="000615E7" w:rsidP="0058095B">
      <w:pPr>
        <w:pStyle w:val="BodyTextMetricHPELight10pt"/>
      </w:pPr>
      <w:r>
        <w:t xml:space="preserve">Recovery Time Objective (RTO) refers to the time that it takes to recover your data and applications while Recovery Point Objective (RPO) refers to the point in time you can recover to, in the event of a disaster. In essence, RPO tells you how often you will need to make new backups. </w:t>
      </w:r>
    </w:p>
    <w:p w14:paraId="53BD7A7E" w14:textId="77777777" w:rsidR="000615E7" w:rsidRDefault="000615E7" w:rsidP="0058095B">
      <w:pPr>
        <w:pStyle w:val="BodyTextMetricHPELight10pt"/>
      </w:pPr>
      <w:r>
        <w:lastRenderedPageBreak/>
        <w:t xml:space="preserve">In order to protect your installation from disasters, you need to take regular backups and transfer the backups to a safe location. This solution provides a range of convenience scripts and Ansible playbooks to help automate the backup of UCP, DTR, your swarm and your Docker volumes. See the section </w:t>
      </w:r>
      <w:hyperlink w:anchor="_Backup_and_restore_1" w:history="1">
        <w:r w:rsidRPr="000917EF">
          <w:rPr>
            <w:rStyle w:val="Hyperlink"/>
          </w:rPr>
          <w:t>Backup and restore</w:t>
        </w:r>
      </w:hyperlink>
      <w:r>
        <w:t xml:space="preserve"> for best practices, procedures and utilities for implementing disaster recovery. </w:t>
      </w:r>
    </w:p>
    <w:p w14:paraId="27111435" w14:textId="77777777" w:rsidR="000615E7" w:rsidRDefault="000615E7" w:rsidP="000615E7">
      <w:pPr>
        <w:pStyle w:val="Heading2"/>
      </w:pPr>
      <w:bookmarkStart w:id="45" w:name="_Refd17e54711"/>
      <w:bookmarkStart w:id="46" w:name="_Tocd17e54711"/>
      <w:bookmarkStart w:id="47" w:name="_Toc531698783"/>
      <w:bookmarkStart w:id="48" w:name="_Toc6318899"/>
      <w:r>
        <w:t>Security</w:t>
      </w:r>
      <w:bookmarkEnd w:id="45"/>
      <w:bookmarkEnd w:id="46"/>
      <w:bookmarkEnd w:id="47"/>
      <w:bookmarkEnd w:id="48"/>
    </w:p>
    <w:p w14:paraId="55410653" w14:textId="77777777" w:rsidR="000615E7" w:rsidRDefault="000615E7" w:rsidP="0058095B">
      <w:pPr>
        <w:pStyle w:val="BodyTextMetricHPELight10pt"/>
      </w:pPr>
      <w:r>
        <w:t xml:space="preserve">The Docker Reference architecture for Securing Docker EE and Security Best Practices is available at </w:t>
      </w:r>
      <w:hyperlink r:id="rId21">
        <w:r>
          <w:rPr>
            <w:rStyle w:val="Hyperlink"/>
          </w:rPr>
          <w:t>https://success.docker.com/article/Docker_Reference_Architecture-_Securing_Docker_EE_and_Security_Best_Practices</w:t>
        </w:r>
      </w:hyperlink>
    </w:p>
    <w:p w14:paraId="3A9C8C86" w14:textId="77777777" w:rsidR="000615E7" w:rsidRDefault="000615E7" w:rsidP="0058095B">
      <w:pPr>
        <w:pStyle w:val="BodyTextMetricHPELight10pt"/>
      </w:pPr>
      <w:r>
        <w:t xml:space="preserve">In addition to having all logs centralized in a single place and the image scanning feature enabled for the DTR nodes, there are other guidelines that should be followed in order to keep your Docker environment as secure as possible. The HPE Reference Configuration paper for securing Docker on HPE Hardware places a special emphasis on securing Docker in DevOps environments and covers best practices in terms of Docker security. The document can be found at </w:t>
      </w:r>
      <w:hyperlink r:id="rId22">
        <w:r>
          <w:rPr>
            <w:rStyle w:val="Hyperlink"/>
          </w:rPr>
          <w:t>http://h20195.www2.hpe.com/V2/GetDocument.aspx?docname=a00020437enw</w:t>
        </w:r>
      </w:hyperlink>
      <w:r>
        <w:t>.</w:t>
      </w:r>
    </w:p>
    <w:p w14:paraId="22C7B983" w14:textId="77777777" w:rsidR="000615E7" w:rsidRDefault="000615E7" w:rsidP="0058095B">
      <w:pPr>
        <w:pStyle w:val="BodyTextLastMetricHPELight10pt"/>
      </w:pPr>
      <w:r w:rsidRPr="00711C31">
        <w:t>In addition, the Sys</w:t>
      </w:r>
      <w:r>
        <w:t>d</w:t>
      </w:r>
      <w:r w:rsidRPr="00711C31">
        <w:t>ig product also provides a strong level of container security and monitoring</w:t>
      </w:r>
      <w:r>
        <w:t xml:space="preserve"> (see the section </w:t>
      </w:r>
      <w:hyperlink w:anchor="_Monitoring_with_Sysdig" w:history="1">
        <w:r w:rsidRPr="00711C31">
          <w:rPr>
            <w:rStyle w:val="Hyperlink"/>
          </w:rPr>
          <w:t>Monitoring with Sysdig</w:t>
        </w:r>
      </w:hyperlink>
      <w:r>
        <w:t>).</w:t>
      </w:r>
    </w:p>
    <w:p w14:paraId="63249F58" w14:textId="77777777" w:rsidR="000615E7" w:rsidRDefault="000615E7" w:rsidP="000615E7">
      <w:pPr>
        <w:pStyle w:val="Heading1"/>
      </w:pPr>
      <w:bookmarkStart w:id="49" w:name="_Refd17e54729"/>
      <w:bookmarkStart w:id="50" w:name="_Tocd17e54729"/>
      <w:bookmarkStart w:id="51" w:name="_Toc531698784"/>
      <w:bookmarkStart w:id="52" w:name="_Toc6318900"/>
      <w:r>
        <w:t>Solution components</w:t>
      </w:r>
      <w:bookmarkEnd w:id="49"/>
      <w:bookmarkEnd w:id="50"/>
      <w:bookmarkEnd w:id="51"/>
      <w:bookmarkEnd w:id="52"/>
    </w:p>
    <w:p w14:paraId="0F01DB1F" w14:textId="77777777" w:rsidR="000615E7" w:rsidRPr="00276749" w:rsidRDefault="000615E7" w:rsidP="0058095B">
      <w:pPr>
        <w:pStyle w:val="BodyTextMetricHPELight10pt"/>
      </w:pPr>
      <w:r>
        <w:t>This section describes the various components that were utilized in this Reference Configuration.</w:t>
      </w:r>
    </w:p>
    <w:p w14:paraId="553FFA2B" w14:textId="77777777" w:rsidR="000615E7" w:rsidRDefault="000615E7" w:rsidP="000615E7">
      <w:pPr>
        <w:pStyle w:val="Heading2"/>
      </w:pPr>
      <w:bookmarkStart w:id="53" w:name="_Refd17e54740"/>
      <w:bookmarkStart w:id="54" w:name="_Tocd17e54740"/>
      <w:bookmarkStart w:id="55" w:name="_Toc531698785"/>
      <w:bookmarkStart w:id="56" w:name="_Toc6318901"/>
      <w:r>
        <w:t>Hardware</w:t>
      </w:r>
      <w:bookmarkEnd w:id="53"/>
      <w:bookmarkEnd w:id="54"/>
      <w:bookmarkEnd w:id="55"/>
      <w:bookmarkEnd w:id="56"/>
    </w:p>
    <w:bookmarkStart w:id="57" w:name="_Refd17e54829"/>
    <w:bookmarkStart w:id="58" w:name="_Tocd17e54829"/>
    <w:p w14:paraId="40D669B4" w14:textId="3143E9F4" w:rsidR="007D095B" w:rsidRDefault="005C208A" w:rsidP="005C208A">
      <w:pPr>
        <w:pStyle w:val="BodyTextMetricHPELight10pt"/>
      </w:pPr>
      <w:r w:rsidRPr="005C208A">
        <w:fldChar w:fldCharType="begin"/>
      </w:r>
      <w:r w:rsidRPr="005C208A">
        <w:instrText xml:space="preserve"> REF _Ref5706235 \h </w:instrText>
      </w:r>
      <w:r>
        <w:instrText xml:space="preserve"> \* MERGEFORMAT </w:instrText>
      </w:r>
      <w:r w:rsidRPr="005C208A">
        <w:fldChar w:fldCharType="separate"/>
      </w:r>
      <w:r w:rsidR="0099354B" w:rsidRPr="0099354B">
        <w:t>Table 4</w:t>
      </w:r>
      <w:r w:rsidRPr="005C208A">
        <w:fldChar w:fldCharType="end"/>
      </w:r>
      <w:r>
        <w:t xml:space="preserve"> </w:t>
      </w:r>
      <w:r w:rsidRPr="005C208A">
        <w:t>lists the hardware components that are utilized in this Reference Configuration.</w:t>
      </w:r>
    </w:p>
    <w:p w14:paraId="328152BC" w14:textId="06AD7F1D" w:rsidR="005C208A" w:rsidRDefault="005C208A" w:rsidP="005C208A">
      <w:pPr>
        <w:pStyle w:val="MISCTableCaptionHeader8pt"/>
      </w:pPr>
      <w:bookmarkStart w:id="59" w:name="_Ref5706235"/>
      <w:r w:rsidRPr="005C208A">
        <w:rPr>
          <w:rStyle w:val="MISCTableCaptionHeaderBold8pt"/>
        </w:rPr>
        <w:t xml:space="preserve">Table </w:t>
      </w:r>
      <w:r w:rsidRPr="005C208A">
        <w:rPr>
          <w:rStyle w:val="MISCTableCaptionHeaderBold8pt"/>
        </w:rPr>
        <w:fldChar w:fldCharType="begin"/>
      </w:r>
      <w:r w:rsidRPr="005C208A">
        <w:rPr>
          <w:rStyle w:val="MISCTableCaptionHeaderBold8pt"/>
        </w:rPr>
        <w:instrText xml:space="preserve"> SEQ Table \* ARABIC </w:instrText>
      </w:r>
      <w:r w:rsidRPr="005C208A">
        <w:rPr>
          <w:rStyle w:val="MISCTableCaptionHeaderBold8pt"/>
        </w:rPr>
        <w:fldChar w:fldCharType="separate"/>
      </w:r>
      <w:r w:rsidR="0099354B">
        <w:rPr>
          <w:rStyle w:val="MISCTableCaptionHeaderBold8pt"/>
          <w:noProof/>
        </w:rPr>
        <w:t>4</w:t>
      </w:r>
      <w:r w:rsidRPr="005C208A">
        <w:rPr>
          <w:rStyle w:val="MISCTableCaptionHeaderBold8pt"/>
        </w:rPr>
        <w:fldChar w:fldCharType="end"/>
      </w:r>
      <w:bookmarkEnd w:id="59"/>
      <w:r w:rsidRPr="005C208A">
        <w:rPr>
          <w:rStyle w:val="MISCTableCaptionHeaderBold8pt"/>
        </w:rPr>
        <w:t>.</w:t>
      </w:r>
      <w:r>
        <w:t xml:space="preserve"> Hardware</w:t>
      </w:r>
    </w:p>
    <w:tbl>
      <w:tblPr>
        <w:tblStyle w:val="TableGrid"/>
        <w:tblW w:w="86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3330"/>
        <w:gridCol w:w="5310"/>
      </w:tblGrid>
      <w:tr w:rsidR="007D095B" w14:paraId="42F74F0E" w14:textId="77777777" w:rsidTr="000F20B2">
        <w:trPr>
          <w:cantSplit/>
          <w:tblHeader/>
        </w:trPr>
        <w:tc>
          <w:tcPr>
            <w:tcW w:w="3330" w:type="dxa"/>
            <w:tcBorders>
              <w:top w:val="nil"/>
              <w:bottom w:val="single" w:sz="36" w:space="0" w:color="00B388"/>
            </w:tcBorders>
          </w:tcPr>
          <w:p w14:paraId="178D038A" w14:textId="77777777" w:rsidR="007D095B" w:rsidRDefault="007D095B" w:rsidP="000F20B2">
            <w:pPr>
              <w:pStyle w:val="TableSubhead8pt"/>
            </w:pPr>
            <w:r>
              <w:t>Component</w:t>
            </w:r>
          </w:p>
        </w:tc>
        <w:tc>
          <w:tcPr>
            <w:tcW w:w="5310" w:type="dxa"/>
            <w:tcBorders>
              <w:top w:val="nil"/>
              <w:bottom w:val="single" w:sz="36" w:space="0" w:color="00B388"/>
            </w:tcBorders>
          </w:tcPr>
          <w:p w14:paraId="17CD886C" w14:textId="77777777" w:rsidR="007D095B" w:rsidRDefault="007D095B" w:rsidP="000F20B2">
            <w:pPr>
              <w:pStyle w:val="TableSubhead8pt"/>
            </w:pPr>
            <w:r>
              <w:t>Purpose</w:t>
            </w:r>
          </w:p>
        </w:tc>
      </w:tr>
      <w:tr w:rsidR="007D095B" w14:paraId="32AC0CEB" w14:textId="77777777" w:rsidTr="000F20B2">
        <w:trPr>
          <w:cantSplit/>
        </w:trPr>
        <w:tc>
          <w:tcPr>
            <w:tcW w:w="3330" w:type="dxa"/>
          </w:tcPr>
          <w:p w14:paraId="24A0B24A" w14:textId="77777777" w:rsidR="007D095B" w:rsidRDefault="007D095B" w:rsidP="000F20B2">
            <w:pPr>
              <w:pStyle w:val="TableBody8pt"/>
            </w:pPr>
            <w:r>
              <w:t>HPE Synergy 12000 Frame</w:t>
            </w:r>
          </w:p>
        </w:tc>
        <w:tc>
          <w:tcPr>
            <w:tcW w:w="5310" w:type="dxa"/>
          </w:tcPr>
          <w:p w14:paraId="43E4916E" w14:textId="77777777" w:rsidR="007D095B" w:rsidRDefault="007D095B" w:rsidP="000F20B2">
            <w:pPr>
              <w:pStyle w:val="TableBody8pt"/>
            </w:pPr>
            <w:r>
              <w:t>Rack enclosure for compute, storage, and network hardware</w:t>
            </w:r>
          </w:p>
        </w:tc>
      </w:tr>
      <w:tr w:rsidR="007D095B" w14:paraId="5DEEBCFA" w14:textId="77777777" w:rsidTr="000F20B2">
        <w:trPr>
          <w:cantSplit/>
        </w:trPr>
        <w:tc>
          <w:tcPr>
            <w:tcW w:w="3330" w:type="dxa"/>
          </w:tcPr>
          <w:p w14:paraId="0D7852B0" w14:textId="77777777" w:rsidR="007D095B" w:rsidRDefault="007D095B" w:rsidP="000F20B2">
            <w:pPr>
              <w:pStyle w:val="TableBody8pt"/>
            </w:pPr>
            <w:r>
              <w:t>HPE Synergy 480 Gen10 Compute Modules</w:t>
            </w:r>
          </w:p>
        </w:tc>
        <w:tc>
          <w:tcPr>
            <w:tcW w:w="5310" w:type="dxa"/>
          </w:tcPr>
          <w:p w14:paraId="5C08F012" w14:textId="77777777" w:rsidR="007D095B" w:rsidRDefault="007D095B" w:rsidP="000F20B2">
            <w:pPr>
              <w:pStyle w:val="TableBody8pt"/>
            </w:pPr>
            <w:r>
              <w:t>Hosts for running ESX servers that support UCP, DTR, worker and other nodes in the solution</w:t>
            </w:r>
          </w:p>
        </w:tc>
      </w:tr>
      <w:tr w:rsidR="007D095B" w14:paraId="1958331F" w14:textId="77777777" w:rsidTr="000F20B2">
        <w:trPr>
          <w:cantSplit/>
        </w:trPr>
        <w:tc>
          <w:tcPr>
            <w:tcW w:w="3330" w:type="dxa"/>
          </w:tcPr>
          <w:p w14:paraId="2AD4A5E1" w14:textId="77777777" w:rsidR="007D095B" w:rsidRDefault="007D095B" w:rsidP="000F20B2">
            <w:pPr>
              <w:pStyle w:val="TableBody8pt"/>
            </w:pPr>
            <w:r>
              <w:t>HPE 3PAR StoreServ 8200</w:t>
            </w:r>
          </w:p>
        </w:tc>
        <w:tc>
          <w:tcPr>
            <w:tcW w:w="5310" w:type="dxa"/>
          </w:tcPr>
          <w:p w14:paraId="3AEC6129" w14:textId="77777777" w:rsidR="007D095B" w:rsidRDefault="007D095B" w:rsidP="000F20B2">
            <w:pPr>
              <w:pStyle w:val="TableBody8pt"/>
            </w:pPr>
            <w:r>
              <w:t>Provides the storage for the virtual machines and the Docker backups</w:t>
            </w:r>
          </w:p>
        </w:tc>
      </w:tr>
      <w:tr w:rsidR="007D095B" w14:paraId="543D3EF4" w14:textId="77777777" w:rsidTr="000F20B2">
        <w:trPr>
          <w:cantSplit/>
        </w:trPr>
        <w:tc>
          <w:tcPr>
            <w:tcW w:w="3330" w:type="dxa"/>
          </w:tcPr>
          <w:p w14:paraId="67ADDBD7" w14:textId="77777777" w:rsidR="007D095B" w:rsidRDefault="007D095B" w:rsidP="000F20B2">
            <w:pPr>
              <w:pStyle w:val="TableBody8pt"/>
            </w:pPr>
            <w:r>
              <w:t>HPE StoreOnce</w:t>
            </w:r>
          </w:p>
        </w:tc>
        <w:tc>
          <w:tcPr>
            <w:tcW w:w="5310" w:type="dxa"/>
          </w:tcPr>
          <w:p w14:paraId="13D7AE0F" w14:textId="77777777" w:rsidR="007D095B" w:rsidRDefault="007D095B" w:rsidP="000F20B2">
            <w:pPr>
              <w:pStyle w:val="TableBody8pt"/>
            </w:pPr>
            <w:r>
              <w:t>High performance backup system</w:t>
            </w:r>
          </w:p>
        </w:tc>
      </w:tr>
    </w:tbl>
    <w:p w14:paraId="7CA1EDF6" w14:textId="77777777" w:rsidR="007D095B" w:rsidRDefault="007D095B" w:rsidP="000615E7">
      <w:pPr>
        <w:pStyle w:val="Heading3"/>
      </w:pPr>
    </w:p>
    <w:p w14:paraId="1A85BC14" w14:textId="77777777" w:rsidR="007D095B" w:rsidRPr="007D095B" w:rsidRDefault="007D095B" w:rsidP="007D095B">
      <w:pPr>
        <w:pStyle w:val="BodyTextMetricHPELight10pt"/>
      </w:pPr>
    </w:p>
    <w:p w14:paraId="01C4CA60" w14:textId="7CA40715" w:rsidR="000615E7" w:rsidRDefault="000615E7" w:rsidP="000615E7">
      <w:pPr>
        <w:pStyle w:val="Heading3"/>
      </w:pPr>
      <w:r>
        <w:t xml:space="preserve">About HPE </w:t>
      </w:r>
      <w:bookmarkEnd w:id="57"/>
      <w:bookmarkEnd w:id="58"/>
      <w:r w:rsidR="005C208A">
        <w:t>Synergy</w:t>
      </w:r>
    </w:p>
    <w:p w14:paraId="75947C2B" w14:textId="79767321" w:rsidR="000615E7" w:rsidRDefault="005C208A" w:rsidP="0058095B">
      <w:pPr>
        <w:pStyle w:val="BodyTextMetricHPELight10pt"/>
      </w:pPr>
      <w:r w:rsidRPr="005C208A">
        <w:t>HPE Synergy, the first platform built from the ground up for composable infrastructure, empowers IT to create and deliver new value instantly and continuously. This single infrastructure reduces operational complexity for traditional workloads and increases operational velocity for the new breed of applications and services. Through a single interface, HPE Synergy composes compute, storage and fabric pools into any configuration for any application. It also enables a broad range of applications from bare metal to virtual machines to containers, and operational models like hybrid cloud and DevOps. HPE Synergy enables IT to rapidl</w:t>
      </w:r>
      <w:r>
        <w:t>y react to new business demands</w:t>
      </w:r>
      <w:r w:rsidR="000615E7" w:rsidRPr="00FE1818">
        <w:t>.</w:t>
      </w:r>
    </w:p>
    <w:p w14:paraId="2CAD4608" w14:textId="77777777" w:rsidR="005C208A" w:rsidRDefault="005C208A" w:rsidP="005C208A">
      <w:pPr>
        <w:pStyle w:val="BodyTextMetricHPELight10pt"/>
      </w:pPr>
      <w:r>
        <w:t>HPE Synergy Frames contain a management appliance called the HPE Synergy Composer which hosts HPE OneView. HPE Synergy Composer manages the composable infrastructure and delivers:</w:t>
      </w:r>
    </w:p>
    <w:p w14:paraId="0A8E9D26" w14:textId="77777777" w:rsidR="005C208A" w:rsidRDefault="005C208A" w:rsidP="005C208A">
      <w:pPr>
        <w:pStyle w:val="BulletLevel1"/>
      </w:pPr>
      <w:r>
        <w:t xml:space="preserve">Fluid pools of resources, where a single infrastructure of compute, storage and fabric boots up ready for workloads and demonstrates self-assimilating capacity. </w:t>
      </w:r>
    </w:p>
    <w:p w14:paraId="1C2F72B4" w14:textId="77777777" w:rsidR="005C208A" w:rsidRDefault="005C208A" w:rsidP="005C208A">
      <w:pPr>
        <w:pStyle w:val="BulletLevel1"/>
      </w:pPr>
      <w:r>
        <w:t xml:space="preserve">Software-defined intelligence, with a single interface that precisely composes logical infrastructures at near-instant speeds; and demonstrates template-driven, frictionless operations. </w:t>
      </w:r>
    </w:p>
    <w:p w14:paraId="63502A32" w14:textId="77777777" w:rsidR="005C208A" w:rsidRDefault="005C208A" w:rsidP="005C208A">
      <w:pPr>
        <w:pStyle w:val="BulletLevel1LastBeforeBodycopy"/>
      </w:pPr>
      <w:r>
        <w:t xml:space="preserve">Unified API access, which enables simple line-of-code programming of every infrastructure element; easily automates IT operational processes; and effortlessly automates applications through infrastructure deployment. </w:t>
      </w:r>
    </w:p>
    <w:p w14:paraId="472A034C" w14:textId="77777777" w:rsidR="005C208A" w:rsidRDefault="005C208A" w:rsidP="005C208A">
      <w:pPr>
        <w:pStyle w:val="Heading3"/>
      </w:pPr>
      <w:bookmarkStart w:id="60" w:name="_Refd17e54859"/>
      <w:bookmarkStart w:id="61" w:name="_Tocd17e54859"/>
      <w:r>
        <w:t>Server requirements</w:t>
      </w:r>
      <w:bookmarkEnd w:id="60"/>
      <w:bookmarkEnd w:id="61"/>
    </w:p>
    <w:p w14:paraId="31CD592C" w14:textId="0D26792B" w:rsidR="005C208A" w:rsidRDefault="005C208A" w:rsidP="008958C5">
      <w:pPr>
        <w:pStyle w:val="BodyTextMetricHPELight10pt"/>
      </w:pPr>
      <w:r>
        <w:t xml:space="preserve">The minimum platform requirement for this configuration, shown in </w:t>
      </w:r>
      <w:r w:rsidRPr="005C208A">
        <w:fldChar w:fldCharType="begin"/>
      </w:r>
      <w:r w:rsidRPr="005C208A">
        <w:instrText xml:space="preserve"> REF _Ref5704688 \h </w:instrText>
      </w:r>
      <w:r>
        <w:instrText xml:space="preserve"> \* MERGEFORMAT </w:instrText>
      </w:r>
      <w:r w:rsidRPr="005C208A">
        <w:fldChar w:fldCharType="separate"/>
      </w:r>
      <w:r w:rsidR="0099354B" w:rsidRPr="0099354B">
        <w:t>Figure 2</w:t>
      </w:r>
      <w:r w:rsidRPr="005C208A">
        <w:fldChar w:fldCharType="end"/>
      </w:r>
      <w:r>
        <w:t xml:space="preserve">, is a three node HPE Synergy 480 Gen10 deployment with 1 node in each Synergy frame and </w:t>
      </w:r>
    </w:p>
    <w:p w14:paraId="2DE2A94E" w14:textId="77777777" w:rsidR="005C208A" w:rsidRDefault="005C208A" w:rsidP="005C208A">
      <w:pPr>
        <w:pStyle w:val="BulletLevel1"/>
      </w:pPr>
      <w:r>
        <w:lastRenderedPageBreak/>
        <w:t xml:space="preserve">384 GB DDR4-2133 RAM </w:t>
      </w:r>
    </w:p>
    <w:p w14:paraId="6B85D147" w14:textId="77777777" w:rsidR="005C208A" w:rsidRDefault="005C208A" w:rsidP="005C208A">
      <w:pPr>
        <w:pStyle w:val="BulletLevel1"/>
      </w:pPr>
      <w:r>
        <w:t xml:space="preserve">2 Intel® Xeon® CPU Gold 6130 2.10GHz x 16 core </w:t>
      </w:r>
    </w:p>
    <w:p w14:paraId="07BA76A0" w14:textId="77777777" w:rsidR="005C208A" w:rsidRDefault="005C208A" w:rsidP="005C208A">
      <w:pPr>
        <w:pStyle w:val="BulletLevel1LastBeforeBodycopy"/>
      </w:pPr>
      <w:r>
        <w:t xml:space="preserve">Single ESXi cluster with control plane and Docker workers spread out on all 3 nodes </w:t>
      </w:r>
    </w:p>
    <w:p w14:paraId="48A8145D" w14:textId="4B1DAD63" w:rsidR="005C208A" w:rsidRDefault="005C208A" w:rsidP="005C208A">
      <w:pPr>
        <w:pStyle w:val="BodyTextMetricHPELight10pt"/>
      </w:pPr>
      <w:r w:rsidRPr="005C208A">
        <w:t xml:space="preserve">The solution has also been tested on a 6 node HPE Synergy environment, with 2 nodes in each frame. In this setup, the extra 3 nodes are dedicated to Docker worker nodes. The 6 node deployment is </w:t>
      </w:r>
      <w:r>
        <w:t xml:space="preserve">depicted graphically in </w:t>
      </w:r>
      <w:r w:rsidRPr="005C208A">
        <w:fldChar w:fldCharType="begin"/>
      </w:r>
      <w:r w:rsidRPr="005C208A">
        <w:instrText xml:space="preserve"> REF _Ref5704845 \h </w:instrText>
      </w:r>
      <w:r>
        <w:instrText xml:space="preserve"> \* MERGEFORMAT </w:instrText>
      </w:r>
      <w:r w:rsidRPr="005C208A">
        <w:fldChar w:fldCharType="separate"/>
      </w:r>
      <w:r w:rsidR="0099354B" w:rsidRPr="0099354B">
        <w:t>Figure 3</w:t>
      </w:r>
      <w:r w:rsidRPr="005C208A">
        <w:fldChar w:fldCharType="end"/>
      </w:r>
      <w:r w:rsidRPr="005C208A">
        <w:t xml:space="preserve"> with the following suggested requirements for each node.</w:t>
      </w:r>
    </w:p>
    <w:p w14:paraId="3FBFD55E" w14:textId="77777777" w:rsidR="005C208A" w:rsidRDefault="005C208A" w:rsidP="005C208A">
      <w:pPr>
        <w:pStyle w:val="BulletLevel1"/>
      </w:pPr>
      <w:r>
        <w:t>128 GB DDR4-2133 RAM</w:t>
      </w:r>
    </w:p>
    <w:p w14:paraId="11116701" w14:textId="77777777" w:rsidR="005C208A" w:rsidRDefault="005C208A" w:rsidP="005C208A">
      <w:pPr>
        <w:pStyle w:val="BulletLevel1"/>
      </w:pPr>
      <w:r>
        <w:t>2 Intel® Xeon® CPU Gold 6130 2.10GHz x 16 core</w:t>
      </w:r>
    </w:p>
    <w:p w14:paraId="4CF1F619" w14:textId="63A93F11" w:rsidR="005C208A" w:rsidRDefault="005C208A" w:rsidP="005C208A">
      <w:pPr>
        <w:pStyle w:val="BulletLevel1LastBeforeBodycopy"/>
      </w:pPr>
      <w:r>
        <w:t>Single ESXi cluster with the control plane on 3 nodes and the Docker workers spread on the other 3 nodes.</w:t>
      </w:r>
    </w:p>
    <w:p w14:paraId="24FB5FDD" w14:textId="77777777" w:rsidR="005C208A" w:rsidRDefault="005C208A" w:rsidP="005C208A">
      <w:pPr>
        <w:pStyle w:val="Heading3"/>
      </w:pPr>
      <w:bookmarkStart w:id="62" w:name="_Refd17e54896"/>
      <w:bookmarkStart w:id="63" w:name="_Tocd17e54896"/>
      <w:r>
        <w:t>Storage requirements</w:t>
      </w:r>
      <w:bookmarkEnd w:id="62"/>
      <w:bookmarkEnd w:id="63"/>
    </w:p>
    <w:p w14:paraId="5A996D43" w14:textId="77777777" w:rsidR="005C208A" w:rsidRDefault="005C208A" w:rsidP="008958C5">
      <w:pPr>
        <w:pStyle w:val="BodyTextMetricHPELight10pt"/>
      </w:pPr>
      <w:r>
        <w:t>An HPE 3PAR array is required for the ESXi datastore. This solution makes use of an HPE 3PAR StoreServ 8200 populated with:</w:t>
      </w:r>
    </w:p>
    <w:p w14:paraId="4B018439" w14:textId="77777777" w:rsidR="005C208A" w:rsidRDefault="005C208A" w:rsidP="005C208A">
      <w:pPr>
        <w:pStyle w:val="BulletLevel1"/>
      </w:pPr>
      <w:r>
        <w:t>8x 480GB SSD for the vSphere cluster datastore</w:t>
      </w:r>
    </w:p>
    <w:p w14:paraId="143A533B" w14:textId="77777777" w:rsidR="005C208A" w:rsidRDefault="005C208A" w:rsidP="005C208A">
      <w:pPr>
        <w:pStyle w:val="BulletLevel1LastBeforeBodycopy"/>
      </w:pPr>
      <w:r>
        <w:t>8x 1.8TB HDD for the backup datastore</w:t>
      </w:r>
    </w:p>
    <w:p w14:paraId="38E934F0" w14:textId="1C97ADB7" w:rsidR="005C208A" w:rsidRDefault="005C208A" w:rsidP="005C208A">
      <w:pPr>
        <w:pStyle w:val="BodyTextMetricHPELight10pt"/>
      </w:pPr>
      <w:r>
        <w:t>You should create a large virtual volume on the HPE 3PAR StoreServ to host the virtual machines and another large virtual volume for Docker backups. Create datastores on your vSphere cluster using these virtual volumes. If desired, you can create separate HPE 3PAR StoreServ virtual volumes and attach them to all vSphere cluster hosts for backing up Docker persistent volumes. It is recommended that you configure the volumes that are used for virtual machine deployments on the SSD. Storage for backups can be configured on the HDDs.</w:t>
      </w:r>
    </w:p>
    <w:p w14:paraId="496EACF7" w14:textId="77777777" w:rsidR="000615E7" w:rsidRDefault="000615E7" w:rsidP="000615E7">
      <w:pPr>
        <w:pStyle w:val="Heading2"/>
      </w:pPr>
      <w:bookmarkStart w:id="64" w:name="_Refd17e54922"/>
      <w:bookmarkStart w:id="65" w:name="_Tocd17e54922"/>
      <w:bookmarkStart w:id="66" w:name="_Toc531698786"/>
      <w:bookmarkStart w:id="67" w:name="_Toc6318902"/>
      <w:r>
        <w:t>Software</w:t>
      </w:r>
      <w:bookmarkEnd w:id="64"/>
      <w:bookmarkEnd w:id="65"/>
      <w:bookmarkEnd w:id="66"/>
      <w:bookmarkEnd w:id="67"/>
    </w:p>
    <w:p w14:paraId="35EE57FF" w14:textId="77777777" w:rsidR="000615E7" w:rsidRDefault="000615E7" w:rsidP="0058095B">
      <w:pPr>
        <w:pStyle w:val="BodyTextMetricHPELight10pt"/>
      </w:pPr>
      <w:r>
        <w:t xml:space="preserve">The software components used in this Reference Configuration are listed in </w:t>
      </w:r>
      <w:r w:rsidRPr="00E40E58">
        <w:fldChar w:fldCharType="begin"/>
      </w:r>
      <w:r w:rsidRPr="00E40E58">
        <w:instrText xml:space="preserve"> REF _Refd17e54938 \h </w:instrText>
      </w:r>
      <w:r>
        <w:instrText xml:space="preserve"> \* MERGEFORMAT </w:instrText>
      </w:r>
      <w:r w:rsidRPr="00E40E58">
        <w:fldChar w:fldCharType="separate"/>
      </w:r>
      <w:r w:rsidR="0099354B" w:rsidRPr="0099354B">
        <w:t>Table 5</w:t>
      </w:r>
      <w:r w:rsidRPr="00E40E58">
        <w:fldChar w:fldCharType="end"/>
      </w:r>
      <w:r w:rsidRPr="00E40E58">
        <w:t xml:space="preserve"> and </w:t>
      </w:r>
      <w:r w:rsidRPr="00E40E58">
        <w:fldChar w:fldCharType="begin"/>
      </w:r>
      <w:r w:rsidRPr="00E40E58">
        <w:instrText xml:space="preserve"> REF _Ref513455349 \h </w:instrText>
      </w:r>
      <w:r>
        <w:instrText xml:space="preserve"> \* MERGEFORMAT </w:instrText>
      </w:r>
      <w:r w:rsidRPr="00E40E58">
        <w:fldChar w:fldCharType="separate"/>
      </w:r>
      <w:r w:rsidR="0099354B" w:rsidRPr="0099354B">
        <w:t>Table 6</w:t>
      </w:r>
      <w:r w:rsidRPr="00E40E58">
        <w:fldChar w:fldCharType="end"/>
      </w:r>
      <w:r>
        <w:t xml:space="preserve">. </w:t>
      </w:r>
    </w:p>
    <w:p w14:paraId="13B2AA6E" w14:textId="77777777" w:rsidR="000615E7" w:rsidRDefault="000615E7" w:rsidP="000615E7">
      <w:pPr>
        <w:pStyle w:val="MISCTableCaptionHeader8pt"/>
      </w:pPr>
      <w:bookmarkStart w:id="68" w:name="_Refd17e54938"/>
      <w:bookmarkStart w:id="69" w:name="_Tocd17e54938"/>
      <w:r w:rsidRPr="00F819E1">
        <w:rPr>
          <w:rStyle w:val="MISCTableCaptionHeaderBold8pt"/>
        </w:rPr>
        <w:t>Table</w:t>
      </w:r>
      <w:bookmarkStart w:id="70" w:name="_Numd17e54938"/>
      <w:r w:rsidR="00F01F81">
        <w:rPr>
          <w:rStyle w:val="MISCTableCaptionHeaderBold8pt"/>
        </w:rPr>
        <w:t xml:space="preserve"> </w:t>
      </w:r>
      <w:r w:rsidRPr="00F819E1">
        <w:rPr>
          <w:rStyle w:val="MISCTableCaptionHeaderBold8pt"/>
        </w:rPr>
        <w:fldChar w:fldCharType="begin"/>
      </w:r>
      <w:r w:rsidRPr="00F819E1">
        <w:rPr>
          <w:rStyle w:val="MISCTableCaptionHeaderBold8pt"/>
        </w:rPr>
        <w:instrText xml:space="preserve"> SEQ Table \* ARABIC </w:instrText>
      </w:r>
      <w:r w:rsidRPr="00F819E1">
        <w:rPr>
          <w:rStyle w:val="MISCTableCaptionHeaderBold8pt"/>
        </w:rPr>
        <w:fldChar w:fldCharType="separate"/>
      </w:r>
      <w:r w:rsidR="0099354B">
        <w:rPr>
          <w:rStyle w:val="MISCTableCaptionHeaderBold8pt"/>
          <w:noProof/>
        </w:rPr>
        <w:t>5</w:t>
      </w:r>
      <w:r w:rsidRPr="00F819E1">
        <w:rPr>
          <w:rStyle w:val="MISCTableCaptionHeaderBold8pt"/>
        </w:rPr>
        <w:fldChar w:fldCharType="end"/>
      </w:r>
      <w:bookmarkEnd w:id="68"/>
      <w:bookmarkEnd w:id="69"/>
      <w:bookmarkEnd w:id="70"/>
      <w:r w:rsidRPr="00F819E1">
        <w:rPr>
          <w:rStyle w:val="MISCTableCaptionHeaderBold8pt"/>
        </w:rPr>
        <w:t>.</w:t>
      </w:r>
      <w:r>
        <w:t xml:space="preserve"> Third-party software</w:t>
      </w:r>
    </w:p>
    <w:tbl>
      <w:tblPr>
        <w:tblStyle w:val="TableGrid"/>
        <w:tblW w:w="8403"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3000"/>
        <w:gridCol w:w="5403"/>
      </w:tblGrid>
      <w:tr w:rsidR="000615E7" w14:paraId="2E038225" w14:textId="77777777" w:rsidTr="0058095B">
        <w:trPr>
          <w:cantSplit/>
          <w:trHeight w:val="166"/>
          <w:tblHeader/>
        </w:trPr>
        <w:tc>
          <w:tcPr>
            <w:tcW w:w="3000" w:type="dxa"/>
            <w:tcBorders>
              <w:top w:val="nil"/>
              <w:bottom w:val="single" w:sz="36" w:space="0" w:color="00B388"/>
            </w:tcBorders>
          </w:tcPr>
          <w:p w14:paraId="4840FACD" w14:textId="77777777" w:rsidR="000615E7" w:rsidRDefault="000615E7" w:rsidP="00CD4360">
            <w:pPr>
              <w:pStyle w:val="TableSubhead8pt"/>
            </w:pPr>
            <w:r>
              <w:t>Component</w:t>
            </w:r>
          </w:p>
        </w:tc>
        <w:tc>
          <w:tcPr>
            <w:tcW w:w="5403" w:type="dxa"/>
            <w:tcBorders>
              <w:top w:val="nil"/>
              <w:bottom w:val="single" w:sz="36" w:space="0" w:color="00B388"/>
            </w:tcBorders>
          </w:tcPr>
          <w:p w14:paraId="7FE27731" w14:textId="77777777" w:rsidR="000615E7" w:rsidRDefault="000615E7" w:rsidP="00CD4360">
            <w:pPr>
              <w:pStyle w:val="TableSubhead8pt"/>
            </w:pPr>
            <w:r>
              <w:t>Version</w:t>
            </w:r>
          </w:p>
        </w:tc>
      </w:tr>
      <w:tr w:rsidR="000615E7" w14:paraId="336538C8" w14:textId="77777777" w:rsidTr="0058095B">
        <w:trPr>
          <w:cantSplit/>
          <w:trHeight w:val="166"/>
        </w:trPr>
        <w:tc>
          <w:tcPr>
            <w:tcW w:w="3000" w:type="dxa"/>
          </w:tcPr>
          <w:p w14:paraId="57A49C48" w14:textId="77777777" w:rsidR="000615E7" w:rsidRDefault="000615E7" w:rsidP="00CD4360">
            <w:pPr>
              <w:pStyle w:val="TableBody8pt"/>
            </w:pPr>
            <w:r>
              <w:t>Ansible</w:t>
            </w:r>
          </w:p>
        </w:tc>
        <w:tc>
          <w:tcPr>
            <w:tcW w:w="5403" w:type="dxa"/>
          </w:tcPr>
          <w:p w14:paraId="610C6400" w14:textId="77777777" w:rsidR="000615E7" w:rsidRDefault="000615E7" w:rsidP="00CD4360">
            <w:pPr>
              <w:pStyle w:val="TableBody8pt"/>
            </w:pPr>
            <w:r>
              <w:t>2.7</w:t>
            </w:r>
          </w:p>
        </w:tc>
      </w:tr>
      <w:tr w:rsidR="000615E7" w14:paraId="20B1D668" w14:textId="77777777" w:rsidTr="0058095B">
        <w:trPr>
          <w:cantSplit/>
          <w:trHeight w:val="249"/>
        </w:trPr>
        <w:tc>
          <w:tcPr>
            <w:tcW w:w="3000" w:type="dxa"/>
          </w:tcPr>
          <w:p w14:paraId="4D400FE5" w14:textId="77777777" w:rsidR="000615E7" w:rsidRDefault="000615E7" w:rsidP="00CD4360">
            <w:pPr>
              <w:pStyle w:val="TableBody8pt"/>
            </w:pPr>
            <w:r>
              <w:t>Docker EE</w:t>
            </w:r>
          </w:p>
        </w:tc>
        <w:tc>
          <w:tcPr>
            <w:tcW w:w="5403" w:type="dxa"/>
          </w:tcPr>
          <w:p w14:paraId="2DAEA9B8" w14:textId="69098E66" w:rsidR="000615E7" w:rsidRDefault="00D13B64" w:rsidP="0058095B">
            <w:pPr>
              <w:pStyle w:val="TableBody8pt"/>
            </w:pPr>
            <w:r>
              <w:t>2.1 with Docker EE Engine 18.09</w:t>
            </w:r>
            <w:r w:rsidR="0058095B">
              <w:t xml:space="preserve"> </w:t>
            </w:r>
            <w:r w:rsidR="00C83CEA">
              <w:t>(tested with UCP 3.1.4 and DTR 2.6.4</w:t>
            </w:r>
            <w:r w:rsidR="000615E7">
              <w:t>)</w:t>
            </w:r>
          </w:p>
        </w:tc>
      </w:tr>
      <w:tr w:rsidR="000615E7" w14:paraId="3C7BC8CB" w14:textId="77777777" w:rsidTr="0058095B">
        <w:trPr>
          <w:cantSplit/>
          <w:trHeight w:val="159"/>
        </w:trPr>
        <w:tc>
          <w:tcPr>
            <w:tcW w:w="3000" w:type="dxa"/>
          </w:tcPr>
          <w:p w14:paraId="617B1019" w14:textId="77777777" w:rsidR="000615E7" w:rsidRDefault="000615E7" w:rsidP="00CD4360">
            <w:pPr>
              <w:pStyle w:val="TableBody8pt"/>
            </w:pPr>
            <w:r>
              <w:t>Red Hat Enterprise Linux</w:t>
            </w:r>
          </w:p>
        </w:tc>
        <w:tc>
          <w:tcPr>
            <w:tcW w:w="5403" w:type="dxa"/>
          </w:tcPr>
          <w:p w14:paraId="49257163" w14:textId="30AA8F26" w:rsidR="000615E7" w:rsidRDefault="000615E7" w:rsidP="00CD4360">
            <w:pPr>
              <w:pStyle w:val="TableBody8pt"/>
            </w:pPr>
            <w:r>
              <w:t>7.6</w:t>
            </w:r>
          </w:p>
        </w:tc>
      </w:tr>
      <w:tr w:rsidR="000615E7" w14:paraId="0594FC25" w14:textId="77777777" w:rsidTr="0058095B">
        <w:trPr>
          <w:cantSplit/>
          <w:trHeight w:val="152"/>
        </w:trPr>
        <w:tc>
          <w:tcPr>
            <w:tcW w:w="3000" w:type="dxa"/>
          </w:tcPr>
          <w:p w14:paraId="73D2E7D0" w14:textId="77777777" w:rsidR="000615E7" w:rsidRDefault="000615E7" w:rsidP="00CD4360">
            <w:pPr>
              <w:pStyle w:val="TableBody8pt"/>
            </w:pPr>
            <w:r>
              <w:t xml:space="preserve">Microsoft Windows </w:t>
            </w:r>
          </w:p>
        </w:tc>
        <w:tc>
          <w:tcPr>
            <w:tcW w:w="5403" w:type="dxa"/>
          </w:tcPr>
          <w:p w14:paraId="7D140F1E" w14:textId="77777777" w:rsidR="000615E7" w:rsidRDefault="000615E7" w:rsidP="00CD4360">
            <w:pPr>
              <w:pStyle w:val="TableBody8pt"/>
            </w:pPr>
            <w:r>
              <w:t>Server 2016</w:t>
            </w:r>
          </w:p>
        </w:tc>
      </w:tr>
      <w:tr w:rsidR="000615E7" w14:paraId="3AE0AB2C" w14:textId="77777777" w:rsidTr="0058095B">
        <w:trPr>
          <w:cantSplit/>
          <w:trHeight w:val="159"/>
        </w:trPr>
        <w:tc>
          <w:tcPr>
            <w:tcW w:w="3000" w:type="dxa"/>
          </w:tcPr>
          <w:p w14:paraId="3F99CFDD" w14:textId="77777777" w:rsidR="000615E7" w:rsidRDefault="000615E7" w:rsidP="00CD4360">
            <w:pPr>
              <w:pStyle w:val="TableBody8pt"/>
            </w:pPr>
            <w:r>
              <w:t>VMware</w:t>
            </w:r>
          </w:p>
        </w:tc>
        <w:tc>
          <w:tcPr>
            <w:tcW w:w="5403" w:type="dxa"/>
          </w:tcPr>
          <w:p w14:paraId="0AC82283" w14:textId="77777777" w:rsidR="000615E7" w:rsidRDefault="000615E7" w:rsidP="00CD4360">
            <w:pPr>
              <w:pStyle w:val="TableBody8pt"/>
            </w:pPr>
            <w:r>
              <w:t>ESXi 6.5.0 and vCenter 6.5.0</w:t>
            </w:r>
          </w:p>
        </w:tc>
      </w:tr>
    </w:tbl>
    <w:p w14:paraId="58137792" w14:textId="77777777" w:rsidR="000615E7" w:rsidRPr="0058095B" w:rsidRDefault="000615E7" w:rsidP="0058095B">
      <w:pPr>
        <w:pStyle w:val="BodyTextMetricHPELight10pt"/>
      </w:pPr>
      <w:bookmarkStart w:id="71" w:name="_Refd17e55022"/>
      <w:bookmarkStart w:id="72" w:name="_Tocd17e55022"/>
    </w:p>
    <w:p w14:paraId="7DDF0BE7" w14:textId="77777777" w:rsidR="000615E7" w:rsidRDefault="000615E7" w:rsidP="000615E7">
      <w:pPr>
        <w:pStyle w:val="MISCTableCaptionHeader8pt"/>
      </w:pPr>
      <w:bookmarkStart w:id="73" w:name="_Ref513455349"/>
      <w:r w:rsidRPr="00F819E1">
        <w:rPr>
          <w:rStyle w:val="MISCTableCaptionHeaderBold8pt"/>
        </w:rPr>
        <w:t>Table</w:t>
      </w:r>
      <w:bookmarkStart w:id="74" w:name="_Numd17e55022"/>
      <w:r w:rsidR="00CD3E3B">
        <w:rPr>
          <w:rStyle w:val="MISCTableCaptionHeaderBold8pt"/>
        </w:rPr>
        <w:t xml:space="preserve"> </w:t>
      </w:r>
      <w:r w:rsidRPr="00F819E1">
        <w:rPr>
          <w:rStyle w:val="MISCTableCaptionHeaderBold8pt"/>
        </w:rPr>
        <w:fldChar w:fldCharType="begin"/>
      </w:r>
      <w:r w:rsidRPr="00F819E1">
        <w:rPr>
          <w:rStyle w:val="MISCTableCaptionHeaderBold8pt"/>
        </w:rPr>
        <w:instrText xml:space="preserve"> SEQ Table \* ARABIC </w:instrText>
      </w:r>
      <w:r w:rsidRPr="00F819E1">
        <w:rPr>
          <w:rStyle w:val="MISCTableCaptionHeaderBold8pt"/>
        </w:rPr>
        <w:fldChar w:fldCharType="separate"/>
      </w:r>
      <w:r w:rsidR="0099354B">
        <w:rPr>
          <w:rStyle w:val="MISCTableCaptionHeaderBold8pt"/>
          <w:noProof/>
        </w:rPr>
        <w:t>6</w:t>
      </w:r>
      <w:r w:rsidRPr="00F819E1">
        <w:rPr>
          <w:rStyle w:val="MISCTableCaptionHeaderBold8pt"/>
        </w:rPr>
        <w:fldChar w:fldCharType="end"/>
      </w:r>
      <w:bookmarkEnd w:id="71"/>
      <w:bookmarkEnd w:id="72"/>
      <w:bookmarkEnd w:id="73"/>
      <w:bookmarkEnd w:id="74"/>
      <w:r w:rsidRPr="00F819E1">
        <w:rPr>
          <w:rStyle w:val="MISCTableCaptionHeaderBold8pt"/>
        </w:rPr>
        <w:t>.</w:t>
      </w:r>
      <w:r>
        <w:t xml:space="preserve"> HPE Software</w:t>
      </w:r>
    </w:p>
    <w:tbl>
      <w:tblPr>
        <w:tblStyle w:val="TableGrid"/>
        <w:tblW w:w="576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880"/>
        <w:gridCol w:w="2880"/>
      </w:tblGrid>
      <w:tr w:rsidR="000615E7" w14:paraId="79B6ECAE" w14:textId="77777777" w:rsidTr="00CD4360">
        <w:trPr>
          <w:cantSplit/>
          <w:tblHeader/>
        </w:trPr>
        <w:tc>
          <w:tcPr>
            <w:tcW w:w="2435" w:type="dxa"/>
            <w:tcBorders>
              <w:top w:val="nil"/>
              <w:bottom w:val="single" w:sz="36" w:space="0" w:color="00B388"/>
            </w:tcBorders>
          </w:tcPr>
          <w:p w14:paraId="70D8A463" w14:textId="77777777" w:rsidR="000615E7" w:rsidRDefault="000615E7" w:rsidP="00CD4360">
            <w:pPr>
              <w:pStyle w:val="TableSubhead8pt"/>
            </w:pPr>
            <w:r>
              <w:t>Component</w:t>
            </w:r>
          </w:p>
        </w:tc>
        <w:tc>
          <w:tcPr>
            <w:tcW w:w="2435" w:type="dxa"/>
            <w:tcBorders>
              <w:top w:val="nil"/>
              <w:bottom w:val="single" w:sz="36" w:space="0" w:color="00B388"/>
            </w:tcBorders>
          </w:tcPr>
          <w:p w14:paraId="42275364" w14:textId="77777777" w:rsidR="000615E7" w:rsidRDefault="000615E7" w:rsidP="00CD4360">
            <w:pPr>
              <w:pStyle w:val="TableSubhead8pt"/>
            </w:pPr>
            <w:r>
              <w:t>Version</w:t>
            </w:r>
          </w:p>
        </w:tc>
      </w:tr>
      <w:tr w:rsidR="000615E7" w14:paraId="056B98A7" w14:textId="77777777" w:rsidTr="00CD4360">
        <w:trPr>
          <w:cantSplit/>
        </w:trPr>
        <w:tc>
          <w:tcPr>
            <w:tcW w:w="2435" w:type="dxa"/>
          </w:tcPr>
          <w:p w14:paraId="79A2C8BE" w14:textId="2C3B3957" w:rsidR="000615E7" w:rsidRDefault="005C208A" w:rsidP="00CD4360">
            <w:pPr>
              <w:pStyle w:val="TableBody8pt"/>
            </w:pPr>
            <w:r>
              <w:t>HPE Recovery Manager Central</w:t>
            </w:r>
          </w:p>
        </w:tc>
        <w:tc>
          <w:tcPr>
            <w:tcW w:w="2435" w:type="dxa"/>
          </w:tcPr>
          <w:p w14:paraId="74FC12D6" w14:textId="6C4A15B6" w:rsidR="000615E7" w:rsidRDefault="005C208A" w:rsidP="00CD4360">
            <w:pPr>
              <w:pStyle w:val="TableBody8pt"/>
            </w:pPr>
            <w:r>
              <w:t>5.0.1</w:t>
            </w:r>
          </w:p>
        </w:tc>
      </w:tr>
      <w:tr w:rsidR="00830D02" w14:paraId="4BBC8D0E" w14:textId="77777777" w:rsidTr="00CD4360">
        <w:trPr>
          <w:cantSplit/>
        </w:trPr>
        <w:tc>
          <w:tcPr>
            <w:tcW w:w="2435" w:type="dxa"/>
          </w:tcPr>
          <w:p w14:paraId="63D2F387" w14:textId="540EAD44" w:rsidR="00830D02" w:rsidRDefault="00830D02" w:rsidP="00CD4360">
            <w:pPr>
              <w:pStyle w:val="TableBody8pt"/>
            </w:pPr>
            <w:r w:rsidRPr="00830D02">
              <w:t>HPE Synergy OneView</w:t>
            </w:r>
          </w:p>
        </w:tc>
        <w:tc>
          <w:tcPr>
            <w:tcW w:w="2435" w:type="dxa"/>
          </w:tcPr>
          <w:p w14:paraId="2ED56626" w14:textId="5219F66C" w:rsidR="00830D02" w:rsidRDefault="00830D02" w:rsidP="00CD4360">
            <w:pPr>
              <w:pStyle w:val="TableBody8pt"/>
            </w:pPr>
            <w:r>
              <w:t>4.1</w:t>
            </w:r>
          </w:p>
        </w:tc>
      </w:tr>
      <w:tr w:rsidR="00830D02" w14:paraId="4BD5767A" w14:textId="77777777" w:rsidTr="00CD4360">
        <w:trPr>
          <w:cantSplit/>
        </w:trPr>
        <w:tc>
          <w:tcPr>
            <w:tcW w:w="2435" w:type="dxa"/>
          </w:tcPr>
          <w:p w14:paraId="5DCF81C2" w14:textId="5761AC19" w:rsidR="00830D02" w:rsidRDefault="00830D02" w:rsidP="00CD4360">
            <w:pPr>
              <w:pStyle w:val="TableBody8pt"/>
            </w:pPr>
            <w:r w:rsidRPr="00830D02">
              <w:t>HPE Image Streamer</w:t>
            </w:r>
          </w:p>
        </w:tc>
        <w:tc>
          <w:tcPr>
            <w:tcW w:w="2435" w:type="dxa"/>
          </w:tcPr>
          <w:p w14:paraId="7CB1CB69" w14:textId="591416B8" w:rsidR="00830D02" w:rsidRDefault="00830D02" w:rsidP="00CD4360">
            <w:pPr>
              <w:pStyle w:val="TableBody8pt"/>
            </w:pPr>
            <w:r>
              <w:t>4.1</w:t>
            </w:r>
          </w:p>
        </w:tc>
      </w:tr>
    </w:tbl>
    <w:p w14:paraId="0BCBEA5B" w14:textId="77777777" w:rsidR="000615E7" w:rsidRDefault="000615E7" w:rsidP="0058095B">
      <w:pPr>
        <w:pStyle w:val="BodyTextMetricHPELight10pt"/>
      </w:pPr>
      <w:bookmarkStart w:id="75" w:name="_Refd17e55067"/>
      <w:bookmarkStart w:id="76" w:name="_Tocd17e55067"/>
    </w:p>
    <w:p w14:paraId="28EA5491" w14:textId="77777777" w:rsidR="000615E7" w:rsidRDefault="000615E7" w:rsidP="000615E7">
      <w:pPr>
        <w:pStyle w:val="Heading3"/>
      </w:pPr>
      <w:r>
        <w:t>About Ansible</w:t>
      </w:r>
      <w:bookmarkEnd w:id="75"/>
      <w:bookmarkEnd w:id="76"/>
    </w:p>
    <w:p w14:paraId="40BAF84C" w14:textId="77777777" w:rsidR="000615E7" w:rsidRDefault="000615E7" w:rsidP="0058095B">
      <w:pPr>
        <w:pStyle w:val="BodyTextMetricHPELight10pt"/>
      </w:pPr>
      <w:r>
        <w:t>Ansible is an open-source automation engine that automates software provisioning, configuration management and application deployment.</w:t>
      </w:r>
    </w:p>
    <w:p w14:paraId="5FD4493C" w14:textId="77777777" w:rsidR="000615E7" w:rsidRDefault="000615E7" w:rsidP="0058095B">
      <w:pPr>
        <w:pStyle w:val="BodyTextMetricHPELight10pt"/>
      </w:pPr>
      <w:r>
        <w:t xml:space="preserve">As with most configuration management software, Ansible has two types of servers: the controlling machine and the nodes. A single controlling machine orchestrates the nodes by deploying modules to the Linux nodes over SSH. The modules are temporarily stored on the nodes and communicate with the controlling machine through a JSON protocol over the standard output. When Ansible is not managing nodes, it does not </w:t>
      </w:r>
      <w:r>
        <w:lastRenderedPageBreak/>
        <w:t>consume resources because no daemons or programs are executing for Ansible in the background. Ansible uses one or more inventory files to manage the configuration of the multiple nodes in the system.</w:t>
      </w:r>
    </w:p>
    <w:p w14:paraId="6E0A6387" w14:textId="77777777" w:rsidR="000615E7" w:rsidRDefault="000615E7" w:rsidP="0058095B">
      <w:pPr>
        <w:pStyle w:val="BodyTextMetricHPELight10pt"/>
      </w:pPr>
      <w:r>
        <w:t xml:space="preserve">When deploying Windows nodes in a hybrid deployment, the Ansible playbooks make use of the Python </w:t>
      </w:r>
      <w:r>
        <w:rPr>
          <w:rStyle w:val="CodingLanguage"/>
        </w:rPr>
        <w:t>pywinrm</w:t>
      </w:r>
      <w:r>
        <w:t xml:space="preserve"> module which carries out actions via the Windows remote manager. </w:t>
      </w:r>
    </w:p>
    <w:p w14:paraId="1F991EFE" w14:textId="77777777" w:rsidR="000615E7" w:rsidRDefault="000615E7" w:rsidP="0058095B">
      <w:pPr>
        <w:pStyle w:val="BodyTextMetricHPELight10pt"/>
      </w:pPr>
      <w:r>
        <w:t xml:space="preserve">More information about Ansible can be found at </w:t>
      </w:r>
      <w:hyperlink r:id="rId23">
        <w:r>
          <w:rPr>
            <w:rStyle w:val="Hyperlink"/>
          </w:rPr>
          <w:t>http://docs.ansible.com</w:t>
        </w:r>
      </w:hyperlink>
      <w:r>
        <w:rPr>
          <w:rStyle w:val="Hyperlink"/>
        </w:rPr>
        <w:t>.</w:t>
      </w:r>
    </w:p>
    <w:p w14:paraId="5046ADF2" w14:textId="77777777" w:rsidR="000615E7" w:rsidRDefault="000615E7" w:rsidP="000615E7">
      <w:pPr>
        <w:pStyle w:val="Heading3"/>
      </w:pPr>
      <w:bookmarkStart w:id="77" w:name="_Refd17e55093"/>
      <w:bookmarkStart w:id="78" w:name="_Tocd17e55093"/>
      <w:r>
        <w:t>About Docker Enterprise Edition</w:t>
      </w:r>
      <w:bookmarkEnd w:id="77"/>
      <w:bookmarkEnd w:id="78"/>
    </w:p>
    <w:p w14:paraId="428BF52E" w14:textId="77777777" w:rsidR="000615E7" w:rsidRDefault="000615E7" w:rsidP="0058095B">
      <w:pPr>
        <w:pStyle w:val="BodyTextMetricHPELight10pt"/>
      </w:pPr>
      <w:r>
        <w:t>Docker Enterprise Edition (EE) is the leading enterprise-ready container platform for IT that manages and secures diverse applications across disparate infrastructure, both on-premises and in the cloud. Docker EE provides integrated container management and security from development to production. Enterprise-ready capabilities like multi-architecture orchestration and secure software supply chain give IT teams the ability to manage and secure containers without breaking the developer experience.</w:t>
      </w:r>
    </w:p>
    <w:p w14:paraId="0E49BE81" w14:textId="77777777" w:rsidR="000615E7" w:rsidRDefault="000615E7" w:rsidP="0058095B">
      <w:pPr>
        <w:pStyle w:val="BodyTextMetricHPELight10pt"/>
      </w:pPr>
      <w:r>
        <w:t>Docker EE provides:</w:t>
      </w:r>
    </w:p>
    <w:p w14:paraId="3E1E17B5" w14:textId="77777777" w:rsidR="000615E7" w:rsidRDefault="000615E7" w:rsidP="000615E7">
      <w:pPr>
        <w:pStyle w:val="BulletLevel1"/>
      </w:pPr>
      <w:r>
        <w:t>Integrated management of all application resources from a single web admin UI.</w:t>
      </w:r>
    </w:p>
    <w:p w14:paraId="2380411D" w14:textId="77777777" w:rsidR="000615E7" w:rsidRDefault="000615E7" w:rsidP="000615E7">
      <w:pPr>
        <w:pStyle w:val="BulletLevel1"/>
      </w:pPr>
      <w:r>
        <w:t>Frictionless deployment of applications and Compose files to production in a few clicks.</w:t>
      </w:r>
    </w:p>
    <w:p w14:paraId="0A4EBE85" w14:textId="77777777" w:rsidR="000615E7" w:rsidRDefault="000615E7" w:rsidP="000615E7">
      <w:pPr>
        <w:pStyle w:val="BulletLevel1"/>
      </w:pPr>
      <w:r>
        <w:t>Multi-tenant system with granular role-based access control (RBAC) and LDAP/AD integration.</w:t>
      </w:r>
    </w:p>
    <w:p w14:paraId="09EFA4A6" w14:textId="77777777" w:rsidR="000615E7" w:rsidRDefault="000615E7" w:rsidP="000615E7">
      <w:pPr>
        <w:pStyle w:val="BulletLevel1"/>
      </w:pPr>
      <w:r>
        <w:t>Self-healing application deployment with the ability to apply rolling application updates.</w:t>
      </w:r>
    </w:p>
    <w:p w14:paraId="498C2DD9" w14:textId="77777777" w:rsidR="000615E7" w:rsidRDefault="000615E7" w:rsidP="000615E7">
      <w:pPr>
        <w:pStyle w:val="BulletLevel1LastBeforeBodycopy"/>
      </w:pPr>
      <w:r>
        <w:t>End-to-end security model with secrets management, image signing and image security scanning.</w:t>
      </w:r>
    </w:p>
    <w:p w14:paraId="08BDF20D" w14:textId="390209DD" w:rsidR="0058095B" w:rsidRPr="00556BE6" w:rsidRDefault="000615E7" w:rsidP="00556BE6">
      <w:pPr>
        <w:pStyle w:val="BodyTextMetricHPELight10pt"/>
      </w:pPr>
      <w:r>
        <w:t xml:space="preserve">More information about Docker Enterprise Edition can be found at </w:t>
      </w:r>
      <w:hyperlink r:id="rId24">
        <w:r>
          <w:rPr>
            <w:rStyle w:val="Hyperlink"/>
          </w:rPr>
          <w:t>https://www.docker.com/enterprise-edition</w:t>
        </w:r>
      </w:hyperlink>
      <w:r>
        <w:rPr>
          <w:rStyle w:val="Hyperlink"/>
        </w:rPr>
        <w:t>.</w:t>
      </w:r>
      <w:bookmarkStart w:id="79" w:name="_Refd17e55135"/>
      <w:bookmarkStart w:id="80" w:name="_Tocd17e55135"/>
      <w:bookmarkStart w:id="81" w:name="_Toc531698787"/>
    </w:p>
    <w:p w14:paraId="79FBA2ED" w14:textId="77777777" w:rsidR="000615E7" w:rsidRDefault="000615E7" w:rsidP="000615E7">
      <w:pPr>
        <w:pStyle w:val="Heading2"/>
      </w:pPr>
      <w:bookmarkStart w:id="82" w:name="_Toc6318903"/>
      <w:r>
        <w:t>Application software</w:t>
      </w:r>
      <w:bookmarkEnd w:id="79"/>
      <w:bookmarkEnd w:id="80"/>
      <w:bookmarkEnd w:id="81"/>
      <w:bookmarkEnd w:id="82"/>
    </w:p>
    <w:p w14:paraId="45A665DE" w14:textId="77777777" w:rsidR="000615E7" w:rsidRDefault="000615E7" w:rsidP="0058095B">
      <w:pPr>
        <w:pStyle w:val="BodyTextMetricHPELight10pt"/>
      </w:pPr>
      <w:r>
        <w:t>A number of different logging and monitoring solutions are supported by this solution:</w:t>
      </w:r>
    </w:p>
    <w:p w14:paraId="1B9ED496" w14:textId="77777777" w:rsidR="000615E7" w:rsidRDefault="000615E7" w:rsidP="000615E7">
      <w:pPr>
        <w:pStyle w:val="BulletLevel1"/>
      </w:pPr>
      <w:r>
        <w:t>Splunk</w:t>
      </w:r>
    </w:p>
    <w:p w14:paraId="374E374A" w14:textId="77777777" w:rsidR="000615E7" w:rsidRDefault="000615E7" w:rsidP="000615E7">
      <w:pPr>
        <w:pStyle w:val="BulletLevel1"/>
      </w:pPr>
      <w:r>
        <w:t>Sysdig</w:t>
      </w:r>
    </w:p>
    <w:p w14:paraId="4EABDF95" w14:textId="77777777" w:rsidR="000615E7" w:rsidRDefault="000615E7" w:rsidP="000615E7">
      <w:pPr>
        <w:pStyle w:val="BulletLevel1LastBeforeBodycopy"/>
      </w:pPr>
      <w:r>
        <w:t>Prometheus and Grafana</w:t>
      </w:r>
    </w:p>
    <w:p w14:paraId="32AD3ED5" w14:textId="77777777" w:rsidR="000615E7" w:rsidRDefault="000615E7" w:rsidP="0058095B">
      <w:pPr>
        <w:pStyle w:val="BodyTextMetricHPELight10pt"/>
      </w:pPr>
      <w:r>
        <w:t>The application software components used in this Reference Configuration are listed in</w:t>
      </w:r>
      <w:r w:rsidRPr="00E40E58">
        <w:t xml:space="preserve"> </w:t>
      </w:r>
      <w:r w:rsidRPr="00E40E58">
        <w:fldChar w:fldCharType="begin"/>
      </w:r>
      <w:r w:rsidRPr="00E40E58">
        <w:instrText xml:space="preserve"> REF _Refd17e55163 \h </w:instrText>
      </w:r>
      <w:r>
        <w:instrText xml:space="preserve"> \* MERGEFORMAT </w:instrText>
      </w:r>
      <w:r w:rsidRPr="00E40E58">
        <w:fldChar w:fldCharType="separate"/>
      </w:r>
      <w:r w:rsidR="0099354B" w:rsidRPr="0099354B">
        <w:t>Table 7</w:t>
      </w:r>
      <w:r w:rsidRPr="00E40E58">
        <w:fldChar w:fldCharType="end"/>
      </w:r>
      <w:r>
        <w:t xml:space="preserve">. </w:t>
      </w:r>
    </w:p>
    <w:p w14:paraId="3B5033D7" w14:textId="77777777" w:rsidR="000615E7" w:rsidRDefault="000615E7" w:rsidP="000615E7">
      <w:pPr>
        <w:pStyle w:val="MISCTableCaptionHeader8pt"/>
      </w:pPr>
      <w:bookmarkStart w:id="83" w:name="_Refd17e55163"/>
      <w:bookmarkStart w:id="84" w:name="_Tocd17e55163"/>
      <w:r w:rsidRPr="00F819E1">
        <w:rPr>
          <w:rStyle w:val="MISCTableCaptionHeaderBold8pt"/>
        </w:rPr>
        <w:t>Table</w:t>
      </w:r>
      <w:bookmarkStart w:id="85" w:name="_Numd17e55163"/>
      <w:r w:rsidR="00F01F81">
        <w:rPr>
          <w:rStyle w:val="MISCTableCaptionHeaderBold8pt"/>
        </w:rPr>
        <w:t xml:space="preserve"> </w:t>
      </w:r>
      <w:r w:rsidRPr="00F819E1">
        <w:rPr>
          <w:rStyle w:val="MISCTableCaptionHeaderBold8pt"/>
        </w:rPr>
        <w:fldChar w:fldCharType="begin"/>
      </w:r>
      <w:r w:rsidRPr="00F819E1">
        <w:rPr>
          <w:rStyle w:val="MISCTableCaptionHeaderBold8pt"/>
        </w:rPr>
        <w:instrText xml:space="preserve"> SEQ Table \* ARABIC </w:instrText>
      </w:r>
      <w:r w:rsidRPr="00F819E1">
        <w:rPr>
          <w:rStyle w:val="MISCTableCaptionHeaderBold8pt"/>
        </w:rPr>
        <w:fldChar w:fldCharType="separate"/>
      </w:r>
      <w:r w:rsidR="0099354B">
        <w:rPr>
          <w:rStyle w:val="MISCTableCaptionHeaderBold8pt"/>
          <w:noProof/>
        </w:rPr>
        <w:t>7</w:t>
      </w:r>
      <w:r w:rsidRPr="00F819E1">
        <w:rPr>
          <w:rStyle w:val="MISCTableCaptionHeaderBold8pt"/>
        </w:rPr>
        <w:fldChar w:fldCharType="end"/>
      </w:r>
      <w:bookmarkEnd w:id="83"/>
      <w:bookmarkEnd w:id="84"/>
      <w:bookmarkEnd w:id="85"/>
      <w:r w:rsidRPr="00F819E1">
        <w:rPr>
          <w:rStyle w:val="MISCTableCaptionHeaderBold8pt"/>
        </w:rPr>
        <w:t xml:space="preserve">. </w:t>
      </w:r>
      <w:r>
        <w:t>Application software</w:t>
      </w:r>
    </w:p>
    <w:tbl>
      <w:tblPr>
        <w:tblStyle w:val="TableGrid"/>
        <w:tblW w:w="576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880"/>
        <w:gridCol w:w="2880"/>
      </w:tblGrid>
      <w:tr w:rsidR="000615E7" w14:paraId="53A8B46E" w14:textId="77777777" w:rsidTr="00CD4360">
        <w:trPr>
          <w:cantSplit/>
          <w:tblHeader/>
        </w:trPr>
        <w:tc>
          <w:tcPr>
            <w:tcW w:w="2435" w:type="dxa"/>
            <w:tcBorders>
              <w:top w:val="nil"/>
              <w:bottom w:val="single" w:sz="36" w:space="0" w:color="00B388"/>
            </w:tcBorders>
          </w:tcPr>
          <w:p w14:paraId="0EE19D5E" w14:textId="77777777" w:rsidR="000615E7" w:rsidRDefault="000615E7" w:rsidP="00CD4360">
            <w:pPr>
              <w:pStyle w:val="TableSubhead8pt"/>
            </w:pPr>
            <w:r>
              <w:t>Component</w:t>
            </w:r>
          </w:p>
        </w:tc>
        <w:tc>
          <w:tcPr>
            <w:tcW w:w="2435" w:type="dxa"/>
            <w:tcBorders>
              <w:top w:val="nil"/>
              <w:bottom w:val="single" w:sz="36" w:space="0" w:color="00B388"/>
            </w:tcBorders>
          </w:tcPr>
          <w:p w14:paraId="005EE5F6" w14:textId="77777777" w:rsidR="000615E7" w:rsidRDefault="000615E7" w:rsidP="00CD4360">
            <w:pPr>
              <w:pStyle w:val="TableSubhead8pt"/>
            </w:pPr>
            <w:r>
              <w:t>Version</w:t>
            </w:r>
          </w:p>
        </w:tc>
      </w:tr>
      <w:tr w:rsidR="000615E7" w14:paraId="68BD97B1" w14:textId="77777777" w:rsidTr="00CD4360">
        <w:trPr>
          <w:cantSplit/>
        </w:trPr>
        <w:tc>
          <w:tcPr>
            <w:tcW w:w="2435" w:type="dxa"/>
          </w:tcPr>
          <w:p w14:paraId="0A1EC44C" w14:textId="77777777" w:rsidR="000615E7" w:rsidRDefault="000615E7" w:rsidP="00CD4360">
            <w:pPr>
              <w:pStyle w:val="TableBody8pt"/>
            </w:pPr>
            <w:r>
              <w:t>Splunk</w:t>
            </w:r>
          </w:p>
        </w:tc>
        <w:tc>
          <w:tcPr>
            <w:tcW w:w="2435" w:type="dxa"/>
          </w:tcPr>
          <w:p w14:paraId="595D3B6D" w14:textId="77777777" w:rsidR="000615E7" w:rsidRDefault="000615E7" w:rsidP="00CD4360">
            <w:pPr>
              <w:pStyle w:val="TableBody8pt"/>
            </w:pPr>
            <w:r>
              <w:t>7.1.2</w:t>
            </w:r>
          </w:p>
        </w:tc>
      </w:tr>
      <w:tr w:rsidR="000615E7" w14:paraId="3324A18A" w14:textId="77777777" w:rsidTr="00CD4360">
        <w:trPr>
          <w:cantSplit/>
        </w:trPr>
        <w:tc>
          <w:tcPr>
            <w:tcW w:w="2435" w:type="dxa"/>
          </w:tcPr>
          <w:p w14:paraId="4C714C00" w14:textId="77777777" w:rsidR="000615E7" w:rsidRDefault="000615E7" w:rsidP="00CD4360">
            <w:pPr>
              <w:pStyle w:val="TableBody8pt"/>
            </w:pPr>
            <w:r>
              <w:t>Sysdig</w:t>
            </w:r>
          </w:p>
        </w:tc>
        <w:tc>
          <w:tcPr>
            <w:tcW w:w="2435" w:type="dxa"/>
          </w:tcPr>
          <w:p w14:paraId="317D68A7" w14:textId="77777777" w:rsidR="000615E7" w:rsidRDefault="000615E7" w:rsidP="00CD4360">
            <w:pPr>
              <w:pStyle w:val="TableBody8pt"/>
            </w:pPr>
            <w:r>
              <w:t>latest</w:t>
            </w:r>
          </w:p>
        </w:tc>
      </w:tr>
      <w:tr w:rsidR="000615E7" w14:paraId="41F6F348" w14:textId="77777777" w:rsidTr="00CD4360">
        <w:trPr>
          <w:cantSplit/>
        </w:trPr>
        <w:tc>
          <w:tcPr>
            <w:tcW w:w="2435" w:type="dxa"/>
          </w:tcPr>
          <w:p w14:paraId="1F5600EE" w14:textId="77777777" w:rsidR="000615E7" w:rsidRDefault="000615E7" w:rsidP="00CD4360">
            <w:pPr>
              <w:pStyle w:val="TableBody8pt"/>
            </w:pPr>
            <w:r>
              <w:t>Prometheus</w:t>
            </w:r>
          </w:p>
        </w:tc>
        <w:tc>
          <w:tcPr>
            <w:tcW w:w="2435" w:type="dxa"/>
          </w:tcPr>
          <w:p w14:paraId="416E5D1D" w14:textId="77777777" w:rsidR="000615E7" w:rsidRDefault="000615E7" w:rsidP="00CD4360">
            <w:pPr>
              <w:pStyle w:val="TableBody8pt"/>
            </w:pPr>
            <w:r>
              <w:t>V2.3.2</w:t>
            </w:r>
          </w:p>
        </w:tc>
      </w:tr>
      <w:tr w:rsidR="000615E7" w14:paraId="60514E93" w14:textId="77777777" w:rsidTr="00CD4360">
        <w:trPr>
          <w:cantSplit/>
        </w:trPr>
        <w:tc>
          <w:tcPr>
            <w:tcW w:w="2435" w:type="dxa"/>
          </w:tcPr>
          <w:p w14:paraId="39DFF184" w14:textId="77777777" w:rsidR="000615E7" w:rsidRDefault="000615E7" w:rsidP="00CD4360">
            <w:pPr>
              <w:pStyle w:val="TableBody8pt"/>
            </w:pPr>
            <w:r>
              <w:t>Grafana</w:t>
            </w:r>
          </w:p>
        </w:tc>
        <w:tc>
          <w:tcPr>
            <w:tcW w:w="2435" w:type="dxa"/>
          </w:tcPr>
          <w:p w14:paraId="5F411F0E" w14:textId="77777777" w:rsidR="000615E7" w:rsidRDefault="000615E7" w:rsidP="00CD4360">
            <w:pPr>
              <w:pStyle w:val="TableBody8pt"/>
            </w:pPr>
            <w:r>
              <w:t>5.2.3</w:t>
            </w:r>
          </w:p>
        </w:tc>
      </w:tr>
    </w:tbl>
    <w:p w14:paraId="2A404C39" w14:textId="77777777" w:rsidR="000615E7" w:rsidRDefault="000615E7" w:rsidP="0058095B">
      <w:pPr>
        <w:pStyle w:val="BodyTextMetricHPELight10pt"/>
      </w:pPr>
      <w:bookmarkStart w:id="86" w:name="_Refd17e55241"/>
      <w:bookmarkStart w:id="87" w:name="_Tocd17e55241"/>
    </w:p>
    <w:p w14:paraId="7FB8F2FB" w14:textId="77777777" w:rsidR="000615E7" w:rsidRDefault="000615E7" w:rsidP="000615E7">
      <w:pPr>
        <w:pStyle w:val="Heading3"/>
      </w:pPr>
      <w:r>
        <w:t>Monitoring with Splunk and Sysdig</w:t>
      </w:r>
      <w:bookmarkEnd w:id="86"/>
      <w:bookmarkEnd w:id="87"/>
    </w:p>
    <w:p w14:paraId="754E83F0" w14:textId="77777777" w:rsidR="000615E7" w:rsidRDefault="000615E7" w:rsidP="0058095B">
      <w:pPr>
        <w:pStyle w:val="BodyTextMetricHPELight10pt"/>
      </w:pPr>
      <w:r>
        <w:t xml:space="preserve">The solution can be configured to use either Splunk or Sysdig or to enable both simultaneously. While there is some overlap in the functionality provided by these tools, they are ultimately complimentary in what they offer. Splunk aggregates logging and tracing for a wide variety of sources and provides a clean, high-level dashboard for all your enterprise systems. Sysdig, on the other hand, has been engineered from the ground up to focus on containerized environments and includes both monitoring and security features, with built-in understanding of the different workloads running on your cloud. </w:t>
      </w:r>
    </w:p>
    <w:p w14:paraId="602878A9" w14:textId="77777777" w:rsidR="000615E7" w:rsidRDefault="000615E7" w:rsidP="0058095B">
      <w:pPr>
        <w:pStyle w:val="BodyTextMetricHPELight10pt"/>
      </w:pPr>
      <w:r>
        <w:t xml:space="preserve">More information </w:t>
      </w:r>
      <w:r w:rsidRPr="007702D6">
        <w:t>on configuring Splunk and running the relevant playbooks can be found in the section</w:t>
      </w:r>
      <w:r>
        <w:t xml:space="preserve"> </w:t>
      </w:r>
      <w:r w:rsidRPr="00311E7B">
        <w:rPr>
          <w:u w:val="single"/>
        </w:rPr>
        <w:fldChar w:fldCharType="begin"/>
      </w:r>
      <w:r w:rsidRPr="00311E7B">
        <w:rPr>
          <w:u w:val="single"/>
        </w:rPr>
        <w:instrText xml:space="preserve"> REF _Ref531683807 \h </w:instrText>
      </w:r>
      <w:r w:rsidRPr="00311E7B">
        <w:rPr>
          <w:u w:val="single"/>
        </w:rPr>
      </w:r>
      <w:r w:rsidRPr="00311E7B">
        <w:rPr>
          <w:u w:val="single"/>
        </w:rPr>
        <w:fldChar w:fldCharType="separate"/>
      </w:r>
      <w:r w:rsidR="0099354B">
        <w:t>Deploying Splunk</w:t>
      </w:r>
      <w:r w:rsidRPr="00311E7B">
        <w:rPr>
          <w:u w:val="single"/>
        </w:rPr>
        <w:fldChar w:fldCharType="end"/>
      </w:r>
      <w:r w:rsidRPr="00311E7B">
        <w:t>.</w:t>
      </w:r>
    </w:p>
    <w:p w14:paraId="0BA9C995" w14:textId="534DEA20" w:rsidR="000615E7" w:rsidRDefault="000615E7" w:rsidP="004702A0">
      <w:pPr>
        <w:pStyle w:val="BodyTextMetricHPELight10pt"/>
      </w:pPr>
      <w:r w:rsidRPr="007702D6">
        <w:t>For more information on configuring Sysdig and running the relevant playbooks, see the section</w:t>
      </w:r>
      <w:r w:rsidR="004702A0">
        <w:t xml:space="preserve"> </w:t>
      </w:r>
      <w:r w:rsidR="00163AA6">
        <w:fldChar w:fldCharType="begin"/>
      </w:r>
      <w:r w:rsidR="00163AA6">
        <w:instrText xml:space="preserve"> REF _Ref5893575 \h </w:instrText>
      </w:r>
      <w:r w:rsidR="00163AA6">
        <w:fldChar w:fldCharType="separate"/>
      </w:r>
      <w:r w:rsidR="0099354B">
        <w:t>Deploying Sysdig monitoring</w:t>
      </w:r>
      <w:r w:rsidR="00163AA6">
        <w:fldChar w:fldCharType="end"/>
      </w:r>
      <w:r w:rsidR="004702A0">
        <w:t>.</w:t>
      </w:r>
    </w:p>
    <w:p w14:paraId="0BA718F9" w14:textId="77777777" w:rsidR="000615E7" w:rsidRDefault="000615E7" w:rsidP="000615E7">
      <w:pPr>
        <w:pStyle w:val="Heading3"/>
      </w:pPr>
      <w:bookmarkStart w:id="88" w:name="_Monitoring_with_Sysdig"/>
      <w:bookmarkStart w:id="89" w:name="_Refd17e55440"/>
      <w:bookmarkStart w:id="90" w:name="_Tocd17e55440"/>
      <w:bookmarkEnd w:id="88"/>
      <w:r>
        <w:lastRenderedPageBreak/>
        <w:t>Monitoring with Prometheus and Grafana</w:t>
      </w:r>
      <w:bookmarkEnd w:id="89"/>
      <w:bookmarkEnd w:id="90"/>
    </w:p>
    <w:p w14:paraId="2475B2A5" w14:textId="4D516677" w:rsidR="000615E7" w:rsidRDefault="000615E7" w:rsidP="0058095B">
      <w:pPr>
        <w:pStyle w:val="BodyTextMetricHPELight10pt"/>
      </w:pPr>
      <w:r>
        <w:t xml:space="preserve">The solution can be configured to enable the use of Prometheus and Grafana for monitoring. </w:t>
      </w:r>
      <w:r w:rsidRPr="00147EDD">
        <w:t xml:space="preserve">In this setup, there is no need for native installs and all the required monitoring software runs in containers, deployed as either services or stacks. </w:t>
      </w:r>
    </w:p>
    <w:p w14:paraId="76D102CD" w14:textId="77777777" w:rsidR="00526FFF" w:rsidRDefault="00526FFF" w:rsidP="00526FFF">
      <w:pPr>
        <w:pStyle w:val="BodyTextMetricHPELight10pt"/>
      </w:pPr>
      <w:r>
        <w:t>The solution supports two separate monitoring stacks, with one running on Kubernetes and the other using Docker swarm.</w:t>
      </w:r>
    </w:p>
    <w:p w14:paraId="0C94381E" w14:textId="58EE98F2" w:rsidR="00526FFF" w:rsidRDefault="00526FFF" w:rsidP="00526FFF">
      <w:pPr>
        <w:pStyle w:val="BodyTextMetricHPELight10pt"/>
      </w:pPr>
      <w:r>
        <w:t xml:space="preserve">For more information on running Prometheus and Grafana on Kubernetes, see section </w:t>
      </w:r>
      <w:r w:rsidR="00311E7B" w:rsidRPr="00311E7B">
        <w:rPr>
          <w:u w:val="single"/>
        </w:rPr>
        <w:fldChar w:fldCharType="begin"/>
      </w:r>
      <w:r w:rsidR="00311E7B" w:rsidRPr="00311E7B">
        <w:rPr>
          <w:u w:val="single"/>
        </w:rPr>
        <w:instrText xml:space="preserve"> REF _Ref4053963 \h </w:instrText>
      </w:r>
      <w:r w:rsidR="00311E7B" w:rsidRPr="00311E7B">
        <w:rPr>
          <w:u w:val="single"/>
        </w:rPr>
      </w:r>
      <w:r w:rsidR="00311E7B" w:rsidRPr="00311E7B">
        <w:rPr>
          <w:u w:val="single"/>
        </w:rPr>
        <w:fldChar w:fldCharType="separate"/>
      </w:r>
      <w:r w:rsidR="0099354B" w:rsidRPr="00CB6B78">
        <w:t>Monitoring Kubernetes with Prometheus and Grafana</w:t>
      </w:r>
      <w:r w:rsidR="00311E7B" w:rsidRPr="00311E7B">
        <w:rPr>
          <w:u w:val="single"/>
        </w:rPr>
        <w:fldChar w:fldCharType="end"/>
      </w:r>
      <w:r>
        <w:t>.</w:t>
      </w:r>
    </w:p>
    <w:p w14:paraId="46D4B846" w14:textId="38FEA7CE" w:rsidR="00526FFF" w:rsidRDefault="00526FFF" w:rsidP="00526FFF">
      <w:pPr>
        <w:pStyle w:val="BodyTextMetricHPELight10pt"/>
      </w:pPr>
      <w:r>
        <w:t>For more information on running Prometheus and Grafana on Docker swarm, see section</w:t>
      </w:r>
      <w:r w:rsidR="00311E7B">
        <w:t xml:space="preserve"> </w:t>
      </w:r>
      <w:r w:rsidR="00311E7B" w:rsidRPr="00311E7B">
        <w:rPr>
          <w:u w:val="single"/>
        </w:rPr>
        <w:fldChar w:fldCharType="begin"/>
      </w:r>
      <w:r w:rsidR="00311E7B" w:rsidRPr="00311E7B">
        <w:rPr>
          <w:u w:val="single"/>
        </w:rPr>
        <w:instrText xml:space="preserve"> REF _Ref4054001 \h </w:instrText>
      </w:r>
      <w:r w:rsidR="00311E7B" w:rsidRPr="00311E7B">
        <w:rPr>
          <w:u w:val="single"/>
        </w:rPr>
      </w:r>
      <w:r w:rsidR="00311E7B" w:rsidRPr="00311E7B">
        <w:rPr>
          <w:u w:val="single"/>
        </w:rPr>
        <w:fldChar w:fldCharType="separate"/>
      </w:r>
      <w:r w:rsidR="0099354B">
        <w:t>Deploying Prometheus and Grafana on Docker swarm</w:t>
      </w:r>
      <w:r w:rsidR="00311E7B" w:rsidRPr="00311E7B">
        <w:rPr>
          <w:u w:val="single"/>
        </w:rPr>
        <w:fldChar w:fldCharType="end"/>
      </w:r>
      <w:r w:rsidR="00311E7B">
        <w:t>.</w:t>
      </w:r>
    </w:p>
    <w:p w14:paraId="52532188" w14:textId="77777777" w:rsidR="000615E7" w:rsidRDefault="000615E7" w:rsidP="000615E7">
      <w:pPr>
        <w:pStyle w:val="Heading1"/>
      </w:pPr>
      <w:bookmarkStart w:id="91" w:name="_Refd17e55461"/>
      <w:bookmarkStart w:id="92" w:name="_Tocd17e55461"/>
      <w:bookmarkStart w:id="93" w:name="_Toc531698788"/>
      <w:bookmarkStart w:id="94" w:name="_Toc6318904"/>
      <w:r>
        <w:t>Preparing the environment</w:t>
      </w:r>
      <w:bookmarkEnd w:id="91"/>
      <w:bookmarkEnd w:id="92"/>
      <w:bookmarkEnd w:id="93"/>
      <w:bookmarkEnd w:id="94"/>
    </w:p>
    <w:p w14:paraId="5A3A4415" w14:textId="77777777" w:rsidR="000615E7" w:rsidRDefault="000615E7" w:rsidP="0058095B">
      <w:pPr>
        <w:pStyle w:val="BodyTextMetricHPELight10pt"/>
      </w:pPr>
      <w:r>
        <w:t>This section describes in detail how to prepare the environment that was outlined in the architecture section. The following high level steps are required:</w:t>
      </w:r>
    </w:p>
    <w:p w14:paraId="0852C621" w14:textId="77777777" w:rsidR="000615E7" w:rsidRDefault="000615E7" w:rsidP="000615E7">
      <w:pPr>
        <w:pStyle w:val="BulletLevel1"/>
      </w:pPr>
      <w:r>
        <w:t>Verify prerequisites</w:t>
      </w:r>
    </w:p>
    <w:p w14:paraId="6A879410" w14:textId="77777777" w:rsidR="000615E7" w:rsidRDefault="000615E7" w:rsidP="000615E7">
      <w:pPr>
        <w:pStyle w:val="BulletLevel1"/>
      </w:pPr>
      <w:r>
        <w:t>Enable vSphere High Availability (HA)</w:t>
      </w:r>
    </w:p>
    <w:p w14:paraId="6E480CDD" w14:textId="77777777" w:rsidR="000615E7" w:rsidRDefault="000615E7" w:rsidP="000615E7">
      <w:pPr>
        <w:pStyle w:val="BulletLevel1"/>
      </w:pPr>
      <w:r>
        <w:t>Install vSphere Docker Volume Service driver on all ESXi hosts</w:t>
      </w:r>
    </w:p>
    <w:p w14:paraId="5D227F6E" w14:textId="77777777" w:rsidR="000615E7" w:rsidRDefault="000615E7" w:rsidP="000615E7">
      <w:pPr>
        <w:pStyle w:val="BulletLevel1"/>
      </w:pPr>
      <w:r>
        <w:t>Create the Ansible node</w:t>
      </w:r>
    </w:p>
    <w:p w14:paraId="0F7F96A0" w14:textId="77777777" w:rsidR="000615E7" w:rsidRDefault="000615E7" w:rsidP="000615E7">
      <w:pPr>
        <w:pStyle w:val="BulletLevel1"/>
      </w:pPr>
      <w:r>
        <w:t xml:space="preserve">Create the Red Hat Linux Template and configure the </w:t>
      </w:r>
      <w:r>
        <w:rPr>
          <w:rStyle w:val="CodingLanguage"/>
        </w:rPr>
        <w:t>yum</w:t>
      </w:r>
      <w:r>
        <w:t xml:space="preserve"> repositories</w:t>
      </w:r>
    </w:p>
    <w:p w14:paraId="2CC22EAD" w14:textId="77777777" w:rsidR="000615E7" w:rsidRDefault="000615E7" w:rsidP="000615E7">
      <w:pPr>
        <w:pStyle w:val="BulletLevel1"/>
      </w:pPr>
      <w:r>
        <w:t>Create the Windows Template (optional)</w:t>
      </w:r>
    </w:p>
    <w:p w14:paraId="07A6704F" w14:textId="708AFFDB" w:rsidR="0058095B" w:rsidRPr="00EA326C" w:rsidRDefault="000615E7" w:rsidP="00EA326C">
      <w:pPr>
        <w:pStyle w:val="BulletLevel1LastBeforeBodycopy"/>
      </w:pPr>
      <w:r>
        <w:t>Finalize the template</w:t>
      </w:r>
      <w:bookmarkStart w:id="95" w:name="_Refd17e55509"/>
      <w:bookmarkStart w:id="96" w:name="_Tocd17e55509"/>
      <w:bookmarkStart w:id="97" w:name="_Toc531698789"/>
    </w:p>
    <w:p w14:paraId="172F3DED" w14:textId="55061CCD" w:rsidR="000615E7" w:rsidRDefault="000615E7" w:rsidP="000615E7">
      <w:pPr>
        <w:pStyle w:val="Heading2"/>
      </w:pPr>
      <w:bookmarkStart w:id="98" w:name="_Toc6318905"/>
      <w:r>
        <w:t>Verify prerequisites</w:t>
      </w:r>
      <w:bookmarkEnd w:id="95"/>
      <w:bookmarkEnd w:id="96"/>
      <w:bookmarkEnd w:id="97"/>
      <w:bookmarkEnd w:id="98"/>
    </w:p>
    <w:p w14:paraId="0A675B8F" w14:textId="77777777" w:rsidR="000615E7" w:rsidRDefault="000615E7" w:rsidP="0058095B">
      <w:pPr>
        <w:pStyle w:val="BodyTextMetricHPELight10pt"/>
      </w:pPr>
      <w:r>
        <w:t xml:space="preserve">Before you start deployment, you must assemble the information required to assign values for each and every variable used by the playbooks. The variables are fully documented in the section </w:t>
      </w:r>
      <w:hyperlink w:anchor="_Configuring_the_solution" w:history="1">
        <w:r w:rsidRPr="00EA3CCE">
          <w:rPr>
            <w:rStyle w:val="Hyperlink"/>
          </w:rPr>
          <w:t>Configuring the solutio</w:t>
        </w:r>
        <w:r w:rsidRPr="00EA3CCE">
          <w:rPr>
            <w:rStyle w:val="Hyperlink"/>
          </w:rPr>
          <w:t>n</w:t>
        </w:r>
        <w:r w:rsidRPr="00EA3CCE">
          <w:rPr>
            <w:rStyle w:val="Hyperlink"/>
          </w:rPr>
          <w:t xml:space="preserve"> components</w:t>
        </w:r>
      </w:hyperlink>
      <w:r>
        <w:t>. A brief overview of the information required is presented in</w:t>
      </w:r>
      <w:r w:rsidRPr="008B00AF">
        <w:t xml:space="preserve"> </w:t>
      </w:r>
      <w:r w:rsidRPr="008B00AF">
        <w:fldChar w:fldCharType="begin"/>
      </w:r>
      <w:r w:rsidRPr="008B00AF">
        <w:instrText xml:space="preserve"> REF _Refd17e55525 \h </w:instrText>
      </w:r>
      <w:r>
        <w:instrText xml:space="preserve"> \* MERGEFORMAT </w:instrText>
      </w:r>
      <w:r w:rsidRPr="008B00AF">
        <w:fldChar w:fldCharType="separate"/>
      </w:r>
      <w:r w:rsidR="0099354B" w:rsidRPr="0099354B">
        <w:t>Table 8</w:t>
      </w:r>
      <w:r w:rsidRPr="008B00AF">
        <w:fldChar w:fldCharType="end"/>
      </w:r>
      <w:r>
        <w:t>.</w:t>
      </w:r>
    </w:p>
    <w:p w14:paraId="3A3021BD" w14:textId="77777777" w:rsidR="000615E7" w:rsidRDefault="000615E7" w:rsidP="000615E7">
      <w:pPr>
        <w:pStyle w:val="MISCTableCaptionHeader8pt"/>
      </w:pPr>
      <w:bookmarkStart w:id="99" w:name="_Refd17e55525"/>
      <w:bookmarkStart w:id="100" w:name="_Tocd17e55525"/>
      <w:r w:rsidRPr="008B00AF">
        <w:rPr>
          <w:rStyle w:val="MISCTableCaptionHeaderBold8pt"/>
        </w:rPr>
        <w:t>Table</w:t>
      </w:r>
      <w:bookmarkStart w:id="101" w:name="_Numd17e55525"/>
      <w:r w:rsidR="00F01F81">
        <w:rPr>
          <w:rStyle w:val="MISCTableCaptionHeaderBold8pt"/>
        </w:rPr>
        <w:t xml:space="preserve"> </w:t>
      </w:r>
      <w:r w:rsidRPr="008B00AF">
        <w:rPr>
          <w:rStyle w:val="MISCTableCaptionHeaderBold8pt"/>
        </w:rPr>
        <w:fldChar w:fldCharType="begin"/>
      </w:r>
      <w:r w:rsidRPr="008B00AF">
        <w:rPr>
          <w:rStyle w:val="MISCTableCaptionHeaderBold8pt"/>
        </w:rPr>
        <w:instrText xml:space="preserve"> SEQ Table \* ARABIC </w:instrText>
      </w:r>
      <w:r w:rsidRPr="008B00AF">
        <w:rPr>
          <w:rStyle w:val="MISCTableCaptionHeaderBold8pt"/>
        </w:rPr>
        <w:fldChar w:fldCharType="separate"/>
      </w:r>
      <w:r w:rsidR="0099354B">
        <w:rPr>
          <w:rStyle w:val="MISCTableCaptionHeaderBold8pt"/>
          <w:noProof/>
        </w:rPr>
        <w:t>8</w:t>
      </w:r>
      <w:r w:rsidRPr="008B00AF">
        <w:rPr>
          <w:rStyle w:val="MISCTableCaptionHeaderBold8pt"/>
        </w:rPr>
        <w:fldChar w:fldCharType="end"/>
      </w:r>
      <w:bookmarkEnd w:id="99"/>
      <w:bookmarkEnd w:id="100"/>
      <w:bookmarkEnd w:id="101"/>
      <w:r w:rsidRPr="008B00AF">
        <w:rPr>
          <w:rStyle w:val="MISCTableCaptionHeaderBold8pt"/>
        </w:rPr>
        <w:t>.</w:t>
      </w:r>
      <w:r>
        <w:t xml:space="preserve"> Summary of information required</w:t>
      </w:r>
    </w:p>
    <w:tbl>
      <w:tblPr>
        <w:tblStyle w:val="TableGrid"/>
        <w:tblW w:w="10468"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920"/>
        <w:gridCol w:w="8548"/>
      </w:tblGrid>
      <w:tr w:rsidR="000615E7" w14:paraId="1E5CEDFD" w14:textId="77777777" w:rsidTr="00CD4360">
        <w:trPr>
          <w:cantSplit/>
          <w:trHeight w:val="122"/>
          <w:tblHeader/>
        </w:trPr>
        <w:tc>
          <w:tcPr>
            <w:tcW w:w="1920" w:type="dxa"/>
            <w:tcBorders>
              <w:top w:val="nil"/>
              <w:bottom w:val="single" w:sz="36" w:space="0" w:color="00B388"/>
            </w:tcBorders>
          </w:tcPr>
          <w:p w14:paraId="638B309E" w14:textId="77777777" w:rsidR="000615E7" w:rsidRDefault="000615E7" w:rsidP="00CD4360">
            <w:pPr>
              <w:pStyle w:val="TableSubhead8pt"/>
            </w:pPr>
            <w:r>
              <w:t xml:space="preserve">Component </w:t>
            </w:r>
          </w:p>
        </w:tc>
        <w:tc>
          <w:tcPr>
            <w:tcW w:w="8548" w:type="dxa"/>
            <w:tcBorders>
              <w:top w:val="nil"/>
              <w:bottom w:val="single" w:sz="36" w:space="0" w:color="00B388"/>
            </w:tcBorders>
          </w:tcPr>
          <w:p w14:paraId="6DD4F8E2" w14:textId="77777777" w:rsidR="000615E7" w:rsidRDefault="000615E7" w:rsidP="00CD4360">
            <w:pPr>
              <w:pStyle w:val="TableSubhead8pt"/>
            </w:pPr>
            <w:r>
              <w:t xml:space="preserve">Details </w:t>
            </w:r>
          </w:p>
        </w:tc>
      </w:tr>
      <w:tr w:rsidR="000615E7" w14:paraId="4A9E34C4" w14:textId="77777777" w:rsidTr="00CD4360">
        <w:trPr>
          <w:cantSplit/>
          <w:trHeight w:val="188"/>
        </w:trPr>
        <w:tc>
          <w:tcPr>
            <w:tcW w:w="1920" w:type="dxa"/>
          </w:tcPr>
          <w:p w14:paraId="6E22CE5C" w14:textId="77777777" w:rsidR="000615E7" w:rsidRDefault="000615E7" w:rsidP="00CD4360">
            <w:pPr>
              <w:pStyle w:val="TableBody8pt"/>
            </w:pPr>
            <w:r>
              <w:t xml:space="preserve">Virtual Infrastructure </w:t>
            </w:r>
          </w:p>
        </w:tc>
        <w:tc>
          <w:tcPr>
            <w:tcW w:w="8548" w:type="dxa"/>
          </w:tcPr>
          <w:p w14:paraId="48539C41" w14:textId="77777777" w:rsidR="000615E7" w:rsidRDefault="000615E7" w:rsidP="00CD4360">
            <w:pPr>
              <w:pStyle w:val="TableBody8pt"/>
            </w:pPr>
            <w:r>
              <w:t xml:space="preserve">The FQDN of your vCenter server and the name of the Datacenter. You will also need administrator credentials in order to create templates and spin up virtual machines. </w:t>
            </w:r>
          </w:p>
        </w:tc>
      </w:tr>
      <w:tr w:rsidR="000615E7" w14:paraId="4B79A02C" w14:textId="77777777" w:rsidTr="00CD4360">
        <w:trPr>
          <w:cantSplit/>
          <w:trHeight w:val="540"/>
        </w:trPr>
        <w:tc>
          <w:tcPr>
            <w:tcW w:w="1920" w:type="dxa"/>
          </w:tcPr>
          <w:p w14:paraId="2E082814" w14:textId="77777777" w:rsidR="000615E7" w:rsidRDefault="000615E7" w:rsidP="00CD4360">
            <w:pPr>
              <w:pStyle w:val="TableBody8pt"/>
            </w:pPr>
            <w:r>
              <w:t xml:space="preserve">L3 Network requirements </w:t>
            </w:r>
          </w:p>
        </w:tc>
        <w:tc>
          <w:tcPr>
            <w:tcW w:w="8548" w:type="dxa"/>
          </w:tcPr>
          <w:p w14:paraId="09F65DD0" w14:textId="77777777" w:rsidR="000615E7" w:rsidRDefault="000615E7" w:rsidP="00CD4360">
            <w:pPr>
              <w:pStyle w:val="TableBody8pt"/>
            </w:pPr>
            <w:r>
              <w:t>You will need one IP address for each and every VM configured in the Ansible inventory (see the section</w:t>
            </w:r>
            <w:r>
              <w:rPr>
                <w:u w:val="single"/>
              </w:rPr>
              <w:t xml:space="preserve"> </w:t>
            </w:r>
            <w:hyperlink w:anchor="_Configuring_the_solution" w:history="1">
              <w:r w:rsidRPr="006064CA">
                <w:rPr>
                  <w:rStyle w:val="Hyperlink"/>
                </w:rPr>
                <w:t>Configuring the solution components</w:t>
              </w:r>
            </w:hyperlink>
            <w:r>
              <w:t xml:space="preserve">). The recommended minimal deployment (Linux-only) configures 13 virtual machines so you would need to allocate 13 IP addresses to use this example inventory. If you have a hybrid environment with Windows workers, you will need to increase the allocation. Note that </w:t>
            </w:r>
            <w:r>
              <w:rPr>
                <w:rStyle w:val="BoldEmpha"/>
              </w:rPr>
              <w:t>the Ansible playbooks do not support DHCP</w:t>
            </w:r>
            <w:r>
              <w:t xml:space="preserve"> so you need static IP addresses. All the IPs should be in the same subnet. You will also have to specify the size of the subnet (for example /22 or /24) and the L3 gateway for this subnet. </w:t>
            </w:r>
          </w:p>
        </w:tc>
      </w:tr>
      <w:tr w:rsidR="000615E7" w14:paraId="78C66E80" w14:textId="77777777" w:rsidTr="00CD4360">
        <w:trPr>
          <w:cantSplit/>
          <w:trHeight w:val="265"/>
        </w:trPr>
        <w:tc>
          <w:tcPr>
            <w:tcW w:w="1920" w:type="dxa"/>
          </w:tcPr>
          <w:p w14:paraId="140286E3" w14:textId="77777777" w:rsidR="000615E7" w:rsidRDefault="000615E7" w:rsidP="00CD4360">
            <w:pPr>
              <w:pStyle w:val="TableBody8pt"/>
            </w:pPr>
            <w:r>
              <w:t xml:space="preserve">DNS </w:t>
            </w:r>
          </w:p>
        </w:tc>
        <w:tc>
          <w:tcPr>
            <w:tcW w:w="8548" w:type="dxa"/>
          </w:tcPr>
          <w:p w14:paraId="3FFD7035" w14:textId="77777777" w:rsidR="000615E7" w:rsidRDefault="000615E7" w:rsidP="00CD4360">
            <w:pPr>
              <w:pStyle w:val="TableBody8pt"/>
            </w:pPr>
            <w:r>
              <w:t xml:space="preserve">You will need to know the IP addresses of your DNS server. In addition, all the VMs you configure in the inventory must have their names registered in DNS </w:t>
            </w:r>
            <w:r w:rsidRPr="00A45AEC">
              <w:t>prior to deployment</w:t>
            </w:r>
            <w:r>
              <w:t xml:space="preserve">. In addition, you will need to know the domain name to use for configuring the virtual machines (such as </w:t>
            </w:r>
            <w:r>
              <w:rPr>
                <w:rStyle w:val="CodingLanguage"/>
              </w:rPr>
              <w:t>example.com</w:t>
            </w:r>
            <w:r>
              <w:t xml:space="preserve">) </w:t>
            </w:r>
          </w:p>
        </w:tc>
      </w:tr>
      <w:tr w:rsidR="000615E7" w14:paraId="2CF180D2" w14:textId="77777777" w:rsidTr="00CD4360">
        <w:trPr>
          <w:cantSplit/>
          <w:trHeight w:val="188"/>
        </w:trPr>
        <w:tc>
          <w:tcPr>
            <w:tcW w:w="1920" w:type="dxa"/>
          </w:tcPr>
          <w:p w14:paraId="6F8A2F1D" w14:textId="77777777" w:rsidR="000615E7" w:rsidRDefault="000615E7" w:rsidP="00CD4360">
            <w:pPr>
              <w:pStyle w:val="TableBody8pt"/>
            </w:pPr>
            <w:r>
              <w:t xml:space="preserve">NTP Services </w:t>
            </w:r>
          </w:p>
        </w:tc>
        <w:tc>
          <w:tcPr>
            <w:tcW w:w="8548" w:type="dxa"/>
          </w:tcPr>
          <w:p w14:paraId="233E6D3D" w14:textId="77777777" w:rsidR="000615E7" w:rsidRDefault="000615E7" w:rsidP="00CD4360">
            <w:pPr>
              <w:pStyle w:val="TableBody8pt"/>
            </w:pPr>
            <w:r>
              <w:t xml:space="preserve">You need time services configured in your environment. The deployed solution uses certificates that are time-sensitive. You will need to specify the IP addresses of your time servers (NTP). </w:t>
            </w:r>
          </w:p>
        </w:tc>
      </w:tr>
      <w:tr w:rsidR="000615E7" w14:paraId="19A07295" w14:textId="77777777" w:rsidTr="00CD4360">
        <w:trPr>
          <w:cantSplit/>
          <w:trHeight w:val="111"/>
        </w:trPr>
        <w:tc>
          <w:tcPr>
            <w:tcW w:w="1920" w:type="dxa"/>
          </w:tcPr>
          <w:p w14:paraId="47E7D2F4" w14:textId="77777777" w:rsidR="000615E7" w:rsidRDefault="000615E7" w:rsidP="00CD4360">
            <w:pPr>
              <w:pStyle w:val="TableBody8pt"/>
            </w:pPr>
            <w:r>
              <w:t xml:space="preserve">RHEL Subscription </w:t>
            </w:r>
          </w:p>
        </w:tc>
        <w:tc>
          <w:tcPr>
            <w:tcW w:w="8548" w:type="dxa"/>
          </w:tcPr>
          <w:p w14:paraId="2394AC3D" w14:textId="77777777" w:rsidR="000615E7" w:rsidRDefault="000615E7" w:rsidP="00CD4360">
            <w:pPr>
              <w:pStyle w:val="TableBody8pt"/>
            </w:pPr>
            <w:r>
              <w:t xml:space="preserve">A RHEL subscription is required to pull extra packages that are not on the DVD. </w:t>
            </w:r>
          </w:p>
        </w:tc>
      </w:tr>
      <w:tr w:rsidR="000615E7" w14:paraId="7D1C9986" w14:textId="77777777" w:rsidTr="00CD4360">
        <w:trPr>
          <w:cantSplit/>
          <w:trHeight w:val="325"/>
        </w:trPr>
        <w:tc>
          <w:tcPr>
            <w:tcW w:w="1920" w:type="dxa"/>
          </w:tcPr>
          <w:p w14:paraId="3B58907A" w14:textId="77777777" w:rsidR="000615E7" w:rsidRDefault="000615E7" w:rsidP="00CD4360">
            <w:pPr>
              <w:pStyle w:val="TableBody8pt"/>
            </w:pPr>
            <w:r>
              <w:t xml:space="preserve">Docker Prerequisites </w:t>
            </w:r>
          </w:p>
        </w:tc>
        <w:tc>
          <w:tcPr>
            <w:tcW w:w="8548" w:type="dxa"/>
          </w:tcPr>
          <w:p w14:paraId="4FAB63B3" w14:textId="77777777" w:rsidR="000615E7" w:rsidRDefault="000615E7" w:rsidP="00CD4360">
            <w:pPr>
              <w:pStyle w:val="TableBody8pt"/>
            </w:pPr>
            <w:r>
              <w:t xml:space="preserve">You will need a URL for the official Docker EE software download and a license file. Refer to the Docker documentation to learn more about this URL and the licensing requirements at: </w:t>
            </w:r>
            <w:hyperlink r:id="rId25">
              <w:r>
                <w:rPr>
                  <w:rStyle w:val="Hyperlink"/>
                </w:rPr>
                <w:t>https://docs.docker.com/engine/installation/linux/docker-ee/rhel/</w:t>
              </w:r>
            </w:hyperlink>
            <w:r>
              <w:t xml:space="preserve"> in the section entitled “Docker EE repository URL” </w:t>
            </w:r>
          </w:p>
        </w:tc>
      </w:tr>
      <w:tr w:rsidR="000615E7" w14:paraId="5898A2F4" w14:textId="77777777" w:rsidTr="00CD4360">
        <w:trPr>
          <w:cantSplit/>
          <w:trHeight w:val="254"/>
        </w:trPr>
        <w:tc>
          <w:tcPr>
            <w:tcW w:w="1920" w:type="dxa"/>
          </w:tcPr>
          <w:p w14:paraId="4D3A9F2B" w14:textId="77777777" w:rsidR="000615E7" w:rsidRDefault="000615E7" w:rsidP="00CD4360">
            <w:pPr>
              <w:pStyle w:val="TableBody8pt"/>
            </w:pPr>
            <w:r>
              <w:t xml:space="preserve">Proxy </w:t>
            </w:r>
          </w:p>
        </w:tc>
        <w:tc>
          <w:tcPr>
            <w:tcW w:w="8548" w:type="dxa"/>
          </w:tcPr>
          <w:p w14:paraId="5CF90744" w14:textId="77777777" w:rsidR="000615E7" w:rsidRDefault="000615E7" w:rsidP="00CD4360">
            <w:pPr>
              <w:pStyle w:val="TableBody8pt"/>
            </w:pPr>
            <w:r>
              <w:t xml:space="preserve">The playbooks pull the Docker packages from the Internet. If your environment accesses the Internet through a proxy, you will need the details of the proxy including the fully qualified domain name and the port number. </w:t>
            </w:r>
          </w:p>
        </w:tc>
      </w:tr>
    </w:tbl>
    <w:p w14:paraId="72B05004" w14:textId="77777777" w:rsidR="000615E7" w:rsidRDefault="000615E7" w:rsidP="0058095B">
      <w:pPr>
        <w:pStyle w:val="BodyTextMetricHPELight10pt"/>
      </w:pPr>
      <w:bookmarkStart w:id="102" w:name="_Refd17e55652"/>
      <w:bookmarkStart w:id="103" w:name="_Tocd17e55652"/>
    </w:p>
    <w:p w14:paraId="70FAA070" w14:textId="77777777" w:rsidR="000615E7" w:rsidRDefault="000615E7" w:rsidP="000615E7">
      <w:pPr>
        <w:pStyle w:val="Heading2"/>
      </w:pPr>
      <w:bookmarkStart w:id="104" w:name="_Toc531698790"/>
      <w:bookmarkStart w:id="105" w:name="_Toc6318906"/>
      <w:r>
        <w:lastRenderedPageBreak/>
        <w:t>Enable vSphere High Availability (HA)</w:t>
      </w:r>
      <w:bookmarkEnd w:id="102"/>
      <w:bookmarkEnd w:id="103"/>
      <w:bookmarkEnd w:id="104"/>
      <w:bookmarkEnd w:id="105"/>
    </w:p>
    <w:p w14:paraId="59E9D39C" w14:textId="77777777" w:rsidR="000615E7" w:rsidRDefault="000615E7" w:rsidP="0058095B">
      <w:pPr>
        <w:pStyle w:val="BodyTextMetricHPELight10pt"/>
      </w:pPr>
      <w:r>
        <w:t>You must enable vSphere High Availability (HA) to support virtual machine failover during a HA event such as a host failure. Sufficient CPU and memory resources must be reserved across the system so that all VMs on the affected host(s) can fail over to remaining available hosts in the system. You configure an Admission Control Policy (ACP) to specify the percentage CPU and memory to reserve on all the hosts in the cluster to support HA functionality.</w:t>
      </w:r>
    </w:p>
    <w:p w14:paraId="7A67E94D" w14:textId="77777777" w:rsidR="000615E7" w:rsidRDefault="000615E7" w:rsidP="000615E7">
      <w:pPr>
        <w:pStyle w:val="MISCNote-Ruleabove"/>
      </w:pPr>
      <w:r>
        <w:t>Note</w:t>
      </w:r>
    </w:p>
    <w:p w14:paraId="7F6E22CF" w14:textId="77777777" w:rsidR="000615E7" w:rsidRDefault="000615E7" w:rsidP="000615E7">
      <w:pPr>
        <w:pStyle w:val="MISCNote-Rulebelow"/>
      </w:pPr>
      <w:r>
        <w:t>You should not use the default Admission Control Policy. Instead, you should calculate the memory and CPU requirements that are specific to your environment.</w:t>
      </w:r>
    </w:p>
    <w:p w14:paraId="3F3A5882" w14:textId="77777777" w:rsidR="000615E7" w:rsidRDefault="000615E7" w:rsidP="000615E7">
      <w:pPr>
        <w:pStyle w:val="Heading2"/>
      </w:pPr>
      <w:bookmarkStart w:id="106" w:name="_Refd17e55668"/>
      <w:bookmarkStart w:id="107" w:name="_Tocd17e55668"/>
      <w:bookmarkStart w:id="108" w:name="_Toc531698791"/>
      <w:bookmarkStart w:id="109" w:name="_Toc6318907"/>
      <w:r>
        <w:t>Install vSphere Docker Volume Service driver on all ESXi hosts</w:t>
      </w:r>
      <w:bookmarkEnd w:id="106"/>
      <w:bookmarkEnd w:id="107"/>
      <w:bookmarkEnd w:id="108"/>
      <w:bookmarkEnd w:id="109"/>
    </w:p>
    <w:p w14:paraId="3C625010" w14:textId="77777777" w:rsidR="000615E7" w:rsidRDefault="000615E7" w:rsidP="0058095B">
      <w:pPr>
        <w:pStyle w:val="BodyTextMetricHPELight10pt"/>
      </w:pPr>
      <w:r>
        <w:t>vSphere Docker Volume Service technology enables stateful containers to access the storage volumes. Setting this up is a one-off manual step. In order to be able to use Docker volumes using the vSphere driver, you must first install the latest release of the vSphere Docker Volume Service (vDVS) driver, which is available as a vSphere Installation Bundle (VIB). To perform this operation, log in to each of the ESXi hosts and then download and install the latest release of vDVS driver.</w:t>
      </w:r>
    </w:p>
    <w:p w14:paraId="22A651AD" w14:textId="77777777" w:rsidR="00F01F81" w:rsidRPr="00F01F81" w:rsidRDefault="00F01F81" w:rsidP="0058095B">
      <w:pPr>
        <w:pStyle w:val="BodyTextMetricHPELight10pt"/>
        <w:rPr>
          <w:rStyle w:val="CodingLanguage"/>
        </w:rPr>
      </w:pPr>
      <w:r w:rsidRPr="00F01F81">
        <w:rPr>
          <w:rStyle w:val="CodingLanguage"/>
        </w:rPr>
        <w:t># esxcli software vib install -v /tmp/vmware-esx-vmdkops-&lt;version&gt;.vib --no-sig-check</w:t>
      </w:r>
    </w:p>
    <w:p w14:paraId="619827D9" w14:textId="77777777" w:rsidR="000615E7" w:rsidRDefault="000615E7" w:rsidP="0058095B">
      <w:pPr>
        <w:pStyle w:val="BodyTextMetricHPELight10pt"/>
      </w:pPr>
      <w:r>
        <w:t xml:space="preserve">More information on how to download and install the driver can be found at </w:t>
      </w:r>
      <w:hyperlink r:id="rId26">
        <w:r>
          <w:rPr>
            <w:rStyle w:val="Hyperlink"/>
          </w:rPr>
          <w:t>http://vmware.github.io/vsphere-storage-for-docker/documentation/install.html</w:t>
        </w:r>
      </w:hyperlink>
      <w:r>
        <w:t>.The version of the driver tested in this configuration is 0.21.2.</w:t>
      </w:r>
    </w:p>
    <w:p w14:paraId="253D8D0B" w14:textId="5F3C05B8" w:rsidR="000615E7" w:rsidRDefault="000615E7" w:rsidP="000615E7">
      <w:pPr>
        <w:pStyle w:val="Heading2"/>
      </w:pPr>
      <w:bookmarkStart w:id="110" w:name="_Refd17e55691"/>
      <w:bookmarkStart w:id="111" w:name="_Tocd17e55691"/>
      <w:bookmarkStart w:id="112" w:name="_Toc531698792"/>
      <w:bookmarkStart w:id="113" w:name="_Toc6318908"/>
      <w:r>
        <w:t>Create the Ansible node</w:t>
      </w:r>
      <w:bookmarkEnd w:id="110"/>
      <w:bookmarkEnd w:id="111"/>
      <w:bookmarkEnd w:id="112"/>
      <w:r w:rsidR="00C215F0">
        <w:t xml:space="preserve"> on Fedora</w:t>
      </w:r>
      <w:bookmarkEnd w:id="113"/>
    </w:p>
    <w:p w14:paraId="4558B756" w14:textId="671A5C43" w:rsidR="000615E7" w:rsidRDefault="00C215F0" w:rsidP="0058095B">
      <w:pPr>
        <w:pStyle w:val="BodyTextMetricHPELight10pt"/>
      </w:pPr>
      <w:r w:rsidRPr="00C215F0">
        <w:t xml:space="preserve">The Docker Synergy playbooks rely on the </w:t>
      </w:r>
      <w:hyperlink r:id="rId27" w:history="1">
        <w:r w:rsidRPr="00C215F0">
          <w:rPr>
            <w:rStyle w:val="Hyperlink"/>
          </w:rPr>
          <w:t>Ansible Modules for HPE OneView</w:t>
        </w:r>
      </w:hyperlink>
      <w:r w:rsidRPr="00C215F0">
        <w:t xml:space="preserve"> project when deploying bare metal resources. As a result, there is a requirement to run a newer version of Python than is available by default on RHEL. In this release of the Docker Synergy solution, it is required to deploy your Ansible contoller on Fedora, to take advantage of the built-in support for Python 3</w:t>
      </w:r>
      <w:r>
        <w:t>.</w:t>
      </w:r>
    </w:p>
    <w:p w14:paraId="79526EF9" w14:textId="21FDF0AB" w:rsidR="00C215F0" w:rsidRDefault="00C215F0" w:rsidP="00C215F0">
      <w:pPr>
        <w:pStyle w:val="Heading3"/>
      </w:pPr>
      <w:r w:rsidRPr="00C215F0">
        <w:t>Create Fedora VM</w:t>
      </w:r>
    </w:p>
    <w:p w14:paraId="06E926E2" w14:textId="0E011CED" w:rsidR="00C215F0" w:rsidRDefault="00C215F0" w:rsidP="00C215F0">
      <w:pPr>
        <w:pStyle w:val="BodyTextMetricHPELight10pt"/>
      </w:pPr>
      <w:r w:rsidRPr="00C215F0">
        <w:t>Create a Virtual Machine with the following characteristics:</w:t>
      </w:r>
    </w:p>
    <w:p w14:paraId="5BBF6D5A" w14:textId="0C2F3D10" w:rsidR="00C215F0" w:rsidRDefault="00C215F0" w:rsidP="00C215F0">
      <w:pPr>
        <w:pStyle w:val="BulletLevel1"/>
      </w:pPr>
      <w:r w:rsidRPr="00C215F0">
        <w:rPr>
          <w:rStyle w:val="BoldEmpha"/>
        </w:rPr>
        <w:t>Guest OS:</w:t>
      </w:r>
      <w:r w:rsidRPr="00C215F0">
        <w:t xml:space="preserve"> Red Hat Fedora (64-bit)</w:t>
      </w:r>
    </w:p>
    <w:p w14:paraId="13F23E86" w14:textId="10ED473C" w:rsidR="00C215F0" w:rsidRDefault="00C215F0" w:rsidP="00C215F0">
      <w:pPr>
        <w:pStyle w:val="BulletLevel1"/>
      </w:pPr>
      <w:r w:rsidRPr="00C215F0">
        <w:rPr>
          <w:rStyle w:val="BoldEmpha"/>
        </w:rPr>
        <w:t>Disk:</w:t>
      </w:r>
      <w:r w:rsidRPr="00C215F0">
        <w:t xml:space="preserve"> 50G (thin provisioning)</w:t>
      </w:r>
    </w:p>
    <w:p w14:paraId="732B4390" w14:textId="672B9FE6" w:rsidR="00C215F0" w:rsidRDefault="00C215F0" w:rsidP="00C215F0">
      <w:pPr>
        <w:pStyle w:val="BulletLevel1"/>
      </w:pPr>
      <w:r w:rsidRPr="00C215F0">
        <w:rPr>
          <w:rStyle w:val="BoldEmpha"/>
        </w:rPr>
        <w:t>CPU:</w:t>
      </w:r>
      <w:r w:rsidRPr="00C215F0">
        <w:t xml:space="preserve"> 2</w:t>
      </w:r>
    </w:p>
    <w:p w14:paraId="05FF47E3" w14:textId="3B1BBE96" w:rsidR="00C215F0" w:rsidRDefault="00C215F0" w:rsidP="00C215F0">
      <w:pPr>
        <w:pStyle w:val="BulletLevel1"/>
      </w:pPr>
      <w:r w:rsidRPr="00C215F0">
        <w:rPr>
          <w:rStyle w:val="BoldEmpha"/>
        </w:rPr>
        <w:t xml:space="preserve">RAM: </w:t>
      </w:r>
      <w:r w:rsidRPr="00C215F0">
        <w:t>4 GB</w:t>
      </w:r>
    </w:p>
    <w:p w14:paraId="4A424A17" w14:textId="3BB68562" w:rsidR="00C215F0" w:rsidRDefault="00C215F0" w:rsidP="00C215F0">
      <w:pPr>
        <w:pStyle w:val="BulletLevel1LastBeforeBodycopy"/>
      </w:pPr>
      <w:r w:rsidRPr="00C215F0">
        <w:rPr>
          <w:rStyle w:val="BoldEmpha"/>
        </w:rPr>
        <w:t xml:space="preserve">Ethernet Adapter: </w:t>
      </w:r>
      <w:r w:rsidRPr="00C215F0">
        <w:t>VMXNET 3, connected to your Ansible or management network</w:t>
      </w:r>
    </w:p>
    <w:p w14:paraId="012934E9" w14:textId="393302F6" w:rsidR="00C215F0" w:rsidRDefault="00C215F0" w:rsidP="008958C5">
      <w:pPr>
        <w:pStyle w:val="BodyTextMetricHPELight10pt"/>
      </w:pPr>
      <w:r w:rsidRPr="00C215F0">
        <w:t>Install Fedora Server 29 using the appropriate ISO image for the distro (x86 64 bit) and in the Software Selection section, choose:</w:t>
      </w:r>
    </w:p>
    <w:p w14:paraId="7505649E" w14:textId="3F3F747D" w:rsidR="00C215F0" w:rsidRDefault="00C215F0" w:rsidP="00C215F0">
      <w:pPr>
        <w:pStyle w:val="BulletLevel1"/>
      </w:pPr>
      <w:r w:rsidRPr="00C215F0">
        <w:rPr>
          <w:rStyle w:val="BoldEmpha"/>
        </w:rPr>
        <w:t>Base Environment:</w:t>
      </w:r>
      <w:r w:rsidRPr="00C215F0">
        <w:t xml:space="preserve"> Fedora Server Edition</w:t>
      </w:r>
    </w:p>
    <w:p w14:paraId="07AA9279" w14:textId="50F17F81" w:rsidR="00C215F0" w:rsidRDefault="00C215F0" w:rsidP="00C215F0">
      <w:pPr>
        <w:pStyle w:val="BulletLevel1"/>
      </w:pPr>
      <w:r w:rsidRPr="00C215F0">
        <w:rPr>
          <w:rStyle w:val="BoldEmpha"/>
        </w:rPr>
        <w:t>Add-Ons for Selected Environment:</w:t>
      </w:r>
      <w:r w:rsidRPr="00C215F0">
        <w:t xml:space="preserve"> Guest Agent</w:t>
      </w:r>
    </w:p>
    <w:p w14:paraId="0BBDE107" w14:textId="3E9DBDF8" w:rsidR="00C215F0" w:rsidRDefault="00C215F0" w:rsidP="00C215F0">
      <w:pPr>
        <w:pStyle w:val="BodyTextMetricHPELight10pt"/>
      </w:pPr>
      <w:r w:rsidRPr="00C215F0">
        <w:t>Select your language, keyboard, and timezone settings and re-boot when the installation finishes.</w:t>
      </w:r>
    </w:p>
    <w:p w14:paraId="448DA5F7" w14:textId="6B4D583E" w:rsidR="00C215F0" w:rsidRDefault="00C215F0" w:rsidP="00C215F0">
      <w:pPr>
        <w:pStyle w:val="BodyTextMetricHPELight10pt"/>
      </w:pPr>
      <w:r w:rsidRPr="00C215F0">
        <w:t xml:space="preserve">Configure your networking and check your connectivity before moving on to the next section. If you are operating behind a proxy, configure DNF by editing </w:t>
      </w:r>
      <w:r w:rsidRPr="00C215F0">
        <w:rPr>
          <w:rStyle w:val="CodingLanguage"/>
        </w:rPr>
        <w:t>/etc/dnf/dnf.conf</w:t>
      </w:r>
      <w:r w:rsidRPr="00C215F0">
        <w:t xml:space="preserve">, as outlined </w:t>
      </w:r>
      <w:hyperlink r:id="rId28" w:history="1">
        <w:r w:rsidRPr="00C215F0">
          <w:rPr>
            <w:rStyle w:val="Hyperlink"/>
          </w:rPr>
          <w:t>here</w:t>
        </w:r>
      </w:hyperlink>
      <w:r w:rsidRPr="00C215F0">
        <w:t>.</w:t>
      </w:r>
    </w:p>
    <w:p w14:paraId="43051BE1" w14:textId="355D9589" w:rsidR="00B6277E" w:rsidRDefault="00B6277E" w:rsidP="00B6277E">
      <w:pPr>
        <w:pStyle w:val="Heading3"/>
      </w:pPr>
      <w:r w:rsidRPr="00B6277E">
        <w:t>Install Ansible and required modules</w:t>
      </w:r>
    </w:p>
    <w:p w14:paraId="5BEABDB2" w14:textId="4FC6E0C4" w:rsidR="00B6277E" w:rsidRDefault="00B6277E" w:rsidP="00B6277E">
      <w:pPr>
        <w:pStyle w:val="BodyTextMetricHPELight10pt"/>
      </w:pPr>
      <w:r w:rsidRPr="00B6277E">
        <w:t>Login the root account and run the following commands:</w:t>
      </w:r>
    </w:p>
    <w:p w14:paraId="1BA99EF7" w14:textId="6823AFA8" w:rsidR="00B6277E" w:rsidRPr="00B6277E" w:rsidRDefault="00B6277E" w:rsidP="00B6277E">
      <w:pPr>
        <w:pStyle w:val="BodyTextMetricHPELight10pt"/>
        <w:rPr>
          <w:rStyle w:val="CodingLanguage"/>
        </w:rPr>
      </w:pPr>
      <w:r w:rsidRPr="00B6277E">
        <w:rPr>
          <w:rStyle w:val="CodingLanguage"/>
        </w:rPr>
        <w:t>dnf update –y</w:t>
      </w:r>
      <w:r w:rsidRPr="00B6277E">
        <w:rPr>
          <w:rStyle w:val="CodingLanguage"/>
        </w:rPr>
        <w:br/>
        <w:t>dnf install -y git</w:t>
      </w:r>
      <w:r w:rsidRPr="00B6277E">
        <w:rPr>
          <w:rStyle w:val="CodingLanguage"/>
        </w:rPr>
        <w:br/>
        <w:t>dnf install -y ansible</w:t>
      </w:r>
      <w:r w:rsidRPr="00B6277E">
        <w:rPr>
          <w:rStyle w:val="CodingLanguage"/>
        </w:rPr>
        <w:br/>
        <w:t>dnf install -y python3-netaddr</w:t>
      </w:r>
      <w:r w:rsidRPr="00B6277E">
        <w:rPr>
          <w:rStyle w:val="CodingLanguage"/>
        </w:rPr>
        <w:br/>
      </w:r>
      <w:r w:rsidRPr="00B6277E">
        <w:rPr>
          <w:rStyle w:val="CodingLanguage"/>
        </w:rPr>
        <w:lastRenderedPageBreak/>
        <w:t>dnf install -y python3-requests</w:t>
      </w:r>
      <w:r w:rsidRPr="00B6277E">
        <w:rPr>
          <w:rStyle w:val="CodingLanguage"/>
        </w:rPr>
        <w:br/>
        <w:t>dnf install -y python3-pyvmomi</w:t>
      </w:r>
      <w:r w:rsidRPr="00B6277E">
        <w:rPr>
          <w:rStyle w:val="CodingLanguage"/>
        </w:rPr>
        <w:br/>
        <w:t>dnf install -y python3-pip</w:t>
      </w:r>
      <w:r w:rsidRPr="00B6277E">
        <w:rPr>
          <w:rStyle w:val="CodingLanguage"/>
        </w:rPr>
        <w:br/>
        <w:t>dnf install -y python3-winrm</w:t>
      </w:r>
      <w:r w:rsidRPr="00B6277E">
        <w:rPr>
          <w:rStyle w:val="CodingLanguage"/>
        </w:rPr>
        <w:br/>
        <w:t xml:space="preserve"> </w:t>
      </w:r>
      <w:r w:rsidRPr="00B6277E">
        <w:rPr>
          <w:rStyle w:val="CodingLanguage"/>
        </w:rPr>
        <w:br/>
        <w:t>cd /usr/bin</w:t>
      </w:r>
      <w:r w:rsidRPr="00B6277E">
        <w:rPr>
          <w:rStyle w:val="CodingLanguage"/>
        </w:rPr>
        <w:br/>
        <w:t>ln -s python3.7 python</w:t>
      </w:r>
      <w:r w:rsidRPr="00B6277E">
        <w:rPr>
          <w:rStyle w:val="CodingLanguage"/>
        </w:rPr>
        <w:br/>
      </w:r>
      <w:r w:rsidRPr="00B6277E">
        <w:rPr>
          <w:rStyle w:val="CodingLanguage"/>
        </w:rPr>
        <w:br/>
        <w:t># install the python HPE OneView SDK</w:t>
      </w:r>
      <w:r w:rsidRPr="00B6277E">
        <w:rPr>
          <w:rStyle w:val="CodingLanguage"/>
        </w:rPr>
        <w:br/>
        <w:t>cd</w:t>
      </w:r>
      <w:r w:rsidRPr="00B6277E">
        <w:rPr>
          <w:rStyle w:val="CodingLanguage"/>
        </w:rPr>
        <w:br/>
        <w:t>git clone https://github.com/HewlettPackard/python-hpOneView.git</w:t>
      </w:r>
      <w:r w:rsidRPr="00B6277E">
        <w:rPr>
          <w:rStyle w:val="CodingLanguage"/>
        </w:rPr>
        <w:br/>
        <w:t>cd python-hpOneView/</w:t>
      </w:r>
      <w:r w:rsidRPr="00B6277E">
        <w:rPr>
          <w:rStyle w:val="CodingLanguage"/>
        </w:rPr>
        <w:br/>
        <w:t>pip3 install .</w:t>
      </w:r>
      <w:r w:rsidRPr="00B6277E">
        <w:rPr>
          <w:rStyle w:val="CodingLanguage"/>
        </w:rPr>
        <w:br/>
      </w:r>
      <w:r w:rsidRPr="00B6277E">
        <w:rPr>
          <w:rStyle w:val="CodingLanguage"/>
        </w:rPr>
        <w:br/>
        <w:t># Install the ONeview Ansible Modules</w:t>
      </w:r>
      <w:r w:rsidRPr="00B6277E">
        <w:rPr>
          <w:rStyle w:val="CodingLanguage"/>
        </w:rPr>
        <w:br/>
        <w:t>cd</w:t>
      </w:r>
      <w:r w:rsidRPr="00B6277E">
        <w:rPr>
          <w:rStyle w:val="CodingLanguage"/>
        </w:rPr>
        <w:br/>
        <w:t>git clone https://github.com/HewlettPackard/oneview-ansible.git</w:t>
      </w:r>
      <w:r w:rsidRPr="00B6277E">
        <w:rPr>
          <w:rStyle w:val="CodingLanguage"/>
        </w:rPr>
        <w:br/>
      </w:r>
      <w:r w:rsidRPr="00B6277E">
        <w:rPr>
          <w:rStyle w:val="CodingLanguage"/>
        </w:rPr>
        <w:br/>
        <w:t># Configure ansible</w:t>
      </w:r>
      <w:r w:rsidRPr="00B6277E">
        <w:rPr>
          <w:rStyle w:val="CodingLanguage"/>
        </w:rPr>
        <w:br/>
        <w:t>cat &lt;&lt;EOF &gt;&gt;~/.bashrc</w:t>
      </w:r>
      <w:r w:rsidRPr="00B6277E">
        <w:rPr>
          <w:rStyle w:val="CodingLanguage"/>
        </w:rPr>
        <w:br/>
        <w:t>export ANSIBLE_LIBRARY=/root/oneview-ansible/library</w:t>
      </w:r>
      <w:r w:rsidRPr="00B6277E">
        <w:rPr>
          <w:rStyle w:val="CodingLanguage"/>
        </w:rPr>
        <w:br/>
        <w:t>export ANSIBLE_MODULE_UTILS=/root/oneview-ansible/library/module_utils</w:t>
      </w:r>
      <w:r w:rsidRPr="00B6277E">
        <w:rPr>
          <w:rStyle w:val="CodingLanguage"/>
        </w:rPr>
        <w:br/>
        <w:t>EOF</w:t>
      </w:r>
      <w:r w:rsidRPr="00B6277E">
        <w:rPr>
          <w:rStyle w:val="CodingLanguage"/>
        </w:rPr>
        <w:br/>
      </w:r>
      <w:r w:rsidRPr="00B6277E">
        <w:rPr>
          <w:rStyle w:val="CodingLanguage"/>
        </w:rPr>
        <w:br/>
        <w:t>source ~/.bashrc</w:t>
      </w:r>
    </w:p>
    <w:p w14:paraId="194E2F24" w14:textId="77777777" w:rsidR="000615E7" w:rsidRDefault="000615E7" w:rsidP="000615E7">
      <w:pPr>
        <w:pStyle w:val="Heading2"/>
      </w:pPr>
      <w:bookmarkStart w:id="114" w:name="_Create_the_Red"/>
      <w:bookmarkStart w:id="115" w:name="_Refd17e55834"/>
      <w:bookmarkStart w:id="116" w:name="_Tocd17e55834"/>
      <w:bookmarkStart w:id="117" w:name="_Toc531698793"/>
      <w:bookmarkStart w:id="118" w:name="_Toc6318909"/>
      <w:bookmarkEnd w:id="114"/>
      <w:r>
        <w:t>Create the Red Hat Linux template</w:t>
      </w:r>
      <w:bookmarkEnd w:id="115"/>
      <w:bookmarkEnd w:id="116"/>
      <w:bookmarkEnd w:id="117"/>
      <w:bookmarkEnd w:id="118"/>
    </w:p>
    <w:p w14:paraId="67734A7F" w14:textId="77777777" w:rsidR="000615E7" w:rsidRDefault="000615E7" w:rsidP="0058095B">
      <w:pPr>
        <w:pStyle w:val="BodyTextMetricHPELight10pt"/>
      </w:pPr>
      <w:r>
        <w:t xml:space="preserve">To create the Red Hat Linux VM template that you will use as the base for all your nodes, you first create a Virtual Machine with the OS installed and then convert the Virtual Machine to a VM Template. The VM Template is created as lean as possible, with any additional software installs and/or system configuration performed subsequently using Ansible. </w:t>
      </w:r>
    </w:p>
    <w:p w14:paraId="4CFDE2D9" w14:textId="77777777" w:rsidR="000615E7" w:rsidRDefault="000615E7" w:rsidP="0058095B">
      <w:pPr>
        <w:pStyle w:val="BodyTextMetricHPELight10pt"/>
      </w:pPr>
      <w:r>
        <w:t>As the creation of the template is a one-off task, this procedure has not been automated. The steps required to manually create a VM template are outlined below.</w:t>
      </w:r>
    </w:p>
    <w:p w14:paraId="42F46A36" w14:textId="77777777" w:rsidR="000615E7" w:rsidRDefault="000615E7" w:rsidP="0058095B">
      <w:pPr>
        <w:pStyle w:val="BodyTextMetricHPELight10pt"/>
      </w:pPr>
      <w:r>
        <w:t xml:space="preserve">Log in to vCenter and create a new Virtual Machine with the following characteristics: </w:t>
      </w:r>
    </w:p>
    <w:p w14:paraId="359B691E" w14:textId="77777777" w:rsidR="000615E7" w:rsidRDefault="000615E7" w:rsidP="000615E7">
      <w:pPr>
        <w:pStyle w:val="BulletLevel2"/>
        <w:tabs>
          <w:tab w:val="num" w:pos="374"/>
        </w:tabs>
      </w:pPr>
      <w:r>
        <w:t xml:space="preserve">Guest OS Family: Linux, Guest OS Version: Red Hat Enterprise Linux (64-bit) </w:t>
      </w:r>
    </w:p>
    <w:p w14:paraId="261C7306" w14:textId="77777777" w:rsidR="000615E7" w:rsidRDefault="000615E7" w:rsidP="000615E7">
      <w:pPr>
        <w:pStyle w:val="BulletLevel2"/>
        <w:tabs>
          <w:tab w:val="num" w:pos="374"/>
        </w:tabs>
      </w:pPr>
      <w:r>
        <w:t xml:space="preserve">Hard Disk size: 50GB, (Thin provisioning) </w:t>
      </w:r>
    </w:p>
    <w:p w14:paraId="2C757FD4" w14:textId="77777777" w:rsidR="000615E7" w:rsidRDefault="000615E7" w:rsidP="000615E7">
      <w:pPr>
        <w:pStyle w:val="BulletLevel2"/>
        <w:tabs>
          <w:tab w:val="num" w:pos="374"/>
        </w:tabs>
      </w:pPr>
      <w:r>
        <w:t xml:space="preserve">A single network controller connected to the network or VLAN of your choice. All VMs will connect to this same network. </w:t>
      </w:r>
    </w:p>
    <w:p w14:paraId="32B5A8E8" w14:textId="77777777" w:rsidR="000615E7" w:rsidRDefault="000615E7" w:rsidP="000615E7">
      <w:pPr>
        <w:pStyle w:val="BulletLevel2LastBeforeBodycopy"/>
      </w:pPr>
      <w:r>
        <w:t xml:space="preserve">Optionally you can remove the floppy drive </w:t>
      </w:r>
    </w:p>
    <w:p w14:paraId="7E1D8B4B" w14:textId="77777777" w:rsidR="000615E7" w:rsidRDefault="000615E7" w:rsidP="0058095B">
      <w:pPr>
        <w:pStyle w:val="BodyTextMetricHPELight10pt"/>
      </w:pPr>
      <w:r>
        <w:t>Install Red Hat Enterprise 7:</w:t>
      </w:r>
    </w:p>
    <w:p w14:paraId="4E75B33B" w14:textId="77777777" w:rsidR="000615E7" w:rsidRDefault="000615E7" w:rsidP="000001BE">
      <w:pPr>
        <w:pStyle w:val="NumberedList-Level1"/>
        <w:numPr>
          <w:ilvl w:val="0"/>
          <w:numId w:val="21"/>
        </w:numPr>
      </w:pPr>
      <w:r>
        <w:t xml:space="preserve">Select a language which is supported by Docker </w:t>
      </w:r>
    </w:p>
    <w:p w14:paraId="1469C95C" w14:textId="77777777" w:rsidR="000615E7" w:rsidRDefault="000615E7" w:rsidP="00CD4360">
      <w:pPr>
        <w:pStyle w:val="NumberedList-Level1"/>
      </w:pPr>
      <w:r>
        <w:t xml:space="preserve">For the software selection, choose </w:t>
      </w:r>
      <w:r>
        <w:rPr>
          <w:rStyle w:val="BoldEmpha"/>
        </w:rPr>
        <w:t>Infrastructure Server</w:t>
      </w:r>
      <w:r>
        <w:t xml:space="preserve"> as the base environment and add the </w:t>
      </w:r>
      <w:r>
        <w:rPr>
          <w:rStyle w:val="BoldEmpha"/>
        </w:rPr>
        <w:t>Guest Agents</w:t>
      </w:r>
      <w:r>
        <w:t xml:space="preserve"> from the lists of add-ons available for this environment. The Infrastructure Server environment is selected here versus the Minimal Install because Customization of Linux guest operating systems requires that Perl is installed in the Linux guest operating system. </w:t>
      </w:r>
    </w:p>
    <w:p w14:paraId="395E899E" w14:textId="77777777" w:rsidR="000615E7" w:rsidRDefault="000615E7" w:rsidP="00CD4360">
      <w:pPr>
        <w:pStyle w:val="NumberedList-Level1"/>
      </w:pPr>
      <w:r>
        <w:t xml:space="preserve">Configure the network settings so that you can later access the VM using SSH. Specify an IP address for the network interface, a default gateway, DNS settings and possibly any HTTP/HTTPS proxies that apply in your environment. </w:t>
      </w:r>
    </w:p>
    <w:p w14:paraId="7AD238E7" w14:textId="77777777" w:rsidR="00CD4360" w:rsidRDefault="000615E7" w:rsidP="00CD4360">
      <w:pPr>
        <w:pStyle w:val="NumberedList-Level1"/>
      </w:pPr>
      <w:r>
        <w:t xml:space="preserve">Specify a password for the root account and optionally created an admin user. </w:t>
      </w:r>
    </w:p>
    <w:p w14:paraId="5F594DAB" w14:textId="2D8FFBB1" w:rsidR="005C3C89" w:rsidRPr="00556BE6" w:rsidRDefault="000615E7" w:rsidP="00556BE6">
      <w:pPr>
        <w:pStyle w:val="NumberedList-Level1LastBeforeBodycopy"/>
      </w:pPr>
      <w:r>
        <w:t xml:space="preserve">Wait for the installation to finish and for the VM to reboot. </w:t>
      </w:r>
      <w:bookmarkStart w:id="119" w:name="_Refd17e55899"/>
      <w:bookmarkStart w:id="120" w:name="_Tocd17e55899"/>
    </w:p>
    <w:p w14:paraId="5183AC0D" w14:textId="55E9D3A7" w:rsidR="005A21F1" w:rsidRDefault="005A21F1" w:rsidP="000615E7">
      <w:pPr>
        <w:pStyle w:val="Heading3"/>
      </w:pPr>
      <w:r>
        <w:lastRenderedPageBreak/>
        <w:t>Update packages</w:t>
      </w:r>
    </w:p>
    <w:p w14:paraId="7A40F75A" w14:textId="5A19A281" w:rsidR="005A21F1" w:rsidRPr="005A21F1" w:rsidRDefault="005A21F1" w:rsidP="005A21F1">
      <w:pPr>
        <w:pStyle w:val="BodyTextMetricHPELight10pt"/>
      </w:pPr>
      <w:r>
        <w:t xml:space="preserve">Use </w:t>
      </w:r>
      <w:r w:rsidRPr="005A21F1">
        <w:rPr>
          <w:rStyle w:val="CodingLanguage"/>
        </w:rPr>
        <w:t>yum update</w:t>
      </w:r>
      <w:r>
        <w:t xml:space="preserve"> to install the latest packages, </w:t>
      </w:r>
      <w:r w:rsidRPr="005A21F1">
        <w:t>configuring a proxy if required.</w:t>
      </w:r>
    </w:p>
    <w:p w14:paraId="323E0A63" w14:textId="48CACC01" w:rsidR="005A21F1" w:rsidRPr="005A21F1" w:rsidRDefault="005A21F1" w:rsidP="005A21F1">
      <w:pPr>
        <w:pStyle w:val="BodyTextMetricHPELight10pt"/>
        <w:rPr>
          <w:rStyle w:val="CodingLanguage"/>
        </w:rPr>
      </w:pPr>
      <w:r w:rsidRPr="005A21F1">
        <w:rPr>
          <w:rStyle w:val="CodingLanguage"/>
        </w:rPr>
        <w:t># subscription-manager config --server.proxy_hostname=&lt;proxy IP&gt; -</w:t>
      </w:r>
      <w:r>
        <w:rPr>
          <w:rStyle w:val="CodingLanguage"/>
        </w:rPr>
        <w:t>-server.proxy_port=&lt;proxy port&gt;</w:t>
      </w:r>
      <w:r>
        <w:rPr>
          <w:rStyle w:val="CodingLanguage"/>
        </w:rPr>
        <w:br/>
      </w:r>
      <w:r w:rsidRPr="005A21F1">
        <w:rPr>
          <w:rStyle w:val="CodingLanguage"/>
        </w:rPr>
        <w:t># subscription-</w:t>
      </w:r>
      <w:r>
        <w:rPr>
          <w:rStyle w:val="CodingLanguage"/>
        </w:rPr>
        <w:t>manager register --auto-attach</w:t>
      </w:r>
      <w:r>
        <w:rPr>
          <w:rStyle w:val="CodingLanguage"/>
        </w:rPr>
        <w:br/>
      </w:r>
      <w:r>
        <w:rPr>
          <w:rStyle w:val="CodingLanguage"/>
        </w:rPr>
        <w:br/>
        <w:t># subscription-manager repos \</w:t>
      </w:r>
      <w:r>
        <w:rPr>
          <w:rStyle w:val="CodingLanguage"/>
        </w:rPr>
        <w:br/>
        <w:t>--enable=rhel-7-server-rpms \</w:t>
      </w:r>
      <w:r>
        <w:rPr>
          <w:rStyle w:val="CodingLanguage"/>
        </w:rPr>
        <w:br/>
      </w:r>
      <w:r w:rsidRPr="005A21F1">
        <w:rPr>
          <w:rStyle w:val="CodingLanguage"/>
        </w:rPr>
        <w:t>--e</w:t>
      </w:r>
      <w:r>
        <w:rPr>
          <w:rStyle w:val="CodingLanguage"/>
        </w:rPr>
        <w:t>nable=rhel-7-server-extras-rpms</w:t>
      </w:r>
      <w:r>
        <w:rPr>
          <w:rStyle w:val="CodingLanguage"/>
        </w:rPr>
        <w:br/>
      </w:r>
      <w:r>
        <w:rPr>
          <w:rStyle w:val="CodingLanguage"/>
        </w:rPr>
        <w:br/>
        <w:t># yum update</w:t>
      </w:r>
      <w:r>
        <w:rPr>
          <w:rStyle w:val="CodingLanguage"/>
        </w:rPr>
        <w:br/>
      </w:r>
      <w:r w:rsidRPr="005A21F1">
        <w:rPr>
          <w:rStyle w:val="CodingLanguage"/>
        </w:rPr>
        <w:t># subscription-manager unregister</w:t>
      </w:r>
    </w:p>
    <w:p w14:paraId="76C7B9F9" w14:textId="11E02788" w:rsidR="000615E7" w:rsidRDefault="000615E7" w:rsidP="000615E7">
      <w:pPr>
        <w:pStyle w:val="Heading3"/>
      </w:pPr>
      <w:r>
        <w:t>Finalize the template</w:t>
      </w:r>
      <w:bookmarkEnd w:id="119"/>
      <w:bookmarkEnd w:id="120"/>
    </w:p>
    <w:p w14:paraId="67368C8D" w14:textId="77777777" w:rsidR="000615E7" w:rsidRDefault="000615E7" w:rsidP="0058095B">
      <w:pPr>
        <w:pStyle w:val="BodyTextMetricHPELight10pt"/>
      </w:pPr>
      <w:r>
        <w:t xml:space="preserve">Log in to the </w:t>
      </w:r>
      <w:r>
        <w:rPr>
          <w:rStyle w:val="CodingLanguage"/>
        </w:rPr>
        <w:t>root</w:t>
      </w:r>
      <w:r>
        <w:t xml:space="preserve"> account on the Ansible box and copy the SSH public key to the VM Template. This will allow your Ansible node to SSH to all the Virtual Machines created from the VM Template without the need for a password.</w:t>
      </w:r>
    </w:p>
    <w:p w14:paraId="32BAEA3F" w14:textId="77777777" w:rsidR="000615E7" w:rsidRPr="002B65FD" w:rsidRDefault="000615E7" w:rsidP="0058095B">
      <w:pPr>
        <w:pStyle w:val="BodyTextMetricHPELight10pt"/>
        <w:rPr>
          <w:rStyle w:val="CodingLanguage"/>
        </w:rPr>
      </w:pPr>
      <w:r w:rsidRPr="002B65FD">
        <w:rPr>
          <w:rStyle w:val="CodingLanguage"/>
        </w:rPr>
        <w:t>ssh-copy-id root@&lt;IP of your VM_Template&gt;</w:t>
      </w:r>
    </w:p>
    <w:p w14:paraId="47B93160" w14:textId="77777777" w:rsidR="000615E7" w:rsidRDefault="000615E7" w:rsidP="0058095B">
      <w:pPr>
        <w:pStyle w:val="BodyTextMetricHPELight10pt"/>
      </w:pPr>
      <w:r>
        <w:t>Perform the following steps on the VM Template to finalize its creation:</w:t>
      </w:r>
    </w:p>
    <w:p w14:paraId="26A81C73" w14:textId="77777777" w:rsidR="000615E7" w:rsidRDefault="000615E7" w:rsidP="000001BE">
      <w:pPr>
        <w:pStyle w:val="NumberedList-Level1"/>
        <w:numPr>
          <w:ilvl w:val="0"/>
          <w:numId w:val="20"/>
        </w:numPr>
      </w:pPr>
      <w:r>
        <w:t xml:space="preserve">Clean up the template by running the following commands from the </w:t>
      </w:r>
      <w:r>
        <w:rPr>
          <w:rStyle w:val="BoldEmpha"/>
        </w:rPr>
        <w:t>Virtual Machine Console:</w:t>
      </w:r>
      <w:r>
        <w:t xml:space="preserve"> </w:t>
      </w:r>
    </w:p>
    <w:p w14:paraId="1A5822D3" w14:textId="77777777" w:rsidR="000615E7" w:rsidRPr="002B65FD" w:rsidRDefault="000615E7" w:rsidP="000615E7">
      <w:pPr>
        <w:pStyle w:val="NumberedList-Level1-2ndparagraph"/>
        <w:rPr>
          <w:rStyle w:val="CodingLanguage"/>
        </w:rPr>
      </w:pPr>
      <w:r w:rsidRPr="002B65FD">
        <w:rPr>
          <w:rStyle w:val="CodingLanguage"/>
        </w:rPr>
        <w:t># rm /etc/ssh/ssh_host_*</w:t>
      </w:r>
      <w:r w:rsidRPr="002B65FD">
        <w:rPr>
          <w:rStyle w:val="CodingLanguage"/>
        </w:rPr>
        <w:br/>
        <w:t># nmcli con del ens192</w:t>
      </w:r>
      <w:r w:rsidRPr="002B65FD">
        <w:rPr>
          <w:rStyle w:val="CodingLanguage"/>
        </w:rPr>
        <w:br/>
        <w:t># logrotate -f /etc/logrotate.conf</w:t>
      </w:r>
      <w:r w:rsidRPr="002B65FD">
        <w:rPr>
          <w:rStyle w:val="CodingLanguage"/>
        </w:rPr>
        <w:br/>
        <w:t># rm /var/log/*-201?*</w:t>
      </w:r>
      <w:r w:rsidRPr="002B65FD">
        <w:rPr>
          <w:rStyle w:val="CodingLanguage"/>
        </w:rPr>
        <w:br/>
        <w:t xml:space="preserve"># history -c </w:t>
      </w:r>
      <w:r w:rsidRPr="002B65FD">
        <w:rPr>
          <w:rStyle w:val="CodingLanguage"/>
        </w:rPr>
        <w:br/>
      </w:r>
    </w:p>
    <w:p w14:paraId="423CB139" w14:textId="77777777" w:rsidR="000615E7" w:rsidRDefault="000615E7" w:rsidP="000001BE">
      <w:pPr>
        <w:pStyle w:val="NumberedList-Level1"/>
        <w:numPr>
          <w:ilvl w:val="0"/>
          <w:numId w:val="20"/>
        </w:numPr>
      </w:pPr>
      <w:r>
        <w:t xml:space="preserve">Shutdown the VM </w:t>
      </w:r>
    </w:p>
    <w:p w14:paraId="2D67B6DE" w14:textId="77777777" w:rsidR="000615E7" w:rsidRPr="002B65FD" w:rsidRDefault="000615E7" w:rsidP="0058095B">
      <w:pPr>
        <w:pStyle w:val="BodyTextMetricHPELight10pt"/>
        <w:rPr>
          <w:rStyle w:val="CodingLanguage"/>
        </w:rPr>
      </w:pPr>
      <w:r w:rsidRPr="002B65FD">
        <w:rPr>
          <w:rStyle w:val="CodingLanguage"/>
        </w:rPr>
        <w:t># shutdown -h now</w:t>
      </w:r>
    </w:p>
    <w:p w14:paraId="7EDF3058" w14:textId="77777777" w:rsidR="000615E7" w:rsidRDefault="000615E7" w:rsidP="000001BE">
      <w:pPr>
        <w:pStyle w:val="NumberedList-Level1"/>
        <w:numPr>
          <w:ilvl w:val="0"/>
          <w:numId w:val="20"/>
        </w:numPr>
      </w:pPr>
      <w:r>
        <w:t xml:space="preserve">Turn the VM into a template by right-clicking on your VM and selecting </w:t>
      </w:r>
      <w:r>
        <w:rPr>
          <w:rStyle w:val="CodingLanguage"/>
        </w:rPr>
        <w:t>Template -&gt; Convert to Template</w:t>
      </w:r>
      <w:r>
        <w:t xml:space="preserve">. This will create a new template visible under VM Templates in Folders, ready for future use. </w:t>
      </w:r>
    </w:p>
    <w:p w14:paraId="534EAE08" w14:textId="77777777" w:rsidR="000615E7" w:rsidRDefault="000615E7" w:rsidP="000615E7">
      <w:pPr>
        <w:pStyle w:val="MISCNote-Ruleabove"/>
      </w:pPr>
      <w:r>
        <w:t>Note</w:t>
      </w:r>
    </w:p>
    <w:p w14:paraId="0C7751BC" w14:textId="77777777" w:rsidR="000615E7" w:rsidRDefault="000615E7" w:rsidP="000615E7">
      <w:pPr>
        <w:pStyle w:val="MISCNote-Rulebelow"/>
      </w:pPr>
      <w:r>
        <w:t>In both the Ansible node and the VM Template, you might need to configure the network so one node can reach the other. Instructions for this step have been omitted since it is a basic step and could vary depending on the user’s environment.</w:t>
      </w:r>
    </w:p>
    <w:p w14:paraId="58875131" w14:textId="77777777" w:rsidR="000615E7" w:rsidRDefault="000615E7" w:rsidP="000615E7">
      <w:pPr>
        <w:pStyle w:val="Heading1"/>
      </w:pPr>
      <w:bookmarkStart w:id="121" w:name="_Configuring_the_solution"/>
      <w:bookmarkStart w:id="122" w:name="_Refd17e56079"/>
      <w:bookmarkStart w:id="123" w:name="_Tocd17e56079"/>
      <w:bookmarkStart w:id="124" w:name="_Toc531698794"/>
      <w:bookmarkStart w:id="125" w:name="Configuringthesolutioncomponents"/>
      <w:bookmarkStart w:id="126" w:name="_Toc6318910"/>
      <w:bookmarkEnd w:id="121"/>
      <w:r>
        <w:t>Configuring the solution components</w:t>
      </w:r>
      <w:bookmarkEnd w:id="122"/>
      <w:bookmarkEnd w:id="123"/>
      <w:bookmarkEnd w:id="124"/>
      <w:bookmarkEnd w:id="126"/>
    </w:p>
    <w:p w14:paraId="5A42B1F8" w14:textId="77777777" w:rsidR="000615E7" w:rsidRDefault="000615E7" w:rsidP="0058095B">
      <w:pPr>
        <w:pStyle w:val="BodyTextMetricHPELight10pt"/>
        <w:rPr>
          <w:b/>
        </w:rPr>
      </w:pPr>
      <w:bookmarkStart w:id="127" w:name="_Refd17e56095"/>
      <w:bookmarkStart w:id="128" w:name="_Tocd17e56095"/>
      <w:bookmarkEnd w:id="125"/>
      <w:r w:rsidRPr="00056BDF">
        <w:t>Once you have prepared your environment, you need to download the solution software and edit the configuration variables to match your setup.</w:t>
      </w:r>
    </w:p>
    <w:p w14:paraId="4BB269E2" w14:textId="77777777" w:rsidR="000615E7" w:rsidRDefault="000615E7" w:rsidP="000615E7">
      <w:pPr>
        <w:pStyle w:val="Heading2"/>
      </w:pPr>
      <w:bookmarkStart w:id="129" w:name="_Toc531698795"/>
      <w:bookmarkStart w:id="130" w:name="_Toc6318911"/>
      <w:r>
        <w:t>Ansible configuration</w:t>
      </w:r>
      <w:bookmarkEnd w:id="127"/>
      <w:bookmarkEnd w:id="128"/>
      <w:bookmarkEnd w:id="129"/>
      <w:bookmarkEnd w:id="130"/>
    </w:p>
    <w:p w14:paraId="1694E76F" w14:textId="77777777" w:rsidR="000615E7" w:rsidRDefault="000615E7" w:rsidP="000001BE">
      <w:pPr>
        <w:pStyle w:val="NumberedList-Level1"/>
        <w:numPr>
          <w:ilvl w:val="0"/>
          <w:numId w:val="22"/>
        </w:numPr>
      </w:pPr>
      <w:r>
        <w:t>On the Ansible node, retrieve the latest version of the playbooks using Git.</w:t>
      </w:r>
    </w:p>
    <w:p w14:paraId="697F491D" w14:textId="614258E9" w:rsidR="000615E7" w:rsidRPr="007B0EC3" w:rsidRDefault="000615E7" w:rsidP="000615E7">
      <w:pPr>
        <w:pStyle w:val="NumberedList-Level1-2ndparagraph"/>
        <w:rPr>
          <w:rStyle w:val="CodingLanguage"/>
        </w:rPr>
      </w:pPr>
      <w:r w:rsidRPr="007B0EC3">
        <w:rPr>
          <w:rStyle w:val="CodingLanguage"/>
        </w:rPr>
        <w:t># git clone </w:t>
      </w:r>
      <w:r w:rsidRPr="004B516A">
        <w:rPr>
          <w:rStyle w:val="CodingLanguage"/>
        </w:rPr>
        <w:t>https://github.com/HewlettPackard/Docker-S</w:t>
      </w:r>
      <w:r w:rsidR="00B0382D">
        <w:rPr>
          <w:rStyle w:val="CodingLanguage"/>
        </w:rPr>
        <w:t>ynergy</w:t>
      </w:r>
      <w:r w:rsidRPr="004B516A">
        <w:rPr>
          <w:rStyle w:val="CodingLanguage"/>
        </w:rPr>
        <w:t>.git</w:t>
      </w:r>
    </w:p>
    <w:p w14:paraId="5324DBCA" w14:textId="77777777" w:rsidR="000615E7" w:rsidRDefault="000615E7" w:rsidP="000615E7">
      <w:pPr>
        <w:pStyle w:val="NumberedList-Level1"/>
      </w:pPr>
      <w:r>
        <w:t>Change to the directory that you just cloned:</w:t>
      </w:r>
    </w:p>
    <w:p w14:paraId="4810B0B2" w14:textId="3D84A426" w:rsidR="000615E7" w:rsidRPr="007B0EC3" w:rsidRDefault="000615E7" w:rsidP="000615E7">
      <w:pPr>
        <w:pStyle w:val="NumberedList-Level1-2ndparagraph"/>
        <w:rPr>
          <w:rStyle w:val="CodingLanguage"/>
        </w:rPr>
      </w:pPr>
      <w:r w:rsidRPr="007B0EC3">
        <w:rPr>
          <w:rStyle w:val="CodingLanguage"/>
        </w:rPr>
        <w:t># cd ~/Docker-</w:t>
      </w:r>
      <w:r w:rsidRPr="004B516A">
        <w:rPr>
          <w:rStyle w:val="CodingLanguage"/>
        </w:rPr>
        <w:t>S</w:t>
      </w:r>
      <w:r w:rsidR="00B0382D">
        <w:rPr>
          <w:rStyle w:val="CodingLanguage"/>
        </w:rPr>
        <w:t>ynergy</w:t>
      </w:r>
    </w:p>
    <w:p w14:paraId="43576E1C" w14:textId="77777777" w:rsidR="000615E7" w:rsidRDefault="000615E7" w:rsidP="000615E7">
      <w:pPr>
        <w:pStyle w:val="MISCNote-Ruleabove"/>
      </w:pPr>
      <w:r>
        <w:lastRenderedPageBreak/>
        <w:t>Note</w:t>
      </w:r>
    </w:p>
    <w:p w14:paraId="0C281306" w14:textId="614441E1" w:rsidR="000615E7" w:rsidRDefault="000615E7" w:rsidP="000615E7">
      <w:pPr>
        <w:pStyle w:val="MISCNote-Rulebelow"/>
      </w:pPr>
      <w:r>
        <w:t xml:space="preserve">All subsequent file names are relative to the </w:t>
      </w:r>
      <w:r w:rsidRPr="007B0EC3">
        <w:rPr>
          <w:rStyle w:val="CodingLanguage"/>
        </w:rPr>
        <w:t>Docker-</w:t>
      </w:r>
      <w:r w:rsidR="00B0382D">
        <w:rPr>
          <w:rStyle w:val="CodingLanguage"/>
        </w:rPr>
        <w:t>Synergy</w:t>
      </w:r>
      <w:r>
        <w:t xml:space="preserve"> directory. For example </w:t>
      </w:r>
      <w:r w:rsidR="007230C9">
        <w:rPr>
          <w:rStyle w:val="CodingLanguage"/>
        </w:rPr>
        <w:t>hosts</w:t>
      </w:r>
      <w:r>
        <w:t xml:space="preserve"> is located in </w:t>
      </w:r>
      <w:r>
        <w:rPr>
          <w:rStyle w:val="CodingLanguage"/>
        </w:rPr>
        <w:t>~/</w:t>
      </w:r>
      <w:r w:rsidRPr="007B0EC3">
        <w:rPr>
          <w:rStyle w:val="CodingLanguage"/>
        </w:rPr>
        <w:t>Docker-</w:t>
      </w:r>
      <w:r w:rsidR="00B0382D">
        <w:rPr>
          <w:rStyle w:val="CodingLanguage"/>
        </w:rPr>
        <w:t>Synergy</w:t>
      </w:r>
      <w:r>
        <w:rPr>
          <w:rStyle w:val="CodingLanguage"/>
        </w:rPr>
        <w:t>/</w:t>
      </w:r>
      <w:r>
        <w:t xml:space="preserve"> and </w:t>
      </w:r>
      <w:r w:rsidR="00B0382D">
        <w:rPr>
          <w:rStyle w:val="CodingLanguage"/>
        </w:rPr>
        <w:t>groups_vars/all/vars</w:t>
      </w:r>
      <w:r>
        <w:t xml:space="preserve"> corresponds to </w:t>
      </w:r>
      <w:r>
        <w:rPr>
          <w:rStyle w:val="CodingLanguage"/>
        </w:rPr>
        <w:t>~/</w:t>
      </w:r>
      <w:r w:rsidRPr="007B0EC3">
        <w:rPr>
          <w:rStyle w:val="CodingLanguage"/>
        </w:rPr>
        <w:t>Docker-</w:t>
      </w:r>
      <w:r w:rsidR="00B0382D">
        <w:rPr>
          <w:rStyle w:val="CodingLanguage"/>
        </w:rPr>
        <w:t>Synergy</w:t>
      </w:r>
      <w:r>
        <w:rPr>
          <w:rStyle w:val="CodingLanguage"/>
        </w:rPr>
        <w:t>/</w:t>
      </w:r>
      <w:r w:rsidR="00B0382D">
        <w:rPr>
          <w:rStyle w:val="CodingLanguage"/>
        </w:rPr>
        <w:t>groups_vars/all/vars</w:t>
      </w:r>
      <w:r>
        <w:t>.</w:t>
      </w:r>
    </w:p>
    <w:p w14:paraId="786E8167" w14:textId="77777777" w:rsidR="000615E7" w:rsidRDefault="000615E7" w:rsidP="0058095B">
      <w:pPr>
        <w:pStyle w:val="BodyTextMetricHPELight10pt"/>
      </w:pPr>
      <w:r>
        <w:t>You now need to prepare the configuration to match your own environment, prior to deploying Docker EE and the rest of the nodes. To do so, you will need to modify a number of files including:</w:t>
      </w:r>
    </w:p>
    <w:p w14:paraId="42673D69" w14:textId="77777777" w:rsidR="000615E7" w:rsidRDefault="000615E7" w:rsidP="000615E7">
      <w:pPr>
        <w:pStyle w:val="BulletLevel1"/>
      </w:pPr>
      <w:r>
        <w:rPr>
          <w:rStyle w:val="CodingLanguage"/>
        </w:rPr>
        <w:t>site.yml</w:t>
      </w:r>
      <w:r>
        <w:t>, the main entry point for the playbooks.</w:t>
      </w:r>
    </w:p>
    <w:p w14:paraId="0DABBBB1" w14:textId="2A18A80C" w:rsidR="000615E7" w:rsidRDefault="007230C9" w:rsidP="000615E7">
      <w:pPr>
        <w:pStyle w:val="BulletLevel1LastBeforeBodycopy"/>
      </w:pPr>
      <w:r>
        <w:rPr>
          <w:rStyle w:val="CodingLanguage"/>
        </w:rPr>
        <w:t>hosts</w:t>
      </w:r>
      <w:r w:rsidR="000615E7">
        <w:t>, the inventory file.</w:t>
      </w:r>
    </w:p>
    <w:p w14:paraId="104C20EA" w14:textId="77777777" w:rsidR="000615E7" w:rsidRDefault="000615E7" w:rsidP="0058095B">
      <w:pPr>
        <w:pStyle w:val="BodyTextMetricHPELight10pt"/>
      </w:pPr>
      <w:r>
        <w:t xml:space="preserve">You also need to create and populate a number of files: </w:t>
      </w:r>
    </w:p>
    <w:p w14:paraId="5397598B" w14:textId="63D55A0B" w:rsidR="000615E7" w:rsidRDefault="000615E7" w:rsidP="000615E7">
      <w:pPr>
        <w:pStyle w:val="BulletLevel1"/>
      </w:pPr>
      <w:r>
        <w:rPr>
          <w:rStyle w:val="CodingLanguage"/>
        </w:rPr>
        <w:t>group_vars/</w:t>
      </w:r>
      <w:r w:rsidR="00B0382D">
        <w:rPr>
          <w:rStyle w:val="CodingLanguage"/>
        </w:rPr>
        <w:t>all/</w:t>
      </w:r>
      <w:r>
        <w:rPr>
          <w:rStyle w:val="CodingLanguage"/>
        </w:rPr>
        <w:t>vars</w:t>
      </w:r>
      <w:r>
        <w:t>, the group variables file.</w:t>
      </w:r>
    </w:p>
    <w:p w14:paraId="70530D99" w14:textId="0AEC4193" w:rsidR="000615E7" w:rsidRDefault="000615E7" w:rsidP="000615E7">
      <w:pPr>
        <w:pStyle w:val="BulletLevel1"/>
      </w:pPr>
      <w:r>
        <w:rPr>
          <w:rStyle w:val="CodingLanguage"/>
        </w:rPr>
        <w:t>group_vars/</w:t>
      </w:r>
      <w:r w:rsidR="00B0382D">
        <w:rPr>
          <w:rStyle w:val="CodingLanguage"/>
        </w:rPr>
        <w:t>all/</w:t>
      </w:r>
      <w:r>
        <w:rPr>
          <w:rStyle w:val="CodingLanguage"/>
        </w:rPr>
        <w:t>vault</w:t>
      </w:r>
      <w:r>
        <w:t>, containing sensitive information that needs to be protected.</w:t>
      </w:r>
    </w:p>
    <w:p w14:paraId="3D3D9A32" w14:textId="249C5542" w:rsidR="000615E7" w:rsidRDefault="000615E7" w:rsidP="000615E7">
      <w:pPr>
        <w:pStyle w:val="BulletLevel1LastBeforeBodycopy"/>
      </w:pPr>
      <w:r>
        <w:rPr>
          <w:rStyle w:val="CodingLanguage"/>
        </w:rPr>
        <w:t>group_vars/</w:t>
      </w:r>
      <w:r w:rsidR="00B0382D">
        <w:rPr>
          <w:rStyle w:val="CodingLanguage"/>
        </w:rPr>
        <w:t>all/</w:t>
      </w:r>
      <w:r>
        <w:rPr>
          <w:rStyle w:val="CodingLanguage"/>
        </w:rPr>
        <w:t>backups</w:t>
      </w:r>
      <w:r>
        <w:t xml:space="preserve">, containing backup-related variables. </w:t>
      </w:r>
    </w:p>
    <w:p w14:paraId="6E2347ED" w14:textId="77777777" w:rsidR="000615E7" w:rsidRDefault="000615E7" w:rsidP="0058095B">
      <w:pPr>
        <w:pStyle w:val="BodyTextMetricHPELight10pt"/>
      </w:pPr>
      <w:r>
        <w:t>For the latter group, a set of sample files has been provided to help you get started:</w:t>
      </w:r>
    </w:p>
    <w:p w14:paraId="5A8B4D80" w14:textId="1C7F88F0" w:rsidR="000615E7" w:rsidRDefault="000615E7" w:rsidP="000615E7">
      <w:pPr>
        <w:pStyle w:val="BulletLevel1"/>
      </w:pPr>
      <w:r>
        <w:rPr>
          <w:rStyle w:val="CodingLanguage"/>
        </w:rPr>
        <w:t>group_vars/</w:t>
      </w:r>
      <w:r w:rsidR="00B0382D">
        <w:rPr>
          <w:rStyle w:val="CodingLanguage"/>
        </w:rPr>
        <w:t>all/</w:t>
      </w:r>
      <w:r>
        <w:rPr>
          <w:rStyle w:val="CodingLanguage"/>
        </w:rPr>
        <w:t>vars.sample</w:t>
      </w:r>
      <w:r>
        <w:t>, a sample group variables file.</w:t>
      </w:r>
    </w:p>
    <w:p w14:paraId="2D2911D3" w14:textId="63B52F5C" w:rsidR="000615E7" w:rsidRDefault="000615E7" w:rsidP="000615E7">
      <w:pPr>
        <w:pStyle w:val="BulletLevel1"/>
      </w:pPr>
      <w:r>
        <w:rPr>
          <w:rStyle w:val="CodingLanguage"/>
        </w:rPr>
        <w:t>group_vars/</w:t>
      </w:r>
      <w:r w:rsidR="00B0382D">
        <w:rPr>
          <w:rStyle w:val="CodingLanguage"/>
        </w:rPr>
        <w:t>all/</w:t>
      </w:r>
      <w:r>
        <w:rPr>
          <w:rStyle w:val="CodingLanguage"/>
        </w:rPr>
        <w:t>vault.sample</w:t>
      </w:r>
      <w:r>
        <w:t>, a sample vault file.</w:t>
      </w:r>
    </w:p>
    <w:p w14:paraId="1B9D9BD4" w14:textId="38E6C3E6" w:rsidR="000615E7" w:rsidRDefault="000615E7" w:rsidP="000615E7">
      <w:pPr>
        <w:pStyle w:val="BulletLevel1LastBeforeBodycopy"/>
      </w:pPr>
      <w:r>
        <w:rPr>
          <w:rStyle w:val="CodingLanguage"/>
        </w:rPr>
        <w:t>group_vars/</w:t>
      </w:r>
      <w:r w:rsidR="00B0382D">
        <w:rPr>
          <w:rStyle w:val="CodingLanguage"/>
        </w:rPr>
        <w:t>all/</w:t>
      </w:r>
      <w:r>
        <w:rPr>
          <w:rStyle w:val="CodingLanguage"/>
        </w:rPr>
        <w:t>backups.sample</w:t>
      </w:r>
      <w:r>
        <w:t xml:space="preserve">, a sample backup configuration file. </w:t>
      </w:r>
    </w:p>
    <w:p w14:paraId="086FD522" w14:textId="77777777" w:rsidR="000615E7" w:rsidRDefault="000615E7" w:rsidP="0058095B">
      <w:pPr>
        <w:pStyle w:val="BodyTextMetricHPELight10pt"/>
      </w:pPr>
      <w:r>
        <w:t xml:space="preserve">The file </w:t>
      </w:r>
      <w:r>
        <w:rPr>
          <w:rStyle w:val="CodingLanguage"/>
        </w:rPr>
        <w:t>group_vars/win_worker.yml</w:t>
      </w:r>
      <w:r>
        <w:t xml:space="preserve"> supports advanced configuration of Windows remote management and in general should not require modification.</w:t>
      </w:r>
    </w:p>
    <w:p w14:paraId="455026E8" w14:textId="77777777" w:rsidR="000615E7" w:rsidRDefault="000615E7" w:rsidP="0058095B">
      <w:pPr>
        <w:pStyle w:val="BodyTextMetricHPELight10pt"/>
      </w:pPr>
      <w:r>
        <w:t xml:space="preserve">You should work from the </w:t>
      </w:r>
      <w:r>
        <w:rPr>
          <w:rStyle w:val="CodingLanguage"/>
        </w:rPr>
        <w:t>root</w:t>
      </w:r>
      <w:r>
        <w:t xml:space="preserve"> account for the configuration steps and also later on when you run the playbooks.</w:t>
      </w:r>
    </w:p>
    <w:p w14:paraId="2EF17CE8" w14:textId="77777777" w:rsidR="000615E7" w:rsidRDefault="000615E7" w:rsidP="000615E7">
      <w:pPr>
        <w:pStyle w:val="Heading2"/>
      </w:pPr>
      <w:bookmarkStart w:id="131" w:name="_Refd17e56211"/>
      <w:bookmarkStart w:id="132" w:name="_Tocd17e56211"/>
      <w:bookmarkStart w:id="133" w:name="_Toc531698796"/>
      <w:bookmarkStart w:id="134" w:name="_Toc6318912"/>
      <w:r>
        <w:t>Editing the inventory</w:t>
      </w:r>
      <w:bookmarkEnd w:id="131"/>
      <w:bookmarkEnd w:id="132"/>
      <w:bookmarkEnd w:id="133"/>
      <w:bookmarkEnd w:id="134"/>
    </w:p>
    <w:p w14:paraId="015195F8" w14:textId="314FBBAA" w:rsidR="000615E7" w:rsidRDefault="000615E7" w:rsidP="0058095B">
      <w:pPr>
        <w:pStyle w:val="BodyTextMetricHPELight10pt"/>
      </w:pPr>
      <w:r>
        <w:t xml:space="preserve">The inventory is the file named </w:t>
      </w:r>
      <w:r w:rsidR="007230C9">
        <w:rPr>
          <w:rStyle w:val="CodingLanguage"/>
        </w:rPr>
        <w:t>hosts</w:t>
      </w:r>
      <w:r>
        <w:t xml:space="preserve"> in the </w:t>
      </w:r>
      <w:r>
        <w:rPr>
          <w:rStyle w:val="CodingLanguage"/>
        </w:rPr>
        <w:t>~/</w:t>
      </w:r>
      <w:r w:rsidRPr="007B0EC3">
        <w:rPr>
          <w:rStyle w:val="CodingLanguage"/>
        </w:rPr>
        <w:t>Docker-</w:t>
      </w:r>
      <w:r w:rsidR="00B0382D">
        <w:rPr>
          <w:rStyle w:val="CodingLanguage"/>
        </w:rPr>
        <w:t>Synergy</w:t>
      </w:r>
      <w:r>
        <w:t xml:space="preserve"> directory. You need to edit this file to describe the configuration you want to deploy.</w:t>
      </w:r>
    </w:p>
    <w:p w14:paraId="31F2FBB9" w14:textId="77777777" w:rsidR="000615E7" w:rsidRDefault="000615E7" w:rsidP="0058095B">
      <w:pPr>
        <w:pStyle w:val="BodyTextMetricHPELight10pt"/>
      </w:pPr>
      <w:r>
        <w:t>The nodes inside the inventory are organized in groups. The groups are defined by brackets and the group names are static so they must not be changed. Other fields (hostnames, specifications, IP addresses…) are edited to match your setup. The groups are as follows:</w:t>
      </w:r>
    </w:p>
    <w:p w14:paraId="116FEC4E" w14:textId="5FFB0F57" w:rsidR="002935D4" w:rsidRDefault="002935D4" w:rsidP="002935D4">
      <w:pPr>
        <w:pStyle w:val="Heading3"/>
      </w:pPr>
      <w:r w:rsidRPr="002935D4">
        <w:t>Control plane</w:t>
      </w:r>
    </w:p>
    <w:p w14:paraId="51AFBDA0" w14:textId="77777777" w:rsidR="000615E7" w:rsidRDefault="000615E7" w:rsidP="000615E7">
      <w:pPr>
        <w:pStyle w:val="BulletLevel1"/>
      </w:pPr>
      <w:r>
        <w:rPr>
          <w:rStyle w:val="CodingLanguage"/>
        </w:rPr>
        <w:t>[ucp_main]</w:t>
      </w:r>
      <w:r>
        <w:t>: A group containing one single node which will be the main UCP node and swarm leader. Do not add more than one node under this group.</w:t>
      </w:r>
    </w:p>
    <w:p w14:paraId="5E0A8B29" w14:textId="77777777" w:rsidR="000615E7" w:rsidRDefault="000615E7" w:rsidP="000615E7">
      <w:pPr>
        <w:pStyle w:val="BulletLevel1"/>
      </w:pPr>
      <w:r>
        <w:rPr>
          <w:rStyle w:val="CodingLanguage"/>
        </w:rPr>
        <w:t>[ucp]</w:t>
      </w:r>
      <w:r>
        <w:t>: A group containing all the UCP nodes, including the main UCP node. Typically you should have either 3 or 5 nodes under this group.</w:t>
      </w:r>
    </w:p>
    <w:p w14:paraId="558998EE" w14:textId="77777777" w:rsidR="000615E7" w:rsidRDefault="000615E7" w:rsidP="000615E7">
      <w:pPr>
        <w:pStyle w:val="BulletLevel1"/>
      </w:pPr>
      <w:r>
        <w:rPr>
          <w:rStyle w:val="CodingLanguage"/>
        </w:rPr>
        <w:t>[dtr_main]</w:t>
      </w:r>
      <w:r>
        <w:t>: A group containing one single node which will be the first DTR node to be installed. Do not add more than one node under this group.</w:t>
      </w:r>
    </w:p>
    <w:p w14:paraId="1ABCD807" w14:textId="77777777" w:rsidR="000615E7" w:rsidRDefault="000615E7" w:rsidP="000615E7">
      <w:pPr>
        <w:pStyle w:val="BulletLevel1"/>
      </w:pPr>
      <w:r>
        <w:rPr>
          <w:rStyle w:val="CodingLanguage"/>
        </w:rPr>
        <w:t>[dtr]</w:t>
      </w:r>
      <w:r>
        <w:t>: A group containing all the DTR nodes, including the main DTR node. Typically you should have either 3 or 5 nodes under this group.</w:t>
      </w:r>
    </w:p>
    <w:p w14:paraId="62BBFC20" w14:textId="4C68C80B" w:rsidR="000615E7" w:rsidRDefault="000615E7" w:rsidP="000615E7">
      <w:pPr>
        <w:pStyle w:val="BulletLevel1"/>
      </w:pPr>
      <w:r>
        <w:rPr>
          <w:rStyle w:val="CodingLanguage"/>
        </w:rPr>
        <w:t>[nfs]</w:t>
      </w:r>
      <w:r>
        <w:t>: A group containing one single node which will be the NFS node. Do not add more than one node under this group.</w:t>
      </w:r>
    </w:p>
    <w:p w14:paraId="60C44B16" w14:textId="77777777" w:rsidR="000615E7" w:rsidRDefault="000615E7" w:rsidP="00780B15">
      <w:pPr>
        <w:pStyle w:val="BulletLevel1LastBeforeBodycopy"/>
      </w:pPr>
      <w:r>
        <w:rPr>
          <w:rStyle w:val="CodingLanguage"/>
        </w:rPr>
        <w:t>[logger]</w:t>
      </w:r>
      <w:r>
        <w:t>: A group containing one single node which will be the logger node. Do not add more than one node under this group.</w:t>
      </w:r>
    </w:p>
    <w:p w14:paraId="3D88716B" w14:textId="48015935" w:rsidR="002935D4" w:rsidRDefault="002935D4" w:rsidP="002935D4">
      <w:pPr>
        <w:pStyle w:val="Heading4"/>
      </w:pPr>
      <w:r w:rsidRPr="002935D4">
        <w:t>Load balancers</w:t>
      </w:r>
    </w:p>
    <w:p w14:paraId="353EB4EA" w14:textId="77777777" w:rsidR="000615E7" w:rsidRDefault="000615E7" w:rsidP="0058095B">
      <w:pPr>
        <w:pStyle w:val="BodyTextMetricHPELight10pt"/>
      </w:pPr>
      <w:r w:rsidRPr="00711D3B">
        <w:t xml:space="preserve">If you are deploying the new active-active load balancers, using floating IPs managed by </w:t>
      </w:r>
      <w:r w:rsidRPr="00224E12">
        <w:rPr>
          <w:rStyle w:val="CodingLanguage"/>
        </w:rPr>
        <w:t>keepalived</w:t>
      </w:r>
      <w:r>
        <w:t>:</w:t>
      </w:r>
    </w:p>
    <w:p w14:paraId="050932DB" w14:textId="6CA5368D" w:rsidR="00812BB5" w:rsidRDefault="000615E7" w:rsidP="00812BB5">
      <w:pPr>
        <w:pStyle w:val="BulletLevel1LastBeforeBodycopy"/>
      </w:pPr>
      <w:r w:rsidRPr="00711D3B">
        <w:rPr>
          <w:rStyle w:val="CodingLanguage"/>
        </w:rPr>
        <w:t>[loadbalancer]</w:t>
      </w:r>
      <w:r w:rsidRPr="00711D3B">
        <w:t>: A group containing the UCP, DTR and any worker load balancers you are deploying.</w:t>
      </w:r>
    </w:p>
    <w:p w14:paraId="7DA74A0B" w14:textId="77777777" w:rsidR="000615E7" w:rsidRDefault="000615E7" w:rsidP="0058095B">
      <w:pPr>
        <w:pStyle w:val="BodyTextMetricHPELight10pt"/>
      </w:pPr>
      <w:r w:rsidRPr="00711D3B">
        <w:t>If you are using the legacy, standalone load balancers</w:t>
      </w:r>
      <w:r>
        <w:t>:</w:t>
      </w:r>
    </w:p>
    <w:p w14:paraId="15D0862E" w14:textId="77777777" w:rsidR="000615E7" w:rsidRDefault="000615E7" w:rsidP="000615E7">
      <w:pPr>
        <w:pStyle w:val="BulletLevel1"/>
      </w:pPr>
      <w:r>
        <w:rPr>
          <w:rStyle w:val="CodingLanguage"/>
        </w:rPr>
        <w:t>[ucp_lb]</w:t>
      </w:r>
      <w:r>
        <w:t>: A group containing one single node which will be the load balancer for the UCP nodes. Do not add more than one node under this group.</w:t>
      </w:r>
    </w:p>
    <w:p w14:paraId="7BB841B0" w14:textId="77777777" w:rsidR="000615E7" w:rsidRDefault="000615E7" w:rsidP="000615E7">
      <w:pPr>
        <w:pStyle w:val="BulletLevel1"/>
      </w:pPr>
      <w:r>
        <w:rPr>
          <w:rStyle w:val="CodingLanguage"/>
        </w:rPr>
        <w:t>[dtr_lb]</w:t>
      </w:r>
      <w:r>
        <w:t>: A group containing one single node which will be the load balancer for the DTR nodes. Do not add more than one node under this group.</w:t>
      </w:r>
    </w:p>
    <w:p w14:paraId="66BCF8DE" w14:textId="77777777" w:rsidR="000615E7" w:rsidRDefault="000615E7" w:rsidP="000615E7">
      <w:pPr>
        <w:pStyle w:val="BulletLevel1"/>
      </w:pPr>
      <w:r>
        <w:rPr>
          <w:rStyle w:val="CodingLanguage"/>
        </w:rPr>
        <w:t>[worker_lb]</w:t>
      </w:r>
      <w:r>
        <w:t>: A group containing one single node which will be the load balancer for the worker nodes. Do not add more than one node under this group.</w:t>
      </w:r>
    </w:p>
    <w:p w14:paraId="5B6FFEE1" w14:textId="66C71C93" w:rsidR="00812BB5" w:rsidRDefault="000615E7" w:rsidP="00812BB5">
      <w:pPr>
        <w:pStyle w:val="BulletLevel1LastBeforeBodycopy"/>
      </w:pPr>
      <w:r>
        <w:rPr>
          <w:rStyle w:val="CodingLanguage"/>
        </w:rPr>
        <w:t>[lbs]</w:t>
      </w:r>
      <w:r>
        <w:t>: A group containing all the load balancers. This group will have 3 nodes, also defined individually in the three groups above.</w:t>
      </w:r>
    </w:p>
    <w:p w14:paraId="2C4FE6BB" w14:textId="77777777" w:rsidR="00734D48" w:rsidRDefault="00734D48" w:rsidP="00734D48">
      <w:pPr>
        <w:pStyle w:val="MISCNote-Ruleabove"/>
      </w:pPr>
      <w:r>
        <w:t>Note</w:t>
      </w:r>
    </w:p>
    <w:p w14:paraId="105371AC" w14:textId="6F4531A1" w:rsidR="00734D48" w:rsidRPr="009534F0" w:rsidRDefault="00734D48" w:rsidP="00734D48">
      <w:pPr>
        <w:pStyle w:val="MISCNote-Rulebelow"/>
      </w:pPr>
      <w:r>
        <w:t xml:space="preserve">Even if you are using the new </w:t>
      </w:r>
      <w:r w:rsidRPr="00734D48">
        <w:rPr>
          <w:rStyle w:val="CodingLanguage"/>
        </w:rPr>
        <w:t>[loadbalancer]</w:t>
      </w:r>
      <w:r>
        <w:t xml:space="preserve"> group, you must still declare the legacy group </w:t>
      </w:r>
      <w:r w:rsidRPr="00734D48">
        <w:rPr>
          <w:rStyle w:val="CodingLanguage"/>
        </w:rPr>
        <w:t>[lbs]</w:t>
      </w:r>
      <w:r>
        <w:t xml:space="preserve"> and its sub-groups in your inventory. </w:t>
      </w:r>
    </w:p>
    <w:p w14:paraId="5F1BFE07" w14:textId="77777777" w:rsidR="00812BB5" w:rsidRDefault="00812BB5" w:rsidP="00812BB5">
      <w:pPr>
        <w:pStyle w:val="Heading3"/>
      </w:pPr>
      <w:r w:rsidRPr="00812BB5">
        <w:t xml:space="preserve">Worker nodes </w:t>
      </w:r>
    </w:p>
    <w:p w14:paraId="1F859F00" w14:textId="77777777" w:rsidR="00812BB5" w:rsidRDefault="00812BB5" w:rsidP="00812BB5">
      <w:pPr>
        <w:pStyle w:val="BulletLevel1"/>
      </w:pPr>
      <w:r>
        <w:t>[vm_wrk_lnx]: A group containing all the Linux worker nodes on Virtual Machines.</w:t>
      </w:r>
    </w:p>
    <w:p w14:paraId="592F0FAD" w14:textId="2C160215" w:rsidR="00812BB5" w:rsidRDefault="00812BB5" w:rsidP="00812BB5">
      <w:pPr>
        <w:pStyle w:val="BulletLevel1"/>
      </w:pPr>
      <w:r>
        <w:t>[bm_wrk_lnx]: A group containing all the bare metal Linux worker nodes.</w:t>
      </w:r>
    </w:p>
    <w:p w14:paraId="5FE9C3CE" w14:textId="2A2566CB" w:rsidR="00812BB5" w:rsidRDefault="00812BB5" w:rsidP="00812BB5">
      <w:pPr>
        <w:pStyle w:val="BulletLevel1"/>
      </w:pPr>
      <w:r>
        <w:t>[vm_wrk_win]: A group containing all the Windows worker nodes on Virtual Machines.</w:t>
      </w:r>
    </w:p>
    <w:p w14:paraId="7FA027EA" w14:textId="3251A3D9" w:rsidR="00812BB5" w:rsidRDefault="00812BB5" w:rsidP="00812BB5">
      <w:pPr>
        <w:pStyle w:val="BulletLevel1LastBeforeBodycopy"/>
      </w:pPr>
      <w:r>
        <w:t>[bm_wrk_win]: A group containing all the bare metal Windows worker nodes.</w:t>
      </w:r>
    </w:p>
    <w:p w14:paraId="4230A93C" w14:textId="77777777" w:rsidR="00812BB5" w:rsidRDefault="00812BB5" w:rsidP="00812BB5">
      <w:pPr>
        <w:pStyle w:val="Heading3"/>
      </w:pPr>
      <w:r w:rsidRPr="00812BB5">
        <w:t xml:space="preserve">Ansible controller </w:t>
      </w:r>
    </w:p>
    <w:p w14:paraId="2F6834D3" w14:textId="0846BA9B" w:rsidR="00812BB5" w:rsidRPr="00812BB5" w:rsidRDefault="00812BB5" w:rsidP="00812BB5">
      <w:pPr>
        <w:pStyle w:val="BulletLevel1LastBeforeBodycopy"/>
      </w:pPr>
      <w:r>
        <w:t xml:space="preserve">[local]: </w:t>
      </w:r>
      <w:r w:rsidRPr="00812BB5">
        <w:t>A group containing the local Ansible host. It contains an entry that should not be modified.</w:t>
      </w:r>
    </w:p>
    <w:p w14:paraId="355A957C" w14:textId="77777777" w:rsidR="00812BB5" w:rsidRDefault="00812BB5" w:rsidP="00812BB5">
      <w:pPr>
        <w:pStyle w:val="Heading3"/>
      </w:pPr>
      <w:r>
        <w:t>Groups of groups</w:t>
      </w:r>
    </w:p>
    <w:p w14:paraId="0B4F0E1E" w14:textId="6C35FAF4" w:rsidR="000615E7" w:rsidRDefault="00812BB5" w:rsidP="00812BB5">
      <w:pPr>
        <w:pStyle w:val="BodyTextMetricHPELight10pt"/>
      </w:pPr>
      <w:r>
        <w:t xml:space="preserve">A number of "groups of groups" simplify the handling of sets of nodes: </w:t>
      </w:r>
    </w:p>
    <w:p w14:paraId="6DE95CC5" w14:textId="4EA3C0E5" w:rsidR="00812BB5" w:rsidRDefault="00812BB5" w:rsidP="00812BB5">
      <w:pPr>
        <w:pStyle w:val="Heading4"/>
      </w:pPr>
      <w:r w:rsidRPr="00812BB5">
        <w:t>ctlrplane group</w:t>
      </w:r>
    </w:p>
    <w:p w14:paraId="7B2BE46F" w14:textId="756BD2FC" w:rsidR="00812BB5" w:rsidRDefault="00812BB5" w:rsidP="00812BB5">
      <w:pPr>
        <w:pStyle w:val="BodyTextMetricHPELight10pt"/>
      </w:pPr>
      <w:r w:rsidRPr="00812BB5">
        <w:t>All the nodes that make up the control plane:</w:t>
      </w:r>
    </w:p>
    <w:p w14:paraId="448A15D7" w14:textId="18203A60" w:rsidR="00812BB5" w:rsidRPr="00812BB5" w:rsidRDefault="00812BB5" w:rsidP="00812BB5">
      <w:pPr>
        <w:pStyle w:val="BodyTextMetricHPELight10pt"/>
        <w:rPr>
          <w:rStyle w:val="CodingLanguage"/>
        </w:rPr>
      </w:pPr>
      <w:r w:rsidRPr="00812BB5">
        <w:rPr>
          <w:rStyle w:val="CodingLanguage"/>
        </w:rPr>
        <w:t>[ctlrplane:children]</w:t>
      </w:r>
      <w:r w:rsidRPr="00812BB5">
        <w:rPr>
          <w:rStyle w:val="CodingLanguage"/>
        </w:rPr>
        <w:br/>
        <w:t>ucp</w:t>
      </w:r>
      <w:r w:rsidRPr="00812BB5">
        <w:rPr>
          <w:rStyle w:val="CodingLanguage"/>
        </w:rPr>
        <w:br/>
        <w:t>dtr</w:t>
      </w:r>
      <w:r w:rsidRPr="00812BB5">
        <w:rPr>
          <w:rStyle w:val="CodingLanguage"/>
        </w:rPr>
        <w:br/>
        <w:t>lbs</w:t>
      </w:r>
      <w:r w:rsidRPr="00812BB5">
        <w:rPr>
          <w:rStyle w:val="CodingLanguage"/>
        </w:rPr>
        <w:br/>
        <w:t>nfs</w:t>
      </w:r>
      <w:r w:rsidRPr="00812BB5">
        <w:rPr>
          <w:rStyle w:val="CodingLanguage"/>
        </w:rPr>
        <w:br/>
        <w:t>loadbalancer</w:t>
      </w:r>
      <w:r w:rsidRPr="00812BB5">
        <w:rPr>
          <w:rStyle w:val="CodingLanguage"/>
        </w:rPr>
        <w:br/>
        <w:t>logger</w:t>
      </w:r>
    </w:p>
    <w:p w14:paraId="4E01419A" w14:textId="515CF86A" w:rsidR="00812BB5" w:rsidRDefault="00812BB5" w:rsidP="00812BB5">
      <w:pPr>
        <w:pStyle w:val="Heading4"/>
      </w:pPr>
      <w:r w:rsidRPr="00812BB5">
        <w:t>worker group</w:t>
      </w:r>
    </w:p>
    <w:p w14:paraId="76B2D16C" w14:textId="7585D6ED" w:rsidR="00812BB5" w:rsidRDefault="00812BB5" w:rsidP="00812BB5">
      <w:pPr>
        <w:pStyle w:val="BodyTextMetricHPELight10pt"/>
      </w:pPr>
      <w:r w:rsidRPr="00812BB5">
        <w:t>All the Docker worker nodes:</w:t>
      </w:r>
    </w:p>
    <w:p w14:paraId="2A934B38" w14:textId="138EE001" w:rsidR="00812BB5" w:rsidRPr="00812BB5" w:rsidRDefault="00812BB5" w:rsidP="00812BB5">
      <w:pPr>
        <w:pStyle w:val="BodyTextMetricHPELight10pt"/>
        <w:rPr>
          <w:rStyle w:val="CodingLanguage"/>
        </w:rPr>
      </w:pPr>
      <w:r w:rsidRPr="00812BB5">
        <w:rPr>
          <w:rStyle w:val="CodingLanguage"/>
        </w:rPr>
        <w:t>[worker:children]</w:t>
      </w:r>
      <w:r w:rsidRPr="00812BB5">
        <w:rPr>
          <w:rStyle w:val="CodingLanguage"/>
        </w:rPr>
        <w:br/>
        <w:t>vm_wrk_lnx</w:t>
      </w:r>
      <w:r w:rsidRPr="00812BB5">
        <w:rPr>
          <w:rStyle w:val="CodingLanguage"/>
        </w:rPr>
        <w:br/>
        <w:t>vm_wrk_win</w:t>
      </w:r>
      <w:r w:rsidRPr="00812BB5">
        <w:rPr>
          <w:rStyle w:val="CodingLanguage"/>
        </w:rPr>
        <w:br/>
        <w:t>bm_wrk_lnx</w:t>
      </w:r>
      <w:r w:rsidRPr="00812BB5">
        <w:rPr>
          <w:rStyle w:val="CodingLanguage"/>
        </w:rPr>
        <w:br/>
        <w:t>bm_wrk_win</w:t>
      </w:r>
    </w:p>
    <w:p w14:paraId="4E91B655" w14:textId="77777777" w:rsidR="00812BB5" w:rsidRDefault="00812BB5" w:rsidP="00812BB5">
      <w:pPr>
        <w:pStyle w:val="Heading4"/>
      </w:pPr>
      <w:r>
        <w:lastRenderedPageBreak/>
        <w:t>bms group</w:t>
      </w:r>
    </w:p>
    <w:p w14:paraId="652C0A72" w14:textId="77777777" w:rsidR="00812BB5" w:rsidRDefault="00812BB5" w:rsidP="00812BB5">
      <w:pPr>
        <w:pStyle w:val="BodyTextMetricHPELight10pt"/>
      </w:pPr>
      <w:r>
        <w:t xml:space="preserve">All the bare metal nodes: </w:t>
      </w:r>
    </w:p>
    <w:p w14:paraId="182AAE56" w14:textId="1382FAF1" w:rsidR="00812BB5" w:rsidRPr="00812BB5" w:rsidRDefault="00812BB5" w:rsidP="00812BB5">
      <w:pPr>
        <w:pStyle w:val="BodyTextMetricHPELight10pt"/>
        <w:rPr>
          <w:rStyle w:val="CodingLanguage"/>
        </w:rPr>
      </w:pPr>
      <w:r w:rsidRPr="00812BB5">
        <w:rPr>
          <w:rStyle w:val="CodingLanguage"/>
        </w:rPr>
        <w:t>[bms:children]</w:t>
      </w:r>
      <w:r w:rsidRPr="00812BB5">
        <w:rPr>
          <w:rStyle w:val="CodingLanguage"/>
        </w:rPr>
        <w:br/>
        <w:t>bm_wrk_lnx</w:t>
      </w:r>
      <w:r w:rsidRPr="00812BB5">
        <w:rPr>
          <w:rStyle w:val="CodingLanguage"/>
        </w:rPr>
        <w:br/>
        <w:t>bm_wrk_win</w:t>
      </w:r>
    </w:p>
    <w:p w14:paraId="63661B90" w14:textId="77777777" w:rsidR="00DD6E86" w:rsidRDefault="00DD6E86" w:rsidP="00DD6E86">
      <w:pPr>
        <w:pStyle w:val="Heading4"/>
      </w:pPr>
      <w:r>
        <w:t>docker group</w:t>
      </w:r>
    </w:p>
    <w:p w14:paraId="4FF8D5B0" w14:textId="5F3C3EA6" w:rsidR="00812BB5" w:rsidRDefault="00DD6E86" w:rsidP="00DD6E86">
      <w:pPr>
        <w:pStyle w:val="BodyTextMetricHPELight10pt"/>
      </w:pPr>
      <w:r>
        <w:t>All the nodes running Docker:</w:t>
      </w:r>
    </w:p>
    <w:p w14:paraId="253C5041" w14:textId="32C111F5" w:rsidR="00DD6E86" w:rsidRPr="00DD6E86" w:rsidRDefault="00DD6E86" w:rsidP="00DD6E86">
      <w:pPr>
        <w:pStyle w:val="BodyTextMetricHPELight10pt"/>
        <w:rPr>
          <w:rStyle w:val="CodingLanguage"/>
        </w:rPr>
      </w:pPr>
      <w:r w:rsidRPr="00DD6E86">
        <w:rPr>
          <w:rStyle w:val="CodingLanguage"/>
        </w:rPr>
        <w:t>[docker:children]</w:t>
      </w:r>
      <w:r w:rsidRPr="00DD6E86">
        <w:rPr>
          <w:rStyle w:val="CodingLanguage"/>
        </w:rPr>
        <w:br/>
        <w:t>ucp</w:t>
      </w:r>
      <w:r w:rsidRPr="00DD6E86">
        <w:rPr>
          <w:rStyle w:val="CodingLanguage"/>
        </w:rPr>
        <w:br/>
        <w:t>dtr</w:t>
      </w:r>
      <w:r w:rsidRPr="00DD6E86">
        <w:rPr>
          <w:rStyle w:val="CodingLanguage"/>
        </w:rPr>
        <w:br/>
        <w:t>worker</w:t>
      </w:r>
    </w:p>
    <w:p w14:paraId="372697BB" w14:textId="77777777" w:rsidR="00DD6E86" w:rsidRDefault="00DD6E86" w:rsidP="00DD6E86">
      <w:pPr>
        <w:pStyle w:val="Heading4"/>
      </w:pPr>
      <w:r>
        <w:t>linux_box group</w:t>
      </w:r>
    </w:p>
    <w:p w14:paraId="33DAC57D" w14:textId="5E97A8B7" w:rsidR="00DD6E86" w:rsidRDefault="00DD6E86" w:rsidP="00DD6E86">
      <w:pPr>
        <w:pStyle w:val="BodyTextMetricHPELight10pt"/>
      </w:pPr>
      <w:r>
        <w:t>All the nodes running Linux:</w:t>
      </w:r>
    </w:p>
    <w:p w14:paraId="6AD70BF2" w14:textId="099F63D8" w:rsidR="00DD6E86" w:rsidRDefault="00DD6E86" w:rsidP="00DD6E86">
      <w:pPr>
        <w:pStyle w:val="BodyTextMetricHPELight10pt"/>
      </w:pPr>
      <w:r>
        <w:t>[linux_box:children]</w:t>
      </w:r>
      <w:r>
        <w:br/>
        <w:t>ctlrplane</w:t>
      </w:r>
      <w:r>
        <w:br/>
        <w:t>vm_wrk_lnx</w:t>
      </w:r>
      <w:r>
        <w:br/>
        <w:t>bm_wrk_lnx</w:t>
      </w:r>
    </w:p>
    <w:p w14:paraId="39A22B90" w14:textId="77777777" w:rsidR="00DD6E86" w:rsidRDefault="00DD6E86" w:rsidP="00DD6E86">
      <w:pPr>
        <w:pStyle w:val="Heading4"/>
      </w:pPr>
      <w:r>
        <w:t>windows_box group</w:t>
      </w:r>
    </w:p>
    <w:p w14:paraId="56F24450" w14:textId="1D6E043D" w:rsidR="00DD6E86" w:rsidRDefault="00DD6E86" w:rsidP="00DD6E86">
      <w:pPr>
        <w:pStyle w:val="BodyTextMetricHPELight10pt"/>
      </w:pPr>
      <w:r>
        <w:t>All the nodes running Windows:</w:t>
      </w:r>
    </w:p>
    <w:p w14:paraId="20A5523B" w14:textId="7E105AC1" w:rsidR="00DD6E86" w:rsidRDefault="00DD6E86" w:rsidP="00DD6E86">
      <w:pPr>
        <w:pStyle w:val="BodyTextMetricHPELight10pt"/>
      </w:pPr>
      <w:r>
        <w:t>[windows_box:children]</w:t>
      </w:r>
      <w:r>
        <w:br/>
        <w:t>bm_wrk_win</w:t>
      </w:r>
      <w:r>
        <w:br/>
        <w:t>vm_wrk_win</w:t>
      </w:r>
    </w:p>
    <w:p w14:paraId="7BE06FF6" w14:textId="77777777" w:rsidR="00DD6E86" w:rsidRDefault="00DD6E86" w:rsidP="00DD6E86">
      <w:pPr>
        <w:pStyle w:val="Heading3"/>
      </w:pPr>
      <w:r>
        <w:t>Bare metal variables</w:t>
      </w:r>
    </w:p>
    <w:p w14:paraId="6C3429F9" w14:textId="77777777" w:rsidR="00DD6E86" w:rsidRDefault="00DD6E86" w:rsidP="00DD6E86">
      <w:pPr>
        <w:pStyle w:val="BodyTextMetricHPELight10pt"/>
      </w:pPr>
      <w:r>
        <w:t>When deploying bare metal worker nodes, you must specify the name of the Server Profile Template (SPT), together with the names of the two connections for your Ansible controller. If you have multiple server types in your HPE Synergy setup, you will need to set the name of the server profile template for each individual bare metal node, typically on the node decalration in the inventory file itself, rather than using a common name in the group file.</w:t>
      </w:r>
    </w:p>
    <w:p w14:paraId="0166F314" w14:textId="0C35BC4F" w:rsidR="00DD6E86" w:rsidRDefault="00DD6E86" w:rsidP="00DD6E86">
      <w:pPr>
        <w:pStyle w:val="Heading4"/>
      </w:pPr>
      <w:r>
        <w:t>Bare metal Linux variables</w:t>
      </w:r>
    </w:p>
    <w:p w14:paraId="195A5771" w14:textId="77777777" w:rsidR="00DD6E86" w:rsidRDefault="00DD6E86" w:rsidP="00DD6E86">
      <w:pPr>
        <w:pStyle w:val="BodyTextMetricHPELight10pt"/>
      </w:pPr>
      <w:r>
        <w:t xml:space="preserve">Variables specific to bare metal Linux worker nodes are specified in </w:t>
      </w:r>
      <w:r w:rsidRPr="00DD6E86">
        <w:rPr>
          <w:rStyle w:val="CodingLanguage"/>
        </w:rPr>
        <w:t>group_vars/bm_wrk_lnx.yml</w:t>
      </w:r>
      <w:r>
        <w:t xml:space="preserve"> </w:t>
      </w:r>
    </w:p>
    <w:p w14:paraId="0485E337" w14:textId="71FAA010" w:rsidR="00DD6E86" w:rsidRDefault="00DD6E86" w:rsidP="00DD6E86">
      <w:pPr>
        <w:pStyle w:val="BodyTextMetricHPELight10pt"/>
      </w:pPr>
      <w:r>
        <w:t xml:space="preserve">ov_template: 'RedHat760_fcoe_v1.0.2'               </w:t>
      </w:r>
      <w:r>
        <w:br/>
        <w:t xml:space="preserve">ov_ansible_connection_name: 'ansibleA'     </w:t>
      </w:r>
      <w:r>
        <w:br/>
        <w:t xml:space="preserve">ov_ansible_redundant_connection_name: ansibleB   </w:t>
      </w:r>
      <w:r>
        <w:br/>
      </w:r>
      <w:r>
        <w:br/>
        <w:t xml:space="preserve">disk2: '/dev/mapper/mpatha' </w:t>
      </w:r>
      <w:r>
        <w:br/>
        <w:t>disk2_part: '/dev/mapper/mpatha1'</w:t>
      </w:r>
      <w:r>
        <w:br/>
        <w:t>orchestrator: kubernetes # or swarm</w:t>
      </w:r>
      <w:r>
        <w:br/>
        <w:t>fcoe_devices: ['ens3f2','ens3f3']</w:t>
      </w:r>
    </w:p>
    <w:p w14:paraId="358EB630" w14:textId="77777777" w:rsidR="00DD6E86" w:rsidRDefault="00DD6E86" w:rsidP="00DD6E86">
      <w:pPr>
        <w:pStyle w:val="Heading4"/>
      </w:pPr>
      <w:r>
        <w:t>Bare metal Windows variables</w:t>
      </w:r>
    </w:p>
    <w:p w14:paraId="5E62127B" w14:textId="3EF02C46" w:rsidR="00DD6E86" w:rsidRDefault="00DD6E86" w:rsidP="00DD6E86">
      <w:pPr>
        <w:pStyle w:val="BodyTextMetricHPELight10pt"/>
      </w:pPr>
      <w:r>
        <w:t xml:space="preserve">Variables specific to bare metal Windows worker nodes are specified in </w:t>
      </w:r>
      <w:r w:rsidRPr="00DD6E86">
        <w:rPr>
          <w:rStyle w:val="CodingLanguage"/>
        </w:rPr>
        <w:t>group_vars/bm_wrk_win.yml</w:t>
      </w:r>
    </w:p>
    <w:p w14:paraId="736BDE22" w14:textId="48A78A9E" w:rsidR="00DD6E86" w:rsidRPr="00DD6E86" w:rsidRDefault="00DD6E86" w:rsidP="00DD6E86">
      <w:pPr>
        <w:pStyle w:val="BodyTextMetricHPELight10pt"/>
        <w:rPr>
          <w:rStyle w:val="CodingLanguage"/>
        </w:rPr>
      </w:pPr>
      <w:r w:rsidRPr="00DD6E86">
        <w:rPr>
          <w:rStyle w:val="CodingLanguage"/>
        </w:rPr>
        <w:t>ov_template:</w:t>
      </w:r>
      <w:r>
        <w:rPr>
          <w:rStyle w:val="CodingLanguage"/>
        </w:rPr>
        <w:t xml:space="preserve"> 'Windows Worker Node (Gen9)'</w:t>
      </w:r>
      <w:r w:rsidRPr="00DD6E86">
        <w:rPr>
          <w:rStyle w:val="CodingLanguage"/>
        </w:rPr>
        <w:br/>
        <w:t xml:space="preserve">ov_ansible_connection_name: 'Ansible-A'    </w:t>
      </w:r>
      <w:r w:rsidRPr="00DD6E86">
        <w:rPr>
          <w:rStyle w:val="CodingLanguage"/>
        </w:rPr>
        <w:br/>
        <w:t xml:space="preserve">ov_ansible_redundant_connection_name: 'Ansible-B'   </w:t>
      </w:r>
    </w:p>
    <w:p w14:paraId="61DC5DE5" w14:textId="77777777" w:rsidR="00DD6E86" w:rsidRDefault="00DD6E86" w:rsidP="00DD6E86">
      <w:pPr>
        <w:pStyle w:val="Heading2"/>
      </w:pPr>
      <w:bookmarkStart w:id="135" w:name="_Toc531698806"/>
      <w:bookmarkStart w:id="136" w:name="_Toc6318913"/>
      <w:r w:rsidRPr="00F841F0">
        <w:lastRenderedPageBreak/>
        <w:t>Inventory group variables</w:t>
      </w:r>
      <w:bookmarkEnd w:id="135"/>
      <w:bookmarkEnd w:id="136"/>
    </w:p>
    <w:p w14:paraId="5E0B0FE7" w14:textId="77777777" w:rsidR="00DD6E86" w:rsidRDefault="00DD6E86" w:rsidP="00DD6E86">
      <w:pPr>
        <w:pStyle w:val="BodyTextMetricHPELight10pt"/>
      </w:pPr>
      <w:r w:rsidRPr="00F841F0">
        <w:t xml:space="preserve">Additional configuration files for each group in the inventory are available, including </w:t>
      </w:r>
      <w:r w:rsidRPr="00D93702">
        <w:rPr>
          <w:rStyle w:val="CodingLanguage"/>
        </w:rPr>
        <w:t>group_vars/vms.yml</w:t>
      </w:r>
      <w:r w:rsidRPr="00F841F0">
        <w:t xml:space="preserve">, </w:t>
      </w:r>
      <w:r w:rsidRPr="00D93702">
        <w:rPr>
          <w:rStyle w:val="CodingLanguage"/>
        </w:rPr>
        <w:t>group_vars/ucp.yml</w:t>
      </w:r>
      <w:r w:rsidRPr="00F841F0">
        <w:t xml:space="preserve">, </w:t>
      </w:r>
      <w:r w:rsidRPr="00D93702">
        <w:rPr>
          <w:rStyle w:val="CodingLanguage"/>
        </w:rPr>
        <w:t>group_vars/dtr.yml</w:t>
      </w:r>
      <w:r w:rsidRPr="00F841F0">
        <w:t xml:space="preserve">, </w:t>
      </w:r>
      <w:r w:rsidRPr="00D93702">
        <w:rPr>
          <w:rStyle w:val="CodingLanguage"/>
        </w:rPr>
        <w:t>group_vars/worker.yml</w:t>
      </w:r>
      <w:r w:rsidRPr="00F841F0">
        <w:t xml:space="preserve"> and </w:t>
      </w:r>
      <w:r w:rsidRPr="00D93702">
        <w:rPr>
          <w:rStyle w:val="CodingLanguage"/>
        </w:rPr>
        <w:t>group_vars/nfs.yml</w:t>
      </w:r>
      <w:r w:rsidRPr="00F841F0">
        <w:t>.</w:t>
      </w:r>
    </w:p>
    <w:p w14:paraId="68225066" w14:textId="670D72AA" w:rsidR="00DD6E86" w:rsidRDefault="00DD6E86" w:rsidP="00DD6E86">
      <w:pPr>
        <w:pStyle w:val="BodyTextMetricHPELight10pt"/>
      </w:pPr>
      <w:r w:rsidRPr="00DD6E86">
        <w:t>The following files, in the group_vars folder, contain variable definitions for each group.</w:t>
      </w:r>
    </w:p>
    <w:p w14:paraId="3A18F711" w14:textId="3247DBAC" w:rsidR="00DD6E86" w:rsidRDefault="00DD6E86" w:rsidP="00DD6E86">
      <w:pPr>
        <w:pStyle w:val="BulletLevel1"/>
      </w:pPr>
      <w:r w:rsidRPr="00DD6E86">
        <w:rPr>
          <w:rStyle w:val="BoldEmpha"/>
        </w:rPr>
        <w:t>ucp.yml:</w:t>
      </w:r>
      <w:r>
        <w:t xml:space="preserve"> Variables defined for all UCP nodes.</w:t>
      </w:r>
    </w:p>
    <w:p w14:paraId="12F3BE1E" w14:textId="77777777" w:rsidR="00DD6E86" w:rsidRDefault="00DD6E86" w:rsidP="00DD6E86">
      <w:pPr>
        <w:pStyle w:val="BulletLevel1"/>
      </w:pPr>
      <w:r w:rsidRPr="00734D48">
        <w:rPr>
          <w:rStyle w:val="BoldEmpha"/>
        </w:rPr>
        <w:t xml:space="preserve">dtr.yml: </w:t>
      </w:r>
      <w:r>
        <w:t>Variables defined for all DTR nodes.</w:t>
      </w:r>
    </w:p>
    <w:p w14:paraId="34590F02" w14:textId="6A231AAE" w:rsidR="00DD6E86" w:rsidRDefault="00DD6E86" w:rsidP="00DD6E86">
      <w:pPr>
        <w:pStyle w:val="BulletLevel1"/>
      </w:pPr>
      <w:r w:rsidRPr="00734D48">
        <w:rPr>
          <w:rStyle w:val="BoldEmpha"/>
        </w:rPr>
        <w:t>nfs.yml:</w:t>
      </w:r>
      <w:r>
        <w:t xml:space="preserve"> Variables defined for all NFS nodes.</w:t>
      </w:r>
    </w:p>
    <w:p w14:paraId="7ED69642" w14:textId="39709053" w:rsidR="00DD6E86" w:rsidRDefault="00DD6E86" w:rsidP="00DD6E86">
      <w:pPr>
        <w:pStyle w:val="BulletLevel1"/>
      </w:pPr>
      <w:r w:rsidRPr="00734D48">
        <w:rPr>
          <w:rStyle w:val="BoldEmpha"/>
        </w:rPr>
        <w:t>logger.yml:</w:t>
      </w:r>
      <w:r>
        <w:t xml:space="preserve"> Variables defined for all logger nodes.</w:t>
      </w:r>
    </w:p>
    <w:p w14:paraId="1C95AC1C" w14:textId="5970655B" w:rsidR="00DD6E86" w:rsidRDefault="00DD6E86" w:rsidP="00DD6E86">
      <w:pPr>
        <w:pStyle w:val="BulletLevel1"/>
      </w:pPr>
      <w:r w:rsidRPr="00734D48">
        <w:rPr>
          <w:rStyle w:val="BoldEmpha"/>
        </w:rPr>
        <w:t>loadbalancer.yml:</w:t>
      </w:r>
      <w:r>
        <w:t xml:space="preserve"> Variables defined for all nodes in the [loadbalancer] group.</w:t>
      </w:r>
    </w:p>
    <w:p w14:paraId="4A240968" w14:textId="37E6A340" w:rsidR="00DD6E86" w:rsidRDefault="00DD6E86" w:rsidP="00DD6E86">
      <w:pPr>
        <w:pStyle w:val="BulletLevel1"/>
      </w:pPr>
      <w:r w:rsidRPr="00734D48">
        <w:rPr>
          <w:rStyle w:val="BoldEmpha"/>
        </w:rPr>
        <w:t>lbs.yml:</w:t>
      </w:r>
      <w:r>
        <w:t xml:space="preserve"> Variables defined for all nodes in the legacy [lbs] group.</w:t>
      </w:r>
    </w:p>
    <w:p w14:paraId="147429EB" w14:textId="05BD78AE" w:rsidR="00DD6E86" w:rsidRDefault="00DD6E86" w:rsidP="00DD6E86">
      <w:pPr>
        <w:pStyle w:val="BulletLevel1"/>
      </w:pPr>
      <w:r w:rsidRPr="00734D48">
        <w:rPr>
          <w:rStyle w:val="BoldEmpha"/>
        </w:rPr>
        <w:t xml:space="preserve">vm_wrk_lnx.yml: </w:t>
      </w:r>
      <w:r>
        <w:t>Variables defined for all Linux VM worker nodes.</w:t>
      </w:r>
    </w:p>
    <w:p w14:paraId="22B0C977" w14:textId="2310CDBA" w:rsidR="00DD6E86" w:rsidRDefault="00DD6E86" w:rsidP="00DD6E86">
      <w:pPr>
        <w:pStyle w:val="BulletLevel1"/>
      </w:pPr>
      <w:r w:rsidRPr="00734D48">
        <w:rPr>
          <w:rStyle w:val="BoldEmpha"/>
        </w:rPr>
        <w:t>vm_wrk_win.yml:</w:t>
      </w:r>
      <w:r>
        <w:t xml:space="preserve"> Variables defined for all Windows VM worker nodes.</w:t>
      </w:r>
    </w:p>
    <w:p w14:paraId="4BC569A1" w14:textId="6336025D" w:rsidR="00DD6E86" w:rsidRDefault="00DD6E86" w:rsidP="00DD6E86">
      <w:pPr>
        <w:pStyle w:val="BulletLevel1"/>
      </w:pPr>
      <w:r w:rsidRPr="00734D48">
        <w:rPr>
          <w:rStyle w:val="BoldEmpha"/>
        </w:rPr>
        <w:t>worker.yml:</w:t>
      </w:r>
      <w:r>
        <w:t xml:space="preserve"> Variables defined for all worker nodes.</w:t>
      </w:r>
    </w:p>
    <w:p w14:paraId="0B3BC2B0" w14:textId="562CA434" w:rsidR="00DD6E86" w:rsidRDefault="00DD6E86" w:rsidP="00DD6E86">
      <w:pPr>
        <w:pStyle w:val="BulletLevel1"/>
      </w:pPr>
      <w:r w:rsidRPr="00734D48">
        <w:rPr>
          <w:rStyle w:val="BoldEmpha"/>
        </w:rPr>
        <w:t>windows_box.yml:</w:t>
      </w:r>
      <w:r w:rsidR="00734D48">
        <w:t xml:space="preserve"> </w:t>
      </w:r>
      <w:r>
        <w:t>Variables defined for all Windows nodes.</w:t>
      </w:r>
    </w:p>
    <w:p w14:paraId="4EF35D16" w14:textId="7B2FBA77" w:rsidR="00DD6E86" w:rsidRDefault="00734D48" w:rsidP="00DD6E86">
      <w:pPr>
        <w:pStyle w:val="BulletLevel1"/>
      </w:pPr>
      <w:r w:rsidRPr="00734D48">
        <w:rPr>
          <w:rStyle w:val="BoldEmpha"/>
        </w:rPr>
        <w:t>vms.yml:</w:t>
      </w:r>
      <w:r>
        <w:t xml:space="preserve"> </w:t>
      </w:r>
      <w:r w:rsidR="00DD6E86">
        <w:t>Variables defined for all the VMware Virtual Machines deployed by the solution.</w:t>
      </w:r>
    </w:p>
    <w:p w14:paraId="09F4D07B" w14:textId="43CB1E4C" w:rsidR="00DD6E86" w:rsidRDefault="00DD6E86" w:rsidP="00DD6E86">
      <w:pPr>
        <w:pStyle w:val="BulletLevel1"/>
      </w:pPr>
      <w:r w:rsidRPr="00734D48">
        <w:rPr>
          <w:rStyle w:val="BoldEmpha"/>
        </w:rPr>
        <w:t>bms.yml</w:t>
      </w:r>
      <w:r w:rsidR="00734D48" w:rsidRPr="00734D48">
        <w:rPr>
          <w:rStyle w:val="BoldEmpha"/>
        </w:rPr>
        <w:t>:</w:t>
      </w:r>
      <w:r w:rsidR="00734D48">
        <w:t xml:space="preserve"> </w:t>
      </w:r>
      <w:r>
        <w:t>Variables defined for all the bare metal machines deployed by the solution.</w:t>
      </w:r>
    </w:p>
    <w:p w14:paraId="696DF877" w14:textId="77777777" w:rsidR="00DD6E86" w:rsidRDefault="00DD6E86" w:rsidP="00DD6E86">
      <w:pPr>
        <w:pStyle w:val="BodyTextMetricHPELight10pt"/>
      </w:pPr>
      <w:r w:rsidRPr="00F841F0">
        <w:t xml:space="preserve">These group files facilitate more sophisticated settings, such as additional drives and additional network interfaces. For example, here is the </w:t>
      </w:r>
      <w:r w:rsidRPr="00D93702">
        <w:rPr>
          <w:rStyle w:val="CodingLanguage"/>
        </w:rPr>
        <w:t xml:space="preserve">group_vars/nfs.yml </w:t>
      </w:r>
      <w:r w:rsidRPr="00F841F0">
        <w:t>file.</w:t>
      </w:r>
    </w:p>
    <w:p w14:paraId="3AE1EE7B" w14:textId="77777777" w:rsidR="00DD6E86" w:rsidRPr="00D93702" w:rsidRDefault="00DD6E86" w:rsidP="00DD6E86">
      <w:pPr>
        <w:pStyle w:val="BodyTextMetricHPELight10pt"/>
        <w:rPr>
          <w:rStyle w:val="CodingLanguage"/>
        </w:rPr>
      </w:pPr>
      <w:r w:rsidRPr="00D93702">
        <w:rPr>
          <w:rStyle w:val="CodingLanguage"/>
        </w:rPr>
        <w:t>networks:</w:t>
      </w:r>
      <w:r w:rsidRPr="00D93702">
        <w:rPr>
          <w:rStyle w:val="CodingLanguage"/>
        </w:rPr>
        <w:br/>
        <w:t xml:space="preserve">  - name:  '{{ vm_portgroup }}'</w:t>
      </w:r>
      <w:r w:rsidRPr="00D93702">
        <w:rPr>
          <w:rStyle w:val="CodingLanguage"/>
        </w:rPr>
        <w:br/>
        <w:t xml:space="preserve">    ip:  "{{ ip_addr | ipaddr('address') }}"</w:t>
      </w:r>
      <w:r w:rsidRPr="00D93702">
        <w:rPr>
          <w:rStyle w:val="CodingLanguage"/>
        </w:rPr>
        <w:br/>
        <w:t xml:space="preserve">    netmask: "{{ ip_addr | ipaddr('netmask') }}"</w:t>
      </w:r>
      <w:r w:rsidRPr="00D93702">
        <w:rPr>
          <w:rStyle w:val="CodingLanguage"/>
        </w:rPr>
        <w:br/>
        <w:t xml:space="preserve">    gateway: "{{ gateway }}"</w:t>
      </w:r>
      <w:r w:rsidRPr="00D93702">
        <w:rPr>
          <w:rStyle w:val="CodingLanguage"/>
        </w:rPr>
        <w:br/>
        <w:t xml:space="preserve"> </w:t>
      </w:r>
      <w:r w:rsidRPr="00D93702">
        <w:rPr>
          <w:rStyle w:val="CodingLanguage"/>
        </w:rPr>
        <w:br/>
        <w:t>disks_specs:</w:t>
      </w:r>
      <w:r w:rsidRPr="00D93702">
        <w:rPr>
          <w:rStyle w:val="CodingLanguage"/>
        </w:rPr>
        <w:br/>
        <w:t xml:space="preserve">  - size_gb:  '{{ disk1_size }}'</w:t>
      </w:r>
      <w:r w:rsidRPr="00D93702">
        <w:rPr>
          <w:rStyle w:val="CodingLanguage"/>
        </w:rPr>
        <w:br/>
        <w:t xml:space="preserve">    type: thin</w:t>
      </w:r>
      <w:r w:rsidRPr="00D93702">
        <w:rPr>
          <w:rStyle w:val="CodingLanguage"/>
        </w:rPr>
        <w:br/>
        <w:t xml:space="preserve">    datastore: "{{ datastores | random }}"</w:t>
      </w:r>
      <w:r w:rsidRPr="00D93702">
        <w:rPr>
          <w:rStyle w:val="CodingLanguage"/>
        </w:rPr>
        <w:br/>
        <w:t xml:space="preserve">  - size_gb: '{{ disk2_size }}'</w:t>
      </w:r>
      <w:r w:rsidRPr="00D93702">
        <w:rPr>
          <w:rStyle w:val="CodingLanguage"/>
        </w:rPr>
        <w:br/>
        <w:t xml:space="preserve">    type: thin</w:t>
      </w:r>
      <w:r w:rsidRPr="00D93702">
        <w:rPr>
          <w:rStyle w:val="CodingLanguage"/>
        </w:rPr>
        <w:br/>
        <w:t xml:space="preserve">    datastore: "{{ datastores | random }}"</w:t>
      </w:r>
      <w:r w:rsidRPr="00D93702">
        <w:rPr>
          <w:rStyle w:val="CodingLanguage"/>
        </w:rPr>
        <w:br/>
        <w:t xml:space="preserve">  - size_gb: 10</w:t>
      </w:r>
      <w:r w:rsidRPr="00D93702">
        <w:rPr>
          <w:rStyle w:val="CodingLanguage"/>
        </w:rPr>
        <w:br/>
        <w:t xml:space="preserve">    type: thin</w:t>
      </w:r>
      <w:r w:rsidRPr="00D93702">
        <w:rPr>
          <w:rStyle w:val="CodingLanguage"/>
        </w:rPr>
        <w:br/>
        <w:t xml:space="preserve">    datastore: "{{ datastores | random }}"</w:t>
      </w:r>
    </w:p>
    <w:p w14:paraId="0886CB30" w14:textId="3EA9802E" w:rsidR="00DD6E86" w:rsidRDefault="00DD6E86" w:rsidP="00DD6E86">
      <w:pPr>
        <w:pStyle w:val="BodyTextMetricHPELight10pt"/>
      </w:pPr>
      <w:r w:rsidRPr="00F841F0">
        <w:t xml:space="preserve">In this example, the size of the first two drives is specified using the values of the variables </w:t>
      </w:r>
      <w:r w:rsidRPr="00D93702">
        <w:rPr>
          <w:rStyle w:val="CodingLanguage"/>
        </w:rPr>
        <w:t>disk1_size</w:t>
      </w:r>
      <w:r w:rsidRPr="00F841F0">
        <w:t xml:space="preserve"> and </w:t>
      </w:r>
      <w:r w:rsidRPr="00D93702">
        <w:rPr>
          <w:rStyle w:val="CodingLanguage"/>
        </w:rPr>
        <w:t>disk2_size</w:t>
      </w:r>
      <w:r w:rsidRPr="00F841F0">
        <w:t xml:space="preserve"> that are declared in the </w:t>
      </w:r>
      <w:r>
        <w:rPr>
          <w:rStyle w:val="CodingLanguage"/>
        </w:rPr>
        <w:t>groups_vars/all/vars</w:t>
      </w:r>
      <w:r w:rsidRPr="00F841F0">
        <w:t xml:space="preserve"> file. This maintains compatibility with </w:t>
      </w:r>
      <w:r w:rsidR="007230C9">
        <w:rPr>
          <w:rStyle w:val="CodingLanguage"/>
        </w:rPr>
        <w:t>hosts</w:t>
      </w:r>
      <w:r w:rsidRPr="00F841F0">
        <w:t xml:space="preserve"> inventories from the previous release of the playbooks. However, it is possible to provide explicit values, depending on your requirements, for the individual UCP, DTR, worker or NFS VMs. For example, you may want to increase the size of the second disk for the NFS VM as this is used to store the DTR images, so the default value of 500GB may not be sufficient to meet your needs.</w:t>
      </w:r>
    </w:p>
    <w:p w14:paraId="362DB67F" w14:textId="77777777" w:rsidR="00DD6E86" w:rsidRDefault="00DD6E86" w:rsidP="00DD6E86">
      <w:pPr>
        <w:pStyle w:val="BodyTextMetricHPELight10pt"/>
      </w:pPr>
      <w:r w:rsidRPr="00F841F0">
        <w:t>In this release, support has been added for configuring a third drive that can be used to hold Kubernetes persistent volume data. The default size (10GB) is set low as the use of the NFS VM for storing persistent volume data is only considered suitable for demo purposes and should not be used in a production environment.</w:t>
      </w:r>
    </w:p>
    <w:p w14:paraId="12BEF99C" w14:textId="77777777" w:rsidR="00DD6E86" w:rsidRDefault="00DD6E86" w:rsidP="00DD6E86">
      <w:pPr>
        <w:pStyle w:val="BodyTextMetricHPELight10pt"/>
      </w:pPr>
      <w:r w:rsidRPr="00F841F0">
        <w:lastRenderedPageBreak/>
        <w:t xml:space="preserve">In the following example, the </w:t>
      </w:r>
      <w:r w:rsidRPr="00D93702">
        <w:rPr>
          <w:rStyle w:val="CodingLanguage"/>
        </w:rPr>
        <w:t>group_vars/nfs.yml</w:t>
      </w:r>
      <w:r w:rsidRPr="00F841F0">
        <w:t xml:space="preserve"> has been modified to configure the NFS VM with a 50GB boot disk, a 500GB drive for DTR images and an 800GB drive for Kubernetes persistent volumes data.</w:t>
      </w:r>
    </w:p>
    <w:p w14:paraId="437A967C" w14:textId="77777777" w:rsidR="00DD6E86" w:rsidRPr="00D93702" w:rsidRDefault="00DD6E86" w:rsidP="00DD6E86">
      <w:pPr>
        <w:pStyle w:val="BodyTextMetricHPELight10pt"/>
        <w:rPr>
          <w:rStyle w:val="CodingLanguage"/>
        </w:rPr>
      </w:pPr>
      <w:r w:rsidRPr="00D93702">
        <w:rPr>
          <w:rStyle w:val="CodingLanguage"/>
        </w:rPr>
        <w:t>networks:</w:t>
      </w:r>
      <w:r w:rsidRPr="00D93702">
        <w:rPr>
          <w:rStyle w:val="CodingLanguage"/>
        </w:rPr>
        <w:br/>
        <w:t xml:space="preserve">  - name:  '{{ vm_portgroup }}'</w:t>
      </w:r>
      <w:r w:rsidRPr="00D93702">
        <w:rPr>
          <w:rStyle w:val="CodingLanguage"/>
        </w:rPr>
        <w:br/>
        <w:t xml:space="preserve">    ip:  "{{ ip_addr | ipaddr('address') }}"</w:t>
      </w:r>
      <w:r w:rsidRPr="00D93702">
        <w:rPr>
          <w:rStyle w:val="CodingLanguage"/>
        </w:rPr>
        <w:br/>
        <w:t xml:space="preserve">    netmask: "{{ ip_addr | ipaddr('netmask') }}"</w:t>
      </w:r>
      <w:r w:rsidRPr="00D93702">
        <w:rPr>
          <w:rStyle w:val="CodingLanguage"/>
        </w:rPr>
        <w:br/>
        <w:t xml:space="preserve">    gateway: "{{ gateway }}"</w:t>
      </w:r>
    </w:p>
    <w:p w14:paraId="50EBF175" w14:textId="77777777" w:rsidR="00DD6E86" w:rsidRPr="00D93702" w:rsidRDefault="00DD6E86" w:rsidP="00DD6E86">
      <w:pPr>
        <w:pStyle w:val="BodyTextMetricHPELight10pt"/>
        <w:rPr>
          <w:rStyle w:val="CodingLanguage"/>
        </w:rPr>
      </w:pPr>
      <w:r w:rsidRPr="00D93702">
        <w:rPr>
          <w:rStyle w:val="CodingLanguage"/>
        </w:rPr>
        <w:t>disks_specs:</w:t>
      </w:r>
      <w:r w:rsidRPr="00D93702">
        <w:rPr>
          <w:rStyle w:val="CodingLanguage"/>
        </w:rPr>
        <w:br/>
        <w:t xml:space="preserve">  - size_gb:  50</w:t>
      </w:r>
      <w:r w:rsidRPr="00D93702">
        <w:rPr>
          <w:rStyle w:val="CodingLanguage"/>
        </w:rPr>
        <w:br/>
        <w:t xml:space="preserve">    type: thin</w:t>
      </w:r>
      <w:r w:rsidRPr="00D93702">
        <w:rPr>
          <w:rStyle w:val="CodingLanguage"/>
        </w:rPr>
        <w:br/>
        <w:t xml:space="preserve">    datastore: "{{ datastores | random }}"</w:t>
      </w:r>
      <w:r w:rsidRPr="00D93702">
        <w:rPr>
          <w:rStyle w:val="CodingLanguage"/>
        </w:rPr>
        <w:br/>
        <w:t xml:space="preserve">  - size_gb: 500</w:t>
      </w:r>
      <w:r w:rsidRPr="00D93702">
        <w:rPr>
          <w:rStyle w:val="CodingLanguage"/>
        </w:rPr>
        <w:br/>
        <w:t xml:space="preserve">    type: thin</w:t>
      </w:r>
      <w:r w:rsidRPr="00D93702">
        <w:rPr>
          <w:rStyle w:val="CodingLanguage"/>
        </w:rPr>
        <w:br/>
        <w:t xml:space="preserve">    datastore: "{{ datastores | random }}"</w:t>
      </w:r>
      <w:r w:rsidRPr="00D93702">
        <w:rPr>
          <w:rStyle w:val="CodingLanguage"/>
        </w:rPr>
        <w:br/>
        <w:t xml:space="preserve">  - size_gb: 800</w:t>
      </w:r>
      <w:r w:rsidRPr="00D93702">
        <w:rPr>
          <w:rStyle w:val="CodingLanguage"/>
        </w:rPr>
        <w:br/>
        <w:t xml:space="preserve">    type: thin</w:t>
      </w:r>
      <w:r w:rsidRPr="00D93702">
        <w:rPr>
          <w:rStyle w:val="CodingLanguage"/>
        </w:rPr>
        <w:br/>
        <w:t xml:space="preserve">    datastore: "{{ datastores | random }}"</w:t>
      </w:r>
    </w:p>
    <w:p w14:paraId="069AEA40" w14:textId="77777777" w:rsidR="00DD6E86" w:rsidRDefault="00DD6E86" w:rsidP="00DD6E86">
      <w:pPr>
        <w:pStyle w:val="MISCNote-Ruleabove"/>
      </w:pPr>
      <w:r>
        <w:t>Note</w:t>
      </w:r>
    </w:p>
    <w:p w14:paraId="00195D70" w14:textId="77777777" w:rsidR="00DD6E86" w:rsidRPr="009534F0" w:rsidRDefault="00DD6E86" w:rsidP="00DD6E86">
      <w:pPr>
        <w:pStyle w:val="MISCNote-Rulebelow"/>
      </w:pPr>
      <w:r w:rsidRPr="00F841F0">
        <w:t xml:space="preserve">The number of drives and the purpose of each drive is determined by the role of the VM and </w:t>
      </w:r>
      <w:r>
        <w:t>the specific playbooks that use</w:t>
      </w:r>
      <w:r w:rsidRPr="00F841F0">
        <w:t xml:space="preserve"> the information. The first disk is always used as the boot disk, irrespective of VM role, while the purpose of the second or thi</w:t>
      </w:r>
      <w:r>
        <w:t xml:space="preserve">rd disk is specific to the role. </w:t>
      </w:r>
    </w:p>
    <w:p w14:paraId="5E7D9B99" w14:textId="0C7AF8D0" w:rsidR="00DD6E86" w:rsidRDefault="00734D48" w:rsidP="00734D48">
      <w:pPr>
        <w:pStyle w:val="Heading2"/>
      </w:pPr>
      <w:bookmarkStart w:id="137" w:name="_Toc6318914"/>
      <w:r w:rsidRPr="00734D48">
        <w:t>Overriding group variables</w:t>
      </w:r>
      <w:bookmarkEnd w:id="137"/>
    </w:p>
    <w:p w14:paraId="748BAF93" w14:textId="1B7BA12C" w:rsidR="000615E7" w:rsidRDefault="00734D48" w:rsidP="00DD6E86">
      <w:pPr>
        <w:pStyle w:val="BodyTextMetricHPELight10pt"/>
      </w:pPr>
      <w:r w:rsidRPr="00734D48">
        <w:t>If you wish to configure your nodes with different specifications to the ones defined by the group, it is possible to declare the same variables at the node level, overriding the group value. For instance, you could have one of your workers with higher specifications by setting:</w:t>
      </w:r>
    </w:p>
    <w:p w14:paraId="70E2E501" w14:textId="7E2B27C2" w:rsidR="00734D48" w:rsidRDefault="00734D48" w:rsidP="00DD6E86">
      <w:pPr>
        <w:pStyle w:val="BodyTextMetricHPELight10pt"/>
      </w:pPr>
      <w:r w:rsidRPr="00734D48">
        <w:t xml:space="preserve">In the file </w:t>
      </w:r>
      <w:r w:rsidRPr="00734D48">
        <w:rPr>
          <w:rStyle w:val="CodingLanguage"/>
        </w:rPr>
        <w:t>vm_wrk_lnx.yml</w:t>
      </w:r>
      <w:r w:rsidRPr="00734D48">
        <w:t>:</w:t>
      </w:r>
    </w:p>
    <w:p w14:paraId="58A14459" w14:textId="277C6E7B" w:rsidR="00734D48" w:rsidRPr="00734D48" w:rsidRDefault="00734D48" w:rsidP="00734D48">
      <w:pPr>
        <w:pStyle w:val="BodyTextMetricHPELight10pt"/>
        <w:rPr>
          <w:rStyle w:val="CodingLanguage"/>
        </w:rPr>
      </w:pPr>
      <w:r w:rsidRPr="00734D48">
        <w:rPr>
          <w:rStyle w:val="CodingLanguage"/>
        </w:rPr>
        <w:t>cpus: '4'</w:t>
      </w:r>
      <w:r w:rsidRPr="00734D48">
        <w:rPr>
          <w:rStyle w:val="CodingLanguage"/>
        </w:rPr>
        <w:br/>
        <w:t>ram: '65536'</w:t>
      </w:r>
      <w:r w:rsidRPr="00734D48">
        <w:rPr>
          <w:rStyle w:val="CodingLanguage"/>
        </w:rPr>
        <w:br/>
        <w:t>disk2_size: '500'</w:t>
      </w:r>
    </w:p>
    <w:p w14:paraId="28C8F970" w14:textId="448AA957" w:rsidR="00734D48" w:rsidRDefault="00734D48" w:rsidP="00734D48">
      <w:pPr>
        <w:pStyle w:val="BodyTextMetricHPELight10pt"/>
      </w:pPr>
      <w:r w:rsidRPr="00734D48">
        <w:t xml:space="preserve">In the </w:t>
      </w:r>
      <w:r w:rsidRPr="00734D48">
        <w:rPr>
          <w:rStyle w:val="CodingLanguage"/>
        </w:rPr>
        <w:t>hosts</w:t>
      </w:r>
      <w:r w:rsidRPr="00734D48">
        <w:t xml:space="preserve"> file:</w:t>
      </w:r>
    </w:p>
    <w:p w14:paraId="4116126F" w14:textId="36BF178B" w:rsidR="00734D48" w:rsidRPr="00734D48" w:rsidRDefault="00734D48" w:rsidP="00734D48">
      <w:pPr>
        <w:pStyle w:val="BodyTextMetricHPELight10pt"/>
        <w:rPr>
          <w:rStyle w:val="CodingLanguage"/>
        </w:rPr>
      </w:pPr>
      <w:r w:rsidRPr="00734D48">
        <w:rPr>
          <w:rStyle w:val="CodingLanguage"/>
        </w:rPr>
        <w:t xml:space="preserve">[vm_wrk_lnx] </w:t>
      </w:r>
      <w:r w:rsidRPr="00734D48">
        <w:rPr>
          <w:rStyle w:val="CodingLanguage"/>
        </w:rPr>
        <w:br/>
        <w:t xml:space="preserve">worker01 ip_addr='10.0.0.10/16' esxi_host='esxi1.domain.local' </w:t>
      </w:r>
      <w:r w:rsidRPr="00734D48">
        <w:rPr>
          <w:rStyle w:val="CodingLanguage"/>
        </w:rPr>
        <w:br/>
        <w:t xml:space="preserve">worker02 ip_addr='10.0.0.11/16' esxi_host='esxi1.domain.local' </w:t>
      </w:r>
      <w:r w:rsidRPr="00734D48">
        <w:rPr>
          <w:rStyle w:val="CodingLanguage"/>
        </w:rPr>
        <w:br/>
        <w:t>worker03 ip_addr='10.0.0.12/16' esxi_host='esxi1.domain.local' cpus='16' ram'131072'</w:t>
      </w:r>
    </w:p>
    <w:p w14:paraId="5CC89C70" w14:textId="77777777" w:rsidR="00734D48" w:rsidRDefault="00734D48" w:rsidP="00734D48">
      <w:pPr>
        <w:pStyle w:val="BodyTextMetricHPELight10pt"/>
      </w:pPr>
      <w:r>
        <w:t>In the example above, the worker03 Linux VM node would have 4 times more CPU and double the RAM compared to the rest of the Linux VM worker nodes.</w:t>
      </w:r>
    </w:p>
    <w:p w14:paraId="3A4486F9" w14:textId="77777777" w:rsidR="000615E7" w:rsidRDefault="000615E7" w:rsidP="0058095B">
      <w:pPr>
        <w:pStyle w:val="BodyTextMetricHPELight10pt"/>
      </w:pPr>
      <w:r>
        <w:t>The different variables you can use are described in</w:t>
      </w:r>
      <w:r w:rsidRPr="005940E0">
        <w:t xml:space="preserve"> </w:t>
      </w:r>
      <w:r w:rsidRPr="005940E0">
        <w:fldChar w:fldCharType="begin"/>
      </w:r>
      <w:r w:rsidRPr="005940E0">
        <w:instrText xml:space="preserve"> REF _Refd17e56391 \h </w:instrText>
      </w:r>
      <w:r>
        <w:instrText xml:space="preserve"> \* MERGEFORMAT </w:instrText>
      </w:r>
      <w:r w:rsidRPr="005940E0">
        <w:fldChar w:fldCharType="separate"/>
      </w:r>
      <w:r w:rsidR="0099354B" w:rsidRPr="0099354B">
        <w:t>Table</w:t>
      </w:r>
      <w:r w:rsidR="0099354B" w:rsidRPr="0099354B">
        <w:rPr>
          <w:rFonts w:ascii="Calibri" w:hAnsi="Calibri" w:cs="Calibri"/>
        </w:rPr>
        <w:t> </w:t>
      </w:r>
      <w:r w:rsidR="0099354B" w:rsidRPr="0099354B">
        <w:t>9</w:t>
      </w:r>
      <w:r w:rsidRPr="005940E0">
        <w:fldChar w:fldCharType="end"/>
      </w:r>
      <w:r>
        <w:t xml:space="preserve"> below. They are all mandatory unless otherwise specified.</w:t>
      </w:r>
    </w:p>
    <w:p w14:paraId="71FACF27" w14:textId="77777777" w:rsidR="000615E7" w:rsidRDefault="000615E7" w:rsidP="000615E7">
      <w:pPr>
        <w:pStyle w:val="MISCTableCaptionHeader8pt"/>
      </w:pPr>
      <w:bookmarkStart w:id="138" w:name="_Refd17e56391"/>
      <w:bookmarkStart w:id="139" w:name="_Tocd17e56391"/>
      <w:r w:rsidRPr="00FD0CD0">
        <w:rPr>
          <w:rStyle w:val="MISCTableCaptionHeaderBold8pt"/>
        </w:rPr>
        <w:t>Table</w:t>
      </w:r>
      <w:r w:rsidRPr="00FD0CD0">
        <w:rPr>
          <w:rStyle w:val="MISCTableCaptionHeaderBold8pt"/>
          <w:rFonts w:ascii="Calibri" w:hAnsi="Calibri" w:cs="Calibri"/>
        </w:rPr>
        <w:t> </w:t>
      </w:r>
      <w:bookmarkStart w:id="140" w:name="_Numd17e56391"/>
      <w:r w:rsidRPr="00FD0CD0">
        <w:rPr>
          <w:rStyle w:val="MISCTableCaptionHeaderBold8pt"/>
        </w:rPr>
        <w:fldChar w:fldCharType="begin"/>
      </w:r>
      <w:r w:rsidRPr="00FD0CD0">
        <w:rPr>
          <w:rStyle w:val="MISCTableCaptionHeaderBold8pt"/>
        </w:rPr>
        <w:instrText xml:space="preserve"> SEQ Table \* ARABIC </w:instrText>
      </w:r>
      <w:r w:rsidRPr="00FD0CD0">
        <w:rPr>
          <w:rStyle w:val="MISCTableCaptionHeaderBold8pt"/>
        </w:rPr>
        <w:fldChar w:fldCharType="separate"/>
      </w:r>
      <w:r w:rsidR="0099354B">
        <w:rPr>
          <w:rStyle w:val="MISCTableCaptionHeaderBold8pt"/>
          <w:noProof/>
        </w:rPr>
        <w:t>9</w:t>
      </w:r>
      <w:r w:rsidRPr="00FD0CD0">
        <w:rPr>
          <w:rStyle w:val="MISCTableCaptionHeaderBold8pt"/>
        </w:rPr>
        <w:fldChar w:fldCharType="end"/>
      </w:r>
      <w:bookmarkEnd w:id="138"/>
      <w:bookmarkEnd w:id="139"/>
      <w:bookmarkEnd w:id="140"/>
      <w:r w:rsidRPr="00FD0CD0">
        <w:rPr>
          <w:rStyle w:val="MISCTableCaptionHeaderBold8pt"/>
        </w:rPr>
        <w:t xml:space="preserve">. </w:t>
      </w:r>
      <w:r>
        <w:t>Variables</w:t>
      </w:r>
    </w:p>
    <w:tbl>
      <w:tblPr>
        <w:tblStyle w:val="TableGrid"/>
        <w:tblW w:w="1032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440"/>
        <w:gridCol w:w="1320"/>
        <w:gridCol w:w="7560"/>
      </w:tblGrid>
      <w:tr w:rsidR="000615E7" w14:paraId="41FED5BA" w14:textId="77777777" w:rsidTr="0058095B">
        <w:trPr>
          <w:cantSplit/>
          <w:trHeight w:val="188"/>
          <w:tblHeader/>
        </w:trPr>
        <w:tc>
          <w:tcPr>
            <w:tcW w:w="1440" w:type="dxa"/>
            <w:tcBorders>
              <w:top w:val="nil"/>
              <w:bottom w:val="single" w:sz="36" w:space="0" w:color="00B388"/>
            </w:tcBorders>
          </w:tcPr>
          <w:p w14:paraId="3DE9FD0F" w14:textId="77777777" w:rsidR="000615E7" w:rsidRDefault="000615E7" w:rsidP="00CD4360">
            <w:pPr>
              <w:pStyle w:val="TableSubhead8pt"/>
            </w:pPr>
            <w:r>
              <w:t>Variable</w:t>
            </w:r>
          </w:p>
        </w:tc>
        <w:tc>
          <w:tcPr>
            <w:tcW w:w="1320" w:type="dxa"/>
            <w:tcBorders>
              <w:top w:val="nil"/>
              <w:bottom w:val="single" w:sz="36" w:space="0" w:color="00B388"/>
            </w:tcBorders>
          </w:tcPr>
          <w:p w14:paraId="549E05E2" w14:textId="77777777" w:rsidR="000615E7" w:rsidRDefault="000615E7" w:rsidP="00CD4360">
            <w:pPr>
              <w:pStyle w:val="TableSubhead8pt"/>
            </w:pPr>
            <w:r>
              <w:t>Scope</w:t>
            </w:r>
          </w:p>
        </w:tc>
        <w:tc>
          <w:tcPr>
            <w:tcW w:w="7560" w:type="dxa"/>
            <w:tcBorders>
              <w:top w:val="nil"/>
              <w:bottom w:val="single" w:sz="36" w:space="0" w:color="00B388"/>
            </w:tcBorders>
          </w:tcPr>
          <w:p w14:paraId="4D549C59" w14:textId="77777777" w:rsidR="000615E7" w:rsidRDefault="000615E7" w:rsidP="00CD4360">
            <w:pPr>
              <w:pStyle w:val="TableSubhead8pt"/>
            </w:pPr>
            <w:r>
              <w:t>Description</w:t>
            </w:r>
          </w:p>
        </w:tc>
      </w:tr>
      <w:tr w:rsidR="000615E7" w14:paraId="0D7368E4" w14:textId="77777777" w:rsidTr="0058095B">
        <w:trPr>
          <w:cantSplit/>
          <w:trHeight w:val="199"/>
        </w:trPr>
        <w:tc>
          <w:tcPr>
            <w:tcW w:w="1440" w:type="dxa"/>
          </w:tcPr>
          <w:p w14:paraId="685A20C7" w14:textId="77777777" w:rsidR="000615E7" w:rsidRDefault="000615E7" w:rsidP="00CD4360">
            <w:pPr>
              <w:pStyle w:val="TableBody8pt"/>
            </w:pPr>
            <w:r>
              <w:t>ip_addr</w:t>
            </w:r>
          </w:p>
        </w:tc>
        <w:tc>
          <w:tcPr>
            <w:tcW w:w="1320" w:type="dxa"/>
          </w:tcPr>
          <w:p w14:paraId="64A854D2" w14:textId="77777777" w:rsidR="000615E7" w:rsidRDefault="000615E7" w:rsidP="00CD4360">
            <w:pPr>
              <w:pStyle w:val="TableBody8pt"/>
            </w:pPr>
            <w:r>
              <w:t>Node</w:t>
            </w:r>
          </w:p>
        </w:tc>
        <w:tc>
          <w:tcPr>
            <w:tcW w:w="7560" w:type="dxa"/>
          </w:tcPr>
          <w:p w14:paraId="28CAF706" w14:textId="77777777" w:rsidR="000615E7" w:rsidRDefault="000615E7" w:rsidP="00CD4360">
            <w:pPr>
              <w:pStyle w:val="TableBody8pt"/>
            </w:pPr>
            <w:r>
              <w:t>IP address in CIDR format to be given to a node</w:t>
            </w:r>
          </w:p>
        </w:tc>
      </w:tr>
      <w:tr w:rsidR="000615E7" w14:paraId="292F297C" w14:textId="77777777" w:rsidTr="0058095B">
        <w:trPr>
          <w:cantSplit/>
          <w:trHeight w:val="298"/>
        </w:trPr>
        <w:tc>
          <w:tcPr>
            <w:tcW w:w="1440" w:type="dxa"/>
          </w:tcPr>
          <w:p w14:paraId="1F8B9FCA" w14:textId="77777777" w:rsidR="000615E7" w:rsidRDefault="000615E7" w:rsidP="00CD4360">
            <w:pPr>
              <w:pStyle w:val="TableBody8pt"/>
            </w:pPr>
            <w:r>
              <w:t>esxi_host</w:t>
            </w:r>
          </w:p>
        </w:tc>
        <w:tc>
          <w:tcPr>
            <w:tcW w:w="1320" w:type="dxa"/>
          </w:tcPr>
          <w:p w14:paraId="4A7DBB42" w14:textId="77777777" w:rsidR="000615E7" w:rsidRDefault="000615E7" w:rsidP="00CD4360">
            <w:pPr>
              <w:pStyle w:val="TableBody8pt"/>
            </w:pPr>
            <w:r>
              <w:t>Node</w:t>
            </w:r>
          </w:p>
        </w:tc>
        <w:tc>
          <w:tcPr>
            <w:tcW w:w="7560" w:type="dxa"/>
          </w:tcPr>
          <w:p w14:paraId="5485B9A1" w14:textId="77777777" w:rsidR="000615E7" w:rsidRDefault="000615E7" w:rsidP="00CD4360">
            <w:pPr>
              <w:pStyle w:val="TableBody8pt"/>
            </w:pPr>
            <w:r>
              <w:t>ESXi host where the node will be deployed. If the cluster is configured with DRS, this option will be overridden</w:t>
            </w:r>
          </w:p>
        </w:tc>
      </w:tr>
      <w:tr w:rsidR="000615E7" w14:paraId="2B631F7F" w14:textId="77777777" w:rsidTr="0058095B">
        <w:trPr>
          <w:cantSplit/>
          <w:trHeight w:val="178"/>
        </w:trPr>
        <w:tc>
          <w:tcPr>
            <w:tcW w:w="1440" w:type="dxa"/>
          </w:tcPr>
          <w:p w14:paraId="11574547" w14:textId="77777777" w:rsidR="000615E7" w:rsidRDefault="000615E7" w:rsidP="00CD4360">
            <w:pPr>
              <w:pStyle w:val="TableBody8pt"/>
            </w:pPr>
            <w:r>
              <w:t>cpus</w:t>
            </w:r>
          </w:p>
        </w:tc>
        <w:tc>
          <w:tcPr>
            <w:tcW w:w="1320" w:type="dxa"/>
          </w:tcPr>
          <w:p w14:paraId="5C09765B" w14:textId="77777777" w:rsidR="000615E7" w:rsidRDefault="000615E7" w:rsidP="00CD4360">
            <w:pPr>
              <w:pStyle w:val="TableBody8pt"/>
            </w:pPr>
            <w:r>
              <w:t>Node/Group</w:t>
            </w:r>
          </w:p>
        </w:tc>
        <w:tc>
          <w:tcPr>
            <w:tcW w:w="7560" w:type="dxa"/>
          </w:tcPr>
          <w:p w14:paraId="720E586C" w14:textId="77777777" w:rsidR="000615E7" w:rsidRDefault="000615E7" w:rsidP="00CD4360">
            <w:pPr>
              <w:pStyle w:val="TableBody8pt"/>
            </w:pPr>
            <w:r>
              <w:t>Number of CPUs to assign to a VM or a group of VMs</w:t>
            </w:r>
          </w:p>
        </w:tc>
      </w:tr>
      <w:tr w:rsidR="000615E7" w14:paraId="5BD8B439" w14:textId="77777777" w:rsidTr="0058095B">
        <w:trPr>
          <w:cantSplit/>
          <w:trHeight w:val="188"/>
        </w:trPr>
        <w:tc>
          <w:tcPr>
            <w:tcW w:w="1440" w:type="dxa"/>
          </w:tcPr>
          <w:p w14:paraId="14BC1325" w14:textId="77777777" w:rsidR="000615E7" w:rsidRDefault="000615E7" w:rsidP="00CD4360">
            <w:pPr>
              <w:pStyle w:val="TableBody8pt"/>
            </w:pPr>
            <w:r>
              <w:t>ram</w:t>
            </w:r>
          </w:p>
        </w:tc>
        <w:tc>
          <w:tcPr>
            <w:tcW w:w="1320" w:type="dxa"/>
          </w:tcPr>
          <w:p w14:paraId="0E373B46" w14:textId="77777777" w:rsidR="000615E7" w:rsidRDefault="000615E7" w:rsidP="00CD4360">
            <w:pPr>
              <w:pStyle w:val="TableBody8pt"/>
            </w:pPr>
            <w:r>
              <w:t>Node/Group</w:t>
            </w:r>
          </w:p>
        </w:tc>
        <w:tc>
          <w:tcPr>
            <w:tcW w:w="7560" w:type="dxa"/>
          </w:tcPr>
          <w:p w14:paraId="77E9B52F" w14:textId="77777777" w:rsidR="000615E7" w:rsidRDefault="000615E7" w:rsidP="00CD4360">
            <w:pPr>
              <w:pStyle w:val="TableBody8pt"/>
            </w:pPr>
            <w:r>
              <w:t>Amount of RAM in MB to assign to a VM or a group of VMs</w:t>
            </w:r>
          </w:p>
        </w:tc>
      </w:tr>
      <w:tr w:rsidR="000615E7" w14:paraId="61CE389E" w14:textId="77777777" w:rsidTr="0058095B">
        <w:trPr>
          <w:cantSplit/>
          <w:trHeight w:val="417"/>
        </w:trPr>
        <w:tc>
          <w:tcPr>
            <w:tcW w:w="1440" w:type="dxa"/>
          </w:tcPr>
          <w:p w14:paraId="2386DB21" w14:textId="2653238E" w:rsidR="000615E7" w:rsidRDefault="000615E7" w:rsidP="00311E7B">
            <w:pPr>
              <w:pStyle w:val="TableBody8pt"/>
            </w:pPr>
            <w:r>
              <w:lastRenderedPageBreak/>
              <w:t>disk2_</w:t>
            </w:r>
            <w:r w:rsidR="00311E7B">
              <w:t>size</w:t>
            </w:r>
          </w:p>
        </w:tc>
        <w:tc>
          <w:tcPr>
            <w:tcW w:w="1320" w:type="dxa"/>
          </w:tcPr>
          <w:p w14:paraId="07915476" w14:textId="77777777" w:rsidR="000615E7" w:rsidRDefault="000615E7" w:rsidP="00CD4360">
            <w:pPr>
              <w:pStyle w:val="TableBody8pt"/>
            </w:pPr>
            <w:r>
              <w:t>Node/Group</w:t>
            </w:r>
          </w:p>
        </w:tc>
        <w:tc>
          <w:tcPr>
            <w:tcW w:w="7560" w:type="dxa"/>
          </w:tcPr>
          <w:p w14:paraId="6D61F3AD" w14:textId="77777777" w:rsidR="000615E7" w:rsidRDefault="000615E7" w:rsidP="00CD4360">
            <w:pPr>
              <w:pStyle w:val="TableBody8pt"/>
            </w:pPr>
            <w:r>
              <w:t>Size of the second disk in GB to attach to a VM or a group of VMs. This variable is only mandatory on Docker nodes (UCP, DTR, worker) and NFS node. It is not required for the logger node or the load balancers.</w:t>
            </w:r>
          </w:p>
        </w:tc>
      </w:tr>
    </w:tbl>
    <w:p w14:paraId="768FF4C7" w14:textId="77777777" w:rsidR="00734D48" w:rsidRDefault="00734D48" w:rsidP="000615E7">
      <w:pPr>
        <w:pStyle w:val="Heading2"/>
      </w:pPr>
      <w:bookmarkStart w:id="141" w:name="_Toc531698797"/>
    </w:p>
    <w:p w14:paraId="0026A9C9" w14:textId="77777777" w:rsidR="000615E7" w:rsidRDefault="000615E7" w:rsidP="000615E7">
      <w:pPr>
        <w:pStyle w:val="Heading2"/>
      </w:pPr>
      <w:bookmarkStart w:id="142" w:name="_Toc6318915"/>
      <w:r>
        <w:t>VMware configuration</w:t>
      </w:r>
      <w:bookmarkEnd w:id="141"/>
      <w:bookmarkEnd w:id="142"/>
    </w:p>
    <w:p w14:paraId="664C3A57" w14:textId="77777777" w:rsidR="000615E7" w:rsidRDefault="000615E7" w:rsidP="0058095B">
      <w:pPr>
        <w:pStyle w:val="BodyTextMetricHPELight10pt"/>
      </w:pPr>
      <w:r>
        <w:t>All VMware-related variables are mandatory and are described in</w:t>
      </w:r>
      <w:r w:rsidRPr="00566ADC">
        <w:t xml:space="preserve"> </w:t>
      </w:r>
      <w:r w:rsidRPr="00566ADC">
        <w:fldChar w:fldCharType="begin"/>
      </w:r>
      <w:r w:rsidRPr="00566ADC">
        <w:instrText xml:space="preserve"> REF _Refd17e56518 \h </w:instrText>
      </w:r>
      <w:r>
        <w:instrText xml:space="preserve"> \* MERGEFORMAT </w:instrText>
      </w:r>
      <w:r w:rsidRPr="00566ADC">
        <w:fldChar w:fldCharType="separate"/>
      </w:r>
      <w:r w:rsidR="0099354B" w:rsidRPr="0099354B">
        <w:t>Table</w:t>
      </w:r>
      <w:r w:rsidR="0099354B" w:rsidRPr="0099354B">
        <w:rPr>
          <w:rFonts w:ascii="Calibri" w:hAnsi="Calibri" w:cs="Calibri"/>
        </w:rPr>
        <w:t> </w:t>
      </w:r>
      <w:r w:rsidR="0099354B" w:rsidRPr="0099354B">
        <w:t>10</w:t>
      </w:r>
      <w:r w:rsidRPr="00566ADC">
        <w:fldChar w:fldCharType="end"/>
      </w:r>
      <w:r>
        <w:t>.</w:t>
      </w:r>
    </w:p>
    <w:p w14:paraId="15670FE6" w14:textId="77777777" w:rsidR="000615E7" w:rsidRDefault="000615E7" w:rsidP="000615E7">
      <w:pPr>
        <w:pStyle w:val="MISCTableCaptionHeader8pt"/>
      </w:pPr>
      <w:bookmarkStart w:id="143" w:name="_Refd17e56518"/>
      <w:bookmarkStart w:id="144" w:name="_Tocd17e56518"/>
      <w:r w:rsidRPr="00566ADC">
        <w:rPr>
          <w:rStyle w:val="MISCTableCaptionHeaderBold8pt"/>
        </w:rPr>
        <w:t>Table</w:t>
      </w:r>
      <w:r w:rsidRPr="00566ADC">
        <w:rPr>
          <w:rStyle w:val="MISCTableCaptionHeaderBold8pt"/>
          <w:rFonts w:ascii="Calibri" w:hAnsi="Calibri" w:cs="Calibri"/>
        </w:rPr>
        <w:t> </w:t>
      </w:r>
      <w:bookmarkStart w:id="145" w:name="_Numd17e56518"/>
      <w:r w:rsidRPr="00566ADC">
        <w:rPr>
          <w:rStyle w:val="MISCTableCaptionHeaderBold8pt"/>
        </w:rPr>
        <w:fldChar w:fldCharType="begin"/>
      </w:r>
      <w:r w:rsidRPr="00566ADC">
        <w:rPr>
          <w:rStyle w:val="MISCTableCaptionHeaderBold8pt"/>
        </w:rPr>
        <w:instrText xml:space="preserve"> SEQ Table \* ARABIC </w:instrText>
      </w:r>
      <w:r w:rsidRPr="00566ADC">
        <w:rPr>
          <w:rStyle w:val="MISCTableCaptionHeaderBold8pt"/>
        </w:rPr>
        <w:fldChar w:fldCharType="separate"/>
      </w:r>
      <w:r w:rsidR="0099354B">
        <w:rPr>
          <w:rStyle w:val="MISCTableCaptionHeaderBold8pt"/>
          <w:noProof/>
        </w:rPr>
        <w:t>10</w:t>
      </w:r>
      <w:r w:rsidRPr="00566ADC">
        <w:rPr>
          <w:rStyle w:val="MISCTableCaptionHeaderBold8pt"/>
        </w:rPr>
        <w:fldChar w:fldCharType="end"/>
      </w:r>
      <w:bookmarkEnd w:id="143"/>
      <w:bookmarkEnd w:id="144"/>
      <w:bookmarkEnd w:id="145"/>
      <w:r w:rsidRPr="00566ADC">
        <w:rPr>
          <w:rStyle w:val="MISCTableCaptionHeaderBold8pt"/>
        </w:rPr>
        <w:t>.</w:t>
      </w:r>
      <w:r>
        <w:t xml:space="preserve"> VMware variables</w:t>
      </w:r>
    </w:p>
    <w:tbl>
      <w:tblPr>
        <w:tblStyle w:val="TableGrid"/>
        <w:tblW w:w="1020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620"/>
        <w:gridCol w:w="1620"/>
        <w:gridCol w:w="6960"/>
      </w:tblGrid>
      <w:tr w:rsidR="000615E7" w14:paraId="3A68AEF5" w14:textId="77777777" w:rsidTr="0083650F">
        <w:trPr>
          <w:cantSplit/>
        </w:trPr>
        <w:tc>
          <w:tcPr>
            <w:tcW w:w="1620" w:type="dxa"/>
            <w:tcBorders>
              <w:top w:val="nil"/>
              <w:bottom w:val="single" w:sz="36" w:space="0" w:color="00B388"/>
            </w:tcBorders>
          </w:tcPr>
          <w:p w14:paraId="2DD9A8D2" w14:textId="77777777" w:rsidR="000615E7" w:rsidRDefault="000615E7" w:rsidP="00CD4360">
            <w:pPr>
              <w:pStyle w:val="TableSubhead8pt"/>
            </w:pPr>
            <w:r>
              <w:t>Variable</w:t>
            </w:r>
          </w:p>
        </w:tc>
        <w:tc>
          <w:tcPr>
            <w:tcW w:w="1620" w:type="dxa"/>
            <w:tcBorders>
              <w:top w:val="nil"/>
              <w:bottom w:val="single" w:sz="36" w:space="0" w:color="00B388"/>
            </w:tcBorders>
          </w:tcPr>
          <w:p w14:paraId="122E57F5" w14:textId="77777777" w:rsidR="000615E7" w:rsidRDefault="000615E7" w:rsidP="00CD4360">
            <w:pPr>
              <w:pStyle w:val="TableSubhead8pt"/>
            </w:pPr>
            <w:r>
              <w:t>File</w:t>
            </w:r>
          </w:p>
        </w:tc>
        <w:tc>
          <w:tcPr>
            <w:tcW w:w="6960" w:type="dxa"/>
            <w:tcBorders>
              <w:top w:val="nil"/>
              <w:bottom w:val="single" w:sz="36" w:space="0" w:color="00B388"/>
            </w:tcBorders>
          </w:tcPr>
          <w:p w14:paraId="16F1196A" w14:textId="77777777" w:rsidR="000615E7" w:rsidRDefault="000615E7" w:rsidP="00CD4360">
            <w:pPr>
              <w:pStyle w:val="TableSubhead8pt"/>
            </w:pPr>
            <w:r>
              <w:t>Description</w:t>
            </w:r>
          </w:p>
        </w:tc>
      </w:tr>
      <w:tr w:rsidR="000615E7" w14:paraId="495FE0FD" w14:textId="77777777" w:rsidTr="0083650F">
        <w:trPr>
          <w:cantSplit/>
        </w:trPr>
        <w:tc>
          <w:tcPr>
            <w:tcW w:w="1620" w:type="dxa"/>
          </w:tcPr>
          <w:p w14:paraId="5D0CB05D" w14:textId="77777777" w:rsidR="000615E7" w:rsidRDefault="000615E7" w:rsidP="00CD4360">
            <w:pPr>
              <w:pStyle w:val="TableBody8pt"/>
            </w:pPr>
            <w:r>
              <w:t>vcenter_hostname</w:t>
            </w:r>
          </w:p>
        </w:tc>
        <w:tc>
          <w:tcPr>
            <w:tcW w:w="1620" w:type="dxa"/>
          </w:tcPr>
          <w:p w14:paraId="4AD6C4F0" w14:textId="0EF9146D" w:rsidR="000615E7" w:rsidRDefault="00B0382D" w:rsidP="00CD4360">
            <w:pPr>
              <w:pStyle w:val="TableBody8pt"/>
            </w:pPr>
            <w:r>
              <w:t>groups_vars/all/vars</w:t>
            </w:r>
          </w:p>
        </w:tc>
        <w:tc>
          <w:tcPr>
            <w:tcW w:w="6960" w:type="dxa"/>
          </w:tcPr>
          <w:p w14:paraId="2C4E0D45" w14:textId="77777777" w:rsidR="000615E7" w:rsidRDefault="000615E7" w:rsidP="00CD4360">
            <w:pPr>
              <w:pStyle w:val="TableBody8pt"/>
            </w:pPr>
            <w:r>
              <w:t>IP or hostname of the vCenter appliance</w:t>
            </w:r>
          </w:p>
        </w:tc>
      </w:tr>
      <w:tr w:rsidR="000615E7" w14:paraId="7B003FEF" w14:textId="77777777" w:rsidTr="0083650F">
        <w:trPr>
          <w:cantSplit/>
        </w:trPr>
        <w:tc>
          <w:tcPr>
            <w:tcW w:w="1620" w:type="dxa"/>
          </w:tcPr>
          <w:p w14:paraId="7E472A57" w14:textId="77777777" w:rsidR="000615E7" w:rsidRDefault="000615E7" w:rsidP="00CD4360">
            <w:pPr>
              <w:pStyle w:val="TableBody8pt"/>
            </w:pPr>
            <w:r>
              <w:t>vcenter_username</w:t>
            </w:r>
          </w:p>
        </w:tc>
        <w:tc>
          <w:tcPr>
            <w:tcW w:w="1620" w:type="dxa"/>
          </w:tcPr>
          <w:p w14:paraId="0B30430B" w14:textId="668D27CF" w:rsidR="000615E7" w:rsidRDefault="00B0382D" w:rsidP="00CD4360">
            <w:pPr>
              <w:pStyle w:val="TableBody8pt"/>
            </w:pPr>
            <w:r>
              <w:t>groups_vars/all/vars</w:t>
            </w:r>
          </w:p>
        </w:tc>
        <w:tc>
          <w:tcPr>
            <w:tcW w:w="6960" w:type="dxa"/>
          </w:tcPr>
          <w:p w14:paraId="5588C527" w14:textId="77777777" w:rsidR="000615E7" w:rsidRDefault="000615E7" w:rsidP="00CD4360">
            <w:pPr>
              <w:pStyle w:val="TableBody8pt"/>
            </w:pPr>
            <w:r>
              <w:t>Username to log in to the vCenter appliance. It might include a domain, for example, '</w:t>
            </w:r>
            <w:r>
              <w:rPr>
                <w:rStyle w:val="CodingLanguage"/>
              </w:rPr>
              <w:t>administrator@vsphere.local</w:t>
            </w:r>
            <w:r>
              <w:t>'.</w:t>
            </w:r>
          </w:p>
        </w:tc>
      </w:tr>
      <w:tr w:rsidR="000615E7" w14:paraId="1644BD18" w14:textId="77777777" w:rsidTr="0083650F">
        <w:trPr>
          <w:cantSplit/>
        </w:trPr>
        <w:tc>
          <w:tcPr>
            <w:tcW w:w="1620" w:type="dxa"/>
          </w:tcPr>
          <w:p w14:paraId="53A19AB3" w14:textId="77777777" w:rsidR="000615E7" w:rsidRDefault="000615E7" w:rsidP="00CD4360">
            <w:pPr>
              <w:pStyle w:val="TableBody8pt"/>
            </w:pPr>
            <w:r>
              <w:t>vcenter_password</w:t>
            </w:r>
          </w:p>
        </w:tc>
        <w:tc>
          <w:tcPr>
            <w:tcW w:w="1620" w:type="dxa"/>
          </w:tcPr>
          <w:p w14:paraId="79B8AE00" w14:textId="34479126" w:rsidR="000615E7" w:rsidRDefault="0083650F" w:rsidP="00CD4360">
            <w:pPr>
              <w:pStyle w:val="TableBody8pt"/>
            </w:pPr>
            <w:r>
              <w:rPr>
                <w:rStyle w:val="BoldEmpha"/>
              </w:rPr>
              <w:t>groups_vars/all/vault</w:t>
            </w:r>
          </w:p>
        </w:tc>
        <w:tc>
          <w:tcPr>
            <w:tcW w:w="6960" w:type="dxa"/>
          </w:tcPr>
          <w:p w14:paraId="3CF82232" w14:textId="77777777" w:rsidR="000615E7" w:rsidRDefault="000615E7" w:rsidP="00CD4360">
            <w:pPr>
              <w:pStyle w:val="TableBody8pt"/>
            </w:pPr>
            <w:r>
              <w:t xml:space="preserve">The password corresponding to the </w:t>
            </w:r>
            <w:r w:rsidRPr="00A96C4E">
              <w:rPr>
                <w:rStyle w:val="CodingLanguage"/>
              </w:rPr>
              <w:t>vcenter_username</w:t>
            </w:r>
            <w:r>
              <w:t xml:space="preserve"> user above.</w:t>
            </w:r>
          </w:p>
        </w:tc>
      </w:tr>
      <w:tr w:rsidR="000615E7" w14:paraId="1FA48B21" w14:textId="77777777" w:rsidTr="0083650F">
        <w:trPr>
          <w:cantSplit/>
        </w:trPr>
        <w:tc>
          <w:tcPr>
            <w:tcW w:w="1620" w:type="dxa"/>
          </w:tcPr>
          <w:p w14:paraId="66170EE5" w14:textId="77777777" w:rsidR="000615E7" w:rsidRDefault="000615E7" w:rsidP="00CD4360">
            <w:pPr>
              <w:pStyle w:val="TableBody8pt"/>
            </w:pPr>
            <w:r>
              <w:t>vcenter_validate_certs</w:t>
            </w:r>
          </w:p>
        </w:tc>
        <w:tc>
          <w:tcPr>
            <w:tcW w:w="1620" w:type="dxa"/>
          </w:tcPr>
          <w:p w14:paraId="1DA3447B" w14:textId="56097601" w:rsidR="000615E7" w:rsidRDefault="00B0382D" w:rsidP="00CD4360">
            <w:pPr>
              <w:pStyle w:val="TableBody8pt"/>
            </w:pPr>
            <w:r>
              <w:t>groups_vars/all/vars</w:t>
            </w:r>
          </w:p>
        </w:tc>
        <w:tc>
          <w:tcPr>
            <w:tcW w:w="6960" w:type="dxa"/>
          </w:tcPr>
          <w:p w14:paraId="1B86DBA2" w14:textId="77777777" w:rsidR="000615E7" w:rsidRDefault="000615E7" w:rsidP="00CD4360">
            <w:pPr>
              <w:pStyle w:val="TableBody8pt"/>
            </w:pPr>
            <w:r>
              <w:t>‘no’</w:t>
            </w:r>
          </w:p>
        </w:tc>
      </w:tr>
      <w:tr w:rsidR="000615E7" w14:paraId="7C7D6921" w14:textId="77777777" w:rsidTr="0083650F">
        <w:trPr>
          <w:cantSplit/>
        </w:trPr>
        <w:tc>
          <w:tcPr>
            <w:tcW w:w="1620" w:type="dxa"/>
          </w:tcPr>
          <w:p w14:paraId="067A2A16" w14:textId="77777777" w:rsidR="000615E7" w:rsidRDefault="000615E7" w:rsidP="00CD4360">
            <w:pPr>
              <w:pStyle w:val="TableBody8pt"/>
            </w:pPr>
            <w:r>
              <w:t>datacenter</w:t>
            </w:r>
          </w:p>
        </w:tc>
        <w:tc>
          <w:tcPr>
            <w:tcW w:w="1620" w:type="dxa"/>
          </w:tcPr>
          <w:p w14:paraId="17AD5135" w14:textId="70C0BDE7" w:rsidR="000615E7" w:rsidRDefault="00B0382D" w:rsidP="00CD4360">
            <w:pPr>
              <w:pStyle w:val="TableBody8pt"/>
            </w:pPr>
            <w:r>
              <w:t>groups_vars/all/vars</w:t>
            </w:r>
          </w:p>
        </w:tc>
        <w:tc>
          <w:tcPr>
            <w:tcW w:w="6960" w:type="dxa"/>
          </w:tcPr>
          <w:p w14:paraId="6F110F1B" w14:textId="77777777" w:rsidR="000615E7" w:rsidRDefault="000615E7" w:rsidP="00CD4360">
            <w:pPr>
              <w:pStyle w:val="TableBody8pt"/>
            </w:pPr>
            <w:r>
              <w:t>Name of the datacenter where the environment will be provisioned</w:t>
            </w:r>
          </w:p>
        </w:tc>
      </w:tr>
      <w:tr w:rsidR="000615E7" w14:paraId="4CE3275D" w14:textId="77777777" w:rsidTr="0083650F">
        <w:trPr>
          <w:cantSplit/>
        </w:trPr>
        <w:tc>
          <w:tcPr>
            <w:tcW w:w="1620" w:type="dxa"/>
          </w:tcPr>
          <w:p w14:paraId="72370D99" w14:textId="77777777" w:rsidR="000615E7" w:rsidRDefault="000615E7" w:rsidP="00CD4360">
            <w:pPr>
              <w:pStyle w:val="TableBody8pt"/>
            </w:pPr>
            <w:r>
              <w:t>vm_username</w:t>
            </w:r>
          </w:p>
        </w:tc>
        <w:tc>
          <w:tcPr>
            <w:tcW w:w="1620" w:type="dxa"/>
          </w:tcPr>
          <w:p w14:paraId="4511951A" w14:textId="636179FD" w:rsidR="000615E7" w:rsidRDefault="00B0382D" w:rsidP="00CD4360">
            <w:pPr>
              <w:pStyle w:val="TableBody8pt"/>
            </w:pPr>
            <w:r>
              <w:t>groups_vars/all/vars</w:t>
            </w:r>
          </w:p>
        </w:tc>
        <w:tc>
          <w:tcPr>
            <w:tcW w:w="6960" w:type="dxa"/>
          </w:tcPr>
          <w:p w14:paraId="4E91DD49" w14:textId="77777777" w:rsidR="000615E7" w:rsidRDefault="000615E7" w:rsidP="00CD4360">
            <w:pPr>
              <w:pStyle w:val="TableBody8pt"/>
            </w:pPr>
            <w:r>
              <w:t>Username to log into the VMs. It needs to match the one from the VM Template, so unless you have created a user, you must use '</w:t>
            </w:r>
            <w:r w:rsidRPr="00A96C4E">
              <w:rPr>
                <w:rStyle w:val="CodingLanguage"/>
              </w:rPr>
              <w:t>root</w:t>
            </w:r>
            <w:r>
              <w:t xml:space="preserve">'. </w:t>
            </w:r>
          </w:p>
        </w:tc>
      </w:tr>
      <w:tr w:rsidR="000615E7" w14:paraId="65C1C054" w14:textId="77777777" w:rsidTr="0083650F">
        <w:trPr>
          <w:cantSplit/>
        </w:trPr>
        <w:tc>
          <w:tcPr>
            <w:tcW w:w="1620" w:type="dxa"/>
          </w:tcPr>
          <w:p w14:paraId="4169FF90" w14:textId="77777777" w:rsidR="000615E7" w:rsidRDefault="000615E7" w:rsidP="00CD4360">
            <w:pPr>
              <w:pStyle w:val="TableBody8pt"/>
            </w:pPr>
            <w:r>
              <w:t>vm_password</w:t>
            </w:r>
          </w:p>
        </w:tc>
        <w:tc>
          <w:tcPr>
            <w:tcW w:w="1620" w:type="dxa"/>
          </w:tcPr>
          <w:p w14:paraId="1A7E1CEB" w14:textId="30647BA9" w:rsidR="000615E7" w:rsidRPr="00A96C4E" w:rsidRDefault="0083650F" w:rsidP="00CD4360">
            <w:pPr>
              <w:pStyle w:val="TableBody8pt"/>
              <w:rPr>
                <w:rStyle w:val="BoldEmpha"/>
              </w:rPr>
            </w:pPr>
            <w:r>
              <w:rPr>
                <w:rStyle w:val="BoldEmpha"/>
              </w:rPr>
              <w:t>groups_vars/all/vault</w:t>
            </w:r>
          </w:p>
        </w:tc>
        <w:tc>
          <w:tcPr>
            <w:tcW w:w="6960" w:type="dxa"/>
          </w:tcPr>
          <w:p w14:paraId="73282288" w14:textId="77777777" w:rsidR="000615E7" w:rsidRDefault="000615E7" w:rsidP="00CD4360">
            <w:pPr>
              <w:pStyle w:val="TableBody8pt"/>
            </w:pPr>
            <w:r w:rsidRPr="009B7137">
              <w:t xml:space="preserve">The password for the </w:t>
            </w:r>
            <w:r w:rsidRPr="00A96C4E">
              <w:rPr>
                <w:rStyle w:val="CodingLanguage"/>
              </w:rPr>
              <w:t>vm_username</w:t>
            </w:r>
            <w:r w:rsidRPr="009B7137">
              <w:t xml:space="preserve"> user above.</w:t>
            </w:r>
          </w:p>
        </w:tc>
      </w:tr>
      <w:tr w:rsidR="000615E7" w14:paraId="2FA7DDC9" w14:textId="77777777" w:rsidTr="0083650F">
        <w:trPr>
          <w:cantSplit/>
        </w:trPr>
        <w:tc>
          <w:tcPr>
            <w:tcW w:w="1620" w:type="dxa"/>
          </w:tcPr>
          <w:p w14:paraId="54FC3958" w14:textId="77777777" w:rsidR="000615E7" w:rsidRDefault="000615E7" w:rsidP="00CD4360">
            <w:pPr>
              <w:pStyle w:val="TableBody8pt"/>
            </w:pPr>
            <w:r>
              <w:t>vm_template</w:t>
            </w:r>
          </w:p>
        </w:tc>
        <w:tc>
          <w:tcPr>
            <w:tcW w:w="1620" w:type="dxa"/>
          </w:tcPr>
          <w:p w14:paraId="6B30D536" w14:textId="4D57ADAB" w:rsidR="000615E7" w:rsidRDefault="00B0382D" w:rsidP="00CD4360">
            <w:pPr>
              <w:pStyle w:val="TableBody8pt"/>
            </w:pPr>
            <w:r>
              <w:t>groups_vars/all/vars</w:t>
            </w:r>
          </w:p>
        </w:tc>
        <w:tc>
          <w:tcPr>
            <w:tcW w:w="6960" w:type="dxa"/>
          </w:tcPr>
          <w:p w14:paraId="4B705634" w14:textId="77777777" w:rsidR="000615E7" w:rsidRDefault="000615E7" w:rsidP="00CD4360">
            <w:pPr>
              <w:pStyle w:val="TableBody8pt"/>
            </w:pPr>
            <w:r>
              <w:t>Name of the RHEL VM Template to be use. Note that this is the name from a vCenter perspective, not the hostname.</w:t>
            </w:r>
          </w:p>
        </w:tc>
      </w:tr>
      <w:tr w:rsidR="000615E7" w14:paraId="1C062004" w14:textId="77777777" w:rsidTr="0083650F">
        <w:trPr>
          <w:cantSplit/>
        </w:trPr>
        <w:tc>
          <w:tcPr>
            <w:tcW w:w="1620" w:type="dxa"/>
          </w:tcPr>
          <w:p w14:paraId="55F43A24" w14:textId="77777777" w:rsidR="000615E7" w:rsidRDefault="000615E7" w:rsidP="00CD4360">
            <w:pPr>
              <w:pStyle w:val="TableBody8pt"/>
            </w:pPr>
            <w:r>
              <w:t>folder_name</w:t>
            </w:r>
          </w:p>
        </w:tc>
        <w:tc>
          <w:tcPr>
            <w:tcW w:w="1620" w:type="dxa"/>
          </w:tcPr>
          <w:p w14:paraId="156753EB" w14:textId="35699C46" w:rsidR="000615E7" w:rsidRDefault="00B0382D" w:rsidP="00CD4360">
            <w:pPr>
              <w:pStyle w:val="TableBody8pt"/>
            </w:pPr>
            <w:r>
              <w:t>groups_vars/all/vars</w:t>
            </w:r>
          </w:p>
        </w:tc>
        <w:tc>
          <w:tcPr>
            <w:tcW w:w="6960" w:type="dxa"/>
          </w:tcPr>
          <w:p w14:paraId="380B13DF" w14:textId="77777777" w:rsidR="000615E7" w:rsidRDefault="000615E7" w:rsidP="00CD4360">
            <w:pPr>
              <w:pStyle w:val="TableBody8pt"/>
            </w:pPr>
            <w:r>
              <w:t xml:space="preserve">vCenter folder to deploy the VMs. If you do not wish to deploy in a particular folder, the value should be </w:t>
            </w:r>
            <w:r>
              <w:rPr>
                <w:rStyle w:val="CodingLanguage"/>
              </w:rPr>
              <w:t>/</w:t>
            </w:r>
            <w:r>
              <w:t>. Note: If you want to deploy in a specific folder, you need to create this folder in the inventory of the selected datacenter before starting the deployment.</w:t>
            </w:r>
          </w:p>
        </w:tc>
      </w:tr>
      <w:tr w:rsidR="000615E7" w14:paraId="50555A9B" w14:textId="77777777" w:rsidTr="0083650F">
        <w:trPr>
          <w:cantSplit/>
        </w:trPr>
        <w:tc>
          <w:tcPr>
            <w:tcW w:w="1620" w:type="dxa"/>
          </w:tcPr>
          <w:p w14:paraId="3206F04D" w14:textId="77777777" w:rsidR="000615E7" w:rsidRDefault="000615E7" w:rsidP="00CD4360">
            <w:pPr>
              <w:pStyle w:val="TableBody8pt"/>
            </w:pPr>
            <w:r>
              <w:t>datastores</w:t>
            </w:r>
          </w:p>
        </w:tc>
        <w:tc>
          <w:tcPr>
            <w:tcW w:w="1620" w:type="dxa"/>
          </w:tcPr>
          <w:p w14:paraId="4F3D9250" w14:textId="33B33556" w:rsidR="000615E7" w:rsidRDefault="00B0382D" w:rsidP="00CD4360">
            <w:pPr>
              <w:pStyle w:val="TableBody8pt"/>
            </w:pPr>
            <w:r>
              <w:t>groups_vars/all/vars</w:t>
            </w:r>
          </w:p>
        </w:tc>
        <w:tc>
          <w:tcPr>
            <w:tcW w:w="6960" w:type="dxa"/>
          </w:tcPr>
          <w:p w14:paraId="3DFDE560" w14:textId="57C3A6F5" w:rsidR="000615E7" w:rsidRDefault="000615E7" w:rsidP="00CD4360">
            <w:pPr>
              <w:pStyle w:val="TableBody8pt"/>
            </w:pPr>
            <w:r>
              <w:t>List of datastores to be used, in list format, i.e. ['</w:t>
            </w:r>
            <w:r>
              <w:rPr>
                <w:rStyle w:val="CodingLanguage"/>
              </w:rPr>
              <w:t>Datastore1</w:t>
            </w:r>
            <w:r>
              <w:t>','</w:t>
            </w:r>
            <w:r>
              <w:rPr>
                <w:rStyle w:val="CodingLanguage"/>
              </w:rPr>
              <w:t>Datastore2</w:t>
            </w:r>
            <w:r>
              <w:t xml:space="preserve">'...]. The datastores must exist before you run the playbooks. </w:t>
            </w:r>
            <w:r w:rsidRPr="003F3C20">
              <w:t>Note that</w:t>
            </w:r>
            <w:r>
              <w:t xml:space="preserve"> each datastore should be mounted on each of</w:t>
            </w:r>
            <w:r w:rsidRPr="003F3C20">
              <w:t xml:space="preserve"> the ESXi hosts.</w:t>
            </w:r>
          </w:p>
        </w:tc>
      </w:tr>
      <w:tr w:rsidR="000615E7" w14:paraId="3566BAC0" w14:textId="77777777" w:rsidTr="0083650F">
        <w:trPr>
          <w:cantSplit/>
        </w:trPr>
        <w:tc>
          <w:tcPr>
            <w:tcW w:w="1620" w:type="dxa"/>
          </w:tcPr>
          <w:p w14:paraId="7581D821" w14:textId="77777777" w:rsidR="000615E7" w:rsidRDefault="000615E7" w:rsidP="00CD4360">
            <w:pPr>
              <w:pStyle w:val="TableBody8pt"/>
            </w:pPr>
            <w:r>
              <w:t>disk2</w:t>
            </w:r>
          </w:p>
        </w:tc>
        <w:tc>
          <w:tcPr>
            <w:tcW w:w="1620" w:type="dxa"/>
          </w:tcPr>
          <w:p w14:paraId="114D5271" w14:textId="35E2E216" w:rsidR="000615E7" w:rsidRDefault="00B0382D" w:rsidP="00CD4360">
            <w:pPr>
              <w:pStyle w:val="TableBody8pt"/>
            </w:pPr>
            <w:r>
              <w:t>groups_vars/all/vars</w:t>
            </w:r>
          </w:p>
        </w:tc>
        <w:tc>
          <w:tcPr>
            <w:tcW w:w="6960" w:type="dxa"/>
          </w:tcPr>
          <w:p w14:paraId="5E60749E" w14:textId="77777777" w:rsidR="000615E7" w:rsidRDefault="000615E7" w:rsidP="00CD4360">
            <w:pPr>
              <w:pStyle w:val="TableBody8pt"/>
            </w:pPr>
            <w:r>
              <w:t xml:space="preserve">UNIX® name of the second disk for the Docker VMs. Typically </w:t>
            </w:r>
            <w:r>
              <w:rPr>
                <w:rStyle w:val="CodingLanguage"/>
              </w:rPr>
              <w:t>/dev/sdb</w:t>
            </w:r>
          </w:p>
        </w:tc>
      </w:tr>
      <w:tr w:rsidR="000615E7" w14:paraId="2239CBE2" w14:textId="77777777" w:rsidTr="0083650F">
        <w:trPr>
          <w:cantSplit/>
        </w:trPr>
        <w:tc>
          <w:tcPr>
            <w:tcW w:w="1620" w:type="dxa"/>
          </w:tcPr>
          <w:p w14:paraId="41171A10" w14:textId="77777777" w:rsidR="000615E7" w:rsidRDefault="000615E7" w:rsidP="00CD4360">
            <w:pPr>
              <w:pStyle w:val="TableBody8pt"/>
            </w:pPr>
            <w:r>
              <w:t>disk2_part</w:t>
            </w:r>
          </w:p>
        </w:tc>
        <w:tc>
          <w:tcPr>
            <w:tcW w:w="1620" w:type="dxa"/>
          </w:tcPr>
          <w:p w14:paraId="2E4FA823" w14:textId="4351E261" w:rsidR="000615E7" w:rsidRDefault="00B0382D" w:rsidP="00CD4360">
            <w:pPr>
              <w:pStyle w:val="TableBody8pt"/>
            </w:pPr>
            <w:r>
              <w:t>groups_vars/all/vars</w:t>
            </w:r>
          </w:p>
        </w:tc>
        <w:tc>
          <w:tcPr>
            <w:tcW w:w="6960" w:type="dxa"/>
          </w:tcPr>
          <w:p w14:paraId="40F215C4" w14:textId="77777777" w:rsidR="000615E7" w:rsidRDefault="000615E7" w:rsidP="00CD4360">
            <w:pPr>
              <w:pStyle w:val="TableBody8pt"/>
            </w:pPr>
            <w:r>
              <w:t xml:space="preserve">UNIX name of the partition of the second disk for the Docker VMs. Typically </w:t>
            </w:r>
            <w:r>
              <w:rPr>
                <w:rStyle w:val="CodingLanguage"/>
              </w:rPr>
              <w:t>/dev/sdb1</w:t>
            </w:r>
          </w:p>
        </w:tc>
      </w:tr>
      <w:tr w:rsidR="000615E7" w14:paraId="426ABDF0" w14:textId="77777777" w:rsidTr="0083650F">
        <w:trPr>
          <w:cantSplit/>
        </w:trPr>
        <w:tc>
          <w:tcPr>
            <w:tcW w:w="1620" w:type="dxa"/>
          </w:tcPr>
          <w:p w14:paraId="1E4F621D" w14:textId="77777777" w:rsidR="000615E7" w:rsidRDefault="000615E7" w:rsidP="00CD4360">
            <w:pPr>
              <w:pStyle w:val="TableBody8pt"/>
            </w:pPr>
            <w:r>
              <w:t>vsphere_plugin_version</w:t>
            </w:r>
          </w:p>
        </w:tc>
        <w:tc>
          <w:tcPr>
            <w:tcW w:w="1620" w:type="dxa"/>
          </w:tcPr>
          <w:p w14:paraId="6673B12C" w14:textId="71663F1C" w:rsidR="000615E7" w:rsidRDefault="00B0382D" w:rsidP="00CD4360">
            <w:pPr>
              <w:pStyle w:val="TableBody8pt"/>
            </w:pPr>
            <w:r>
              <w:t>groups_vars/all/vars</w:t>
            </w:r>
          </w:p>
        </w:tc>
        <w:tc>
          <w:tcPr>
            <w:tcW w:w="6960" w:type="dxa"/>
          </w:tcPr>
          <w:p w14:paraId="7F60DF7D" w14:textId="77777777" w:rsidR="000615E7" w:rsidRDefault="000615E7" w:rsidP="00CD4360">
            <w:pPr>
              <w:pStyle w:val="TableBody8pt"/>
            </w:pPr>
            <w:r>
              <w:t>Version of the vSphere plugin for Docker. The default is 0.21.2 which is the latest version at the time of writing this document. The version of the plugin should match the version of the vSphere Installation Bundle (VIB) that you installed on the ESXi servers.</w:t>
            </w:r>
          </w:p>
        </w:tc>
      </w:tr>
      <w:tr w:rsidR="000615E7" w14:paraId="2B890CEF" w14:textId="77777777" w:rsidTr="0083650F">
        <w:trPr>
          <w:cantSplit/>
        </w:trPr>
        <w:tc>
          <w:tcPr>
            <w:tcW w:w="1620" w:type="dxa"/>
          </w:tcPr>
          <w:p w14:paraId="14058006" w14:textId="77777777" w:rsidR="000615E7" w:rsidRDefault="000615E7" w:rsidP="00CD4360">
            <w:pPr>
              <w:pStyle w:val="TableBody8pt"/>
            </w:pPr>
            <w:r>
              <w:t>vm_portgroup</w:t>
            </w:r>
          </w:p>
        </w:tc>
        <w:tc>
          <w:tcPr>
            <w:tcW w:w="1620" w:type="dxa"/>
          </w:tcPr>
          <w:p w14:paraId="320D25DF" w14:textId="0074C4F6" w:rsidR="000615E7" w:rsidRDefault="00B0382D" w:rsidP="00CD4360">
            <w:pPr>
              <w:pStyle w:val="TableBody8pt"/>
            </w:pPr>
            <w:r>
              <w:t>groups_vars/all/vars</w:t>
            </w:r>
          </w:p>
        </w:tc>
        <w:tc>
          <w:tcPr>
            <w:tcW w:w="6960" w:type="dxa"/>
          </w:tcPr>
          <w:p w14:paraId="3D729EA0" w14:textId="77777777" w:rsidR="000615E7" w:rsidRDefault="000615E7" w:rsidP="00CD4360">
            <w:pPr>
              <w:pStyle w:val="TableBody8pt"/>
            </w:pPr>
            <w:r>
              <w:t xml:space="preserve">Used by the playbook </w:t>
            </w:r>
            <w:r>
              <w:rPr>
                <w:rStyle w:val="CodingLanguage"/>
              </w:rPr>
              <w:t>create_vms.yml</w:t>
            </w:r>
            <w:r>
              <w:t xml:space="preserve">, this variable is used to specify the portgroup connected to the network that connects all the VMs. There is currently only one network. </w:t>
            </w:r>
          </w:p>
          <w:p w14:paraId="713C25F5" w14:textId="77777777" w:rsidR="000615E7" w:rsidRDefault="000615E7" w:rsidP="00CD4360">
            <w:pPr>
              <w:pStyle w:val="TableBody8pt"/>
            </w:pPr>
            <w:r>
              <w:t xml:space="preserve">It is recommended that the template which is used as the base for all deployed VMs specifies a network adapter but it is not required. If a network adapter is specified, you should not attach this adapter to a standard switch if the portgroup designated by </w:t>
            </w:r>
            <w:r>
              <w:rPr>
                <w:rStyle w:val="CodingLanguage"/>
              </w:rPr>
              <w:t>vm_portgroup</w:t>
            </w:r>
            <w:r>
              <w:t xml:space="preserve"> is connected to a distributed vSwitch. In addition, you should make sure that the adapter specifies </w:t>
            </w:r>
            <w:r>
              <w:rPr>
                <w:rStyle w:val="CodingLanguage"/>
              </w:rPr>
              <w:t>Connect At Power On</w:t>
            </w:r>
            <w:r>
              <w:t>.</w:t>
            </w:r>
          </w:p>
        </w:tc>
      </w:tr>
    </w:tbl>
    <w:p w14:paraId="43C1FA13" w14:textId="77777777" w:rsidR="000615E7" w:rsidRDefault="000615E7" w:rsidP="0058095B">
      <w:pPr>
        <w:pStyle w:val="BodyTextMetricHPELight10pt"/>
      </w:pPr>
      <w:bookmarkStart w:id="146" w:name="_Refd17e56725"/>
      <w:bookmarkStart w:id="147" w:name="_Tocd17e56725"/>
    </w:p>
    <w:p w14:paraId="3D1B92F3" w14:textId="77777777" w:rsidR="000615E7" w:rsidRDefault="000615E7" w:rsidP="000615E7">
      <w:pPr>
        <w:pStyle w:val="Heading2"/>
      </w:pPr>
      <w:bookmarkStart w:id="148" w:name="_Toc531698800"/>
      <w:bookmarkStart w:id="149" w:name="_Toc6318916"/>
      <w:r>
        <w:t>Networking configuration</w:t>
      </w:r>
      <w:bookmarkEnd w:id="146"/>
      <w:bookmarkEnd w:id="147"/>
      <w:bookmarkEnd w:id="148"/>
      <w:bookmarkEnd w:id="149"/>
    </w:p>
    <w:p w14:paraId="65E1486B" w14:textId="77777777" w:rsidR="000615E7" w:rsidRDefault="000615E7" w:rsidP="0058095B">
      <w:pPr>
        <w:pStyle w:val="BodyTextMetricHPELight10pt"/>
      </w:pPr>
      <w:r>
        <w:t>All network-related variables are mandatory and are described in</w:t>
      </w:r>
      <w:r w:rsidRPr="00566ADC">
        <w:t xml:space="preserve"> </w:t>
      </w:r>
      <w:r w:rsidRPr="00566ADC">
        <w:fldChar w:fldCharType="begin"/>
      </w:r>
      <w:r w:rsidRPr="00566ADC">
        <w:instrText xml:space="preserve"> REF _Refd17e56737 \h </w:instrText>
      </w:r>
      <w:r>
        <w:instrText xml:space="preserve"> \* MERGEFORMAT </w:instrText>
      </w:r>
      <w:r w:rsidRPr="00566ADC">
        <w:fldChar w:fldCharType="separate"/>
      </w:r>
      <w:r w:rsidR="0099354B" w:rsidRPr="0099354B">
        <w:t>Table</w:t>
      </w:r>
      <w:r w:rsidR="0099354B" w:rsidRPr="0099354B">
        <w:rPr>
          <w:rFonts w:ascii="Calibri" w:hAnsi="Calibri" w:cs="Calibri"/>
        </w:rPr>
        <w:t> </w:t>
      </w:r>
      <w:r w:rsidR="0099354B" w:rsidRPr="0099354B">
        <w:t>11</w:t>
      </w:r>
      <w:r w:rsidRPr="00566ADC">
        <w:fldChar w:fldCharType="end"/>
      </w:r>
      <w:r>
        <w:t>.</w:t>
      </w:r>
    </w:p>
    <w:p w14:paraId="0EA43067" w14:textId="77777777" w:rsidR="000615E7" w:rsidRDefault="000615E7" w:rsidP="000615E7">
      <w:pPr>
        <w:pStyle w:val="MISCTableCaptionHeader8pt"/>
      </w:pPr>
      <w:bookmarkStart w:id="150" w:name="_Refd17e56737"/>
      <w:bookmarkStart w:id="151" w:name="_Tocd17e56737"/>
      <w:r w:rsidRPr="00566ADC">
        <w:rPr>
          <w:rStyle w:val="MISCTableCaptionHeaderBold8pt"/>
        </w:rPr>
        <w:t>Table</w:t>
      </w:r>
      <w:r w:rsidRPr="00566ADC">
        <w:rPr>
          <w:rStyle w:val="MISCTableCaptionHeaderBold8pt"/>
          <w:rFonts w:ascii="Calibri" w:hAnsi="Calibri" w:cs="Calibri"/>
        </w:rPr>
        <w:t> </w:t>
      </w:r>
      <w:bookmarkStart w:id="152" w:name="_Numd17e56737"/>
      <w:r w:rsidRPr="00566ADC">
        <w:rPr>
          <w:rStyle w:val="MISCTableCaptionHeaderBold8pt"/>
        </w:rPr>
        <w:fldChar w:fldCharType="begin"/>
      </w:r>
      <w:r w:rsidRPr="00566ADC">
        <w:rPr>
          <w:rStyle w:val="MISCTableCaptionHeaderBold8pt"/>
        </w:rPr>
        <w:instrText xml:space="preserve"> SEQ Table \* ARABIC </w:instrText>
      </w:r>
      <w:r w:rsidRPr="00566ADC">
        <w:rPr>
          <w:rStyle w:val="MISCTableCaptionHeaderBold8pt"/>
        </w:rPr>
        <w:fldChar w:fldCharType="separate"/>
      </w:r>
      <w:r w:rsidR="0099354B">
        <w:rPr>
          <w:rStyle w:val="MISCTableCaptionHeaderBold8pt"/>
          <w:noProof/>
        </w:rPr>
        <w:t>11</w:t>
      </w:r>
      <w:r w:rsidRPr="00566ADC">
        <w:rPr>
          <w:rStyle w:val="MISCTableCaptionHeaderBold8pt"/>
        </w:rPr>
        <w:fldChar w:fldCharType="end"/>
      </w:r>
      <w:bookmarkEnd w:id="150"/>
      <w:bookmarkEnd w:id="151"/>
      <w:bookmarkEnd w:id="152"/>
      <w:r w:rsidRPr="00566ADC">
        <w:rPr>
          <w:rStyle w:val="MISCTableCaptionHeaderBold8pt"/>
        </w:rPr>
        <w:t>.</w:t>
      </w:r>
      <w:r>
        <w:t xml:space="preserve"> Network variables</w:t>
      </w:r>
    </w:p>
    <w:tbl>
      <w:tblPr>
        <w:tblStyle w:val="TableGrid"/>
        <w:tblW w:w="1020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530"/>
        <w:gridCol w:w="1620"/>
        <w:gridCol w:w="7050"/>
      </w:tblGrid>
      <w:tr w:rsidR="000615E7" w14:paraId="5C5771E3" w14:textId="77777777" w:rsidTr="008B26C1">
        <w:trPr>
          <w:cantSplit/>
          <w:tblHeader/>
        </w:trPr>
        <w:tc>
          <w:tcPr>
            <w:tcW w:w="1530" w:type="dxa"/>
            <w:tcBorders>
              <w:top w:val="nil"/>
              <w:bottom w:val="single" w:sz="36" w:space="0" w:color="00B388"/>
            </w:tcBorders>
          </w:tcPr>
          <w:p w14:paraId="4BE198BD" w14:textId="77777777" w:rsidR="000615E7" w:rsidRDefault="000615E7" w:rsidP="00CD4360">
            <w:pPr>
              <w:pStyle w:val="TableSubhead8pt"/>
            </w:pPr>
            <w:r>
              <w:t>Variable</w:t>
            </w:r>
          </w:p>
        </w:tc>
        <w:tc>
          <w:tcPr>
            <w:tcW w:w="1620" w:type="dxa"/>
            <w:tcBorders>
              <w:top w:val="nil"/>
              <w:bottom w:val="single" w:sz="36" w:space="0" w:color="00B388"/>
            </w:tcBorders>
          </w:tcPr>
          <w:p w14:paraId="28AD62C7" w14:textId="77777777" w:rsidR="000615E7" w:rsidRDefault="000615E7" w:rsidP="00CD4360">
            <w:pPr>
              <w:pStyle w:val="TableSubhead8pt"/>
            </w:pPr>
            <w:r>
              <w:t>File</w:t>
            </w:r>
          </w:p>
        </w:tc>
        <w:tc>
          <w:tcPr>
            <w:tcW w:w="7050" w:type="dxa"/>
            <w:tcBorders>
              <w:top w:val="nil"/>
              <w:bottom w:val="single" w:sz="36" w:space="0" w:color="00B388"/>
            </w:tcBorders>
          </w:tcPr>
          <w:p w14:paraId="1EB33726" w14:textId="77777777" w:rsidR="000615E7" w:rsidRDefault="000615E7" w:rsidP="00CD4360">
            <w:pPr>
              <w:pStyle w:val="TableSubhead8pt"/>
            </w:pPr>
            <w:r>
              <w:t>Description</w:t>
            </w:r>
          </w:p>
        </w:tc>
      </w:tr>
      <w:tr w:rsidR="000615E7" w14:paraId="2E0C9532" w14:textId="77777777" w:rsidTr="008B26C1">
        <w:trPr>
          <w:cantSplit/>
        </w:trPr>
        <w:tc>
          <w:tcPr>
            <w:tcW w:w="1530" w:type="dxa"/>
          </w:tcPr>
          <w:p w14:paraId="21B8FD70" w14:textId="77777777" w:rsidR="000615E7" w:rsidRDefault="000615E7" w:rsidP="00CD4360">
            <w:pPr>
              <w:pStyle w:val="TableBody8pt"/>
            </w:pPr>
            <w:r>
              <w:t>nic_name</w:t>
            </w:r>
          </w:p>
        </w:tc>
        <w:tc>
          <w:tcPr>
            <w:tcW w:w="1620" w:type="dxa"/>
          </w:tcPr>
          <w:p w14:paraId="50DF81B6" w14:textId="1BAFDE8C" w:rsidR="000615E7" w:rsidRDefault="00B0382D" w:rsidP="00CD4360">
            <w:pPr>
              <w:pStyle w:val="TableBody8pt"/>
            </w:pPr>
            <w:r>
              <w:t>groups_vars/all/vars</w:t>
            </w:r>
          </w:p>
        </w:tc>
        <w:tc>
          <w:tcPr>
            <w:tcW w:w="7050" w:type="dxa"/>
          </w:tcPr>
          <w:p w14:paraId="297FFCA8" w14:textId="77777777" w:rsidR="000615E7" w:rsidRDefault="000615E7" w:rsidP="00CD4360">
            <w:pPr>
              <w:pStyle w:val="TableBody8pt"/>
            </w:pPr>
            <w:r>
              <w:t xml:space="preserve">Name of the device, for RHEL this is typically </w:t>
            </w:r>
            <w:r>
              <w:rPr>
                <w:rStyle w:val="CodingLanguage"/>
              </w:rPr>
              <w:t>ens192</w:t>
            </w:r>
            <w:r>
              <w:t xml:space="preserve"> and it is recommended to leave it as is.</w:t>
            </w:r>
          </w:p>
        </w:tc>
      </w:tr>
      <w:tr w:rsidR="000615E7" w14:paraId="488A0432" w14:textId="77777777" w:rsidTr="008B26C1">
        <w:trPr>
          <w:cantSplit/>
        </w:trPr>
        <w:tc>
          <w:tcPr>
            <w:tcW w:w="1530" w:type="dxa"/>
          </w:tcPr>
          <w:p w14:paraId="33C462AD" w14:textId="77777777" w:rsidR="000615E7" w:rsidRDefault="000615E7" w:rsidP="00CD4360">
            <w:pPr>
              <w:pStyle w:val="TableBody8pt"/>
            </w:pPr>
            <w:r>
              <w:t>gateway</w:t>
            </w:r>
          </w:p>
        </w:tc>
        <w:tc>
          <w:tcPr>
            <w:tcW w:w="1620" w:type="dxa"/>
          </w:tcPr>
          <w:p w14:paraId="100A5394" w14:textId="306F4783" w:rsidR="000615E7" w:rsidRDefault="00B0382D" w:rsidP="00CD4360">
            <w:pPr>
              <w:pStyle w:val="TableBody8pt"/>
            </w:pPr>
            <w:r>
              <w:t>groups_vars/all/vars</w:t>
            </w:r>
          </w:p>
        </w:tc>
        <w:tc>
          <w:tcPr>
            <w:tcW w:w="7050" w:type="dxa"/>
          </w:tcPr>
          <w:p w14:paraId="7735083D" w14:textId="77777777" w:rsidR="000615E7" w:rsidRDefault="000615E7" w:rsidP="00CD4360">
            <w:pPr>
              <w:pStyle w:val="TableBody8pt"/>
            </w:pPr>
            <w:r>
              <w:t>IP address of the gateway to be used</w:t>
            </w:r>
          </w:p>
        </w:tc>
      </w:tr>
      <w:tr w:rsidR="000615E7" w14:paraId="0A447E8E" w14:textId="77777777" w:rsidTr="008B26C1">
        <w:trPr>
          <w:cantSplit/>
        </w:trPr>
        <w:tc>
          <w:tcPr>
            <w:tcW w:w="1530" w:type="dxa"/>
          </w:tcPr>
          <w:p w14:paraId="71CFCBB3" w14:textId="77777777" w:rsidR="000615E7" w:rsidRDefault="000615E7" w:rsidP="00CD4360">
            <w:pPr>
              <w:pStyle w:val="TableBody8pt"/>
            </w:pPr>
            <w:r>
              <w:t>dns</w:t>
            </w:r>
          </w:p>
        </w:tc>
        <w:tc>
          <w:tcPr>
            <w:tcW w:w="1620" w:type="dxa"/>
          </w:tcPr>
          <w:p w14:paraId="4BC6948D" w14:textId="6FB0BEBC" w:rsidR="000615E7" w:rsidRDefault="00B0382D" w:rsidP="00CD4360">
            <w:pPr>
              <w:pStyle w:val="TableBody8pt"/>
            </w:pPr>
            <w:r>
              <w:t>groups_vars/all/vars</w:t>
            </w:r>
          </w:p>
        </w:tc>
        <w:tc>
          <w:tcPr>
            <w:tcW w:w="7050" w:type="dxa"/>
          </w:tcPr>
          <w:p w14:paraId="1C3DCF40" w14:textId="77777777" w:rsidR="000615E7" w:rsidRDefault="000615E7" w:rsidP="00CD4360">
            <w:pPr>
              <w:pStyle w:val="TableBody8pt"/>
            </w:pPr>
            <w:r>
              <w:t>List of DNS servers to be used, in list format, i.e. ['</w:t>
            </w:r>
            <w:r>
              <w:rPr>
                <w:rStyle w:val="CodingLanguage"/>
              </w:rPr>
              <w:t>10.10.173.1</w:t>
            </w:r>
            <w:r>
              <w:t>','</w:t>
            </w:r>
            <w:r>
              <w:rPr>
                <w:rStyle w:val="CodingLanguage"/>
              </w:rPr>
              <w:t>10.10.173.2</w:t>
            </w:r>
            <w:r>
              <w:t>'...]</w:t>
            </w:r>
          </w:p>
        </w:tc>
      </w:tr>
      <w:tr w:rsidR="000615E7" w14:paraId="5DFE161C" w14:textId="77777777" w:rsidTr="008B26C1">
        <w:trPr>
          <w:cantSplit/>
        </w:trPr>
        <w:tc>
          <w:tcPr>
            <w:tcW w:w="1530" w:type="dxa"/>
          </w:tcPr>
          <w:p w14:paraId="00B7B8D3" w14:textId="77777777" w:rsidR="000615E7" w:rsidRDefault="000615E7" w:rsidP="00CD4360">
            <w:pPr>
              <w:pStyle w:val="TableBody8pt"/>
            </w:pPr>
            <w:r>
              <w:t>domain_name</w:t>
            </w:r>
          </w:p>
        </w:tc>
        <w:tc>
          <w:tcPr>
            <w:tcW w:w="1620" w:type="dxa"/>
          </w:tcPr>
          <w:p w14:paraId="233A22B6" w14:textId="032A06F6" w:rsidR="000615E7" w:rsidRDefault="00B0382D" w:rsidP="00CD4360">
            <w:pPr>
              <w:pStyle w:val="TableBody8pt"/>
            </w:pPr>
            <w:r>
              <w:t>groups_vars/all/vars</w:t>
            </w:r>
          </w:p>
        </w:tc>
        <w:tc>
          <w:tcPr>
            <w:tcW w:w="7050" w:type="dxa"/>
          </w:tcPr>
          <w:p w14:paraId="08527278" w14:textId="77777777" w:rsidR="000615E7" w:rsidRDefault="000615E7" w:rsidP="00CD4360">
            <w:pPr>
              <w:pStyle w:val="TableBody8pt"/>
            </w:pPr>
            <w:r>
              <w:t>Domain name for your Virtual Machines</w:t>
            </w:r>
          </w:p>
        </w:tc>
      </w:tr>
      <w:tr w:rsidR="000615E7" w14:paraId="2574BE02" w14:textId="77777777" w:rsidTr="008B26C1">
        <w:trPr>
          <w:cantSplit/>
        </w:trPr>
        <w:tc>
          <w:tcPr>
            <w:tcW w:w="1530" w:type="dxa"/>
          </w:tcPr>
          <w:p w14:paraId="77A30E51" w14:textId="68433490" w:rsidR="000615E7" w:rsidRDefault="000615E7" w:rsidP="00CD4360">
            <w:pPr>
              <w:pStyle w:val="TableBody8pt"/>
            </w:pPr>
            <w:r>
              <w:lastRenderedPageBreak/>
              <w:t>ntp_server</w:t>
            </w:r>
            <w:r w:rsidR="00311E7B">
              <w:t>s</w:t>
            </w:r>
          </w:p>
        </w:tc>
        <w:tc>
          <w:tcPr>
            <w:tcW w:w="1620" w:type="dxa"/>
          </w:tcPr>
          <w:p w14:paraId="45692F5D" w14:textId="541514FA" w:rsidR="000615E7" w:rsidRDefault="00B0382D" w:rsidP="00CD4360">
            <w:pPr>
              <w:pStyle w:val="TableBody8pt"/>
            </w:pPr>
            <w:r>
              <w:t>groups_vars/all/vars</w:t>
            </w:r>
          </w:p>
        </w:tc>
        <w:tc>
          <w:tcPr>
            <w:tcW w:w="7050" w:type="dxa"/>
          </w:tcPr>
          <w:p w14:paraId="6F4AD906" w14:textId="77777777" w:rsidR="000615E7" w:rsidRDefault="000615E7" w:rsidP="00CD4360">
            <w:pPr>
              <w:pStyle w:val="TableBody8pt"/>
            </w:pPr>
            <w:r>
              <w:t>List of NTP servers to be used, in list format, i.e. ['</w:t>
            </w:r>
            <w:r>
              <w:rPr>
                <w:rStyle w:val="CodingLanguage"/>
              </w:rPr>
              <w:t>1.2.3.4</w:t>
            </w:r>
            <w:r>
              <w:t>','</w:t>
            </w:r>
            <w:hyperlink r:id="rId29">
              <w:r w:rsidRPr="002C74C6">
                <w:rPr>
                  <w:rStyle w:val="CodingLanguage"/>
                </w:rPr>
                <w:t>0.us.pool.net.org</w:t>
              </w:r>
            </w:hyperlink>
            <w:r w:rsidRPr="002C74C6">
              <w:rPr>
                <w:rStyle w:val="CodingLanguage"/>
              </w:rPr>
              <w:t>'</w:t>
            </w:r>
            <w:r>
              <w:t>...]</w:t>
            </w:r>
          </w:p>
        </w:tc>
      </w:tr>
    </w:tbl>
    <w:p w14:paraId="1AA76FC3" w14:textId="77777777" w:rsidR="008B26C1" w:rsidRDefault="008B26C1" w:rsidP="000615E7">
      <w:pPr>
        <w:pStyle w:val="Heading2"/>
      </w:pPr>
      <w:bookmarkStart w:id="153" w:name="_Refd17e56844"/>
      <w:bookmarkStart w:id="154" w:name="_Tocd17e56844"/>
      <w:bookmarkStart w:id="155" w:name="_Toc531698801"/>
    </w:p>
    <w:p w14:paraId="389740BC" w14:textId="77777777" w:rsidR="000615E7" w:rsidRDefault="000615E7" w:rsidP="000615E7">
      <w:pPr>
        <w:pStyle w:val="Heading2"/>
      </w:pPr>
      <w:bookmarkStart w:id="156" w:name="_Toc6318917"/>
      <w:r>
        <w:t>Environment configuration</w:t>
      </w:r>
      <w:bookmarkEnd w:id="153"/>
      <w:bookmarkEnd w:id="154"/>
      <w:bookmarkEnd w:id="155"/>
      <w:bookmarkEnd w:id="156"/>
    </w:p>
    <w:p w14:paraId="1D9B3F65" w14:textId="77777777" w:rsidR="000615E7" w:rsidRDefault="000615E7" w:rsidP="0058095B">
      <w:pPr>
        <w:pStyle w:val="BodyTextMetricHPELight10pt"/>
      </w:pPr>
      <w:r>
        <w:t xml:space="preserve">All Environment-related variables are described in </w:t>
      </w:r>
      <w:r w:rsidRPr="00566ADC">
        <w:fldChar w:fldCharType="begin"/>
      </w:r>
      <w:r w:rsidRPr="00566ADC">
        <w:instrText xml:space="preserve"> REF _Refd17e56856 \h </w:instrText>
      </w:r>
      <w:r>
        <w:instrText xml:space="preserve"> \* MERGEFORMAT </w:instrText>
      </w:r>
      <w:r w:rsidRPr="00566ADC">
        <w:fldChar w:fldCharType="separate"/>
      </w:r>
      <w:r w:rsidR="0099354B" w:rsidRPr="0099354B">
        <w:t>Table</w:t>
      </w:r>
      <w:r w:rsidR="0099354B" w:rsidRPr="0099354B">
        <w:rPr>
          <w:rFonts w:ascii="Calibri" w:hAnsi="Calibri" w:cs="Calibri"/>
        </w:rPr>
        <w:t> </w:t>
      </w:r>
      <w:r w:rsidR="0099354B" w:rsidRPr="0099354B">
        <w:t>12</w:t>
      </w:r>
      <w:r w:rsidRPr="00566ADC">
        <w:fldChar w:fldCharType="end"/>
      </w:r>
      <w:r>
        <w:t xml:space="preserve"> below.</w:t>
      </w:r>
    </w:p>
    <w:p w14:paraId="67DBCA06" w14:textId="77777777" w:rsidR="000615E7" w:rsidRDefault="000615E7" w:rsidP="000615E7">
      <w:pPr>
        <w:pStyle w:val="MISCTableCaptionHeader8pt"/>
      </w:pPr>
      <w:bookmarkStart w:id="157" w:name="_Refd17e56856"/>
      <w:bookmarkStart w:id="158" w:name="_Tocd17e56856"/>
      <w:r w:rsidRPr="00566ADC">
        <w:rPr>
          <w:rStyle w:val="MISCTableCaptionHeaderBold8pt"/>
        </w:rPr>
        <w:t>Table</w:t>
      </w:r>
      <w:r w:rsidRPr="00566ADC">
        <w:rPr>
          <w:rStyle w:val="MISCTableCaptionHeaderBold8pt"/>
          <w:rFonts w:ascii="Calibri" w:hAnsi="Calibri" w:cs="Calibri"/>
        </w:rPr>
        <w:t> </w:t>
      </w:r>
      <w:bookmarkStart w:id="159" w:name="_Numd17e56856"/>
      <w:r w:rsidRPr="00566ADC">
        <w:rPr>
          <w:rStyle w:val="MISCTableCaptionHeaderBold8pt"/>
        </w:rPr>
        <w:fldChar w:fldCharType="begin"/>
      </w:r>
      <w:r w:rsidRPr="00566ADC">
        <w:rPr>
          <w:rStyle w:val="MISCTableCaptionHeaderBold8pt"/>
        </w:rPr>
        <w:instrText xml:space="preserve"> SEQ Table \* ARABIC </w:instrText>
      </w:r>
      <w:r w:rsidRPr="00566ADC">
        <w:rPr>
          <w:rStyle w:val="MISCTableCaptionHeaderBold8pt"/>
        </w:rPr>
        <w:fldChar w:fldCharType="separate"/>
      </w:r>
      <w:r w:rsidR="0099354B">
        <w:rPr>
          <w:rStyle w:val="MISCTableCaptionHeaderBold8pt"/>
          <w:noProof/>
        </w:rPr>
        <w:t>12</w:t>
      </w:r>
      <w:r w:rsidRPr="00566ADC">
        <w:rPr>
          <w:rStyle w:val="MISCTableCaptionHeaderBold8pt"/>
        </w:rPr>
        <w:fldChar w:fldCharType="end"/>
      </w:r>
      <w:bookmarkEnd w:id="157"/>
      <w:bookmarkEnd w:id="158"/>
      <w:bookmarkEnd w:id="159"/>
      <w:r w:rsidRPr="00566ADC">
        <w:rPr>
          <w:rStyle w:val="MISCTableCaptionHeaderBold8pt"/>
        </w:rPr>
        <w:t xml:space="preserve">. </w:t>
      </w:r>
      <w:r>
        <w:t>Environment variables</w:t>
      </w:r>
    </w:p>
    <w:tbl>
      <w:tblPr>
        <w:tblStyle w:val="TableGrid"/>
        <w:tblW w:w="1020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810"/>
        <w:gridCol w:w="1710"/>
        <w:gridCol w:w="7680"/>
      </w:tblGrid>
      <w:tr w:rsidR="000615E7" w14:paraId="6879D192" w14:textId="77777777" w:rsidTr="008B26C1">
        <w:trPr>
          <w:cantSplit/>
          <w:tblHeader/>
        </w:trPr>
        <w:tc>
          <w:tcPr>
            <w:tcW w:w="810" w:type="dxa"/>
            <w:tcBorders>
              <w:top w:val="nil"/>
              <w:bottom w:val="single" w:sz="36" w:space="0" w:color="00B388"/>
            </w:tcBorders>
          </w:tcPr>
          <w:p w14:paraId="75E23B31" w14:textId="77777777" w:rsidR="000615E7" w:rsidRDefault="000615E7" w:rsidP="00CD4360">
            <w:pPr>
              <w:pStyle w:val="TableSubhead8pt"/>
            </w:pPr>
            <w:r>
              <w:t>Variable</w:t>
            </w:r>
          </w:p>
        </w:tc>
        <w:tc>
          <w:tcPr>
            <w:tcW w:w="1710" w:type="dxa"/>
            <w:tcBorders>
              <w:top w:val="nil"/>
              <w:bottom w:val="single" w:sz="36" w:space="0" w:color="00B388"/>
            </w:tcBorders>
          </w:tcPr>
          <w:p w14:paraId="0305C00A" w14:textId="77777777" w:rsidR="000615E7" w:rsidRDefault="000615E7" w:rsidP="00CD4360">
            <w:pPr>
              <w:pStyle w:val="TableSubhead8pt"/>
            </w:pPr>
            <w:r>
              <w:t>File</w:t>
            </w:r>
          </w:p>
        </w:tc>
        <w:tc>
          <w:tcPr>
            <w:tcW w:w="7680" w:type="dxa"/>
            <w:tcBorders>
              <w:top w:val="nil"/>
              <w:bottom w:val="single" w:sz="36" w:space="0" w:color="00B388"/>
            </w:tcBorders>
          </w:tcPr>
          <w:p w14:paraId="0EA4EF37" w14:textId="77777777" w:rsidR="000615E7" w:rsidRDefault="000615E7" w:rsidP="00CD4360">
            <w:pPr>
              <w:pStyle w:val="TableSubhead8pt"/>
            </w:pPr>
            <w:r>
              <w:t>Description</w:t>
            </w:r>
          </w:p>
        </w:tc>
      </w:tr>
      <w:tr w:rsidR="000615E7" w14:paraId="60A70AF7" w14:textId="77777777" w:rsidTr="008B26C1">
        <w:trPr>
          <w:cantSplit/>
        </w:trPr>
        <w:tc>
          <w:tcPr>
            <w:tcW w:w="810" w:type="dxa"/>
          </w:tcPr>
          <w:p w14:paraId="2469AE8C" w14:textId="77777777" w:rsidR="000615E7" w:rsidRDefault="000615E7" w:rsidP="00CD4360">
            <w:pPr>
              <w:pStyle w:val="TableBody8pt"/>
            </w:pPr>
            <w:r>
              <w:t>env</w:t>
            </w:r>
          </w:p>
        </w:tc>
        <w:tc>
          <w:tcPr>
            <w:tcW w:w="1710" w:type="dxa"/>
          </w:tcPr>
          <w:p w14:paraId="055A08E7" w14:textId="782FFFF0" w:rsidR="000615E7" w:rsidRDefault="00B0382D" w:rsidP="00CD4360">
            <w:pPr>
              <w:pStyle w:val="TableBody8pt"/>
            </w:pPr>
            <w:r>
              <w:t>groups_vars/all/vars</w:t>
            </w:r>
          </w:p>
        </w:tc>
        <w:tc>
          <w:tcPr>
            <w:tcW w:w="7680" w:type="dxa"/>
          </w:tcPr>
          <w:p w14:paraId="6A1449CD" w14:textId="77777777" w:rsidR="000615E7" w:rsidRDefault="000615E7" w:rsidP="00CD4360">
            <w:pPr>
              <w:pStyle w:val="TableBody8pt"/>
            </w:pPr>
            <w:r>
              <w:t>Dictionary containing all environment variables. It contains three entries described below. Please leave the proxy related settings empty if not required:</w:t>
            </w:r>
          </w:p>
          <w:p w14:paraId="27602D0B" w14:textId="77777777" w:rsidR="000615E7" w:rsidRDefault="000615E7" w:rsidP="00CD4360">
            <w:pPr>
              <w:pStyle w:val="TableBody8pt"/>
            </w:pPr>
            <w:r>
              <w:rPr>
                <w:rStyle w:val="CodingLanguage"/>
              </w:rPr>
              <w:t>http_proxy</w:t>
            </w:r>
            <w:r>
              <w:t xml:space="preserve">: HTTP proxy URL, such as </w:t>
            </w:r>
            <w:r>
              <w:rPr>
                <w:rStyle w:val="CodingLanguage"/>
              </w:rPr>
              <w:t>'http://15.184.4.2:8080'</w:t>
            </w:r>
            <w:r>
              <w:t>. This variable defines the HTTP proxy URL if your environment is behind a proxy.</w:t>
            </w:r>
          </w:p>
          <w:p w14:paraId="2FACC43B" w14:textId="77777777" w:rsidR="000615E7" w:rsidRDefault="000615E7" w:rsidP="00CD4360">
            <w:pPr>
              <w:pStyle w:val="TableBody8pt"/>
            </w:pPr>
            <w:r>
              <w:rPr>
                <w:rStyle w:val="CodingLanguage"/>
              </w:rPr>
              <w:t>https_proxy</w:t>
            </w:r>
            <w:r>
              <w:t xml:space="preserve">: HTTPS proxy URL, such as </w:t>
            </w:r>
            <w:r>
              <w:rPr>
                <w:rStyle w:val="CodingLanguage"/>
              </w:rPr>
              <w:t>'http://15.184.4.2:8080'</w:t>
            </w:r>
            <w:r>
              <w:t>. This variable defines the HTTPS proxy URL if your environment is behind a proxy.</w:t>
            </w:r>
          </w:p>
          <w:p w14:paraId="11F0DEFB" w14:textId="77777777" w:rsidR="000615E7" w:rsidRDefault="000615E7" w:rsidP="00CD4360">
            <w:pPr>
              <w:pStyle w:val="TableBody8pt"/>
            </w:pPr>
            <w:r>
              <w:rPr>
                <w:rStyle w:val="CodingLanguage"/>
              </w:rPr>
              <w:t>no_proxy</w:t>
            </w:r>
            <w:r>
              <w:t xml:space="preserve">: List of hostnames or IPs that don't require proxy, such as </w:t>
            </w:r>
            <w:r>
              <w:rPr>
                <w:rStyle w:val="CodingLanguage"/>
              </w:rPr>
              <w:t>'localhost,127.0.0.1,.cloudra.local,10.10.174.'</w:t>
            </w:r>
          </w:p>
        </w:tc>
      </w:tr>
    </w:tbl>
    <w:p w14:paraId="035C8006" w14:textId="77777777" w:rsidR="000615E7" w:rsidRPr="007F555D" w:rsidRDefault="000615E7" w:rsidP="007F555D">
      <w:bookmarkStart w:id="160" w:name="_Refd17e56929"/>
      <w:bookmarkStart w:id="161" w:name="_Tocd17e56929"/>
    </w:p>
    <w:p w14:paraId="767E2C71" w14:textId="77777777" w:rsidR="008B26C1" w:rsidRDefault="008B26C1" w:rsidP="000615E7">
      <w:pPr>
        <w:pStyle w:val="Heading2"/>
      </w:pPr>
      <w:bookmarkStart w:id="162" w:name="_Toc531698802"/>
    </w:p>
    <w:p w14:paraId="0EA814F0" w14:textId="77777777" w:rsidR="000615E7" w:rsidRDefault="000615E7" w:rsidP="000615E7">
      <w:pPr>
        <w:pStyle w:val="Heading2"/>
      </w:pPr>
      <w:bookmarkStart w:id="163" w:name="_Toc6318918"/>
      <w:r>
        <w:t>Docker configuration</w:t>
      </w:r>
      <w:bookmarkEnd w:id="160"/>
      <w:bookmarkEnd w:id="161"/>
      <w:bookmarkEnd w:id="162"/>
      <w:bookmarkEnd w:id="163"/>
    </w:p>
    <w:p w14:paraId="6137FBD9" w14:textId="77777777" w:rsidR="000615E7" w:rsidRDefault="000615E7" w:rsidP="0058095B">
      <w:pPr>
        <w:pStyle w:val="BodyTextMetricHPELight10pt"/>
      </w:pPr>
      <w:r>
        <w:t xml:space="preserve">All Docker-related variables are mandatory and are described in </w:t>
      </w:r>
      <w:r w:rsidRPr="00566ADC">
        <w:fldChar w:fldCharType="begin"/>
      </w:r>
      <w:r w:rsidRPr="00566ADC">
        <w:instrText xml:space="preserve"> REF _Refd17e56941 \h </w:instrText>
      </w:r>
      <w:r>
        <w:instrText xml:space="preserve"> \* MERGEFORMAT </w:instrText>
      </w:r>
      <w:r w:rsidRPr="00566ADC">
        <w:fldChar w:fldCharType="separate"/>
      </w:r>
      <w:r w:rsidR="0099354B" w:rsidRPr="0099354B">
        <w:t>Table</w:t>
      </w:r>
      <w:r w:rsidR="0099354B" w:rsidRPr="0099354B">
        <w:rPr>
          <w:rFonts w:ascii="Calibri" w:hAnsi="Calibri" w:cs="Calibri"/>
        </w:rPr>
        <w:t> </w:t>
      </w:r>
      <w:r w:rsidR="0099354B" w:rsidRPr="0099354B">
        <w:t>13</w:t>
      </w:r>
      <w:r w:rsidRPr="00566ADC">
        <w:fldChar w:fldCharType="end"/>
      </w:r>
      <w:r w:rsidRPr="00566ADC">
        <w:t>.</w:t>
      </w:r>
    </w:p>
    <w:p w14:paraId="3BC5AAAB" w14:textId="77777777" w:rsidR="000615E7" w:rsidRDefault="000615E7" w:rsidP="000615E7">
      <w:pPr>
        <w:pStyle w:val="MISCTableCaptionHeader8pt"/>
      </w:pPr>
      <w:bookmarkStart w:id="164" w:name="_Refd17e56941"/>
      <w:bookmarkStart w:id="165" w:name="_Tocd17e56941"/>
      <w:r w:rsidRPr="00566ADC">
        <w:rPr>
          <w:rStyle w:val="MISCTableCaptionHeaderBold8pt"/>
        </w:rPr>
        <w:t>Table</w:t>
      </w:r>
      <w:r w:rsidRPr="00566ADC">
        <w:rPr>
          <w:rStyle w:val="MISCTableCaptionHeaderBold8pt"/>
          <w:rFonts w:ascii="Calibri" w:hAnsi="Calibri" w:cs="Calibri"/>
        </w:rPr>
        <w:t> </w:t>
      </w:r>
      <w:bookmarkStart w:id="166" w:name="_Numd17e56941"/>
      <w:r w:rsidRPr="00566ADC">
        <w:rPr>
          <w:rStyle w:val="MISCTableCaptionHeaderBold8pt"/>
        </w:rPr>
        <w:fldChar w:fldCharType="begin"/>
      </w:r>
      <w:r w:rsidRPr="00566ADC">
        <w:rPr>
          <w:rStyle w:val="MISCTableCaptionHeaderBold8pt"/>
        </w:rPr>
        <w:instrText xml:space="preserve"> SEQ Table \* ARABIC </w:instrText>
      </w:r>
      <w:r w:rsidRPr="00566ADC">
        <w:rPr>
          <w:rStyle w:val="MISCTableCaptionHeaderBold8pt"/>
        </w:rPr>
        <w:fldChar w:fldCharType="separate"/>
      </w:r>
      <w:r w:rsidR="0099354B">
        <w:rPr>
          <w:rStyle w:val="MISCTableCaptionHeaderBold8pt"/>
          <w:noProof/>
        </w:rPr>
        <w:t>13</w:t>
      </w:r>
      <w:r w:rsidRPr="00566ADC">
        <w:rPr>
          <w:rStyle w:val="MISCTableCaptionHeaderBold8pt"/>
        </w:rPr>
        <w:fldChar w:fldCharType="end"/>
      </w:r>
      <w:bookmarkEnd w:id="164"/>
      <w:bookmarkEnd w:id="165"/>
      <w:bookmarkEnd w:id="166"/>
      <w:r w:rsidRPr="00566ADC">
        <w:rPr>
          <w:rStyle w:val="MISCTableCaptionHeaderBold8pt"/>
        </w:rPr>
        <w:t xml:space="preserve">. </w:t>
      </w:r>
      <w:r>
        <w:t>Docker variables</w:t>
      </w:r>
    </w:p>
    <w:tbl>
      <w:tblPr>
        <w:tblStyle w:val="TableGrid"/>
        <w:tblW w:w="1032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620"/>
        <w:gridCol w:w="1800"/>
        <w:gridCol w:w="6900"/>
      </w:tblGrid>
      <w:tr w:rsidR="000615E7" w14:paraId="1942BFEC" w14:textId="77777777" w:rsidTr="008B26C1">
        <w:trPr>
          <w:cantSplit/>
        </w:trPr>
        <w:tc>
          <w:tcPr>
            <w:tcW w:w="1620" w:type="dxa"/>
            <w:tcBorders>
              <w:top w:val="nil"/>
              <w:bottom w:val="single" w:sz="36" w:space="0" w:color="00B388"/>
            </w:tcBorders>
            <w:shd w:val="clear" w:color="auto" w:fill="auto"/>
          </w:tcPr>
          <w:p w14:paraId="29313F1C" w14:textId="77777777" w:rsidR="000615E7" w:rsidRDefault="000615E7" w:rsidP="007F555D">
            <w:pPr>
              <w:pStyle w:val="TableSubhead8pt"/>
            </w:pPr>
            <w:r>
              <w:t>Variable</w:t>
            </w:r>
          </w:p>
        </w:tc>
        <w:tc>
          <w:tcPr>
            <w:tcW w:w="1800" w:type="dxa"/>
            <w:tcBorders>
              <w:top w:val="nil"/>
              <w:bottom w:val="single" w:sz="36" w:space="0" w:color="00B388"/>
            </w:tcBorders>
            <w:shd w:val="clear" w:color="auto" w:fill="auto"/>
          </w:tcPr>
          <w:p w14:paraId="614ED89B" w14:textId="77777777" w:rsidR="000615E7" w:rsidRDefault="000615E7" w:rsidP="007F555D">
            <w:pPr>
              <w:pStyle w:val="TableSubhead8pt"/>
            </w:pPr>
            <w:r>
              <w:t>File</w:t>
            </w:r>
          </w:p>
        </w:tc>
        <w:tc>
          <w:tcPr>
            <w:tcW w:w="6900" w:type="dxa"/>
            <w:tcBorders>
              <w:top w:val="nil"/>
              <w:bottom w:val="single" w:sz="36" w:space="0" w:color="00B388"/>
            </w:tcBorders>
            <w:shd w:val="clear" w:color="auto" w:fill="auto"/>
          </w:tcPr>
          <w:p w14:paraId="28D89E6F" w14:textId="77777777" w:rsidR="000615E7" w:rsidRDefault="000615E7" w:rsidP="007F555D">
            <w:pPr>
              <w:pStyle w:val="TableSubhead8pt"/>
            </w:pPr>
            <w:r>
              <w:t>Description</w:t>
            </w:r>
          </w:p>
        </w:tc>
      </w:tr>
      <w:tr w:rsidR="000615E7" w14:paraId="1E0D615C" w14:textId="77777777" w:rsidTr="008B26C1">
        <w:trPr>
          <w:cantSplit/>
        </w:trPr>
        <w:tc>
          <w:tcPr>
            <w:tcW w:w="1620" w:type="dxa"/>
            <w:tcBorders>
              <w:top w:val="single" w:sz="36" w:space="0" w:color="00B388"/>
            </w:tcBorders>
            <w:shd w:val="clear" w:color="auto" w:fill="auto"/>
          </w:tcPr>
          <w:p w14:paraId="30C99208" w14:textId="77777777" w:rsidR="000615E7" w:rsidRDefault="000615E7" w:rsidP="007F555D">
            <w:pPr>
              <w:pStyle w:val="TableBody8pt"/>
            </w:pPr>
            <w:r>
              <w:t>docker_ee_url</w:t>
            </w:r>
          </w:p>
        </w:tc>
        <w:tc>
          <w:tcPr>
            <w:tcW w:w="1800" w:type="dxa"/>
            <w:tcBorders>
              <w:top w:val="single" w:sz="36" w:space="0" w:color="00B388"/>
            </w:tcBorders>
            <w:shd w:val="clear" w:color="auto" w:fill="auto"/>
          </w:tcPr>
          <w:p w14:paraId="3FF419D1" w14:textId="0C0B27F7" w:rsidR="000615E7" w:rsidRDefault="0083650F" w:rsidP="007F555D">
            <w:pPr>
              <w:pStyle w:val="TableBody8pt"/>
            </w:pPr>
            <w:r>
              <w:rPr>
                <w:rStyle w:val="BoldEmpha"/>
              </w:rPr>
              <w:t>groups_vars/all/vault</w:t>
            </w:r>
          </w:p>
        </w:tc>
        <w:tc>
          <w:tcPr>
            <w:tcW w:w="6900" w:type="dxa"/>
            <w:tcBorders>
              <w:top w:val="single" w:sz="36" w:space="0" w:color="00B388"/>
            </w:tcBorders>
            <w:shd w:val="clear" w:color="auto" w:fill="auto"/>
          </w:tcPr>
          <w:p w14:paraId="128F49C2" w14:textId="77777777" w:rsidR="000615E7" w:rsidRDefault="000615E7" w:rsidP="007F555D">
            <w:pPr>
              <w:pStyle w:val="TableBody8pt"/>
            </w:pPr>
            <w:r>
              <w:t xml:space="preserve">Note: This is a private link to your Docker EE subscription. The value for </w:t>
            </w:r>
            <w:r>
              <w:rPr>
                <w:rStyle w:val="CodingLanguage"/>
              </w:rPr>
              <w:t>docker_ee_url</w:t>
            </w:r>
            <w:r>
              <w:t xml:space="preserve"> is the URL documented at the following address: </w:t>
            </w:r>
            <w:hyperlink r:id="rId30">
              <w:r>
                <w:rPr>
                  <w:rStyle w:val="Hyperlink"/>
                </w:rPr>
                <w:t>https://docs.docker.com/engine/installation/linux/docker-ee/rhel/</w:t>
              </w:r>
            </w:hyperlink>
            <w:r>
              <w:t>.</w:t>
            </w:r>
          </w:p>
        </w:tc>
      </w:tr>
      <w:tr w:rsidR="000615E7" w14:paraId="78B24E3B" w14:textId="77777777" w:rsidTr="008B26C1">
        <w:trPr>
          <w:cantSplit/>
          <w:trHeight w:val="247"/>
        </w:trPr>
        <w:tc>
          <w:tcPr>
            <w:tcW w:w="1620" w:type="dxa"/>
            <w:shd w:val="clear" w:color="auto" w:fill="auto"/>
          </w:tcPr>
          <w:p w14:paraId="025CBDA6" w14:textId="77777777" w:rsidR="000615E7" w:rsidRDefault="000615E7" w:rsidP="007F555D">
            <w:pPr>
              <w:pStyle w:val="TableBody8pt"/>
            </w:pPr>
            <w:r w:rsidRPr="006B5EC6">
              <w:t>docker_ee_reponame</w:t>
            </w:r>
          </w:p>
        </w:tc>
        <w:tc>
          <w:tcPr>
            <w:tcW w:w="1800" w:type="dxa"/>
            <w:shd w:val="clear" w:color="auto" w:fill="auto"/>
          </w:tcPr>
          <w:p w14:paraId="3AE437C3" w14:textId="4D84CB74" w:rsidR="000615E7" w:rsidRDefault="00B0382D" w:rsidP="007F555D">
            <w:pPr>
              <w:pStyle w:val="TableBody8pt"/>
            </w:pPr>
            <w:r>
              <w:t>groups_vars/all/vars</w:t>
            </w:r>
          </w:p>
        </w:tc>
        <w:tc>
          <w:tcPr>
            <w:tcW w:w="6900" w:type="dxa"/>
            <w:shd w:val="clear" w:color="auto" w:fill="auto"/>
          </w:tcPr>
          <w:p w14:paraId="603BFEFE" w14:textId="47AB63C1" w:rsidR="000615E7" w:rsidRDefault="00EA326C" w:rsidP="00EA326C">
            <w:pPr>
              <w:pStyle w:val="TableBody8pt"/>
            </w:pPr>
            <w:r>
              <w:t>For Docker EE 2.1</w:t>
            </w:r>
            <w:r w:rsidR="000615E7" w:rsidRPr="006B5EC6">
              <w:t xml:space="preserve">, this variable must be set to the value </w:t>
            </w:r>
            <w:r w:rsidR="000615E7" w:rsidRPr="006B5EC6">
              <w:rPr>
                <w:rStyle w:val="CodingLanguage"/>
              </w:rPr>
              <w:t>stable-</w:t>
            </w:r>
            <w:r>
              <w:rPr>
                <w:rStyle w:val="CodingLanguage"/>
              </w:rPr>
              <w:t>18.09</w:t>
            </w:r>
          </w:p>
        </w:tc>
      </w:tr>
      <w:tr w:rsidR="003C00E2" w14:paraId="75E0CFF5" w14:textId="77777777" w:rsidTr="008B26C1">
        <w:trPr>
          <w:cantSplit/>
          <w:trHeight w:val="247"/>
        </w:trPr>
        <w:tc>
          <w:tcPr>
            <w:tcW w:w="1620" w:type="dxa"/>
            <w:shd w:val="clear" w:color="auto" w:fill="auto"/>
          </w:tcPr>
          <w:p w14:paraId="18B2430D" w14:textId="02F31FE8" w:rsidR="003C00E2" w:rsidRPr="006B5EC6" w:rsidRDefault="003C00E2" w:rsidP="007F555D">
            <w:pPr>
              <w:pStyle w:val="TableBody8pt"/>
            </w:pPr>
            <w:r>
              <w:t>docker_ee_version</w:t>
            </w:r>
          </w:p>
        </w:tc>
        <w:tc>
          <w:tcPr>
            <w:tcW w:w="1800" w:type="dxa"/>
            <w:shd w:val="clear" w:color="auto" w:fill="auto"/>
          </w:tcPr>
          <w:p w14:paraId="09C31687" w14:textId="51A7379A" w:rsidR="003C00E2" w:rsidRDefault="00B0382D" w:rsidP="007F555D">
            <w:pPr>
              <w:pStyle w:val="TableBody8pt"/>
            </w:pPr>
            <w:r>
              <w:t>groups_vars/all/vars</w:t>
            </w:r>
          </w:p>
        </w:tc>
        <w:tc>
          <w:tcPr>
            <w:tcW w:w="6900" w:type="dxa"/>
            <w:shd w:val="clear" w:color="auto" w:fill="auto"/>
          </w:tcPr>
          <w:p w14:paraId="1C43F37D" w14:textId="73E58B56" w:rsidR="003C00E2" w:rsidRDefault="003C00E2" w:rsidP="00EA326C">
            <w:pPr>
              <w:pStyle w:val="TableBody8pt"/>
            </w:pPr>
            <w:r>
              <w:t xml:space="preserve">Specify an exact version of Docker EE to download from the repo defined by </w:t>
            </w:r>
            <w:r w:rsidRPr="003C00E2">
              <w:t>docker_ee_reponame</w:t>
            </w:r>
          </w:p>
        </w:tc>
      </w:tr>
      <w:tr w:rsidR="000615E7" w14:paraId="0DDE5395" w14:textId="77777777" w:rsidTr="008B26C1">
        <w:trPr>
          <w:cantSplit/>
        </w:trPr>
        <w:tc>
          <w:tcPr>
            <w:tcW w:w="1620" w:type="dxa"/>
            <w:shd w:val="clear" w:color="auto" w:fill="auto"/>
          </w:tcPr>
          <w:p w14:paraId="6B702637" w14:textId="77777777" w:rsidR="000615E7" w:rsidRDefault="000615E7" w:rsidP="007F555D">
            <w:pPr>
              <w:pStyle w:val="TableBody8pt"/>
            </w:pPr>
            <w:r>
              <w:t>rhel_version</w:t>
            </w:r>
          </w:p>
        </w:tc>
        <w:tc>
          <w:tcPr>
            <w:tcW w:w="1800" w:type="dxa"/>
            <w:shd w:val="clear" w:color="auto" w:fill="auto"/>
          </w:tcPr>
          <w:p w14:paraId="487704B1" w14:textId="63B30B0E" w:rsidR="000615E7" w:rsidRDefault="00B0382D" w:rsidP="007F555D">
            <w:pPr>
              <w:pStyle w:val="TableBody8pt"/>
            </w:pPr>
            <w:r>
              <w:t>groups_vars/all/vars</w:t>
            </w:r>
          </w:p>
        </w:tc>
        <w:tc>
          <w:tcPr>
            <w:tcW w:w="6900" w:type="dxa"/>
            <w:shd w:val="clear" w:color="auto" w:fill="auto"/>
          </w:tcPr>
          <w:p w14:paraId="18FBC5C2" w14:textId="4CC4D57C" w:rsidR="000615E7" w:rsidRDefault="000615E7" w:rsidP="007F555D">
            <w:pPr>
              <w:pStyle w:val="TableBody8pt"/>
            </w:pPr>
            <w:r>
              <w:t xml:space="preserve">For the Docker installation, this sets the version of your RHEL OS, such as </w:t>
            </w:r>
            <w:r w:rsidR="00EA326C">
              <w:rPr>
                <w:rStyle w:val="CodingLanguage"/>
              </w:rPr>
              <w:t>7.6</w:t>
            </w:r>
            <w:r>
              <w:t>. The pla</w:t>
            </w:r>
            <w:r w:rsidR="00EA326C">
              <w:t>ybooks were tested with RHEL 7.6</w:t>
            </w:r>
            <w:r>
              <w:t>.</w:t>
            </w:r>
          </w:p>
        </w:tc>
      </w:tr>
      <w:tr w:rsidR="000615E7" w14:paraId="760F9C4B" w14:textId="77777777" w:rsidTr="008B26C1">
        <w:trPr>
          <w:cantSplit/>
        </w:trPr>
        <w:tc>
          <w:tcPr>
            <w:tcW w:w="1620" w:type="dxa"/>
            <w:shd w:val="clear" w:color="auto" w:fill="auto"/>
          </w:tcPr>
          <w:p w14:paraId="25394622" w14:textId="77777777" w:rsidR="000615E7" w:rsidRDefault="000615E7" w:rsidP="007F555D">
            <w:pPr>
              <w:pStyle w:val="TableBody8pt"/>
            </w:pPr>
            <w:r>
              <w:t>dtr_version</w:t>
            </w:r>
          </w:p>
        </w:tc>
        <w:tc>
          <w:tcPr>
            <w:tcW w:w="1800" w:type="dxa"/>
            <w:shd w:val="clear" w:color="auto" w:fill="auto"/>
          </w:tcPr>
          <w:p w14:paraId="21445960" w14:textId="54A152BB" w:rsidR="000615E7" w:rsidRDefault="00B0382D" w:rsidP="007F555D">
            <w:pPr>
              <w:pStyle w:val="TableBody8pt"/>
            </w:pPr>
            <w:r>
              <w:t>groups_vars/all/vars</w:t>
            </w:r>
          </w:p>
        </w:tc>
        <w:tc>
          <w:tcPr>
            <w:tcW w:w="6900" w:type="dxa"/>
            <w:shd w:val="clear" w:color="auto" w:fill="auto"/>
          </w:tcPr>
          <w:p w14:paraId="5625753E" w14:textId="287B3E87" w:rsidR="000615E7" w:rsidRDefault="000615E7" w:rsidP="007F555D">
            <w:pPr>
              <w:pStyle w:val="TableBody8pt"/>
            </w:pPr>
            <w:r>
              <w:t xml:space="preserve">Version of the Docker DTR you wish to install. You can use a numeric version or </w:t>
            </w:r>
            <w:r>
              <w:rPr>
                <w:rStyle w:val="CodingLanguage"/>
              </w:rPr>
              <w:t>latest</w:t>
            </w:r>
            <w:r>
              <w:t xml:space="preserve"> for the most recent one. The </w:t>
            </w:r>
            <w:r w:rsidR="00C83CEA">
              <w:t>playbooks were tested with 2.6.4</w:t>
            </w:r>
            <w:r>
              <w:t>.</w:t>
            </w:r>
          </w:p>
        </w:tc>
      </w:tr>
      <w:tr w:rsidR="000615E7" w14:paraId="2D0358DE" w14:textId="77777777" w:rsidTr="008B26C1">
        <w:trPr>
          <w:cantSplit/>
        </w:trPr>
        <w:tc>
          <w:tcPr>
            <w:tcW w:w="1620" w:type="dxa"/>
            <w:shd w:val="clear" w:color="auto" w:fill="auto"/>
          </w:tcPr>
          <w:p w14:paraId="4FEBE21B" w14:textId="77777777" w:rsidR="000615E7" w:rsidRDefault="000615E7" w:rsidP="007F555D">
            <w:pPr>
              <w:pStyle w:val="TableBody8pt"/>
            </w:pPr>
            <w:r>
              <w:t>ucp_version</w:t>
            </w:r>
          </w:p>
        </w:tc>
        <w:tc>
          <w:tcPr>
            <w:tcW w:w="1800" w:type="dxa"/>
            <w:shd w:val="clear" w:color="auto" w:fill="auto"/>
          </w:tcPr>
          <w:p w14:paraId="274DFF33" w14:textId="4827F65F" w:rsidR="000615E7" w:rsidRDefault="00B0382D" w:rsidP="007F555D">
            <w:pPr>
              <w:pStyle w:val="TableBody8pt"/>
            </w:pPr>
            <w:r>
              <w:t>groups_vars/all/vars</w:t>
            </w:r>
          </w:p>
        </w:tc>
        <w:tc>
          <w:tcPr>
            <w:tcW w:w="6900" w:type="dxa"/>
            <w:shd w:val="clear" w:color="auto" w:fill="auto"/>
          </w:tcPr>
          <w:p w14:paraId="764415C0" w14:textId="1D3F5309" w:rsidR="000615E7" w:rsidRDefault="000615E7" w:rsidP="007F555D">
            <w:pPr>
              <w:pStyle w:val="TableBody8pt"/>
            </w:pPr>
            <w:r>
              <w:t xml:space="preserve">Version of the Docker UCP you wish to install. You can use a numeric version or </w:t>
            </w:r>
            <w:r>
              <w:rPr>
                <w:rStyle w:val="CodingLanguage"/>
              </w:rPr>
              <w:t>latest</w:t>
            </w:r>
            <w:r>
              <w:t xml:space="preserve"> for the most recent one. The play</w:t>
            </w:r>
            <w:r w:rsidR="00C83CEA">
              <w:t>books were tested with UCP 3.1.4</w:t>
            </w:r>
            <w:r>
              <w:t>.</w:t>
            </w:r>
          </w:p>
        </w:tc>
      </w:tr>
      <w:tr w:rsidR="000615E7" w14:paraId="1C3B6E7A" w14:textId="77777777" w:rsidTr="008B26C1">
        <w:trPr>
          <w:cantSplit/>
        </w:trPr>
        <w:tc>
          <w:tcPr>
            <w:tcW w:w="1620" w:type="dxa"/>
            <w:shd w:val="clear" w:color="auto" w:fill="auto"/>
          </w:tcPr>
          <w:p w14:paraId="747508B3" w14:textId="77777777" w:rsidR="000615E7" w:rsidRDefault="000615E7" w:rsidP="007F555D">
            <w:pPr>
              <w:pStyle w:val="TableBody8pt"/>
            </w:pPr>
            <w:r>
              <w:t>images_folder</w:t>
            </w:r>
          </w:p>
        </w:tc>
        <w:tc>
          <w:tcPr>
            <w:tcW w:w="1800" w:type="dxa"/>
            <w:shd w:val="clear" w:color="auto" w:fill="auto"/>
          </w:tcPr>
          <w:p w14:paraId="48DBA2E1" w14:textId="2CA361D1" w:rsidR="000615E7" w:rsidRDefault="00B0382D" w:rsidP="007F555D">
            <w:pPr>
              <w:pStyle w:val="TableBody8pt"/>
            </w:pPr>
            <w:r>
              <w:t>groups_vars/all/vars</w:t>
            </w:r>
          </w:p>
        </w:tc>
        <w:tc>
          <w:tcPr>
            <w:tcW w:w="6900" w:type="dxa"/>
            <w:shd w:val="clear" w:color="auto" w:fill="auto"/>
          </w:tcPr>
          <w:p w14:paraId="2D04624A" w14:textId="77777777" w:rsidR="000615E7" w:rsidRDefault="000615E7" w:rsidP="007F555D">
            <w:pPr>
              <w:pStyle w:val="TableBody8pt"/>
            </w:pPr>
            <w:r>
              <w:t>Directory in the NFS server that will be mounted in the DTR nodes and that will host your Docker images.</w:t>
            </w:r>
          </w:p>
        </w:tc>
      </w:tr>
      <w:tr w:rsidR="000615E7" w14:paraId="6A83D49F" w14:textId="77777777" w:rsidTr="008B26C1">
        <w:trPr>
          <w:cantSplit/>
        </w:trPr>
        <w:tc>
          <w:tcPr>
            <w:tcW w:w="1620" w:type="dxa"/>
            <w:shd w:val="clear" w:color="auto" w:fill="auto"/>
          </w:tcPr>
          <w:p w14:paraId="2F09FDA3" w14:textId="77777777" w:rsidR="000615E7" w:rsidRDefault="000615E7" w:rsidP="007F555D">
            <w:pPr>
              <w:pStyle w:val="TableBody8pt"/>
            </w:pPr>
            <w:r>
              <w:t>license_file</w:t>
            </w:r>
          </w:p>
        </w:tc>
        <w:tc>
          <w:tcPr>
            <w:tcW w:w="1800" w:type="dxa"/>
            <w:shd w:val="clear" w:color="auto" w:fill="auto"/>
          </w:tcPr>
          <w:p w14:paraId="2D541C59" w14:textId="0E1AEB51" w:rsidR="000615E7" w:rsidRDefault="00B0382D" w:rsidP="007F555D">
            <w:pPr>
              <w:pStyle w:val="TableBody8pt"/>
            </w:pPr>
            <w:r>
              <w:t>groups_vars/all/vars</w:t>
            </w:r>
          </w:p>
        </w:tc>
        <w:tc>
          <w:tcPr>
            <w:tcW w:w="6900" w:type="dxa"/>
            <w:shd w:val="clear" w:color="auto" w:fill="auto"/>
          </w:tcPr>
          <w:p w14:paraId="0ED05CC6" w14:textId="77777777" w:rsidR="000615E7" w:rsidRDefault="000615E7" w:rsidP="007F555D">
            <w:pPr>
              <w:pStyle w:val="TableBody8pt"/>
            </w:pPr>
            <w:r>
              <w:t>Full path to your Docker EE license file on your Ansible host. The license file is available from the Docker Store</w:t>
            </w:r>
          </w:p>
        </w:tc>
      </w:tr>
      <w:tr w:rsidR="000615E7" w14:paraId="2D0BB0FE" w14:textId="77777777" w:rsidTr="008B26C1">
        <w:trPr>
          <w:cantSplit/>
        </w:trPr>
        <w:tc>
          <w:tcPr>
            <w:tcW w:w="1620" w:type="dxa"/>
            <w:shd w:val="clear" w:color="auto" w:fill="auto"/>
          </w:tcPr>
          <w:p w14:paraId="5E80B68B" w14:textId="77777777" w:rsidR="000615E7" w:rsidRDefault="000615E7" w:rsidP="007F555D">
            <w:pPr>
              <w:pStyle w:val="TableBody8pt"/>
            </w:pPr>
            <w:r>
              <w:t>ucp_username</w:t>
            </w:r>
          </w:p>
        </w:tc>
        <w:tc>
          <w:tcPr>
            <w:tcW w:w="1800" w:type="dxa"/>
            <w:shd w:val="clear" w:color="auto" w:fill="auto"/>
          </w:tcPr>
          <w:p w14:paraId="0AE7EA16" w14:textId="69EE3859" w:rsidR="000615E7" w:rsidRDefault="00B0382D" w:rsidP="007F555D">
            <w:pPr>
              <w:pStyle w:val="TableBody8pt"/>
            </w:pPr>
            <w:r>
              <w:t>groups_vars/all/vars</w:t>
            </w:r>
          </w:p>
        </w:tc>
        <w:tc>
          <w:tcPr>
            <w:tcW w:w="6900" w:type="dxa"/>
            <w:shd w:val="clear" w:color="auto" w:fill="auto"/>
          </w:tcPr>
          <w:p w14:paraId="7E0BFD91" w14:textId="77777777" w:rsidR="000615E7" w:rsidRDefault="000615E7" w:rsidP="007F555D">
            <w:pPr>
              <w:pStyle w:val="TableBody8pt"/>
            </w:pPr>
            <w:r>
              <w:t xml:space="preserve">Username of the administrator user for UCP and DTR, typically </w:t>
            </w:r>
            <w:r>
              <w:rPr>
                <w:rStyle w:val="CodingLanguage"/>
              </w:rPr>
              <w:t>admin</w:t>
            </w:r>
            <w:r>
              <w:t>.</w:t>
            </w:r>
          </w:p>
        </w:tc>
      </w:tr>
      <w:tr w:rsidR="000615E7" w14:paraId="28F07A5F" w14:textId="77777777" w:rsidTr="008B26C1">
        <w:trPr>
          <w:cantSplit/>
        </w:trPr>
        <w:tc>
          <w:tcPr>
            <w:tcW w:w="1620" w:type="dxa"/>
            <w:shd w:val="clear" w:color="auto" w:fill="auto"/>
          </w:tcPr>
          <w:p w14:paraId="3491C9EE" w14:textId="77777777" w:rsidR="000615E7" w:rsidRDefault="000615E7" w:rsidP="007F555D">
            <w:pPr>
              <w:pStyle w:val="TableBody8pt"/>
            </w:pPr>
            <w:r>
              <w:t>ucp_password</w:t>
            </w:r>
          </w:p>
        </w:tc>
        <w:tc>
          <w:tcPr>
            <w:tcW w:w="1800" w:type="dxa"/>
            <w:shd w:val="clear" w:color="auto" w:fill="auto"/>
          </w:tcPr>
          <w:p w14:paraId="57FC7824" w14:textId="26DADCED" w:rsidR="000615E7" w:rsidRDefault="0083650F" w:rsidP="007F555D">
            <w:pPr>
              <w:pStyle w:val="TableBody8pt"/>
            </w:pPr>
            <w:r>
              <w:rPr>
                <w:rStyle w:val="BoldEmpha"/>
              </w:rPr>
              <w:t>groups_vars/all/vault</w:t>
            </w:r>
          </w:p>
        </w:tc>
        <w:tc>
          <w:tcPr>
            <w:tcW w:w="6900" w:type="dxa"/>
            <w:shd w:val="clear" w:color="auto" w:fill="auto"/>
          </w:tcPr>
          <w:p w14:paraId="0B99DE43" w14:textId="77777777" w:rsidR="000615E7" w:rsidRDefault="000615E7" w:rsidP="007F555D">
            <w:pPr>
              <w:pStyle w:val="TableBody8pt"/>
            </w:pPr>
            <w:r>
              <w:t xml:space="preserve">The password for the </w:t>
            </w:r>
            <w:r>
              <w:rPr>
                <w:rStyle w:val="CodingLanguage"/>
              </w:rPr>
              <w:t>ucp_username</w:t>
            </w:r>
            <w:r>
              <w:t xml:space="preserve"> account.</w:t>
            </w:r>
          </w:p>
        </w:tc>
      </w:tr>
      <w:tr w:rsidR="000615E7" w14:paraId="0A7C1D66" w14:textId="77777777" w:rsidTr="008B26C1">
        <w:trPr>
          <w:cantSplit/>
          <w:trHeight w:val="103"/>
        </w:trPr>
        <w:tc>
          <w:tcPr>
            <w:tcW w:w="1620" w:type="dxa"/>
            <w:shd w:val="clear" w:color="auto" w:fill="auto"/>
          </w:tcPr>
          <w:p w14:paraId="2C9353AC" w14:textId="77777777" w:rsidR="000615E7" w:rsidRDefault="000615E7" w:rsidP="007F555D">
            <w:pPr>
              <w:pStyle w:val="TableBody8pt"/>
            </w:pPr>
            <w:r w:rsidRPr="00776F9A">
              <w:t>docker_storage_driver</w:t>
            </w:r>
          </w:p>
        </w:tc>
        <w:tc>
          <w:tcPr>
            <w:tcW w:w="1800" w:type="dxa"/>
            <w:shd w:val="clear" w:color="auto" w:fill="auto"/>
          </w:tcPr>
          <w:p w14:paraId="2AFDBA10" w14:textId="2C96F4F3" w:rsidR="000615E7" w:rsidRDefault="00B0382D" w:rsidP="007F555D">
            <w:pPr>
              <w:pStyle w:val="TableBody8pt"/>
            </w:pPr>
            <w:r>
              <w:t>groups_vars/all/vars</w:t>
            </w:r>
          </w:p>
        </w:tc>
        <w:tc>
          <w:tcPr>
            <w:tcW w:w="6900" w:type="dxa"/>
            <w:shd w:val="clear" w:color="auto" w:fill="auto"/>
          </w:tcPr>
          <w:p w14:paraId="62D7C3B7" w14:textId="4175C693" w:rsidR="000615E7" w:rsidRDefault="000615E7" w:rsidP="007F555D">
            <w:pPr>
              <w:pStyle w:val="TableBody8pt"/>
            </w:pPr>
            <w:r w:rsidRPr="00776F9A">
              <w:t xml:space="preserve">Storage driver for Docker nodes. Accepted values are </w:t>
            </w:r>
            <w:r w:rsidRPr="00776F9A">
              <w:rPr>
                <w:rStyle w:val="CodingLanguage"/>
              </w:rPr>
              <w:t>overlay2</w:t>
            </w:r>
            <w:r w:rsidRPr="00776F9A">
              <w:t xml:space="preserve"> (the default) and </w:t>
            </w:r>
            <w:r w:rsidRPr="00776F9A">
              <w:rPr>
                <w:rStyle w:val="CodingLanguage"/>
              </w:rPr>
              <w:t>devicemapper</w:t>
            </w:r>
            <w:r w:rsidRPr="00776F9A">
              <w:t>.</w:t>
            </w:r>
            <w:r w:rsidR="00DE7DB7">
              <w:t xml:space="preserve"> </w:t>
            </w:r>
            <w:r w:rsidR="00DE7DB7" w:rsidRPr="00DE7DB7">
              <w:t xml:space="preserve">For RHEL 7.6, only </w:t>
            </w:r>
            <w:r w:rsidR="00DE7DB7" w:rsidRPr="00DE7DB7">
              <w:rPr>
                <w:rStyle w:val="CodingLanguage"/>
              </w:rPr>
              <w:t>overlay2</w:t>
            </w:r>
            <w:r w:rsidR="00DE7DB7" w:rsidRPr="00DE7DB7">
              <w:t xml:space="preserve"> is supported.</w:t>
            </w:r>
          </w:p>
        </w:tc>
      </w:tr>
    </w:tbl>
    <w:p w14:paraId="56808455" w14:textId="77777777" w:rsidR="000615E7" w:rsidRPr="007F555D" w:rsidRDefault="000615E7" w:rsidP="007F555D"/>
    <w:p w14:paraId="1B618626" w14:textId="77777777" w:rsidR="000615E7" w:rsidRDefault="000615E7" w:rsidP="0058095B">
      <w:pPr>
        <w:pStyle w:val="BodyTextMetricHPELight10pt"/>
      </w:pPr>
      <w:r>
        <w:t>To see how to use customer-supplied certificates with UCP and DTR, see Appendix B.</w:t>
      </w:r>
    </w:p>
    <w:p w14:paraId="07642E69" w14:textId="77777777" w:rsidR="000615E7" w:rsidRDefault="000615E7" w:rsidP="000615E7">
      <w:pPr>
        <w:pStyle w:val="Heading2"/>
      </w:pPr>
      <w:bookmarkStart w:id="167" w:name="_Ref523848173"/>
      <w:bookmarkStart w:id="168" w:name="_Toc531698803"/>
      <w:bookmarkStart w:id="169" w:name="_Refd17e57162"/>
      <w:bookmarkStart w:id="170" w:name="_Tocd17e57162"/>
      <w:bookmarkStart w:id="171" w:name="_Toc6318919"/>
      <w:r w:rsidRPr="00D11FDE">
        <w:t>Orchestrator configuration</w:t>
      </w:r>
      <w:bookmarkEnd w:id="167"/>
      <w:bookmarkEnd w:id="168"/>
      <w:bookmarkEnd w:id="171"/>
    </w:p>
    <w:p w14:paraId="29551404" w14:textId="77777777" w:rsidR="000615E7" w:rsidRDefault="000615E7" w:rsidP="0058095B">
      <w:pPr>
        <w:pStyle w:val="BodyTextMetricHPELight10pt"/>
      </w:pPr>
      <w:r w:rsidRPr="00D11FDE">
        <w:t xml:space="preserve">The variable </w:t>
      </w:r>
      <w:r w:rsidRPr="00105805">
        <w:rPr>
          <w:rStyle w:val="CodingLanguage"/>
        </w:rPr>
        <w:t>orchestrator</w:t>
      </w:r>
      <w:r w:rsidRPr="00D11FDE">
        <w:t xml:space="preserve"> in the [</w:t>
      </w:r>
      <w:r w:rsidRPr="00105805">
        <w:rPr>
          <w:rStyle w:val="CodingLanguage"/>
        </w:rPr>
        <w:t>worker</w:t>
      </w:r>
      <w:r w:rsidRPr="00D11FDE">
        <w:t>] group is used to specify if a worker node should be assigned to the Kubernetes orchestrator (</w:t>
      </w:r>
      <w:r w:rsidRPr="00105805">
        <w:rPr>
          <w:rStyle w:val="CodingLanguage"/>
        </w:rPr>
        <w:t>orchestrator: 'kubernetes'</w:t>
      </w:r>
      <w:r>
        <w:t>) or to the s</w:t>
      </w:r>
      <w:r w:rsidRPr="00D11FDE">
        <w:t>warm orchestrator (</w:t>
      </w:r>
      <w:r w:rsidRPr="00105805">
        <w:rPr>
          <w:rStyle w:val="CodingLanguage"/>
        </w:rPr>
        <w:t>orchestrator: 'swarm'</w:t>
      </w:r>
      <w:r w:rsidRPr="00D11FDE">
        <w:t>). In general, you should only change the orchestrator for worker nodes.</w:t>
      </w:r>
    </w:p>
    <w:p w14:paraId="3FED94D3" w14:textId="77777777" w:rsidR="000615E7" w:rsidRDefault="000615E7" w:rsidP="000615E7">
      <w:pPr>
        <w:pStyle w:val="MISCNote-Ruleabove"/>
      </w:pPr>
      <w:r>
        <w:lastRenderedPageBreak/>
        <w:t>Note</w:t>
      </w:r>
    </w:p>
    <w:p w14:paraId="18734569" w14:textId="77777777" w:rsidR="000615E7" w:rsidRDefault="000615E7" w:rsidP="000615E7">
      <w:pPr>
        <w:pStyle w:val="MISCNote-Rulebelow"/>
      </w:pPr>
      <w:r w:rsidRPr="00D11FDE">
        <w:t xml:space="preserve">Docker supports a third type, </w:t>
      </w:r>
      <w:r w:rsidRPr="00105805">
        <w:rPr>
          <w:rStyle w:val="CodingLanguage"/>
        </w:rPr>
        <w:t>mixed</w:t>
      </w:r>
      <w:r w:rsidRPr="00D11FDE">
        <w:t>, that enables workloads to be sc</w:t>
      </w:r>
      <w:r>
        <w:t>heduled by both Kubernetes and Docker s</w:t>
      </w:r>
      <w:r w:rsidRPr="00D11FDE">
        <w:t>warm on the same node. Mixing orchestrator types on the same node is not recommended for production deployments because of the l</w:t>
      </w:r>
      <w:r>
        <w:t>ikelihood of resource contention. As a result,</w:t>
      </w:r>
      <w:r w:rsidRPr="00D11FDE">
        <w:t xml:space="preserve"> these playbooks do not support the </w:t>
      </w:r>
      <w:r w:rsidRPr="00105805">
        <w:rPr>
          <w:rStyle w:val="CodingLanguage"/>
        </w:rPr>
        <w:t>mixed</w:t>
      </w:r>
      <w:r w:rsidRPr="00D11FDE">
        <w:t xml:space="preserve"> type.</w:t>
      </w:r>
    </w:p>
    <w:p w14:paraId="193A900F" w14:textId="77777777" w:rsidR="000615E7" w:rsidRDefault="000615E7" w:rsidP="0058095B">
      <w:pPr>
        <w:pStyle w:val="BodyTextMetricHPELight10pt"/>
      </w:pPr>
      <w:r w:rsidRPr="00D11FDE">
        <w:t>The following example shows how to set Kubernetes as the default orchestrator fo</w:t>
      </w:r>
      <w:r>
        <w:t>r worker nodes, and how to override the default to use Docker s</w:t>
      </w:r>
      <w:r w:rsidRPr="00D11FDE">
        <w:t>warm on one specific node instead.</w:t>
      </w:r>
    </w:p>
    <w:p w14:paraId="05700C56" w14:textId="77777777" w:rsidR="008B26C1" w:rsidRDefault="008B26C1" w:rsidP="008B26C1">
      <w:pPr>
        <w:pStyle w:val="BodyTextMetricHPELight10pt"/>
      </w:pPr>
      <w:r>
        <w:t xml:space="preserve">In the </w:t>
      </w:r>
      <w:r w:rsidRPr="008B26C1">
        <w:rPr>
          <w:rStyle w:val="CodingLanguage"/>
        </w:rPr>
        <w:t>vm_wrk_lnx.yml</w:t>
      </w:r>
      <w:r>
        <w:t xml:space="preserve"> file:</w:t>
      </w:r>
    </w:p>
    <w:p w14:paraId="7F980497" w14:textId="69786263" w:rsidR="008B26C1" w:rsidRPr="008B26C1" w:rsidRDefault="008B26C1" w:rsidP="008B26C1">
      <w:pPr>
        <w:pStyle w:val="BodyTextMetricHPELight10pt"/>
        <w:rPr>
          <w:rStyle w:val="CodingLanguage"/>
        </w:rPr>
      </w:pPr>
      <w:r w:rsidRPr="008B26C1">
        <w:rPr>
          <w:rStyle w:val="CodingLanguage"/>
        </w:rPr>
        <w:t>cpus: '4'</w:t>
      </w:r>
      <w:r w:rsidRPr="008B26C1">
        <w:rPr>
          <w:rStyle w:val="CodingLanguage"/>
        </w:rPr>
        <w:br/>
        <w:t>ram: '65536'</w:t>
      </w:r>
      <w:r w:rsidRPr="008B26C1">
        <w:rPr>
          <w:rStyle w:val="CodingLanguage"/>
        </w:rPr>
        <w:br/>
        <w:t>disk2_size: '500'</w:t>
      </w:r>
      <w:r w:rsidRPr="008B26C1">
        <w:rPr>
          <w:rStyle w:val="CodingLanguage"/>
        </w:rPr>
        <w:br/>
        <w:t>disk2: '/dev/sdb'</w:t>
      </w:r>
      <w:r w:rsidRPr="008B26C1">
        <w:rPr>
          <w:rStyle w:val="CodingLanguage"/>
        </w:rPr>
        <w:br/>
        <w:t>disk2_part: '/dev/sdb1'</w:t>
      </w:r>
      <w:r w:rsidRPr="008B26C1">
        <w:rPr>
          <w:rStyle w:val="CodingLanguage"/>
        </w:rPr>
        <w:br/>
        <w:t>orchestrator: kubernetes</w:t>
      </w:r>
    </w:p>
    <w:p w14:paraId="5F3419EB" w14:textId="77777777" w:rsidR="008B26C1" w:rsidRPr="008B26C1" w:rsidRDefault="008B26C1" w:rsidP="008958C5">
      <w:pPr>
        <w:pStyle w:val="BodyTextMetricHPELight10pt"/>
      </w:pPr>
      <w:r>
        <w:t xml:space="preserve">In the </w:t>
      </w:r>
      <w:r w:rsidRPr="008B26C1">
        <w:rPr>
          <w:rStyle w:val="CodingLanguage"/>
        </w:rPr>
        <w:t>hosts</w:t>
      </w:r>
      <w:r w:rsidRPr="008B26C1">
        <w:t xml:space="preserve"> file:</w:t>
      </w:r>
    </w:p>
    <w:p w14:paraId="4A6356EA" w14:textId="76C5A7C2" w:rsidR="008B26C1" w:rsidRPr="008B26C1" w:rsidRDefault="008B26C1" w:rsidP="008B26C1">
      <w:pPr>
        <w:pStyle w:val="BodyTextMetricHPELight10pt"/>
        <w:rPr>
          <w:rStyle w:val="CodingLanguage"/>
        </w:rPr>
      </w:pPr>
      <w:r w:rsidRPr="008B26C1">
        <w:rPr>
          <w:rStyle w:val="CodingLanguage"/>
        </w:rPr>
        <w:t>[vm_wrk_lnx]</w:t>
      </w:r>
      <w:r w:rsidRPr="008B26C1">
        <w:rPr>
          <w:rStyle w:val="CodingLanguage"/>
        </w:rPr>
        <w:br/>
        <w:t xml:space="preserve">hpe-worker01 ip_addr='10.10.174.122/22' esxi_host='esx04.cloudra.local' </w:t>
      </w:r>
      <w:r w:rsidRPr="008B26C1">
        <w:rPr>
          <w:rStyle w:val="CodingLanguage"/>
        </w:rPr>
        <w:br/>
        <w:t xml:space="preserve">hpe-worker02 ip_addr='10.10.174.123/22' esxi_host='esx05.cloudra.local' </w:t>
      </w:r>
      <w:r w:rsidRPr="008B26C1">
        <w:rPr>
          <w:rStyle w:val="CodingLanguage"/>
        </w:rPr>
        <w:br/>
        <w:t>hpe-worker03 ip_addr='10.10.174.124/22' esxi_host='esx06.cloudra.local' orchestrator=swarm</w:t>
      </w:r>
    </w:p>
    <w:p w14:paraId="2743808D" w14:textId="77777777" w:rsidR="000615E7" w:rsidRDefault="000615E7" w:rsidP="000615E7">
      <w:pPr>
        <w:pStyle w:val="MISCNote-Ruleabove"/>
      </w:pPr>
      <w:r>
        <w:t>Note</w:t>
      </w:r>
    </w:p>
    <w:p w14:paraId="63A77763" w14:textId="30615A52" w:rsidR="000615E7" w:rsidRDefault="000615E7" w:rsidP="0058095B">
      <w:pPr>
        <w:pStyle w:val="BodyTextMetricHPELight10pt"/>
      </w:pPr>
      <w:r w:rsidRPr="00F01248">
        <w:t xml:space="preserve">The playbooks do not change Docker's default orchestrator type which is </w:t>
      </w:r>
      <w:r w:rsidRPr="00105805">
        <w:rPr>
          <w:rStyle w:val="CodingLanguage"/>
        </w:rPr>
        <w:t>swarm</w:t>
      </w:r>
      <w:r w:rsidRPr="00F01248">
        <w:t xml:space="preserve">. Instead, the inventory is used to configure worker nodes for Kubernetes workloads or swarm workloads as explained above. If you want to change the default orchestrator type, use the method explained in the Docker documentation at </w:t>
      </w:r>
      <w:hyperlink r:id="rId31" w:anchor="set-the-default-orchestrator-type-for-new-nodes" w:history="1">
        <w:r w:rsidRPr="00F01248">
          <w:rPr>
            <w:rStyle w:val="Hyperlink"/>
          </w:rPr>
          <w:t>https://docs.docker.com/ee/ucp/admin/configure/set-orchestrator-type/#set-the-default-orchestrator-type-for-new-nodes</w:t>
        </w:r>
      </w:hyperlink>
      <w:r>
        <w:t>.</w:t>
      </w:r>
    </w:p>
    <w:p w14:paraId="2A9C0CD3" w14:textId="011C24B4" w:rsidR="000615E7" w:rsidRDefault="000615E7" w:rsidP="000615E7">
      <w:pPr>
        <w:pStyle w:val="MISCNote-Rulebelow"/>
      </w:pPr>
      <w:r w:rsidRPr="00F01248">
        <w:t>It is possible to manually change the orchestrator type for a node. When you do this, existing workloads are evicted and they are not migrated automatically to the new orchestrator. If you want the workloads to be scheduled by the new orchestrator, you must migrate them manually. More information is available in the Docker documentation at</w:t>
      </w:r>
      <w:hyperlink r:id="rId32" w:anchor="what-happens-when-you-change-a-nodes-orchestrator" w:history="1">
        <w:r w:rsidR="00D4707B">
          <w:rPr>
            <w:rStyle w:val="Hyperlink"/>
          </w:rPr>
          <w:t xml:space="preserve"> https://docs.docker.com/ee/ucp/admin/configure/set-orchestrator-type/#what-happens-when-you-change-a-nodes-orchestrator</w:t>
        </w:r>
      </w:hyperlink>
      <w:r w:rsidR="00D4707B">
        <w:t>.</w:t>
      </w:r>
    </w:p>
    <w:p w14:paraId="3FA4B7CB" w14:textId="77777777" w:rsidR="000615E7" w:rsidRDefault="000615E7" w:rsidP="000615E7">
      <w:pPr>
        <w:pStyle w:val="Heading2"/>
      </w:pPr>
      <w:bookmarkStart w:id="172" w:name="_Toc531698804"/>
      <w:bookmarkStart w:id="173" w:name="_Toc6318920"/>
      <w:r w:rsidRPr="00F01248">
        <w:t>Kubernetes configuration</w:t>
      </w:r>
      <w:bookmarkEnd w:id="172"/>
      <w:bookmarkEnd w:id="173"/>
    </w:p>
    <w:p w14:paraId="2D2BC8FB" w14:textId="55F3676E" w:rsidR="000615E7" w:rsidRDefault="000615E7" w:rsidP="0058095B">
      <w:pPr>
        <w:pStyle w:val="BodyTextMetricHPELight10pt"/>
      </w:pPr>
      <w:r w:rsidRPr="00F01248">
        <w:t>The current playbooks s</w:t>
      </w:r>
      <w:r w:rsidR="00FB0FE9">
        <w:t>upport the deployment of UCP 3.1</w:t>
      </w:r>
      <w:r w:rsidRPr="00F01248">
        <w:t>.* which deploys Kubernetes version 1</w:t>
      </w:r>
      <w:r w:rsidR="00FB0FE9">
        <w:t>.11</w:t>
      </w:r>
      <w:r w:rsidRPr="00F01248">
        <w:t xml:space="preserve">.*. This version of the playbooks will not work with a version of UCP </w:t>
      </w:r>
      <w:r>
        <w:t>that is lower than</w:t>
      </w:r>
      <w:r w:rsidRPr="00F01248">
        <w:t xml:space="preserve"> 3. If you wish to deploy using UCP 2.*, you will need to download </w:t>
      </w:r>
      <w:r>
        <w:t xml:space="preserve">a </w:t>
      </w:r>
      <w:r w:rsidRPr="00F01248">
        <w:t>previous release of the playbooks, which is available on the GitHub site.</w:t>
      </w:r>
    </w:p>
    <w:p w14:paraId="03C9FDAF" w14:textId="77777777" w:rsidR="000615E7" w:rsidRPr="009534F0" w:rsidRDefault="000615E7" w:rsidP="0058095B">
      <w:pPr>
        <w:pStyle w:val="BodyTextMetricHPELight10pt"/>
      </w:pPr>
      <w:r w:rsidRPr="00F01248">
        <w:t xml:space="preserve">The preceding section </w:t>
      </w:r>
      <w:r w:rsidRPr="00105805">
        <w:rPr>
          <w:u w:val="single"/>
        </w:rPr>
        <w:fldChar w:fldCharType="begin"/>
      </w:r>
      <w:r w:rsidRPr="00105805">
        <w:rPr>
          <w:u w:val="single"/>
        </w:rPr>
        <w:instrText xml:space="preserve"> REF _Ref523848173 \h </w:instrText>
      </w:r>
      <w:r>
        <w:rPr>
          <w:u w:val="single"/>
        </w:rPr>
        <w:instrText xml:space="preserve"> \* MERGEFORMAT </w:instrText>
      </w:r>
      <w:r w:rsidRPr="00105805">
        <w:rPr>
          <w:u w:val="single"/>
        </w:rPr>
      </w:r>
      <w:r w:rsidRPr="00105805">
        <w:rPr>
          <w:u w:val="single"/>
        </w:rPr>
        <w:fldChar w:fldCharType="separate"/>
      </w:r>
      <w:r w:rsidR="0099354B" w:rsidRPr="0099354B">
        <w:rPr>
          <w:u w:val="single"/>
        </w:rPr>
        <w:t>Orchestrator configuration</w:t>
      </w:r>
      <w:r w:rsidRPr="00105805">
        <w:rPr>
          <w:u w:val="single"/>
        </w:rPr>
        <w:fldChar w:fldCharType="end"/>
      </w:r>
      <w:r>
        <w:t xml:space="preserve"> </w:t>
      </w:r>
      <w:r w:rsidRPr="00F01248">
        <w:t>explains how to assign a worker node to the Kubern</w:t>
      </w:r>
      <w:r>
        <w:t>etes orchestrator. This section</w:t>
      </w:r>
      <w:r w:rsidRPr="00F01248">
        <w:t xml:space="preserve"> covers specific Kubernetes configuration, including how to set the pod CIDR and how to configure Kubernetes Persistent Volumes.</w:t>
      </w:r>
    </w:p>
    <w:p w14:paraId="7715D466" w14:textId="77777777" w:rsidR="000615E7" w:rsidRDefault="000615E7" w:rsidP="000615E7">
      <w:pPr>
        <w:pStyle w:val="Heading3"/>
      </w:pPr>
      <w:r>
        <w:t>Pod CIDR</w:t>
      </w:r>
    </w:p>
    <w:p w14:paraId="1B82453E" w14:textId="47C7D179" w:rsidR="000615E7" w:rsidRDefault="000615E7" w:rsidP="0058095B">
      <w:pPr>
        <w:pStyle w:val="BodyTextMetricHPELight10pt"/>
      </w:pPr>
      <w:r>
        <w:t xml:space="preserve">The variable </w:t>
      </w:r>
      <w:r w:rsidRPr="00105805">
        <w:rPr>
          <w:rStyle w:val="CodingLanguage"/>
        </w:rPr>
        <w:t>k8s_pod_cidr</w:t>
      </w:r>
      <w:r>
        <w:t xml:space="preserve"> is specified in </w:t>
      </w:r>
      <w:r w:rsidR="00B0382D">
        <w:rPr>
          <w:rStyle w:val="CodingLanguage"/>
        </w:rPr>
        <w:t>groups_vars/all/vars</w:t>
      </w:r>
      <w:r>
        <w:t xml:space="preserve"> and configures a custom range of IP addresses to be used by pods. The specific range that you use should be dedicated to the cluster.</w:t>
      </w:r>
    </w:p>
    <w:p w14:paraId="00ADAAA9" w14:textId="77777777" w:rsidR="00D4707B" w:rsidRDefault="000615E7" w:rsidP="00D4707B">
      <w:pPr>
        <w:pStyle w:val="BodyTextMetricHPELight10pt"/>
        <w:spacing w:after="0"/>
      </w:pPr>
      <w:r>
        <w:t xml:space="preserve">The default value is </w:t>
      </w:r>
      <w:r w:rsidRPr="00105805">
        <w:rPr>
          <w:rStyle w:val="CodingLanguage"/>
        </w:rPr>
        <w:t>192.168.0.0/16</w:t>
      </w:r>
      <w:r>
        <w:t>. To set an alternative value, use the variable as shown in the example:</w:t>
      </w:r>
    </w:p>
    <w:p w14:paraId="2F605FF9" w14:textId="77777777" w:rsidR="00D4707B" w:rsidRDefault="00D4707B" w:rsidP="00D4707B">
      <w:pPr>
        <w:pStyle w:val="BodyTextMetricHPELight10pt"/>
        <w:spacing w:after="0"/>
      </w:pPr>
    </w:p>
    <w:p w14:paraId="43CA455C" w14:textId="2178B910" w:rsidR="00D4707B" w:rsidRDefault="000615E7" w:rsidP="00D4707B">
      <w:pPr>
        <w:pStyle w:val="BodyTextMetricHPELight10pt"/>
        <w:spacing w:after="0"/>
        <w:rPr>
          <w:rStyle w:val="CodingLanguage"/>
        </w:rPr>
      </w:pPr>
      <w:r w:rsidRPr="00105805">
        <w:rPr>
          <w:rStyle w:val="CodingLanguage"/>
        </w:rPr>
        <w:t xml:space="preserve">    k8s_pod_cidr: 192.168.128.0/17</w:t>
      </w:r>
    </w:p>
    <w:p w14:paraId="1F4EAB8A" w14:textId="77777777" w:rsidR="00D4707B" w:rsidRPr="00D4707B" w:rsidRDefault="00D4707B" w:rsidP="00D4707B">
      <w:pPr>
        <w:pStyle w:val="BodyTextMetricHPELight10pt"/>
        <w:spacing w:after="0"/>
        <w:rPr>
          <w:rStyle w:val="CodingLanguage"/>
          <w:rFonts w:ascii="MetricHPE Light" w:hAnsi="MetricHPE Light"/>
        </w:rPr>
      </w:pPr>
    </w:p>
    <w:p w14:paraId="1094C859" w14:textId="77777777" w:rsidR="000615E7" w:rsidRDefault="000615E7" w:rsidP="000615E7">
      <w:pPr>
        <w:pStyle w:val="Heading3"/>
      </w:pPr>
      <w:bookmarkStart w:id="174" w:name="_Ref523938358"/>
      <w:r w:rsidRPr="00F01248">
        <w:t>Kubernetes Persistent Volume configuration</w:t>
      </w:r>
      <w:bookmarkEnd w:id="174"/>
    </w:p>
    <w:p w14:paraId="36D6AAEA" w14:textId="524FAB1D" w:rsidR="000615E7" w:rsidRDefault="000615E7" w:rsidP="0058095B">
      <w:pPr>
        <w:pStyle w:val="BodyTextMetricHPELight10pt"/>
      </w:pPr>
      <w:r w:rsidRPr="00F01248">
        <w:t>Variables related to the configuration of Kubernetes Persistent Volumes are shown in</w:t>
      </w:r>
      <w:r w:rsidR="00D4707B" w:rsidRPr="00D4707B">
        <w:t xml:space="preserve"> </w:t>
      </w:r>
      <w:r w:rsidR="00D4707B" w:rsidRPr="00D4707B">
        <w:fldChar w:fldCharType="begin"/>
      </w:r>
      <w:r w:rsidR="00D4707B" w:rsidRPr="00D4707B">
        <w:instrText xml:space="preserve"> REF _Ref4055069 \h </w:instrText>
      </w:r>
      <w:r w:rsidR="00D4707B">
        <w:instrText xml:space="preserve"> \* MERGEFORMAT </w:instrText>
      </w:r>
      <w:r w:rsidR="00D4707B" w:rsidRPr="00D4707B">
        <w:fldChar w:fldCharType="separate"/>
      </w:r>
      <w:r w:rsidR="0099354B" w:rsidRPr="0099354B">
        <w:t>Table 14</w:t>
      </w:r>
      <w:r w:rsidR="00D4707B" w:rsidRPr="00D4707B">
        <w:fldChar w:fldCharType="end"/>
      </w:r>
      <w:r w:rsidR="00D4707B" w:rsidRPr="00D4707B">
        <w:t>.</w:t>
      </w:r>
    </w:p>
    <w:p w14:paraId="6467AFC4" w14:textId="10E88886" w:rsidR="000615E7" w:rsidRDefault="000615E7" w:rsidP="00D4707B">
      <w:bookmarkStart w:id="175" w:name="_Ref523848569"/>
      <w:bookmarkStart w:id="176" w:name="_Ref4055069"/>
      <w:r w:rsidRPr="00105805">
        <w:rPr>
          <w:rStyle w:val="MISCTableCaptionHeaderBold8pt"/>
        </w:rPr>
        <w:lastRenderedPageBreak/>
        <w:t xml:space="preserve">Table </w:t>
      </w:r>
      <w:r w:rsidRPr="00105805">
        <w:rPr>
          <w:rStyle w:val="MISCTableCaptionHeaderBold8pt"/>
        </w:rPr>
        <w:fldChar w:fldCharType="begin"/>
      </w:r>
      <w:r w:rsidRPr="00105805">
        <w:rPr>
          <w:rStyle w:val="MISCTableCaptionHeaderBold8pt"/>
        </w:rPr>
        <w:instrText xml:space="preserve"> SEQ Table \* ARABIC </w:instrText>
      </w:r>
      <w:r w:rsidRPr="00105805">
        <w:rPr>
          <w:rStyle w:val="MISCTableCaptionHeaderBold8pt"/>
        </w:rPr>
        <w:fldChar w:fldCharType="separate"/>
      </w:r>
      <w:r w:rsidR="0099354B">
        <w:rPr>
          <w:rStyle w:val="MISCTableCaptionHeaderBold8pt"/>
          <w:noProof/>
        </w:rPr>
        <w:t>14</w:t>
      </w:r>
      <w:r w:rsidRPr="00105805">
        <w:rPr>
          <w:rStyle w:val="MISCTableCaptionHeaderBold8pt"/>
        </w:rPr>
        <w:fldChar w:fldCharType="end"/>
      </w:r>
      <w:bookmarkEnd w:id="175"/>
      <w:bookmarkEnd w:id="176"/>
      <w:r w:rsidRPr="00105805">
        <w:rPr>
          <w:rStyle w:val="MISCTableCaptionHeaderBold8pt"/>
        </w:rPr>
        <w:t>.</w:t>
      </w:r>
      <w:r>
        <w:t xml:space="preserve"> </w:t>
      </w:r>
      <w:r w:rsidRPr="00F01248">
        <w:t>Kubernetes Persistent Volume variables</w:t>
      </w:r>
    </w:p>
    <w:tbl>
      <w:tblPr>
        <w:tblStyle w:val="TableGrid"/>
        <w:tblW w:w="1020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430"/>
        <w:gridCol w:w="1710"/>
        <w:gridCol w:w="6060"/>
      </w:tblGrid>
      <w:tr w:rsidR="000615E7" w14:paraId="31A48A40" w14:textId="77777777" w:rsidTr="00CD4360">
        <w:trPr>
          <w:cantSplit/>
          <w:tblHeader/>
        </w:trPr>
        <w:tc>
          <w:tcPr>
            <w:tcW w:w="2430" w:type="dxa"/>
            <w:tcBorders>
              <w:top w:val="nil"/>
              <w:bottom w:val="single" w:sz="36" w:space="0" w:color="00B388"/>
            </w:tcBorders>
          </w:tcPr>
          <w:p w14:paraId="78CEED75" w14:textId="77777777" w:rsidR="000615E7" w:rsidRDefault="000615E7" w:rsidP="00CD4360">
            <w:pPr>
              <w:pStyle w:val="TableSubhead8pt"/>
            </w:pPr>
            <w:r>
              <w:t>Variable</w:t>
            </w:r>
          </w:p>
        </w:tc>
        <w:tc>
          <w:tcPr>
            <w:tcW w:w="1710" w:type="dxa"/>
            <w:tcBorders>
              <w:top w:val="nil"/>
              <w:bottom w:val="single" w:sz="36" w:space="0" w:color="00B388"/>
            </w:tcBorders>
          </w:tcPr>
          <w:p w14:paraId="357899FD" w14:textId="77777777" w:rsidR="000615E7" w:rsidRDefault="000615E7" w:rsidP="00CD4360">
            <w:pPr>
              <w:pStyle w:val="TableSubhead8pt"/>
            </w:pPr>
            <w:r>
              <w:t>File</w:t>
            </w:r>
          </w:p>
        </w:tc>
        <w:tc>
          <w:tcPr>
            <w:tcW w:w="6060" w:type="dxa"/>
            <w:tcBorders>
              <w:top w:val="nil"/>
              <w:bottom w:val="single" w:sz="36" w:space="0" w:color="00B388"/>
            </w:tcBorders>
          </w:tcPr>
          <w:p w14:paraId="6EB85BBE" w14:textId="77777777" w:rsidR="000615E7" w:rsidRDefault="000615E7" w:rsidP="00CD4360">
            <w:pPr>
              <w:pStyle w:val="TableSubhead8pt"/>
            </w:pPr>
            <w:r>
              <w:t>Description</w:t>
            </w:r>
          </w:p>
        </w:tc>
      </w:tr>
      <w:tr w:rsidR="000615E7" w14:paraId="2846336B" w14:textId="77777777" w:rsidTr="00CD4360">
        <w:trPr>
          <w:cantSplit/>
        </w:trPr>
        <w:tc>
          <w:tcPr>
            <w:tcW w:w="2430" w:type="dxa"/>
          </w:tcPr>
          <w:p w14:paraId="10588767" w14:textId="175F5C4E" w:rsidR="000615E7" w:rsidRDefault="00A9320A" w:rsidP="00CD4360">
            <w:pPr>
              <w:pStyle w:val="TableBody8pt"/>
            </w:pPr>
            <w:r w:rsidRPr="00A9320A">
              <w:t>nfs_provisioner_namespace</w:t>
            </w:r>
          </w:p>
        </w:tc>
        <w:tc>
          <w:tcPr>
            <w:tcW w:w="1710" w:type="dxa"/>
          </w:tcPr>
          <w:p w14:paraId="2F4F3F34" w14:textId="60545AF8" w:rsidR="000615E7" w:rsidRDefault="00B0382D" w:rsidP="00CD4360">
            <w:pPr>
              <w:pStyle w:val="TableBody8pt"/>
            </w:pPr>
            <w:r>
              <w:t>groups_vars/all/vars</w:t>
            </w:r>
          </w:p>
        </w:tc>
        <w:tc>
          <w:tcPr>
            <w:tcW w:w="6060" w:type="dxa"/>
          </w:tcPr>
          <w:p w14:paraId="0E387DFE" w14:textId="0E8B9E38" w:rsidR="000615E7" w:rsidRDefault="00A9320A" w:rsidP="00A9320A">
            <w:pPr>
              <w:pStyle w:val="TableBody8pt"/>
            </w:pPr>
            <w:r w:rsidRPr="00A9320A">
              <w:t xml:space="preserve">The Kubernetes namespace, for example, </w:t>
            </w:r>
            <w:r w:rsidRPr="00A9320A">
              <w:rPr>
                <w:rStyle w:val="CodingLanguage"/>
              </w:rPr>
              <w:t>nfsstorage</w:t>
            </w:r>
          </w:p>
        </w:tc>
      </w:tr>
      <w:tr w:rsidR="00A9320A" w14:paraId="4979266F" w14:textId="77777777" w:rsidTr="00CD4360">
        <w:trPr>
          <w:cantSplit/>
        </w:trPr>
        <w:tc>
          <w:tcPr>
            <w:tcW w:w="2430" w:type="dxa"/>
          </w:tcPr>
          <w:p w14:paraId="45983F6F" w14:textId="5D989FB1" w:rsidR="00A9320A" w:rsidRPr="00F01248" w:rsidRDefault="00A9320A" w:rsidP="00CD4360">
            <w:pPr>
              <w:pStyle w:val="TableBody8pt"/>
            </w:pPr>
            <w:r w:rsidRPr="00F01248">
              <w:t>nfs_provisioner_role</w:t>
            </w:r>
          </w:p>
        </w:tc>
        <w:tc>
          <w:tcPr>
            <w:tcW w:w="1710" w:type="dxa"/>
          </w:tcPr>
          <w:p w14:paraId="7CC65A11" w14:textId="779CE1F1" w:rsidR="00A9320A" w:rsidRDefault="00B0382D" w:rsidP="00CD4360">
            <w:pPr>
              <w:pStyle w:val="TableBody8pt"/>
            </w:pPr>
            <w:r>
              <w:t>groups_vars/all/vars</w:t>
            </w:r>
          </w:p>
        </w:tc>
        <w:tc>
          <w:tcPr>
            <w:tcW w:w="6060" w:type="dxa"/>
          </w:tcPr>
          <w:p w14:paraId="607A28B9" w14:textId="6E240B74" w:rsidR="00A9320A" w:rsidRPr="00F01248" w:rsidRDefault="00A9320A" w:rsidP="00CD4360">
            <w:pPr>
              <w:pStyle w:val="TableBody8pt"/>
            </w:pPr>
            <w:r w:rsidRPr="00A9320A">
              <w:t xml:space="preserve">Name of the role to create, for example, </w:t>
            </w:r>
            <w:r w:rsidRPr="00A9320A">
              <w:rPr>
                <w:rStyle w:val="CodingLanguage"/>
              </w:rPr>
              <w:t>nfs-provisioner-runner</w:t>
            </w:r>
            <w:r w:rsidRPr="00A9320A">
              <w:t>.</w:t>
            </w:r>
          </w:p>
        </w:tc>
      </w:tr>
      <w:tr w:rsidR="00A9320A" w14:paraId="30CB3B1E" w14:textId="77777777" w:rsidTr="00CD4360">
        <w:trPr>
          <w:cantSplit/>
        </w:trPr>
        <w:tc>
          <w:tcPr>
            <w:tcW w:w="2430" w:type="dxa"/>
          </w:tcPr>
          <w:p w14:paraId="03452C16" w14:textId="43202B87" w:rsidR="00A9320A" w:rsidRPr="00F01248" w:rsidRDefault="00A9320A" w:rsidP="00CD4360">
            <w:pPr>
              <w:pStyle w:val="TableBody8pt"/>
            </w:pPr>
            <w:r w:rsidRPr="00A9320A">
              <w:t>nfs_provisioner_serviceaccount</w:t>
            </w:r>
          </w:p>
        </w:tc>
        <w:tc>
          <w:tcPr>
            <w:tcW w:w="1710" w:type="dxa"/>
          </w:tcPr>
          <w:p w14:paraId="0FB8E9A3" w14:textId="5FDE43C6" w:rsidR="00A9320A" w:rsidRPr="00A9320A" w:rsidRDefault="00B0382D" w:rsidP="00CD4360">
            <w:pPr>
              <w:pStyle w:val="TableBody8pt"/>
            </w:pPr>
            <w:r>
              <w:t>groups_vars/all/vars</w:t>
            </w:r>
          </w:p>
        </w:tc>
        <w:tc>
          <w:tcPr>
            <w:tcW w:w="6060" w:type="dxa"/>
          </w:tcPr>
          <w:p w14:paraId="43E7DB0C" w14:textId="3C75294F" w:rsidR="00A9320A" w:rsidRPr="00A9320A" w:rsidRDefault="00A9320A" w:rsidP="00CD4360">
            <w:pPr>
              <w:pStyle w:val="TableBody8pt"/>
            </w:pPr>
            <w:r w:rsidRPr="00A9320A">
              <w:t xml:space="preserve">The Kubernetes service account name to use for RBAC purposes, for example, </w:t>
            </w:r>
            <w:r w:rsidRPr="00A9320A">
              <w:rPr>
                <w:rStyle w:val="CodingLanguage"/>
              </w:rPr>
              <w:t>nfs-provisioner</w:t>
            </w:r>
          </w:p>
        </w:tc>
      </w:tr>
      <w:tr w:rsidR="000615E7" w14:paraId="038AF74B" w14:textId="77777777" w:rsidTr="00CD4360">
        <w:trPr>
          <w:cantSplit/>
        </w:trPr>
        <w:tc>
          <w:tcPr>
            <w:tcW w:w="2430" w:type="dxa"/>
          </w:tcPr>
          <w:p w14:paraId="282F67EA" w14:textId="77777777" w:rsidR="000615E7" w:rsidRDefault="000615E7" w:rsidP="00CD4360">
            <w:pPr>
              <w:pStyle w:val="TableBody8pt"/>
            </w:pPr>
            <w:r>
              <w:t>nfs_provisioner_name</w:t>
            </w:r>
          </w:p>
        </w:tc>
        <w:tc>
          <w:tcPr>
            <w:tcW w:w="1710" w:type="dxa"/>
          </w:tcPr>
          <w:p w14:paraId="3DB23FE5" w14:textId="276D7409" w:rsidR="000615E7" w:rsidRDefault="00B0382D" w:rsidP="00CD4360">
            <w:pPr>
              <w:pStyle w:val="TableBody8pt"/>
            </w:pPr>
            <w:r>
              <w:t>groups_vars/all/vars</w:t>
            </w:r>
          </w:p>
        </w:tc>
        <w:tc>
          <w:tcPr>
            <w:tcW w:w="6060" w:type="dxa"/>
          </w:tcPr>
          <w:p w14:paraId="7A49FD65" w14:textId="77777777" w:rsidR="000615E7" w:rsidRDefault="000615E7" w:rsidP="00CD4360">
            <w:pPr>
              <w:pStyle w:val="TableBody8pt"/>
            </w:pPr>
            <w:r w:rsidRPr="00F01248">
              <w:t xml:space="preserve">Name of the provisioner, for example, </w:t>
            </w:r>
            <w:r w:rsidRPr="00105805">
              <w:rPr>
                <w:rStyle w:val="CodingLanguage"/>
              </w:rPr>
              <w:t>hpe.com/nfs</w:t>
            </w:r>
          </w:p>
        </w:tc>
      </w:tr>
      <w:tr w:rsidR="000615E7" w14:paraId="3EFACD2E" w14:textId="77777777" w:rsidTr="00CD4360">
        <w:trPr>
          <w:cantSplit/>
        </w:trPr>
        <w:tc>
          <w:tcPr>
            <w:tcW w:w="2430" w:type="dxa"/>
          </w:tcPr>
          <w:p w14:paraId="053DA56F" w14:textId="77777777" w:rsidR="000615E7" w:rsidRDefault="000615E7" w:rsidP="00CD4360">
            <w:pPr>
              <w:pStyle w:val="TableBody8pt"/>
            </w:pPr>
            <w:r w:rsidRPr="00F01248">
              <w:t>nfs_provisioner_storage_class_name</w:t>
            </w:r>
          </w:p>
        </w:tc>
        <w:tc>
          <w:tcPr>
            <w:tcW w:w="1710" w:type="dxa"/>
          </w:tcPr>
          <w:p w14:paraId="290034BE" w14:textId="591DAD54" w:rsidR="000615E7" w:rsidRDefault="00B0382D" w:rsidP="00CD4360">
            <w:pPr>
              <w:pStyle w:val="TableBody8pt"/>
            </w:pPr>
            <w:r>
              <w:t>groups_vars/all/vars</w:t>
            </w:r>
          </w:p>
        </w:tc>
        <w:tc>
          <w:tcPr>
            <w:tcW w:w="6060" w:type="dxa"/>
          </w:tcPr>
          <w:p w14:paraId="07F43751" w14:textId="77777777" w:rsidR="000615E7" w:rsidRDefault="000615E7" w:rsidP="00CD4360">
            <w:pPr>
              <w:pStyle w:val="TableBody8pt"/>
            </w:pPr>
            <w:r w:rsidRPr="00F01248">
              <w:t xml:space="preserve">Name of the storage class to create, for example, </w:t>
            </w:r>
            <w:r w:rsidRPr="00105805">
              <w:rPr>
                <w:rStyle w:val="CodingLanguage"/>
              </w:rPr>
              <w:t>nfs</w:t>
            </w:r>
          </w:p>
        </w:tc>
      </w:tr>
      <w:tr w:rsidR="000615E7" w14:paraId="2C589D1E" w14:textId="77777777" w:rsidTr="00CD4360">
        <w:trPr>
          <w:cantSplit/>
        </w:trPr>
        <w:tc>
          <w:tcPr>
            <w:tcW w:w="2430" w:type="dxa"/>
          </w:tcPr>
          <w:p w14:paraId="369E44BD" w14:textId="77777777" w:rsidR="000615E7" w:rsidRDefault="000615E7" w:rsidP="00CD4360">
            <w:pPr>
              <w:pStyle w:val="TableBody8pt"/>
            </w:pPr>
            <w:r w:rsidRPr="00F01248">
              <w:t>nfs_provisioner_server_ip</w:t>
            </w:r>
          </w:p>
        </w:tc>
        <w:tc>
          <w:tcPr>
            <w:tcW w:w="1710" w:type="dxa"/>
          </w:tcPr>
          <w:p w14:paraId="70BFD721" w14:textId="2E1AB870" w:rsidR="000615E7" w:rsidRDefault="00B0382D" w:rsidP="00CD4360">
            <w:pPr>
              <w:pStyle w:val="TableBody8pt"/>
            </w:pPr>
            <w:r>
              <w:t>groups_vars/all/vars</w:t>
            </w:r>
          </w:p>
        </w:tc>
        <w:tc>
          <w:tcPr>
            <w:tcW w:w="6060" w:type="dxa"/>
          </w:tcPr>
          <w:p w14:paraId="0AAD1057" w14:textId="75BE8A39" w:rsidR="000615E7" w:rsidRDefault="000615E7" w:rsidP="00CD4360">
            <w:pPr>
              <w:pStyle w:val="TableBody8pt"/>
            </w:pPr>
            <w:r w:rsidRPr="00F01248">
              <w:t xml:space="preserve">IP address (or FQDN) of your external NFS server, for example, </w:t>
            </w:r>
            <w:r w:rsidRPr="00105805">
              <w:rPr>
                <w:rStyle w:val="CodingLanguage"/>
              </w:rPr>
              <w:t>hpe</w:t>
            </w:r>
            <w:r w:rsidR="00A9320A">
              <w:rPr>
                <w:rStyle w:val="CodingLanguage"/>
              </w:rPr>
              <w:t>2</w:t>
            </w:r>
            <w:r w:rsidRPr="00105805">
              <w:rPr>
                <w:rStyle w:val="CodingLanguage"/>
              </w:rPr>
              <w:t>-nfs.cloudra.local</w:t>
            </w:r>
          </w:p>
        </w:tc>
      </w:tr>
      <w:tr w:rsidR="000615E7" w14:paraId="24F6F8CF" w14:textId="77777777" w:rsidTr="00CD4360">
        <w:trPr>
          <w:cantSplit/>
        </w:trPr>
        <w:tc>
          <w:tcPr>
            <w:tcW w:w="2430" w:type="dxa"/>
          </w:tcPr>
          <w:p w14:paraId="5E9054A0" w14:textId="77777777" w:rsidR="000615E7" w:rsidRDefault="000615E7" w:rsidP="00CD4360">
            <w:pPr>
              <w:pStyle w:val="TableBody8pt"/>
            </w:pPr>
            <w:r w:rsidRPr="00F01248">
              <w:t>nfs_provisioner_server_share</w:t>
            </w:r>
          </w:p>
        </w:tc>
        <w:tc>
          <w:tcPr>
            <w:tcW w:w="1710" w:type="dxa"/>
          </w:tcPr>
          <w:p w14:paraId="620B57F6" w14:textId="0F44E469" w:rsidR="000615E7" w:rsidRDefault="00B0382D" w:rsidP="00CD4360">
            <w:pPr>
              <w:pStyle w:val="TableBody8pt"/>
            </w:pPr>
            <w:r>
              <w:t>groups_vars/all/vars</w:t>
            </w:r>
          </w:p>
        </w:tc>
        <w:tc>
          <w:tcPr>
            <w:tcW w:w="6060" w:type="dxa"/>
          </w:tcPr>
          <w:p w14:paraId="683A7066" w14:textId="77777777" w:rsidR="000615E7" w:rsidRDefault="000615E7" w:rsidP="00CD4360">
            <w:pPr>
              <w:pStyle w:val="TableBody8pt"/>
            </w:pPr>
            <w:r w:rsidRPr="00F01248">
              <w:t xml:space="preserve">Name of the NFS share where all the persistent volume data will be stored, for example, </w:t>
            </w:r>
            <w:r w:rsidRPr="00105805">
              <w:rPr>
                <w:rStyle w:val="CodingLanguage"/>
              </w:rPr>
              <w:t>/k8s</w:t>
            </w:r>
          </w:p>
        </w:tc>
      </w:tr>
    </w:tbl>
    <w:p w14:paraId="48DF21B5" w14:textId="77777777" w:rsidR="008A04A0" w:rsidRDefault="008A04A0" w:rsidP="000615E7">
      <w:pPr>
        <w:pStyle w:val="Heading4"/>
      </w:pPr>
    </w:p>
    <w:p w14:paraId="5E5B8059" w14:textId="77777777" w:rsidR="000615E7" w:rsidRDefault="000615E7" w:rsidP="000615E7">
      <w:pPr>
        <w:pStyle w:val="Heading4"/>
        <w:rPr>
          <w:szCs w:val="24"/>
        </w:rPr>
      </w:pPr>
      <w:r>
        <w:t>Related playbooks</w:t>
      </w:r>
    </w:p>
    <w:p w14:paraId="7757C8AB" w14:textId="12FAEC69" w:rsidR="000615E7" w:rsidRPr="009534F0" w:rsidRDefault="000615E7" w:rsidP="005F26C8">
      <w:pPr>
        <w:pStyle w:val="BodyTextMetricHPELight10pt"/>
      </w:pPr>
      <w:r w:rsidRPr="00076ABE">
        <w:t>The</w:t>
      </w:r>
      <w:r>
        <w:t xml:space="preserve"> playbook</w:t>
      </w:r>
      <w:r w:rsidRPr="009534F0">
        <w:rPr>
          <w:rStyle w:val="CodingLanguage"/>
        </w:rPr>
        <w:t xml:space="preserve"> </w:t>
      </w:r>
      <w:r w:rsidR="008A04A0">
        <w:rPr>
          <w:rStyle w:val="CodingLanguage"/>
        </w:rPr>
        <w:t>playbooks/</w:t>
      </w:r>
      <w:r w:rsidRPr="00105805">
        <w:rPr>
          <w:rStyle w:val="CodingLanguage"/>
        </w:rPr>
        <w:t>nfs-provisioner.yml</w:t>
      </w:r>
      <w:r w:rsidRPr="00076ABE">
        <w:t xml:space="preserve"> is used to enable a dynamic NFS provisioner which can be used to automatically create and allocate Kubernetes persistent volumes. The backend storage is provided by an NFS backend. This playbook is run from the Ansible box after downloading a UCP client bundle for the </w:t>
      </w:r>
      <w:r w:rsidRPr="00105805">
        <w:rPr>
          <w:rStyle w:val="CodingLanguage"/>
        </w:rPr>
        <w:t>admin</w:t>
      </w:r>
      <w:r w:rsidRPr="00076ABE">
        <w:t xml:space="preserve"> account and sourcing the downloaded </w:t>
      </w:r>
      <w:r w:rsidRPr="00105805">
        <w:rPr>
          <w:rStyle w:val="CodingLanguage"/>
        </w:rPr>
        <w:t>env.sh</w:t>
      </w:r>
      <w:r w:rsidRPr="00076ABE">
        <w:t xml:space="preserve"> file. For more information on using this playbook, see the section</w:t>
      </w:r>
      <w:r w:rsidR="00163AA6">
        <w:t xml:space="preserve"> </w:t>
      </w:r>
      <w:r w:rsidR="00163AA6">
        <w:fldChar w:fldCharType="begin"/>
      </w:r>
      <w:r w:rsidR="00163AA6">
        <w:instrText xml:space="preserve"> REF _Ref5893648 \h </w:instrText>
      </w:r>
      <w:r w:rsidR="00163AA6">
        <w:fldChar w:fldCharType="separate"/>
      </w:r>
      <w:r w:rsidR="0099354B">
        <w:t>Configuring storage</w:t>
      </w:r>
      <w:r w:rsidR="00163AA6">
        <w:fldChar w:fldCharType="end"/>
      </w:r>
      <w:r w:rsidR="005F26C8">
        <w:t xml:space="preserve"> .</w:t>
      </w:r>
    </w:p>
    <w:p w14:paraId="7DBA4F5D" w14:textId="77777777" w:rsidR="000615E7" w:rsidRDefault="000615E7" w:rsidP="000615E7">
      <w:pPr>
        <w:pStyle w:val="Heading2"/>
      </w:pPr>
      <w:bookmarkStart w:id="177" w:name="_Refd17e58181"/>
      <w:bookmarkStart w:id="178" w:name="_Tocd17e58181"/>
      <w:bookmarkStart w:id="179" w:name="_Toc531698805"/>
      <w:bookmarkStart w:id="180" w:name="_Toc6318921"/>
      <w:bookmarkEnd w:id="169"/>
      <w:bookmarkEnd w:id="170"/>
      <w:r>
        <w:t>Protecting sensitive information</w:t>
      </w:r>
      <w:bookmarkEnd w:id="177"/>
      <w:bookmarkEnd w:id="178"/>
      <w:bookmarkEnd w:id="179"/>
      <w:bookmarkEnd w:id="180"/>
    </w:p>
    <w:p w14:paraId="6F839DBD" w14:textId="20BA4F51" w:rsidR="000615E7" w:rsidRDefault="000615E7" w:rsidP="0058095B">
      <w:pPr>
        <w:pStyle w:val="BodyTextMetricHPELight10pt"/>
      </w:pPr>
      <w:r>
        <w:t xml:space="preserve">A vault file is used to protect any sensitive variables that should not appear in clear text in your </w:t>
      </w:r>
      <w:r w:rsidR="00B0382D">
        <w:rPr>
          <w:rStyle w:val="CodingLanguage"/>
        </w:rPr>
        <w:t>groups_vars/all/vars</w:t>
      </w:r>
      <w:r>
        <w:t xml:space="preserve"> file. The vault file will be encrypted and will require a password to be entered before it can be read or updated.</w:t>
      </w:r>
    </w:p>
    <w:p w14:paraId="27475EB6" w14:textId="07BA4C13" w:rsidR="000615E7" w:rsidRDefault="000615E7" w:rsidP="0058095B">
      <w:pPr>
        <w:pStyle w:val="BodyTextMetricHPELight10pt"/>
      </w:pPr>
      <w:r>
        <w:t xml:space="preserve">A sample vault file is provided named </w:t>
      </w:r>
      <w:r w:rsidR="0083650F">
        <w:rPr>
          <w:rStyle w:val="CodingLanguage"/>
        </w:rPr>
        <w:t>groups_vars/all/vault</w:t>
      </w:r>
      <w:r>
        <w:rPr>
          <w:rStyle w:val="CodingLanguage"/>
        </w:rPr>
        <w:t>.sample</w:t>
      </w:r>
      <w:r>
        <w:t xml:space="preserve"> that you can use as a model for your vault file. To create a vault, you create a new file called </w:t>
      </w:r>
      <w:r w:rsidR="0083650F">
        <w:rPr>
          <w:rStyle w:val="CodingLanguage"/>
        </w:rPr>
        <w:t>groups_vars/all/vault</w:t>
      </w:r>
      <w:r>
        <w:t xml:space="preserve"> and add entries similar to:</w:t>
      </w:r>
    </w:p>
    <w:p w14:paraId="79B55235" w14:textId="77777777" w:rsidR="008B26C1" w:rsidRDefault="008B26C1" w:rsidP="008B26C1">
      <w:pPr>
        <w:pStyle w:val="BodyTextMetricHPELight10pt"/>
        <w:rPr>
          <w:rStyle w:val="CodingLanguage"/>
        </w:rPr>
      </w:pPr>
      <w:r>
        <w:rPr>
          <w:rStyle w:val="CodingLanguage"/>
        </w:rPr>
        <w:t>---</w:t>
      </w:r>
      <w:r>
        <w:rPr>
          <w:rStyle w:val="CodingLanguage"/>
        </w:rPr>
        <w:br/>
        <w:t>docker_ee_url: 'your_url_here'</w:t>
      </w:r>
      <w:r>
        <w:rPr>
          <w:rStyle w:val="CodingLanguage"/>
        </w:rPr>
        <w:br/>
        <w:t>vcenter_password: 'xxxx'</w:t>
      </w:r>
      <w:r>
        <w:rPr>
          <w:rStyle w:val="CodingLanguage"/>
        </w:rPr>
        <w:br/>
        <w:t>vm_password: 'xxxx'</w:t>
      </w:r>
      <w:r>
        <w:rPr>
          <w:rStyle w:val="CodingLanguage"/>
        </w:rPr>
        <w:br/>
        <w:t>simplivity_password: 'xxxx'</w:t>
      </w:r>
      <w:r>
        <w:rPr>
          <w:rStyle w:val="CodingLanguage"/>
        </w:rPr>
        <w:br/>
      </w:r>
      <w:r w:rsidRPr="008B26C1">
        <w:rPr>
          <w:rStyle w:val="CodingLanguage"/>
        </w:rPr>
        <w:t>ucp_passw</w:t>
      </w:r>
      <w:r>
        <w:rPr>
          <w:rStyle w:val="CodingLanguage"/>
        </w:rPr>
        <w:t>ord: 'zzzz'</w:t>
      </w:r>
      <w:r>
        <w:rPr>
          <w:rStyle w:val="CodingLanguage"/>
        </w:rPr>
        <w:br/>
        <w:t>win_password: 'yourpass'</w:t>
      </w:r>
      <w:r>
        <w:rPr>
          <w:rStyle w:val="CodingLanguage"/>
        </w:rPr>
        <w:br/>
      </w:r>
      <w:r w:rsidRPr="008B26C1">
        <w:rPr>
          <w:rStyle w:val="CodingLanguage"/>
        </w:rPr>
        <w:t>sysdig_access</w:t>
      </w:r>
      <w:r>
        <w:rPr>
          <w:rStyle w:val="CodingLanguage"/>
        </w:rPr>
        <w:t>_key: 'enter_sysdig_access_key'</w:t>
      </w:r>
      <w:r>
        <w:rPr>
          <w:rStyle w:val="CodingLanguage"/>
        </w:rPr>
        <w:br/>
      </w:r>
      <w:r w:rsidRPr="008B26C1">
        <w:rPr>
          <w:rStyle w:val="CodingLanguage"/>
        </w:rPr>
        <w:t>rhn_orgid: "YourOrgId"</w:t>
      </w:r>
      <w:r>
        <w:rPr>
          <w:rStyle w:val="CodingLanguage"/>
        </w:rPr>
        <w:br/>
        <w:t>rhn_key: "YourActivationKey"</w:t>
      </w:r>
      <w:r>
        <w:rPr>
          <w:rStyle w:val="CodingLanguage"/>
        </w:rPr>
        <w:br/>
        <w:t>redhat_user: 'YourUserName'</w:t>
      </w:r>
      <w:r>
        <w:rPr>
          <w:rStyle w:val="CodingLanguage"/>
        </w:rPr>
        <w:br/>
        <w:t>redhat_pass: 'YourPassword'</w:t>
      </w:r>
    </w:p>
    <w:p w14:paraId="7820C59F" w14:textId="77777777" w:rsidR="008B26C1" w:rsidRDefault="008B26C1" w:rsidP="008B26C1">
      <w:pPr>
        <w:pStyle w:val="BodyTextMetricHPELight10pt"/>
        <w:rPr>
          <w:rStyle w:val="CodingLanguage"/>
        </w:rPr>
      </w:pPr>
      <w:r w:rsidRPr="008B26C1">
        <w:rPr>
          <w:rStyle w:val="CodingLanguage"/>
        </w:rPr>
        <w:t>#password for the splunk universal forwarder. Must meet password complexi</w:t>
      </w:r>
      <w:r>
        <w:rPr>
          <w:rStyle w:val="CodingLanguage"/>
        </w:rPr>
        <w:t>y requirement (see splunk donc)</w:t>
      </w:r>
      <w:r>
        <w:rPr>
          <w:rStyle w:val="CodingLanguage"/>
        </w:rPr>
        <w:br/>
      </w:r>
      <w:r w:rsidRPr="008B26C1">
        <w:rPr>
          <w:rStyle w:val="CodingLanguage"/>
        </w:rPr>
        <w:t>splun</w:t>
      </w:r>
      <w:r>
        <w:rPr>
          <w:rStyle w:val="CodingLanguage"/>
        </w:rPr>
        <w:t>k_uf_password: 'YourPa$$word12'</w:t>
      </w:r>
      <w:r>
        <w:rPr>
          <w:rStyle w:val="CodingLanguage"/>
        </w:rPr>
        <w:br/>
      </w:r>
      <w:r w:rsidRPr="008B26C1">
        <w:rPr>
          <w:rStyle w:val="CodingLanguage"/>
        </w:rPr>
        <w:t>oneview_config_p</w:t>
      </w:r>
      <w:r>
        <w:rPr>
          <w:rStyle w:val="CodingLanguage"/>
        </w:rPr>
        <w:t>assword: 'EnterOneViewPa$$word'</w:t>
      </w:r>
      <w:r>
        <w:rPr>
          <w:rStyle w:val="CodingLanguage"/>
        </w:rPr>
        <w:br/>
      </w:r>
      <w:r w:rsidRPr="008B26C1">
        <w:rPr>
          <w:rStyle w:val="CodingLanguage"/>
        </w:rPr>
        <w:t>#backup_passphrase must</w:t>
      </w:r>
      <w:r>
        <w:rPr>
          <w:rStyle w:val="CodingLanguage"/>
        </w:rPr>
        <w:t xml:space="preserve"> be at least 12 characters long</w:t>
      </w:r>
      <w:r>
        <w:rPr>
          <w:rStyle w:val="CodingLanguage"/>
        </w:rPr>
        <w:br/>
      </w:r>
      <w:r w:rsidRPr="008B26C1">
        <w:rPr>
          <w:rStyle w:val="CodingLanguage"/>
        </w:rPr>
        <w:t>backup_passphrase: 'EnterYourSecretpassphrase123'</w:t>
      </w:r>
    </w:p>
    <w:p w14:paraId="15076E1D" w14:textId="1C4A5FDF" w:rsidR="000615E7" w:rsidRPr="008B26C1" w:rsidRDefault="000615E7" w:rsidP="008B26C1">
      <w:pPr>
        <w:pStyle w:val="BodyTextMetricHPELight10pt"/>
        <w:rPr>
          <w:rFonts w:ascii="HPE Simple" w:hAnsi="HPE Simple"/>
        </w:rPr>
      </w:pPr>
      <w:r>
        <w:rPr>
          <w:rStyle w:val="CodingLanguage"/>
        </w:rPr>
        <w:t>rhn_orgid</w:t>
      </w:r>
      <w:r>
        <w:t xml:space="preserve"> and </w:t>
      </w:r>
      <w:r>
        <w:rPr>
          <w:rStyle w:val="CodingLanguage"/>
        </w:rPr>
        <w:t>rhn_key</w:t>
      </w:r>
      <w:r>
        <w:t xml:space="preserve"> are the credentials needed to subscribe the virtual machines with Red Hat Customer Portal.</w:t>
      </w:r>
      <w:r w:rsidR="00FC4B14">
        <w:t xml:space="preserve"> </w:t>
      </w:r>
      <w:r w:rsidR="00FC4B14" w:rsidRPr="00FC4B14">
        <w:t xml:space="preserve">If these are not supplied, the playbooks will fallback to using the </w:t>
      </w:r>
      <w:r w:rsidR="00FC4B14" w:rsidRPr="00FC4B14">
        <w:rPr>
          <w:rStyle w:val="CodingLanguage"/>
        </w:rPr>
        <w:t>redhat_user</w:t>
      </w:r>
      <w:r w:rsidR="00FC4B14" w:rsidRPr="00FC4B14">
        <w:t>/</w:t>
      </w:r>
      <w:r w:rsidR="00FC4B14" w:rsidRPr="00FC4B14">
        <w:rPr>
          <w:rStyle w:val="CodingLanguage"/>
        </w:rPr>
        <w:t>redhat_pass</w:t>
      </w:r>
      <w:r w:rsidR="00FC4B14" w:rsidRPr="00FC4B14">
        <w:t xml:space="preserve"> combination instead. </w:t>
      </w:r>
      <w:r>
        <w:t xml:space="preserve"> For more information regarding activation keys, see the following URL: </w:t>
      </w:r>
      <w:hyperlink r:id="rId33">
        <w:r>
          <w:rPr>
            <w:rStyle w:val="Hyperlink"/>
          </w:rPr>
          <w:t>https://access.redhat.com/articles/1378093</w:t>
        </w:r>
      </w:hyperlink>
    </w:p>
    <w:p w14:paraId="59180083" w14:textId="77777777" w:rsidR="000615E7" w:rsidRDefault="000615E7" w:rsidP="0058095B">
      <w:pPr>
        <w:pStyle w:val="BodyTextMetricHPELight10pt"/>
      </w:pPr>
      <w:r>
        <w:t>To encrypt the vault you need to run the following command:</w:t>
      </w:r>
    </w:p>
    <w:p w14:paraId="08D8815A" w14:textId="0EF916C2" w:rsidR="000615E7" w:rsidRPr="000B1BFC" w:rsidRDefault="000615E7" w:rsidP="0058095B">
      <w:pPr>
        <w:pStyle w:val="BodyTextMetricHPELight10pt"/>
        <w:rPr>
          <w:rStyle w:val="CodingLanguage"/>
        </w:rPr>
      </w:pPr>
      <w:r w:rsidRPr="000B1BFC">
        <w:rPr>
          <w:rStyle w:val="CodingLanguage"/>
        </w:rPr>
        <w:t># ansible-vault encrypt </w:t>
      </w:r>
      <w:r w:rsidR="0083650F">
        <w:rPr>
          <w:rStyle w:val="CodingLanguage"/>
        </w:rPr>
        <w:t>groups_vars/all/vault</w:t>
      </w:r>
    </w:p>
    <w:p w14:paraId="74E7126A" w14:textId="77777777" w:rsidR="000615E7" w:rsidRDefault="000615E7" w:rsidP="0058095B">
      <w:pPr>
        <w:pStyle w:val="BodyTextMetricHPELight10pt"/>
      </w:pPr>
      <w:r>
        <w:t>You will be prompted for a password that will decrypt the vault when required. You can update the values in your vault by running:</w:t>
      </w:r>
    </w:p>
    <w:p w14:paraId="5FBA599A" w14:textId="3CCB408E" w:rsidR="000615E7" w:rsidRPr="000B1BFC" w:rsidRDefault="000615E7" w:rsidP="0058095B">
      <w:pPr>
        <w:pStyle w:val="BodyTextMetricHPELight10pt"/>
        <w:rPr>
          <w:rStyle w:val="CodingLanguage"/>
        </w:rPr>
      </w:pPr>
      <w:r w:rsidRPr="000B1BFC">
        <w:rPr>
          <w:rStyle w:val="CodingLanguage"/>
        </w:rPr>
        <w:lastRenderedPageBreak/>
        <w:t># ansible-vault edit </w:t>
      </w:r>
      <w:r w:rsidR="0083650F">
        <w:rPr>
          <w:rStyle w:val="CodingLanguage"/>
        </w:rPr>
        <w:t>groups_vars/all/vault</w:t>
      </w:r>
    </w:p>
    <w:p w14:paraId="0B0C54C5" w14:textId="77777777" w:rsidR="000615E7" w:rsidRDefault="000615E7" w:rsidP="0058095B">
      <w:pPr>
        <w:pStyle w:val="BodyTextMetricHPELight10pt"/>
      </w:pPr>
      <w:r>
        <w:t xml:space="preserve">In order for Ansible to be able to read the vault, you need to specify a file where the password is stored, for instance, in a file called </w:t>
      </w:r>
      <w:r>
        <w:rPr>
          <w:rStyle w:val="CodingLanguage"/>
        </w:rPr>
        <w:t>.vault_pass</w:t>
      </w:r>
      <w:r>
        <w:t>. Once the file is created, take the following precautions to avoid illegitimate access to this file:</w:t>
      </w:r>
    </w:p>
    <w:p w14:paraId="731CCBA6" w14:textId="77777777" w:rsidR="000615E7" w:rsidRDefault="000615E7" w:rsidP="000615E7">
      <w:pPr>
        <w:pStyle w:val="BulletLevel1"/>
      </w:pPr>
      <w:r>
        <w:t xml:space="preserve">Change the permissions so only </w:t>
      </w:r>
      <w:r>
        <w:rPr>
          <w:rStyle w:val="CodingLanguage"/>
        </w:rPr>
        <w:t>root</w:t>
      </w:r>
      <w:r>
        <w:t xml:space="preserve"> can read it using </w:t>
      </w:r>
      <w:r>
        <w:rPr>
          <w:rStyle w:val="CodingLanguage"/>
        </w:rPr>
        <w:t># chmod 600 .vault_pass</w:t>
      </w:r>
      <w:r>
        <w:t xml:space="preserve"> </w:t>
      </w:r>
    </w:p>
    <w:p w14:paraId="32BDA773" w14:textId="77777777" w:rsidR="000615E7" w:rsidRDefault="000615E7" w:rsidP="000615E7">
      <w:pPr>
        <w:pStyle w:val="BulletLevel1LastBeforeBodycopy"/>
      </w:pPr>
      <w:r>
        <w:t xml:space="preserve">Add the file to your </w:t>
      </w:r>
      <w:r>
        <w:rPr>
          <w:rStyle w:val="CodingLanguage"/>
        </w:rPr>
        <w:t>.gitignore</w:t>
      </w:r>
      <w:r>
        <w:t xml:space="preserve"> file if you are using a Git repository to manage your playbooks. </w:t>
      </w:r>
    </w:p>
    <w:p w14:paraId="4E77A131" w14:textId="77777777" w:rsidR="000615E7" w:rsidRDefault="000615E7" w:rsidP="000615E7">
      <w:pPr>
        <w:pStyle w:val="Heading1"/>
      </w:pPr>
      <w:bookmarkStart w:id="181" w:name="_Refd17e58245"/>
      <w:bookmarkStart w:id="182" w:name="_Tocd17e58245"/>
      <w:bookmarkStart w:id="183" w:name="_Toc531698807"/>
      <w:bookmarkStart w:id="184" w:name="_Toc6318922"/>
      <w:r>
        <w:t>Overview of the playbooks</w:t>
      </w:r>
      <w:bookmarkEnd w:id="181"/>
      <w:bookmarkEnd w:id="182"/>
      <w:bookmarkEnd w:id="183"/>
      <w:bookmarkEnd w:id="184"/>
    </w:p>
    <w:p w14:paraId="5E6FB109" w14:textId="3001EAC1" w:rsidR="000615E7" w:rsidRDefault="000615E7" w:rsidP="0058095B">
      <w:pPr>
        <w:pStyle w:val="BodyTextMetricHPELight10pt"/>
      </w:pPr>
      <w:r w:rsidRPr="00067C4F">
        <w:t xml:space="preserve">The Ansible playbooks are available to download at </w:t>
      </w:r>
      <w:hyperlink r:id="rId34" w:history="1">
        <w:r w:rsidRPr="00067C4F">
          <w:rPr>
            <w:rStyle w:val="Hyperlink"/>
          </w:rPr>
          <w:t>https://github.com/HewlettPackard/Docker-</w:t>
        </w:r>
        <w:r w:rsidR="00B0382D">
          <w:rPr>
            <w:rStyle w:val="Hyperlink"/>
          </w:rPr>
          <w:t>Synergy</w:t>
        </w:r>
      </w:hyperlink>
      <w:r w:rsidRPr="00067C4F">
        <w:t xml:space="preserve">. Once you have cloned the repository, change directory to </w:t>
      </w:r>
      <w:r w:rsidRPr="00067C4F">
        <w:rPr>
          <w:rStyle w:val="CodingLanguage"/>
        </w:rPr>
        <w:t>/root/Docker-</w:t>
      </w:r>
      <w:r w:rsidR="00B0382D">
        <w:rPr>
          <w:rStyle w:val="CodingLanguage"/>
        </w:rPr>
        <w:t>Synergy</w:t>
      </w:r>
      <w:r w:rsidRPr="00067C4F">
        <w:t>.</w:t>
      </w:r>
    </w:p>
    <w:p w14:paraId="7DE7971C" w14:textId="77777777" w:rsidR="000615E7" w:rsidRDefault="000615E7" w:rsidP="0058095B">
      <w:pPr>
        <w:pStyle w:val="BodyTextMetricHPELight10pt"/>
      </w:pPr>
      <w:r w:rsidRPr="00067C4F">
        <w:t xml:space="preserve">You can use the playbook </w:t>
      </w:r>
      <w:r w:rsidRPr="00067C4F">
        <w:rPr>
          <w:rStyle w:val="CodingLanguage"/>
        </w:rPr>
        <w:t>site.yml</w:t>
      </w:r>
      <w:r w:rsidRPr="00067C4F">
        <w:t xml:space="preserve"> as the day 0 playbook to deploy the solution. It is simply a wrapper around a number of required and optional playbooks that allow you to configure the deployment to your needs.</w:t>
      </w:r>
    </w:p>
    <w:p w14:paraId="389CFC24" w14:textId="77777777" w:rsidR="000615E7" w:rsidRDefault="000615E7" w:rsidP="0058095B">
      <w:pPr>
        <w:pStyle w:val="BodyTextMetricHPELight10pt"/>
        <w:rPr>
          <w:shd w:val="clear" w:color="auto" w:fill="FFFFFF"/>
        </w:rPr>
      </w:pPr>
      <w:r>
        <w:rPr>
          <w:shd w:val="clear" w:color="auto" w:fill="FFFFFF"/>
        </w:rPr>
        <w:t>To start a deployment, use the following command:</w:t>
      </w:r>
    </w:p>
    <w:p w14:paraId="7981CB5D" w14:textId="0DEDA780" w:rsidR="000615E7" w:rsidRPr="00067C4F" w:rsidRDefault="007230C9" w:rsidP="0058095B">
      <w:pPr>
        <w:pStyle w:val="BodyTextMetricHPELight10pt"/>
        <w:rPr>
          <w:rStyle w:val="CodingLanguage"/>
        </w:rPr>
      </w:pPr>
      <w:r>
        <w:rPr>
          <w:rStyle w:val="CodingLanguage"/>
        </w:rPr>
        <w:t xml:space="preserve"># ansible-playbook -i </w:t>
      </w:r>
      <w:r w:rsidR="000615E7" w:rsidRPr="00067C4F">
        <w:rPr>
          <w:rStyle w:val="CodingLanguage"/>
        </w:rPr>
        <w:t>hosts site.yml --vault-password-file .vault_pass</w:t>
      </w:r>
    </w:p>
    <w:p w14:paraId="0363AA45" w14:textId="5746F9B2" w:rsidR="000615E7" w:rsidRDefault="000615E7" w:rsidP="0058095B">
      <w:pPr>
        <w:pStyle w:val="BodyTextMetricHPELight10pt"/>
      </w:pPr>
      <w:r w:rsidRPr="00067C4F">
        <w:t xml:space="preserve">The playbooks should run for approximately 35-40 minutes for the default deployment with 3 UCP, 3 DTR and 3 Linux </w:t>
      </w:r>
      <w:r w:rsidR="007230C9">
        <w:t xml:space="preserve">VM </w:t>
      </w:r>
      <w:r w:rsidRPr="00067C4F">
        <w:t>worker nodes (depending on your server specifications and the size of your environment).</w:t>
      </w:r>
    </w:p>
    <w:p w14:paraId="2187D9BB" w14:textId="77777777" w:rsidR="000615E7" w:rsidRDefault="000615E7" w:rsidP="000615E7">
      <w:pPr>
        <w:pStyle w:val="Heading2"/>
      </w:pPr>
      <w:bookmarkStart w:id="185" w:name="_Refd17e58252"/>
      <w:bookmarkStart w:id="186" w:name="_Tocd17e58252"/>
      <w:bookmarkStart w:id="187" w:name="_Toc531698808"/>
      <w:bookmarkStart w:id="188" w:name="_Toc6318923"/>
      <w:r>
        <w:t>Core components</w:t>
      </w:r>
      <w:bookmarkEnd w:id="185"/>
      <w:bookmarkEnd w:id="186"/>
      <w:bookmarkEnd w:id="187"/>
      <w:bookmarkEnd w:id="188"/>
    </w:p>
    <w:p w14:paraId="73B8AB67" w14:textId="77777777" w:rsidR="000615E7" w:rsidRDefault="000615E7" w:rsidP="0058095B">
      <w:pPr>
        <w:pStyle w:val="BodyTextMetricHPELight10pt"/>
      </w:pPr>
      <w:r w:rsidRPr="00067C4F">
        <w:t>The playbooks for deploying the core components are described in the following sections:</w:t>
      </w:r>
    </w:p>
    <w:p w14:paraId="0E9491C5" w14:textId="77777777" w:rsidR="000615E7" w:rsidRPr="00CA6038" w:rsidRDefault="000615E7" w:rsidP="000615E7">
      <w:pPr>
        <w:pStyle w:val="BulletLevel1"/>
        <w:rPr>
          <w:u w:val="single"/>
        </w:rPr>
      </w:pPr>
      <w:r w:rsidRPr="00CA6038">
        <w:rPr>
          <w:u w:val="single"/>
        </w:rPr>
        <w:fldChar w:fldCharType="begin"/>
      </w:r>
      <w:r w:rsidRPr="00CA6038">
        <w:rPr>
          <w:u w:val="single"/>
        </w:rPr>
        <w:instrText xml:space="preserve"> REF _Ref531619800 \h </w:instrText>
      </w:r>
      <w:r w:rsidRPr="00CA6038">
        <w:rPr>
          <w:u w:val="single"/>
        </w:rPr>
      </w:r>
      <w:r w:rsidRPr="00CA6038">
        <w:rPr>
          <w:u w:val="single"/>
        </w:rPr>
        <w:fldChar w:fldCharType="separate"/>
      </w:r>
      <w:r w:rsidR="0099354B" w:rsidRPr="00443B67">
        <w:t>Provisioning RHEL VMs</w:t>
      </w:r>
      <w:r w:rsidRPr="00CA6038">
        <w:rPr>
          <w:u w:val="single"/>
        </w:rPr>
        <w:fldChar w:fldCharType="end"/>
      </w:r>
    </w:p>
    <w:p w14:paraId="74A8F613" w14:textId="77777777" w:rsidR="000615E7" w:rsidRPr="00CA6038" w:rsidRDefault="000615E7" w:rsidP="000615E7">
      <w:pPr>
        <w:pStyle w:val="BulletLevel1"/>
        <w:rPr>
          <w:u w:val="single"/>
        </w:rPr>
      </w:pPr>
      <w:r w:rsidRPr="00CA6038">
        <w:rPr>
          <w:u w:val="single"/>
        </w:rPr>
        <w:fldChar w:fldCharType="begin"/>
      </w:r>
      <w:r w:rsidRPr="00CA6038">
        <w:rPr>
          <w:u w:val="single"/>
        </w:rPr>
        <w:instrText xml:space="preserve"> REF _Ref531619807 \h </w:instrText>
      </w:r>
      <w:r w:rsidRPr="00CA6038">
        <w:rPr>
          <w:u w:val="single"/>
        </w:rPr>
      </w:r>
      <w:r w:rsidRPr="00CA6038">
        <w:rPr>
          <w:u w:val="single"/>
        </w:rPr>
        <w:fldChar w:fldCharType="separate"/>
      </w:r>
      <w:r w:rsidR="0099354B" w:rsidRPr="00443B67">
        <w:t>Provisioning load balancers for UCP and DTR</w:t>
      </w:r>
      <w:r w:rsidRPr="00CA6038">
        <w:rPr>
          <w:u w:val="single"/>
        </w:rPr>
        <w:fldChar w:fldCharType="end"/>
      </w:r>
    </w:p>
    <w:p w14:paraId="10F529FF" w14:textId="77777777" w:rsidR="000615E7" w:rsidRPr="00CA6038" w:rsidRDefault="000615E7" w:rsidP="000615E7">
      <w:pPr>
        <w:pStyle w:val="BulletLevel1"/>
        <w:rPr>
          <w:u w:val="single"/>
        </w:rPr>
      </w:pPr>
      <w:r w:rsidRPr="00CA6038">
        <w:rPr>
          <w:u w:val="single"/>
        </w:rPr>
        <w:fldChar w:fldCharType="begin"/>
      </w:r>
      <w:r w:rsidRPr="00CA6038">
        <w:rPr>
          <w:u w:val="single"/>
        </w:rPr>
        <w:instrText xml:space="preserve"> REF _Ref531619820 \h </w:instrText>
      </w:r>
      <w:r w:rsidRPr="00CA6038">
        <w:rPr>
          <w:u w:val="single"/>
        </w:rPr>
      </w:r>
      <w:r w:rsidRPr="00CA6038">
        <w:rPr>
          <w:u w:val="single"/>
        </w:rPr>
        <w:fldChar w:fldCharType="separate"/>
      </w:r>
      <w:r w:rsidR="0099354B" w:rsidRPr="008430A6">
        <w:t>Installing Docker UCP and DTR on RHEL VMs</w:t>
      </w:r>
      <w:r w:rsidRPr="00CA6038">
        <w:rPr>
          <w:u w:val="single"/>
        </w:rPr>
        <w:fldChar w:fldCharType="end"/>
      </w:r>
    </w:p>
    <w:p w14:paraId="2858CF1D" w14:textId="07A74AEB" w:rsidR="000615E7" w:rsidRPr="00FB0FE9" w:rsidRDefault="000615E7" w:rsidP="000615E7">
      <w:pPr>
        <w:pStyle w:val="BulletLevel1LastBeforeBodycopy"/>
      </w:pPr>
      <w:r w:rsidRPr="00FB0FE9">
        <w:fldChar w:fldCharType="begin"/>
      </w:r>
      <w:r w:rsidRPr="00FB0FE9">
        <w:instrText xml:space="preserve"> REF _Ref531619829 \h  \* MERGEFORMAT </w:instrText>
      </w:r>
      <w:r w:rsidRPr="00FB0FE9">
        <w:fldChar w:fldCharType="separate"/>
      </w:r>
      <w:r w:rsidR="0099354B" w:rsidRPr="0086120A">
        <w:t>Deploying RHEL workers</w:t>
      </w:r>
      <w:r w:rsidRPr="00FB0FE9">
        <w:fldChar w:fldCharType="end"/>
      </w:r>
      <w:r w:rsidRPr="00FB0FE9">
        <w:t xml:space="preserve"> </w:t>
      </w:r>
    </w:p>
    <w:p w14:paraId="720E5D34" w14:textId="77777777" w:rsidR="000615E7" w:rsidRDefault="000615E7" w:rsidP="000615E7">
      <w:pPr>
        <w:pStyle w:val="Heading2"/>
      </w:pPr>
      <w:bookmarkStart w:id="189" w:name="_Toc531698809"/>
      <w:bookmarkStart w:id="190" w:name="_Toc6318924"/>
      <w:r w:rsidRPr="00067C4F">
        <w:t>Optional components</w:t>
      </w:r>
      <w:bookmarkEnd w:id="189"/>
      <w:bookmarkEnd w:id="190"/>
    </w:p>
    <w:p w14:paraId="2C1A93A5" w14:textId="42AF58EF" w:rsidR="000615E7" w:rsidRDefault="00A81A75" w:rsidP="0058095B">
      <w:pPr>
        <w:pStyle w:val="BodyTextMetricHPELight10pt"/>
      </w:pPr>
      <w:r w:rsidRPr="00A81A75">
        <w:t>The playbooks for deploying optional components are described in the following sections:</w:t>
      </w:r>
    </w:p>
    <w:p w14:paraId="129EEF3F" w14:textId="77777777" w:rsidR="000615E7" w:rsidRDefault="000615E7" w:rsidP="000615E7">
      <w:pPr>
        <w:pStyle w:val="BulletLevel1"/>
        <w:rPr>
          <w:u w:val="single"/>
        </w:rPr>
      </w:pPr>
      <w:r w:rsidRPr="00CA6038">
        <w:rPr>
          <w:u w:val="single"/>
        </w:rPr>
        <w:fldChar w:fldCharType="begin"/>
      </w:r>
      <w:r w:rsidRPr="00CA6038">
        <w:rPr>
          <w:u w:val="single"/>
        </w:rPr>
        <w:instrText xml:space="preserve"> REF _Ref531619941 \h </w:instrText>
      </w:r>
      <w:r w:rsidRPr="00CA6038">
        <w:rPr>
          <w:u w:val="single"/>
        </w:rPr>
      </w:r>
      <w:r w:rsidRPr="00CA6038">
        <w:rPr>
          <w:u w:val="single"/>
        </w:rPr>
        <w:fldChar w:fldCharType="separate"/>
      </w:r>
      <w:r w:rsidR="0099354B" w:rsidRPr="008A520F">
        <w:t>Playbooks for adding Windows workers</w:t>
      </w:r>
      <w:r w:rsidRPr="00CA6038">
        <w:rPr>
          <w:u w:val="single"/>
        </w:rPr>
        <w:fldChar w:fldCharType="end"/>
      </w:r>
    </w:p>
    <w:p w14:paraId="2DD6253D" w14:textId="4627A21B" w:rsidR="00A81A75" w:rsidRPr="00B24645" w:rsidRDefault="00B24645" w:rsidP="00B24645">
      <w:pPr>
        <w:pStyle w:val="BulletLevel1"/>
      </w:pPr>
      <w:r>
        <w:t xml:space="preserve">Playbooks for deploying </w:t>
      </w:r>
      <w:r w:rsidRPr="00B24645">
        <w:t>bare metal workers on Linux and Windows</w:t>
      </w:r>
    </w:p>
    <w:p w14:paraId="764CF03E" w14:textId="77777777" w:rsidR="000615E7" w:rsidRPr="00CA6038" w:rsidRDefault="000615E7" w:rsidP="000615E7">
      <w:pPr>
        <w:pStyle w:val="BulletLevel1"/>
        <w:rPr>
          <w:u w:val="single"/>
        </w:rPr>
      </w:pPr>
      <w:r w:rsidRPr="00CA6038">
        <w:rPr>
          <w:u w:val="single"/>
        </w:rPr>
        <w:fldChar w:fldCharType="begin"/>
      </w:r>
      <w:r w:rsidRPr="00CA6038">
        <w:rPr>
          <w:u w:val="single"/>
        </w:rPr>
        <w:instrText xml:space="preserve"> REF _Ref531619913 \h </w:instrText>
      </w:r>
      <w:r w:rsidRPr="00CA6038">
        <w:rPr>
          <w:u w:val="single"/>
        </w:rPr>
      </w:r>
      <w:r w:rsidRPr="00CA6038">
        <w:rPr>
          <w:u w:val="single"/>
        </w:rPr>
        <w:fldChar w:fldCharType="separate"/>
      </w:r>
      <w:r w:rsidR="0099354B" w:rsidRPr="00940902">
        <w:t>Playbooks for installing Sysdig on RHEL</w:t>
      </w:r>
      <w:r w:rsidRPr="00CA6038">
        <w:rPr>
          <w:u w:val="single"/>
        </w:rPr>
        <w:fldChar w:fldCharType="end"/>
      </w:r>
    </w:p>
    <w:p w14:paraId="00A968BF" w14:textId="77777777" w:rsidR="000615E7" w:rsidRPr="00CA6038" w:rsidRDefault="000615E7" w:rsidP="000615E7">
      <w:pPr>
        <w:pStyle w:val="BulletLevel1"/>
        <w:rPr>
          <w:u w:val="single"/>
        </w:rPr>
      </w:pPr>
      <w:r w:rsidRPr="00CA6038">
        <w:rPr>
          <w:u w:val="single"/>
        </w:rPr>
        <w:fldChar w:fldCharType="begin"/>
      </w:r>
      <w:r w:rsidRPr="00CA6038">
        <w:rPr>
          <w:u w:val="single"/>
        </w:rPr>
        <w:instrText xml:space="preserve"> REF _Ref531619931 \h </w:instrText>
      </w:r>
      <w:r w:rsidRPr="00CA6038">
        <w:rPr>
          <w:u w:val="single"/>
        </w:rPr>
      </w:r>
      <w:r w:rsidRPr="00CA6038">
        <w:rPr>
          <w:u w:val="single"/>
        </w:rPr>
        <w:fldChar w:fldCharType="separate"/>
      </w:r>
      <w:r w:rsidR="0099354B">
        <w:t>Playbooks for installing Splunk</w:t>
      </w:r>
      <w:r w:rsidRPr="00CA6038">
        <w:rPr>
          <w:u w:val="single"/>
        </w:rPr>
        <w:fldChar w:fldCharType="end"/>
      </w:r>
    </w:p>
    <w:p w14:paraId="7E24225A" w14:textId="5E8DE6FB" w:rsidR="000615E7" w:rsidRPr="00B24645" w:rsidRDefault="000615E7" w:rsidP="00B24645">
      <w:pPr>
        <w:pStyle w:val="BulletLevel1"/>
        <w:rPr>
          <w:u w:val="single"/>
        </w:rPr>
      </w:pPr>
      <w:r w:rsidRPr="00CA6038">
        <w:rPr>
          <w:u w:val="single"/>
        </w:rPr>
        <w:fldChar w:fldCharType="begin"/>
      </w:r>
      <w:r w:rsidRPr="00CA6038">
        <w:rPr>
          <w:u w:val="single"/>
        </w:rPr>
        <w:instrText xml:space="preserve"> REF _Ref531619965 \h </w:instrText>
      </w:r>
      <w:r w:rsidR="00B24645">
        <w:rPr>
          <w:u w:val="single"/>
        </w:rPr>
        <w:instrText xml:space="preserve"> \* MERGEFORMAT </w:instrText>
      </w:r>
      <w:r w:rsidRPr="00CA6038">
        <w:rPr>
          <w:u w:val="single"/>
        </w:rPr>
      </w:r>
      <w:r w:rsidRPr="00CA6038">
        <w:rPr>
          <w:u w:val="single"/>
        </w:rPr>
        <w:fldChar w:fldCharType="separate"/>
      </w:r>
      <w:r w:rsidR="0099354B" w:rsidRPr="005465BF">
        <w:t>Playbooks for installing Prometheus and Grafana</w:t>
      </w:r>
      <w:r w:rsidRPr="00CA6038">
        <w:rPr>
          <w:u w:val="single"/>
        </w:rPr>
        <w:fldChar w:fldCharType="end"/>
      </w:r>
      <w:r w:rsidR="00B24645">
        <w:t xml:space="preserve"> on Kubernetes</w:t>
      </w:r>
    </w:p>
    <w:p w14:paraId="670656BF" w14:textId="04E30853" w:rsidR="00B24645" w:rsidRPr="00CA6038" w:rsidRDefault="00B24645" w:rsidP="000615E7">
      <w:pPr>
        <w:pStyle w:val="BulletLevel1LastBeforeBodycopy"/>
        <w:rPr>
          <w:u w:val="single"/>
        </w:rPr>
      </w:pPr>
      <w:r>
        <w:t>Playbooks for installing Prometheus and Grafana on Docker swarm</w:t>
      </w:r>
    </w:p>
    <w:p w14:paraId="4B46D506" w14:textId="77777777" w:rsidR="000615E7" w:rsidRDefault="000615E7" w:rsidP="000615E7">
      <w:pPr>
        <w:pStyle w:val="Heading2"/>
      </w:pPr>
      <w:bookmarkStart w:id="191" w:name="_Refd17e58526"/>
      <w:bookmarkStart w:id="192" w:name="_Tocd17e58526"/>
      <w:bookmarkStart w:id="193" w:name="_Toc531698810"/>
      <w:bookmarkStart w:id="194" w:name="_Toc6318925"/>
      <w:r>
        <w:t>Backup and restore playbooks</w:t>
      </w:r>
      <w:bookmarkEnd w:id="191"/>
      <w:bookmarkEnd w:id="192"/>
      <w:bookmarkEnd w:id="193"/>
      <w:bookmarkEnd w:id="194"/>
    </w:p>
    <w:p w14:paraId="776735FF" w14:textId="77777777" w:rsidR="000615E7" w:rsidRDefault="000615E7" w:rsidP="0058095B">
      <w:pPr>
        <w:pStyle w:val="BodyTextMetricHPELight10pt"/>
      </w:pPr>
      <w:r>
        <w:t xml:space="preserve">Best practices and procedures are described in the section </w:t>
      </w:r>
      <w:hyperlink w:anchor="_Backup_and_restore_1" w:history="1">
        <w:r w:rsidRPr="007B14D5">
          <w:rPr>
            <w:rStyle w:val="Hyperlink"/>
          </w:rPr>
          <w:t>Backup and restore</w:t>
        </w:r>
      </w:hyperlink>
      <w:r>
        <w:t>. The following playbooks are used to perform backups:</w:t>
      </w:r>
    </w:p>
    <w:p w14:paraId="4D8F6A47" w14:textId="77777777" w:rsidR="000615E7" w:rsidRDefault="000615E7" w:rsidP="000615E7">
      <w:pPr>
        <w:pStyle w:val="BulletLevel1"/>
      </w:pPr>
      <w:r>
        <w:rPr>
          <w:rStyle w:val="CodingLanguage"/>
        </w:rPr>
        <w:t>playbooks/backup_swarm.yml</w:t>
      </w:r>
      <w:r>
        <w:t xml:space="preserve"> is used to back up the swarm data</w:t>
      </w:r>
    </w:p>
    <w:p w14:paraId="11ECFC57" w14:textId="77777777" w:rsidR="000615E7" w:rsidRDefault="000615E7" w:rsidP="000615E7">
      <w:pPr>
        <w:pStyle w:val="BulletLevel1"/>
      </w:pPr>
      <w:r>
        <w:rPr>
          <w:rStyle w:val="CodingLanguage"/>
        </w:rPr>
        <w:t>playbooks/backup_ucp.yml</w:t>
      </w:r>
      <w:r>
        <w:t xml:space="preserve"> is used to back up UCP</w:t>
      </w:r>
    </w:p>
    <w:p w14:paraId="4B994137" w14:textId="77777777" w:rsidR="000615E7" w:rsidRDefault="000615E7" w:rsidP="000615E7">
      <w:pPr>
        <w:pStyle w:val="BulletLevel1"/>
      </w:pPr>
      <w:r>
        <w:rPr>
          <w:rStyle w:val="CodingLanguage"/>
        </w:rPr>
        <w:t>playbooks/backup_dtr_meta.yml</w:t>
      </w:r>
      <w:r>
        <w:t xml:space="preserve"> is used to back up DTR metadata</w:t>
      </w:r>
    </w:p>
    <w:p w14:paraId="5167A9E1" w14:textId="77777777" w:rsidR="000615E7" w:rsidRDefault="000615E7" w:rsidP="000615E7">
      <w:pPr>
        <w:pStyle w:val="BulletLevel1LastBeforeBodycopy"/>
      </w:pPr>
      <w:r>
        <w:rPr>
          <w:rStyle w:val="CodingLanguage"/>
        </w:rPr>
        <w:t>playbooks/backup_dtr_images.yml</w:t>
      </w:r>
      <w:r>
        <w:t xml:space="preserve"> is used to back up DTR images</w:t>
      </w:r>
    </w:p>
    <w:p w14:paraId="10ED00D8" w14:textId="77777777" w:rsidR="000615E7" w:rsidRDefault="000615E7" w:rsidP="0058095B">
      <w:pPr>
        <w:pStyle w:val="BodyTextMetricHPELight10pt"/>
      </w:pPr>
      <w:r>
        <w:t>The following playbooks are used to restore the system:</w:t>
      </w:r>
    </w:p>
    <w:p w14:paraId="6F462BB8" w14:textId="77777777" w:rsidR="000615E7" w:rsidRDefault="000615E7" w:rsidP="000615E7">
      <w:pPr>
        <w:pStyle w:val="BulletLevel1"/>
      </w:pPr>
      <w:r>
        <w:rPr>
          <w:rStyle w:val="CodingLanguage"/>
        </w:rPr>
        <w:lastRenderedPageBreak/>
        <w:t>playbooks/restore_dtr_images.yml</w:t>
      </w:r>
      <w:r>
        <w:t xml:space="preserve"> is used to restore DTR images</w:t>
      </w:r>
    </w:p>
    <w:p w14:paraId="72081618" w14:textId="77777777" w:rsidR="000615E7" w:rsidRDefault="000615E7" w:rsidP="000615E7">
      <w:pPr>
        <w:pStyle w:val="BulletLevel1"/>
      </w:pPr>
      <w:r>
        <w:rPr>
          <w:rStyle w:val="CodingLanguage"/>
        </w:rPr>
        <w:t>playbooks/restore_dtr_metadata.yml</w:t>
      </w:r>
      <w:r>
        <w:t xml:space="preserve"> is used to restore DTR metadata</w:t>
      </w:r>
    </w:p>
    <w:p w14:paraId="3B44986C" w14:textId="77777777" w:rsidR="000615E7" w:rsidRDefault="000615E7" w:rsidP="000615E7">
      <w:pPr>
        <w:pStyle w:val="BulletLevel1LastBeforeBodycopy"/>
      </w:pPr>
      <w:r>
        <w:rPr>
          <w:rStyle w:val="CodingLanguage"/>
        </w:rPr>
        <w:t>playbooks/restore_ucp.yml</w:t>
      </w:r>
      <w:r>
        <w:t xml:space="preserve"> is used to restore UCP</w:t>
      </w:r>
    </w:p>
    <w:p w14:paraId="51982AE5" w14:textId="77777777" w:rsidR="000615E7" w:rsidRDefault="000615E7" w:rsidP="000615E7">
      <w:pPr>
        <w:pStyle w:val="Heading2"/>
      </w:pPr>
      <w:bookmarkStart w:id="195" w:name="_Refd17e58587"/>
      <w:bookmarkStart w:id="196" w:name="_Tocd17e58587"/>
      <w:bookmarkStart w:id="197" w:name="_Toc531698811"/>
      <w:bookmarkStart w:id="198" w:name="_Toc6318926"/>
      <w:r>
        <w:t>Convenience playbooks</w:t>
      </w:r>
      <w:bookmarkEnd w:id="195"/>
      <w:bookmarkEnd w:id="196"/>
      <w:bookmarkEnd w:id="197"/>
      <w:bookmarkEnd w:id="198"/>
    </w:p>
    <w:p w14:paraId="04CF1576" w14:textId="77777777" w:rsidR="00B24645" w:rsidRPr="00B24645" w:rsidRDefault="00B24645" w:rsidP="00B24645">
      <w:pPr>
        <w:pStyle w:val="BulletLevel1"/>
        <w:rPr>
          <w:rStyle w:val="CodingLanguage"/>
          <w:rFonts w:ascii="MetricHPE Light" w:hAnsi="MetricHPE Light"/>
        </w:rPr>
      </w:pPr>
      <w:r w:rsidRPr="00B24645">
        <w:rPr>
          <w:rStyle w:val="CodingLanguage"/>
        </w:rPr>
        <w:t>playbooks/install_kubectl.yml</w:t>
      </w:r>
      <w:r w:rsidRPr="00B24645">
        <w:rPr>
          <w:rStyle w:val="CodingLanguage"/>
          <w:rFonts w:ascii="MetricHPE Light" w:hAnsi="MetricHPE Light"/>
        </w:rPr>
        <w:t xml:space="preserve"> downloads and installs kubectl on the Ansible controller.</w:t>
      </w:r>
    </w:p>
    <w:p w14:paraId="17770991" w14:textId="77777777" w:rsidR="00B24645" w:rsidRPr="00B24645" w:rsidRDefault="00B24645" w:rsidP="00B24645">
      <w:pPr>
        <w:pStyle w:val="BulletLevel1"/>
        <w:rPr>
          <w:rStyle w:val="CodingLanguage"/>
          <w:rFonts w:ascii="MetricHPE Light" w:hAnsi="MetricHPE Light"/>
        </w:rPr>
      </w:pPr>
      <w:r w:rsidRPr="00B24645">
        <w:rPr>
          <w:rStyle w:val="CodingLanguage"/>
        </w:rPr>
        <w:t>playbooks/install_client_bundle.yml</w:t>
      </w:r>
      <w:r w:rsidRPr="00B24645">
        <w:rPr>
          <w:rStyle w:val="CodingLanguage"/>
          <w:rFonts w:ascii="MetricHPE Light" w:hAnsi="MetricHPE Light"/>
        </w:rPr>
        <w:t xml:space="preserve"> installs and configures the UCP bundle on the Ansible controller.</w:t>
      </w:r>
    </w:p>
    <w:p w14:paraId="4CB6ADE8" w14:textId="77777777" w:rsidR="00B24645" w:rsidRPr="00B24645" w:rsidRDefault="00B24645" w:rsidP="00B24645">
      <w:pPr>
        <w:pStyle w:val="BulletLevel1"/>
        <w:rPr>
          <w:rStyle w:val="CodingLanguage"/>
          <w:rFonts w:ascii="MetricHPE Light" w:hAnsi="MetricHPE Light"/>
        </w:rPr>
      </w:pPr>
      <w:r w:rsidRPr="00B24645">
        <w:rPr>
          <w:rStyle w:val="CodingLanguage"/>
        </w:rPr>
        <w:t>playbooks/install_helm.yml</w:t>
      </w:r>
      <w:r w:rsidRPr="00B24645">
        <w:rPr>
          <w:rStyle w:val="CodingLanguage"/>
          <w:rFonts w:ascii="MetricHPE Light" w:hAnsi="MetricHPE Light"/>
        </w:rPr>
        <w:t xml:space="preserve"> downloads and installs helm on the Ansible controller.</w:t>
      </w:r>
    </w:p>
    <w:p w14:paraId="55B26DDB" w14:textId="77777777" w:rsidR="000615E7" w:rsidRDefault="000615E7" w:rsidP="000615E7">
      <w:pPr>
        <w:pStyle w:val="BulletLevel1"/>
      </w:pPr>
      <w:r>
        <w:rPr>
          <w:rStyle w:val="CodingLanguage"/>
        </w:rPr>
        <w:t>playbooks/clean_all.yml</w:t>
      </w:r>
      <w:r>
        <w:t xml:space="preserve"> powers off and deletes all VMs in your inventory.</w:t>
      </w:r>
    </w:p>
    <w:p w14:paraId="392D3C28" w14:textId="5F5923BF" w:rsidR="000615E7" w:rsidRDefault="000615E7" w:rsidP="000615E7">
      <w:pPr>
        <w:pStyle w:val="BulletLevel1LastBeforeBodycopy"/>
      </w:pPr>
      <w:r>
        <w:rPr>
          <w:rStyle w:val="CodingLanguage"/>
        </w:rPr>
        <w:t>playbooks/distribute_keys.yml</w:t>
      </w:r>
      <w:r>
        <w:t xml:space="preserve"> distributes public keys between all nodes, to allow each node to password-less log in to every other node. As this is not essential and can be regarded as a security risk (a worker node probably should not be able to log in to a UCP node, for instance), this playbook is</w:t>
      </w:r>
      <w:r w:rsidR="000A5FCC">
        <w:t xml:space="preserve"> not included in</w:t>
      </w:r>
      <w:r>
        <w:t xml:space="preserve"> </w:t>
      </w:r>
      <w:r>
        <w:rPr>
          <w:rStyle w:val="CodingLanguage"/>
        </w:rPr>
        <w:t>site.yml</w:t>
      </w:r>
      <w:r>
        <w:t xml:space="preserve"> by default.</w:t>
      </w:r>
    </w:p>
    <w:p w14:paraId="17699CF5" w14:textId="77777777" w:rsidR="000615E7" w:rsidRDefault="000615E7" w:rsidP="000615E7">
      <w:pPr>
        <w:pStyle w:val="Heading2"/>
      </w:pPr>
      <w:bookmarkStart w:id="199" w:name="_Refd17e58613"/>
      <w:bookmarkStart w:id="200" w:name="_Tocd17e58613"/>
      <w:bookmarkStart w:id="201" w:name="_Toc531698812"/>
      <w:bookmarkStart w:id="202" w:name="_Toc6318927"/>
      <w:r>
        <w:t>Convenience scripts</w:t>
      </w:r>
      <w:bookmarkEnd w:id="199"/>
      <w:bookmarkEnd w:id="200"/>
      <w:bookmarkEnd w:id="201"/>
      <w:bookmarkEnd w:id="202"/>
    </w:p>
    <w:p w14:paraId="49B70EFD" w14:textId="77777777" w:rsidR="000615E7" w:rsidRDefault="000615E7" w:rsidP="000615E7">
      <w:pPr>
        <w:pStyle w:val="BulletLevel1"/>
      </w:pPr>
      <w:r>
        <w:rPr>
          <w:rStyle w:val="CodingLanguage"/>
        </w:rPr>
        <w:t>backup.sh</w:t>
      </w:r>
      <w:r>
        <w:t xml:space="preserve"> can be used to take a backup of the swarm, UCP, DTR metadata and the DTR images in one go.</w:t>
      </w:r>
    </w:p>
    <w:p w14:paraId="0EC6CB4B" w14:textId="77777777" w:rsidR="000615E7" w:rsidRDefault="000615E7" w:rsidP="000615E7">
      <w:pPr>
        <w:pStyle w:val="BulletLevel1"/>
      </w:pPr>
      <w:r>
        <w:rPr>
          <w:rStyle w:val="CodingLanguage"/>
        </w:rPr>
        <w:t>restore_dtr.sh</w:t>
      </w:r>
      <w:r>
        <w:t xml:space="preserve"> can be used to restore DTR metadata and DTR images.</w:t>
      </w:r>
    </w:p>
    <w:p w14:paraId="7B71A561" w14:textId="77777777" w:rsidR="000615E7" w:rsidRDefault="000615E7" w:rsidP="000615E7">
      <w:pPr>
        <w:pStyle w:val="BulletLevel1LastBeforeMainhead"/>
      </w:pPr>
      <w:r>
        <w:rPr>
          <w:rStyle w:val="CodingLanguage"/>
        </w:rPr>
        <w:t>scale_worker.sh</w:t>
      </w:r>
      <w:r>
        <w:t xml:space="preserve"> can be used to scale the worker nodes.</w:t>
      </w:r>
    </w:p>
    <w:p w14:paraId="51E26FBA" w14:textId="77777777" w:rsidR="000615E7" w:rsidRPr="00AC42CC" w:rsidRDefault="000615E7" w:rsidP="00AC42CC">
      <w:pPr>
        <w:pStyle w:val="Heading1"/>
      </w:pPr>
      <w:bookmarkStart w:id="203" w:name="_Refd17e58642"/>
      <w:bookmarkStart w:id="204" w:name="_Tocd17e58642"/>
      <w:bookmarkStart w:id="205" w:name="_Ref531619734"/>
      <w:bookmarkStart w:id="206" w:name="_Toc531698813"/>
      <w:bookmarkStart w:id="207" w:name="_Toc6318928"/>
      <w:r w:rsidRPr="00AC42CC">
        <w:t xml:space="preserve">Deploying the </w:t>
      </w:r>
      <w:bookmarkEnd w:id="203"/>
      <w:bookmarkEnd w:id="204"/>
      <w:r w:rsidRPr="00AC42CC">
        <w:t>core components</w:t>
      </w:r>
      <w:bookmarkEnd w:id="205"/>
      <w:bookmarkEnd w:id="206"/>
      <w:bookmarkEnd w:id="207"/>
    </w:p>
    <w:p w14:paraId="76E50537" w14:textId="5AF34EF0" w:rsidR="000615E7" w:rsidRDefault="000615E7" w:rsidP="0058095B">
      <w:pPr>
        <w:pStyle w:val="BodyTextMetricHPELight10pt"/>
        <w:rPr>
          <w:rStyle w:val="CodingLanguage"/>
        </w:rPr>
      </w:pPr>
      <w:r>
        <w:t xml:space="preserve">At this point, the system is ready to be deployed. Make sure you are logged on as </w:t>
      </w:r>
      <w:r w:rsidRPr="00E60D8A">
        <w:rPr>
          <w:rStyle w:val="CodingLanguage"/>
        </w:rPr>
        <w:t>root</w:t>
      </w:r>
      <w:r w:rsidR="000A5FCC">
        <w:t xml:space="preserve"> in your A</w:t>
      </w:r>
      <w:r>
        <w:t xml:space="preserve">nsible box and that your current directory is </w:t>
      </w:r>
      <w:r w:rsidRPr="00443B67">
        <w:rPr>
          <w:rStyle w:val="CodingLanguage"/>
        </w:rPr>
        <w:t>/root/Docker-</w:t>
      </w:r>
      <w:r w:rsidR="00B0382D">
        <w:rPr>
          <w:rStyle w:val="CodingLanguage"/>
        </w:rPr>
        <w:t>Synergy</w:t>
      </w:r>
    </w:p>
    <w:p w14:paraId="4B05F63B" w14:textId="77777777" w:rsidR="000615E7" w:rsidRDefault="000615E7" w:rsidP="000615E7">
      <w:pPr>
        <w:pStyle w:val="MISCNote-Ruleabove"/>
      </w:pPr>
      <w:r>
        <w:t>Note</w:t>
      </w:r>
    </w:p>
    <w:p w14:paraId="3EC41AF6" w14:textId="709D69AD" w:rsidR="000615E7" w:rsidRDefault="000615E7" w:rsidP="000615E7">
      <w:pPr>
        <w:pStyle w:val="MISCNote-Rulebelow"/>
      </w:pPr>
      <w:r>
        <w:t xml:space="preserve">As well as configuring your </w:t>
      </w:r>
      <w:r w:rsidRPr="008A22B1">
        <w:rPr>
          <w:rStyle w:val="CodingLanguage"/>
        </w:rPr>
        <w:t>vars</w:t>
      </w:r>
      <w:r>
        <w:t xml:space="preserve"> and </w:t>
      </w:r>
      <w:r w:rsidRPr="008A22B1">
        <w:rPr>
          <w:rStyle w:val="CodingLanguage"/>
        </w:rPr>
        <w:t>vault</w:t>
      </w:r>
      <w:r>
        <w:t xml:space="preserve"> files, you must also provide a </w:t>
      </w:r>
      <w:r w:rsidRPr="008A22B1">
        <w:rPr>
          <w:rStyle w:val="CodingLanguage"/>
        </w:rPr>
        <w:t>backup</w:t>
      </w:r>
      <w:r>
        <w:rPr>
          <w:rStyle w:val="CodingLanguage"/>
        </w:rPr>
        <w:t>s</w:t>
      </w:r>
      <w:r>
        <w:t xml:space="preserve"> configuration file in the </w:t>
      </w:r>
      <w:r w:rsidRPr="008A22B1">
        <w:rPr>
          <w:rStyle w:val="CodingLanguage"/>
        </w:rPr>
        <w:t>group_vars</w:t>
      </w:r>
      <w:r w:rsidR="0083650F">
        <w:rPr>
          <w:rStyle w:val="CodingLanguage"/>
        </w:rPr>
        <w:t>/all</w:t>
      </w:r>
      <w:r>
        <w:t xml:space="preserve"> folder when running </w:t>
      </w:r>
      <w:r w:rsidRPr="008A22B1">
        <w:rPr>
          <w:rStyle w:val="CodingLanguage"/>
        </w:rPr>
        <w:t>site.yml</w:t>
      </w:r>
      <w:r>
        <w:t xml:space="preserve">. An example file is provided in the repository named </w:t>
      </w:r>
      <w:r w:rsidRPr="008A22B1">
        <w:rPr>
          <w:rStyle w:val="CodingLanguage"/>
        </w:rPr>
        <w:t>backup</w:t>
      </w:r>
      <w:r>
        <w:rPr>
          <w:rStyle w:val="CodingLanguage"/>
        </w:rPr>
        <w:t>s</w:t>
      </w:r>
      <w:r w:rsidRPr="008A22B1">
        <w:rPr>
          <w:rStyle w:val="CodingLanguage"/>
        </w:rPr>
        <w:t>.sample</w:t>
      </w:r>
      <w:r>
        <w:t xml:space="preserve">. Rename it to </w:t>
      </w:r>
      <w:r w:rsidRPr="008A22B1">
        <w:rPr>
          <w:rStyle w:val="CodingLanguage"/>
        </w:rPr>
        <w:t>backup</w:t>
      </w:r>
      <w:r>
        <w:rPr>
          <w:rStyle w:val="CodingLanguage"/>
        </w:rPr>
        <w:t>s</w:t>
      </w:r>
      <w:r>
        <w:t xml:space="preserve"> before running the playbooks. Details on how to configure this file are available in the section </w:t>
      </w:r>
      <w:hyperlink w:anchor="_Backup_and_restore_1" w:history="1">
        <w:r w:rsidRPr="00A1335C">
          <w:rPr>
            <w:rStyle w:val="Hyperlink"/>
          </w:rPr>
          <w:t>Backup and restore</w:t>
        </w:r>
      </w:hyperlink>
      <w:r>
        <w:t xml:space="preserve">. </w:t>
      </w:r>
    </w:p>
    <w:p w14:paraId="044B2DEE" w14:textId="77777777" w:rsidR="000615E7" w:rsidRDefault="000615E7" w:rsidP="000615E7">
      <w:pPr>
        <w:pStyle w:val="Heading2"/>
      </w:pPr>
      <w:bookmarkStart w:id="208" w:name="_Provisioning_RHEL_VMs"/>
      <w:bookmarkStart w:id="209" w:name="_Ref531619800"/>
      <w:bookmarkStart w:id="210" w:name="_Toc531698814"/>
      <w:bookmarkStart w:id="211" w:name="_Toc6318929"/>
      <w:bookmarkEnd w:id="208"/>
      <w:r w:rsidRPr="00443B67">
        <w:t>Provisioning RHEL VMs</w:t>
      </w:r>
      <w:bookmarkEnd w:id="209"/>
      <w:bookmarkEnd w:id="210"/>
      <w:bookmarkEnd w:id="211"/>
    </w:p>
    <w:p w14:paraId="532DBFC7" w14:textId="77777777" w:rsidR="000615E7" w:rsidRDefault="000615E7" w:rsidP="0058095B">
      <w:pPr>
        <w:pStyle w:val="BodyTextMetricHPELight10pt"/>
      </w:pPr>
      <w:r w:rsidRPr="00443B67">
        <w:t>The following playbooks are used to provision RHEL VM</w:t>
      </w:r>
      <w:r>
        <w:t>s:</w:t>
      </w:r>
    </w:p>
    <w:p w14:paraId="1D23179A" w14:textId="196E3912" w:rsidR="000615E7" w:rsidRDefault="000615E7" w:rsidP="00883441">
      <w:pPr>
        <w:pStyle w:val="BulletLevel1"/>
      </w:pPr>
      <w:r>
        <w:rPr>
          <w:rStyle w:val="CodingLanguage"/>
        </w:rPr>
        <w:t>playbooks/</w:t>
      </w:r>
      <w:r w:rsidR="00883441" w:rsidRPr="00883441">
        <w:rPr>
          <w:rStyle w:val="CodingLanguage"/>
        </w:rPr>
        <w:t>provision_nodes</w:t>
      </w:r>
      <w:r>
        <w:rPr>
          <w:rStyle w:val="CodingLanguage"/>
        </w:rPr>
        <w:t>.yml</w:t>
      </w:r>
      <w:r>
        <w:t xml:space="preserve"> will create all the necessary virtual machines for the environment from the VM Template defined in the </w:t>
      </w:r>
      <w:r>
        <w:rPr>
          <w:rStyle w:val="CodingLanguage"/>
        </w:rPr>
        <w:t>vm_template</w:t>
      </w:r>
      <w:r>
        <w:t xml:space="preserve"> variable. </w:t>
      </w:r>
      <w:r w:rsidRPr="00E96307">
        <w:t>All Linux VMs are now created in one go, regardless of the number of drives they have. This playbook also has the potential to configure additional network adapters.</w:t>
      </w:r>
      <w:r w:rsidR="00883441">
        <w:t xml:space="preserve"> </w:t>
      </w:r>
      <w:r w:rsidR="00883441" w:rsidRPr="00883441">
        <w:t>Note that this playbook will also provision any Linux or Windows bare metal nodes that are configured in the inventory.</w:t>
      </w:r>
    </w:p>
    <w:p w14:paraId="664D2E68" w14:textId="77777777" w:rsidR="000615E7" w:rsidRDefault="000615E7" w:rsidP="000615E7">
      <w:pPr>
        <w:pStyle w:val="BulletLevel1"/>
      </w:pPr>
      <w:r>
        <w:rPr>
          <w:rStyle w:val="CodingLanguage"/>
        </w:rPr>
        <w:t>playbooks/config_networking.yml</w:t>
      </w:r>
      <w:r>
        <w:t xml:space="preserve"> will configure the network settings in all the virtual machines.</w:t>
      </w:r>
    </w:p>
    <w:p w14:paraId="39FA4637" w14:textId="77777777" w:rsidR="000615E7" w:rsidRDefault="000615E7" w:rsidP="000615E7">
      <w:pPr>
        <w:pStyle w:val="BulletLevel1"/>
      </w:pPr>
      <w:r w:rsidRPr="00D93702">
        <w:rPr>
          <w:rStyle w:val="CodingLanguage"/>
        </w:rPr>
        <w:t>playbooks/resize_syspart.yml</w:t>
      </w:r>
      <w:r w:rsidRPr="00E96307">
        <w:t xml:space="preserve"> resizes the logical volume that holds the </w:t>
      </w:r>
      <w:r w:rsidRPr="00D93702">
        <w:rPr>
          <w:rStyle w:val="CodingLanguage"/>
        </w:rPr>
        <w:t>/</w:t>
      </w:r>
      <w:r w:rsidRPr="00E96307">
        <w:t xml:space="preserve"> partition of the Linux VMs to use all the space available on the drive.</w:t>
      </w:r>
      <w:r>
        <w:t xml:space="preserve"> </w:t>
      </w:r>
    </w:p>
    <w:p w14:paraId="51647E2D" w14:textId="4E3D330C" w:rsidR="000615E7" w:rsidRDefault="000615E7" w:rsidP="000615E7">
      <w:pPr>
        <w:pStyle w:val="BulletLevel1"/>
      </w:pPr>
      <w:r>
        <w:rPr>
          <w:rStyle w:val="CodingLanguage"/>
        </w:rPr>
        <w:t>playbooks/config_subscription.yml</w:t>
      </w:r>
      <w:r>
        <w:t xml:space="preserve"> registers and subscribes all virtual machines to the Red Hat Customer Portal. </w:t>
      </w:r>
    </w:p>
    <w:p w14:paraId="17496828" w14:textId="36622ADD" w:rsidR="000615E7" w:rsidRDefault="000615E7" w:rsidP="000615E7">
      <w:pPr>
        <w:pStyle w:val="BulletLevel1LastBeforeBodycopy"/>
      </w:pPr>
      <w:r>
        <w:rPr>
          <w:rStyle w:val="CodingLanguage"/>
        </w:rPr>
        <w:t>playbooks/config_ntp.yml</w:t>
      </w:r>
      <w:r>
        <w:t xml:space="preserve"> configures the </w:t>
      </w:r>
      <w:r>
        <w:rPr>
          <w:rStyle w:val="BoldEmpha"/>
        </w:rPr>
        <w:t>chrony</w:t>
      </w:r>
      <w:r>
        <w:t xml:space="preserve"> client package in all virtual machines in order to have a synchronized clock across the environment. It will use the list of servers specified in the </w:t>
      </w:r>
      <w:r>
        <w:rPr>
          <w:rStyle w:val="CodingLanguage"/>
        </w:rPr>
        <w:t>ntp_servers</w:t>
      </w:r>
      <w:r>
        <w:t xml:space="preserve"> variable in the file </w:t>
      </w:r>
      <w:r w:rsidR="00B0382D">
        <w:rPr>
          <w:rStyle w:val="CodingLanguage"/>
        </w:rPr>
        <w:t>groups_vars/all/vars</w:t>
      </w:r>
      <w:r>
        <w:t>.</w:t>
      </w:r>
    </w:p>
    <w:p w14:paraId="762D77E8" w14:textId="77777777" w:rsidR="000615E7" w:rsidRDefault="000615E7" w:rsidP="000615E7">
      <w:pPr>
        <w:pStyle w:val="Heading2"/>
      </w:pPr>
      <w:bookmarkStart w:id="212" w:name="_Ref531619807"/>
      <w:bookmarkStart w:id="213" w:name="_Ref531619809"/>
      <w:bookmarkStart w:id="214" w:name="_Toc531698815"/>
      <w:bookmarkStart w:id="215" w:name="_Toc6318930"/>
      <w:r w:rsidRPr="00443B67">
        <w:t>Provisioning load balancers for UCP and DTR</w:t>
      </w:r>
      <w:bookmarkEnd w:id="212"/>
      <w:bookmarkEnd w:id="213"/>
      <w:bookmarkEnd w:id="214"/>
      <w:bookmarkEnd w:id="215"/>
    </w:p>
    <w:p w14:paraId="495DF405" w14:textId="77777777" w:rsidR="000615E7" w:rsidRDefault="000615E7" w:rsidP="0058095B">
      <w:pPr>
        <w:pStyle w:val="BodyTextMetricHPELight10pt"/>
      </w:pPr>
      <w:r w:rsidRPr="00443B67">
        <w:t xml:space="preserve">The playbook </w:t>
      </w:r>
      <w:r w:rsidRPr="00443B67">
        <w:rPr>
          <w:rStyle w:val="CodingLanguage"/>
        </w:rPr>
        <w:t>playbooks/loadbalancer.yml</w:t>
      </w:r>
      <w:r w:rsidRPr="00443B67">
        <w:t xml:space="preserve"> is used to deploy load balancers in an </w:t>
      </w:r>
      <w:r w:rsidRPr="00443B67">
        <w:rPr>
          <w:rStyle w:val="CodingLanguage"/>
        </w:rPr>
        <w:t>active-active</w:t>
      </w:r>
      <w:r w:rsidRPr="00443B67">
        <w:t xml:space="preserve"> configuration to provide highly-available access to UCP and DTR.</w:t>
      </w:r>
    </w:p>
    <w:p w14:paraId="34673DA8" w14:textId="77777777" w:rsidR="000615E7" w:rsidRDefault="000615E7" w:rsidP="0058095B">
      <w:pPr>
        <w:pStyle w:val="BodyTextMetricHPELight10pt"/>
      </w:pPr>
      <w:r w:rsidRPr="00443B67">
        <w:lastRenderedPageBreak/>
        <w:t>At least two nodes are specified in the [</w:t>
      </w:r>
      <w:r w:rsidRPr="00443B67">
        <w:rPr>
          <w:rStyle w:val="CodingLanguage"/>
        </w:rPr>
        <w:t>loadbalancer</w:t>
      </w:r>
      <w:r w:rsidRPr="00443B67">
        <w:t xml:space="preserve">] group in the inventory, along with group variables defining CPU and RAM requirements. These nodes run </w:t>
      </w:r>
      <w:r w:rsidRPr="00443B67">
        <w:rPr>
          <w:rStyle w:val="CodingLanguage"/>
        </w:rPr>
        <w:t>keepalived</w:t>
      </w:r>
      <w:r w:rsidRPr="00443B67">
        <w:t xml:space="preserve"> and </w:t>
      </w:r>
      <w:r w:rsidRPr="00443B67">
        <w:rPr>
          <w:rStyle w:val="CodingLanguage"/>
        </w:rPr>
        <w:t>HAproxy</w:t>
      </w:r>
      <w:r w:rsidRPr="00443B67">
        <w:t>.</w:t>
      </w:r>
    </w:p>
    <w:p w14:paraId="77B527B3" w14:textId="77777777" w:rsidR="000615E7" w:rsidRPr="0086120A" w:rsidRDefault="000615E7" w:rsidP="0058095B">
      <w:pPr>
        <w:pStyle w:val="BodyTextMetricHPELight10pt"/>
        <w:rPr>
          <w:rStyle w:val="CodingLanguage"/>
        </w:rPr>
      </w:pPr>
      <w:r w:rsidRPr="0086120A">
        <w:rPr>
          <w:rStyle w:val="CodingLanguage"/>
        </w:rPr>
        <w:t>[loadbalancer]</w:t>
      </w:r>
      <w:r w:rsidRPr="0086120A">
        <w:rPr>
          <w:rStyle w:val="CodingLanguage"/>
        </w:rPr>
        <w:br/>
        <w:t>hpe-lb1 ip_addr='10.10.174.248/22' esxi_host='simply04.am2.cloudra.local' ucp=true</w:t>
      </w:r>
      <w:r w:rsidRPr="0086120A">
        <w:rPr>
          <w:rStyle w:val="CodingLanguage"/>
        </w:rPr>
        <w:br/>
        <w:t>hpe-lb2 ip_addr='10.10.174.249/22' esxi_host='simply05.am2.cloudra.local' dtr=true</w:t>
      </w:r>
      <w:r w:rsidRPr="0086120A">
        <w:rPr>
          <w:rStyle w:val="CodingLanguage"/>
        </w:rPr>
        <w:br/>
      </w:r>
      <w:r w:rsidRPr="0086120A">
        <w:rPr>
          <w:rStyle w:val="CodingLanguage"/>
        </w:rPr>
        <w:br/>
        <w:t>[loadbalancer:vars]</w:t>
      </w:r>
      <w:r w:rsidRPr="0086120A">
        <w:rPr>
          <w:rStyle w:val="CodingLanguage"/>
        </w:rPr>
        <w:br/>
        <w:t>cpus='2'</w:t>
      </w:r>
      <w:r w:rsidRPr="0086120A">
        <w:rPr>
          <w:rStyle w:val="CodingLanguage"/>
        </w:rPr>
        <w:br/>
        <w:t>ram='4096'</w:t>
      </w:r>
      <w:r w:rsidRPr="0086120A">
        <w:rPr>
          <w:rStyle w:val="CodingLanguage"/>
        </w:rPr>
        <w:br/>
        <w:t>node_policy='hpe-bronze'</w:t>
      </w:r>
    </w:p>
    <w:p w14:paraId="7BC0FDC7" w14:textId="77777777" w:rsidR="000615E7" w:rsidRDefault="000615E7" w:rsidP="0058095B">
      <w:pPr>
        <w:pStyle w:val="BodyTextMetricHPELight10pt"/>
      </w:pPr>
      <w:r w:rsidRPr="008430A6">
        <w:t xml:space="preserve">The virtual IP for UCP will be handled by </w:t>
      </w:r>
      <w:r w:rsidRPr="008430A6">
        <w:rPr>
          <w:rStyle w:val="CodingLanguage"/>
        </w:rPr>
        <w:t>hpe-lb1</w:t>
      </w:r>
      <w:r w:rsidRPr="008430A6">
        <w:t xml:space="preserve"> by default, which will split the traffic across the three UCP VMs </w:t>
      </w:r>
      <w:r w:rsidRPr="008430A6">
        <w:rPr>
          <w:rStyle w:val="CodingLanguage"/>
        </w:rPr>
        <w:t>hpe-ucp01</w:t>
      </w:r>
      <w:r w:rsidRPr="008430A6">
        <w:t xml:space="preserve">, </w:t>
      </w:r>
      <w:r w:rsidRPr="008430A6">
        <w:rPr>
          <w:rStyle w:val="CodingLanguage"/>
        </w:rPr>
        <w:t>hpe-ucp02</w:t>
      </w:r>
      <w:r w:rsidRPr="008430A6">
        <w:t xml:space="preserve"> and </w:t>
      </w:r>
      <w:r w:rsidRPr="008430A6">
        <w:rPr>
          <w:rStyle w:val="CodingLanguage"/>
        </w:rPr>
        <w:t>hpe-ucp03</w:t>
      </w:r>
      <w:r w:rsidRPr="008430A6">
        <w:t xml:space="preserve">. In the case of a failure of </w:t>
      </w:r>
      <w:r w:rsidRPr="008430A6">
        <w:rPr>
          <w:rStyle w:val="CodingLanguage"/>
        </w:rPr>
        <w:t>hpe-lb1</w:t>
      </w:r>
      <w:r w:rsidRPr="008430A6">
        <w:t xml:space="preserve">, the virtual IP for UCP will automatically move to the second load balancer node </w:t>
      </w:r>
      <w:r w:rsidRPr="008430A6">
        <w:rPr>
          <w:rStyle w:val="CodingLanguage"/>
        </w:rPr>
        <w:t>hpe-lb2</w:t>
      </w:r>
      <w:r w:rsidRPr="008430A6">
        <w:t xml:space="preserve"> which will again distribute the traffic to the UCP VMs.</w:t>
      </w:r>
    </w:p>
    <w:p w14:paraId="35D4AFF5" w14:textId="77777777" w:rsidR="000615E7" w:rsidRDefault="000615E7" w:rsidP="0058095B">
      <w:pPr>
        <w:pStyle w:val="BodyTextMetricHPELight10pt"/>
      </w:pPr>
      <w:r w:rsidRPr="008430A6">
        <w:t xml:space="preserve">Similarly, the virtual IP for DTR will be handled by default by the load balancer </w:t>
      </w:r>
      <w:r w:rsidRPr="008430A6">
        <w:rPr>
          <w:rStyle w:val="CodingLanguage"/>
        </w:rPr>
        <w:t>hpe-lb2</w:t>
      </w:r>
      <w:r w:rsidRPr="008430A6">
        <w:t xml:space="preserve">, splitting the traffic across the three DTR VMs </w:t>
      </w:r>
      <w:r w:rsidRPr="008430A6">
        <w:rPr>
          <w:rStyle w:val="CodingLanguage"/>
        </w:rPr>
        <w:t>hpe-dtr01</w:t>
      </w:r>
      <w:r w:rsidRPr="008430A6">
        <w:t xml:space="preserve">, </w:t>
      </w:r>
      <w:r w:rsidRPr="008430A6">
        <w:rPr>
          <w:rStyle w:val="CodingLanguage"/>
        </w:rPr>
        <w:t>hpe-dtr02</w:t>
      </w:r>
      <w:r w:rsidRPr="008430A6">
        <w:t xml:space="preserve"> and </w:t>
      </w:r>
      <w:r w:rsidRPr="008430A6">
        <w:rPr>
          <w:rStyle w:val="CodingLanguage"/>
        </w:rPr>
        <w:t>hpe-dtr03</w:t>
      </w:r>
      <w:r w:rsidRPr="008430A6">
        <w:t xml:space="preserve">. In the case of a failure of </w:t>
      </w:r>
      <w:r w:rsidRPr="008430A6">
        <w:rPr>
          <w:rStyle w:val="CodingLanguage"/>
        </w:rPr>
        <w:t>hpe-lb2</w:t>
      </w:r>
      <w:r w:rsidRPr="008430A6">
        <w:t xml:space="preserve">, the virtual IP for DTR will automatically move to the first load balancer node </w:t>
      </w:r>
      <w:r w:rsidRPr="008430A6">
        <w:rPr>
          <w:rStyle w:val="CodingLanguage"/>
        </w:rPr>
        <w:t>hpe-lb1</w:t>
      </w:r>
      <w:r w:rsidRPr="008430A6">
        <w:t xml:space="preserve"> which will again distribute the traffic to the DTR VMs.</w:t>
      </w:r>
    </w:p>
    <w:p w14:paraId="3B6F1CCD" w14:textId="4FFA2BAD" w:rsidR="000615E7" w:rsidRDefault="000615E7" w:rsidP="0058095B">
      <w:pPr>
        <w:pStyle w:val="BodyTextMetricHPELight10pt"/>
      </w:pPr>
      <w:r w:rsidRPr="008430A6">
        <w:t xml:space="preserve">To configure the virtual IPs for UCP and DTR, you need to add a </w:t>
      </w:r>
      <w:r w:rsidRPr="00C016C5">
        <w:rPr>
          <w:rStyle w:val="CodingLanguage"/>
        </w:rPr>
        <w:t>loadbalancers</w:t>
      </w:r>
      <w:r w:rsidRPr="008430A6">
        <w:t xml:space="preserve"> dictionary to your </w:t>
      </w:r>
      <w:r w:rsidR="00B0382D">
        <w:rPr>
          <w:rStyle w:val="CodingLanguage"/>
        </w:rPr>
        <w:t>groups_vars/all/vars</w:t>
      </w:r>
      <w:r w:rsidRPr="008430A6">
        <w:t xml:space="preserve"> file as shown in the excerpt below:</w:t>
      </w:r>
    </w:p>
    <w:p w14:paraId="30B0B34C" w14:textId="77777777" w:rsidR="000615E7" w:rsidRPr="008430A6" w:rsidRDefault="000615E7" w:rsidP="0058095B">
      <w:pPr>
        <w:pStyle w:val="BodyTextMetricHPELight10pt"/>
        <w:rPr>
          <w:rStyle w:val="CodingLanguage"/>
        </w:rPr>
      </w:pPr>
      <w:r w:rsidRPr="008430A6">
        <w:rPr>
          <w:rStyle w:val="CodingLanguage"/>
        </w:rPr>
        <w:t>loadbalancers:</w:t>
      </w:r>
      <w:r w:rsidRPr="008430A6">
        <w:rPr>
          <w:rStyle w:val="CodingLanguage"/>
        </w:rPr>
        <w:br/>
        <w:t xml:space="preserve">  ucp:</w:t>
      </w:r>
      <w:r w:rsidRPr="008430A6">
        <w:rPr>
          <w:rStyle w:val="CodingLanguage"/>
        </w:rPr>
        <w:br/>
        <w:t xml:space="preserve">    public_interface: 'ens192'</w:t>
      </w:r>
      <w:r w:rsidRPr="008430A6">
        <w:rPr>
          <w:rStyle w:val="CodingLanguage"/>
        </w:rPr>
        <w:br/>
        <w:t xml:space="preserve">    public_vip: '10.60.59.251'</w:t>
      </w:r>
      <w:r w:rsidRPr="008430A6">
        <w:rPr>
          <w:rStyle w:val="CodingLanguage"/>
        </w:rPr>
        <w:br/>
        <w:t xml:space="preserve">    public_fqdn: hpe-ucpvip.cloudra.local</w:t>
      </w:r>
      <w:r w:rsidRPr="008430A6">
        <w:rPr>
          <w:rStyle w:val="CodingLanguage"/>
        </w:rPr>
        <w:br/>
        <w:t xml:space="preserve">    virtual_router_id: 54</w:t>
      </w:r>
      <w:r w:rsidRPr="008430A6">
        <w:rPr>
          <w:rStyle w:val="CodingLanguage"/>
        </w:rPr>
        <w:br/>
        <w:t xml:space="preserve">  dtr:</w:t>
      </w:r>
      <w:r w:rsidRPr="008430A6">
        <w:rPr>
          <w:rStyle w:val="CodingLanguage"/>
        </w:rPr>
        <w:br/>
        <w:t xml:space="preserve">    public_interface: 'ens192'</w:t>
      </w:r>
      <w:r w:rsidRPr="008430A6">
        <w:rPr>
          <w:rStyle w:val="CodingLanguage"/>
        </w:rPr>
        <w:br/>
        <w:t xml:space="preserve">    public_vip: '10.60.59.252'</w:t>
      </w:r>
      <w:r w:rsidRPr="008430A6">
        <w:rPr>
          <w:rStyle w:val="CodingLanguage"/>
        </w:rPr>
        <w:br/>
        <w:t xml:space="preserve">    public_fqdn: hpe-dtrvip.cloudra.local</w:t>
      </w:r>
      <w:r w:rsidRPr="008430A6">
        <w:rPr>
          <w:rStyle w:val="CodingLanguage"/>
        </w:rPr>
        <w:br/>
        <w:t xml:space="preserve">    virtual_router_id: 55</w:t>
      </w:r>
    </w:p>
    <w:p w14:paraId="05DB47C0" w14:textId="77777777" w:rsidR="000615E7" w:rsidRDefault="000615E7" w:rsidP="000615E7">
      <w:pPr>
        <w:pStyle w:val="MISCNote-Ruleabove"/>
      </w:pPr>
      <w:r>
        <w:t>Warning</w:t>
      </w:r>
    </w:p>
    <w:p w14:paraId="485C3BC2" w14:textId="77777777" w:rsidR="000615E7" w:rsidRDefault="000615E7" w:rsidP="000615E7">
      <w:pPr>
        <w:pStyle w:val="MISCNote-Rulebelow"/>
      </w:pPr>
      <w:r w:rsidRPr="008430A6">
        <w:t xml:space="preserve">If you re-run </w:t>
      </w:r>
      <w:r w:rsidRPr="008430A6">
        <w:rPr>
          <w:rStyle w:val="CodingLanguage"/>
        </w:rPr>
        <w:t>playbooks/loadbalancer.yml</w:t>
      </w:r>
      <w:r w:rsidRPr="008430A6">
        <w:t xml:space="preserve"> after a configuration change, you may need to subsequently run </w:t>
      </w:r>
      <w:r w:rsidRPr="008430A6">
        <w:rPr>
          <w:rStyle w:val="CodingLanguage"/>
        </w:rPr>
        <w:t>playbooks/reconfigure_dtr.yml</w:t>
      </w:r>
      <w:r w:rsidRPr="008430A6">
        <w:t xml:space="preserve"> as the latter playbook configures the virtual IP address for accessing the UCP Single-Sign-On (SSO) page. If there is no virtual IP or FQDN defined for UCP in the variables file, the playbook will choose the address of the first UCP node in the [</w:t>
      </w:r>
      <w:r w:rsidRPr="008430A6">
        <w:rPr>
          <w:rStyle w:val="CodingLanguage"/>
        </w:rPr>
        <w:t>ucp</w:t>
      </w:r>
      <w:r w:rsidRPr="008430A6">
        <w:t>] group. This scenario introduces a single point of failure and should be avoided.</w:t>
      </w:r>
    </w:p>
    <w:p w14:paraId="156D655C" w14:textId="77777777" w:rsidR="000615E7" w:rsidRDefault="000615E7" w:rsidP="000615E7">
      <w:pPr>
        <w:pStyle w:val="MISCNote-Ruleabove"/>
      </w:pPr>
      <w:r>
        <w:t>Note</w:t>
      </w:r>
    </w:p>
    <w:p w14:paraId="20D632C5" w14:textId="77777777" w:rsidR="000615E7" w:rsidRDefault="000615E7" w:rsidP="000615E7">
      <w:pPr>
        <w:pStyle w:val="MISCNote-Rulebelow"/>
      </w:pPr>
      <w:r w:rsidRPr="008430A6">
        <w:t xml:space="preserve">By default, the playbook supports ports </w:t>
      </w:r>
      <w:r>
        <w:rPr>
          <w:rStyle w:val="CodingLanguage"/>
        </w:rPr>
        <w:t>44</w:t>
      </w:r>
      <w:r w:rsidRPr="008430A6">
        <w:rPr>
          <w:rStyle w:val="CodingLanguage"/>
        </w:rPr>
        <w:t>3</w:t>
      </w:r>
      <w:r w:rsidRPr="008430A6">
        <w:t xml:space="preserve"> and </w:t>
      </w:r>
      <w:r w:rsidRPr="008430A6">
        <w:rPr>
          <w:rStyle w:val="CodingLanguage"/>
        </w:rPr>
        <w:t>6443</w:t>
      </w:r>
      <w:r w:rsidRPr="008430A6">
        <w:t xml:space="preserve"> for UCP and port </w:t>
      </w:r>
      <w:r w:rsidRPr="008430A6">
        <w:rPr>
          <w:rStyle w:val="CodingLanguage"/>
        </w:rPr>
        <w:t>433</w:t>
      </w:r>
      <w:r w:rsidRPr="008430A6">
        <w:t xml:space="preserve"> for DTR. If you deploy Prometheus and Grafana on Docker Swarm, the Grafana port </w:t>
      </w:r>
      <w:r w:rsidRPr="008430A6">
        <w:rPr>
          <w:rStyle w:val="CodingLanguage"/>
        </w:rPr>
        <w:t>3000</w:t>
      </w:r>
      <w:r w:rsidRPr="008430A6">
        <w:t xml:space="preserve"> will be handled as well.</w:t>
      </w:r>
      <w:r>
        <w:t xml:space="preserve"> </w:t>
      </w:r>
    </w:p>
    <w:p w14:paraId="546679D2" w14:textId="77777777" w:rsidR="000615E7" w:rsidRDefault="000615E7" w:rsidP="000615E7">
      <w:pPr>
        <w:pStyle w:val="MISCNote-Ruleabove"/>
      </w:pPr>
      <w:r>
        <w:t>Note</w:t>
      </w:r>
    </w:p>
    <w:p w14:paraId="7A5C475A" w14:textId="31645192" w:rsidR="000615E7" w:rsidRDefault="000615E7" w:rsidP="000615E7">
      <w:pPr>
        <w:pStyle w:val="MISCNote-Rulebelow"/>
      </w:pPr>
      <w:r w:rsidRPr="008430A6">
        <w:t xml:space="preserve">The playbook </w:t>
      </w:r>
      <w:r w:rsidRPr="008430A6">
        <w:rPr>
          <w:rStyle w:val="CodingLanguage"/>
        </w:rPr>
        <w:t>playbooks/loadbalancer.yml</w:t>
      </w:r>
      <w:r w:rsidRPr="008430A6">
        <w:t xml:space="preserve"> can be used to create one or more load balancers for applications running on your worker nodes. However, it is impossible for the playbooks to know what ports to support, so manual configuration of HAproxy and </w:t>
      </w:r>
      <w:r w:rsidRPr="008430A6">
        <w:rPr>
          <w:rStyle w:val="CodingLanguage"/>
        </w:rPr>
        <w:t>keepalived</w:t>
      </w:r>
      <w:r w:rsidRPr="008430A6">
        <w:t xml:space="preserve"> may be required. By default, the playbooks support ports </w:t>
      </w:r>
      <w:r w:rsidRPr="008430A6">
        <w:rPr>
          <w:rStyle w:val="CodingLanguage"/>
        </w:rPr>
        <w:t>80</w:t>
      </w:r>
      <w:r w:rsidRPr="008430A6">
        <w:t xml:space="preserve"> and </w:t>
      </w:r>
      <w:r>
        <w:rPr>
          <w:rStyle w:val="CodingLanguage"/>
        </w:rPr>
        <w:t>44</w:t>
      </w:r>
      <w:r w:rsidRPr="008430A6">
        <w:rPr>
          <w:rStyle w:val="CodingLanguage"/>
        </w:rPr>
        <w:t>3</w:t>
      </w:r>
      <w:r w:rsidRPr="008430A6">
        <w:t xml:space="preserve"> for worker nodes</w:t>
      </w:r>
      <w:r w:rsidR="0014084A">
        <w:t>.</w:t>
      </w:r>
      <w:r>
        <w:t xml:space="preserve"> </w:t>
      </w:r>
    </w:p>
    <w:p w14:paraId="412A2E46" w14:textId="77777777" w:rsidR="000615E7" w:rsidRDefault="000615E7" w:rsidP="000615E7">
      <w:pPr>
        <w:pStyle w:val="Heading3"/>
      </w:pPr>
      <w:r w:rsidRPr="008430A6">
        <w:lastRenderedPageBreak/>
        <w:t>Legacy stand-alone load balancers</w:t>
      </w:r>
    </w:p>
    <w:p w14:paraId="0A3E0089" w14:textId="77777777" w:rsidR="000615E7" w:rsidRPr="008430A6" w:rsidRDefault="000615E7" w:rsidP="0058095B">
      <w:pPr>
        <w:pStyle w:val="BodyTextMetricHPELight10pt"/>
      </w:pPr>
      <w:r w:rsidRPr="008430A6">
        <w:t xml:space="preserve">The playbook </w:t>
      </w:r>
      <w:r w:rsidRPr="008430A6">
        <w:rPr>
          <w:rStyle w:val="CodingLanguage"/>
        </w:rPr>
        <w:t>playbooks/install_haproxy.yml</w:t>
      </w:r>
      <w:r w:rsidRPr="008430A6">
        <w:t xml:space="preserve"> is used to deploy three separate load balancers, for the UCP, DTR and worker nodes. It is recommended that you use the HAproxy</w:t>
      </w:r>
      <w:r>
        <w:t xml:space="preserve"> and </w:t>
      </w:r>
      <w:r w:rsidRPr="008430A6">
        <w:rPr>
          <w:rStyle w:val="CodingLanguage"/>
        </w:rPr>
        <w:t>keepalived</w:t>
      </w:r>
      <w:r w:rsidRPr="008430A6">
        <w:t xml:space="preserve"> solution documented above instead of this option.</w:t>
      </w:r>
    </w:p>
    <w:p w14:paraId="07A737BA" w14:textId="77777777" w:rsidR="000615E7" w:rsidRDefault="000615E7" w:rsidP="000615E7">
      <w:pPr>
        <w:pStyle w:val="Heading3"/>
      </w:pPr>
      <w:r w:rsidRPr="008430A6">
        <w:t>Deploying without load balancers</w:t>
      </w:r>
    </w:p>
    <w:p w14:paraId="351197A3" w14:textId="77777777" w:rsidR="000615E7" w:rsidRDefault="000615E7" w:rsidP="0058095B">
      <w:pPr>
        <w:pStyle w:val="BodyTextMetricHPELight10pt"/>
      </w:pPr>
      <w:r w:rsidRPr="008430A6">
        <w:t xml:space="preserve">If you do not want to deploy load balancers when running </w:t>
      </w:r>
      <w:r w:rsidRPr="008430A6">
        <w:rPr>
          <w:rStyle w:val="CodingLanguage"/>
        </w:rPr>
        <w:t>site.yml</w:t>
      </w:r>
      <w:r w:rsidRPr="008430A6">
        <w:t>, you should comment out any declarations in the inventory and variables files. This includes any legacy stand-alone load balancers.</w:t>
      </w:r>
    </w:p>
    <w:p w14:paraId="7EF32379" w14:textId="77777777" w:rsidR="000615E7" w:rsidRDefault="000615E7" w:rsidP="000615E7">
      <w:pPr>
        <w:pStyle w:val="Heading3"/>
      </w:pPr>
      <w:r w:rsidRPr="008430A6">
        <w:t>Deploying with your own load balancers</w:t>
      </w:r>
    </w:p>
    <w:p w14:paraId="50A4E24D" w14:textId="4BB4E3A5" w:rsidR="000615E7" w:rsidRDefault="000615E7" w:rsidP="0058095B">
      <w:pPr>
        <w:pStyle w:val="BodyTextMetricHPELight10pt"/>
      </w:pPr>
      <w:r w:rsidRPr="008430A6">
        <w:t xml:space="preserve">If you are using external load balancers for UCP and DTR, you can configure UCP and DTR to use these external load balancers by specifying FQDNs in the loadbalancers dictionary in </w:t>
      </w:r>
      <w:r w:rsidR="00B0382D">
        <w:rPr>
          <w:rStyle w:val="CodingLanguage"/>
        </w:rPr>
        <w:t>groups_vars/all/vars</w:t>
      </w:r>
      <w:r w:rsidRPr="008430A6">
        <w:t>:</w:t>
      </w:r>
    </w:p>
    <w:p w14:paraId="608A7BDD" w14:textId="77777777" w:rsidR="000615E7" w:rsidRPr="008430A6" w:rsidRDefault="000615E7" w:rsidP="0058095B">
      <w:pPr>
        <w:pStyle w:val="BodyTextMetricHPELight10pt"/>
        <w:rPr>
          <w:rStyle w:val="CodingLanguage"/>
        </w:rPr>
      </w:pPr>
      <w:r w:rsidRPr="008430A6">
        <w:rPr>
          <w:rStyle w:val="CodingLanguage"/>
        </w:rPr>
        <w:t>loadbalancers:</w:t>
      </w:r>
      <w:r w:rsidRPr="008430A6">
        <w:rPr>
          <w:rStyle w:val="CodingLanguage"/>
        </w:rPr>
        <w:br/>
        <w:t xml:space="preserve">  ucp:</w:t>
      </w:r>
      <w:r w:rsidRPr="008430A6">
        <w:rPr>
          <w:rStyle w:val="CodingLanguage"/>
        </w:rPr>
        <w:br/>
        <w:t xml:space="preserve">    public_fqdn: external-ucpvip.am2.cloudra.local</w:t>
      </w:r>
      <w:r w:rsidRPr="008430A6">
        <w:rPr>
          <w:rStyle w:val="CodingLanguage"/>
        </w:rPr>
        <w:br/>
        <w:t xml:space="preserve">  dtr:</w:t>
      </w:r>
      <w:r w:rsidRPr="008430A6">
        <w:rPr>
          <w:rStyle w:val="CodingLanguage"/>
        </w:rPr>
        <w:br/>
        <w:t xml:space="preserve">    public_fqdn: external-dtrvip.am2.cloudra.local</w:t>
      </w:r>
      <w:r>
        <w:rPr>
          <w:rStyle w:val="CodingLanguage"/>
        </w:rPr>
        <w:br/>
      </w:r>
    </w:p>
    <w:p w14:paraId="3BBEA999" w14:textId="77777777" w:rsidR="000615E7" w:rsidRDefault="000615E7" w:rsidP="000615E7">
      <w:pPr>
        <w:pStyle w:val="Heading2"/>
      </w:pPr>
      <w:bookmarkStart w:id="216" w:name="_Ref531619820"/>
      <w:bookmarkStart w:id="217" w:name="_Toc531698816"/>
      <w:bookmarkStart w:id="218" w:name="_Toc6318931"/>
      <w:r w:rsidRPr="008430A6">
        <w:t>Installing Docker UCP and DTR on RHEL VMs</w:t>
      </w:r>
      <w:bookmarkEnd w:id="216"/>
      <w:bookmarkEnd w:id="217"/>
      <w:bookmarkEnd w:id="218"/>
    </w:p>
    <w:p w14:paraId="1C7D2408" w14:textId="77777777" w:rsidR="000615E7" w:rsidRDefault="000615E7" w:rsidP="0058095B">
      <w:pPr>
        <w:pStyle w:val="BodyTextMetricHPELight10pt"/>
      </w:pPr>
      <w:r w:rsidRPr="0086120A">
        <w:t>The following playbooks are used to install Docker UCP and DTR on RHEL VMs.</w:t>
      </w:r>
    </w:p>
    <w:p w14:paraId="07DC0B65" w14:textId="6460366A" w:rsidR="000615E7" w:rsidRPr="0086120A" w:rsidRDefault="000615E7" w:rsidP="0014084A">
      <w:pPr>
        <w:pStyle w:val="BulletLevel1"/>
        <w:rPr>
          <w:rStyle w:val="CodingLanguage"/>
        </w:rPr>
      </w:pPr>
      <w:r w:rsidRPr="0086120A">
        <w:rPr>
          <w:rStyle w:val="CodingLanguage"/>
        </w:rPr>
        <w:t xml:space="preserve">playbooks/config_storage_driver.yml </w:t>
      </w:r>
      <w:r w:rsidR="0014084A" w:rsidRPr="0014084A">
        <w:t xml:space="preserve">prepares drives for local Docker volumes and container images. It also configures Docker with either the </w:t>
      </w:r>
      <w:r w:rsidR="0014084A" w:rsidRPr="0014084A">
        <w:rPr>
          <w:rStyle w:val="CodingLanguage"/>
        </w:rPr>
        <w:t>overlay2</w:t>
      </w:r>
      <w:r w:rsidR="0014084A" w:rsidRPr="0014084A">
        <w:t xml:space="preserve"> storage driver (the default) or the </w:t>
      </w:r>
      <w:r w:rsidR="0014084A" w:rsidRPr="0014084A">
        <w:rPr>
          <w:rStyle w:val="CodingLanguage"/>
        </w:rPr>
        <w:t>devicemapper</w:t>
      </w:r>
      <w:r w:rsidR="0014084A" w:rsidRPr="0014084A">
        <w:t xml:space="preserve"> storage driver, depending on the value of the </w:t>
      </w:r>
      <w:r w:rsidR="0014084A" w:rsidRPr="0014084A">
        <w:rPr>
          <w:rStyle w:val="CodingLanguage"/>
        </w:rPr>
        <w:t>docker_storage_driver</w:t>
      </w:r>
      <w:r w:rsidR="0014084A" w:rsidRPr="0014084A">
        <w:t xml:space="preserve"> variable in </w:t>
      </w:r>
      <w:r w:rsidR="00B0382D">
        <w:rPr>
          <w:rStyle w:val="CodingLanguage"/>
        </w:rPr>
        <w:t>groups_vars/all/vars</w:t>
      </w:r>
      <w:r w:rsidR="0014084A" w:rsidRPr="0014084A">
        <w:t xml:space="preserve">. This playbook was previously called </w:t>
      </w:r>
      <w:r w:rsidR="0014084A" w:rsidRPr="0014084A">
        <w:rPr>
          <w:rStyle w:val="CodingLanguage"/>
        </w:rPr>
        <w:t>playbooks/config_docker_lvs.yml</w:t>
      </w:r>
      <w:r w:rsidR="0014084A" w:rsidRPr="0014084A">
        <w:t xml:space="preserve"> in earlier releases of the solution.</w:t>
      </w:r>
    </w:p>
    <w:p w14:paraId="1FADD5EB" w14:textId="77777777" w:rsidR="000615E7" w:rsidRDefault="000615E7" w:rsidP="000615E7">
      <w:pPr>
        <w:pStyle w:val="BulletLevel1"/>
      </w:pPr>
      <w:r>
        <w:rPr>
          <w:rStyle w:val="CodingLanguage"/>
        </w:rPr>
        <w:t>playbooks/install_docker.yml</w:t>
      </w:r>
      <w:r>
        <w:t xml:space="preserve"> installs Docker along with all of its dependencies.</w:t>
      </w:r>
    </w:p>
    <w:p w14:paraId="6AF462FF" w14:textId="77777777" w:rsidR="000615E7" w:rsidRDefault="000615E7" w:rsidP="000615E7">
      <w:pPr>
        <w:pStyle w:val="BulletLevel1"/>
      </w:pPr>
      <w:r>
        <w:rPr>
          <w:rStyle w:val="CodingLanguage"/>
        </w:rPr>
        <w:t>playbooks/install_rsyslog.yml</w:t>
      </w:r>
      <w:r>
        <w:t xml:space="preserve"> installs and configures </w:t>
      </w:r>
      <w:r>
        <w:rPr>
          <w:rStyle w:val="BoldEmpha"/>
        </w:rPr>
        <w:t>rsyslog</w:t>
      </w:r>
      <w:r>
        <w:t xml:space="preserve"> in the logger node and in all Docker nodes. The logger node will be configured to receive all </w:t>
      </w:r>
      <w:r>
        <w:rPr>
          <w:rStyle w:val="CodingLanguage"/>
        </w:rPr>
        <w:t>syslogs</w:t>
      </w:r>
      <w:r>
        <w:t xml:space="preserve"> on port </w:t>
      </w:r>
      <w:r w:rsidRPr="0086120A">
        <w:rPr>
          <w:rStyle w:val="CodingLanguage"/>
        </w:rPr>
        <w:t>514</w:t>
      </w:r>
      <w:r>
        <w:t xml:space="preserve"> and the Docker nodes will be configured to send all logs (including container logs) to the logger node.</w:t>
      </w:r>
    </w:p>
    <w:p w14:paraId="3C86CD8B" w14:textId="77777777" w:rsidR="000615E7" w:rsidRDefault="000615E7" w:rsidP="000615E7">
      <w:pPr>
        <w:pStyle w:val="BulletLevel1"/>
      </w:pPr>
      <w:r>
        <w:rPr>
          <w:rStyle w:val="CodingLanguage"/>
        </w:rPr>
        <w:t>playbooks/docker_post_config.yml</w:t>
      </w:r>
      <w:r>
        <w:t xml:space="preserve"> performs a variety of tasks to complete the installation of the Docker environment, including configuration of the HTTP/HTTPS proxies, if any, and installation of the VMware vSphere Storage for Docker volume plugin.</w:t>
      </w:r>
    </w:p>
    <w:p w14:paraId="1A881F8C" w14:textId="77777777" w:rsidR="000615E7" w:rsidRDefault="000615E7" w:rsidP="000615E7">
      <w:pPr>
        <w:pStyle w:val="BulletLevel1"/>
      </w:pPr>
      <w:r>
        <w:rPr>
          <w:rStyle w:val="CodingLanguage"/>
        </w:rPr>
        <w:t>playbooks/install_nfs_server.yml</w:t>
      </w:r>
      <w:r>
        <w:t xml:space="preserve"> installs and configures an NFS server on the NFS node.</w:t>
      </w:r>
    </w:p>
    <w:p w14:paraId="732EED5C" w14:textId="77777777" w:rsidR="000615E7" w:rsidRPr="009534F0" w:rsidRDefault="000615E7" w:rsidP="000615E7">
      <w:pPr>
        <w:pStyle w:val="BulletLevel1-2ndparagraph"/>
      </w:pPr>
      <w:r w:rsidRPr="00E96307">
        <w:t>This playbook has been updated to configure a third drive which is used to hold the data of the persistent volumes created with the NFS provisioner. Th</w:t>
      </w:r>
      <w:r>
        <w:t>e</w:t>
      </w:r>
      <w:r w:rsidRPr="00E96307">
        <w:t xml:space="preserve"> default size for this drive is purposefully kept small because using the NFS VM to store persistent volumes is not recommended for production use. However, this can be useful for demo purposes.</w:t>
      </w:r>
    </w:p>
    <w:p w14:paraId="6A54E8C4" w14:textId="77777777" w:rsidR="000615E7" w:rsidRDefault="000615E7" w:rsidP="000615E7">
      <w:pPr>
        <w:pStyle w:val="BulletLevel1"/>
      </w:pPr>
      <w:r>
        <w:rPr>
          <w:rStyle w:val="CodingLanguage"/>
        </w:rPr>
        <w:t>playbooks/install_nfs_clients.yml</w:t>
      </w:r>
      <w:r>
        <w:t xml:space="preserve"> installs the required packages on the DTR nodes to be able to mount an NFS share.</w:t>
      </w:r>
    </w:p>
    <w:p w14:paraId="56729B44" w14:textId="2C9A754E" w:rsidR="000615E7" w:rsidRDefault="000615E7" w:rsidP="000615E7">
      <w:pPr>
        <w:pStyle w:val="BulletLevel1"/>
      </w:pPr>
      <w:r>
        <w:rPr>
          <w:rStyle w:val="CodingLanguage"/>
        </w:rPr>
        <w:t>playbooks/create_main_ucp.yml</w:t>
      </w:r>
      <w:r>
        <w:t xml:space="preserve"> installs and configures the first Docker UCP instance on the target node defined by the group </w:t>
      </w:r>
      <w:r>
        <w:rPr>
          <w:rStyle w:val="CodingLanguage"/>
        </w:rPr>
        <w:t>ucp_main</w:t>
      </w:r>
      <w:r>
        <w:t xml:space="preserve"> in the </w:t>
      </w:r>
      <w:r w:rsidR="007230C9">
        <w:rPr>
          <w:rStyle w:val="CodingLanguage"/>
        </w:rPr>
        <w:t>hosts</w:t>
      </w:r>
      <w:r>
        <w:t xml:space="preserve"> inventory.</w:t>
      </w:r>
    </w:p>
    <w:p w14:paraId="05BB6768" w14:textId="6FDB921F" w:rsidR="000615E7" w:rsidRDefault="000615E7" w:rsidP="000615E7">
      <w:pPr>
        <w:pStyle w:val="BulletLevel1"/>
      </w:pPr>
      <w:r>
        <w:rPr>
          <w:rStyle w:val="CodingLanguage"/>
        </w:rPr>
        <w:t>playbooks/scale_ucp.yml</w:t>
      </w:r>
      <w:r>
        <w:t xml:space="preserve"> installs and configures additional instances of UCP on the target nodes defined by the group </w:t>
      </w:r>
      <w:r>
        <w:rPr>
          <w:rStyle w:val="CodingLanguage"/>
        </w:rPr>
        <w:t>ucp</w:t>
      </w:r>
      <w:r>
        <w:t xml:space="preserve"> in the </w:t>
      </w:r>
      <w:r w:rsidR="007230C9">
        <w:rPr>
          <w:rStyle w:val="CodingLanguage"/>
        </w:rPr>
        <w:t>hosts</w:t>
      </w:r>
      <w:r>
        <w:t xml:space="preserve"> inventory, except for the node defined in the group </w:t>
      </w:r>
      <w:r>
        <w:rPr>
          <w:rStyle w:val="CodingLanguage"/>
        </w:rPr>
        <w:t>ucp_main</w:t>
      </w:r>
      <w:r>
        <w:t>.</w:t>
      </w:r>
    </w:p>
    <w:p w14:paraId="017AC33F" w14:textId="68B716AF" w:rsidR="000615E7" w:rsidRDefault="000615E7" w:rsidP="000615E7">
      <w:pPr>
        <w:pStyle w:val="BulletLevel1"/>
      </w:pPr>
      <w:r>
        <w:rPr>
          <w:rStyle w:val="CodingLanguage"/>
        </w:rPr>
        <w:t>playbooks/create_main_dtr.yml</w:t>
      </w:r>
      <w:r>
        <w:t xml:space="preserve"> installs and configures the first Docker DTR instance on the target node defined by the group </w:t>
      </w:r>
      <w:r>
        <w:rPr>
          <w:rStyle w:val="CodingLanguage"/>
        </w:rPr>
        <w:t>dtr_main</w:t>
      </w:r>
      <w:r>
        <w:t xml:space="preserve"> in the </w:t>
      </w:r>
      <w:r w:rsidR="007230C9">
        <w:rPr>
          <w:rStyle w:val="CodingLanguage"/>
        </w:rPr>
        <w:t>hosts</w:t>
      </w:r>
      <w:r>
        <w:t xml:space="preserve"> inventory.</w:t>
      </w:r>
    </w:p>
    <w:p w14:paraId="5DA0FFC8" w14:textId="77777777" w:rsidR="000615E7" w:rsidRDefault="000615E7" w:rsidP="000615E7">
      <w:pPr>
        <w:pStyle w:val="BulletLevel1"/>
      </w:pPr>
      <w:r>
        <w:rPr>
          <w:rStyle w:val="CodingLanguage"/>
        </w:rPr>
        <w:t>playbooks/config_scheduler.yml</w:t>
      </w:r>
      <w:r>
        <w:t xml:space="preserve"> configures the scheduler to prevent regular users (i.e. non-admin users) scheduling containers on the Docker nodes running instances of UCP and DTR.</w:t>
      </w:r>
    </w:p>
    <w:p w14:paraId="048188D5" w14:textId="17F87DCE" w:rsidR="000615E7" w:rsidRDefault="000615E7" w:rsidP="000615E7">
      <w:pPr>
        <w:pStyle w:val="BulletLevel1"/>
      </w:pPr>
      <w:r>
        <w:rPr>
          <w:rStyle w:val="CodingLanguage"/>
        </w:rPr>
        <w:t>playbooks/scale_dtr.yml</w:t>
      </w:r>
      <w:r>
        <w:t xml:space="preserve"> installs and configures additional instances (or replicas) of DTR on the target nodes defined by the group </w:t>
      </w:r>
      <w:r>
        <w:rPr>
          <w:rStyle w:val="CodingLanguage"/>
        </w:rPr>
        <w:t>dtr</w:t>
      </w:r>
      <w:r>
        <w:t xml:space="preserve"> in the </w:t>
      </w:r>
      <w:r w:rsidR="007230C9">
        <w:rPr>
          <w:rStyle w:val="CodingLanguage"/>
        </w:rPr>
        <w:t>hosts</w:t>
      </w:r>
      <w:r>
        <w:t xml:space="preserve"> inventory, with the exception of the node defined in the group </w:t>
      </w:r>
      <w:r>
        <w:rPr>
          <w:rStyle w:val="CodingLanguage"/>
        </w:rPr>
        <w:t>dtr_main</w:t>
      </w:r>
      <w:r>
        <w:t>.</w:t>
      </w:r>
    </w:p>
    <w:p w14:paraId="786B04E7" w14:textId="77777777" w:rsidR="000615E7" w:rsidRDefault="000615E7" w:rsidP="000615E7">
      <w:pPr>
        <w:pStyle w:val="BulletLevel1LastBeforeBodycopy"/>
      </w:pPr>
      <w:r>
        <w:rPr>
          <w:rStyle w:val="CodingLanguage"/>
        </w:rPr>
        <w:t>playbooks/reconfigure_dtr.yml</w:t>
      </w:r>
      <w:r>
        <w:t xml:space="preserve"> is used to reconfigure DTR with the FQDN of the UCP Load Balancer and also enables image scanning. </w:t>
      </w:r>
    </w:p>
    <w:p w14:paraId="3CA81498" w14:textId="77777777" w:rsidR="000615E7" w:rsidRDefault="000615E7" w:rsidP="000615E7">
      <w:pPr>
        <w:pStyle w:val="Heading2"/>
      </w:pPr>
      <w:bookmarkStart w:id="219" w:name="_Ref531619829"/>
      <w:bookmarkStart w:id="220" w:name="_Toc531698817"/>
      <w:bookmarkStart w:id="221" w:name="_Toc6318932"/>
      <w:r w:rsidRPr="0086120A">
        <w:lastRenderedPageBreak/>
        <w:t>Deploying RHEL workers</w:t>
      </w:r>
      <w:bookmarkEnd w:id="219"/>
      <w:bookmarkEnd w:id="220"/>
      <w:bookmarkEnd w:id="221"/>
    </w:p>
    <w:p w14:paraId="172ADCAB" w14:textId="77777777" w:rsidR="000615E7" w:rsidRDefault="000615E7" w:rsidP="0058095B">
      <w:pPr>
        <w:pStyle w:val="BodyTextMetricHPELight10pt"/>
      </w:pPr>
      <w:r w:rsidRPr="0086120A">
        <w:t xml:space="preserve">By default, </w:t>
      </w:r>
      <w:r w:rsidRPr="002B2D14">
        <w:rPr>
          <w:rStyle w:val="CodingLanguage"/>
        </w:rPr>
        <w:t>site.yml</w:t>
      </w:r>
      <w:r w:rsidRPr="0086120A">
        <w:t xml:space="preserve"> will automatically deploy any RHEL (and / or Windows) worker nodes that are declared in the inventory.</w:t>
      </w:r>
    </w:p>
    <w:p w14:paraId="6260509B" w14:textId="77777777" w:rsidR="000615E7" w:rsidRDefault="000615E7" w:rsidP="0058095B">
      <w:pPr>
        <w:pStyle w:val="BodyTextMetricHPELight10pt"/>
      </w:pPr>
      <w:r w:rsidRPr="0086120A">
        <w:t>If you subsequently want additional RHEL worker nodes, add them to the inventory as appropriate and then run the playbooks for</w:t>
      </w:r>
      <w:r>
        <w:t xml:space="preserve"> </w:t>
      </w:r>
      <w:hyperlink w:anchor="_Provisioning_RHEL_VMs" w:history="1">
        <w:r w:rsidRPr="00F02F31">
          <w:rPr>
            <w:rStyle w:val="Hyperlink"/>
          </w:rPr>
          <w:t>Provisioning RHEL VMs</w:t>
        </w:r>
      </w:hyperlink>
      <w:r w:rsidRPr="0086120A">
        <w:t>, followed by the specific playbooks for RHEL worker nodes outlined below:</w:t>
      </w:r>
    </w:p>
    <w:p w14:paraId="240124E6" w14:textId="7B1B9C4F" w:rsidR="000615E7" w:rsidRDefault="000615E7" w:rsidP="000615E7">
      <w:pPr>
        <w:pStyle w:val="BulletLevel1"/>
      </w:pPr>
      <w:r>
        <w:rPr>
          <w:rStyle w:val="CodingLanguage"/>
        </w:rPr>
        <w:t>playbooks/scale_workers.yml</w:t>
      </w:r>
      <w:r>
        <w:t xml:space="preserve"> installs and configures additional Linux workers on the target nodes defined by the group </w:t>
      </w:r>
      <w:r>
        <w:rPr>
          <w:rStyle w:val="CodingLanguage"/>
        </w:rPr>
        <w:t>worker</w:t>
      </w:r>
      <w:r>
        <w:t xml:space="preserve"> in the </w:t>
      </w:r>
      <w:r w:rsidR="007230C9">
        <w:rPr>
          <w:rStyle w:val="CodingLanguage"/>
        </w:rPr>
        <w:t>hosts</w:t>
      </w:r>
      <w:r>
        <w:t xml:space="preserve"> inventory.</w:t>
      </w:r>
    </w:p>
    <w:p w14:paraId="5AF1562F" w14:textId="77777777" w:rsidR="000615E7" w:rsidRDefault="000615E7" w:rsidP="0058095B">
      <w:pPr>
        <w:pStyle w:val="BodyTextMetricHPELight10pt"/>
      </w:pPr>
      <w:r w:rsidRPr="0086120A">
        <w:t xml:space="preserve">A utility script </w:t>
      </w:r>
      <w:r w:rsidRPr="0086120A">
        <w:rPr>
          <w:rStyle w:val="CodingLanguage"/>
        </w:rPr>
        <w:t>scale_worker.sh</w:t>
      </w:r>
      <w:r w:rsidRPr="0086120A">
        <w:t xml:space="preserve"> is provided to assist you in adding worker nodes after the initial deployment.</w:t>
      </w:r>
    </w:p>
    <w:p w14:paraId="3765FE5C" w14:textId="77777777" w:rsidR="00076402" w:rsidRPr="0086155E" w:rsidRDefault="00076402" w:rsidP="00076402">
      <w:pPr>
        <w:pStyle w:val="Heading1"/>
      </w:pPr>
      <w:bookmarkStart w:id="222" w:name="_Toc531698843"/>
      <w:bookmarkStart w:id="223" w:name="_Toc6318933"/>
      <w:r w:rsidRPr="0086155E">
        <w:t>Post deployment</w:t>
      </w:r>
      <w:bookmarkEnd w:id="222"/>
      <w:bookmarkEnd w:id="223"/>
      <w:r w:rsidRPr="0086155E">
        <w:t xml:space="preserve"> </w:t>
      </w:r>
    </w:p>
    <w:p w14:paraId="5EDBDB3F" w14:textId="77777777" w:rsidR="00076402" w:rsidRDefault="00076402" w:rsidP="00076402">
      <w:pPr>
        <w:pStyle w:val="BodyTextMetricHPELight10pt"/>
      </w:pPr>
      <w:r>
        <w:t xml:space="preserve">The playbooks are intended to be used to deploy a new environment. You should only use them for Day 0 deployment purposes. </w:t>
      </w:r>
    </w:p>
    <w:p w14:paraId="3376F932" w14:textId="75F54EA5" w:rsidR="00076402" w:rsidRDefault="00076402" w:rsidP="00076402">
      <w:pPr>
        <w:pStyle w:val="BodyTextMetricHPELight10pt"/>
      </w:pPr>
      <w:r>
        <w:t xml:space="preserve">The Ansible log is stored in the folder </w:t>
      </w:r>
      <w:r>
        <w:rPr>
          <w:rStyle w:val="CodingLanguage"/>
        </w:rPr>
        <w:t>/root/Docker-</w:t>
      </w:r>
      <w:r w:rsidR="00B0382D">
        <w:rPr>
          <w:rStyle w:val="CodingLanguage"/>
        </w:rPr>
        <w:t>Synergy</w:t>
      </w:r>
      <w:r>
        <w:t xml:space="preserve">. If the deployment fails, you may find useful hints in this log. To see how to check if your certs have been deployed correctly, see </w:t>
      </w:r>
      <w:r w:rsidR="00A02AB9" w:rsidRPr="007E051D">
        <w:rPr>
          <w:u w:val="single"/>
        </w:rPr>
        <w:fldChar w:fldCharType="begin"/>
      </w:r>
      <w:r w:rsidR="00A02AB9" w:rsidRPr="007E051D">
        <w:rPr>
          <w:u w:val="single"/>
        </w:rPr>
        <w:instrText xml:space="preserve"> REF _Ref4057479 \h </w:instrText>
      </w:r>
      <w:r w:rsidR="00A02AB9" w:rsidRPr="007E051D">
        <w:rPr>
          <w:u w:val="single"/>
        </w:rPr>
      </w:r>
      <w:r w:rsidR="00A02AB9" w:rsidRPr="007E051D">
        <w:rPr>
          <w:u w:val="single"/>
        </w:rPr>
        <w:fldChar w:fldCharType="separate"/>
      </w:r>
      <w:r w:rsidR="0099354B">
        <w:t>Appendix D: How to check that certs were deployed correctly</w:t>
      </w:r>
      <w:r w:rsidR="00A02AB9" w:rsidRPr="007E051D">
        <w:rPr>
          <w:u w:val="single"/>
        </w:rPr>
        <w:fldChar w:fldCharType="end"/>
      </w:r>
      <w:r>
        <w:t>.</w:t>
      </w:r>
    </w:p>
    <w:p w14:paraId="7642CFEC" w14:textId="77777777" w:rsidR="00076402" w:rsidRDefault="00076402" w:rsidP="00076402">
      <w:pPr>
        <w:pStyle w:val="Heading2"/>
      </w:pPr>
      <w:bookmarkStart w:id="224" w:name="_Toc531698844"/>
      <w:bookmarkStart w:id="225" w:name="_Toc6318934"/>
      <w:r w:rsidRPr="00E6356B">
        <w:t>Installing kubectl</w:t>
      </w:r>
      <w:bookmarkEnd w:id="224"/>
      <w:bookmarkEnd w:id="225"/>
    </w:p>
    <w:p w14:paraId="2F411C02" w14:textId="5BF741B0" w:rsidR="00076402" w:rsidRDefault="00076402" w:rsidP="00076402">
      <w:pPr>
        <w:pStyle w:val="BodyTextMetricHPELight10pt"/>
      </w:pPr>
      <w:r w:rsidRPr="00076402">
        <w:t xml:space="preserve">A convenience playbook is provided to make it easy to install </w:t>
      </w:r>
      <w:r w:rsidRPr="00076402">
        <w:rPr>
          <w:rStyle w:val="CodingLanguage"/>
        </w:rPr>
        <w:t>kubectl</w:t>
      </w:r>
      <w:r w:rsidR="00A02AB9">
        <w:rPr>
          <w:rStyle w:val="CodingLanguage"/>
        </w:rPr>
        <w:t xml:space="preserve"> </w:t>
      </w:r>
      <w:r w:rsidR="00A02AB9">
        <w:t>on t</w:t>
      </w:r>
      <w:r w:rsidR="00A02AB9" w:rsidRPr="00076402">
        <w:t>he</w:t>
      </w:r>
      <w:r w:rsidR="00A02AB9">
        <w:t xml:space="preserve"> Ansible controller</w:t>
      </w:r>
      <w:r w:rsidRPr="00076402">
        <w:t xml:space="preserve">. This playbook uses variables in </w:t>
      </w:r>
      <w:r w:rsidR="00B0382D">
        <w:rPr>
          <w:rStyle w:val="CodingLanguage"/>
        </w:rPr>
        <w:t>groups_vars/all/vars</w:t>
      </w:r>
      <w:r w:rsidRPr="00076402">
        <w:t xml:space="preserve"> to determine which version to download. The default version specified by the variable </w:t>
      </w:r>
      <w:r w:rsidRPr="00076402">
        <w:rPr>
          <w:rStyle w:val="CodingLanguage"/>
        </w:rPr>
        <w:t>kubectl_version</w:t>
      </w:r>
      <w:r w:rsidRPr="00076402">
        <w:t xml:space="preserve"> in the sample variables file is </w:t>
      </w:r>
      <w:r w:rsidRPr="00076402">
        <w:rPr>
          <w:rStyle w:val="CodingLanguage"/>
        </w:rPr>
        <w:t>1.11.5</w:t>
      </w:r>
      <w:r w:rsidRPr="00076402">
        <w:t>.</w:t>
      </w:r>
      <w:r w:rsidR="00A02AB9">
        <w:t xml:space="preserve"> Details </w:t>
      </w:r>
      <w:r w:rsidR="00420FCE">
        <w:t>of</w:t>
      </w:r>
      <w:r w:rsidR="00A02AB9">
        <w:t xml:space="preserve"> the </w:t>
      </w:r>
      <w:r w:rsidR="00A02AB9" w:rsidRPr="00A02AB9">
        <w:rPr>
          <w:rStyle w:val="CodingLanguage"/>
        </w:rPr>
        <w:t>1.11</w:t>
      </w:r>
      <w:r w:rsidR="00A02AB9">
        <w:t xml:space="preserve"> release are available at </w:t>
      </w:r>
      <w:hyperlink r:id="rId35" w:history="1">
        <w:r w:rsidR="00A02AB9" w:rsidRPr="00A02AB9">
          <w:rPr>
            <w:rStyle w:val="Hyperlink"/>
          </w:rPr>
          <w:t>https://github.com/kubernetes/kubernetes/blob/master/CHANGELOG-1.11.md</w:t>
        </w:r>
      </w:hyperlink>
      <w:r w:rsidR="00A02AB9">
        <w:t xml:space="preserve">. In particular, the </w:t>
      </w:r>
      <w:r w:rsidR="00043452">
        <w:t xml:space="preserve">playbook requires a checksum to be present in the variable </w:t>
      </w:r>
      <w:r w:rsidR="00043452" w:rsidRPr="00043452">
        <w:rPr>
          <w:rStyle w:val="CodingLanguage"/>
        </w:rPr>
        <w:t>kubectl_checksum</w:t>
      </w:r>
      <w:r w:rsidR="00043452">
        <w:t xml:space="preserve">. The appropriate value can be found in the details for the specific version of </w:t>
      </w:r>
      <w:r w:rsidR="00043452" w:rsidRPr="00043452">
        <w:rPr>
          <w:rStyle w:val="CodingLanguage"/>
        </w:rPr>
        <w:t>kubectl</w:t>
      </w:r>
      <w:r w:rsidR="00043452">
        <w:t xml:space="preserve"> to be downloaded, in this case for version 1.11.5 of </w:t>
      </w:r>
      <w:r w:rsidR="00043452" w:rsidRPr="00043452">
        <w:rPr>
          <w:rStyle w:val="CodingLanguage"/>
        </w:rPr>
        <w:t>kubernetes-client-linux-amd64.tar.gz</w:t>
      </w:r>
      <w:r w:rsidR="00043452">
        <w:t xml:space="preserve">, available at </w:t>
      </w:r>
      <w:hyperlink r:id="rId36" w:anchor="downloads-for-v1115" w:history="1">
        <w:r w:rsidR="00043452" w:rsidRPr="00043452">
          <w:rPr>
            <w:rStyle w:val="Hyperlink"/>
          </w:rPr>
          <w:t>https://github.com/kubernetes/kubernetes/blob/master/CHANGELOG-1.11.md#downloads-for-v1115</w:t>
        </w:r>
      </w:hyperlink>
      <w:r w:rsidR="00043452">
        <w:t>.</w:t>
      </w:r>
    </w:p>
    <w:p w14:paraId="545B600E" w14:textId="77AA50F7" w:rsidR="00290B13" w:rsidRDefault="00290B13" w:rsidP="00076402">
      <w:pPr>
        <w:pStyle w:val="BodyTextMetricHPELight10pt"/>
      </w:pPr>
      <w:r>
        <w:t xml:space="preserve">The </w:t>
      </w:r>
      <w:r w:rsidRPr="00290B13">
        <w:rPr>
          <w:rStyle w:val="CodingLanguage"/>
        </w:rPr>
        <w:t>vars.sample</w:t>
      </w:r>
      <w:r>
        <w:t xml:space="preserve"> file that ships with this release has the following values:</w:t>
      </w:r>
    </w:p>
    <w:p w14:paraId="5080C8F5" w14:textId="29B94361" w:rsidR="00290B13" w:rsidRPr="00290B13" w:rsidRDefault="00290B13" w:rsidP="00290B13">
      <w:pPr>
        <w:pStyle w:val="BodyTextMetricHPELight10pt"/>
        <w:rPr>
          <w:rStyle w:val="CodingLanguage"/>
        </w:rPr>
      </w:pPr>
      <w:r w:rsidRPr="00290B13">
        <w:rPr>
          <w:rStyle w:val="CodingLanguage"/>
        </w:rPr>
        <w:t>kubectl_version: "1.11.5"</w:t>
      </w:r>
      <w:r w:rsidRPr="00290B13">
        <w:rPr>
          <w:rStyle w:val="CodingLanguage"/>
        </w:rPr>
        <w:br/>
        <w:t>kubectl_checksum: "sha512:7028d357f65603398c35b7578793a153248e17c2ad631541a587f4ae13ef93f058db130390eea4820c2fd7707509ed0eb581cb129790b12680e869829a6fc241"</w:t>
      </w:r>
    </w:p>
    <w:p w14:paraId="6E4D84E7" w14:textId="690D19B1" w:rsidR="00076402" w:rsidRDefault="00076402" w:rsidP="00076402">
      <w:pPr>
        <w:pStyle w:val="BodyTextMetricHPELight10pt"/>
      </w:pPr>
      <w:r w:rsidRPr="00076402">
        <w:t>To run the playbook:</w:t>
      </w:r>
    </w:p>
    <w:p w14:paraId="369F79B6" w14:textId="10B61665" w:rsidR="00076402" w:rsidRPr="00076402" w:rsidRDefault="00076402" w:rsidP="00076402">
      <w:pPr>
        <w:pStyle w:val="BodyTextMetricHPELight10pt"/>
        <w:rPr>
          <w:rStyle w:val="CodingLanguage"/>
        </w:rPr>
      </w:pPr>
      <w:r w:rsidRPr="00076402">
        <w:rPr>
          <w:rStyle w:val="CodingLanguage"/>
        </w:rPr>
        <w:t># cd ~/Docker-</w:t>
      </w:r>
      <w:r w:rsidR="00B0382D">
        <w:rPr>
          <w:rStyle w:val="CodingLanguage"/>
        </w:rPr>
        <w:t>Synergy</w:t>
      </w:r>
      <w:r>
        <w:rPr>
          <w:rStyle w:val="CodingLanguage"/>
        </w:rPr>
        <w:br/>
      </w:r>
      <w:r w:rsidRPr="00076402">
        <w:rPr>
          <w:rStyle w:val="CodingLanguage"/>
        </w:rPr>
        <w:t># ansible-playboo</w:t>
      </w:r>
      <w:r w:rsidR="008C5D8D">
        <w:rPr>
          <w:rStyle w:val="CodingLanguage"/>
        </w:rPr>
        <w:t xml:space="preserve">k -i </w:t>
      </w:r>
      <w:r w:rsidR="007230C9">
        <w:rPr>
          <w:rStyle w:val="CodingLanguage"/>
        </w:rPr>
        <w:t>hosts</w:t>
      </w:r>
      <w:r w:rsidR="008C5D8D">
        <w:rPr>
          <w:rStyle w:val="CodingLanguage"/>
        </w:rPr>
        <w:t xml:space="preserve"> playbooks/install_</w:t>
      </w:r>
      <w:r w:rsidRPr="00076402">
        <w:rPr>
          <w:rStyle w:val="CodingLanguage"/>
        </w:rPr>
        <w:t>kubectl.yml</w:t>
      </w:r>
    </w:p>
    <w:p w14:paraId="1F0D0FDD" w14:textId="2A622888" w:rsidR="00076402" w:rsidRDefault="00076402" w:rsidP="00076402">
      <w:pPr>
        <w:pStyle w:val="BodyTextMetricHPELight10pt"/>
      </w:pPr>
      <w:r w:rsidRPr="00076402">
        <w:t xml:space="preserve">Test the installation by running the </w:t>
      </w:r>
      <w:r w:rsidRPr="00076402">
        <w:rPr>
          <w:rStyle w:val="CodingLanguage"/>
        </w:rPr>
        <w:t>kubectl version</w:t>
      </w:r>
      <w:r w:rsidRPr="00076402">
        <w:t xml:space="preserve"> command:</w:t>
      </w:r>
    </w:p>
    <w:p w14:paraId="1DD2D2C3" w14:textId="77777777" w:rsidR="00076402" w:rsidRPr="00076402" w:rsidRDefault="00076402" w:rsidP="00076402">
      <w:pPr>
        <w:pStyle w:val="BodyTextMetricHPELight10pt"/>
        <w:rPr>
          <w:rStyle w:val="CodingLanguage"/>
        </w:rPr>
      </w:pPr>
      <w:r w:rsidRPr="00076402">
        <w:rPr>
          <w:rStyle w:val="CodingLanguage"/>
        </w:rPr>
        <w:t># kubectl version</w:t>
      </w:r>
    </w:p>
    <w:p w14:paraId="72877517" w14:textId="77777777" w:rsidR="00076402" w:rsidRPr="00076402" w:rsidRDefault="00076402" w:rsidP="00076402">
      <w:pPr>
        <w:pStyle w:val="BodyTextMetricHPELight10pt"/>
        <w:rPr>
          <w:rStyle w:val="CodingLanguage"/>
        </w:rPr>
      </w:pPr>
      <w:r w:rsidRPr="00076402">
        <w:rPr>
          <w:rStyle w:val="CodingLanguage"/>
        </w:rPr>
        <w:t>Client Version: version.Info{Major:"1", Minor:"11", GitVersion:"v1.11.5", GitCommit:"753b2dbc622f5cc417845f0ff8a77f539a4213ea", GitTreeState:"clean", BuildDate:"2018-11-26T14:41:50Z", GoVersion:"go1.10.3", Compiler:"gc", Platform:"linux/amd64"}</w:t>
      </w:r>
    </w:p>
    <w:p w14:paraId="12B9C259" w14:textId="51A3F61B" w:rsidR="00076402" w:rsidRPr="00076402" w:rsidRDefault="00076402" w:rsidP="00076402">
      <w:pPr>
        <w:pStyle w:val="BodyTextMetricHPELight10pt"/>
        <w:rPr>
          <w:rStyle w:val="CodingLanguage"/>
        </w:rPr>
      </w:pPr>
      <w:r w:rsidRPr="00076402">
        <w:rPr>
          <w:rStyle w:val="CodingLanguage"/>
        </w:rPr>
        <w:t>The connection to the server localhost:8080 was refused - did you specify the right host or port?</w:t>
      </w:r>
    </w:p>
    <w:p w14:paraId="2EF0853C" w14:textId="4B877B71" w:rsidR="00076402" w:rsidRDefault="00076402" w:rsidP="00076402">
      <w:pPr>
        <w:pStyle w:val="BodyTextMetricHPELight10pt"/>
      </w:pPr>
      <w:r w:rsidRPr="00076402">
        <w:t xml:space="preserve">The client version is reported correctly. However, </w:t>
      </w:r>
      <w:r w:rsidRPr="00076402">
        <w:rPr>
          <w:rStyle w:val="CodingLanguage"/>
        </w:rPr>
        <w:t>kubectl</w:t>
      </w:r>
      <w:r w:rsidRPr="00076402">
        <w:t xml:space="preserve"> cannot connect to the server until you set up a client bundle - this is described in the section titled</w:t>
      </w:r>
      <w:r w:rsidR="00D923A2">
        <w:t xml:space="preserve"> </w:t>
      </w:r>
      <w:r w:rsidR="00D923A2" w:rsidRPr="007E051D">
        <w:rPr>
          <w:u w:val="single"/>
        </w:rPr>
        <w:fldChar w:fldCharType="begin"/>
      </w:r>
      <w:r w:rsidR="00D923A2" w:rsidRPr="007E051D">
        <w:rPr>
          <w:u w:val="single"/>
        </w:rPr>
        <w:instrText xml:space="preserve"> REF _Ref2069709 \h </w:instrText>
      </w:r>
      <w:r w:rsidR="00D923A2" w:rsidRPr="007E051D">
        <w:rPr>
          <w:u w:val="single"/>
        </w:rPr>
      </w:r>
      <w:r w:rsidR="00D923A2" w:rsidRPr="007E051D">
        <w:rPr>
          <w:u w:val="single"/>
        </w:rPr>
        <w:fldChar w:fldCharType="separate"/>
      </w:r>
      <w:r w:rsidR="0099354B" w:rsidRPr="00076402">
        <w:t>Installing the client bundle</w:t>
      </w:r>
      <w:r w:rsidR="00D923A2" w:rsidRPr="007E051D">
        <w:rPr>
          <w:u w:val="single"/>
        </w:rPr>
        <w:fldChar w:fldCharType="end"/>
      </w:r>
      <w:r w:rsidRPr="00076402">
        <w:t>.</w:t>
      </w:r>
    </w:p>
    <w:p w14:paraId="0AA1DFF5" w14:textId="060B41A3" w:rsidR="00076402" w:rsidRDefault="00076402" w:rsidP="00076402">
      <w:pPr>
        <w:pStyle w:val="Heading3"/>
      </w:pPr>
      <w:r w:rsidRPr="00076402">
        <w:t>Manually installing kubectl</w:t>
      </w:r>
    </w:p>
    <w:p w14:paraId="78E1C687" w14:textId="0FF534C8" w:rsidR="00076402" w:rsidRPr="00076402" w:rsidRDefault="00076402" w:rsidP="00076402">
      <w:pPr>
        <w:pStyle w:val="BodyTextMetricHPELight10pt"/>
      </w:pPr>
      <w:r w:rsidRPr="00076402">
        <w:t xml:space="preserve">You can find the version number for the current stable version of </w:t>
      </w:r>
      <w:r w:rsidRPr="00076402">
        <w:rPr>
          <w:rStyle w:val="CodingLanguage"/>
        </w:rPr>
        <w:t>kubectl</w:t>
      </w:r>
      <w:r w:rsidRPr="00076402">
        <w:t xml:space="preserve"> at </w:t>
      </w:r>
      <w:hyperlink r:id="rId37" w:history="1">
        <w:r w:rsidRPr="00076402">
          <w:rPr>
            <w:rStyle w:val="Hyperlink"/>
          </w:rPr>
          <w:t>https://kubernetes.io/docs/tasks/tools/install-kubectl/</w:t>
        </w:r>
      </w:hyperlink>
      <w:r w:rsidRPr="00076402">
        <w:t xml:space="preserve">. At the time of writing, the stable version is </w:t>
      </w:r>
      <w:r w:rsidRPr="00076402">
        <w:rPr>
          <w:rStyle w:val="CodingLanguage"/>
        </w:rPr>
        <w:t>1.13</w:t>
      </w:r>
      <w:r w:rsidRPr="00076402">
        <w:t>.</w:t>
      </w:r>
    </w:p>
    <w:p w14:paraId="7F197951" w14:textId="0DD901E5" w:rsidR="00076402" w:rsidRDefault="00076402" w:rsidP="00076402">
      <w:pPr>
        <w:pStyle w:val="BodyTextMetricHPELight10pt"/>
      </w:pPr>
      <w:r w:rsidRPr="00076402">
        <w:t xml:space="preserve">The following is an example of manually downloading and installing a specific version of </w:t>
      </w:r>
      <w:r w:rsidRPr="00076402">
        <w:rPr>
          <w:rStyle w:val="CodingLanguage"/>
        </w:rPr>
        <w:t>kubectl</w:t>
      </w:r>
      <w:r w:rsidRPr="00076402">
        <w:t>.</w:t>
      </w:r>
    </w:p>
    <w:p w14:paraId="5A1A1C79" w14:textId="6FDC3797" w:rsidR="00076402" w:rsidRPr="00D93702" w:rsidRDefault="00076402" w:rsidP="00076402">
      <w:pPr>
        <w:pStyle w:val="BodyTextMetricHPELight10pt"/>
        <w:rPr>
          <w:rStyle w:val="CodingLanguage"/>
        </w:rPr>
      </w:pPr>
      <w:r>
        <w:rPr>
          <w:rStyle w:val="CodingLanguage"/>
        </w:rPr>
        <w:lastRenderedPageBreak/>
        <w:t># version=v1.10.4</w:t>
      </w:r>
      <w:r>
        <w:rPr>
          <w:rStyle w:val="CodingLanguage"/>
        </w:rPr>
        <w:br/>
      </w:r>
      <w:r w:rsidRPr="00D93702">
        <w:rPr>
          <w:rStyle w:val="CodingLanguage"/>
        </w:rPr>
        <w:t># wget -O kubectl https://storage.googleapis.com/kubernetes-release/release/${v</w:t>
      </w:r>
      <w:r>
        <w:rPr>
          <w:rStyle w:val="CodingLanguage"/>
        </w:rPr>
        <w:t>ersion}/bin/linux/amd64/kubectl</w:t>
      </w:r>
      <w:r>
        <w:rPr>
          <w:rStyle w:val="CodingLanguage"/>
        </w:rPr>
        <w:br/>
        <w:t># chmod +x ./kubectl</w:t>
      </w:r>
      <w:r>
        <w:rPr>
          <w:rStyle w:val="CodingLanguage"/>
        </w:rPr>
        <w:br/>
      </w:r>
      <w:r w:rsidRPr="00D93702">
        <w:rPr>
          <w:rStyle w:val="CodingLanguage"/>
        </w:rPr>
        <w:t># sudo mv ./kubectl /usr/local/bin/kubectl</w:t>
      </w:r>
    </w:p>
    <w:p w14:paraId="36C32CAB" w14:textId="77777777" w:rsidR="00076402" w:rsidRPr="00D93702" w:rsidRDefault="00076402" w:rsidP="00076402">
      <w:pPr>
        <w:pStyle w:val="BodyTextMetricHPELight10pt"/>
        <w:rPr>
          <w:rStyle w:val="CodingLanguage"/>
        </w:rPr>
      </w:pPr>
      <w:r>
        <w:rPr>
          <w:rStyle w:val="CodingLanguage"/>
        </w:rPr>
        <w:t># kubectl version</w:t>
      </w:r>
      <w:r>
        <w:rPr>
          <w:rStyle w:val="CodingLanguage"/>
        </w:rPr>
        <w:br/>
      </w:r>
      <w:r w:rsidRPr="00D93702">
        <w:rPr>
          <w:rStyle w:val="CodingLanguage"/>
        </w:rPr>
        <w:t>Client Version: version.Info{Major:"1", Minor:"10", GitVersion:"v1.10.4", GitCommit:"5ca598b4ba5abb89bb773071ce452e33fb66339d", GitTreeState:"clean", BuildDate:"2018-06-06T08:13:03Z", GoVersion:"go1.9.3", Compile</w:t>
      </w:r>
      <w:r>
        <w:rPr>
          <w:rStyle w:val="CodingLanguage"/>
        </w:rPr>
        <w:t>r:"gc", Platform:"linux/amd64"}</w:t>
      </w:r>
      <w:r>
        <w:rPr>
          <w:rStyle w:val="CodingLanguage"/>
        </w:rPr>
        <w:br/>
      </w:r>
      <w:r>
        <w:rPr>
          <w:rStyle w:val="CodingLanguage"/>
        </w:rPr>
        <w:br/>
      </w:r>
      <w:r w:rsidRPr="00D93702">
        <w:rPr>
          <w:rStyle w:val="CodingLanguage"/>
        </w:rPr>
        <w:t>Server Version: version.Info{Major:"1", Minor:"8+", GitVersion:"v1.8.11-docker-8d637ae", GitCommit:"8d637aedf46b9c21dde723e29c645b9f27106fa5", GitTreeState:"clean", BuildDate:"2018-04-26T16:51:21Z", GoVersion:"go1.8.3", Compiler:"gc", Platform:"linux/amd64"}</w:t>
      </w:r>
    </w:p>
    <w:p w14:paraId="7895665F" w14:textId="77777777" w:rsidR="00076402" w:rsidRDefault="00076402" w:rsidP="00076402">
      <w:pPr>
        <w:pStyle w:val="BodyTextMetricHPELight10pt"/>
      </w:pPr>
      <w:r>
        <w:t xml:space="preserve">More details on installing </w:t>
      </w:r>
      <w:r w:rsidRPr="00D93702">
        <w:rPr>
          <w:rStyle w:val="CodingLanguage"/>
        </w:rPr>
        <w:t>kubectl</w:t>
      </w:r>
      <w:r>
        <w:t xml:space="preserve"> are available at </w:t>
      </w:r>
      <w:hyperlink r:id="rId38" w:history="1">
        <w:r w:rsidRPr="00E6356B">
          <w:rPr>
            <w:rStyle w:val="Hyperlink"/>
          </w:rPr>
          <w:t>https://kubernetes.io/docs/tasks/tools/install-kubectl/</w:t>
        </w:r>
      </w:hyperlink>
      <w:r>
        <w:t>.</w:t>
      </w:r>
    </w:p>
    <w:p w14:paraId="3C321963" w14:textId="65668A79" w:rsidR="00076402" w:rsidRDefault="00076402" w:rsidP="00076402">
      <w:pPr>
        <w:pStyle w:val="Heading2"/>
      </w:pPr>
      <w:bookmarkStart w:id="226" w:name="_Ref2069709"/>
      <w:bookmarkStart w:id="227" w:name="_Toc6318935"/>
      <w:r w:rsidRPr="00076402">
        <w:t>Installing the client bundle</w:t>
      </w:r>
      <w:bookmarkEnd w:id="226"/>
      <w:bookmarkEnd w:id="227"/>
    </w:p>
    <w:p w14:paraId="29DB2B6F" w14:textId="1066A3BB" w:rsidR="00076402" w:rsidRDefault="00076402" w:rsidP="00076402">
      <w:pPr>
        <w:pStyle w:val="BodyTextMetricHPELight10pt"/>
      </w:pPr>
      <w:r w:rsidRPr="00076402">
        <w:t>A convenience playbook is provided to install and apply the client bundle</w:t>
      </w:r>
      <w:r w:rsidR="00420FCE">
        <w:t xml:space="preserve"> on the Ansible controller</w:t>
      </w:r>
      <w:r w:rsidRPr="00076402">
        <w:t>. To run the playbook:</w:t>
      </w:r>
    </w:p>
    <w:p w14:paraId="42D45FCF" w14:textId="10C11DE9" w:rsidR="00076402" w:rsidRPr="00420FCE" w:rsidRDefault="00076402" w:rsidP="00076402">
      <w:pPr>
        <w:pStyle w:val="BodyTextMetricHPELight10pt"/>
        <w:rPr>
          <w:rStyle w:val="CodingLanguage"/>
        </w:rPr>
      </w:pPr>
      <w:r w:rsidRPr="00420FCE">
        <w:rPr>
          <w:rStyle w:val="CodingLanguage"/>
        </w:rPr>
        <w:t># cd ~/Docker-</w:t>
      </w:r>
      <w:r w:rsidR="00B0382D">
        <w:rPr>
          <w:rStyle w:val="CodingLanguage"/>
        </w:rPr>
        <w:t>Synergy</w:t>
      </w:r>
      <w:r w:rsidRPr="00420FCE">
        <w:rPr>
          <w:rStyle w:val="CodingLanguage"/>
        </w:rPr>
        <w:br/>
        <w:t xml:space="preserve"># ansible-playbook -i </w:t>
      </w:r>
      <w:r w:rsidR="007230C9">
        <w:rPr>
          <w:rStyle w:val="CodingLanguage"/>
        </w:rPr>
        <w:t>hosts</w:t>
      </w:r>
      <w:r w:rsidR="008C5D8D" w:rsidRPr="00420FCE">
        <w:rPr>
          <w:rStyle w:val="CodingLanguage"/>
        </w:rPr>
        <w:t xml:space="preserve"> playbooks/install_client_</w:t>
      </w:r>
      <w:r w:rsidRPr="00420FCE">
        <w:rPr>
          <w:rStyle w:val="CodingLanguage"/>
        </w:rPr>
        <w:t>bundle.yml --vault-password-file .vault_pass</w:t>
      </w:r>
    </w:p>
    <w:p w14:paraId="686C6EA0" w14:textId="346B83AD" w:rsidR="00076402" w:rsidRDefault="00076402" w:rsidP="00076402">
      <w:pPr>
        <w:pStyle w:val="BodyTextMetricHPELight10pt"/>
      </w:pPr>
      <w:r w:rsidRPr="00076402">
        <w:t xml:space="preserve">The client bundle is downloaded to </w:t>
      </w:r>
      <w:r w:rsidRPr="00076402">
        <w:rPr>
          <w:rStyle w:val="CodingLanguage"/>
        </w:rPr>
        <w:t>~/certs.&lt;&lt;ucp_instance&gt;&gt;.&lt;&lt;ucp_username&gt;&gt;</w:t>
      </w:r>
      <w:r w:rsidRPr="00076402">
        <w:t xml:space="preserve"> where </w:t>
      </w:r>
      <w:r w:rsidRPr="00076402">
        <w:rPr>
          <w:rStyle w:val="CodingLanguage"/>
        </w:rPr>
        <w:t>ucp_instance</w:t>
      </w:r>
      <w:r w:rsidRPr="00076402">
        <w:t xml:space="preserve"> will be specific to the cluster you are running against, for example, </w:t>
      </w:r>
      <w:r w:rsidRPr="00076402">
        <w:rPr>
          <w:rStyle w:val="CodingLanguage"/>
        </w:rPr>
        <w:t>hpe2-ucp01</w:t>
      </w:r>
      <w:r w:rsidRPr="00076402">
        <w:t xml:space="preserve"> and the </w:t>
      </w:r>
      <w:r w:rsidRPr="00076402">
        <w:rPr>
          <w:rStyle w:val="CodingLanguage"/>
        </w:rPr>
        <w:t>ucp-username</w:t>
      </w:r>
      <w:r w:rsidRPr="00076402">
        <w:t xml:space="preserve"> is typically </w:t>
      </w:r>
      <w:r w:rsidRPr="00076402">
        <w:rPr>
          <w:rStyle w:val="CodingLanguage"/>
        </w:rPr>
        <w:t>admin</w:t>
      </w:r>
      <w:r w:rsidRPr="00076402">
        <w:t>.</w:t>
      </w:r>
    </w:p>
    <w:p w14:paraId="1BA74723" w14:textId="38F94301" w:rsidR="003578AC" w:rsidRDefault="003578AC" w:rsidP="00076402">
      <w:pPr>
        <w:pStyle w:val="BodyTextMetricHPELight10pt"/>
      </w:pPr>
      <w:r w:rsidRPr="003578AC">
        <w:t xml:space="preserve">The playbook downloads the client bundle, but does not configure it for use. Change to the download folder and execute </w:t>
      </w:r>
      <w:r w:rsidRPr="00990366">
        <w:rPr>
          <w:rStyle w:val="CodingLanguage"/>
        </w:rPr>
        <w:t>eval "$(&lt;env.sh)"</w:t>
      </w:r>
    </w:p>
    <w:p w14:paraId="011342DE" w14:textId="29905988" w:rsidR="00990366" w:rsidRPr="00990366" w:rsidRDefault="00990366" w:rsidP="00990366">
      <w:pPr>
        <w:pStyle w:val="BodyTextMetricHPELight10pt"/>
        <w:rPr>
          <w:rStyle w:val="CodingLanguage"/>
        </w:rPr>
      </w:pPr>
      <w:r w:rsidRPr="00990366">
        <w:rPr>
          <w:rStyle w:val="CodingLanguage"/>
        </w:rPr>
        <w:t># cd ~/certs.hpe2-ucp01.admin</w:t>
      </w:r>
      <w:r w:rsidRPr="00990366">
        <w:rPr>
          <w:rStyle w:val="CodingLanguage"/>
        </w:rPr>
        <w:br/>
        <w:t># eval "$(&lt;env.sh)"</w:t>
      </w:r>
    </w:p>
    <w:p w14:paraId="6904BF2F" w14:textId="06582ED9" w:rsidR="00076402" w:rsidRDefault="00076402" w:rsidP="00076402">
      <w:pPr>
        <w:pStyle w:val="BodyTextMetricHPELight10pt"/>
      </w:pPr>
      <w:r w:rsidRPr="00076402">
        <w:t>Test the configuration by again running the</w:t>
      </w:r>
      <w:r w:rsidRPr="00076402">
        <w:rPr>
          <w:rStyle w:val="CodingLanguage"/>
        </w:rPr>
        <w:t xml:space="preserve"> kubectl version</w:t>
      </w:r>
      <w:r w:rsidR="00990366">
        <w:t xml:space="preserve"> command. I</w:t>
      </w:r>
      <w:r w:rsidRPr="00076402">
        <w:t>t should now report the server version as well as the client version:</w:t>
      </w:r>
    </w:p>
    <w:p w14:paraId="3DEE484A" w14:textId="77777777" w:rsidR="00076402" w:rsidRPr="00076402" w:rsidRDefault="00076402" w:rsidP="00076402">
      <w:pPr>
        <w:pStyle w:val="BodyTextMetricHPELight10pt"/>
        <w:rPr>
          <w:rStyle w:val="CodingLanguage"/>
        </w:rPr>
      </w:pPr>
      <w:r w:rsidRPr="00076402">
        <w:rPr>
          <w:rStyle w:val="CodingLanguage"/>
        </w:rPr>
        <w:t># kubectl version</w:t>
      </w:r>
    </w:p>
    <w:p w14:paraId="45573042" w14:textId="77777777" w:rsidR="00076402" w:rsidRPr="00076402" w:rsidRDefault="00076402" w:rsidP="00076402">
      <w:pPr>
        <w:pStyle w:val="BodyTextMetricHPELight10pt"/>
        <w:rPr>
          <w:rStyle w:val="CodingLanguage"/>
        </w:rPr>
      </w:pPr>
      <w:r w:rsidRPr="00076402">
        <w:rPr>
          <w:rStyle w:val="CodingLanguage"/>
        </w:rPr>
        <w:t>Client Version: version.Info{Major:"1", Minor:"11", GitVersion:"v1.11.5", GitCommit:"753b2dbc622f5cc417845f0ff8a77f539a4213ea", GitTreeState:"clean", BuildDate:"2018-11-26T14:41:50Z", GoVersion:"go1.10.3", Compiler:"gc", Platform:"linux/amd64"}</w:t>
      </w:r>
    </w:p>
    <w:p w14:paraId="76274E34" w14:textId="3CE31B89" w:rsidR="00076402" w:rsidRPr="00076402" w:rsidRDefault="00076402" w:rsidP="00076402">
      <w:pPr>
        <w:pStyle w:val="BodyTextMetricHPELight10pt"/>
        <w:rPr>
          <w:rStyle w:val="CodingLanguage"/>
        </w:rPr>
      </w:pPr>
      <w:r w:rsidRPr="00076402">
        <w:rPr>
          <w:rStyle w:val="CodingLanguage"/>
        </w:rPr>
        <w:t>Server Version: version.Info{Major:"1", Minor:"11+", GitVersion:"v1.11.5-docker-1", GitCommit:"d512ba512d0de40cd80258f480ff66bf71f2d8a4", GitTreeState:"clean", BuildDate:"2018-12-03T19:55:14Z", GoVersion:"go1.10.3", Compiler:"gc", Platform:"linux/amd64"}</w:t>
      </w:r>
    </w:p>
    <w:p w14:paraId="0ACEA31B" w14:textId="299B07C7" w:rsidR="00076402" w:rsidRDefault="00076402" w:rsidP="00076402">
      <w:pPr>
        <w:pStyle w:val="BodyTextMetricHPELight10pt"/>
      </w:pPr>
      <w:r w:rsidRPr="00076402">
        <w:t xml:space="preserve">More information on the client bundle is available at </w:t>
      </w:r>
      <w:hyperlink r:id="rId39" w:anchor="download-client-certificates-by-using-the-rest-api" w:history="1">
        <w:r w:rsidRPr="00076402">
          <w:rPr>
            <w:rStyle w:val="Hyperlink"/>
          </w:rPr>
          <w:t>https://docs.docker.com/ee/ucp/user-access/cli/#download-client-certificates-by-using-the-rest-api</w:t>
        </w:r>
      </w:hyperlink>
      <w:r>
        <w:t>.</w:t>
      </w:r>
    </w:p>
    <w:p w14:paraId="34540A4B" w14:textId="03D5F646" w:rsidR="00076402" w:rsidRDefault="00D923A2" w:rsidP="00D923A2">
      <w:pPr>
        <w:pStyle w:val="Heading2"/>
      </w:pPr>
      <w:bookmarkStart w:id="228" w:name="_Toc6318936"/>
      <w:r w:rsidRPr="00D923A2">
        <w:t>Installing Helm</w:t>
      </w:r>
      <w:bookmarkEnd w:id="228"/>
    </w:p>
    <w:p w14:paraId="294EE68A" w14:textId="15E6F40F" w:rsidR="00D923A2" w:rsidRDefault="00D923A2" w:rsidP="00D923A2">
      <w:pPr>
        <w:pStyle w:val="Heading3"/>
      </w:pPr>
      <w:r w:rsidRPr="00D923A2">
        <w:t>Prerequisites</w:t>
      </w:r>
    </w:p>
    <w:p w14:paraId="0526B2BB" w14:textId="71587104" w:rsidR="00D923A2" w:rsidRDefault="00B93C65" w:rsidP="00B93C65">
      <w:pPr>
        <w:pStyle w:val="BulletLevel1"/>
      </w:pPr>
      <w:r w:rsidRPr="00B93C65">
        <w:t xml:space="preserve">Install the </w:t>
      </w:r>
      <w:r w:rsidRPr="00420FCE">
        <w:rPr>
          <w:rStyle w:val="CodingLanguage"/>
        </w:rPr>
        <w:t>kubectl</w:t>
      </w:r>
      <w:r w:rsidRPr="00B93C65">
        <w:t xml:space="preserve"> binary on your Ansible box</w:t>
      </w:r>
    </w:p>
    <w:p w14:paraId="074F8242" w14:textId="171BB180" w:rsidR="00B93C65" w:rsidRDefault="00B93C65" w:rsidP="00B93C65">
      <w:pPr>
        <w:pStyle w:val="BulletLevel1"/>
      </w:pPr>
      <w:r w:rsidRPr="00B93C65">
        <w:t>Install the UCP Client bundle for the admin user</w:t>
      </w:r>
    </w:p>
    <w:p w14:paraId="286AE119" w14:textId="31DCA103" w:rsidR="00B93C65" w:rsidRPr="00B93C65" w:rsidRDefault="00B93C65" w:rsidP="00B93C65">
      <w:pPr>
        <w:pStyle w:val="BulletLevel1"/>
        <w:rPr>
          <w:rStyle w:val="CodingLanguage"/>
          <w:rFonts w:ascii="MetricHPE Light" w:hAnsi="MetricHPE Light"/>
        </w:rPr>
      </w:pPr>
      <w:r w:rsidRPr="00B93C65">
        <w:t xml:space="preserve">Confirm that you can connect to the cluster by running a test command, for example, </w:t>
      </w:r>
      <w:r w:rsidRPr="00B93C65">
        <w:rPr>
          <w:rStyle w:val="CodingLanguage"/>
        </w:rPr>
        <w:t>kubectl get nodes</w:t>
      </w:r>
    </w:p>
    <w:p w14:paraId="328FB602" w14:textId="32A599EA" w:rsidR="00B93C65" w:rsidRDefault="00B93C65" w:rsidP="00B93C65">
      <w:pPr>
        <w:pStyle w:val="Heading3"/>
      </w:pPr>
      <w:r>
        <w:t>Running the playbook</w:t>
      </w:r>
    </w:p>
    <w:p w14:paraId="0427A8D9" w14:textId="5F8D0624" w:rsidR="00B93C65" w:rsidRPr="00B93C65" w:rsidRDefault="00B93C65" w:rsidP="00B93C65">
      <w:pPr>
        <w:pStyle w:val="BodyTextMetricHPELight10pt"/>
      </w:pPr>
      <w:r>
        <w:t>To run the playbook</w:t>
      </w:r>
      <w:r w:rsidR="008C0754">
        <w:t xml:space="preserve"> on your Ansible controller</w:t>
      </w:r>
      <w:r>
        <w:t>:</w:t>
      </w:r>
    </w:p>
    <w:p w14:paraId="7EED9C0B" w14:textId="6D613953" w:rsidR="005A7FE9" w:rsidRPr="00420FCE" w:rsidRDefault="00B93C65" w:rsidP="005A7FE9">
      <w:pPr>
        <w:pStyle w:val="BodyTextMetricHPELight10pt"/>
        <w:rPr>
          <w:rStyle w:val="CodingLanguage"/>
        </w:rPr>
      </w:pPr>
      <w:r w:rsidRPr="00B93C65">
        <w:rPr>
          <w:rStyle w:val="CodingLanguage"/>
        </w:rPr>
        <w:lastRenderedPageBreak/>
        <w:t># cd ~/Docker-</w:t>
      </w:r>
      <w:r w:rsidR="00B0382D">
        <w:rPr>
          <w:rStyle w:val="CodingLanguage"/>
        </w:rPr>
        <w:t>Synergy</w:t>
      </w:r>
      <w:r>
        <w:rPr>
          <w:rStyle w:val="CodingLanguage"/>
        </w:rPr>
        <w:br/>
      </w:r>
      <w:r w:rsidRPr="00B93C65">
        <w:rPr>
          <w:rStyle w:val="CodingLanguage"/>
        </w:rPr>
        <w:t xml:space="preserve"># ansible-playbook -i </w:t>
      </w:r>
      <w:r w:rsidR="007230C9">
        <w:rPr>
          <w:rStyle w:val="CodingLanguage"/>
        </w:rPr>
        <w:t>hosts</w:t>
      </w:r>
      <w:r w:rsidR="001B1C5C">
        <w:rPr>
          <w:rStyle w:val="CodingLanguage"/>
        </w:rPr>
        <w:t xml:space="preserve"> playbooks/install_helm.yml</w:t>
      </w:r>
      <w:r w:rsidR="005A7FE9">
        <w:rPr>
          <w:rStyle w:val="CodingLanguage"/>
        </w:rPr>
        <w:t xml:space="preserve"> </w:t>
      </w:r>
      <w:r w:rsidR="005A7FE9" w:rsidRPr="00420FCE">
        <w:rPr>
          <w:rStyle w:val="CodingLanguage"/>
        </w:rPr>
        <w:t>--vault-password-file .vault_pass</w:t>
      </w:r>
    </w:p>
    <w:p w14:paraId="5A6E1D13" w14:textId="216C573C" w:rsidR="008C0754" w:rsidRDefault="008C0754" w:rsidP="00B93C65">
      <w:pPr>
        <w:pStyle w:val="BodyTextMetricHPELight10pt"/>
      </w:pPr>
      <w:r>
        <w:t xml:space="preserve">The playbook relies on the variable </w:t>
      </w:r>
      <w:r w:rsidRPr="008C0754">
        <w:rPr>
          <w:rStyle w:val="CodingLanguage"/>
        </w:rPr>
        <w:t>helm_version</w:t>
      </w:r>
      <w:r>
        <w:t xml:space="preserve"> to determine the version of Helm to download. The playbooks have been tested using version </w:t>
      </w:r>
      <w:r w:rsidRPr="00290B13">
        <w:rPr>
          <w:rStyle w:val="CodingLanguage"/>
        </w:rPr>
        <w:t>2.12.3</w:t>
      </w:r>
      <w:r>
        <w:t xml:space="preserve">. You must also specify the appropriate checksum for the download in the variable </w:t>
      </w:r>
      <w:r w:rsidRPr="008C0754">
        <w:rPr>
          <w:rStyle w:val="CodingLanguage"/>
        </w:rPr>
        <w:t>helm_checksum</w:t>
      </w:r>
      <w:r>
        <w:t>.</w:t>
      </w:r>
      <w:r w:rsidR="00290B13">
        <w:t xml:space="preserve"> This</w:t>
      </w:r>
      <w:r>
        <w:t xml:space="preserve"> value can be obtained from the downloads page </w:t>
      </w:r>
      <w:r w:rsidR="00290B13">
        <w:t xml:space="preserve">at </w:t>
      </w:r>
      <w:hyperlink r:id="rId40" w:history="1">
        <w:r w:rsidR="00290B13" w:rsidRPr="00290B13">
          <w:rPr>
            <w:rStyle w:val="Hyperlink"/>
          </w:rPr>
          <w:t>https://github.com/helm/helm/releases</w:t>
        </w:r>
      </w:hyperlink>
      <w:r w:rsidR="00290B13">
        <w:t xml:space="preserve">. The </w:t>
      </w:r>
      <w:r w:rsidR="00290B13" w:rsidRPr="00290B13">
        <w:rPr>
          <w:rStyle w:val="CodingLanguage"/>
        </w:rPr>
        <w:t>vars.sample</w:t>
      </w:r>
      <w:r w:rsidR="00290B13">
        <w:t xml:space="preserve"> file that ships with this release contains the following values:</w:t>
      </w:r>
    </w:p>
    <w:p w14:paraId="1B31C899" w14:textId="284F07FE" w:rsidR="008C0754" w:rsidRPr="008C0754" w:rsidRDefault="008C0754" w:rsidP="008C0754">
      <w:pPr>
        <w:pStyle w:val="BodyTextMetricHPELight10pt"/>
        <w:rPr>
          <w:rStyle w:val="CodingLanguage"/>
        </w:rPr>
      </w:pPr>
      <w:r w:rsidRPr="008C0754">
        <w:rPr>
          <w:rStyle w:val="CodingLanguage"/>
        </w:rPr>
        <w:t>helm_version: "2.12.3"</w:t>
      </w:r>
      <w:r w:rsidRPr="008C0754">
        <w:rPr>
          <w:rStyle w:val="CodingLanguage"/>
        </w:rPr>
        <w:br/>
        <w:t>helm_checksum: "sha256:3425a1b37954dabdf2ba37d5d8a0bd24a225bb8454a06f12b115c55907809107"</w:t>
      </w:r>
    </w:p>
    <w:p w14:paraId="160E66E6" w14:textId="5914E4FC" w:rsidR="00B93C65" w:rsidRDefault="00B93C65" w:rsidP="00B93C65">
      <w:pPr>
        <w:pStyle w:val="Heading3"/>
      </w:pPr>
      <w:r w:rsidRPr="00B93C65">
        <w:t>Install sample charts</w:t>
      </w:r>
    </w:p>
    <w:p w14:paraId="5F1DEC37" w14:textId="77777777" w:rsidR="00B93C65" w:rsidRDefault="00B93C65" w:rsidP="00B93C65">
      <w:pPr>
        <w:pStyle w:val="BodyTextMetricHPELight10pt"/>
      </w:pPr>
      <w:r>
        <w:t>A number of sample charts are delivered with the solution, for the purposes of demonstration.</w:t>
      </w:r>
    </w:p>
    <w:p w14:paraId="19FBF444" w14:textId="79D29001" w:rsidR="00B93C65" w:rsidRDefault="00B93C65" w:rsidP="00B93C65">
      <w:pPr>
        <w:pStyle w:val="Heading4"/>
      </w:pPr>
      <w:r w:rsidRPr="00B93C65">
        <w:t>Alpine</w:t>
      </w:r>
    </w:p>
    <w:p w14:paraId="11A18864" w14:textId="77B96E04" w:rsidR="00B93C65" w:rsidRPr="00B93C65" w:rsidRDefault="00B93C65" w:rsidP="00B93C65">
      <w:pPr>
        <w:pStyle w:val="BodyTextMetricHPELight10pt"/>
      </w:pPr>
      <w:r w:rsidRPr="00B93C65">
        <w:t>A simple chart is provided in the</w:t>
      </w:r>
      <w:r w:rsidRPr="00B93C65">
        <w:rPr>
          <w:rStyle w:val="CodingLanguage"/>
        </w:rPr>
        <w:t xml:space="preserve"> ~/Docker-</w:t>
      </w:r>
      <w:r w:rsidR="00B0382D">
        <w:rPr>
          <w:rStyle w:val="CodingLanguage"/>
        </w:rPr>
        <w:t>Synergy</w:t>
      </w:r>
      <w:r w:rsidRPr="00B93C65">
        <w:rPr>
          <w:rStyle w:val="CodingLanguage"/>
        </w:rPr>
        <w:t>/test/files/helm/alpine</w:t>
      </w:r>
      <w:r w:rsidRPr="00B93C65">
        <w:t xml:space="preserve"> directory to run a single pod of Alpine Linux.</w:t>
      </w:r>
    </w:p>
    <w:p w14:paraId="59EDEF51" w14:textId="48F22375" w:rsidR="00B93C65" w:rsidRDefault="00B93C65" w:rsidP="00B93C65">
      <w:pPr>
        <w:pStyle w:val="BodyTextMetricHPELight10pt"/>
      </w:pPr>
      <w:r w:rsidRPr="00B93C65">
        <w:t xml:space="preserve">The </w:t>
      </w:r>
      <w:r w:rsidRPr="00B93C65">
        <w:rPr>
          <w:rStyle w:val="CodingLanguage"/>
        </w:rPr>
        <w:t>templates/</w:t>
      </w:r>
      <w:r w:rsidRPr="00B93C65">
        <w:t xml:space="preserve"> directory contains a very simple pod resource with a couple of parameters. The </w:t>
      </w:r>
      <w:r w:rsidRPr="00B93C65">
        <w:rPr>
          <w:rStyle w:val="CodingLanguage"/>
        </w:rPr>
        <w:t>values.yaml</w:t>
      </w:r>
      <w:r w:rsidRPr="00B93C65">
        <w:t xml:space="preserve"> file contains the default values for the </w:t>
      </w:r>
      <w:r w:rsidRPr="00B93C65">
        <w:rPr>
          <w:rStyle w:val="CodingLanguage"/>
        </w:rPr>
        <w:t>alpine-pod.yaml</w:t>
      </w:r>
      <w:r w:rsidRPr="00B93C65">
        <w:t xml:space="preserve"> template.</w:t>
      </w:r>
    </w:p>
    <w:p w14:paraId="53BAE4F8" w14:textId="6BC81B4B" w:rsidR="00B93C65" w:rsidRPr="00B93C65" w:rsidRDefault="00B93C65" w:rsidP="00B93C65">
      <w:pPr>
        <w:pStyle w:val="BodyTextMetricHPELight10pt"/>
        <w:rPr>
          <w:rStyle w:val="CodingLanguage"/>
        </w:rPr>
      </w:pPr>
      <w:r w:rsidRPr="00B93C65">
        <w:rPr>
          <w:rStyle w:val="CodingLanguage"/>
        </w:rPr>
        <w:t># cd ~/Docker-</w:t>
      </w:r>
      <w:r w:rsidR="00B0382D">
        <w:rPr>
          <w:rStyle w:val="CodingLanguage"/>
        </w:rPr>
        <w:t>Synergy</w:t>
      </w:r>
      <w:r>
        <w:rPr>
          <w:rStyle w:val="CodingLanguage"/>
        </w:rPr>
        <w:br/>
      </w:r>
      <w:r w:rsidRPr="00B93C65">
        <w:rPr>
          <w:rStyle w:val="CodingLanguage"/>
        </w:rPr>
        <w:t># helm install test/files/helm/alpine</w:t>
      </w:r>
    </w:p>
    <w:p w14:paraId="0C472137" w14:textId="1E5F5711" w:rsidR="00B93C65" w:rsidRDefault="00B93C65" w:rsidP="00B93C65">
      <w:pPr>
        <w:pStyle w:val="BodyTextMetricHPELight10pt"/>
      </w:pPr>
      <w:r w:rsidRPr="00B93C65">
        <w:t>The output shows that a single pod was deployed.</w:t>
      </w:r>
    </w:p>
    <w:p w14:paraId="4C065D67" w14:textId="1CD9519F" w:rsidR="00B93C65" w:rsidRPr="00B93C65" w:rsidRDefault="00B93C65" w:rsidP="00B93C65">
      <w:pPr>
        <w:pStyle w:val="BodyTextMetricHPELight10pt"/>
        <w:rPr>
          <w:rStyle w:val="CodingLanguage"/>
        </w:rPr>
      </w:pPr>
      <w:r>
        <w:rPr>
          <w:rStyle w:val="CodingLanguage"/>
        </w:rPr>
        <w:t>NAME:   old-mole</w:t>
      </w:r>
      <w:r>
        <w:rPr>
          <w:rStyle w:val="CodingLanguage"/>
        </w:rPr>
        <w:br/>
      </w:r>
      <w:r w:rsidRPr="00B93C65">
        <w:rPr>
          <w:rStyle w:val="CodingLanguage"/>
        </w:rPr>
        <w:t>LAST DEP</w:t>
      </w:r>
      <w:r>
        <w:rPr>
          <w:rStyle w:val="CodingLanguage"/>
        </w:rPr>
        <w:t>LOYED: Fri Feb  8 17:27:35 2019</w:t>
      </w:r>
      <w:r>
        <w:rPr>
          <w:rStyle w:val="CodingLanguage"/>
        </w:rPr>
        <w:br/>
        <w:t>NAMESPACE: default</w:t>
      </w:r>
      <w:r>
        <w:rPr>
          <w:rStyle w:val="CodingLanguage"/>
        </w:rPr>
        <w:br/>
        <w:t>STATUS: DEPLOYED</w:t>
      </w:r>
    </w:p>
    <w:p w14:paraId="4A9BF83F" w14:textId="14FAEAA5" w:rsidR="00B93C65" w:rsidRPr="00B93C65" w:rsidRDefault="00B93C65" w:rsidP="00B93C65">
      <w:pPr>
        <w:pStyle w:val="BodyTextMetricHPELight10pt"/>
        <w:rPr>
          <w:rStyle w:val="CodingLanguage"/>
        </w:rPr>
      </w:pPr>
      <w:r>
        <w:rPr>
          <w:rStyle w:val="CodingLanguage"/>
        </w:rPr>
        <w:t>RESOURCES:</w:t>
      </w:r>
      <w:r>
        <w:rPr>
          <w:rStyle w:val="CodingLanguage"/>
        </w:rPr>
        <w:br/>
        <w:t>==&gt; v1/Pod</w:t>
      </w:r>
      <w:r>
        <w:rPr>
          <w:rStyle w:val="CodingLanguage"/>
        </w:rPr>
        <w:br/>
      </w:r>
      <w:r w:rsidRPr="00B93C65">
        <w:rPr>
          <w:rStyle w:val="CodingLanguage"/>
        </w:rPr>
        <w:t xml:space="preserve">NAME           </w:t>
      </w:r>
      <w:r>
        <w:rPr>
          <w:rStyle w:val="CodingLanguage"/>
        </w:rPr>
        <w:t xml:space="preserve">  READY  STATUS   RESTARTS  AGE</w:t>
      </w:r>
      <w:r>
        <w:rPr>
          <w:rStyle w:val="CodingLanguage"/>
        </w:rPr>
        <w:br/>
      </w:r>
      <w:r w:rsidRPr="00B93C65">
        <w:rPr>
          <w:rStyle w:val="CodingLanguage"/>
        </w:rPr>
        <w:t>old-mole-alpine  1/1    Running  0         0s</w:t>
      </w:r>
    </w:p>
    <w:p w14:paraId="1FD1E910" w14:textId="65E7FBEB" w:rsidR="00B93C65" w:rsidRDefault="00B93C65" w:rsidP="00B93C65">
      <w:pPr>
        <w:pStyle w:val="Heading4"/>
      </w:pPr>
      <w:r w:rsidRPr="00B93C65">
        <w:t>Nginx</w:t>
      </w:r>
    </w:p>
    <w:p w14:paraId="0FB846F5" w14:textId="08633F04" w:rsidR="00B93C65" w:rsidRPr="00B93C65" w:rsidRDefault="00B93C65" w:rsidP="00B93C65">
      <w:pPr>
        <w:pStyle w:val="BodyTextMetricHPELight10pt"/>
      </w:pPr>
      <w:r w:rsidRPr="00B93C65">
        <w:t xml:space="preserve">An example chart is provided in the </w:t>
      </w:r>
      <w:r w:rsidRPr="00B93C65">
        <w:rPr>
          <w:rStyle w:val="CodingLanguage"/>
        </w:rPr>
        <w:t>~/Docker-</w:t>
      </w:r>
      <w:r w:rsidR="00B0382D">
        <w:rPr>
          <w:rStyle w:val="CodingLanguage"/>
        </w:rPr>
        <w:t>Synergy</w:t>
      </w:r>
      <w:r w:rsidRPr="00B93C65">
        <w:rPr>
          <w:rStyle w:val="CodingLanguage"/>
        </w:rPr>
        <w:t>/test/files/helm/nginx</w:t>
      </w:r>
      <w:r w:rsidRPr="00B93C65">
        <w:t xml:space="preserve"> directory to install a simple nginx server according to the following pattern:</w:t>
      </w:r>
    </w:p>
    <w:p w14:paraId="43EEEBB7" w14:textId="235586E0" w:rsidR="00B93C65" w:rsidRDefault="00B93C65" w:rsidP="00B93C65">
      <w:pPr>
        <w:pStyle w:val="BulletLevel1"/>
      </w:pPr>
      <w:r w:rsidRPr="00B93C65">
        <w:t>A ConfigMap is used to store the files the server will serve. (</w:t>
      </w:r>
      <w:r w:rsidRPr="00B93C65">
        <w:rPr>
          <w:rStyle w:val="CodingLanguage"/>
        </w:rPr>
        <w:t>templates/configmap.yaml</w:t>
      </w:r>
      <w:r w:rsidRPr="00B93C65">
        <w:t>)</w:t>
      </w:r>
    </w:p>
    <w:p w14:paraId="1B66B287" w14:textId="7885E329" w:rsidR="00B93C65" w:rsidRDefault="00B93C65" w:rsidP="00B93C65">
      <w:pPr>
        <w:pStyle w:val="BulletLevel1"/>
      </w:pPr>
      <w:r w:rsidRPr="00B93C65">
        <w:t>A Deployment is used to create a Replica Set of nginx pods. (</w:t>
      </w:r>
      <w:r w:rsidRPr="00B93C65">
        <w:rPr>
          <w:rStyle w:val="CodingLanguage"/>
        </w:rPr>
        <w:t>templates/deployment.yaml</w:t>
      </w:r>
      <w:r w:rsidRPr="00B93C65">
        <w:t>)</w:t>
      </w:r>
    </w:p>
    <w:p w14:paraId="2D7C60DF" w14:textId="52083C86" w:rsidR="00B93C65" w:rsidRDefault="00B93C65" w:rsidP="00B93C65">
      <w:pPr>
        <w:pStyle w:val="BulletLevel1"/>
      </w:pPr>
      <w:r w:rsidRPr="00B93C65">
        <w:t>A Service is used to create a gateway to the pods running in the replica set (</w:t>
      </w:r>
      <w:r w:rsidRPr="00B93C65">
        <w:rPr>
          <w:rStyle w:val="CodingLanguage"/>
        </w:rPr>
        <w:t>templates/service.yaml</w:t>
      </w:r>
      <w:r w:rsidRPr="00B93C65">
        <w:t>)</w:t>
      </w:r>
    </w:p>
    <w:p w14:paraId="715050EF" w14:textId="3C09A92F" w:rsidR="00B93C65" w:rsidRDefault="00B93C65" w:rsidP="006B70FA">
      <w:pPr>
        <w:pStyle w:val="BodyTextMetricHPELight10pt"/>
      </w:pPr>
      <w:r w:rsidRPr="00B93C65">
        <w:t xml:space="preserve">The </w:t>
      </w:r>
      <w:r w:rsidRPr="00B93C65">
        <w:rPr>
          <w:rStyle w:val="CodingLanguage"/>
        </w:rPr>
        <w:t>values.yaml</w:t>
      </w:r>
      <w:r w:rsidRPr="00B93C65">
        <w:t xml:space="preserve"> exposes a few of the configuration options in the charts.</w:t>
      </w:r>
    </w:p>
    <w:p w14:paraId="4C287EB2" w14:textId="431EA1C1" w:rsidR="006B70FA" w:rsidRDefault="006B70FA" w:rsidP="006B70FA">
      <w:pPr>
        <w:pStyle w:val="BodyTextMetricHPELight10pt"/>
        <w:rPr>
          <w:rStyle w:val="CodingLanguage"/>
        </w:rPr>
      </w:pPr>
      <w:r w:rsidRPr="006B70FA">
        <w:rPr>
          <w:rStyle w:val="CodingLanguage"/>
        </w:rPr>
        <w:t># cd ~/Docker-</w:t>
      </w:r>
      <w:r w:rsidR="00B0382D">
        <w:rPr>
          <w:rStyle w:val="CodingLanguage"/>
        </w:rPr>
        <w:t>Synergy</w:t>
      </w:r>
      <w:r w:rsidRPr="006B70FA">
        <w:rPr>
          <w:rStyle w:val="CodingLanguage"/>
        </w:rPr>
        <w:br/>
        <w:t># helm install test/files/helm/nginx</w:t>
      </w:r>
    </w:p>
    <w:p w14:paraId="16A92F84" w14:textId="45F4DC84" w:rsidR="00D1758B" w:rsidRPr="00D1758B" w:rsidRDefault="00D1758B" w:rsidP="00D1758B">
      <w:pPr>
        <w:pStyle w:val="BodyTextMetricHPELight10pt"/>
      </w:pPr>
      <w:r w:rsidRPr="00D1758B">
        <w:t xml:space="preserve">The output shows a service being created with a NodePort at </w:t>
      </w:r>
      <w:r w:rsidRPr="00D1758B">
        <w:rPr>
          <w:rStyle w:val="CodingLanguage"/>
        </w:rPr>
        <w:t>34567</w:t>
      </w:r>
      <w:r w:rsidRPr="00D1758B">
        <w:t xml:space="preserve">. This value comes from the </w:t>
      </w:r>
      <w:r w:rsidRPr="00D1758B">
        <w:rPr>
          <w:rStyle w:val="CodingLanguage"/>
        </w:rPr>
        <w:t>values.yml</w:t>
      </w:r>
      <w:r w:rsidRPr="00D1758B">
        <w:t xml:space="preserve"> file in the folder.</w:t>
      </w:r>
    </w:p>
    <w:p w14:paraId="2E2A8990" w14:textId="77777777" w:rsidR="00D8462E" w:rsidRDefault="00B93C65" w:rsidP="00D8462E">
      <w:pPr>
        <w:pStyle w:val="BodyTextMetricHPELight10pt"/>
        <w:rPr>
          <w:rStyle w:val="CodingLanguage"/>
        </w:rPr>
      </w:pPr>
      <w:r w:rsidRPr="00B93C65">
        <w:rPr>
          <w:rStyle w:val="CodingLanguage"/>
        </w:rPr>
        <w:t>NAME:   worn-olm</w:t>
      </w:r>
      <w:r w:rsidRPr="00B93C65">
        <w:rPr>
          <w:rStyle w:val="CodingLanguage"/>
        </w:rPr>
        <w:br/>
        <w:t>LAST DEPLOYED: Fri Feb  8 16:23:21 2019</w:t>
      </w:r>
      <w:r w:rsidRPr="00B93C65">
        <w:rPr>
          <w:rStyle w:val="CodingLanguage"/>
        </w:rPr>
        <w:br/>
        <w:t>NAMESPACE: default</w:t>
      </w:r>
      <w:r w:rsidRPr="00B93C65">
        <w:rPr>
          <w:rStyle w:val="CodingLanguage"/>
        </w:rPr>
        <w:br/>
        <w:t>STATUS: DEPLOYED</w:t>
      </w:r>
      <w:r>
        <w:rPr>
          <w:rStyle w:val="CodingLanguage"/>
        </w:rPr>
        <w:br/>
      </w:r>
      <w:r w:rsidR="00D8462E">
        <w:rPr>
          <w:rStyle w:val="CodingLanguage"/>
        </w:rPr>
        <w:br/>
      </w:r>
      <w:r>
        <w:rPr>
          <w:rStyle w:val="CodingLanguage"/>
        </w:rPr>
        <w:t>RESOURCES:</w:t>
      </w:r>
      <w:r>
        <w:rPr>
          <w:rStyle w:val="CodingLanguage"/>
        </w:rPr>
        <w:br/>
        <w:t>==&gt; v1/Deployment</w:t>
      </w:r>
      <w:r>
        <w:rPr>
          <w:rStyle w:val="CodingLanguage"/>
        </w:rPr>
        <w:br/>
      </w:r>
      <w:r w:rsidRPr="00B93C65">
        <w:rPr>
          <w:rStyle w:val="CodingLanguage"/>
        </w:rPr>
        <w:lastRenderedPageBreak/>
        <w:t>NAME            DESIRED  CURR</w:t>
      </w:r>
      <w:r>
        <w:rPr>
          <w:rStyle w:val="CodingLanguage"/>
        </w:rPr>
        <w:t>ENT  UP-TO-DATE  AVAILABLE  AGE</w:t>
      </w:r>
      <w:r>
        <w:rPr>
          <w:rStyle w:val="CodingLanguage"/>
        </w:rPr>
        <w:br/>
      </w:r>
      <w:r w:rsidRPr="00B93C65">
        <w:rPr>
          <w:rStyle w:val="CodingLanguage"/>
        </w:rPr>
        <w:t>worn-olm-nginx  1        1        1           1          14s</w:t>
      </w:r>
      <w:r w:rsidR="00D8462E">
        <w:rPr>
          <w:rStyle w:val="CodingLanguage"/>
        </w:rPr>
        <w:br/>
      </w:r>
      <w:r w:rsidR="00D8462E">
        <w:rPr>
          <w:rStyle w:val="CodingLanguage"/>
        </w:rPr>
        <w:br/>
        <w:t>==&gt; v1/Pod(related)</w:t>
      </w:r>
      <w:r w:rsidR="00D8462E">
        <w:rPr>
          <w:rStyle w:val="CodingLanguage"/>
        </w:rPr>
        <w:br/>
      </w:r>
      <w:r w:rsidR="00D8462E" w:rsidRPr="00D8462E">
        <w:rPr>
          <w:rStyle w:val="CodingLanguage"/>
        </w:rPr>
        <w:t xml:space="preserve">NAME                             </w:t>
      </w:r>
      <w:r w:rsidR="00D8462E">
        <w:rPr>
          <w:rStyle w:val="CodingLanguage"/>
        </w:rPr>
        <w:t>READY  STATUS     RESTARTS  AGE</w:t>
      </w:r>
      <w:r w:rsidR="00D8462E">
        <w:rPr>
          <w:rStyle w:val="CodingLanguage"/>
        </w:rPr>
        <w:br/>
      </w:r>
      <w:r w:rsidR="00D8462E" w:rsidRPr="00D8462E">
        <w:rPr>
          <w:rStyle w:val="CodingLanguage"/>
        </w:rPr>
        <w:t xml:space="preserve">worn-olm-nginx-7d648f7dfb-gg2jk  </w:t>
      </w:r>
      <w:r w:rsidR="00D8462E">
        <w:rPr>
          <w:rStyle w:val="CodingLanguage"/>
        </w:rPr>
        <w:t>1/1    Running    0         14s</w:t>
      </w:r>
      <w:r w:rsidR="00D8462E">
        <w:rPr>
          <w:rStyle w:val="CodingLanguage"/>
        </w:rPr>
        <w:br/>
      </w:r>
      <w:r w:rsidR="00D8462E" w:rsidRPr="00D8462E">
        <w:rPr>
          <w:rStyle w:val="CodingLanguage"/>
        </w:rPr>
        <w:t>worn-olm-nginx-vhwc7             0/1    Completed  0         14s</w:t>
      </w:r>
    </w:p>
    <w:p w14:paraId="2FB8A0F0" w14:textId="77777777" w:rsidR="00D8462E" w:rsidRDefault="00D8462E" w:rsidP="00D8462E">
      <w:pPr>
        <w:pStyle w:val="BodyTextMetricHPELight10pt"/>
        <w:rPr>
          <w:rStyle w:val="CodingLanguage"/>
        </w:rPr>
      </w:pPr>
      <w:r>
        <w:rPr>
          <w:rStyle w:val="CodingLanguage"/>
        </w:rPr>
        <w:t>==&gt; v1/ConfigMap</w:t>
      </w:r>
      <w:r>
        <w:rPr>
          <w:rStyle w:val="CodingLanguage"/>
        </w:rPr>
        <w:br/>
        <w:t>NAME            DATA  AGE</w:t>
      </w:r>
      <w:r>
        <w:rPr>
          <w:rStyle w:val="CodingLanguage"/>
        </w:rPr>
        <w:br/>
      </w:r>
      <w:r w:rsidRPr="00D8462E">
        <w:rPr>
          <w:rStyle w:val="CodingLanguage"/>
        </w:rPr>
        <w:t>worn-olm-nginx  2     14s</w:t>
      </w:r>
    </w:p>
    <w:p w14:paraId="1D6C4AEF" w14:textId="2243FCD6" w:rsidR="00B93C65" w:rsidRPr="00B93C65" w:rsidRDefault="00D8462E" w:rsidP="00D8462E">
      <w:pPr>
        <w:pStyle w:val="BodyTextMetricHPELight10pt"/>
        <w:rPr>
          <w:rStyle w:val="CodingLanguage"/>
        </w:rPr>
      </w:pPr>
      <w:r>
        <w:rPr>
          <w:rStyle w:val="CodingLanguage"/>
        </w:rPr>
        <w:t>==&gt; v1/Service</w:t>
      </w:r>
      <w:r>
        <w:rPr>
          <w:rStyle w:val="CodingLanguage"/>
        </w:rPr>
        <w:br/>
      </w:r>
      <w:r w:rsidRPr="00D8462E">
        <w:rPr>
          <w:rStyle w:val="CodingLanguage"/>
        </w:rPr>
        <w:t xml:space="preserve">NAME            TYPE      CLUSTER-IP   </w:t>
      </w:r>
      <w:r>
        <w:rPr>
          <w:rStyle w:val="CodingLanguage"/>
        </w:rPr>
        <w:t xml:space="preserve"> EXTERNAL-IP  PORT(S)       AGE</w:t>
      </w:r>
      <w:r>
        <w:rPr>
          <w:rStyle w:val="CodingLanguage"/>
        </w:rPr>
        <w:br/>
      </w:r>
      <w:r w:rsidRPr="00D8462E">
        <w:rPr>
          <w:rStyle w:val="CodingLanguage"/>
        </w:rPr>
        <w:t>worn-olm-nginx  NodePort  10.96.30.222  &lt;none&gt;       80:34567/TCP  14s</w:t>
      </w:r>
    </w:p>
    <w:p w14:paraId="405A762A" w14:textId="234A921D" w:rsidR="00B93C65" w:rsidRDefault="00D8462E" w:rsidP="00D8462E">
      <w:pPr>
        <w:pStyle w:val="BodyTextMetricHPELight10pt"/>
        <w:rPr>
          <w:rStyle w:val="CodingLanguage"/>
          <w:rFonts w:ascii="MetricHPE Light" w:hAnsi="MetricHPE Light"/>
        </w:rPr>
      </w:pPr>
      <w:r w:rsidRPr="00D8462E">
        <w:rPr>
          <w:rStyle w:val="CodingLanguage"/>
          <w:rFonts w:ascii="MetricHPE Light" w:hAnsi="MetricHPE Light"/>
        </w:rPr>
        <w:t>Helm also allows you to easily delete installed releases. List the installed releases to find the name of the release you wish to delete.</w:t>
      </w:r>
    </w:p>
    <w:p w14:paraId="7ED4334E" w14:textId="5D99F5B6" w:rsidR="00D8462E" w:rsidRPr="00D8462E" w:rsidRDefault="00D8462E" w:rsidP="00D8462E">
      <w:pPr>
        <w:pStyle w:val="BodyTextMetricHPELight10pt"/>
        <w:rPr>
          <w:rStyle w:val="CodingLanguage"/>
        </w:rPr>
      </w:pPr>
      <w:r>
        <w:rPr>
          <w:rStyle w:val="CodingLanguage"/>
        </w:rPr>
        <w:t># helm list</w:t>
      </w:r>
      <w:r>
        <w:rPr>
          <w:rStyle w:val="CodingLanguage"/>
        </w:rPr>
        <w:br/>
      </w:r>
      <w:r w:rsidRPr="00D8462E">
        <w:rPr>
          <w:rStyle w:val="CodingLanguage"/>
        </w:rPr>
        <w:t xml:space="preserve">NAME            REVISION        UPDATED                         STATUS          CHART     </w:t>
      </w:r>
      <w:r>
        <w:rPr>
          <w:rStyle w:val="CodingLanguage"/>
        </w:rPr>
        <w:t xml:space="preserve">      APP VERSION     NAMESPACE</w:t>
      </w:r>
      <w:r>
        <w:rPr>
          <w:rStyle w:val="CodingLanguage"/>
        </w:rPr>
        <w:br/>
      </w:r>
      <w:r w:rsidRPr="00D8462E">
        <w:rPr>
          <w:rStyle w:val="CodingLanguage"/>
        </w:rPr>
        <w:t>worn-olm        1               Fri Feb  8 16:23:21 2019        DEPLOYED        nginx-0.1.0                     default</w:t>
      </w:r>
    </w:p>
    <w:p w14:paraId="313DDE68" w14:textId="6F307A96" w:rsidR="00B93C65" w:rsidRDefault="00D8462E" w:rsidP="00D8462E">
      <w:pPr>
        <w:pStyle w:val="BodyTextMetricHPELight10pt"/>
      </w:pPr>
      <w:r w:rsidRPr="00D8462E">
        <w:t xml:space="preserve">Use the </w:t>
      </w:r>
      <w:r w:rsidRPr="00D8462E">
        <w:rPr>
          <w:rStyle w:val="CodingLanguage"/>
        </w:rPr>
        <w:t>helm delete</w:t>
      </w:r>
      <w:r>
        <w:t xml:space="preserve"> command to remove</w:t>
      </w:r>
      <w:r w:rsidRPr="00D8462E">
        <w:t xml:space="preserve"> the named release.</w:t>
      </w:r>
    </w:p>
    <w:p w14:paraId="767434E2" w14:textId="5668786A" w:rsidR="00D8462E" w:rsidRDefault="005A33ED" w:rsidP="005A33ED">
      <w:pPr>
        <w:pStyle w:val="BodyTextMetricHPELight10pt"/>
        <w:rPr>
          <w:rStyle w:val="CodingLanguage"/>
        </w:rPr>
      </w:pPr>
      <w:r>
        <w:rPr>
          <w:rStyle w:val="CodingLanguage"/>
        </w:rPr>
        <w:t># helm delete worn-olm</w:t>
      </w:r>
      <w:r>
        <w:rPr>
          <w:rStyle w:val="CodingLanguage"/>
        </w:rPr>
        <w:br/>
      </w:r>
      <w:r w:rsidRPr="005A33ED">
        <w:rPr>
          <w:rStyle w:val="CodingLanguage"/>
        </w:rPr>
        <w:t>release "worn-olm" deleted</w:t>
      </w:r>
    </w:p>
    <w:p w14:paraId="03F57F6D" w14:textId="101577D8" w:rsidR="00463FEF" w:rsidRDefault="00463FEF" w:rsidP="00463FEF">
      <w:pPr>
        <w:pStyle w:val="Heading2"/>
        <w:rPr>
          <w:rStyle w:val="CodingLanguage"/>
          <w:rFonts w:ascii="MetricHPE" w:hAnsi="MetricHPE"/>
        </w:rPr>
      </w:pPr>
      <w:bookmarkStart w:id="229" w:name="_Toc6318937"/>
      <w:r w:rsidRPr="00463FEF">
        <w:rPr>
          <w:rStyle w:val="CodingLanguage"/>
          <w:rFonts w:ascii="MetricHPE" w:hAnsi="MetricHPE"/>
        </w:rPr>
        <w:t>Post-deploy validation</w:t>
      </w:r>
      <w:bookmarkEnd w:id="229"/>
    </w:p>
    <w:p w14:paraId="1B8BAB40" w14:textId="3404DCF1" w:rsidR="00463FEF" w:rsidRDefault="00463FEF" w:rsidP="00463FEF">
      <w:pPr>
        <w:pStyle w:val="BodyTextMetricHPELight10pt"/>
      </w:pPr>
      <w:r w:rsidRPr="00463FEF">
        <w:t xml:space="preserve">Many sample Kubernetes applications are available at </w:t>
      </w:r>
      <w:hyperlink r:id="rId41" w:history="1">
        <w:r w:rsidRPr="00463FEF">
          <w:rPr>
            <w:rStyle w:val="Hyperlink"/>
          </w:rPr>
          <w:t>https://kubernetes.io/docs/tutorials/</w:t>
        </w:r>
      </w:hyperlink>
      <w:r w:rsidRPr="00463FEF">
        <w:t xml:space="preserve">. This section details how to deploy the stateless </w:t>
      </w:r>
      <w:r w:rsidRPr="00463FEF">
        <w:rPr>
          <w:rStyle w:val="CodingLanguage"/>
        </w:rPr>
        <w:t>guestbook</w:t>
      </w:r>
      <w:r w:rsidRPr="00463FEF">
        <w:t xml:space="preserve"> application with Redis as documented at </w:t>
      </w:r>
      <w:hyperlink r:id="rId42" w:history="1">
        <w:r w:rsidRPr="00463FEF">
          <w:rPr>
            <w:rStyle w:val="Hyperlink"/>
          </w:rPr>
          <w:t>https://kubernetes.io/docs/tutorials/stateless-application/guestbook/</w:t>
        </w:r>
      </w:hyperlink>
      <w:r w:rsidRPr="00463FEF">
        <w:t>.</w:t>
      </w:r>
    </w:p>
    <w:p w14:paraId="583579D6" w14:textId="6B27C091" w:rsidR="00463FEF" w:rsidRDefault="00463FEF" w:rsidP="00463FEF">
      <w:pPr>
        <w:pStyle w:val="BodyTextMetricHPELight10pt"/>
      </w:pPr>
      <w:r w:rsidRPr="00463FEF">
        <w:t>When deploying applications, you must be aware that Kubernetes version 1.11 shipped with Docker 2.1. If you are testing examples that are designed to work with a newer (or older) version of Kubernetes, you may have to make changes in some places to the configuration files.</w:t>
      </w:r>
    </w:p>
    <w:p w14:paraId="5BC29B3A" w14:textId="77777777" w:rsidR="00463FEF" w:rsidRDefault="00463FEF" w:rsidP="00463FEF">
      <w:pPr>
        <w:pStyle w:val="Heading3"/>
      </w:pPr>
      <w:r w:rsidRPr="00D923A2">
        <w:t>Prerequisites</w:t>
      </w:r>
    </w:p>
    <w:p w14:paraId="53C9DE1B" w14:textId="77777777" w:rsidR="00463FEF" w:rsidRDefault="00463FEF" w:rsidP="00463FEF">
      <w:pPr>
        <w:pStyle w:val="BulletLevel1"/>
      </w:pPr>
      <w:r w:rsidRPr="00B93C65">
        <w:t xml:space="preserve">Install the </w:t>
      </w:r>
      <w:r w:rsidRPr="00026590">
        <w:rPr>
          <w:rStyle w:val="CodingLanguage"/>
        </w:rPr>
        <w:t>kubectl</w:t>
      </w:r>
      <w:r w:rsidRPr="00B93C65">
        <w:t xml:space="preserve"> binary on your Ansible box</w:t>
      </w:r>
    </w:p>
    <w:p w14:paraId="025A8A14" w14:textId="77777777" w:rsidR="00463FEF" w:rsidRDefault="00463FEF" w:rsidP="00463FEF">
      <w:pPr>
        <w:pStyle w:val="BulletLevel1"/>
      </w:pPr>
      <w:r w:rsidRPr="00B93C65">
        <w:t>Install the UCP Client bundle for the admin user</w:t>
      </w:r>
    </w:p>
    <w:p w14:paraId="6F1370FC" w14:textId="63C3C499" w:rsidR="00463FEF" w:rsidRDefault="00463FEF" w:rsidP="00463FEF">
      <w:pPr>
        <w:pStyle w:val="BulletLevel1LastBeforeBodycopy"/>
      </w:pPr>
      <w:r w:rsidRPr="00B93C65">
        <w:t xml:space="preserve">Confirm that you can connect to the cluster by running a test command, for example, </w:t>
      </w:r>
      <w:r w:rsidRPr="00B93C65">
        <w:rPr>
          <w:rStyle w:val="CodingLanguage"/>
        </w:rPr>
        <w:t>kubectl get nodes</w:t>
      </w:r>
    </w:p>
    <w:p w14:paraId="168FDA71" w14:textId="5A3438AC" w:rsidR="00463FEF" w:rsidRDefault="00463FEF" w:rsidP="00463FEF">
      <w:pPr>
        <w:pStyle w:val="Heading3"/>
      </w:pPr>
      <w:bookmarkStart w:id="230" w:name="_Ref3197732"/>
      <w:r w:rsidRPr="00463FEF">
        <w:t>Kubernetes guestbook example with Redis</w:t>
      </w:r>
      <w:bookmarkEnd w:id="230"/>
    </w:p>
    <w:p w14:paraId="685A1678" w14:textId="1CDF947B" w:rsidR="00463FEF" w:rsidRDefault="00463FEF" w:rsidP="00463FEF">
      <w:pPr>
        <w:pStyle w:val="BodyTextMetricHPELight10pt"/>
      </w:pPr>
      <w:r w:rsidRPr="00463FEF">
        <w:t xml:space="preserve">The playbook for the Kubernetes example guestbook is based on the example taken from the GitHub repo at </w:t>
      </w:r>
      <w:hyperlink r:id="rId43" w:history="1">
        <w:r w:rsidRPr="00463FEF">
          <w:rPr>
            <w:rStyle w:val="Hyperlink"/>
          </w:rPr>
          <w:t>https://github.com/kubernetes/examples</w:t>
        </w:r>
      </w:hyperlink>
      <w:r w:rsidRPr="00463FEF">
        <w:t>.</w:t>
      </w:r>
    </w:p>
    <w:p w14:paraId="484FEABB" w14:textId="651E96F2" w:rsidR="00463FEF" w:rsidRPr="00463FEF" w:rsidRDefault="00463FEF" w:rsidP="00463FEF">
      <w:pPr>
        <w:pStyle w:val="BodyTextMetricHPELight10pt"/>
        <w:rPr>
          <w:rStyle w:val="CodingLanguage"/>
        </w:rPr>
      </w:pPr>
      <w:r w:rsidRPr="00463FEF">
        <w:rPr>
          <w:rStyle w:val="CodingLanguage"/>
        </w:rPr>
        <w:t># cd ~/Docker-</w:t>
      </w:r>
      <w:r w:rsidR="00B0382D">
        <w:rPr>
          <w:rStyle w:val="CodingLanguage"/>
        </w:rPr>
        <w:t>Synergy</w:t>
      </w:r>
      <w:r>
        <w:rPr>
          <w:rStyle w:val="CodingLanguage"/>
        </w:rPr>
        <w:br/>
      </w:r>
      <w:r w:rsidRPr="00463FEF">
        <w:rPr>
          <w:rStyle w:val="CodingLanguage"/>
        </w:rPr>
        <w:t xml:space="preserve"># ansible-playbook -i </w:t>
      </w:r>
      <w:r w:rsidR="007230C9">
        <w:rPr>
          <w:rStyle w:val="CodingLanguage"/>
        </w:rPr>
        <w:t>hosts</w:t>
      </w:r>
      <w:r w:rsidRPr="00463FEF">
        <w:rPr>
          <w:rStyle w:val="CodingLanguage"/>
        </w:rPr>
        <w:t xml:space="preserve"> test/playbooks/k8s-guestbook.yml --vault-password-file .vault_pass</w:t>
      </w:r>
    </w:p>
    <w:p w14:paraId="27BBD068" w14:textId="33D31ACA" w:rsidR="00463FEF" w:rsidRDefault="00463FEF" w:rsidP="00463FEF">
      <w:pPr>
        <w:pStyle w:val="BodyTextMetricHPELight10pt"/>
      </w:pPr>
      <w:r w:rsidRPr="00463FEF">
        <w:t>You can run the playbook directly, but it can be informative to walk through the individual files to see what is going on under the covers.</w:t>
      </w:r>
    </w:p>
    <w:p w14:paraId="44B79737" w14:textId="7D0BA9EE" w:rsidR="00463FEF" w:rsidRDefault="00463FEF" w:rsidP="00463FEF">
      <w:pPr>
        <w:pStyle w:val="Heading3"/>
      </w:pPr>
      <w:r>
        <w:t>Quickstart</w:t>
      </w:r>
    </w:p>
    <w:p w14:paraId="5230FF08" w14:textId="5B4A79D0" w:rsidR="00463FEF" w:rsidRPr="00463FEF" w:rsidRDefault="00463FEF" w:rsidP="00463FEF">
      <w:pPr>
        <w:pStyle w:val="BodyTextMetricHPELight10pt"/>
        <w:rPr>
          <w:rStyle w:val="CodingLanguage"/>
        </w:rPr>
      </w:pPr>
      <w:r w:rsidRPr="00463FEF">
        <w:rPr>
          <w:rStyle w:val="CodingLanguage"/>
        </w:rPr>
        <w:t># cd ~/Docker-</w:t>
      </w:r>
      <w:r w:rsidR="00B0382D">
        <w:rPr>
          <w:rStyle w:val="CodingLanguage"/>
        </w:rPr>
        <w:t>Synergy</w:t>
      </w:r>
      <w:r w:rsidRPr="00463FEF">
        <w:rPr>
          <w:rStyle w:val="CodingLanguage"/>
        </w:rPr>
        <w:t>/test/files/k8s-examples/guestbook</w:t>
      </w:r>
      <w:r w:rsidRPr="00463FEF">
        <w:rPr>
          <w:rStyle w:val="CodingLanguage"/>
        </w:rPr>
        <w:br/>
        <w:t># kubectl apply -f redis-master-deployment.yaml</w:t>
      </w:r>
      <w:r w:rsidRPr="00463FEF">
        <w:rPr>
          <w:rStyle w:val="CodingLanguage"/>
        </w:rPr>
        <w:br/>
        <w:t># kubectl apply -f redis-master-service.yaml</w:t>
      </w:r>
      <w:r w:rsidRPr="00463FEF">
        <w:rPr>
          <w:rStyle w:val="CodingLanguage"/>
        </w:rPr>
        <w:br/>
        <w:t># kubectl apply -f redis-slave-deployment.yaml</w:t>
      </w:r>
      <w:r w:rsidRPr="00463FEF">
        <w:rPr>
          <w:rStyle w:val="CodingLanguage"/>
        </w:rPr>
        <w:br/>
        <w:t># kubectl apply -f redis-slave-service.yaml</w:t>
      </w:r>
      <w:r w:rsidRPr="00463FEF">
        <w:rPr>
          <w:rStyle w:val="CodingLanguage"/>
        </w:rPr>
        <w:br/>
      </w:r>
      <w:r w:rsidRPr="00463FEF">
        <w:rPr>
          <w:rStyle w:val="CodingLanguage"/>
        </w:rPr>
        <w:lastRenderedPageBreak/>
        <w:t># kubectl apply -f frontend-deployment.yaml</w:t>
      </w:r>
      <w:r w:rsidRPr="00463FEF">
        <w:rPr>
          <w:rStyle w:val="CodingLanguage"/>
        </w:rPr>
        <w:br/>
        <w:t># kubectl apply -f frontend-service.yaml</w:t>
      </w:r>
      <w:r w:rsidRPr="00463FEF">
        <w:rPr>
          <w:rStyle w:val="CodingLanguage"/>
        </w:rPr>
        <w:br/>
        <w:t># kubectl get svc frontend</w:t>
      </w:r>
    </w:p>
    <w:p w14:paraId="75D734B9" w14:textId="4F6C316B" w:rsidR="00463FEF" w:rsidRDefault="00463FEF" w:rsidP="00463FEF">
      <w:pPr>
        <w:pStyle w:val="Heading3"/>
      </w:pPr>
      <w:r w:rsidRPr="00463FEF">
        <w:t>Details</w:t>
      </w:r>
    </w:p>
    <w:p w14:paraId="04B0A347" w14:textId="29B58804" w:rsidR="00463FEF" w:rsidRDefault="00463FEF" w:rsidP="00463FEF">
      <w:pPr>
        <w:pStyle w:val="BodyTextMetricHPELight10pt"/>
      </w:pPr>
      <w:r w:rsidRPr="00463FEF">
        <w:t>Change to the directory containing the guestbook YAML files.</w:t>
      </w:r>
    </w:p>
    <w:p w14:paraId="62061088" w14:textId="73864900" w:rsidR="00463FEF" w:rsidRDefault="00463FEF" w:rsidP="00463FEF">
      <w:pPr>
        <w:pStyle w:val="BodyTextMetricHPELight10pt"/>
        <w:rPr>
          <w:rStyle w:val="CodingLanguage"/>
        </w:rPr>
      </w:pPr>
      <w:r w:rsidRPr="00463FEF">
        <w:rPr>
          <w:rStyle w:val="CodingLanguage"/>
        </w:rPr>
        <w:t># cd ~/Docker-</w:t>
      </w:r>
      <w:r w:rsidR="00B0382D">
        <w:rPr>
          <w:rStyle w:val="CodingLanguage"/>
        </w:rPr>
        <w:t>Synergy</w:t>
      </w:r>
      <w:r w:rsidRPr="00463FEF">
        <w:rPr>
          <w:rStyle w:val="CodingLanguage"/>
        </w:rPr>
        <w:t>/test/files/k8s-examples/guestbook</w:t>
      </w:r>
    </w:p>
    <w:p w14:paraId="5C0E8668" w14:textId="787133EA" w:rsidR="00463FEF" w:rsidRDefault="00463FEF" w:rsidP="00463FEF">
      <w:pPr>
        <w:pStyle w:val="BodyTextMetricHPELight10pt"/>
      </w:pPr>
      <w:r w:rsidRPr="00463FEF">
        <w:t xml:space="preserve">The manifest file </w:t>
      </w:r>
      <w:r w:rsidRPr="00463FEF">
        <w:rPr>
          <w:rStyle w:val="CodingLanguage"/>
        </w:rPr>
        <w:t>redis-master-deployment.yaml</w:t>
      </w:r>
      <w:r w:rsidRPr="00463FEF">
        <w:t>, included below, specifies a deployment controller that runs a single replica Redis master pod.</w:t>
      </w:r>
    </w:p>
    <w:p w14:paraId="5620CAEA" w14:textId="77777777" w:rsidR="00463FEF" w:rsidRPr="00463FEF" w:rsidRDefault="00463FEF" w:rsidP="00463FEF">
      <w:pPr>
        <w:pStyle w:val="BodyTextMetricHPELight10pt"/>
        <w:rPr>
          <w:rStyle w:val="CodingLanguage"/>
        </w:rPr>
      </w:pPr>
      <w:r w:rsidRPr="00463FEF">
        <w:rPr>
          <w:rStyle w:val="CodingLanguage"/>
        </w:rPr>
        <w:t># cat redis-master-deployment.yaml</w:t>
      </w:r>
    </w:p>
    <w:p w14:paraId="06380A75" w14:textId="6B8D62DA" w:rsidR="00463FEF" w:rsidRDefault="00463FEF" w:rsidP="00463FEF">
      <w:pPr>
        <w:rPr>
          <w:rFonts w:ascii="HPE Simple" w:hAnsi="HPE Simple"/>
        </w:rPr>
      </w:pPr>
      <w:r w:rsidRPr="00463FEF">
        <w:rPr>
          <w:rStyle w:val="CodingLanguage"/>
        </w:rPr>
        <w:t>apiVersion: apps/v1 #  for k8s versions before 1.9.0 use apps/v1beta2  and befo</w:t>
      </w:r>
      <w:r>
        <w:rPr>
          <w:rStyle w:val="CodingLanguage"/>
        </w:rPr>
        <w:t>re 1.8.0 use extensions/v1beta1</w:t>
      </w:r>
      <w:r>
        <w:rPr>
          <w:rStyle w:val="CodingLanguage"/>
        </w:rPr>
        <w:br/>
        <w:t>kind: Deployment</w:t>
      </w:r>
      <w:r>
        <w:rPr>
          <w:rStyle w:val="CodingLanguage"/>
        </w:rPr>
        <w:br/>
      </w:r>
      <w:r w:rsidRPr="00463FEF">
        <w:rPr>
          <w:rStyle w:val="CodingLanguage"/>
        </w:rPr>
        <w:t>metadata:</w:t>
      </w:r>
      <w:r>
        <w:rPr>
          <w:rStyle w:val="CodingLanguage"/>
        </w:rPr>
        <w:br/>
      </w:r>
      <w:r w:rsidRPr="00463FEF">
        <w:rPr>
          <w:rStyle w:val="CodingLanguage"/>
        </w:rPr>
        <w:t xml:space="preserve">  name: redis-master</w:t>
      </w:r>
      <w:r>
        <w:rPr>
          <w:rStyle w:val="CodingLanguage"/>
        </w:rPr>
        <w:br/>
        <w:t>spec:</w:t>
      </w:r>
      <w:r>
        <w:rPr>
          <w:rStyle w:val="CodingLanguage"/>
        </w:rPr>
        <w:br/>
        <w:t xml:space="preserve">  selector:</w:t>
      </w:r>
      <w:r>
        <w:rPr>
          <w:rStyle w:val="CodingLanguage"/>
        </w:rPr>
        <w:br/>
        <w:t xml:space="preserve">    matchLabels:</w:t>
      </w:r>
      <w:r>
        <w:rPr>
          <w:rStyle w:val="CodingLanguage"/>
        </w:rPr>
        <w:br/>
        <w:t xml:space="preserve">      app: redis</w:t>
      </w:r>
      <w:r>
        <w:rPr>
          <w:rStyle w:val="CodingLanguage"/>
        </w:rPr>
        <w:br/>
        <w:t xml:space="preserve">      role: master</w:t>
      </w:r>
      <w:r>
        <w:rPr>
          <w:rStyle w:val="CodingLanguage"/>
        </w:rPr>
        <w:br/>
        <w:t xml:space="preserve">      tier: backend</w:t>
      </w:r>
      <w:r>
        <w:rPr>
          <w:rStyle w:val="CodingLanguage"/>
        </w:rPr>
        <w:br/>
        <w:t xml:space="preserve">  replicas: 1</w:t>
      </w:r>
      <w:r>
        <w:rPr>
          <w:rStyle w:val="CodingLanguage"/>
        </w:rPr>
        <w:br/>
        <w:t xml:space="preserve">  template:</w:t>
      </w:r>
      <w:r>
        <w:rPr>
          <w:rStyle w:val="CodingLanguage"/>
        </w:rPr>
        <w:br/>
        <w:t xml:space="preserve">    metadata:</w:t>
      </w:r>
      <w:r>
        <w:rPr>
          <w:rStyle w:val="CodingLanguage"/>
        </w:rPr>
        <w:br/>
        <w:t xml:space="preserve">      labels:</w:t>
      </w:r>
      <w:r>
        <w:rPr>
          <w:rStyle w:val="CodingLanguage"/>
        </w:rPr>
        <w:br/>
        <w:t xml:space="preserve">        app: redis</w:t>
      </w:r>
      <w:r>
        <w:rPr>
          <w:rStyle w:val="CodingLanguage"/>
        </w:rPr>
        <w:br/>
        <w:t xml:space="preserve">        role: master</w:t>
      </w:r>
      <w:r>
        <w:rPr>
          <w:rStyle w:val="CodingLanguage"/>
        </w:rPr>
        <w:br/>
        <w:t xml:space="preserve">        tier: backend</w:t>
      </w:r>
      <w:r>
        <w:rPr>
          <w:rStyle w:val="CodingLanguage"/>
        </w:rPr>
        <w:br/>
        <w:t xml:space="preserve">    spec:</w:t>
      </w:r>
      <w:r>
        <w:rPr>
          <w:rStyle w:val="CodingLanguage"/>
        </w:rPr>
        <w:br/>
        <w:t xml:space="preserve">      containers:</w:t>
      </w:r>
      <w:r>
        <w:rPr>
          <w:rStyle w:val="CodingLanguage"/>
        </w:rPr>
        <w:br/>
        <w:t xml:space="preserve">      - name: master</w:t>
      </w:r>
      <w:r>
        <w:rPr>
          <w:rStyle w:val="CodingLanguage"/>
        </w:rPr>
        <w:br/>
      </w:r>
      <w:r w:rsidRPr="00463FEF">
        <w:rPr>
          <w:rStyle w:val="CodingLanguage"/>
        </w:rPr>
        <w:t xml:space="preserve">        image: k8s.gcr.io/re</w:t>
      </w:r>
      <w:r>
        <w:rPr>
          <w:rStyle w:val="CodingLanguage"/>
        </w:rPr>
        <w:t>dis:e2e  # or just image: redis</w:t>
      </w:r>
      <w:r>
        <w:rPr>
          <w:rStyle w:val="CodingLanguage"/>
        </w:rPr>
        <w:br/>
        <w:t xml:space="preserve">        resources:</w:t>
      </w:r>
      <w:r>
        <w:rPr>
          <w:rStyle w:val="CodingLanguage"/>
        </w:rPr>
        <w:br/>
        <w:t xml:space="preserve">          requests:</w:t>
      </w:r>
      <w:r>
        <w:rPr>
          <w:rStyle w:val="CodingLanguage"/>
        </w:rPr>
        <w:br/>
        <w:t xml:space="preserve">            cpu: 100m</w:t>
      </w:r>
      <w:r>
        <w:rPr>
          <w:rStyle w:val="CodingLanguage"/>
        </w:rPr>
        <w:br/>
      </w:r>
      <w:r w:rsidRPr="00463FEF">
        <w:rPr>
          <w:rStyle w:val="CodingLanguage"/>
        </w:rPr>
        <w:t xml:space="preserve">            memory: 100M</w:t>
      </w:r>
      <w:r>
        <w:rPr>
          <w:rStyle w:val="CodingLanguage"/>
        </w:rPr>
        <w:t>i</w:t>
      </w:r>
      <w:r>
        <w:rPr>
          <w:rStyle w:val="CodingLanguage"/>
        </w:rPr>
        <w:br/>
        <w:t xml:space="preserve">        ports:</w:t>
      </w:r>
      <w:r>
        <w:rPr>
          <w:rStyle w:val="CodingLanguage"/>
        </w:rPr>
        <w:br/>
      </w:r>
      <w:r w:rsidRPr="00463FEF">
        <w:rPr>
          <w:rStyle w:val="CodingLanguage"/>
        </w:rPr>
        <w:t xml:space="preserve">        - containerPort: 6379</w:t>
      </w:r>
      <w:r>
        <w:rPr>
          <w:rStyle w:val="CodingLanguage"/>
        </w:rPr>
        <w:br/>
      </w:r>
    </w:p>
    <w:p w14:paraId="393B2FAC" w14:textId="2EA09B0C" w:rsidR="00463FEF" w:rsidRDefault="00463FEF" w:rsidP="00463FEF">
      <w:pPr>
        <w:pStyle w:val="BodyTextMetricHPELight10pt"/>
      </w:pPr>
      <w:r w:rsidRPr="00463FEF">
        <w:t>Apply the Redis master deployment from the red</w:t>
      </w:r>
      <w:r>
        <w:t>is-master-deployment.yaml file:</w:t>
      </w:r>
    </w:p>
    <w:p w14:paraId="6F349B77" w14:textId="58C773B6" w:rsidR="00463FEF" w:rsidRPr="00463FEF" w:rsidRDefault="00463FEF" w:rsidP="00463FEF">
      <w:pPr>
        <w:pStyle w:val="BodyTextMetricHPELight10pt"/>
        <w:rPr>
          <w:rStyle w:val="CodingLanguage"/>
        </w:rPr>
      </w:pPr>
      <w:r w:rsidRPr="00463FEF">
        <w:rPr>
          <w:rStyle w:val="CodingLanguage"/>
        </w:rPr>
        <w:t># kubectl apply -f redis-master-deployment.yaml</w:t>
      </w:r>
    </w:p>
    <w:p w14:paraId="503D1286" w14:textId="710062C8" w:rsidR="00463FEF" w:rsidRDefault="00463FEF" w:rsidP="00463FEF">
      <w:pPr>
        <w:pStyle w:val="BodyTextMetricHPELight10pt"/>
      </w:pPr>
      <w:r w:rsidRPr="00463FEF">
        <w:t>Query the list of Pods to verify that the Redis master pod is running.</w:t>
      </w:r>
    </w:p>
    <w:p w14:paraId="36DA9435" w14:textId="5E4940C5" w:rsidR="00463FEF" w:rsidRPr="00463FEF" w:rsidRDefault="00463FEF" w:rsidP="00463FEF">
      <w:pPr>
        <w:pStyle w:val="BodyTextMetricHPELight10pt"/>
        <w:rPr>
          <w:rStyle w:val="CodingLanguage"/>
        </w:rPr>
      </w:pPr>
      <w:r>
        <w:rPr>
          <w:rStyle w:val="CodingLanguage"/>
        </w:rPr>
        <w:t># kubectl get pods | grep redis</w:t>
      </w:r>
      <w:r>
        <w:rPr>
          <w:rStyle w:val="CodingLanguage"/>
        </w:rPr>
        <w:br/>
      </w:r>
      <w:r w:rsidRPr="00463FEF">
        <w:rPr>
          <w:rStyle w:val="CodingLanguage"/>
        </w:rPr>
        <w:t>redis-master-57657796fc-psvhc     1/1       Running   0          32s</w:t>
      </w:r>
    </w:p>
    <w:p w14:paraId="7A749156" w14:textId="22886A06" w:rsidR="00463FEF" w:rsidRDefault="00463FEF" w:rsidP="00463FEF">
      <w:pPr>
        <w:pStyle w:val="BodyTextMetricHPELight10pt"/>
      </w:pPr>
      <w:r w:rsidRPr="00463FEF">
        <w:t xml:space="preserve">Use the </w:t>
      </w:r>
      <w:r w:rsidRPr="00463FEF">
        <w:rPr>
          <w:rStyle w:val="CodingLanguage"/>
        </w:rPr>
        <w:t>kubectl logs</w:t>
      </w:r>
      <w:r w:rsidRPr="00463FEF">
        <w:t xml:space="preserve"> command to view the logs from the Redis master pod:</w:t>
      </w:r>
    </w:p>
    <w:p w14:paraId="5028A130" w14:textId="77777777" w:rsidR="00463FEF" w:rsidRPr="00463FEF" w:rsidRDefault="00463FEF" w:rsidP="00463FEF">
      <w:pPr>
        <w:pStyle w:val="BodyTextMetricHPELight10pt"/>
        <w:rPr>
          <w:rStyle w:val="CodingLanguage"/>
        </w:rPr>
      </w:pPr>
      <w:r w:rsidRPr="00463FEF">
        <w:rPr>
          <w:rStyle w:val="CodingLanguage"/>
        </w:rPr>
        <w:t># kubectl logs -f redis-master-57657796fc-psvhc</w:t>
      </w:r>
    </w:p>
    <w:p w14:paraId="54DD345D" w14:textId="0B0D4B0E" w:rsidR="00463FEF" w:rsidRPr="00463FEF" w:rsidRDefault="00463FEF" w:rsidP="00463FEF">
      <w:pPr>
        <w:pStyle w:val="BodyTextMetricHPELight10pt"/>
        <w:rPr>
          <w:rStyle w:val="CodingLanguage"/>
        </w:rPr>
      </w:pPr>
      <w:r>
        <w:rPr>
          <w:rStyle w:val="CodingLanguage"/>
        </w:rPr>
        <w:t xml:space="preserve">                _._</w:t>
      </w:r>
      <w:r>
        <w:rPr>
          <w:rStyle w:val="CodingLanguage"/>
        </w:rPr>
        <w:br/>
        <w:t xml:space="preserve">           _.-``__ ''-._</w:t>
      </w:r>
      <w:r>
        <w:rPr>
          <w:rStyle w:val="CodingLanguage"/>
        </w:rPr>
        <w:br/>
      </w:r>
      <w:r w:rsidRPr="00463FEF">
        <w:rPr>
          <w:rStyle w:val="CodingLanguage"/>
        </w:rPr>
        <w:t xml:space="preserve">      _.-``    `.  `_.  ''-._           R</w:t>
      </w:r>
      <w:r>
        <w:rPr>
          <w:rStyle w:val="CodingLanguage"/>
        </w:rPr>
        <w:t>edis 2.8.19 (00000000/0) 64 bit</w:t>
      </w:r>
      <w:r>
        <w:rPr>
          <w:rStyle w:val="CodingLanguage"/>
        </w:rPr>
        <w:br/>
      </w:r>
      <w:r w:rsidRPr="00463FEF">
        <w:rPr>
          <w:rStyle w:val="CodingLanguage"/>
        </w:rPr>
        <w:t xml:space="preserve">  .-`` .-```.  `</w:t>
      </w:r>
      <w:r>
        <w:rPr>
          <w:rStyle w:val="CodingLanguage"/>
        </w:rPr>
        <w:t>``\/    _.,_ ''-._</w:t>
      </w:r>
      <w:r>
        <w:rPr>
          <w:rStyle w:val="CodingLanguage"/>
        </w:rPr>
        <w:br/>
      </w:r>
      <w:r w:rsidRPr="00463FEF">
        <w:rPr>
          <w:rStyle w:val="CodingLanguage"/>
        </w:rPr>
        <w:t xml:space="preserve"> (    '      ,       .-`  | `,    ) </w:t>
      </w:r>
      <w:r>
        <w:rPr>
          <w:rStyle w:val="CodingLanguage"/>
        </w:rPr>
        <w:t xml:space="preserve">    Running in stand alone mode</w:t>
      </w:r>
      <w:r>
        <w:rPr>
          <w:rStyle w:val="CodingLanguage"/>
        </w:rPr>
        <w:br/>
      </w:r>
      <w:r w:rsidRPr="00463FEF">
        <w:rPr>
          <w:rStyle w:val="CodingLanguage"/>
        </w:rPr>
        <w:lastRenderedPageBreak/>
        <w:t xml:space="preserve"> |`-._`-...-` __...</w:t>
      </w:r>
      <w:r>
        <w:rPr>
          <w:rStyle w:val="CodingLanguage"/>
        </w:rPr>
        <w:t>-.``-._|'` _.-'|     Port: 6379</w:t>
      </w:r>
      <w:r>
        <w:rPr>
          <w:rStyle w:val="CodingLanguage"/>
        </w:rPr>
        <w:br/>
      </w:r>
      <w:r w:rsidRPr="00463FEF">
        <w:rPr>
          <w:rStyle w:val="CodingLanguage"/>
        </w:rPr>
        <w:t xml:space="preserve"> |    `-._   `.</w:t>
      </w:r>
      <w:r>
        <w:rPr>
          <w:rStyle w:val="CodingLanguage"/>
        </w:rPr>
        <w:t>_    /     _.-'    |     PID: 1</w:t>
      </w:r>
      <w:r>
        <w:rPr>
          <w:rStyle w:val="CodingLanguage"/>
        </w:rPr>
        <w:br/>
      </w:r>
      <w:r w:rsidRPr="00463FEF">
        <w:rPr>
          <w:rStyle w:val="CodingLanguage"/>
        </w:rPr>
        <w:t xml:space="preserve">  `</w:t>
      </w:r>
      <w:r>
        <w:rPr>
          <w:rStyle w:val="CodingLanguage"/>
        </w:rPr>
        <w:t>-._    `-._  `-./  _.-'    _.-'</w:t>
      </w:r>
      <w:r>
        <w:rPr>
          <w:rStyle w:val="CodingLanguage"/>
        </w:rPr>
        <w:br/>
      </w:r>
      <w:r w:rsidRPr="00463FEF">
        <w:rPr>
          <w:rStyle w:val="CodingLanguage"/>
        </w:rPr>
        <w:t xml:space="preserve"> |`-</w:t>
      </w:r>
      <w:r>
        <w:rPr>
          <w:rStyle w:val="CodingLanguage"/>
        </w:rPr>
        <w:t>._`-._    `-.__.-'    _.-'_.-'|</w:t>
      </w:r>
      <w:r>
        <w:rPr>
          <w:rStyle w:val="CodingLanguage"/>
        </w:rPr>
        <w:br/>
      </w:r>
      <w:r w:rsidRPr="00463FEF">
        <w:rPr>
          <w:rStyle w:val="CodingLanguage"/>
        </w:rPr>
        <w:t xml:space="preserve"> |    `-._`-._        _.-'_.-'</w:t>
      </w:r>
      <w:r>
        <w:rPr>
          <w:rStyle w:val="CodingLanguage"/>
        </w:rPr>
        <w:t xml:space="preserve">    |           http://redis.io</w:t>
      </w:r>
      <w:r>
        <w:rPr>
          <w:rStyle w:val="CodingLanguage"/>
        </w:rPr>
        <w:br/>
      </w:r>
      <w:r w:rsidRPr="00463FEF">
        <w:rPr>
          <w:rStyle w:val="CodingLanguage"/>
        </w:rPr>
        <w:t xml:space="preserve">  `</w:t>
      </w:r>
      <w:r>
        <w:rPr>
          <w:rStyle w:val="CodingLanguage"/>
        </w:rPr>
        <w:t>-._    `-._`-.__.-'_.-'    _.-'</w:t>
      </w:r>
      <w:r>
        <w:rPr>
          <w:rStyle w:val="CodingLanguage"/>
        </w:rPr>
        <w:br/>
      </w:r>
      <w:r w:rsidRPr="00463FEF">
        <w:rPr>
          <w:rStyle w:val="CodingLanguage"/>
        </w:rPr>
        <w:t xml:space="preserve"> |`-</w:t>
      </w:r>
      <w:r>
        <w:rPr>
          <w:rStyle w:val="CodingLanguage"/>
        </w:rPr>
        <w:t>._`-._    `-.__.-'    _.-'_.-'|</w:t>
      </w:r>
      <w:r>
        <w:rPr>
          <w:rStyle w:val="CodingLanguage"/>
        </w:rPr>
        <w:br/>
      </w:r>
      <w:r w:rsidRPr="00463FEF">
        <w:rPr>
          <w:rStyle w:val="CodingLanguage"/>
        </w:rPr>
        <w:t xml:space="preserve"> |  </w:t>
      </w:r>
      <w:r>
        <w:rPr>
          <w:rStyle w:val="CodingLanguage"/>
        </w:rPr>
        <w:t xml:space="preserve">  `-._`-._        _.-'_.-'    |</w:t>
      </w:r>
      <w:r>
        <w:rPr>
          <w:rStyle w:val="CodingLanguage"/>
        </w:rPr>
        <w:br/>
      </w:r>
      <w:r w:rsidRPr="00463FEF">
        <w:rPr>
          <w:rStyle w:val="CodingLanguage"/>
        </w:rPr>
        <w:t xml:space="preserve">  `</w:t>
      </w:r>
      <w:r>
        <w:rPr>
          <w:rStyle w:val="CodingLanguage"/>
        </w:rPr>
        <w:t>-._    `-._`-.__.-'_.-'    _.-'</w:t>
      </w:r>
      <w:r>
        <w:rPr>
          <w:rStyle w:val="CodingLanguage"/>
        </w:rPr>
        <w:br/>
        <w:t xml:space="preserve">      `-._    `-.__.-'    _.-'</w:t>
      </w:r>
      <w:r>
        <w:rPr>
          <w:rStyle w:val="CodingLanguage"/>
        </w:rPr>
        <w:br/>
      </w:r>
      <w:r w:rsidRPr="00463FEF">
        <w:rPr>
          <w:rStyle w:val="CodingLanguage"/>
        </w:rPr>
        <w:t xml:space="preserve">          `-._       </w:t>
      </w:r>
      <w:r>
        <w:rPr>
          <w:rStyle w:val="CodingLanguage"/>
        </w:rPr>
        <w:t xml:space="preserve"> _.-'</w:t>
      </w:r>
      <w:r>
        <w:rPr>
          <w:rStyle w:val="CodingLanguage"/>
        </w:rPr>
        <w:br/>
        <w:t xml:space="preserve">              `-.__.-'</w:t>
      </w:r>
      <w:r>
        <w:rPr>
          <w:rStyle w:val="CodingLanguage"/>
        </w:rPr>
        <w:br/>
      </w:r>
    </w:p>
    <w:p w14:paraId="51FC86E7" w14:textId="51A535F4" w:rsidR="00463FEF" w:rsidRPr="00463FEF" w:rsidRDefault="00463FEF" w:rsidP="00463FEF">
      <w:pPr>
        <w:pStyle w:val="BodyTextMetricHPELight10pt"/>
        <w:rPr>
          <w:rStyle w:val="CodingLanguage"/>
        </w:rPr>
      </w:pPr>
      <w:r w:rsidRPr="00463FEF">
        <w:rPr>
          <w:rStyle w:val="CodingLanguage"/>
        </w:rPr>
        <w:t>[1] 07 Feb 15:04:32.189 # Server started, Redis version 2.8.19</w:t>
      </w:r>
      <w:r>
        <w:rPr>
          <w:rStyle w:val="CodingLanguage"/>
        </w:rPr>
        <w:br/>
      </w:r>
      <w:r w:rsidRPr="00463FEF">
        <w:rPr>
          <w:rStyle w:val="CodingLanguage"/>
        </w:rPr>
        <w:t>[1] 07 Feb 15:04:32.189 # WARNING you have Transparent Huge Pages (THP) support enabled in your kernel. This will create latency and memory usage issues with Redis. To fix this issue run the command 'echo never &gt; /sys/kernel/mm/transparent_hugepage/enabled' as root, and add it to your /etc/rc.local in order to retain the setting after a reboot. Redis must be r</w:t>
      </w:r>
      <w:r>
        <w:rPr>
          <w:rStyle w:val="CodingLanguage"/>
        </w:rPr>
        <w:t>estarted after THP is disabled.</w:t>
      </w:r>
      <w:r>
        <w:rPr>
          <w:rStyle w:val="CodingLanguage"/>
        </w:rPr>
        <w:br/>
      </w:r>
      <w:r w:rsidRPr="00463FEF">
        <w:rPr>
          <w:rStyle w:val="CodingLanguage"/>
        </w:rPr>
        <w:t>[1] 07 Feb 15:04:32.189 # WARNING: The TCP backlog setting of 511 cannot be enforced because /proc/sys/net/core/somaxconn is</w:t>
      </w:r>
      <w:r>
        <w:rPr>
          <w:rStyle w:val="CodingLanguage"/>
        </w:rPr>
        <w:t xml:space="preserve"> set to the lower value of 128.</w:t>
      </w:r>
      <w:r>
        <w:rPr>
          <w:rStyle w:val="CodingLanguage"/>
        </w:rPr>
        <w:br/>
      </w:r>
      <w:r w:rsidRPr="00463FEF">
        <w:rPr>
          <w:rStyle w:val="CodingLanguage"/>
        </w:rPr>
        <w:t>[1] 07 Feb 15:04:32.190 * The server is now ready to accept connections on port 6379</w:t>
      </w:r>
    </w:p>
    <w:p w14:paraId="3B46A8D9" w14:textId="690FDC88" w:rsidR="00463FEF" w:rsidRDefault="005A37E6" w:rsidP="00463FEF">
      <w:pPr>
        <w:pStyle w:val="BodyTextMetricHPELight10pt"/>
      </w:pPr>
      <w:r w:rsidRPr="005A37E6">
        <w:t>The guestbook application needs to communicate with the Redis master to write its data. You need to apply a service to proxy the traffic to the Redis master pod. A service defines a policy to access the pods.</w:t>
      </w:r>
    </w:p>
    <w:p w14:paraId="259D0433" w14:textId="77777777" w:rsidR="005A37E6" w:rsidRPr="005A37E6" w:rsidRDefault="005A37E6" w:rsidP="005A37E6">
      <w:pPr>
        <w:pStyle w:val="BodyTextMetricHPELight10pt"/>
        <w:rPr>
          <w:rStyle w:val="CodingLanguage"/>
        </w:rPr>
      </w:pPr>
      <w:r w:rsidRPr="005A37E6">
        <w:rPr>
          <w:rStyle w:val="CodingLanguage"/>
        </w:rPr>
        <w:t># cat redis-master-service.yaml</w:t>
      </w:r>
    </w:p>
    <w:p w14:paraId="208C4020" w14:textId="274F8E70" w:rsidR="005A37E6" w:rsidRPr="005A37E6" w:rsidRDefault="005A37E6" w:rsidP="005A37E6">
      <w:pPr>
        <w:pStyle w:val="BodyTextMetricHPELight10pt"/>
        <w:rPr>
          <w:rStyle w:val="CodingLanguage"/>
        </w:rPr>
      </w:pPr>
      <w:r>
        <w:rPr>
          <w:rStyle w:val="CodingLanguage"/>
        </w:rPr>
        <w:t>apiVersion: v1</w:t>
      </w:r>
      <w:r>
        <w:rPr>
          <w:rStyle w:val="CodingLanguage"/>
        </w:rPr>
        <w:br/>
        <w:t>kind: Service</w:t>
      </w:r>
      <w:r>
        <w:rPr>
          <w:rStyle w:val="CodingLanguage"/>
        </w:rPr>
        <w:br/>
        <w:t>metadata:</w:t>
      </w:r>
      <w:r>
        <w:rPr>
          <w:rStyle w:val="CodingLanguage"/>
        </w:rPr>
        <w:br/>
      </w:r>
      <w:r w:rsidRPr="005A37E6">
        <w:rPr>
          <w:rStyle w:val="CodingLanguage"/>
        </w:rPr>
        <w:t xml:space="preserve">  name: redis-mas</w:t>
      </w:r>
      <w:r>
        <w:rPr>
          <w:rStyle w:val="CodingLanguage"/>
        </w:rPr>
        <w:t>ter</w:t>
      </w:r>
      <w:r>
        <w:rPr>
          <w:rStyle w:val="CodingLanguage"/>
        </w:rPr>
        <w:br/>
        <w:t xml:space="preserve">  labels:</w:t>
      </w:r>
      <w:r>
        <w:rPr>
          <w:rStyle w:val="CodingLanguage"/>
        </w:rPr>
        <w:br/>
        <w:t xml:space="preserve">    app: redis</w:t>
      </w:r>
      <w:r>
        <w:rPr>
          <w:rStyle w:val="CodingLanguage"/>
        </w:rPr>
        <w:br/>
        <w:t xml:space="preserve">    role: master</w:t>
      </w:r>
      <w:r>
        <w:rPr>
          <w:rStyle w:val="CodingLanguage"/>
        </w:rPr>
        <w:br/>
        <w:t xml:space="preserve">    tier: backend</w:t>
      </w:r>
      <w:r>
        <w:rPr>
          <w:rStyle w:val="CodingLanguage"/>
        </w:rPr>
        <w:br/>
        <w:t>spec:</w:t>
      </w:r>
      <w:r>
        <w:rPr>
          <w:rStyle w:val="CodingLanguage"/>
        </w:rPr>
        <w:br/>
        <w:t xml:space="preserve">  ports:</w:t>
      </w:r>
      <w:r>
        <w:rPr>
          <w:rStyle w:val="CodingLanguage"/>
        </w:rPr>
        <w:br/>
        <w:t xml:space="preserve">  - port: 6379</w:t>
      </w:r>
      <w:r>
        <w:rPr>
          <w:rStyle w:val="CodingLanguage"/>
        </w:rPr>
        <w:br/>
        <w:t xml:space="preserve">    targetPort: 6379</w:t>
      </w:r>
      <w:r>
        <w:rPr>
          <w:rStyle w:val="CodingLanguage"/>
        </w:rPr>
        <w:br/>
        <w:t xml:space="preserve">  selector:</w:t>
      </w:r>
      <w:r>
        <w:rPr>
          <w:rStyle w:val="CodingLanguage"/>
        </w:rPr>
        <w:br/>
        <w:t xml:space="preserve">    app: redis</w:t>
      </w:r>
      <w:r>
        <w:rPr>
          <w:rStyle w:val="CodingLanguage"/>
        </w:rPr>
        <w:br/>
        <w:t xml:space="preserve">    role: master</w:t>
      </w:r>
      <w:r>
        <w:rPr>
          <w:rStyle w:val="CodingLanguage"/>
        </w:rPr>
        <w:br/>
      </w:r>
      <w:r w:rsidRPr="005A37E6">
        <w:rPr>
          <w:rStyle w:val="CodingLanguage"/>
        </w:rPr>
        <w:t xml:space="preserve">    tier: backend</w:t>
      </w:r>
    </w:p>
    <w:p w14:paraId="20C85A29" w14:textId="7FE81215" w:rsidR="00463FEF" w:rsidRDefault="005A37E6" w:rsidP="00463FEF">
      <w:pPr>
        <w:pStyle w:val="BodyTextMetricHPELight10pt"/>
      </w:pPr>
      <w:r w:rsidRPr="005A37E6">
        <w:t xml:space="preserve">Apply the Redis master service from the </w:t>
      </w:r>
      <w:r w:rsidRPr="005A37E6">
        <w:rPr>
          <w:rStyle w:val="CodingLanguage"/>
        </w:rPr>
        <w:t>redis-master-service.yaml</w:t>
      </w:r>
      <w:r w:rsidRPr="005A37E6">
        <w:t xml:space="preserve"> file:</w:t>
      </w:r>
    </w:p>
    <w:p w14:paraId="41379BC1" w14:textId="49C11B9E" w:rsidR="00463FEF" w:rsidRPr="005A37E6" w:rsidRDefault="005A37E6" w:rsidP="005A37E6">
      <w:pPr>
        <w:pStyle w:val="BodyTextMetricHPELight10pt"/>
        <w:rPr>
          <w:rStyle w:val="CodingLanguage"/>
        </w:rPr>
      </w:pPr>
      <w:r w:rsidRPr="005A37E6">
        <w:rPr>
          <w:rStyle w:val="CodingLanguage"/>
        </w:rPr>
        <w:t>#  kubectl app</w:t>
      </w:r>
      <w:r>
        <w:rPr>
          <w:rStyle w:val="CodingLanguage"/>
        </w:rPr>
        <w:t>ly -f redis-master-service.yaml</w:t>
      </w:r>
      <w:r>
        <w:rPr>
          <w:rStyle w:val="CodingLanguage"/>
        </w:rPr>
        <w:br/>
      </w:r>
      <w:r w:rsidRPr="005A37E6">
        <w:rPr>
          <w:rStyle w:val="CodingLanguage"/>
        </w:rPr>
        <w:t>service "redis-master" created</w:t>
      </w:r>
    </w:p>
    <w:p w14:paraId="050A9F0D" w14:textId="0AE1D558" w:rsidR="005A37E6" w:rsidRDefault="005A37E6" w:rsidP="00463FEF">
      <w:pPr>
        <w:pStyle w:val="BodyTextMetricHPELight10pt"/>
      </w:pPr>
      <w:r w:rsidRPr="005A37E6">
        <w:t>Query the list of services to verify that the Redis master service is running.</w:t>
      </w:r>
    </w:p>
    <w:p w14:paraId="14C24306" w14:textId="782742E1" w:rsidR="005A37E6" w:rsidRPr="005A37E6" w:rsidRDefault="005A37E6" w:rsidP="005A37E6">
      <w:pPr>
        <w:pStyle w:val="BodyTextMetricHPELight10pt"/>
        <w:rPr>
          <w:rStyle w:val="CodingLanguage"/>
        </w:rPr>
      </w:pPr>
      <w:r>
        <w:rPr>
          <w:rStyle w:val="CodingLanguage"/>
        </w:rPr>
        <w:t># kubectl get svc</w:t>
      </w:r>
      <w:r>
        <w:rPr>
          <w:rStyle w:val="CodingLanguage"/>
        </w:rPr>
        <w:br/>
      </w:r>
      <w:r w:rsidRPr="005A37E6">
        <w:rPr>
          <w:rStyle w:val="CodingLanguage"/>
        </w:rPr>
        <w:t>NAME           TYPE        CLUSTER-IP      EXT</w:t>
      </w:r>
      <w:r>
        <w:rPr>
          <w:rStyle w:val="CodingLanguage"/>
        </w:rPr>
        <w:t>ERNAL-IP   PORT(S)          AGE</w:t>
      </w:r>
      <w:r>
        <w:rPr>
          <w:rStyle w:val="CodingLanguage"/>
        </w:rPr>
        <w:br/>
      </w:r>
      <w:r w:rsidRPr="005A37E6">
        <w:rPr>
          <w:rStyle w:val="CodingLanguage"/>
        </w:rPr>
        <w:t>redis-master   ClusterIP   10.96.240.18    &lt;none&gt;        6379/TCP         1m</w:t>
      </w:r>
    </w:p>
    <w:p w14:paraId="03846D19" w14:textId="68F4034C" w:rsidR="005A37E6" w:rsidRDefault="005A37E6" w:rsidP="00463FEF">
      <w:pPr>
        <w:pStyle w:val="BodyTextMetricHPELight10pt"/>
      </w:pPr>
      <w:r w:rsidRPr="005A37E6">
        <w:lastRenderedPageBreak/>
        <w:t>Although the Redis master is a single pod, you can make it highly available to meet traffic demands by adding replica Redis slaves.</w:t>
      </w:r>
    </w:p>
    <w:p w14:paraId="4D4451B3" w14:textId="77777777" w:rsidR="005A37E6" w:rsidRPr="005A37E6" w:rsidRDefault="005A37E6" w:rsidP="005A37E6">
      <w:pPr>
        <w:pStyle w:val="BodyTextMetricHPELight10pt"/>
        <w:rPr>
          <w:rStyle w:val="CodingLanguage"/>
        </w:rPr>
      </w:pPr>
      <w:r w:rsidRPr="005A37E6">
        <w:rPr>
          <w:rStyle w:val="CodingLanguage"/>
        </w:rPr>
        <w:t># cat redis-slave-deployment.yaml</w:t>
      </w:r>
    </w:p>
    <w:p w14:paraId="69B217F0" w14:textId="77777777" w:rsidR="005A37E6" w:rsidRDefault="005A37E6" w:rsidP="00463FEF">
      <w:pPr>
        <w:pStyle w:val="BodyTextMetricHPELight10pt"/>
        <w:rPr>
          <w:rStyle w:val="CodingLanguage"/>
        </w:rPr>
      </w:pPr>
      <w:r w:rsidRPr="005A37E6">
        <w:rPr>
          <w:rStyle w:val="CodingLanguage"/>
        </w:rPr>
        <w:t>apiVersion: apps/v1 #  for k8s versions before 1.9.0 use apps/v1beta2  and befo</w:t>
      </w:r>
      <w:r>
        <w:rPr>
          <w:rStyle w:val="CodingLanguage"/>
        </w:rPr>
        <w:t>re 1.8.0 use extensions/v1beta1</w:t>
      </w:r>
      <w:r>
        <w:rPr>
          <w:rStyle w:val="CodingLanguage"/>
        </w:rPr>
        <w:br/>
        <w:t>kind: Deployment</w:t>
      </w:r>
      <w:r>
        <w:rPr>
          <w:rStyle w:val="CodingLanguage"/>
        </w:rPr>
        <w:br/>
        <w:t>metadata:</w:t>
      </w:r>
      <w:r>
        <w:rPr>
          <w:rStyle w:val="CodingLanguage"/>
        </w:rPr>
        <w:br/>
        <w:t xml:space="preserve">  name: redis-slave</w:t>
      </w:r>
      <w:r>
        <w:rPr>
          <w:rStyle w:val="CodingLanguage"/>
        </w:rPr>
        <w:br/>
        <w:t>spec:</w:t>
      </w:r>
      <w:r>
        <w:rPr>
          <w:rStyle w:val="CodingLanguage"/>
        </w:rPr>
        <w:br/>
        <w:t xml:space="preserve">  selector:</w:t>
      </w:r>
      <w:r>
        <w:rPr>
          <w:rStyle w:val="CodingLanguage"/>
        </w:rPr>
        <w:br/>
        <w:t xml:space="preserve">    matchLabels:</w:t>
      </w:r>
      <w:r>
        <w:rPr>
          <w:rStyle w:val="CodingLanguage"/>
        </w:rPr>
        <w:br/>
        <w:t xml:space="preserve">      app: redis</w:t>
      </w:r>
      <w:r>
        <w:rPr>
          <w:rStyle w:val="CodingLanguage"/>
        </w:rPr>
        <w:br/>
        <w:t xml:space="preserve">      role: slave</w:t>
      </w:r>
      <w:r>
        <w:rPr>
          <w:rStyle w:val="CodingLanguage"/>
        </w:rPr>
        <w:br/>
        <w:t xml:space="preserve">      tier: backend</w:t>
      </w:r>
      <w:r>
        <w:rPr>
          <w:rStyle w:val="CodingLanguage"/>
        </w:rPr>
        <w:br/>
        <w:t xml:space="preserve">  replicas: 2</w:t>
      </w:r>
      <w:r>
        <w:rPr>
          <w:rStyle w:val="CodingLanguage"/>
        </w:rPr>
        <w:br/>
      </w:r>
      <w:r w:rsidRPr="005A37E6">
        <w:rPr>
          <w:rStyle w:val="CodingLanguage"/>
        </w:rPr>
        <w:t xml:space="preserve">  template:</w:t>
      </w:r>
      <w:r>
        <w:rPr>
          <w:rStyle w:val="CodingLanguage"/>
        </w:rPr>
        <w:br/>
      </w:r>
      <w:r w:rsidRPr="005A37E6">
        <w:rPr>
          <w:rStyle w:val="CodingLanguage"/>
        </w:rPr>
        <w:t xml:space="preserve">    metadata:</w:t>
      </w:r>
      <w:r>
        <w:rPr>
          <w:rStyle w:val="CodingLanguage"/>
        </w:rPr>
        <w:br/>
        <w:t xml:space="preserve">      labels:</w:t>
      </w:r>
      <w:r>
        <w:rPr>
          <w:rStyle w:val="CodingLanguage"/>
        </w:rPr>
        <w:br/>
        <w:t xml:space="preserve">        app: redis</w:t>
      </w:r>
      <w:r>
        <w:rPr>
          <w:rStyle w:val="CodingLanguage"/>
        </w:rPr>
        <w:br/>
        <w:t xml:space="preserve">        role: slave</w:t>
      </w:r>
      <w:r>
        <w:rPr>
          <w:rStyle w:val="CodingLanguage"/>
        </w:rPr>
        <w:br/>
        <w:t xml:space="preserve">        tier: backend</w:t>
      </w:r>
      <w:r>
        <w:rPr>
          <w:rStyle w:val="CodingLanguage"/>
        </w:rPr>
        <w:br/>
        <w:t xml:space="preserve">    spec:</w:t>
      </w:r>
      <w:r>
        <w:rPr>
          <w:rStyle w:val="CodingLanguage"/>
        </w:rPr>
        <w:br/>
        <w:t xml:space="preserve">      containers:</w:t>
      </w:r>
      <w:r>
        <w:rPr>
          <w:rStyle w:val="CodingLanguage"/>
        </w:rPr>
        <w:br/>
        <w:t xml:space="preserve">      - name: slave</w:t>
      </w:r>
      <w:r>
        <w:rPr>
          <w:rStyle w:val="CodingLanguage"/>
        </w:rPr>
        <w:br/>
      </w:r>
      <w:r w:rsidRPr="005A37E6">
        <w:rPr>
          <w:rStyle w:val="CodingLanguage"/>
        </w:rPr>
        <w:t xml:space="preserve">        image: gcr.io/</w:t>
      </w:r>
      <w:r>
        <w:rPr>
          <w:rStyle w:val="CodingLanguage"/>
        </w:rPr>
        <w:t>google_samples/gb-redisslave:v1</w:t>
      </w:r>
      <w:r>
        <w:rPr>
          <w:rStyle w:val="CodingLanguage"/>
        </w:rPr>
        <w:br/>
        <w:t xml:space="preserve">        resources:</w:t>
      </w:r>
      <w:r>
        <w:rPr>
          <w:rStyle w:val="CodingLanguage"/>
        </w:rPr>
        <w:br/>
        <w:t xml:space="preserve">          requests:</w:t>
      </w:r>
      <w:r>
        <w:rPr>
          <w:rStyle w:val="CodingLanguage"/>
        </w:rPr>
        <w:br/>
        <w:t xml:space="preserve">            cpu: 100m</w:t>
      </w:r>
      <w:r>
        <w:rPr>
          <w:rStyle w:val="CodingLanguage"/>
        </w:rPr>
        <w:br/>
        <w:t xml:space="preserve">            memory: 100Mi</w:t>
      </w:r>
      <w:r>
        <w:rPr>
          <w:rStyle w:val="CodingLanguage"/>
        </w:rPr>
        <w:br/>
      </w:r>
      <w:r w:rsidRPr="005A37E6">
        <w:rPr>
          <w:rStyle w:val="CodingLanguage"/>
        </w:rPr>
        <w:t xml:space="preserve">      </w:t>
      </w:r>
      <w:r>
        <w:rPr>
          <w:rStyle w:val="CodingLanguage"/>
        </w:rPr>
        <w:t xml:space="preserve">  env:</w:t>
      </w:r>
      <w:r>
        <w:rPr>
          <w:rStyle w:val="CodingLanguage"/>
        </w:rPr>
        <w:br/>
        <w:t xml:space="preserve">        - name: GET_HOSTS_FROM</w:t>
      </w:r>
      <w:r>
        <w:rPr>
          <w:rStyle w:val="CodingLanguage"/>
        </w:rPr>
        <w:br/>
        <w:t xml:space="preserve">          value: dns</w:t>
      </w:r>
      <w:r>
        <w:rPr>
          <w:rStyle w:val="CodingLanguage"/>
        </w:rPr>
        <w:br/>
      </w:r>
      <w:r w:rsidRPr="005A37E6">
        <w:rPr>
          <w:rStyle w:val="CodingLanguage"/>
        </w:rPr>
        <w:t xml:space="preserve">          # If your cluster config does not</w:t>
      </w:r>
      <w:r>
        <w:rPr>
          <w:rStyle w:val="CodingLanguage"/>
        </w:rPr>
        <w:t xml:space="preserve"> include a dns service, then to</w:t>
      </w:r>
      <w:r>
        <w:rPr>
          <w:rStyle w:val="CodingLanguage"/>
        </w:rPr>
        <w:br/>
      </w:r>
      <w:r w:rsidRPr="005A37E6">
        <w:rPr>
          <w:rStyle w:val="CodingLanguage"/>
        </w:rPr>
        <w:t xml:space="preserve">          # instead access an environm</w:t>
      </w:r>
      <w:r>
        <w:rPr>
          <w:rStyle w:val="CodingLanguage"/>
        </w:rPr>
        <w:t>ent variable to find the master</w:t>
      </w:r>
      <w:r>
        <w:rPr>
          <w:rStyle w:val="CodingLanguage"/>
        </w:rPr>
        <w:br/>
      </w:r>
      <w:r w:rsidRPr="005A37E6">
        <w:rPr>
          <w:rStyle w:val="CodingLanguage"/>
        </w:rPr>
        <w:t xml:space="preserve">          # service's host, comment out the 'value: </w:t>
      </w:r>
      <w:r>
        <w:rPr>
          <w:rStyle w:val="CodingLanguage"/>
        </w:rPr>
        <w:t>dns' line above, and</w:t>
      </w:r>
      <w:r>
        <w:rPr>
          <w:rStyle w:val="CodingLanguage"/>
        </w:rPr>
        <w:br/>
      </w:r>
      <w:r w:rsidRPr="005A37E6">
        <w:rPr>
          <w:rStyle w:val="CodingLanguage"/>
        </w:rPr>
        <w:t xml:space="preserve">      </w:t>
      </w:r>
      <w:r>
        <w:rPr>
          <w:rStyle w:val="CodingLanguage"/>
        </w:rPr>
        <w:t xml:space="preserve">    # uncomment the line below:</w:t>
      </w:r>
      <w:r>
        <w:rPr>
          <w:rStyle w:val="CodingLanguage"/>
        </w:rPr>
        <w:br/>
        <w:t xml:space="preserve">          # value: env</w:t>
      </w:r>
      <w:r>
        <w:rPr>
          <w:rStyle w:val="CodingLanguage"/>
        </w:rPr>
        <w:br/>
        <w:t xml:space="preserve">        ports:</w:t>
      </w:r>
      <w:r>
        <w:rPr>
          <w:rStyle w:val="CodingLanguage"/>
        </w:rPr>
        <w:br/>
      </w:r>
      <w:r w:rsidRPr="005A37E6">
        <w:rPr>
          <w:rStyle w:val="CodingLanguage"/>
        </w:rPr>
        <w:t xml:space="preserve">        - containerPort: 6379</w:t>
      </w:r>
    </w:p>
    <w:p w14:paraId="4C8D1AB3" w14:textId="704D3CBC" w:rsidR="005A37E6" w:rsidRDefault="005A37E6" w:rsidP="00463FEF">
      <w:pPr>
        <w:pStyle w:val="BodyTextMetricHPELight10pt"/>
      </w:pPr>
      <w:r>
        <w:rPr>
          <w:rStyle w:val="CodingLanguage"/>
        </w:rPr>
        <w:br/>
      </w:r>
      <w:r w:rsidRPr="005A37E6">
        <w:t xml:space="preserve">Create the Redis slaves from the </w:t>
      </w:r>
      <w:r w:rsidRPr="005A37E6">
        <w:rPr>
          <w:rStyle w:val="CodingLanguage"/>
        </w:rPr>
        <w:t>redis-slave-deployment.yaml</w:t>
      </w:r>
      <w:r w:rsidRPr="005A37E6">
        <w:t xml:space="preserve"> file.</w:t>
      </w:r>
    </w:p>
    <w:p w14:paraId="5E1FDD60" w14:textId="4BFD1726" w:rsidR="005A37E6" w:rsidRPr="005A37E6" w:rsidRDefault="005A37E6" w:rsidP="005A37E6">
      <w:pPr>
        <w:pStyle w:val="BodyTextMetricHPELight10pt"/>
        <w:rPr>
          <w:rStyle w:val="CodingLanguage"/>
        </w:rPr>
      </w:pPr>
      <w:r w:rsidRPr="005A37E6">
        <w:rPr>
          <w:rStyle w:val="CodingLanguage"/>
        </w:rPr>
        <w:t># kubectl apply -f  redis-slave-deployment.yaml</w:t>
      </w:r>
      <w:r w:rsidRPr="005A37E6">
        <w:rPr>
          <w:rStyle w:val="CodingLanguage"/>
        </w:rPr>
        <w:br/>
        <w:t>deployment.apps "redis-slave" created</w:t>
      </w:r>
    </w:p>
    <w:p w14:paraId="077C8711" w14:textId="3E58E13A" w:rsidR="005A37E6" w:rsidRDefault="005A37E6" w:rsidP="00463FEF">
      <w:pPr>
        <w:pStyle w:val="BodyTextMetricHPELight10pt"/>
      </w:pPr>
      <w:r w:rsidRPr="005A37E6">
        <w:t>Query the list of Pods to verify that the Redis slave pods are running.</w:t>
      </w:r>
    </w:p>
    <w:p w14:paraId="72C54D74" w14:textId="605580D8" w:rsidR="005A37E6" w:rsidRPr="005A37E6" w:rsidRDefault="005A37E6" w:rsidP="005A37E6">
      <w:pPr>
        <w:pStyle w:val="BodyTextMetricHPELight10pt"/>
        <w:rPr>
          <w:rStyle w:val="CodingLanguage"/>
        </w:rPr>
      </w:pPr>
      <w:r w:rsidRPr="005A37E6">
        <w:rPr>
          <w:rStyle w:val="CodingLanguage"/>
        </w:rPr>
        <w:t># kubectl get pods | grep redis</w:t>
      </w:r>
      <w:r w:rsidRPr="005A37E6">
        <w:rPr>
          <w:rStyle w:val="CodingLanguage"/>
        </w:rPr>
        <w:br/>
        <w:t>redis-master-57657796fc-psvhc     1/1       Running   0          7m</w:t>
      </w:r>
      <w:r w:rsidRPr="005A37E6">
        <w:rPr>
          <w:rStyle w:val="CodingLanguage"/>
        </w:rPr>
        <w:br/>
        <w:t>redis-slave-5cb5956459-bqqlg      1/1       Running   0          19s</w:t>
      </w:r>
      <w:r w:rsidRPr="005A37E6">
        <w:rPr>
          <w:rStyle w:val="CodingLanguage"/>
        </w:rPr>
        <w:br/>
        <w:t>redis-slave-5cb5956459-gql5x      1/1       Running   0          19s</w:t>
      </w:r>
    </w:p>
    <w:p w14:paraId="4F564CD3" w14:textId="433034D5" w:rsidR="005A37E6" w:rsidRDefault="005A37E6" w:rsidP="00463FEF">
      <w:pPr>
        <w:pStyle w:val="BodyTextMetricHPELight10pt"/>
      </w:pPr>
      <w:r w:rsidRPr="005A37E6">
        <w:t>The guestbook application needs to communicate to Redis slaves to read data. To make the Redis slaves discoverable, you need to set up a service that provides transparent load balancing to the set of pods.</w:t>
      </w:r>
    </w:p>
    <w:p w14:paraId="2B67B0DD" w14:textId="1C71EECB" w:rsidR="005A37E6" w:rsidRPr="005A37E6" w:rsidRDefault="005A37E6" w:rsidP="005A37E6">
      <w:pPr>
        <w:pStyle w:val="BodyTextMetricHPELight10pt"/>
        <w:rPr>
          <w:rStyle w:val="CodingLanguage"/>
        </w:rPr>
      </w:pPr>
      <w:r>
        <w:rPr>
          <w:rStyle w:val="CodingLanguage"/>
        </w:rPr>
        <w:lastRenderedPageBreak/>
        <w:t># cat redis-slave-service.yaml</w:t>
      </w:r>
      <w:r>
        <w:rPr>
          <w:rStyle w:val="CodingLanguage"/>
        </w:rPr>
        <w:br/>
        <w:t>apiVersion: v1</w:t>
      </w:r>
      <w:r>
        <w:rPr>
          <w:rStyle w:val="CodingLanguage"/>
        </w:rPr>
        <w:br/>
        <w:t>kind: Service</w:t>
      </w:r>
      <w:r>
        <w:rPr>
          <w:rStyle w:val="CodingLanguage"/>
        </w:rPr>
        <w:br/>
        <w:t>metadata:</w:t>
      </w:r>
      <w:r>
        <w:rPr>
          <w:rStyle w:val="CodingLanguage"/>
        </w:rPr>
        <w:br/>
        <w:t xml:space="preserve">  name: redis-slave</w:t>
      </w:r>
      <w:r>
        <w:rPr>
          <w:rStyle w:val="CodingLanguage"/>
        </w:rPr>
        <w:br/>
        <w:t xml:space="preserve">  labels:</w:t>
      </w:r>
      <w:r>
        <w:rPr>
          <w:rStyle w:val="CodingLanguage"/>
        </w:rPr>
        <w:br/>
        <w:t xml:space="preserve">    app: redis</w:t>
      </w:r>
      <w:r>
        <w:rPr>
          <w:rStyle w:val="CodingLanguage"/>
        </w:rPr>
        <w:br/>
        <w:t xml:space="preserve">    role: slave</w:t>
      </w:r>
      <w:r>
        <w:rPr>
          <w:rStyle w:val="CodingLanguage"/>
        </w:rPr>
        <w:br/>
        <w:t xml:space="preserve">    tier: backend</w:t>
      </w:r>
      <w:r>
        <w:rPr>
          <w:rStyle w:val="CodingLanguage"/>
        </w:rPr>
        <w:br/>
        <w:t>spec:</w:t>
      </w:r>
      <w:r>
        <w:rPr>
          <w:rStyle w:val="CodingLanguage"/>
        </w:rPr>
        <w:br/>
        <w:t xml:space="preserve">  ports:</w:t>
      </w:r>
      <w:r>
        <w:rPr>
          <w:rStyle w:val="CodingLanguage"/>
        </w:rPr>
        <w:br/>
      </w:r>
      <w:r w:rsidRPr="005A37E6">
        <w:rPr>
          <w:rStyle w:val="CodingLanguage"/>
        </w:rPr>
        <w:t xml:space="preserve">  - p</w:t>
      </w:r>
      <w:r>
        <w:rPr>
          <w:rStyle w:val="CodingLanguage"/>
        </w:rPr>
        <w:t>ort: 6379</w:t>
      </w:r>
      <w:r>
        <w:rPr>
          <w:rStyle w:val="CodingLanguage"/>
        </w:rPr>
        <w:br/>
        <w:t xml:space="preserve">  selector:</w:t>
      </w:r>
      <w:r>
        <w:rPr>
          <w:rStyle w:val="CodingLanguage"/>
        </w:rPr>
        <w:br/>
        <w:t xml:space="preserve">    app: redis</w:t>
      </w:r>
      <w:r>
        <w:rPr>
          <w:rStyle w:val="CodingLanguage"/>
        </w:rPr>
        <w:br/>
        <w:t xml:space="preserve">    role: slave</w:t>
      </w:r>
      <w:r>
        <w:rPr>
          <w:rStyle w:val="CodingLanguage"/>
        </w:rPr>
        <w:br/>
      </w:r>
      <w:r w:rsidRPr="005A37E6">
        <w:rPr>
          <w:rStyle w:val="CodingLanguage"/>
        </w:rPr>
        <w:t xml:space="preserve">    tier: backend</w:t>
      </w:r>
    </w:p>
    <w:p w14:paraId="43F8CDD3" w14:textId="21CA1617" w:rsidR="005A37E6" w:rsidRDefault="005A37E6" w:rsidP="00463FEF">
      <w:pPr>
        <w:pStyle w:val="BodyTextMetricHPELight10pt"/>
      </w:pPr>
      <w:r w:rsidRPr="005A37E6">
        <w:t xml:space="preserve">Deploy the Redis slave service from the </w:t>
      </w:r>
      <w:r w:rsidRPr="005A37E6">
        <w:rPr>
          <w:rStyle w:val="CodingLanguage"/>
        </w:rPr>
        <w:t>redis-slave-service.yaml</w:t>
      </w:r>
      <w:r w:rsidRPr="005A37E6">
        <w:t xml:space="preserve"> file</w:t>
      </w:r>
      <w:r>
        <w:t>.</w:t>
      </w:r>
    </w:p>
    <w:p w14:paraId="411D72CE" w14:textId="6A02D103" w:rsidR="005A37E6" w:rsidRPr="005A37E6" w:rsidRDefault="005A37E6" w:rsidP="005A37E6">
      <w:pPr>
        <w:pStyle w:val="BodyTextMetricHPELight10pt"/>
        <w:rPr>
          <w:rStyle w:val="CodingLanguage"/>
        </w:rPr>
      </w:pPr>
      <w:r w:rsidRPr="005A37E6">
        <w:rPr>
          <w:rStyle w:val="CodingLanguage"/>
        </w:rPr>
        <w:t># kubectl apply -f redis-slave-service.yaml</w:t>
      </w:r>
      <w:r w:rsidRPr="005A37E6">
        <w:rPr>
          <w:rStyle w:val="CodingLanguage"/>
        </w:rPr>
        <w:br/>
        <w:t>service "redis-slave" created</w:t>
      </w:r>
    </w:p>
    <w:p w14:paraId="3AFCF2B1" w14:textId="13E87440" w:rsidR="005A37E6" w:rsidRDefault="005A37E6" w:rsidP="00463FEF">
      <w:pPr>
        <w:pStyle w:val="BodyTextMetricHPELight10pt"/>
      </w:pPr>
      <w:r w:rsidRPr="005A37E6">
        <w:t>Query the list of services to verify that the Redis slave service is running.</w:t>
      </w:r>
    </w:p>
    <w:p w14:paraId="57C0832E" w14:textId="0BE70821" w:rsidR="005A37E6" w:rsidRPr="005A37E6" w:rsidRDefault="005A37E6" w:rsidP="005A37E6">
      <w:pPr>
        <w:pStyle w:val="BodyTextMetricHPELight10pt"/>
        <w:rPr>
          <w:rStyle w:val="CodingLanguage"/>
        </w:rPr>
      </w:pPr>
      <w:r w:rsidRPr="005A37E6">
        <w:rPr>
          <w:rStyle w:val="CodingLanguage"/>
        </w:rPr>
        <w:t># ku</w:t>
      </w:r>
      <w:r>
        <w:rPr>
          <w:rStyle w:val="CodingLanguage"/>
        </w:rPr>
        <w:t>bectl get services | grep redis</w:t>
      </w:r>
      <w:r>
        <w:rPr>
          <w:rStyle w:val="CodingLanguage"/>
        </w:rPr>
        <w:br/>
      </w:r>
      <w:r w:rsidRPr="005A37E6">
        <w:rPr>
          <w:rStyle w:val="CodingLanguage"/>
        </w:rPr>
        <w:t>redis-master   ClusterIP   10.96.240.18    &lt;n</w:t>
      </w:r>
      <w:r>
        <w:rPr>
          <w:rStyle w:val="CodingLanguage"/>
        </w:rPr>
        <w:t>one&gt;        6379/TCP         4m</w:t>
      </w:r>
      <w:r>
        <w:rPr>
          <w:rStyle w:val="CodingLanguage"/>
        </w:rPr>
        <w:br/>
      </w:r>
      <w:r w:rsidRPr="005A37E6">
        <w:rPr>
          <w:rStyle w:val="CodingLanguage"/>
        </w:rPr>
        <w:t>redis-slave    ClusterIP   10.96.200.85    &lt;none&gt;        6379/TCP         22s</w:t>
      </w:r>
    </w:p>
    <w:p w14:paraId="3CD04F3B" w14:textId="11A98B07" w:rsidR="005A37E6" w:rsidRDefault="005A37E6" w:rsidP="00463FEF">
      <w:pPr>
        <w:pStyle w:val="BodyTextMetricHPELight10pt"/>
      </w:pPr>
      <w:r w:rsidRPr="005A37E6">
        <w:t xml:space="preserve">The guestbook application has a web frontend written in PHP serving the HTTP requests. It is configured to connect to the </w:t>
      </w:r>
      <w:r w:rsidRPr="005A37E6">
        <w:rPr>
          <w:rStyle w:val="CodingLanguage"/>
        </w:rPr>
        <w:t>redis-master</w:t>
      </w:r>
      <w:r w:rsidRPr="005A37E6">
        <w:t xml:space="preserve"> service for write requests and the </w:t>
      </w:r>
      <w:r w:rsidRPr="005A37E6">
        <w:rPr>
          <w:rStyle w:val="CodingLanguage"/>
        </w:rPr>
        <w:t>redis-slave</w:t>
      </w:r>
      <w:r w:rsidRPr="005A37E6">
        <w:t xml:space="preserve"> service for read requests.</w:t>
      </w:r>
    </w:p>
    <w:p w14:paraId="60BAB6F9" w14:textId="77777777" w:rsidR="005A37E6" w:rsidRPr="00476B9D" w:rsidRDefault="005A37E6" w:rsidP="00463FEF">
      <w:pPr>
        <w:pStyle w:val="BodyTextMetricHPELight10pt"/>
        <w:rPr>
          <w:rStyle w:val="CodingLanguage"/>
        </w:rPr>
      </w:pPr>
      <w:r w:rsidRPr="00476B9D">
        <w:rPr>
          <w:rStyle w:val="CodingLanguage"/>
        </w:rPr>
        <w:t># cat frontend-deployment.yaml</w:t>
      </w:r>
      <w:r w:rsidRPr="00476B9D">
        <w:rPr>
          <w:rStyle w:val="CodingLanguage"/>
        </w:rPr>
        <w:br/>
        <w:t>apiVersion: apps/v1 #  for k8s versions before 1.9.0 use apps/v1beta2  and before 1.8.0 use extensions/v1beta1</w:t>
      </w:r>
      <w:r w:rsidRPr="00476B9D">
        <w:rPr>
          <w:rStyle w:val="CodingLanguage"/>
        </w:rPr>
        <w:br/>
        <w:t>kind: Deployment</w:t>
      </w:r>
      <w:r w:rsidRPr="00476B9D">
        <w:rPr>
          <w:rStyle w:val="CodingLanguage"/>
        </w:rPr>
        <w:br/>
        <w:t>metadata:</w:t>
      </w:r>
      <w:r w:rsidRPr="00476B9D">
        <w:rPr>
          <w:rStyle w:val="CodingLanguage"/>
        </w:rPr>
        <w:br/>
        <w:t xml:space="preserve">  name: frontend</w:t>
      </w:r>
      <w:r w:rsidRPr="00476B9D">
        <w:rPr>
          <w:rStyle w:val="CodingLanguage"/>
        </w:rPr>
        <w:br/>
        <w:t>spec:</w:t>
      </w:r>
      <w:r w:rsidRPr="00476B9D">
        <w:rPr>
          <w:rStyle w:val="CodingLanguage"/>
        </w:rPr>
        <w:br/>
        <w:t xml:space="preserve">  selector:</w:t>
      </w:r>
      <w:r w:rsidRPr="00476B9D">
        <w:rPr>
          <w:rStyle w:val="CodingLanguage"/>
        </w:rPr>
        <w:br/>
        <w:t xml:space="preserve">    matchLabels:</w:t>
      </w:r>
      <w:r w:rsidRPr="00476B9D">
        <w:rPr>
          <w:rStyle w:val="CodingLanguage"/>
        </w:rPr>
        <w:br/>
        <w:t xml:space="preserve">      app: guestbook</w:t>
      </w:r>
      <w:r w:rsidRPr="00476B9D">
        <w:rPr>
          <w:rStyle w:val="CodingLanguage"/>
        </w:rPr>
        <w:br/>
        <w:t xml:space="preserve">      tier: frontend</w:t>
      </w:r>
      <w:r w:rsidRPr="00476B9D">
        <w:rPr>
          <w:rStyle w:val="CodingLanguage"/>
        </w:rPr>
        <w:br/>
        <w:t xml:space="preserve">  replicas: 3</w:t>
      </w:r>
      <w:r w:rsidRPr="00476B9D">
        <w:rPr>
          <w:rStyle w:val="CodingLanguage"/>
        </w:rPr>
        <w:br/>
        <w:t xml:space="preserve">  template:</w:t>
      </w:r>
      <w:r w:rsidRPr="00476B9D">
        <w:rPr>
          <w:rStyle w:val="CodingLanguage"/>
        </w:rPr>
        <w:br/>
        <w:t xml:space="preserve">    metadata:</w:t>
      </w:r>
      <w:r w:rsidRPr="00476B9D">
        <w:rPr>
          <w:rStyle w:val="CodingLanguage"/>
        </w:rPr>
        <w:br/>
        <w:t xml:space="preserve">      labels:</w:t>
      </w:r>
      <w:r w:rsidRPr="00476B9D">
        <w:rPr>
          <w:rStyle w:val="CodingLanguage"/>
        </w:rPr>
        <w:br/>
        <w:t xml:space="preserve">        app: guestbook</w:t>
      </w:r>
      <w:r w:rsidRPr="00476B9D">
        <w:rPr>
          <w:rStyle w:val="CodingLanguage"/>
        </w:rPr>
        <w:br/>
        <w:t xml:space="preserve">        tier: frontend</w:t>
      </w:r>
      <w:r w:rsidRPr="00476B9D">
        <w:rPr>
          <w:rStyle w:val="CodingLanguage"/>
        </w:rPr>
        <w:br/>
        <w:t xml:space="preserve">    spec:</w:t>
      </w:r>
      <w:r w:rsidRPr="00476B9D">
        <w:rPr>
          <w:rStyle w:val="CodingLanguage"/>
        </w:rPr>
        <w:br/>
        <w:t xml:space="preserve">      containers:</w:t>
      </w:r>
      <w:r w:rsidRPr="00476B9D">
        <w:rPr>
          <w:rStyle w:val="CodingLanguage"/>
        </w:rPr>
        <w:br/>
        <w:t xml:space="preserve">      - name: php-redis</w:t>
      </w:r>
      <w:r w:rsidRPr="00476B9D">
        <w:rPr>
          <w:rStyle w:val="CodingLanguage"/>
        </w:rPr>
        <w:br/>
        <w:t xml:space="preserve">        image: gcr.io/google-samples/gb-frontend:v4</w:t>
      </w:r>
      <w:r w:rsidRPr="00476B9D">
        <w:rPr>
          <w:rStyle w:val="CodingLanguage"/>
        </w:rPr>
        <w:br/>
        <w:t xml:space="preserve">        resources:</w:t>
      </w:r>
      <w:r w:rsidRPr="00476B9D">
        <w:rPr>
          <w:rStyle w:val="CodingLanguage"/>
        </w:rPr>
        <w:br/>
        <w:t xml:space="preserve">          requests:</w:t>
      </w:r>
      <w:r w:rsidRPr="00476B9D">
        <w:rPr>
          <w:rStyle w:val="CodingLanguage"/>
        </w:rPr>
        <w:br/>
        <w:t xml:space="preserve">            cpu: 100m</w:t>
      </w:r>
      <w:r w:rsidRPr="00476B9D">
        <w:rPr>
          <w:rStyle w:val="CodingLanguage"/>
        </w:rPr>
        <w:br/>
      </w:r>
      <w:r w:rsidRPr="00476B9D">
        <w:rPr>
          <w:rStyle w:val="CodingLanguage"/>
        </w:rPr>
        <w:lastRenderedPageBreak/>
        <w:t xml:space="preserve">            memory: 100Mi</w:t>
      </w:r>
      <w:r w:rsidRPr="00476B9D">
        <w:rPr>
          <w:rStyle w:val="CodingLanguage"/>
        </w:rPr>
        <w:br/>
        <w:t xml:space="preserve">        env:</w:t>
      </w:r>
      <w:r w:rsidRPr="00476B9D">
        <w:rPr>
          <w:rStyle w:val="CodingLanguage"/>
        </w:rPr>
        <w:br/>
        <w:t xml:space="preserve">        - name: GET_HOSTS_FROM</w:t>
      </w:r>
      <w:r w:rsidRPr="00476B9D">
        <w:rPr>
          <w:rStyle w:val="CodingLanguage"/>
        </w:rPr>
        <w:br/>
        <w:t xml:space="preserve">          value: dns</w:t>
      </w:r>
      <w:r w:rsidRPr="00476B9D">
        <w:rPr>
          <w:rStyle w:val="CodingLanguage"/>
        </w:rPr>
        <w:br/>
        <w:t xml:space="preserve">          # If your cluster config does not include a dns service, then to</w:t>
      </w:r>
      <w:r w:rsidRPr="00476B9D">
        <w:rPr>
          <w:rStyle w:val="CodingLanguage"/>
        </w:rPr>
        <w:br/>
        <w:t xml:space="preserve">          # instead access environment variables to find service host</w:t>
      </w:r>
      <w:r w:rsidRPr="00476B9D">
        <w:rPr>
          <w:rStyle w:val="CodingLanguage"/>
        </w:rPr>
        <w:br/>
        <w:t xml:space="preserve">          # info, comment out the 'value: dns' line above, and uncomment the</w:t>
      </w:r>
      <w:r w:rsidRPr="00476B9D">
        <w:rPr>
          <w:rStyle w:val="CodingLanguage"/>
        </w:rPr>
        <w:br/>
        <w:t xml:space="preserve">          # line below:</w:t>
      </w:r>
      <w:r w:rsidRPr="00476B9D">
        <w:rPr>
          <w:rStyle w:val="CodingLanguage"/>
        </w:rPr>
        <w:br/>
        <w:t xml:space="preserve">          # value: env</w:t>
      </w:r>
      <w:r w:rsidRPr="00476B9D">
        <w:rPr>
          <w:rStyle w:val="CodingLanguage"/>
        </w:rPr>
        <w:br/>
        <w:t xml:space="preserve">        ports:</w:t>
      </w:r>
      <w:r w:rsidRPr="00476B9D">
        <w:rPr>
          <w:rStyle w:val="CodingLanguage"/>
        </w:rPr>
        <w:br/>
        <w:t xml:space="preserve">        - containerPort: 80</w:t>
      </w:r>
    </w:p>
    <w:p w14:paraId="38DC0DE5" w14:textId="760A6990" w:rsidR="005A37E6" w:rsidRDefault="005A37E6" w:rsidP="00463FEF">
      <w:pPr>
        <w:pStyle w:val="BodyTextMetricHPELight10pt"/>
      </w:pPr>
      <w:r>
        <w:br/>
      </w:r>
      <w:r w:rsidRPr="005A37E6">
        <w:t xml:space="preserve">Create the frontend deployment using the </w:t>
      </w:r>
      <w:r w:rsidRPr="006A1CB8">
        <w:rPr>
          <w:rStyle w:val="CodingLanguage"/>
        </w:rPr>
        <w:t>frontend-deployment.yaml</w:t>
      </w:r>
      <w:r w:rsidRPr="005A37E6">
        <w:t xml:space="preserve"> file.</w:t>
      </w:r>
    </w:p>
    <w:p w14:paraId="6D0DD139" w14:textId="41EFC00D" w:rsidR="005A37E6" w:rsidRPr="008901B5" w:rsidRDefault="008901B5" w:rsidP="008901B5">
      <w:pPr>
        <w:pStyle w:val="BodyTextMetricHPELight10pt"/>
        <w:rPr>
          <w:rStyle w:val="CodingLanguage"/>
        </w:rPr>
      </w:pPr>
      <w:r w:rsidRPr="008901B5">
        <w:rPr>
          <w:rStyle w:val="CodingLanguage"/>
        </w:rPr>
        <w:t># kubectl ap</w:t>
      </w:r>
      <w:r>
        <w:rPr>
          <w:rStyle w:val="CodingLanguage"/>
        </w:rPr>
        <w:t>ply -f frontend-deployment.yaml</w:t>
      </w:r>
      <w:r>
        <w:rPr>
          <w:rStyle w:val="CodingLanguage"/>
        </w:rPr>
        <w:br/>
      </w:r>
      <w:r w:rsidRPr="008901B5">
        <w:rPr>
          <w:rStyle w:val="CodingLanguage"/>
        </w:rPr>
        <w:t>deployment.apps "frontend" created</w:t>
      </w:r>
    </w:p>
    <w:p w14:paraId="6EBD9222" w14:textId="06697F19" w:rsidR="005A37E6" w:rsidRDefault="008901B5" w:rsidP="00463FEF">
      <w:pPr>
        <w:pStyle w:val="BodyTextMetricHPELight10pt"/>
      </w:pPr>
      <w:r w:rsidRPr="008901B5">
        <w:t>Query the list of pods to verify that the three frontend replicas are running.</w:t>
      </w:r>
    </w:p>
    <w:p w14:paraId="183DA140" w14:textId="07C8050F" w:rsidR="008901B5" w:rsidRPr="008901B5" w:rsidRDefault="008901B5" w:rsidP="008901B5">
      <w:pPr>
        <w:pStyle w:val="BodyTextMetricHPELight10pt"/>
        <w:rPr>
          <w:rStyle w:val="CodingLanguage"/>
        </w:rPr>
      </w:pPr>
      <w:r w:rsidRPr="008901B5">
        <w:rPr>
          <w:rStyle w:val="CodingLanguage"/>
        </w:rPr>
        <w:t># kubectl get pods -l</w:t>
      </w:r>
      <w:r>
        <w:rPr>
          <w:rStyle w:val="CodingLanguage"/>
        </w:rPr>
        <w:t xml:space="preserve"> app=guestbook -l tier=frontend</w:t>
      </w:r>
      <w:r>
        <w:rPr>
          <w:rStyle w:val="CodingLanguage"/>
        </w:rPr>
        <w:br/>
      </w:r>
      <w:r w:rsidRPr="008901B5">
        <w:rPr>
          <w:rStyle w:val="CodingLanguage"/>
        </w:rPr>
        <w:t>NAME                        REA</w:t>
      </w:r>
      <w:r>
        <w:rPr>
          <w:rStyle w:val="CodingLanguage"/>
        </w:rPr>
        <w:t>DY     STATUS    RESTARTS   AGE</w:t>
      </w:r>
      <w:r>
        <w:rPr>
          <w:rStyle w:val="CodingLanguage"/>
        </w:rPr>
        <w:br/>
      </w:r>
      <w:r w:rsidRPr="008901B5">
        <w:rPr>
          <w:rStyle w:val="CodingLanguage"/>
        </w:rPr>
        <w:t>frontend-7f5cd767dc-28j6b   1/1</w:t>
      </w:r>
      <w:r>
        <w:rPr>
          <w:rStyle w:val="CodingLanguage"/>
        </w:rPr>
        <w:t xml:space="preserve">       Running   0          23s</w:t>
      </w:r>
      <w:r>
        <w:rPr>
          <w:rStyle w:val="CodingLanguage"/>
        </w:rPr>
        <w:br/>
      </w:r>
      <w:r w:rsidRPr="008901B5">
        <w:rPr>
          <w:rStyle w:val="CodingLanguage"/>
        </w:rPr>
        <w:t>frontend-7f5cd767dc-mqcbv   1/1</w:t>
      </w:r>
      <w:r>
        <w:rPr>
          <w:rStyle w:val="CodingLanguage"/>
        </w:rPr>
        <w:t xml:space="preserve">       Running   0          23s</w:t>
      </w:r>
      <w:r>
        <w:rPr>
          <w:rStyle w:val="CodingLanguage"/>
        </w:rPr>
        <w:br/>
      </w:r>
      <w:r w:rsidRPr="008901B5">
        <w:rPr>
          <w:rStyle w:val="CodingLanguage"/>
        </w:rPr>
        <w:t>frontend-7f5cd767dc-v6lwc   1/1       Running   0          23s</w:t>
      </w:r>
    </w:p>
    <w:p w14:paraId="0F5FCC73" w14:textId="19DE17DA" w:rsidR="008901B5" w:rsidRDefault="008901B5" w:rsidP="00463FEF">
      <w:pPr>
        <w:pStyle w:val="BodyTextMetricHPELight10pt"/>
      </w:pPr>
      <w:r w:rsidRPr="008901B5">
        <w:t>If you want guests to be able to access your guestbook, you must configure the frontend service to be externally visible, so a client can request the service from outside the container cluster.</w:t>
      </w:r>
    </w:p>
    <w:p w14:paraId="7845C07D" w14:textId="4F23F7AD" w:rsidR="008901B5" w:rsidRPr="008901B5" w:rsidRDefault="008901B5" w:rsidP="008901B5">
      <w:pPr>
        <w:pStyle w:val="BodyTextMetricHPELight10pt"/>
        <w:rPr>
          <w:rStyle w:val="CodingLanguage"/>
        </w:rPr>
      </w:pPr>
      <w:r>
        <w:rPr>
          <w:rStyle w:val="CodingLanguage"/>
        </w:rPr>
        <w:t># cat frontend-service.yaml</w:t>
      </w:r>
      <w:r>
        <w:rPr>
          <w:rStyle w:val="CodingLanguage"/>
        </w:rPr>
        <w:br/>
        <w:t>apiVersion: v1</w:t>
      </w:r>
      <w:r>
        <w:rPr>
          <w:rStyle w:val="CodingLanguage"/>
        </w:rPr>
        <w:br/>
        <w:t>kind: Service</w:t>
      </w:r>
      <w:r>
        <w:rPr>
          <w:rStyle w:val="CodingLanguage"/>
        </w:rPr>
        <w:br/>
        <w:t>metadata:</w:t>
      </w:r>
      <w:r>
        <w:rPr>
          <w:rStyle w:val="CodingLanguage"/>
        </w:rPr>
        <w:br/>
        <w:t xml:space="preserve">  name: frontend</w:t>
      </w:r>
      <w:r>
        <w:rPr>
          <w:rStyle w:val="CodingLanguage"/>
        </w:rPr>
        <w:br/>
        <w:t xml:space="preserve">  labels:</w:t>
      </w:r>
      <w:r>
        <w:rPr>
          <w:rStyle w:val="CodingLanguage"/>
        </w:rPr>
        <w:br/>
        <w:t xml:space="preserve">    app: guestbook</w:t>
      </w:r>
      <w:r>
        <w:rPr>
          <w:rStyle w:val="CodingLanguage"/>
        </w:rPr>
        <w:br/>
        <w:t xml:space="preserve">    tier: frontend</w:t>
      </w:r>
      <w:r>
        <w:rPr>
          <w:rStyle w:val="CodingLanguage"/>
        </w:rPr>
        <w:br/>
        <w:t>spec:</w:t>
      </w:r>
      <w:r>
        <w:rPr>
          <w:rStyle w:val="CodingLanguage"/>
        </w:rPr>
        <w:br/>
      </w:r>
      <w:r w:rsidRPr="008901B5">
        <w:rPr>
          <w:rStyle w:val="CodingLanguage"/>
        </w:rPr>
        <w:t xml:space="preserve">  # comment or delete the following line if</w:t>
      </w:r>
      <w:r>
        <w:rPr>
          <w:rStyle w:val="CodingLanguage"/>
        </w:rPr>
        <w:t xml:space="preserve"> you want to use a LoadBalancer</w:t>
      </w:r>
      <w:r>
        <w:rPr>
          <w:rStyle w:val="CodingLanguage"/>
        </w:rPr>
        <w:br/>
        <w:t xml:space="preserve">  type: NodePort</w:t>
      </w:r>
      <w:r>
        <w:rPr>
          <w:rStyle w:val="CodingLanguage"/>
        </w:rPr>
        <w:br/>
      </w:r>
      <w:r w:rsidRPr="008901B5">
        <w:rPr>
          <w:rStyle w:val="CodingLanguage"/>
        </w:rPr>
        <w:t xml:space="preserve">  # if your cluster supports it, uncomment the fo</w:t>
      </w:r>
      <w:r>
        <w:rPr>
          <w:rStyle w:val="CodingLanguage"/>
        </w:rPr>
        <w:t>llowing to automatically create</w:t>
      </w:r>
      <w:r>
        <w:rPr>
          <w:rStyle w:val="CodingLanguage"/>
        </w:rPr>
        <w:br/>
      </w:r>
      <w:r w:rsidRPr="008901B5">
        <w:rPr>
          <w:rStyle w:val="CodingLanguage"/>
        </w:rPr>
        <w:t xml:space="preserve">  # an external load-balanc</w:t>
      </w:r>
      <w:r>
        <w:rPr>
          <w:rStyle w:val="CodingLanguage"/>
        </w:rPr>
        <w:t>ed IP for the frontend service.</w:t>
      </w:r>
      <w:r>
        <w:rPr>
          <w:rStyle w:val="CodingLanguage"/>
        </w:rPr>
        <w:br/>
        <w:t xml:space="preserve">  # type: LoadBalancer</w:t>
      </w:r>
      <w:r>
        <w:rPr>
          <w:rStyle w:val="CodingLanguage"/>
        </w:rPr>
        <w:br/>
        <w:t xml:space="preserve">  ports:</w:t>
      </w:r>
      <w:r>
        <w:rPr>
          <w:rStyle w:val="CodingLanguage"/>
        </w:rPr>
        <w:br/>
        <w:t xml:space="preserve">  - port: 80</w:t>
      </w:r>
      <w:r>
        <w:rPr>
          <w:rStyle w:val="CodingLanguage"/>
        </w:rPr>
        <w:br/>
        <w:t xml:space="preserve">  selector:</w:t>
      </w:r>
      <w:r>
        <w:rPr>
          <w:rStyle w:val="CodingLanguage"/>
        </w:rPr>
        <w:br/>
        <w:t xml:space="preserve">    app: guestbook</w:t>
      </w:r>
      <w:r>
        <w:rPr>
          <w:rStyle w:val="CodingLanguage"/>
        </w:rPr>
        <w:br/>
      </w:r>
      <w:r w:rsidRPr="008901B5">
        <w:rPr>
          <w:rStyle w:val="CodingLanguage"/>
        </w:rPr>
        <w:t xml:space="preserve">    tier: frontend</w:t>
      </w:r>
    </w:p>
    <w:p w14:paraId="26F66164" w14:textId="43B3CE19" w:rsidR="008901B5" w:rsidRDefault="008901B5" w:rsidP="00463FEF">
      <w:pPr>
        <w:pStyle w:val="BodyTextMetricHPELight10pt"/>
      </w:pPr>
      <w:r w:rsidRPr="008901B5">
        <w:t xml:space="preserve">Deploy the frontend service using the </w:t>
      </w:r>
      <w:r w:rsidRPr="008901B5">
        <w:rPr>
          <w:rStyle w:val="CodingLanguage"/>
        </w:rPr>
        <w:t>frontend-service.yaml</w:t>
      </w:r>
      <w:r w:rsidRPr="008901B5">
        <w:t xml:space="preserve"> file</w:t>
      </w:r>
      <w:r>
        <w:t>.</w:t>
      </w:r>
    </w:p>
    <w:p w14:paraId="0DB068DE" w14:textId="7A1318CB" w:rsidR="008901B5" w:rsidRPr="008901B5" w:rsidRDefault="008901B5" w:rsidP="008901B5">
      <w:pPr>
        <w:pStyle w:val="BodyTextMetricHPELight10pt"/>
        <w:rPr>
          <w:rStyle w:val="CodingLanguage"/>
        </w:rPr>
      </w:pPr>
      <w:r w:rsidRPr="008901B5">
        <w:rPr>
          <w:rStyle w:val="CodingLanguage"/>
        </w:rPr>
        <w:t># kubectl</w:t>
      </w:r>
      <w:r>
        <w:rPr>
          <w:rStyle w:val="CodingLanguage"/>
        </w:rPr>
        <w:t xml:space="preserve"> apply -f frontend-service.yaml</w:t>
      </w:r>
      <w:r>
        <w:rPr>
          <w:rStyle w:val="CodingLanguage"/>
        </w:rPr>
        <w:br/>
      </w:r>
      <w:r w:rsidRPr="008901B5">
        <w:rPr>
          <w:rStyle w:val="CodingLanguage"/>
        </w:rPr>
        <w:t>service "frontend" created</w:t>
      </w:r>
    </w:p>
    <w:p w14:paraId="5502F50C" w14:textId="13DA4706" w:rsidR="008901B5" w:rsidRDefault="008901B5" w:rsidP="00463FEF">
      <w:pPr>
        <w:pStyle w:val="BodyTextMetricHPELight10pt"/>
      </w:pPr>
      <w:r w:rsidRPr="008901B5">
        <w:t>Query the list of services to verify that the frontend service is running.</w:t>
      </w:r>
    </w:p>
    <w:p w14:paraId="37E368C7" w14:textId="7A0ADCE5" w:rsidR="008901B5" w:rsidRPr="00476B9D" w:rsidRDefault="008901B5" w:rsidP="008901B5">
      <w:pPr>
        <w:pStyle w:val="BodyTextMetricHPELight10pt"/>
        <w:rPr>
          <w:rStyle w:val="CodingLanguage"/>
        </w:rPr>
      </w:pPr>
      <w:r w:rsidRPr="00476B9D">
        <w:rPr>
          <w:rStyle w:val="CodingLanguage"/>
        </w:rPr>
        <w:lastRenderedPageBreak/>
        <w:t>#  kubectl get services | grep frontend</w:t>
      </w:r>
      <w:r w:rsidRPr="00476B9D">
        <w:rPr>
          <w:rStyle w:val="CodingLanguage"/>
        </w:rPr>
        <w:br/>
        <w:t>frontend       NodePort    10.96.16.200    &lt;none&gt;        80:33444/TCP     25s</w:t>
      </w:r>
    </w:p>
    <w:p w14:paraId="6D7F9E48" w14:textId="29C3D8A2" w:rsidR="008901B5" w:rsidRDefault="008901B5" w:rsidP="00463FEF">
      <w:pPr>
        <w:pStyle w:val="BodyTextMetricHPELight10pt"/>
      </w:pPr>
      <w:r w:rsidRPr="008901B5">
        <w:t xml:space="preserve">Access the UI using the identified port on any node in your cluster, for example, </w:t>
      </w:r>
      <w:r w:rsidRPr="008901B5">
        <w:rPr>
          <w:rStyle w:val="CodingLanguage"/>
        </w:rPr>
        <w:t>http://hpe2-ucp01.am2.cloudra.local:33444/</w:t>
      </w:r>
      <w:r>
        <w:t xml:space="preserve"> as shown in </w:t>
      </w:r>
      <w:r w:rsidRPr="008901B5">
        <w:fldChar w:fldCharType="begin"/>
      </w:r>
      <w:r w:rsidRPr="008901B5">
        <w:instrText xml:space="preserve"> REF _Ref2074258 \h </w:instrText>
      </w:r>
      <w:r>
        <w:instrText xml:space="preserve"> \* MERGEFORMAT </w:instrText>
      </w:r>
      <w:r w:rsidRPr="008901B5">
        <w:fldChar w:fldCharType="separate"/>
      </w:r>
      <w:r w:rsidR="0099354B" w:rsidRPr="0099354B">
        <w:t>Figure 5</w:t>
      </w:r>
      <w:r w:rsidRPr="008901B5">
        <w:fldChar w:fldCharType="end"/>
      </w:r>
      <w:r w:rsidRPr="008901B5">
        <w:t>.</w:t>
      </w:r>
    </w:p>
    <w:p w14:paraId="53D1D854" w14:textId="3F4AE43A" w:rsidR="008901B5" w:rsidRDefault="008901B5" w:rsidP="008901B5">
      <w:pPr>
        <w:pStyle w:val="FigureAfterspace"/>
      </w:pPr>
      <w:r>
        <w:rPr>
          <w:noProof/>
        </w:rPr>
        <w:drawing>
          <wp:inline distT="0" distB="0" distL="0" distR="0" wp14:anchorId="468382D3" wp14:editId="046C9FC7">
            <wp:extent cx="6858000" cy="1903482"/>
            <wp:effectExtent l="0" t="0" r="0" b="1905"/>
            <wp:docPr id="17" name="Picture 17" descr=" &quot;Guestbook UI&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 &quot;Guestbook UI&quo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8000" cy="1903482"/>
                    </a:xfrm>
                    <a:prstGeom prst="rect">
                      <a:avLst/>
                    </a:prstGeom>
                    <a:noFill/>
                    <a:ln>
                      <a:noFill/>
                    </a:ln>
                  </pic:spPr>
                </pic:pic>
              </a:graphicData>
            </a:graphic>
          </wp:inline>
        </w:drawing>
      </w:r>
    </w:p>
    <w:p w14:paraId="5A74D176" w14:textId="77777777" w:rsidR="008901B5" w:rsidRDefault="008901B5" w:rsidP="008901B5">
      <w:pPr>
        <w:pStyle w:val="MISCFigureCaptionHeader8pt"/>
      </w:pPr>
      <w:bookmarkStart w:id="231" w:name="_Ref2074258"/>
      <w:bookmarkStart w:id="232" w:name="_Ref2074140"/>
      <w:r w:rsidRPr="008901B5">
        <w:rPr>
          <w:rStyle w:val="MISCFigureCaptionHeaderBold8pt"/>
        </w:rPr>
        <w:t xml:space="preserve">Figure </w:t>
      </w:r>
      <w:r w:rsidRPr="008901B5">
        <w:rPr>
          <w:rStyle w:val="MISCFigureCaptionHeaderBold8pt"/>
        </w:rPr>
        <w:fldChar w:fldCharType="begin"/>
      </w:r>
      <w:r w:rsidRPr="008901B5">
        <w:rPr>
          <w:rStyle w:val="MISCFigureCaptionHeaderBold8pt"/>
        </w:rPr>
        <w:instrText xml:space="preserve"> SEQ Figure \* ARABIC </w:instrText>
      </w:r>
      <w:r w:rsidRPr="008901B5">
        <w:rPr>
          <w:rStyle w:val="MISCFigureCaptionHeaderBold8pt"/>
        </w:rPr>
        <w:fldChar w:fldCharType="separate"/>
      </w:r>
      <w:r w:rsidR="0099354B">
        <w:rPr>
          <w:rStyle w:val="MISCFigureCaptionHeaderBold8pt"/>
          <w:noProof/>
        </w:rPr>
        <w:t>5</w:t>
      </w:r>
      <w:r w:rsidRPr="008901B5">
        <w:rPr>
          <w:rStyle w:val="MISCFigureCaptionHeaderBold8pt"/>
        </w:rPr>
        <w:fldChar w:fldCharType="end"/>
      </w:r>
      <w:bookmarkEnd w:id="231"/>
      <w:r w:rsidRPr="008901B5">
        <w:rPr>
          <w:rStyle w:val="MISCFigureCaptionHeaderBold8pt"/>
        </w:rPr>
        <w:t>.</w:t>
      </w:r>
      <w:r>
        <w:t xml:space="preserve"> Guestbook UI</w:t>
      </w:r>
      <w:bookmarkEnd w:id="232"/>
    </w:p>
    <w:p w14:paraId="595A7B9E" w14:textId="5012C5EC" w:rsidR="008901B5" w:rsidRDefault="008901B5" w:rsidP="008901B5">
      <w:pPr>
        <w:pStyle w:val="Heading3"/>
      </w:pPr>
      <w:r>
        <w:t>Teardown</w:t>
      </w:r>
    </w:p>
    <w:p w14:paraId="2497011F" w14:textId="54DDE102" w:rsidR="008901B5" w:rsidRDefault="008901B5" w:rsidP="008901B5">
      <w:pPr>
        <w:pStyle w:val="BodyTextMetricHPELight10pt"/>
      </w:pPr>
      <w:r w:rsidRPr="008901B5">
        <w:t xml:space="preserve">A playbook is provided to remove the deployed </w:t>
      </w:r>
      <w:r w:rsidRPr="008901B5">
        <w:rPr>
          <w:rStyle w:val="CodingLanguage"/>
        </w:rPr>
        <w:t>guestbook</w:t>
      </w:r>
      <w:r>
        <w:t xml:space="preserve"> </w:t>
      </w:r>
      <w:r w:rsidRPr="008901B5">
        <w:t>artifacts.</w:t>
      </w:r>
    </w:p>
    <w:p w14:paraId="5F0DD9F9" w14:textId="2FC26B38" w:rsidR="008901B5" w:rsidRDefault="008901B5" w:rsidP="008901B5">
      <w:pPr>
        <w:pStyle w:val="BodyTextMetricHPELight10pt"/>
        <w:rPr>
          <w:rStyle w:val="CodingLanguage"/>
        </w:rPr>
      </w:pPr>
      <w:r>
        <w:rPr>
          <w:rStyle w:val="CodingLanguage"/>
        </w:rPr>
        <w:t># cd ~/Docker-</w:t>
      </w:r>
      <w:r w:rsidR="00B0382D">
        <w:rPr>
          <w:rStyle w:val="CodingLanguage"/>
        </w:rPr>
        <w:t>Synergy</w:t>
      </w:r>
      <w:r>
        <w:rPr>
          <w:rStyle w:val="CodingLanguage"/>
        </w:rPr>
        <w:br/>
      </w:r>
      <w:r w:rsidRPr="008901B5">
        <w:rPr>
          <w:rStyle w:val="CodingLanguage"/>
        </w:rPr>
        <w:t xml:space="preserve"># ansible-playbook -i </w:t>
      </w:r>
      <w:r w:rsidR="007230C9">
        <w:rPr>
          <w:rStyle w:val="CodingLanguage"/>
        </w:rPr>
        <w:t>hosts</w:t>
      </w:r>
      <w:r w:rsidRPr="008901B5">
        <w:rPr>
          <w:rStyle w:val="CodingLanguage"/>
        </w:rPr>
        <w:t xml:space="preserve"> test/playbooks/k8s-guestbook-teardown.yml --vault-password-file .vault_pass</w:t>
      </w:r>
    </w:p>
    <w:p w14:paraId="31B06BFA" w14:textId="70B74553" w:rsidR="008E0EBA" w:rsidRDefault="003048CB" w:rsidP="003048CB">
      <w:pPr>
        <w:pStyle w:val="Heading2"/>
      </w:pPr>
      <w:bookmarkStart w:id="233" w:name="_Toc6318938"/>
      <w:r w:rsidRPr="003048CB">
        <w:t>UCP metrics in Prometheus</w:t>
      </w:r>
      <w:bookmarkEnd w:id="233"/>
    </w:p>
    <w:p w14:paraId="41EB6568" w14:textId="740234E3" w:rsidR="003048CB" w:rsidRPr="003048CB" w:rsidRDefault="003048CB" w:rsidP="003048CB">
      <w:pPr>
        <w:pStyle w:val="BodyTextMetricHPELight10pt"/>
      </w:pPr>
      <w:r w:rsidRPr="003048CB">
        <w:t>Docker EE 2.1 uses a built-in deployment of Prometheus to power the performance graphs in the web UI for UCP. The metrics that UCP generates can be routed to a separate Prometheus, if required. A convenience playbook has been provided to configure a minimal Prometheus and Grafana deployment that can help vizualize all of the metrics that UCP generates.</w:t>
      </w:r>
    </w:p>
    <w:p w14:paraId="1E6F74AB" w14:textId="4FD42B7E" w:rsidR="003048CB" w:rsidRDefault="003048CB" w:rsidP="003048CB">
      <w:pPr>
        <w:pStyle w:val="BodyTextMetricHPELight10pt"/>
      </w:pPr>
      <w:r w:rsidRPr="003048CB">
        <w:t xml:space="preserve">For more information on UCP cluster metrics, see the article at </w:t>
      </w:r>
      <w:hyperlink r:id="rId45" w:history="1">
        <w:r w:rsidRPr="003048CB">
          <w:rPr>
            <w:rStyle w:val="Hyperlink"/>
          </w:rPr>
          <w:t>https://docs.docker.com/ee/ucp/admin/configure/collect-cluster-metrics/</w:t>
        </w:r>
      </w:hyperlink>
      <w:r w:rsidRPr="003048CB">
        <w:t>.</w:t>
      </w:r>
    </w:p>
    <w:p w14:paraId="73692ADF" w14:textId="77777777" w:rsidR="003048CB" w:rsidRDefault="003048CB" w:rsidP="003048CB">
      <w:pPr>
        <w:pStyle w:val="Heading3"/>
      </w:pPr>
      <w:r w:rsidRPr="00D923A2">
        <w:t>Prerequisites</w:t>
      </w:r>
    </w:p>
    <w:p w14:paraId="249EB2E9" w14:textId="77777777" w:rsidR="003048CB" w:rsidRDefault="003048CB" w:rsidP="003048CB">
      <w:pPr>
        <w:pStyle w:val="BulletLevel1"/>
      </w:pPr>
      <w:r w:rsidRPr="00B93C65">
        <w:t xml:space="preserve">Install the </w:t>
      </w:r>
      <w:r w:rsidRPr="00026590">
        <w:rPr>
          <w:rStyle w:val="CodingLanguage"/>
        </w:rPr>
        <w:t>kubectl</w:t>
      </w:r>
      <w:r w:rsidRPr="00B93C65">
        <w:t xml:space="preserve"> binary on your Ansible box</w:t>
      </w:r>
    </w:p>
    <w:p w14:paraId="77425EE5" w14:textId="77777777" w:rsidR="003048CB" w:rsidRDefault="003048CB" w:rsidP="003048CB">
      <w:pPr>
        <w:pStyle w:val="BulletLevel1"/>
      </w:pPr>
      <w:r w:rsidRPr="00B93C65">
        <w:t>Install the UCP Client bundle for the admin user</w:t>
      </w:r>
    </w:p>
    <w:p w14:paraId="483F779E" w14:textId="77777777" w:rsidR="003048CB" w:rsidRDefault="003048CB" w:rsidP="003048CB">
      <w:pPr>
        <w:pStyle w:val="BulletLevel1LastBeforeBodycopy"/>
      </w:pPr>
      <w:r w:rsidRPr="00B93C65">
        <w:t xml:space="preserve">Confirm that you can connect to the cluster by running a test command, for example, </w:t>
      </w:r>
      <w:r w:rsidRPr="00B93C65">
        <w:rPr>
          <w:rStyle w:val="CodingLanguage"/>
        </w:rPr>
        <w:t>kubectl get nodes</w:t>
      </w:r>
    </w:p>
    <w:p w14:paraId="3802745E" w14:textId="07051E30" w:rsidR="003048CB" w:rsidRDefault="003048CB" w:rsidP="003048CB">
      <w:pPr>
        <w:pStyle w:val="Heading3"/>
      </w:pPr>
      <w:r w:rsidRPr="003048CB">
        <w:t>Deploy Prometheus and Grafana</w:t>
      </w:r>
    </w:p>
    <w:p w14:paraId="6FF13FBC" w14:textId="7EADD584" w:rsidR="003048CB" w:rsidRDefault="003048CB" w:rsidP="003048CB">
      <w:pPr>
        <w:pStyle w:val="BodyTextMetricHPELight10pt"/>
      </w:pPr>
      <w:r w:rsidRPr="003048CB">
        <w:t xml:space="preserve">The playbook </w:t>
      </w:r>
      <w:r w:rsidRPr="003048CB">
        <w:rPr>
          <w:rStyle w:val="CodingLanguage"/>
        </w:rPr>
        <w:t>playbooks/ucp-metrics-prometheus.yml</w:t>
      </w:r>
      <w:r w:rsidRPr="003048CB">
        <w:t xml:space="preserve"> deploys pods for Prometheus and Grafana and configures them to use the client bundle to access the UCP metrics. To run the playbook:</w:t>
      </w:r>
    </w:p>
    <w:p w14:paraId="6DE51C6A" w14:textId="73E9E52B" w:rsidR="003048CB" w:rsidRPr="003048CB" w:rsidRDefault="003048CB" w:rsidP="003048CB">
      <w:pPr>
        <w:pStyle w:val="BodyTextMetricHPELight10pt"/>
        <w:rPr>
          <w:rStyle w:val="CodingLanguage"/>
        </w:rPr>
      </w:pPr>
      <w:r w:rsidRPr="003048CB">
        <w:rPr>
          <w:rStyle w:val="CodingLanguage"/>
        </w:rPr>
        <w:t># cd ~/Docker-</w:t>
      </w:r>
      <w:r w:rsidR="00B0382D">
        <w:rPr>
          <w:rStyle w:val="CodingLanguage"/>
        </w:rPr>
        <w:t>Synergy</w:t>
      </w:r>
      <w:r>
        <w:rPr>
          <w:rStyle w:val="CodingLanguage"/>
        </w:rPr>
        <w:br/>
      </w:r>
      <w:r w:rsidRPr="003048CB">
        <w:rPr>
          <w:rStyle w:val="CodingLanguage"/>
        </w:rPr>
        <w:t xml:space="preserve"># ansible-playbook -i </w:t>
      </w:r>
      <w:r w:rsidR="007230C9">
        <w:rPr>
          <w:rStyle w:val="CodingLanguage"/>
        </w:rPr>
        <w:t>hosts</w:t>
      </w:r>
      <w:r w:rsidRPr="003048CB">
        <w:rPr>
          <w:rStyle w:val="CodingLanguage"/>
        </w:rPr>
        <w:t xml:space="preserve"> playbooks/ucp-metrics-prometheus.yml --vault-password-file .vault_pass</w:t>
      </w:r>
    </w:p>
    <w:p w14:paraId="09800B44" w14:textId="12BBA930" w:rsidR="003048CB" w:rsidRDefault="003048CB" w:rsidP="003048CB">
      <w:pPr>
        <w:pStyle w:val="Heading3"/>
      </w:pPr>
      <w:r w:rsidRPr="003048CB">
        <w:t>Prometheus UI</w:t>
      </w:r>
    </w:p>
    <w:p w14:paraId="298687BC" w14:textId="18B0467B" w:rsidR="003048CB" w:rsidRDefault="003048CB" w:rsidP="003048CB">
      <w:pPr>
        <w:pStyle w:val="BodyTextMetricHPELight10pt"/>
      </w:pPr>
      <w:r w:rsidRPr="003048CB">
        <w:t xml:space="preserve">The playbook exposes a port to access the user interface for Prometheus - to find the port, get the details of the </w:t>
      </w:r>
      <w:r w:rsidRPr="003048CB">
        <w:rPr>
          <w:rStyle w:val="CodingLanguage"/>
        </w:rPr>
        <w:t>prometheus</w:t>
      </w:r>
      <w:r w:rsidRPr="003048CB">
        <w:t xml:space="preserve"> service:</w:t>
      </w:r>
    </w:p>
    <w:p w14:paraId="29120214" w14:textId="1A59290A" w:rsidR="003048CB" w:rsidRPr="003048CB" w:rsidRDefault="003048CB" w:rsidP="003048CB">
      <w:pPr>
        <w:pStyle w:val="BodyTextMetricHPELight10pt"/>
        <w:rPr>
          <w:rStyle w:val="CodingLanguage"/>
        </w:rPr>
      </w:pPr>
      <w:r w:rsidRPr="003048CB">
        <w:rPr>
          <w:rStyle w:val="CodingLanguage"/>
        </w:rPr>
        <w:t># k</w:t>
      </w:r>
      <w:r>
        <w:rPr>
          <w:rStyle w:val="CodingLanguage"/>
        </w:rPr>
        <w:t>ubectl get svc Prometheus</w:t>
      </w:r>
      <w:r>
        <w:rPr>
          <w:rStyle w:val="CodingLanguage"/>
        </w:rPr>
        <w:br/>
      </w:r>
      <w:r w:rsidRPr="003048CB">
        <w:rPr>
          <w:rStyle w:val="CodingLanguage"/>
        </w:rPr>
        <w:t>NAME         TYPE       CLUSTER-IP      EXT</w:t>
      </w:r>
      <w:r>
        <w:rPr>
          <w:rStyle w:val="CodingLanguage"/>
        </w:rPr>
        <w:t>ERNAL-IP   PORT(S)          AGE</w:t>
      </w:r>
      <w:r>
        <w:rPr>
          <w:rStyle w:val="CodingLanguage"/>
        </w:rPr>
        <w:br/>
      </w:r>
      <w:r w:rsidRPr="003048CB">
        <w:rPr>
          <w:rStyle w:val="CodingLanguage"/>
        </w:rPr>
        <w:t>prometheus   NodePort   10.96.216.220   &lt;none&gt;        9090:34713/TCP   6d</w:t>
      </w:r>
    </w:p>
    <w:p w14:paraId="3D8C9DF2" w14:textId="228CE695" w:rsidR="003048CB" w:rsidRDefault="003048CB" w:rsidP="003048CB">
      <w:pPr>
        <w:pStyle w:val="BodyTextMetricHPELight10pt"/>
      </w:pPr>
      <w:r w:rsidRPr="003048CB">
        <w:lastRenderedPageBreak/>
        <w:t xml:space="preserve">The Prometheus UI can be accessed on any node in your cluster, using the port returned by </w:t>
      </w:r>
      <w:r w:rsidRPr="003048CB">
        <w:rPr>
          <w:rStyle w:val="CodingLanguage"/>
        </w:rPr>
        <w:t>kubectl get svc</w:t>
      </w:r>
      <w:r w:rsidRPr="003048CB">
        <w:t xml:space="preserve">. In this instance, it is accessed at </w:t>
      </w:r>
      <w:r w:rsidRPr="003048CB">
        <w:rPr>
          <w:rStyle w:val="CodingLanguage"/>
        </w:rPr>
        <w:t>http://hpe2-ucp01.am2.cloudra.local:34713</w:t>
      </w:r>
      <w:r>
        <w:t xml:space="preserve"> as shown in </w:t>
      </w:r>
      <w:r w:rsidRPr="003048CB">
        <w:fldChar w:fldCharType="begin"/>
      </w:r>
      <w:r w:rsidRPr="003048CB">
        <w:instrText xml:space="preserve"> REF _Ref2074818 \h </w:instrText>
      </w:r>
      <w:r>
        <w:instrText xml:space="preserve"> \* MERGEFORMAT </w:instrText>
      </w:r>
      <w:r w:rsidRPr="003048CB">
        <w:fldChar w:fldCharType="separate"/>
      </w:r>
      <w:r w:rsidR="0099354B" w:rsidRPr="0099354B">
        <w:t>Figure 6</w:t>
      </w:r>
      <w:r w:rsidRPr="003048CB">
        <w:fldChar w:fldCharType="end"/>
      </w:r>
      <w:r w:rsidRPr="003048CB">
        <w:t>.</w:t>
      </w:r>
    </w:p>
    <w:p w14:paraId="56942EC5" w14:textId="45002A2E" w:rsidR="003048CB" w:rsidRDefault="003048CB" w:rsidP="003048CB">
      <w:pPr>
        <w:pStyle w:val="FigureAfterspace"/>
      </w:pPr>
      <w:r>
        <w:rPr>
          <w:noProof/>
        </w:rPr>
        <w:drawing>
          <wp:inline distT="0" distB="0" distL="0" distR="0" wp14:anchorId="05DDD26C" wp14:editId="4395658F">
            <wp:extent cx="5076825" cy="3869632"/>
            <wp:effectExtent l="0" t="0" r="0" b="0"/>
            <wp:docPr id="18" name="Picture 18" descr=" &quot;UCP metrics in Prometheu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 &quot;UCP metrics in Prometheus&quo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83303" cy="3874570"/>
                    </a:xfrm>
                    <a:prstGeom prst="rect">
                      <a:avLst/>
                    </a:prstGeom>
                    <a:noFill/>
                    <a:ln>
                      <a:noFill/>
                    </a:ln>
                  </pic:spPr>
                </pic:pic>
              </a:graphicData>
            </a:graphic>
          </wp:inline>
        </w:drawing>
      </w:r>
    </w:p>
    <w:p w14:paraId="5565EBC0" w14:textId="24833B75" w:rsidR="003048CB" w:rsidRDefault="003048CB" w:rsidP="003048CB">
      <w:pPr>
        <w:pStyle w:val="MISCFigureCaptionHeader8pt"/>
      </w:pPr>
      <w:bookmarkStart w:id="234" w:name="_Ref2074818"/>
      <w:r w:rsidRPr="003048CB">
        <w:rPr>
          <w:rStyle w:val="MISCFigureCaptionHeaderBold8pt"/>
        </w:rPr>
        <w:t xml:space="preserve">Figure </w:t>
      </w:r>
      <w:r w:rsidRPr="003048CB">
        <w:rPr>
          <w:rStyle w:val="MISCFigureCaptionHeaderBold8pt"/>
        </w:rPr>
        <w:fldChar w:fldCharType="begin"/>
      </w:r>
      <w:r w:rsidRPr="003048CB">
        <w:rPr>
          <w:rStyle w:val="MISCFigureCaptionHeaderBold8pt"/>
        </w:rPr>
        <w:instrText xml:space="preserve"> SEQ Figure \* ARABIC </w:instrText>
      </w:r>
      <w:r w:rsidRPr="003048CB">
        <w:rPr>
          <w:rStyle w:val="MISCFigureCaptionHeaderBold8pt"/>
        </w:rPr>
        <w:fldChar w:fldCharType="separate"/>
      </w:r>
      <w:r w:rsidR="0099354B">
        <w:rPr>
          <w:rStyle w:val="MISCFigureCaptionHeaderBold8pt"/>
          <w:noProof/>
        </w:rPr>
        <w:t>6</w:t>
      </w:r>
      <w:r w:rsidRPr="003048CB">
        <w:rPr>
          <w:rStyle w:val="MISCFigureCaptionHeaderBold8pt"/>
        </w:rPr>
        <w:fldChar w:fldCharType="end"/>
      </w:r>
      <w:bookmarkEnd w:id="234"/>
      <w:r w:rsidRPr="003048CB">
        <w:rPr>
          <w:rStyle w:val="MISCFigureCaptionHeaderBold8pt"/>
        </w:rPr>
        <w:t>.</w:t>
      </w:r>
      <w:r>
        <w:t xml:space="preserve"> </w:t>
      </w:r>
      <w:r w:rsidRPr="003048CB">
        <w:t>UCP metrics in Prometheus</w:t>
      </w:r>
    </w:p>
    <w:p w14:paraId="12769F33" w14:textId="6A03A2C6" w:rsidR="003048CB" w:rsidRDefault="003048CB" w:rsidP="003048CB">
      <w:pPr>
        <w:pStyle w:val="Heading3"/>
      </w:pPr>
      <w:r w:rsidRPr="003048CB">
        <w:t>Using Grafana to vizualize UCP metrics</w:t>
      </w:r>
    </w:p>
    <w:p w14:paraId="4198FAFF" w14:textId="11372809" w:rsidR="003048CB" w:rsidRDefault="003048CB" w:rsidP="003048CB">
      <w:pPr>
        <w:pStyle w:val="BodyTextMetricHPELight10pt"/>
      </w:pPr>
      <w:r w:rsidRPr="003048CB">
        <w:t>The playbook also exposes a port to access the Grafana UI - to find the port, get the details of the grafana service:</w:t>
      </w:r>
    </w:p>
    <w:p w14:paraId="0C07A89B" w14:textId="4FBF0290" w:rsidR="003048CB" w:rsidRPr="003048CB" w:rsidRDefault="003048CB" w:rsidP="003048CB">
      <w:pPr>
        <w:pStyle w:val="BodyTextMetricHPELight10pt"/>
        <w:rPr>
          <w:rStyle w:val="CodingLanguage"/>
        </w:rPr>
      </w:pPr>
      <w:r>
        <w:rPr>
          <w:rStyle w:val="CodingLanguage"/>
        </w:rPr>
        <w:t># kubectl get svc Grafana</w:t>
      </w:r>
      <w:r>
        <w:rPr>
          <w:rStyle w:val="CodingLanguage"/>
        </w:rPr>
        <w:br/>
      </w:r>
      <w:r w:rsidRPr="003048CB">
        <w:rPr>
          <w:rStyle w:val="CodingLanguage"/>
        </w:rPr>
        <w:t>NAME      TYPE       CLUSTER-IP      EXT</w:t>
      </w:r>
      <w:r>
        <w:rPr>
          <w:rStyle w:val="CodingLanguage"/>
        </w:rPr>
        <w:t>ERNAL-IP   PORT(S)          AGE</w:t>
      </w:r>
      <w:r>
        <w:rPr>
          <w:rStyle w:val="CodingLanguage"/>
        </w:rPr>
        <w:br/>
      </w:r>
      <w:r w:rsidRPr="003048CB">
        <w:rPr>
          <w:rStyle w:val="CodingLanguage"/>
        </w:rPr>
        <w:t>grafana   NodePort   10.96.177.108   &lt;none&gt;        3000:33118/TCP   6d</w:t>
      </w:r>
    </w:p>
    <w:p w14:paraId="1CDBF2CA" w14:textId="7DDB6DCA" w:rsidR="003048CB" w:rsidRDefault="003048CB" w:rsidP="003048CB">
      <w:pPr>
        <w:pStyle w:val="BodyTextMetricHPELight10pt"/>
      </w:pPr>
      <w:r w:rsidRPr="003048CB">
        <w:t xml:space="preserve">The Grafana UI can be accessed on any node in your cluster, using the port returned by </w:t>
      </w:r>
      <w:r w:rsidRPr="003048CB">
        <w:rPr>
          <w:rStyle w:val="CodingLanguage"/>
        </w:rPr>
        <w:t>kubectl get svc</w:t>
      </w:r>
      <w:r w:rsidRPr="003048CB">
        <w:t xml:space="preserve">. In this instance, it is accessed at </w:t>
      </w:r>
      <w:r w:rsidRPr="003048CB">
        <w:rPr>
          <w:rStyle w:val="CodingLanguage"/>
        </w:rPr>
        <w:t>http://hpe2-ucp01.am2.cloudra.local:33118</w:t>
      </w:r>
      <w:r w:rsidRPr="003048CB">
        <w:t xml:space="preserve">. The example UCP Dashboard </w:t>
      </w:r>
      <w:r>
        <w:t xml:space="preserve">shown in </w:t>
      </w:r>
      <w:r w:rsidRPr="003048CB">
        <w:fldChar w:fldCharType="begin"/>
      </w:r>
      <w:r w:rsidRPr="003048CB">
        <w:instrText xml:space="preserve"> REF _Ref2074982 \h </w:instrText>
      </w:r>
      <w:r>
        <w:instrText xml:space="preserve"> \* MERGEFORMAT </w:instrText>
      </w:r>
      <w:r w:rsidRPr="003048CB">
        <w:fldChar w:fldCharType="separate"/>
      </w:r>
      <w:r w:rsidR="0099354B" w:rsidRPr="0099354B">
        <w:t>Figure 7</w:t>
      </w:r>
      <w:r w:rsidRPr="003048CB">
        <w:fldChar w:fldCharType="end"/>
      </w:r>
      <w:r>
        <w:t xml:space="preserve"> </w:t>
      </w:r>
      <w:r w:rsidRPr="003048CB">
        <w:t xml:space="preserve">is taken from </w:t>
      </w:r>
      <w:hyperlink r:id="rId47" w:history="1">
        <w:r w:rsidRPr="003048CB">
          <w:rPr>
            <w:rStyle w:val="Hyperlink"/>
          </w:rPr>
          <w:t>https://grafana.com/dashboards/9309</w:t>
        </w:r>
      </w:hyperlink>
      <w:r w:rsidRPr="003048CB">
        <w:t>.</w:t>
      </w:r>
    </w:p>
    <w:p w14:paraId="400A35AD" w14:textId="3AE5E0F4" w:rsidR="003048CB" w:rsidRDefault="003048CB" w:rsidP="003048CB">
      <w:pPr>
        <w:pStyle w:val="FigureAfterspace"/>
      </w:pPr>
      <w:r w:rsidRPr="003048CB">
        <w:rPr>
          <w:noProof/>
        </w:rPr>
        <w:lastRenderedPageBreak/>
        <w:drawing>
          <wp:inline distT="0" distB="0" distL="0" distR="0" wp14:anchorId="71C67026" wp14:editId="215D7B74">
            <wp:extent cx="5890819" cy="2695575"/>
            <wp:effectExtent l="0" t="0" r="0" b="0"/>
            <wp:docPr id="19" name="Picture 19" descr=" &quot;UCP Dashboard in Grafan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 &quot;UCP Dashboard in Grafana&quo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96157" cy="2698017"/>
                    </a:xfrm>
                    <a:prstGeom prst="rect">
                      <a:avLst/>
                    </a:prstGeom>
                    <a:noFill/>
                    <a:ln>
                      <a:noFill/>
                    </a:ln>
                  </pic:spPr>
                </pic:pic>
              </a:graphicData>
            </a:graphic>
          </wp:inline>
        </w:drawing>
      </w:r>
    </w:p>
    <w:p w14:paraId="1A55DCE5" w14:textId="06A63534" w:rsidR="003048CB" w:rsidRDefault="003048CB" w:rsidP="003048CB">
      <w:pPr>
        <w:pStyle w:val="MISCFigureCaptionHeader8pt"/>
      </w:pPr>
      <w:bookmarkStart w:id="235" w:name="_Ref2074982"/>
      <w:r w:rsidRPr="003048CB">
        <w:rPr>
          <w:rStyle w:val="MISCFigureCaptionHeaderBold8pt"/>
        </w:rPr>
        <w:t xml:space="preserve">Figure </w:t>
      </w:r>
      <w:r w:rsidRPr="003048CB">
        <w:rPr>
          <w:rStyle w:val="MISCFigureCaptionHeaderBold8pt"/>
        </w:rPr>
        <w:fldChar w:fldCharType="begin"/>
      </w:r>
      <w:r w:rsidRPr="003048CB">
        <w:rPr>
          <w:rStyle w:val="MISCFigureCaptionHeaderBold8pt"/>
        </w:rPr>
        <w:instrText xml:space="preserve"> SEQ Figure \* ARABIC </w:instrText>
      </w:r>
      <w:r w:rsidRPr="003048CB">
        <w:rPr>
          <w:rStyle w:val="MISCFigureCaptionHeaderBold8pt"/>
        </w:rPr>
        <w:fldChar w:fldCharType="separate"/>
      </w:r>
      <w:r w:rsidR="0099354B">
        <w:rPr>
          <w:rStyle w:val="MISCFigureCaptionHeaderBold8pt"/>
          <w:noProof/>
        </w:rPr>
        <w:t>7</w:t>
      </w:r>
      <w:r w:rsidRPr="003048CB">
        <w:rPr>
          <w:rStyle w:val="MISCFigureCaptionHeaderBold8pt"/>
        </w:rPr>
        <w:fldChar w:fldCharType="end"/>
      </w:r>
      <w:bookmarkEnd w:id="235"/>
      <w:r w:rsidRPr="003048CB">
        <w:rPr>
          <w:rStyle w:val="MISCFigureCaptionHeaderBold8pt"/>
        </w:rPr>
        <w:t>.</w:t>
      </w:r>
      <w:r>
        <w:t xml:space="preserve"> </w:t>
      </w:r>
      <w:r w:rsidRPr="003048CB">
        <w:t>UCP Dashboard in Grafana</w:t>
      </w:r>
    </w:p>
    <w:p w14:paraId="549C1B98" w14:textId="151BD8FA" w:rsidR="005A3FAB" w:rsidRDefault="005A3FAB" w:rsidP="005A3FAB">
      <w:pPr>
        <w:pStyle w:val="Heading1"/>
      </w:pPr>
      <w:bookmarkStart w:id="236" w:name="_Ref5893648"/>
      <w:bookmarkStart w:id="237" w:name="_Ref523992906"/>
      <w:bookmarkStart w:id="238" w:name="_Ref523992958"/>
      <w:bookmarkStart w:id="239" w:name="_Ref524072920"/>
      <w:bookmarkStart w:id="240" w:name="_Toc531698846"/>
      <w:bookmarkStart w:id="241" w:name="_Toc6318939"/>
      <w:r>
        <w:t>Configuring storage</w:t>
      </w:r>
      <w:bookmarkEnd w:id="236"/>
      <w:bookmarkEnd w:id="241"/>
    </w:p>
    <w:p w14:paraId="41B4C5C4" w14:textId="77777777" w:rsidR="00D11833" w:rsidRDefault="00D11833" w:rsidP="00D11833">
      <w:pPr>
        <w:pStyle w:val="Heading2"/>
      </w:pPr>
      <w:bookmarkStart w:id="242" w:name="_Ref2078903"/>
      <w:bookmarkStart w:id="243" w:name="_Toc6318940"/>
      <w:r>
        <w:t>Using HPE 3PAR when deploying NFS provisioner for Kubernetes</w:t>
      </w:r>
      <w:bookmarkEnd w:id="243"/>
    </w:p>
    <w:p w14:paraId="64D17F1A" w14:textId="77777777" w:rsidR="00D11833" w:rsidRDefault="00D11833" w:rsidP="00D11833">
      <w:pPr>
        <w:pStyle w:val="Heading3"/>
      </w:pPr>
      <w:r w:rsidRPr="00B555EC">
        <w:t>Prerequisites</w:t>
      </w:r>
    </w:p>
    <w:p w14:paraId="5405F6BD" w14:textId="77777777" w:rsidR="00D11833" w:rsidRPr="00CA6038" w:rsidRDefault="00D11833" w:rsidP="00D11833">
      <w:pPr>
        <w:pStyle w:val="BulletLevel1"/>
        <w:rPr>
          <w:u w:val="single"/>
        </w:rPr>
      </w:pPr>
      <w:r w:rsidRPr="00B555EC">
        <w:t>Configure the variables described in the section</w:t>
      </w:r>
      <w:r>
        <w:t xml:space="preserve"> </w:t>
      </w:r>
      <w:r w:rsidRPr="00CA6038">
        <w:rPr>
          <w:u w:val="single"/>
        </w:rPr>
        <w:fldChar w:fldCharType="begin"/>
      </w:r>
      <w:r w:rsidRPr="00CA6038">
        <w:rPr>
          <w:u w:val="single"/>
        </w:rPr>
        <w:instrText xml:space="preserve"> REF _Ref523938358 \h </w:instrText>
      </w:r>
      <w:r w:rsidRPr="00CA6038">
        <w:rPr>
          <w:u w:val="single"/>
        </w:rPr>
      </w:r>
      <w:r w:rsidRPr="00CA6038">
        <w:rPr>
          <w:u w:val="single"/>
        </w:rPr>
        <w:fldChar w:fldCharType="separate"/>
      </w:r>
      <w:r w:rsidR="0099354B" w:rsidRPr="00F01248">
        <w:t>Kubernetes Persistent Volume configuration</w:t>
      </w:r>
      <w:r w:rsidRPr="00CA6038">
        <w:rPr>
          <w:u w:val="single"/>
        </w:rPr>
        <w:fldChar w:fldCharType="end"/>
      </w:r>
    </w:p>
    <w:p w14:paraId="03D798E4" w14:textId="77777777" w:rsidR="00D11833" w:rsidRDefault="00D11833" w:rsidP="00D11833">
      <w:pPr>
        <w:pStyle w:val="BulletLevel1"/>
      </w:pPr>
      <w:r w:rsidRPr="00B93C65">
        <w:t xml:space="preserve">Install the </w:t>
      </w:r>
      <w:r w:rsidRPr="00D11833">
        <w:rPr>
          <w:rStyle w:val="CodingLanguage"/>
        </w:rPr>
        <w:t>kubectl</w:t>
      </w:r>
      <w:r w:rsidRPr="00B93C65">
        <w:t xml:space="preserve"> binary on your Ansible box</w:t>
      </w:r>
    </w:p>
    <w:p w14:paraId="01110958" w14:textId="77777777" w:rsidR="00D11833" w:rsidRDefault="00D11833" w:rsidP="00D11833">
      <w:pPr>
        <w:pStyle w:val="BulletLevel1"/>
      </w:pPr>
      <w:r w:rsidRPr="00B93C65">
        <w:t>Install the UCP Client bundle for the admin user</w:t>
      </w:r>
    </w:p>
    <w:p w14:paraId="05A03663" w14:textId="77777777" w:rsidR="00D11833" w:rsidRDefault="00D11833" w:rsidP="00D11833">
      <w:pPr>
        <w:pStyle w:val="BulletLevel1LastBeforeBodycopy"/>
      </w:pPr>
      <w:r w:rsidRPr="00B93C65">
        <w:t xml:space="preserve">Confirm that you can connect to the cluster by running a test command, for example, </w:t>
      </w:r>
      <w:r w:rsidRPr="00B93C65">
        <w:rPr>
          <w:rStyle w:val="CodingLanguage"/>
        </w:rPr>
        <w:t>kubectl get nodes</w:t>
      </w:r>
    </w:p>
    <w:p w14:paraId="704DC98F" w14:textId="2F85EED8" w:rsidR="00D11833" w:rsidRDefault="00D11833" w:rsidP="00126612">
      <w:pPr>
        <w:pStyle w:val="Heading3"/>
      </w:pPr>
      <w:r w:rsidRPr="00D11833">
        <w:t>Setting up HPE 3PAR</w:t>
      </w:r>
    </w:p>
    <w:p w14:paraId="3AAD35DA" w14:textId="77777777" w:rsidR="00D11833" w:rsidRDefault="00D11833" w:rsidP="00D11833">
      <w:pPr>
        <w:pStyle w:val="BodyTextMetricHPELight10pt"/>
      </w:pPr>
      <w:r>
        <w:t>The following section outlines the steps you need to follow in order to configure a Virtual File Server and a share for use by the Kubernetes NFS provisioner.</w:t>
      </w:r>
    </w:p>
    <w:p w14:paraId="4028A4DE" w14:textId="37F6CA24" w:rsidR="00D11833" w:rsidRPr="00D11833" w:rsidRDefault="00D11833" w:rsidP="00D11833">
      <w:pPr>
        <w:pStyle w:val="BodyTextMetricHPELight10pt"/>
      </w:pPr>
      <w:r>
        <w:t>Log in to the HPE 3PAR StoreServ Management console and perform the following tasks.</w:t>
      </w:r>
    </w:p>
    <w:p w14:paraId="0E08B4A6" w14:textId="01449361" w:rsidR="00D11833" w:rsidRDefault="00D11833" w:rsidP="008958C5">
      <w:pPr>
        <w:pStyle w:val="BodyTextMetricHPELight10pt"/>
        <w:rPr>
          <w:rStyle w:val="BoldEmpha"/>
        </w:rPr>
      </w:pPr>
      <w:r w:rsidRPr="00D11833">
        <w:rPr>
          <w:rStyle w:val="BoldEmpha"/>
        </w:rPr>
        <w:t>Create a virtual file server (VFS):</w:t>
      </w:r>
    </w:p>
    <w:p w14:paraId="48F1698E" w14:textId="77777777" w:rsidR="00D11833" w:rsidRPr="00297BB0" w:rsidRDefault="00D11833" w:rsidP="000001BE">
      <w:pPr>
        <w:pStyle w:val="NumberedList-Level1"/>
        <w:numPr>
          <w:ilvl w:val="0"/>
          <w:numId w:val="31"/>
        </w:numPr>
        <w:rPr>
          <w:rStyle w:val="CodingLanguage"/>
          <w:rFonts w:ascii="MetricHPE Semibold" w:hAnsi="MetricHPE Semibold"/>
          <w:color w:val="auto"/>
        </w:rPr>
      </w:pPr>
      <w:r w:rsidRPr="00D11833">
        <w:t xml:space="preserve">In the General section, specify a name, in this instance </w:t>
      </w:r>
      <w:r w:rsidRPr="00D11833">
        <w:rPr>
          <w:rStyle w:val="CodingLanguage"/>
        </w:rPr>
        <w:t>hpe_vfs3par</w:t>
      </w:r>
    </w:p>
    <w:p w14:paraId="3EE07890" w14:textId="77777777" w:rsidR="00D11833" w:rsidRDefault="00D11833" w:rsidP="00D11833">
      <w:pPr>
        <w:pStyle w:val="FigureAfterspace"/>
        <w:rPr>
          <w:rStyle w:val="BoldEmpha"/>
        </w:rPr>
      </w:pPr>
      <w:r>
        <w:rPr>
          <w:noProof/>
        </w:rPr>
        <w:lastRenderedPageBreak/>
        <w:drawing>
          <wp:inline distT="0" distB="0" distL="0" distR="0" wp14:anchorId="62D0CB5C" wp14:editId="61421304">
            <wp:extent cx="6858000" cy="2949949"/>
            <wp:effectExtent l="0" t="0" r="0" b="3175"/>
            <wp:docPr id="74" name="Picture 74" descr="&quot;Figure.  Create Virtual File Server - Genera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quot;Figure.  Create Virtual File Server - General&quo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58000" cy="2949949"/>
                    </a:xfrm>
                    <a:prstGeom prst="rect">
                      <a:avLst/>
                    </a:prstGeom>
                    <a:noFill/>
                    <a:ln>
                      <a:noFill/>
                    </a:ln>
                  </pic:spPr>
                </pic:pic>
              </a:graphicData>
            </a:graphic>
          </wp:inline>
        </w:drawing>
      </w:r>
    </w:p>
    <w:p w14:paraId="32B8EC97" w14:textId="36338ACA" w:rsidR="00D11833" w:rsidRDefault="00D11833" w:rsidP="00D11833">
      <w:pPr>
        <w:pStyle w:val="MISCFigureCaptionHeader8pt"/>
        <w:rPr>
          <w:rStyle w:val="BoldEmpha"/>
        </w:rPr>
      </w:pPr>
      <w:r w:rsidRPr="00D11833">
        <w:rPr>
          <w:rStyle w:val="MISCFigureCaptionHeaderBold8pt"/>
        </w:rPr>
        <w:t xml:space="preserve">Figure </w:t>
      </w:r>
      <w:r w:rsidRPr="00D11833">
        <w:rPr>
          <w:rStyle w:val="MISCFigureCaptionHeaderBold8pt"/>
        </w:rPr>
        <w:fldChar w:fldCharType="begin"/>
      </w:r>
      <w:r w:rsidRPr="00D11833">
        <w:rPr>
          <w:rStyle w:val="MISCFigureCaptionHeaderBold8pt"/>
        </w:rPr>
        <w:instrText xml:space="preserve"> SEQ Figure \* ARABIC </w:instrText>
      </w:r>
      <w:r w:rsidRPr="00D11833">
        <w:rPr>
          <w:rStyle w:val="MISCFigureCaptionHeaderBold8pt"/>
        </w:rPr>
        <w:fldChar w:fldCharType="separate"/>
      </w:r>
      <w:r w:rsidR="0099354B">
        <w:rPr>
          <w:rStyle w:val="MISCFigureCaptionHeaderBold8pt"/>
          <w:noProof/>
        </w:rPr>
        <w:t>8</w:t>
      </w:r>
      <w:r w:rsidRPr="00D11833">
        <w:rPr>
          <w:rStyle w:val="MISCFigureCaptionHeaderBold8pt"/>
        </w:rPr>
        <w:fldChar w:fldCharType="end"/>
      </w:r>
      <w:r w:rsidRPr="00D11833">
        <w:rPr>
          <w:rStyle w:val="MISCFigureCaptionHeaderBold8pt"/>
        </w:rPr>
        <w:t>.</w:t>
      </w:r>
      <w:r>
        <w:t xml:space="preserve"> </w:t>
      </w:r>
      <w:r w:rsidRPr="00D11833">
        <w:t>Create Virtual File Server - General</w:t>
      </w:r>
    </w:p>
    <w:p w14:paraId="61D0DD7E" w14:textId="77777777" w:rsidR="00D11833" w:rsidRPr="00D11833" w:rsidRDefault="00D11833" w:rsidP="00D11833">
      <w:pPr>
        <w:pStyle w:val="NumberedList-Level1"/>
        <w:rPr>
          <w:rFonts w:ascii="MetricHPE Semibold" w:hAnsi="MetricHPE Semibold"/>
          <w:color w:val="auto"/>
        </w:rPr>
      </w:pPr>
      <w:r w:rsidRPr="00D11833">
        <w:t>In the</w:t>
      </w:r>
      <w:r>
        <w:t xml:space="preserve"> </w:t>
      </w:r>
      <w:r w:rsidRPr="00D11833">
        <w:t>Storage Allocation Settings section, set the Provisioning to Thin Provisioned, select an appropriate CPG, in this instance FC_r1, and set the size, for example, 1 terabyte.</w:t>
      </w:r>
    </w:p>
    <w:p w14:paraId="4E3A7177" w14:textId="77777777" w:rsidR="00D11833" w:rsidRDefault="00D11833" w:rsidP="00D11833">
      <w:pPr>
        <w:pStyle w:val="FigureAfterspace"/>
        <w:rPr>
          <w:rStyle w:val="BoldEmpha"/>
        </w:rPr>
      </w:pPr>
      <w:r>
        <w:rPr>
          <w:noProof/>
        </w:rPr>
        <w:drawing>
          <wp:inline distT="0" distB="0" distL="0" distR="0" wp14:anchorId="28B65991" wp14:editId="3FF294BD">
            <wp:extent cx="5962650" cy="2743200"/>
            <wp:effectExtent l="0" t="0" r="0" b="0"/>
            <wp:docPr id="75" name="Picture 75" descr="&quot;Figure.  Create Virtual File Server - Storage Allocation Setting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quot;Figure.  Create Virtual File Server - Storage Allocation Settings&quo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62650" cy="2743200"/>
                    </a:xfrm>
                    <a:prstGeom prst="rect">
                      <a:avLst/>
                    </a:prstGeom>
                    <a:noFill/>
                    <a:ln>
                      <a:noFill/>
                    </a:ln>
                  </pic:spPr>
                </pic:pic>
              </a:graphicData>
            </a:graphic>
          </wp:inline>
        </w:drawing>
      </w:r>
    </w:p>
    <w:p w14:paraId="565A494B" w14:textId="77777777" w:rsidR="00D11833" w:rsidRDefault="00D11833" w:rsidP="00D11833">
      <w:pPr>
        <w:pStyle w:val="MISCFigureCaptionHeader8pt"/>
      </w:pPr>
      <w:r w:rsidRPr="00D11833">
        <w:rPr>
          <w:rStyle w:val="MISCFigureCaptionHeaderBold8pt"/>
        </w:rPr>
        <w:t xml:space="preserve">Figure </w:t>
      </w:r>
      <w:r w:rsidRPr="00D11833">
        <w:rPr>
          <w:rStyle w:val="MISCFigureCaptionHeaderBold8pt"/>
        </w:rPr>
        <w:fldChar w:fldCharType="begin"/>
      </w:r>
      <w:r w:rsidRPr="00D11833">
        <w:rPr>
          <w:rStyle w:val="MISCFigureCaptionHeaderBold8pt"/>
        </w:rPr>
        <w:instrText xml:space="preserve"> SEQ Figure \* ARABIC </w:instrText>
      </w:r>
      <w:r w:rsidRPr="00D11833">
        <w:rPr>
          <w:rStyle w:val="MISCFigureCaptionHeaderBold8pt"/>
        </w:rPr>
        <w:fldChar w:fldCharType="separate"/>
      </w:r>
      <w:r w:rsidR="0099354B">
        <w:rPr>
          <w:rStyle w:val="MISCFigureCaptionHeaderBold8pt"/>
          <w:noProof/>
        </w:rPr>
        <w:t>9</w:t>
      </w:r>
      <w:r w:rsidRPr="00D11833">
        <w:rPr>
          <w:rStyle w:val="MISCFigureCaptionHeaderBold8pt"/>
        </w:rPr>
        <w:fldChar w:fldCharType="end"/>
      </w:r>
      <w:r w:rsidRPr="00D11833">
        <w:rPr>
          <w:rStyle w:val="MISCFigureCaptionHeaderBold8pt"/>
        </w:rPr>
        <w:t xml:space="preserve">. </w:t>
      </w:r>
      <w:r w:rsidRPr="00D11833">
        <w:t>Create Virtual File Server - Storage Allocation Settings</w:t>
      </w:r>
    </w:p>
    <w:p w14:paraId="24CC45F3" w14:textId="77777777" w:rsidR="00D11833" w:rsidRPr="00D11833" w:rsidRDefault="00D11833" w:rsidP="00D11833">
      <w:pPr>
        <w:pStyle w:val="NumberedList-Level1"/>
        <w:rPr>
          <w:rFonts w:ascii="MetricHPE Semibold" w:hAnsi="MetricHPE Semibold"/>
          <w:color w:val="auto"/>
        </w:rPr>
      </w:pPr>
      <w:r>
        <w:t xml:space="preserve">Add a </w:t>
      </w:r>
      <w:r w:rsidRPr="00D11833">
        <w:t>virtual IP address</w:t>
      </w:r>
    </w:p>
    <w:p w14:paraId="10CA38D0" w14:textId="77777777" w:rsidR="00D11833" w:rsidRDefault="00D11833" w:rsidP="00D11833">
      <w:pPr>
        <w:pStyle w:val="FigureAfterspace"/>
        <w:rPr>
          <w:rStyle w:val="BoldEmpha"/>
        </w:rPr>
      </w:pPr>
      <w:r>
        <w:rPr>
          <w:noProof/>
        </w:rPr>
        <w:lastRenderedPageBreak/>
        <w:drawing>
          <wp:inline distT="0" distB="0" distL="0" distR="0" wp14:anchorId="7DF1C3D4" wp14:editId="73F172B3">
            <wp:extent cx="6858000" cy="2659918"/>
            <wp:effectExtent l="0" t="0" r="0" b="7620"/>
            <wp:docPr id="76" name="Picture 76" descr="&quot;Figure.  Create Virtual File Server - Add Virtual IP Addres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quot;Figure.  Create Virtual File Server - Add Virtual IP Address&quo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58000" cy="2659918"/>
                    </a:xfrm>
                    <a:prstGeom prst="rect">
                      <a:avLst/>
                    </a:prstGeom>
                    <a:noFill/>
                    <a:ln>
                      <a:noFill/>
                    </a:ln>
                  </pic:spPr>
                </pic:pic>
              </a:graphicData>
            </a:graphic>
          </wp:inline>
        </w:drawing>
      </w:r>
    </w:p>
    <w:p w14:paraId="2FF9219D" w14:textId="77777777" w:rsidR="00297BB0" w:rsidRDefault="00D11833" w:rsidP="00D11833">
      <w:pPr>
        <w:pStyle w:val="MISCFigureCaptionHeader8pt"/>
      </w:pPr>
      <w:r w:rsidRPr="00D11833">
        <w:rPr>
          <w:rStyle w:val="MISCFigureCaptionHeaderBold8pt"/>
        </w:rPr>
        <w:t xml:space="preserve">Figure </w:t>
      </w:r>
      <w:r w:rsidRPr="00D11833">
        <w:rPr>
          <w:rStyle w:val="MISCFigureCaptionHeaderBold8pt"/>
        </w:rPr>
        <w:fldChar w:fldCharType="begin"/>
      </w:r>
      <w:r w:rsidRPr="00D11833">
        <w:rPr>
          <w:rStyle w:val="MISCFigureCaptionHeaderBold8pt"/>
        </w:rPr>
        <w:instrText xml:space="preserve"> SEQ Figure \* ARABIC </w:instrText>
      </w:r>
      <w:r w:rsidRPr="00D11833">
        <w:rPr>
          <w:rStyle w:val="MISCFigureCaptionHeaderBold8pt"/>
        </w:rPr>
        <w:fldChar w:fldCharType="separate"/>
      </w:r>
      <w:r w:rsidR="0099354B">
        <w:rPr>
          <w:rStyle w:val="MISCFigureCaptionHeaderBold8pt"/>
          <w:noProof/>
        </w:rPr>
        <w:t>10</w:t>
      </w:r>
      <w:r w:rsidRPr="00D11833">
        <w:rPr>
          <w:rStyle w:val="MISCFigureCaptionHeaderBold8pt"/>
        </w:rPr>
        <w:fldChar w:fldCharType="end"/>
      </w:r>
      <w:r w:rsidRPr="00D11833">
        <w:rPr>
          <w:rStyle w:val="MISCFigureCaptionHeaderBold8pt"/>
        </w:rPr>
        <w:t xml:space="preserve">. </w:t>
      </w:r>
      <w:r w:rsidRPr="00D11833">
        <w:t>Create Virtual File Server - Add Virtual IP Address</w:t>
      </w:r>
    </w:p>
    <w:p w14:paraId="4F0B7067" w14:textId="5C1054A7" w:rsidR="00297BB0" w:rsidRDefault="00297BB0" w:rsidP="00D11833">
      <w:pPr>
        <w:pStyle w:val="MISCFigureCaptionHeader8pt"/>
      </w:pPr>
      <w:r w:rsidRPr="00297BB0">
        <w:t>These steps result in a Virtual File Server:</w:t>
      </w:r>
    </w:p>
    <w:p w14:paraId="798C730A" w14:textId="585C2AB8" w:rsidR="00297BB0" w:rsidRDefault="00297BB0" w:rsidP="00297BB0">
      <w:pPr>
        <w:pStyle w:val="FigureAfterspace"/>
      </w:pPr>
      <w:r>
        <w:rPr>
          <w:noProof/>
        </w:rPr>
        <w:drawing>
          <wp:inline distT="0" distB="0" distL="0" distR="0" wp14:anchorId="443EFFB1" wp14:editId="70F4A7A2">
            <wp:extent cx="6858000" cy="3289777"/>
            <wp:effectExtent l="0" t="0" r="0" b="6350"/>
            <wp:docPr id="80" name="Picture 80" descr="&quot;Figure.  Virtual File Serve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quot;Figure.  Virtual File Server&quo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58000" cy="3289777"/>
                    </a:xfrm>
                    <a:prstGeom prst="rect">
                      <a:avLst/>
                    </a:prstGeom>
                    <a:noFill/>
                    <a:ln>
                      <a:noFill/>
                    </a:ln>
                  </pic:spPr>
                </pic:pic>
              </a:graphicData>
            </a:graphic>
          </wp:inline>
        </w:drawing>
      </w:r>
    </w:p>
    <w:p w14:paraId="74CFEC5B" w14:textId="53197E22" w:rsidR="00297BB0" w:rsidRDefault="00297BB0" w:rsidP="00297BB0">
      <w:pPr>
        <w:pStyle w:val="MISCFigureCaptionHeader8pt"/>
      </w:pPr>
      <w:r w:rsidRPr="00297BB0">
        <w:rPr>
          <w:rStyle w:val="MISCFigureCaptionHeaderBold8pt"/>
        </w:rPr>
        <w:t xml:space="preserve">Figure </w:t>
      </w:r>
      <w:r w:rsidRPr="00297BB0">
        <w:rPr>
          <w:rStyle w:val="MISCFigureCaptionHeaderBold8pt"/>
        </w:rPr>
        <w:fldChar w:fldCharType="begin"/>
      </w:r>
      <w:r w:rsidRPr="00297BB0">
        <w:rPr>
          <w:rStyle w:val="MISCFigureCaptionHeaderBold8pt"/>
        </w:rPr>
        <w:instrText xml:space="preserve"> SEQ Figure \* ARABIC </w:instrText>
      </w:r>
      <w:r w:rsidRPr="00297BB0">
        <w:rPr>
          <w:rStyle w:val="MISCFigureCaptionHeaderBold8pt"/>
        </w:rPr>
        <w:fldChar w:fldCharType="separate"/>
      </w:r>
      <w:r w:rsidR="0099354B">
        <w:rPr>
          <w:rStyle w:val="MISCFigureCaptionHeaderBold8pt"/>
          <w:noProof/>
        </w:rPr>
        <w:t>11</w:t>
      </w:r>
      <w:r w:rsidRPr="00297BB0">
        <w:rPr>
          <w:rStyle w:val="MISCFigureCaptionHeaderBold8pt"/>
        </w:rPr>
        <w:fldChar w:fldCharType="end"/>
      </w:r>
      <w:r w:rsidRPr="00297BB0">
        <w:rPr>
          <w:rStyle w:val="MISCFigureCaptionHeaderBold8pt"/>
        </w:rPr>
        <w:t>.</w:t>
      </w:r>
      <w:r>
        <w:t xml:space="preserve"> </w:t>
      </w:r>
      <w:r w:rsidRPr="00297BB0">
        <w:t>Virtual File Server</w:t>
      </w:r>
    </w:p>
    <w:p w14:paraId="1408B5A5" w14:textId="62703D7E" w:rsidR="00297BB0" w:rsidRPr="00297BB0" w:rsidRDefault="00297BB0" w:rsidP="008958C5">
      <w:pPr>
        <w:pStyle w:val="BodyTextMetricHPELight10pt"/>
        <w:rPr>
          <w:rStyle w:val="BoldEmpha"/>
        </w:rPr>
      </w:pPr>
      <w:r w:rsidRPr="00297BB0">
        <w:rPr>
          <w:rStyle w:val="BoldEmpha"/>
        </w:rPr>
        <w:t>Create a File Store:</w:t>
      </w:r>
    </w:p>
    <w:p w14:paraId="00E1CE58" w14:textId="60D23CA6" w:rsidR="00297BB0" w:rsidRDefault="00297BB0" w:rsidP="000001BE">
      <w:pPr>
        <w:pStyle w:val="NumberedList-Level1"/>
        <w:numPr>
          <w:ilvl w:val="0"/>
          <w:numId w:val="32"/>
        </w:numPr>
      </w:pPr>
      <w:r w:rsidRPr="00297BB0">
        <w:t>In the General section, specify a name, in this instance HPE_filestore3par, and select the Virtual File Server that you just created.</w:t>
      </w:r>
    </w:p>
    <w:p w14:paraId="1CF9F7D6" w14:textId="5B5AE824" w:rsidR="00297BB0" w:rsidRDefault="00297BB0" w:rsidP="00297BB0">
      <w:pPr>
        <w:pStyle w:val="FigureAfterspace"/>
      </w:pPr>
      <w:r>
        <w:rPr>
          <w:noProof/>
        </w:rPr>
        <w:lastRenderedPageBreak/>
        <w:drawing>
          <wp:inline distT="0" distB="0" distL="0" distR="0" wp14:anchorId="179CD113" wp14:editId="5DAD45C8">
            <wp:extent cx="6153150" cy="3257550"/>
            <wp:effectExtent l="0" t="0" r="0" b="0"/>
            <wp:docPr id="81" name="Picture 81" descr="&quot;Figure.  Create File Store - Genera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quot;Figure.  Create File Store - General&quo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53150" cy="3257550"/>
                    </a:xfrm>
                    <a:prstGeom prst="rect">
                      <a:avLst/>
                    </a:prstGeom>
                    <a:noFill/>
                    <a:ln>
                      <a:noFill/>
                    </a:ln>
                  </pic:spPr>
                </pic:pic>
              </a:graphicData>
            </a:graphic>
          </wp:inline>
        </w:drawing>
      </w:r>
    </w:p>
    <w:p w14:paraId="498888CA" w14:textId="5B17633F" w:rsidR="00297BB0" w:rsidRDefault="00297BB0" w:rsidP="00297BB0">
      <w:pPr>
        <w:pStyle w:val="MISCFigureCaptionHeader8pt"/>
      </w:pPr>
      <w:r w:rsidRPr="00297BB0">
        <w:rPr>
          <w:rStyle w:val="MISCFigureCaptionHeaderBold8pt"/>
        </w:rPr>
        <w:t xml:space="preserve">Figure </w:t>
      </w:r>
      <w:r w:rsidRPr="00297BB0">
        <w:rPr>
          <w:rStyle w:val="MISCFigureCaptionHeaderBold8pt"/>
        </w:rPr>
        <w:fldChar w:fldCharType="begin"/>
      </w:r>
      <w:r w:rsidRPr="00297BB0">
        <w:rPr>
          <w:rStyle w:val="MISCFigureCaptionHeaderBold8pt"/>
        </w:rPr>
        <w:instrText xml:space="preserve"> SEQ Figure \* ARABIC </w:instrText>
      </w:r>
      <w:r w:rsidRPr="00297BB0">
        <w:rPr>
          <w:rStyle w:val="MISCFigureCaptionHeaderBold8pt"/>
        </w:rPr>
        <w:fldChar w:fldCharType="separate"/>
      </w:r>
      <w:r w:rsidR="0099354B">
        <w:rPr>
          <w:rStyle w:val="MISCFigureCaptionHeaderBold8pt"/>
          <w:noProof/>
        </w:rPr>
        <w:t>12</w:t>
      </w:r>
      <w:r w:rsidRPr="00297BB0">
        <w:rPr>
          <w:rStyle w:val="MISCFigureCaptionHeaderBold8pt"/>
        </w:rPr>
        <w:fldChar w:fldCharType="end"/>
      </w:r>
      <w:r w:rsidRPr="00297BB0">
        <w:rPr>
          <w:rStyle w:val="MISCFigureCaptionHeaderBold8pt"/>
        </w:rPr>
        <w:t>.</w:t>
      </w:r>
      <w:r w:rsidRPr="00297BB0">
        <w:t xml:space="preserve"> Create File Store </w:t>
      </w:r>
      <w:r>
        <w:t>–</w:t>
      </w:r>
      <w:r w:rsidRPr="00297BB0">
        <w:t xml:space="preserve"> General</w:t>
      </w:r>
    </w:p>
    <w:p w14:paraId="0A89E92A" w14:textId="30021499" w:rsidR="00297BB0" w:rsidRDefault="00297BB0" w:rsidP="00297BB0">
      <w:pPr>
        <w:pStyle w:val="NumberedList-Level1"/>
      </w:pPr>
      <w:r w:rsidRPr="00297BB0">
        <w:t>Use the default Security settings:</w:t>
      </w:r>
    </w:p>
    <w:p w14:paraId="6BD95DB8" w14:textId="68932FAD" w:rsidR="00297BB0" w:rsidRDefault="00297BB0" w:rsidP="00297BB0">
      <w:pPr>
        <w:pStyle w:val="FigureAfterspace"/>
      </w:pPr>
      <w:r w:rsidRPr="00297BB0">
        <w:rPr>
          <w:noProof/>
        </w:rPr>
        <w:drawing>
          <wp:inline distT="0" distB="0" distL="0" distR="0" wp14:anchorId="48E6B9BB" wp14:editId="6752A50F">
            <wp:extent cx="6115050" cy="2543175"/>
            <wp:effectExtent l="0" t="0" r="0" b="9525"/>
            <wp:docPr id="82" name="Picture 82" descr="&quot;Figure.  Create File Store - Security&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quot;Figure.  Create File Store - Security&quo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15050" cy="2543175"/>
                    </a:xfrm>
                    <a:prstGeom prst="rect">
                      <a:avLst/>
                    </a:prstGeom>
                    <a:noFill/>
                    <a:ln>
                      <a:noFill/>
                    </a:ln>
                  </pic:spPr>
                </pic:pic>
              </a:graphicData>
            </a:graphic>
          </wp:inline>
        </w:drawing>
      </w:r>
    </w:p>
    <w:p w14:paraId="7347483D" w14:textId="70E275C9" w:rsidR="00297BB0" w:rsidRDefault="00297BB0" w:rsidP="00297BB0">
      <w:pPr>
        <w:pStyle w:val="MISCFigureCaptionHeader8pt"/>
      </w:pPr>
      <w:r w:rsidRPr="00297BB0">
        <w:rPr>
          <w:rStyle w:val="MISCFigureCaptionHeaderBold8pt"/>
        </w:rPr>
        <w:t xml:space="preserve">Figure </w:t>
      </w:r>
      <w:r w:rsidRPr="00297BB0">
        <w:rPr>
          <w:rStyle w:val="MISCFigureCaptionHeaderBold8pt"/>
        </w:rPr>
        <w:fldChar w:fldCharType="begin"/>
      </w:r>
      <w:r w:rsidRPr="00297BB0">
        <w:rPr>
          <w:rStyle w:val="MISCFigureCaptionHeaderBold8pt"/>
        </w:rPr>
        <w:instrText xml:space="preserve"> SEQ Figure \* ARABIC </w:instrText>
      </w:r>
      <w:r w:rsidRPr="00297BB0">
        <w:rPr>
          <w:rStyle w:val="MISCFigureCaptionHeaderBold8pt"/>
        </w:rPr>
        <w:fldChar w:fldCharType="separate"/>
      </w:r>
      <w:r w:rsidR="0099354B">
        <w:rPr>
          <w:rStyle w:val="MISCFigureCaptionHeaderBold8pt"/>
          <w:noProof/>
        </w:rPr>
        <w:t>13</w:t>
      </w:r>
      <w:r w:rsidRPr="00297BB0">
        <w:rPr>
          <w:rStyle w:val="MISCFigureCaptionHeaderBold8pt"/>
        </w:rPr>
        <w:fldChar w:fldCharType="end"/>
      </w:r>
      <w:r w:rsidRPr="00297BB0">
        <w:rPr>
          <w:rStyle w:val="MISCFigureCaptionHeaderBold8pt"/>
        </w:rPr>
        <w:t xml:space="preserve">. </w:t>
      </w:r>
      <w:r w:rsidRPr="00297BB0">
        <w:t xml:space="preserve">Create File Store </w:t>
      </w:r>
      <w:r>
        <w:t>–</w:t>
      </w:r>
      <w:r w:rsidRPr="00297BB0">
        <w:t xml:space="preserve"> Security</w:t>
      </w:r>
    </w:p>
    <w:p w14:paraId="2B7AA93B" w14:textId="0B33FC2F" w:rsidR="00297BB0" w:rsidRDefault="00297BB0" w:rsidP="008958C5">
      <w:pPr>
        <w:pStyle w:val="BodyTextMetricHPELight10pt"/>
      </w:pPr>
      <w:r w:rsidRPr="00297BB0">
        <w:t>These steps result in the File Store shown below:</w:t>
      </w:r>
    </w:p>
    <w:p w14:paraId="645E4E4B" w14:textId="1DFCB55E" w:rsidR="00297BB0" w:rsidRDefault="00297BB0" w:rsidP="00297BB0">
      <w:pPr>
        <w:pStyle w:val="FigureAfterspace"/>
      </w:pPr>
      <w:r>
        <w:rPr>
          <w:noProof/>
        </w:rPr>
        <w:lastRenderedPageBreak/>
        <w:drawing>
          <wp:inline distT="0" distB="0" distL="0" distR="0" wp14:anchorId="5C6880FD" wp14:editId="2435C494">
            <wp:extent cx="6858000" cy="3803073"/>
            <wp:effectExtent l="0" t="0" r="0" b="6985"/>
            <wp:docPr id="83" name="Picture 83" descr="&quot;Figure.  File Stor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quot;Figure.  File Store&quo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58000" cy="3803073"/>
                    </a:xfrm>
                    <a:prstGeom prst="rect">
                      <a:avLst/>
                    </a:prstGeom>
                    <a:noFill/>
                    <a:ln>
                      <a:noFill/>
                    </a:ln>
                  </pic:spPr>
                </pic:pic>
              </a:graphicData>
            </a:graphic>
          </wp:inline>
        </w:drawing>
      </w:r>
    </w:p>
    <w:p w14:paraId="3DC32C78" w14:textId="420D6A5A" w:rsidR="00297BB0" w:rsidRDefault="00297BB0" w:rsidP="00297BB0">
      <w:pPr>
        <w:pStyle w:val="MISCFigureCaptionHeader8pt"/>
      </w:pPr>
      <w:r w:rsidRPr="00297BB0">
        <w:rPr>
          <w:rStyle w:val="MISCFigureCaptionHeaderBold8pt"/>
        </w:rPr>
        <w:t xml:space="preserve">Figure </w:t>
      </w:r>
      <w:r w:rsidRPr="00297BB0">
        <w:rPr>
          <w:rStyle w:val="MISCFigureCaptionHeaderBold8pt"/>
        </w:rPr>
        <w:fldChar w:fldCharType="begin"/>
      </w:r>
      <w:r w:rsidRPr="00297BB0">
        <w:rPr>
          <w:rStyle w:val="MISCFigureCaptionHeaderBold8pt"/>
        </w:rPr>
        <w:instrText xml:space="preserve"> SEQ Figure \* ARABIC </w:instrText>
      </w:r>
      <w:r w:rsidRPr="00297BB0">
        <w:rPr>
          <w:rStyle w:val="MISCFigureCaptionHeaderBold8pt"/>
        </w:rPr>
        <w:fldChar w:fldCharType="separate"/>
      </w:r>
      <w:r w:rsidR="0099354B">
        <w:rPr>
          <w:rStyle w:val="MISCFigureCaptionHeaderBold8pt"/>
          <w:noProof/>
        </w:rPr>
        <w:t>14</w:t>
      </w:r>
      <w:r w:rsidRPr="00297BB0">
        <w:rPr>
          <w:rStyle w:val="MISCFigureCaptionHeaderBold8pt"/>
        </w:rPr>
        <w:fldChar w:fldCharType="end"/>
      </w:r>
      <w:r w:rsidRPr="00297BB0">
        <w:rPr>
          <w:rStyle w:val="MISCFigureCaptionHeaderBold8pt"/>
        </w:rPr>
        <w:t>.</w:t>
      </w:r>
      <w:r>
        <w:t xml:space="preserve"> </w:t>
      </w:r>
      <w:r w:rsidRPr="00297BB0">
        <w:t>File Store</w:t>
      </w:r>
    </w:p>
    <w:p w14:paraId="3ACD89BE" w14:textId="10E45409" w:rsidR="00297BB0" w:rsidRPr="00297BB0" w:rsidRDefault="00297BB0" w:rsidP="008958C5">
      <w:pPr>
        <w:pStyle w:val="BodyTextMetricHPELight10pt"/>
        <w:rPr>
          <w:rStyle w:val="BoldEmpha"/>
        </w:rPr>
      </w:pPr>
      <w:r w:rsidRPr="00297BB0">
        <w:rPr>
          <w:rStyle w:val="BoldEmpha"/>
        </w:rPr>
        <w:t>Create a File Share:</w:t>
      </w:r>
    </w:p>
    <w:p w14:paraId="2278850F" w14:textId="74163C49" w:rsidR="00297BB0" w:rsidRDefault="00297BB0" w:rsidP="000001BE">
      <w:pPr>
        <w:pStyle w:val="NumberedList-Level1"/>
        <w:numPr>
          <w:ilvl w:val="0"/>
          <w:numId w:val="33"/>
        </w:numPr>
      </w:pPr>
      <w:r w:rsidRPr="00297BB0">
        <w:t>In the General section of the Create File Share dialog, set the share type to NFS Share and set a share name, for example, hpe_fileshare3par.</w:t>
      </w:r>
    </w:p>
    <w:p w14:paraId="5F2D2340" w14:textId="3950E7D9" w:rsidR="00297BB0" w:rsidRDefault="00297BB0" w:rsidP="00297BB0">
      <w:pPr>
        <w:pStyle w:val="FigureAfterspace"/>
      </w:pPr>
      <w:r>
        <w:rPr>
          <w:noProof/>
        </w:rPr>
        <w:drawing>
          <wp:inline distT="0" distB="0" distL="0" distR="0" wp14:anchorId="63059026" wp14:editId="1D6EA8DD">
            <wp:extent cx="6553200" cy="2838450"/>
            <wp:effectExtent l="0" t="0" r="0" b="0"/>
            <wp:docPr id="84" name="Picture 84" descr="&quot;Figure.  Create File Share - Genera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quot;Figure.  Create File Share - General&quo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553200" cy="2838450"/>
                    </a:xfrm>
                    <a:prstGeom prst="rect">
                      <a:avLst/>
                    </a:prstGeom>
                    <a:noFill/>
                    <a:ln>
                      <a:noFill/>
                    </a:ln>
                  </pic:spPr>
                </pic:pic>
              </a:graphicData>
            </a:graphic>
          </wp:inline>
        </w:drawing>
      </w:r>
    </w:p>
    <w:p w14:paraId="6FDB4732" w14:textId="27A78574" w:rsidR="00297BB0" w:rsidRDefault="00297BB0" w:rsidP="008958C5">
      <w:pPr>
        <w:pStyle w:val="MISCFigureCaptionHeader8pt"/>
      </w:pPr>
      <w:r w:rsidRPr="008958C5">
        <w:rPr>
          <w:rStyle w:val="MISCFigureCaptionHeaderBold8pt"/>
        </w:rPr>
        <w:t xml:space="preserve">Figure </w:t>
      </w:r>
      <w:r w:rsidRPr="008958C5">
        <w:rPr>
          <w:rStyle w:val="MISCFigureCaptionHeaderBold8pt"/>
        </w:rPr>
        <w:fldChar w:fldCharType="begin"/>
      </w:r>
      <w:r w:rsidRPr="008958C5">
        <w:rPr>
          <w:rStyle w:val="MISCFigureCaptionHeaderBold8pt"/>
        </w:rPr>
        <w:instrText xml:space="preserve"> SEQ Figure \* ARABIC </w:instrText>
      </w:r>
      <w:r w:rsidRPr="008958C5">
        <w:rPr>
          <w:rStyle w:val="MISCFigureCaptionHeaderBold8pt"/>
        </w:rPr>
        <w:fldChar w:fldCharType="separate"/>
      </w:r>
      <w:r w:rsidR="0099354B">
        <w:rPr>
          <w:rStyle w:val="MISCFigureCaptionHeaderBold8pt"/>
          <w:noProof/>
        </w:rPr>
        <w:t>15</w:t>
      </w:r>
      <w:r w:rsidRPr="008958C5">
        <w:rPr>
          <w:rStyle w:val="MISCFigureCaptionHeaderBold8pt"/>
        </w:rPr>
        <w:fldChar w:fldCharType="end"/>
      </w:r>
      <w:r w:rsidRPr="008958C5">
        <w:rPr>
          <w:rStyle w:val="MISCFigureCaptionHeaderBold8pt"/>
        </w:rPr>
        <w:t>.</w:t>
      </w:r>
      <w:r>
        <w:t xml:space="preserve"> </w:t>
      </w:r>
      <w:r w:rsidRPr="00297BB0">
        <w:t xml:space="preserve">Create File Share </w:t>
      </w:r>
      <w:r w:rsidR="008958C5">
        <w:t>–</w:t>
      </w:r>
      <w:r w:rsidRPr="00297BB0">
        <w:t xml:space="preserve"> General</w:t>
      </w:r>
    </w:p>
    <w:p w14:paraId="3DE7FBA4" w14:textId="0B013F98" w:rsidR="008958C5" w:rsidRDefault="008958C5" w:rsidP="008958C5">
      <w:pPr>
        <w:pStyle w:val="NumberedList-Level1"/>
      </w:pPr>
      <w:r w:rsidRPr="008958C5">
        <w:lastRenderedPageBreak/>
        <w:t xml:space="preserve">In the Share Path section, select the virtual file server and file store that you created earlier and set the sub-directory to </w:t>
      </w:r>
      <w:r w:rsidRPr="008958C5">
        <w:rPr>
          <w:rStyle w:val="CodingLanguage"/>
        </w:rPr>
        <w:t>k8s</w:t>
      </w:r>
      <w:r w:rsidRPr="008958C5">
        <w:t>.</w:t>
      </w:r>
    </w:p>
    <w:p w14:paraId="6D3151EC" w14:textId="381F06CB" w:rsidR="00297BB0" w:rsidRDefault="008958C5" w:rsidP="008958C5">
      <w:pPr>
        <w:pStyle w:val="FigureAfterspace"/>
      </w:pPr>
      <w:r>
        <w:rPr>
          <w:noProof/>
        </w:rPr>
        <w:drawing>
          <wp:inline distT="0" distB="0" distL="0" distR="0" wp14:anchorId="05B65ABF" wp14:editId="05A32559">
            <wp:extent cx="6858000" cy="2907497"/>
            <wp:effectExtent l="0" t="0" r="0" b="7620"/>
            <wp:docPr id="85" name="Picture 85" descr="&quot;Figure.  Create File Share - Share Path&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quot;Figure.  Create File Share - Share Path&quo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58000" cy="2907497"/>
                    </a:xfrm>
                    <a:prstGeom prst="rect">
                      <a:avLst/>
                    </a:prstGeom>
                    <a:noFill/>
                    <a:ln>
                      <a:noFill/>
                    </a:ln>
                  </pic:spPr>
                </pic:pic>
              </a:graphicData>
            </a:graphic>
          </wp:inline>
        </w:drawing>
      </w:r>
    </w:p>
    <w:p w14:paraId="5EDC86CB" w14:textId="19BDC104" w:rsidR="008958C5" w:rsidRDefault="008958C5" w:rsidP="008958C5">
      <w:pPr>
        <w:pStyle w:val="MISCFigureCaptionHeader8pt"/>
      </w:pPr>
      <w:r w:rsidRPr="008958C5">
        <w:rPr>
          <w:rStyle w:val="MISCFigureCaptionHeaderBold8pt"/>
        </w:rPr>
        <w:t xml:space="preserve">Figure </w:t>
      </w:r>
      <w:r w:rsidRPr="008958C5">
        <w:rPr>
          <w:rStyle w:val="MISCFigureCaptionHeaderBold8pt"/>
        </w:rPr>
        <w:fldChar w:fldCharType="begin"/>
      </w:r>
      <w:r w:rsidRPr="008958C5">
        <w:rPr>
          <w:rStyle w:val="MISCFigureCaptionHeaderBold8pt"/>
        </w:rPr>
        <w:instrText xml:space="preserve"> SEQ Figure \* ARABIC </w:instrText>
      </w:r>
      <w:r w:rsidRPr="008958C5">
        <w:rPr>
          <w:rStyle w:val="MISCFigureCaptionHeaderBold8pt"/>
        </w:rPr>
        <w:fldChar w:fldCharType="separate"/>
      </w:r>
      <w:r w:rsidR="0099354B">
        <w:rPr>
          <w:rStyle w:val="MISCFigureCaptionHeaderBold8pt"/>
          <w:noProof/>
        </w:rPr>
        <w:t>16</w:t>
      </w:r>
      <w:r w:rsidRPr="008958C5">
        <w:rPr>
          <w:rStyle w:val="MISCFigureCaptionHeaderBold8pt"/>
        </w:rPr>
        <w:fldChar w:fldCharType="end"/>
      </w:r>
      <w:r w:rsidRPr="008958C5">
        <w:rPr>
          <w:rStyle w:val="MISCFigureCaptionHeaderBold8pt"/>
        </w:rPr>
        <w:t xml:space="preserve">. </w:t>
      </w:r>
      <w:r w:rsidRPr="008958C5">
        <w:t>Create File Share - Share Path</w:t>
      </w:r>
    </w:p>
    <w:p w14:paraId="1820B97B" w14:textId="636C1D79" w:rsidR="00297BB0" w:rsidRDefault="008958C5" w:rsidP="008958C5">
      <w:pPr>
        <w:pStyle w:val="NumberedList-Level1"/>
      </w:pPr>
      <w:r w:rsidRPr="008958C5">
        <w:t>In the Additional Settings section, set the Permission to Read/Write allowed and the Privilege to root squashing is off (no root squash):</w:t>
      </w:r>
    </w:p>
    <w:p w14:paraId="2E165D64" w14:textId="17941B27" w:rsidR="008958C5" w:rsidRDefault="008958C5" w:rsidP="008958C5">
      <w:pPr>
        <w:pStyle w:val="FigureAfterspace"/>
      </w:pPr>
      <w:r>
        <w:rPr>
          <w:noProof/>
        </w:rPr>
        <w:drawing>
          <wp:inline distT="0" distB="0" distL="0" distR="0" wp14:anchorId="7A043E89" wp14:editId="7C92675B">
            <wp:extent cx="6343650" cy="3419475"/>
            <wp:effectExtent l="0" t="0" r="0" b="9525"/>
            <wp:docPr id="86" name="Picture 86" descr="&quot;Figure.  Create File Share - Additional Setting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quot;Figure.  Create File Share - Additional Settings&quo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43650" cy="3419475"/>
                    </a:xfrm>
                    <a:prstGeom prst="rect">
                      <a:avLst/>
                    </a:prstGeom>
                    <a:noFill/>
                    <a:ln>
                      <a:noFill/>
                    </a:ln>
                  </pic:spPr>
                </pic:pic>
              </a:graphicData>
            </a:graphic>
          </wp:inline>
        </w:drawing>
      </w:r>
    </w:p>
    <w:p w14:paraId="27E25BD8" w14:textId="07BA9E63" w:rsidR="008958C5" w:rsidRDefault="008958C5" w:rsidP="008958C5">
      <w:pPr>
        <w:pStyle w:val="MISCFigureCaptionHeader8pt"/>
      </w:pPr>
      <w:r w:rsidRPr="008958C5">
        <w:rPr>
          <w:rStyle w:val="MISCFigureCaptionHeaderBold8pt"/>
        </w:rPr>
        <w:t xml:space="preserve">Figure </w:t>
      </w:r>
      <w:r w:rsidRPr="008958C5">
        <w:rPr>
          <w:rStyle w:val="MISCFigureCaptionHeaderBold8pt"/>
        </w:rPr>
        <w:fldChar w:fldCharType="begin"/>
      </w:r>
      <w:r w:rsidRPr="008958C5">
        <w:rPr>
          <w:rStyle w:val="MISCFigureCaptionHeaderBold8pt"/>
        </w:rPr>
        <w:instrText xml:space="preserve"> SEQ Figure \* ARABIC </w:instrText>
      </w:r>
      <w:r w:rsidRPr="008958C5">
        <w:rPr>
          <w:rStyle w:val="MISCFigureCaptionHeaderBold8pt"/>
        </w:rPr>
        <w:fldChar w:fldCharType="separate"/>
      </w:r>
      <w:r w:rsidR="0099354B">
        <w:rPr>
          <w:rStyle w:val="MISCFigureCaptionHeaderBold8pt"/>
          <w:noProof/>
        </w:rPr>
        <w:t>17</w:t>
      </w:r>
      <w:r w:rsidRPr="008958C5">
        <w:rPr>
          <w:rStyle w:val="MISCFigureCaptionHeaderBold8pt"/>
        </w:rPr>
        <w:fldChar w:fldCharType="end"/>
      </w:r>
      <w:r w:rsidRPr="008958C5">
        <w:rPr>
          <w:rStyle w:val="MISCFigureCaptionHeaderBold8pt"/>
        </w:rPr>
        <w:t>.</w:t>
      </w:r>
      <w:r>
        <w:t xml:space="preserve"> </w:t>
      </w:r>
      <w:r w:rsidRPr="008958C5">
        <w:t>Create File Share - Additional Settings</w:t>
      </w:r>
    </w:p>
    <w:p w14:paraId="3A786925" w14:textId="6A3AA52F" w:rsidR="00297BB0" w:rsidRDefault="008958C5" w:rsidP="008958C5">
      <w:pPr>
        <w:pStyle w:val="BodyTextMetricHPELight10pt"/>
      </w:pPr>
      <w:r w:rsidRPr="008958C5">
        <w:t>The overview for the created File Share is shown below and contains the information you need to specify the configuration variables.</w:t>
      </w:r>
    </w:p>
    <w:p w14:paraId="66DFF4C8" w14:textId="5793C635" w:rsidR="008958C5" w:rsidRDefault="008958C5" w:rsidP="008958C5">
      <w:pPr>
        <w:pStyle w:val="FigureAfterspace"/>
      </w:pPr>
      <w:r>
        <w:rPr>
          <w:noProof/>
        </w:rPr>
        <w:lastRenderedPageBreak/>
        <w:drawing>
          <wp:inline distT="0" distB="0" distL="0" distR="0" wp14:anchorId="10885969" wp14:editId="685509B6">
            <wp:extent cx="6858000" cy="3679902"/>
            <wp:effectExtent l="0" t="0" r="0" b="0"/>
            <wp:docPr id="105" name="Picture 105" descr="&quot;Figure.  File Shar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quot;Figure.  File Share&quo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58000" cy="3679902"/>
                    </a:xfrm>
                    <a:prstGeom prst="rect">
                      <a:avLst/>
                    </a:prstGeom>
                    <a:noFill/>
                    <a:ln>
                      <a:noFill/>
                    </a:ln>
                  </pic:spPr>
                </pic:pic>
              </a:graphicData>
            </a:graphic>
          </wp:inline>
        </w:drawing>
      </w:r>
    </w:p>
    <w:p w14:paraId="216285B4" w14:textId="0DDAC429" w:rsidR="008958C5" w:rsidRDefault="008958C5" w:rsidP="008958C5">
      <w:pPr>
        <w:pStyle w:val="MISCFigureCaptionHeader8pt"/>
      </w:pPr>
      <w:r w:rsidRPr="008958C5">
        <w:rPr>
          <w:rStyle w:val="MISCFigureCaptionHeaderBold8pt"/>
        </w:rPr>
        <w:t xml:space="preserve">Figure </w:t>
      </w:r>
      <w:r w:rsidRPr="008958C5">
        <w:rPr>
          <w:rStyle w:val="MISCFigureCaptionHeaderBold8pt"/>
        </w:rPr>
        <w:fldChar w:fldCharType="begin"/>
      </w:r>
      <w:r w:rsidRPr="008958C5">
        <w:rPr>
          <w:rStyle w:val="MISCFigureCaptionHeaderBold8pt"/>
        </w:rPr>
        <w:instrText xml:space="preserve"> SEQ Figure \* ARABIC </w:instrText>
      </w:r>
      <w:r w:rsidRPr="008958C5">
        <w:rPr>
          <w:rStyle w:val="MISCFigureCaptionHeaderBold8pt"/>
        </w:rPr>
        <w:fldChar w:fldCharType="separate"/>
      </w:r>
      <w:r w:rsidR="0099354B">
        <w:rPr>
          <w:rStyle w:val="MISCFigureCaptionHeaderBold8pt"/>
          <w:noProof/>
        </w:rPr>
        <w:t>18</w:t>
      </w:r>
      <w:r w:rsidRPr="008958C5">
        <w:rPr>
          <w:rStyle w:val="MISCFigureCaptionHeaderBold8pt"/>
        </w:rPr>
        <w:fldChar w:fldCharType="end"/>
      </w:r>
      <w:r w:rsidRPr="008958C5">
        <w:rPr>
          <w:rStyle w:val="MISCFigureCaptionHeaderBold8pt"/>
        </w:rPr>
        <w:t>.</w:t>
      </w:r>
      <w:r>
        <w:t xml:space="preserve"> </w:t>
      </w:r>
      <w:r w:rsidRPr="008958C5">
        <w:t>File Share</w:t>
      </w:r>
    </w:p>
    <w:p w14:paraId="1CA4215A" w14:textId="0436D1AB" w:rsidR="008958C5" w:rsidRDefault="00126612" w:rsidP="00126612">
      <w:pPr>
        <w:pStyle w:val="Heading3"/>
      </w:pPr>
      <w:r w:rsidRPr="00126612">
        <w:t>Configurating NFS on HPE 3PAR for post-deployment verification</w:t>
      </w:r>
    </w:p>
    <w:p w14:paraId="461632CF" w14:textId="41F651D9" w:rsidR="00126612" w:rsidRDefault="00126612" w:rsidP="00126612">
      <w:pPr>
        <w:pStyle w:val="BodyTextMetricHPELight10pt"/>
      </w:pPr>
      <w:r w:rsidRPr="00126612">
        <w:t>In this example, it is assumed that the relevant variables are configured as follows:</w:t>
      </w:r>
    </w:p>
    <w:p w14:paraId="21AEBFE9" w14:textId="04E04521" w:rsidR="00126612" w:rsidRPr="00126612" w:rsidRDefault="00126612" w:rsidP="00126612">
      <w:pPr>
        <w:pStyle w:val="MISCTableCaptionHeader8pt"/>
      </w:pPr>
      <w:r w:rsidRPr="00126612">
        <w:rPr>
          <w:rStyle w:val="MISCTableCaptionHeaderBold8pt"/>
        </w:rPr>
        <w:t xml:space="preserve">Table </w:t>
      </w:r>
      <w:r w:rsidRPr="00126612">
        <w:rPr>
          <w:rStyle w:val="MISCTableCaptionHeaderBold8pt"/>
        </w:rPr>
        <w:fldChar w:fldCharType="begin"/>
      </w:r>
      <w:r w:rsidRPr="00126612">
        <w:rPr>
          <w:rStyle w:val="MISCTableCaptionHeaderBold8pt"/>
        </w:rPr>
        <w:instrText xml:space="preserve"> SEQ Table \* ARABIC </w:instrText>
      </w:r>
      <w:r w:rsidRPr="00126612">
        <w:rPr>
          <w:rStyle w:val="MISCTableCaptionHeaderBold8pt"/>
        </w:rPr>
        <w:fldChar w:fldCharType="separate"/>
      </w:r>
      <w:r w:rsidR="0099354B">
        <w:rPr>
          <w:rStyle w:val="MISCTableCaptionHeaderBold8pt"/>
          <w:noProof/>
        </w:rPr>
        <w:t>15</w:t>
      </w:r>
      <w:r w:rsidRPr="00126612">
        <w:rPr>
          <w:rStyle w:val="MISCTableCaptionHeaderBold8pt"/>
        </w:rPr>
        <w:fldChar w:fldCharType="end"/>
      </w:r>
      <w:r w:rsidRPr="00126612">
        <w:rPr>
          <w:rStyle w:val="MISCTableCaptionHeaderBold8pt"/>
        </w:rPr>
        <w:t>.</w:t>
      </w:r>
      <w:r>
        <w:t xml:space="preserve"> </w:t>
      </w:r>
      <w:r w:rsidRPr="00126612">
        <w:t>NFS on HPE 3PAR</w:t>
      </w:r>
      <w:r>
        <w:t xml:space="preserve"> configuration</w:t>
      </w:r>
    </w:p>
    <w:tbl>
      <w:tblPr>
        <w:tblStyle w:val="TableGrid"/>
        <w:tblW w:w="738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880"/>
        <w:gridCol w:w="4500"/>
      </w:tblGrid>
      <w:tr w:rsidR="00126612" w14:paraId="47BA0644" w14:textId="77777777" w:rsidTr="00126612">
        <w:trPr>
          <w:cantSplit/>
        </w:trPr>
        <w:tc>
          <w:tcPr>
            <w:tcW w:w="2880" w:type="dxa"/>
            <w:tcBorders>
              <w:top w:val="nil"/>
              <w:bottom w:val="single" w:sz="36" w:space="0" w:color="00B388"/>
            </w:tcBorders>
          </w:tcPr>
          <w:p w14:paraId="76DC6744" w14:textId="77777777" w:rsidR="00126612" w:rsidRDefault="00126612" w:rsidP="005511D6">
            <w:pPr>
              <w:pStyle w:val="TableSubhead8pt"/>
            </w:pPr>
            <w:r>
              <w:t>Variable</w:t>
            </w:r>
          </w:p>
        </w:tc>
        <w:tc>
          <w:tcPr>
            <w:tcW w:w="4500" w:type="dxa"/>
            <w:tcBorders>
              <w:top w:val="nil"/>
              <w:bottom w:val="single" w:sz="36" w:space="0" w:color="00B388"/>
            </w:tcBorders>
          </w:tcPr>
          <w:p w14:paraId="00729B3C" w14:textId="77777777" w:rsidR="00126612" w:rsidRDefault="00126612" w:rsidP="005511D6">
            <w:pPr>
              <w:pStyle w:val="TableSubhead8pt"/>
            </w:pPr>
            <w:r w:rsidRPr="00435426">
              <w:t>Value</w:t>
            </w:r>
          </w:p>
        </w:tc>
      </w:tr>
      <w:tr w:rsidR="00126612" w14:paraId="1848C968" w14:textId="77777777" w:rsidTr="00126612">
        <w:trPr>
          <w:cantSplit/>
        </w:trPr>
        <w:tc>
          <w:tcPr>
            <w:tcW w:w="2880" w:type="dxa"/>
          </w:tcPr>
          <w:p w14:paraId="468F44C2" w14:textId="77777777" w:rsidR="00126612" w:rsidRDefault="00126612" w:rsidP="005511D6">
            <w:pPr>
              <w:pStyle w:val="TableBody8pt"/>
            </w:pPr>
            <w:r w:rsidRPr="005F7101">
              <w:t>nfs_provisioner_namespace</w:t>
            </w:r>
          </w:p>
        </w:tc>
        <w:tc>
          <w:tcPr>
            <w:tcW w:w="4500" w:type="dxa"/>
          </w:tcPr>
          <w:p w14:paraId="014D948E" w14:textId="77777777" w:rsidR="00126612" w:rsidRDefault="00126612" w:rsidP="005511D6">
            <w:pPr>
              <w:pStyle w:val="TableBody8pt"/>
            </w:pPr>
            <w:r w:rsidRPr="005F7101">
              <w:rPr>
                <w:rStyle w:val="CodingLanguage"/>
              </w:rPr>
              <w:t>nfsstorage</w:t>
            </w:r>
          </w:p>
        </w:tc>
      </w:tr>
      <w:tr w:rsidR="00126612" w14:paraId="27E9EF15" w14:textId="77777777" w:rsidTr="00126612">
        <w:trPr>
          <w:cantSplit/>
        </w:trPr>
        <w:tc>
          <w:tcPr>
            <w:tcW w:w="2880" w:type="dxa"/>
          </w:tcPr>
          <w:p w14:paraId="3B6348A4" w14:textId="77777777" w:rsidR="00126612" w:rsidRPr="00435426" w:rsidRDefault="00126612" w:rsidP="005511D6">
            <w:pPr>
              <w:pStyle w:val="TableBody8pt"/>
            </w:pPr>
            <w:r w:rsidRPr="00435426">
              <w:t>nfs_provisioner_role</w:t>
            </w:r>
          </w:p>
        </w:tc>
        <w:tc>
          <w:tcPr>
            <w:tcW w:w="4500" w:type="dxa"/>
          </w:tcPr>
          <w:p w14:paraId="6AE680D9" w14:textId="327E6D78" w:rsidR="00126612" w:rsidRPr="00435426" w:rsidRDefault="00126612" w:rsidP="005511D6">
            <w:pPr>
              <w:pStyle w:val="TableBody8pt"/>
              <w:rPr>
                <w:rStyle w:val="CodingLanguage"/>
              </w:rPr>
            </w:pPr>
            <w:r w:rsidRPr="00435426">
              <w:rPr>
                <w:rStyle w:val="CodingLanguage"/>
              </w:rPr>
              <w:t>nfs-provisioner-runner</w:t>
            </w:r>
            <w:r>
              <w:rPr>
                <w:rStyle w:val="CodingLanguage"/>
              </w:rPr>
              <w:t>-3par</w:t>
            </w:r>
          </w:p>
        </w:tc>
      </w:tr>
      <w:tr w:rsidR="00126612" w14:paraId="1A4E6526" w14:textId="77777777" w:rsidTr="00126612">
        <w:trPr>
          <w:cantSplit/>
        </w:trPr>
        <w:tc>
          <w:tcPr>
            <w:tcW w:w="2880" w:type="dxa"/>
          </w:tcPr>
          <w:p w14:paraId="5485C1FC" w14:textId="77777777" w:rsidR="00126612" w:rsidRPr="00435426" w:rsidRDefault="00126612" w:rsidP="005511D6">
            <w:pPr>
              <w:pStyle w:val="TableBody8pt"/>
            </w:pPr>
            <w:r w:rsidRPr="005F7101">
              <w:t>nfs_provisioner_serviceaccount</w:t>
            </w:r>
          </w:p>
        </w:tc>
        <w:tc>
          <w:tcPr>
            <w:tcW w:w="4500" w:type="dxa"/>
          </w:tcPr>
          <w:p w14:paraId="2A6FB3B8" w14:textId="77777777" w:rsidR="00126612" w:rsidRPr="00435426" w:rsidRDefault="00126612" w:rsidP="005511D6">
            <w:pPr>
              <w:pStyle w:val="TableBody8pt"/>
              <w:rPr>
                <w:rStyle w:val="CodingLanguage"/>
              </w:rPr>
            </w:pPr>
            <w:r w:rsidRPr="005F7101">
              <w:rPr>
                <w:rStyle w:val="CodingLanguage"/>
              </w:rPr>
              <w:t>nfs-provisioner</w:t>
            </w:r>
          </w:p>
        </w:tc>
      </w:tr>
      <w:tr w:rsidR="00126612" w14:paraId="317E6EAF" w14:textId="77777777" w:rsidTr="00126612">
        <w:trPr>
          <w:cantSplit/>
        </w:trPr>
        <w:tc>
          <w:tcPr>
            <w:tcW w:w="2880" w:type="dxa"/>
          </w:tcPr>
          <w:p w14:paraId="4C8B2B56" w14:textId="77777777" w:rsidR="00126612" w:rsidRDefault="00126612" w:rsidP="005511D6">
            <w:pPr>
              <w:pStyle w:val="TableBody8pt"/>
            </w:pPr>
            <w:r w:rsidRPr="00435426">
              <w:t>nfs_provisioner_name</w:t>
            </w:r>
          </w:p>
        </w:tc>
        <w:tc>
          <w:tcPr>
            <w:tcW w:w="4500" w:type="dxa"/>
          </w:tcPr>
          <w:p w14:paraId="120A557E" w14:textId="373A6C8F" w:rsidR="00126612" w:rsidRDefault="00126612" w:rsidP="005511D6">
            <w:pPr>
              <w:pStyle w:val="TableBody8pt"/>
            </w:pPr>
            <w:r w:rsidRPr="00435426">
              <w:rPr>
                <w:rStyle w:val="CodingLanguage"/>
              </w:rPr>
              <w:t>hpe.com/nfs</w:t>
            </w:r>
            <w:r>
              <w:t xml:space="preserve"> -3par</w:t>
            </w:r>
          </w:p>
        </w:tc>
      </w:tr>
      <w:tr w:rsidR="00126612" w14:paraId="43ABE65F" w14:textId="77777777" w:rsidTr="00126612">
        <w:trPr>
          <w:cantSplit/>
        </w:trPr>
        <w:tc>
          <w:tcPr>
            <w:tcW w:w="2880" w:type="dxa"/>
          </w:tcPr>
          <w:p w14:paraId="5A68F3FC" w14:textId="77777777" w:rsidR="00126612" w:rsidRDefault="00126612" w:rsidP="005511D6">
            <w:pPr>
              <w:pStyle w:val="TableBody8pt"/>
            </w:pPr>
            <w:r w:rsidRPr="00435426">
              <w:t>nfs_provisioner_storage_class_name</w:t>
            </w:r>
          </w:p>
        </w:tc>
        <w:tc>
          <w:tcPr>
            <w:tcW w:w="4500" w:type="dxa"/>
          </w:tcPr>
          <w:p w14:paraId="0764DE2C" w14:textId="57638D3A" w:rsidR="00126612" w:rsidRDefault="00126612" w:rsidP="005511D6">
            <w:pPr>
              <w:pStyle w:val="TableBody8pt"/>
            </w:pPr>
            <w:r w:rsidRPr="00435426">
              <w:rPr>
                <w:rStyle w:val="CodingLanguage"/>
              </w:rPr>
              <w:t>nfs</w:t>
            </w:r>
            <w:r>
              <w:t xml:space="preserve"> -3par</w:t>
            </w:r>
          </w:p>
        </w:tc>
      </w:tr>
      <w:tr w:rsidR="00126612" w14:paraId="2150C4E6" w14:textId="77777777" w:rsidTr="00126612">
        <w:trPr>
          <w:cantSplit/>
        </w:trPr>
        <w:tc>
          <w:tcPr>
            <w:tcW w:w="2880" w:type="dxa"/>
          </w:tcPr>
          <w:p w14:paraId="34B1A0AE" w14:textId="77777777" w:rsidR="00126612" w:rsidRDefault="00126612" w:rsidP="005511D6">
            <w:pPr>
              <w:pStyle w:val="TableBody8pt"/>
            </w:pPr>
            <w:r w:rsidRPr="00435426">
              <w:t>nfs_provisioner_server_ip</w:t>
            </w:r>
          </w:p>
        </w:tc>
        <w:tc>
          <w:tcPr>
            <w:tcW w:w="4500" w:type="dxa"/>
          </w:tcPr>
          <w:p w14:paraId="1D6E08B5" w14:textId="1384142C" w:rsidR="00126612" w:rsidRPr="00520D3C" w:rsidRDefault="00126612" w:rsidP="005511D6">
            <w:pPr>
              <w:pStyle w:val="TableBody8pt"/>
              <w:rPr>
                <w:rStyle w:val="CodingLanguage"/>
              </w:rPr>
            </w:pPr>
            <w:r w:rsidRPr="00126612">
              <w:rPr>
                <w:rStyle w:val="CodingLanguage"/>
              </w:rPr>
              <w:t>hpe_vfs3par.cloudra.local</w:t>
            </w:r>
          </w:p>
        </w:tc>
      </w:tr>
      <w:tr w:rsidR="00126612" w14:paraId="4E1C65E9" w14:textId="77777777" w:rsidTr="00126612">
        <w:trPr>
          <w:cantSplit/>
        </w:trPr>
        <w:tc>
          <w:tcPr>
            <w:tcW w:w="2880" w:type="dxa"/>
          </w:tcPr>
          <w:p w14:paraId="329E676C" w14:textId="77777777" w:rsidR="00126612" w:rsidRDefault="00126612" w:rsidP="005511D6">
            <w:pPr>
              <w:pStyle w:val="TableBody8pt"/>
            </w:pPr>
            <w:r w:rsidRPr="00435426">
              <w:t>nfs_provisioner_server_share</w:t>
            </w:r>
          </w:p>
        </w:tc>
        <w:tc>
          <w:tcPr>
            <w:tcW w:w="4500" w:type="dxa"/>
          </w:tcPr>
          <w:p w14:paraId="01F27919" w14:textId="244BF482" w:rsidR="00126612" w:rsidRPr="00520D3C" w:rsidRDefault="00126612" w:rsidP="005511D6">
            <w:pPr>
              <w:pStyle w:val="TableBody8pt"/>
              <w:rPr>
                <w:rStyle w:val="CodingLanguage"/>
              </w:rPr>
            </w:pPr>
            <w:r w:rsidRPr="00126612">
              <w:rPr>
                <w:rStyle w:val="CodingLanguage"/>
              </w:rPr>
              <w:t>/hpe_vfs3par/hpe_vfs3par/hpe_filestore3par/k8s</w:t>
            </w:r>
          </w:p>
        </w:tc>
      </w:tr>
      <w:tr w:rsidR="00126612" w14:paraId="5E17E40B" w14:textId="77777777" w:rsidTr="00126612">
        <w:trPr>
          <w:cantSplit/>
        </w:trPr>
        <w:tc>
          <w:tcPr>
            <w:tcW w:w="2880" w:type="dxa"/>
          </w:tcPr>
          <w:p w14:paraId="2E292A72" w14:textId="7A40466F" w:rsidR="00126612" w:rsidRPr="00435426" w:rsidRDefault="00126612" w:rsidP="005511D6">
            <w:pPr>
              <w:pStyle w:val="TableBody8pt"/>
            </w:pPr>
            <w:r w:rsidRPr="00126612">
              <w:t>nfs_mount_options</w:t>
            </w:r>
          </w:p>
        </w:tc>
        <w:tc>
          <w:tcPr>
            <w:tcW w:w="4500" w:type="dxa"/>
          </w:tcPr>
          <w:p w14:paraId="7C4E2CC1" w14:textId="541E9BE5" w:rsidR="00126612" w:rsidRPr="00520D3C" w:rsidRDefault="00126612" w:rsidP="005511D6">
            <w:pPr>
              <w:pStyle w:val="TableBody8pt"/>
              <w:rPr>
                <w:rStyle w:val="CodingLanguage"/>
              </w:rPr>
            </w:pPr>
            <w:r w:rsidRPr="00126612">
              <w:rPr>
                <w:rStyle w:val="CodingLanguage"/>
              </w:rPr>
              <w:t>'rw,sync,actimeo=0'</w:t>
            </w:r>
          </w:p>
        </w:tc>
      </w:tr>
    </w:tbl>
    <w:p w14:paraId="38667287" w14:textId="77777777" w:rsidR="00297BB0" w:rsidRDefault="00297BB0" w:rsidP="008958C5">
      <w:pPr>
        <w:pStyle w:val="BodyTextMetricHPELight10pt"/>
      </w:pPr>
    </w:p>
    <w:p w14:paraId="354F9382" w14:textId="67B0C3AB" w:rsidR="00126612" w:rsidRDefault="00126612" w:rsidP="00126612">
      <w:pPr>
        <w:pStyle w:val="Heading3"/>
      </w:pPr>
      <w:r w:rsidRPr="00126612">
        <w:t>Running the playbook</w:t>
      </w:r>
    </w:p>
    <w:p w14:paraId="702D62DA" w14:textId="5CE832B7" w:rsidR="00126612" w:rsidRDefault="00126612" w:rsidP="00126612">
      <w:pPr>
        <w:pStyle w:val="BodyTextMetricHPELight10pt"/>
      </w:pPr>
      <w:r w:rsidRPr="00126612">
        <w:t>Once the appropriate configuration has been establised, run the playbook:</w:t>
      </w:r>
    </w:p>
    <w:p w14:paraId="7F392806" w14:textId="295CE447" w:rsidR="00126612" w:rsidRPr="00126612" w:rsidRDefault="00126612" w:rsidP="00126612">
      <w:pPr>
        <w:pStyle w:val="BodyTextMetricHPELight10pt"/>
        <w:rPr>
          <w:rStyle w:val="CodingLanguage"/>
        </w:rPr>
      </w:pPr>
      <w:r w:rsidRPr="00126612">
        <w:rPr>
          <w:rStyle w:val="CodingLanguage"/>
        </w:rPr>
        <w:t># cd ~/Docker-Synergy</w:t>
      </w:r>
      <w:r w:rsidRPr="00126612">
        <w:rPr>
          <w:rStyle w:val="CodingLanguage"/>
        </w:rPr>
        <w:br/>
        <w:t># ansible-playbook -i hosts playbooks/nfs-provisioner.yml --vault-password-file .vault_pass</w:t>
      </w:r>
    </w:p>
    <w:p w14:paraId="0499F8DE" w14:textId="265B6C4A" w:rsidR="00126612" w:rsidRDefault="00126612" w:rsidP="00126612">
      <w:pPr>
        <w:pStyle w:val="BodyTextMetricHPELight10pt"/>
      </w:pPr>
      <w:r w:rsidRPr="00126612">
        <w:t xml:space="preserve">Running the command </w:t>
      </w:r>
      <w:r w:rsidRPr="00126612">
        <w:rPr>
          <w:rStyle w:val="CodingLanguage"/>
        </w:rPr>
        <w:t>kubectl get sc</w:t>
      </w:r>
      <w:r w:rsidRPr="00126612">
        <w:t xml:space="preserve"> will show the storage class named </w:t>
      </w:r>
      <w:r w:rsidRPr="00126612">
        <w:rPr>
          <w:rStyle w:val="CodingLanguage"/>
        </w:rPr>
        <w:t>nfs-3par</w:t>
      </w:r>
      <w:r w:rsidRPr="00126612">
        <w:t>:</w:t>
      </w:r>
    </w:p>
    <w:p w14:paraId="1C5613D9" w14:textId="086B9BB5" w:rsidR="00126612" w:rsidRPr="00761D8C" w:rsidRDefault="00126612" w:rsidP="00126612">
      <w:pPr>
        <w:pStyle w:val="BodyTextMetricHPELight10pt"/>
        <w:rPr>
          <w:rStyle w:val="CodingLanguage"/>
        </w:rPr>
      </w:pPr>
      <w:r w:rsidRPr="00761D8C">
        <w:rPr>
          <w:rStyle w:val="CodingLanguage"/>
        </w:rPr>
        <w:lastRenderedPageBreak/>
        <w:t># kubectl get sc</w:t>
      </w:r>
      <w:r w:rsidR="00761D8C" w:rsidRPr="00761D8C">
        <w:rPr>
          <w:rStyle w:val="CodingLanguage"/>
        </w:rPr>
        <w:br/>
      </w:r>
      <w:r w:rsidR="00761D8C" w:rsidRPr="00761D8C">
        <w:rPr>
          <w:rStyle w:val="CodingLanguage"/>
        </w:rPr>
        <w:br/>
      </w:r>
      <w:r w:rsidRPr="00761D8C">
        <w:rPr>
          <w:rStyle w:val="CodingLanguage"/>
        </w:rPr>
        <w:t>NAME       PROVISIONER        AGE</w:t>
      </w:r>
      <w:r w:rsidR="00761D8C" w:rsidRPr="00761D8C">
        <w:rPr>
          <w:rStyle w:val="CodingLanguage"/>
        </w:rPr>
        <w:br/>
      </w:r>
      <w:r w:rsidRPr="00761D8C">
        <w:rPr>
          <w:rStyle w:val="CodingLanguage"/>
        </w:rPr>
        <w:t>nfs-3par   hpe.com/nfs-3par   5m</w:t>
      </w:r>
    </w:p>
    <w:p w14:paraId="21ED1E70" w14:textId="2CE03E4C" w:rsidR="00126612" w:rsidRDefault="00761D8C" w:rsidP="00126612">
      <w:pPr>
        <w:pStyle w:val="BodyTextMetricHPELight10pt"/>
      </w:pPr>
      <w:r w:rsidRPr="00761D8C">
        <w:t>The playbook has a built-in test to validate the provisioining. A pod is deployed to write some test content:</w:t>
      </w:r>
    </w:p>
    <w:p w14:paraId="583DE687" w14:textId="77777777" w:rsidR="00761D8C" w:rsidRDefault="00761D8C" w:rsidP="00126612">
      <w:pPr>
        <w:pStyle w:val="BodyTextMetricHPELight10pt"/>
      </w:pPr>
      <w:r w:rsidRPr="00761D8C">
        <w:rPr>
          <w:rStyle w:val="CodingLanguage"/>
        </w:rPr>
        <w:t>templates/nfs-provisioner/nfs-provisioner-writer-pod.yml.j2</w:t>
      </w:r>
      <w:r>
        <w:br/>
      </w:r>
      <w:r>
        <w:br/>
      </w:r>
      <w:r w:rsidRPr="00761D8C">
        <w:rPr>
          <w:rStyle w:val="CodingLanguage"/>
        </w:rPr>
        <w:t>kind: Pod</w:t>
      </w:r>
      <w:r w:rsidRPr="00761D8C">
        <w:rPr>
          <w:rStyle w:val="CodingLanguage"/>
        </w:rPr>
        <w:br/>
        <w:t>apiVersion: v1</w:t>
      </w:r>
      <w:r w:rsidRPr="00761D8C">
        <w:rPr>
          <w:rStyle w:val="CodingLanguage"/>
        </w:rPr>
        <w:br/>
        <w:t>metadata:</w:t>
      </w:r>
      <w:r w:rsidRPr="00761D8C">
        <w:rPr>
          <w:rStyle w:val="CodingLanguage"/>
        </w:rPr>
        <w:br/>
        <w:t xml:space="preserve">  name: writer-pod</w:t>
      </w:r>
      <w:r w:rsidRPr="00761D8C">
        <w:rPr>
          <w:rStyle w:val="CodingLanguage"/>
        </w:rPr>
        <w:br/>
        <w:t>spec:</w:t>
      </w:r>
      <w:r w:rsidRPr="00761D8C">
        <w:rPr>
          <w:rStyle w:val="CodingLanguage"/>
        </w:rPr>
        <w:br/>
        <w:t xml:space="preserve">  containers:</w:t>
      </w:r>
      <w:r w:rsidRPr="00761D8C">
        <w:rPr>
          <w:rStyle w:val="CodingLanguage"/>
        </w:rPr>
        <w:br/>
        <w:t xml:space="preserve">  - name: writer-pod</w:t>
      </w:r>
      <w:r w:rsidRPr="00761D8C">
        <w:rPr>
          <w:rStyle w:val="CodingLanguage"/>
        </w:rPr>
        <w:br/>
        <w:t xml:space="preserve">    image: gcr.io/google_containers/busybox:1.24</w:t>
      </w:r>
      <w:r w:rsidRPr="00761D8C">
        <w:rPr>
          <w:rStyle w:val="CodingLanguage"/>
        </w:rPr>
        <w:br/>
        <w:t xml:space="preserve">    command:</w:t>
      </w:r>
      <w:r w:rsidRPr="00761D8C">
        <w:rPr>
          <w:rStyle w:val="CodingLanguage"/>
        </w:rPr>
        <w:br/>
        <w:t xml:space="preserve">      - "/bin/sh"</w:t>
      </w:r>
      <w:r w:rsidRPr="00761D8C">
        <w:rPr>
          <w:rStyle w:val="CodingLanguage"/>
        </w:rPr>
        <w:br/>
        <w:t xml:space="preserve">    args:</w:t>
      </w:r>
      <w:r w:rsidRPr="00761D8C">
        <w:rPr>
          <w:rStyle w:val="CodingLanguage"/>
        </w:rPr>
        <w:br/>
        <w:t xml:space="preserve">      - "-c"</w:t>
      </w:r>
      <w:r w:rsidRPr="00761D8C">
        <w:rPr>
          <w:rStyle w:val="CodingLanguage"/>
        </w:rPr>
        <w:br/>
        <w:t xml:space="preserve">      - "echo '{{ TestMessage }}' &gt;/mnt/bar.txt &amp;&amp; while [ 1 ] ; do sleep 2 ; done "</w:t>
      </w:r>
      <w:r w:rsidRPr="00761D8C">
        <w:rPr>
          <w:rStyle w:val="CodingLanguage"/>
        </w:rPr>
        <w:br/>
        <w:t xml:space="preserve">    volumeMounts:</w:t>
      </w:r>
      <w:r w:rsidRPr="00761D8C">
        <w:rPr>
          <w:rStyle w:val="CodingLanguage"/>
        </w:rPr>
        <w:br/>
        <w:t xml:space="preserve">      - name: nfs-pvc</w:t>
      </w:r>
      <w:r w:rsidRPr="00761D8C">
        <w:rPr>
          <w:rStyle w:val="CodingLanguage"/>
        </w:rPr>
        <w:br/>
        <w:t xml:space="preserve">        mountPath: "/mnt"</w:t>
      </w:r>
      <w:r w:rsidRPr="00761D8C">
        <w:rPr>
          <w:rStyle w:val="CodingLanguage"/>
        </w:rPr>
        <w:br/>
        <w:t xml:space="preserve">  restartPolicy: "Never"</w:t>
      </w:r>
      <w:r w:rsidRPr="00761D8C">
        <w:rPr>
          <w:rStyle w:val="CodingLanguage"/>
        </w:rPr>
        <w:br/>
        <w:t xml:space="preserve">  volumes:</w:t>
      </w:r>
      <w:r w:rsidRPr="00761D8C">
        <w:rPr>
          <w:rStyle w:val="CodingLanguage"/>
        </w:rPr>
        <w:br/>
        <w:t xml:space="preserve">    - name: nfs-pvc</w:t>
      </w:r>
      <w:r w:rsidRPr="00761D8C">
        <w:rPr>
          <w:rStyle w:val="CodingLanguage"/>
        </w:rPr>
        <w:br/>
        <w:t xml:space="preserve">      persistentVolumeClaim:</w:t>
      </w:r>
      <w:r w:rsidRPr="00761D8C">
        <w:rPr>
          <w:rStyle w:val="CodingLanguage"/>
        </w:rPr>
        <w:br/>
        <w:t xml:space="preserve">        claimName: test-claim</w:t>
      </w:r>
    </w:p>
    <w:p w14:paraId="1DBF424E" w14:textId="77777777" w:rsidR="00761D8C" w:rsidRDefault="00761D8C" w:rsidP="00126612">
      <w:pPr>
        <w:pStyle w:val="BodyTextMetricHPELight10pt"/>
      </w:pPr>
      <w:r w:rsidRPr="00761D8C">
        <w:t>This pod is then deleted, and a new pod is deployed to check that the test content has been persisted after the writer pod went away.</w:t>
      </w:r>
    </w:p>
    <w:p w14:paraId="0E9C0CF3" w14:textId="77777777" w:rsidR="00761D8C" w:rsidRPr="00761D8C" w:rsidRDefault="00761D8C" w:rsidP="00761D8C">
      <w:pPr>
        <w:pStyle w:val="BodyTextMetricHPELight10pt"/>
        <w:rPr>
          <w:rStyle w:val="CodingLanguage"/>
        </w:rPr>
      </w:pPr>
      <w:r w:rsidRPr="00761D8C">
        <w:rPr>
          <w:rStyle w:val="CodingLanguage"/>
        </w:rPr>
        <w:t>templates/nfs-provisioner/nfs-provisioner-reader-pod.yml.j2</w:t>
      </w:r>
    </w:p>
    <w:p w14:paraId="4CC7F66C" w14:textId="77777777" w:rsidR="00761D8C" w:rsidRPr="00761D8C" w:rsidRDefault="00761D8C" w:rsidP="00761D8C">
      <w:pPr>
        <w:pStyle w:val="BodyTextMetricHPELight10pt"/>
        <w:rPr>
          <w:rStyle w:val="CodingLanguage"/>
        </w:rPr>
      </w:pPr>
      <w:r w:rsidRPr="00761D8C">
        <w:rPr>
          <w:rStyle w:val="CodingLanguage"/>
        </w:rPr>
        <w:t>kind: Pod</w:t>
      </w:r>
      <w:r w:rsidRPr="00761D8C">
        <w:rPr>
          <w:rStyle w:val="CodingLanguage"/>
        </w:rPr>
        <w:br/>
        <w:t>apiVersion: v1</w:t>
      </w:r>
      <w:r w:rsidRPr="00761D8C">
        <w:rPr>
          <w:rStyle w:val="CodingLanguage"/>
        </w:rPr>
        <w:br/>
        <w:t>metadata:</w:t>
      </w:r>
      <w:r w:rsidRPr="00761D8C">
        <w:rPr>
          <w:rStyle w:val="CodingLanguage"/>
        </w:rPr>
        <w:br/>
        <w:t xml:space="preserve">  name: reader-pod</w:t>
      </w:r>
      <w:r w:rsidRPr="00761D8C">
        <w:rPr>
          <w:rStyle w:val="CodingLanguage"/>
        </w:rPr>
        <w:br/>
        <w:t>spec:</w:t>
      </w:r>
      <w:r w:rsidRPr="00761D8C">
        <w:rPr>
          <w:rStyle w:val="CodingLanguage"/>
        </w:rPr>
        <w:br/>
        <w:t xml:space="preserve">  containers:</w:t>
      </w:r>
      <w:r w:rsidRPr="00761D8C">
        <w:rPr>
          <w:rStyle w:val="CodingLanguage"/>
        </w:rPr>
        <w:br/>
        <w:t xml:space="preserve">  - name: reader-pod</w:t>
      </w:r>
      <w:r w:rsidRPr="00761D8C">
        <w:rPr>
          <w:rStyle w:val="CodingLanguage"/>
        </w:rPr>
        <w:br/>
        <w:t xml:space="preserve">    image: gcr.io/google_containers/busybox:1.24</w:t>
      </w:r>
      <w:r w:rsidRPr="00761D8C">
        <w:rPr>
          <w:rStyle w:val="CodingLanguage"/>
        </w:rPr>
        <w:br/>
        <w:t xml:space="preserve">    command:</w:t>
      </w:r>
      <w:r w:rsidRPr="00761D8C">
        <w:rPr>
          <w:rStyle w:val="CodingLanguage"/>
        </w:rPr>
        <w:br/>
        <w:t xml:space="preserve">      - "/bin/sh"</w:t>
      </w:r>
      <w:r w:rsidRPr="00761D8C">
        <w:rPr>
          <w:rStyle w:val="CodingLanguage"/>
        </w:rPr>
        <w:br/>
        <w:t xml:space="preserve">    args:</w:t>
      </w:r>
      <w:r w:rsidRPr="00761D8C">
        <w:rPr>
          <w:rStyle w:val="CodingLanguage"/>
        </w:rPr>
        <w:br/>
        <w:t xml:space="preserve">      - "-c"</w:t>
      </w:r>
      <w:r w:rsidRPr="00761D8C">
        <w:rPr>
          <w:rStyle w:val="CodingLanguage"/>
        </w:rPr>
        <w:br/>
        <w:t xml:space="preserve">      - "cat /mnt/bar.txt  &amp;&amp; while [ 1 ] ; do sleep 1 ; done "</w:t>
      </w:r>
      <w:r w:rsidRPr="00761D8C">
        <w:rPr>
          <w:rStyle w:val="CodingLanguage"/>
        </w:rPr>
        <w:br/>
        <w:t xml:space="preserve">    volumeMounts:</w:t>
      </w:r>
      <w:r w:rsidRPr="00761D8C">
        <w:rPr>
          <w:rStyle w:val="CodingLanguage"/>
        </w:rPr>
        <w:br/>
        <w:t xml:space="preserve">      - name: nfs-pvc</w:t>
      </w:r>
      <w:r w:rsidRPr="00761D8C">
        <w:rPr>
          <w:rStyle w:val="CodingLanguage"/>
        </w:rPr>
        <w:br/>
        <w:t xml:space="preserve">        mountPath: "/mnt"</w:t>
      </w:r>
      <w:r w:rsidRPr="00761D8C">
        <w:rPr>
          <w:rStyle w:val="CodingLanguage"/>
        </w:rPr>
        <w:br/>
        <w:t xml:space="preserve">  restartPolicy: "Never"</w:t>
      </w:r>
      <w:r w:rsidRPr="00761D8C">
        <w:rPr>
          <w:rStyle w:val="CodingLanguage"/>
        </w:rPr>
        <w:br/>
        <w:t xml:space="preserve">  volumes:</w:t>
      </w:r>
      <w:r w:rsidRPr="00761D8C">
        <w:rPr>
          <w:rStyle w:val="CodingLanguage"/>
        </w:rPr>
        <w:br/>
        <w:t xml:space="preserve">    - name: nfs-pvc</w:t>
      </w:r>
      <w:r w:rsidRPr="00761D8C">
        <w:rPr>
          <w:rStyle w:val="CodingLanguage"/>
        </w:rPr>
        <w:br/>
      </w:r>
      <w:r w:rsidRPr="00761D8C">
        <w:rPr>
          <w:rStyle w:val="CodingLanguage"/>
        </w:rPr>
        <w:lastRenderedPageBreak/>
        <w:t xml:space="preserve">      persistentVolumeClaim:</w:t>
      </w:r>
      <w:r w:rsidRPr="00761D8C">
        <w:rPr>
          <w:rStyle w:val="CodingLanguage"/>
        </w:rPr>
        <w:br/>
        <w:t xml:space="preserve">        claimName: test-claim</w:t>
      </w:r>
    </w:p>
    <w:p w14:paraId="0F67B349" w14:textId="77777777" w:rsidR="00761D8C" w:rsidRDefault="00761D8C" w:rsidP="00761D8C">
      <w:pPr>
        <w:pStyle w:val="BodyTextMetricHPELight10pt"/>
      </w:pPr>
      <w:r w:rsidRPr="00761D8C">
        <w:t>You should see the following output if the provisioning succeeds:</w:t>
      </w:r>
    </w:p>
    <w:p w14:paraId="5848724C" w14:textId="77777777" w:rsidR="00761D8C" w:rsidRDefault="00761D8C" w:rsidP="00126612">
      <w:pPr>
        <w:pStyle w:val="BodyTextMetricHPELight10pt"/>
        <w:rPr>
          <w:rStyle w:val="CodingLanguage"/>
        </w:rPr>
      </w:pPr>
      <w:r w:rsidRPr="00761D8C">
        <w:rPr>
          <w:rStyle w:val="CodingLanguage"/>
        </w:rPr>
        <w:t>ok: [localhost] =&gt; {</w:t>
      </w:r>
      <w:r w:rsidRPr="00761D8C">
        <w:rPr>
          <w:rStyle w:val="CodingLanguage"/>
        </w:rPr>
        <w:br/>
        <w:t xml:space="preserve">    "msg": "Successfully tested NFS persistent storage"</w:t>
      </w:r>
      <w:r w:rsidRPr="00761D8C">
        <w:rPr>
          <w:rStyle w:val="CodingLanguage"/>
        </w:rPr>
        <w:br/>
        <w:t>}</w:t>
      </w:r>
    </w:p>
    <w:p w14:paraId="6847A263" w14:textId="77777777" w:rsidR="00761D8C" w:rsidRDefault="00761D8C" w:rsidP="00260703">
      <w:pPr>
        <w:pStyle w:val="Heading2"/>
      </w:pPr>
      <w:bookmarkStart w:id="244" w:name="_Toc6318941"/>
      <w:bookmarkEnd w:id="237"/>
      <w:bookmarkEnd w:id="238"/>
      <w:bookmarkEnd w:id="239"/>
      <w:bookmarkEnd w:id="240"/>
      <w:bookmarkEnd w:id="242"/>
      <w:r w:rsidRPr="00761D8C">
        <w:t>Using NFS VM when deploying NFS provisioner for Kubernetes</w:t>
      </w:r>
      <w:bookmarkEnd w:id="244"/>
    </w:p>
    <w:p w14:paraId="41EBF371" w14:textId="1F2DA54E" w:rsidR="00076402" w:rsidRPr="00B555EC" w:rsidRDefault="00076402" w:rsidP="00076402">
      <w:pPr>
        <w:pStyle w:val="BodyTextMetricHPELight10pt"/>
      </w:pPr>
      <w:r>
        <w:t>NFS can be provisioned using the NFS VM for proof of concept or demo systems.</w:t>
      </w:r>
    </w:p>
    <w:p w14:paraId="13E71CEE" w14:textId="77777777" w:rsidR="00076402" w:rsidRDefault="00076402" w:rsidP="00260703">
      <w:pPr>
        <w:pStyle w:val="Heading3"/>
      </w:pPr>
      <w:r w:rsidRPr="00B555EC">
        <w:t>Prerequisites</w:t>
      </w:r>
    </w:p>
    <w:p w14:paraId="244D9900" w14:textId="77777777" w:rsidR="00076402" w:rsidRPr="00CA6038" w:rsidRDefault="00076402" w:rsidP="00076402">
      <w:pPr>
        <w:pStyle w:val="BulletLevel1"/>
        <w:rPr>
          <w:u w:val="single"/>
        </w:rPr>
      </w:pPr>
      <w:r w:rsidRPr="00B555EC">
        <w:t>Configure the variables described in the section</w:t>
      </w:r>
      <w:r>
        <w:t xml:space="preserve"> </w:t>
      </w:r>
      <w:r w:rsidRPr="00CA6038">
        <w:rPr>
          <w:u w:val="single"/>
        </w:rPr>
        <w:fldChar w:fldCharType="begin"/>
      </w:r>
      <w:r w:rsidRPr="00CA6038">
        <w:rPr>
          <w:u w:val="single"/>
        </w:rPr>
        <w:instrText xml:space="preserve"> REF _Ref523938358 \h </w:instrText>
      </w:r>
      <w:r w:rsidRPr="00CA6038">
        <w:rPr>
          <w:u w:val="single"/>
        </w:rPr>
      </w:r>
      <w:r w:rsidRPr="00CA6038">
        <w:rPr>
          <w:u w:val="single"/>
        </w:rPr>
        <w:fldChar w:fldCharType="separate"/>
      </w:r>
      <w:r w:rsidR="0099354B" w:rsidRPr="00F01248">
        <w:t>Kubernetes Persistent Volume configuration</w:t>
      </w:r>
      <w:r w:rsidRPr="00CA6038">
        <w:rPr>
          <w:u w:val="single"/>
        </w:rPr>
        <w:fldChar w:fldCharType="end"/>
      </w:r>
    </w:p>
    <w:p w14:paraId="4D337371" w14:textId="77777777" w:rsidR="005A3FAB" w:rsidRDefault="005A3FAB" w:rsidP="005A3FAB">
      <w:pPr>
        <w:pStyle w:val="BulletLevel1"/>
      </w:pPr>
      <w:r w:rsidRPr="00B93C65">
        <w:t xml:space="preserve">Install the </w:t>
      </w:r>
      <w:r w:rsidRPr="00761D8C">
        <w:rPr>
          <w:rStyle w:val="CodingLanguage"/>
        </w:rPr>
        <w:t>kubectl</w:t>
      </w:r>
      <w:r w:rsidRPr="00B93C65">
        <w:t xml:space="preserve"> binary on your Ansible box</w:t>
      </w:r>
    </w:p>
    <w:p w14:paraId="49E08DCB" w14:textId="77777777" w:rsidR="005A3FAB" w:rsidRDefault="005A3FAB" w:rsidP="005A3FAB">
      <w:pPr>
        <w:pStyle w:val="BulletLevel1"/>
      </w:pPr>
      <w:r w:rsidRPr="00B93C65">
        <w:t>Install the UCP Client bundle for the admin user</w:t>
      </w:r>
    </w:p>
    <w:p w14:paraId="46AC731F" w14:textId="77777777" w:rsidR="005A3FAB" w:rsidRDefault="005A3FAB" w:rsidP="005A3FAB">
      <w:pPr>
        <w:pStyle w:val="BulletLevel1LastBeforeBodycopy"/>
      </w:pPr>
      <w:r w:rsidRPr="00B93C65">
        <w:t xml:space="preserve">Confirm that you can connect to the cluster by running a test command, for example, </w:t>
      </w:r>
      <w:r w:rsidRPr="00B93C65">
        <w:rPr>
          <w:rStyle w:val="CodingLanguage"/>
        </w:rPr>
        <w:t>kubectl get nodes</w:t>
      </w:r>
    </w:p>
    <w:p w14:paraId="54973177" w14:textId="77777777" w:rsidR="00076402" w:rsidRDefault="00076402" w:rsidP="00076402">
      <w:pPr>
        <w:pStyle w:val="Heading3"/>
      </w:pPr>
      <w:r w:rsidRPr="00435426">
        <w:t>Using NFS VM for post-deployment verification</w:t>
      </w:r>
    </w:p>
    <w:p w14:paraId="47518E34" w14:textId="77777777" w:rsidR="00076402" w:rsidRDefault="00076402" w:rsidP="00076402">
      <w:pPr>
        <w:pStyle w:val="BodyTextMetricHPELight10pt"/>
      </w:pPr>
      <w:r w:rsidRPr="00435426">
        <w:t xml:space="preserve">In this example, it is assumed that the relevant variables are configured as </w:t>
      </w:r>
      <w:r>
        <w:t xml:space="preserve">shown in </w:t>
      </w:r>
      <w:r w:rsidRPr="009534F0">
        <w:fldChar w:fldCharType="begin"/>
      </w:r>
      <w:r w:rsidRPr="00934707">
        <w:instrText xml:space="preserve"> REF _Ref523939017 \h </w:instrText>
      </w:r>
      <w:r>
        <w:instrText xml:space="preserve"> \* MERGEFORMAT </w:instrText>
      </w:r>
      <w:r w:rsidRPr="009534F0">
        <w:fldChar w:fldCharType="separate"/>
      </w:r>
      <w:r w:rsidR="0099354B" w:rsidRPr="0099354B">
        <w:t>Table 16</w:t>
      </w:r>
      <w:r w:rsidRPr="009534F0">
        <w:fldChar w:fldCharType="end"/>
      </w:r>
      <w:r>
        <w:t>.</w:t>
      </w:r>
    </w:p>
    <w:p w14:paraId="1EC930EB" w14:textId="06F00D1F" w:rsidR="00076402" w:rsidRDefault="00076402" w:rsidP="00076402">
      <w:pPr>
        <w:pStyle w:val="MISCTableCaptionHeader8pt"/>
      </w:pPr>
      <w:bookmarkStart w:id="245" w:name="_Ref523939017"/>
      <w:r w:rsidRPr="00520D3C">
        <w:rPr>
          <w:rStyle w:val="MISCTableCaptionHeaderBold8pt"/>
        </w:rPr>
        <w:t xml:space="preserve">Table </w:t>
      </w:r>
      <w:r w:rsidRPr="00520D3C">
        <w:rPr>
          <w:rStyle w:val="MISCTableCaptionHeaderBold8pt"/>
        </w:rPr>
        <w:fldChar w:fldCharType="begin"/>
      </w:r>
      <w:r w:rsidRPr="00520D3C">
        <w:rPr>
          <w:rStyle w:val="MISCTableCaptionHeaderBold8pt"/>
        </w:rPr>
        <w:instrText xml:space="preserve"> SEQ Table \* ARABIC </w:instrText>
      </w:r>
      <w:r w:rsidRPr="00520D3C">
        <w:rPr>
          <w:rStyle w:val="MISCTableCaptionHeaderBold8pt"/>
        </w:rPr>
        <w:fldChar w:fldCharType="separate"/>
      </w:r>
      <w:r w:rsidR="0099354B">
        <w:rPr>
          <w:rStyle w:val="MISCTableCaptionHeaderBold8pt"/>
          <w:noProof/>
        </w:rPr>
        <w:t>16</w:t>
      </w:r>
      <w:r w:rsidRPr="00520D3C">
        <w:rPr>
          <w:rStyle w:val="MISCTableCaptionHeaderBold8pt"/>
        </w:rPr>
        <w:fldChar w:fldCharType="end"/>
      </w:r>
      <w:bookmarkEnd w:id="245"/>
      <w:r w:rsidRPr="00520D3C">
        <w:rPr>
          <w:rStyle w:val="MISCTableCaptionHeaderBold8pt"/>
        </w:rPr>
        <w:t>.</w:t>
      </w:r>
      <w:r>
        <w:t xml:space="preserve"> </w:t>
      </w:r>
      <w:r w:rsidR="006927E5">
        <w:t>NFS provisioner c</w:t>
      </w:r>
      <w:r w:rsidRPr="00934707">
        <w:t>onfiguration values</w:t>
      </w:r>
    </w:p>
    <w:tbl>
      <w:tblPr>
        <w:tblStyle w:val="TableGrid"/>
        <w:tblW w:w="576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880"/>
        <w:gridCol w:w="2880"/>
      </w:tblGrid>
      <w:tr w:rsidR="00076402" w14:paraId="22116EB1" w14:textId="77777777" w:rsidTr="00F843F5">
        <w:trPr>
          <w:cantSplit/>
        </w:trPr>
        <w:tc>
          <w:tcPr>
            <w:tcW w:w="2880" w:type="dxa"/>
            <w:tcBorders>
              <w:top w:val="nil"/>
              <w:bottom w:val="single" w:sz="36" w:space="0" w:color="00B388"/>
            </w:tcBorders>
          </w:tcPr>
          <w:p w14:paraId="27665A8D" w14:textId="77777777" w:rsidR="00076402" w:rsidRDefault="00076402" w:rsidP="00F843F5">
            <w:pPr>
              <w:pStyle w:val="TableSubhead8pt"/>
            </w:pPr>
            <w:r>
              <w:t>Variable</w:t>
            </w:r>
          </w:p>
        </w:tc>
        <w:tc>
          <w:tcPr>
            <w:tcW w:w="2880" w:type="dxa"/>
            <w:tcBorders>
              <w:top w:val="nil"/>
              <w:bottom w:val="single" w:sz="36" w:space="0" w:color="00B388"/>
            </w:tcBorders>
          </w:tcPr>
          <w:p w14:paraId="1CAC8906" w14:textId="77777777" w:rsidR="00076402" w:rsidRDefault="00076402" w:rsidP="00F843F5">
            <w:pPr>
              <w:pStyle w:val="TableSubhead8pt"/>
            </w:pPr>
            <w:r w:rsidRPr="00435426">
              <w:t>Value</w:t>
            </w:r>
          </w:p>
        </w:tc>
      </w:tr>
      <w:tr w:rsidR="00076402" w14:paraId="38BA6046" w14:textId="77777777" w:rsidTr="00F843F5">
        <w:trPr>
          <w:cantSplit/>
        </w:trPr>
        <w:tc>
          <w:tcPr>
            <w:tcW w:w="2880" w:type="dxa"/>
          </w:tcPr>
          <w:p w14:paraId="11D04908" w14:textId="489E78F0" w:rsidR="00076402" w:rsidRDefault="005F7101" w:rsidP="00F843F5">
            <w:pPr>
              <w:pStyle w:val="TableBody8pt"/>
            </w:pPr>
            <w:r w:rsidRPr="005F7101">
              <w:t>nfs_provisioner_namespace</w:t>
            </w:r>
          </w:p>
        </w:tc>
        <w:tc>
          <w:tcPr>
            <w:tcW w:w="2880" w:type="dxa"/>
          </w:tcPr>
          <w:p w14:paraId="7E8E6B61" w14:textId="5D353281" w:rsidR="00076402" w:rsidRDefault="005F7101" w:rsidP="00F843F5">
            <w:pPr>
              <w:pStyle w:val="TableBody8pt"/>
            </w:pPr>
            <w:r w:rsidRPr="005F7101">
              <w:rPr>
                <w:rStyle w:val="CodingLanguage"/>
              </w:rPr>
              <w:t>nfsstorage</w:t>
            </w:r>
          </w:p>
        </w:tc>
      </w:tr>
      <w:tr w:rsidR="005F7101" w14:paraId="385AA8E2" w14:textId="77777777" w:rsidTr="00F843F5">
        <w:trPr>
          <w:cantSplit/>
        </w:trPr>
        <w:tc>
          <w:tcPr>
            <w:tcW w:w="2880" w:type="dxa"/>
          </w:tcPr>
          <w:p w14:paraId="567743F3" w14:textId="5715719F" w:rsidR="005F7101" w:rsidRPr="00435426" w:rsidRDefault="005F7101" w:rsidP="00F843F5">
            <w:pPr>
              <w:pStyle w:val="TableBody8pt"/>
            </w:pPr>
            <w:r w:rsidRPr="00435426">
              <w:t>nfs_provisioner_role</w:t>
            </w:r>
          </w:p>
        </w:tc>
        <w:tc>
          <w:tcPr>
            <w:tcW w:w="2880" w:type="dxa"/>
          </w:tcPr>
          <w:p w14:paraId="387695B9" w14:textId="5338C803" w:rsidR="005F7101" w:rsidRPr="00435426" w:rsidRDefault="005F7101" w:rsidP="00F843F5">
            <w:pPr>
              <w:pStyle w:val="TableBody8pt"/>
              <w:rPr>
                <w:rStyle w:val="CodingLanguage"/>
              </w:rPr>
            </w:pPr>
            <w:r w:rsidRPr="00435426">
              <w:rPr>
                <w:rStyle w:val="CodingLanguage"/>
              </w:rPr>
              <w:t>nfs-provisioner-runner</w:t>
            </w:r>
            <w:r w:rsidR="00761D8C">
              <w:rPr>
                <w:rStyle w:val="CodingLanguage"/>
              </w:rPr>
              <w:t>-vm</w:t>
            </w:r>
          </w:p>
        </w:tc>
      </w:tr>
      <w:tr w:rsidR="005F7101" w14:paraId="53B47F08" w14:textId="77777777" w:rsidTr="00F843F5">
        <w:trPr>
          <w:cantSplit/>
        </w:trPr>
        <w:tc>
          <w:tcPr>
            <w:tcW w:w="2880" w:type="dxa"/>
          </w:tcPr>
          <w:p w14:paraId="714F3C90" w14:textId="1BD38714" w:rsidR="005F7101" w:rsidRPr="00435426" w:rsidRDefault="005F7101" w:rsidP="00F843F5">
            <w:pPr>
              <w:pStyle w:val="TableBody8pt"/>
            </w:pPr>
            <w:r w:rsidRPr="005F7101">
              <w:t>nfs_provisioner_serviceaccount</w:t>
            </w:r>
          </w:p>
        </w:tc>
        <w:tc>
          <w:tcPr>
            <w:tcW w:w="2880" w:type="dxa"/>
          </w:tcPr>
          <w:p w14:paraId="07D3641E" w14:textId="5366B24A" w:rsidR="005F7101" w:rsidRPr="00435426" w:rsidRDefault="005F7101" w:rsidP="00F843F5">
            <w:pPr>
              <w:pStyle w:val="TableBody8pt"/>
              <w:rPr>
                <w:rStyle w:val="CodingLanguage"/>
              </w:rPr>
            </w:pPr>
            <w:r w:rsidRPr="005F7101">
              <w:rPr>
                <w:rStyle w:val="CodingLanguage"/>
              </w:rPr>
              <w:t>nfs-provisioner</w:t>
            </w:r>
          </w:p>
        </w:tc>
      </w:tr>
      <w:tr w:rsidR="00076402" w14:paraId="699B3B7C" w14:textId="77777777" w:rsidTr="00F843F5">
        <w:trPr>
          <w:cantSplit/>
        </w:trPr>
        <w:tc>
          <w:tcPr>
            <w:tcW w:w="2880" w:type="dxa"/>
          </w:tcPr>
          <w:p w14:paraId="610C36F8" w14:textId="77777777" w:rsidR="00076402" w:rsidRDefault="00076402" w:rsidP="00F843F5">
            <w:pPr>
              <w:pStyle w:val="TableBody8pt"/>
            </w:pPr>
            <w:r w:rsidRPr="00435426">
              <w:t>nfs_provisioner_name</w:t>
            </w:r>
          </w:p>
        </w:tc>
        <w:tc>
          <w:tcPr>
            <w:tcW w:w="2880" w:type="dxa"/>
          </w:tcPr>
          <w:p w14:paraId="2CA5A442" w14:textId="445E0EEE" w:rsidR="00076402" w:rsidRDefault="00076402" w:rsidP="00F843F5">
            <w:pPr>
              <w:pStyle w:val="TableBody8pt"/>
            </w:pPr>
            <w:r w:rsidRPr="00435426">
              <w:rPr>
                <w:rStyle w:val="CodingLanguage"/>
              </w:rPr>
              <w:t>hpe.com/nfs</w:t>
            </w:r>
            <w:r w:rsidR="00761D8C">
              <w:rPr>
                <w:rStyle w:val="CodingLanguage"/>
              </w:rPr>
              <w:t>-vm</w:t>
            </w:r>
            <w:r>
              <w:t xml:space="preserve"> </w:t>
            </w:r>
          </w:p>
        </w:tc>
      </w:tr>
      <w:tr w:rsidR="00076402" w14:paraId="228EC043" w14:textId="77777777" w:rsidTr="00F843F5">
        <w:trPr>
          <w:cantSplit/>
        </w:trPr>
        <w:tc>
          <w:tcPr>
            <w:tcW w:w="2880" w:type="dxa"/>
          </w:tcPr>
          <w:p w14:paraId="0345F724" w14:textId="77777777" w:rsidR="00076402" w:rsidRDefault="00076402" w:rsidP="00F843F5">
            <w:pPr>
              <w:pStyle w:val="TableBody8pt"/>
            </w:pPr>
            <w:r w:rsidRPr="00435426">
              <w:t>nfs_provisioner_storage_class_name</w:t>
            </w:r>
          </w:p>
        </w:tc>
        <w:tc>
          <w:tcPr>
            <w:tcW w:w="2880" w:type="dxa"/>
          </w:tcPr>
          <w:p w14:paraId="2E26D38E" w14:textId="477A1B3F" w:rsidR="00076402" w:rsidRDefault="00761D8C" w:rsidP="00761D8C">
            <w:pPr>
              <w:pStyle w:val="TableBody8pt"/>
            </w:pPr>
            <w:r>
              <w:rPr>
                <w:rStyle w:val="CodingLanguage"/>
              </w:rPr>
              <w:t>n</w:t>
            </w:r>
            <w:r w:rsidR="00076402" w:rsidRPr="00435426">
              <w:rPr>
                <w:rStyle w:val="CodingLanguage"/>
              </w:rPr>
              <w:t>fs</w:t>
            </w:r>
            <w:r>
              <w:t>-vm</w:t>
            </w:r>
          </w:p>
        </w:tc>
      </w:tr>
      <w:tr w:rsidR="00076402" w14:paraId="34562410" w14:textId="77777777" w:rsidTr="00F843F5">
        <w:trPr>
          <w:cantSplit/>
        </w:trPr>
        <w:tc>
          <w:tcPr>
            <w:tcW w:w="2880" w:type="dxa"/>
          </w:tcPr>
          <w:p w14:paraId="5972945E" w14:textId="77777777" w:rsidR="00076402" w:rsidRDefault="00076402" w:rsidP="00F843F5">
            <w:pPr>
              <w:pStyle w:val="TableBody8pt"/>
            </w:pPr>
            <w:r w:rsidRPr="00435426">
              <w:t>nfs_provisioner_server_ip</w:t>
            </w:r>
          </w:p>
        </w:tc>
        <w:tc>
          <w:tcPr>
            <w:tcW w:w="2880" w:type="dxa"/>
          </w:tcPr>
          <w:p w14:paraId="1BB2C5AC" w14:textId="77777777" w:rsidR="00076402" w:rsidRPr="00520D3C" w:rsidRDefault="00076402" w:rsidP="00F843F5">
            <w:pPr>
              <w:pStyle w:val="TableBody8pt"/>
              <w:rPr>
                <w:rStyle w:val="CodingLanguage"/>
              </w:rPr>
            </w:pPr>
            <w:r w:rsidRPr="00520D3C">
              <w:rPr>
                <w:rStyle w:val="CodingLanguage"/>
              </w:rPr>
              <w:t>hpe-nfs.cloudra.local</w:t>
            </w:r>
          </w:p>
        </w:tc>
      </w:tr>
      <w:tr w:rsidR="00076402" w14:paraId="760A9654" w14:textId="77777777" w:rsidTr="00F843F5">
        <w:trPr>
          <w:cantSplit/>
        </w:trPr>
        <w:tc>
          <w:tcPr>
            <w:tcW w:w="2880" w:type="dxa"/>
          </w:tcPr>
          <w:p w14:paraId="67B245B6" w14:textId="77777777" w:rsidR="00076402" w:rsidRDefault="00076402" w:rsidP="00F843F5">
            <w:pPr>
              <w:pStyle w:val="TableBody8pt"/>
            </w:pPr>
            <w:r w:rsidRPr="00435426">
              <w:t>nfs_provisioner_server_share</w:t>
            </w:r>
          </w:p>
        </w:tc>
        <w:tc>
          <w:tcPr>
            <w:tcW w:w="2880" w:type="dxa"/>
          </w:tcPr>
          <w:p w14:paraId="3D295765" w14:textId="77777777" w:rsidR="00076402" w:rsidRPr="00520D3C" w:rsidRDefault="00076402" w:rsidP="00F843F5">
            <w:pPr>
              <w:pStyle w:val="TableBody8pt"/>
              <w:rPr>
                <w:rStyle w:val="CodingLanguage"/>
              </w:rPr>
            </w:pPr>
            <w:r w:rsidRPr="00520D3C">
              <w:rPr>
                <w:rStyle w:val="CodingLanguage"/>
              </w:rPr>
              <w:t>/k8s</w:t>
            </w:r>
          </w:p>
        </w:tc>
      </w:tr>
      <w:tr w:rsidR="00761D8C" w14:paraId="263A8307" w14:textId="77777777" w:rsidTr="00F843F5">
        <w:trPr>
          <w:cantSplit/>
        </w:trPr>
        <w:tc>
          <w:tcPr>
            <w:tcW w:w="2880" w:type="dxa"/>
          </w:tcPr>
          <w:p w14:paraId="36DAB97A" w14:textId="62ED726F" w:rsidR="00761D8C" w:rsidRPr="00435426" w:rsidRDefault="00761D8C" w:rsidP="00F843F5">
            <w:pPr>
              <w:pStyle w:val="TableBody8pt"/>
            </w:pPr>
            <w:r w:rsidRPr="00761D8C">
              <w:t>nfs_mount_options</w:t>
            </w:r>
          </w:p>
        </w:tc>
        <w:tc>
          <w:tcPr>
            <w:tcW w:w="2880" w:type="dxa"/>
          </w:tcPr>
          <w:p w14:paraId="000A4D0C" w14:textId="20761379" w:rsidR="00761D8C" w:rsidRPr="00520D3C" w:rsidRDefault="00761D8C" w:rsidP="00F843F5">
            <w:pPr>
              <w:pStyle w:val="TableBody8pt"/>
              <w:rPr>
                <w:rStyle w:val="CodingLanguage"/>
              </w:rPr>
            </w:pPr>
            <w:r w:rsidRPr="00761D8C">
              <w:rPr>
                <w:rStyle w:val="CodingLanguage"/>
              </w:rPr>
              <w:t>'rw,sync,actimeo=0'</w:t>
            </w:r>
          </w:p>
        </w:tc>
      </w:tr>
    </w:tbl>
    <w:p w14:paraId="51523038" w14:textId="77777777" w:rsidR="00761D8C" w:rsidRDefault="00761D8C" w:rsidP="00076402">
      <w:pPr>
        <w:pStyle w:val="BodyTextMetricHPELight10pt"/>
      </w:pPr>
    </w:p>
    <w:p w14:paraId="2816508E" w14:textId="1B80F9AF" w:rsidR="00076402" w:rsidRDefault="00761D8C" w:rsidP="00076402">
      <w:pPr>
        <w:pStyle w:val="BodyTextMetricHPELight10pt"/>
      </w:pPr>
      <w:r w:rsidRPr="00761D8C">
        <w:t xml:space="preserve">In this instance, the variable </w:t>
      </w:r>
      <w:r w:rsidRPr="00761D8C">
        <w:rPr>
          <w:rStyle w:val="CodingLanguage"/>
        </w:rPr>
        <w:t>nfs_external_server</w:t>
      </w:r>
      <w:r w:rsidRPr="00761D8C">
        <w:t xml:space="preserve"> is commented out, resulting in the NFS VM being used, </w:t>
      </w:r>
      <w:r>
        <w:t>rather than any external server</w:t>
      </w:r>
      <w:r w:rsidR="00076402" w:rsidRPr="001D4886">
        <w:t>.</w:t>
      </w:r>
    </w:p>
    <w:p w14:paraId="6D9E9041" w14:textId="77777777" w:rsidR="00761D8C" w:rsidRDefault="00761D8C" w:rsidP="00761D8C">
      <w:pPr>
        <w:pStyle w:val="MISCNote-Ruleabove"/>
      </w:pPr>
      <w:r>
        <w:t>Note</w:t>
      </w:r>
    </w:p>
    <w:p w14:paraId="7710F4F0" w14:textId="09D1D12C" w:rsidR="00761D8C" w:rsidRDefault="00761D8C" w:rsidP="00761D8C">
      <w:pPr>
        <w:pStyle w:val="MISCNote-Rulebelow"/>
      </w:pPr>
      <w:r w:rsidRPr="00761D8C">
        <w:t xml:space="preserve">When using an external NFS server such as the one hosted by 3PAR, you need to create the file shares manually as shown in the previous section. If you are using the NFS VM, the file share is created automatically when running </w:t>
      </w:r>
      <w:r w:rsidRPr="00761D8C">
        <w:rPr>
          <w:rStyle w:val="CodingLanguage"/>
        </w:rPr>
        <w:t>site.yml</w:t>
      </w:r>
      <w:r w:rsidRPr="00761D8C">
        <w:t xml:space="preserve"> by the playbook </w:t>
      </w:r>
      <w:r w:rsidRPr="00761D8C">
        <w:rPr>
          <w:rStyle w:val="CodingLanguage"/>
        </w:rPr>
        <w:t>playbooks/install_nfs_server.yml</w:t>
      </w:r>
      <w:r w:rsidRPr="00761D8C">
        <w:t xml:space="preserve">. If you wish to change the file share after initial deployment, you must update the variable </w:t>
      </w:r>
      <w:r w:rsidRPr="00761D8C">
        <w:rPr>
          <w:rStyle w:val="CodingLanguage"/>
        </w:rPr>
        <w:t>nfs_provisioner_server_share</w:t>
      </w:r>
      <w:r w:rsidRPr="00761D8C">
        <w:t xml:space="preserve"> and then re-run the playbook </w:t>
      </w:r>
      <w:r w:rsidRPr="00761D8C">
        <w:rPr>
          <w:rStyle w:val="CodingLanguage"/>
        </w:rPr>
        <w:t>playbooks/install_nfs_server.yml</w:t>
      </w:r>
      <w:r w:rsidRPr="00761D8C">
        <w:t>.</w:t>
      </w:r>
    </w:p>
    <w:p w14:paraId="52D95130" w14:textId="77777777" w:rsidR="005A3FAB" w:rsidRDefault="005A3FAB" w:rsidP="005A3FAB">
      <w:pPr>
        <w:pStyle w:val="Heading3"/>
      </w:pPr>
      <w:r w:rsidRPr="00435426">
        <w:t>Running the playbook</w:t>
      </w:r>
    </w:p>
    <w:p w14:paraId="760C6D56" w14:textId="77777777" w:rsidR="005A3FAB" w:rsidRDefault="005A3FAB" w:rsidP="005F7101">
      <w:pPr>
        <w:pStyle w:val="BodyTextMetricHPELight10pt"/>
      </w:pPr>
      <w:r w:rsidRPr="00435426">
        <w:t>Once the prerequisites are satisfied, run the appropriat</w:t>
      </w:r>
      <w:r>
        <w:t>e playbook on your Ansible node.</w:t>
      </w:r>
    </w:p>
    <w:p w14:paraId="5910A6C3" w14:textId="6EDA7F8C" w:rsidR="00761D8C" w:rsidRPr="00520D3C" w:rsidRDefault="005A3FAB" w:rsidP="005A3FAB">
      <w:pPr>
        <w:pStyle w:val="BodyTextLastMetricHPELight10pt"/>
        <w:rPr>
          <w:rStyle w:val="CodingLanguage"/>
        </w:rPr>
      </w:pPr>
      <w:r w:rsidRPr="00520D3C">
        <w:rPr>
          <w:rStyle w:val="CodingLanguage"/>
        </w:rPr>
        <w:t># cd Docker-</w:t>
      </w:r>
      <w:r w:rsidR="00B0382D">
        <w:rPr>
          <w:rStyle w:val="CodingLanguage"/>
        </w:rPr>
        <w:t>Synergy</w:t>
      </w:r>
      <w:r w:rsidRPr="00520D3C">
        <w:rPr>
          <w:rStyle w:val="CodingLanguage"/>
        </w:rPr>
        <w:br/>
        <w:t xml:space="preserve"># ansible-playbook -i </w:t>
      </w:r>
      <w:r w:rsidR="007230C9">
        <w:rPr>
          <w:rStyle w:val="CodingLanguage"/>
        </w:rPr>
        <w:t>hosts</w:t>
      </w:r>
      <w:r w:rsidRPr="00520D3C">
        <w:rPr>
          <w:rStyle w:val="CodingLanguage"/>
        </w:rPr>
        <w:t xml:space="preserve"> playbooks/nfs-provisioner.yml --vault-password-file .vault_pass</w:t>
      </w:r>
    </w:p>
    <w:p w14:paraId="4F5C0F9A" w14:textId="77777777" w:rsidR="00761D8C" w:rsidRDefault="00761D8C" w:rsidP="005F7101">
      <w:pPr>
        <w:pStyle w:val="BodyTextMetricHPELight10pt"/>
      </w:pPr>
    </w:p>
    <w:p w14:paraId="19CF5699" w14:textId="0B33FA1D" w:rsidR="00761D8C" w:rsidRDefault="00761D8C" w:rsidP="005F7101">
      <w:pPr>
        <w:pStyle w:val="BodyTextMetricHPELight10pt"/>
      </w:pPr>
      <w:r w:rsidRPr="00761D8C">
        <w:lastRenderedPageBreak/>
        <w:t xml:space="preserve">Running the command kubectl get sc will show the storage class named </w:t>
      </w:r>
      <w:r w:rsidRPr="00761D8C">
        <w:rPr>
          <w:rStyle w:val="CodingLanguage"/>
        </w:rPr>
        <w:t>nfs-vm</w:t>
      </w:r>
      <w:r w:rsidRPr="00761D8C">
        <w:t>:</w:t>
      </w:r>
    </w:p>
    <w:p w14:paraId="640EEE91" w14:textId="483CC9BB" w:rsidR="00761D8C" w:rsidRPr="00761D8C" w:rsidRDefault="00761D8C" w:rsidP="00761D8C">
      <w:pPr>
        <w:pStyle w:val="BodyTextMetricHPELight10pt"/>
        <w:rPr>
          <w:rStyle w:val="CodingLanguage"/>
        </w:rPr>
      </w:pPr>
      <w:r w:rsidRPr="00761D8C">
        <w:rPr>
          <w:rStyle w:val="CodingLanguage"/>
        </w:rPr>
        <w:t># kubectl get sc</w:t>
      </w:r>
      <w:r w:rsidRPr="00761D8C">
        <w:rPr>
          <w:rStyle w:val="CodingLanguage"/>
        </w:rPr>
        <w:br/>
      </w:r>
      <w:r w:rsidRPr="00761D8C">
        <w:rPr>
          <w:rStyle w:val="CodingLanguage"/>
        </w:rPr>
        <w:br/>
        <w:t>NAME      PROVISIONER   AGE</w:t>
      </w:r>
      <w:r w:rsidRPr="00761D8C">
        <w:rPr>
          <w:rStyle w:val="CodingLanguage"/>
        </w:rPr>
        <w:br/>
        <w:t>nfs-vm     hpe.com/nfs-vm     5m</w:t>
      </w:r>
    </w:p>
    <w:p w14:paraId="2BE32E2F" w14:textId="74A2DCDF" w:rsidR="00761D8C" w:rsidRDefault="00761D8C" w:rsidP="005F7101">
      <w:pPr>
        <w:pStyle w:val="BodyTextMetricHPELight10pt"/>
      </w:pPr>
      <w:r w:rsidRPr="00761D8C">
        <w:t>The playbook has a built-in test to validate the provisioining. A pod is deployed to write some test content:</w:t>
      </w:r>
    </w:p>
    <w:p w14:paraId="6B2F98C9" w14:textId="77777777" w:rsidR="00761D8C" w:rsidRDefault="00761D8C" w:rsidP="00761D8C">
      <w:pPr>
        <w:pStyle w:val="BodyTextMetricHPELight10pt"/>
      </w:pPr>
      <w:r w:rsidRPr="00761D8C">
        <w:t>The playbook has a built-in test to validate the provisioining. A pod is deployed to write some test content:</w:t>
      </w:r>
    </w:p>
    <w:p w14:paraId="1C054D43" w14:textId="77777777" w:rsidR="00761D8C" w:rsidRDefault="00761D8C" w:rsidP="00761D8C">
      <w:pPr>
        <w:pStyle w:val="BodyTextMetricHPELight10pt"/>
      </w:pPr>
      <w:r w:rsidRPr="00761D8C">
        <w:rPr>
          <w:rStyle w:val="CodingLanguage"/>
        </w:rPr>
        <w:t>templates/nfs-provisioner/nfs-provisioner-writer-pod.yml.j2</w:t>
      </w:r>
      <w:r>
        <w:br/>
      </w:r>
      <w:r>
        <w:br/>
      </w:r>
      <w:r w:rsidRPr="00761D8C">
        <w:rPr>
          <w:rStyle w:val="CodingLanguage"/>
        </w:rPr>
        <w:t>kind: Pod</w:t>
      </w:r>
      <w:r w:rsidRPr="00761D8C">
        <w:rPr>
          <w:rStyle w:val="CodingLanguage"/>
        </w:rPr>
        <w:br/>
        <w:t>apiVersion: v1</w:t>
      </w:r>
      <w:r w:rsidRPr="00761D8C">
        <w:rPr>
          <w:rStyle w:val="CodingLanguage"/>
        </w:rPr>
        <w:br/>
        <w:t>metadata:</w:t>
      </w:r>
      <w:r w:rsidRPr="00761D8C">
        <w:rPr>
          <w:rStyle w:val="CodingLanguage"/>
        </w:rPr>
        <w:br/>
        <w:t xml:space="preserve">  name: writer-pod</w:t>
      </w:r>
      <w:r w:rsidRPr="00761D8C">
        <w:rPr>
          <w:rStyle w:val="CodingLanguage"/>
        </w:rPr>
        <w:br/>
        <w:t>spec:</w:t>
      </w:r>
      <w:r w:rsidRPr="00761D8C">
        <w:rPr>
          <w:rStyle w:val="CodingLanguage"/>
        </w:rPr>
        <w:br/>
        <w:t xml:space="preserve">  containers:</w:t>
      </w:r>
      <w:r w:rsidRPr="00761D8C">
        <w:rPr>
          <w:rStyle w:val="CodingLanguage"/>
        </w:rPr>
        <w:br/>
        <w:t xml:space="preserve">  - name: writer-pod</w:t>
      </w:r>
      <w:r w:rsidRPr="00761D8C">
        <w:rPr>
          <w:rStyle w:val="CodingLanguage"/>
        </w:rPr>
        <w:br/>
        <w:t xml:space="preserve">    image: gcr.io/google_containers/busybox:1.24</w:t>
      </w:r>
      <w:r w:rsidRPr="00761D8C">
        <w:rPr>
          <w:rStyle w:val="CodingLanguage"/>
        </w:rPr>
        <w:br/>
        <w:t xml:space="preserve">    command:</w:t>
      </w:r>
      <w:r w:rsidRPr="00761D8C">
        <w:rPr>
          <w:rStyle w:val="CodingLanguage"/>
        </w:rPr>
        <w:br/>
        <w:t xml:space="preserve">      - "/bin/sh"</w:t>
      </w:r>
      <w:r w:rsidRPr="00761D8C">
        <w:rPr>
          <w:rStyle w:val="CodingLanguage"/>
        </w:rPr>
        <w:br/>
        <w:t xml:space="preserve">    args:</w:t>
      </w:r>
      <w:r w:rsidRPr="00761D8C">
        <w:rPr>
          <w:rStyle w:val="CodingLanguage"/>
        </w:rPr>
        <w:br/>
        <w:t xml:space="preserve">      - "-c"</w:t>
      </w:r>
      <w:r w:rsidRPr="00761D8C">
        <w:rPr>
          <w:rStyle w:val="CodingLanguage"/>
        </w:rPr>
        <w:br/>
        <w:t xml:space="preserve">      - "echo '{{ TestMessage }}' &gt;/mnt/bar.txt &amp;&amp; while [ 1 ] ; do sleep 2 ; done "</w:t>
      </w:r>
      <w:r w:rsidRPr="00761D8C">
        <w:rPr>
          <w:rStyle w:val="CodingLanguage"/>
        </w:rPr>
        <w:br/>
        <w:t xml:space="preserve">    volumeMounts:</w:t>
      </w:r>
      <w:r w:rsidRPr="00761D8C">
        <w:rPr>
          <w:rStyle w:val="CodingLanguage"/>
        </w:rPr>
        <w:br/>
        <w:t xml:space="preserve">      - name: nfs-pvc</w:t>
      </w:r>
      <w:r w:rsidRPr="00761D8C">
        <w:rPr>
          <w:rStyle w:val="CodingLanguage"/>
        </w:rPr>
        <w:br/>
        <w:t xml:space="preserve">        mountPath: "/mnt"</w:t>
      </w:r>
      <w:r w:rsidRPr="00761D8C">
        <w:rPr>
          <w:rStyle w:val="CodingLanguage"/>
        </w:rPr>
        <w:br/>
        <w:t xml:space="preserve">  restartPolicy: "Never"</w:t>
      </w:r>
      <w:r w:rsidRPr="00761D8C">
        <w:rPr>
          <w:rStyle w:val="CodingLanguage"/>
        </w:rPr>
        <w:br/>
        <w:t xml:space="preserve">  volumes:</w:t>
      </w:r>
      <w:r w:rsidRPr="00761D8C">
        <w:rPr>
          <w:rStyle w:val="CodingLanguage"/>
        </w:rPr>
        <w:br/>
        <w:t xml:space="preserve">    - name: nfs-pvc</w:t>
      </w:r>
      <w:r w:rsidRPr="00761D8C">
        <w:rPr>
          <w:rStyle w:val="CodingLanguage"/>
        </w:rPr>
        <w:br/>
        <w:t xml:space="preserve">      persistentVolumeClaim:</w:t>
      </w:r>
      <w:r w:rsidRPr="00761D8C">
        <w:rPr>
          <w:rStyle w:val="CodingLanguage"/>
        </w:rPr>
        <w:br/>
        <w:t xml:space="preserve">        claimName: test-claim</w:t>
      </w:r>
    </w:p>
    <w:p w14:paraId="1271B41F" w14:textId="77777777" w:rsidR="00761D8C" w:rsidRDefault="00761D8C" w:rsidP="00761D8C">
      <w:pPr>
        <w:pStyle w:val="BodyTextMetricHPELight10pt"/>
      </w:pPr>
      <w:r w:rsidRPr="00761D8C">
        <w:t>This pod is then deleted, and a new pod is deployed to check that the test content has been persisted after the writer pod went away.</w:t>
      </w:r>
    </w:p>
    <w:p w14:paraId="2F17C641" w14:textId="77777777" w:rsidR="00761D8C" w:rsidRPr="00761D8C" w:rsidRDefault="00761D8C" w:rsidP="00761D8C">
      <w:pPr>
        <w:pStyle w:val="BodyTextMetricHPELight10pt"/>
        <w:rPr>
          <w:rStyle w:val="CodingLanguage"/>
        </w:rPr>
      </w:pPr>
      <w:r w:rsidRPr="00761D8C">
        <w:rPr>
          <w:rStyle w:val="CodingLanguage"/>
        </w:rPr>
        <w:t>templates/nfs-provisioner/nfs-provisioner-reader-pod.yml.j2</w:t>
      </w:r>
    </w:p>
    <w:p w14:paraId="3E1D7FE8" w14:textId="77777777" w:rsidR="00761D8C" w:rsidRPr="00761D8C" w:rsidRDefault="00761D8C" w:rsidP="00761D8C">
      <w:pPr>
        <w:pStyle w:val="BodyTextMetricHPELight10pt"/>
        <w:rPr>
          <w:rStyle w:val="CodingLanguage"/>
        </w:rPr>
      </w:pPr>
      <w:r w:rsidRPr="00761D8C">
        <w:rPr>
          <w:rStyle w:val="CodingLanguage"/>
        </w:rPr>
        <w:t>kind: Pod</w:t>
      </w:r>
      <w:r w:rsidRPr="00761D8C">
        <w:rPr>
          <w:rStyle w:val="CodingLanguage"/>
        </w:rPr>
        <w:br/>
        <w:t>apiVersion: v1</w:t>
      </w:r>
      <w:r w:rsidRPr="00761D8C">
        <w:rPr>
          <w:rStyle w:val="CodingLanguage"/>
        </w:rPr>
        <w:br/>
        <w:t>metadata:</w:t>
      </w:r>
      <w:r w:rsidRPr="00761D8C">
        <w:rPr>
          <w:rStyle w:val="CodingLanguage"/>
        </w:rPr>
        <w:br/>
        <w:t xml:space="preserve">  name: reader-pod</w:t>
      </w:r>
      <w:r w:rsidRPr="00761D8C">
        <w:rPr>
          <w:rStyle w:val="CodingLanguage"/>
        </w:rPr>
        <w:br/>
        <w:t>spec:</w:t>
      </w:r>
      <w:r w:rsidRPr="00761D8C">
        <w:rPr>
          <w:rStyle w:val="CodingLanguage"/>
        </w:rPr>
        <w:br/>
        <w:t xml:space="preserve">  containers:</w:t>
      </w:r>
      <w:r w:rsidRPr="00761D8C">
        <w:rPr>
          <w:rStyle w:val="CodingLanguage"/>
        </w:rPr>
        <w:br/>
        <w:t xml:space="preserve">  - name: reader-pod</w:t>
      </w:r>
      <w:r w:rsidRPr="00761D8C">
        <w:rPr>
          <w:rStyle w:val="CodingLanguage"/>
        </w:rPr>
        <w:br/>
        <w:t xml:space="preserve">    image: gcr.io/google_containers/busybox:1.24</w:t>
      </w:r>
      <w:r w:rsidRPr="00761D8C">
        <w:rPr>
          <w:rStyle w:val="CodingLanguage"/>
        </w:rPr>
        <w:br/>
        <w:t xml:space="preserve">    command:</w:t>
      </w:r>
      <w:r w:rsidRPr="00761D8C">
        <w:rPr>
          <w:rStyle w:val="CodingLanguage"/>
        </w:rPr>
        <w:br/>
        <w:t xml:space="preserve">      - "/bin/sh"</w:t>
      </w:r>
      <w:r w:rsidRPr="00761D8C">
        <w:rPr>
          <w:rStyle w:val="CodingLanguage"/>
        </w:rPr>
        <w:br/>
        <w:t xml:space="preserve">    args:</w:t>
      </w:r>
      <w:r w:rsidRPr="00761D8C">
        <w:rPr>
          <w:rStyle w:val="CodingLanguage"/>
        </w:rPr>
        <w:br/>
        <w:t xml:space="preserve">      - "-c"</w:t>
      </w:r>
      <w:r w:rsidRPr="00761D8C">
        <w:rPr>
          <w:rStyle w:val="CodingLanguage"/>
        </w:rPr>
        <w:br/>
        <w:t xml:space="preserve">      - "cat /mnt/bar.txt  &amp;&amp; while [ 1 ] ; do sleep 1 ; done "</w:t>
      </w:r>
      <w:r w:rsidRPr="00761D8C">
        <w:rPr>
          <w:rStyle w:val="CodingLanguage"/>
        </w:rPr>
        <w:br/>
        <w:t xml:space="preserve">    volumeMounts:</w:t>
      </w:r>
      <w:r w:rsidRPr="00761D8C">
        <w:rPr>
          <w:rStyle w:val="CodingLanguage"/>
        </w:rPr>
        <w:br/>
        <w:t xml:space="preserve">      - name: nfs-pvc</w:t>
      </w:r>
      <w:r w:rsidRPr="00761D8C">
        <w:rPr>
          <w:rStyle w:val="CodingLanguage"/>
        </w:rPr>
        <w:br/>
        <w:t xml:space="preserve">        mountPath: "/mnt"</w:t>
      </w:r>
      <w:r w:rsidRPr="00761D8C">
        <w:rPr>
          <w:rStyle w:val="CodingLanguage"/>
        </w:rPr>
        <w:br/>
        <w:t xml:space="preserve">  restartPolicy: "Never"</w:t>
      </w:r>
      <w:r w:rsidRPr="00761D8C">
        <w:rPr>
          <w:rStyle w:val="CodingLanguage"/>
        </w:rPr>
        <w:br/>
      </w:r>
      <w:r w:rsidRPr="00761D8C">
        <w:rPr>
          <w:rStyle w:val="CodingLanguage"/>
        </w:rPr>
        <w:lastRenderedPageBreak/>
        <w:t xml:space="preserve">  volumes:</w:t>
      </w:r>
      <w:r w:rsidRPr="00761D8C">
        <w:rPr>
          <w:rStyle w:val="CodingLanguage"/>
        </w:rPr>
        <w:br/>
        <w:t xml:space="preserve">    - name: nfs-pvc</w:t>
      </w:r>
      <w:r w:rsidRPr="00761D8C">
        <w:rPr>
          <w:rStyle w:val="CodingLanguage"/>
        </w:rPr>
        <w:br/>
        <w:t xml:space="preserve">      persistentVolumeClaim:</w:t>
      </w:r>
      <w:r w:rsidRPr="00761D8C">
        <w:rPr>
          <w:rStyle w:val="CodingLanguage"/>
        </w:rPr>
        <w:br/>
        <w:t xml:space="preserve">        claimName: test-claim</w:t>
      </w:r>
    </w:p>
    <w:p w14:paraId="0CC0CE63" w14:textId="77777777" w:rsidR="00761D8C" w:rsidRDefault="00761D8C" w:rsidP="00761D8C">
      <w:pPr>
        <w:pStyle w:val="BodyTextMetricHPELight10pt"/>
      </w:pPr>
      <w:r w:rsidRPr="00761D8C">
        <w:t>You should see the following output if the provisioning succeeds:</w:t>
      </w:r>
    </w:p>
    <w:p w14:paraId="5BBA5D0B" w14:textId="77777777" w:rsidR="00761D8C" w:rsidRDefault="00761D8C" w:rsidP="00761D8C">
      <w:pPr>
        <w:pStyle w:val="BodyTextMetricHPELight10pt"/>
        <w:rPr>
          <w:rStyle w:val="CodingLanguage"/>
        </w:rPr>
      </w:pPr>
      <w:r w:rsidRPr="00761D8C">
        <w:rPr>
          <w:rStyle w:val="CodingLanguage"/>
        </w:rPr>
        <w:t>ok: [localhost] =&gt; {</w:t>
      </w:r>
      <w:r w:rsidRPr="00761D8C">
        <w:rPr>
          <w:rStyle w:val="CodingLanguage"/>
        </w:rPr>
        <w:br/>
        <w:t xml:space="preserve">    "msg": "Successfully tested NFS persistent storage"</w:t>
      </w:r>
      <w:r w:rsidRPr="00761D8C">
        <w:rPr>
          <w:rStyle w:val="CodingLanguage"/>
        </w:rPr>
        <w:br/>
        <w:t>}</w:t>
      </w:r>
    </w:p>
    <w:p w14:paraId="31A0103D" w14:textId="77777777" w:rsidR="00A9320A" w:rsidRDefault="00A9320A" w:rsidP="00A9320A">
      <w:pPr>
        <w:pStyle w:val="Heading2"/>
      </w:pPr>
      <w:bookmarkStart w:id="246" w:name="_Toc531698819"/>
      <w:bookmarkStart w:id="247" w:name="_Refd17e55266"/>
      <w:bookmarkStart w:id="248" w:name="_Tocd17e55266"/>
      <w:bookmarkStart w:id="249" w:name="_Toc6318942"/>
      <w:r w:rsidRPr="00A9320A">
        <w:t>Validating the NFS provisioner using WordPress and MySQL</w:t>
      </w:r>
      <w:bookmarkEnd w:id="249"/>
    </w:p>
    <w:p w14:paraId="1999DD4D" w14:textId="77777777" w:rsidR="00A9320A" w:rsidRDefault="00A9320A" w:rsidP="00A9320A">
      <w:pPr>
        <w:pStyle w:val="BodyTextMetricHPELight10pt"/>
      </w:pPr>
      <w:r>
        <w:t>A sample playbook has been provided to show how to use the NFS provioner for perstent storage for a WordPress and MySQL deployment.</w:t>
      </w:r>
    </w:p>
    <w:p w14:paraId="2CB1F3D7" w14:textId="77777777" w:rsidR="00A9320A" w:rsidRDefault="00A9320A" w:rsidP="00A9320A">
      <w:pPr>
        <w:pStyle w:val="Heading3"/>
      </w:pPr>
      <w:r w:rsidRPr="00B555EC">
        <w:t>Prerequisites</w:t>
      </w:r>
    </w:p>
    <w:p w14:paraId="6F605727" w14:textId="77777777" w:rsidR="00A9320A" w:rsidRDefault="00A9320A" w:rsidP="00A9320A">
      <w:pPr>
        <w:pStyle w:val="BulletLevel1"/>
      </w:pPr>
      <w:r w:rsidRPr="00B93C65">
        <w:t xml:space="preserve">Install the </w:t>
      </w:r>
      <w:r w:rsidRPr="001277DE">
        <w:rPr>
          <w:rStyle w:val="CodingLanguage"/>
        </w:rPr>
        <w:t>kubectl</w:t>
      </w:r>
      <w:r w:rsidRPr="00B93C65">
        <w:t xml:space="preserve"> binary on your Ansible box</w:t>
      </w:r>
    </w:p>
    <w:p w14:paraId="5DFC70F9" w14:textId="77777777" w:rsidR="00A9320A" w:rsidRDefault="00A9320A" w:rsidP="00A9320A">
      <w:pPr>
        <w:pStyle w:val="BulletLevel1"/>
      </w:pPr>
      <w:r w:rsidRPr="00B93C65">
        <w:t>Install the UCP Client bundle for the admin user</w:t>
      </w:r>
    </w:p>
    <w:p w14:paraId="3886D966" w14:textId="77777777" w:rsidR="00A9320A" w:rsidRPr="00A9320A" w:rsidRDefault="00A9320A" w:rsidP="00A9320A">
      <w:pPr>
        <w:pStyle w:val="BulletLevel1LastBeforeBodycopy"/>
        <w:rPr>
          <w:rStyle w:val="CodingLanguage"/>
          <w:rFonts w:ascii="MetricHPE Light" w:hAnsi="MetricHPE Light"/>
        </w:rPr>
      </w:pPr>
      <w:r w:rsidRPr="00B93C65">
        <w:t xml:space="preserve">Confirm that you can connect to the cluster by running a test command, for example, </w:t>
      </w:r>
      <w:r w:rsidRPr="00B93C65">
        <w:rPr>
          <w:rStyle w:val="CodingLanguage"/>
        </w:rPr>
        <w:t>kubectl get nodes</w:t>
      </w:r>
    </w:p>
    <w:p w14:paraId="284EE8D6" w14:textId="35E28B84" w:rsidR="00A9320A" w:rsidRDefault="00A9320A" w:rsidP="006927E5">
      <w:pPr>
        <w:pStyle w:val="BodyTextMetricHPELight10pt"/>
      </w:pPr>
      <w:r w:rsidRPr="00A9320A">
        <w:t xml:space="preserve">Deploy the NFS provisioner as outlined in the preceeding section. The article assumes that the NFS configuration is the same as used in that section, </w:t>
      </w:r>
      <w:r w:rsidR="006927E5">
        <w:t xml:space="preserve">as shown in </w:t>
      </w:r>
      <w:r w:rsidR="006927E5" w:rsidRPr="006927E5">
        <w:fldChar w:fldCharType="begin"/>
      </w:r>
      <w:r w:rsidR="006927E5" w:rsidRPr="006927E5">
        <w:instrText xml:space="preserve"> REF _Ref2076353 \h  \* MERGEFORMAT </w:instrText>
      </w:r>
      <w:r w:rsidR="006927E5" w:rsidRPr="006927E5">
        <w:fldChar w:fldCharType="separate"/>
      </w:r>
      <w:r w:rsidR="0099354B" w:rsidRPr="0099354B">
        <w:t>Table 17</w:t>
      </w:r>
      <w:r w:rsidR="006927E5" w:rsidRPr="006927E5">
        <w:fldChar w:fldCharType="end"/>
      </w:r>
      <w:r w:rsidRPr="00A9320A">
        <w:t>:</w:t>
      </w:r>
    </w:p>
    <w:p w14:paraId="32613C72" w14:textId="62C18F85" w:rsidR="006927E5" w:rsidRDefault="006927E5" w:rsidP="006927E5">
      <w:pPr>
        <w:pStyle w:val="MISCTableCaptionHeader8pt"/>
      </w:pPr>
      <w:bookmarkStart w:id="250" w:name="_Ref2076353"/>
      <w:r w:rsidRPr="006927E5">
        <w:rPr>
          <w:rStyle w:val="MISCTableCaptionHeaderBold8pt"/>
        </w:rPr>
        <w:t xml:space="preserve">Table </w:t>
      </w:r>
      <w:r w:rsidRPr="006927E5">
        <w:rPr>
          <w:rStyle w:val="MISCTableCaptionHeaderBold8pt"/>
        </w:rPr>
        <w:fldChar w:fldCharType="begin"/>
      </w:r>
      <w:r w:rsidRPr="006927E5">
        <w:rPr>
          <w:rStyle w:val="MISCTableCaptionHeaderBold8pt"/>
        </w:rPr>
        <w:instrText xml:space="preserve"> SEQ Table \* ARABIC </w:instrText>
      </w:r>
      <w:r w:rsidRPr="006927E5">
        <w:rPr>
          <w:rStyle w:val="MISCTableCaptionHeaderBold8pt"/>
        </w:rPr>
        <w:fldChar w:fldCharType="separate"/>
      </w:r>
      <w:r w:rsidR="0099354B">
        <w:rPr>
          <w:rStyle w:val="MISCTableCaptionHeaderBold8pt"/>
          <w:noProof/>
        </w:rPr>
        <w:t>17</w:t>
      </w:r>
      <w:r w:rsidRPr="006927E5">
        <w:rPr>
          <w:rStyle w:val="MISCTableCaptionHeaderBold8pt"/>
        </w:rPr>
        <w:fldChar w:fldCharType="end"/>
      </w:r>
      <w:bookmarkEnd w:id="250"/>
      <w:r w:rsidRPr="006927E5">
        <w:rPr>
          <w:rStyle w:val="MISCTableCaptionHeaderBold8pt"/>
        </w:rPr>
        <w:t xml:space="preserve">. </w:t>
      </w:r>
      <w:r>
        <w:t>NFS provisioner c</w:t>
      </w:r>
      <w:r w:rsidRPr="00934707">
        <w:t>onfiguration values</w:t>
      </w:r>
    </w:p>
    <w:tbl>
      <w:tblPr>
        <w:tblStyle w:val="TableGrid"/>
        <w:tblW w:w="576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880"/>
        <w:gridCol w:w="2880"/>
      </w:tblGrid>
      <w:tr w:rsidR="00A9320A" w14:paraId="7B4D227E" w14:textId="77777777" w:rsidTr="006927E5">
        <w:trPr>
          <w:cantSplit/>
        </w:trPr>
        <w:tc>
          <w:tcPr>
            <w:tcW w:w="2880" w:type="dxa"/>
            <w:tcBorders>
              <w:top w:val="nil"/>
              <w:bottom w:val="single" w:sz="36" w:space="0" w:color="00B388"/>
            </w:tcBorders>
          </w:tcPr>
          <w:p w14:paraId="1F76A2DF" w14:textId="77777777" w:rsidR="00A9320A" w:rsidRDefault="00A9320A" w:rsidP="006927E5">
            <w:pPr>
              <w:pStyle w:val="TableSubhead8pt"/>
            </w:pPr>
            <w:r>
              <w:t>Variable</w:t>
            </w:r>
          </w:p>
        </w:tc>
        <w:tc>
          <w:tcPr>
            <w:tcW w:w="2880" w:type="dxa"/>
            <w:tcBorders>
              <w:top w:val="nil"/>
              <w:bottom w:val="single" w:sz="36" w:space="0" w:color="00B388"/>
            </w:tcBorders>
          </w:tcPr>
          <w:p w14:paraId="2552F9FD" w14:textId="77777777" w:rsidR="00A9320A" w:rsidRDefault="00A9320A" w:rsidP="006927E5">
            <w:pPr>
              <w:pStyle w:val="TableSubhead8pt"/>
            </w:pPr>
            <w:r w:rsidRPr="00435426">
              <w:t>Value</w:t>
            </w:r>
          </w:p>
        </w:tc>
      </w:tr>
      <w:tr w:rsidR="00A9320A" w14:paraId="05BF2B01" w14:textId="77777777" w:rsidTr="006927E5">
        <w:trPr>
          <w:cantSplit/>
        </w:trPr>
        <w:tc>
          <w:tcPr>
            <w:tcW w:w="2880" w:type="dxa"/>
          </w:tcPr>
          <w:p w14:paraId="593135D5" w14:textId="1A0E577B" w:rsidR="00A9320A" w:rsidRDefault="00A9320A" w:rsidP="006927E5">
            <w:pPr>
              <w:pStyle w:val="TableBody8pt"/>
            </w:pPr>
            <w:r w:rsidRPr="00A9320A">
              <w:t>nfs_provisioner_namespace</w:t>
            </w:r>
          </w:p>
        </w:tc>
        <w:tc>
          <w:tcPr>
            <w:tcW w:w="2880" w:type="dxa"/>
          </w:tcPr>
          <w:p w14:paraId="4FEB022C" w14:textId="7F2FEF5C" w:rsidR="00A9320A" w:rsidRDefault="00A9320A" w:rsidP="006927E5">
            <w:pPr>
              <w:pStyle w:val="TableBody8pt"/>
            </w:pPr>
            <w:r w:rsidRPr="00A9320A">
              <w:rPr>
                <w:rStyle w:val="CodingLanguage"/>
              </w:rPr>
              <w:t>nfsstorage</w:t>
            </w:r>
          </w:p>
        </w:tc>
      </w:tr>
      <w:tr w:rsidR="00A9320A" w14:paraId="036C6B61" w14:textId="77777777" w:rsidTr="006927E5">
        <w:trPr>
          <w:cantSplit/>
        </w:trPr>
        <w:tc>
          <w:tcPr>
            <w:tcW w:w="2880" w:type="dxa"/>
          </w:tcPr>
          <w:p w14:paraId="7090A2FB" w14:textId="75055163" w:rsidR="00A9320A" w:rsidRPr="00435426" w:rsidRDefault="00A9320A" w:rsidP="006927E5">
            <w:pPr>
              <w:pStyle w:val="TableBody8pt"/>
            </w:pPr>
            <w:r w:rsidRPr="00A9320A">
              <w:t>nfs_provisioner_role</w:t>
            </w:r>
          </w:p>
        </w:tc>
        <w:tc>
          <w:tcPr>
            <w:tcW w:w="2880" w:type="dxa"/>
          </w:tcPr>
          <w:p w14:paraId="77C95FC8" w14:textId="7D552FC6" w:rsidR="00A9320A" w:rsidRPr="00435426" w:rsidRDefault="00A9320A" w:rsidP="006927E5">
            <w:pPr>
              <w:pStyle w:val="TableBody8pt"/>
              <w:rPr>
                <w:rStyle w:val="CodingLanguage"/>
              </w:rPr>
            </w:pPr>
            <w:r w:rsidRPr="00A9320A">
              <w:rPr>
                <w:rStyle w:val="CodingLanguage"/>
              </w:rPr>
              <w:t>nfs-provisioner-runner</w:t>
            </w:r>
          </w:p>
        </w:tc>
      </w:tr>
      <w:tr w:rsidR="00A9320A" w14:paraId="17581A43" w14:textId="77777777" w:rsidTr="006927E5">
        <w:trPr>
          <w:cantSplit/>
        </w:trPr>
        <w:tc>
          <w:tcPr>
            <w:tcW w:w="2880" w:type="dxa"/>
          </w:tcPr>
          <w:p w14:paraId="37F7206F" w14:textId="7F39FD7A" w:rsidR="00A9320A" w:rsidRPr="00A9320A" w:rsidRDefault="00A9320A" w:rsidP="006927E5">
            <w:pPr>
              <w:pStyle w:val="TableBody8pt"/>
            </w:pPr>
            <w:r w:rsidRPr="00A9320A">
              <w:t>nfs_provisioner_serviceaccount</w:t>
            </w:r>
          </w:p>
        </w:tc>
        <w:tc>
          <w:tcPr>
            <w:tcW w:w="2880" w:type="dxa"/>
          </w:tcPr>
          <w:p w14:paraId="1EA41220" w14:textId="00A3331E" w:rsidR="00A9320A" w:rsidRPr="00435426" w:rsidRDefault="00A9320A" w:rsidP="006927E5">
            <w:pPr>
              <w:pStyle w:val="TableBody8pt"/>
              <w:rPr>
                <w:rStyle w:val="CodingLanguage"/>
              </w:rPr>
            </w:pPr>
            <w:r w:rsidRPr="00A9320A">
              <w:rPr>
                <w:rStyle w:val="CodingLanguage"/>
              </w:rPr>
              <w:t>nfs-provisioner</w:t>
            </w:r>
          </w:p>
        </w:tc>
      </w:tr>
      <w:tr w:rsidR="00A9320A" w14:paraId="2BC77C7E" w14:textId="77777777" w:rsidTr="006927E5">
        <w:trPr>
          <w:cantSplit/>
        </w:trPr>
        <w:tc>
          <w:tcPr>
            <w:tcW w:w="2880" w:type="dxa"/>
          </w:tcPr>
          <w:p w14:paraId="11E170C0" w14:textId="77777777" w:rsidR="00A9320A" w:rsidRDefault="00A9320A" w:rsidP="006927E5">
            <w:pPr>
              <w:pStyle w:val="TableBody8pt"/>
            </w:pPr>
            <w:r w:rsidRPr="00435426">
              <w:t>nfs_provisioner_name</w:t>
            </w:r>
          </w:p>
        </w:tc>
        <w:tc>
          <w:tcPr>
            <w:tcW w:w="2880" w:type="dxa"/>
          </w:tcPr>
          <w:p w14:paraId="10AF2FBF" w14:textId="77777777" w:rsidR="00A9320A" w:rsidRDefault="00A9320A" w:rsidP="006927E5">
            <w:pPr>
              <w:pStyle w:val="TableBody8pt"/>
            </w:pPr>
            <w:r w:rsidRPr="00435426">
              <w:rPr>
                <w:rStyle w:val="CodingLanguage"/>
              </w:rPr>
              <w:t>hpe.com/nfs</w:t>
            </w:r>
            <w:r>
              <w:t xml:space="preserve"> </w:t>
            </w:r>
          </w:p>
        </w:tc>
      </w:tr>
      <w:tr w:rsidR="00A9320A" w14:paraId="2DD47E27" w14:textId="77777777" w:rsidTr="006927E5">
        <w:trPr>
          <w:cantSplit/>
        </w:trPr>
        <w:tc>
          <w:tcPr>
            <w:tcW w:w="2880" w:type="dxa"/>
          </w:tcPr>
          <w:p w14:paraId="1EFFB9E7" w14:textId="77777777" w:rsidR="00A9320A" w:rsidRDefault="00A9320A" w:rsidP="006927E5">
            <w:pPr>
              <w:pStyle w:val="TableBody8pt"/>
            </w:pPr>
            <w:r w:rsidRPr="00435426">
              <w:t>nfs_provisioner_storage_class_name</w:t>
            </w:r>
          </w:p>
        </w:tc>
        <w:tc>
          <w:tcPr>
            <w:tcW w:w="2880" w:type="dxa"/>
          </w:tcPr>
          <w:p w14:paraId="538B9B5F" w14:textId="77777777" w:rsidR="00A9320A" w:rsidRDefault="00A9320A" w:rsidP="006927E5">
            <w:pPr>
              <w:pStyle w:val="TableBody8pt"/>
            </w:pPr>
            <w:r w:rsidRPr="00435426">
              <w:rPr>
                <w:rStyle w:val="CodingLanguage"/>
              </w:rPr>
              <w:t>nfs</w:t>
            </w:r>
            <w:r>
              <w:t xml:space="preserve"> </w:t>
            </w:r>
          </w:p>
        </w:tc>
      </w:tr>
      <w:tr w:rsidR="00A9320A" w14:paraId="2F5B397A" w14:textId="77777777" w:rsidTr="006927E5">
        <w:trPr>
          <w:cantSplit/>
        </w:trPr>
        <w:tc>
          <w:tcPr>
            <w:tcW w:w="2880" w:type="dxa"/>
          </w:tcPr>
          <w:p w14:paraId="4BF8748F" w14:textId="77777777" w:rsidR="00A9320A" w:rsidRDefault="00A9320A" w:rsidP="006927E5">
            <w:pPr>
              <w:pStyle w:val="TableBody8pt"/>
            </w:pPr>
            <w:r w:rsidRPr="00435426">
              <w:t>nfs_provisioner_server_ip</w:t>
            </w:r>
          </w:p>
        </w:tc>
        <w:tc>
          <w:tcPr>
            <w:tcW w:w="2880" w:type="dxa"/>
          </w:tcPr>
          <w:p w14:paraId="159C7C5A" w14:textId="60982E5A" w:rsidR="00A9320A" w:rsidRPr="00520D3C" w:rsidRDefault="00A9320A" w:rsidP="006927E5">
            <w:pPr>
              <w:pStyle w:val="TableBody8pt"/>
              <w:rPr>
                <w:rStyle w:val="CodingLanguage"/>
              </w:rPr>
            </w:pPr>
            <w:r>
              <w:rPr>
                <w:rStyle w:val="CodingLanguage"/>
              </w:rPr>
              <w:t>h</w:t>
            </w:r>
            <w:r w:rsidRPr="00520D3C">
              <w:rPr>
                <w:rStyle w:val="CodingLanguage"/>
              </w:rPr>
              <w:t>pe</w:t>
            </w:r>
            <w:r>
              <w:rPr>
                <w:rStyle w:val="CodingLanguage"/>
              </w:rPr>
              <w:t>2</w:t>
            </w:r>
            <w:r w:rsidRPr="00520D3C">
              <w:rPr>
                <w:rStyle w:val="CodingLanguage"/>
              </w:rPr>
              <w:t>-nfs.cloudra.local</w:t>
            </w:r>
          </w:p>
        </w:tc>
      </w:tr>
      <w:tr w:rsidR="00A9320A" w14:paraId="3B808129" w14:textId="77777777" w:rsidTr="006927E5">
        <w:trPr>
          <w:cantSplit/>
        </w:trPr>
        <w:tc>
          <w:tcPr>
            <w:tcW w:w="2880" w:type="dxa"/>
          </w:tcPr>
          <w:p w14:paraId="59B8BA50" w14:textId="77777777" w:rsidR="00A9320A" w:rsidRDefault="00A9320A" w:rsidP="006927E5">
            <w:pPr>
              <w:pStyle w:val="TableBody8pt"/>
            </w:pPr>
            <w:r w:rsidRPr="00435426">
              <w:t>nfs_provisioner_server_share</w:t>
            </w:r>
          </w:p>
        </w:tc>
        <w:tc>
          <w:tcPr>
            <w:tcW w:w="2880" w:type="dxa"/>
          </w:tcPr>
          <w:p w14:paraId="1ED0635C" w14:textId="77777777" w:rsidR="00A9320A" w:rsidRPr="00520D3C" w:rsidRDefault="00A9320A" w:rsidP="006927E5">
            <w:pPr>
              <w:pStyle w:val="TableBody8pt"/>
              <w:rPr>
                <w:rStyle w:val="CodingLanguage"/>
              </w:rPr>
            </w:pPr>
            <w:r w:rsidRPr="00520D3C">
              <w:rPr>
                <w:rStyle w:val="CodingLanguage"/>
              </w:rPr>
              <w:t>/k8s</w:t>
            </w:r>
          </w:p>
        </w:tc>
      </w:tr>
    </w:tbl>
    <w:p w14:paraId="47B66D9F" w14:textId="461BC486" w:rsidR="00A9320A" w:rsidRDefault="00A9320A" w:rsidP="00A9320A">
      <w:pPr>
        <w:pStyle w:val="BodyTextMetricHPELight10pt"/>
      </w:pPr>
    </w:p>
    <w:p w14:paraId="4F0F0465" w14:textId="457CBE87" w:rsidR="006927E5" w:rsidRDefault="006927E5" w:rsidP="006927E5">
      <w:pPr>
        <w:pStyle w:val="Heading3"/>
      </w:pPr>
      <w:r w:rsidRPr="006927E5">
        <w:t>Running the playbook</w:t>
      </w:r>
    </w:p>
    <w:p w14:paraId="5DA609B9" w14:textId="53F2169D" w:rsidR="006927E5" w:rsidRDefault="006927E5" w:rsidP="006927E5">
      <w:pPr>
        <w:pStyle w:val="BodyTextMetricHPELight10pt"/>
      </w:pPr>
      <w:r w:rsidRPr="006927E5">
        <w:t xml:space="preserve">The playbook </w:t>
      </w:r>
      <w:r w:rsidRPr="006927E5">
        <w:rPr>
          <w:rStyle w:val="CodingLanguage"/>
        </w:rPr>
        <w:t>test/playbooks/wordpress-mysql-nfs.yml</w:t>
      </w:r>
      <w:r w:rsidRPr="006927E5">
        <w:t xml:space="preserve"> creates Persistent Volume Claims for both Wordpress and MySQL, deploys both applications and makes the WordPress UI available via a NodePort.</w:t>
      </w:r>
    </w:p>
    <w:p w14:paraId="095A7641" w14:textId="180DAEE8" w:rsidR="006927E5" w:rsidRPr="006927E5" w:rsidRDefault="006927E5" w:rsidP="006927E5">
      <w:pPr>
        <w:pStyle w:val="BodyTextMetricHPELight10pt"/>
        <w:rPr>
          <w:rStyle w:val="CodingLanguage"/>
        </w:rPr>
      </w:pPr>
      <w:r>
        <w:rPr>
          <w:rStyle w:val="CodingLanguage"/>
        </w:rPr>
        <w:t># cd ~/Docker-</w:t>
      </w:r>
      <w:r w:rsidR="00B0382D">
        <w:rPr>
          <w:rStyle w:val="CodingLanguage"/>
        </w:rPr>
        <w:t>Synergy</w:t>
      </w:r>
      <w:r>
        <w:rPr>
          <w:rStyle w:val="CodingLanguage"/>
        </w:rPr>
        <w:br/>
      </w:r>
      <w:r w:rsidRPr="006927E5">
        <w:rPr>
          <w:rStyle w:val="CodingLanguage"/>
        </w:rPr>
        <w:t xml:space="preserve">#  ansible-playbook -i </w:t>
      </w:r>
      <w:r w:rsidR="007230C9">
        <w:rPr>
          <w:rStyle w:val="CodingLanguage"/>
        </w:rPr>
        <w:t>hosts</w:t>
      </w:r>
      <w:r w:rsidRPr="006927E5">
        <w:rPr>
          <w:rStyle w:val="CodingLanguage"/>
        </w:rPr>
        <w:t xml:space="preserve"> ./test/playbooks/wordpress-mysql-nfs.yml --vault-password-file .vault_pass</w:t>
      </w:r>
    </w:p>
    <w:p w14:paraId="302F334A" w14:textId="3B3A70FE" w:rsidR="006927E5" w:rsidRDefault="006927E5" w:rsidP="00A9320A">
      <w:pPr>
        <w:pStyle w:val="BodyTextMetricHPELight10pt"/>
      </w:pPr>
      <w:r w:rsidRPr="006927E5">
        <w:t xml:space="preserve">The output shows the components created along with the NodePort for the </w:t>
      </w:r>
      <w:r w:rsidRPr="006927E5">
        <w:rPr>
          <w:rStyle w:val="CodingLanguage"/>
        </w:rPr>
        <w:t>wordpress</w:t>
      </w:r>
      <w:r w:rsidRPr="006927E5">
        <w:t xml:space="preserve"> service.</w:t>
      </w:r>
    </w:p>
    <w:p w14:paraId="4C0D923F" w14:textId="04A67ED4" w:rsidR="006927E5" w:rsidRPr="006927E5" w:rsidRDefault="006927E5" w:rsidP="006927E5">
      <w:pPr>
        <w:pStyle w:val="BodyTextMetricHPELight10pt"/>
        <w:rPr>
          <w:rStyle w:val="CodingLanguage"/>
        </w:rPr>
      </w:pPr>
      <w:r>
        <w:rPr>
          <w:rStyle w:val="CodingLanguage"/>
        </w:rPr>
        <w:t>ok: [localhost] =&gt; {</w:t>
      </w:r>
      <w:r>
        <w:rPr>
          <w:rStyle w:val="CodingLanguage"/>
        </w:rPr>
        <w:br/>
        <w:t xml:space="preserve">    "ps.stdout_lines": [</w:t>
      </w:r>
      <w:r>
        <w:rPr>
          <w:rStyle w:val="CodingLanguage"/>
        </w:rPr>
        <w:br/>
      </w:r>
      <w:r w:rsidRPr="006927E5">
        <w:rPr>
          <w:rStyle w:val="CodingLanguage"/>
        </w:rPr>
        <w:t xml:space="preserve">        "Cluster \"ucp_hpe2-ucp01.am2.cl</w:t>
      </w:r>
      <w:r>
        <w:rPr>
          <w:rStyle w:val="CodingLanguage"/>
        </w:rPr>
        <w:t>oudra.local:6443_admin\" set.",</w:t>
      </w:r>
      <w:r>
        <w:rPr>
          <w:rStyle w:val="CodingLanguage"/>
        </w:rPr>
        <w:br/>
      </w:r>
      <w:r w:rsidRPr="006927E5">
        <w:rPr>
          <w:rStyle w:val="CodingLanguage"/>
        </w:rPr>
        <w:t xml:space="preserve">        "User \"ucp_hpe2-ucp01.am2.cloudra.local</w:t>
      </w:r>
      <w:r>
        <w:rPr>
          <w:rStyle w:val="CodingLanguage"/>
        </w:rPr>
        <w:t>:6443_admin\" set.",</w:t>
      </w:r>
      <w:r>
        <w:rPr>
          <w:rStyle w:val="CodingLanguage"/>
        </w:rPr>
        <w:br/>
      </w:r>
      <w:r w:rsidRPr="006927E5">
        <w:rPr>
          <w:rStyle w:val="CodingLanguage"/>
        </w:rPr>
        <w:t xml:space="preserve">        "Context \"ucp_hpe2-ucp01.am2.cloudra</w:t>
      </w:r>
      <w:r>
        <w:rPr>
          <w:rStyle w:val="CodingLanguage"/>
        </w:rPr>
        <w:t>.local:6443_admin\" modified.",</w:t>
      </w:r>
      <w:r>
        <w:rPr>
          <w:rStyle w:val="CodingLanguage"/>
        </w:rPr>
        <w:br/>
      </w:r>
      <w:r w:rsidRPr="006927E5">
        <w:rPr>
          <w:rStyle w:val="CodingLanguage"/>
        </w:rPr>
        <w:t xml:space="preserve">        "name</w:t>
      </w:r>
      <w:r>
        <w:rPr>
          <w:rStyle w:val="CodingLanguage"/>
        </w:rPr>
        <w:t>space/wordpress-mysql created",</w:t>
      </w:r>
      <w:r>
        <w:rPr>
          <w:rStyle w:val="CodingLanguage"/>
        </w:rPr>
        <w:br/>
      </w:r>
      <w:r w:rsidRPr="006927E5">
        <w:rPr>
          <w:rStyle w:val="CodingLanguage"/>
        </w:rPr>
        <w:t xml:space="preserve">     </w:t>
      </w:r>
      <w:r>
        <w:rPr>
          <w:rStyle w:val="CodingLanguage"/>
        </w:rPr>
        <w:t xml:space="preserve">   "secret/mysql-pass created",</w:t>
      </w:r>
      <w:r>
        <w:rPr>
          <w:rStyle w:val="CodingLanguage"/>
        </w:rPr>
        <w:br/>
      </w:r>
      <w:r w:rsidRPr="006927E5">
        <w:rPr>
          <w:rStyle w:val="CodingLanguage"/>
        </w:rPr>
        <w:t xml:space="preserve">        "persistentvolum</w:t>
      </w:r>
      <w:r>
        <w:rPr>
          <w:rStyle w:val="CodingLanguage"/>
        </w:rPr>
        <w:t>eclaim/mysql-pv-claim created",</w:t>
      </w:r>
      <w:r>
        <w:rPr>
          <w:rStyle w:val="CodingLanguage"/>
        </w:rPr>
        <w:br/>
      </w:r>
      <w:r w:rsidRPr="006927E5">
        <w:rPr>
          <w:rStyle w:val="CodingLanguage"/>
        </w:rPr>
        <w:t xml:space="preserve">        "persistentvo</w:t>
      </w:r>
      <w:r>
        <w:rPr>
          <w:rStyle w:val="CodingLanguage"/>
        </w:rPr>
        <w:t>lumeclaim/wp-pv-claim created",</w:t>
      </w:r>
      <w:r>
        <w:rPr>
          <w:rStyle w:val="CodingLanguage"/>
        </w:rPr>
        <w:br/>
      </w:r>
      <w:r w:rsidRPr="006927E5">
        <w:rPr>
          <w:rStyle w:val="CodingLanguage"/>
        </w:rPr>
        <w:lastRenderedPageBreak/>
        <w:t xml:space="preserve">        "deployment</w:t>
      </w:r>
      <w:r>
        <w:rPr>
          <w:rStyle w:val="CodingLanguage"/>
        </w:rPr>
        <w:t>.apps/wordpress-mysql created",</w:t>
      </w:r>
      <w:r>
        <w:rPr>
          <w:rStyle w:val="CodingLanguage"/>
        </w:rPr>
        <w:br/>
      </w:r>
      <w:r w:rsidRPr="006927E5">
        <w:rPr>
          <w:rStyle w:val="CodingLanguage"/>
        </w:rPr>
        <w:t xml:space="preserve">        "depl</w:t>
      </w:r>
      <w:r>
        <w:rPr>
          <w:rStyle w:val="CodingLanguage"/>
        </w:rPr>
        <w:t>oyment.apps/wordpress created",</w:t>
      </w:r>
      <w:r>
        <w:rPr>
          <w:rStyle w:val="CodingLanguage"/>
        </w:rPr>
        <w:br/>
      </w:r>
      <w:r w:rsidRPr="006927E5">
        <w:rPr>
          <w:rStyle w:val="CodingLanguage"/>
        </w:rPr>
        <w:t xml:space="preserve">        "se</w:t>
      </w:r>
      <w:r>
        <w:rPr>
          <w:rStyle w:val="CodingLanguage"/>
        </w:rPr>
        <w:t>rvice/wordpress-mysql created",</w:t>
      </w:r>
      <w:r>
        <w:rPr>
          <w:rStyle w:val="CodingLanguage"/>
        </w:rPr>
        <w:br/>
      </w:r>
      <w:r w:rsidRPr="006927E5">
        <w:rPr>
          <w:rStyle w:val="CodingLanguage"/>
        </w:rPr>
        <w:t xml:space="preserve">     </w:t>
      </w:r>
      <w:r>
        <w:rPr>
          <w:rStyle w:val="CodingLanguage"/>
        </w:rPr>
        <w:t xml:space="preserve">   "service/wordpress created",</w:t>
      </w:r>
      <w:r>
        <w:rPr>
          <w:rStyle w:val="CodingLanguage"/>
        </w:rPr>
        <w:br/>
      </w:r>
      <w:r w:rsidRPr="006927E5">
        <w:rPr>
          <w:rStyle w:val="CodingLanguage"/>
        </w:rPr>
        <w:t xml:space="preserve">        "NAME              TYPE        CLUSTER-IP      EXT</w:t>
      </w:r>
      <w:r>
        <w:rPr>
          <w:rStyle w:val="CodingLanguage"/>
        </w:rPr>
        <w:t>ERNAL-IP   PORT(S)        AGE",</w:t>
      </w:r>
      <w:r>
        <w:rPr>
          <w:rStyle w:val="CodingLanguage"/>
        </w:rPr>
        <w:br/>
      </w:r>
      <w:r w:rsidRPr="006927E5">
        <w:rPr>
          <w:rStyle w:val="CodingLanguage"/>
        </w:rPr>
        <w:t xml:space="preserve">        "wordpress         NodePort    10.96.216.103   &lt;n</w:t>
      </w:r>
      <w:r>
        <w:rPr>
          <w:rStyle w:val="CodingLanguage"/>
        </w:rPr>
        <w:t>one&gt;        80:33790/TCP   0s",</w:t>
      </w:r>
      <w:r>
        <w:rPr>
          <w:rStyle w:val="CodingLanguage"/>
        </w:rPr>
        <w:br/>
      </w:r>
      <w:r w:rsidRPr="006927E5">
        <w:rPr>
          <w:rStyle w:val="CodingLanguage"/>
        </w:rPr>
        <w:t xml:space="preserve">        "wordpress-mysql   ClusterIP   None            &lt;</w:t>
      </w:r>
      <w:r>
        <w:rPr>
          <w:rStyle w:val="CodingLanguage"/>
        </w:rPr>
        <w:t>none&gt;        3306/TCP       0s"</w:t>
      </w:r>
      <w:r>
        <w:rPr>
          <w:rStyle w:val="CodingLanguage"/>
        </w:rPr>
        <w:br/>
      </w:r>
      <w:r w:rsidRPr="006927E5">
        <w:rPr>
          <w:rStyle w:val="CodingLanguage"/>
        </w:rPr>
        <w:t xml:space="preserve">    ]</w:t>
      </w:r>
    </w:p>
    <w:p w14:paraId="3FB049C9" w14:textId="019DFF40" w:rsidR="006927E5" w:rsidRDefault="006927E5" w:rsidP="00A9320A">
      <w:pPr>
        <w:pStyle w:val="BodyTextMetricHPELight10pt"/>
      </w:pPr>
      <w:r w:rsidRPr="006927E5">
        <w:t>Browse to the specified port on any node in your cluster.</w:t>
      </w:r>
    </w:p>
    <w:p w14:paraId="2555EC27" w14:textId="06D9B5E3" w:rsidR="006927E5" w:rsidRPr="006927E5" w:rsidRDefault="006927E5" w:rsidP="00A9320A">
      <w:pPr>
        <w:pStyle w:val="BodyTextMetricHPELight10pt"/>
        <w:rPr>
          <w:rStyle w:val="CodingLanguage"/>
        </w:rPr>
      </w:pPr>
      <w:r w:rsidRPr="006927E5">
        <w:rPr>
          <w:rStyle w:val="CodingLanguage"/>
        </w:rPr>
        <w:t>http://hpe2-ucp01.am2.cloudra.local:33790</w:t>
      </w:r>
    </w:p>
    <w:p w14:paraId="690B881F" w14:textId="117FDDFF" w:rsidR="006927E5" w:rsidRDefault="006927E5" w:rsidP="006927E5">
      <w:pPr>
        <w:pStyle w:val="Heading3"/>
      </w:pPr>
      <w:r w:rsidRPr="006927E5">
        <w:t>Configuring WordPress</w:t>
      </w:r>
    </w:p>
    <w:p w14:paraId="71744C5C" w14:textId="179FEAA5" w:rsidR="006927E5" w:rsidRDefault="006927E5" w:rsidP="006927E5">
      <w:pPr>
        <w:pStyle w:val="BodyTextMetricHPELight10pt"/>
      </w:pPr>
      <w:r w:rsidRPr="006927E5">
        <w:t>You need to configure the language and password before WordPress is ready to use</w:t>
      </w:r>
      <w:r>
        <w:t>, as shown in</w:t>
      </w:r>
      <w:r w:rsidRPr="006927E5">
        <w:t xml:space="preserve"> </w:t>
      </w:r>
      <w:r w:rsidRPr="006927E5">
        <w:fldChar w:fldCharType="begin"/>
      </w:r>
      <w:r w:rsidRPr="006927E5">
        <w:instrText xml:space="preserve"> REF _Ref2076654 \h </w:instrText>
      </w:r>
      <w:r>
        <w:instrText xml:space="preserve"> \* MERGEFORMAT </w:instrText>
      </w:r>
      <w:r w:rsidRPr="006927E5">
        <w:fldChar w:fldCharType="separate"/>
      </w:r>
      <w:r w:rsidR="0099354B" w:rsidRPr="0099354B">
        <w:t>Figure 19</w:t>
      </w:r>
      <w:r w:rsidRPr="006927E5">
        <w:fldChar w:fldCharType="end"/>
      </w:r>
      <w:r w:rsidRPr="006927E5">
        <w:t>.</w:t>
      </w:r>
    </w:p>
    <w:p w14:paraId="0E9B5AFA" w14:textId="6DD7191A" w:rsidR="006927E5" w:rsidRDefault="006927E5" w:rsidP="006927E5">
      <w:pPr>
        <w:pStyle w:val="FigureAfterspace"/>
      </w:pPr>
      <w:r>
        <w:rPr>
          <w:noProof/>
        </w:rPr>
        <w:drawing>
          <wp:inline distT="0" distB="0" distL="0" distR="0" wp14:anchorId="2328843E" wp14:editId="690D01F4">
            <wp:extent cx="4400550" cy="3161406"/>
            <wp:effectExtent l="0" t="0" r="0" b="1270"/>
            <wp:docPr id="20" name="Picture 20" descr="&quot;Configure WordPress languag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quot;Configure WordPress language&quo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19344" cy="3174908"/>
                    </a:xfrm>
                    <a:prstGeom prst="rect">
                      <a:avLst/>
                    </a:prstGeom>
                    <a:noFill/>
                    <a:ln>
                      <a:noFill/>
                    </a:ln>
                  </pic:spPr>
                </pic:pic>
              </a:graphicData>
            </a:graphic>
          </wp:inline>
        </w:drawing>
      </w:r>
    </w:p>
    <w:p w14:paraId="4B778B6D" w14:textId="1DAA8366" w:rsidR="006927E5" w:rsidRDefault="006927E5" w:rsidP="006927E5">
      <w:pPr>
        <w:pStyle w:val="MISCFigureCaptionHeader8pt"/>
      </w:pPr>
      <w:bookmarkStart w:id="251" w:name="_Ref2076654"/>
      <w:r w:rsidRPr="006927E5">
        <w:rPr>
          <w:rStyle w:val="MISCFigureCaptionHeaderBold8pt"/>
        </w:rPr>
        <w:t xml:space="preserve">Figure </w:t>
      </w:r>
      <w:r w:rsidRPr="006927E5">
        <w:rPr>
          <w:rStyle w:val="MISCFigureCaptionHeaderBold8pt"/>
        </w:rPr>
        <w:fldChar w:fldCharType="begin"/>
      </w:r>
      <w:r w:rsidRPr="006927E5">
        <w:rPr>
          <w:rStyle w:val="MISCFigureCaptionHeaderBold8pt"/>
        </w:rPr>
        <w:instrText xml:space="preserve"> SEQ Figure \* ARABIC </w:instrText>
      </w:r>
      <w:r w:rsidRPr="006927E5">
        <w:rPr>
          <w:rStyle w:val="MISCFigureCaptionHeaderBold8pt"/>
        </w:rPr>
        <w:fldChar w:fldCharType="separate"/>
      </w:r>
      <w:r w:rsidR="0099354B">
        <w:rPr>
          <w:rStyle w:val="MISCFigureCaptionHeaderBold8pt"/>
          <w:noProof/>
        </w:rPr>
        <w:t>19</w:t>
      </w:r>
      <w:r w:rsidRPr="006927E5">
        <w:rPr>
          <w:rStyle w:val="MISCFigureCaptionHeaderBold8pt"/>
        </w:rPr>
        <w:fldChar w:fldCharType="end"/>
      </w:r>
      <w:bookmarkEnd w:id="251"/>
      <w:r w:rsidRPr="006927E5">
        <w:rPr>
          <w:rStyle w:val="MISCFigureCaptionHeaderBold8pt"/>
        </w:rPr>
        <w:t>.</w:t>
      </w:r>
      <w:r>
        <w:t xml:space="preserve"> </w:t>
      </w:r>
      <w:r w:rsidRPr="006927E5">
        <w:t>Configure WordPress language</w:t>
      </w:r>
    </w:p>
    <w:p w14:paraId="6CF96DEB" w14:textId="1E89343C" w:rsidR="006927E5" w:rsidRDefault="006927E5" w:rsidP="006927E5">
      <w:pPr>
        <w:pStyle w:val="BodyTextMetricHPELight10pt"/>
      </w:pPr>
      <w:r w:rsidRPr="006927E5">
        <w:t>Add a username, password and other configuration details</w:t>
      </w:r>
      <w:r>
        <w:t>, as shown in</w:t>
      </w:r>
      <w:r w:rsidRPr="006927E5">
        <w:t xml:space="preserve"> </w:t>
      </w:r>
      <w:r w:rsidRPr="006927E5">
        <w:fldChar w:fldCharType="begin"/>
      </w:r>
      <w:r w:rsidRPr="006927E5">
        <w:instrText xml:space="preserve"> REF _Ref2076740 \h </w:instrText>
      </w:r>
      <w:r>
        <w:instrText xml:space="preserve"> \* MERGEFORMAT </w:instrText>
      </w:r>
      <w:r w:rsidRPr="006927E5">
        <w:fldChar w:fldCharType="separate"/>
      </w:r>
      <w:r w:rsidR="0099354B" w:rsidRPr="0099354B">
        <w:t>Figure 20</w:t>
      </w:r>
      <w:r w:rsidRPr="006927E5">
        <w:fldChar w:fldCharType="end"/>
      </w:r>
      <w:r w:rsidRPr="006927E5">
        <w:t>.</w:t>
      </w:r>
    </w:p>
    <w:p w14:paraId="77D671D4" w14:textId="3708FDE0" w:rsidR="006927E5" w:rsidRDefault="006927E5" w:rsidP="006927E5">
      <w:pPr>
        <w:pStyle w:val="FigureAfterspace"/>
      </w:pPr>
      <w:r>
        <w:rPr>
          <w:noProof/>
        </w:rPr>
        <w:lastRenderedPageBreak/>
        <w:drawing>
          <wp:inline distT="0" distB="0" distL="0" distR="0" wp14:anchorId="7AEC6A55" wp14:editId="759BB4F3">
            <wp:extent cx="4400550" cy="3349969"/>
            <wp:effectExtent l="0" t="0" r="0" b="3175"/>
            <wp:docPr id="26" name="Picture 26" descr="&quot;Configure WordPress passwor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quot;Configure WordPress password&quo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20074" cy="3364832"/>
                    </a:xfrm>
                    <a:prstGeom prst="rect">
                      <a:avLst/>
                    </a:prstGeom>
                    <a:noFill/>
                    <a:ln>
                      <a:noFill/>
                    </a:ln>
                  </pic:spPr>
                </pic:pic>
              </a:graphicData>
            </a:graphic>
          </wp:inline>
        </w:drawing>
      </w:r>
    </w:p>
    <w:p w14:paraId="197B7C42" w14:textId="0CD342E8" w:rsidR="006927E5" w:rsidRDefault="006927E5" w:rsidP="006927E5">
      <w:pPr>
        <w:pStyle w:val="MISCFigureCaptionHeader8pt"/>
      </w:pPr>
      <w:bookmarkStart w:id="252" w:name="_Ref2076740"/>
      <w:r w:rsidRPr="006927E5">
        <w:rPr>
          <w:rStyle w:val="MISCFigureCaptionHeaderBold8pt"/>
        </w:rPr>
        <w:t xml:space="preserve">Figure </w:t>
      </w:r>
      <w:r w:rsidRPr="006927E5">
        <w:rPr>
          <w:rStyle w:val="MISCFigureCaptionHeaderBold8pt"/>
        </w:rPr>
        <w:fldChar w:fldCharType="begin"/>
      </w:r>
      <w:r w:rsidRPr="006927E5">
        <w:rPr>
          <w:rStyle w:val="MISCFigureCaptionHeaderBold8pt"/>
        </w:rPr>
        <w:instrText xml:space="preserve"> SEQ Figure \* ARABIC </w:instrText>
      </w:r>
      <w:r w:rsidRPr="006927E5">
        <w:rPr>
          <w:rStyle w:val="MISCFigureCaptionHeaderBold8pt"/>
        </w:rPr>
        <w:fldChar w:fldCharType="separate"/>
      </w:r>
      <w:r w:rsidR="0099354B">
        <w:rPr>
          <w:rStyle w:val="MISCFigureCaptionHeaderBold8pt"/>
          <w:noProof/>
        </w:rPr>
        <w:t>20</w:t>
      </w:r>
      <w:r w:rsidRPr="006927E5">
        <w:rPr>
          <w:rStyle w:val="MISCFigureCaptionHeaderBold8pt"/>
        </w:rPr>
        <w:fldChar w:fldCharType="end"/>
      </w:r>
      <w:bookmarkEnd w:id="252"/>
      <w:r w:rsidRPr="006927E5">
        <w:rPr>
          <w:rStyle w:val="MISCFigureCaptionHeaderBold8pt"/>
        </w:rPr>
        <w:t>.</w:t>
      </w:r>
      <w:r>
        <w:t xml:space="preserve"> </w:t>
      </w:r>
      <w:r w:rsidRPr="006927E5">
        <w:t>Configure WordPress password</w:t>
      </w:r>
    </w:p>
    <w:p w14:paraId="7179C197" w14:textId="373DC529" w:rsidR="006927E5" w:rsidRDefault="006927E5" w:rsidP="006927E5">
      <w:pPr>
        <w:pStyle w:val="BodyTextMetricHPELight10pt"/>
      </w:pPr>
      <w:r w:rsidRPr="006927E5">
        <w:t xml:space="preserve">Log in to WordPress, </w:t>
      </w:r>
      <w:r w:rsidR="00720DA7">
        <w:t xml:space="preserve">as shown in </w:t>
      </w:r>
      <w:r w:rsidR="00720DA7" w:rsidRPr="00720DA7">
        <w:fldChar w:fldCharType="begin"/>
      </w:r>
      <w:r w:rsidR="00720DA7" w:rsidRPr="00720DA7">
        <w:instrText xml:space="preserve"> REF _Ref2076857 \h </w:instrText>
      </w:r>
      <w:r w:rsidR="00720DA7">
        <w:instrText xml:space="preserve"> \* MERGEFORMAT </w:instrText>
      </w:r>
      <w:r w:rsidR="00720DA7" w:rsidRPr="00720DA7">
        <w:fldChar w:fldCharType="separate"/>
      </w:r>
      <w:r w:rsidR="0099354B" w:rsidRPr="0099354B">
        <w:t>Figure 21</w:t>
      </w:r>
      <w:r w:rsidR="00720DA7" w:rsidRPr="00720DA7">
        <w:fldChar w:fldCharType="end"/>
      </w:r>
      <w:r w:rsidR="00720DA7">
        <w:t xml:space="preserve">, </w:t>
      </w:r>
      <w:r w:rsidRPr="006927E5">
        <w:t>with the user name and password you have just set up.</w:t>
      </w:r>
    </w:p>
    <w:p w14:paraId="550993E3" w14:textId="2DAB33F0" w:rsidR="006927E5" w:rsidRDefault="006927E5" w:rsidP="006927E5">
      <w:pPr>
        <w:pStyle w:val="FigureAfterspace"/>
      </w:pPr>
      <w:r>
        <w:rPr>
          <w:noProof/>
        </w:rPr>
        <w:drawing>
          <wp:inline distT="0" distB="0" distL="0" distR="0" wp14:anchorId="59AB4114" wp14:editId="69CFA124">
            <wp:extent cx="4067175" cy="2729080"/>
            <wp:effectExtent l="19050" t="19050" r="9525" b="14605"/>
            <wp:docPr id="28" name="Picture 28" descr="&quot;Configure WordPress passwor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quot;Configure WordPress password&quo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83767" cy="2740213"/>
                    </a:xfrm>
                    <a:prstGeom prst="rect">
                      <a:avLst/>
                    </a:prstGeom>
                    <a:noFill/>
                    <a:ln>
                      <a:solidFill>
                        <a:schemeClr val="accent1"/>
                      </a:solidFill>
                    </a:ln>
                  </pic:spPr>
                </pic:pic>
              </a:graphicData>
            </a:graphic>
          </wp:inline>
        </w:drawing>
      </w:r>
    </w:p>
    <w:p w14:paraId="374DC3FD" w14:textId="37F15635" w:rsidR="006927E5" w:rsidRPr="006927E5" w:rsidRDefault="006927E5" w:rsidP="006927E5">
      <w:pPr>
        <w:pStyle w:val="MISCFigureCaptionHeader8pt"/>
      </w:pPr>
      <w:bookmarkStart w:id="253" w:name="_Ref2076857"/>
      <w:r w:rsidRPr="00720DA7">
        <w:rPr>
          <w:rStyle w:val="MISCFigureCaptionHeaderBold8pt"/>
        </w:rPr>
        <w:t xml:space="preserve">Figure </w:t>
      </w:r>
      <w:r w:rsidRPr="00720DA7">
        <w:rPr>
          <w:rStyle w:val="MISCFigureCaptionHeaderBold8pt"/>
        </w:rPr>
        <w:fldChar w:fldCharType="begin"/>
      </w:r>
      <w:r w:rsidRPr="00720DA7">
        <w:rPr>
          <w:rStyle w:val="MISCFigureCaptionHeaderBold8pt"/>
        </w:rPr>
        <w:instrText xml:space="preserve"> SEQ Figure \* ARABIC </w:instrText>
      </w:r>
      <w:r w:rsidRPr="00720DA7">
        <w:rPr>
          <w:rStyle w:val="MISCFigureCaptionHeaderBold8pt"/>
        </w:rPr>
        <w:fldChar w:fldCharType="separate"/>
      </w:r>
      <w:r w:rsidR="0099354B">
        <w:rPr>
          <w:rStyle w:val="MISCFigureCaptionHeaderBold8pt"/>
          <w:noProof/>
        </w:rPr>
        <w:t>21</w:t>
      </w:r>
      <w:r w:rsidRPr="00720DA7">
        <w:rPr>
          <w:rStyle w:val="MISCFigureCaptionHeaderBold8pt"/>
        </w:rPr>
        <w:fldChar w:fldCharType="end"/>
      </w:r>
      <w:bookmarkEnd w:id="253"/>
      <w:r w:rsidRPr="00720DA7">
        <w:rPr>
          <w:rStyle w:val="MISCFigureCaptionHeaderBold8pt"/>
        </w:rPr>
        <w:t>.</w:t>
      </w:r>
      <w:r>
        <w:t xml:space="preserve"> </w:t>
      </w:r>
      <w:r w:rsidRPr="006927E5">
        <w:t>WordPress login</w:t>
      </w:r>
    </w:p>
    <w:p w14:paraId="7A7200DF" w14:textId="0D48DF77" w:rsidR="006927E5" w:rsidRDefault="00720DA7" w:rsidP="00A9320A">
      <w:pPr>
        <w:pStyle w:val="BodyTextMetricHPELight10pt"/>
      </w:pPr>
      <w:r w:rsidRPr="00720DA7">
        <w:t xml:space="preserve">The welcome page is </w:t>
      </w:r>
      <w:r>
        <w:t>displayed, as shown in</w:t>
      </w:r>
      <w:r w:rsidRPr="00720DA7">
        <w:t xml:space="preserve"> </w:t>
      </w:r>
      <w:r w:rsidRPr="00720DA7">
        <w:fldChar w:fldCharType="begin"/>
      </w:r>
      <w:r w:rsidRPr="00720DA7">
        <w:instrText xml:space="preserve"> REF _Ref2077002 \h </w:instrText>
      </w:r>
      <w:r>
        <w:instrText xml:space="preserve"> \* MERGEFORMAT </w:instrText>
      </w:r>
      <w:r w:rsidRPr="00720DA7">
        <w:fldChar w:fldCharType="separate"/>
      </w:r>
      <w:r w:rsidR="0099354B" w:rsidRPr="0099354B">
        <w:t>Figure 22</w:t>
      </w:r>
      <w:r w:rsidRPr="00720DA7">
        <w:fldChar w:fldCharType="end"/>
      </w:r>
      <w:r w:rsidRPr="00720DA7">
        <w:t>.</w:t>
      </w:r>
    </w:p>
    <w:p w14:paraId="48243B99" w14:textId="78D2BBC4" w:rsidR="00720DA7" w:rsidRDefault="00720DA7" w:rsidP="00720DA7">
      <w:pPr>
        <w:pStyle w:val="FigureAfterspace"/>
      </w:pPr>
      <w:r>
        <w:rPr>
          <w:noProof/>
        </w:rPr>
        <w:lastRenderedPageBreak/>
        <w:drawing>
          <wp:inline distT="0" distB="0" distL="0" distR="0" wp14:anchorId="379F7EE7" wp14:editId="2891B64A">
            <wp:extent cx="4524375" cy="4152508"/>
            <wp:effectExtent l="0" t="0" r="0" b="635"/>
            <wp:docPr id="29" name="Picture 29" descr="&quot;WordPress welcom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quot;WordPress welcome&quo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33122" cy="4160536"/>
                    </a:xfrm>
                    <a:prstGeom prst="rect">
                      <a:avLst/>
                    </a:prstGeom>
                    <a:noFill/>
                    <a:ln>
                      <a:noFill/>
                    </a:ln>
                  </pic:spPr>
                </pic:pic>
              </a:graphicData>
            </a:graphic>
          </wp:inline>
        </w:drawing>
      </w:r>
    </w:p>
    <w:p w14:paraId="15165F7A" w14:textId="1995071D" w:rsidR="00720DA7" w:rsidRDefault="00720DA7" w:rsidP="00720DA7">
      <w:pPr>
        <w:pStyle w:val="MISCFigureCaptionHeader8pt"/>
      </w:pPr>
      <w:bookmarkStart w:id="254" w:name="_Ref2077002"/>
      <w:r w:rsidRPr="00720DA7">
        <w:rPr>
          <w:rStyle w:val="MISCFigureCaptionHeaderBold8pt"/>
        </w:rPr>
        <w:t xml:space="preserve">Figure </w:t>
      </w:r>
      <w:r w:rsidRPr="00720DA7">
        <w:rPr>
          <w:rStyle w:val="MISCFigureCaptionHeaderBold8pt"/>
        </w:rPr>
        <w:fldChar w:fldCharType="begin"/>
      </w:r>
      <w:r w:rsidRPr="00720DA7">
        <w:rPr>
          <w:rStyle w:val="MISCFigureCaptionHeaderBold8pt"/>
        </w:rPr>
        <w:instrText xml:space="preserve"> SEQ Figure \* ARABIC </w:instrText>
      </w:r>
      <w:r w:rsidRPr="00720DA7">
        <w:rPr>
          <w:rStyle w:val="MISCFigureCaptionHeaderBold8pt"/>
        </w:rPr>
        <w:fldChar w:fldCharType="separate"/>
      </w:r>
      <w:r w:rsidR="0099354B">
        <w:rPr>
          <w:rStyle w:val="MISCFigureCaptionHeaderBold8pt"/>
          <w:noProof/>
        </w:rPr>
        <w:t>22</w:t>
      </w:r>
      <w:r w:rsidRPr="00720DA7">
        <w:rPr>
          <w:rStyle w:val="MISCFigureCaptionHeaderBold8pt"/>
        </w:rPr>
        <w:fldChar w:fldCharType="end"/>
      </w:r>
      <w:bookmarkEnd w:id="254"/>
      <w:r w:rsidRPr="00720DA7">
        <w:rPr>
          <w:rStyle w:val="MISCFigureCaptionHeaderBold8pt"/>
        </w:rPr>
        <w:t>.</w:t>
      </w:r>
      <w:r>
        <w:t xml:space="preserve"> </w:t>
      </w:r>
      <w:r w:rsidRPr="00720DA7">
        <w:t>WordPress welcome</w:t>
      </w:r>
    </w:p>
    <w:p w14:paraId="5D65E13B" w14:textId="61B9FD9E" w:rsidR="00720DA7" w:rsidRDefault="00720DA7" w:rsidP="00720DA7">
      <w:pPr>
        <w:pStyle w:val="Heading3"/>
      </w:pPr>
      <w:r w:rsidRPr="00720DA7">
        <w:t>Create your first post</w:t>
      </w:r>
    </w:p>
    <w:p w14:paraId="0164B098" w14:textId="0F3B1FAA" w:rsidR="00720DA7" w:rsidRDefault="000237CA" w:rsidP="00720DA7">
      <w:pPr>
        <w:pStyle w:val="BodyTextMetricHPELight10pt"/>
      </w:pPr>
      <w:r w:rsidRPr="000237CA">
        <w:t xml:space="preserve">Click on </w:t>
      </w:r>
      <w:r w:rsidRPr="000237CA">
        <w:rPr>
          <w:rStyle w:val="CodingLanguage"/>
        </w:rPr>
        <w:t>Write your first blog post</w:t>
      </w:r>
      <w:r w:rsidRPr="000237CA">
        <w:t xml:space="preserve"> and start creating some content. Add a blog title and then click </w:t>
      </w:r>
      <w:r w:rsidRPr="000237CA">
        <w:rPr>
          <w:rStyle w:val="CodingLanguage"/>
        </w:rPr>
        <w:t>Add Media</w:t>
      </w:r>
      <w:r w:rsidRPr="000237CA">
        <w:t xml:space="preserve"> to upload an image to the Media Library and then </w:t>
      </w:r>
      <w:r w:rsidRPr="000237CA">
        <w:rPr>
          <w:rStyle w:val="CodingLanguage"/>
        </w:rPr>
        <w:t>Insert</w:t>
      </w:r>
      <w:r w:rsidRPr="000237CA">
        <w:t xml:space="preserve"> into post. In th</w:t>
      </w:r>
      <w:r w:rsidR="00E067A2">
        <w:t>is</w:t>
      </w:r>
      <w:r w:rsidRPr="000237CA">
        <w:t xml:space="preserve"> example, </w:t>
      </w:r>
      <w:r w:rsidR="00E067A2">
        <w:t xml:space="preserve">as shown in </w:t>
      </w:r>
      <w:r w:rsidR="00E067A2" w:rsidRPr="00E067A2">
        <w:fldChar w:fldCharType="begin"/>
      </w:r>
      <w:r w:rsidR="00E067A2" w:rsidRPr="00E067A2">
        <w:instrText xml:space="preserve"> REF _Ref2077619 \h </w:instrText>
      </w:r>
      <w:r w:rsidR="00E067A2">
        <w:instrText xml:space="preserve"> \* MERGEFORMAT </w:instrText>
      </w:r>
      <w:r w:rsidR="00E067A2" w:rsidRPr="00E067A2">
        <w:fldChar w:fldCharType="separate"/>
      </w:r>
      <w:r w:rsidR="0099354B" w:rsidRPr="0099354B">
        <w:t>Figure 23</w:t>
      </w:r>
      <w:r w:rsidR="00E067A2" w:rsidRPr="00E067A2">
        <w:fldChar w:fldCharType="end"/>
      </w:r>
      <w:r w:rsidR="00E067A2">
        <w:t xml:space="preserve">, </w:t>
      </w:r>
      <w:r w:rsidRPr="000237CA">
        <w:t xml:space="preserve">the image is a file named </w:t>
      </w:r>
      <w:r w:rsidRPr="00722DBB">
        <w:rPr>
          <w:rStyle w:val="CodingLanguage"/>
        </w:rPr>
        <w:t>380 with OmniStack.jpg</w:t>
      </w:r>
      <w:r w:rsidRPr="000237CA">
        <w:t>.</w:t>
      </w:r>
    </w:p>
    <w:p w14:paraId="1C258859" w14:textId="40E99731" w:rsidR="00722DBB" w:rsidRDefault="00E067A2" w:rsidP="00E067A2">
      <w:pPr>
        <w:pStyle w:val="FigureAfterspace"/>
      </w:pPr>
      <w:r>
        <w:rPr>
          <w:noProof/>
        </w:rPr>
        <w:lastRenderedPageBreak/>
        <w:drawing>
          <wp:inline distT="0" distB="0" distL="0" distR="0" wp14:anchorId="406986DB" wp14:editId="6622B171">
            <wp:extent cx="5124450" cy="3261014"/>
            <wp:effectExtent l="0" t="0" r="0" b="0"/>
            <wp:docPr id="30" name="Picture 30" descr="&quot;Create your first WordPress blog pos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quot;Create your first WordPress blog post&quo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34354" cy="3267317"/>
                    </a:xfrm>
                    <a:prstGeom prst="rect">
                      <a:avLst/>
                    </a:prstGeom>
                    <a:noFill/>
                    <a:ln>
                      <a:noFill/>
                    </a:ln>
                  </pic:spPr>
                </pic:pic>
              </a:graphicData>
            </a:graphic>
          </wp:inline>
        </w:drawing>
      </w:r>
    </w:p>
    <w:p w14:paraId="0525E2EF" w14:textId="7F14FA42" w:rsidR="00E067A2" w:rsidRDefault="00E067A2" w:rsidP="00E067A2">
      <w:pPr>
        <w:pStyle w:val="MISCFigureCaptionHeader8pt"/>
      </w:pPr>
      <w:bookmarkStart w:id="255" w:name="_Ref2077619"/>
      <w:r w:rsidRPr="00E067A2">
        <w:rPr>
          <w:rStyle w:val="MISCFigureCaptionHeaderBold8pt"/>
        </w:rPr>
        <w:t xml:space="preserve">Figure </w:t>
      </w:r>
      <w:r w:rsidRPr="00E067A2">
        <w:rPr>
          <w:rStyle w:val="MISCFigureCaptionHeaderBold8pt"/>
        </w:rPr>
        <w:fldChar w:fldCharType="begin"/>
      </w:r>
      <w:r w:rsidRPr="00E067A2">
        <w:rPr>
          <w:rStyle w:val="MISCFigureCaptionHeaderBold8pt"/>
        </w:rPr>
        <w:instrText xml:space="preserve"> SEQ Figure \* ARABIC </w:instrText>
      </w:r>
      <w:r w:rsidRPr="00E067A2">
        <w:rPr>
          <w:rStyle w:val="MISCFigureCaptionHeaderBold8pt"/>
        </w:rPr>
        <w:fldChar w:fldCharType="separate"/>
      </w:r>
      <w:r w:rsidR="0099354B">
        <w:rPr>
          <w:rStyle w:val="MISCFigureCaptionHeaderBold8pt"/>
          <w:noProof/>
        </w:rPr>
        <w:t>23</w:t>
      </w:r>
      <w:r w:rsidRPr="00E067A2">
        <w:rPr>
          <w:rStyle w:val="MISCFigureCaptionHeaderBold8pt"/>
        </w:rPr>
        <w:fldChar w:fldCharType="end"/>
      </w:r>
      <w:bookmarkEnd w:id="255"/>
      <w:r w:rsidRPr="00E067A2">
        <w:rPr>
          <w:rStyle w:val="MISCFigureCaptionHeaderBold8pt"/>
        </w:rPr>
        <w:t>.</w:t>
      </w:r>
      <w:r>
        <w:t xml:space="preserve"> </w:t>
      </w:r>
      <w:r w:rsidRPr="00E067A2">
        <w:t>Create your first WordPress blog post</w:t>
      </w:r>
    </w:p>
    <w:p w14:paraId="62D1B6ED" w14:textId="11CC92BD" w:rsidR="00E067A2" w:rsidRDefault="00E067A2" w:rsidP="00E067A2">
      <w:pPr>
        <w:pStyle w:val="BodyTextMetricHPELight10pt"/>
      </w:pPr>
      <w:r w:rsidRPr="00E067A2">
        <w:t xml:space="preserve">Click </w:t>
      </w:r>
      <w:r w:rsidRPr="00E067A2">
        <w:rPr>
          <w:rStyle w:val="CodingLanguage"/>
        </w:rPr>
        <w:t>Publish</w:t>
      </w:r>
      <w:r w:rsidRPr="00E067A2">
        <w:t xml:space="preserve"> and then </w:t>
      </w:r>
      <w:r w:rsidRPr="00E067A2">
        <w:rPr>
          <w:rStyle w:val="CodingLanguage"/>
        </w:rPr>
        <w:t>View post</w:t>
      </w:r>
      <w:r w:rsidRPr="00E067A2">
        <w:t xml:space="preserve"> to see your new blog post</w:t>
      </w:r>
      <w:r w:rsidR="000D4349">
        <w:t>, as shown in</w:t>
      </w:r>
      <w:r w:rsidR="000D4349" w:rsidRPr="000D4349">
        <w:t xml:space="preserve"> </w:t>
      </w:r>
      <w:r w:rsidR="000D4349" w:rsidRPr="000D4349">
        <w:fldChar w:fldCharType="begin"/>
      </w:r>
      <w:r w:rsidR="000D4349" w:rsidRPr="000D4349">
        <w:instrText xml:space="preserve"> REF _Ref2077787 \h </w:instrText>
      </w:r>
      <w:r w:rsidR="000D4349">
        <w:instrText xml:space="preserve"> \* MERGEFORMAT </w:instrText>
      </w:r>
      <w:r w:rsidR="000D4349" w:rsidRPr="000D4349">
        <w:fldChar w:fldCharType="separate"/>
      </w:r>
      <w:r w:rsidR="0099354B" w:rsidRPr="0099354B">
        <w:t>Figure 24</w:t>
      </w:r>
      <w:r w:rsidR="000D4349" w:rsidRPr="000D4349">
        <w:fldChar w:fldCharType="end"/>
      </w:r>
      <w:r w:rsidRPr="00E067A2">
        <w:t>.</w:t>
      </w:r>
    </w:p>
    <w:p w14:paraId="6B021154" w14:textId="40CD4EC8" w:rsidR="00652AF0" w:rsidRDefault="00652AF0" w:rsidP="00652AF0">
      <w:pPr>
        <w:pStyle w:val="FigureAfterspace"/>
      </w:pPr>
      <w:r>
        <w:rPr>
          <w:noProof/>
        </w:rPr>
        <w:drawing>
          <wp:inline distT="0" distB="0" distL="0" distR="0" wp14:anchorId="78B5AA89" wp14:editId="569E8536">
            <wp:extent cx="4752975" cy="3069524"/>
            <wp:effectExtent l="19050" t="19050" r="9525" b="17145"/>
            <wp:docPr id="64" name="Picture 64" descr="&quot;View your first WordPress blog pos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quot;View your first WordPress blog post&quo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69040" cy="3079899"/>
                    </a:xfrm>
                    <a:prstGeom prst="rect">
                      <a:avLst/>
                    </a:prstGeom>
                    <a:noFill/>
                    <a:ln>
                      <a:solidFill>
                        <a:schemeClr val="tx1"/>
                      </a:solidFill>
                    </a:ln>
                  </pic:spPr>
                </pic:pic>
              </a:graphicData>
            </a:graphic>
          </wp:inline>
        </w:drawing>
      </w:r>
    </w:p>
    <w:p w14:paraId="59DAD442" w14:textId="1181DF45" w:rsidR="00652AF0" w:rsidRDefault="00652AF0" w:rsidP="00652AF0">
      <w:pPr>
        <w:pStyle w:val="MISCFigureCaptionHeader8pt"/>
      </w:pPr>
      <w:bookmarkStart w:id="256" w:name="_Ref2077787"/>
      <w:r w:rsidRPr="00652AF0">
        <w:rPr>
          <w:rStyle w:val="MISCFigureCaptionHeaderBold8pt"/>
        </w:rPr>
        <w:t xml:space="preserve">Figure </w:t>
      </w:r>
      <w:r w:rsidRPr="00652AF0">
        <w:rPr>
          <w:rStyle w:val="MISCFigureCaptionHeaderBold8pt"/>
        </w:rPr>
        <w:fldChar w:fldCharType="begin"/>
      </w:r>
      <w:r w:rsidRPr="00652AF0">
        <w:rPr>
          <w:rStyle w:val="MISCFigureCaptionHeaderBold8pt"/>
        </w:rPr>
        <w:instrText xml:space="preserve"> SEQ Figure \* ARABIC </w:instrText>
      </w:r>
      <w:r w:rsidRPr="00652AF0">
        <w:rPr>
          <w:rStyle w:val="MISCFigureCaptionHeaderBold8pt"/>
        </w:rPr>
        <w:fldChar w:fldCharType="separate"/>
      </w:r>
      <w:r w:rsidR="0099354B">
        <w:rPr>
          <w:rStyle w:val="MISCFigureCaptionHeaderBold8pt"/>
          <w:noProof/>
        </w:rPr>
        <w:t>24</w:t>
      </w:r>
      <w:r w:rsidRPr="00652AF0">
        <w:rPr>
          <w:rStyle w:val="MISCFigureCaptionHeaderBold8pt"/>
        </w:rPr>
        <w:fldChar w:fldCharType="end"/>
      </w:r>
      <w:bookmarkEnd w:id="256"/>
      <w:r w:rsidRPr="00652AF0">
        <w:rPr>
          <w:rStyle w:val="MISCFigureCaptionHeaderBold8pt"/>
        </w:rPr>
        <w:t>.</w:t>
      </w:r>
      <w:r>
        <w:t xml:space="preserve"> </w:t>
      </w:r>
      <w:r w:rsidRPr="00652AF0">
        <w:t>View your first post</w:t>
      </w:r>
    </w:p>
    <w:p w14:paraId="1A694861" w14:textId="01068B46" w:rsidR="00652AF0" w:rsidRDefault="00652AF0" w:rsidP="00652AF0">
      <w:pPr>
        <w:pStyle w:val="Heading3"/>
      </w:pPr>
      <w:r w:rsidRPr="00652AF0">
        <w:t>Test persistence for WordPress</w:t>
      </w:r>
    </w:p>
    <w:p w14:paraId="7319B06D" w14:textId="13E8832C" w:rsidR="00652AF0" w:rsidRDefault="000D4349" w:rsidP="00652AF0">
      <w:pPr>
        <w:pStyle w:val="BodyTextMetricHPELight10pt"/>
      </w:pPr>
      <w:r w:rsidRPr="000D4349">
        <w:t>Find your WordPress Persistent Volume Claim (PVC)</w:t>
      </w:r>
      <w:r>
        <w:t>.</w:t>
      </w:r>
    </w:p>
    <w:p w14:paraId="570FCAEB" w14:textId="0D557AFB" w:rsidR="000D4349" w:rsidRPr="000D4349" w:rsidRDefault="000D4349" w:rsidP="000D4349">
      <w:pPr>
        <w:pStyle w:val="BodyTextMetricHPELight10pt"/>
        <w:rPr>
          <w:rStyle w:val="CodingLanguage"/>
        </w:rPr>
      </w:pPr>
      <w:r w:rsidRPr="000D4349">
        <w:rPr>
          <w:rStyle w:val="CodingLanguage"/>
        </w:rPr>
        <w:lastRenderedPageBreak/>
        <w:t># kub</w:t>
      </w:r>
      <w:r>
        <w:rPr>
          <w:rStyle w:val="CodingLanguage"/>
        </w:rPr>
        <w:t>ectl -n wordpress-mysql get pvc</w:t>
      </w:r>
      <w:r>
        <w:rPr>
          <w:rStyle w:val="CodingLanguage"/>
        </w:rPr>
        <w:br/>
      </w:r>
      <w:r w:rsidRPr="000D4349">
        <w:rPr>
          <w:rStyle w:val="CodingLanguage"/>
        </w:rPr>
        <w:t>NAME             STATUS    VOLUME                                     CAPACITY   AC</w:t>
      </w:r>
      <w:r>
        <w:rPr>
          <w:rStyle w:val="CodingLanguage"/>
        </w:rPr>
        <w:t>CESS   STORAGECLASS   AGE</w:t>
      </w:r>
      <w:r>
        <w:rPr>
          <w:rStyle w:val="CodingLanguage"/>
        </w:rPr>
        <w:br/>
      </w:r>
      <w:r w:rsidRPr="000D4349">
        <w:rPr>
          <w:rStyle w:val="CodingLanguage"/>
        </w:rPr>
        <w:t xml:space="preserve">mysql-pv-claim   Bound     pvc-d48880e3-2d58-11e9-adb2-0242ac110003   1Gi        RWO            nfs     </w:t>
      </w:r>
      <w:r>
        <w:rPr>
          <w:rStyle w:val="CodingLanguage"/>
        </w:rPr>
        <w:t xml:space="preserve">       1h</w:t>
      </w:r>
      <w:r>
        <w:rPr>
          <w:rStyle w:val="CodingLanguage"/>
        </w:rPr>
        <w:br/>
      </w:r>
      <w:r w:rsidRPr="000D4349">
        <w:rPr>
          <w:rStyle w:val="CodingLanguage"/>
        </w:rPr>
        <w:t>wp-pv-claim      Bound     pvc-d4bc101f-2d58-11e9-adb2-0242ac110003   20Gi       RWO            nfs            1h</w:t>
      </w:r>
    </w:p>
    <w:p w14:paraId="59FCF4BE" w14:textId="0293046F" w:rsidR="000D4349" w:rsidRDefault="00CD6D5E" w:rsidP="00652AF0">
      <w:pPr>
        <w:pStyle w:val="BodyTextMetricHPELight10pt"/>
      </w:pPr>
      <w:r w:rsidRPr="00CD6D5E">
        <w:t xml:space="preserve">Connect to the NFS VM and browse the </w:t>
      </w:r>
      <w:r w:rsidRPr="00CD6D5E">
        <w:rPr>
          <w:rStyle w:val="CodingLanguage"/>
        </w:rPr>
        <w:t>/k8s</w:t>
      </w:r>
      <w:r w:rsidRPr="00CD6D5E">
        <w:t xml:space="preserve"> folder to find the volume for the WordPress claim </w:t>
      </w:r>
      <w:r w:rsidRPr="00CD6D5E">
        <w:rPr>
          <w:rStyle w:val="CodingLanguage"/>
        </w:rPr>
        <w:t>wp-pv-claim</w:t>
      </w:r>
      <w:r w:rsidRPr="00CD6D5E">
        <w:t>.</w:t>
      </w:r>
    </w:p>
    <w:p w14:paraId="17B51D0E" w14:textId="4F0F50AC" w:rsidR="00CD6D5E" w:rsidRPr="00CD6D5E" w:rsidRDefault="00CD6D5E" w:rsidP="00CD6D5E">
      <w:pPr>
        <w:pStyle w:val="BodyTextMetricHPELight10pt"/>
        <w:rPr>
          <w:rStyle w:val="CodingLanguage"/>
        </w:rPr>
      </w:pPr>
      <w:r w:rsidRPr="00CD6D5E">
        <w:rPr>
          <w:rStyle w:val="CodingLanguage"/>
        </w:rPr>
        <w:t># ssh hpe2-nfs ls</w:t>
      </w:r>
      <w:r>
        <w:rPr>
          <w:rStyle w:val="CodingLanguage"/>
        </w:rPr>
        <w:t xml:space="preserve"> /k8s</w:t>
      </w:r>
      <w:r>
        <w:rPr>
          <w:rStyle w:val="CodingLanguage"/>
        </w:rPr>
        <w:br/>
      </w:r>
      <w:r w:rsidRPr="00CD6D5E">
        <w:rPr>
          <w:rStyle w:val="CodingLanguage"/>
        </w:rPr>
        <w:t>wordpress-mysql-mysql-pv-claim-pvc-d4888</w:t>
      </w:r>
      <w:r>
        <w:rPr>
          <w:rStyle w:val="CodingLanguage"/>
        </w:rPr>
        <w:t>0e3-2d58-11e9-adb2-0242ac110003</w:t>
      </w:r>
      <w:r>
        <w:rPr>
          <w:rStyle w:val="CodingLanguage"/>
        </w:rPr>
        <w:br/>
      </w:r>
      <w:r w:rsidRPr="00CD6D5E">
        <w:rPr>
          <w:rStyle w:val="CodingLanguage"/>
        </w:rPr>
        <w:t>wordpress-mysql-wp-pv-claim-pvc-d4bc101f-2d58-11e9-adb2-0242ac110003</w:t>
      </w:r>
    </w:p>
    <w:p w14:paraId="1A285C15" w14:textId="2F3BD760" w:rsidR="00CD6D5E" w:rsidRDefault="00CD6D5E" w:rsidP="00652AF0">
      <w:pPr>
        <w:pStyle w:val="BodyTextMetricHPELight10pt"/>
      </w:pPr>
      <w:r w:rsidRPr="00CD6D5E">
        <w:t xml:space="preserve">Locate the </w:t>
      </w:r>
      <w:r w:rsidRPr="00CD6D5E">
        <w:rPr>
          <w:rStyle w:val="CodingLanguage"/>
        </w:rPr>
        <w:t>wp-content</w:t>
      </w:r>
      <w:r w:rsidRPr="00CD6D5E">
        <w:t xml:space="preserve"> folder.</w:t>
      </w:r>
    </w:p>
    <w:p w14:paraId="25C2443C" w14:textId="62DB9ED3" w:rsidR="00CD6D5E" w:rsidRDefault="00CD6D5E" w:rsidP="00CD6D5E">
      <w:pPr>
        <w:pStyle w:val="BodyTextMetricHPELight10pt"/>
        <w:rPr>
          <w:rStyle w:val="CodingLanguage"/>
        </w:rPr>
      </w:pPr>
      <w:r w:rsidRPr="00CD6D5E">
        <w:rPr>
          <w:rStyle w:val="CodingLanguage"/>
        </w:rPr>
        <w:t># ssh hpe2-nfs ls /k8s/wordpress-mysql-wp-pv-claim-pvc-d4bc101f-2d58-11e9-adb2-02</w:t>
      </w:r>
      <w:r>
        <w:rPr>
          <w:rStyle w:val="CodingLanguage"/>
        </w:rPr>
        <w:t>42ac110003</w:t>
      </w:r>
      <w:r>
        <w:rPr>
          <w:rStyle w:val="CodingLanguage"/>
        </w:rPr>
        <w:br/>
        <w:t>index.php</w:t>
      </w:r>
      <w:r>
        <w:rPr>
          <w:rStyle w:val="CodingLanguage"/>
        </w:rPr>
        <w:br/>
        <w:t>license.txt</w:t>
      </w:r>
      <w:r>
        <w:rPr>
          <w:rStyle w:val="CodingLanguage"/>
        </w:rPr>
        <w:br/>
        <w:t>readme.html</w:t>
      </w:r>
      <w:r>
        <w:rPr>
          <w:rStyle w:val="CodingLanguage"/>
        </w:rPr>
        <w:br/>
        <w:t>wp-activate.php</w:t>
      </w:r>
      <w:r>
        <w:rPr>
          <w:rStyle w:val="CodingLanguage"/>
        </w:rPr>
        <w:br/>
        <w:t>wp-admin</w:t>
      </w:r>
      <w:r>
        <w:rPr>
          <w:rStyle w:val="CodingLanguage"/>
        </w:rPr>
        <w:br/>
        <w:t>wp-blog-header.php</w:t>
      </w:r>
      <w:r>
        <w:rPr>
          <w:rStyle w:val="CodingLanguage"/>
        </w:rPr>
        <w:br/>
        <w:t>wp-comments-post.php</w:t>
      </w:r>
      <w:r>
        <w:rPr>
          <w:rStyle w:val="CodingLanguage"/>
        </w:rPr>
        <w:br/>
        <w:t>wp-config.php</w:t>
      </w:r>
      <w:r>
        <w:rPr>
          <w:rStyle w:val="CodingLanguage"/>
        </w:rPr>
        <w:br/>
        <w:t>wp-config-sample.php</w:t>
      </w:r>
      <w:r>
        <w:rPr>
          <w:rStyle w:val="CodingLanguage"/>
        </w:rPr>
        <w:br/>
        <w:t>wp-content</w:t>
      </w:r>
      <w:r>
        <w:rPr>
          <w:rStyle w:val="CodingLanguage"/>
        </w:rPr>
        <w:br/>
        <w:t>wp-cron.php</w:t>
      </w:r>
      <w:r>
        <w:rPr>
          <w:rStyle w:val="CodingLanguage"/>
        </w:rPr>
        <w:br/>
        <w:t>wp-includes</w:t>
      </w:r>
      <w:r>
        <w:rPr>
          <w:rStyle w:val="CodingLanguage"/>
        </w:rPr>
        <w:br/>
        <w:t>wp-links-opml.php</w:t>
      </w:r>
      <w:r>
        <w:rPr>
          <w:rStyle w:val="CodingLanguage"/>
        </w:rPr>
        <w:br/>
        <w:t>wp-load.php</w:t>
      </w:r>
      <w:r>
        <w:rPr>
          <w:rStyle w:val="CodingLanguage"/>
        </w:rPr>
        <w:br/>
        <w:t>wp-login.php</w:t>
      </w:r>
      <w:r>
        <w:rPr>
          <w:rStyle w:val="CodingLanguage"/>
        </w:rPr>
        <w:br/>
        <w:t>wp-mail.php</w:t>
      </w:r>
      <w:r>
        <w:rPr>
          <w:rStyle w:val="CodingLanguage"/>
        </w:rPr>
        <w:br/>
        <w:t>wp-settings.php</w:t>
      </w:r>
      <w:r>
        <w:rPr>
          <w:rStyle w:val="CodingLanguage"/>
        </w:rPr>
        <w:br/>
      </w:r>
      <w:r w:rsidRPr="00CD6D5E">
        <w:rPr>
          <w:rStyle w:val="CodingLanguage"/>
        </w:rPr>
        <w:t>wp-si</w:t>
      </w:r>
      <w:r>
        <w:rPr>
          <w:rStyle w:val="CodingLanguage"/>
        </w:rPr>
        <w:t>gnup.php</w:t>
      </w:r>
      <w:r>
        <w:rPr>
          <w:rStyle w:val="CodingLanguage"/>
        </w:rPr>
        <w:br/>
        <w:t>wp-trackback.php</w:t>
      </w:r>
      <w:r>
        <w:rPr>
          <w:rStyle w:val="CodingLanguage"/>
        </w:rPr>
        <w:br/>
      </w:r>
      <w:r w:rsidRPr="00CD6D5E">
        <w:rPr>
          <w:rStyle w:val="CodingLanguage"/>
        </w:rPr>
        <w:t>xmlrpc.php</w:t>
      </w:r>
    </w:p>
    <w:p w14:paraId="6909CD33" w14:textId="7FA7A31B" w:rsidR="00720DA7" w:rsidRDefault="00CD6D5E" w:rsidP="00CD6D5E">
      <w:pPr>
        <w:pStyle w:val="BodyTextMetricHPELight10pt"/>
      </w:pPr>
      <w:r w:rsidRPr="00CD6D5E">
        <w:t>Now find the image used in the blog post.</w:t>
      </w:r>
    </w:p>
    <w:p w14:paraId="5D294A6D" w14:textId="2D35F3E6" w:rsidR="00CD6D5E" w:rsidRPr="00CD6D5E" w:rsidRDefault="00CD6D5E" w:rsidP="00CD6D5E">
      <w:pPr>
        <w:pStyle w:val="BodyTextMetricHPELight10pt"/>
        <w:rPr>
          <w:rStyle w:val="CodingLanguage"/>
        </w:rPr>
      </w:pPr>
      <w:r w:rsidRPr="00CD6D5E">
        <w:rPr>
          <w:rStyle w:val="CodingLanguage"/>
        </w:rPr>
        <w:t># ssh hpe2-nfs ls /k8s/wordpress-mysql-wp-pv-claim-pvc-d4bc101f-2d58-11e9-adb2-0242ac11</w:t>
      </w:r>
      <w:r>
        <w:rPr>
          <w:rStyle w:val="CodingLanguage"/>
        </w:rPr>
        <w:t>0003/wp-content/uploads/2019/02</w:t>
      </w:r>
      <w:r>
        <w:rPr>
          <w:rStyle w:val="CodingLanguage"/>
        </w:rPr>
        <w:br/>
      </w:r>
      <w:r w:rsidRPr="00CD6D5E">
        <w:rPr>
          <w:rStyle w:val="CodingLanguage"/>
        </w:rPr>
        <w:t>380-with-OmniStack-100</w:t>
      </w:r>
      <w:r>
        <w:rPr>
          <w:rStyle w:val="CodingLanguage"/>
        </w:rPr>
        <w:t>x100.jpg</w:t>
      </w:r>
      <w:r>
        <w:rPr>
          <w:rStyle w:val="CodingLanguage"/>
        </w:rPr>
        <w:br/>
        <w:t>380-with-OmniStack-150x150.jpg</w:t>
      </w:r>
      <w:r>
        <w:rPr>
          <w:rStyle w:val="CodingLanguage"/>
        </w:rPr>
        <w:br/>
        <w:t>380-with-OmniStack-300x150.jpg</w:t>
      </w:r>
      <w:r>
        <w:rPr>
          <w:rStyle w:val="CodingLanguage"/>
        </w:rPr>
        <w:br/>
        <w:t>380-with-OmniStack-768x384.jpg</w:t>
      </w:r>
      <w:r>
        <w:rPr>
          <w:rStyle w:val="CodingLanguage"/>
        </w:rPr>
        <w:br/>
      </w:r>
      <w:r w:rsidRPr="00CD6D5E">
        <w:rPr>
          <w:rStyle w:val="CodingLanguage"/>
        </w:rPr>
        <w:t>380-with-OmniStack.jpg</w:t>
      </w:r>
    </w:p>
    <w:p w14:paraId="09A62316" w14:textId="1BC98759" w:rsidR="00CD6D5E" w:rsidRDefault="00CD6D5E" w:rsidP="00CD6D5E">
      <w:pPr>
        <w:pStyle w:val="BodyTextMetricHPELight10pt"/>
      </w:pPr>
      <w:r w:rsidRPr="00CD6D5E">
        <w:t>Note that WordPress has created a number of variations of the original image, for different screen sizes.</w:t>
      </w:r>
      <w:r>
        <w:t xml:space="preserve"> </w:t>
      </w:r>
      <w:r w:rsidRPr="00CD6D5E">
        <w:t>Shutdown wordpress (leave MySQL running for now)</w:t>
      </w:r>
      <w:r w:rsidR="00CD4B98">
        <w:t>.</w:t>
      </w:r>
    </w:p>
    <w:p w14:paraId="5AFC4AAC" w14:textId="03D44A2D" w:rsidR="00CD4B98" w:rsidRPr="00CD4B98" w:rsidRDefault="00CD4B98" w:rsidP="00CD4B98">
      <w:pPr>
        <w:pStyle w:val="BodyTextMetricHPELight10pt"/>
        <w:rPr>
          <w:rStyle w:val="CodingLanguage"/>
        </w:rPr>
      </w:pPr>
      <w:r w:rsidRPr="00CD4B98">
        <w:rPr>
          <w:rStyle w:val="CodingLanguage"/>
        </w:rPr>
        <w:t># kubectl -n wordpress-mysql delete -f /tmp/wordpress-mys</w:t>
      </w:r>
      <w:r>
        <w:rPr>
          <w:rStyle w:val="CodingLanguage"/>
        </w:rPr>
        <w:t>ql-nfs/wordpress-deployment.yml</w:t>
      </w:r>
      <w:r>
        <w:rPr>
          <w:rStyle w:val="CodingLanguage"/>
        </w:rPr>
        <w:br/>
      </w:r>
      <w:r w:rsidRPr="00CD4B98">
        <w:rPr>
          <w:rStyle w:val="CodingLanguage"/>
        </w:rPr>
        <w:t>deployment.apps "wordpress" deleted</w:t>
      </w:r>
    </w:p>
    <w:p w14:paraId="33B9F959" w14:textId="6F80CE52" w:rsidR="00CD6D5E" w:rsidRDefault="00CD4B98" w:rsidP="00CD6D5E">
      <w:pPr>
        <w:pStyle w:val="BodyTextMetricHPELight10pt"/>
      </w:pPr>
      <w:r w:rsidRPr="00CD4B98">
        <w:t>Refresh the page in the browser to confirm that WordPress is indeed inaccessible.</w:t>
      </w:r>
    </w:p>
    <w:p w14:paraId="3B780CBB" w14:textId="4D1B4FE1" w:rsidR="00CD4B98" w:rsidRDefault="00CD4B98" w:rsidP="00CD4B98">
      <w:pPr>
        <w:pStyle w:val="FigureAfterspace"/>
      </w:pPr>
      <w:r>
        <w:rPr>
          <w:noProof/>
        </w:rPr>
        <w:lastRenderedPageBreak/>
        <w:drawing>
          <wp:inline distT="0" distB="0" distL="0" distR="0" wp14:anchorId="34A0520F" wp14:editId="29582387">
            <wp:extent cx="4276725" cy="1665571"/>
            <wp:effectExtent l="0" t="0" r="0" b="0"/>
            <wp:docPr id="65" name="Picture 65" descr="&quot;Cannot connect to WordPres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quot;Cannot connect to WordPress&quo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82605" cy="1667861"/>
                    </a:xfrm>
                    <a:prstGeom prst="rect">
                      <a:avLst/>
                    </a:prstGeom>
                    <a:noFill/>
                    <a:ln>
                      <a:noFill/>
                    </a:ln>
                  </pic:spPr>
                </pic:pic>
              </a:graphicData>
            </a:graphic>
          </wp:inline>
        </w:drawing>
      </w:r>
    </w:p>
    <w:p w14:paraId="3557B388" w14:textId="4D459537" w:rsidR="00CD4B98" w:rsidRDefault="00CD4B98" w:rsidP="00CD4B98">
      <w:pPr>
        <w:pStyle w:val="MISCFigureCaptionHeader8pt"/>
      </w:pPr>
      <w:r w:rsidRPr="00CD4B98">
        <w:rPr>
          <w:rStyle w:val="MISCFigureCaptionHeaderBold8pt"/>
        </w:rPr>
        <w:t xml:space="preserve">Figure </w:t>
      </w:r>
      <w:r w:rsidRPr="00CD4B98">
        <w:rPr>
          <w:rStyle w:val="MISCFigureCaptionHeaderBold8pt"/>
        </w:rPr>
        <w:fldChar w:fldCharType="begin"/>
      </w:r>
      <w:r w:rsidRPr="00CD4B98">
        <w:rPr>
          <w:rStyle w:val="MISCFigureCaptionHeaderBold8pt"/>
        </w:rPr>
        <w:instrText xml:space="preserve"> SEQ Figure \* ARABIC </w:instrText>
      </w:r>
      <w:r w:rsidRPr="00CD4B98">
        <w:rPr>
          <w:rStyle w:val="MISCFigureCaptionHeaderBold8pt"/>
        </w:rPr>
        <w:fldChar w:fldCharType="separate"/>
      </w:r>
      <w:r w:rsidR="0099354B">
        <w:rPr>
          <w:rStyle w:val="MISCFigureCaptionHeaderBold8pt"/>
          <w:noProof/>
        </w:rPr>
        <w:t>25</w:t>
      </w:r>
      <w:r w:rsidRPr="00CD4B98">
        <w:rPr>
          <w:rStyle w:val="MISCFigureCaptionHeaderBold8pt"/>
        </w:rPr>
        <w:fldChar w:fldCharType="end"/>
      </w:r>
      <w:r w:rsidRPr="00CD4B98">
        <w:rPr>
          <w:rStyle w:val="MISCFigureCaptionHeaderBold8pt"/>
        </w:rPr>
        <w:t>.</w:t>
      </w:r>
      <w:r>
        <w:t xml:space="preserve"> </w:t>
      </w:r>
      <w:r w:rsidRPr="00CD4B98">
        <w:t>Cannot connect to WordPress</w:t>
      </w:r>
    </w:p>
    <w:p w14:paraId="017A4496" w14:textId="0D8C4BD8" w:rsidR="00CD4B98" w:rsidRDefault="00EA11F3" w:rsidP="00EA11F3">
      <w:pPr>
        <w:pStyle w:val="BodyTextMetricHPELight10pt"/>
      </w:pPr>
      <w:r>
        <w:t>Now r</w:t>
      </w:r>
      <w:r w:rsidRPr="00EA11F3">
        <w:t>edeploy Wordpress</w:t>
      </w:r>
    </w:p>
    <w:p w14:paraId="5A4659DC" w14:textId="0F069DA8" w:rsidR="00EA11F3" w:rsidRPr="00EA11F3" w:rsidRDefault="00EA11F3" w:rsidP="00EA11F3">
      <w:pPr>
        <w:pStyle w:val="BodyTextMetricHPELight10pt"/>
        <w:rPr>
          <w:rStyle w:val="CodingLanguage"/>
        </w:rPr>
      </w:pPr>
      <w:r>
        <w:rPr>
          <w:rStyle w:val="CodingLanguage"/>
        </w:rPr>
        <w:t xml:space="preserve"># </w:t>
      </w:r>
      <w:r w:rsidRPr="00EA11F3">
        <w:rPr>
          <w:rStyle w:val="CodingLanguage"/>
        </w:rPr>
        <w:t>kubectl -n wordpress-mysql apply -f /tmp/wordpress-mys</w:t>
      </w:r>
      <w:r w:rsidR="00802589">
        <w:rPr>
          <w:rStyle w:val="CodingLanguage"/>
        </w:rPr>
        <w:t>ql-nfs/wordpress-deployment.yml</w:t>
      </w:r>
      <w:r w:rsidR="00802589">
        <w:rPr>
          <w:rStyle w:val="CodingLanguage"/>
        </w:rPr>
        <w:br/>
        <w:t>d</w:t>
      </w:r>
      <w:r w:rsidRPr="00EA11F3">
        <w:rPr>
          <w:rStyle w:val="CodingLanguage"/>
        </w:rPr>
        <w:t>eployment.apps/wordpress created</w:t>
      </w:r>
    </w:p>
    <w:p w14:paraId="7A51DF2D" w14:textId="3D0EDE41" w:rsidR="00EA11F3" w:rsidRPr="00EA11F3" w:rsidRDefault="00EA11F3" w:rsidP="00EA11F3">
      <w:pPr>
        <w:pStyle w:val="BodyTextMetricHPELight10pt"/>
      </w:pPr>
      <w:r w:rsidRPr="00EA11F3">
        <w:t>Refresh the page in the browser to confirm that WordPress is now accessible and that the image in the blog post has survived the shutdown</w:t>
      </w:r>
      <w:r w:rsidR="00802589">
        <w:t>, as shown in</w:t>
      </w:r>
      <w:r w:rsidR="00802589" w:rsidRPr="00802589">
        <w:t xml:space="preserve"> </w:t>
      </w:r>
      <w:r w:rsidR="00802589" w:rsidRPr="00802589">
        <w:fldChar w:fldCharType="begin"/>
      </w:r>
      <w:r w:rsidR="00802589" w:rsidRPr="00802589">
        <w:instrText xml:space="preserve"> REF _Ref2078379 \h </w:instrText>
      </w:r>
      <w:r w:rsidR="00802589">
        <w:instrText xml:space="preserve"> \* MERGEFORMAT </w:instrText>
      </w:r>
      <w:r w:rsidR="00802589" w:rsidRPr="00802589">
        <w:fldChar w:fldCharType="separate"/>
      </w:r>
      <w:r w:rsidR="0099354B" w:rsidRPr="0099354B">
        <w:t>Figure 26</w:t>
      </w:r>
      <w:r w:rsidR="00802589" w:rsidRPr="00802589">
        <w:fldChar w:fldCharType="end"/>
      </w:r>
      <w:r w:rsidRPr="00EA11F3">
        <w:t>.</w:t>
      </w:r>
    </w:p>
    <w:p w14:paraId="5269DD8A" w14:textId="478BCA75" w:rsidR="00EA11F3" w:rsidRDefault="00802589" w:rsidP="00802589">
      <w:pPr>
        <w:pStyle w:val="FigureAfterspace"/>
      </w:pPr>
      <w:r>
        <w:rPr>
          <w:noProof/>
        </w:rPr>
        <w:drawing>
          <wp:inline distT="0" distB="0" distL="0" distR="0" wp14:anchorId="548B4CE8" wp14:editId="3FFF83AE">
            <wp:extent cx="4712807" cy="2743200"/>
            <wp:effectExtent l="0" t="0" r="0" b="0"/>
            <wp:docPr id="66" name="Picture 66" descr="&quot;View restored pos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quot;View restored post&quo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17558" cy="2745966"/>
                    </a:xfrm>
                    <a:prstGeom prst="rect">
                      <a:avLst/>
                    </a:prstGeom>
                    <a:noFill/>
                    <a:ln>
                      <a:noFill/>
                    </a:ln>
                  </pic:spPr>
                </pic:pic>
              </a:graphicData>
            </a:graphic>
          </wp:inline>
        </w:drawing>
      </w:r>
    </w:p>
    <w:p w14:paraId="62A2716C" w14:textId="77777777" w:rsidR="00802589" w:rsidRDefault="00802589" w:rsidP="00802589">
      <w:pPr>
        <w:pStyle w:val="MISCFigureCaptionHeader8pt"/>
      </w:pPr>
      <w:bookmarkStart w:id="257" w:name="_Ref2078379"/>
      <w:r w:rsidRPr="00802589">
        <w:rPr>
          <w:rStyle w:val="MISCFigureCaptionHeaderBold8pt"/>
        </w:rPr>
        <w:t xml:space="preserve">Figure </w:t>
      </w:r>
      <w:r w:rsidRPr="00802589">
        <w:rPr>
          <w:rStyle w:val="MISCFigureCaptionHeaderBold8pt"/>
        </w:rPr>
        <w:fldChar w:fldCharType="begin"/>
      </w:r>
      <w:r w:rsidRPr="00802589">
        <w:rPr>
          <w:rStyle w:val="MISCFigureCaptionHeaderBold8pt"/>
        </w:rPr>
        <w:instrText xml:space="preserve"> SEQ Figure \* ARABIC </w:instrText>
      </w:r>
      <w:r w:rsidRPr="00802589">
        <w:rPr>
          <w:rStyle w:val="MISCFigureCaptionHeaderBold8pt"/>
        </w:rPr>
        <w:fldChar w:fldCharType="separate"/>
      </w:r>
      <w:r w:rsidR="0099354B">
        <w:rPr>
          <w:rStyle w:val="MISCFigureCaptionHeaderBold8pt"/>
          <w:noProof/>
        </w:rPr>
        <w:t>26</w:t>
      </w:r>
      <w:r w:rsidRPr="00802589">
        <w:rPr>
          <w:rStyle w:val="MISCFigureCaptionHeaderBold8pt"/>
        </w:rPr>
        <w:fldChar w:fldCharType="end"/>
      </w:r>
      <w:bookmarkEnd w:id="257"/>
      <w:r w:rsidRPr="00802589">
        <w:rPr>
          <w:rStyle w:val="MISCFigureCaptionHeaderBold8pt"/>
        </w:rPr>
        <w:t xml:space="preserve">. </w:t>
      </w:r>
      <w:r>
        <w:t>View restored post</w:t>
      </w:r>
    </w:p>
    <w:p w14:paraId="024CD454" w14:textId="0962AC42" w:rsidR="00BA59CB" w:rsidRDefault="00BA59CB" w:rsidP="00BA59CB">
      <w:pPr>
        <w:pStyle w:val="Heading3"/>
      </w:pPr>
      <w:r w:rsidRPr="00BA59CB">
        <w:t>Test persistence in MySQL</w:t>
      </w:r>
    </w:p>
    <w:p w14:paraId="04C91A16" w14:textId="10925A6A" w:rsidR="00BA59CB" w:rsidRDefault="00BA59CB" w:rsidP="00BA59CB">
      <w:pPr>
        <w:pStyle w:val="BodyTextMetricHPELight10pt"/>
      </w:pPr>
      <w:r w:rsidRPr="00BA59CB">
        <w:t>A similar procedure can be performed for MySQL. While assets such as images, CSS files, etc are stored in the WordPress volume, information about users, posts, comments, tags, etc are stored in the MySQL database. It is possible to browse the tables in the database and identify the rows related to the blog post you created.</w:t>
      </w:r>
    </w:p>
    <w:p w14:paraId="59A34429" w14:textId="1FC7B4BB" w:rsidR="00BA59CB" w:rsidRDefault="00BA59CB" w:rsidP="00BA59CB">
      <w:pPr>
        <w:pStyle w:val="BodyTextMetricHPELight10pt"/>
      </w:pPr>
      <w:r w:rsidRPr="00BA59CB">
        <w:t>Shut down MySQL as follows:</w:t>
      </w:r>
    </w:p>
    <w:p w14:paraId="05545F7C" w14:textId="77777777" w:rsidR="00BA59CB" w:rsidRPr="00BA59CB" w:rsidRDefault="00BA59CB" w:rsidP="00BA59CB">
      <w:pPr>
        <w:pStyle w:val="BodyTextMetricHPELight10pt"/>
        <w:rPr>
          <w:rStyle w:val="CodingLanguage"/>
        </w:rPr>
      </w:pPr>
      <w:r w:rsidRPr="00BA59CB">
        <w:rPr>
          <w:rStyle w:val="CodingLanguage"/>
        </w:rPr>
        <w:t># kubectl -n wordpress-mysql delete -f /tmp/wordpress-mysql-nfs/mysql-deployment.yml</w:t>
      </w:r>
    </w:p>
    <w:p w14:paraId="47CBB999" w14:textId="0EFF4400" w:rsidR="00BA59CB" w:rsidRDefault="00BA59CB" w:rsidP="00BA59CB">
      <w:pPr>
        <w:pStyle w:val="BodyTextMetricHPELight10pt"/>
        <w:rPr>
          <w:rStyle w:val="CodingLanguage"/>
        </w:rPr>
      </w:pPr>
      <w:r w:rsidRPr="00BA59CB">
        <w:rPr>
          <w:rStyle w:val="CodingLanguage"/>
        </w:rPr>
        <w:t>deployment.apps "wordpress-mysql" deleted</w:t>
      </w:r>
    </w:p>
    <w:p w14:paraId="71E05C3C" w14:textId="0490E7B5" w:rsidR="00BA59CB" w:rsidRDefault="00BA59CB" w:rsidP="00BA59CB">
      <w:pPr>
        <w:pStyle w:val="BodyTextMetricHPELight10pt"/>
      </w:pPr>
      <w:r w:rsidRPr="00BA59CB">
        <w:lastRenderedPageBreak/>
        <w:t>Refresh the page for your blog post, and you will see that WordPress can no longer connect to the database</w:t>
      </w:r>
      <w:r>
        <w:t>, as shown in</w:t>
      </w:r>
      <w:r w:rsidRPr="00BA59CB">
        <w:t xml:space="preserve"> </w:t>
      </w:r>
      <w:r w:rsidRPr="00BA59CB">
        <w:fldChar w:fldCharType="begin"/>
      </w:r>
      <w:r w:rsidRPr="00BA59CB">
        <w:instrText xml:space="preserve"> REF _Ref2078540 \h </w:instrText>
      </w:r>
      <w:r>
        <w:instrText xml:space="preserve"> \* MERGEFORMAT </w:instrText>
      </w:r>
      <w:r w:rsidRPr="00BA59CB">
        <w:fldChar w:fldCharType="separate"/>
      </w:r>
      <w:r w:rsidR="0099354B" w:rsidRPr="0099354B">
        <w:t>Figure 27</w:t>
      </w:r>
      <w:r w:rsidRPr="00BA59CB">
        <w:fldChar w:fldCharType="end"/>
      </w:r>
      <w:r>
        <w:t>.</w:t>
      </w:r>
    </w:p>
    <w:p w14:paraId="0D8F741E" w14:textId="4BF44EA2" w:rsidR="00BA59CB" w:rsidRDefault="00BA59CB" w:rsidP="00BA59CB">
      <w:pPr>
        <w:pStyle w:val="FigureAfterspace"/>
      </w:pPr>
      <w:r>
        <w:rPr>
          <w:noProof/>
        </w:rPr>
        <w:drawing>
          <wp:inline distT="0" distB="0" distL="0" distR="0" wp14:anchorId="6DEC3494" wp14:editId="2EFBCF8E">
            <wp:extent cx="4837315" cy="704850"/>
            <wp:effectExtent l="0" t="0" r="1905" b="0"/>
            <wp:docPr id="67" name="Picture 67" descr="&quot;Cannot connect to MySQ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quot;Cannot connect to MySQL&quo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53340" cy="707185"/>
                    </a:xfrm>
                    <a:prstGeom prst="rect">
                      <a:avLst/>
                    </a:prstGeom>
                    <a:noFill/>
                    <a:ln>
                      <a:noFill/>
                    </a:ln>
                  </pic:spPr>
                </pic:pic>
              </a:graphicData>
            </a:graphic>
          </wp:inline>
        </w:drawing>
      </w:r>
    </w:p>
    <w:p w14:paraId="0D5637BB" w14:textId="15AE3F6F" w:rsidR="00BA59CB" w:rsidRDefault="00BA59CB" w:rsidP="00BA59CB">
      <w:pPr>
        <w:pStyle w:val="MISCFigureCaptionHeader8pt"/>
      </w:pPr>
      <w:bookmarkStart w:id="258" w:name="_Ref2078540"/>
      <w:r w:rsidRPr="00BA59CB">
        <w:rPr>
          <w:rStyle w:val="MISCFigureCaptionHeaderBold8pt"/>
        </w:rPr>
        <w:t xml:space="preserve">Figure </w:t>
      </w:r>
      <w:r w:rsidRPr="00BA59CB">
        <w:rPr>
          <w:rStyle w:val="MISCFigureCaptionHeaderBold8pt"/>
        </w:rPr>
        <w:fldChar w:fldCharType="begin"/>
      </w:r>
      <w:r w:rsidRPr="00BA59CB">
        <w:rPr>
          <w:rStyle w:val="MISCFigureCaptionHeaderBold8pt"/>
        </w:rPr>
        <w:instrText xml:space="preserve"> SEQ Figure \* ARABIC </w:instrText>
      </w:r>
      <w:r w:rsidRPr="00BA59CB">
        <w:rPr>
          <w:rStyle w:val="MISCFigureCaptionHeaderBold8pt"/>
        </w:rPr>
        <w:fldChar w:fldCharType="separate"/>
      </w:r>
      <w:r w:rsidR="0099354B">
        <w:rPr>
          <w:rStyle w:val="MISCFigureCaptionHeaderBold8pt"/>
          <w:noProof/>
        </w:rPr>
        <w:t>27</w:t>
      </w:r>
      <w:r w:rsidRPr="00BA59CB">
        <w:rPr>
          <w:rStyle w:val="MISCFigureCaptionHeaderBold8pt"/>
        </w:rPr>
        <w:fldChar w:fldCharType="end"/>
      </w:r>
      <w:bookmarkEnd w:id="258"/>
      <w:r w:rsidRPr="00BA59CB">
        <w:rPr>
          <w:rStyle w:val="MISCFigureCaptionHeaderBold8pt"/>
        </w:rPr>
        <w:t>.</w:t>
      </w:r>
      <w:r>
        <w:t xml:space="preserve"> </w:t>
      </w:r>
      <w:r w:rsidRPr="00BA59CB">
        <w:t>Cannot connect to MySQL</w:t>
      </w:r>
    </w:p>
    <w:p w14:paraId="4615CF50" w14:textId="018831A3" w:rsidR="00BA59CB" w:rsidRDefault="00BA59CB" w:rsidP="00BA59CB">
      <w:pPr>
        <w:pStyle w:val="BodyTextMetricHPELight10pt"/>
      </w:pPr>
      <w:r w:rsidRPr="00BA59CB">
        <w:t>Restore the MySQL deployment:</w:t>
      </w:r>
    </w:p>
    <w:p w14:paraId="60E4DFE7" w14:textId="5A41AA18" w:rsidR="00BA59CB" w:rsidRPr="00BA59CB" w:rsidRDefault="00BA59CB" w:rsidP="00BA59CB">
      <w:pPr>
        <w:pStyle w:val="BodyTextMetricHPELight10pt"/>
        <w:rPr>
          <w:rStyle w:val="CodingLanguage"/>
        </w:rPr>
      </w:pPr>
      <w:r>
        <w:rPr>
          <w:rStyle w:val="CodingLanguage"/>
        </w:rPr>
        <w:t xml:space="preserve"># </w:t>
      </w:r>
      <w:r w:rsidRPr="00BA59CB">
        <w:rPr>
          <w:rStyle w:val="CodingLanguage"/>
        </w:rPr>
        <w:t>kubectl -n wordpress-mysql apply -f /tmp/wordpress</w:t>
      </w:r>
      <w:r>
        <w:rPr>
          <w:rStyle w:val="CodingLanguage"/>
        </w:rPr>
        <w:t>-mysql-nfs/mysql-deployment.yml</w:t>
      </w:r>
      <w:r>
        <w:rPr>
          <w:rStyle w:val="CodingLanguage"/>
        </w:rPr>
        <w:br/>
      </w:r>
      <w:r w:rsidRPr="00BA59CB">
        <w:rPr>
          <w:rStyle w:val="CodingLanguage"/>
        </w:rPr>
        <w:t>deployment.apps/wordpress-mysql created</w:t>
      </w:r>
    </w:p>
    <w:p w14:paraId="21F710A8" w14:textId="3055BAB4" w:rsidR="00BA59CB" w:rsidRDefault="00BA59CB" w:rsidP="00BA59CB">
      <w:pPr>
        <w:pStyle w:val="BodyTextMetricHPELight10pt"/>
      </w:pPr>
      <w:r w:rsidRPr="00BA59CB">
        <w:t>Refresh the page in the browser</w:t>
      </w:r>
      <w:r>
        <w:t>, as shown in</w:t>
      </w:r>
      <w:r w:rsidRPr="00BA59CB">
        <w:t xml:space="preserve"> </w:t>
      </w:r>
      <w:r w:rsidRPr="00BA59CB">
        <w:fldChar w:fldCharType="begin"/>
      </w:r>
      <w:r w:rsidRPr="00BA59CB">
        <w:instrText xml:space="preserve"> REF _Ref2078671 \h </w:instrText>
      </w:r>
      <w:r>
        <w:instrText xml:space="preserve"> \* MERGEFORMAT </w:instrText>
      </w:r>
      <w:r w:rsidRPr="00BA59CB">
        <w:fldChar w:fldCharType="separate"/>
      </w:r>
      <w:r w:rsidR="0099354B" w:rsidRPr="0099354B">
        <w:t>Figure 28</w:t>
      </w:r>
      <w:r w:rsidRPr="00BA59CB">
        <w:fldChar w:fldCharType="end"/>
      </w:r>
      <w:r>
        <w:t xml:space="preserve">, </w:t>
      </w:r>
      <w:r w:rsidRPr="00BA59CB">
        <w:t>to confirm that WordPress can now access the database and that the blog post has survived the database shutdown.</w:t>
      </w:r>
    </w:p>
    <w:p w14:paraId="2A31DE1F" w14:textId="7B03135D" w:rsidR="00BA59CB" w:rsidRDefault="00BA59CB" w:rsidP="00BA59CB">
      <w:pPr>
        <w:pStyle w:val="MISCFigureCaptionHeader8pt"/>
      </w:pPr>
      <w:r w:rsidRPr="00BA59CB">
        <w:rPr>
          <w:noProof/>
        </w:rPr>
        <w:drawing>
          <wp:inline distT="0" distB="0" distL="0" distR="0" wp14:anchorId="07C5963F" wp14:editId="2F69BAF4">
            <wp:extent cx="4859428" cy="2581275"/>
            <wp:effectExtent l="0" t="0" r="0" b="0"/>
            <wp:docPr id="68" name="Picture 68" descr="&quot;Figure. Check after MySQL restore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quot;Figure. Check after MySQL restored&quo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64878" cy="2584170"/>
                    </a:xfrm>
                    <a:prstGeom prst="rect">
                      <a:avLst/>
                    </a:prstGeom>
                    <a:noFill/>
                    <a:ln>
                      <a:noFill/>
                    </a:ln>
                  </pic:spPr>
                </pic:pic>
              </a:graphicData>
            </a:graphic>
          </wp:inline>
        </w:drawing>
      </w:r>
    </w:p>
    <w:p w14:paraId="0635DCF0" w14:textId="0E7013C4" w:rsidR="00BA59CB" w:rsidRDefault="00BA59CB" w:rsidP="00BA59CB">
      <w:pPr>
        <w:pStyle w:val="MISCFigureCaptionHeader8pt"/>
      </w:pPr>
      <w:bookmarkStart w:id="259" w:name="_Ref2078671"/>
      <w:r w:rsidRPr="00BA59CB">
        <w:rPr>
          <w:rStyle w:val="MISCFigureCaptionHeaderBold8pt"/>
        </w:rPr>
        <w:t xml:space="preserve">Figure </w:t>
      </w:r>
      <w:r w:rsidRPr="00BA59CB">
        <w:rPr>
          <w:rStyle w:val="MISCFigureCaptionHeaderBold8pt"/>
        </w:rPr>
        <w:fldChar w:fldCharType="begin"/>
      </w:r>
      <w:r w:rsidRPr="00BA59CB">
        <w:rPr>
          <w:rStyle w:val="MISCFigureCaptionHeaderBold8pt"/>
        </w:rPr>
        <w:instrText xml:space="preserve"> SEQ Figure \* ARABIC </w:instrText>
      </w:r>
      <w:r w:rsidRPr="00BA59CB">
        <w:rPr>
          <w:rStyle w:val="MISCFigureCaptionHeaderBold8pt"/>
        </w:rPr>
        <w:fldChar w:fldCharType="separate"/>
      </w:r>
      <w:r w:rsidR="0099354B">
        <w:rPr>
          <w:rStyle w:val="MISCFigureCaptionHeaderBold8pt"/>
          <w:noProof/>
        </w:rPr>
        <w:t>28</w:t>
      </w:r>
      <w:r w:rsidRPr="00BA59CB">
        <w:rPr>
          <w:rStyle w:val="MISCFigureCaptionHeaderBold8pt"/>
        </w:rPr>
        <w:fldChar w:fldCharType="end"/>
      </w:r>
      <w:bookmarkEnd w:id="259"/>
      <w:r w:rsidRPr="00BA59CB">
        <w:rPr>
          <w:rStyle w:val="MISCFigureCaptionHeaderBold8pt"/>
        </w:rPr>
        <w:t>.</w:t>
      </w:r>
      <w:r>
        <w:t xml:space="preserve"> </w:t>
      </w:r>
      <w:r w:rsidRPr="00BA59CB">
        <w:t>Check after MySQL restored</w:t>
      </w:r>
    </w:p>
    <w:p w14:paraId="07A80DCD" w14:textId="649BCA8D" w:rsidR="000615E7" w:rsidRPr="00AC42CC" w:rsidRDefault="000615E7" w:rsidP="00AC42CC">
      <w:pPr>
        <w:pStyle w:val="Heading1"/>
      </w:pPr>
      <w:bookmarkStart w:id="260" w:name="_Toc6318943"/>
      <w:r w:rsidRPr="00AC42CC">
        <w:t>Deploying Windows workers</w:t>
      </w:r>
      <w:bookmarkEnd w:id="246"/>
      <w:bookmarkEnd w:id="260"/>
    </w:p>
    <w:p w14:paraId="55262ACB" w14:textId="77777777" w:rsidR="000615E7" w:rsidRPr="005B0530" w:rsidRDefault="000615E7" w:rsidP="0058095B">
      <w:pPr>
        <w:pStyle w:val="BodyTextMetricHPELight10pt"/>
      </w:pPr>
      <w:r w:rsidRPr="005B0530">
        <w:t xml:space="preserve">The </w:t>
      </w:r>
      <w:r w:rsidRPr="005B0530">
        <w:rPr>
          <w:rStyle w:val="CodingLanguage"/>
        </w:rPr>
        <w:t>site.yml</w:t>
      </w:r>
      <w:r w:rsidRPr="005B0530">
        <w:t xml:space="preserve"> playbook will automatically deploy any Windows workers declared in the inventory. The playbooks should run for approximately 70-80 minutes with 3 Windows workers added to the default deployment (depending on your server specifications and the size of your environment). The increase in running time is primarily due to the need to update Windows after creating the VMs.</w:t>
      </w:r>
    </w:p>
    <w:p w14:paraId="344485DD" w14:textId="77777777" w:rsidR="000615E7" w:rsidRDefault="000615E7" w:rsidP="0058095B">
      <w:pPr>
        <w:pStyle w:val="BodyTextMetricHPELight10pt"/>
      </w:pPr>
      <w:r>
        <w:t>This section describes</w:t>
      </w:r>
      <w:r w:rsidRPr="005B0530">
        <w:t xml:space="preserve"> the functionality and configuration of the Windows-specific playbooks. It also details how to create the initial Windows template and how to manage deploying Windows worker nodes behind a proxy.</w:t>
      </w:r>
    </w:p>
    <w:p w14:paraId="43D03A23" w14:textId="77777777" w:rsidR="000615E7" w:rsidRDefault="000615E7" w:rsidP="000615E7">
      <w:pPr>
        <w:pStyle w:val="Heading2"/>
      </w:pPr>
      <w:bookmarkStart w:id="261" w:name="_Refd17e55946"/>
      <w:bookmarkStart w:id="262" w:name="_Tocd17e55946"/>
      <w:bookmarkStart w:id="263" w:name="_Toc531698820"/>
      <w:bookmarkStart w:id="264" w:name="_Toc6318944"/>
      <w:r>
        <w:t>Create the Windows Template</w:t>
      </w:r>
      <w:bookmarkEnd w:id="261"/>
      <w:bookmarkEnd w:id="262"/>
      <w:bookmarkEnd w:id="263"/>
      <w:bookmarkEnd w:id="264"/>
    </w:p>
    <w:p w14:paraId="26533C2A" w14:textId="77777777" w:rsidR="000615E7" w:rsidRDefault="000615E7" w:rsidP="0058095B">
      <w:pPr>
        <w:pStyle w:val="BodyTextMetricHPELight10pt"/>
      </w:pPr>
      <w:r>
        <w:t xml:space="preserve">To create the Windows VM Template that you will use as the base for all your Windows worker nodes, you will first create a Virtual Machine with the OS installed and then convert the Virtual Machine to a VM Template. The VM Template is created as lean as possible, with any additional software installs and/or system configuration performed subsequently using Ansible. </w:t>
      </w:r>
    </w:p>
    <w:p w14:paraId="6237DCDD" w14:textId="77777777" w:rsidR="000615E7" w:rsidRDefault="000615E7" w:rsidP="0058095B">
      <w:pPr>
        <w:pStyle w:val="BodyTextMetricHPELight10pt"/>
      </w:pPr>
      <w:r>
        <w:t>As the creation of the template is a one-off task, this procedure has not been automated. The steps to create a VM template manually are outlined below.</w:t>
      </w:r>
    </w:p>
    <w:p w14:paraId="142100AD" w14:textId="77777777" w:rsidR="000615E7" w:rsidRDefault="000615E7" w:rsidP="0058095B">
      <w:pPr>
        <w:pStyle w:val="BodyTextMetricHPELight10pt"/>
      </w:pPr>
      <w:r>
        <w:lastRenderedPageBreak/>
        <w:t>Log in to vCenter and create a new Virtual Machine with the following characteristics:</w:t>
      </w:r>
    </w:p>
    <w:p w14:paraId="5123A006" w14:textId="77777777" w:rsidR="000615E7" w:rsidRDefault="000615E7" w:rsidP="000615E7">
      <w:pPr>
        <w:pStyle w:val="BulletLevel1"/>
      </w:pPr>
      <w:r>
        <w:t xml:space="preserve">Guest OS Family: Windows, Guest OS Version: Microsoft Windows Server 2016 (64-bit) </w:t>
      </w:r>
    </w:p>
    <w:p w14:paraId="5EBEE257" w14:textId="77777777" w:rsidR="000615E7" w:rsidRDefault="000615E7" w:rsidP="000615E7">
      <w:pPr>
        <w:pStyle w:val="BulletLevel1"/>
      </w:pPr>
      <w:r>
        <w:t xml:space="preserve">Hard Disk size: 100GB (Thin provisioning), 1 vCPU and 4 GB of RAM. Both vCPU and memory can be altered later after you deploy from this template. </w:t>
      </w:r>
    </w:p>
    <w:p w14:paraId="5BFE0D7A" w14:textId="77777777" w:rsidR="000615E7" w:rsidRDefault="000615E7" w:rsidP="000615E7">
      <w:pPr>
        <w:pStyle w:val="BulletLevel1"/>
      </w:pPr>
      <w:r>
        <w:t xml:space="preserve">A single network controller connected to the network or VLAN of your choice. All VMs will connect to this same network. </w:t>
      </w:r>
    </w:p>
    <w:p w14:paraId="3C57F469" w14:textId="77777777" w:rsidR="000615E7" w:rsidRDefault="000615E7" w:rsidP="000615E7">
      <w:pPr>
        <w:pStyle w:val="BulletLevel1"/>
      </w:pPr>
      <w:r>
        <w:t xml:space="preserve">Change the network type to </w:t>
      </w:r>
      <w:r w:rsidRPr="00A303CF">
        <w:rPr>
          <w:rStyle w:val="CodingLanguage"/>
        </w:rPr>
        <w:t>VMXNET3</w:t>
      </w:r>
      <w:r>
        <w:t xml:space="preserve">, and attach the Windows Server 2016 ISO image from a datastore ensuring you connect the CD/DVD drive on boot. </w:t>
      </w:r>
    </w:p>
    <w:p w14:paraId="154839FD" w14:textId="77777777" w:rsidR="000615E7" w:rsidRDefault="000615E7" w:rsidP="000615E7">
      <w:pPr>
        <w:pStyle w:val="BulletLevel1"/>
      </w:pPr>
      <w:r>
        <w:t xml:space="preserve">Click on the </w:t>
      </w:r>
      <w:r w:rsidRPr="00A303CF">
        <w:rPr>
          <w:rStyle w:val="CodingLanguage"/>
        </w:rPr>
        <w:t>VM Options</w:t>
      </w:r>
      <w:r>
        <w:t xml:space="preserve"> tab, and in the </w:t>
      </w:r>
      <w:r w:rsidRPr="00A303CF">
        <w:rPr>
          <w:rStyle w:val="CodingLanguage"/>
        </w:rPr>
        <w:t>Boot Options</w:t>
      </w:r>
      <w:r>
        <w:t xml:space="preserve"> section, select </w:t>
      </w:r>
      <w:r>
        <w:rPr>
          <w:rStyle w:val="CodingLanguage"/>
        </w:rPr>
        <w:t>Force BIOS setup(*)</w:t>
      </w:r>
      <w:r>
        <w:t xml:space="preserve"> to ensure that the machine enters the BIOS setup screen on next boot of this VM. This will allow you to adjust the boot order, placing the virtual CDROM in front of your hard drive.</w:t>
      </w:r>
    </w:p>
    <w:p w14:paraId="0D5D1FBD" w14:textId="4B01CFB1" w:rsidR="008F6A3B" w:rsidRPr="00421B73" w:rsidRDefault="000615E7" w:rsidP="00421B73">
      <w:pPr>
        <w:pStyle w:val="BulletLevel1LastBeforeBodycopy"/>
      </w:pPr>
      <w:r>
        <w:t xml:space="preserve">Optionally you can remove the floppy drive. </w:t>
      </w:r>
    </w:p>
    <w:p w14:paraId="48973D86" w14:textId="77777777" w:rsidR="000615E7" w:rsidRDefault="000615E7" w:rsidP="0058095B">
      <w:pPr>
        <w:pStyle w:val="BodyTextMetricHPELight10pt"/>
      </w:pPr>
      <w:r>
        <w:t>Install Windows Server 2016:</w:t>
      </w:r>
    </w:p>
    <w:p w14:paraId="6D20096E" w14:textId="77777777" w:rsidR="000615E7" w:rsidRDefault="000615E7" w:rsidP="000001BE">
      <w:pPr>
        <w:pStyle w:val="NumberedList-Level1"/>
        <w:numPr>
          <w:ilvl w:val="0"/>
          <w:numId w:val="23"/>
        </w:numPr>
      </w:pPr>
      <w:r w:rsidRPr="00CA3B71">
        <w:t>Power on the selected VM and then Open Console.</w:t>
      </w:r>
      <w:r>
        <w:t xml:space="preserve"> </w:t>
      </w:r>
      <w:r w:rsidRPr="00A728C1">
        <w:t xml:space="preserve">Once connected to the console, you will be placed in the BIOS setup screen. </w:t>
      </w:r>
    </w:p>
    <w:p w14:paraId="0116B34E" w14:textId="77777777" w:rsidR="000615E7" w:rsidRPr="00A728C1" w:rsidRDefault="000615E7" w:rsidP="000001BE">
      <w:pPr>
        <w:pStyle w:val="NumberedList-Level1"/>
        <w:numPr>
          <w:ilvl w:val="0"/>
          <w:numId w:val="19"/>
        </w:numPr>
      </w:pPr>
      <w:r w:rsidRPr="00A728C1">
        <w:t>Select the Boot tab, click on CD-ROM Drive and move up the CDROM drive above the hard drive. This allows your Windows Server 2016 ISO image to be loaded first on boot. F10 Save and exit is next step.</w:t>
      </w:r>
    </w:p>
    <w:p w14:paraId="5EE97201" w14:textId="77777777" w:rsidR="000615E7" w:rsidRPr="00A728C1" w:rsidRDefault="000615E7" w:rsidP="000615E7">
      <w:pPr>
        <w:pStyle w:val="NumberedList-Level1"/>
      </w:pPr>
      <w:r w:rsidRPr="00A728C1">
        <w:t>Enter your choices for Language, Time/Currency Format, Keyboard and then Install Now.</w:t>
      </w:r>
    </w:p>
    <w:p w14:paraId="3CC772D2" w14:textId="77777777" w:rsidR="000615E7" w:rsidRPr="00A728C1" w:rsidRDefault="000615E7" w:rsidP="000615E7">
      <w:pPr>
        <w:pStyle w:val="NumberedList-Level1"/>
      </w:pPr>
      <w:r w:rsidRPr="00A728C1">
        <w:t>Select the OS you want to install, and then select Custom: Install Windows Only.</w:t>
      </w:r>
    </w:p>
    <w:p w14:paraId="4A8CBB27" w14:textId="77777777" w:rsidR="000615E7" w:rsidRPr="00A728C1" w:rsidRDefault="000615E7" w:rsidP="000615E7">
      <w:pPr>
        <w:pStyle w:val="NumberedList-Level1"/>
      </w:pPr>
      <w:r w:rsidRPr="00A728C1">
        <w:t>Select drive 0, the 100 GB drive you specified earlier, as the location for installing windows.</w:t>
      </w:r>
    </w:p>
    <w:p w14:paraId="13F4B158" w14:textId="77777777" w:rsidR="000615E7" w:rsidRPr="00A728C1" w:rsidRDefault="000615E7" w:rsidP="000615E7">
      <w:pPr>
        <w:pStyle w:val="NumberedList-Level1"/>
      </w:pPr>
      <w:r w:rsidRPr="00A728C1">
        <w:t>Add a password for the Administrator user.</w:t>
      </w:r>
    </w:p>
    <w:p w14:paraId="2D443F35" w14:textId="77777777" w:rsidR="000615E7" w:rsidRPr="00A728C1" w:rsidRDefault="000615E7" w:rsidP="000615E7">
      <w:pPr>
        <w:pStyle w:val="NumberedList-Level1"/>
      </w:pPr>
      <w:r w:rsidRPr="00A728C1">
        <w:t>Install VMware Tools and reboot.</w:t>
      </w:r>
    </w:p>
    <w:p w14:paraId="2E399D9C" w14:textId="77777777" w:rsidR="000615E7" w:rsidRPr="00A728C1" w:rsidRDefault="000615E7" w:rsidP="000615E7">
      <w:pPr>
        <w:pStyle w:val="NumberedList-Level1"/>
      </w:pPr>
      <w:r w:rsidRPr="00A728C1">
        <w:t>Once the VM has re-booted</w:t>
      </w:r>
      <w:r>
        <w:t>, a</w:t>
      </w:r>
      <w:r w:rsidRPr="00A728C1">
        <w:t>dd a temporary network IP address.</w:t>
      </w:r>
    </w:p>
    <w:p w14:paraId="73603CD7" w14:textId="77777777" w:rsidR="000615E7" w:rsidRPr="00A728C1" w:rsidRDefault="000615E7" w:rsidP="000615E7">
      <w:pPr>
        <w:pStyle w:val="NumberedList-Level1"/>
      </w:pPr>
      <w:r w:rsidRPr="00A728C1">
        <w:t>Use</w:t>
      </w:r>
      <w:r>
        <w:t xml:space="preserve"> the</w:t>
      </w:r>
      <w:r w:rsidRPr="00A728C1">
        <w:t xml:space="preserve"> </w:t>
      </w:r>
      <w:r w:rsidRPr="00AF222C">
        <w:rPr>
          <w:rStyle w:val="CodingLanguage"/>
        </w:rPr>
        <w:t>sconfig</w:t>
      </w:r>
      <w:r w:rsidRPr="00A728C1">
        <w:t xml:space="preserve"> utility from (M</w:t>
      </w:r>
      <w:r>
        <w:t>S-DOS) command line to install W</w:t>
      </w:r>
      <w:r w:rsidRPr="00A728C1">
        <w:t>indows updates and enable remote desktop.</w:t>
      </w:r>
    </w:p>
    <w:p w14:paraId="4E0AF5C5" w14:textId="77777777" w:rsidR="000615E7" w:rsidRPr="00A728C1" w:rsidRDefault="000615E7" w:rsidP="000615E7">
      <w:pPr>
        <w:pStyle w:val="NumberedList-Level1"/>
      </w:pPr>
      <w:r w:rsidRPr="00A728C1">
        <w:t>Perform any other customizations you require at this point.</w:t>
      </w:r>
    </w:p>
    <w:p w14:paraId="1583758A" w14:textId="77777777" w:rsidR="000615E7" w:rsidRPr="00A728C1" w:rsidRDefault="000615E7" w:rsidP="000615E7">
      <w:pPr>
        <w:pStyle w:val="NumberedList-Level1"/>
      </w:pPr>
      <w:r w:rsidRPr="00A728C1">
        <w:t xml:space="preserve">Prior to converting the VM to Template, run </w:t>
      </w:r>
      <w:r w:rsidRPr="00AF222C">
        <w:rPr>
          <w:rStyle w:val="CodingLanguage"/>
        </w:rPr>
        <w:t>Sysprep: C:\Windows\System32\Sysprep\Sysprep.exe</w:t>
      </w:r>
    </w:p>
    <w:p w14:paraId="6F40E2FB" w14:textId="77777777" w:rsidR="000615E7" w:rsidRPr="00A728C1" w:rsidRDefault="000615E7" w:rsidP="000615E7">
      <w:pPr>
        <w:pStyle w:val="NumberedList-Level1"/>
      </w:pPr>
      <w:r w:rsidRPr="00A728C1">
        <w:t>Ensure ‘System Out-of-Box Experience (OOBE)’ is selected</w:t>
      </w:r>
      <w:r>
        <w:t>.</w:t>
      </w:r>
    </w:p>
    <w:p w14:paraId="2750ABB3" w14:textId="77777777" w:rsidR="000615E7" w:rsidRPr="00A728C1" w:rsidRDefault="000615E7" w:rsidP="000615E7">
      <w:pPr>
        <w:pStyle w:val="NumberedList-Level1"/>
      </w:pPr>
      <w:r w:rsidRPr="00A728C1">
        <w:t>Select the ‘Generalize’ option</w:t>
      </w:r>
      <w:r>
        <w:t>.</w:t>
      </w:r>
    </w:p>
    <w:p w14:paraId="5CD7B6E3" w14:textId="77777777" w:rsidR="000615E7" w:rsidRDefault="000615E7" w:rsidP="000615E7">
      <w:pPr>
        <w:pStyle w:val="NumberedList-Level1"/>
      </w:pPr>
      <w:r w:rsidRPr="00A728C1">
        <w:t>Select ‘Shut</w:t>
      </w:r>
      <w:r>
        <w:t>down’ from the Shutdown Options.</w:t>
      </w:r>
    </w:p>
    <w:p w14:paraId="2B84C0C2" w14:textId="77777777" w:rsidR="00575564" w:rsidRDefault="000615E7" w:rsidP="000615E7">
      <w:pPr>
        <w:pStyle w:val="NumberedList-Level1"/>
      </w:pPr>
      <w:r>
        <w:t xml:space="preserve">Shutdown VM, and untick </w:t>
      </w:r>
      <w:r>
        <w:rPr>
          <w:rStyle w:val="CodingLanguage"/>
        </w:rPr>
        <w:t>Connect CD/DVD</w:t>
      </w:r>
      <w:r>
        <w:t xml:space="preserve"> so that the Windows Server 2016 ISO is no longer mounted. </w:t>
      </w:r>
    </w:p>
    <w:p w14:paraId="5A8FF988" w14:textId="1EE3AF04" w:rsidR="000615E7" w:rsidRDefault="000615E7" w:rsidP="00575564">
      <w:pPr>
        <w:pStyle w:val="NumberedList-Level1LastBeforeBodycopy"/>
      </w:pPr>
      <w:r>
        <w:t>Boot the Windows VM one final time and enter regional settings applicable to your location and keyboard mapping, then enter a password and Shutdown VM.</w:t>
      </w:r>
    </w:p>
    <w:p w14:paraId="6064B2CB" w14:textId="77777777" w:rsidR="000615E7" w:rsidRDefault="000615E7" w:rsidP="000615E7">
      <w:pPr>
        <w:pStyle w:val="MISCNote-Ruleabove"/>
      </w:pPr>
      <w:r>
        <w:t>Note</w:t>
      </w:r>
    </w:p>
    <w:p w14:paraId="122BEE2A" w14:textId="77777777" w:rsidR="000615E7" w:rsidRDefault="000615E7" w:rsidP="000615E7">
      <w:pPr>
        <w:pStyle w:val="MISCNote-Rulebelow"/>
      </w:pPr>
      <w:r>
        <w:t xml:space="preserve">The </w:t>
      </w:r>
      <w:r>
        <w:rPr>
          <w:rStyle w:val="CodingLanguage"/>
        </w:rPr>
        <w:t>vmware_guest</w:t>
      </w:r>
      <w:r>
        <w:t xml:space="preserve"> module used by the playbooks will generate a new SID.</w:t>
      </w:r>
    </w:p>
    <w:p w14:paraId="3A5C819F" w14:textId="77777777" w:rsidR="000615E7" w:rsidRDefault="000615E7" w:rsidP="0058095B">
      <w:pPr>
        <w:pStyle w:val="BodyTextMetricHPELight10pt"/>
      </w:pPr>
      <w:r>
        <w:t xml:space="preserve">Turn the VM into a template by right-clicking on your VM and selecting </w:t>
      </w:r>
      <w:r>
        <w:rPr>
          <w:rStyle w:val="CodingLanguage"/>
        </w:rPr>
        <w:t>Template -&gt; Convert to Template</w:t>
      </w:r>
      <w:r>
        <w:t xml:space="preserve">. This will create a new template visible under VM Templates in Folders, ready for future use. </w:t>
      </w:r>
    </w:p>
    <w:p w14:paraId="09E58BBA" w14:textId="77777777" w:rsidR="000615E7" w:rsidRDefault="000615E7" w:rsidP="000615E7">
      <w:pPr>
        <w:pStyle w:val="Heading2"/>
      </w:pPr>
      <w:bookmarkStart w:id="265" w:name="_Ref531619941"/>
      <w:bookmarkStart w:id="266" w:name="_Toc531698821"/>
      <w:bookmarkStart w:id="267" w:name="_Toc6318945"/>
      <w:r w:rsidRPr="008A520F">
        <w:t>Playbooks for adding Windows workers</w:t>
      </w:r>
      <w:bookmarkEnd w:id="265"/>
      <w:bookmarkEnd w:id="266"/>
      <w:bookmarkEnd w:id="267"/>
    </w:p>
    <w:p w14:paraId="462E25AD" w14:textId="298E549C" w:rsidR="000615E7" w:rsidRDefault="000615E7" w:rsidP="006A34A0">
      <w:pPr>
        <w:pStyle w:val="BulletLevel1"/>
      </w:pPr>
      <w:r w:rsidRPr="008A520F">
        <w:rPr>
          <w:rStyle w:val="CodingLanguage"/>
        </w:rPr>
        <w:t>playbooks/</w:t>
      </w:r>
      <w:r w:rsidR="00CB40BF">
        <w:rPr>
          <w:rStyle w:val="CodingLanguage"/>
        </w:rPr>
        <w:t>provision_nodes</w:t>
      </w:r>
      <w:r w:rsidRPr="008A520F">
        <w:rPr>
          <w:rStyle w:val="CodingLanguage"/>
        </w:rPr>
        <w:t>.yml</w:t>
      </w:r>
      <w:r>
        <w:t xml:space="preserve"> </w:t>
      </w:r>
      <w:r w:rsidR="006A34A0" w:rsidRPr="006A34A0">
        <w:t>will create all the necessary Windows 2016 VMs for the environment based on the Wind</w:t>
      </w:r>
      <w:r w:rsidR="006A34A0">
        <w:t xml:space="preserve">ows VM Template defined in the </w:t>
      </w:r>
      <w:r w:rsidR="006A34A0" w:rsidRPr="006A34A0">
        <w:rPr>
          <w:rStyle w:val="CodingLanguage"/>
        </w:rPr>
        <w:t>win_vm_template</w:t>
      </w:r>
      <w:r w:rsidR="006A34A0" w:rsidRPr="006A34A0">
        <w:t xml:space="preserve"> variable. Windows VM workers </w:t>
      </w:r>
      <w:r w:rsidR="006A34A0">
        <w:t xml:space="preserve">nodes are defined in the group </w:t>
      </w:r>
      <w:r w:rsidR="006A34A0" w:rsidRPr="006A34A0">
        <w:rPr>
          <w:rStyle w:val="CodingLanguage"/>
        </w:rPr>
        <w:t>vm_wrk_win</w:t>
      </w:r>
      <w:r w:rsidR="006A34A0">
        <w:t xml:space="preserve"> in the </w:t>
      </w:r>
      <w:r w:rsidR="006A34A0" w:rsidRPr="006A34A0">
        <w:rPr>
          <w:rStyle w:val="CodingLanguage"/>
        </w:rPr>
        <w:t>hosts</w:t>
      </w:r>
      <w:r w:rsidR="006A34A0" w:rsidRPr="006A34A0">
        <w:t xml:space="preserve"> inventory.</w:t>
      </w:r>
    </w:p>
    <w:p w14:paraId="73684625" w14:textId="77777777" w:rsidR="000615E7" w:rsidRDefault="000615E7" w:rsidP="000615E7">
      <w:pPr>
        <w:pStyle w:val="BulletLevel1"/>
      </w:pPr>
      <w:r w:rsidRPr="008A520F">
        <w:rPr>
          <w:rStyle w:val="CodingLanguage"/>
        </w:rPr>
        <w:lastRenderedPageBreak/>
        <w:t>playbooks/install_docker.yml</w:t>
      </w:r>
      <w:r>
        <w:t xml:space="preserve"> installs Docker along with all its dependencies on your Windows VMs</w:t>
      </w:r>
    </w:p>
    <w:p w14:paraId="0257F3A7" w14:textId="1A676735" w:rsidR="000615E7" w:rsidRDefault="000615E7" w:rsidP="00884635">
      <w:pPr>
        <w:pStyle w:val="BulletLevel1"/>
      </w:pPr>
      <w:r w:rsidRPr="008A520F">
        <w:rPr>
          <w:rStyle w:val="CodingLanguage"/>
        </w:rPr>
        <w:t>playbooks/scale_workers.yml</w:t>
      </w:r>
      <w:r>
        <w:t xml:space="preserve"> installs and configures additional Windows workers on the target nodes defined by the group </w:t>
      </w:r>
      <w:r w:rsidR="00884635" w:rsidRPr="00884635">
        <w:rPr>
          <w:rStyle w:val="CodingLanguage"/>
        </w:rPr>
        <w:t>vm_wrk_win</w:t>
      </w:r>
      <w:r>
        <w:t xml:space="preserve"> in the </w:t>
      </w:r>
      <w:r w:rsidR="007230C9">
        <w:rPr>
          <w:rStyle w:val="CodingLanguage"/>
        </w:rPr>
        <w:t>hosts</w:t>
      </w:r>
      <w:r>
        <w:t xml:space="preserve"> inventory.</w:t>
      </w:r>
    </w:p>
    <w:p w14:paraId="2553290C" w14:textId="3D2009DD" w:rsidR="008F6A3B" w:rsidRPr="00421B73" w:rsidRDefault="000615E7" w:rsidP="00421B73">
      <w:pPr>
        <w:pStyle w:val="BulletLevel1LastBeforeBodycopy"/>
      </w:pPr>
      <w:r w:rsidRPr="008A520F">
        <w:rPr>
          <w:rStyle w:val="CodingLanguage"/>
        </w:rPr>
        <w:t>playbooks/splunk_uf_win.yml</w:t>
      </w:r>
      <w:r>
        <w:t xml:space="preserve"> installs and configures the Splunk Universal Forwarder on each Windows machine in the inventory.</w:t>
      </w:r>
      <w:bookmarkStart w:id="268" w:name="_Toc531698822"/>
    </w:p>
    <w:p w14:paraId="025A747F" w14:textId="77777777" w:rsidR="000615E7" w:rsidRDefault="000615E7" w:rsidP="000615E7">
      <w:pPr>
        <w:pStyle w:val="Heading2"/>
      </w:pPr>
      <w:bookmarkStart w:id="269" w:name="_Toc6318946"/>
      <w:r>
        <w:t>Windows configuration</w:t>
      </w:r>
      <w:bookmarkEnd w:id="268"/>
      <w:bookmarkEnd w:id="269"/>
    </w:p>
    <w:p w14:paraId="6333CE61" w14:textId="42CD223E" w:rsidR="000615E7" w:rsidRPr="00566ADC" w:rsidRDefault="000615E7" w:rsidP="0058095B">
      <w:pPr>
        <w:pStyle w:val="BodyTextMetricHPELight10pt"/>
      </w:pPr>
      <w:r>
        <w:t xml:space="preserve">Window-related variables are shown in </w:t>
      </w:r>
      <w:r w:rsidRPr="00566ADC">
        <w:fldChar w:fldCharType="begin"/>
      </w:r>
      <w:r w:rsidRPr="00566ADC">
        <w:instrText xml:space="preserve"> REF _Refd17e57169 \h  \* MERGEFORMAT </w:instrText>
      </w:r>
      <w:r w:rsidRPr="00566ADC">
        <w:fldChar w:fldCharType="separate"/>
      </w:r>
      <w:r w:rsidR="0099354B" w:rsidRPr="0099354B">
        <w:t>Table</w:t>
      </w:r>
      <w:r w:rsidR="0099354B" w:rsidRPr="0099354B">
        <w:rPr>
          <w:rFonts w:ascii="Calibri" w:hAnsi="Calibri" w:cs="Calibri"/>
        </w:rPr>
        <w:t> </w:t>
      </w:r>
      <w:r w:rsidR="0099354B" w:rsidRPr="0099354B">
        <w:t>18</w:t>
      </w:r>
      <w:r w:rsidRPr="00566ADC">
        <w:fldChar w:fldCharType="end"/>
      </w:r>
      <w:r w:rsidRPr="00566ADC">
        <w:t>.</w:t>
      </w:r>
      <w:r w:rsidR="00CB40BF">
        <w:t xml:space="preserve"> </w:t>
      </w:r>
      <w:r w:rsidR="00CB40BF" w:rsidRPr="00CB40BF">
        <w:t xml:space="preserve">Variables for all Windows nodes (VM and bare metal) are in the file </w:t>
      </w:r>
      <w:r w:rsidR="00CB40BF" w:rsidRPr="00CB40BF">
        <w:rPr>
          <w:rStyle w:val="CodingLanguage"/>
        </w:rPr>
        <w:t>group_vars/windows_box.yml</w:t>
      </w:r>
      <w:r w:rsidR="00CB40BF" w:rsidRPr="00CB40BF">
        <w:t xml:space="preserve">. Windows VM-specific variables are in </w:t>
      </w:r>
      <w:r w:rsidR="00CB40BF" w:rsidRPr="00CB40BF">
        <w:rPr>
          <w:rStyle w:val="CodingLanguage"/>
        </w:rPr>
        <w:t>group_vars/vm_wrk_win.yml</w:t>
      </w:r>
      <w:r w:rsidR="00CB40BF" w:rsidRPr="00CB40BF">
        <w:t xml:space="preserve"> while Windows bare metal variables are in </w:t>
      </w:r>
      <w:r w:rsidR="00CB40BF" w:rsidRPr="00CB40BF">
        <w:rPr>
          <w:rStyle w:val="CodingLanguage"/>
        </w:rPr>
        <w:t>group_vars/bm_wrk_win.yml</w:t>
      </w:r>
    </w:p>
    <w:p w14:paraId="55813974" w14:textId="77777777" w:rsidR="000615E7" w:rsidRDefault="000615E7" w:rsidP="000615E7">
      <w:pPr>
        <w:pStyle w:val="MISCTableCaptionHeader8pt"/>
      </w:pPr>
      <w:bookmarkStart w:id="270" w:name="_Refd17e57169"/>
      <w:bookmarkStart w:id="271" w:name="_Tocd17e57169"/>
      <w:r w:rsidRPr="00566ADC">
        <w:rPr>
          <w:rStyle w:val="MISCTableCaptionHeaderBold8pt"/>
        </w:rPr>
        <w:t>Table</w:t>
      </w:r>
      <w:r w:rsidRPr="00566ADC">
        <w:rPr>
          <w:rStyle w:val="MISCTableCaptionHeaderBold8pt"/>
          <w:rFonts w:ascii="Calibri" w:hAnsi="Calibri" w:cs="Calibri"/>
        </w:rPr>
        <w:t> </w:t>
      </w:r>
      <w:bookmarkStart w:id="272" w:name="_Numd17e57169"/>
      <w:r w:rsidRPr="00566ADC">
        <w:rPr>
          <w:rStyle w:val="MISCTableCaptionHeaderBold8pt"/>
        </w:rPr>
        <w:fldChar w:fldCharType="begin"/>
      </w:r>
      <w:r w:rsidRPr="00566ADC">
        <w:rPr>
          <w:rStyle w:val="MISCTableCaptionHeaderBold8pt"/>
        </w:rPr>
        <w:instrText xml:space="preserve"> SEQ Table \* ARABIC </w:instrText>
      </w:r>
      <w:r w:rsidRPr="00566ADC">
        <w:rPr>
          <w:rStyle w:val="MISCTableCaptionHeaderBold8pt"/>
        </w:rPr>
        <w:fldChar w:fldCharType="separate"/>
      </w:r>
      <w:r w:rsidR="0099354B">
        <w:rPr>
          <w:rStyle w:val="MISCTableCaptionHeaderBold8pt"/>
          <w:noProof/>
        </w:rPr>
        <w:t>18</w:t>
      </w:r>
      <w:r w:rsidRPr="00566ADC">
        <w:rPr>
          <w:rStyle w:val="MISCTableCaptionHeaderBold8pt"/>
        </w:rPr>
        <w:fldChar w:fldCharType="end"/>
      </w:r>
      <w:bookmarkEnd w:id="270"/>
      <w:bookmarkEnd w:id="271"/>
      <w:bookmarkEnd w:id="272"/>
      <w:r w:rsidRPr="00566ADC">
        <w:rPr>
          <w:rStyle w:val="MISCTableCaptionHeaderBold8pt"/>
        </w:rPr>
        <w:t>.</w:t>
      </w:r>
      <w:r>
        <w:t xml:space="preserve"> Windows variables</w:t>
      </w:r>
    </w:p>
    <w:tbl>
      <w:tblPr>
        <w:tblStyle w:val="TableGrid"/>
        <w:tblW w:w="1032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102"/>
        <w:gridCol w:w="2219"/>
        <w:gridCol w:w="5999"/>
      </w:tblGrid>
      <w:tr w:rsidR="000615E7" w14:paraId="0EF35720" w14:textId="77777777" w:rsidTr="005B52F4">
        <w:trPr>
          <w:cantSplit/>
        </w:trPr>
        <w:tc>
          <w:tcPr>
            <w:tcW w:w="2131" w:type="dxa"/>
            <w:tcBorders>
              <w:top w:val="nil"/>
              <w:bottom w:val="single" w:sz="36" w:space="0" w:color="00B388"/>
            </w:tcBorders>
          </w:tcPr>
          <w:p w14:paraId="5985FC4B" w14:textId="77777777" w:rsidR="000615E7" w:rsidRDefault="000615E7" w:rsidP="00CD4360">
            <w:pPr>
              <w:pStyle w:val="TableSubhead8pt"/>
            </w:pPr>
            <w:r>
              <w:t>Variable</w:t>
            </w:r>
          </w:p>
        </w:tc>
        <w:tc>
          <w:tcPr>
            <w:tcW w:w="2250" w:type="dxa"/>
            <w:tcBorders>
              <w:top w:val="nil"/>
              <w:bottom w:val="single" w:sz="36" w:space="0" w:color="00B388"/>
            </w:tcBorders>
          </w:tcPr>
          <w:p w14:paraId="042CAB55" w14:textId="77777777" w:rsidR="000615E7" w:rsidRDefault="000615E7" w:rsidP="00CD4360">
            <w:pPr>
              <w:pStyle w:val="TableSubhead8pt"/>
            </w:pPr>
            <w:r>
              <w:t>File</w:t>
            </w:r>
          </w:p>
        </w:tc>
        <w:tc>
          <w:tcPr>
            <w:tcW w:w="6090" w:type="dxa"/>
            <w:tcBorders>
              <w:top w:val="nil"/>
              <w:bottom w:val="single" w:sz="36" w:space="0" w:color="00B388"/>
            </w:tcBorders>
          </w:tcPr>
          <w:p w14:paraId="40B58670" w14:textId="77777777" w:rsidR="000615E7" w:rsidRDefault="000615E7" w:rsidP="00CD4360">
            <w:pPr>
              <w:pStyle w:val="TableSubhead8pt"/>
            </w:pPr>
            <w:r>
              <w:t>Description</w:t>
            </w:r>
          </w:p>
        </w:tc>
      </w:tr>
      <w:tr w:rsidR="000615E7" w14:paraId="356D2351" w14:textId="77777777" w:rsidTr="005B52F4">
        <w:trPr>
          <w:cantSplit/>
        </w:trPr>
        <w:tc>
          <w:tcPr>
            <w:tcW w:w="2131" w:type="dxa"/>
          </w:tcPr>
          <w:p w14:paraId="49A9A5C0" w14:textId="77777777" w:rsidR="000615E7" w:rsidRDefault="000615E7" w:rsidP="00CD4360">
            <w:pPr>
              <w:pStyle w:val="TableBody8pt"/>
            </w:pPr>
            <w:r>
              <w:t>win_username</w:t>
            </w:r>
          </w:p>
        </w:tc>
        <w:tc>
          <w:tcPr>
            <w:tcW w:w="2250" w:type="dxa"/>
          </w:tcPr>
          <w:p w14:paraId="0C48A32D" w14:textId="4D66289F" w:rsidR="000615E7" w:rsidRPr="00CB40BF" w:rsidRDefault="00B0382D" w:rsidP="00CB40BF">
            <w:pPr>
              <w:pStyle w:val="TableBody8pt"/>
              <w:rPr>
                <w:rStyle w:val="BoldEmpha"/>
              </w:rPr>
            </w:pPr>
            <w:r w:rsidRPr="00CB40BF">
              <w:rPr>
                <w:rStyle w:val="BoldEmpha"/>
              </w:rPr>
              <w:t>groups_vars/</w:t>
            </w:r>
            <w:r w:rsidR="00CB40BF" w:rsidRPr="00CB40BF">
              <w:rPr>
                <w:rStyle w:val="BoldEmpha"/>
              </w:rPr>
              <w:t>windows_box.yml</w:t>
            </w:r>
          </w:p>
        </w:tc>
        <w:tc>
          <w:tcPr>
            <w:tcW w:w="6090" w:type="dxa"/>
          </w:tcPr>
          <w:p w14:paraId="59A8A274" w14:textId="77777777" w:rsidR="000615E7" w:rsidRDefault="000615E7" w:rsidP="00CD4360">
            <w:pPr>
              <w:pStyle w:val="TableBody8pt"/>
            </w:pPr>
            <w:r>
              <w:t xml:space="preserve">Windows user name. The default is </w:t>
            </w:r>
            <w:r>
              <w:rPr>
                <w:rStyle w:val="CodingLanguage"/>
              </w:rPr>
              <w:t>Administrator</w:t>
            </w:r>
            <w:r>
              <w:t xml:space="preserve"> </w:t>
            </w:r>
          </w:p>
        </w:tc>
      </w:tr>
      <w:tr w:rsidR="000615E7" w14:paraId="02F0FD4D" w14:textId="77777777" w:rsidTr="005B52F4">
        <w:trPr>
          <w:cantSplit/>
        </w:trPr>
        <w:tc>
          <w:tcPr>
            <w:tcW w:w="2131" w:type="dxa"/>
          </w:tcPr>
          <w:p w14:paraId="36F0B8D6" w14:textId="77777777" w:rsidR="000615E7" w:rsidRDefault="000615E7" w:rsidP="00CD4360">
            <w:pPr>
              <w:pStyle w:val="TableBody8pt"/>
            </w:pPr>
            <w:r>
              <w:t>win_password</w:t>
            </w:r>
          </w:p>
        </w:tc>
        <w:tc>
          <w:tcPr>
            <w:tcW w:w="2250" w:type="dxa"/>
          </w:tcPr>
          <w:p w14:paraId="4BEFBE7C" w14:textId="11442404" w:rsidR="000615E7" w:rsidRDefault="0083650F" w:rsidP="00CD4360">
            <w:pPr>
              <w:pStyle w:val="TableBody8pt"/>
            </w:pPr>
            <w:r>
              <w:rPr>
                <w:rStyle w:val="BoldEmpha"/>
              </w:rPr>
              <w:t>groups_vars/all/vault</w:t>
            </w:r>
          </w:p>
        </w:tc>
        <w:tc>
          <w:tcPr>
            <w:tcW w:w="6090" w:type="dxa"/>
          </w:tcPr>
          <w:p w14:paraId="476B8598" w14:textId="77777777" w:rsidR="000615E7" w:rsidRDefault="000615E7" w:rsidP="00CD4360">
            <w:pPr>
              <w:pStyle w:val="TableBody8pt"/>
            </w:pPr>
            <w:r>
              <w:t xml:space="preserve">The password for the Windows account. </w:t>
            </w:r>
          </w:p>
        </w:tc>
      </w:tr>
      <w:tr w:rsidR="000615E7" w14:paraId="1192D596" w14:textId="77777777" w:rsidTr="005B52F4">
        <w:trPr>
          <w:cantSplit/>
        </w:trPr>
        <w:tc>
          <w:tcPr>
            <w:tcW w:w="2131" w:type="dxa"/>
          </w:tcPr>
          <w:p w14:paraId="2EEEED4A" w14:textId="77777777" w:rsidR="000615E7" w:rsidRDefault="000615E7" w:rsidP="00CD4360">
            <w:pPr>
              <w:pStyle w:val="TableBody8pt"/>
            </w:pPr>
            <w:r w:rsidRPr="008A520F">
              <w:t>docker_ee_version_windows</w:t>
            </w:r>
          </w:p>
        </w:tc>
        <w:tc>
          <w:tcPr>
            <w:tcW w:w="2250" w:type="dxa"/>
          </w:tcPr>
          <w:p w14:paraId="1F120A19" w14:textId="1F612483" w:rsidR="000615E7" w:rsidRPr="00CB40BF" w:rsidRDefault="00B0382D" w:rsidP="00CD4360">
            <w:pPr>
              <w:pStyle w:val="TableBody8pt"/>
              <w:rPr>
                <w:rStyle w:val="BoldEmpha"/>
              </w:rPr>
            </w:pPr>
            <w:r w:rsidRPr="00CB40BF">
              <w:rPr>
                <w:rStyle w:val="BoldEmpha"/>
              </w:rPr>
              <w:t>groups_vars</w:t>
            </w:r>
            <w:r w:rsidR="00CB40BF" w:rsidRPr="00CB40BF">
              <w:rPr>
                <w:rStyle w:val="BoldEmpha"/>
              </w:rPr>
              <w:t>/windows_box.yml</w:t>
            </w:r>
          </w:p>
        </w:tc>
        <w:tc>
          <w:tcPr>
            <w:tcW w:w="6090" w:type="dxa"/>
          </w:tcPr>
          <w:p w14:paraId="121A2F3C" w14:textId="0D10B1B8" w:rsidR="000615E7" w:rsidRDefault="000615E7" w:rsidP="00575564">
            <w:pPr>
              <w:pStyle w:val="TableBody8pt"/>
            </w:pPr>
            <w:r w:rsidRPr="008A520F">
              <w:t>It is important that the version of the Docker engine running on your Windows worker nodes is the same as that running on RHEL in the rest of your cluster. You should use this variable to explicitly match</w:t>
            </w:r>
            <w:r w:rsidR="00575564">
              <w:t xml:space="preserve"> up the versions. For Docker 2.1</w:t>
            </w:r>
            <w:r w:rsidRPr="008A520F">
              <w:t>, the recommended value is '</w:t>
            </w:r>
            <w:r w:rsidRPr="008A520F">
              <w:rPr>
                <w:rStyle w:val="CodingLanguage"/>
              </w:rPr>
              <w:t>1</w:t>
            </w:r>
            <w:r w:rsidR="00575564">
              <w:rPr>
                <w:rStyle w:val="CodingLanguage"/>
              </w:rPr>
              <w:t>8.09</w:t>
            </w:r>
            <w:r>
              <w:t>'. If you do not explicit</w:t>
            </w:r>
            <w:r w:rsidRPr="008A520F">
              <w:t>ly set this value, you may end up with an incompatible newer version running on your Windows workers.</w:t>
            </w:r>
          </w:p>
        </w:tc>
      </w:tr>
      <w:tr w:rsidR="006C7B25" w14:paraId="49871177" w14:textId="77777777" w:rsidTr="005B52F4">
        <w:trPr>
          <w:cantSplit/>
        </w:trPr>
        <w:tc>
          <w:tcPr>
            <w:tcW w:w="2131" w:type="dxa"/>
          </w:tcPr>
          <w:p w14:paraId="2F334ECF" w14:textId="3EC12C36" w:rsidR="006C7B25" w:rsidRPr="008A520F" w:rsidRDefault="006C7B25" w:rsidP="00CD4360">
            <w:pPr>
              <w:pStyle w:val="TableBody8pt"/>
            </w:pPr>
            <w:r w:rsidRPr="008A520F">
              <w:t>windows_update</w:t>
            </w:r>
          </w:p>
        </w:tc>
        <w:tc>
          <w:tcPr>
            <w:tcW w:w="2250" w:type="dxa"/>
          </w:tcPr>
          <w:p w14:paraId="5E6320A8" w14:textId="782528A9" w:rsidR="006C7B25" w:rsidRPr="005B52F4" w:rsidRDefault="00B0382D" w:rsidP="00CD4360">
            <w:pPr>
              <w:pStyle w:val="TableBody8pt"/>
              <w:rPr>
                <w:rStyle w:val="BoldEmpha"/>
              </w:rPr>
            </w:pPr>
            <w:r w:rsidRPr="005B52F4">
              <w:rPr>
                <w:rStyle w:val="BoldEmpha"/>
              </w:rPr>
              <w:t>groups_vars</w:t>
            </w:r>
            <w:r w:rsidR="005B52F4" w:rsidRPr="00CB40BF">
              <w:rPr>
                <w:rStyle w:val="BoldEmpha"/>
              </w:rPr>
              <w:t>/windows_box.yml</w:t>
            </w:r>
          </w:p>
        </w:tc>
        <w:tc>
          <w:tcPr>
            <w:tcW w:w="6090" w:type="dxa"/>
          </w:tcPr>
          <w:p w14:paraId="1BE8B57C" w14:textId="1D5C9488" w:rsidR="006C7B25" w:rsidRPr="008A520F" w:rsidRDefault="006C7B25" w:rsidP="00145A93">
            <w:pPr>
              <w:pStyle w:val="TableBody8pt"/>
            </w:pPr>
            <w:r>
              <w:t>Va</w:t>
            </w:r>
            <w:r w:rsidRPr="008A520F">
              <w:t xml:space="preserve">riable used to determine if Windows updates are automatically downloaded when installing Docker on Windows worker nodes (in the </w:t>
            </w:r>
            <w:r w:rsidRPr="008A520F">
              <w:rPr>
                <w:rStyle w:val="CodingLanguage"/>
              </w:rPr>
              <w:t>playbooks/install_docker.yml</w:t>
            </w:r>
            <w:r w:rsidRPr="008A520F">
              <w:t xml:space="preserve">). Defaults to </w:t>
            </w:r>
            <w:r w:rsidRPr="008A520F">
              <w:rPr>
                <w:rStyle w:val="CodingLanguage"/>
              </w:rPr>
              <w:t>true</w:t>
            </w:r>
            <w:r w:rsidRPr="008A520F">
              <w:t xml:space="preserve">. </w:t>
            </w:r>
          </w:p>
        </w:tc>
      </w:tr>
      <w:tr w:rsidR="00CB40BF" w14:paraId="4A009A6D" w14:textId="77777777" w:rsidTr="005B52F4">
        <w:trPr>
          <w:cantSplit/>
        </w:trPr>
        <w:tc>
          <w:tcPr>
            <w:tcW w:w="2131" w:type="dxa"/>
          </w:tcPr>
          <w:p w14:paraId="231AF7D3" w14:textId="77777777" w:rsidR="00CB40BF" w:rsidRPr="008A520F" w:rsidRDefault="00CB40BF" w:rsidP="00CD4360">
            <w:pPr>
              <w:pStyle w:val="TableBody8pt"/>
            </w:pPr>
          </w:p>
        </w:tc>
        <w:tc>
          <w:tcPr>
            <w:tcW w:w="2250" w:type="dxa"/>
          </w:tcPr>
          <w:p w14:paraId="5CA22CE5" w14:textId="77777777" w:rsidR="00CB40BF" w:rsidRDefault="00CB40BF" w:rsidP="00CD4360">
            <w:pPr>
              <w:pStyle w:val="TableBody8pt"/>
            </w:pPr>
          </w:p>
        </w:tc>
        <w:tc>
          <w:tcPr>
            <w:tcW w:w="6090" w:type="dxa"/>
          </w:tcPr>
          <w:p w14:paraId="54A145D3" w14:textId="77777777" w:rsidR="00CB40BF" w:rsidRDefault="00CB40BF" w:rsidP="00145A93">
            <w:pPr>
              <w:pStyle w:val="TableBody8pt"/>
            </w:pPr>
          </w:p>
        </w:tc>
      </w:tr>
      <w:tr w:rsidR="00CB40BF" w14:paraId="473FFF5D" w14:textId="77777777" w:rsidTr="005B52F4">
        <w:trPr>
          <w:cantSplit/>
        </w:trPr>
        <w:tc>
          <w:tcPr>
            <w:tcW w:w="2131" w:type="dxa"/>
          </w:tcPr>
          <w:p w14:paraId="5AD461F5" w14:textId="02AA0263" w:rsidR="00CB40BF" w:rsidRPr="008A520F" w:rsidRDefault="00CB40BF" w:rsidP="00CD4360">
            <w:pPr>
              <w:pStyle w:val="TableBody8pt"/>
            </w:pPr>
            <w:r w:rsidRPr="00CB40BF">
              <w:t>windows_docker_drive</w:t>
            </w:r>
          </w:p>
        </w:tc>
        <w:tc>
          <w:tcPr>
            <w:tcW w:w="2250" w:type="dxa"/>
          </w:tcPr>
          <w:p w14:paraId="20BED783" w14:textId="757DCE10" w:rsidR="00CB40BF" w:rsidRDefault="005B52F4" w:rsidP="00CD4360">
            <w:pPr>
              <w:pStyle w:val="TableBody8pt"/>
            </w:pPr>
            <w:r w:rsidRPr="005B52F4">
              <w:rPr>
                <w:rStyle w:val="BoldEmpha"/>
              </w:rPr>
              <w:t>groups_vars</w:t>
            </w:r>
            <w:r w:rsidRPr="00CB40BF">
              <w:rPr>
                <w:rStyle w:val="BoldEmpha"/>
              </w:rPr>
              <w:t>/windows_box.yml</w:t>
            </w:r>
          </w:p>
        </w:tc>
        <w:tc>
          <w:tcPr>
            <w:tcW w:w="6090" w:type="dxa"/>
          </w:tcPr>
          <w:p w14:paraId="545E7875" w14:textId="1655D053" w:rsidR="00CB40BF" w:rsidRDefault="005B52F4" w:rsidP="00145A93">
            <w:pPr>
              <w:pStyle w:val="TableBody8pt"/>
            </w:pPr>
            <w:r w:rsidRPr="005B52F4">
              <w:t>'D'</w:t>
            </w:r>
          </w:p>
        </w:tc>
      </w:tr>
      <w:tr w:rsidR="00CB40BF" w14:paraId="598E0058" w14:textId="77777777" w:rsidTr="005B52F4">
        <w:trPr>
          <w:cantSplit/>
        </w:trPr>
        <w:tc>
          <w:tcPr>
            <w:tcW w:w="2131" w:type="dxa"/>
          </w:tcPr>
          <w:p w14:paraId="7C617643" w14:textId="7D11667E" w:rsidR="00CB40BF" w:rsidRPr="008A520F" w:rsidRDefault="005B52F4" w:rsidP="00CD4360">
            <w:pPr>
              <w:pStyle w:val="TableBody8pt"/>
            </w:pPr>
            <w:r w:rsidRPr="005B52F4">
              <w:t>windows_docker_directory</w:t>
            </w:r>
          </w:p>
        </w:tc>
        <w:tc>
          <w:tcPr>
            <w:tcW w:w="2250" w:type="dxa"/>
          </w:tcPr>
          <w:p w14:paraId="4202DB35" w14:textId="76572456" w:rsidR="00CB40BF" w:rsidRDefault="005B52F4" w:rsidP="00CD4360">
            <w:pPr>
              <w:pStyle w:val="TableBody8pt"/>
            </w:pPr>
            <w:r w:rsidRPr="005B52F4">
              <w:rPr>
                <w:rStyle w:val="BoldEmpha"/>
              </w:rPr>
              <w:t>groups_vars</w:t>
            </w:r>
            <w:r w:rsidRPr="00CB40BF">
              <w:rPr>
                <w:rStyle w:val="BoldEmpha"/>
              </w:rPr>
              <w:t>/windows_box.yml</w:t>
            </w:r>
          </w:p>
        </w:tc>
        <w:tc>
          <w:tcPr>
            <w:tcW w:w="6090" w:type="dxa"/>
          </w:tcPr>
          <w:p w14:paraId="02A04544" w14:textId="77D8AB37" w:rsidR="00CB40BF" w:rsidRDefault="005B52F4" w:rsidP="00145A93">
            <w:pPr>
              <w:pStyle w:val="TableBody8pt"/>
            </w:pPr>
            <w:r w:rsidRPr="005B52F4">
              <w:t>'D:\\DockerData'</w:t>
            </w:r>
          </w:p>
        </w:tc>
      </w:tr>
      <w:tr w:rsidR="005B52F4" w14:paraId="3CBEE52B" w14:textId="77777777" w:rsidTr="005B52F4">
        <w:trPr>
          <w:cantSplit/>
        </w:trPr>
        <w:tc>
          <w:tcPr>
            <w:tcW w:w="2131" w:type="dxa"/>
          </w:tcPr>
          <w:p w14:paraId="7C3ACB73" w14:textId="608E6024" w:rsidR="005B52F4" w:rsidRPr="008A520F" w:rsidRDefault="005B52F4" w:rsidP="00CD4360">
            <w:pPr>
              <w:pStyle w:val="TableBody8pt"/>
            </w:pPr>
            <w:r w:rsidRPr="005B52F4">
              <w:t>windows_docker_volume_label</w:t>
            </w:r>
          </w:p>
        </w:tc>
        <w:tc>
          <w:tcPr>
            <w:tcW w:w="2250" w:type="dxa"/>
          </w:tcPr>
          <w:p w14:paraId="769C05D7" w14:textId="433612C2" w:rsidR="005B52F4" w:rsidRPr="005B52F4" w:rsidRDefault="005B52F4" w:rsidP="00CD4360">
            <w:pPr>
              <w:pStyle w:val="TableBody8pt"/>
              <w:rPr>
                <w:rStyle w:val="BoldEmpha"/>
              </w:rPr>
            </w:pPr>
            <w:r w:rsidRPr="005B52F4">
              <w:rPr>
                <w:rStyle w:val="BoldEmpha"/>
              </w:rPr>
              <w:t>groups_vars</w:t>
            </w:r>
            <w:r w:rsidRPr="00CB40BF">
              <w:rPr>
                <w:rStyle w:val="BoldEmpha"/>
              </w:rPr>
              <w:t>/windows_box.yml</w:t>
            </w:r>
          </w:p>
        </w:tc>
        <w:tc>
          <w:tcPr>
            <w:tcW w:w="6090" w:type="dxa"/>
          </w:tcPr>
          <w:p w14:paraId="5A990E1A" w14:textId="33EF4D43" w:rsidR="005B52F4" w:rsidRDefault="005B52F4" w:rsidP="00145A93">
            <w:pPr>
              <w:pStyle w:val="TableBody8pt"/>
            </w:pPr>
            <w:r w:rsidRPr="005B52F4">
              <w:t>'DockerVol'</w:t>
            </w:r>
          </w:p>
        </w:tc>
      </w:tr>
      <w:tr w:rsidR="005B52F4" w14:paraId="1D4C0218" w14:textId="77777777" w:rsidTr="005B52F4">
        <w:trPr>
          <w:cantSplit/>
        </w:trPr>
        <w:tc>
          <w:tcPr>
            <w:tcW w:w="2131" w:type="dxa"/>
          </w:tcPr>
          <w:p w14:paraId="5CBEAF28" w14:textId="07E2592F" w:rsidR="005B52F4" w:rsidRPr="005B52F4" w:rsidRDefault="005B52F4" w:rsidP="00CD4360">
            <w:pPr>
              <w:pStyle w:val="TableBody8pt"/>
            </w:pPr>
            <w:r w:rsidRPr="005B52F4">
              <w:t>windows_tz</w:t>
            </w:r>
          </w:p>
        </w:tc>
        <w:tc>
          <w:tcPr>
            <w:tcW w:w="2250" w:type="dxa"/>
          </w:tcPr>
          <w:p w14:paraId="1A52732A" w14:textId="109614ED" w:rsidR="005B52F4" w:rsidRPr="005B52F4" w:rsidRDefault="005B52F4" w:rsidP="00CD4360">
            <w:pPr>
              <w:pStyle w:val="TableBody8pt"/>
              <w:rPr>
                <w:rStyle w:val="BoldEmpha"/>
              </w:rPr>
            </w:pPr>
            <w:r w:rsidRPr="005B52F4">
              <w:rPr>
                <w:rStyle w:val="BoldEmpha"/>
              </w:rPr>
              <w:t>groups_vars</w:t>
            </w:r>
            <w:r w:rsidRPr="00CB40BF">
              <w:rPr>
                <w:rStyle w:val="BoldEmpha"/>
              </w:rPr>
              <w:t>/windows_box.yml</w:t>
            </w:r>
          </w:p>
        </w:tc>
        <w:tc>
          <w:tcPr>
            <w:tcW w:w="6090" w:type="dxa"/>
          </w:tcPr>
          <w:p w14:paraId="6818DFBB" w14:textId="2333B098" w:rsidR="005B52F4" w:rsidRPr="005B52F4" w:rsidRDefault="005B52F4" w:rsidP="005B52F4">
            <w:pPr>
              <w:pStyle w:val="TableBody8pt"/>
            </w:pPr>
            <w:r>
              <w:t>'Pacific Standard Time'</w:t>
            </w:r>
            <w:r>
              <w:br/>
              <w:t xml:space="preserve">This is different from the </w:t>
            </w:r>
            <w:r w:rsidRPr="005B52F4">
              <w:rPr>
                <w:rStyle w:val="CodingLanguage"/>
              </w:rPr>
              <w:t>windows_timezone</w:t>
            </w:r>
            <w:r w:rsidRPr="005B52F4">
              <w:t xml:space="preserve"> variable. It is important that this value matches the timezone used by UCP servers for certificate validation. See  </w:t>
            </w:r>
            <w:hyperlink r:id="rId70" w:history="1">
              <w:r w:rsidRPr="005B52F4">
                <w:rPr>
                  <w:rStyle w:val="Hyperlink"/>
                </w:rPr>
                <w:t>https://msdn.microsoft.com/en-us/library/ms912391.aspx</w:t>
              </w:r>
            </w:hyperlink>
            <w:r w:rsidRPr="005B52F4">
              <w:t>.</w:t>
            </w:r>
          </w:p>
        </w:tc>
      </w:tr>
      <w:tr w:rsidR="005B52F4" w14:paraId="2C689558" w14:textId="77777777" w:rsidTr="005B52F4">
        <w:trPr>
          <w:cantSplit/>
        </w:trPr>
        <w:tc>
          <w:tcPr>
            <w:tcW w:w="2131" w:type="dxa"/>
          </w:tcPr>
          <w:p w14:paraId="22C33F87" w14:textId="77777777" w:rsidR="005B52F4" w:rsidRPr="008A520F" w:rsidRDefault="005B52F4" w:rsidP="00CD4360">
            <w:pPr>
              <w:pStyle w:val="TableBody8pt"/>
            </w:pPr>
          </w:p>
        </w:tc>
        <w:tc>
          <w:tcPr>
            <w:tcW w:w="2250" w:type="dxa"/>
          </w:tcPr>
          <w:p w14:paraId="3768E60D" w14:textId="77777777" w:rsidR="005B52F4" w:rsidRPr="005B52F4" w:rsidRDefault="005B52F4" w:rsidP="00CD4360">
            <w:pPr>
              <w:pStyle w:val="TableBody8pt"/>
              <w:rPr>
                <w:rStyle w:val="BoldEmpha"/>
              </w:rPr>
            </w:pPr>
          </w:p>
        </w:tc>
        <w:tc>
          <w:tcPr>
            <w:tcW w:w="6090" w:type="dxa"/>
          </w:tcPr>
          <w:p w14:paraId="4E4E498D" w14:textId="77777777" w:rsidR="005B52F4" w:rsidRDefault="005B52F4" w:rsidP="00145A93">
            <w:pPr>
              <w:pStyle w:val="TableBody8pt"/>
            </w:pPr>
          </w:p>
        </w:tc>
      </w:tr>
      <w:tr w:rsidR="000615E7" w14:paraId="3D010C16" w14:textId="77777777" w:rsidTr="005B52F4">
        <w:trPr>
          <w:cantSplit/>
        </w:trPr>
        <w:tc>
          <w:tcPr>
            <w:tcW w:w="2131" w:type="dxa"/>
          </w:tcPr>
          <w:p w14:paraId="4918853A" w14:textId="3C0DF845" w:rsidR="000615E7" w:rsidRDefault="006C7B25" w:rsidP="00CD4360">
            <w:pPr>
              <w:pStyle w:val="TableBody8pt"/>
            </w:pPr>
            <w:r w:rsidRPr="008A520F">
              <w:t>windows_winrm_script</w:t>
            </w:r>
          </w:p>
        </w:tc>
        <w:tc>
          <w:tcPr>
            <w:tcW w:w="2250" w:type="dxa"/>
          </w:tcPr>
          <w:p w14:paraId="4CBBE294" w14:textId="547AFC89" w:rsidR="000615E7" w:rsidRDefault="005B52F4" w:rsidP="00CD4360">
            <w:pPr>
              <w:pStyle w:val="TableBody8pt"/>
            </w:pPr>
            <w:r w:rsidRPr="005B52F4">
              <w:rPr>
                <w:rStyle w:val="BoldEmpha"/>
              </w:rPr>
              <w:t>groups_vars</w:t>
            </w:r>
            <w:r w:rsidRPr="00CB40BF">
              <w:rPr>
                <w:rStyle w:val="BoldEmpha"/>
              </w:rPr>
              <w:t>/windows_box.yml</w:t>
            </w:r>
          </w:p>
        </w:tc>
        <w:tc>
          <w:tcPr>
            <w:tcW w:w="6090" w:type="dxa"/>
          </w:tcPr>
          <w:p w14:paraId="5EF01FCE" w14:textId="650D4E53" w:rsidR="000615E7" w:rsidRDefault="006C7B25" w:rsidP="006C7B25">
            <w:pPr>
              <w:pStyle w:val="TableBody8pt"/>
            </w:pPr>
            <w:r w:rsidRPr="008A520F">
              <w:t xml:space="preserve">Variable used to determine where the </w:t>
            </w:r>
            <w:r w:rsidRPr="008A520F">
              <w:rPr>
                <w:rStyle w:val="CodingLanguage"/>
              </w:rPr>
              <w:t>winrm</w:t>
            </w:r>
            <w:r w:rsidRPr="008A520F">
              <w:t xml:space="preserve"> Powershell script will be downloaded from. See the </w:t>
            </w:r>
            <w:r>
              <w:t xml:space="preserve">following </w:t>
            </w:r>
            <w:r w:rsidRPr="008A520F">
              <w:t xml:space="preserve">section </w:t>
            </w:r>
            <w:r>
              <w:t>for more i</w:t>
            </w:r>
            <w:r w:rsidRPr="008A520F">
              <w:t>nformation.</w:t>
            </w:r>
          </w:p>
        </w:tc>
      </w:tr>
    </w:tbl>
    <w:p w14:paraId="6C397132" w14:textId="77777777" w:rsidR="000615E7" w:rsidRDefault="000615E7" w:rsidP="0058095B">
      <w:pPr>
        <w:pStyle w:val="BodyTextMetricHPELight10pt"/>
      </w:pPr>
    </w:p>
    <w:p w14:paraId="5CF21601" w14:textId="77777777" w:rsidR="00145A93" w:rsidRDefault="00145A93" w:rsidP="000615E7"/>
    <w:p w14:paraId="0F9BBC13" w14:textId="77777777" w:rsidR="000615E7" w:rsidRDefault="000615E7" w:rsidP="000615E7">
      <w:pPr>
        <w:pStyle w:val="Heading3"/>
      </w:pPr>
      <w:bookmarkStart w:id="273" w:name="_Deploying_Windows_workers"/>
      <w:bookmarkEnd w:id="273"/>
      <w:r w:rsidRPr="00237C47">
        <w:t>Configuring the winrm remoting script</w:t>
      </w:r>
    </w:p>
    <w:p w14:paraId="6C0A90F9" w14:textId="30E48308" w:rsidR="006C7B25" w:rsidRDefault="000615E7" w:rsidP="0058095B">
      <w:pPr>
        <w:pStyle w:val="BodyTextMetricHPELight10pt"/>
      </w:pPr>
      <w:r w:rsidRPr="00237C47">
        <w:t xml:space="preserve">The playbooks for deploying Windows workers rely on a Powershell script for remote access from the Ansible machine. The script </w:t>
      </w:r>
      <w:r w:rsidRPr="00237C47">
        <w:rPr>
          <w:rStyle w:val="CodingLanguage"/>
        </w:rPr>
        <w:t>ConfigureRemotingForAnsible.ps1</w:t>
      </w:r>
      <w:r w:rsidRPr="00237C47">
        <w:t xml:space="preserve"> is available online on GitHub</w:t>
      </w:r>
      <w:r w:rsidR="006C7B25">
        <w:t xml:space="preserve"> at </w:t>
      </w:r>
      <w:hyperlink r:id="rId71" w:history="1">
        <w:r w:rsidR="006C7B25" w:rsidRPr="006C7B25">
          <w:rPr>
            <w:rStyle w:val="Hyperlink"/>
          </w:rPr>
          <w:t>https://raw.githubusercontent.com/ansible/ansible/devel/examples/scripts/ConfigureRemotingForAnsible.ps1</w:t>
        </w:r>
      </w:hyperlink>
      <w:r w:rsidR="006C7B25">
        <w:t xml:space="preserve">. </w:t>
      </w:r>
      <w:r w:rsidRPr="00237C47">
        <w:t xml:space="preserve"> </w:t>
      </w:r>
    </w:p>
    <w:p w14:paraId="78208952" w14:textId="00531389" w:rsidR="000615E7" w:rsidRDefault="006C7B25" w:rsidP="0058095B">
      <w:pPr>
        <w:pStyle w:val="BodyTextMetricHPELight10pt"/>
      </w:pPr>
      <w:r>
        <w:t>You n</w:t>
      </w:r>
      <w:r w:rsidR="000615E7" w:rsidRPr="00577A7F">
        <w:t>eed to mak</w:t>
      </w:r>
      <w:r>
        <w:t>e this script available locally:</w:t>
      </w:r>
    </w:p>
    <w:p w14:paraId="13410B53" w14:textId="16EC76F3" w:rsidR="000615E7" w:rsidRDefault="000615E7" w:rsidP="000001BE">
      <w:pPr>
        <w:pStyle w:val="NumberedList-Level1"/>
        <w:numPr>
          <w:ilvl w:val="0"/>
          <w:numId w:val="24"/>
        </w:numPr>
      </w:pPr>
      <w:r w:rsidRPr="00577A7F">
        <w:t>Download the script:</w:t>
      </w:r>
      <w:r>
        <w:br/>
      </w:r>
      <w:r>
        <w:br/>
      </w:r>
      <w:r w:rsidRPr="00577A7F">
        <w:rPr>
          <w:rStyle w:val="CodingLanguage"/>
        </w:rPr>
        <w:t xml:space="preserve">wget </w:t>
      </w:r>
      <w:r w:rsidR="00491E72" w:rsidRPr="00491E72">
        <w:rPr>
          <w:rStyle w:val="CodingLanguage"/>
        </w:rPr>
        <w:t>https://raw.githubusercontent.com/ansible/ansible/devel/examples/scripts/ConfigureRemotingForAnsible.ps1</w:t>
      </w:r>
    </w:p>
    <w:p w14:paraId="415C1E6F" w14:textId="5B41D98D" w:rsidR="000615E7" w:rsidRDefault="000615E7" w:rsidP="000001BE">
      <w:pPr>
        <w:pStyle w:val="NumberedList-Level1"/>
        <w:numPr>
          <w:ilvl w:val="0"/>
          <w:numId w:val="19"/>
        </w:numPr>
      </w:pPr>
      <w:r w:rsidRPr="00577A7F">
        <w:t>Deploy a local HTTP server, enabling port 80, for example:</w:t>
      </w:r>
      <w:r>
        <w:br/>
      </w:r>
      <w:r>
        <w:br/>
      </w:r>
      <w:r w:rsidRPr="00577A7F">
        <w:rPr>
          <w:rStyle w:val="CodingLanguage"/>
        </w:rPr>
        <w:lastRenderedPageBreak/>
        <w:t>yum install httpd</w:t>
      </w:r>
      <w:r w:rsidRPr="00577A7F">
        <w:rPr>
          <w:rStyle w:val="CodingLanguage"/>
        </w:rPr>
        <w:br/>
        <w:t>systemctl enable httpd</w:t>
      </w:r>
      <w:r w:rsidRPr="00577A7F">
        <w:rPr>
          <w:rStyle w:val="CodingLanguage"/>
        </w:rPr>
        <w:br/>
        <w:t>systemctl start httpd</w:t>
      </w:r>
      <w:r w:rsidRPr="00577A7F">
        <w:rPr>
          <w:rStyle w:val="CodingLanguage"/>
        </w:rPr>
        <w:br/>
        <w:t>firewall-cmd --permanent --add-port 80/tcp --zone=pub</w:t>
      </w:r>
      <w:r w:rsidR="001F6B4D">
        <w:rPr>
          <w:rStyle w:val="CodingLanguage"/>
        </w:rPr>
        <w:t>l</w:t>
      </w:r>
      <w:r w:rsidRPr="00577A7F">
        <w:rPr>
          <w:rStyle w:val="CodingLanguage"/>
        </w:rPr>
        <w:t>ic</w:t>
      </w:r>
      <w:r w:rsidRPr="00577A7F">
        <w:rPr>
          <w:rStyle w:val="CodingLanguage"/>
        </w:rPr>
        <w:br/>
        <w:t>firewall-cmd –reload</w:t>
      </w:r>
    </w:p>
    <w:p w14:paraId="06085368" w14:textId="77777777" w:rsidR="000615E7" w:rsidRDefault="000615E7" w:rsidP="000001BE">
      <w:pPr>
        <w:pStyle w:val="NumberedList-Level1"/>
        <w:numPr>
          <w:ilvl w:val="0"/>
          <w:numId w:val="19"/>
        </w:numPr>
      </w:pPr>
      <w:r w:rsidRPr="00577A7F">
        <w:t>Copy the downloaded script to the web server:</w:t>
      </w:r>
      <w:r>
        <w:br/>
      </w:r>
      <w:r>
        <w:br/>
      </w:r>
      <w:r w:rsidRPr="00577A7F">
        <w:rPr>
          <w:rStyle w:val="CodingLanguage"/>
        </w:rPr>
        <w:t>cp ConfigureRemotingForAnsible.ps1 /var/www/html</w:t>
      </w:r>
    </w:p>
    <w:p w14:paraId="08747069" w14:textId="77777777" w:rsidR="000615E7" w:rsidRPr="00CB40BF" w:rsidRDefault="000615E7" w:rsidP="000615E7">
      <w:pPr>
        <w:pStyle w:val="NumberedList-Level1LastBeforeBodycopy"/>
        <w:rPr>
          <w:rStyle w:val="CodingLanguage"/>
          <w:rFonts w:ascii="MetricHPE Light" w:hAnsi="MetricHPE Light"/>
        </w:rPr>
      </w:pPr>
      <w:r w:rsidRPr="00577A7F">
        <w:t xml:space="preserve">Configure the </w:t>
      </w:r>
      <w:r>
        <w:t>variable</w:t>
      </w:r>
      <w:r w:rsidRPr="00577A7F">
        <w:t xml:space="preserve"> to point at the local web server, for example,</w:t>
      </w:r>
      <w:r>
        <w:br/>
      </w:r>
      <w:r>
        <w:br/>
      </w:r>
      <w:r w:rsidRPr="00614DCF">
        <w:rPr>
          <w:rStyle w:val="CodingLanguage"/>
        </w:rPr>
        <w:t>windows_winrm_script: 'http://10.10.174.230/ConfigureRemotingForAnsible.ps1'</w:t>
      </w:r>
    </w:p>
    <w:p w14:paraId="761E94E5" w14:textId="6277692A" w:rsidR="00CB40BF" w:rsidRDefault="00884635" w:rsidP="00884635">
      <w:pPr>
        <w:pStyle w:val="Heading3"/>
      </w:pPr>
      <w:r>
        <w:t>Windows VM variables</w:t>
      </w:r>
    </w:p>
    <w:p w14:paraId="1E5AF8E8" w14:textId="0DEA3367" w:rsidR="00884635" w:rsidRPr="00884635" w:rsidRDefault="00884635" w:rsidP="00884635">
      <w:pPr>
        <w:pStyle w:val="BodyTextMetricHPELight10pt"/>
      </w:pPr>
      <w:r>
        <w:t>The following table shows the variables specific to Windows VMs.</w:t>
      </w:r>
    </w:p>
    <w:p w14:paraId="11541A08" w14:textId="6CC2A505" w:rsidR="00884635" w:rsidRPr="00884635" w:rsidRDefault="00884635" w:rsidP="00884635">
      <w:pPr>
        <w:pStyle w:val="MISCTableCaptionHeader8pt"/>
      </w:pPr>
      <w:r w:rsidRPr="00884635">
        <w:rPr>
          <w:rStyle w:val="MISCTableCaptionHeaderBold8pt"/>
        </w:rPr>
        <w:t xml:space="preserve">Table </w:t>
      </w:r>
      <w:r w:rsidRPr="00884635">
        <w:rPr>
          <w:rStyle w:val="MISCTableCaptionHeaderBold8pt"/>
        </w:rPr>
        <w:fldChar w:fldCharType="begin"/>
      </w:r>
      <w:r w:rsidRPr="00884635">
        <w:rPr>
          <w:rStyle w:val="MISCTableCaptionHeaderBold8pt"/>
        </w:rPr>
        <w:instrText xml:space="preserve"> SEQ Table \* ARABIC </w:instrText>
      </w:r>
      <w:r w:rsidRPr="00884635">
        <w:rPr>
          <w:rStyle w:val="MISCTableCaptionHeaderBold8pt"/>
        </w:rPr>
        <w:fldChar w:fldCharType="separate"/>
      </w:r>
      <w:r w:rsidR="0099354B">
        <w:rPr>
          <w:rStyle w:val="MISCTableCaptionHeaderBold8pt"/>
          <w:noProof/>
        </w:rPr>
        <w:t>19</w:t>
      </w:r>
      <w:r w:rsidRPr="00884635">
        <w:rPr>
          <w:rStyle w:val="MISCTableCaptionHeaderBold8pt"/>
        </w:rPr>
        <w:fldChar w:fldCharType="end"/>
      </w:r>
      <w:r w:rsidRPr="00884635">
        <w:rPr>
          <w:rStyle w:val="MISCTableCaptionHeaderBold8pt"/>
        </w:rPr>
        <w:t>.</w:t>
      </w:r>
      <w:r>
        <w:t xml:space="preserve"> Windows VM variables</w:t>
      </w:r>
    </w:p>
    <w:tbl>
      <w:tblPr>
        <w:tblStyle w:val="TableGrid"/>
        <w:tblW w:w="996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800"/>
        <w:gridCol w:w="2430"/>
        <w:gridCol w:w="5730"/>
      </w:tblGrid>
      <w:tr w:rsidR="00CB40BF" w14:paraId="754AFBA1" w14:textId="77777777" w:rsidTr="000970E4">
        <w:trPr>
          <w:cantSplit/>
        </w:trPr>
        <w:tc>
          <w:tcPr>
            <w:tcW w:w="1800" w:type="dxa"/>
            <w:tcBorders>
              <w:top w:val="nil"/>
              <w:bottom w:val="single" w:sz="36" w:space="0" w:color="00B388"/>
            </w:tcBorders>
          </w:tcPr>
          <w:p w14:paraId="0E42FEEB" w14:textId="77777777" w:rsidR="00CB40BF" w:rsidRDefault="00CB40BF" w:rsidP="00151A02">
            <w:pPr>
              <w:pStyle w:val="TableSubhead8pt"/>
            </w:pPr>
            <w:bookmarkStart w:id="274" w:name="_Sysdig_configuration"/>
            <w:bookmarkStart w:id="275" w:name="_Prometheus_and_Grafana"/>
            <w:bookmarkEnd w:id="274"/>
            <w:bookmarkEnd w:id="275"/>
            <w:r>
              <w:t>Variable</w:t>
            </w:r>
          </w:p>
        </w:tc>
        <w:tc>
          <w:tcPr>
            <w:tcW w:w="2430" w:type="dxa"/>
            <w:tcBorders>
              <w:top w:val="nil"/>
              <w:bottom w:val="single" w:sz="36" w:space="0" w:color="00B388"/>
            </w:tcBorders>
          </w:tcPr>
          <w:p w14:paraId="3B3A3C3D" w14:textId="77777777" w:rsidR="00CB40BF" w:rsidRDefault="00CB40BF" w:rsidP="00151A02">
            <w:pPr>
              <w:pStyle w:val="TableSubhead8pt"/>
            </w:pPr>
            <w:r>
              <w:t>File</w:t>
            </w:r>
          </w:p>
        </w:tc>
        <w:tc>
          <w:tcPr>
            <w:tcW w:w="5730" w:type="dxa"/>
            <w:tcBorders>
              <w:top w:val="nil"/>
              <w:bottom w:val="single" w:sz="36" w:space="0" w:color="00B388"/>
            </w:tcBorders>
          </w:tcPr>
          <w:p w14:paraId="4425B2D9" w14:textId="77777777" w:rsidR="00CB40BF" w:rsidRDefault="00CB40BF" w:rsidP="00151A02">
            <w:pPr>
              <w:pStyle w:val="TableSubhead8pt"/>
            </w:pPr>
            <w:r>
              <w:t>Description</w:t>
            </w:r>
          </w:p>
        </w:tc>
      </w:tr>
      <w:tr w:rsidR="00CB40BF" w14:paraId="1D4134EB" w14:textId="77777777" w:rsidTr="000970E4">
        <w:trPr>
          <w:cantSplit/>
        </w:trPr>
        <w:tc>
          <w:tcPr>
            <w:tcW w:w="1800" w:type="dxa"/>
          </w:tcPr>
          <w:p w14:paraId="58A456A8" w14:textId="77777777" w:rsidR="00CB40BF" w:rsidRDefault="00CB40BF" w:rsidP="00151A02">
            <w:pPr>
              <w:pStyle w:val="TableBody8pt"/>
            </w:pPr>
            <w:r>
              <w:t>win_vm_template</w:t>
            </w:r>
          </w:p>
        </w:tc>
        <w:tc>
          <w:tcPr>
            <w:tcW w:w="2430" w:type="dxa"/>
          </w:tcPr>
          <w:p w14:paraId="339D5EF2" w14:textId="707C8A8F" w:rsidR="00CB40BF" w:rsidRPr="000970E4" w:rsidRDefault="000970E4" w:rsidP="00151A02">
            <w:pPr>
              <w:pStyle w:val="TableBody8pt"/>
              <w:rPr>
                <w:rStyle w:val="BoldEmpha"/>
              </w:rPr>
            </w:pPr>
            <w:r w:rsidRPr="000970E4">
              <w:rPr>
                <w:rStyle w:val="BoldEmpha"/>
              </w:rPr>
              <w:t>group_vars/vm_wrk_win.yml</w:t>
            </w:r>
          </w:p>
        </w:tc>
        <w:tc>
          <w:tcPr>
            <w:tcW w:w="5730" w:type="dxa"/>
          </w:tcPr>
          <w:p w14:paraId="375043AE" w14:textId="77777777" w:rsidR="00CB40BF" w:rsidRDefault="00CB40BF" w:rsidP="00151A02">
            <w:pPr>
              <w:pStyle w:val="TableBody8pt"/>
            </w:pPr>
            <w:r>
              <w:t>Name of the Windows 2016 VM Template to use. Note that this is the name from a vCenter perspective, not the hostname.</w:t>
            </w:r>
          </w:p>
        </w:tc>
      </w:tr>
      <w:tr w:rsidR="00884635" w14:paraId="02522521" w14:textId="77777777" w:rsidTr="000970E4">
        <w:trPr>
          <w:cantSplit/>
        </w:trPr>
        <w:tc>
          <w:tcPr>
            <w:tcW w:w="1800" w:type="dxa"/>
          </w:tcPr>
          <w:p w14:paraId="242BF791" w14:textId="6B544008" w:rsidR="00884635" w:rsidRDefault="00884635" w:rsidP="00151A02">
            <w:pPr>
              <w:pStyle w:val="TableBody8pt"/>
            </w:pPr>
            <w:r w:rsidRPr="00884635">
              <w:t>windows_vdvs_ps</w:t>
            </w:r>
          </w:p>
        </w:tc>
        <w:tc>
          <w:tcPr>
            <w:tcW w:w="2430" w:type="dxa"/>
          </w:tcPr>
          <w:p w14:paraId="45C535BD" w14:textId="7A969D88" w:rsidR="00884635" w:rsidRDefault="000970E4" w:rsidP="00151A02">
            <w:pPr>
              <w:pStyle w:val="TableBody8pt"/>
            </w:pPr>
            <w:r w:rsidRPr="000970E4">
              <w:rPr>
                <w:rStyle w:val="BoldEmpha"/>
              </w:rPr>
              <w:t>group_vars/vm_wrk_win.yml</w:t>
            </w:r>
          </w:p>
        </w:tc>
        <w:tc>
          <w:tcPr>
            <w:tcW w:w="5730" w:type="dxa"/>
          </w:tcPr>
          <w:p w14:paraId="39AB791D" w14:textId="48126BD7" w:rsidR="00884635" w:rsidRDefault="00884635" w:rsidP="00884635">
            <w:pPr>
              <w:pStyle w:val="TableBody8pt"/>
            </w:pPr>
            <w:r w:rsidRPr="00884635">
              <w:t xml:space="preserve">Variable used to download the PowerShell script that is used to install vDVS for Windows. For example, </w:t>
            </w:r>
            <w:hyperlink r:id="rId72" w:history="1">
              <w:r w:rsidRPr="000970E4">
                <w:rPr>
                  <w:rStyle w:val="Hyperlink"/>
                </w:rPr>
                <w:t>https://raw.githubusercontent.com/vmware/vsphere-storage-for-docker/master/install-vdvs.ps1</w:t>
              </w:r>
            </w:hyperlink>
          </w:p>
        </w:tc>
      </w:tr>
      <w:tr w:rsidR="00CB40BF" w14:paraId="4A3427C6" w14:textId="77777777" w:rsidTr="000970E4">
        <w:trPr>
          <w:cantSplit/>
        </w:trPr>
        <w:tc>
          <w:tcPr>
            <w:tcW w:w="1800" w:type="dxa"/>
          </w:tcPr>
          <w:p w14:paraId="6997D284" w14:textId="77777777" w:rsidR="00CB40BF" w:rsidRDefault="00CB40BF" w:rsidP="00151A02">
            <w:pPr>
              <w:pStyle w:val="TableBody8pt"/>
            </w:pPr>
            <w:r>
              <w:t>windows_vdvs_path</w:t>
            </w:r>
          </w:p>
        </w:tc>
        <w:tc>
          <w:tcPr>
            <w:tcW w:w="2430" w:type="dxa"/>
          </w:tcPr>
          <w:p w14:paraId="0074062C" w14:textId="00C6298F" w:rsidR="00CB40BF" w:rsidRDefault="000970E4" w:rsidP="00151A02">
            <w:pPr>
              <w:pStyle w:val="TableBody8pt"/>
              <w:rPr>
                <w:rStyle w:val="BoldEmpha"/>
              </w:rPr>
            </w:pPr>
            <w:r w:rsidRPr="000970E4">
              <w:rPr>
                <w:rStyle w:val="BoldEmpha"/>
              </w:rPr>
              <w:t>group_vars/vm_wrk_win.yml</w:t>
            </w:r>
          </w:p>
        </w:tc>
        <w:tc>
          <w:tcPr>
            <w:tcW w:w="5730" w:type="dxa"/>
          </w:tcPr>
          <w:p w14:paraId="7E1D6EE4" w14:textId="77777777" w:rsidR="00CB40BF" w:rsidRDefault="00CB40BF" w:rsidP="00151A02">
            <w:pPr>
              <w:pStyle w:val="TableBody8pt"/>
            </w:pPr>
            <w:r>
              <w:t xml:space="preserve">Variable used to download vSphere Docker Volume Service software. This variable is combined with </w:t>
            </w:r>
            <w:r>
              <w:rPr>
                <w:rStyle w:val="CodingLanguage"/>
              </w:rPr>
              <w:t>windows_vdvs_version</w:t>
            </w:r>
            <w:r>
              <w:t xml:space="preserve"> (below) to generate a URL of the form &lt;windows_vdvs_path&gt;_&lt;windows_vdvs_version&gt;.zip to download the software. For example, to download version 0.21, set </w:t>
            </w:r>
            <w:r>
              <w:rPr>
                <w:rStyle w:val="CodingLanguage"/>
              </w:rPr>
              <w:t>windows_vdvs_path</w:t>
            </w:r>
            <w:r>
              <w:t xml:space="preserve"> equal to </w:t>
            </w:r>
            <w:r w:rsidRPr="007F77C6">
              <w:rPr>
                <w:rStyle w:val="CodingLanguage"/>
              </w:rPr>
              <w:t>https://vmware.bintray.com/vDVS/vsphere-storage-for-docker_windows</w:t>
            </w:r>
            <w:r>
              <w:t xml:space="preserve"> and </w:t>
            </w:r>
            <w:r>
              <w:rPr>
                <w:rStyle w:val="CodingLanguage"/>
              </w:rPr>
              <w:t>windows_vdvs_version</w:t>
            </w:r>
            <w:r>
              <w:t xml:space="preserve"> equal to </w:t>
            </w:r>
            <w:r>
              <w:rPr>
                <w:rStyle w:val="CodingLanguage"/>
              </w:rPr>
              <w:t>0.21</w:t>
            </w:r>
            <w:r>
              <w:t xml:space="preserve"> </w:t>
            </w:r>
          </w:p>
        </w:tc>
      </w:tr>
      <w:tr w:rsidR="00CB40BF" w14:paraId="66EDC4DE" w14:textId="77777777" w:rsidTr="000970E4">
        <w:trPr>
          <w:cantSplit/>
        </w:trPr>
        <w:tc>
          <w:tcPr>
            <w:tcW w:w="1800" w:type="dxa"/>
          </w:tcPr>
          <w:p w14:paraId="4DE6C18D" w14:textId="77777777" w:rsidR="00CB40BF" w:rsidRDefault="00CB40BF" w:rsidP="00151A02">
            <w:pPr>
              <w:pStyle w:val="TableBody8pt"/>
            </w:pPr>
            <w:r>
              <w:t>windows_vdvs_version</w:t>
            </w:r>
          </w:p>
        </w:tc>
        <w:tc>
          <w:tcPr>
            <w:tcW w:w="2430" w:type="dxa"/>
          </w:tcPr>
          <w:p w14:paraId="289C2A45" w14:textId="071ECB72" w:rsidR="00CB40BF" w:rsidRDefault="000970E4" w:rsidP="00151A02">
            <w:pPr>
              <w:pStyle w:val="TableBody8pt"/>
              <w:rPr>
                <w:rStyle w:val="BoldEmpha"/>
              </w:rPr>
            </w:pPr>
            <w:r w:rsidRPr="000970E4">
              <w:rPr>
                <w:rStyle w:val="BoldEmpha"/>
              </w:rPr>
              <w:t>group_vars/vm_wrk_win.yml</w:t>
            </w:r>
          </w:p>
        </w:tc>
        <w:tc>
          <w:tcPr>
            <w:tcW w:w="5730" w:type="dxa"/>
          </w:tcPr>
          <w:p w14:paraId="0A0E7010" w14:textId="77777777" w:rsidR="00CB40BF" w:rsidRDefault="00CB40BF" w:rsidP="00151A02">
            <w:pPr>
              <w:pStyle w:val="TableBody8pt"/>
            </w:pPr>
            <w:r>
              <w:t xml:space="preserve">Combined with </w:t>
            </w:r>
            <w:r>
              <w:rPr>
                <w:rStyle w:val="CodingLanguage"/>
              </w:rPr>
              <w:t>windows_vdvs_path</w:t>
            </w:r>
            <w:r>
              <w:t>, this variable is used to generate the URL for downloading the software.</w:t>
            </w:r>
          </w:p>
        </w:tc>
      </w:tr>
      <w:tr w:rsidR="000970E4" w14:paraId="73AFD750" w14:textId="77777777" w:rsidTr="000970E4">
        <w:trPr>
          <w:cantSplit/>
        </w:trPr>
        <w:tc>
          <w:tcPr>
            <w:tcW w:w="1800" w:type="dxa"/>
          </w:tcPr>
          <w:p w14:paraId="4A38BFD4" w14:textId="68377FCA" w:rsidR="000970E4" w:rsidRDefault="000970E4" w:rsidP="00151A02">
            <w:pPr>
              <w:pStyle w:val="TableBody8pt"/>
            </w:pPr>
            <w:r w:rsidRPr="000970E4">
              <w:t>windows_vdvs_directory</w:t>
            </w:r>
          </w:p>
        </w:tc>
        <w:tc>
          <w:tcPr>
            <w:tcW w:w="2430" w:type="dxa"/>
          </w:tcPr>
          <w:p w14:paraId="7E23FC15" w14:textId="0078CF12" w:rsidR="000970E4" w:rsidRPr="000970E4" w:rsidRDefault="000970E4" w:rsidP="00151A02">
            <w:pPr>
              <w:pStyle w:val="TableBody8pt"/>
              <w:rPr>
                <w:rStyle w:val="BoldEmpha"/>
              </w:rPr>
            </w:pPr>
            <w:r w:rsidRPr="000970E4">
              <w:rPr>
                <w:rStyle w:val="BoldEmpha"/>
              </w:rPr>
              <w:t>group_vars/vm_wrk_win.yml</w:t>
            </w:r>
          </w:p>
        </w:tc>
        <w:tc>
          <w:tcPr>
            <w:tcW w:w="5730" w:type="dxa"/>
          </w:tcPr>
          <w:p w14:paraId="458AAA30" w14:textId="743EDF89" w:rsidR="000970E4" w:rsidRDefault="000970E4" w:rsidP="00151A02">
            <w:pPr>
              <w:pStyle w:val="TableBody8pt"/>
            </w:pPr>
            <w:r w:rsidRPr="000970E4">
              <w:t xml:space="preserve">Variable used to determine where vDVS software will be unzipped and </w:t>
            </w:r>
            <w:r>
              <w:t xml:space="preserve">installed from. The default is </w:t>
            </w:r>
            <w:r w:rsidRPr="000970E4">
              <w:rPr>
                <w:rStyle w:val="CodingLanguage"/>
              </w:rPr>
              <w:t>C:\Users\Administrator\Downloads</w:t>
            </w:r>
          </w:p>
        </w:tc>
      </w:tr>
      <w:tr w:rsidR="00CB40BF" w:rsidRPr="000609AB" w14:paraId="0BA0C758" w14:textId="77777777" w:rsidTr="000970E4">
        <w:trPr>
          <w:cantSplit/>
        </w:trPr>
        <w:tc>
          <w:tcPr>
            <w:tcW w:w="1800" w:type="dxa"/>
          </w:tcPr>
          <w:p w14:paraId="4AA6552F" w14:textId="0A55ADD7" w:rsidR="00CB40BF" w:rsidRPr="000609AB" w:rsidRDefault="000970E4" w:rsidP="00151A02">
            <w:pPr>
              <w:pStyle w:val="TableBody8pt"/>
            </w:pPr>
            <w:r>
              <w:t>windows</w:t>
            </w:r>
            <w:r w:rsidRPr="000970E4">
              <w:t>_timezone</w:t>
            </w:r>
          </w:p>
        </w:tc>
        <w:tc>
          <w:tcPr>
            <w:tcW w:w="2430" w:type="dxa"/>
          </w:tcPr>
          <w:p w14:paraId="6A1ED26D" w14:textId="79AF1C56" w:rsidR="00CB40BF" w:rsidRDefault="000970E4" w:rsidP="00151A02">
            <w:pPr>
              <w:pStyle w:val="TableBody8pt"/>
            </w:pPr>
            <w:r w:rsidRPr="000970E4">
              <w:rPr>
                <w:rStyle w:val="BoldEmpha"/>
              </w:rPr>
              <w:t>group_vars/vm_wrk_win.yml</w:t>
            </w:r>
          </w:p>
        </w:tc>
        <w:tc>
          <w:tcPr>
            <w:tcW w:w="5730" w:type="dxa"/>
          </w:tcPr>
          <w:p w14:paraId="3B7B7E15" w14:textId="63A38685" w:rsidR="00CB40BF" w:rsidRPr="000609AB" w:rsidRDefault="000970E4" w:rsidP="000970E4">
            <w:pPr>
              <w:pStyle w:val="TableBody8pt"/>
            </w:pPr>
            <w:r w:rsidRPr="000970E4">
              <w:t xml:space="preserve">Defaults to </w:t>
            </w:r>
            <w:r w:rsidRPr="000970E4">
              <w:rPr>
                <w:rStyle w:val="CodingLanguage"/>
              </w:rPr>
              <w:t>15</w:t>
            </w:r>
            <w:r w:rsidRPr="000970E4">
              <w:t xml:space="preserve">. </w:t>
            </w:r>
            <w:r>
              <w:br/>
            </w:r>
            <w:r w:rsidRPr="000970E4">
              <w:t xml:space="preserve">Valid values are available at </w:t>
            </w:r>
            <w:hyperlink r:id="rId73" w:history="1">
              <w:r w:rsidRPr="000970E4">
                <w:rPr>
                  <w:rStyle w:val="Hyperlink"/>
                </w:rPr>
                <w:t>https://msdn.microsoft.com/en-us/library/ms912391.aspx</w:t>
              </w:r>
            </w:hyperlink>
          </w:p>
        </w:tc>
      </w:tr>
    </w:tbl>
    <w:p w14:paraId="320C3B09" w14:textId="77777777" w:rsidR="00CB40BF" w:rsidRDefault="00CB40BF" w:rsidP="00CB40BF"/>
    <w:p w14:paraId="7F58360D" w14:textId="77777777" w:rsidR="00CB40BF" w:rsidRPr="006C7B25" w:rsidRDefault="00CB40BF" w:rsidP="00CB40BF">
      <w:pPr>
        <w:pStyle w:val="BodyTextMetricHPELight10pt"/>
        <w:rPr>
          <w:rStyle w:val="CodingLanguage"/>
          <w:rFonts w:ascii="MetricHPE Light" w:hAnsi="MetricHPE Light"/>
        </w:rPr>
      </w:pPr>
    </w:p>
    <w:p w14:paraId="6C91E78A" w14:textId="77777777" w:rsidR="006C7B25" w:rsidRDefault="006C7B25" w:rsidP="006C7B25">
      <w:pPr>
        <w:pStyle w:val="Heading3"/>
      </w:pPr>
      <w:r>
        <w:t>group_vars/win_worker.yml</w:t>
      </w:r>
    </w:p>
    <w:p w14:paraId="6B9B74BB" w14:textId="5D717264" w:rsidR="006C7B25" w:rsidRDefault="00145A93" w:rsidP="006C7B25">
      <w:pPr>
        <w:pStyle w:val="BodyTextMetricHPELight10pt"/>
      </w:pPr>
      <w:r w:rsidRPr="00145A93">
        <w:t xml:space="preserve">In general, it should not be necessary to modify the following advanced variables, but they are documented in </w:t>
      </w:r>
      <w:r w:rsidR="000970E4" w:rsidRPr="000970E4">
        <w:fldChar w:fldCharType="begin"/>
      </w:r>
      <w:r w:rsidR="000970E4" w:rsidRPr="000970E4">
        <w:instrText xml:space="preserve"> REF _Refd17e57382 \h </w:instrText>
      </w:r>
      <w:r w:rsidR="000970E4">
        <w:instrText xml:space="preserve"> \* MERGEFORMAT </w:instrText>
      </w:r>
      <w:r w:rsidR="000970E4" w:rsidRPr="000970E4">
        <w:fldChar w:fldCharType="separate"/>
      </w:r>
      <w:r w:rsidR="0099354B" w:rsidRPr="0099354B">
        <w:t>Table</w:t>
      </w:r>
      <w:r w:rsidR="0099354B" w:rsidRPr="0099354B">
        <w:rPr>
          <w:rFonts w:ascii="Calibri" w:hAnsi="Calibri" w:cs="Calibri"/>
        </w:rPr>
        <w:t> </w:t>
      </w:r>
      <w:r w:rsidR="0099354B" w:rsidRPr="0099354B">
        <w:t>20</w:t>
      </w:r>
      <w:r w:rsidR="000970E4" w:rsidRPr="000970E4">
        <w:fldChar w:fldCharType="end"/>
      </w:r>
      <w:r w:rsidR="000970E4">
        <w:t xml:space="preserve"> </w:t>
      </w:r>
      <w:r>
        <w:t>for the sake of completeness</w:t>
      </w:r>
      <w:r w:rsidR="006C7B25">
        <w:t>.</w:t>
      </w:r>
    </w:p>
    <w:p w14:paraId="45DA1E72" w14:textId="77777777" w:rsidR="006C7B25" w:rsidRDefault="006C7B25" w:rsidP="006C7B25">
      <w:pPr>
        <w:pStyle w:val="MISCTableCaptionHeader8pt"/>
      </w:pPr>
      <w:bookmarkStart w:id="276" w:name="_Refd17e57382"/>
      <w:bookmarkStart w:id="277" w:name="_Tocd17e57382"/>
      <w:r w:rsidRPr="00566ADC">
        <w:rPr>
          <w:rStyle w:val="MISCTableCaptionHeaderBold8pt"/>
        </w:rPr>
        <w:t>Table</w:t>
      </w:r>
      <w:r w:rsidRPr="00566ADC">
        <w:rPr>
          <w:rStyle w:val="MISCTableCaptionHeaderBold8pt"/>
          <w:rFonts w:ascii="Calibri" w:hAnsi="Calibri" w:cs="Calibri"/>
        </w:rPr>
        <w:t> </w:t>
      </w:r>
      <w:bookmarkStart w:id="278" w:name="_Numd17e57382"/>
      <w:r w:rsidRPr="00566ADC">
        <w:rPr>
          <w:rStyle w:val="MISCTableCaptionHeaderBold8pt"/>
        </w:rPr>
        <w:fldChar w:fldCharType="begin"/>
      </w:r>
      <w:r w:rsidRPr="00566ADC">
        <w:rPr>
          <w:rStyle w:val="MISCTableCaptionHeaderBold8pt"/>
        </w:rPr>
        <w:instrText xml:space="preserve"> SEQ Table \* ARABIC </w:instrText>
      </w:r>
      <w:r w:rsidRPr="00566ADC">
        <w:rPr>
          <w:rStyle w:val="MISCTableCaptionHeaderBold8pt"/>
        </w:rPr>
        <w:fldChar w:fldCharType="separate"/>
      </w:r>
      <w:r w:rsidR="0099354B">
        <w:rPr>
          <w:rStyle w:val="MISCTableCaptionHeaderBold8pt"/>
          <w:noProof/>
        </w:rPr>
        <w:t>20</w:t>
      </w:r>
      <w:r w:rsidRPr="00566ADC">
        <w:rPr>
          <w:rStyle w:val="MISCTableCaptionHeaderBold8pt"/>
        </w:rPr>
        <w:fldChar w:fldCharType="end"/>
      </w:r>
      <w:bookmarkEnd w:id="276"/>
      <w:bookmarkEnd w:id="277"/>
      <w:bookmarkEnd w:id="278"/>
      <w:r w:rsidRPr="00566ADC">
        <w:rPr>
          <w:rStyle w:val="MISCTableCaptionHeaderBold8pt"/>
        </w:rPr>
        <w:t xml:space="preserve">. </w:t>
      </w:r>
      <w:r>
        <w:t>Advanced windows variables</w:t>
      </w:r>
    </w:p>
    <w:tbl>
      <w:tblPr>
        <w:tblStyle w:val="TableGrid"/>
        <w:tblW w:w="1056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520"/>
        <w:gridCol w:w="2160"/>
        <w:gridCol w:w="5880"/>
      </w:tblGrid>
      <w:tr w:rsidR="006C7B25" w14:paraId="058DDCEA" w14:textId="77777777" w:rsidTr="00C65B7A">
        <w:trPr>
          <w:cantSplit/>
        </w:trPr>
        <w:tc>
          <w:tcPr>
            <w:tcW w:w="2520" w:type="dxa"/>
            <w:tcBorders>
              <w:top w:val="nil"/>
              <w:bottom w:val="single" w:sz="36" w:space="0" w:color="00B388"/>
            </w:tcBorders>
          </w:tcPr>
          <w:p w14:paraId="5BCEE6A3" w14:textId="77777777" w:rsidR="006C7B25" w:rsidRDefault="006C7B25" w:rsidP="00C65B7A">
            <w:pPr>
              <w:pStyle w:val="TableSubhead8pt"/>
            </w:pPr>
            <w:r>
              <w:t>Variable</w:t>
            </w:r>
          </w:p>
        </w:tc>
        <w:tc>
          <w:tcPr>
            <w:tcW w:w="2160" w:type="dxa"/>
            <w:tcBorders>
              <w:top w:val="nil"/>
              <w:bottom w:val="single" w:sz="36" w:space="0" w:color="00B388"/>
            </w:tcBorders>
          </w:tcPr>
          <w:p w14:paraId="2B72D248" w14:textId="77777777" w:rsidR="006C7B25" w:rsidRDefault="006C7B25" w:rsidP="00C65B7A">
            <w:pPr>
              <w:pStyle w:val="TableSubhead8pt"/>
            </w:pPr>
            <w:r>
              <w:t>File</w:t>
            </w:r>
          </w:p>
        </w:tc>
        <w:tc>
          <w:tcPr>
            <w:tcW w:w="5880" w:type="dxa"/>
            <w:tcBorders>
              <w:top w:val="nil"/>
              <w:bottom w:val="single" w:sz="36" w:space="0" w:color="00B388"/>
            </w:tcBorders>
          </w:tcPr>
          <w:p w14:paraId="6EF9F08A" w14:textId="77777777" w:rsidR="006C7B25" w:rsidRDefault="006C7B25" w:rsidP="00C65B7A">
            <w:pPr>
              <w:pStyle w:val="TableSubhead8pt"/>
            </w:pPr>
            <w:r>
              <w:t>Description</w:t>
            </w:r>
          </w:p>
        </w:tc>
      </w:tr>
      <w:tr w:rsidR="006C7B25" w14:paraId="456B70E6" w14:textId="77777777" w:rsidTr="00C65B7A">
        <w:trPr>
          <w:cantSplit/>
        </w:trPr>
        <w:tc>
          <w:tcPr>
            <w:tcW w:w="2520" w:type="dxa"/>
          </w:tcPr>
          <w:p w14:paraId="2E60BD5F" w14:textId="77777777" w:rsidR="006C7B25" w:rsidRDefault="006C7B25" w:rsidP="00C65B7A">
            <w:pPr>
              <w:pStyle w:val="TableBody8pt"/>
            </w:pPr>
            <w:r>
              <w:t>ansible_user</w:t>
            </w:r>
          </w:p>
        </w:tc>
        <w:tc>
          <w:tcPr>
            <w:tcW w:w="2160" w:type="dxa"/>
          </w:tcPr>
          <w:p w14:paraId="504DC079" w14:textId="6BB14D2A" w:rsidR="006C7B25" w:rsidRDefault="006C7B25" w:rsidP="00145A93">
            <w:pPr>
              <w:pStyle w:val="TableBody8pt"/>
            </w:pPr>
            <w:r>
              <w:rPr>
                <w:rStyle w:val="BoldEmpha"/>
              </w:rPr>
              <w:t>group_vars/</w:t>
            </w:r>
            <w:r w:rsidR="00145A93">
              <w:rPr>
                <w:rStyle w:val="BoldEmpha"/>
              </w:rPr>
              <w:t>windows_box</w:t>
            </w:r>
            <w:r>
              <w:rPr>
                <w:rStyle w:val="BoldEmpha"/>
              </w:rPr>
              <w:t>.yml</w:t>
            </w:r>
          </w:p>
        </w:tc>
        <w:tc>
          <w:tcPr>
            <w:tcW w:w="5880" w:type="dxa"/>
          </w:tcPr>
          <w:p w14:paraId="51DDCF6D" w14:textId="1E296D8D" w:rsidR="006C7B25" w:rsidRDefault="006C7B25" w:rsidP="00C65B7A">
            <w:pPr>
              <w:pStyle w:val="TableBody8pt"/>
            </w:pPr>
            <w:r>
              <w:t xml:space="preserve">Defaults to the Windows user account </w:t>
            </w:r>
            <w:r>
              <w:rPr>
                <w:rStyle w:val="CodingLanguage"/>
              </w:rPr>
              <w:t>win_username</w:t>
            </w:r>
            <w:r>
              <w:t xml:space="preserve"> as specified in </w:t>
            </w:r>
            <w:r w:rsidR="00B0382D">
              <w:rPr>
                <w:rStyle w:val="CodingLanguage"/>
              </w:rPr>
              <w:t>groups_vars/all/vars</w:t>
            </w:r>
            <w:r>
              <w:t xml:space="preserve"> </w:t>
            </w:r>
          </w:p>
        </w:tc>
      </w:tr>
      <w:tr w:rsidR="006C7B25" w14:paraId="06DD1A5B" w14:textId="77777777" w:rsidTr="00C65B7A">
        <w:trPr>
          <w:cantSplit/>
        </w:trPr>
        <w:tc>
          <w:tcPr>
            <w:tcW w:w="2520" w:type="dxa"/>
          </w:tcPr>
          <w:p w14:paraId="45D6FB66" w14:textId="77777777" w:rsidR="006C7B25" w:rsidRDefault="006C7B25" w:rsidP="00C65B7A">
            <w:pPr>
              <w:pStyle w:val="TableBody8pt"/>
            </w:pPr>
            <w:r>
              <w:t>ansible_password</w:t>
            </w:r>
          </w:p>
        </w:tc>
        <w:tc>
          <w:tcPr>
            <w:tcW w:w="2160" w:type="dxa"/>
          </w:tcPr>
          <w:p w14:paraId="63775BB5" w14:textId="6111BC41" w:rsidR="006C7B25" w:rsidRDefault="00145A93" w:rsidP="00145A93">
            <w:pPr>
              <w:pStyle w:val="TableBody8pt"/>
            </w:pPr>
            <w:r>
              <w:rPr>
                <w:rStyle w:val="BoldEmpha"/>
              </w:rPr>
              <w:t>group_vars/windows_box</w:t>
            </w:r>
            <w:r w:rsidR="006C7B25">
              <w:rPr>
                <w:rStyle w:val="BoldEmpha"/>
              </w:rPr>
              <w:t>.yml</w:t>
            </w:r>
          </w:p>
        </w:tc>
        <w:tc>
          <w:tcPr>
            <w:tcW w:w="5880" w:type="dxa"/>
          </w:tcPr>
          <w:p w14:paraId="75061EEB" w14:textId="2013EB23" w:rsidR="006C7B25" w:rsidRDefault="006C7B25" w:rsidP="00C65B7A">
            <w:pPr>
              <w:pStyle w:val="TableBody8pt"/>
            </w:pPr>
            <w:r>
              <w:t xml:space="preserve">Defaults to the Windows user password </w:t>
            </w:r>
            <w:r>
              <w:rPr>
                <w:rStyle w:val="CodingLanguage"/>
              </w:rPr>
              <w:t>win_password</w:t>
            </w:r>
            <w:r>
              <w:t xml:space="preserve"> as specified in </w:t>
            </w:r>
            <w:r w:rsidR="0083650F">
              <w:rPr>
                <w:rStyle w:val="CodingLanguage"/>
              </w:rPr>
              <w:t>groups_vars/all/vault</w:t>
            </w:r>
          </w:p>
        </w:tc>
      </w:tr>
      <w:tr w:rsidR="006C7B25" w14:paraId="58A12B95" w14:textId="77777777" w:rsidTr="00C65B7A">
        <w:trPr>
          <w:cantSplit/>
        </w:trPr>
        <w:tc>
          <w:tcPr>
            <w:tcW w:w="2520" w:type="dxa"/>
          </w:tcPr>
          <w:p w14:paraId="6B48C7A2" w14:textId="77777777" w:rsidR="006C7B25" w:rsidRDefault="006C7B25" w:rsidP="00C65B7A">
            <w:pPr>
              <w:pStyle w:val="TableBody8pt"/>
            </w:pPr>
            <w:r>
              <w:t>ansible_port</w:t>
            </w:r>
          </w:p>
        </w:tc>
        <w:tc>
          <w:tcPr>
            <w:tcW w:w="2160" w:type="dxa"/>
          </w:tcPr>
          <w:p w14:paraId="621F82FE" w14:textId="0FB960C2" w:rsidR="006C7B25" w:rsidRDefault="006C7B25" w:rsidP="00C65B7A">
            <w:pPr>
              <w:pStyle w:val="TableBody8pt"/>
            </w:pPr>
            <w:r>
              <w:rPr>
                <w:rStyle w:val="BoldEmpha"/>
              </w:rPr>
              <w:t>group_vars/</w:t>
            </w:r>
            <w:r w:rsidR="00145A93">
              <w:rPr>
                <w:rStyle w:val="BoldEmpha"/>
              </w:rPr>
              <w:t>windows_box</w:t>
            </w:r>
            <w:r>
              <w:rPr>
                <w:rStyle w:val="BoldEmpha"/>
              </w:rPr>
              <w:t>.yml</w:t>
            </w:r>
          </w:p>
        </w:tc>
        <w:tc>
          <w:tcPr>
            <w:tcW w:w="5880" w:type="dxa"/>
          </w:tcPr>
          <w:p w14:paraId="6DF12EE6" w14:textId="77777777" w:rsidR="006C7B25" w:rsidRDefault="006C7B25" w:rsidP="00C65B7A">
            <w:pPr>
              <w:pStyle w:val="TableBody8pt"/>
            </w:pPr>
            <w:r>
              <w:t>5986</w:t>
            </w:r>
          </w:p>
        </w:tc>
      </w:tr>
      <w:tr w:rsidR="006C7B25" w14:paraId="64F3F2C9" w14:textId="77777777" w:rsidTr="00C65B7A">
        <w:trPr>
          <w:cantSplit/>
        </w:trPr>
        <w:tc>
          <w:tcPr>
            <w:tcW w:w="2520" w:type="dxa"/>
          </w:tcPr>
          <w:p w14:paraId="3A11E10D" w14:textId="77777777" w:rsidR="006C7B25" w:rsidRDefault="006C7B25" w:rsidP="00C65B7A">
            <w:pPr>
              <w:pStyle w:val="TableBody8pt"/>
            </w:pPr>
            <w:r>
              <w:t>ansible_connection</w:t>
            </w:r>
          </w:p>
        </w:tc>
        <w:tc>
          <w:tcPr>
            <w:tcW w:w="2160" w:type="dxa"/>
          </w:tcPr>
          <w:p w14:paraId="5AF3751B" w14:textId="17A8C825" w:rsidR="006C7B25" w:rsidRDefault="006C7B25" w:rsidP="00145A93">
            <w:pPr>
              <w:pStyle w:val="TableBody8pt"/>
            </w:pPr>
            <w:r>
              <w:rPr>
                <w:rStyle w:val="BoldEmpha"/>
              </w:rPr>
              <w:t>group_vars/</w:t>
            </w:r>
            <w:r w:rsidR="00145A93">
              <w:rPr>
                <w:rStyle w:val="BoldEmpha"/>
              </w:rPr>
              <w:t xml:space="preserve">windows_box </w:t>
            </w:r>
            <w:r>
              <w:rPr>
                <w:rStyle w:val="BoldEmpha"/>
              </w:rPr>
              <w:t>.yml</w:t>
            </w:r>
          </w:p>
        </w:tc>
        <w:tc>
          <w:tcPr>
            <w:tcW w:w="5880" w:type="dxa"/>
          </w:tcPr>
          <w:p w14:paraId="48E06E4A" w14:textId="77777777" w:rsidR="006C7B25" w:rsidRDefault="006C7B25" w:rsidP="00C65B7A">
            <w:pPr>
              <w:pStyle w:val="TableBody8pt"/>
            </w:pPr>
            <w:r>
              <w:t>winrm</w:t>
            </w:r>
          </w:p>
        </w:tc>
      </w:tr>
      <w:tr w:rsidR="006C7B25" w14:paraId="64154CE1" w14:textId="77777777" w:rsidTr="00C65B7A">
        <w:trPr>
          <w:cantSplit/>
        </w:trPr>
        <w:tc>
          <w:tcPr>
            <w:tcW w:w="2520" w:type="dxa"/>
          </w:tcPr>
          <w:p w14:paraId="7DB5E40E" w14:textId="77777777" w:rsidR="006C7B25" w:rsidRDefault="006C7B25" w:rsidP="00C65B7A">
            <w:pPr>
              <w:pStyle w:val="TableBody8pt"/>
            </w:pPr>
            <w:r>
              <w:t>ansible_winrm_server_cert_validation</w:t>
            </w:r>
          </w:p>
        </w:tc>
        <w:tc>
          <w:tcPr>
            <w:tcW w:w="2160" w:type="dxa"/>
          </w:tcPr>
          <w:p w14:paraId="45FAE186" w14:textId="584906E4" w:rsidR="006C7B25" w:rsidRDefault="006C7B25" w:rsidP="00C65B7A">
            <w:pPr>
              <w:pStyle w:val="TableBody8pt"/>
            </w:pPr>
            <w:r>
              <w:rPr>
                <w:rStyle w:val="BoldEmpha"/>
              </w:rPr>
              <w:t>group_vars</w:t>
            </w:r>
            <w:r w:rsidR="00145A93">
              <w:rPr>
                <w:rStyle w:val="BoldEmpha"/>
              </w:rPr>
              <w:t>/windows_box .</w:t>
            </w:r>
            <w:r>
              <w:rPr>
                <w:rStyle w:val="BoldEmpha"/>
              </w:rPr>
              <w:t>yml</w:t>
            </w:r>
          </w:p>
        </w:tc>
        <w:tc>
          <w:tcPr>
            <w:tcW w:w="5880" w:type="dxa"/>
          </w:tcPr>
          <w:p w14:paraId="44AAB602" w14:textId="77777777" w:rsidR="006C7B25" w:rsidRDefault="006C7B25" w:rsidP="00C65B7A">
            <w:pPr>
              <w:pStyle w:val="TableBody8pt"/>
            </w:pPr>
            <w:r>
              <w:t xml:space="preserve">Defaults to </w:t>
            </w:r>
            <w:r>
              <w:rPr>
                <w:rStyle w:val="CodingLanguage"/>
              </w:rPr>
              <w:t>ignore</w:t>
            </w:r>
          </w:p>
        </w:tc>
      </w:tr>
      <w:tr w:rsidR="006C7B25" w14:paraId="36A5021C" w14:textId="77777777" w:rsidTr="00C65B7A">
        <w:trPr>
          <w:cantSplit/>
        </w:trPr>
        <w:tc>
          <w:tcPr>
            <w:tcW w:w="2520" w:type="dxa"/>
          </w:tcPr>
          <w:p w14:paraId="203351FF" w14:textId="77777777" w:rsidR="006C7B25" w:rsidRDefault="006C7B25" w:rsidP="00C65B7A">
            <w:pPr>
              <w:pStyle w:val="TableBody8pt"/>
            </w:pPr>
            <w:r>
              <w:lastRenderedPageBreak/>
              <w:t>ansible_winrm_operation_timeout_sec</w:t>
            </w:r>
          </w:p>
        </w:tc>
        <w:tc>
          <w:tcPr>
            <w:tcW w:w="2160" w:type="dxa"/>
          </w:tcPr>
          <w:p w14:paraId="6BDD5995" w14:textId="2B265554" w:rsidR="006C7B25" w:rsidRDefault="006C7B25" w:rsidP="00C65B7A">
            <w:pPr>
              <w:pStyle w:val="TableBody8pt"/>
            </w:pPr>
            <w:r>
              <w:rPr>
                <w:rStyle w:val="BoldEmpha"/>
              </w:rPr>
              <w:t>group_vars</w:t>
            </w:r>
            <w:r w:rsidR="00145A93">
              <w:rPr>
                <w:rStyle w:val="BoldEmpha"/>
              </w:rPr>
              <w:t>/windows_box .</w:t>
            </w:r>
            <w:r>
              <w:rPr>
                <w:rStyle w:val="BoldEmpha"/>
              </w:rPr>
              <w:t>yml</w:t>
            </w:r>
          </w:p>
        </w:tc>
        <w:tc>
          <w:tcPr>
            <w:tcW w:w="5880" w:type="dxa"/>
          </w:tcPr>
          <w:p w14:paraId="25C2A0F1" w14:textId="77777777" w:rsidR="006C7B25" w:rsidRDefault="006C7B25" w:rsidP="00C65B7A">
            <w:pPr>
              <w:pStyle w:val="TableBody8pt"/>
            </w:pPr>
            <w:r>
              <w:t xml:space="preserve">Defaults to </w:t>
            </w:r>
            <w:r>
              <w:rPr>
                <w:rStyle w:val="CodingLanguage"/>
              </w:rPr>
              <w:t>250</w:t>
            </w:r>
          </w:p>
        </w:tc>
      </w:tr>
      <w:tr w:rsidR="006C7B25" w14:paraId="4D99966A" w14:textId="77777777" w:rsidTr="00C65B7A">
        <w:trPr>
          <w:cantSplit/>
        </w:trPr>
        <w:tc>
          <w:tcPr>
            <w:tcW w:w="2520" w:type="dxa"/>
          </w:tcPr>
          <w:p w14:paraId="734ECDBA" w14:textId="77777777" w:rsidR="006C7B25" w:rsidRDefault="006C7B25" w:rsidP="00C65B7A">
            <w:pPr>
              <w:pStyle w:val="TableBody8pt"/>
            </w:pPr>
            <w:r>
              <w:t>ansible_winrm_read_timeout_sec</w:t>
            </w:r>
          </w:p>
        </w:tc>
        <w:tc>
          <w:tcPr>
            <w:tcW w:w="2160" w:type="dxa"/>
          </w:tcPr>
          <w:p w14:paraId="31374571" w14:textId="509E7B14" w:rsidR="006C7B25" w:rsidRDefault="006C7B25" w:rsidP="00C65B7A">
            <w:pPr>
              <w:pStyle w:val="TableBody8pt"/>
            </w:pPr>
            <w:r>
              <w:rPr>
                <w:rStyle w:val="BoldEmpha"/>
              </w:rPr>
              <w:t>group_vars</w:t>
            </w:r>
            <w:r w:rsidR="00145A93">
              <w:rPr>
                <w:rStyle w:val="BoldEmpha"/>
              </w:rPr>
              <w:t>/windows_box .</w:t>
            </w:r>
            <w:r>
              <w:rPr>
                <w:rStyle w:val="BoldEmpha"/>
              </w:rPr>
              <w:t>yml</w:t>
            </w:r>
          </w:p>
        </w:tc>
        <w:tc>
          <w:tcPr>
            <w:tcW w:w="5880" w:type="dxa"/>
          </w:tcPr>
          <w:p w14:paraId="306FD70B" w14:textId="77777777" w:rsidR="006C7B25" w:rsidRDefault="006C7B25" w:rsidP="00C65B7A">
            <w:pPr>
              <w:pStyle w:val="TableBody8pt"/>
            </w:pPr>
            <w:r>
              <w:t xml:space="preserve">Defaults to </w:t>
            </w:r>
            <w:r>
              <w:rPr>
                <w:rStyle w:val="CodingLanguage"/>
              </w:rPr>
              <w:t>300</w:t>
            </w:r>
          </w:p>
        </w:tc>
      </w:tr>
      <w:tr w:rsidR="006C7B25" w14:paraId="16B62EB7" w14:textId="77777777" w:rsidTr="00C65B7A">
        <w:trPr>
          <w:cantSplit/>
        </w:trPr>
        <w:tc>
          <w:tcPr>
            <w:tcW w:w="2520" w:type="dxa"/>
          </w:tcPr>
          <w:p w14:paraId="182C3D0C" w14:textId="77777777" w:rsidR="006C7B25" w:rsidRDefault="006C7B25" w:rsidP="00C65B7A">
            <w:pPr>
              <w:pStyle w:val="TableBody8pt"/>
            </w:pPr>
            <w:r>
              <w:t>windows_timezone</w:t>
            </w:r>
          </w:p>
        </w:tc>
        <w:tc>
          <w:tcPr>
            <w:tcW w:w="2160" w:type="dxa"/>
          </w:tcPr>
          <w:p w14:paraId="742EB558" w14:textId="5C8B4260" w:rsidR="006C7B25" w:rsidRDefault="006C7B25" w:rsidP="00C65B7A">
            <w:pPr>
              <w:pStyle w:val="TableBody8pt"/>
            </w:pPr>
            <w:r>
              <w:rPr>
                <w:rStyle w:val="BoldEmpha"/>
              </w:rPr>
              <w:t>group_vars</w:t>
            </w:r>
            <w:r w:rsidR="00145A93">
              <w:rPr>
                <w:rStyle w:val="BoldEmpha"/>
              </w:rPr>
              <w:t>/windows_box .</w:t>
            </w:r>
            <w:r>
              <w:rPr>
                <w:rStyle w:val="BoldEmpha"/>
              </w:rPr>
              <w:t>yml</w:t>
            </w:r>
          </w:p>
        </w:tc>
        <w:tc>
          <w:tcPr>
            <w:tcW w:w="5880" w:type="dxa"/>
          </w:tcPr>
          <w:p w14:paraId="3EEFF5D1" w14:textId="0AC92148" w:rsidR="006C7B25" w:rsidRDefault="006C7B25" w:rsidP="00C65B7A">
            <w:pPr>
              <w:pStyle w:val="TableBody8pt"/>
            </w:pPr>
            <w:r>
              <w:t xml:space="preserve">Defaults to </w:t>
            </w:r>
            <w:r>
              <w:rPr>
                <w:rStyle w:val="CodingLanguage"/>
              </w:rPr>
              <w:t>15</w:t>
            </w:r>
            <w:r w:rsidR="00A433F3">
              <w:rPr>
                <w:rStyle w:val="CodingLanguage"/>
              </w:rPr>
              <w:t xml:space="preserve">. </w:t>
            </w:r>
            <w:r w:rsidR="00A433F3" w:rsidRPr="00A433F3">
              <w:t xml:space="preserve">Valid values are available at </w:t>
            </w:r>
            <w:hyperlink r:id="rId74" w:history="1">
              <w:r w:rsidR="00A433F3" w:rsidRPr="00A433F3">
                <w:rPr>
                  <w:rStyle w:val="Hyperlink"/>
                </w:rPr>
                <w:t>https://msdn.microsoft.com/en-us/library/ms912391.aspx</w:t>
              </w:r>
            </w:hyperlink>
          </w:p>
        </w:tc>
      </w:tr>
    </w:tbl>
    <w:p w14:paraId="662AE983" w14:textId="77777777" w:rsidR="006C7B25" w:rsidRPr="00F17A52" w:rsidRDefault="006C7B25" w:rsidP="006C7B25"/>
    <w:p w14:paraId="76092563" w14:textId="77777777" w:rsidR="000615E7" w:rsidRDefault="000615E7" w:rsidP="000615E7">
      <w:pPr>
        <w:pStyle w:val="Heading2"/>
      </w:pPr>
      <w:bookmarkStart w:id="279" w:name="_Toc531698824"/>
      <w:bookmarkStart w:id="280" w:name="_Toc6318947"/>
      <w:r w:rsidRPr="00577A7F">
        <w:t>Windows operating system and Docker EE</w:t>
      </w:r>
      <w:bookmarkEnd w:id="279"/>
      <w:bookmarkEnd w:id="280"/>
    </w:p>
    <w:p w14:paraId="57EC3E79" w14:textId="5808651A" w:rsidR="000615E7" w:rsidRDefault="000615E7" w:rsidP="0058095B">
      <w:pPr>
        <w:pStyle w:val="BodyTextMetricHPELight10pt"/>
      </w:pPr>
      <w:r w:rsidRPr="00614DCF">
        <w:t xml:space="preserve">Docker Enterprise Edition for Windows Server (Docker EE) enables native Docker containers on Windows Server. This solution has been tested with Windows worker nodes running Windows Server 2016 </w:t>
      </w:r>
      <w:r w:rsidR="00FB0FE9">
        <w:t>and with Docker EE 18.09</w:t>
      </w:r>
      <w:r w:rsidRPr="00614DCF">
        <w:t>. More recent versions of Windows Server may work but have not been tested.</w:t>
      </w:r>
    </w:p>
    <w:p w14:paraId="1D259D5F" w14:textId="77777777" w:rsidR="000615E7" w:rsidRDefault="000615E7" w:rsidP="000615E7">
      <w:pPr>
        <w:pStyle w:val="MISCNote-Ruleabove"/>
      </w:pPr>
      <w:r>
        <w:t>Note</w:t>
      </w:r>
    </w:p>
    <w:p w14:paraId="47131130" w14:textId="77777777" w:rsidR="000615E7" w:rsidRDefault="000615E7" w:rsidP="0058095B">
      <w:pPr>
        <w:pStyle w:val="BodyTextMetricHPELight10pt"/>
      </w:pPr>
      <w:r w:rsidRPr="00614DCF">
        <w:t>Docker Universal Control Plane is not currently supported on Windows Server 1709 due to image incompatibility issues. For more information, see the Docker documentation</w:t>
      </w:r>
      <w:r>
        <w:t xml:space="preserve"> </w:t>
      </w:r>
      <w:hyperlink r:id="rId75" w:history="1">
        <w:r w:rsidRPr="00614DCF">
          <w:rPr>
            <w:rStyle w:val="Hyperlink"/>
          </w:rPr>
          <w:t>Install Docker Enterprise Edition for Windows Server</w:t>
        </w:r>
      </w:hyperlink>
      <w:r>
        <w:t>.</w:t>
      </w:r>
    </w:p>
    <w:p w14:paraId="418749CF" w14:textId="77777777" w:rsidR="000615E7" w:rsidRDefault="000615E7" w:rsidP="000615E7">
      <w:pPr>
        <w:pStyle w:val="MISCNote-Rulebelow"/>
      </w:pPr>
      <w:r w:rsidRPr="00614DCF">
        <w:t>This solution recommends that you only run Windows Server 2016 on your Windows worker nodes and that you install any required updates to your Windows nodes in a timely manner.</w:t>
      </w:r>
    </w:p>
    <w:p w14:paraId="7E276F33" w14:textId="77777777" w:rsidR="000615E7" w:rsidRPr="00614DCF" w:rsidRDefault="000615E7" w:rsidP="0058095B">
      <w:pPr>
        <w:pStyle w:val="BodyTextLastMetricHPELight10pt"/>
      </w:pPr>
      <w:r w:rsidRPr="00614DCF">
        <w:t>For information on how to update Docker EE on Windows Server 2016, see the Docker documentation</w:t>
      </w:r>
      <w:r>
        <w:t xml:space="preserve"> </w:t>
      </w:r>
      <w:hyperlink r:id="rId76" w:anchor="update-docker-ee" w:history="1">
        <w:r w:rsidRPr="00614DCF">
          <w:rPr>
            <w:rStyle w:val="Hyperlink"/>
          </w:rPr>
          <w:t>Update Docker EE</w:t>
        </w:r>
      </w:hyperlink>
      <w:r>
        <w:t>.</w:t>
      </w:r>
    </w:p>
    <w:p w14:paraId="6F4DFC5D" w14:textId="77777777" w:rsidR="00853256" w:rsidRDefault="00853256" w:rsidP="000615E7">
      <w:pPr>
        <w:pStyle w:val="Heading1"/>
      </w:pPr>
      <w:bookmarkStart w:id="281" w:name="_Ref531683825"/>
      <w:bookmarkStart w:id="282" w:name="_Toc531698825"/>
      <w:bookmarkStart w:id="283" w:name="_Toc6318948"/>
      <w:r w:rsidRPr="00853256">
        <w:t>Deploying bare metal workers</w:t>
      </w:r>
      <w:bookmarkEnd w:id="283"/>
      <w:r w:rsidRPr="00853256">
        <w:t xml:space="preserve"> </w:t>
      </w:r>
    </w:p>
    <w:p w14:paraId="0F2AC71D" w14:textId="66A5D7B0" w:rsidR="00853256" w:rsidRPr="00853256" w:rsidRDefault="00853256" w:rsidP="00853256">
      <w:pPr>
        <w:pStyle w:val="Heading2"/>
      </w:pPr>
      <w:bookmarkStart w:id="284" w:name="_Toc6318949"/>
      <w:r w:rsidRPr="00853256">
        <w:t>Introduction to bare metal workers</w:t>
      </w:r>
      <w:bookmarkEnd w:id="284"/>
    </w:p>
    <w:p w14:paraId="0D8D535A" w14:textId="73E7656C" w:rsidR="00853256" w:rsidRDefault="00853256" w:rsidP="00853256">
      <w:pPr>
        <w:pStyle w:val="BodyTextMetricHPELight10pt"/>
      </w:pPr>
      <w:r>
        <w:t>This solution leverages HPE Synergy OneView 4.10 and HPE Image Streamer 4.10 to provision bare metal servers with an operating system so they can be added to a Docker/Kubernetes cluster as worker nodes. Before you can provision servers using the playbooks, you need to create one or more Image Streamer Operating System Deployment Plans (OSDP) and one or more OneView Server Profile Templates (SPT).</w:t>
      </w:r>
    </w:p>
    <w:p w14:paraId="01C35108" w14:textId="77777777" w:rsidR="00853256" w:rsidRDefault="00853256" w:rsidP="00853256">
      <w:pPr>
        <w:pStyle w:val="BodyTextMetricHPELight10pt"/>
      </w:pPr>
      <w:r>
        <w:t>HPE OneView Server Profile Templates are used to create the OneView Server Profiles (SP) that are applied to the Synergy compute modules, also known as bare metal servers. Each bare metal server listed in the Ansible inventory maps to exactly one OneView Server Profile Template. Depending on the environment, you may need to create one or more SPTs depending on the type of servers available in your Synergy environment. In the simplest case, where all servers are of the same Server Hardware Type and there is a single enclosure group, a single SPT can be used. If, on the other hand, the pool of compute modules consists of different server types (for example Gen9 and Gen10 compute modules), then a separate SPT must be created for each Server Hardware Type. When creating the SPT, an OSDP is specified. In most cases, the same OSDP can be used for all compute modules running the same operating system. If you want to deploy both Windows and Linux worker nodes in the same cluster, you need to create a minimum of two SPTs and two OSDPs. One SPT will specify an OSDP that deploys Linux, while a separate SPT will specify a different OSDP that deploys Windows.</w:t>
      </w:r>
    </w:p>
    <w:p w14:paraId="02D58F65" w14:textId="77777777" w:rsidR="00853256" w:rsidRDefault="00853256" w:rsidP="00853256">
      <w:pPr>
        <w:pStyle w:val="BodyTextMetricHPELight10pt"/>
      </w:pPr>
      <w:r>
        <w:t>Image Streamer Operating System Deployment Plans leverage Operating System Build Plans (OSBP), each of which contains one or more Plan Scripts that are used to configure the deployed Operating System. Each Plan Script may expose one or more OS custom attributes. Custom attributes are parameters that can either be hard-coded to specific values or exposed to the deployment plan and configured by the SPT using the deployment plan. Custom attributes can hold various data types such as IP addresses, host names, product keys etc. The OSDP also specifies a golden image, which will be used when deploying the OS on the server.</w:t>
      </w:r>
    </w:p>
    <w:p w14:paraId="6A0AE0B7" w14:textId="284EA9AA" w:rsidR="00853256" w:rsidRDefault="00853256" w:rsidP="00853256">
      <w:pPr>
        <w:pStyle w:val="BodyTextMetricHPELight10pt"/>
      </w:pPr>
      <w:r>
        <w:t>When it comes to the provisioning of bare metal servers, the Ansible playbooks create Server Profiles (SP) based on specified SPT and assign the server profiles to physical compute modules in the Synergy enclosures. The provisioning of the operating system is done when the server profile is applied using the Image Streamer OSDP specified in the SPT. Once the servers are provisioned, they are powered on by the playbooks.</w:t>
      </w:r>
    </w:p>
    <w:p w14:paraId="035072C0" w14:textId="7810FF4F" w:rsidR="00853256" w:rsidRDefault="00853256" w:rsidP="00853256">
      <w:pPr>
        <w:pStyle w:val="Heading2"/>
      </w:pPr>
      <w:bookmarkStart w:id="285" w:name="_Toc6318950"/>
      <w:r w:rsidRPr="00853256">
        <w:t>Playbooks and configuration</w:t>
      </w:r>
      <w:bookmarkEnd w:id="285"/>
    </w:p>
    <w:p w14:paraId="192740CF" w14:textId="6E6BCB9D" w:rsidR="00853256" w:rsidRDefault="00853256" w:rsidP="00853256">
      <w:pPr>
        <w:pStyle w:val="BodyTextMetricHPELight10pt"/>
      </w:pPr>
      <w:r>
        <w:t>The following table shows the basic variables needed for OneView configuration.</w:t>
      </w:r>
    </w:p>
    <w:p w14:paraId="43AF376C" w14:textId="77777777" w:rsidR="00417D96" w:rsidRDefault="00417D96">
      <w:pPr>
        <w:rPr>
          <w:rStyle w:val="MISCTableCaptionHeaderBold8pt"/>
          <w:szCs w:val="20"/>
        </w:rPr>
      </w:pPr>
      <w:r>
        <w:rPr>
          <w:rStyle w:val="MISCTableCaptionHeaderBold8pt"/>
        </w:rPr>
        <w:br w:type="page"/>
      </w:r>
    </w:p>
    <w:p w14:paraId="2281F39E" w14:textId="47131F93" w:rsidR="00853256" w:rsidRDefault="00853256" w:rsidP="00853256">
      <w:pPr>
        <w:pStyle w:val="MISCTableCaptionHeader8pt"/>
      </w:pPr>
      <w:r w:rsidRPr="00853256">
        <w:rPr>
          <w:rStyle w:val="MISCTableCaptionHeaderBold8pt"/>
        </w:rPr>
        <w:lastRenderedPageBreak/>
        <w:t xml:space="preserve">Table </w:t>
      </w:r>
      <w:r w:rsidRPr="00853256">
        <w:rPr>
          <w:rStyle w:val="MISCTableCaptionHeaderBold8pt"/>
        </w:rPr>
        <w:fldChar w:fldCharType="begin"/>
      </w:r>
      <w:r w:rsidRPr="00853256">
        <w:rPr>
          <w:rStyle w:val="MISCTableCaptionHeaderBold8pt"/>
        </w:rPr>
        <w:instrText xml:space="preserve"> SEQ Table \* ARABIC </w:instrText>
      </w:r>
      <w:r w:rsidRPr="00853256">
        <w:rPr>
          <w:rStyle w:val="MISCTableCaptionHeaderBold8pt"/>
        </w:rPr>
        <w:fldChar w:fldCharType="separate"/>
      </w:r>
      <w:r w:rsidR="0099354B">
        <w:rPr>
          <w:rStyle w:val="MISCTableCaptionHeaderBold8pt"/>
          <w:noProof/>
        </w:rPr>
        <w:t>21</w:t>
      </w:r>
      <w:r w:rsidRPr="00853256">
        <w:rPr>
          <w:rStyle w:val="MISCTableCaptionHeaderBold8pt"/>
        </w:rPr>
        <w:fldChar w:fldCharType="end"/>
      </w:r>
      <w:r w:rsidRPr="00853256">
        <w:rPr>
          <w:rStyle w:val="MISCTableCaptionHeaderBold8pt"/>
        </w:rPr>
        <w:t>.</w:t>
      </w:r>
      <w:r>
        <w:t xml:space="preserve"> </w:t>
      </w:r>
      <w:r w:rsidRPr="00853256">
        <w:t>HPE OneView variables</w:t>
      </w:r>
    </w:p>
    <w:tbl>
      <w:tblPr>
        <w:tblStyle w:val="TableGrid"/>
        <w:tblW w:w="873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520"/>
        <w:gridCol w:w="2160"/>
        <w:gridCol w:w="4050"/>
      </w:tblGrid>
      <w:tr w:rsidR="00853256" w14:paraId="00EA5236" w14:textId="77777777" w:rsidTr="003660E7">
        <w:trPr>
          <w:cantSplit/>
        </w:trPr>
        <w:tc>
          <w:tcPr>
            <w:tcW w:w="2520" w:type="dxa"/>
            <w:tcBorders>
              <w:top w:val="nil"/>
              <w:bottom w:val="single" w:sz="36" w:space="0" w:color="00B388"/>
            </w:tcBorders>
          </w:tcPr>
          <w:p w14:paraId="609B90CE" w14:textId="77777777" w:rsidR="00853256" w:rsidRDefault="00853256" w:rsidP="00E54F3A">
            <w:pPr>
              <w:pStyle w:val="TableSubhead8pt"/>
            </w:pPr>
            <w:r>
              <w:t>Variable</w:t>
            </w:r>
          </w:p>
        </w:tc>
        <w:tc>
          <w:tcPr>
            <w:tcW w:w="2160" w:type="dxa"/>
            <w:tcBorders>
              <w:top w:val="nil"/>
              <w:bottom w:val="single" w:sz="36" w:space="0" w:color="00B388"/>
            </w:tcBorders>
          </w:tcPr>
          <w:p w14:paraId="4B0F0B13" w14:textId="77777777" w:rsidR="00853256" w:rsidRDefault="00853256" w:rsidP="00E54F3A">
            <w:pPr>
              <w:pStyle w:val="TableSubhead8pt"/>
            </w:pPr>
            <w:r>
              <w:t>File</w:t>
            </w:r>
          </w:p>
        </w:tc>
        <w:tc>
          <w:tcPr>
            <w:tcW w:w="4050" w:type="dxa"/>
            <w:tcBorders>
              <w:top w:val="nil"/>
              <w:bottom w:val="single" w:sz="36" w:space="0" w:color="00B388"/>
            </w:tcBorders>
          </w:tcPr>
          <w:p w14:paraId="1B28A262" w14:textId="77777777" w:rsidR="00853256" w:rsidRDefault="00853256" w:rsidP="00E54F3A">
            <w:pPr>
              <w:pStyle w:val="TableSubhead8pt"/>
            </w:pPr>
            <w:r>
              <w:t>Description</w:t>
            </w:r>
          </w:p>
        </w:tc>
      </w:tr>
      <w:tr w:rsidR="00853256" w14:paraId="7988425E" w14:textId="77777777" w:rsidTr="003660E7">
        <w:trPr>
          <w:cantSplit/>
        </w:trPr>
        <w:tc>
          <w:tcPr>
            <w:tcW w:w="2520" w:type="dxa"/>
          </w:tcPr>
          <w:p w14:paraId="38609578" w14:textId="5160EEB8" w:rsidR="00853256" w:rsidRDefault="00853256" w:rsidP="00E54F3A">
            <w:pPr>
              <w:pStyle w:val="TableBody8pt"/>
            </w:pPr>
            <w:r w:rsidRPr="00853256">
              <w:t>oneview_config_hostname</w:t>
            </w:r>
          </w:p>
        </w:tc>
        <w:tc>
          <w:tcPr>
            <w:tcW w:w="2160" w:type="dxa"/>
          </w:tcPr>
          <w:p w14:paraId="6C52EABE" w14:textId="1C1D02FC" w:rsidR="00853256" w:rsidRDefault="00853256" w:rsidP="00E54F3A">
            <w:pPr>
              <w:pStyle w:val="TableBody8pt"/>
            </w:pPr>
            <w:r w:rsidRPr="00853256">
              <w:rPr>
                <w:rStyle w:val="BoldEmpha"/>
              </w:rPr>
              <w:t>group_vars/all/vars</w:t>
            </w:r>
          </w:p>
        </w:tc>
        <w:tc>
          <w:tcPr>
            <w:tcW w:w="4050" w:type="dxa"/>
          </w:tcPr>
          <w:p w14:paraId="440471A3" w14:textId="64A5EC19" w:rsidR="00853256" w:rsidRDefault="00853256" w:rsidP="00E54F3A">
            <w:pPr>
              <w:pStyle w:val="TableBody8pt"/>
            </w:pPr>
            <w:r w:rsidRPr="00853256">
              <w:t>The server hosting HPE OneView</w:t>
            </w:r>
          </w:p>
        </w:tc>
      </w:tr>
      <w:tr w:rsidR="00853256" w14:paraId="4B7BB8B2" w14:textId="77777777" w:rsidTr="003660E7">
        <w:trPr>
          <w:cantSplit/>
        </w:trPr>
        <w:tc>
          <w:tcPr>
            <w:tcW w:w="2520" w:type="dxa"/>
          </w:tcPr>
          <w:p w14:paraId="7B670D47" w14:textId="366BD3DF" w:rsidR="00853256" w:rsidRDefault="00853256" w:rsidP="00E54F3A">
            <w:pPr>
              <w:pStyle w:val="TableBody8pt"/>
            </w:pPr>
            <w:r w:rsidRPr="00853256">
              <w:t>oneview_config_username</w:t>
            </w:r>
          </w:p>
        </w:tc>
        <w:tc>
          <w:tcPr>
            <w:tcW w:w="2160" w:type="dxa"/>
          </w:tcPr>
          <w:p w14:paraId="3B7543D2" w14:textId="4D59C1D0" w:rsidR="00853256" w:rsidRDefault="00853256" w:rsidP="00E54F3A">
            <w:pPr>
              <w:pStyle w:val="TableBody8pt"/>
            </w:pPr>
            <w:r w:rsidRPr="00853256">
              <w:rPr>
                <w:rStyle w:val="BoldEmpha"/>
              </w:rPr>
              <w:t>group_vars/all/vars</w:t>
            </w:r>
          </w:p>
        </w:tc>
        <w:tc>
          <w:tcPr>
            <w:tcW w:w="4050" w:type="dxa"/>
          </w:tcPr>
          <w:p w14:paraId="1CB79FD7" w14:textId="13F2E431" w:rsidR="00853256" w:rsidRDefault="00853256" w:rsidP="00E54F3A">
            <w:pPr>
              <w:pStyle w:val="TableBody8pt"/>
            </w:pPr>
            <w:r w:rsidRPr="00853256">
              <w:t xml:space="preserve">HPE OneView user name. Defaults to </w:t>
            </w:r>
            <w:r w:rsidRPr="00853256">
              <w:rPr>
                <w:rStyle w:val="CodingLanguage"/>
              </w:rPr>
              <w:t>Administrator</w:t>
            </w:r>
          </w:p>
        </w:tc>
      </w:tr>
      <w:tr w:rsidR="00853256" w14:paraId="177D5C29" w14:textId="77777777" w:rsidTr="003660E7">
        <w:trPr>
          <w:cantSplit/>
        </w:trPr>
        <w:tc>
          <w:tcPr>
            <w:tcW w:w="2520" w:type="dxa"/>
          </w:tcPr>
          <w:p w14:paraId="64696A57" w14:textId="7D2BC78E" w:rsidR="00853256" w:rsidRDefault="00853256" w:rsidP="00E54F3A">
            <w:pPr>
              <w:pStyle w:val="TableBody8pt"/>
            </w:pPr>
            <w:r w:rsidRPr="00853256">
              <w:t>oneview_config_password</w:t>
            </w:r>
          </w:p>
        </w:tc>
        <w:tc>
          <w:tcPr>
            <w:tcW w:w="2160" w:type="dxa"/>
          </w:tcPr>
          <w:p w14:paraId="3B21781A" w14:textId="637F9FA0" w:rsidR="00853256" w:rsidRDefault="00853256" w:rsidP="00E54F3A">
            <w:pPr>
              <w:pStyle w:val="TableBody8pt"/>
            </w:pPr>
            <w:r w:rsidRPr="00853256">
              <w:rPr>
                <w:rStyle w:val="BoldEmpha"/>
              </w:rPr>
              <w:t>group_vars/all/vault</w:t>
            </w:r>
          </w:p>
        </w:tc>
        <w:tc>
          <w:tcPr>
            <w:tcW w:w="4050" w:type="dxa"/>
          </w:tcPr>
          <w:p w14:paraId="0E0957E3" w14:textId="558FDB4C" w:rsidR="00853256" w:rsidRDefault="00853256" w:rsidP="00E54F3A">
            <w:pPr>
              <w:pStyle w:val="TableBody8pt"/>
            </w:pPr>
            <w:r w:rsidRPr="00853256">
              <w:t>HPE OneView password.</w:t>
            </w:r>
          </w:p>
        </w:tc>
      </w:tr>
      <w:tr w:rsidR="00853256" w14:paraId="786AA4A5" w14:textId="77777777" w:rsidTr="003660E7">
        <w:trPr>
          <w:cantSplit/>
        </w:trPr>
        <w:tc>
          <w:tcPr>
            <w:tcW w:w="2520" w:type="dxa"/>
          </w:tcPr>
          <w:p w14:paraId="3417CFA8" w14:textId="2E96AB8C" w:rsidR="00853256" w:rsidRDefault="00853256" w:rsidP="00E54F3A">
            <w:pPr>
              <w:pStyle w:val="TableBody8pt"/>
            </w:pPr>
            <w:r w:rsidRPr="00853256">
              <w:t>oneview_config_api_version</w:t>
            </w:r>
          </w:p>
        </w:tc>
        <w:tc>
          <w:tcPr>
            <w:tcW w:w="2160" w:type="dxa"/>
          </w:tcPr>
          <w:p w14:paraId="1086312F" w14:textId="1E62BADA" w:rsidR="00853256" w:rsidRDefault="00853256" w:rsidP="00E54F3A">
            <w:pPr>
              <w:pStyle w:val="TableBody8pt"/>
            </w:pPr>
            <w:r w:rsidRPr="00853256">
              <w:rPr>
                <w:rStyle w:val="BoldEmpha"/>
              </w:rPr>
              <w:t>group_vars/all/vars</w:t>
            </w:r>
          </w:p>
        </w:tc>
        <w:tc>
          <w:tcPr>
            <w:tcW w:w="4050" w:type="dxa"/>
          </w:tcPr>
          <w:p w14:paraId="071980B0" w14:textId="48F7E4C4" w:rsidR="00853256" w:rsidRDefault="00853256" w:rsidP="00E54F3A">
            <w:pPr>
              <w:pStyle w:val="TableBody8pt"/>
            </w:pPr>
            <w:r w:rsidRPr="00853256">
              <w:t>HPE OneView API version. Defaults to 600</w:t>
            </w:r>
          </w:p>
        </w:tc>
      </w:tr>
    </w:tbl>
    <w:p w14:paraId="2E3B3D70" w14:textId="77777777" w:rsidR="00853256" w:rsidRPr="00F17A52" w:rsidRDefault="00853256" w:rsidP="00853256"/>
    <w:p w14:paraId="4EFD0A69" w14:textId="77777777" w:rsidR="00853256" w:rsidRDefault="00853256" w:rsidP="00853256">
      <w:pPr>
        <w:pStyle w:val="BodyTextMetricHPELight10pt"/>
      </w:pPr>
      <w:r>
        <w:t>When it comes to the provisioning of bare-metal servers, the Ansible playbooks create Server Profiles (SP) based on specified Server Profile Templates (SPT) and assign the server profiles to physical compute modules in the Synergy enclosures. The provisioning of the operating system is done when the server profile is applied using the Image Streamer OSDP specified in the SPT. Once the servers are provisioned, they are powered on by the playbooks.</w:t>
      </w:r>
    </w:p>
    <w:p w14:paraId="31B0AFF4" w14:textId="7FA47A7D" w:rsidR="00853256" w:rsidRDefault="00853256" w:rsidP="00853256">
      <w:pPr>
        <w:pStyle w:val="BodyTextMetricHPELight10pt"/>
      </w:pPr>
      <w:r>
        <w:t>The playbook responsible for the provisioning of the bare metal servers uses the following information stored in Ansible variables for each worker node:</w:t>
      </w:r>
    </w:p>
    <w:p w14:paraId="399C4CFC" w14:textId="77777777" w:rsidR="00853256" w:rsidRDefault="00853256" w:rsidP="00853256">
      <w:pPr>
        <w:pStyle w:val="BulletLevel1"/>
      </w:pPr>
      <w:r w:rsidRPr="00853256">
        <w:rPr>
          <w:rStyle w:val="BoldEmpha"/>
        </w:rPr>
        <w:t>ov_template:</w:t>
      </w:r>
      <w:r>
        <w:t xml:space="preserve"> The name of the SPT to use when creating the SP for this compute module</w:t>
      </w:r>
    </w:p>
    <w:p w14:paraId="4EBBC13E" w14:textId="77777777" w:rsidR="00853256" w:rsidRDefault="00853256" w:rsidP="00853256">
      <w:pPr>
        <w:pStyle w:val="BulletLevel1"/>
      </w:pPr>
      <w:r w:rsidRPr="00853256">
        <w:rPr>
          <w:rStyle w:val="BoldEmpha"/>
        </w:rPr>
        <w:t>ov_ansible_connection_name</w:t>
      </w:r>
      <w:r>
        <w:t xml:space="preserve"> and </w:t>
      </w:r>
      <w:r w:rsidRPr="00853256">
        <w:rPr>
          <w:rStyle w:val="BoldEmpha"/>
        </w:rPr>
        <w:t>ov_ansible_redundant_connection_name:</w:t>
      </w:r>
      <w:r>
        <w:t xml:space="preserve"> The names of the network connections in the server profile template that maps to the network where the Ansible controller node resides. Currently redundant connections are supported so you must specify two connections on the Ansible network/VLAN</w:t>
      </w:r>
    </w:p>
    <w:p w14:paraId="63FC0B5D" w14:textId="13F14051" w:rsidR="00853256" w:rsidRDefault="00853256" w:rsidP="00853256">
      <w:pPr>
        <w:pStyle w:val="BulletLevel1LastBeforeBodycopy"/>
      </w:pPr>
      <w:r w:rsidRPr="00853256">
        <w:rPr>
          <w:rStyle w:val="BoldEmpha"/>
        </w:rPr>
        <w:t>enclosure</w:t>
      </w:r>
      <w:r>
        <w:t xml:space="preserve"> and </w:t>
      </w:r>
      <w:r w:rsidRPr="00853256">
        <w:rPr>
          <w:rStyle w:val="BoldEmpha"/>
        </w:rPr>
        <w:t>bay:</w:t>
      </w:r>
      <w:r>
        <w:t xml:space="preserve"> The target compute module to provision, specified by the name of the Synergy enclosure where the compute module resides and the bay number of the compute module</w:t>
      </w:r>
    </w:p>
    <w:p w14:paraId="28420AC2" w14:textId="77777777" w:rsidR="00853256" w:rsidRDefault="00853256" w:rsidP="00853256">
      <w:pPr>
        <w:pStyle w:val="BodyTextMetricHPELight10pt"/>
      </w:pPr>
      <w:r>
        <w:t>Below is an excerpt of a sample inventory file. The enclosure and bay number is specified for each bare-metal server. Because this particular HPE Synergy environment contains compute modules of different hardware types, each worker node entry also specifies the HPE OneView Server Profile Template to use when deploying the OS.</w:t>
      </w:r>
    </w:p>
    <w:p w14:paraId="69101282" w14:textId="02B7AC36" w:rsidR="00853256" w:rsidRDefault="00853256" w:rsidP="00853256">
      <w:pPr>
        <w:pStyle w:val="BodyTextMetricHPELight10pt"/>
      </w:pPr>
      <w:r>
        <w:t>In this example, both Gen9 and Gen10 compute modules are used and Linux and Windows worker nodes are being deployed.</w:t>
      </w:r>
    </w:p>
    <w:p w14:paraId="28A3073B" w14:textId="241C3B96" w:rsidR="00853256" w:rsidRPr="00853256" w:rsidRDefault="00853256" w:rsidP="00853256">
      <w:pPr>
        <w:pStyle w:val="BodyTextMetricHPELight10pt"/>
        <w:rPr>
          <w:rStyle w:val="CodingLanguage"/>
        </w:rPr>
      </w:pPr>
      <w:r w:rsidRPr="00853256">
        <w:rPr>
          <w:rStyle w:val="CodingLanguage"/>
        </w:rPr>
        <w:t>[bm_wrk_lnx]</w:t>
      </w:r>
      <w:r w:rsidRPr="00853256">
        <w:rPr>
          <w:rStyle w:val="CodingLanguage"/>
        </w:rPr>
        <w:br/>
        <w:t>clh-worker04 ip_addr='10.60.59.25/16' enclosure='Rack1-Mid-CN759000BZ' bay=8 ov_template='RedHat760_fcoe_gen9_4_v1.0.3'</w:t>
      </w:r>
      <w:r w:rsidRPr="00853256">
        <w:rPr>
          <w:rStyle w:val="CodingLanguage"/>
        </w:rPr>
        <w:br/>
        <w:t>clh-worker06 ip_addr='10.60.59.27/16' enclosure='Rack1-Top-CN7515048P' bay=5 ov_template='RedHat760_fcoe_gen9_3_v1.0.3'</w:t>
      </w:r>
      <w:r w:rsidRPr="00853256">
        <w:rPr>
          <w:rStyle w:val="CodingLanguage"/>
        </w:rPr>
        <w:br/>
      </w:r>
      <w:r w:rsidRPr="00853256">
        <w:rPr>
          <w:rStyle w:val="CodingLanguage"/>
        </w:rPr>
        <w:br/>
        <w:t>[bm_wrk_win]</w:t>
      </w:r>
      <w:r w:rsidRPr="00853256">
        <w:rPr>
          <w:rStyle w:val="CodingLanguage"/>
        </w:rPr>
        <w:br/>
        <w:t>clh-worker05 ip_addr='10.60.59.26/16'  enclosure='Rack1-Top-CN7515048P' bay=2 ov_template='Win2016_fcoe_gen10_3_v1.0.3'</w:t>
      </w:r>
    </w:p>
    <w:p w14:paraId="11591B88" w14:textId="4483D473" w:rsidR="00853256" w:rsidRDefault="00845860" w:rsidP="00853256">
      <w:pPr>
        <w:pStyle w:val="BodyTextMetricHPELight10pt"/>
      </w:pPr>
      <w:r w:rsidRPr="00845860">
        <w:t xml:space="preserve">Note the difference in the Linux template names for the separate Server Hardware Types of </w:t>
      </w:r>
      <w:r w:rsidRPr="00845860">
        <w:rPr>
          <w:rStyle w:val="BoldEmpha"/>
        </w:rPr>
        <w:t>Gen 9 4</w:t>
      </w:r>
      <w:r w:rsidRPr="00845860">
        <w:t xml:space="preserve"> and </w:t>
      </w:r>
      <w:r w:rsidRPr="00845860">
        <w:rPr>
          <w:rStyle w:val="BoldEmpha"/>
        </w:rPr>
        <w:t>Gen 9 3</w:t>
      </w:r>
      <w:r w:rsidRPr="00845860">
        <w:t>. This can be seen in the following figure taken from HPE OneView:</w:t>
      </w:r>
    </w:p>
    <w:p w14:paraId="107A0EE8" w14:textId="5BA237C0" w:rsidR="00845860" w:rsidRDefault="00845860" w:rsidP="00845860">
      <w:pPr>
        <w:pStyle w:val="FigureAfterspace"/>
      </w:pPr>
      <w:r>
        <w:rPr>
          <w:noProof/>
        </w:rPr>
        <w:lastRenderedPageBreak/>
        <w:drawing>
          <wp:inline distT="0" distB="0" distL="0" distR="0" wp14:anchorId="3101AC91" wp14:editId="4D405505">
            <wp:extent cx="5486400" cy="3741651"/>
            <wp:effectExtent l="19050" t="19050" r="19050" b="11430"/>
            <wp:docPr id="211" name="Picture 211" descr=" &quot;HPE OneView Server Hardware Typ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 &quot;HPE OneView Server Hardware Types&quo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94140" cy="3746929"/>
                    </a:xfrm>
                    <a:prstGeom prst="rect">
                      <a:avLst/>
                    </a:prstGeom>
                    <a:noFill/>
                    <a:ln>
                      <a:solidFill>
                        <a:schemeClr val="tx1"/>
                      </a:solidFill>
                    </a:ln>
                  </pic:spPr>
                </pic:pic>
              </a:graphicData>
            </a:graphic>
          </wp:inline>
        </w:drawing>
      </w:r>
    </w:p>
    <w:p w14:paraId="0BDA1413" w14:textId="662F96F9" w:rsidR="00845860" w:rsidRDefault="00845860" w:rsidP="00845860">
      <w:pPr>
        <w:pStyle w:val="MISCFigureCaptionHeader8pt"/>
      </w:pPr>
      <w:r w:rsidRPr="00845860">
        <w:rPr>
          <w:rStyle w:val="MISCFigureCaptionHeaderBold8pt"/>
        </w:rPr>
        <w:t xml:space="preserve">Figure </w:t>
      </w:r>
      <w:r w:rsidRPr="00845860">
        <w:rPr>
          <w:rStyle w:val="MISCFigureCaptionHeaderBold8pt"/>
        </w:rPr>
        <w:fldChar w:fldCharType="begin"/>
      </w:r>
      <w:r w:rsidRPr="00845860">
        <w:rPr>
          <w:rStyle w:val="MISCFigureCaptionHeaderBold8pt"/>
        </w:rPr>
        <w:instrText xml:space="preserve"> SEQ Figure \* ARABIC </w:instrText>
      </w:r>
      <w:r w:rsidRPr="00845860">
        <w:rPr>
          <w:rStyle w:val="MISCFigureCaptionHeaderBold8pt"/>
        </w:rPr>
        <w:fldChar w:fldCharType="separate"/>
      </w:r>
      <w:r w:rsidR="0099354B">
        <w:rPr>
          <w:rStyle w:val="MISCFigureCaptionHeaderBold8pt"/>
          <w:noProof/>
        </w:rPr>
        <w:t>29</w:t>
      </w:r>
      <w:r w:rsidRPr="00845860">
        <w:rPr>
          <w:rStyle w:val="MISCFigureCaptionHeaderBold8pt"/>
        </w:rPr>
        <w:fldChar w:fldCharType="end"/>
      </w:r>
      <w:r w:rsidRPr="00845860">
        <w:rPr>
          <w:rStyle w:val="MISCFigureCaptionHeaderBold8pt"/>
        </w:rPr>
        <w:t>.</w:t>
      </w:r>
      <w:r>
        <w:t xml:space="preserve"> </w:t>
      </w:r>
      <w:r w:rsidRPr="00845860">
        <w:t>HPE OneView Server Hardware Types</w:t>
      </w:r>
    </w:p>
    <w:p w14:paraId="359A8691" w14:textId="305E53AD" w:rsidR="00845860" w:rsidRDefault="00845860" w:rsidP="00853256">
      <w:pPr>
        <w:pStyle w:val="BodyTextMetricHPELight10pt"/>
        <w:rPr>
          <w:rStyle w:val="CodingLanguage"/>
        </w:rPr>
      </w:pPr>
      <w:r>
        <w:t>C</w:t>
      </w:r>
      <w:r w:rsidRPr="00845860">
        <w:t xml:space="preserve">ommon variables for all Windows nodes (VM and bare metal) are specified in the file </w:t>
      </w:r>
      <w:r w:rsidRPr="00845860">
        <w:rPr>
          <w:rStyle w:val="CodingLanguage"/>
        </w:rPr>
        <w:t>group_vars/windows_box.yml</w:t>
      </w:r>
      <w:r w:rsidRPr="00845860">
        <w:t xml:space="preserve">. Windows VM-specific variables are in </w:t>
      </w:r>
      <w:r w:rsidRPr="00845860">
        <w:rPr>
          <w:rStyle w:val="CodingLanguage"/>
        </w:rPr>
        <w:t>group_vars/vm_wrk_win.yml</w:t>
      </w:r>
      <w:r w:rsidRPr="00845860">
        <w:t xml:space="preserve"> while Windows bare metal variables are in </w:t>
      </w:r>
      <w:r w:rsidRPr="00845860">
        <w:rPr>
          <w:rStyle w:val="CodingLanguage"/>
        </w:rPr>
        <w:t>group_vars/bm_wrk_win.yml</w:t>
      </w:r>
    </w:p>
    <w:p w14:paraId="17096606" w14:textId="1021A0DC" w:rsidR="00845860" w:rsidRDefault="00845860" w:rsidP="00845860">
      <w:pPr>
        <w:pStyle w:val="Heading2"/>
      </w:pPr>
      <w:bookmarkStart w:id="286" w:name="_Toc6318951"/>
      <w:r w:rsidRPr="00845860">
        <w:t>OS Deployment Plan Custom Attributes</w:t>
      </w:r>
      <w:bookmarkEnd w:id="286"/>
    </w:p>
    <w:p w14:paraId="7524C6C0" w14:textId="530F684F" w:rsidR="00845860" w:rsidRDefault="00845860" w:rsidP="00845860">
      <w:pPr>
        <w:pStyle w:val="Heading3"/>
      </w:pPr>
      <w:r w:rsidRPr="00845860">
        <w:t>RHEL OS Deployment Plan</w:t>
      </w:r>
    </w:p>
    <w:p w14:paraId="11218761" w14:textId="7288517C" w:rsidR="00845860" w:rsidRDefault="00845860" w:rsidP="00845860">
      <w:pPr>
        <w:pStyle w:val="BodyTextMetricHPELight10pt"/>
      </w:pPr>
      <w:r w:rsidRPr="00845860">
        <w:t xml:space="preserve">Currently, the code responsible for the provisioning of server profiles expects the OS Deployment Plans to expose two and only two custom attributes named 'NIC1' and 'NIC2'. This means the server profiles templates using the OSBP will only see the NIC1 and NIC2 attributes as shown in the figure below, which illustrates the OS Deployment section of the </w:t>
      </w:r>
      <w:r w:rsidRPr="003660E7">
        <w:rPr>
          <w:rStyle w:val="CodingLanguage"/>
        </w:rPr>
        <w:t>RedHat760_fcoe_gen9_4_v1.0.3</w:t>
      </w:r>
      <w:r w:rsidRPr="00845860">
        <w:t xml:space="preserve"> server profile template.</w:t>
      </w:r>
    </w:p>
    <w:p w14:paraId="449842EA" w14:textId="197E6D3D" w:rsidR="003660E7" w:rsidRDefault="003660E7" w:rsidP="003660E7">
      <w:pPr>
        <w:pStyle w:val="FigureAfterspace"/>
      </w:pPr>
      <w:r>
        <w:rPr>
          <w:noProof/>
        </w:rPr>
        <w:lastRenderedPageBreak/>
        <w:drawing>
          <wp:inline distT="0" distB="0" distL="0" distR="0" wp14:anchorId="30FFC4AB" wp14:editId="0369A5BD">
            <wp:extent cx="4284698" cy="3562350"/>
            <wp:effectExtent l="19050" t="19050" r="20955" b="19050"/>
            <wp:docPr id="212" name="Picture 212" descr=" &quot;Server Profile Template - OS Deploymen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 &quot;Server Profile Template - OS Deployment&quo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09778" cy="3583202"/>
                    </a:xfrm>
                    <a:prstGeom prst="rect">
                      <a:avLst/>
                    </a:prstGeom>
                    <a:noFill/>
                    <a:ln>
                      <a:solidFill>
                        <a:schemeClr val="tx1"/>
                      </a:solidFill>
                    </a:ln>
                  </pic:spPr>
                </pic:pic>
              </a:graphicData>
            </a:graphic>
          </wp:inline>
        </w:drawing>
      </w:r>
    </w:p>
    <w:p w14:paraId="0675266A" w14:textId="1CFD2B99" w:rsidR="003660E7" w:rsidRDefault="003660E7" w:rsidP="003660E7">
      <w:pPr>
        <w:pStyle w:val="MISCFigureCaptionHeader8pt"/>
      </w:pPr>
      <w:r w:rsidRPr="003660E7">
        <w:rPr>
          <w:rStyle w:val="MISCFigureCaptionHeaderBold8pt"/>
        </w:rPr>
        <w:t xml:space="preserve">Figure </w:t>
      </w:r>
      <w:r w:rsidRPr="003660E7">
        <w:rPr>
          <w:rStyle w:val="MISCFigureCaptionHeaderBold8pt"/>
        </w:rPr>
        <w:fldChar w:fldCharType="begin"/>
      </w:r>
      <w:r w:rsidRPr="003660E7">
        <w:rPr>
          <w:rStyle w:val="MISCFigureCaptionHeaderBold8pt"/>
        </w:rPr>
        <w:instrText xml:space="preserve"> SEQ Figure \* ARABIC </w:instrText>
      </w:r>
      <w:r w:rsidRPr="003660E7">
        <w:rPr>
          <w:rStyle w:val="MISCFigureCaptionHeaderBold8pt"/>
        </w:rPr>
        <w:fldChar w:fldCharType="separate"/>
      </w:r>
      <w:r w:rsidR="0099354B">
        <w:rPr>
          <w:rStyle w:val="MISCFigureCaptionHeaderBold8pt"/>
          <w:noProof/>
        </w:rPr>
        <w:t>30</w:t>
      </w:r>
      <w:r w:rsidRPr="003660E7">
        <w:rPr>
          <w:rStyle w:val="MISCFigureCaptionHeaderBold8pt"/>
        </w:rPr>
        <w:fldChar w:fldCharType="end"/>
      </w:r>
      <w:r w:rsidRPr="003660E7">
        <w:rPr>
          <w:rStyle w:val="MISCFigureCaptionHeaderBold8pt"/>
        </w:rPr>
        <w:t>.</w:t>
      </w:r>
      <w:r>
        <w:t xml:space="preserve"> </w:t>
      </w:r>
      <w:r w:rsidRPr="003660E7">
        <w:t>Server Profile Template - OS Deployment</w:t>
      </w:r>
    </w:p>
    <w:p w14:paraId="61E56BDF" w14:textId="41DF4CFE" w:rsidR="003660E7" w:rsidRDefault="003660E7" w:rsidP="003660E7">
      <w:pPr>
        <w:pStyle w:val="BodyTextMetricHPELight10pt"/>
      </w:pPr>
      <w:r>
        <w:t xml:space="preserve">The IPV4 configuration should be configured using "User-specified" because the playbooks will assign the IP addresses from the data in the </w:t>
      </w:r>
      <w:r w:rsidRPr="003660E7">
        <w:rPr>
          <w:rStyle w:val="CodingLanguage"/>
        </w:rPr>
        <w:t>hosts</w:t>
      </w:r>
      <w:r>
        <w:t xml:space="preserve"> inventory file. All other attributes are populated automatically.</w:t>
      </w:r>
    </w:p>
    <w:p w14:paraId="6CF49FB1" w14:textId="77777777" w:rsidR="003660E7" w:rsidRDefault="003660E7" w:rsidP="003660E7">
      <w:pPr>
        <w:pStyle w:val="BodyTextMetricHPELight10pt"/>
      </w:pPr>
      <w:r>
        <w:t>It is possible to specify additional custom attributes in the OS Deployment Plan and the underlying OS Build Plan but these attributes should be hard-coded to the desired values and should not be made visible on deployment.</w:t>
      </w:r>
    </w:p>
    <w:p w14:paraId="204BDF01" w14:textId="18671E91" w:rsidR="003660E7" w:rsidRPr="00845860" w:rsidRDefault="003660E7" w:rsidP="003660E7">
      <w:pPr>
        <w:pStyle w:val="BodyTextMetricHPELight10pt"/>
      </w:pPr>
      <w:r>
        <w:t>For example, the Red Hat OS Deployment Plan includes four custom attributes used by the underlying OS Build Plan that are not exposed by the OS Deployment Plan.</w:t>
      </w:r>
    </w:p>
    <w:p w14:paraId="114E7567" w14:textId="77777777" w:rsidR="003660E7" w:rsidRDefault="003660E7" w:rsidP="003660E7">
      <w:pPr>
        <w:pStyle w:val="BulletLevel1"/>
      </w:pPr>
      <w:r w:rsidRPr="003660E7">
        <w:rPr>
          <w:rStyle w:val="BoldEmpha"/>
        </w:rPr>
        <w:t>NewRootPassword:</w:t>
      </w:r>
      <w:r>
        <w:t xml:space="preserve"> This attribute is used to configure the password for the root account.</w:t>
      </w:r>
    </w:p>
    <w:p w14:paraId="15A4D534" w14:textId="77777777" w:rsidR="003660E7" w:rsidRDefault="003660E7" w:rsidP="003660E7">
      <w:pPr>
        <w:pStyle w:val="BulletLevel1"/>
      </w:pPr>
      <w:r w:rsidRPr="003660E7">
        <w:rPr>
          <w:rStyle w:val="BoldEmpha"/>
        </w:rPr>
        <w:t>NewUser</w:t>
      </w:r>
      <w:r>
        <w:t xml:space="preserve"> and </w:t>
      </w:r>
      <w:r w:rsidRPr="003660E7">
        <w:rPr>
          <w:rStyle w:val="BoldEmpha"/>
        </w:rPr>
        <w:t>NewUserPassword:</w:t>
      </w:r>
      <w:r>
        <w:t xml:space="preserve"> These two custom attributes are used to configure an additional user.</w:t>
      </w:r>
    </w:p>
    <w:p w14:paraId="04292991" w14:textId="6F93E0CA" w:rsidR="00845860" w:rsidRDefault="003660E7" w:rsidP="003660E7">
      <w:pPr>
        <w:pStyle w:val="BulletLevel1"/>
      </w:pPr>
      <w:r w:rsidRPr="003660E7">
        <w:rPr>
          <w:rStyle w:val="BoldEmpha"/>
        </w:rPr>
        <w:t>ssh:</w:t>
      </w:r>
      <w:r>
        <w:t xml:space="preserve"> The underlying OS Build Plan specifies that SSH is enabled since this is required for Ansible to work.</w:t>
      </w:r>
    </w:p>
    <w:p w14:paraId="49332FAD" w14:textId="504CA34E" w:rsidR="003660E7" w:rsidRDefault="003660E7" w:rsidP="003660E7">
      <w:pPr>
        <w:pStyle w:val="BodyTextMetricHPELight10pt"/>
      </w:pPr>
      <w:r w:rsidRPr="003660E7">
        <w:t>Again, these non-visible custom attributes are all hard-coded to specific values in the OS Build Plan, which effectively means any compute module deployed using this OS Deployment Plan will have these custom attributes set to these hard-coded values.</w:t>
      </w:r>
    </w:p>
    <w:p w14:paraId="2721CB84" w14:textId="2600852E" w:rsidR="003660E7" w:rsidRDefault="003660E7" w:rsidP="003660E7">
      <w:pPr>
        <w:pStyle w:val="FigureAfterspace"/>
      </w:pPr>
      <w:r>
        <w:rPr>
          <w:noProof/>
        </w:rPr>
        <w:lastRenderedPageBreak/>
        <w:drawing>
          <wp:inline distT="0" distB="0" distL="0" distR="0" wp14:anchorId="503DC890" wp14:editId="6D3C8DA7">
            <wp:extent cx="5086350" cy="4339793"/>
            <wp:effectExtent l="19050" t="19050" r="19050" b="22860"/>
            <wp:docPr id="213" name="Picture 213" descr=" &quot;Deployment Plan attribut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 &quot;Deployment Plan attributes&quo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93412" cy="4345818"/>
                    </a:xfrm>
                    <a:prstGeom prst="rect">
                      <a:avLst/>
                    </a:prstGeom>
                    <a:noFill/>
                    <a:ln>
                      <a:solidFill>
                        <a:schemeClr val="tx1"/>
                      </a:solidFill>
                    </a:ln>
                  </pic:spPr>
                </pic:pic>
              </a:graphicData>
            </a:graphic>
          </wp:inline>
        </w:drawing>
      </w:r>
    </w:p>
    <w:p w14:paraId="73DC954A" w14:textId="3B730360" w:rsidR="003660E7" w:rsidRDefault="003660E7" w:rsidP="003660E7">
      <w:pPr>
        <w:pStyle w:val="MISCFigureCaptionHeader8pt"/>
      </w:pPr>
      <w:r w:rsidRPr="003660E7">
        <w:rPr>
          <w:rStyle w:val="MISCFigureCaptionHeaderBold8pt"/>
        </w:rPr>
        <w:t xml:space="preserve">Figure </w:t>
      </w:r>
      <w:r w:rsidRPr="003660E7">
        <w:rPr>
          <w:rStyle w:val="MISCFigureCaptionHeaderBold8pt"/>
        </w:rPr>
        <w:fldChar w:fldCharType="begin"/>
      </w:r>
      <w:r w:rsidRPr="003660E7">
        <w:rPr>
          <w:rStyle w:val="MISCFigureCaptionHeaderBold8pt"/>
        </w:rPr>
        <w:instrText xml:space="preserve"> SEQ Figure \* ARABIC </w:instrText>
      </w:r>
      <w:r w:rsidRPr="003660E7">
        <w:rPr>
          <w:rStyle w:val="MISCFigureCaptionHeaderBold8pt"/>
        </w:rPr>
        <w:fldChar w:fldCharType="separate"/>
      </w:r>
      <w:r w:rsidR="0099354B">
        <w:rPr>
          <w:rStyle w:val="MISCFigureCaptionHeaderBold8pt"/>
          <w:noProof/>
        </w:rPr>
        <w:t>31</w:t>
      </w:r>
      <w:r w:rsidRPr="003660E7">
        <w:rPr>
          <w:rStyle w:val="MISCFigureCaptionHeaderBold8pt"/>
        </w:rPr>
        <w:fldChar w:fldCharType="end"/>
      </w:r>
      <w:r w:rsidRPr="003660E7">
        <w:rPr>
          <w:rStyle w:val="MISCFigureCaptionHeaderBold8pt"/>
        </w:rPr>
        <w:t>.</w:t>
      </w:r>
      <w:r>
        <w:t xml:space="preserve"> </w:t>
      </w:r>
      <w:r w:rsidRPr="003660E7">
        <w:t>Deployment Plan attributes</w:t>
      </w:r>
    </w:p>
    <w:p w14:paraId="1EE4ABE7" w14:textId="4D766143" w:rsidR="003660E7" w:rsidRDefault="003660E7" w:rsidP="003660E7">
      <w:pPr>
        <w:pStyle w:val="Heading3"/>
      </w:pPr>
      <w:r w:rsidRPr="003660E7">
        <w:t>Windows 2016 OS Deployment Plan</w:t>
      </w:r>
    </w:p>
    <w:p w14:paraId="517E38EE" w14:textId="473A6B05" w:rsidR="003660E7" w:rsidRDefault="003660E7" w:rsidP="003660E7">
      <w:pPr>
        <w:pStyle w:val="BodyTextMetricHPELight10pt"/>
      </w:pPr>
      <w:r w:rsidRPr="003660E7">
        <w:t>The following figure shows the Windows 2016 OS Deployment Plan shipping with this solution where only the NIC1 and NIC2 attributes are exposed but additional custom attributes are present and used to configure the Windows OS during deployment. Among other things, the password for the administrative user, the desired Power Plan, Remote Desktop settings, and the Windows Product Key are specified using custom attributes.</w:t>
      </w:r>
    </w:p>
    <w:p w14:paraId="27288B8A" w14:textId="1D768877" w:rsidR="003660E7" w:rsidRDefault="003660E7" w:rsidP="003660E7">
      <w:pPr>
        <w:pStyle w:val="FigureAfterspace"/>
      </w:pPr>
      <w:r>
        <w:rPr>
          <w:noProof/>
        </w:rPr>
        <w:lastRenderedPageBreak/>
        <w:drawing>
          <wp:inline distT="0" distB="0" distL="0" distR="0" wp14:anchorId="7A269B21" wp14:editId="30A2190B">
            <wp:extent cx="5695950" cy="3719426"/>
            <wp:effectExtent l="19050" t="19050" r="19050" b="14605"/>
            <wp:docPr id="214" name="Picture 214" descr=" &quot;Windows 2016 Deployment Plan attribut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 &quot;Windows 2016 Deployment Plan attributes&quo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97060" cy="3720151"/>
                    </a:xfrm>
                    <a:prstGeom prst="rect">
                      <a:avLst/>
                    </a:prstGeom>
                    <a:noFill/>
                    <a:ln>
                      <a:solidFill>
                        <a:schemeClr val="tx1"/>
                      </a:solidFill>
                    </a:ln>
                  </pic:spPr>
                </pic:pic>
              </a:graphicData>
            </a:graphic>
          </wp:inline>
        </w:drawing>
      </w:r>
    </w:p>
    <w:p w14:paraId="45A36CA6" w14:textId="0DE126CC" w:rsidR="003660E7" w:rsidRDefault="003660E7" w:rsidP="003660E7">
      <w:pPr>
        <w:pStyle w:val="MISCFigureCaptionHeader8pt"/>
      </w:pPr>
      <w:r w:rsidRPr="003660E7">
        <w:rPr>
          <w:rStyle w:val="MISCFigureCaptionHeaderBold8pt"/>
        </w:rPr>
        <w:t xml:space="preserve">Figure </w:t>
      </w:r>
      <w:r w:rsidRPr="003660E7">
        <w:rPr>
          <w:rStyle w:val="MISCFigureCaptionHeaderBold8pt"/>
        </w:rPr>
        <w:fldChar w:fldCharType="begin"/>
      </w:r>
      <w:r w:rsidRPr="003660E7">
        <w:rPr>
          <w:rStyle w:val="MISCFigureCaptionHeaderBold8pt"/>
        </w:rPr>
        <w:instrText xml:space="preserve"> SEQ Figure \* ARABIC </w:instrText>
      </w:r>
      <w:r w:rsidRPr="003660E7">
        <w:rPr>
          <w:rStyle w:val="MISCFigureCaptionHeaderBold8pt"/>
        </w:rPr>
        <w:fldChar w:fldCharType="separate"/>
      </w:r>
      <w:r w:rsidR="0099354B">
        <w:rPr>
          <w:rStyle w:val="MISCFigureCaptionHeaderBold8pt"/>
          <w:noProof/>
        </w:rPr>
        <w:t>32</w:t>
      </w:r>
      <w:r w:rsidRPr="003660E7">
        <w:rPr>
          <w:rStyle w:val="MISCFigureCaptionHeaderBold8pt"/>
        </w:rPr>
        <w:fldChar w:fldCharType="end"/>
      </w:r>
      <w:r w:rsidRPr="003660E7">
        <w:rPr>
          <w:rStyle w:val="MISCFigureCaptionHeaderBold8pt"/>
        </w:rPr>
        <w:t>.</w:t>
      </w:r>
      <w:r>
        <w:t xml:space="preserve"> </w:t>
      </w:r>
      <w:r w:rsidRPr="003660E7">
        <w:t>Windows 2016 Deployment Plan attributes</w:t>
      </w:r>
    </w:p>
    <w:p w14:paraId="298BEAD5" w14:textId="5F9C28E7" w:rsidR="003660E7" w:rsidRDefault="003660E7" w:rsidP="003660E7">
      <w:pPr>
        <w:pStyle w:val="Heading3"/>
      </w:pPr>
      <w:r w:rsidRPr="003660E7">
        <w:t>Windows Proxy Server Configuration</w:t>
      </w:r>
    </w:p>
    <w:p w14:paraId="04DA19FC" w14:textId="2FA62969" w:rsidR="003660E7" w:rsidRDefault="003660E7" w:rsidP="003660E7">
      <w:pPr>
        <w:pStyle w:val="BodyTextMetricHPELight10pt"/>
      </w:pPr>
      <w:r w:rsidRPr="003660E7">
        <w:t>This Deployment Plan includes the ability to configure a Proxy server if needed. There are four custom attributes related to proxy server configuration:</w:t>
      </w:r>
    </w:p>
    <w:p w14:paraId="148F7A9D" w14:textId="2BFE85AE" w:rsidR="003660E7" w:rsidRDefault="00997C86" w:rsidP="00997C86">
      <w:pPr>
        <w:pStyle w:val="MISCTableCaptionHeader8pt"/>
      </w:pPr>
      <w:r w:rsidRPr="00997C86">
        <w:rPr>
          <w:rStyle w:val="MISCTableCaptionHeaderBold8pt"/>
        </w:rPr>
        <w:t xml:space="preserve">Table </w:t>
      </w:r>
      <w:r w:rsidRPr="00997C86">
        <w:rPr>
          <w:rStyle w:val="MISCTableCaptionHeaderBold8pt"/>
        </w:rPr>
        <w:fldChar w:fldCharType="begin"/>
      </w:r>
      <w:r w:rsidRPr="00997C86">
        <w:rPr>
          <w:rStyle w:val="MISCTableCaptionHeaderBold8pt"/>
        </w:rPr>
        <w:instrText xml:space="preserve"> SEQ Table \* ARABIC </w:instrText>
      </w:r>
      <w:r w:rsidRPr="00997C86">
        <w:rPr>
          <w:rStyle w:val="MISCTableCaptionHeaderBold8pt"/>
        </w:rPr>
        <w:fldChar w:fldCharType="separate"/>
      </w:r>
      <w:r w:rsidR="0099354B">
        <w:rPr>
          <w:rStyle w:val="MISCTableCaptionHeaderBold8pt"/>
          <w:noProof/>
        </w:rPr>
        <w:t>22</w:t>
      </w:r>
      <w:r w:rsidRPr="00997C86">
        <w:rPr>
          <w:rStyle w:val="MISCTableCaptionHeaderBold8pt"/>
        </w:rPr>
        <w:fldChar w:fldCharType="end"/>
      </w:r>
      <w:r w:rsidRPr="00997C86">
        <w:rPr>
          <w:rStyle w:val="MISCTableCaptionHeaderBold8pt"/>
        </w:rPr>
        <w:t>.</w:t>
      </w:r>
      <w:r>
        <w:t xml:space="preserve"> Custom attributes for proxy configuration</w:t>
      </w:r>
    </w:p>
    <w:tbl>
      <w:tblPr>
        <w:tblStyle w:val="TableGrid"/>
        <w:tblW w:w="873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070"/>
        <w:gridCol w:w="5580"/>
        <w:gridCol w:w="1080"/>
      </w:tblGrid>
      <w:tr w:rsidR="00997C86" w14:paraId="2B8DEDCA" w14:textId="77777777" w:rsidTr="00997C86">
        <w:trPr>
          <w:cantSplit/>
        </w:trPr>
        <w:tc>
          <w:tcPr>
            <w:tcW w:w="2070" w:type="dxa"/>
            <w:tcBorders>
              <w:top w:val="nil"/>
              <w:bottom w:val="single" w:sz="36" w:space="0" w:color="00B388"/>
            </w:tcBorders>
          </w:tcPr>
          <w:p w14:paraId="7FF9A4F8" w14:textId="2B5A83F5" w:rsidR="00997C86" w:rsidRDefault="00997C86" w:rsidP="00E54F3A">
            <w:pPr>
              <w:pStyle w:val="TableSubhead8pt"/>
            </w:pPr>
            <w:r w:rsidRPr="00997C86">
              <w:t>Custom attribute name</w:t>
            </w:r>
          </w:p>
        </w:tc>
        <w:tc>
          <w:tcPr>
            <w:tcW w:w="5580" w:type="dxa"/>
            <w:tcBorders>
              <w:top w:val="nil"/>
              <w:bottom w:val="single" w:sz="36" w:space="0" w:color="00B388"/>
            </w:tcBorders>
          </w:tcPr>
          <w:p w14:paraId="273AB681" w14:textId="2EF68D74" w:rsidR="00997C86" w:rsidRDefault="00997C86" w:rsidP="00E54F3A">
            <w:pPr>
              <w:pStyle w:val="TableSubhead8pt"/>
            </w:pPr>
            <w:r w:rsidRPr="00997C86">
              <w:t>Purpose</w:t>
            </w:r>
          </w:p>
        </w:tc>
        <w:tc>
          <w:tcPr>
            <w:tcW w:w="1080" w:type="dxa"/>
            <w:tcBorders>
              <w:top w:val="nil"/>
              <w:bottom w:val="single" w:sz="36" w:space="0" w:color="00B388"/>
            </w:tcBorders>
          </w:tcPr>
          <w:p w14:paraId="127848CF" w14:textId="7055C97B" w:rsidR="00997C86" w:rsidRDefault="00997C86" w:rsidP="00E54F3A">
            <w:pPr>
              <w:pStyle w:val="TableSubhead8pt"/>
            </w:pPr>
            <w:r w:rsidRPr="00997C86">
              <w:t>Default value</w:t>
            </w:r>
          </w:p>
        </w:tc>
      </w:tr>
      <w:tr w:rsidR="00997C86" w14:paraId="70A19082" w14:textId="77777777" w:rsidTr="00997C86">
        <w:trPr>
          <w:cantSplit/>
        </w:trPr>
        <w:tc>
          <w:tcPr>
            <w:tcW w:w="2070" w:type="dxa"/>
          </w:tcPr>
          <w:p w14:paraId="7EE827E2" w14:textId="2077F2FB" w:rsidR="00997C86" w:rsidRDefault="00997C86" w:rsidP="00E54F3A">
            <w:pPr>
              <w:pStyle w:val="TableBody8pt"/>
            </w:pPr>
            <w:r w:rsidRPr="00997C86">
              <w:t>EnableProxy</w:t>
            </w:r>
          </w:p>
        </w:tc>
        <w:tc>
          <w:tcPr>
            <w:tcW w:w="5580" w:type="dxa"/>
          </w:tcPr>
          <w:p w14:paraId="2B4F1093" w14:textId="37BDD422" w:rsidR="00997C86" w:rsidRDefault="00997C86" w:rsidP="00997C86">
            <w:pPr>
              <w:pStyle w:val="TableBody8pt"/>
            </w:pPr>
            <w:r w:rsidRPr="00997C86">
              <w:t>Controls whether the remaining proxy-related custom attributes are applied to the server during OS deployment</w:t>
            </w:r>
          </w:p>
        </w:tc>
        <w:tc>
          <w:tcPr>
            <w:tcW w:w="1080" w:type="dxa"/>
          </w:tcPr>
          <w:p w14:paraId="133B9A77" w14:textId="442FECC9" w:rsidR="00997C86" w:rsidRDefault="00997C86" w:rsidP="00997C86">
            <w:pPr>
              <w:pStyle w:val="TableBody8pt"/>
            </w:pPr>
            <w:r>
              <w:t>false</w:t>
            </w:r>
          </w:p>
        </w:tc>
      </w:tr>
      <w:tr w:rsidR="00997C86" w14:paraId="2CC39547" w14:textId="77777777" w:rsidTr="00997C86">
        <w:trPr>
          <w:cantSplit/>
        </w:trPr>
        <w:tc>
          <w:tcPr>
            <w:tcW w:w="2070" w:type="dxa"/>
          </w:tcPr>
          <w:p w14:paraId="0131BDCC" w14:textId="759CCDF8" w:rsidR="00997C86" w:rsidRDefault="00997C86" w:rsidP="00E54F3A">
            <w:pPr>
              <w:pStyle w:val="TableBody8pt"/>
            </w:pPr>
            <w:r w:rsidRPr="00997C86">
              <w:t>ProxyServerAddress</w:t>
            </w:r>
          </w:p>
        </w:tc>
        <w:tc>
          <w:tcPr>
            <w:tcW w:w="5580" w:type="dxa"/>
          </w:tcPr>
          <w:p w14:paraId="6C4AE43E" w14:textId="235683E1" w:rsidR="00997C86" w:rsidRDefault="00997C86" w:rsidP="00E54F3A">
            <w:pPr>
              <w:pStyle w:val="TableBody8pt"/>
            </w:pPr>
            <w:r w:rsidRPr="00997C86">
              <w:t>The hostname or IP address of the proxy server</w:t>
            </w:r>
          </w:p>
        </w:tc>
        <w:tc>
          <w:tcPr>
            <w:tcW w:w="1080" w:type="dxa"/>
          </w:tcPr>
          <w:p w14:paraId="10231404" w14:textId="67648DC1" w:rsidR="00997C86" w:rsidRDefault="00997C86" w:rsidP="00E54F3A">
            <w:pPr>
              <w:pStyle w:val="TableBody8pt"/>
            </w:pPr>
            <w:r w:rsidRPr="00997C86">
              <w:t>none</w:t>
            </w:r>
          </w:p>
        </w:tc>
      </w:tr>
      <w:tr w:rsidR="00997C86" w14:paraId="407E2E68" w14:textId="77777777" w:rsidTr="00997C86">
        <w:trPr>
          <w:cantSplit/>
        </w:trPr>
        <w:tc>
          <w:tcPr>
            <w:tcW w:w="2070" w:type="dxa"/>
          </w:tcPr>
          <w:p w14:paraId="664284A1" w14:textId="7551789F" w:rsidR="00997C86" w:rsidRDefault="00997C86" w:rsidP="00E54F3A">
            <w:pPr>
              <w:pStyle w:val="TableBody8pt"/>
            </w:pPr>
            <w:r w:rsidRPr="00997C86">
              <w:t>ProxyServerPort</w:t>
            </w:r>
          </w:p>
        </w:tc>
        <w:tc>
          <w:tcPr>
            <w:tcW w:w="5580" w:type="dxa"/>
          </w:tcPr>
          <w:p w14:paraId="20E70B67" w14:textId="36AAA960" w:rsidR="00997C86" w:rsidRDefault="00997C86" w:rsidP="00E54F3A">
            <w:pPr>
              <w:pStyle w:val="TableBody8pt"/>
            </w:pPr>
            <w:r w:rsidRPr="00997C86">
              <w:t>The numeric port number used by the proxy server</w:t>
            </w:r>
          </w:p>
        </w:tc>
        <w:tc>
          <w:tcPr>
            <w:tcW w:w="1080" w:type="dxa"/>
          </w:tcPr>
          <w:p w14:paraId="5AAD2C02" w14:textId="01AF24E4" w:rsidR="00997C86" w:rsidRDefault="00997C86" w:rsidP="00E54F3A">
            <w:pPr>
              <w:pStyle w:val="TableBody8pt"/>
            </w:pPr>
            <w:r w:rsidRPr="00997C86">
              <w:t>none</w:t>
            </w:r>
          </w:p>
        </w:tc>
      </w:tr>
      <w:tr w:rsidR="00997C86" w14:paraId="511BCA61" w14:textId="77777777" w:rsidTr="00997C86">
        <w:trPr>
          <w:cantSplit/>
        </w:trPr>
        <w:tc>
          <w:tcPr>
            <w:tcW w:w="2070" w:type="dxa"/>
          </w:tcPr>
          <w:p w14:paraId="43C711EA" w14:textId="35092DA1" w:rsidR="00997C86" w:rsidRDefault="00997C86" w:rsidP="00E54F3A">
            <w:pPr>
              <w:pStyle w:val="TableBody8pt"/>
            </w:pPr>
            <w:r w:rsidRPr="00997C86">
              <w:t>ProxyServerSkipForAddresses</w:t>
            </w:r>
          </w:p>
        </w:tc>
        <w:tc>
          <w:tcPr>
            <w:tcW w:w="5580" w:type="dxa"/>
          </w:tcPr>
          <w:p w14:paraId="47071872" w14:textId="1CCD00A0" w:rsidR="00997C86" w:rsidRDefault="00997C86" w:rsidP="00E54F3A">
            <w:pPr>
              <w:pStyle w:val="TableBody8pt"/>
            </w:pPr>
            <w:r w:rsidRPr="00997C86">
              <w:t>Hostnames or IP addresses that are excluded from the proxy server</w:t>
            </w:r>
          </w:p>
        </w:tc>
        <w:tc>
          <w:tcPr>
            <w:tcW w:w="1080" w:type="dxa"/>
          </w:tcPr>
          <w:p w14:paraId="7641B077" w14:textId="1E0060F4" w:rsidR="00997C86" w:rsidRDefault="00997C86" w:rsidP="00E54F3A">
            <w:pPr>
              <w:pStyle w:val="TableBody8pt"/>
            </w:pPr>
            <w:r w:rsidRPr="00997C86">
              <w:t>none</w:t>
            </w:r>
          </w:p>
        </w:tc>
      </w:tr>
    </w:tbl>
    <w:p w14:paraId="2A578373" w14:textId="77777777" w:rsidR="00997C86" w:rsidRDefault="00997C86" w:rsidP="003660E7">
      <w:pPr>
        <w:pStyle w:val="BodyTextMetricHPELight10pt"/>
      </w:pPr>
    </w:p>
    <w:p w14:paraId="4E8A3A1E" w14:textId="4704FD4A" w:rsidR="00997C86" w:rsidRDefault="00997C86" w:rsidP="00997C86">
      <w:pPr>
        <w:pStyle w:val="BodyTextMetricHPELight10pt"/>
      </w:pPr>
      <w:r>
        <w:t xml:space="preserve">By default the EnableProxy custom attribute is set to "false" which causes the other three proxy-related custom attributes to be ignored. However, all of these custom attributes require a string value be configured (i.e. they cannot be left blank), which is why the remaining proxy attributes are set to "none". In environments where a proxy server is required to reach the internet, the </w:t>
      </w:r>
      <w:r w:rsidRPr="00997C86">
        <w:rPr>
          <w:rStyle w:val="CodingLanguage"/>
        </w:rPr>
        <w:t>EnableProxy</w:t>
      </w:r>
      <w:r>
        <w:t xml:space="preserve"> attribute must be set to "true" and the </w:t>
      </w:r>
      <w:r w:rsidRPr="00997C86">
        <w:rPr>
          <w:rStyle w:val="CodingLanguage"/>
        </w:rPr>
        <w:t>ProxyServerAddress</w:t>
      </w:r>
      <w:r>
        <w:t xml:space="preserve">, </w:t>
      </w:r>
      <w:r w:rsidRPr="00997C86">
        <w:rPr>
          <w:rStyle w:val="CodingLanguage"/>
        </w:rPr>
        <w:t>ProxyServerPort</w:t>
      </w:r>
      <w:r>
        <w:t xml:space="preserve">, and </w:t>
      </w:r>
      <w:r w:rsidRPr="00997C86">
        <w:rPr>
          <w:rStyle w:val="CodingLanguage"/>
        </w:rPr>
        <w:t>ProxyServerSkipForAddresses</w:t>
      </w:r>
      <w:r>
        <w:t xml:space="preserve"> attributes should be configured with their appropriate values.</w:t>
      </w:r>
    </w:p>
    <w:p w14:paraId="7A5A9456" w14:textId="4B79FA0C" w:rsidR="00997C86" w:rsidRPr="003660E7" w:rsidRDefault="00997C86" w:rsidP="00997C86">
      <w:pPr>
        <w:pStyle w:val="BodyTextMetricHPELight10pt"/>
      </w:pPr>
      <w:r>
        <w:t xml:space="preserve">For more information about custom attributes and the type of attributes available, see the </w:t>
      </w:r>
      <w:hyperlink r:id="rId81" w:history="1">
        <w:r w:rsidRPr="00997C86">
          <w:rPr>
            <w:rStyle w:val="Hyperlink"/>
          </w:rPr>
          <w:t>HPE Synergy Image Streamer 4.1 User's Guide</w:t>
        </w:r>
      </w:hyperlink>
      <w:r>
        <w:t>.</w:t>
      </w:r>
    </w:p>
    <w:p w14:paraId="77BCAEA3" w14:textId="439DA55A" w:rsidR="003660E7" w:rsidRDefault="00997C86" w:rsidP="00997C86">
      <w:pPr>
        <w:pStyle w:val="Heading2"/>
      </w:pPr>
      <w:bookmarkStart w:id="287" w:name="_Toc6318952"/>
      <w:r w:rsidRPr="00997C86">
        <w:lastRenderedPageBreak/>
        <w:t>RHEL Golden Images</w:t>
      </w:r>
      <w:bookmarkEnd w:id="287"/>
    </w:p>
    <w:p w14:paraId="11DD393A" w14:textId="03F4B57D" w:rsidR="00997C86" w:rsidRDefault="00997C86" w:rsidP="00997C86">
      <w:pPr>
        <w:pStyle w:val="Heading3"/>
      </w:pPr>
      <w:r w:rsidRPr="00997C86">
        <w:t>OS installation and configuration with HPE Synergy Image Streamer</w:t>
      </w:r>
    </w:p>
    <w:p w14:paraId="5DE34191" w14:textId="0D033178" w:rsidR="00997C86" w:rsidRDefault="00997C86" w:rsidP="00997C86">
      <w:pPr>
        <w:pStyle w:val="BodyTextMetricHPELight10pt"/>
      </w:pPr>
      <w:r w:rsidRPr="00997C86">
        <w:t>The bare metal RHEL worker nodes will be deployed and customized using HPE Synergy Image Streamer. This section outlines the steps required to install the host. At a high level, these steps can be described as:</w:t>
      </w:r>
    </w:p>
    <w:p w14:paraId="705C2937" w14:textId="77777777" w:rsidR="00997C86" w:rsidRDefault="00997C86" w:rsidP="000001BE">
      <w:pPr>
        <w:pStyle w:val="NumberedList-Level1"/>
        <w:numPr>
          <w:ilvl w:val="0"/>
          <w:numId w:val="34"/>
        </w:numPr>
      </w:pPr>
      <w:r>
        <w:t>Download the artifacts for HPE Image Streamer from the HPE GitHub site.</w:t>
      </w:r>
    </w:p>
    <w:p w14:paraId="173CE712" w14:textId="77777777" w:rsidR="00997C86" w:rsidRDefault="00997C86" w:rsidP="000001BE">
      <w:pPr>
        <w:pStyle w:val="NumberedList-Level1"/>
        <w:numPr>
          <w:ilvl w:val="0"/>
          <w:numId w:val="34"/>
        </w:numPr>
      </w:pPr>
      <w:r>
        <w:t>Add the artifact bundles to HPE Image Streamer.</w:t>
      </w:r>
    </w:p>
    <w:p w14:paraId="74D4C6BC" w14:textId="77777777" w:rsidR="00997C86" w:rsidRDefault="00997C86" w:rsidP="000001BE">
      <w:pPr>
        <w:pStyle w:val="NumberedList-Level1"/>
        <w:numPr>
          <w:ilvl w:val="0"/>
          <w:numId w:val="34"/>
        </w:numPr>
      </w:pPr>
      <w:r>
        <w:t>Prepare a compute module for the installation of the Operating System.</w:t>
      </w:r>
    </w:p>
    <w:p w14:paraId="08EADDF6" w14:textId="77777777" w:rsidR="00997C86" w:rsidRDefault="00997C86" w:rsidP="000001BE">
      <w:pPr>
        <w:pStyle w:val="NumberedList-Level1"/>
        <w:numPr>
          <w:ilvl w:val="0"/>
          <w:numId w:val="34"/>
        </w:numPr>
      </w:pPr>
      <w:r>
        <w:t>Create a Server Profile.</w:t>
      </w:r>
    </w:p>
    <w:p w14:paraId="1598040C" w14:textId="77777777" w:rsidR="00997C86" w:rsidRDefault="00997C86" w:rsidP="000001BE">
      <w:pPr>
        <w:pStyle w:val="NumberedList-Level1"/>
        <w:numPr>
          <w:ilvl w:val="0"/>
          <w:numId w:val="34"/>
        </w:numPr>
      </w:pPr>
      <w:r>
        <w:t>Install and customize the Operating System.</w:t>
      </w:r>
    </w:p>
    <w:p w14:paraId="4F69DF59" w14:textId="77777777" w:rsidR="00997C86" w:rsidRDefault="00997C86" w:rsidP="000001BE">
      <w:pPr>
        <w:pStyle w:val="NumberedList-Level1"/>
        <w:numPr>
          <w:ilvl w:val="0"/>
          <w:numId w:val="34"/>
        </w:numPr>
      </w:pPr>
      <w:r>
        <w:t>Capture a Golden Image from the compute module.</w:t>
      </w:r>
    </w:p>
    <w:p w14:paraId="7321709A" w14:textId="2BAA375E" w:rsidR="00997C86" w:rsidRDefault="00997C86" w:rsidP="00997C86">
      <w:pPr>
        <w:pStyle w:val="NumberedList-Level1LastBeforeBodycopy"/>
      </w:pPr>
      <w:r>
        <w:t>Deploy the hosts.</w:t>
      </w:r>
    </w:p>
    <w:p w14:paraId="4E8D7207" w14:textId="71E057C6" w:rsidR="00997C86" w:rsidRDefault="00997C86" w:rsidP="00997C86">
      <w:pPr>
        <w:pStyle w:val="Heading3"/>
      </w:pPr>
      <w:r w:rsidRPr="00997C86">
        <w:t>Download the artifacts for HPE Synergy Image Streamer</w:t>
      </w:r>
    </w:p>
    <w:p w14:paraId="5EC3FF7A" w14:textId="20F1F918" w:rsidR="00997C86" w:rsidRDefault="00997C86" w:rsidP="00997C86">
      <w:pPr>
        <w:pStyle w:val="BodyTextMetricHPELight10pt"/>
      </w:pPr>
      <w:r>
        <w:t xml:space="preserve">Red Hat Enterprise Linux bundles for HPE Image Streamer may be downloaded from </w:t>
      </w:r>
      <w:hyperlink r:id="rId82" w:history="1">
        <w:r w:rsidRPr="00997C86">
          <w:rPr>
            <w:rStyle w:val="Hyperlink"/>
          </w:rPr>
          <w:t>https://github.com/HewlettPackard/image-streamerrhel/tree/V4.1/artifact-bundles/</w:t>
        </w:r>
      </w:hyperlink>
      <w:r>
        <w:t>.</w:t>
      </w:r>
    </w:p>
    <w:p w14:paraId="46942BC9" w14:textId="3C13ECD8" w:rsidR="00997C86" w:rsidRPr="00997C86" w:rsidRDefault="00997C86" w:rsidP="00997C86">
      <w:pPr>
        <w:pStyle w:val="BodyTextMetricHPELight10pt"/>
      </w:pPr>
      <w:r>
        <w:t xml:space="preserve">Sample foundation artifact bundles should be downloaded from </w:t>
      </w:r>
      <w:hyperlink r:id="rId83" w:history="1">
        <w:r w:rsidRPr="00997C86">
          <w:rPr>
            <w:rStyle w:val="Hyperlink"/>
          </w:rPr>
          <w:t>https://github.com/HewlettPackard/imagestreamer-tools/tree/v4.0/foundation/artifact-bundles</w:t>
        </w:r>
      </w:hyperlink>
      <w:r>
        <w:t>.</w:t>
      </w:r>
    </w:p>
    <w:p w14:paraId="6EE91D24" w14:textId="7EC2BF1C" w:rsidR="00997C86" w:rsidRDefault="00997C86" w:rsidP="00997C86">
      <w:pPr>
        <w:pStyle w:val="Heading3"/>
      </w:pPr>
      <w:r w:rsidRPr="00997C86">
        <w:t>Add the artifact bundles to HPE Image Streamer</w:t>
      </w:r>
    </w:p>
    <w:p w14:paraId="5422EF39" w14:textId="5022374F" w:rsidR="00EA0E1E" w:rsidRPr="00EA0E1E" w:rsidRDefault="00EA0E1E" w:rsidP="00EA0E1E">
      <w:pPr>
        <w:pStyle w:val="BodyTextMetricHPELight10pt"/>
      </w:pPr>
      <w:r>
        <w:t>The following steps show how to add the artifact bundles to Image Streamer:</w:t>
      </w:r>
    </w:p>
    <w:p w14:paraId="412497DE" w14:textId="77777777" w:rsidR="00997C86" w:rsidRDefault="00997C86" w:rsidP="000001BE">
      <w:pPr>
        <w:pStyle w:val="NumberedList-Level1"/>
        <w:numPr>
          <w:ilvl w:val="0"/>
          <w:numId w:val="35"/>
        </w:numPr>
      </w:pPr>
      <w:r>
        <w:t>From within the HPE Image Streamer interface navigate to the Artifact Bundles page.</w:t>
      </w:r>
    </w:p>
    <w:p w14:paraId="33E2FDFC" w14:textId="77777777" w:rsidR="00997C86" w:rsidRDefault="00997C86" w:rsidP="00997C86">
      <w:pPr>
        <w:pStyle w:val="NumberedList-Level1"/>
      </w:pPr>
      <w:r>
        <w:t>From the Actions menu, Add the downloaded RHEL artifact bundle. If not already present, add the sample foundation bundle.</w:t>
      </w:r>
    </w:p>
    <w:p w14:paraId="102A936E" w14:textId="26367A53" w:rsidR="00997C86" w:rsidRPr="00997C86" w:rsidRDefault="00997C86" w:rsidP="00EA0E1E">
      <w:pPr>
        <w:pStyle w:val="NumberedList-Level1LastBeforeBodycopy"/>
      </w:pPr>
      <w:r>
        <w:t>From the Actions menu, select Extract to extract the artifacts from each downloaded bundle.</w:t>
      </w:r>
    </w:p>
    <w:p w14:paraId="6371EE77" w14:textId="5705A9C4" w:rsidR="00997C86" w:rsidRDefault="00EA0E1E" w:rsidP="00EA0E1E">
      <w:pPr>
        <w:pStyle w:val="Heading3"/>
      </w:pPr>
      <w:r w:rsidRPr="00EA0E1E">
        <w:t>Prepare the compute module for the installation of the Operating System</w:t>
      </w:r>
    </w:p>
    <w:p w14:paraId="77E28388" w14:textId="77777777" w:rsidR="00EA0E1E" w:rsidRDefault="00EA0E1E" w:rsidP="000001BE">
      <w:pPr>
        <w:pStyle w:val="NumberedList-Level1"/>
        <w:numPr>
          <w:ilvl w:val="0"/>
          <w:numId w:val="36"/>
        </w:numPr>
      </w:pPr>
      <w:r>
        <w:t>Attach a Red Hat Enterprise Linux 7.* Server ISO to the iLO of a worker node host by selecting the Action menu and then Launch Console.</w:t>
      </w:r>
    </w:p>
    <w:p w14:paraId="0F4E9AC0" w14:textId="47DCF0D1" w:rsidR="00EA0E1E" w:rsidRPr="00EA0E1E" w:rsidRDefault="00EA0E1E" w:rsidP="00EA0E1E">
      <w:pPr>
        <w:pStyle w:val="NumberedList-Level1LastBeforeBodycopy"/>
      </w:pPr>
      <w:r>
        <w:t>When the console launches, select Virtual Drives and then Image File CD-ROM/DVD. Browse to the location where your ISO resides and select it.</w:t>
      </w:r>
    </w:p>
    <w:p w14:paraId="000FDB54" w14:textId="151D6FE0" w:rsidR="00997C86" w:rsidRDefault="00EA0E1E" w:rsidP="00EA0E1E">
      <w:pPr>
        <w:pStyle w:val="Heading3"/>
      </w:pPr>
      <w:r w:rsidRPr="00EA0E1E">
        <w:t>Create a Server Profile</w:t>
      </w:r>
    </w:p>
    <w:p w14:paraId="4F40174F" w14:textId="77777777" w:rsidR="00EA0E1E" w:rsidRDefault="00EA0E1E" w:rsidP="000001BE">
      <w:pPr>
        <w:pStyle w:val="NumberedList-Level1"/>
        <w:numPr>
          <w:ilvl w:val="0"/>
          <w:numId w:val="37"/>
        </w:numPr>
      </w:pPr>
      <w:r>
        <w:t>Use a Server Profile Template to deploy a new Server Profile to the worker node host you attached the ISO to in the prior step.</w:t>
      </w:r>
    </w:p>
    <w:p w14:paraId="68CB10C8" w14:textId="77777777" w:rsidR="00EA0E1E" w:rsidRDefault="00EA0E1E" w:rsidP="000001BE">
      <w:pPr>
        <w:pStyle w:val="NumberedList-Level1"/>
        <w:numPr>
          <w:ilvl w:val="0"/>
          <w:numId w:val="37"/>
        </w:numPr>
      </w:pPr>
      <w:r>
        <w:t>Select the new Server Profile and choose Edit.</w:t>
      </w:r>
    </w:p>
    <w:p w14:paraId="514FB5C0" w14:textId="77777777" w:rsidR="00EA0E1E" w:rsidRDefault="00EA0E1E" w:rsidP="000001BE">
      <w:pPr>
        <w:pStyle w:val="NumberedList-Level1"/>
        <w:numPr>
          <w:ilvl w:val="0"/>
          <w:numId w:val="37"/>
        </w:numPr>
      </w:pPr>
      <w:r>
        <w:t>Under the OS Deployment section, choose HPE-Create Empty Volume and enter a Volume Size of 30720 MB.</w:t>
      </w:r>
    </w:p>
    <w:p w14:paraId="79FC7292" w14:textId="77777777" w:rsidR="00EA0E1E" w:rsidRDefault="00EA0E1E" w:rsidP="000001BE">
      <w:pPr>
        <w:pStyle w:val="NumberedList-Level1"/>
        <w:numPr>
          <w:ilvl w:val="0"/>
          <w:numId w:val="37"/>
        </w:numPr>
      </w:pPr>
      <w:r>
        <w:t>Validate the network and SAN connections exist on the host.</w:t>
      </w:r>
    </w:p>
    <w:p w14:paraId="64C4337D" w14:textId="77777777" w:rsidR="00EA0E1E" w:rsidRDefault="00EA0E1E" w:rsidP="000001BE">
      <w:pPr>
        <w:pStyle w:val="NumberedList-Level1"/>
        <w:numPr>
          <w:ilvl w:val="0"/>
          <w:numId w:val="37"/>
        </w:numPr>
      </w:pPr>
      <w:r>
        <w:t>Ensure that, under boot settings, Boot mode is set to UEFI optimized and that the Primary boot device is Hard disk.</w:t>
      </w:r>
    </w:p>
    <w:p w14:paraId="55F82457" w14:textId="77777777" w:rsidR="00EA0E1E" w:rsidRDefault="00EA0E1E" w:rsidP="000001BE">
      <w:pPr>
        <w:pStyle w:val="NumberedList-Level1"/>
        <w:numPr>
          <w:ilvl w:val="0"/>
          <w:numId w:val="37"/>
        </w:numPr>
      </w:pPr>
      <w:r>
        <w:t>Click OK. It will take some time for the profile to create.</w:t>
      </w:r>
    </w:p>
    <w:p w14:paraId="2559AF28" w14:textId="2B9706F5" w:rsidR="00EA0E1E" w:rsidRPr="00EA0E1E" w:rsidRDefault="00EA0E1E" w:rsidP="00EA0E1E">
      <w:pPr>
        <w:pStyle w:val="NumberedList-Level1LastBeforeBodycopy"/>
      </w:pPr>
      <w:r>
        <w:t>While waiting on profile creation to complete, select the Actions menu and then click Launch Console. Click Allow to launch the console.</w:t>
      </w:r>
    </w:p>
    <w:p w14:paraId="4B156381" w14:textId="1918202C" w:rsidR="00EA0E1E" w:rsidRDefault="00EA0E1E" w:rsidP="00EA0E1E">
      <w:pPr>
        <w:pStyle w:val="Heading3"/>
      </w:pPr>
      <w:r w:rsidRPr="00EA0E1E">
        <w:t>Install and customize the Operating System</w:t>
      </w:r>
    </w:p>
    <w:p w14:paraId="6D835649" w14:textId="77777777" w:rsidR="00EA0E1E" w:rsidRDefault="00EA0E1E" w:rsidP="000001BE">
      <w:pPr>
        <w:pStyle w:val="NumberedList-Level1"/>
        <w:numPr>
          <w:ilvl w:val="0"/>
          <w:numId w:val="38"/>
        </w:numPr>
      </w:pPr>
      <w:r>
        <w:t>After profile creation is completed, power on the server. From the console window, select Power Switch and then Momentary Press.</w:t>
      </w:r>
    </w:p>
    <w:p w14:paraId="4D96E5C4" w14:textId="62922474" w:rsidR="00EA0E1E" w:rsidRDefault="00EA0E1E" w:rsidP="00EA0E1E">
      <w:pPr>
        <w:pStyle w:val="NumberedList-Level1"/>
      </w:pPr>
      <w:r>
        <w:t>When the screen shown in the following figure appears, select Install Red Hat Enterprise Linux 7.* and then hit the letter ‘e’ on the keyboard.</w:t>
      </w:r>
    </w:p>
    <w:p w14:paraId="0BF0E0B9" w14:textId="25644384" w:rsidR="00EA0E1E" w:rsidRDefault="00EA0E1E" w:rsidP="00EA0E1E">
      <w:pPr>
        <w:pStyle w:val="FigureAfterspace"/>
        <w:rPr>
          <w14:textOutline w14:w="9525" w14:cap="rnd" w14:cmpd="sng" w14:algn="ctr">
            <w14:solidFill>
              <w14:schemeClr w14:val="tx1"/>
            </w14:solidFill>
            <w14:prstDash w14:val="solid"/>
            <w14:bevel/>
          </w14:textOutline>
        </w:rPr>
      </w:pPr>
      <w:r>
        <w:rPr>
          <w:noProof/>
        </w:rPr>
        <w:lastRenderedPageBreak/>
        <w:drawing>
          <wp:inline distT="0" distB="0" distL="0" distR="0" wp14:anchorId="4D624F66" wp14:editId="029C11D2">
            <wp:extent cx="5476875" cy="4421507"/>
            <wp:effectExtent l="0" t="0" r="0" b="0"/>
            <wp:docPr id="215" name="Picture 215" descr=" &quot;Selecting OS to instal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 &quot;Selecting OS to install&quo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1338" cy="4425110"/>
                    </a:xfrm>
                    <a:prstGeom prst="rect">
                      <a:avLst/>
                    </a:prstGeom>
                    <a:noFill/>
                    <a:ln>
                      <a:noFill/>
                    </a:ln>
                  </pic:spPr>
                </pic:pic>
              </a:graphicData>
            </a:graphic>
          </wp:inline>
        </w:drawing>
      </w:r>
    </w:p>
    <w:p w14:paraId="38645F22" w14:textId="069BEFDF" w:rsidR="00EA0E1E" w:rsidRDefault="00EA0E1E" w:rsidP="00EA0E1E">
      <w:pPr>
        <w:pStyle w:val="MISCFigureCaptionHeader8pt"/>
      </w:pPr>
      <w:r w:rsidRPr="00EA0E1E">
        <w:rPr>
          <w:rStyle w:val="MISCFigureCaptionHeaderBold8pt"/>
        </w:rPr>
        <w:t xml:space="preserve">Figure </w:t>
      </w:r>
      <w:r w:rsidRPr="00EA0E1E">
        <w:rPr>
          <w:rStyle w:val="MISCFigureCaptionHeaderBold8pt"/>
        </w:rPr>
        <w:fldChar w:fldCharType="begin"/>
      </w:r>
      <w:r w:rsidRPr="00EA0E1E">
        <w:rPr>
          <w:rStyle w:val="MISCFigureCaptionHeaderBold8pt"/>
        </w:rPr>
        <w:instrText xml:space="preserve"> SEQ Figure \* ARABIC </w:instrText>
      </w:r>
      <w:r w:rsidRPr="00EA0E1E">
        <w:rPr>
          <w:rStyle w:val="MISCFigureCaptionHeaderBold8pt"/>
        </w:rPr>
        <w:fldChar w:fldCharType="separate"/>
      </w:r>
      <w:r w:rsidR="0099354B">
        <w:rPr>
          <w:rStyle w:val="MISCFigureCaptionHeaderBold8pt"/>
          <w:noProof/>
        </w:rPr>
        <w:t>33</w:t>
      </w:r>
      <w:r w:rsidRPr="00EA0E1E">
        <w:rPr>
          <w:rStyle w:val="MISCFigureCaptionHeaderBold8pt"/>
        </w:rPr>
        <w:fldChar w:fldCharType="end"/>
      </w:r>
      <w:r w:rsidRPr="00EA0E1E">
        <w:rPr>
          <w:rStyle w:val="MISCFigureCaptionHeaderBold8pt"/>
        </w:rPr>
        <w:t>.</w:t>
      </w:r>
      <w:r>
        <w:t xml:space="preserve"> </w:t>
      </w:r>
      <w:r w:rsidRPr="00EA0E1E">
        <w:t>Selecting OS to install</w:t>
      </w:r>
    </w:p>
    <w:p w14:paraId="117EFA33" w14:textId="77777777" w:rsidR="00EA0E1E" w:rsidRDefault="00EA0E1E" w:rsidP="00EA0E1E">
      <w:pPr>
        <w:pStyle w:val="NumberedList-Level1"/>
      </w:pPr>
      <w:r>
        <w:t xml:space="preserve">Append the following to the install kernel boot parameter: </w:t>
      </w:r>
      <w:r w:rsidRPr="00EA0E1E">
        <w:rPr>
          <w:rStyle w:val="CodingLanguage"/>
        </w:rPr>
        <w:t>rd.iscsi.ibft=1</w:t>
      </w:r>
    </w:p>
    <w:p w14:paraId="4F513ADD" w14:textId="77777777" w:rsidR="00EA0E1E" w:rsidRDefault="00EA0E1E" w:rsidP="00EA0E1E">
      <w:pPr>
        <w:pStyle w:val="NumberedList-Level1"/>
      </w:pPr>
      <w:r>
        <w:t xml:space="preserve">Type </w:t>
      </w:r>
      <w:r w:rsidRPr="00EA0E1E">
        <w:rPr>
          <w:rStyle w:val="CodingLanguage"/>
        </w:rPr>
        <w:t>Ctrl-x</w:t>
      </w:r>
      <w:r>
        <w:t xml:space="preserve"> to continue the boot process.</w:t>
      </w:r>
    </w:p>
    <w:p w14:paraId="7A4BFCEF" w14:textId="77777777" w:rsidR="00EA0E1E" w:rsidRDefault="00EA0E1E" w:rsidP="00EA0E1E">
      <w:pPr>
        <w:pStyle w:val="NumberedList-Level1"/>
      </w:pPr>
      <w:r>
        <w:t xml:space="preserve">When the installer screen appears, insure you select your local language, set the date and time, keyboard layout and language support. When done, click </w:t>
      </w:r>
      <w:r w:rsidRPr="00EA0E1E">
        <w:rPr>
          <w:rStyle w:val="CodingLanguage"/>
        </w:rPr>
        <w:t>Installation Destination</w:t>
      </w:r>
      <w:r>
        <w:t>.</w:t>
      </w:r>
    </w:p>
    <w:p w14:paraId="5033560F" w14:textId="04C3E654" w:rsidR="00EA0E1E" w:rsidRDefault="00EA0E1E" w:rsidP="00EA0E1E">
      <w:pPr>
        <w:pStyle w:val="NumberedList-Level1"/>
      </w:pPr>
      <w:r>
        <w:t xml:space="preserve">At the Installation Destination screen, select </w:t>
      </w:r>
      <w:r w:rsidRPr="00EA0E1E">
        <w:rPr>
          <w:rStyle w:val="CodingLanguage"/>
        </w:rPr>
        <w:t>Add a disk</w:t>
      </w:r>
      <w:r>
        <w:t xml:space="preserve"> and then choose the 30 GiB volume from HPE Image Streamer. Select </w:t>
      </w:r>
      <w:r w:rsidRPr="00EA0E1E">
        <w:rPr>
          <w:rStyle w:val="CodingLanguage"/>
        </w:rPr>
        <w:t>Done</w:t>
      </w:r>
      <w:r>
        <w:t xml:space="preserve"> once you have chosen this disk.</w:t>
      </w:r>
    </w:p>
    <w:p w14:paraId="5C795364" w14:textId="77777777" w:rsidR="00EA0E1E" w:rsidRDefault="00EA0E1E" w:rsidP="00EA0E1E">
      <w:pPr>
        <w:pStyle w:val="NumberedList-Level1"/>
      </w:pPr>
      <w:r>
        <w:t xml:space="preserve">Under </w:t>
      </w:r>
      <w:r w:rsidRPr="00EA0E1E">
        <w:rPr>
          <w:rStyle w:val="CodingLanguage"/>
        </w:rPr>
        <w:t>Other Storage Options</w:t>
      </w:r>
      <w:r>
        <w:t xml:space="preserve">, select the radio button for </w:t>
      </w:r>
      <w:r w:rsidRPr="00EA0E1E">
        <w:rPr>
          <w:rStyle w:val="CodingLanguage"/>
        </w:rPr>
        <w:t>I will configure partitioning</w:t>
      </w:r>
      <w:r>
        <w:t xml:space="preserve"> and then click </w:t>
      </w:r>
      <w:r w:rsidRPr="00EA0E1E">
        <w:rPr>
          <w:rStyle w:val="CodingLanguage"/>
        </w:rPr>
        <w:t>Done</w:t>
      </w:r>
      <w:r>
        <w:t>.</w:t>
      </w:r>
    </w:p>
    <w:p w14:paraId="35810A48" w14:textId="77777777" w:rsidR="00EA0E1E" w:rsidRDefault="00EA0E1E" w:rsidP="00EA0E1E">
      <w:pPr>
        <w:pStyle w:val="NumberedList-Level1"/>
      </w:pPr>
      <w:r>
        <w:t xml:space="preserve">At the </w:t>
      </w:r>
      <w:r w:rsidRPr="00EA0E1E">
        <w:rPr>
          <w:rStyle w:val="CodingLanguage"/>
        </w:rPr>
        <w:t>Manual Partitioning</w:t>
      </w:r>
      <w:r>
        <w:t xml:space="preserve"> screen, select </w:t>
      </w:r>
      <w:r w:rsidRPr="00EA0E1E">
        <w:rPr>
          <w:rStyle w:val="CodingLanguage"/>
        </w:rPr>
        <w:t>Click here to create them automatically</w:t>
      </w:r>
      <w:r>
        <w:t>. This will display a new Manual Partitioning screen.</w:t>
      </w:r>
    </w:p>
    <w:p w14:paraId="327435A9" w14:textId="77777777" w:rsidR="00EA0E1E" w:rsidRDefault="00EA0E1E" w:rsidP="00EA0E1E">
      <w:pPr>
        <w:pStyle w:val="NumberedList-Level1"/>
      </w:pPr>
      <w:r>
        <w:t xml:space="preserve">Highlight the </w:t>
      </w:r>
      <w:r w:rsidRPr="00EA0E1E">
        <w:rPr>
          <w:rStyle w:val="CodingLanguage"/>
        </w:rPr>
        <w:t>/boot</w:t>
      </w:r>
      <w:r>
        <w:t xml:space="preserve"> partition and on the right side of the page select </w:t>
      </w:r>
      <w:r w:rsidRPr="00EA0E1E">
        <w:rPr>
          <w:rStyle w:val="CodingLanguage"/>
        </w:rPr>
        <w:t>ext4</w:t>
      </w:r>
      <w:r>
        <w:t xml:space="preserve"> as the File System. Click the </w:t>
      </w:r>
      <w:r w:rsidRPr="00EA0E1E">
        <w:rPr>
          <w:rStyle w:val="CodingLanguage"/>
        </w:rPr>
        <w:t>Update Settings</w:t>
      </w:r>
      <w:r>
        <w:t xml:space="preserve"> button.</w:t>
      </w:r>
    </w:p>
    <w:p w14:paraId="2F3B7581" w14:textId="77777777" w:rsidR="00EA0E1E" w:rsidRDefault="00EA0E1E" w:rsidP="00EA0E1E">
      <w:pPr>
        <w:pStyle w:val="NumberedList-Level1"/>
      </w:pPr>
      <w:r>
        <w:t>Highlight the</w:t>
      </w:r>
      <w:r w:rsidRPr="00EA0E1E">
        <w:rPr>
          <w:rStyle w:val="CodingLanguage"/>
        </w:rPr>
        <w:t xml:space="preserve"> /</w:t>
      </w:r>
      <w:r>
        <w:t xml:space="preserve"> partition and on the right side of the screen, reduce the </w:t>
      </w:r>
      <w:r w:rsidRPr="00EA0E1E">
        <w:rPr>
          <w:rStyle w:val="CodingLanguage"/>
        </w:rPr>
        <w:t>Desired Capacity</w:t>
      </w:r>
      <w:r>
        <w:t xml:space="preserve"> to </w:t>
      </w:r>
      <w:r w:rsidRPr="00EA0E1E">
        <w:rPr>
          <w:rStyle w:val="CodingLanguage"/>
        </w:rPr>
        <w:t>8 GiB</w:t>
      </w:r>
      <w:r>
        <w:t xml:space="preserve"> and then choose </w:t>
      </w:r>
      <w:r w:rsidRPr="00EA0E1E">
        <w:rPr>
          <w:rStyle w:val="CodingLanguage"/>
        </w:rPr>
        <w:t>ext4</w:t>
      </w:r>
      <w:r>
        <w:t xml:space="preserve"> as the File System. Click the </w:t>
      </w:r>
      <w:r w:rsidRPr="008117EC">
        <w:rPr>
          <w:rStyle w:val="CodingLanguage"/>
        </w:rPr>
        <w:t>Update Settings</w:t>
      </w:r>
      <w:r>
        <w:t xml:space="preserve"> button.</w:t>
      </w:r>
    </w:p>
    <w:p w14:paraId="171798ED" w14:textId="77777777" w:rsidR="00EA0E1E" w:rsidRDefault="00EA0E1E" w:rsidP="00EA0E1E">
      <w:pPr>
        <w:pStyle w:val="NumberedList-Level1"/>
      </w:pPr>
      <w:r>
        <w:t xml:space="preserve">Highlight the </w:t>
      </w:r>
      <w:r w:rsidRPr="008117EC">
        <w:rPr>
          <w:rStyle w:val="CodingLanguage"/>
        </w:rPr>
        <w:t>swap</w:t>
      </w:r>
      <w:r>
        <w:t xml:space="preserve"> partition and on the right side of the screen, change </w:t>
      </w:r>
      <w:r w:rsidRPr="008117EC">
        <w:rPr>
          <w:rStyle w:val="CodingLanguage"/>
        </w:rPr>
        <w:t>Desired Capacity</w:t>
      </w:r>
      <w:r>
        <w:t xml:space="preserve"> from </w:t>
      </w:r>
      <w:r w:rsidRPr="008117EC">
        <w:rPr>
          <w:rStyle w:val="CodingLanguage"/>
        </w:rPr>
        <w:t>3000 MiB</w:t>
      </w:r>
      <w:r>
        <w:t xml:space="preserve"> to </w:t>
      </w:r>
      <w:r w:rsidRPr="008117EC">
        <w:rPr>
          <w:rStyle w:val="CodingLanguage"/>
        </w:rPr>
        <w:t>4092 MiB.</w:t>
      </w:r>
      <w:r>
        <w:t xml:space="preserve"> Click the </w:t>
      </w:r>
      <w:r w:rsidRPr="008117EC">
        <w:rPr>
          <w:rStyle w:val="CodingLanguage"/>
        </w:rPr>
        <w:t>Update Settings</w:t>
      </w:r>
      <w:r>
        <w:t xml:space="preserve"> button.</w:t>
      </w:r>
    </w:p>
    <w:p w14:paraId="7F528560" w14:textId="77777777" w:rsidR="00EA0E1E" w:rsidRDefault="00EA0E1E" w:rsidP="00EA0E1E">
      <w:pPr>
        <w:pStyle w:val="NumberedList-Level1"/>
      </w:pPr>
      <w:r>
        <w:t xml:space="preserve">Click the </w:t>
      </w:r>
      <w:r w:rsidRPr="008117EC">
        <w:rPr>
          <w:rStyle w:val="CodingLanguage"/>
        </w:rPr>
        <w:t>“+”</w:t>
      </w:r>
      <w:r>
        <w:t xml:space="preserve"> button below the list of partitions. For </w:t>
      </w:r>
      <w:r w:rsidRPr="008117EC">
        <w:rPr>
          <w:rStyle w:val="CodingLanguage"/>
        </w:rPr>
        <w:t>Mount Point</w:t>
      </w:r>
      <w:r>
        <w:t xml:space="preserve">, select </w:t>
      </w:r>
      <w:r w:rsidRPr="008117EC">
        <w:rPr>
          <w:rStyle w:val="CodingLanguage"/>
        </w:rPr>
        <w:t>/var</w:t>
      </w:r>
      <w:r>
        <w:t xml:space="preserve"> from the dropdown and leave the </w:t>
      </w:r>
      <w:r w:rsidRPr="008117EC">
        <w:rPr>
          <w:rStyle w:val="CodingLanguage"/>
        </w:rPr>
        <w:t>Desired Capacity</w:t>
      </w:r>
      <w:r>
        <w:t xml:space="preserve"> blank. This will allow the </w:t>
      </w:r>
      <w:r w:rsidRPr="008117EC">
        <w:rPr>
          <w:rStyle w:val="CodingLanguage"/>
        </w:rPr>
        <w:t>/var</w:t>
      </w:r>
      <w:r>
        <w:t xml:space="preserve"> partition to use all remaining space.</w:t>
      </w:r>
    </w:p>
    <w:p w14:paraId="1BD3A671" w14:textId="77777777" w:rsidR="00EA0E1E" w:rsidRDefault="00EA0E1E" w:rsidP="00EA0E1E">
      <w:pPr>
        <w:pStyle w:val="NumberedList-Level1"/>
      </w:pPr>
      <w:r>
        <w:lastRenderedPageBreak/>
        <w:t xml:space="preserve">At the </w:t>
      </w:r>
      <w:r w:rsidRPr="008117EC">
        <w:rPr>
          <w:rStyle w:val="CodingLanguage"/>
        </w:rPr>
        <w:t>Manual Partitioning</w:t>
      </w:r>
      <w:r>
        <w:t xml:space="preserve"> screen, highlight the </w:t>
      </w:r>
      <w:r w:rsidRPr="008117EC">
        <w:rPr>
          <w:rStyle w:val="CodingLanguage"/>
        </w:rPr>
        <w:t>/var</w:t>
      </w:r>
      <w:r>
        <w:t xml:space="preserve"> partition and choose </w:t>
      </w:r>
      <w:r w:rsidRPr="008117EC">
        <w:rPr>
          <w:rStyle w:val="CodingLanguage"/>
        </w:rPr>
        <w:t>/ext4</w:t>
      </w:r>
      <w:r>
        <w:t xml:space="preserve"> for the File System. Click </w:t>
      </w:r>
      <w:r w:rsidRPr="008117EC">
        <w:rPr>
          <w:rStyle w:val="CodingLanguage"/>
        </w:rPr>
        <w:t>Update Settings.</w:t>
      </w:r>
    </w:p>
    <w:p w14:paraId="7D1A0471" w14:textId="21A50C8D" w:rsidR="00EA0E1E" w:rsidRPr="00EA0E1E" w:rsidRDefault="00EA0E1E" w:rsidP="00EA0E1E">
      <w:pPr>
        <w:pStyle w:val="NumberedList-Level1"/>
      </w:pPr>
      <w:r>
        <w:t>The screen should appear as shown in the following figure.</w:t>
      </w:r>
    </w:p>
    <w:p w14:paraId="0E972841" w14:textId="3F52091B" w:rsidR="00EA0E1E" w:rsidRDefault="008117EC" w:rsidP="008117EC">
      <w:pPr>
        <w:pStyle w:val="FigureAfterspace"/>
      </w:pPr>
      <w:r w:rsidRPr="008117EC">
        <w:rPr>
          <w:noProof/>
        </w:rPr>
        <w:drawing>
          <wp:inline distT="0" distB="0" distL="0" distR="0" wp14:anchorId="0286975C" wp14:editId="31DF4B6D">
            <wp:extent cx="5419725" cy="4180331"/>
            <wp:effectExtent l="19050" t="19050" r="9525" b="10795"/>
            <wp:docPr id="216" name="Picture 216" descr=" &quot;Manual partitionin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 &quot;Manual partitioning&quo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25010" cy="4184407"/>
                    </a:xfrm>
                    <a:prstGeom prst="rect">
                      <a:avLst/>
                    </a:prstGeom>
                    <a:noFill/>
                    <a:ln>
                      <a:solidFill>
                        <a:schemeClr val="tx1"/>
                      </a:solidFill>
                    </a:ln>
                  </pic:spPr>
                </pic:pic>
              </a:graphicData>
            </a:graphic>
          </wp:inline>
        </w:drawing>
      </w:r>
    </w:p>
    <w:p w14:paraId="5E5D5915" w14:textId="2F4B5D53" w:rsidR="008117EC" w:rsidRDefault="008117EC" w:rsidP="008117EC">
      <w:pPr>
        <w:pStyle w:val="MISCFigureCaptionHeader8pt"/>
      </w:pPr>
      <w:r w:rsidRPr="008117EC">
        <w:rPr>
          <w:rStyle w:val="MISCFigureCaptionHeaderBold8pt"/>
        </w:rPr>
        <w:t xml:space="preserve">Figure </w:t>
      </w:r>
      <w:r w:rsidRPr="008117EC">
        <w:rPr>
          <w:rStyle w:val="MISCFigureCaptionHeaderBold8pt"/>
        </w:rPr>
        <w:fldChar w:fldCharType="begin"/>
      </w:r>
      <w:r w:rsidRPr="008117EC">
        <w:rPr>
          <w:rStyle w:val="MISCFigureCaptionHeaderBold8pt"/>
        </w:rPr>
        <w:instrText xml:space="preserve"> SEQ Figure \* ARABIC </w:instrText>
      </w:r>
      <w:r w:rsidRPr="008117EC">
        <w:rPr>
          <w:rStyle w:val="MISCFigureCaptionHeaderBold8pt"/>
        </w:rPr>
        <w:fldChar w:fldCharType="separate"/>
      </w:r>
      <w:r w:rsidR="0099354B">
        <w:rPr>
          <w:rStyle w:val="MISCFigureCaptionHeaderBold8pt"/>
          <w:noProof/>
        </w:rPr>
        <w:t>34</w:t>
      </w:r>
      <w:r w:rsidRPr="008117EC">
        <w:rPr>
          <w:rStyle w:val="MISCFigureCaptionHeaderBold8pt"/>
        </w:rPr>
        <w:fldChar w:fldCharType="end"/>
      </w:r>
      <w:r w:rsidRPr="008117EC">
        <w:rPr>
          <w:rStyle w:val="MISCFigureCaptionHeaderBold8pt"/>
        </w:rPr>
        <w:t>.</w:t>
      </w:r>
      <w:r>
        <w:t xml:space="preserve"> </w:t>
      </w:r>
      <w:r w:rsidRPr="008117EC">
        <w:t>Manual partitioning</w:t>
      </w:r>
    </w:p>
    <w:p w14:paraId="663BBE8C" w14:textId="77777777" w:rsidR="008117EC" w:rsidRDefault="008117EC" w:rsidP="008117EC">
      <w:pPr>
        <w:pStyle w:val="NumberedList-Level1"/>
      </w:pPr>
      <w:r>
        <w:t>Once you have validated the file systems and partition sizes are correct, click Done.</w:t>
      </w:r>
    </w:p>
    <w:p w14:paraId="1D09E51E" w14:textId="77777777" w:rsidR="008117EC" w:rsidRDefault="008117EC" w:rsidP="008117EC">
      <w:pPr>
        <w:pStyle w:val="NumberedList-Level1"/>
      </w:pPr>
      <w:r>
        <w:t>When prompted, click Accept Changes.</w:t>
      </w:r>
    </w:p>
    <w:p w14:paraId="1FA764BA" w14:textId="77777777" w:rsidR="008117EC" w:rsidRDefault="008117EC" w:rsidP="008117EC">
      <w:pPr>
        <w:pStyle w:val="NumberedList-Level1"/>
      </w:pPr>
      <w:r>
        <w:t>Click the Network &amp; Hostname link. At the resulting screen, highlight Ethernet (ens3f4) and set it to ‘ON’ in the descriptor screen as in the following figure. Click Done.</w:t>
      </w:r>
    </w:p>
    <w:p w14:paraId="57EFF7AA" w14:textId="78A41E46" w:rsidR="00EA0E1E" w:rsidRDefault="008117EC" w:rsidP="008117EC">
      <w:pPr>
        <w:pStyle w:val="FigureAfterspace"/>
      </w:pPr>
      <w:r>
        <w:rPr>
          <w:noProof/>
        </w:rPr>
        <w:lastRenderedPageBreak/>
        <w:drawing>
          <wp:inline distT="0" distB="0" distL="0" distR="0" wp14:anchorId="48267978" wp14:editId="0FCE6872">
            <wp:extent cx="5276850" cy="2048372"/>
            <wp:effectExtent l="19050" t="19050" r="19050" b="28575"/>
            <wp:docPr id="217" name="Picture 217" descr=" &quot;Network &amp; Hostnam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 &quot;Network &amp; Hostname&quo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85052" cy="2051556"/>
                    </a:xfrm>
                    <a:prstGeom prst="rect">
                      <a:avLst/>
                    </a:prstGeom>
                    <a:noFill/>
                    <a:ln>
                      <a:solidFill>
                        <a:schemeClr val="tx1"/>
                      </a:solidFill>
                    </a:ln>
                  </pic:spPr>
                </pic:pic>
              </a:graphicData>
            </a:graphic>
          </wp:inline>
        </w:drawing>
      </w:r>
    </w:p>
    <w:p w14:paraId="7C899FB9" w14:textId="5CF27F4C" w:rsidR="008117EC" w:rsidRDefault="008117EC" w:rsidP="008117EC">
      <w:pPr>
        <w:pStyle w:val="MISCFigureCaptionHeader8pt"/>
      </w:pPr>
      <w:r w:rsidRPr="008117EC">
        <w:rPr>
          <w:rStyle w:val="MISCFigureCaptionHeaderBold8pt"/>
        </w:rPr>
        <w:t xml:space="preserve">Figure </w:t>
      </w:r>
      <w:r w:rsidRPr="008117EC">
        <w:rPr>
          <w:rStyle w:val="MISCFigureCaptionHeaderBold8pt"/>
        </w:rPr>
        <w:fldChar w:fldCharType="begin"/>
      </w:r>
      <w:r w:rsidRPr="008117EC">
        <w:rPr>
          <w:rStyle w:val="MISCFigureCaptionHeaderBold8pt"/>
        </w:rPr>
        <w:instrText xml:space="preserve"> SEQ Figure \* ARABIC </w:instrText>
      </w:r>
      <w:r w:rsidRPr="008117EC">
        <w:rPr>
          <w:rStyle w:val="MISCFigureCaptionHeaderBold8pt"/>
        </w:rPr>
        <w:fldChar w:fldCharType="separate"/>
      </w:r>
      <w:r w:rsidR="0099354B">
        <w:rPr>
          <w:rStyle w:val="MISCFigureCaptionHeaderBold8pt"/>
          <w:noProof/>
        </w:rPr>
        <w:t>35</w:t>
      </w:r>
      <w:r w:rsidRPr="008117EC">
        <w:rPr>
          <w:rStyle w:val="MISCFigureCaptionHeaderBold8pt"/>
        </w:rPr>
        <w:fldChar w:fldCharType="end"/>
      </w:r>
      <w:r w:rsidRPr="008117EC">
        <w:rPr>
          <w:rStyle w:val="MISCFigureCaptionHeaderBold8pt"/>
        </w:rPr>
        <w:t xml:space="preserve">. </w:t>
      </w:r>
      <w:r w:rsidRPr="008117EC">
        <w:t>Network &amp; Host</w:t>
      </w:r>
      <w:r>
        <w:t xml:space="preserve"> N</w:t>
      </w:r>
      <w:r w:rsidRPr="008117EC">
        <w:t>ame</w:t>
      </w:r>
    </w:p>
    <w:p w14:paraId="0D93629C" w14:textId="77777777" w:rsidR="008117EC" w:rsidRDefault="008117EC" w:rsidP="008117EC">
      <w:pPr>
        <w:pStyle w:val="NumberedList-Level1"/>
      </w:pPr>
      <w:r>
        <w:t>Click Begin Installation. Set a root password for the host. Do not configure extra users. Click Done.</w:t>
      </w:r>
    </w:p>
    <w:p w14:paraId="6A3AA1A2" w14:textId="77777777" w:rsidR="008117EC" w:rsidRDefault="008117EC" w:rsidP="008117EC">
      <w:pPr>
        <w:pStyle w:val="NumberedList-Level1"/>
      </w:pPr>
      <w:r>
        <w:t>Once the OS installation is complete you can reboot the host. Log on at the iLO console when the host becomes active again.</w:t>
      </w:r>
    </w:p>
    <w:p w14:paraId="6657AF12" w14:textId="77777777" w:rsidR="008117EC" w:rsidRDefault="008117EC" w:rsidP="008117EC">
      <w:pPr>
        <w:pStyle w:val="NumberedList-Level1"/>
      </w:pPr>
      <w:r>
        <w:t>Configure a temporary hostname for the system</w:t>
      </w:r>
    </w:p>
    <w:p w14:paraId="4CE442F8" w14:textId="77777777" w:rsidR="008117EC" w:rsidRDefault="008117EC" w:rsidP="008117EC">
      <w:pPr>
        <w:pStyle w:val="NumberedList-Level1"/>
      </w:pPr>
      <w:r>
        <w:t>Configure your networking and ensure you have connectivity.</w:t>
      </w:r>
    </w:p>
    <w:p w14:paraId="0DEB89D7" w14:textId="6A4137A7" w:rsidR="008117EC" w:rsidRPr="008117EC" w:rsidRDefault="008117EC" w:rsidP="008117EC">
      <w:pPr>
        <w:pStyle w:val="NumberedList-Level1"/>
        <w:rPr>
          <w:rStyle w:val="CodingLanguage"/>
          <w:rFonts w:ascii="MetricHPE Light" w:hAnsi="MetricHPE Light"/>
        </w:rPr>
      </w:pPr>
      <w:r>
        <w:t>Register the host with Red Hat by running the following command. Enter the username and password when prompted.</w:t>
      </w:r>
      <w:r>
        <w:br/>
      </w:r>
      <w:r>
        <w:br/>
      </w:r>
      <w:r w:rsidRPr="008117EC">
        <w:rPr>
          <w:rStyle w:val="CodingLanguage"/>
        </w:rPr>
        <w:t># subscription-manager register</w:t>
      </w:r>
    </w:p>
    <w:p w14:paraId="4AEDC374" w14:textId="72E3D84F" w:rsidR="008117EC" w:rsidRDefault="008117EC" w:rsidP="008117EC">
      <w:pPr>
        <w:pStyle w:val="NumberedList-Level1"/>
      </w:pPr>
      <w:r w:rsidRPr="008117EC">
        <w:t>Use Red Hat subscription manager to register your system to give you access to the official Red Hat repositories. Use the subscription-manager register command as follows.</w:t>
      </w:r>
      <w:r>
        <w:br/>
      </w:r>
      <w:r>
        <w:br/>
      </w:r>
      <w:r w:rsidRPr="008117EC">
        <w:rPr>
          <w:rStyle w:val="CodingLanguage"/>
        </w:rPr>
        <w:t># subscription-manager auto-attach</w:t>
      </w:r>
    </w:p>
    <w:p w14:paraId="61339D5D" w14:textId="2FD754C9" w:rsidR="008117EC" w:rsidRDefault="008117EC" w:rsidP="008117EC">
      <w:pPr>
        <w:pStyle w:val="NumberedList-Level1"/>
      </w:pPr>
      <w:r w:rsidRPr="008117EC">
        <w:t>Enable the required repos:</w:t>
      </w:r>
      <w:r>
        <w:br/>
      </w:r>
      <w:r>
        <w:br/>
      </w:r>
      <w:r w:rsidRPr="008117EC">
        <w:rPr>
          <w:rStyle w:val="CodingLanguage"/>
        </w:rPr>
        <w:t># subscription-manager repos \</w:t>
      </w:r>
      <w:r w:rsidRPr="008117EC">
        <w:rPr>
          <w:rStyle w:val="CodingLanguage"/>
        </w:rPr>
        <w:br/>
        <w:t>--enable=rhel-7-server-rpms \</w:t>
      </w:r>
      <w:r w:rsidRPr="008117EC">
        <w:rPr>
          <w:rStyle w:val="CodingLanguage"/>
        </w:rPr>
        <w:br/>
        <w:t>--enable=rhel-7-server-extras-rpms</w:t>
      </w:r>
      <w:r>
        <w:t xml:space="preserve"> </w:t>
      </w:r>
    </w:p>
    <w:p w14:paraId="75E23ECA" w14:textId="1C4A260D" w:rsidR="008117EC" w:rsidRDefault="008117EC" w:rsidP="008117EC">
      <w:pPr>
        <w:pStyle w:val="NumberedList-Level1"/>
      </w:pPr>
      <w:r w:rsidRPr="008117EC">
        <w:t>Update the host by running the following command.</w:t>
      </w:r>
      <w:r>
        <w:br/>
      </w:r>
      <w:r>
        <w:br/>
      </w:r>
      <w:r w:rsidRPr="008117EC">
        <w:rPr>
          <w:rStyle w:val="CodingLanguage"/>
        </w:rPr>
        <w:t># yum update</w:t>
      </w:r>
    </w:p>
    <w:p w14:paraId="63A2764B" w14:textId="76040E72" w:rsidR="008117EC" w:rsidRDefault="008117EC" w:rsidP="008117EC">
      <w:pPr>
        <w:pStyle w:val="NumberedList-Level1"/>
      </w:pPr>
      <w:r w:rsidRPr="008117EC">
        <w:t>Copy the SSH public key from your Ansible box. This will allow your Ansible node to SSH without the need for a password to all the bare metal REHL nodes.</w:t>
      </w:r>
      <w:r>
        <w:br/>
      </w:r>
      <w:r>
        <w:br/>
      </w:r>
      <w:r w:rsidRPr="008117EC">
        <w:rPr>
          <w:rStyle w:val="CodingLanguage"/>
        </w:rPr>
        <w:t># ssh-copy-id root@&lt;IP of your bare metal node&gt;</w:t>
      </w:r>
    </w:p>
    <w:p w14:paraId="6B5D5147" w14:textId="53725EF4" w:rsidR="008117EC" w:rsidRDefault="008117EC" w:rsidP="008117EC">
      <w:pPr>
        <w:pStyle w:val="NumberedList-Level1"/>
      </w:pPr>
      <w:r w:rsidRPr="008117EC">
        <w:t>Gracefully shut down the host.</w:t>
      </w:r>
      <w:r>
        <w:br/>
      </w:r>
      <w:r>
        <w:br/>
      </w:r>
      <w:r w:rsidRPr="008117EC">
        <w:rPr>
          <w:rStyle w:val="CodingLanguage"/>
        </w:rPr>
        <w:t># yum update</w:t>
      </w:r>
    </w:p>
    <w:p w14:paraId="57E72B23" w14:textId="77777777" w:rsidR="008117EC" w:rsidRDefault="008117EC" w:rsidP="00A33CEC">
      <w:pPr>
        <w:pStyle w:val="Heading2"/>
      </w:pPr>
    </w:p>
    <w:p w14:paraId="5A6EC4F7" w14:textId="3D4A1729" w:rsidR="008117EC" w:rsidRDefault="00A33CEC" w:rsidP="00A33CEC">
      <w:pPr>
        <w:pStyle w:val="Heading2"/>
      </w:pPr>
      <w:bookmarkStart w:id="288" w:name="_Toc6318953"/>
      <w:r w:rsidRPr="00A33CEC">
        <w:t>Windows Golden Images</w:t>
      </w:r>
      <w:bookmarkEnd w:id="288"/>
    </w:p>
    <w:p w14:paraId="4CB558AA" w14:textId="5D64CD80" w:rsidR="00A33CEC" w:rsidRDefault="00A33CEC" w:rsidP="00A33CEC">
      <w:pPr>
        <w:pStyle w:val="Heading3"/>
      </w:pPr>
      <w:r w:rsidRPr="00A33CEC">
        <w:t>Prepare Image Streamer with Windows Artifact Bundle</w:t>
      </w:r>
    </w:p>
    <w:p w14:paraId="5BFDAF17" w14:textId="0875797C" w:rsidR="00A33CEC" w:rsidRDefault="00A33CEC" w:rsidP="00A33CEC">
      <w:pPr>
        <w:pStyle w:val="BulletLevel1"/>
      </w:pPr>
      <w:r>
        <w:t xml:space="preserve">Download the "HPE - Windows - 2018-10-26.zip" artifact bundle from the GitHub repository at </w:t>
      </w:r>
      <w:hyperlink r:id="rId87" w:history="1">
        <w:r w:rsidRPr="00A33CEC">
          <w:rPr>
            <w:rStyle w:val="Hyperlink"/>
          </w:rPr>
          <w:t>https://github.com/HewlettPackard/image-streamer-windows</w:t>
        </w:r>
      </w:hyperlink>
      <w:r>
        <w:t>. The file is available in the artifact-bundles directory. The artifacts are supported on HPE Image Streamer 4.1 and higher for Windows 2016, while version 4.2 and higher are required for Windows 2019. This solution has been tested using Windows 2016 on HPE Image Streamer 4.1.</w:t>
      </w:r>
    </w:p>
    <w:p w14:paraId="2E32E8F0" w14:textId="77777777" w:rsidR="00A33CEC" w:rsidRDefault="00A33CEC" w:rsidP="00A33CEC">
      <w:pPr>
        <w:pStyle w:val="BulletLevel1"/>
      </w:pPr>
      <w:r>
        <w:t>Upload the Artifact bundle to the Image Streamer appliance</w:t>
      </w:r>
    </w:p>
    <w:p w14:paraId="7F2C7E43" w14:textId="721F0205" w:rsidR="00A33CEC" w:rsidRPr="00A33CEC" w:rsidRDefault="00A33CEC" w:rsidP="00A33CEC">
      <w:pPr>
        <w:pStyle w:val="BulletLevel1LastBeforeBodycopy"/>
      </w:pPr>
      <w:r>
        <w:t>Extract the Artifact Bundle on the Image Streamer appliance</w:t>
      </w:r>
    </w:p>
    <w:p w14:paraId="595E965D" w14:textId="1C7070B0" w:rsidR="008117EC" w:rsidRDefault="00A33CEC" w:rsidP="00A33CEC">
      <w:pPr>
        <w:pStyle w:val="Heading3"/>
      </w:pPr>
      <w:r w:rsidRPr="00A33CEC">
        <w:t>Create Windows Golden Image</w:t>
      </w:r>
    </w:p>
    <w:p w14:paraId="48C87432" w14:textId="65B8107E" w:rsidR="00A33CEC" w:rsidRDefault="00A33CEC" w:rsidP="00A33CEC">
      <w:pPr>
        <w:pStyle w:val="BodyTextMetricHPELight10pt"/>
      </w:pPr>
      <w:r>
        <w:t xml:space="preserve">The procedure for creating a Windows Server 2016 golden image are documented in the Image Streamer GitHub repostiory at </w:t>
      </w:r>
      <w:hyperlink r:id="rId88" w:history="1">
        <w:r w:rsidRPr="00A33CEC">
          <w:rPr>
            <w:rStyle w:val="Hyperlink"/>
          </w:rPr>
          <w:t>https://github.com/HewlettPackard/image-streamer-windows</w:t>
        </w:r>
      </w:hyperlink>
      <w:r>
        <w:t xml:space="preserve">. See the appropriate file in the </w:t>
      </w:r>
      <w:r w:rsidRPr="00A33CEC">
        <w:rPr>
          <w:rStyle w:val="CodingLanguage"/>
        </w:rPr>
        <w:t>docs</w:t>
      </w:r>
      <w:r>
        <w:t xml:space="preserve"> directory here.</w:t>
      </w:r>
    </w:p>
    <w:p w14:paraId="209FC1FE" w14:textId="272031AC" w:rsidR="00A33CEC" w:rsidRDefault="00A33CEC" w:rsidP="00A33CEC">
      <w:pPr>
        <w:pStyle w:val="BodyTextMetricHPELight10pt"/>
      </w:pPr>
      <w:r>
        <w:t>The instructions are repeated here for convenience, but you should rely on the Image Streamer repository for the definitive version of the documentation.</w:t>
      </w:r>
    </w:p>
    <w:p w14:paraId="6C30779A" w14:textId="77777777" w:rsidR="00A33CEC" w:rsidRDefault="00A33CEC" w:rsidP="000001BE">
      <w:pPr>
        <w:pStyle w:val="NumberedList-Level1"/>
        <w:numPr>
          <w:ilvl w:val="0"/>
          <w:numId w:val="39"/>
        </w:numPr>
      </w:pPr>
      <w:r>
        <w:t>Ensure that you have access to Windows 2016 or 2019 ISO file.</w:t>
      </w:r>
    </w:p>
    <w:p w14:paraId="1A692F88" w14:textId="77777777" w:rsidR="00A33CEC" w:rsidRDefault="00A33CEC" w:rsidP="00A33CEC">
      <w:pPr>
        <w:pStyle w:val="NumberedList-Level1"/>
      </w:pPr>
      <w:r>
        <w:t>Create a server profile with “HPE - Foundation 1.0 - create empty OS Volume” as OS Deployment plan and a server hardware of desired hardware type (see section on Golden Image Compatibility below). Set an appropriate value for volume size in MiB units, say 40000 MiB. The HPE Synergy Server will be configured for access to this empty OS Volume.</w:t>
      </w:r>
    </w:p>
    <w:p w14:paraId="50512D20" w14:textId="77777777" w:rsidR="00A33CEC" w:rsidRDefault="00A33CEC" w:rsidP="00A33CEC">
      <w:pPr>
        <w:pStyle w:val="NumberedList-Level1"/>
      </w:pPr>
      <w:r>
        <w:t>Launch iLO Integrated Remote Console of this server and set the Windows 2016 or 2019 ISO file as virtual CD-ROM/DVD image file. Power on the server.</w:t>
      </w:r>
    </w:p>
    <w:p w14:paraId="553D11B8" w14:textId="77777777" w:rsidR="00A33CEC" w:rsidRDefault="00A33CEC" w:rsidP="00A33CEC">
      <w:pPr>
        <w:pStyle w:val="NumberedList-Level1"/>
      </w:pPr>
      <w:r>
        <w:t>Windows should present an option of installing from CD/DVD. Continue with this option.</w:t>
      </w:r>
    </w:p>
    <w:p w14:paraId="22DDABAB" w14:textId="77777777" w:rsidR="00A33CEC" w:rsidRDefault="00A33CEC" w:rsidP="00A33CEC">
      <w:pPr>
        <w:pStyle w:val="NumberedList-Level1"/>
      </w:pPr>
      <w:r>
        <w:t>Install Windows 2016 or 2019.</w:t>
      </w:r>
    </w:p>
    <w:p w14:paraId="2355EF1C" w14:textId="77777777" w:rsidR="00A33CEC" w:rsidRDefault="00A33CEC" w:rsidP="00A33CEC">
      <w:pPr>
        <w:pStyle w:val="NumberedList-Level1"/>
      </w:pPr>
      <w:r>
        <w:t>(Optional) To take a backup of this installation at this stage:</w:t>
      </w:r>
    </w:p>
    <w:p w14:paraId="72178B28" w14:textId="77777777" w:rsidR="00A33CEC" w:rsidRDefault="00A33CEC" w:rsidP="00A33CEC">
      <w:pPr>
        <w:pStyle w:val="NumberedList-Level2"/>
      </w:pPr>
      <w:r>
        <w:t>Shutdown the server</w:t>
      </w:r>
    </w:p>
    <w:p w14:paraId="103B63F3" w14:textId="77777777" w:rsidR="00A33CEC" w:rsidRDefault="00A33CEC" w:rsidP="00A33CEC">
      <w:pPr>
        <w:pStyle w:val="NumberedList-Level2"/>
      </w:pPr>
      <w:r>
        <w:t>Perform an as-is capture using "HPE - Windows - Capture - As-Is" build plan to create the "as-is" golden image of the OS.</w:t>
      </w:r>
    </w:p>
    <w:p w14:paraId="6C3E1820" w14:textId="5176108E" w:rsidR="00A33CEC" w:rsidRDefault="00A33CEC" w:rsidP="00A33CEC">
      <w:pPr>
        <w:pStyle w:val="NumberedList-Level2"/>
      </w:pPr>
      <w:r>
        <w:t>Deploy another server with the golden image captured in previous step and boot the server.</w:t>
      </w:r>
    </w:p>
    <w:p w14:paraId="615DA469" w14:textId="25307990" w:rsidR="00A33CEC" w:rsidRPr="00A33CEC" w:rsidRDefault="00A33CEC" w:rsidP="00A33CEC">
      <w:pPr>
        <w:pStyle w:val="NumberedList-Level1"/>
      </w:pPr>
      <w:r>
        <w:t>Install any additional software or roles if required.</w:t>
      </w:r>
    </w:p>
    <w:p w14:paraId="5B690AFE" w14:textId="77777777" w:rsidR="00A33CEC" w:rsidRDefault="00A33CEC" w:rsidP="00A33CEC">
      <w:pPr>
        <w:pStyle w:val="MISCNote-Ruleabove"/>
      </w:pPr>
      <w:r>
        <w:t>Note</w:t>
      </w:r>
    </w:p>
    <w:p w14:paraId="67D7A177" w14:textId="250600F7" w:rsidR="00A33CEC" w:rsidRDefault="00A33CEC" w:rsidP="00A33CEC">
      <w:pPr>
        <w:pStyle w:val="MISCNote-Rulebelow"/>
      </w:pPr>
      <w:r w:rsidRPr="00A33CEC">
        <w:t>The next six steps can be automated using the “PrepareForImageStreamerOSVolumeCapture.ps1” script in “scripts” directory on the GitHub repository where Windows artifact bundles are available for download.</w:t>
      </w:r>
    </w:p>
    <w:p w14:paraId="2EA457B3" w14:textId="77777777" w:rsidR="00C25361" w:rsidRDefault="00A33CEC" w:rsidP="00A33CEC">
      <w:pPr>
        <w:pStyle w:val="NumberedList-Level1"/>
      </w:pPr>
      <w:r w:rsidRPr="00A33CEC">
        <w:t>Create a FAT32 partition which will be used by the artifacts for personalization: FAT 32 partition can be created either from UI using Disk Management utility (8.1) or using CMD Diskpart commands (8.2).</w:t>
      </w:r>
      <w:r>
        <w:br/>
      </w:r>
      <w:r>
        <w:br/>
      </w:r>
      <w:r w:rsidRPr="00A33CEC">
        <w:t>8.1 FAT32 partition creation from UI</w:t>
      </w:r>
      <w:r>
        <w:br/>
      </w:r>
      <w:r>
        <w:br/>
        <w:t>a. Open "Computer Management" &gt; "Disk Management"</w:t>
      </w:r>
      <w:r>
        <w:br/>
        <w:t>b. Select C: partition</w:t>
      </w:r>
      <w:r>
        <w:br/>
        <w:t>c. Shrink volume</w:t>
      </w:r>
      <w:r>
        <w:br/>
        <w:t>d. Change amount of space to shrink to 100 MB</w:t>
      </w:r>
      <w:r>
        <w:br/>
        <w:t>e. Select Shrink</w:t>
      </w:r>
      <w:r>
        <w:br/>
        <w:t>f. Select new Unallocated space</w:t>
      </w:r>
      <w:r>
        <w:br/>
        <w:t>g. Select New Simple Volume</w:t>
      </w:r>
      <w:r>
        <w:br/>
      </w:r>
      <w:r>
        <w:lastRenderedPageBreak/>
        <w:t>h. Leave size</w:t>
      </w:r>
      <w:r>
        <w:br/>
        <w:t>i. Assign drive letter, (Choose S)</w:t>
      </w:r>
      <w:r>
        <w:br/>
        <w:t>j. Format as FAT32 file system type (this requires changing from the default)</w:t>
      </w:r>
      <w:r>
        <w:br/>
        <w:t>k. Give Volume label as "ISDEPLOY"</w:t>
      </w:r>
      <w:r>
        <w:br/>
        <w:t>l. Finish</w:t>
      </w:r>
      <w:r>
        <w:br/>
        <w:t>m. “ISDEPLOY (S:)” should be shown</w:t>
      </w:r>
      <w:r>
        <w:br/>
      </w:r>
      <w:r>
        <w:br/>
        <w:t>8.2 FAT32 partition creation using CMD commands</w:t>
      </w:r>
      <w:r>
        <w:br/>
        <w:t>Use list volume command to get volume number for C: partition. Here C: partition resides in Volume 0.</w:t>
      </w:r>
      <w:r>
        <w:br/>
      </w:r>
      <w:r>
        <w:br/>
      </w:r>
      <w:r w:rsidRPr="00C25361">
        <w:rPr>
          <w:rStyle w:val="CodingLanguage"/>
        </w:rPr>
        <w:t>C:\Users\Administrator&gt;diskpart</w:t>
      </w:r>
      <w:r w:rsidRPr="00C25361">
        <w:rPr>
          <w:rStyle w:val="CodingLanguage"/>
        </w:rPr>
        <w:br/>
        <w:t xml:space="preserve">DISKPART&gt;list volume </w:t>
      </w:r>
      <w:r w:rsidRPr="00C25361">
        <w:rPr>
          <w:rStyle w:val="CodingLanguage"/>
        </w:rPr>
        <w:br/>
        <w:t xml:space="preserve">DISKPART &gt;select volume 0 </w:t>
      </w:r>
      <w:r w:rsidRPr="00C25361">
        <w:rPr>
          <w:rStyle w:val="CodingLanguage"/>
        </w:rPr>
        <w:br/>
        <w:t xml:space="preserve">DISKPART &gt;shrink desired=100 </w:t>
      </w:r>
      <w:r w:rsidRPr="00C25361">
        <w:rPr>
          <w:rStyle w:val="CodingLanguage"/>
        </w:rPr>
        <w:br/>
        <w:t xml:space="preserve">DISKPART &gt;create partition primary size=100 </w:t>
      </w:r>
      <w:r w:rsidRPr="00C25361">
        <w:rPr>
          <w:rStyle w:val="CodingLanguage"/>
        </w:rPr>
        <w:br/>
        <w:t xml:space="preserve">DISKPART &gt;format fs=fat32 quick label=ISDEPLOY </w:t>
      </w:r>
      <w:r w:rsidRPr="00C25361">
        <w:rPr>
          <w:rStyle w:val="CodingLanguage"/>
        </w:rPr>
        <w:br/>
        <w:t>DISKPART &gt;assign letter=S</w:t>
      </w:r>
    </w:p>
    <w:p w14:paraId="32612B67" w14:textId="77777777" w:rsidR="00C25361" w:rsidRDefault="00C25361" w:rsidP="00C25361">
      <w:pPr>
        <w:pStyle w:val="NumberedList-Level1"/>
      </w:pPr>
      <w:r w:rsidRPr="00C25361">
        <w:t>Backup drive-letters</w:t>
      </w:r>
      <w:r>
        <w:br/>
      </w:r>
      <w:r>
        <w:br/>
      </w:r>
      <w:r w:rsidRPr="00C25361">
        <w:rPr>
          <w:rStyle w:val="CodingLanguage"/>
        </w:rPr>
        <w:t>reg export HKLM\System\MountedDevices C:\driveletters.reg</w:t>
      </w:r>
    </w:p>
    <w:p w14:paraId="5043943E" w14:textId="5FC39C27" w:rsidR="00C25361" w:rsidRDefault="00C25361" w:rsidP="00C25361">
      <w:pPr>
        <w:pStyle w:val="NumberedList-Level1"/>
      </w:pPr>
      <w:r w:rsidRPr="00C25361">
        <w:t xml:space="preserve">Generalize Windows using </w:t>
      </w:r>
      <w:r>
        <w:t>Sysprep</w:t>
      </w:r>
      <w:r>
        <w:br/>
      </w:r>
      <w:r>
        <w:br/>
        <w:t>WARNING: This operation is destructive and will remove all configuration. To take backup of the system at this stage, capture an as-is golden image.</w:t>
      </w:r>
      <w:r>
        <w:br/>
      </w:r>
      <w:r>
        <w:br/>
        <w:t>Open Command Prompt window and run the following</w:t>
      </w:r>
      <w:r>
        <w:br/>
      </w:r>
      <w:r>
        <w:br/>
      </w:r>
      <w:r w:rsidRPr="00C25361">
        <w:rPr>
          <w:rStyle w:val="CodingLanguage"/>
        </w:rPr>
        <w:t>cd Windows\System32\Sysprep</w:t>
      </w:r>
      <w:r w:rsidRPr="00C25361">
        <w:rPr>
          <w:rStyle w:val="CodingLanguage"/>
        </w:rPr>
        <w:br/>
        <w:t>Sysprep /generalize /oobe /quit</w:t>
      </w:r>
      <w:r>
        <w:br/>
      </w:r>
      <w:r>
        <w:br/>
      </w:r>
      <w:r w:rsidRPr="00C25361">
        <w:t>This will take a few minutes to complete and will generalize the system. All settings will be lost. This does not remove any additional user accounts that are created. Any user accounts not required in the captured golden image must be manually deleted.</w:t>
      </w:r>
    </w:p>
    <w:p w14:paraId="26845F81" w14:textId="2FE51FDD" w:rsidR="004E2E69" w:rsidRDefault="004E2E69" w:rsidP="004E2E69">
      <w:pPr>
        <w:pStyle w:val="NumberedList-Level1"/>
      </w:pPr>
      <w:r w:rsidRPr="004E2E69">
        <w:t>Restore drive-letters</w:t>
      </w:r>
      <w:r>
        <w:br/>
      </w:r>
      <w:r>
        <w:br/>
      </w:r>
      <w:r w:rsidRPr="004E2E69">
        <w:rPr>
          <w:rStyle w:val="CodingLanguage"/>
        </w:rPr>
        <w:t>reg import C:\driveletters.reg</w:t>
      </w:r>
    </w:p>
    <w:p w14:paraId="00574027" w14:textId="1A9D6B2F" w:rsidR="004E2E69" w:rsidRDefault="004E2E69" w:rsidP="004E2E69">
      <w:pPr>
        <w:pStyle w:val="NumberedList-Level1"/>
      </w:pPr>
      <w:r w:rsidRPr="004E2E69">
        <w:t>Set Unattend.xml location to the FAT32 partition</w:t>
      </w:r>
      <w:r>
        <w:br/>
      </w:r>
      <w:r>
        <w:br/>
      </w:r>
      <w:r w:rsidRPr="004E2E69">
        <w:rPr>
          <w:rStyle w:val="CodingLanguage"/>
        </w:rPr>
        <w:t>reg add HKLM\System\Setup /v UnattendFile /t REG_SZ /d "S:\ISdeploy\Unattend.xml"</w:t>
      </w:r>
    </w:p>
    <w:p w14:paraId="5D286D5F" w14:textId="377AE839" w:rsidR="004E2E69" w:rsidRDefault="004E2E69" w:rsidP="004E2E69">
      <w:pPr>
        <w:pStyle w:val="NumberedList-Level1"/>
      </w:pPr>
      <w:r w:rsidRPr="004E2E69">
        <w:t>Set SetupComplete.cmd location to the FAT32 partition</w:t>
      </w:r>
      <w:r>
        <w:br/>
      </w:r>
      <w:r>
        <w:br/>
      </w:r>
      <w:r w:rsidRPr="004E2E69">
        <w:rPr>
          <w:rStyle w:val="CodingLanguage"/>
        </w:rPr>
        <w:t xml:space="preserve">mkdir C:\Windows\Setup\Scripts </w:t>
      </w:r>
      <w:r w:rsidRPr="004E2E69">
        <w:rPr>
          <w:rStyle w:val="CodingLanguage"/>
        </w:rPr>
        <w:br/>
        <w:t>echo S:\ISdeploy\SetupComplete.cmd &gt; C:\Windows\Setup\Scripts\SetupComplete.cmd</w:t>
      </w:r>
    </w:p>
    <w:p w14:paraId="71850465" w14:textId="77777777" w:rsidR="004E2E69" w:rsidRDefault="004E2E69" w:rsidP="004E2E69">
      <w:pPr>
        <w:pStyle w:val="NumberedList-Level1"/>
      </w:pPr>
      <w:r w:rsidRPr="004E2E69">
        <w:t>Shutdown the server.</w:t>
      </w:r>
    </w:p>
    <w:p w14:paraId="61EE57FB" w14:textId="36C9431B" w:rsidR="004E2E69" w:rsidRDefault="004E2E69" w:rsidP="004E2E69">
      <w:pPr>
        <w:pStyle w:val="NumberedList-Level1LastBeforeBodycopy"/>
      </w:pPr>
      <w:r w:rsidRPr="004E2E69">
        <w:t>Capture a golden image using the "HPE - Windows - Capture - As-Is" build plan as described in the following section.</w:t>
      </w:r>
    </w:p>
    <w:p w14:paraId="62203C6C" w14:textId="77777777" w:rsidR="00E54F3A" w:rsidRDefault="004E2E69" w:rsidP="004E2E69">
      <w:pPr>
        <w:pStyle w:val="Heading3"/>
      </w:pPr>
      <w:r w:rsidRPr="004E2E69">
        <w:t>Capture the Golden Image</w:t>
      </w:r>
    </w:p>
    <w:p w14:paraId="7F1F5925" w14:textId="60BEC463" w:rsidR="00A33CEC" w:rsidRDefault="00E54F3A" w:rsidP="00E54F3A">
      <w:pPr>
        <w:pStyle w:val="BulletLevel1"/>
      </w:pPr>
      <w:r w:rsidRPr="00E54F3A">
        <w:t>Determine the OS Volume that was created for the Server Profile created earlier</w:t>
      </w:r>
      <w:r>
        <w:t>:</w:t>
      </w:r>
    </w:p>
    <w:p w14:paraId="65F77134" w14:textId="72DB8581" w:rsidR="00E54F3A" w:rsidRDefault="00E54F3A" w:rsidP="00E54F3A">
      <w:pPr>
        <w:pStyle w:val="FigureAfterspace"/>
      </w:pPr>
      <w:r w:rsidRPr="00E54F3A">
        <w:rPr>
          <w:noProof/>
        </w:rPr>
        <w:lastRenderedPageBreak/>
        <w:drawing>
          <wp:inline distT="0" distB="0" distL="0" distR="0" wp14:anchorId="50D8DB75" wp14:editId="396CF7F3">
            <wp:extent cx="5037089" cy="2143125"/>
            <wp:effectExtent l="19050" t="19050" r="11430" b="9525"/>
            <wp:docPr id="218" name="Picture 218" descr=" &quot;Server profi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 &quot;Server profile&quo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40293" cy="2144488"/>
                    </a:xfrm>
                    <a:prstGeom prst="rect">
                      <a:avLst/>
                    </a:prstGeom>
                    <a:noFill/>
                    <a:ln>
                      <a:solidFill>
                        <a:schemeClr val="tx1"/>
                      </a:solidFill>
                    </a:ln>
                  </pic:spPr>
                </pic:pic>
              </a:graphicData>
            </a:graphic>
          </wp:inline>
        </w:drawing>
      </w:r>
    </w:p>
    <w:p w14:paraId="41F64F2F" w14:textId="7D06C357" w:rsidR="00E54F3A" w:rsidRDefault="00E54F3A" w:rsidP="00E54F3A">
      <w:pPr>
        <w:pStyle w:val="MISCFigureCaptionHeader8pt"/>
      </w:pPr>
      <w:r w:rsidRPr="00E54F3A">
        <w:rPr>
          <w:rStyle w:val="MISCFigureCaptionHeaderBold8pt"/>
        </w:rPr>
        <w:t xml:space="preserve">Figure </w:t>
      </w:r>
      <w:r w:rsidRPr="00E54F3A">
        <w:rPr>
          <w:rStyle w:val="MISCFigureCaptionHeaderBold8pt"/>
        </w:rPr>
        <w:fldChar w:fldCharType="begin"/>
      </w:r>
      <w:r w:rsidRPr="00E54F3A">
        <w:rPr>
          <w:rStyle w:val="MISCFigureCaptionHeaderBold8pt"/>
        </w:rPr>
        <w:instrText xml:space="preserve"> SEQ Figure \* ARABIC </w:instrText>
      </w:r>
      <w:r w:rsidRPr="00E54F3A">
        <w:rPr>
          <w:rStyle w:val="MISCFigureCaptionHeaderBold8pt"/>
        </w:rPr>
        <w:fldChar w:fldCharType="separate"/>
      </w:r>
      <w:r w:rsidR="0099354B">
        <w:rPr>
          <w:rStyle w:val="MISCFigureCaptionHeaderBold8pt"/>
          <w:noProof/>
        </w:rPr>
        <w:t>36</w:t>
      </w:r>
      <w:r w:rsidRPr="00E54F3A">
        <w:rPr>
          <w:rStyle w:val="MISCFigureCaptionHeaderBold8pt"/>
        </w:rPr>
        <w:fldChar w:fldCharType="end"/>
      </w:r>
      <w:r w:rsidRPr="00E54F3A">
        <w:rPr>
          <w:rStyle w:val="MISCFigureCaptionHeaderBold8pt"/>
        </w:rPr>
        <w:t>.</w:t>
      </w:r>
      <w:r>
        <w:t xml:space="preserve"> </w:t>
      </w:r>
      <w:r w:rsidRPr="00E54F3A">
        <w:t>Server profile</w:t>
      </w:r>
    </w:p>
    <w:p w14:paraId="0780CA1C" w14:textId="579657AD" w:rsidR="00E54F3A" w:rsidRDefault="00E54F3A" w:rsidP="00E54F3A">
      <w:pPr>
        <w:pStyle w:val="BulletLevel1"/>
      </w:pPr>
      <w:r w:rsidRPr="00E54F3A">
        <w:t>Navigate to the Image Streamer Golden Images page</w:t>
      </w:r>
    </w:p>
    <w:p w14:paraId="7A492708" w14:textId="2EA408B6" w:rsidR="00E54F3A" w:rsidRDefault="00E54F3A" w:rsidP="00E54F3A">
      <w:pPr>
        <w:pStyle w:val="BulletLevel1"/>
      </w:pPr>
      <w:r w:rsidRPr="00E54F3A">
        <w:t>Select "Create golden image" specifying the OS Volume and the "HPE - Windows - Capture - As-Is" build plan:</w:t>
      </w:r>
    </w:p>
    <w:p w14:paraId="3A035FC9" w14:textId="228B4A1D" w:rsidR="00E54F3A" w:rsidRDefault="00E54F3A" w:rsidP="00E54F3A">
      <w:pPr>
        <w:pStyle w:val="FigureAfterspace"/>
      </w:pPr>
      <w:r w:rsidRPr="00E54F3A">
        <w:rPr>
          <w:noProof/>
        </w:rPr>
        <w:drawing>
          <wp:inline distT="0" distB="0" distL="0" distR="0" wp14:anchorId="24931EC2" wp14:editId="0D4B6CCB">
            <wp:extent cx="4724666" cy="2619375"/>
            <wp:effectExtent l="19050" t="19050" r="19050" b="9525"/>
            <wp:docPr id="219" name="Picture 219" descr=" &quot;Create Golden Imag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 &quot;Create Golden Image&quo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28260" cy="2621368"/>
                    </a:xfrm>
                    <a:prstGeom prst="rect">
                      <a:avLst/>
                    </a:prstGeom>
                    <a:noFill/>
                    <a:ln>
                      <a:solidFill>
                        <a:schemeClr val="tx1"/>
                      </a:solidFill>
                    </a:ln>
                  </pic:spPr>
                </pic:pic>
              </a:graphicData>
            </a:graphic>
          </wp:inline>
        </w:drawing>
      </w:r>
    </w:p>
    <w:p w14:paraId="21995EAC" w14:textId="2E6B9313" w:rsidR="00E54F3A" w:rsidRDefault="00E54F3A" w:rsidP="00E54F3A">
      <w:pPr>
        <w:pStyle w:val="MISCFigureCaptionHeader8pt"/>
      </w:pPr>
      <w:r w:rsidRPr="00E54F3A">
        <w:rPr>
          <w:rStyle w:val="MISCFigureCaptionHeaderBold8pt"/>
        </w:rPr>
        <w:t xml:space="preserve">Figure </w:t>
      </w:r>
      <w:r w:rsidRPr="00E54F3A">
        <w:rPr>
          <w:rStyle w:val="MISCFigureCaptionHeaderBold8pt"/>
        </w:rPr>
        <w:fldChar w:fldCharType="begin"/>
      </w:r>
      <w:r w:rsidRPr="00E54F3A">
        <w:rPr>
          <w:rStyle w:val="MISCFigureCaptionHeaderBold8pt"/>
        </w:rPr>
        <w:instrText xml:space="preserve"> SEQ Figure \* ARABIC </w:instrText>
      </w:r>
      <w:r w:rsidRPr="00E54F3A">
        <w:rPr>
          <w:rStyle w:val="MISCFigureCaptionHeaderBold8pt"/>
        </w:rPr>
        <w:fldChar w:fldCharType="separate"/>
      </w:r>
      <w:r w:rsidR="0099354B">
        <w:rPr>
          <w:rStyle w:val="MISCFigureCaptionHeaderBold8pt"/>
          <w:noProof/>
        </w:rPr>
        <w:t>37</w:t>
      </w:r>
      <w:r w:rsidRPr="00E54F3A">
        <w:rPr>
          <w:rStyle w:val="MISCFigureCaptionHeaderBold8pt"/>
        </w:rPr>
        <w:fldChar w:fldCharType="end"/>
      </w:r>
      <w:r w:rsidRPr="00E54F3A">
        <w:rPr>
          <w:rStyle w:val="MISCFigureCaptionHeaderBold8pt"/>
        </w:rPr>
        <w:t xml:space="preserve">. </w:t>
      </w:r>
      <w:r w:rsidRPr="00E54F3A">
        <w:t>Create Golden Image</w:t>
      </w:r>
    </w:p>
    <w:p w14:paraId="471AC290" w14:textId="3AC372B2" w:rsidR="00E54F3A" w:rsidRDefault="00E54F3A" w:rsidP="00E54F3A">
      <w:pPr>
        <w:pStyle w:val="BulletLevel1"/>
      </w:pPr>
      <w:r w:rsidRPr="00E54F3A">
        <w:t>Select "Create"</w:t>
      </w:r>
    </w:p>
    <w:p w14:paraId="6A9A18D6" w14:textId="30CD3D7C" w:rsidR="00E54F3A" w:rsidRDefault="00E54F3A" w:rsidP="00E54F3A">
      <w:pPr>
        <w:pStyle w:val="BulletLevel1LastBeforeBodycopy"/>
      </w:pPr>
      <w:r w:rsidRPr="00E54F3A">
        <w:t>Delete the Server Profile "Windows Template" used to create the golden image</w:t>
      </w:r>
    </w:p>
    <w:p w14:paraId="76D846CE" w14:textId="77C5C875" w:rsidR="00C25361" w:rsidRDefault="00E54F3A" w:rsidP="00E54F3A">
      <w:pPr>
        <w:pStyle w:val="Heading3"/>
      </w:pPr>
      <w:r w:rsidRPr="00E54F3A">
        <w:t>Golden Image Compatibility</w:t>
      </w:r>
    </w:p>
    <w:p w14:paraId="622132BD" w14:textId="728B67A2" w:rsidR="00C25361" w:rsidRDefault="00E54F3A" w:rsidP="00E54F3A">
      <w:pPr>
        <w:pStyle w:val="BodyTextMetricHPELight10pt"/>
      </w:pPr>
      <w:r w:rsidRPr="00E54F3A">
        <w:t>The golden image created using the above method will work only when the image is deployed on server hardware of the same model. Specifically, if the number of processors on server where the image is deployed is different from the server where the image was captured, server boot after deployment will fail. Also, if the boot controller is moved from one Mezzanine slot on the server to another, Windows will not boot correctly.</w:t>
      </w:r>
    </w:p>
    <w:p w14:paraId="6913AE9B" w14:textId="24E5F174" w:rsidR="00E54F3A" w:rsidRDefault="00E54F3A" w:rsidP="00E54F3A">
      <w:pPr>
        <w:pStyle w:val="Heading2"/>
      </w:pPr>
      <w:bookmarkStart w:id="289" w:name="_Toc6318954"/>
      <w:r w:rsidRPr="00E54F3A">
        <w:lastRenderedPageBreak/>
        <w:t>OS Deployment Plans</w:t>
      </w:r>
      <w:bookmarkEnd w:id="289"/>
    </w:p>
    <w:p w14:paraId="1908A294" w14:textId="77777777" w:rsidR="00E54F3A" w:rsidRDefault="00E54F3A" w:rsidP="00E54F3A">
      <w:pPr>
        <w:pStyle w:val="BodyTextMetricHPELight10pt"/>
      </w:pPr>
      <w:r>
        <w:t>The solution delivers two artifact bundles, one for Windows Server 2016 systems and one for Red Hat Linux 7 systems. Each artifact bundle contains one Deployment Plan, one OS Build Plan and all dependent Plan Scripts.</w:t>
      </w:r>
    </w:p>
    <w:p w14:paraId="246CBD71" w14:textId="0C072E7D" w:rsidR="00E54F3A" w:rsidRDefault="00E54F3A" w:rsidP="00E54F3A">
      <w:pPr>
        <w:pStyle w:val="BodyTextMetricHPELight10pt"/>
      </w:pPr>
      <w:r>
        <w:t>The artifact bundles are included in the Docker-Synergy repository:</w:t>
      </w:r>
    </w:p>
    <w:p w14:paraId="0A8F2A49" w14:textId="13689A4C" w:rsidR="00E54F3A" w:rsidRPr="00E54F3A" w:rsidRDefault="00E54F3A" w:rsidP="00E54F3A">
      <w:pPr>
        <w:pStyle w:val="BodyTextMetricHPELight10pt"/>
        <w:rPr>
          <w:rStyle w:val="CodingLanguage"/>
        </w:rPr>
      </w:pPr>
      <w:r w:rsidRPr="00E54F3A">
        <w:rPr>
          <w:rStyle w:val="CodingLanguage"/>
        </w:rPr>
        <w:t># cd ~/Docker-Synergy</w:t>
      </w:r>
      <w:r w:rsidRPr="00E54F3A">
        <w:rPr>
          <w:rStyle w:val="CodingLanguage"/>
        </w:rPr>
        <w:br/>
        <w:t># ls ./files/ImageStreamer</w:t>
      </w:r>
      <w:r w:rsidRPr="00E54F3A">
        <w:rPr>
          <w:rStyle w:val="CodingLanguage"/>
        </w:rPr>
        <w:br/>
      </w:r>
      <w:r w:rsidRPr="00E54F3A">
        <w:rPr>
          <w:rStyle w:val="CodingLanguage"/>
        </w:rPr>
        <w:br/>
        <w:t>HPE_RHEL7_2019_02_25.zip</w:t>
      </w:r>
      <w:r w:rsidRPr="00E54F3A">
        <w:rPr>
          <w:rStyle w:val="CodingLanguage"/>
        </w:rPr>
        <w:br/>
        <w:t>HPE_WIN2016_2019-03-15.zip</w:t>
      </w:r>
    </w:p>
    <w:p w14:paraId="3155E0D4" w14:textId="78C33C25" w:rsidR="00E54F3A" w:rsidRPr="00E54F3A" w:rsidRDefault="00E54F3A" w:rsidP="00E54F3A">
      <w:pPr>
        <w:pStyle w:val="BodyTextMetricHPELight10pt"/>
      </w:pPr>
      <w:r w:rsidRPr="00E54F3A">
        <w:t xml:space="preserve">In the Image Streamer UI, use the </w:t>
      </w:r>
      <w:r w:rsidRPr="00E54F3A">
        <w:rPr>
          <w:rStyle w:val="CodingLanguage"/>
        </w:rPr>
        <w:t>Add Artifact bundle</w:t>
      </w:r>
      <w:r w:rsidRPr="00E54F3A">
        <w:t xml:space="preserve"> button in the </w:t>
      </w:r>
      <w:r w:rsidRPr="00E54F3A">
        <w:rPr>
          <w:rStyle w:val="CodingLanguage"/>
        </w:rPr>
        <w:t>Artifact Bundles</w:t>
      </w:r>
      <w:r w:rsidRPr="00E54F3A">
        <w:t xml:space="preserve"> screen to upload the two files. When the upload is finished, select the Artifact bundles corresponding to the files (without the .zip extension) and use the </w:t>
      </w:r>
      <w:r w:rsidRPr="00E54F3A">
        <w:rPr>
          <w:rStyle w:val="CodingLanguage"/>
        </w:rPr>
        <w:t>Actions</w:t>
      </w:r>
      <w:r w:rsidRPr="00E54F3A">
        <w:t xml:space="preserve"> button to extract artifacts from the bundles, as shown in the following figure.</w:t>
      </w:r>
    </w:p>
    <w:p w14:paraId="05ACF415" w14:textId="5EB940D9" w:rsidR="00A33CEC" w:rsidRDefault="00E54F3A" w:rsidP="00E54F3A">
      <w:pPr>
        <w:pStyle w:val="FigureAfterspace"/>
      </w:pPr>
      <w:r w:rsidRPr="00E54F3A">
        <w:rPr>
          <w:noProof/>
        </w:rPr>
        <w:drawing>
          <wp:inline distT="0" distB="0" distL="0" distR="0" wp14:anchorId="4420A7E4" wp14:editId="3E71F5A8">
            <wp:extent cx="5204647" cy="2781300"/>
            <wp:effectExtent l="19050" t="19050" r="15240" b="19050"/>
            <wp:docPr id="220" name="Picture 220" descr=" &quot;Extract bund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 &quot;Extract bundle&quot;"/>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07913" cy="2783045"/>
                    </a:xfrm>
                    <a:prstGeom prst="rect">
                      <a:avLst/>
                    </a:prstGeom>
                    <a:noFill/>
                    <a:ln>
                      <a:solidFill>
                        <a:schemeClr val="tx1"/>
                      </a:solidFill>
                    </a:ln>
                  </pic:spPr>
                </pic:pic>
              </a:graphicData>
            </a:graphic>
          </wp:inline>
        </w:drawing>
      </w:r>
    </w:p>
    <w:p w14:paraId="34E9F37E" w14:textId="79C58D68" w:rsidR="00E54F3A" w:rsidRDefault="00E54F3A" w:rsidP="00E54F3A">
      <w:pPr>
        <w:pStyle w:val="MISCFigureCaptionHeader8pt"/>
      </w:pPr>
      <w:r w:rsidRPr="00E54F3A">
        <w:rPr>
          <w:rStyle w:val="MISCFigureCaptionHeaderBold8pt"/>
        </w:rPr>
        <w:t xml:space="preserve">Figure </w:t>
      </w:r>
      <w:r w:rsidRPr="00E54F3A">
        <w:rPr>
          <w:rStyle w:val="MISCFigureCaptionHeaderBold8pt"/>
        </w:rPr>
        <w:fldChar w:fldCharType="begin"/>
      </w:r>
      <w:r w:rsidRPr="00E54F3A">
        <w:rPr>
          <w:rStyle w:val="MISCFigureCaptionHeaderBold8pt"/>
        </w:rPr>
        <w:instrText xml:space="preserve"> SEQ Figure \* ARABIC </w:instrText>
      </w:r>
      <w:r w:rsidRPr="00E54F3A">
        <w:rPr>
          <w:rStyle w:val="MISCFigureCaptionHeaderBold8pt"/>
        </w:rPr>
        <w:fldChar w:fldCharType="separate"/>
      </w:r>
      <w:r w:rsidR="0099354B">
        <w:rPr>
          <w:rStyle w:val="MISCFigureCaptionHeaderBold8pt"/>
          <w:noProof/>
        </w:rPr>
        <w:t>38</w:t>
      </w:r>
      <w:r w:rsidRPr="00E54F3A">
        <w:rPr>
          <w:rStyle w:val="MISCFigureCaptionHeaderBold8pt"/>
        </w:rPr>
        <w:fldChar w:fldCharType="end"/>
      </w:r>
      <w:r w:rsidRPr="00E54F3A">
        <w:rPr>
          <w:rStyle w:val="MISCFigureCaptionHeaderBold8pt"/>
        </w:rPr>
        <w:t>.</w:t>
      </w:r>
      <w:r>
        <w:t xml:space="preserve"> </w:t>
      </w:r>
      <w:r w:rsidRPr="00E54F3A">
        <w:t>Extract bundle</w:t>
      </w:r>
    </w:p>
    <w:p w14:paraId="74E7467B" w14:textId="610AEED8" w:rsidR="00E54F3A" w:rsidRDefault="00E54F3A" w:rsidP="00E54F3A">
      <w:pPr>
        <w:pStyle w:val="BodyTextMetricHPELight10pt"/>
      </w:pPr>
      <w:r w:rsidRPr="00E54F3A">
        <w:t>After the extraction completes, you should find two new deployment plans in your Image Streamer appliance named</w:t>
      </w:r>
      <w:r>
        <w:t>:</w:t>
      </w:r>
    </w:p>
    <w:p w14:paraId="51319E2D" w14:textId="77777777" w:rsidR="00877B13" w:rsidRDefault="00877B13" w:rsidP="00877B13">
      <w:pPr>
        <w:pStyle w:val="BulletLevel1"/>
      </w:pPr>
      <w:r>
        <w:t>HPE_RHEL7_2019_02_25 which is the Red Hat Enterprise Linux 7 OS Deployment Plan</w:t>
      </w:r>
    </w:p>
    <w:p w14:paraId="0D4311B4" w14:textId="778E16D6" w:rsidR="00E54F3A" w:rsidRDefault="00877B13" w:rsidP="00877B13">
      <w:pPr>
        <w:pStyle w:val="BulletLevel1LastBeforeBodycopy"/>
      </w:pPr>
      <w:r>
        <w:t>HPE_WIN2016_2019-03-15 which is the Microsoft Windows Server 2016 OS Deployment Plan</w:t>
      </w:r>
    </w:p>
    <w:p w14:paraId="3A73A51E" w14:textId="044D5ED6" w:rsidR="00877B13" w:rsidRPr="00E54F3A" w:rsidRDefault="00877B13" w:rsidP="00877B13">
      <w:pPr>
        <w:pStyle w:val="BodyTextMetricHPELight10pt"/>
      </w:pPr>
      <w:r w:rsidRPr="00877B13">
        <w:t>The deployment plans are shipped without a golden image. Golden images for each OS must be created as outlined in the previous sections.</w:t>
      </w:r>
    </w:p>
    <w:p w14:paraId="6787E460" w14:textId="1E75A1D7" w:rsidR="00E54F3A" w:rsidRDefault="00877B13" w:rsidP="00877B13">
      <w:pPr>
        <w:pStyle w:val="Heading3"/>
      </w:pPr>
      <w:r w:rsidRPr="00877B13">
        <w:t>Update the Red Hat OS Deployment plan</w:t>
      </w:r>
    </w:p>
    <w:p w14:paraId="1D1960BB" w14:textId="77777777" w:rsidR="00877B13" w:rsidRDefault="00877B13" w:rsidP="000001BE">
      <w:pPr>
        <w:pStyle w:val="NumberedList-Level1"/>
        <w:numPr>
          <w:ilvl w:val="0"/>
          <w:numId w:val="40"/>
        </w:numPr>
      </w:pPr>
      <w:r>
        <w:t xml:space="preserve">Select the OS Deployment Plan named </w:t>
      </w:r>
      <w:r w:rsidRPr="00877B13">
        <w:rPr>
          <w:rStyle w:val="CodingLanguage"/>
        </w:rPr>
        <w:t>HPE_RHEL7_2019_02_25</w:t>
      </w:r>
      <w:r>
        <w:t xml:space="preserve"> on the </w:t>
      </w:r>
      <w:r w:rsidRPr="00877B13">
        <w:rPr>
          <w:rStyle w:val="CodingLanguage"/>
        </w:rPr>
        <w:t>Deployment Plans</w:t>
      </w:r>
      <w:r>
        <w:t xml:space="preserve"> menu in the Image Streamer UI.</w:t>
      </w:r>
    </w:p>
    <w:p w14:paraId="71A09CDA" w14:textId="77777777" w:rsidR="00877B13" w:rsidRDefault="00877B13" w:rsidP="000001BE">
      <w:pPr>
        <w:pStyle w:val="NumberedList-Level1"/>
        <w:numPr>
          <w:ilvl w:val="0"/>
          <w:numId w:val="40"/>
        </w:numPr>
      </w:pPr>
      <w:r>
        <w:t xml:space="preserve">Click the </w:t>
      </w:r>
      <w:r w:rsidRPr="00877B13">
        <w:rPr>
          <w:rStyle w:val="CodingLanguage"/>
        </w:rPr>
        <w:t>Action</w:t>
      </w:r>
      <w:r>
        <w:t xml:space="preserve"> button, then </w:t>
      </w:r>
      <w:r w:rsidRPr="00877B13">
        <w:rPr>
          <w:rStyle w:val="CodingLanguage"/>
        </w:rPr>
        <w:t>Edit</w:t>
      </w:r>
      <w:r>
        <w:t xml:space="preserve"> to edit the deployment plan.</w:t>
      </w:r>
    </w:p>
    <w:p w14:paraId="39AE5CDE" w14:textId="77777777" w:rsidR="00877B13" w:rsidRDefault="00877B13" w:rsidP="000001BE">
      <w:pPr>
        <w:pStyle w:val="NumberedList-Level1"/>
        <w:numPr>
          <w:ilvl w:val="0"/>
          <w:numId w:val="40"/>
        </w:numPr>
      </w:pPr>
      <w:r>
        <w:t>In the Edit screen, locate the Golden Image drop-down widget and select the golden image created with Red Hat Linux 7.</w:t>
      </w:r>
    </w:p>
    <w:p w14:paraId="712D8C48" w14:textId="77777777" w:rsidR="00877B13" w:rsidRDefault="00877B13" w:rsidP="000001BE">
      <w:pPr>
        <w:pStyle w:val="NumberedList-Level1"/>
        <w:numPr>
          <w:ilvl w:val="0"/>
          <w:numId w:val="40"/>
        </w:numPr>
      </w:pPr>
      <w:r>
        <w:t>Ensure that the visibility of the custom attributes is configured as explained earlier (i.e. only NIC1 and NIC2 should be visible).</w:t>
      </w:r>
    </w:p>
    <w:p w14:paraId="21CE86EE" w14:textId="7B6BABFA" w:rsidR="00877B13" w:rsidRDefault="00877B13" w:rsidP="00877B13">
      <w:pPr>
        <w:pStyle w:val="NumberedList-Level1LastBeforeBodycopy"/>
      </w:pPr>
      <w:r>
        <w:t>Save your changes.</w:t>
      </w:r>
    </w:p>
    <w:p w14:paraId="0B1B196D" w14:textId="6584848F" w:rsidR="00877B13" w:rsidRDefault="00877B13" w:rsidP="00877B13">
      <w:pPr>
        <w:pStyle w:val="Heading3"/>
      </w:pPr>
      <w:r w:rsidRPr="00877B13">
        <w:lastRenderedPageBreak/>
        <w:t>Update the Windows Server 2016 Deployment plan</w:t>
      </w:r>
    </w:p>
    <w:p w14:paraId="70E5AE59" w14:textId="77777777" w:rsidR="00877B13" w:rsidRDefault="00877B13" w:rsidP="000001BE">
      <w:pPr>
        <w:pStyle w:val="NumberedList-Level1"/>
        <w:numPr>
          <w:ilvl w:val="0"/>
          <w:numId w:val="41"/>
        </w:numPr>
      </w:pPr>
      <w:r>
        <w:t xml:space="preserve">Select the OS Deployment Plan named </w:t>
      </w:r>
      <w:r w:rsidRPr="00877B13">
        <w:rPr>
          <w:rStyle w:val="CodingLanguage"/>
        </w:rPr>
        <w:t>HPE_WIN2016_2019-03-15</w:t>
      </w:r>
      <w:r>
        <w:t xml:space="preserve"> on the </w:t>
      </w:r>
      <w:r w:rsidRPr="00877B13">
        <w:rPr>
          <w:rStyle w:val="CodingLanguage"/>
        </w:rPr>
        <w:t>Deployment Plans</w:t>
      </w:r>
      <w:r>
        <w:t xml:space="preserve"> menu in the Image Streamer UI.</w:t>
      </w:r>
    </w:p>
    <w:p w14:paraId="365E8531" w14:textId="77777777" w:rsidR="00877B13" w:rsidRDefault="00877B13" w:rsidP="000001BE">
      <w:pPr>
        <w:pStyle w:val="NumberedList-Level1"/>
        <w:numPr>
          <w:ilvl w:val="0"/>
          <w:numId w:val="41"/>
        </w:numPr>
      </w:pPr>
      <w:r>
        <w:t xml:space="preserve">Click the </w:t>
      </w:r>
      <w:r w:rsidRPr="00877B13">
        <w:rPr>
          <w:rStyle w:val="CodingLanguage"/>
        </w:rPr>
        <w:t>Action</w:t>
      </w:r>
      <w:r>
        <w:t xml:space="preserve"> button, then </w:t>
      </w:r>
      <w:r w:rsidRPr="00877B13">
        <w:rPr>
          <w:rStyle w:val="CodingLanguage"/>
        </w:rPr>
        <w:t>Edit</w:t>
      </w:r>
      <w:r>
        <w:t xml:space="preserve"> to edit the deployment plan.</w:t>
      </w:r>
    </w:p>
    <w:p w14:paraId="63288230" w14:textId="77777777" w:rsidR="00877B13" w:rsidRDefault="00877B13" w:rsidP="000001BE">
      <w:pPr>
        <w:pStyle w:val="NumberedList-Level1"/>
        <w:numPr>
          <w:ilvl w:val="0"/>
          <w:numId w:val="41"/>
        </w:numPr>
      </w:pPr>
      <w:r>
        <w:t>In the Edit screen, locate the Golden Image drop-down widget and select the golden image created with Microsoft Windows Server 2016.</w:t>
      </w:r>
    </w:p>
    <w:p w14:paraId="24176007" w14:textId="77777777" w:rsidR="00877B13" w:rsidRDefault="00877B13" w:rsidP="000001BE">
      <w:pPr>
        <w:pStyle w:val="NumberedList-Level1"/>
        <w:numPr>
          <w:ilvl w:val="0"/>
          <w:numId w:val="41"/>
        </w:numPr>
      </w:pPr>
      <w:r>
        <w:t>Make sure the visibility of the custom attributes is configured as explained earlier (ie only NIC1 and NIC2 should be visible).</w:t>
      </w:r>
    </w:p>
    <w:p w14:paraId="18237275" w14:textId="2FCBB84C" w:rsidR="00877B13" w:rsidRPr="00877B13" w:rsidRDefault="00877B13" w:rsidP="00877B13">
      <w:pPr>
        <w:pStyle w:val="NumberedList-Level1LastBeforeBodycopy"/>
      </w:pPr>
      <w:r>
        <w:t>Save your changes</w:t>
      </w:r>
    </w:p>
    <w:p w14:paraId="27DE59B0" w14:textId="6493A41C" w:rsidR="00877B13" w:rsidRDefault="00877B13" w:rsidP="00877B13">
      <w:pPr>
        <w:pStyle w:val="Heading2"/>
      </w:pPr>
      <w:bookmarkStart w:id="290" w:name="_Toc6318955"/>
      <w:r w:rsidRPr="00877B13">
        <w:t>OneView Server Profile Templates</w:t>
      </w:r>
      <w:bookmarkEnd w:id="290"/>
    </w:p>
    <w:p w14:paraId="0F0BAE07" w14:textId="5A9A8908" w:rsidR="00877B13" w:rsidRDefault="00877B13" w:rsidP="00877B13">
      <w:pPr>
        <w:pStyle w:val="BodyTextMetricHPELight10pt"/>
      </w:pPr>
      <w:r w:rsidRPr="00877B13">
        <w:t>The server profile template must meet the following criteria</w:t>
      </w:r>
      <w:r>
        <w:t>:</w:t>
      </w:r>
    </w:p>
    <w:p w14:paraId="07203226" w14:textId="77777777" w:rsidR="00877B13" w:rsidRDefault="00877B13" w:rsidP="00877B13">
      <w:pPr>
        <w:pStyle w:val="BulletLevel1"/>
      </w:pPr>
      <w:r>
        <w:t>The template must specify an Image Streamer Deployment Plan and the deployment plan must match the constraints explained in the section OS Deployment Plan Custom Attributes.</w:t>
      </w:r>
    </w:p>
    <w:p w14:paraId="7930805E" w14:textId="77777777" w:rsidR="00877B13" w:rsidRDefault="00877B13" w:rsidP="00877B13">
      <w:pPr>
        <w:pStyle w:val="BulletLevel1"/>
      </w:pPr>
      <w:r>
        <w:t>There must be at least one data drive in addition to the boot device provided by the Image Streamer. The playbooks supports local drives as well as drives configured from a Synergy D3940 storage module or LUNs from an HPE 3PAR array.</w:t>
      </w:r>
    </w:p>
    <w:p w14:paraId="2CBC9B32" w14:textId="54B98890" w:rsidR="00877B13" w:rsidRPr="00877B13" w:rsidRDefault="00877B13" w:rsidP="00877B13">
      <w:pPr>
        <w:pStyle w:val="BulletLevel1LastBeforeBodycopy"/>
      </w:pPr>
      <w:r>
        <w:t>There must be two Ethernet connections mapped to the Ethernet network used by the Ansible controller node.</w:t>
      </w:r>
    </w:p>
    <w:p w14:paraId="7C0F1C81" w14:textId="1DD75CAB" w:rsidR="000615E7" w:rsidRDefault="000615E7" w:rsidP="000615E7">
      <w:pPr>
        <w:pStyle w:val="Heading1"/>
      </w:pPr>
      <w:bookmarkStart w:id="291" w:name="_Ref5893575"/>
      <w:bookmarkStart w:id="292" w:name="_Toc6318956"/>
      <w:r>
        <w:t>Deploying Sysdig monitoring</w:t>
      </w:r>
      <w:bookmarkEnd w:id="281"/>
      <w:bookmarkEnd w:id="282"/>
      <w:bookmarkEnd w:id="291"/>
      <w:bookmarkEnd w:id="292"/>
    </w:p>
    <w:p w14:paraId="6AC58DE0" w14:textId="77777777" w:rsidR="000615E7" w:rsidRDefault="000615E7" w:rsidP="0058095B">
      <w:pPr>
        <w:pStyle w:val="BodyTextMetricHPELight10pt"/>
      </w:pPr>
      <w:r w:rsidRPr="00940902">
        <w:t xml:space="preserve">By default, the playbooks for deploying Sysdig are commented out in </w:t>
      </w:r>
      <w:r w:rsidRPr="00940902">
        <w:rPr>
          <w:rStyle w:val="CodingLanguage"/>
        </w:rPr>
        <w:t>site.yml</w:t>
      </w:r>
      <w:r w:rsidRPr="00940902">
        <w:t xml:space="preserve"> and must be explicitly enabled in that file if you want it included in the initial deployment. Alternatively, you can run the specific playbooks detailed in this section in a stand-alone manner, subsequent to the initial deployment.</w:t>
      </w:r>
    </w:p>
    <w:p w14:paraId="37E0C4E2" w14:textId="77777777" w:rsidR="000615E7" w:rsidRDefault="000615E7" w:rsidP="000615E7">
      <w:pPr>
        <w:pStyle w:val="MISCNote-Ruleabove"/>
      </w:pPr>
      <w:r>
        <w:t>Note</w:t>
      </w:r>
    </w:p>
    <w:p w14:paraId="44EDEB57" w14:textId="124E04B0" w:rsidR="000615E7" w:rsidRDefault="000615E7" w:rsidP="0058095B">
      <w:pPr>
        <w:pStyle w:val="BodyTextMetricHPELight10pt"/>
      </w:pPr>
      <w:r w:rsidRPr="00940902">
        <w:t xml:space="preserve">By default, you must have outgoing port </w:t>
      </w:r>
      <w:r w:rsidRPr="00940902">
        <w:rPr>
          <w:rStyle w:val="CodingLanguage"/>
        </w:rPr>
        <w:t>6666</w:t>
      </w:r>
      <w:r w:rsidRPr="00940902">
        <w:t xml:space="preserve"> open in your firewall, to allow data to flow to </w:t>
      </w:r>
      <w:r w:rsidRPr="00940902">
        <w:rPr>
          <w:rStyle w:val="CodingLanguage"/>
        </w:rPr>
        <w:t>collector.sysdigcloud.com</w:t>
      </w:r>
      <w:r w:rsidRPr="00940902">
        <w:t xml:space="preserve">. You can configure the agent to use a different port by </w:t>
      </w:r>
      <w:r w:rsidR="00FB0FE9" w:rsidRPr="00FB0FE9">
        <w:t xml:space="preserve">using the variable </w:t>
      </w:r>
      <w:r w:rsidR="00FB0FE9" w:rsidRPr="00FB0FE9">
        <w:rPr>
          <w:rStyle w:val="CodingLanguage"/>
        </w:rPr>
        <w:t>sysdig_collector_port</w:t>
      </w:r>
      <w:r w:rsidR="00FB0FE9" w:rsidRPr="00FB0FE9">
        <w:t xml:space="preserve"> in </w:t>
      </w:r>
      <w:r w:rsidR="00B0382D">
        <w:rPr>
          <w:rStyle w:val="CodingLanguage"/>
        </w:rPr>
        <w:t>groups_vars/all/vars</w:t>
      </w:r>
      <w:r w:rsidR="00FB0FE9">
        <w:rPr>
          <w:rStyle w:val="CodingLanguage"/>
        </w:rPr>
        <w:t>.</w:t>
      </w:r>
    </w:p>
    <w:p w14:paraId="766A4F41" w14:textId="1E4D5ABE" w:rsidR="000615E7" w:rsidRDefault="000615E7" w:rsidP="000615E7">
      <w:pPr>
        <w:pStyle w:val="MISCNote-Rulebelow"/>
      </w:pPr>
      <w:r w:rsidRPr="00940902">
        <w:t>If you are using a proxy, it must be configured to be "fully-transparent". Non-transparent proxies will not allow the agent to connect.</w:t>
      </w:r>
    </w:p>
    <w:p w14:paraId="38679DC3" w14:textId="77777777" w:rsidR="000615E7" w:rsidRDefault="000615E7" w:rsidP="000615E7">
      <w:pPr>
        <w:pStyle w:val="Heading2"/>
      </w:pPr>
      <w:bookmarkStart w:id="293" w:name="_Refd17e55405"/>
      <w:bookmarkStart w:id="294" w:name="_Tocd17e55405"/>
      <w:bookmarkStart w:id="295" w:name="_Toc531698826"/>
      <w:bookmarkStart w:id="296" w:name="_Toc6318957"/>
      <w:r>
        <w:t>Monitoring with Sysdig</w:t>
      </w:r>
      <w:bookmarkEnd w:id="293"/>
      <w:bookmarkEnd w:id="294"/>
      <w:bookmarkEnd w:id="295"/>
      <w:bookmarkEnd w:id="296"/>
    </w:p>
    <w:p w14:paraId="7A1C0A5E" w14:textId="77777777" w:rsidR="000615E7" w:rsidRDefault="000615E7" w:rsidP="0058095B">
      <w:pPr>
        <w:pStyle w:val="BodyTextMetricHPELight10pt"/>
      </w:pPr>
      <w:r>
        <w:t xml:space="preserve">Sysdig's approach to Docker monitoring uses transparent instrumentation to see inside containers from the outside, with no need for agents in each container. Metrics from Docker containers, and from your applications running inside them, are aggregated in real-time across each service to provide meaningful monitoring dashboards and alerts for your application. </w:t>
      </w:r>
      <w:r w:rsidRPr="002433BD">
        <w:fldChar w:fldCharType="begin"/>
      </w:r>
      <w:r w:rsidRPr="002433BD">
        <w:instrText xml:space="preserve"> REF _Refd17e55413 \h </w:instrText>
      </w:r>
      <w:r>
        <w:instrText xml:space="preserve"> \* MERGEFORMAT </w:instrText>
      </w:r>
      <w:r w:rsidRPr="002433BD">
        <w:fldChar w:fldCharType="separate"/>
      </w:r>
      <w:r w:rsidR="0099354B" w:rsidRPr="0099354B">
        <w:t>Figure</w:t>
      </w:r>
      <w:r w:rsidR="0099354B" w:rsidRPr="0099354B">
        <w:rPr>
          <w:rFonts w:ascii="Calibri" w:hAnsi="Calibri" w:cs="Calibri"/>
        </w:rPr>
        <w:t> </w:t>
      </w:r>
      <w:r w:rsidR="0099354B" w:rsidRPr="0099354B">
        <w:t>39</w:t>
      </w:r>
      <w:r w:rsidRPr="002433BD">
        <w:fldChar w:fldCharType="end"/>
      </w:r>
      <w:r>
        <w:t xml:space="preserve"> provides an overview of the Sysdig architecture.</w:t>
      </w:r>
    </w:p>
    <w:p w14:paraId="20C6B1C2" w14:textId="77777777" w:rsidR="000615E7" w:rsidRDefault="000615E7" w:rsidP="000615E7">
      <w:pPr>
        <w:pStyle w:val="FigureAfterspace"/>
      </w:pPr>
      <w:r>
        <w:rPr>
          <w:noProof/>
        </w:rPr>
        <w:lastRenderedPageBreak/>
        <w:drawing>
          <wp:inline distT="0" distB="0" distL="0" distR="0" wp14:anchorId="6D8FDC30" wp14:editId="42FF115A">
            <wp:extent cx="3225562" cy="2512456"/>
            <wp:effectExtent l="19050" t="19050" r="13335" b="215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sysdig-architecture.png"/>
                    <pic:cNvPicPr/>
                  </pic:nvPicPr>
                  <pic:blipFill>
                    <a:blip r:embed="rId92">
                      <a:extLst>
                        <a:ext uri="{28A0092B-C50C-407E-A947-70E740481C1C}">
                          <a14:useLocalDpi xmlns:a14="http://schemas.microsoft.com/office/drawing/2010/main" val="0"/>
                        </a:ext>
                      </a:extLst>
                    </a:blip>
                    <a:stretch>
                      <a:fillRect/>
                    </a:stretch>
                  </pic:blipFill>
                  <pic:spPr>
                    <a:xfrm>
                      <a:off x="0" y="0"/>
                      <a:ext cx="3957133" cy="3082292"/>
                    </a:xfrm>
                    <a:prstGeom prst="rect">
                      <a:avLst/>
                    </a:prstGeom>
                    <a:ln>
                      <a:solidFill>
                        <a:schemeClr val="accent1"/>
                      </a:solidFill>
                    </a:ln>
                  </pic:spPr>
                </pic:pic>
              </a:graphicData>
            </a:graphic>
          </wp:inline>
        </w:drawing>
      </w:r>
      <w:r>
        <w:t xml:space="preserve"> </w:t>
      </w:r>
    </w:p>
    <w:p w14:paraId="019E31D4" w14:textId="77777777" w:rsidR="000615E7" w:rsidRDefault="000615E7" w:rsidP="000615E7">
      <w:pPr>
        <w:pStyle w:val="MISCFigureCaptionHeader8pt"/>
      </w:pPr>
      <w:bookmarkStart w:id="297" w:name="_Refd17e55413"/>
      <w:bookmarkStart w:id="298" w:name="_Tocd17e55413"/>
      <w:r w:rsidRPr="00F819E1">
        <w:rPr>
          <w:rStyle w:val="MISCFigureCaptionHeaderBold8pt"/>
        </w:rPr>
        <w:t>Figure</w:t>
      </w:r>
      <w:r w:rsidRPr="00F819E1">
        <w:rPr>
          <w:rStyle w:val="MISCFigureCaptionHeaderBold8pt"/>
          <w:rFonts w:ascii="Calibri" w:hAnsi="Calibri" w:cs="Calibri"/>
        </w:rPr>
        <w:t> </w:t>
      </w:r>
      <w:bookmarkStart w:id="299" w:name="_Numd17e55413"/>
      <w:r w:rsidRPr="00F819E1">
        <w:rPr>
          <w:rStyle w:val="MISCFigureCaptionHeaderBold8pt"/>
        </w:rPr>
        <w:fldChar w:fldCharType="begin"/>
      </w:r>
      <w:r w:rsidRPr="00F819E1">
        <w:rPr>
          <w:rStyle w:val="MISCFigureCaptionHeaderBold8pt"/>
        </w:rPr>
        <w:instrText xml:space="preserve"> SEQ Figure \* ARABIC </w:instrText>
      </w:r>
      <w:r w:rsidRPr="00F819E1">
        <w:rPr>
          <w:rStyle w:val="MISCFigureCaptionHeaderBold8pt"/>
        </w:rPr>
        <w:fldChar w:fldCharType="separate"/>
      </w:r>
      <w:r w:rsidR="0099354B">
        <w:rPr>
          <w:rStyle w:val="MISCFigureCaptionHeaderBold8pt"/>
          <w:noProof/>
        </w:rPr>
        <w:t>39</w:t>
      </w:r>
      <w:r w:rsidRPr="00F819E1">
        <w:rPr>
          <w:rStyle w:val="MISCFigureCaptionHeaderBold8pt"/>
        </w:rPr>
        <w:fldChar w:fldCharType="end"/>
      </w:r>
      <w:bookmarkEnd w:id="297"/>
      <w:bookmarkEnd w:id="298"/>
      <w:bookmarkEnd w:id="299"/>
      <w:r w:rsidRPr="00F819E1">
        <w:rPr>
          <w:rStyle w:val="MISCFigureCaptionHeaderBold8pt"/>
        </w:rPr>
        <w:t>.</w:t>
      </w:r>
      <w:r>
        <w:rPr>
          <w:rStyle w:val="MISCFigureCaptionHeaderBold8pt"/>
          <w:noProof/>
        </w:rPr>
        <w:t xml:space="preserve"> </w:t>
      </w:r>
      <w:r>
        <w:t>Sysdig architecture</w:t>
      </w:r>
    </w:p>
    <w:p w14:paraId="2CEA3708" w14:textId="77777777" w:rsidR="000615E7" w:rsidRDefault="000615E7" w:rsidP="0058095B">
      <w:pPr>
        <w:pStyle w:val="BodyTextMetricHPELight10pt"/>
      </w:pPr>
      <w:r>
        <w:rPr>
          <w:rStyle w:val="BoldEmpha"/>
        </w:rPr>
        <w:t>Sysdig Monitor</w:t>
      </w:r>
      <w:r>
        <w:t xml:space="preserve"> allows you to analyze response times, application performance metrics, container and server utilization metrics, and network metrics. You can build dashboards across applications, micro-services, container and networks, and explore metadata from Docker, Kubernetes, Mesos and AWS. For more information, see the </w:t>
      </w:r>
      <w:hyperlink r:id="rId93" w:history="1">
        <w:r>
          <w:rPr>
            <w:rStyle w:val="Hyperlink"/>
          </w:rPr>
          <w:t>Sysdig Container Monitoring</w:t>
        </w:r>
      </w:hyperlink>
      <w:r>
        <w:t xml:space="preserve"> </w:t>
      </w:r>
      <w:r w:rsidRPr="0027333B">
        <w:t>video overview</w:t>
      </w:r>
      <w:r>
        <w:t xml:space="preserve"> and the </w:t>
      </w:r>
      <w:hyperlink r:id="rId94" w:history="1">
        <w:r w:rsidRPr="001226C3">
          <w:rPr>
            <w:rStyle w:val="Hyperlink"/>
          </w:rPr>
          <w:t>Sysdig Monitor 101</w:t>
        </w:r>
      </w:hyperlink>
      <w:r>
        <w:t xml:space="preserve"> training course. </w:t>
      </w:r>
    </w:p>
    <w:p w14:paraId="304DFD68" w14:textId="77777777" w:rsidR="000615E7" w:rsidRDefault="000615E7" w:rsidP="0058095B">
      <w:pPr>
        <w:pStyle w:val="BodyTextMetricHPELight10pt"/>
      </w:pPr>
      <w:r>
        <w:rPr>
          <w:rStyle w:val="BoldEmpha"/>
        </w:rPr>
        <w:t>Sysdig Secure</w:t>
      </w:r>
      <w:r>
        <w:t xml:space="preserve"> provides security at the orchestrator as well as the container level. You create service-aware policies that allow you to take actions (like killing a container) or send alerts (to Slack, Splunk, etc) whenever a policy violation occurs. All commands are audited to help you identify anomalous actions, along with taking snapshots of all activities pre-and-post a policy violation. For more information, see the </w:t>
      </w:r>
      <w:hyperlink r:id="rId95" w:history="1">
        <w:r w:rsidRPr="0027333B">
          <w:rPr>
            <w:rStyle w:val="Hyperlink"/>
          </w:rPr>
          <w:t>Sysdig Secure</w:t>
        </w:r>
      </w:hyperlink>
      <w:r>
        <w:t xml:space="preserve"> video overview and the </w:t>
      </w:r>
      <w:hyperlink r:id="rId96" w:history="1">
        <w:r w:rsidRPr="0059437E">
          <w:rPr>
            <w:rStyle w:val="Hyperlink"/>
          </w:rPr>
          <w:t>Sysdig Secure 101</w:t>
        </w:r>
      </w:hyperlink>
      <w:r>
        <w:t xml:space="preserve"> training course.</w:t>
      </w:r>
    </w:p>
    <w:p w14:paraId="3AFF5968" w14:textId="77777777" w:rsidR="000615E7" w:rsidRDefault="000615E7" w:rsidP="0058095B">
      <w:pPr>
        <w:pStyle w:val="BodyTextMetricHPELight10pt"/>
      </w:pPr>
      <w:r>
        <w:t xml:space="preserve">The implementation in this solution uses the Software as a Service (SaaS) version of Sysdig. The playbooks deploy Sysdig Agent software on each UCP, DTR and Linux worker node, as well as the NFS, logger and load balancer VMs and captured data is relayed back to your Sysdig SaaS Cloud portal. </w:t>
      </w:r>
      <w:r w:rsidRPr="00E676E0">
        <w:t xml:space="preserve">The deployment </w:t>
      </w:r>
      <w:r>
        <w:t>provides access to a 90 day</w:t>
      </w:r>
      <w:r w:rsidRPr="00E676E0">
        <w:t xml:space="preserve"> try-and-buy</w:t>
      </w:r>
      <w:r>
        <w:t>,</w:t>
      </w:r>
      <w:r w:rsidRPr="00E676E0">
        <w:t xml:space="preserve"> fully featured </w:t>
      </w:r>
      <w:r>
        <w:t xml:space="preserve">version of the </w:t>
      </w:r>
      <w:r w:rsidRPr="00E676E0">
        <w:t>Sysdig software.</w:t>
      </w:r>
    </w:p>
    <w:p w14:paraId="7115CC13" w14:textId="77777777" w:rsidR="000615E7" w:rsidRDefault="000615E7" w:rsidP="000615E7">
      <w:pPr>
        <w:pStyle w:val="MISCNote-Ruleabove"/>
      </w:pPr>
      <w:r>
        <w:t>Note</w:t>
      </w:r>
    </w:p>
    <w:p w14:paraId="6C42DC9A" w14:textId="42A5FCC6" w:rsidR="000615E7" w:rsidRDefault="000615E7" w:rsidP="000615E7">
      <w:pPr>
        <w:pStyle w:val="MISCNote-Rulebelow"/>
      </w:pPr>
      <w:r>
        <w:t xml:space="preserve">The Sysdig functionality is not turned on by default in this solution - see the section on </w:t>
      </w:r>
      <w:hyperlink w:anchor="_Sysdig_configuration" w:history="1">
        <w:r w:rsidRPr="001034EB">
          <w:rPr>
            <w:rStyle w:val="Hyperlink"/>
          </w:rPr>
          <w:t>Sysdig configuration</w:t>
        </w:r>
      </w:hyperlink>
      <w:r>
        <w:t xml:space="preserve"> for more information on how to enable Sysdig. For more information on how to access the 90 day try-and-buy version, see the GitHub repository at </w:t>
      </w:r>
      <w:hyperlink r:id="rId97" w:history="1">
        <w:r w:rsidR="00194A5F">
          <w:rPr>
            <w:rStyle w:val="Hyperlink"/>
          </w:rPr>
          <w:t>https://hewlettpackard.github.io/Docker-</w:t>
        </w:r>
        <w:r w:rsidR="00B0382D">
          <w:rPr>
            <w:rStyle w:val="Hyperlink"/>
          </w:rPr>
          <w:t>Synergy</w:t>
        </w:r>
        <w:r w:rsidR="00194A5F">
          <w:rPr>
            <w:rStyle w:val="Hyperlink"/>
          </w:rPr>
          <w:t>/sysdig/sysdig-trial.html</w:t>
        </w:r>
      </w:hyperlink>
      <w:r>
        <w:t>.</w:t>
      </w:r>
    </w:p>
    <w:p w14:paraId="5C15E8C5" w14:textId="77777777" w:rsidR="000615E7" w:rsidRDefault="000615E7" w:rsidP="000615E7">
      <w:pPr>
        <w:pStyle w:val="Heading2"/>
      </w:pPr>
      <w:bookmarkStart w:id="300" w:name="_Ref531619913"/>
      <w:bookmarkStart w:id="301" w:name="_Toc531698827"/>
      <w:bookmarkStart w:id="302" w:name="_Toc6318958"/>
      <w:r w:rsidRPr="00940902">
        <w:t>Playbooks for installing Sysdig on RHEL</w:t>
      </w:r>
      <w:bookmarkEnd w:id="300"/>
      <w:bookmarkEnd w:id="301"/>
      <w:bookmarkEnd w:id="302"/>
    </w:p>
    <w:p w14:paraId="4F8FABE7" w14:textId="77777777" w:rsidR="000615E7" w:rsidRPr="00711080" w:rsidRDefault="000615E7" w:rsidP="0058095B">
      <w:pPr>
        <w:pStyle w:val="BodyTextMetricHPELight10pt"/>
      </w:pPr>
      <w:r>
        <w:t>The following playbooks are used when deploying Sysdig:</w:t>
      </w:r>
    </w:p>
    <w:p w14:paraId="5E1EEA46" w14:textId="32843D8D" w:rsidR="00D91E8B" w:rsidRPr="00D91E8B" w:rsidRDefault="00D91E8B" w:rsidP="00D91E8B">
      <w:pPr>
        <w:pStyle w:val="BulletLevel1LastBeforeBodycopy"/>
        <w:rPr>
          <w:rStyle w:val="CodingLanguage"/>
          <w:rFonts w:ascii="MetricHPE Light" w:hAnsi="MetricHPE Light"/>
        </w:rPr>
      </w:pPr>
      <w:r w:rsidRPr="00711080">
        <w:rPr>
          <w:rStyle w:val="CodingLanguage"/>
        </w:rPr>
        <w:t>playbooks/</w:t>
      </w:r>
      <w:r w:rsidRPr="00D91E8B">
        <w:rPr>
          <w:rStyle w:val="CodingLanguage"/>
        </w:rPr>
        <w:t>sysdig-k8s-rbac.yml</w:t>
      </w:r>
      <w:r w:rsidRPr="00711080">
        <w:t xml:space="preserve"> is used to configure Sysdig for Kubernetes.</w:t>
      </w:r>
    </w:p>
    <w:p w14:paraId="55C28AB1" w14:textId="77777777" w:rsidR="000615E7" w:rsidRDefault="000615E7" w:rsidP="000615E7">
      <w:pPr>
        <w:pStyle w:val="BulletLevel1"/>
      </w:pPr>
      <w:r>
        <w:rPr>
          <w:rStyle w:val="CodingLanguage"/>
        </w:rPr>
        <w:t>playbooks/install_sysdig.yml</w:t>
      </w:r>
      <w:r>
        <w:t xml:space="preserve"> is used to configure Sysdig for Docker swarm. It opens the required port in the firewall, and installs the latest version of the Sysdig agent image on the nodes. By default, this playbook is commented out in </w:t>
      </w:r>
      <w:r>
        <w:rPr>
          <w:rStyle w:val="CodingLanguage"/>
        </w:rPr>
        <w:t>site.yml</w:t>
      </w:r>
      <w:r>
        <w:t xml:space="preserve">, so if you want to use the solution to automatically configure Sysdig for Docker swarm, you must uncomment this line. </w:t>
      </w:r>
    </w:p>
    <w:p w14:paraId="3F5F8CCC" w14:textId="77777777" w:rsidR="000615E7" w:rsidRDefault="000615E7" w:rsidP="000615E7">
      <w:pPr>
        <w:pStyle w:val="Heading2"/>
      </w:pPr>
      <w:bookmarkStart w:id="303" w:name="_Refd17e57920"/>
      <w:bookmarkStart w:id="304" w:name="_Tocd17e57920"/>
      <w:bookmarkStart w:id="305" w:name="_Toc531698828"/>
      <w:bookmarkStart w:id="306" w:name="_Toc6318959"/>
      <w:r>
        <w:t>Sysdig configuration</w:t>
      </w:r>
      <w:bookmarkEnd w:id="303"/>
      <w:bookmarkEnd w:id="304"/>
      <w:bookmarkEnd w:id="305"/>
      <w:bookmarkEnd w:id="306"/>
    </w:p>
    <w:p w14:paraId="4FA94CBE" w14:textId="77777777" w:rsidR="000615E7" w:rsidRPr="009534F0" w:rsidRDefault="000615E7" w:rsidP="0058095B">
      <w:pPr>
        <w:pStyle w:val="BodyTextMetricHPELight10pt"/>
      </w:pPr>
      <w:r>
        <w:t>Separate playbooks are used to install Sysdig for Docker swarm and Sysdig for Kubernetes.</w:t>
      </w:r>
    </w:p>
    <w:p w14:paraId="2CF1FEAC" w14:textId="77777777" w:rsidR="000615E7" w:rsidRPr="009534F0" w:rsidRDefault="000615E7" w:rsidP="000615E7">
      <w:pPr>
        <w:pStyle w:val="Heading3"/>
      </w:pPr>
      <w:bookmarkStart w:id="307" w:name="_Ref523998319"/>
      <w:r w:rsidRPr="00D73B87">
        <w:lastRenderedPageBreak/>
        <w:t>Sysdig configuration for Docker swarm</w:t>
      </w:r>
      <w:bookmarkEnd w:id="307"/>
    </w:p>
    <w:p w14:paraId="5AC3EAAB" w14:textId="77777777" w:rsidR="000615E7" w:rsidRDefault="000615E7" w:rsidP="0058095B">
      <w:pPr>
        <w:pStyle w:val="BodyTextMetricHPELight10pt"/>
      </w:pPr>
      <w:r>
        <w:t xml:space="preserve">The playbook </w:t>
      </w:r>
      <w:r>
        <w:rPr>
          <w:rStyle w:val="CodingLanguage"/>
        </w:rPr>
        <w:t>playbooks/install_sysdig.yml</w:t>
      </w:r>
      <w:r>
        <w:t xml:space="preserve"> is used to automate the configuration of the SaaS setup for Docker swarm. By default, this playbook is commented out in </w:t>
      </w:r>
      <w:r>
        <w:rPr>
          <w:rStyle w:val="CodingLanguage"/>
        </w:rPr>
        <w:t>site.yml</w:t>
      </w:r>
      <w:r>
        <w:t xml:space="preserve"> and must be explicitly enabled. The variables used to configure Sysdig for Docker swarm are detailed in </w:t>
      </w:r>
      <w:r w:rsidRPr="009534F0">
        <w:fldChar w:fldCharType="begin"/>
      </w:r>
      <w:r w:rsidRPr="00BB10F2">
        <w:instrText xml:space="preserve"> REF _Refd17e57941 \h </w:instrText>
      </w:r>
      <w:r>
        <w:instrText xml:space="preserve"> \* MERGEFORMAT </w:instrText>
      </w:r>
      <w:r w:rsidRPr="009534F0">
        <w:fldChar w:fldCharType="separate"/>
      </w:r>
      <w:r w:rsidR="0099354B" w:rsidRPr="0099354B">
        <w:t>Table</w:t>
      </w:r>
      <w:r w:rsidR="0099354B" w:rsidRPr="0099354B">
        <w:rPr>
          <w:rFonts w:ascii="Calibri" w:hAnsi="Calibri" w:cs="Calibri"/>
        </w:rPr>
        <w:t> </w:t>
      </w:r>
      <w:r w:rsidR="0099354B" w:rsidRPr="0099354B">
        <w:t>23</w:t>
      </w:r>
      <w:r w:rsidRPr="009534F0">
        <w:fldChar w:fldCharType="end"/>
      </w:r>
      <w:r w:rsidRPr="00463F2E">
        <w:t>.</w:t>
      </w:r>
    </w:p>
    <w:p w14:paraId="290E8853" w14:textId="77777777" w:rsidR="000615E7" w:rsidRDefault="000615E7" w:rsidP="000615E7">
      <w:pPr>
        <w:pStyle w:val="MISCTableCaptionHeader8pt"/>
      </w:pPr>
      <w:bookmarkStart w:id="308" w:name="_Refd17e57941"/>
      <w:bookmarkStart w:id="309" w:name="_Tocd17e57941"/>
      <w:r w:rsidRPr="005967EA">
        <w:rPr>
          <w:rStyle w:val="MISCTableCaptionHeaderBold8pt"/>
        </w:rPr>
        <w:t>Table</w:t>
      </w:r>
      <w:r w:rsidRPr="005967EA">
        <w:rPr>
          <w:rStyle w:val="MISCTableCaptionHeaderBold8pt"/>
          <w:rFonts w:ascii="Calibri" w:hAnsi="Calibri" w:cs="Calibri"/>
        </w:rPr>
        <w:t> </w:t>
      </w:r>
      <w:bookmarkStart w:id="310" w:name="_Numd17e57941"/>
      <w:r w:rsidRPr="005967EA">
        <w:rPr>
          <w:rStyle w:val="MISCTableCaptionHeaderBold8pt"/>
        </w:rPr>
        <w:fldChar w:fldCharType="begin"/>
      </w:r>
      <w:r w:rsidRPr="005967EA">
        <w:rPr>
          <w:rStyle w:val="MISCTableCaptionHeaderBold8pt"/>
        </w:rPr>
        <w:instrText xml:space="preserve"> SEQ Table \* ARABIC </w:instrText>
      </w:r>
      <w:r w:rsidRPr="005967EA">
        <w:rPr>
          <w:rStyle w:val="MISCTableCaptionHeaderBold8pt"/>
        </w:rPr>
        <w:fldChar w:fldCharType="separate"/>
      </w:r>
      <w:r w:rsidR="0099354B">
        <w:rPr>
          <w:rStyle w:val="MISCTableCaptionHeaderBold8pt"/>
          <w:noProof/>
        </w:rPr>
        <w:t>23</w:t>
      </w:r>
      <w:r w:rsidRPr="005967EA">
        <w:rPr>
          <w:rStyle w:val="MISCTableCaptionHeaderBold8pt"/>
        </w:rPr>
        <w:fldChar w:fldCharType="end"/>
      </w:r>
      <w:bookmarkEnd w:id="308"/>
      <w:bookmarkEnd w:id="309"/>
      <w:bookmarkEnd w:id="310"/>
      <w:r w:rsidRPr="005967EA">
        <w:rPr>
          <w:rStyle w:val="MISCTableCaptionHeaderBold8pt"/>
        </w:rPr>
        <w:t xml:space="preserve">. </w:t>
      </w:r>
      <w:r>
        <w:t>Sysdig variables for Docker swarm</w:t>
      </w:r>
    </w:p>
    <w:tbl>
      <w:tblPr>
        <w:tblStyle w:val="TableGrid"/>
        <w:tblW w:w="996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560"/>
        <w:gridCol w:w="1680"/>
        <w:gridCol w:w="6720"/>
      </w:tblGrid>
      <w:tr w:rsidR="000615E7" w14:paraId="48724C6B" w14:textId="77777777" w:rsidTr="00CD2A0F">
        <w:trPr>
          <w:cantSplit/>
        </w:trPr>
        <w:tc>
          <w:tcPr>
            <w:tcW w:w="1560" w:type="dxa"/>
            <w:tcBorders>
              <w:top w:val="nil"/>
              <w:bottom w:val="single" w:sz="36" w:space="0" w:color="00B388"/>
            </w:tcBorders>
          </w:tcPr>
          <w:p w14:paraId="2D90A8B4" w14:textId="77777777" w:rsidR="000615E7" w:rsidRDefault="000615E7" w:rsidP="00CD4360">
            <w:pPr>
              <w:pStyle w:val="TableSubhead8pt"/>
            </w:pPr>
            <w:r>
              <w:t>Variable</w:t>
            </w:r>
          </w:p>
        </w:tc>
        <w:tc>
          <w:tcPr>
            <w:tcW w:w="1680" w:type="dxa"/>
            <w:tcBorders>
              <w:top w:val="nil"/>
              <w:bottom w:val="single" w:sz="36" w:space="0" w:color="00B388"/>
            </w:tcBorders>
          </w:tcPr>
          <w:p w14:paraId="21A4BEFC" w14:textId="77777777" w:rsidR="000615E7" w:rsidRDefault="000615E7" w:rsidP="00CD4360">
            <w:pPr>
              <w:pStyle w:val="TableSubhead8pt"/>
            </w:pPr>
            <w:r>
              <w:t>File</w:t>
            </w:r>
          </w:p>
        </w:tc>
        <w:tc>
          <w:tcPr>
            <w:tcW w:w="6720" w:type="dxa"/>
            <w:tcBorders>
              <w:top w:val="nil"/>
              <w:bottom w:val="single" w:sz="36" w:space="0" w:color="00B388"/>
            </w:tcBorders>
          </w:tcPr>
          <w:p w14:paraId="483F88DC" w14:textId="77777777" w:rsidR="000615E7" w:rsidRDefault="000615E7" w:rsidP="00CD4360">
            <w:pPr>
              <w:pStyle w:val="TableSubhead8pt"/>
            </w:pPr>
            <w:r>
              <w:t>Description</w:t>
            </w:r>
          </w:p>
        </w:tc>
      </w:tr>
      <w:tr w:rsidR="000615E7" w14:paraId="0F2466C8" w14:textId="77777777" w:rsidTr="00CD2A0F">
        <w:trPr>
          <w:cantSplit/>
        </w:trPr>
        <w:tc>
          <w:tcPr>
            <w:tcW w:w="1560" w:type="dxa"/>
          </w:tcPr>
          <w:p w14:paraId="63EA7F4F" w14:textId="77777777" w:rsidR="000615E7" w:rsidRDefault="000615E7" w:rsidP="00CD4360">
            <w:pPr>
              <w:pStyle w:val="TableBody8pt"/>
            </w:pPr>
            <w:r>
              <w:t>sysdig_access_key</w:t>
            </w:r>
          </w:p>
        </w:tc>
        <w:tc>
          <w:tcPr>
            <w:tcW w:w="1680" w:type="dxa"/>
          </w:tcPr>
          <w:p w14:paraId="3622DCC1" w14:textId="56427878" w:rsidR="000615E7" w:rsidRDefault="0083650F" w:rsidP="00CD4360">
            <w:pPr>
              <w:pStyle w:val="TableBody8pt"/>
            </w:pPr>
            <w:r>
              <w:rPr>
                <w:rStyle w:val="BoldEmpha"/>
              </w:rPr>
              <w:t>groups_vars/all/vault</w:t>
            </w:r>
          </w:p>
        </w:tc>
        <w:tc>
          <w:tcPr>
            <w:tcW w:w="6720" w:type="dxa"/>
          </w:tcPr>
          <w:p w14:paraId="727BB6E5" w14:textId="77777777" w:rsidR="000615E7" w:rsidRDefault="000615E7" w:rsidP="00CD4360">
            <w:pPr>
              <w:pStyle w:val="TableBody8pt"/>
            </w:pPr>
            <w:r>
              <w:t xml:space="preserve">After the activation of your account on the Sysdig portal, you will be provided with your access key. This is used by the playbooks to install the agent on each UCP, DTR and Linux worker node, as well as the NFS, logger and load balancer VMs. </w:t>
            </w:r>
          </w:p>
        </w:tc>
      </w:tr>
      <w:tr w:rsidR="000615E7" w14:paraId="42C43AB9" w14:textId="77777777" w:rsidTr="00CD2A0F">
        <w:trPr>
          <w:cantSplit/>
        </w:trPr>
        <w:tc>
          <w:tcPr>
            <w:tcW w:w="1560" w:type="dxa"/>
          </w:tcPr>
          <w:p w14:paraId="0287B63D" w14:textId="77777777" w:rsidR="000615E7" w:rsidRDefault="000615E7" w:rsidP="00CD4360">
            <w:pPr>
              <w:pStyle w:val="TableBody8pt"/>
            </w:pPr>
            <w:r>
              <w:t>sysdig_agent</w:t>
            </w:r>
          </w:p>
        </w:tc>
        <w:tc>
          <w:tcPr>
            <w:tcW w:w="1680" w:type="dxa"/>
          </w:tcPr>
          <w:p w14:paraId="2B6702C0" w14:textId="381F4D26" w:rsidR="000615E7" w:rsidRDefault="00B0382D" w:rsidP="00CD4360">
            <w:pPr>
              <w:pStyle w:val="TableBody8pt"/>
            </w:pPr>
            <w:r>
              <w:t>groups_vars/all/vars</w:t>
            </w:r>
          </w:p>
        </w:tc>
        <w:tc>
          <w:tcPr>
            <w:tcW w:w="6720" w:type="dxa"/>
          </w:tcPr>
          <w:p w14:paraId="29E14942" w14:textId="77777777" w:rsidR="000615E7" w:rsidRDefault="000615E7" w:rsidP="00CD4360">
            <w:pPr>
              <w:pStyle w:val="TableBody8pt"/>
            </w:pPr>
            <w:r>
              <w:t xml:space="preserve">Specifies the URL to the Sysdig Linux native install agent, for example, </w:t>
            </w:r>
            <w:r>
              <w:rPr>
                <w:rStyle w:val="CodingLanguage"/>
              </w:rPr>
              <w:t>https://s3.amazonaws.com/download.draios.com/stable/install-agent</w:t>
            </w:r>
          </w:p>
        </w:tc>
      </w:tr>
      <w:tr w:rsidR="000615E7" w14:paraId="2838F659" w14:textId="77777777" w:rsidTr="00CD2A0F">
        <w:trPr>
          <w:cantSplit/>
        </w:trPr>
        <w:tc>
          <w:tcPr>
            <w:tcW w:w="1560" w:type="dxa"/>
          </w:tcPr>
          <w:p w14:paraId="7D0DAB90" w14:textId="77777777" w:rsidR="000615E7" w:rsidRDefault="000615E7" w:rsidP="00CD4360">
            <w:pPr>
              <w:pStyle w:val="TableBody8pt"/>
            </w:pPr>
            <w:r>
              <w:t>sysdig_tags</w:t>
            </w:r>
          </w:p>
        </w:tc>
        <w:tc>
          <w:tcPr>
            <w:tcW w:w="1680" w:type="dxa"/>
          </w:tcPr>
          <w:p w14:paraId="107BA3C8" w14:textId="4E94DAC5" w:rsidR="000615E7" w:rsidRDefault="00B0382D" w:rsidP="00CD4360">
            <w:pPr>
              <w:pStyle w:val="TableBody8pt"/>
            </w:pPr>
            <w:r>
              <w:t>groups_vars/all/vars</w:t>
            </w:r>
          </w:p>
        </w:tc>
        <w:tc>
          <w:tcPr>
            <w:tcW w:w="6720" w:type="dxa"/>
          </w:tcPr>
          <w:p w14:paraId="7246FBDB" w14:textId="77777777" w:rsidR="000615E7" w:rsidRDefault="000615E7" w:rsidP="00CD4360">
            <w:pPr>
              <w:pStyle w:val="TableBody8pt"/>
            </w:pPr>
            <w:r>
              <w:t xml:space="preserve">Tagging your hosts is highly recommended. Tags allow you to sort the nodes of your infrastructure into custom groups in Sysdig Monitor. Specify location, role, and owner in the format: </w:t>
            </w:r>
            <w:r>
              <w:rPr>
                <w:rStyle w:val="CodingLanguage"/>
              </w:rPr>
              <w:t>'location:City,role:Express Containers,owner:Customer Name'</w:t>
            </w:r>
          </w:p>
        </w:tc>
      </w:tr>
    </w:tbl>
    <w:p w14:paraId="2C4F7C7D" w14:textId="77777777" w:rsidR="000615E7" w:rsidRDefault="000615E7" w:rsidP="0058095B">
      <w:pPr>
        <w:pStyle w:val="BodyTextMetricHPELight10pt"/>
      </w:pPr>
    </w:p>
    <w:p w14:paraId="00679E2E" w14:textId="77777777" w:rsidR="000615E7" w:rsidRDefault="000615E7" w:rsidP="000615E7">
      <w:pPr>
        <w:pStyle w:val="Heading3"/>
      </w:pPr>
      <w:bookmarkStart w:id="311" w:name="_Ref523996212"/>
      <w:r w:rsidRPr="000609AB">
        <w:t>Sysdig configuration for Kubernetes</w:t>
      </w:r>
      <w:bookmarkEnd w:id="311"/>
    </w:p>
    <w:p w14:paraId="222C0B3A" w14:textId="5EBE632D" w:rsidR="000615E7" w:rsidRDefault="000615E7" w:rsidP="0058095B">
      <w:pPr>
        <w:pStyle w:val="BodyTextMetricHPELight10pt"/>
      </w:pPr>
      <w:r>
        <w:t xml:space="preserve">The playbook </w:t>
      </w:r>
      <w:r>
        <w:rPr>
          <w:rStyle w:val="CodingLanguage"/>
        </w:rPr>
        <w:t>playbooks/</w:t>
      </w:r>
      <w:r w:rsidR="00D91E8B" w:rsidRPr="00D91E8B">
        <w:rPr>
          <w:rStyle w:val="CodingLanguage"/>
        </w:rPr>
        <w:t>sysdig-k8s-rbac.yml</w:t>
      </w:r>
      <w:r>
        <w:t xml:space="preserve"> is used to automate the configuration of the SaaS setup for Kubernetes</w:t>
      </w:r>
      <w:r w:rsidR="00D91E8B">
        <w:t xml:space="preserve">. </w:t>
      </w:r>
      <w:r>
        <w:t xml:space="preserve">The variables used to configure Sysdig for Kubernetes are detailed in </w:t>
      </w:r>
      <w:r w:rsidRPr="009534F0">
        <w:fldChar w:fldCharType="begin"/>
      </w:r>
      <w:r w:rsidRPr="00667E19">
        <w:instrText xml:space="preserve"> REF _Ref524339459 \h </w:instrText>
      </w:r>
      <w:r>
        <w:instrText xml:space="preserve"> \* MERGEFORMAT </w:instrText>
      </w:r>
      <w:r w:rsidRPr="009534F0">
        <w:fldChar w:fldCharType="separate"/>
      </w:r>
      <w:r w:rsidR="0099354B" w:rsidRPr="0099354B">
        <w:t>Table 24</w:t>
      </w:r>
      <w:r w:rsidRPr="009534F0">
        <w:fldChar w:fldCharType="end"/>
      </w:r>
      <w:r w:rsidRPr="00667E19">
        <w:t>.</w:t>
      </w:r>
    </w:p>
    <w:p w14:paraId="0EB7729D" w14:textId="77777777" w:rsidR="000615E7" w:rsidRDefault="000615E7" w:rsidP="000615E7">
      <w:pPr>
        <w:pStyle w:val="MISCTableCaptionHeader8pt"/>
      </w:pPr>
      <w:bookmarkStart w:id="312" w:name="_Ref524339459"/>
      <w:r w:rsidRPr="005967EA">
        <w:rPr>
          <w:rStyle w:val="MISCTableCaptionHeaderBold8pt"/>
        </w:rPr>
        <w:t xml:space="preserve">Table </w:t>
      </w:r>
      <w:r w:rsidRPr="005967EA">
        <w:rPr>
          <w:rStyle w:val="MISCTableCaptionHeaderBold8pt"/>
        </w:rPr>
        <w:fldChar w:fldCharType="begin"/>
      </w:r>
      <w:r w:rsidRPr="005967EA">
        <w:rPr>
          <w:rStyle w:val="MISCTableCaptionHeaderBold8pt"/>
        </w:rPr>
        <w:instrText xml:space="preserve"> SEQ Table \* ARABIC </w:instrText>
      </w:r>
      <w:r w:rsidRPr="005967EA">
        <w:rPr>
          <w:rStyle w:val="MISCTableCaptionHeaderBold8pt"/>
        </w:rPr>
        <w:fldChar w:fldCharType="separate"/>
      </w:r>
      <w:r w:rsidR="0099354B">
        <w:rPr>
          <w:rStyle w:val="MISCTableCaptionHeaderBold8pt"/>
          <w:noProof/>
        </w:rPr>
        <w:t>24</w:t>
      </w:r>
      <w:r w:rsidRPr="005967EA">
        <w:rPr>
          <w:rStyle w:val="MISCTableCaptionHeaderBold8pt"/>
        </w:rPr>
        <w:fldChar w:fldCharType="end"/>
      </w:r>
      <w:bookmarkEnd w:id="312"/>
      <w:r w:rsidRPr="005967EA">
        <w:rPr>
          <w:rStyle w:val="MISCTableCaptionHeaderBold8pt"/>
        </w:rPr>
        <w:t>.</w:t>
      </w:r>
      <w:r>
        <w:t xml:space="preserve"> Sysdig variables for Kubernetes</w:t>
      </w:r>
    </w:p>
    <w:tbl>
      <w:tblPr>
        <w:tblStyle w:val="TableGrid"/>
        <w:tblW w:w="996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070"/>
        <w:gridCol w:w="1620"/>
        <w:gridCol w:w="6270"/>
      </w:tblGrid>
      <w:tr w:rsidR="000615E7" w14:paraId="721F2817" w14:textId="77777777" w:rsidTr="00CD2A0F">
        <w:trPr>
          <w:cantSplit/>
        </w:trPr>
        <w:tc>
          <w:tcPr>
            <w:tcW w:w="2070" w:type="dxa"/>
            <w:tcBorders>
              <w:top w:val="nil"/>
              <w:bottom w:val="single" w:sz="36" w:space="0" w:color="00B388"/>
            </w:tcBorders>
          </w:tcPr>
          <w:p w14:paraId="2EB497ED" w14:textId="77777777" w:rsidR="000615E7" w:rsidRDefault="000615E7" w:rsidP="00CD4360">
            <w:pPr>
              <w:pStyle w:val="TableSubhead8pt"/>
            </w:pPr>
            <w:r>
              <w:t>Variable</w:t>
            </w:r>
          </w:p>
        </w:tc>
        <w:tc>
          <w:tcPr>
            <w:tcW w:w="1620" w:type="dxa"/>
            <w:tcBorders>
              <w:top w:val="nil"/>
              <w:bottom w:val="single" w:sz="36" w:space="0" w:color="00B388"/>
            </w:tcBorders>
          </w:tcPr>
          <w:p w14:paraId="61351CFD" w14:textId="77777777" w:rsidR="000615E7" w:rsidRDefault="000615E7" w:rsidP="00CD4360">
            <w:pPr>
              <w:pStyle w:val="TableSubhead8pt"/>
            </w:pPr>
            <w:r>
              <w:t>File</w:t>
            </w:r>
          </w:p>
        </w:tc>
        <w:tc>
          <w:tcPr>
            <w:tcW w:w="6270" w:type="dxa"/>
            <w:tcBorders>
              <w:top w:val="nil"/>
              <w:bottom w:val="single" w:sz="36" w:space="0" w:color="00B388"/>
            </w:tcBorders>
          </w:tcPr>
          <w:p w14:paraId="4DA5F119" w14:textId="77777777" w:rsidR="000615E7" w:rsidRDefault="000615E7" w:rsidP="00CD4360">
            <w:pPr>
              <w:pStyle w:val="TableSubhead8pt"/>
            </w:pPr>
            <w:r>
              <w:t>Description</w:t>
            </w:r>
          </w:p>
        </w:tc>
      </w:tr>
      <w:tr w:rsidR="000615E7" w14:paraId="560307F6" w14:textId="77777777" w:rsidTr="00CD2A0F">
        <w:trPr>
          <w:cantSplit/>
        </w:trPr>
        <w:tc>
          <w:tcPr>
            <w:tcW w:w="2070" w:type="dxa"/>
          </w:tcPr>
          <w:p w14:paraId="3051FCA8" w14:textId="77777777" w:rsidR="000615E7" w:rsidRDefault="000615E7" w:rsidP="00CD4360">
            <w:pPr>
              <w:pStyle w:val="TableBody8pt"/>
            </w:pPr>
            <w:r>
              <w:t>sysdig_access_key</w:t>
            </w:r>
          </w:p>
        </w:tc>
        <w:tc>
          <w:tcPr>
            <w:tcW w:w="1620" w:type="dxa"/>
          </w:tcPr>
          <w:p w14:paraId="54568E13" w14:textId="5E18C899" w:rsidR="000615E7" w:rsidRDefault="0083650F" w:rsidP="00CD4360">
            <w:pPr>
              <w:pStyle w:val="TableBody8pt"/>
            </w:pPr>
            <w:r>
              <w:rPr>
                <w:rStyle w:val="BoldEmpha"/>
              </w:rPr>
              <w:t>groups_vars/all/vault</w:t>
            </w:r>
          </w:p>
        </w:tc>
        <w:tc>
          <w:tcPr>
            <w:tcW w:w="6270" w:type="dxa"/>
          </w:tcPr>
          <w:p w14:paraId="17954EF7" w14:textId="77777777" w:rsidR="000615E7" w:rsidRDefault="000615E7" w:rsidP="00CD4360">
            <w:pPr>
              <w:pStyle w:val="TableBody8pt"/>
            </w:pPr>
            <w:r>
              <w:t xml:space="preserve">After the activation of your account on the Sysdig portal, you will be provided with your access key. This is used by the playbooks to install the agent on each UCP, DTR and Linux Kubernetes worker nodes. </w:t>
            </w:r>
          </w:p>
        </w:tc>
      </w:tr>
      <w:tr w:rsidR="00D91E8B" w14:paraId="40F2EEB8" w14:textId="77777777" w:rsidTr="00CD2A0F">
        <w:trPr>
          <w:cantSplit/>
        </w:trPr>
        <w:tc>
          <w:tcPr>
            <w:tcW w:w="2070" w:type="dxa"/>
          </w:tcPr>
          <w:p w14:paraId="40DB4FB4" w14:textId="456B57FC" w:rsidR="00D91E8B" w:rsidRDefault="00D91E8B" w:rsidP="00CD4360">
            <w:pPr>
              <w:pStyle w:val="TableBody8pt"/>
            </w:pPr>
            <w:r w:rsidRPr="00D91E8B">
              <w:t>sysdig_collector</w:t>
            </w:r>
          </w:p>
        </w:tc>
        <w:tc>
          <w:tcPr>
            <w:tcW w:w="1620" w:type="dxa"/>
          </w:tcPr>
          <w:p w14:paraId="388D8E19" w14:textId="0490F03F" w:rsidR="00D91E8B" w:rsidRDefault="00B0382D" w:rsidP="00CD4360">
            <w:pPr>
              <w:pStyle w:val="TableBody8pt"/>
              <w:rPr>
                <w:rStyle w:val="BoldEmpha"/>
              </w:rPr>
            </w:pPr>
            <w:r>
              <w:t>groups_vars/all/vars</w:t>
            </w:r>
          </w:p>
        </w:tc>
        <w:tc>
          <w:tcPr>
            <w:tcW w:w="6270" w:type="dxa"/>
          </w:tcPr>
          <w:p w14:paraId="29912987" w14:textId="4ECF1DB9" w:rsidR="00D91E8B" w:rsidRDefault="00DE72AE" w:rsidP="00CD4360">
            <w:pPr>
              <w:pStyle w:val="TableBody8pt"/>
            </w:pPr>
            <w:r w:rsidRPr="00DE72AE">
              <w:t>The URL for the Sysdig SaaS, by default, '</w:t>
            </w:r>
            <w:r w:rsidRPr="00DE72AE">
              <w:rPr>
                <w:rStyle w:val="CodingLanguage"/>
              </w:rPr>
              <w:t>collector.sysdigcloud.com</w:t>
            </w:r>
            <w:r w:rsidRPr="00DE72AE">
              <w:t>'</w:t>
            </w:r>
          </w:p>
        </w:tc>
      </w:tr>
      <w:tr w:rsidR="00D91E8B" w14:paraId="1BDEA547" w14:textId="77777777" w:rsidTr="00CD2A0F">
        <w:trPr>
          <w:cantSplit/>
        </w:trPr>
        <w:tc>
          <w:tcPr>
            <w:tcW w:w="2070" w:type="dxa"/>
          </w:tcPr>
          <w:p w14:paraId="6ADEE439" w14:textId="15612041" w:rsidR="00D91E8B" w:rsidRDefault="00D91E8B" w:rsidP="00CD4360">
            <w:pPr>
              <w:pStyle w:val="TableBody8pt"/>
            </w:pPr>
            <w:r w:rsidRPr="00D91E8B">
              <w:t>sysdig_collector_port</w:t>
            </w:r>
          </w:p>
        </w:tc>
        <w:tc>
          <w:tcPr>
            <w:tcW w:w="1620" w:type="dxa"/>
          </w:tcPr>
          <w:p w14:paraId="03E6522D" w14:textId="61F60B67" w:rsidR="00D91E8B" w:rsidRDefault="00B0382D" w:rsidP="00CD4360">
            <w:pPr>
              <w:pStyle w:val="TableBody8pt"/>
              <w:rPr>
                <w:rStyle w:val="BoldEmpha"/>
              </w:rPr>
            </w:pPr>
            <w:r>
              <w:t>groups_vars/all/vars</w:t>
            </w:r>
          </w:p>
        </w:tc>
        <w:tc>
          <w:tcPr>
            <w:tcW w:w="6270" w:type="dxa"/>
          </w:tcPr>
          <w:p w14:paraId="35EB3861" w14:textId="18120232" w:rsidR="00D91E8B" w:rsidRDefault="00DE72AE" w:rsidP="00CD4360">
            <w:pPr>
              <w:pStyle w:val="TableBody8pt"/>
            </w:pPr>
            <w:r w:rsidRPr="00DE72AE">
              <w:t xml:space="preserve">The port used by the agent, by default, </w:t>
            </w:r>
            <w:r w:rsidRPr="00DE72AE">
              <w:rPr>
                <w:rStyle w:val="CodingLanguage"/>
              </w:rPr>
              <w:t>'6666'</w:t>
            </w:r>
          </w:p>
        </w:tc>
      </w:tr>
      <w:tr w:rsidR="00DE72AE" w14:paraId="29A1DB38" w14:textId="77777777" w:rsidTr="00CD2A0F">
        <w:trPr>
          <w:cantSplit/>
        </w:trPr>
        <w:tc>
          <w:tcPr>
            <w:tcW w:w="2070" w:type="dxa"/>
          </w:tcPr>
          <w:p w14:paraId="3FD993D0" w14:textId="1E653CB2" w:rsidR="00DE72AE" w:rsidRPr="000609AB" w:rsidRDefault="00DE72AE" w:rsidP="00DE72AE">
            <w:pPr>
              <w:pStyle w:val="TableBody8pt"/>
            </w:pPr>
            <w:r>
              <w:t>sysdig_tags</w:t>
            </w:r>
          </w:p>
        </w:tc>
        <w:tc>
          <w:tcPr>
            <w:tcW w:w="1620" w:type="dxa"/>
          </w:tcPr>
          <w:p w14:paraId="19085627" w14:textId="71D92016" w:rsidR="00DE72AE" w:rsidRDefault="00B0382D" w:rsidP="00DE72AE">
            <w:pPr>
              <w:pStyle w:val="TableBody8pt"/>
            </w:pPr>
            <w:r>
              <w:t>groups_vars/all/vars</w:t>
            </w:r>
          </w:p>
        </w:tc>
        <w:tc>
          <w:tcPr>
            <w:tcW w:w="6270" w:type="dxa"/>
          </w:tcPr>
          <w:p w14:paraId="6FDDC37F" w14:textId="324531C6" w:rsidR="00DE72AE" w:rsidRPr="000609AB" w:rsidRDefault="00DE72AE" w:rsidP="00DE72AE">
            <w:pPr>
              <w:pStyle w:val="TableBody8pt"/>
            </w:pPr>
            <w:r>
              <w:t xml:space="preserve">Tagging your hosts is highly recommended. Tags allow you to sort the nodes of your infrastructure into custom groups in Sysdig Monitor. Specify location, role, and owner in the format: </w:t>
            </w:r>
            <w:r>
              <w:rPr>
                <w:rStyle w:val="CodingLanguage"/>
              </w:rPr>
              <w:t>'location:City,role:Express Containers,owner:Customer Name'</w:t>
            </w:r>
          </w:p>
        </w:tc>
      </w:tr>
      <w:tr w:rsidR="00DE72AE" w14:paraId="7220F50E" w14:textId="77777777" w:rsidTr="00CD2A0F">
        <w:trPr>
          <w:cantSplit/>
        </w:trPr>
        <w:tc>
          <w:tcPr>
            <w:tcW w:w="2070" w:type="dxa"/>
          </w:tcPr>
          <w:p w14:paraId="5EF1CF9E" w14:textId="77777777" w:rsidR="00DE72AE" w:rsidRDefault="00DE72AE" w:rsidP="00DE72AE">
            <w:pPr>
              <w:pStyle w:val="TableBody8pt"/>
            </w:pPr>
            <w:r w:rsidRPr="000609AB">
              <w:t>k8s_cluster</w:t>
            </w:r>
          </w:p>
        </w:tc>
        <w:tc>
          <w:tcPr>
            <w:tcW w:w="1620" w:type="dxa"/>
          </w:tcPr>
          <w:p w14:paraId="7DB6D79B" w14:textId="6A8D557B" w:rsidR="00DE72AE" w:rsidRDefault="00B0382D" w:rsidP="00DE72AE">
            <w:pPr>
              <w:pStyle w:val="TableBody8pt"/>
            </w:pPr>
            <w:r>
              <w:t>groups_vars/all/vars</w:t>
            </w:r>
          </w:p>
        </w:tc>
        <w:tc>
          <w:tcPr>
            <w:tcW w:w="6270" w:type="dxa"/>
          </w:tcPr>
          <w:p w14:paraId="6A7A5522" w14:textId="77777777" w:rsidR="00DE72AE" w:rsidRPr="005967EA" w:rsidRDefault="00DE72AE" w:rsidP="00DE72AE">
            <w:pPr>
              <w:pStyle w:val="TableBody8pt"/>
              <w:rPr>
                <w:rFonts w:ascii="HPE Simple Light" w:hAnsi="HPE Simple Light"/>
              </w:rPr>
            </w:pPr>
            <w:r w:rsidRPr="000609AB">
              <w:t>This should match the cluster name displayed when you source the environment setup script, for example</w:t>
            </w:r>
            <w:ins w:id="313" w:author="Author">
              <w:r>
                <w:t>.</w:t>
              </w:r>
            </w:ins>
            <w:del w:id="314" w:author="Author">
              <w:r w:rsidRPr="000609AB" w:rsidDel="00BF113F">
                <w:delText>,</w:delText>
              </w:r>
            </w:del>
            <w:r>
              <w:br/>
            </w:r>
            <w:r>
              <w:br/>
            </w:r>
            <w:r>
              <w:rPr>
                <w:rStyle w:val="CodingLanguage"/>
              </w:rPr>
              <w:t># source env.sh</w:t>
            </w:r>
            <w:r>
              <w:rPr>
                <w:rStyle w:val="CodingLanguage"/>
              </w:rPr>
              <w:br/>
            </w:r>
            <w:r w:rsidRPr="000609AB">
              <w:rPr>
                <w:rStyle w:val="CodingLanguage"/>
              </w:rPr>
              <w:t>Cluster "</w:t>
            </w:r>
            <w:r>
              <w:rPr>
                <w:rStyle w:val="BoldEmpha"/>
              </w:rPr>
              <w:t>ucp_hpe</w:t>
            </w:r>
            <w:r w:rsidRPr="005967EA">
              <w:rPr>
                <w:rStyle w:val="BoldEmpha"/>
              </w:rPr>
              <w:t>-ucp.cloudra.local</w:t>
            </w:r>
            <w:r>
              <w:rPr>
                <w:rStyle w:val="CodingLanguage"/>
              </w:rPr>
              <w:t>:6443_admin" set.</w:t>
            </w:r>
            <w:r>
              <w:rPr>
                <w:rStyle w:val="CodingLanguage"/>
              </w:rPr>
              <w:br/>
              <w:t>User "ucp_hpe</w:t>
            </w:r>
            <w:r w:rsidRPr="000609AB">
              <w:rPr>
                <w:rStyle w:val="CodingLanguage"/>
              </w:rPr>
              <w:t>-ucp.cloudra.local:6443_admin" set.</w:t>
            </w:r>
            <w:r>
              <w:rPr>
                <w:rStyle w:val="CodingLanguage"/>
              </w:rPr>
              <w:br/>
            </w:r>
            <w:r>
              <w:br/>
            </w:r>
            <w:r w:rsidRPr="000609AB">
              <w:t>For more information, see the section on installing the UCP client bundle in</w:t>
            </w:r>
            <w:r>
              <w:t xml:space="preserve"> the section </w:t>
            </w:r>
            <w:r w:rsidRPr="00CA6038">
              <w:rPr>
                <w:u w:val="single"/>
              </w:rPr>
              <w:fldChar w:fldCharType="begin"/>
            </w:r>
            <w:r w:rsidRPr="00CA6038">
              <w:rPr>
                <w:u w:val="single"/>
              </w:rPr>
              <w:instrText xml:space="preserve"> REF _Ref524073107 \h </w:instrText>
            </w:r>
            <w:r w:rsidRPr="00CA6038">
              <w:rPr>
                <w:u w:val="single"/>
              </w:rPr>
            </w:r>
            <w:r w:rsidRPr="00CA6038">
              <w:rPr>
                <w:u w:val="single"/>
              </w:rPr>
              <w:fldChar w:fldCharType="separate"/>
            </w:r>
            <w:r w:rsidR="0099354B" w:rsidRPr="001404A8">
              <w:t>Deploying Sysdig monitoring on Kubernetes</w:t>
            </w:r>
            <w:r w:rsidRPr="00CA6038">
              <w:rPr>
                <w:u w:val="single"/>
              </w:rPr>
              <w:fldChar w:fldCharType="end"/>
            </w:r>
            <w:r w:rsidRPr="00CA6038">
              <w:rPr>
                <w:u w:val="single"/>
              </w:rPr>
              <w:t>.</w:t>
            </w:r>
          </w:p>
        </w:tc>
      </w:tr>
    </w:tbl>
    <w:p w14:paraId="75661604" w14:textId="77777777" w:rsidR="000615E7" w:rsidRDefault="000615E7" w:rsidP="000615E7">
      <w:pPr>
        <w:pStyle w:val="BulletLevel1LastBeforeBodycopy"/>
        <w:numPr>
          <w:ilvl w:val="0"/>
          <w:numId w:val="0"/>
        </w:numPr>
      </w:pPr>
    </w:p>
    <w:p w14:paraId="65F5FF06" w14:textId="77777777" w:rsidR="000615E7" w:rsidRDefault="000615E7" w:rsidP="000615E7">
      <w:pPr>
        <w:pStyle w:val="Heading2"/>
      </w:pPr>
      <w:bookmarkStart w:id="315" w:name="_Toc531698829"/>
      <w:bookmarkStart w:id="316" w:name="_Toc6318960"/>
      <w:r w:rsidRPr="00914B53">
        <w:t>Registering for Sysdig trial</w:t>
      </w:r>
      <w:bookmarkEnd w:id="315"/>
      <w:bookmarkEnd w:id="316"/>
    </w:p>
    <w:p w14:paraId="29456724" w14:textId="56AB6958" w:rsidR="000615E7" w:rsidRDefault="000615E7" w:rsidP="0058095B">
      <w:pPr>
        <w:pStyle w:val="BodyTextMetricHPELight10pt"/>
      </w:pPr>
      <w:r>
        <w:t xml:space="preserve">Hewlett Packard Enterprise has teamed up with Sysdig to offer a fully featured 90-day trial version of Sysdig Monitor and Secure as part of the </w:t>
      </w:r>
      <w:r w:rsidR="004D3CD7" w:rsidRPr="004D3CD7">
        <w:t>HPE Enterprise Containers as a Service with Docker EE</w:t>
      </w:r>
      <w:r>
        <w:t xml:space="preserve"> solution. For more details on how to sign up, see the GitHub repository at </w:t>
      </w:r>
      <w:hyperlink r:id="rId98" w:history="1">
        <w:r>
          <w:rPr>
            <w:rStyle w:val="Hyperlink"/>
          </w:rPr>
          <w:t>https://github.com/HewlettPackard/Docker-</w:t>
        </w:r>
        <w:r w:rsidR="00B0382D">
          <w:rPr>
            <w:rStyle w:val="Hyperlink"/>
          </w:rPr>
          <w:t>Synergy</w:t>
        </w:r>
      </w:hyperlink>
      <w:r>
        <w:t xml:space="preserve">.  </w:t>
      </w:r>
    </w:p>
    <w:p w14:paraId="6692A160" w14:textId="77777777" w:rsidR="000615E7" w:rsidRDefault="000615E7" w:rsidP="0058095B">
      <w:pPr>
        <w:pStyle w:val="BodyTextMetricHPELight10pt"/>
      </w:pPr>
      <w:r>
        <w:t xml:space="preserve">After registering for the trial, you will be presented with options for setting up your environment, as shown in </w:t>
      </w:r>
      <w:r w:rsidRPr="009534F0">
        <w:fldChar w:fldCharType="begin"/>
      </w:r>
      <w:r w:rsidRPr="003B6B84">
        <w:instrText xml:space="preserve"> REF _Ref523995482 \h </w:instrText>
      </w:r>
      <w:r>
        <w:instrText xml:space="preserve"> \* MERGEFORMAT </w:instrText>
      </w:r>
      <w:r w:rsidRPr="009534F0">
        <w:fldChar w:fldCharType="separate"/>
      </w:r>
      <w:r w:rsidR="0099354B" w:rsidRPr="0099354B">
        <w:t>Figure 40</w:t>
      </w:r>
      <w:r w:rsidRPr="009534F0">
        <w:fldChar w:fldCharType="end"/>
      </w:r>
      <w:r w:rsidRPr="004B75DE">
        <w:t>.</w:t>
      </w:r>
    </w:p>
    <w:p w14:paraId="2245BCCA" w14:textId="77777777" w:rsidR="000615E7" w:rsidRDefault="000615E7" w:rsidP="000615E7">
      <w:pPr>
        <w:pStyle w:val="FigureAfterspace"/>
      </w:pPr>
      <w:r>
        <w:rPr>
          <w:noProof/>
        </w:rPr>
        <w:lastRenderedPageBreak/>
        <w:drawing>
          <wp:inline distT="0" distB="0" distL="0" distR="0" wp14:anchorId="4E498389" wp14:editId="7547F070">
            <wp:extent cx="2806700" cy="2758884"/>
            <wp:effectExtent l="19050" t="19050" r="12700" b="2286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ysdig-setup-env.png"/>
                    <pic:cNvPicPr/>
                  </pic:nvPicPr>
                  <pic:blipFill>
                    <a:blip r:embed="rId99">
                      <a:extLst>
                        <a:ext uri="{28A0092B-C50C-407E-A947-70E740481C1C}">
                          <a14:useLocalDpi xmlns:a14="http://schemas.microsoft.com/office/drawing/2010/main" val="0"/>
                        </a:ext>
                      </a:extLst>
                    </a:blip>
                    <a:stretch>
                      <a:fillRect/>
                    </a:stretch>
                  </pic:blipFill>
                  <pic:spPr>
                    <a:xfrm>
                      <a:off x="0" y="0"/>
                      <a:ext cx="2829975" cy="2781763"/>
                    </a:xfrm>
                    <a:prstGeom prst="rect">
                      <a:avLst/>
                    </a:prstGeom>
                    <a:ln>
                      <a:solidFill>
                        <a:schemeClr val="accent1"/>
                      </a:solidFill>
                    </a:ln>
                  </pic:spPr>
                </pic:pic>
              </a:graphicData>
            </a:graphic>
          </wp:inline>
        </w:drawing>
      </w:r>
    </w:p>
    <w:p w14:paraId="68684DD9" w14:textId="77777777" w:rsidR="000615E7" w:rsidRDefault="000615E7" w:rsidP="000615E7">
      <w:pPr>
        <w:pStyle w:val="MISCFigureCaptionHeader8pt"/>
      </w:pPr>
      <w:bookmarkStart w:id="317" w:name="_Ref523995482"/>
      <w:r w:rsidRPr="003B6B84">
        <w:rPr>
          <w:rStyle w:val="MISCFigureCaptionHeaderBold8pt"/>
        </w:rPr>
        <w:t xml:space="preserve">Figure </w:t>
      </w:r>
      <w:r w:rsidRPr="003B6B84">
        <w:rPr>
          <w:rStyle w:val="MISCFigureCaptionHeaderBold8pt"/>
        </w:rPr>
        <w:fldChar w:fldCharType="begin"/>
      </w:r>
      <w:r w:rsidRPr="003B6B84">
        <w:rPr>
          <w:rStyle w:val="MISCFigureCaptionHeaderBold8pt"/>
        </w:rPr>
        <w:instrText xml:space="preserve"> SEQ Figure \* ARABIC </w:instrText>
      </w:r>
      <w:r w:rsidRPr="003B6B84">
        <w:rPr>
          <w:rStyle w:val="MISCFigureCaptionHeaderBold8pt"/>
        </w:rPr>
        <w:fldChar w:fldCharType="separate"/>
      </w:r>
      <w:r w:rsidR="0099354B">
        <w:rPr>
          <w:rStyle w:val="MISCFigureCaptionHeaderBold8pt"/>
          <w:noProof/>
        </w:rPr>
        <w:t>40</w:t>
      </w:r>
      <w:r w:rsidRPr="003B6B84">
        <w:rPr>
          <w:rStyle w:val="MISCFigureCaptionHeaderBold8pt"/>
        </w:rPr>
        <w:fldChar w:fldCharType="end"/>
      </w:r>
      <w:bookmarkEnd w:id="317"/>
      <w:r w:rsidRPr="003B6B84">
        <w:rPr>
          <w:rStyle w:val="MISCFigureCaptionHeaderBold8pt"/>
        </w:rPr>
        <w:t xml:space="preserve">. </w:t>
      </w:r>
      <w:r w:rsidRPr="009563C4">
        <w:t>Sysdig Monitor set up environment</w:t>
      </w:r>
    </w:p>
    <w:p w14:paraId="047F6E14" w14:textId="77777777" w:rsidR="000615E7" w:rsidRDefault="000615E7" w:rsidP="000615E7">
      <w:pPr>
        <w:pStyle w:val="Heading3"/>
      </w:pPr>
      <w:r w:rsidRPr="009563C4">
        <w:t>Sysdig Monitoring for Kubernetes</w:t>
      </w:r>
    </w:p>
    <w:p w14:paraId="27AEAC7D" w14:textId="77777777" w:rsidR="000615E7" w:rsidRPr="0013160E" w:rsidRDefault="000615E7" w:rsidP="0058095B">
      <w:pPr>
        <w:pStyle w:val="BodyTextMetricHPELight10pt"/>
      </w:pPr>
      <w:r w:rsidRPr="009563C4">
        <w:t xml:space="preserve">If you are deploying Sysdig monitoring on Kubernetes, select the </w:t>
      </w:r>
      <w:r w:rsidRPr="003B6B84">
        <w:rPr>
          <w:rStyle w:val="CodingLanguage"/>
        </w:rPr>
        <w:t>Kubernetes | GKE | OpenShift</w:t>
      </w:r>
      <w:r w:rsidRPr="009563C4">
        <w:t xml:space="preserve"> option. You will be presented with an ac</w:t>
      </w:r>
      <w:r>
        <w:t xml:space="preserve">cess code, as shown in </w:t>
      </w:r>
      <w:r w:rsidRPr="009534F0">
        <w:fldChar w:fldCharType="begin"/>
      </w:r>
      <w:r w:rsidRPr="003B6B84">
        <w:instrText xml:space="preserve"> REF _Ref524077305 \h </w:instrText>
      </w:r>
      <w:r>
        <w:instrText xml:space="preserve"> \* MERGEFORMAT </w:instrText>
      </w:r>
      <w:r w:rsidRPr="009534F0">
        <w:fldChar w:fldCharType="separate"/>
      </w:r>
      <w:r w:rsidR="0099354B" w:rsidRPr="0099354B">
        <w:t>Figure 41</w:t>
      </w:r>
      <w:r w:rsidRPr="009534F0">
        <w:fldChar w:fldCharType="end"/>
      </w:r>
      <w:r w:rsidRPr="004B75DE">
        <w:t>.</w:t>
      </w:r>
    </w:p>
    <w:p w14:paraId="731C0C3A" w14:textId="77777777" w:rsidR="000615E7" w:rsidRDefault="000615E7" w:rsidP="000615E7">
      <w:pPr>
        <w:pStyle w:val="FigureAfterspace"/>
      </w:pPr>
      <w:r>
        <w:rPr>
          <w:noProof/>
        </w:rPr>
        <w:drawing>
          <wp:inline distT="0" distB="0" distL="0" distR="0" wp14:anchorId="63DFF870" wp14:editId="224AD55A">
            <wp:extent cx="2905381" cy="2721935"/>
            <wp:effectExtent l="19050" t="19050" r="9525" b="215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ysdig-k8s.png"/>
                    <pic:cNvPicPr/>
                  </pic:nvPicPr>
                  <pic:blipFill>
                    <a:blip r:embed="rId100">
                      <a:extLst>
                        <a:ext uri="{28A0092B-C50C-407E-A947-70E740481C1C}">
                          <a14:useLocalDpi xmlns:a14="http://schemas.microsoft.com/office/drawing/2010/main" val="0"/>
                        </a:ext>
                      </a:extLst>
                    </a:blip>
                    <a:stretch>
                      <a:fillRect/>
                    </a:stretch>
                  </pic:blipFill>
                  <pic:spPr>
                    <a:xfrm>
                      <a:off x="0" y="0"/>
                      <a:ext cx="2929808" cy="2744820"/>
                    </a:xfrm>
                    <a:prstGeom prst="rect">
                      <a:avLst/>
                    </a:prstGeom>
                    <a:ln>
                      <a:solidFill>
                        <a:schemeClr val="accent1"/>
                      </a:solidFill>
                    </a:ln>
                  </pic:spPr>
                </pic:pic>
              </a:graphicData>
            </a:graphic>
          </wp:inline>
        </w:drawing>
      </w:r>
    </w:p>
    <w:p w14:paraId="160DFE97" w14:textId="77777777" w:rsidR="000615E7" w:rsidRDefault="000615E7" w:rsidP="000615E7">
      <w:pPr>
        <w:pStyle w:val="MISCFigureCaptionHeader8pt"/>
      </w:pPr>
      <w:bookmarkStart w:id="318" w:name="_Ref524077305"/>
      <w:r w:rsidRPr="003B6B84">
        <w:rPr>
          <w:rStyle w:val="MISCFigureCaptionHeaderBold8pt"/>
        </w:rPr>
        <w:t xml:space="preserve">Figure </w:t>
      </w:r>
      <w:r w:rsidRPr="003B6B84">
        <w:rPr>
          <w:rStyle w:val="MISCFigureCaptionHeaderBold8pt"/>
        </w:rPr>
        <w:fldChar w:fldCharType="begin"/>
      </w:r>
      <w:r w:rsidRPr="003B6B84">
        <w:rPr>
          <w:rStyle w:val="MISCFigureCaptionHeaderBold8pt"/>
        </w:rPr>
        <w:instrText xml:space="preserve"> SEQ Figure \* ARABIC </w:instrText>
      </w:r>
      <w:r w:rsidRPr="003B6B84">
        <w:rPr>
          <w:rStyle w:val="MISCFigureCaptionHeaderBold8pt"/>
        </w:rPr>
        <w:fldChar w:fldCharType="separate"/>
      </w:r>
      <w:r w:rsidR="0099354B">
        <w:rPr>
          <w:rStyle w:val="MISCFigureCaptionHeaderBold8pt"/>
          <w:noProof/>
        </w:rPr>
        <w:t>41</w:t>
      </w:r>
      <w:r w:rsidRPr="003B6B84">
        <w:rPr>
          <w:rStyle w:val="MISCFigureCaptionHeaderBold8pt"/>
        </w:rPr>
        <w:fldChar w:fldCharType="end"/>
      </w:r>
      <w:bookmarkEnd w:id="318"/>
      <w:r w:rsidRPr="003B6B84">
        <w:rPr>
          <w:rStyle w:val="MISCFigureCaptionHeaderBold8pt"/>
        </w:rPr>
        <w:t>.</w:t>
      </w:r>
      <w:r>
        <w:t xml:space="preserve"> </w:t>
      </w:r>
      <w:r w:rsidRPr="009563C4">
        <w:t>Sysdig Monitor access code for Kubernetes</w:t>
      </w:r>
    </w:p>
    <w:p w14:paraId="31ECA187" w14:textId="2DB1BDAA" w:rsidR="000615E7" w:rsidRDefault="000615E7" w:rsidP="0058095B">
      <w:pPr>
        <w:pStyle w:val="BodyTextMetricHPELight10pt"/>
      </w:pPr>
      <w:r w:rsidRPr="005A6F10">
        <w:t xml:space="preserve">Use the </w:t>
      </w:r>
      <w:r w:rsidRPr="003B6B84">
        <w:rPr>
          <w:rStyle w:val="CodingLanguage"/>
        </w:rPr>
        <w:t>sysdig_access_key</w:t>
      </w:r>
      <w:r w:rsidRPr="005A6F10">
        <w:t xml:space="preserve"> field in your </w:t>
      </w:r>
      <w:r w:rsidR="0083650F">
        <w:rPr>
          <w:rStyle w:val="CodingLanguage"/>
        </w:rPr>
        <w:t>groups_vars/all/vault</w:t>
      </w:r>
      <w:r w:rsidRPr="005A6F10">
        <w:t>, as described in the section</w:t>
      </w:r>
      <w:r>
        <w:t xml:space="preserve"> </w:t>
      </w:r>
      <w:r w:rsidRPr="00CA6038">
        <w:rPr>
          <w:u w:val="single"/>
        </w:rPr>
        <w:fldChar w:fldCharType="begin"/>
      </w:r>
      <w:r w:rsidRPr="00CA6038">
        <w:rPr>
          <w:u w:val="single"/>
        </w:rPr>
        <w:instrText xml:space="preserve"> REF _Ref523996212 \h </w:instrText>
      </w:r>
      <w:r w:rsidRPr="00CA6038">
        <w:rPr>
          <w:u w:val="single"/>
        </w:rPr>
      </w:r>
      <w:r w:rsidRPr="00CA6038">
        <w:rPr>
          <w:u w:val="single"/>
        </w:rPr>
        <w:fldChar w:fldCharType="separate"/>
      </w:r>
      <w:r w:rsidR="0099354B" w:rsidRPr="000609AB">
        <w:t>Sysdig configuration for Kubernetes</w:t>
      </w:r>
      <w:r w:rsidRPr="00CA6038">
        <w:rPr>
          <w:u w:val="single"/>
        </w:rPr>
        <w:fldChar w:fldCharType="end"/>
      </w:r>
      <w:r w:rsidRPr="00CA6038">
        <w:t>.</w:t>
      </w:r>
      <w:r w:rsidRPr="005A6F10">
        <w:t xml:space="preserve"> Once you deploy your environment and your Kubernetes nodes connect to the Sysdig SaaS platform, Sysdig will automatically display information regarding y</w:t>
      </w:r>
      <w:r>
        <w:t>our setup, as shown in</w:t>
      </w:r>
      <w:r w:rsidRPr="009534F0">
        <w:t xml:space="preserve"> </w:t>
      </w:r>
      <w:r w:rsidRPr="004B75DE">
        <w:fldChar w:fldCharType="begin"/>
      </w:r>
      <w:r w:rsidRPr="003B6B84">
        <w:instrText xml:space="preserve"> REF _Ref523996402 \h </w:instrText>
      </w:r>
      <w:r>
        <w:instrText xml:space="preserve"> \* MERGEFORMAT </w:instrText>
      </w:r>
      <w:r w:rsidRPr="004B75DE">
        <w:fldChar w:fldCharType="separate"/>
      </w:r>
      <w:r w:rsidR="0099354B" w:rsidRPr="0099354B">
        <w:t>Figure 42</w:t>
      </w:r>
      <w:r w:rsidRPr="004B75DE">
        <w:fldChar w:fldCharType="end"/>
      </w:r>
      <w:r w:rsidRPr="0013160E">
        <w:t>.</w:t>
      </w:r>
    </w:p>
    <w:p w14:paraId="5DFD7422" w14:textId="77777777" w:rsidR="000615E7" w:rsidRDefault="000615E7" w:rsidP="000615E7">
      <w:pPr>
        <w:pStyle w:val="FigureAfterspace"/>
      </w:pPr>
      <w:r>
        <w:rPr>
          <w:noProof/>
        </w:rPr>
        <w:lastRenderedPageBreak/>
        <w:drawing>
          <wp:inline distT="0" distB="0" distL="0" distR="0" wp14:anchorId="2BE7B06B" wp14:editId="7267C0B9">
            <wp:extent cx="5381625" cy="2813892"/>
            <wp:effectExtent l="19050" t="19050" r="9525" b="2476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ysdig-k8s-spotlight.png"/>
                    <pic:cNvPicPr/>
                  </pic:nvPicPr>
                  <pic:blipFill>
                    <a:blip r:embed="rId101">
                      <a:extLst>
                        <a:ext uri="{28A0092B-C50C-407E-A947-70E740481C1C}">
                          <a14:useLocalDpi xmlns:a14="http://schemas.microsoft.com/office/drawing/2010/main" val="0"/>
                        </a:ext>
                      </a:extLst>
                    </a:blip>
                    <a:stretch>
                      <a:fillRect/>
                    </a:stretch>
                  </pic:blipFill>
                  <pic:spPr>
                    <a:xfrm>
                      <a:off x="0" y="0"/>
                      <a:ext cx="5392301" cy="2819474"/>
                    </a:xfrm>
                    <a:prstGeom prst="rect">
                      <a:avLst/>
                    </a:prstGeom>
                    <a:ln>
                      <a:solidFill>
                        <a:schemeClr val="accent1"/>
                      </a:solidFill>
                    </a:ln>
                  </pic:spPr>
                </pic:pic>
              </a:graphicData>
            </a:graphic>
          </wp:inline>
        </w:drawing>
      </w:r>
    </w:p>
    <w:p w14:paraId="5F5D301D" w14:textId="77777777" w:rsidR="000615E7" w:rsidRDefault="000615E7" w:rsidP="000615E7">
      <w:pPr>
        <w:pStyle w:val="MISCFigureCaptionHeader8pt"/>
      </w:pPr>
      <w:bookmarkStart w:id="319" w:name="_Ref523996402"/>
      <w:r w:rsidRPr="003B6B84">
        <w:rPr>
          <w:rStyle w:val="MISCFigureCaptionHeaderBold8pt"/>
        </w:rPr>
        <w:t xml:space="preserve">Figure </w:t>
      </w:r>
      <w:r w:rsidRPr="003B6B84">
        <w:rPr>
          <w:rStyle w:val="MISCFigureCaptionHeaderBold8pt"/>
        </w:rPr>
        <w:fldChar w:fldCharType="begin"/>
      </w:r>
      <w:r w:rsidRPr="003B6B84">
        <w:rPr>
          <w:rStyle w:val="MISCFigureCaptionHeaderBold8pt"/>
        </w:rPr>
        <w:instrText xml:space="preserve"> SEQ Figure \* ARABIC </w:instrText>
      </w:r>
      <w:r w:rsidRPr="003B6B84">
        <w:rPr>
          <w:rStyle w:val="MISCFigureCaptionHeaderBold8pt"/>
        </w:rPr>
        <w:fldChar w:fldCharType="separate"/>
      </w:r>
      <w:r w:rsidR="0099354B">
        <w:rPr>
          <w:rStyle w:val="MISCFigureCaptionHeaderBold8pt"/>
          <w:noProof/>
        </w:rPr>
        <w:t>42</w:t>
      </w:r>
      <w:r w:rsidRPr="003B6B84">
        <w:rPr>
          <w:rStyle w:val="MISCFigureCaptionHeaderBold8pt"/>
        </w:rPr>
        <w:fldChar w:fldCharType="end"/>
      </w:r>
      <w:bookmarkEnd w:id="319"/>
      <w:r>
        <w:t xml:space="preserve">. </w:t>
      </w:r>
      <w:r w:rsidRPr="005A6F10">
        <w:t>Sysdig Monitor Spotlight for Kubernetes</w:t>
      </w:r>
    </w:p>
    <w:p w14:paraId="150BBABB" w14:textId="77777777" w:rsidR="000615E7" w:rsidRDefault="000615E7" w:rsidP="0058095B">
      <w:pPr>
        <w:pStyle w:val="BodyTextMetricHPELight10pt"/>
      </w:pPr>
      <w:r w:rsidRPr="005A6F10">
        <w:t xml:space="preserve">Select </w:t>
      </w:r>
      <w:r w:rsidRPr="003B6B84">
        <w:rPr>
          <w:rStyle w:val="CodingLanguage"/>
        </w:rPr>
        <w:t>View Dashboard</w:t>
      </w:r>
      <w:r w:rsidRPr="005A6F10">
        <w:t xml:space="preserve"> for an entry point to accessing all your monitoring data. Alternatively, you can browse to </w:t>
      </w:r>
      <w:hyperlink r:id="rId102" w:history="1">
        <w:r w:rsidRPr="005A6F10">
          <w:rPr>
            <w:rStyle w:val="Hyperlink"/>
          </w:rPr>
          <w:t>https://app.sysdigcloud.com</w:t>
        </w:r>
      </w:hyperlink>
      <w:r w:rsidRPr="005A6F10">
        <w:t xml:space="preserve"> at any time to access your dashboards.</w:t>
      </w:r>
    </w:p>
    <w:p w14:paraId="7E074483" w14:textId="77777777" w:rsidR="000615E7" w:rsidRDefault="000615E7" w:rsidP="000615E7">
      <w:pPr>
        <w:pStyle w:val="Heading3"/>
      </w:pPr>
      <w:r w:rsidRPr="009432CE">
        <w:t>Sysdig Monitor for Docker swarm</w:t>
      </w:r>
    </w:p>
    <w:p w14:paraId="77DC58B6" w14:textId="77777777" w:rsidR="000615E7" w:rsidRDefault="000615E7" w:rsidP="0058095B">
      <w:pPr>
        <w:pStyle w:val="BodyTextMetricHPELight10pt"/>
      </w:pPr>
      <w:r w:rsidRPr="009432CE">
        <w:t xml:space="preserve">If you are deploying Sysdig monitoring on Docker swarm, select the </w:t>
      </w:r>
      <w:r w:rsidRPr="003B6B84">
        <w:rPr>
          <w:rStyle w:val="CodingLanguage"/>
        </w:rPr>
        <w:t>Non-Orchestrated: Native Linux</w:t>
      </w:r>
      <w:r w:rsidRPr="009432CE">
        <w:t xml:space="preserve"> option. You will be presented with a screen containing details for the URL to download the Sysdig agent, along with your access code embedded in the command, as shown in</w:t>
      </w:r>
      <w:r>
        <w:t xml:space="preserve"> </w:t>
      </w:r>
      <w:r w:rsidRPr="009534F0">
        <w:fldChar w:fldCharType="begin"/>
      </w:r>
      <w:r w:rsidRPr="003B6B84">
        <w:instrText xml:space="preserve"> REF _Ref523998230 \h </w:instrText>
      </w:r>
      <w:r>
        <w:instrText xml:space="preserve"> \* MERGEFORMAT </w:instrText>
      </w:r>
      <w:r w:rsidRPr="009534F0">
        <w:fldChar w:fldCharType="separate"/>
      </w:r>
      <w:r w:rsidR="0099354B" w:rsidRPr="0099354B">
        <w:t>Figure 43</w:t>
      </w:r>
      <w:r w:rsidRPr="009534F0">
        <w:fldChar w:fldCharType="end"/>
      </w:r>
      <w:r>
        <w:t>.</w:t>
      </w:r>
    </w:p>
    <w:p w14:paraId="5B443986" w14:textId="77777777" w:rsidR="000615E7" w:rsidRDefault="000615E7" w:rsidP="000615E7">
      <w:pPr>
        <w:pStyle w:val="FigureAfterspace"/>
      </w:pPr>
      <w:r>
        <w:rPr>
          <w:noProof/>
        </w:rPr>
        <w:drawing>
          <wp:inline distT="0" distB="0" distL="0" distR="0" wp14:anchorId="115980D5" wp14:editId="31B0162A">
            <wp:extent cx="5571429" cy="2504762"/>
            <wp:effectExtent l="19050" t="19050" r="10795" b="1016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ysdig-docker.png"/>
                    <pic:cNvPicPr/>
                  </pic:nvPicPr>
                  <pic:blipFill>
                    <a:blip r:embed="rId103">
                      <a:extLst>
                        <a:ext uri="{28A0092B-C50C-407E-A947-70E740481C1C}">
                          <a14:useLocalDpi xmlns:a14="http://schemas.microsoft.com/office/drawing/2010/main" val="0"/>
                        </a:ext>
                      </a:extLst>
                    </a:blip>
                    <a:stretch>
                      <a:fillRect/>
                    </a:stretch>
                  </pic:blipFill>
                  <pic:spPr>
                    <a:xfrm>
                      <a:off x="0" y="0"/>
                      <a:ext cx="5571429" cy="2504762"/>
                    </a:xfrm>
                    <a:prstGeom prst="rect">
                      <a:avLst/>
                    </a:prstGeom>
                    <a:ln>
                      <a:solidFill>
                        <a:schemeClr val="accent1"/>
                      </a:solidFill>
                    </a:ln>
                  </pic:spPr>
                </pic:pic>
              </a:graphicData>
            </a:graphic>
          </wp:inline>
        </w:drawing>
      </w:r>
    </w:p>
    <w:p w14:paraId="635FA9D0" w14:textId="77777777" w:rsidR="000615E7" w:rsidRPr="009534F0" w:rsidRDefault="000615E7" w:rsidP="000615E7">
      <w:pPr>
        <w:pStyle w:val="MISCFigureCaptionHeader8pt"/>
      </w:pPr>
      <w:bookmarkStart w:id="320" w:name="_Ref523998230"/>
      <w:r w:rsidRPr="003B6B84">
        <w:rPr>
          <w:rStyle w:val="MISCFigureCaptionHeaderBold8pt"/>
        </w:rPr>
        <w:t xml:space="preserve">Figure </w:t>
      </w:r>
      <w:r w:rsidRPr="003B6B84">
        <w:rPr>
          <w:rStyle w:val="MISCFigureCaptionHeaderBold8pt"/>
        </w:rPr>
        <w:fldChar w:fldCharType="begin"/>
      </w:r>
      <w:r w:rsidRPr="003B6B84">
        <w:rPr>
          <w:rStyle w:val="MISCFigureCaptionHeaderBold8pt"/>
        </w:rPr>
        <w:instrText xml:space="preserve"> SEQ Figure \* ARABIC </w:instrText>
      </w:r>
      <w:r w:rsidRPr="003B6B84">
        <w:rPr>
          <w:rStyle w:val="MISCFigureCaptionHeaderBold8pt"/>
        </w:rPr>
        <w:fldChar w:fldCharType="separate"/>
      </w:r>
      <w:r w:rsidR="0099354B">
        <w:rPr>
          <w:rStyle w:val="MISCFigureCaptionHeaderBold8pt"/>
          <w:noProof/>
        </w:rPr>
        <w:t>43</w:t>
      </w:r>
      <w:r w:rsidRPr="003B6B84">
        <w:rPr>
          <w:rStyle w:val="MISCFigureCaptionHeaderBold8pt"/>
        </w:rPr>
        <w:fldChar w:fldCharType="end"/>
      </w:r>
      <w:bookmarkEnd w:id="320"/>
      <w:r w:rsidRPr="003B6B84">
        <w:rPr>
          <w:rStyle w:val="MISCFigureCaptionHeaderBold8pt"/>
        </w:rPr>
        <w:t xml:space="preserve">. </w:t>
      </w:r>
      <w:r w:rsidRPr="009432CE">
        <w:t>Sysdig Monitor download location and access code for Docker</w:t>
      </w:r>
    </w:p>
    <w:p w14:paraId="68026C1F" w14:textId="41AF6B54" w:rsidR="000615E7" w:rsidRDefault="000615E7" w:rsidP="0058095B">
      <w:pPr>
        <w:pStyle w:val="BodyTextMetricHPELight10pt"/>
      </w:pPr>
      <w:r w:rsidRPr="009432CE">
        <w:t xml:space="preserve">The download URL is used in the </w:t>
      </w:r>
      <w:r w:rsidRPr="003B6B84">
        <w:rPr>
          <w:rStyle w:val="CodingLanguage"/>
        </w:rPr>
        <w:t>sysdig_agent</w:t>
      </w:r>
      <w:r w:rsidRPr="009432CE">
        <w:t xml:space="preserve"> field in </w:t>
      </w:r>
      <w:r w:rsidR="00B0382D">
        <w:rPr>
          <w:rStyle w:val="CodingLanguage"/>
        </w:rPr>
        <w:t>groups_vars/all/vars</w:t>
      </w:r>
      <w:r>
        <w:rPr>
          <w:rStyle w:val="CodingLanguage"/>
        </w:rPr>
        <w:t>,</w:t>
      </w:r>
      <w:r w:rsidRPr="009432CE">
        <w:t xml:space="preserve"> while the access code is stored in the </w:t>
      </w:r>
      <w:r w:rsidRPr="003B6B84">
        <w:rPr>
          <w:rStyle w:val="CodingLanguage"/>
        </w:rPr>
        <w:t>sysdig_access_key</w:t>
      </w:r>
      <w:r w:rsidRPr="009432CE">
        <w:t xml:space="preserve"> field in your </w:t>
      </w:r>
      <w:r w:rsidR="0083650F">
        <w:rPr>
          <w:rStyle w:val="CodingLanguage"/>
        </w:rPr>
        <w:t>groups_vars/all/vault</w:t>
      </w:r>
      <w:r w:rsidRPr="009432CE">
        <w:t>, as described in the section</w:t>
      </w:r>
      <w:r>
        <w:t xml:space="preserve"> </w:t>
      </w:r>
      <w:r w:rsidRPr="00CA6038">
        <w:rPr>
          <w:u w:val="single"/>
        </w:rPr>
        <w:fldChar w:fldCharType="begin"/>
      </w:r>
      <w:r w:rsidRPr="00CA6038">
        <w:rPr>
          <w:u w:val="single"/>
        </w:rPr>
        <w:instrText xml:space="preserve"> REF _Ref523998319 \h </w:instrText>
      </w:r>
      <w:r w:rsidRPr="00CA6038">
        <w:rPr>
          <w:u w:val="single"/>
        </w:rPr>
      </w:r>
      <w:r w:rsidRPr="00CA6038">
        <w:rPr>
          <w:u w:val="single"/>
        </w:rPr>
        <w:fldChar w:fldCharType="separate"/>
      </w:r>
      <w:r w:rsidR="0099354B" w:rsidRPr="00D73B87">
        <w:t>Sysdig configuration for Docker swarm</w:t>
      </w:r>
      <w:r w:rsidRPr="00CA6038">
        <w:rPr>
          <w:u w:val="single"/>
        </w:rPr>
        <w:fldChar w:fldCharType="end"/>
      </w:r>
      <w:r w:rsidRPr="009432CE">
        <w:t>.</w:t>
      </w:r>
    </w:p>
    <w:p w14:paraId="3FFAE01E" w14:textId="77777777" w:rsidR="000615E7" w:rsidRDefault="000615E7" w:rsidP="0058095B">
      <w:pPr>
        <w:pStyle w:val="BodyTextMetricHPELight10pt"/>
      </w:pPr>
      <w:r w:rsidRPr="009432CE">
        <w:lastRenderedPageBreak/>
        <w:t xml:space="preserve">Once you deploy your environment and your Docker swarm nodes connect to the Sysdig SaaS platform, Sysdig will automatically display information regarding your setup. Alternatively, you can browse to </w:t>
      </w:r>
      <w:hyperlink r:id="rId104" w:history="1">
        <w:r w:rsidRPr="009432CE">
          <w:rPr>
            <w:rStyle w:val="Hyperlink"/>
          </w:rPr>
          <w:t>https://app.sysdigcloud.com</w:t>
        </w:r>
      </w:hyperlink>
      <w:r w:rsidRPr="009432CE">
        <w:t xml:space="preserve"> at any time to access your dashboards.</w:t>
      </w:r>
    </w:p>
    <w:p w14:paraId="1674A63C" w14:textId="77777777" w:rsidR="000615E7" w:rsidRDefault="000615E7" w:rsidP="000615E7">
      <w:pPr>
        <w:pStyle w:val="Heading2"/>
      </w:pPr>
      <w:bookmarkStart w:id="321" w:name="_Ref524073107"/>
      <w:bookmarkStart w:id="322" w:name="_Toc531698830"/>
      <w:bookmarkStart w:id="323" w:name="_Refd17e58676"/>
      <w:bookmarkStart w:id="324" w:name="_Tocd17e58676"/>
      <w:bookmarkStart w:id="325" w:name="_Toc6318961"/>
      <w:r w:rsidRPr="001404A8">
        <w:t>Deploying Sysdig monitoring on Kubernetes</w:t>
      </w:r>
      <w:bookmarkEnd w:id="321"/>
      <w:bookmarkEnd w:id="322"/>
      <w:bookmarkEnd w:id="325"/>
    </w:p>
    <w:p w14:paraId="1419FC47" w14:textId="77777777" w:rsidR="000615E7" w:rsidRPr="009534F0" w:rsidRDefault="000615E7" w:rsidP="0058095B">
      <w:pPr>
        <w:pStyle w:val="BodyTextMetricHPELight10pt"/>
      </w:pPr>
      <w:r>
        <w:t>The latest version of Sysdig supports monitoring of Kubernetes logs and metrics.</w:t>
      </w:r>
    </w:p>
    <w:p w14:paraId="43EFF746" w14:textId="77777777" w:rsidR="000615E7" w:rsidRDefault="000615E7" w:rsidP="000615E7">
      <w:pPr>
        <w:pStyle w:val="Heading4"/>
      </w:pPr>
      <w:r w:rsidRPr="001404A8">
        <w:t>Prerequisites</w:t>
      </w:r>
    </w:p>
    <w:p w14:paraId="67EE1D35" w14:textId="20F9B5BC" w:rsidR="000615E7" w:rsidRDefault="000615E7" w:rsidP="000615E7">
      <w:pPr>
        <w:pStyle w:val="BulletLevel1"/>
      </w:pPr>
      <w:r w:rsidRPr="001404A8">
        <w:t xml:space="preserve">Install the </w:t>
      </w:r>
      <w:r w:rsidRPr="00CD2A0F">
        <w:rPr>
          <w:rStyle w:val="CodingLanguage"/>
        </w:rPr>
        <w:t>kub</w:t>
      </w:r>
      <w:r w:rsidR="00BA797F" w:rsidRPr="00CD2A0F">
        <w:rPr>
          <w:rStyle w:val="CodingLanguage"/>
        </w:rPr>
        <w:t>ectl</w:t>
      </w:r>
      <w:r w:rsidR="00BA797F">
        <w:t xml:space="preserve"> binary on your Ansible box.</w:t>
      </w:r>
    </w:p>
    <w:p w14:paraId="34E35FDC" w14:textId="58EC62A1" w:rsidR="000615E7" w:rsidRDefault="000615E7" w:rsidP="000615E7">
      <w:pPr>
        <w:pStyle w:val="BulletLevel1"/>
      </w:pPr>
      <w:r w:rsidRPr="001404A8">
        <w:t>Install the UCP Client bundle for the admin user</w:t>
      </w:r>
      <w:r w:rsidR="00BA797F">
        <w:t>.</w:t>
      </w:r>
    </w:p>
    <w:p w14:paraId="11E13A17" w14:textId="77777777" w:rsidR="000615E7" w:rsidRPr="003B6B84" w:rsidRDefault="000615E7" w:rsidP="000615E7">
      <w:pPr>
        <w:pStyle w:val="BulletLevel1"/>
        <w:rPr>
          <w:rStyle w:val="CodingLanguage"/>
          <w:b/>
        </w:rPr>
      </w:pPr>
      <w:r w:rsidRPr="001404A8">
        <w:t xml:space="preserve">Confirm that you can connect to the cluster by running a test command, for example, </w:t>
      </w:r>
      <w:r w:rsidRPr="003B6B84">
        <w:rPr>
          <w:rStyle w:val="CodingLanguage"/>
        </w:rPr>
        <w:t>kubectl get nodes</w:t>
      </w:r>
    </w:p>
    <w:p w14:paraId="087E3C8E" w14:textId="77777777" w:rsidR="000615E7" w:rsidRPr="00CA6038" w:rsidRDefault="000615E7" w:rsidP="000615E7">
      <w:pPr>
        <w:pStyle w:val="BulletLevel1LastBeforeBodycopy"/>
        <w:rPr>
          <w:u w:val="single"/>
        </w:rPr>
      </w:pPr>
      <w:r w:rsidRPr="001404A8">
        <w:t>Ensure that you have configured the required variables,</w:t>
      </w:r>
      <w:r>
        <w:t xml:space="preserve"> as described in the section </w:t>
      </w:r>
      <w:r w:rsidRPr="00CA6038">
        <w:rPr>
          <w:u w:val="single"/>
        </w:rPr>
        <w:fldChar w:fldCharType="begin"/>
      </w:r>
      <w:r w:rsidRPr="00CA6038">
        <w:rPr>
          <w:u w:val="single"/>
        </w:rPr>
        <w:instrText xml:space="preserve"> REF _Ref523996212 \h </w:instrText>
      </w:r>
      <w:r w:rsidRPr="00CA6038">
        <w:rPr>
          <w:u w:val="single"/>
        </w:rPr>
      </w:r>
      <w:r w:rsidRPr="00CA6038">
        <w:rPr>
          <w:u w:val="single"/>
        </w:rPr>
        <w:fldChar w:fldCharType="separate"/>
      </w:r>
      <w:r w:rsidR="0099354B" w:rsidRPr="000609AB">
        <w:t>Sysdig configuration for Kubernetes</w:t>
      </w:r>
      <w:r w:rsidRPr="00CA6038">
        <w:rPr>
          <w:u w:val="single"/>
        </w:rPr>
        <w:fldChar w:fldCharType="end"/>
      </w:r>
    </w:p>
    <w:p w14:paraId="6DE5CFE7" w14:textId="20A8D797" w:rsidR="000615E7" w:rsidRDefault="000615E7" w:rsidP="0058095B">
      <w:pPr>
        <w:pStyle w:val="BodyTextMetricHPELight10pt"/>
      </w:pPr>
      <w:r w:rsidRPr="001404A8">
        <w:t xml:space="preserve">For example, you add the relevant variables in the </w:t>
      </w:r>
      <w:r w:rsidR="00B0382D">
        <w:rPr>
          <w:rStyle w:val="CodingLanguage"/>
        </w:rPr>
        <w:t>groups_vars/all/vars</w:t>
      </w:r>
      <w:r w:rsidRPr="001404A8">
        <w:t xml:space="preserve"> file.</w:t>
      </w:r>
    </w:p>
    <w:p w14:paraId="15DD8414" w14:textId="77777777" w:rsidR="00BA797F" w:rsidRDefault="00BA797F" w:rsidP="00BA797F">
      <w:pPr>
        <w:pStyle w:val="BodyTextMetricHPELight10pt"/>
        <w:rPr>
          <w:rStyle w:val="CodingLanguage"/>
        </w:rPr>
      </w:pPr>
      <w:r w:rsidRPr="00BA797F">
        <w:rPr>
          <w:rStyle w:val="CodingLanguage"/>
        </w:rPr>
        <w:t>sysdig_collector: 'coll</w:t>
      </w:r>
      <w:r>
        <w:rPr>
          <w:rStyle w:val="CodingLanguage"/>
        </w:rPr>
        <w:t>ector.sysdigcloud.com'</w:t>
      </w:r>
      <w:r>
        <w:rPr>
          <w:rStyle w:val="CodingLanguage"/>
        </w:rPr>
        <w:br/>
        <w:t>sysdig_collector_port: '6666'</w:t>
      </w:r>
      <w:r>
        <w:rPr>
          <w:rStyle w:val="CodingLanguage"/>
        </w:rPr>
        <w:br/>
      </w:r>
      <w:r w:rsidRPr="00BA797F">
        <w:rPr>
          <w:rStyle w:val="CodingLanguage"/>
        </w:rPr>
        <w:t>sysdig_tags: 'location:Enter city,role:</w:t>
      </w:r>
      <w:r>
        <w:rPr>
          <w:rStyle w:val="CodingLanguage"/>
        </w:rPr>
        <w:t>Enter role,owner:Customer name'</w:t>
      </w:r>
      <w:r>
        <w:rPr>
          <w:rStyle w:val="CodingLanguage"/>
        </w:rPr>
        <w:br/>
      </w:r>
      <w:r w:rsidRPr="00BA797F">
        <w:rPr>
          <w:rStyle w:val="CodingLanguage"/>
        </w:rPr>
        <w:t>k8s_cluster: 'ucp_hpe2-ucp.cloudra.local'</w:t>
      </w:r>
    </w:p>
    <w:p w14:paraId="6C997788" w14:textId="3E1470DB" w:rsidR="000615E7" w:rsidRPr="00BA797F" w:rsidRDefault="000615E7" w:rsidP="00BA797F">
      <w:pPr>
        <w:pStyle w:val="BodyTextMetricHPELight10pt"/>
        <w:rPr>
          <w:rFonts w:ascii="HPE Simple" w:hAnsi="HPE Simple"/>
        </w:rPr>
      </w:pPr>
      <w:r w:rsidRPr="001404A8">
        <w:t xml:space="preserve">You should add the access key to the encrypted </w:t>
      </w:r>
      <w:r w:rsidR="0083650F">
        <w:rPr>
          <w:rStyle w:val="CodingLanguage"/>
        </w:rPr>
        <w:t>groups_vars/all/vault</w:t>
      </w:r>
      <w:r w:rsidRPr="001404A8">
        <w:t xml:space="preserve"> using the command </w:t>
      </w:r>
      <w:r w:rsidRPr="003B6B84">
        <w:rPr>
          <w:rStyle w:val="CodingLanguage"/>
        </w:rPr>
        <w:t xml:space="preserve">ansible-vault edit </w:t>
      </w:r>
      <w:r w:rsidR="0083650F">
        <w:rPr>
          <w:rStyle w:val="CodingLanguage"/>
        </w:rPr>
        <w:t>groups_vars/all/vault</w:t>
      </w:r>
      <w:r w:rsidRPr="001404A8">
        <w:t>.</w:t>
      </w:r>
    </w:p>
    <w:p w14:paraId="568B96D7" w14:textId="77777777" w:rsidR="000615E7" w:rsidRPr="003B6B84" w:rsidRDefault="000615E7" w:rsidP="000615E7">
      <w:pPr>
        <w:pStyle w:val="BulletLevel1-2ndparagraphLastBeforeBodycopy"/>
        <w:ind w:left="0"/>
        <w:rPr>
          <w:rStyle w:val="CodingLanguage"/>
        </w:rPr>
      </w:pPr>
      <w:r w:rsidRPr="003B6B84">
        <w:rPr>
          <w:rStyle w:val="CodingLanguage"/>
        </w:rPr>
        <w:t>sysdig_access_key: '10****97-9160-****-9061-84bfd0f****0'</w:t>
      </w:r>
    </w:p>
    <w:p w14:paraId="44268874" w14:textId="77777777" w:rsidR="000615E7" w:rsidRDefault="000615E7" w:rsidP="000615E7">
      <w:pPr>
        <w:pStyle w:val="Heading4"/>
      </w:pPr>
      <w:r w:rsidRPr="001404A8">
        <w:t>Running the playbook</w:t>
      </w:r>
    </w:p>
    <w:p w14:paraId="154D9585" w14:textId="77777777" w:rsidR="000615E7" w:rsidRPr="009534F0" w:rsidRDefault="000615E7" w:rsidP="0058095B">
      <w:pPr>
        <w:pStyle w:val="BodyTextMetricHPELight10pt"/>
      </w:pPr>
      <w:r w:rsidRPr="001404A8">
        <w:t xml:space="preserve">The playbook </w:t>
      </w:r>
      <w:r w:rsidRPr="006635C1">
        <w:rPr>
          <w:rStyle w:val="CodingLanguage"/>
        </w:rPr>
        <w:t>playbooks/</w:t>
      </w:r>
      <w:r>
        <w:rPr>
          <w:rStyle w:val="CodingLanguage"/>
        </w:rPr>
        <w:t>k8s-install-</w:t>
      </w:r>
      <w:r w:rsidRPr="006635C1">
        <w:rPr>
          <w:rStyle w:val="CodingLanguage"/>
        </w:rPr>
        <w:t>sysdig.yml</w:t>
      </w:r>
      <w:r w:rsidRPr="001404A8">
        <w:t xml:space="preserve"> is used to automate the configuration of the SaaS setup</w:t>
      </w:r>
      <w:r>
        <w:t xml:space="preserve"> for Docker swarm</w:t>
      </w:r>
      <w:r w:rsidRPr="001404A8">
        <w:t>.</w:t>
      </w:r>
    </w:p>
    <w:p w14:paraId="5C6DDED0" w14:textId="58C1A661" w:rsidR="000615E7" w:rsidRPr="003B6B84" w:rsidRDefault="000615E7" w:rsidP="0058095B">
      <w:pPr>
        <w:pStyle w:val="BodyTextMetricHPELight10pt"/>
        <w:rPr>
          <w:rStyle w:val="CodingLanguage"/>
        </w:rPr>
      </w:pPr>
      <w:r w:rsidRPr="003B6B84">
        <w:rPr>
          <w:rStyle w:val="CodingLanguage"/>
        </w:rPr>
        <w:t># cd Docker-</w:t>
      </w:r>
      <w:r w:rsidR="00B0382D">
        <w:rPr>
          <w:rStyle w:val="CodingLanguage"/>
        </w:rPr>
        <w:t>Synergy</w:t>
      </w:r>
      <w:r w:rsidRPr="003B6B84">
        <w:rPr>
          <w:rStyle w:val="CodingLanguage"/>
        </w:rPr>
        <w:br/>
        <w:t># ansible-playbook -i</w:t>
      </w:r>
      <w:r w:rsidRPr="009534F0">
        <w:rPr>
          <w:rStyle w:val="CodingLanguage"/>
        </w:rPr>
        <w:t xml:space="preserve"> </w:t>
      </w:r>
      <w:r w:rsidR="007230C9">
        <w:rPr>
          <w:rStyle w:val="CodingLanguage"/>
        </w:rPr>
        <w:t>hosts</w:t>
      </w:r>
      <w:r w:rsidRPr="009534F0">
        <w:rPr>
          <w:rStyle w:val="CodingLanguage"/>
        </w:rPr>
        <w:t xml:space="preserve"> playbooks/</w:t>
      </w:r>
      <w:r w:rsidR="00CF70EF" w:rsidRPr="00CF70EF">
        <w:rPr>
          <w:rStyle w:val="CodingLanguage"/>
        </w:rPr>
        <w:t>sysdig-k8s-rbac.yml</w:t>
      </w:r>
      <w:r w:rsidRPr="003B6B84">
        <w:rPr>
          <w:rStyle w:val="CodingLanguage"/>
        </w:rPr>
        <w:t xml:space="preserve"> --vault-password-file .vault_pass</w:t>
      </w:r>
    </w:p>
    <w:p w14:paraId="7E09C70C" w14:textId="0A5F87AC" w:rsidR="000615E7" w:rsidRDefault="000615E7" w:rsidP="0058095B">
      <w:pPr>
        <w:pStyle w:val="BodyTextMetricHPELight10pt"/>
      </w:pPr>
      <w:r w:rsidRPr="001404A8">
        <w:t xml:space="preserve">Using the Sysdig software as a solution (SaaS) website </w:t>
      </w:r>
      <w:hyperlink r:id="rId105" w:history="1">
        <w:r w:rsidRPr="00C06985">
          <w:rPr>
            <w:rStyle w:val="Hyperlink"/>
          </w:rPr>
          <w:t>https://app.sysdigcloud.com</w:t>
        </w:r>
      </w:hyperlink>
      <w:r w:rsidRPr="001404A8">
        <w:t>, you are able to view, analyze and inspect various different dashboards. Initially, you will just see the monitoring information for the infrastructure itself. Deploy a sample applica</w:t>
      </w:r>
      <w:r w:rsidR="00776A01">
        <w:t>tion, as detailed in the section</w:t>
      </w:r>
      <w:r w:rsidR="00776A01" w:rsidRPr="00776A01">
        <w:rPr>
          <w:u w:val="single"/>
        </w:rPr>
        <w:t xml:space="preserve"> </w:t>
      </w:r>
      <w:r w:rsidR="00776A01" w:rsidRPr="00776A01">
        <w:rPr>
          <w:u w:val="single"/>
        </w:rPr>
        <w:fldChar w:fldCharType="begin"/>
      </w:r>
      <w:r w:rsidR="00776A01" w:rsidRPr="00776A01">
        <w:rPr>
          <w:u w:val="single"/>
        </w:rPr>
        <w:instrText xml:space="preserve"> REF _Ref3197732 \h </w:instrText>
      </w:r>
      <w:r w:rsidR="00776A01" w:rsidRPr="00776A01">
        <w:rPr>
          <w:u w:val="single"/>
        </w:rPr>
      </w:r>
      <w:r w:rsidR="00776A01" w:rsidRPr="00776A01">
        <w:rPr>
          <w:u w:val="single"/>
        </w:rPr>
        <w:fldChar w:fldCharType="separate"/>
      </w:r>
      <w:r w:rsidR="0099354B" w:rsidRPr="00463FEF">
        <w:t>Kubernetes guestbook example with Redis</w:t>
      </w:r>
      <w:r w:rsidR="00776A01" w:rsidRPr="00776A01">
        <w:rPr>
          <w:u w:val="single"/>
        </w:rPr>
        <w:fldChar w:fldCharType="end"/>
      </w:r>
      <w:r w:rsidRPr="001404A8">
        <w:t>, and use the Sysdig solution to analyze the different facets of the deployed application.</w:t>
      </w:r>
    </w:p>
    <w:p w14:paraId="5826105E" w14:textId="77777777" w:rsidR="000615E7" w:rsidRDefault="000615E7" w:rsidP="000615E7">
      <w:pPr>
        <w:pStyle w:val="Heading2"/>
      </w:pPr>
      <w:bookmarkStart w:id="326" w:name="_Toc531698831"/>
      <w:bookmarkStart w:id="327" w:name="_Toc6318962"/>
      <w:r w:rsidRPr="001404A8">
        <w:t>Deploying Sysdig monitoring on Docker Swarm</w:t>
      </w:r>
      <w:bookmarkEnd w:id="326"/>
      <w:bookmarkEnd w:id="327"/>
    </w:p>
    <w:p w14:paraId="474ECD79" w14:textId="25E29476" w:rsidR="000615E7" w:rsidRDefault="000615E7" w:rsidP="0058095B">
      <w:pPr>
        <w:pStyle w:val="BodyTextMetricHPELight10pt"/>
      </w:pPr>
      <w:r w:rsidRPr="001404A8">
        <w:t xml:space="preserve">The playbook </w:t>
      </w:r>
      <w:r w:rsidRPr="009534F0">
        <w:rPr>
          <w:rStyle w:val="CodingLanguage"/>
        </w:rPr>
        <w:t>playbooks/install_</w:t>
      </w:r>
      <w:r w:rsidRPr="003B6B84">
        <w:rPr>
          <w:rStyle w:val="CodingLanguage"/>
        </w:rPr>
        <w:t>sysdig.yml</w:t>
      </w:r>
      <w:r w:rsidRPr="001404A8">
        <w:t xml:space="preserve"> is used to automate the configuration of the SaaS setup</w:t>
      </w:r>
      <w:r>
        <w:t xml:space="preserve"> for Docker swarm</w:t>
      </w:r>
      <w:r w:rsidRPr="001404A8">
        <w:t xml:space="preserve">. By default, this playbook is commented out in </w:t>
      </w:r>
      <w:r w:rsidRPr="003B6B84">
        <w:rPr>
          <w:rStyle w:val="CodingLanguage"/>
        </w:rPr>
        <w:t>site.yml</w:t>
      </w:r>
      <w:r w:rsidRPr="001404A8">
        <w:t xml:space="preserve"> and must be explicitly enabled. An access key variable must be set in the </w:t>
      </w:r>
      <w:r w:rsidR="0083650F">
        <w:rPr>
          <w:rStyle w:val="CodingLanguage"/>
        </w:rPr>
        <w:t>groups_vars/all/vault</w:t>
      </w:r>
      <w:r>
        <w:t xml:space="preserve"> file as detailed in </w:t>
      </w:r>
      <w:r w:rsidRPr="009534F0">
        <w:fldChar w:fldCharType="begin"/>
      </w:r>
      <w:r w:rsidRPr="003B6B84">
        <w:instrText xml:space="preserve"> REF _Refd17e57941 \h </w:instrText>
      </w:r>
      <w:r>
        <w:instrText xml:space="preserve"> \* MERGEFORMAT </w:instrText>
      </w:r>
      <w:r w:rsidRPr="009534F0">
        <w:fldChar w:fldCharType="separate"/>
      </w:r>
      <w:r w:rsidR="0099354B" w:rsidRPr="0099354B">
        <w:t>Table</w:t>
      </w:r>
      <w:r w:rsidR="0099354B" w:rsidRPr="0099354B">
        <w:rPr>
          <w:rFonts w:ascii="Calibri" w:hAnsi="Calibri" w:cs="Calibri"/>
        </w:rPr>
        <w:t> </w:t>
      </w:r>
      <w:r w:rsidR="0099354B" w:rsidRPr="0099354B">
        <w:t>23</w:t>
      </w:r>
      <w:r w:rsidRPr="009534F0">
        <w:fldChar w:fldCharType="end"/>
      </w:r>
      <w:r w:rsidRPr="001404A8">
        <w:t>.</w:t>
      </w:r>
    </w:p>
    <w:p w14:paraId="352D874E" w14:textId="068D5B19" w:rsidR="000615E7" w:rsidRPr="003B6B84" w:rsidRDefault="000615E7" w:rsidP="0058095B">
      <w:pPr>
        <w:pStyle w:val="BodyTextMetricHPELight10pt"/>
        <w:rPr>
          <w:rStyle w:val="CodingLanguage"/>
        </w:rPr>
      </w:pPr>
      <w:r w:rsidRPr="003B6B84">
        <w:rPr>
          <w:rStyle w:val="CodingLanguage"/>
        </w:rPr>
        <w:t># cd Docker-</w:t>
      </w:r>
      <w:r w:rsidR="00B0382D">
        <w:rPr>
          <w:rStyle w:val="CodingLanguage"/>
        </w:rPr>
        <w:t>Synergy</w:t>
      </w:r>
      <w:r w:rsidRPr="003B6B84">
        <w:rPr>
          <w:rStyle w:val="CodingLanguage"/>
        </w:rPr>
        <w:br/>
        <w:t># ansible-playboo</w:t>
      </w:r>
      <w:r w:rsidRPr="009534F0">
        <w:rPr>
          <w:rStyle w:val="CodingLanguage"/>
        </w:rPr>
        <w:t xml:space="preserve">k -i </w:t>
      </w:r>
      <w:r w:rsidR="007230C9">
        <w:rPr>
          <w:rStyle w:val="CodingLanguage"/>
        </w:rPr>
        <w:t>hosts</w:t>
      </w:r>
      <w:r w:rsidRPr="009534F0">
        <w:rPr>
          <w:rStyle w:val="CodingLanguage"/>
        </w:rPr>
        <w:t xml:space="preserve"> playbooks/install_</w:t>
      </w:r>
      <w:r w:rsidRPr="003B6B84">
        <w:rPr>
          <w:rStyle w:val="CodingLanguage"/>
        </w:rPr>
        <w:t>sysdig.yml --vault-password-file .vault_pass</w:t>
      </w:r>
    </w:p>
    <w:p w14:paraId="2EAC87D7" w14:textId="77777777" w:rsidR="000615E7" w:rsidRPr="009534F0" w:rsidRDefault="000615E7" w:rsidP="0058095B">
      <w:pPr>
        <w:pStyle w:val="BodyTextLastMetricHPELight10pt"/>
      </w:pPr>
      <w:r w:rsidRPr="00C06985">
        <w:t xml:space="preserve">Using the Sysdig software as a solution (SaaS) website </w:t>
      </w:r>
      <w:hyperlink r:id="rId106" w:history="1">
        <w:r w:rsidRPr="00C06985">
          <w:rPr>
            <w:rStyle w:val="Hyperlink"/>
          </w:rPr>
          <w:t>https://app.sysdigcloud.com</w:t>
        </w:r>
      </w:hyperlink>
      <w:r w:rsidRPr="00C06985">
        <w:t>, you are able to view, analyze and inspect various different dashboards.</w:t>
      </w:r>
    </w:p>
    <w:bookmarkEnd w:id="323"/>
    <w:bookmarkEnd w:id="324"/>
    <w:p w14:paraId="2BE4080B" w14:textId="77777777" w:rsidR="000615E7" w:rsidRDefault="000615E7" w:rsidP="000615E7">
      <w:pPr>
        <w:rPr>
          <w:rFonts w:ascii="MetricHPE" w:hAnsi="MetricHPE"/>
          <w:b/>
          <w:color w:val="000000"/>
          <w:sz w:val="28"/>
          <w:szCs w:val="34"/>
        </w:rPr>
      </w:pPr>
      <w:r>
        <w:br w:type="page"/>
      </w:r>
    </w:p>
    <w:p w14:paraId="661545AA" w14:textId="77777777" w:rsidR="000615E7" w:rsidRDefault="000615E7" w:rsidP="000615E7">
      <w:pPr>
        <w:pStyle w:val="Heading1"/>
      </w:pPr>
      <w:bookmarkStart w:id="328" w:name="_Ref531683807"/>
      <w:bookmarkStart w:id="329" w:name="_Toc531698832"/>
      <w:bookmarkStart w:id="330" w:name="_Toc6318963"/>
      <w:r>
        <w:lastRenderedPageBreak/>
        <w:t>Deploying Splunk</w:t>
      </w:r>
      <w:bookmarkEnd w:id="328"/>
      <w:bookmarkEnd w:id="329"/>
      <w:bookmarkEnd w:id="330"/>
    </w:p>
    <w:p w14:paraId="591E8963" w14:textId="77777777" w:rsidR="000615E7" w:rsidRDefault="000615E7" w:rsidP="0058095B">
      <w:pPr>
        <w:pStyle w:val="BodyTextMetricHPELight10pt"/>
      </w:pPr>
      <w:r>
        <w:t>This section provides an overview of Splunk, outlines how to configure and run the relevant playbooks and shows how to access the UI to see the resultant Docker and Kubernetes dashboards.</w:t>
      </w:r>
    </w:p>
    <w:p w14:paraId="038973C2" w14:textId="77777777" w:rsidR="000615E7" w:rsidRDefault="000615E7" w:rsidP="000615E7">
      <w:pPr>
        <w:pStyle w:val="Heading2"/>
      </w:pPr>
      <w:bookmarkStart w:id="331" w:name="_Toc531698833"/>
      <w:bookmarkStart w:id="332" w:name="_Toc6318964"/>
      <w:r>
        <w:t>Monitoring with Splunk</w:t>
      </w:r>
      <w:bookmarkEnd w:id="331"/>
      <w:bookmarkEnd w:id="332"/>
    </w:p>
    <w:p w14:paraId="4B2A9651" w14:textId="77777777" w:rsidR="000615E7" w:rsidRDefault="000615E7" w:rsidP="0058095B">
      <w:pPr>
        <w:pStyle w:val="BodyTextMetricHPELight10pt"/>
      </w:pPr>
      <w:r>
        <w:t>Splunk Enterprise allows you to collect and index any data from any source, and to monitor systems and infrastructure in real time to preempt issues before they happen. It allows you to analyze your data to understand trends, patterns of activity and behavior, giving you valuable intelligence across your entire organization. The solution architecture for Splunk is shown in</w:t>
      </w:r>
      <w:r w:rsidRPr="0027222B">
        <w:t xml:space="preserve"> </w:t>
      </w:r>
      <w:r w:rsidRPr="0027222B">
        <w:fldChar w:fldCharType="begin"/>
      </w:r>
      <w:r w:rsidRPr="0027222B">
        <w:instrText xml:space="preserve"> REF _Ref513456326 \h </w:instrText>
      </w:r>
      <w:r>
        <w:instrText xml:space="preserve"> \* MERGEFORMAT </w:instrText>
      </w:r>
      <w:r w:rsidRPr="0027222B">
        <w:fldChar w:fldCharType="separate"/>
      </w:r>
      <w:r w:rsidR="0099354B" w:rsidRPr="0099354B">
        <w:t>Figure</w:t>
      </w:r>
      <w:r w:rsidR="0099354B" w:rsidRPr="0099354B">
        <w:rPr>
          <w:rFonts w:ascii="Calibri" w:hAnsi="Calibri" w:cs="Calibri"/>
        </w:rPr>
        <w:t> </w:t>
      </w:r>
      <w:r w:rsidR="0099354B" w:rsidRPr="0099354B">
        <w:t>44</w:t>
      </w:r>
      <w:r w:rsidRPr="0027222B">
        <w:fldChar w:fldCharType="end"/>
      </w:r>
      <w:r w:rsidRPr="0027222B">
        <w:t>.</w:t>
      </w:r>
    </w:p>
    <w:p w14:paraId="3BD58E26" w14:textId="77777777" w:rsidR="000615E7" w:rsidRDefault="000615E7" w:rsidP="0058095B">
      <w:pPr>
        <w:pStyle w:val="BodyTextMetricHPELight10pt"/>
      </w:pPr>
    </w:p>
    <w:p w14:paraId="0ABB10CA" w14:textId="3EA75368" w:rsidR="000615E7" w:rsidRDefault="000615E7" w:rsidP="000615E7">
      <w:pPr>
        <w:pStyle w:val="FigureAfterspace"/>
      </w:pPr>
      <w:r>
        <w:t xml:space="preserve"> </w:t>
      </w:r>
      <w:r w:rsidR="00CD2A0F">
        <w:rPr>
          <w:noProof/>
        </w:rPr>
        <w:drawing>
          <wp:inline distT="0" distB="0" distL="0" distR="0" wp14:anchorId="4869E313" wp14:editId="43385BBA">
            <wp:extent cx="6858000" cy="4798657"/>
            <wp:effectExtent l="0" t="0" r="0" b="2540"/>
            <wp:docPr id="195" name="Picture 195" descr=" &quot;Solution architecture: Hybrid Linux and Windows VM workers with Splunk and Sysdi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 &quot;Solution architecture: Hybrid Linux and Windows VM workers with Splunk and Sysdig&quo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858000" cy="4798657"/>
                    </a:xfrm>
                    <a:prstGeom prst="rect">
                      <a:avLst/>
                    </a:prstGeom>
                    <a:noFill/>
                    <a:ln>
                      <a:noFill/>
                    </a:ln>
                  </pic:spPr>
                </pic:pic>
              </a:graphicData>
            </a:graphic>
          </wp:inline>
        </w:drawing>
      </w:r>
    </w:p>
    <w:p w14:paraId="457FC5B6" w14:textId="77777777" w:rsidR="000615E7" w:rsidRDefault="000615E7" w:rsidP="000615E7">
      <w:pPr>
        <w:pStyle w:val="MISCFigureCaptionHeader8pt"/>
      </w:pPr>
      <w:bookmarkStart w:id="333" w:name="_Ref513456326"/>
      <w:bookmarkStart w:id="334" w:name="_Refd17e55254"/>
      <w:bookmarkStart w:id="335" w:name="_Tocd17e55254"/>
      <w:r w:rsidRPr="00F819E1">
        <w:rPr>
          <w:rStyle w:val="MISCFigureCaptionHeaderBold8pt"/>
        </w:rPr>
        <w:t>Figure</w:t>
      </w:r>
      <w:r w:rsidRPr="00F819E1">
        <w:rPr>
          <w:rStyle w:val="MISCFigureCaptionHeaderBold8pt"/>
          <w:rFonts w:ascii="Calibri" w:hAnsi="Calibri" w:cs="Calibri"/>
        </w:rPr>
        <w:t> </w:t>
      </w:r>
      <w:bookmarkStart w:id="336" w:name="_Numd17e55254"/>
      <w:r w:rsidRPr="00F819E1">
        <w:rPr>
          <w:rStyle w:val="MISCFigureCaptionHeaderBold8pt"/>
        </w:rPr>
        <w:fldChar w:fldCharType="begin"/>
      </w:r>
      <w:r w:rsidRPr="00F819E1">
        <w:rPr>
          <w:rStyle w:val="MISCFigureCaptionHeaderBold8pt"/>
        </w:rPr>
        <w:instrText xml:space="preserve"> SEQ Figure \* ARABIC </w:instrText>
      </w:r>
      <w:r w:rsidRPr="00F819E1">
        <w:rPr>
          <w:rStyle w:val="MISCFigureCaptionHeaderBold8pt"/>
        </w:rPr>
        <w:fldChar w:fldCharType="separate"/>
      </w:r>
      <w:r w:rsidR="0099354B">
        <w:rPr>
          <w:rStyle w:val="MISCFigureCaptionHeaderBold8pt"/>
          <w:noProof/>
        </w:rPr>
        <w:t>44</w:t>
      </w:r>
      <w:r w:rsidRPr="00F819E1">
        <w:rPr>
          <w:rStyle w:val="MISCFigureCaptionHeaderBold8pt"/>
        </w:rPr>
        <w:fldChar w:fldCharType="end"/>
      </w:r>
      <w:bookmarkEnd w:id="333"/>
      <w:bookmarkEnd w:id="336"/>
      <w:r w:rsidRPr="00F819E1">
        <w:rPr>
          <w:rStyle w:val="MISCFigureCaptionHeaderBold8pt"/>
        </w:rPr>
        <w:t xml:space="preserve">. </w:t>
      </w:r>
      <w:r>
        <w:t>Solution architecture: Hybrid Linux and Windows workers with Splunk and Sysdig</w:t>
      </w:r>
      <w:bookmarkEnd w:id="334"/>
      <w:bookmarkEnd w:id="335"/>
    </w:p>
    <w:bookmarkEnd w:id="247"/>
    <w:bookmarkEnd w:id="248"/>
    <w:p w14:paraId="51D0B706" w14:textId="77777777" w:rsidR="0086155E" w:rsidRDefault="0086155E">
      <w:pPr>
        <w:rPr>
          <w:sz w:val="20"/>
          <w:szCs w:val="18"/>
        </w:rPr>
      </w:pPr>
      <w:r>
        <w:br w:type="page"/>
      </w:r>
    </w:p>
    <w:p w14:paraId="4F0A4E33" w14:textId="77777777" w:rsidR="000615E7" w:rsidRDefault="000615E7" w:rsidP="0058095B">
      <w:pPr>
        <w:pStyle w:val="BodyTextMetricHPELight10pt"/>
      </w:pPr>
      <w:r>
        <w:lastRenderedPageBreak/>
        <w:t xml:space="preserve">This solution allows you to integrate your CaaS deployment with an existing Splunk Enterprise installation or to deploy a stand-alone Splunk Enterprise demo environment as a Docker stack in your cloud. In both instances, Universal Forwarders are used to collect data from your applications running on your Linux and Windows worker nodes in your cloud, as well as log data from the Docker platform itself and from the infrastructure VMs and servers. </w:t>
      </w:r>
      <w:r w:rsidRPr="00290D5E">
        <w:fldChar w:fldCharType="begin"/>
      </w:r>
      <w:r w:rsidRPr="00290D5E">
        <w:instrText xml:space="preserve"> REF _Refd17e55276 \h </w:instrText>
      </w:r>
      <w:r>
        <w:instrText xml:space="preserve"> \* MERGEFORMAT </w:instrText>
      </w:r>
      <w:r w:rsidRPr="00290D5E">
        <w:fldChar w:fldCharType="separate"/>
      </w:r>
      <w:r w:rsidR="0099354B" w:rsidRPr="0099354B">
        <w:t>Figure</w:t>
      </w:r>
      <w:r w:rsidR="0099354B" w:rsidRPr="0099354B">
        <w:rPr>
          <w:rFonts w:ascii="Calibri" w:hAnsi="Calibri" w:cs="Calibri"/>
        </w:rPr>
        <w:t> </w:t>
      </w:r>
      <w:r w:rsidR="0099354B" w:rsidRPr="0099354B">
        <w:t>45</w:t>
      </w:r>
      <w:r w:rsidRPr="00290D5E">
        <w:fldChar w:fldCharType="end"/>
      </w:r>
      <w:r w:rsidRPr="00290D5E">
        <w:t xml:space="preserve"> </w:t>
      </w:r>
      <w:r>
        <w:t>shows the Splunk architecture.</w:t>
      </w:r>
    </w:p>
    <w:p w14:paraId="5966DF61" w14:textId="77777777" w:rsidR="000615E7" w:rsidRDefault="000615E7" w:rsidP="000615E7">
      <w:pPr>
        <w:pStyle w:val="FigureAfterspace"/>
      </w:pPr>
      <w:r>
        <w:rPr>
          <w:noProof/>
        </w:rPr>
        <w:drawing>
          <wp:inline distT="0" distB="0" distL="0" distR="0" wp14:anchorId="1AA5965C" wp14:editId="5D8605B0">
            <wp:extent cx="6120000" cy="3442500"/>
            <wp:effectExtent l="19050" t="19050" r="14605" b="247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splunk-architecture.png"/>
                    <pic:cNvPicPr/>
                  </pic:nvPicPr>
                  <pic:blipFill>
                    <a:blip r:embed="rId108">
                      <a:extLst>
                        <a:ext uri="{28A0092B-C50C-407E-A947-70E740481C1C}">
                          <a14:useLocalDpi xmlns:a14="http://schemas.microsoft.com/office/drawing/2010/main" val="0"/>
                        </a:ext>
                      </a:extLst>
                    </a:blip>
                    <a:stretch>
                      <a:fillRect/>
                    </a:stretch>
                  </pic:blipFill>
                  <pic:spPr>
                    <a:xfrm>
                      <a:off x="0" y="0"/>
                      <a:ext cx="15240000" cy="8572500"/>
                    </a:xfrm>
                    <a:prstGeom prst="rect">
                      <a:avLst/>
                    </a:prstGeom>
                    <a:ln>
                      <a:solidFill>
                        <a:schemeClr val="accent1"/>
                      </a:solidFill>
                    </a:ln>
                  </pic:spPr>
                </pic:pic>
              </a:graphicData>
            </a:graphic>
          </wp:inline>
        </w:drawing>
      </w:r>
      <w:r>
        <w:t xml:space="preserve"> </w:t>
      </w:r>
    </w:p>
    <w:p w14:paraId="5A9478CF" w14:textId="77777777" w:rsidR="000615E7" w:rsidRDefault="000615E7" w:rsidP="000615E7">
      <w:pPr>
        <w:pStyle w:val="MISCFigureCaptionHeader8pt"/>
      </w:pPr>
      <w:bookmarkStart w:id="337" w:name="_Refd17e55276"/>
      <w:bookmarkStart w:id="338" w:name="_Tocd17e55276"/>
      <w:r w:rsidRPr="00F819E1">
        <w:rPr>
          <w:rStyle w:val="MISCFigureCaptionHeaderBold8pt"/>
        </w:rPr>
        <w:t>Figure</w:t>
      </w:r>
      <w:r w:rsidRPr="00F819E1">
        <w:rPr>
          <w:rStyle w:val="MISCFigureCaptionHeaderBold8pt"/>
          <w:rFonts w:ascii="Calibri" w:hAnsi="Calibri" w:cs="Calibri"/>
        </w:rPr>
        <w:t> </w:t>
      </w:r>
      <w:bookmarkStart w:id="339" w:name="_Numd17e55276"/>
      <w:r w:rsidRPr="00F819E1">
        <w:rPr>
          <w:rStyle w:val="MISCFigureCaptionHeaderBold8pt"/>
        </w:rPr>
        <w:fldChar w:fldCharType="begin"/>
      </w:r>
      <w:r w:rsidRPr="00F819E1">
        <w:rPr>
          <w:rStyle w:val="MISCFigureCaptionHeaderBold8pt"/>
        </w:rPr>
        <w:instrText xml:space="preserve"> SEQ Figure \* ARABIC </w:instrText>
      </w:r>
      <w:r w:rsidRPr="00F819E1">
        <w:rPr>
          <w:rStyle w:val="MISCFigureCaptionHeaderBold8pt"/>
        </w:rPr>
        <w:fldChar w:fldCharType="separate"/>
      </w:r>
      <w:r w:rsidR="0099354B">
        <w:rPr>
          <w:rStyle w:val="MISCFigureCaptionHeaderBold8pt"/>
          <w:noProof/>
        </w:rPr>
        <w:t>45</w:t>
      </w:r>
      <w:r w:rsidRPr="00F819E1">
        <w:rPr>
          <w:rStyle w:val="MISCFigureCaptionHeaderBold8pt"/>
        </w:rPr>
        <w:fldChar w:fldCharType="end"/>
      </w:r>
      <w:bookmarkEnd w:id="337"/>
      <w:bookmarkEnd w:id="338"/>
      <w:bookmarkEnd w:id="339"/>
      <w:r w:rsidRPr="00F819E1">
        <w:rPr>
          <w:rStyle w:val="MISCFigureCaptionHeaderBold8pt"/>
        </w:rPr>
        <w:t>.</w:t>
      </w:r>
      <w:r>
        <w:rPr>
          <w:rStyle w:val="MISCFigureCaptionHeaderBold8pt"/>
          <w:noProof/>
        </w:rPr>
        <w:t xml:space="preserve"> </w:t>
      </w:r>
      <w:r>
        <w:t>Splunk architecture</w:t>
      </w:r>
    </w:p>
    <w:p w14:paraId="0CEB7E9C" w14:textId="77777777" w:rsidR="000615E7" w:rsidRDefault="000615E7" w:rsidP="0058095B">
      <w:pPr>
        <w:pStyle w:val="BodyTextMetricHPELight10pt"/>
      </w:pPr>
      <w:r>
        <w:t xml:space="preserve">All the Universal Forwarders run natively on the operating system to allow greater flexibility in terms of configuration options. Each forwarder sends the data it collects to one or more indexers in the central Splunk. </w:t>
      </w:r>
    </w:p>
    <w:p w14:paraId="4164DF3E" w14:textId="77777777" w:rsidR="000615E7" w:rsidRDefault="000615E7" w:rsidP="0058095B">
      <w:pPr>
        <w:pStyle w:val="BodyTextMetricHPELight10pt"/>
      </w:pPr>
      <w:r>
        <w:rPr>
          <w:rStyle w:val="BoldEmpha"/>
        </w:rPr>
        <w:t>Linux worker nodes:</w:t>
      </w:r>
      <w:r>
        <w:t xml:space="preserve"> </w:t>
      </w:r>
      <w:r w:rsidRPr="00316B06">
        <w:t>The Universal Forwarders on the Linux worker nodes collect log and metrics data. The log data includes:</w:t>
      </w:r>
    </w:p>
    <w:p w14:paraId="55D52CAE" w14:textId="3B0795B2" w:rsidR="000615E7" w:rsidRDefault="000615E7" w:rsidP="000615E7">
      <w:pPr>
        <w:pStyle w:val="BulletLevel1"/>
      </w:pPr>
      <w:r>
        <w:rPr>
          <w:rStyle w:val="CodingLanguage"/>
        </w:rPr>
        <w:t>/var/log/messages</w:t>
      </w:r>
      <w:r>
        <w:t xml:space="preserve"> from the </w:t>
      </w:r>
      <w:r w:rsidR="00BF113F">
        <w:t>Docker</w:t>
      </w:r>
      <w:r>
        <w:t xml:space="preserve"> host (including the daemon engine logs)</w:t>
      </w:r>
    </w:p>
    <w:p w14:paraId="6E200346" w14:textId="706703BE" w:rsidR="000615E7" w:rsidRDefault="000615E7" w:rsidP="000615E7">
      <w:pPr>
        <w:pStyle w:val="BulletLevel1"/>
      </w:pPr>
      <w:r>
        <w:rPr>
          <w:rStyle w:val="CodingLanguage"/>
        </w:rPr>
        <w:t>/var/log/secure</w:t>
      </w:r>
      <w:r>
        <w:t xml:space="preserve"> from the </w:t>
      </w:r>
      <w:r w:rsidR="00BF113F">
        <w:t>Docker</w:t>
      </w:r>
      <w:r>
        <w:t xml:space="preserve"> hosts</w:t>
      </w:r>
    </w:p>
    <w:p w14:paraId="5D2A7C21" w14:textId="77777777" w:rsidR="000615E7" w:rsidRDefault="000615E7" w:rsidP="000615E7">
      <w:pPr>
        <w:pStyle w:val="BulletLevel1LastBeforeBodycopy"/>
      </w:pPr>
      <w:r>
        <w:t>container logs via a Splunk technical add-on</w:t>
      </w:r>
    </w:p>
    <w:p w14:paraId="41E8E6D0" w14:textId="77777777" w:rsidR="000615E7" w:rsidRDefault="000615E7" w:rsidP="0058095B">
      <w:pPr>
        <w:pStyle w:val="BodyTextMetricHPELight10pt"/>
      </w:pPr>
      <w:r>
        <w:t>The metrics data is collected via a technical add-on and includes:</w:t>
      </w:r>
    </w:p>
    <w:p w14:paraId="1EEB97D3" w14:textId="77777777" w:rsidR="000615E7" w:rsidRDefault="000615E7" w:rsidP="000615E7">
      <w:pPr>
        <w:pStyle w:val="BulletLevel1"/>
      </w:pPr>
      <w:r>
        <w:rPr>
          <w:rStyle w:val="CodingLanguage"/>
        </w:rPr>
        <w:t>docker stats</w:t>
      </w:r>
    </w:p>
    <w:p w14:paraId="4F2C4075" w14:textId="77777777" w:rsidR="000615E7" w:rsidRDefault="000615E7" w:rsidP="000615E7">
      <w:pPr>
        <w:pStyle w:val="BulletLevel1"/>
      </w:pPr>
      <w:r>
        <w:rPr>
          <w:rStyle w:val="CodingLanguage"/>
        </w:rPr>
        <w:t>docker top</w:t>
      </w:r>
    </w:p>
    <w:p w14:paraId="6FB1BB4B" w14:textId="77777777" w:rsidR="000615E7" w:rsidRDefault="000615E7" w:rsidP="000615E7">
      <w:pPr>
        <w:pStyle w:val="BulletLevel1"/>
      </w:pPr>
      <w:r>
        <w:rPr>
          <w:rStyle w:val="CodingLanguage"/>
        </w:rPr>
        <w:t>docker events</w:t>
      </w:r>
    </w:p>
    <w:p w14:paraId="106B1094" w14:textId="77777777" w:rsidR="000615E7" w:rsidRDefault="000615E7" w:rsidP="000615E7">
      <w:pPr>
        <w:pStyle w:val="BulletLevel1LastBeforeBodycopy"/>
      </w:pPr>
      <w:r>
        <w:rPr>
          <w:rStyle w:val="CodingLanguage"/>
        </w:rPr>
        <w:t>docker service stats</w:t>
      </w:r>
    </w:p>
    <w:p w14:paraId="7667B9A1" w14:textId="77777777" w:rsidR="0086155E" w:rsidRDefault="0086155E">
      <w:pPr>
        <w:rPr>
          <w:rStyle w:val="BoldEmpha"/>
          <w:sz w:val="20"/>
          <w:szCs w:val="18"/>
        </w:rPr>
      </w:pPr>
      <w:r>
        <w:rPr>
          <w:rStyle w:val="BoldEmpha"/>
        </w:rPr>
        <w:br w:type="page"/>
      </w:r>
    </w:p>
    <w:p w14:paraId="04495AB7" w14:textId="77777777" w:rsidR="000615E7" w:rsidRDefault="000615E7" w:rsidP="0058095B">
      <w:pPr>
        <w:pStyle w:val="BodyTextMetricHPELight10pt"/>
      </w:pPr>
      <w:r>
        <w:rPr>
          <w:rStyle w:val="BoldEmpha"/>
        </w:rPr>
        <w:lastRenderedPageBreak/>
        <w:t>Windows worker nodes:</w:t>
      </w:r>
      <w:r>
        <w:t xml:space="preserve"> </w:t>
      </w:r>
      <w:r w:rsidRPr="00316B06">
        <w:t>The Universal Forwarders running on the Windows worker nodes collect the following data:</w:t>
      </w:r>
    </w:p>
    <w:p w14:paraId="0D29D076" w14:textId="77777777" w:rsidR="000615E7" w:rsidRDefault="000615E7" w:rsidP="000615E7">
      <w:pPr>
        <w:pStyle w:val="BulletLevel1"/>
      </w:pPr>
      <w:r>
        <w:t>Windows logs</w:t>
      </w:r>
    </w:p>
    <w:p w14:paraId="182EF844" w14:textId="77777777" w:rsidR="000615E7" w:rsidRDefault="000615E7" w:rsidP="000615E7">
      <w:pPr>
        <w:pStyle w:val="BulletLevel1"/>
      </w:pPr>
      <w:r>
        <w:t>CPU stats</w:t>
      </w:r>
    </w:p>
    <w:p w14:paraId="5CF7016C" w14:textId="77777777" w:rsidR="000615E7" w:rsidRDefault="000615E7" w:rsidP="000615E7">
      <w:pPr>
        <w:pStyle w:val="BulletLevel1"/>
      </w:pPr>
      <w:r>
        <w:t>Memory stats</w:t>
      </w:r>
    </w:p>
    <w:p w14:paraId="0AFE7955" w14:textId="77777777" w:rsidR="000615E7" w:rsidRDefault="000615E7" w:rsidP="000615E7">
      <w:pPr>
        <w:pStyle w:val="BulletLevel1"/>
      </w:pPr>
      <w:r>
        <w:t>Network Interface stats</w:t>
      </w:r>
    </w:p>
    <w:p w14:paraId="5F817756" w14:textId="77777777" w:rsidR="000615E7" w:rsidRDefault="000615E7" w:rsidP="000615E7">
      <w:pPr>
        <w:pStyle w:val="BulletLevel1LastBeforeBodycopy"/>
      </w:pPr>
      <w:r>
        <w:t>and more</w:t>
      </w:r>
    </w:p>
    <w:p w14:paraId="04CC06B2" w14:textId="77777777" w:rsidR="000615E7" w:rsidRDefault="000615E7" w:rsidP="0058095B">
      <w:pPr>
        <w:pStyle w:val="BodyTextMetricHPELight10pt"/>
      </w:pPr>
      <w:r>
        <w:t xml:space="preserve">For more information on configuring standalone Splunk for Linux and Windows worker nodes, see the section on </w:t>
      </w:r>
      <w:hyperlink w:anchor="_Splunk_prerequisites" w:history="1">
        <w:r w:rsidRPr="001034EB">
          <w:rPr>
            <w:rStyle w:val="Hyperlink"/>
          </w:rPr>
          <w:t>Splunk prerequisites</w:t>
        </w:r>
      </w:hyperlink>
      <w:r>
        <w:t xml:space="preserve">. </w:t>
      </w:r>
    </w:p>
    <w:p w14:paraId="22299616" w14:textId="77777777" w:rsidR="000615E7" w:rsidRDefault="000615E7" w:rsidP="0058095B">
      <w:pPr>
        <w:pStyle w:val="BodyTextMetricHPELight10pt"/>
      </w:pPr>
      <w:r>
        <w:rPr>
          <w:rStyle w:val="BoldEmpha"/>
        </w:rPr>
        <w:t>UCP and ESXi:</w:t>
      </w:r>
      <w:r>
        <w:t xml:space="preserve"> UCP operational logs and ESXi logs are forwarded to the logger VM via TCP ports 1514 and 514 respectively. Port 1514 is assigned a special </w:t>
      </w:r>
      <w:r>
        <w:rPr>
          <w:rStyle w:val="CodingLanguage"/>
        </w:rPr>
        <w:t>sourcetype</w:t>
      </w:r>
      <w:r>
        <w:t xml:space="preserve"> of </w:t>
      </w:r>
      <w:r>
        <w:rPr>
          <w:rStyle w:val="CodingLanguage"/>
        </w:rPr>
        <w:t>ucp</w:t>
      </w:r>
      <w:r>
        <w:t xml:space="preserve"> which is then used by the Splunk Docker APP to interpret UCP logs. The Universal Forwarder runs the rsyslog daemon which will record the log messages coming from the ESX machines into the </w:t>
      </w:r>
      <w:r>
        <w:rPr>
          <w:rStyle w:val="CodingLanguage"/>
        </w:rPr>
        <w:t>/var/log/messages</w:t>
      </w:r>
      <w:r>
        <w:t xml:space="preserve"> file on the VM. </w:t>
      </w:r>
    </w:p>
    <w:p w14:paraId="306F7F0B" w14:textId="77777777" w:rsidR="000615E7" w:rsidRDefault="000615E7" w:rsidP="0058095B">
      <w:pPr>
        <w:pStyle w:val="BodyTextMetricHPELight10pt"/>
      </w:pPr>
      <w:r>
        <w:rPr>
          <w:rStyle w:val="BoldEmpha"/>
        </w:rPr>
        <w:t>Non-Docker VMs:</w:t>
      </w:r>
      <w:r>
        <w:t xml:space="preserve"> Other VMs, for example, NFS, use a Splunk </w:t>
      </w:r>
      <w:r>
        <w:rPr>
          <w:rStyle w:val="CodingLanguage"/>
        </w:rPr>
        <w:t>monitor</w:t>
      </w:r>
      <w:r>
        <w:t xml:space="preserve"> to collect and forward data from the following files: </w:t>
      </w:r>
    </w:p>
    <w:p w14:paraId="4069938D" w14:textId="77777777" w:rsidR="000615E7" w:rsidRDefault="000615E7" w:rsidP="000615E7">
      <w:pPr>
        <w:pStyle w:val="BulletLevel1"/>
      </w:pPr>
      <w:r>
        <w:t>/var/log/messages</w:t>
      </w:r>
    </w:p>
    <w:p w14:paraId="2D4E57CC" w14:textId="77777777" w:rsidR="000615E7" w:rsidRDefault="000615E7" w:rsidP="000615E7">
      <w:pPr>
        <w:pStyle w:val="BulletLevel1LastBeforeBodycopy"/>
      </w:pPr>
      <w:r>
        <w:t>/var/log/secure (Red Hat)</w:t>
      </w:r>
    </w:p>
    <w:p w14:paraId="318B0334" w14:textId="77777777" w:rsidR="000615E7" w:rsidRDefault="000615E7" w:rsidP="000615E7">
      <w:pPr>
        <w:pStyle w:val="MISCNote-Ruleabove"/>
      </w:pPr>
      <w:r>
        <w:t>Note</w:t>
      </w:r>
    </w:p>
    <w:p w14:paraId="3D06B06A" w14:textId="77777777" w:rsidR="000615E7" w:rsidRDefault="000615E7" w:rsidP="000615E7">
      <w:pPr>
        <w:pStyle w:val="MISCNote-Rulebelow"/>
      </w:pPr>
      <w:r>
        <w:t>You can configure the list of files monitored by the Universal Forwarder.</w:t>
      </w:r>
    </w:p>
    <w:p w14:paraId="44AABA22" w14:textId="77777777" w:rsidR="000615E7" w:rsidRDefault="000615E7" w:rsidP="0058095B">
      <w:pPr>
        <w:pStyle w:val="BodyTextMetricHPELight10pt"/>
      </w:pPr>
      <w:r>
        <w:t>Other syslog senders can be configured to send their data to the logger VM or directly to central Splunk.</w:t>
      </w:r>
    </w:p>
    <w:p w14:paraId="64B38C35" w14:textId="77777777" w:rsidR="000615E7" w:rsidRDefault="000615E7" w:rsidP="000615E7">
      <w:pPr>
        <w:pStyle w:val="Heading2"/>
      </w:pPr>
      <w:bookmarkStart w:id="340" w:name="_Ref531619931"/>
      <w:bookmarkStart w:id="341" w:name="_Toc531698834"/>
      <w:bookmarkStart w:id="342" w:name="_Toc6318965"/>
      <w:r>
        <w:t>Playbooks for installing Splunk</w:t>
      </w:r>
      <w:bookmarkEnd w:id="340"/>
      <w:bookmarkEnd w:id="341"/>
      <w:bookmarkEnd w:id="342"/>
    </w:p>
    <w:p w14:paraId="5716AFA2" w14:textId="77777777" w:rsidR="000615E7" w:rsidRPr="0082705B" w:rsidRDefault="000615E7" w:rsidP="0058095B">
      <w:pPr>
        <w:pStyle w:val="BodyTextMetricHPELight10pt"/>
      </w:pPr>
      <w:r>
        <w:t>The following playbooks are used to install Splunk.</w:t>
      </w:r>
    </w:p>
    <w:p w14:paraId="1C5CC6A6" w14:textId="77777777" w:rsidR="000615E7" w:rsidRDefault="000615E7" w:rsidP="000615E7">
      <w:pPr>
        <w:pStyle w:val="BulletLevel1"/>
      </w:pPr>
      <w:r w:rsidRPr="00247791">
        <w:rPr>
          <w:rStyle w:val="CodingLanguage"/>
        </w:rPr>
        <w:t>playbooks/splunk_demo.yml</w:t>
      </w:r>
      <w:r w:rsidRPr="00247791">
        <w:t xml:space="preserve"> installs a demo of Splunk Enterprise in the cluster (if the </w:t>
      </w:r>
      <w:r w:rsidRPr="00303D4B">
        <w:rPr>
          <w:rStyle w:val="CodingLanguage"/>
        </w:rPr>
        <w:t>splunk_demo</w:t>
      </w:r>
      <w:r>
        <w:t xml:space="preserve"> deployment option is selected.</w:t>
      </w:r>
      <w:r w:rsidRPr="00247791">
        <w:t xml:space="preserve"> A value of </w:t>
      </w:r>
      <w:r w:rsidRPr="00303D4B">
        <w:rPr>
          <w:rStyle w:val="CodingLanguage"/>
        </w:rPr>
        <w:t>splunk</w:t>
      </w:r>
      <w:r w:rsidRPr="00247791">
        <w:t xml:space="preserve"> is used to configure an external production Splunk deployment.)</w:t>
      </w:r>
    </w:p>
    <w:p w14:paraId="2E3D9E41" w14:textId="77777777" w:rsidR="000615E7" w:rsidRDefault="000615E7" w:rsidP="000615E7">
      <w:pPr>
        <w:pStyle w:val="BulletLevel1LastBeforeBodycopy"/>
      </w:pPr>
      <w:r w:rsidRPr="00295F48">
        <w:rPr>
          <w:rStyle w:val="CodingLanguage"/>
        </w:rPr>
        <w:t>playbooks/splunk_uf.yml</w:t>
      </w:r>
      <w:r w:rsidRPr="00247791">
        <w:t xml:space="preserve"> installs and configures the Splunk Universal Forwarder on each Linux and Windows </w:t>
      </w:r>
      <w:r>
        <w:t>node</w:t>
      </w:r>
      <w:r w:rsidRPr="00247791">
        <w:t xml:space="preserve"> in the inventory</w:t>
      </w:r>
    </w:p>
    <w:p w14:paraId="0CECF630" w14:textId="77777777" w:rsidR="000615E7" w:rsidRDefault="000615E7" w:rsidP="000615E7">
      <w:pPr>
        <w:pStyle w:val="Heading2"/>
      </w:pPr>
      <w:bookmarkStart w:id="343" w:name="_Toc531698835"/>
      <w:bookmarkStart w:id="344" w:name="_Toc6318966"/>
      <w:r>
        <w:t>Splunk configuration</w:t>
      </w:r>
      <w:bookmarkEnd w:id="343"/>
      <w:bookmarkEnd w:id="344"/>
    </w:p>
    <w:p w14:paraId="79AD495B" w14:textId="737AAB07" w:rsidR="000615E7" w:rsidRDefault="000615E7" w:rsidP="0058095B">
      <w:pPr>
        <w:pStyle w:val="BodyTextMetricHPELight10pt"/>
      </w:pPr>
      <w:r>
        <w:t>This solution supports two types of Splunk deployment</w:t>
      </w:r>
      <w:r w:rsidR="00EF4489">
        <w:t>s</w:t>
      </w:r>
      <w:r>
        <w:t xml:space="preserve">. Firstly, there is a built-in deployment useful for demos and for getting up to speed with Splunk. Alternatively, the solution can be configured to interact with a standalone, production Splunk deployment that you set up independently. In this case, you must explicitly configure the universal forwarders with external "forward servers" (Splunk indexers), whereas this happens automatically with the built-in option. </w:t>
      </w:r>
    </w:p>
    <w:p w14:paraId="07E41190" w14:textId="69E3BF5A" w:rsidR="000615E7" w:rsidRDefault="000615E7" w:rsidP="0058095B">
      <w:pPr>
        <w:pStyle w:val="BodyTextMetricHPELight10pt"/>
      </w:pPr>
      <w:r>
        <w:t xml:space="preserve">In the standalone deployment, you can enable SSL authentication between the universal forwarders and the indexers, by setting the </w:t>
      </w:r>
      <w:r>
        <w:rPr>
          <w:rStyle w:val="CodingLanguage"/>
        </w:rPr>
        <w:t>splunk_ssl</w:t>
      </w:r>
      <w:r>
        <w:t xml:space="preserve"> variable to </w:t>
      </w:r>
      <w:r>
        <w:rPr>
          <w:rStyle w:val="CodingLanguage"/>
        </w:rPr>
        <w:t>yes</w:t>
      </w:r>
      <w:r>
        <w:t xml:space="preserve"> in the file </w:t>
      </w:r>
      <w:r w:rsidR="00B0382D">
        <w:rPr>
          <w:rStyle w:val="CodingLanguage"/>
        </w:rPr>
        <w:t>groups_vars/all/vars</w:t>
      </w:r>
      <w:r>
        <w:t xml:space="preserve">. The built-in demo deployment does not support SSL and so, in this instance, the value of the </w:t>
      </w:r>
      <w:r>
        <w:rPr>
          <w:rStyle w:val="CodingLanguage"/>
        </w:rPr>
        <w:t>splunk_ssl</w:t>
      </w:r>
      <w:r>
        <w:t xml:space="preserve"> variable is ignored. For more information on enabling SSL, see Appendix C.</w:t>
      </w:r>
    </w:p>
    <w:p w14:paraId="53826B32" w14:textId="77777777" w:rsidR="000615E7" w:rsidRDefault="000615E7" w:rsidP="0058095B">
      <w:pPr>
        <w:pStyle w:val="BodyTextMetricHPELight10pt"/>
      </w:pPr>
      <w:r>
        <w:t xml:space="preserve">After the installation is complete, the Splunk UI can be reached at </w:t>
      </w:r>
      <w:r>
        <w:rPr>
          <w:rStyle w:val="CodingLanguage"/>
        </w:rPr>
        <w:t>http://&lt;fqdn&gt;:8000</w:t>
      </w:r>
      <w:r>
        <w:t xml:space="preserve">, where </w:t>
      </w:r>
      <w:r>
        <w:rPr>
          <w:rStyle w:val="CodingLanguage"/>
        </w:rPr>
        <w:t>&lt;fqdn&gt;</w:t>
      </w:r>
      <w:r>
        <w:t xml:space="preserve"> is the FQDN of one of your Linux Docker nodes. Mesh routing does not currently work on Windows so you must use a Linux node to access the UI.</w:t>
      </w:r>
    </w:p>
    <w:p w14:paraId="4D574B9C" w14:textId="77777777" w:rsidR="000615E7" w:rsidRDefault="000615E7" w:rsidP="000615E7">
      <w:pPr>
        <w:pStyle w:val="Heading3"/>
      </w:pPr>
      <w:bookmarkStart w:id="345" w:name="_Splunk_prerequisites"/>
      <w:bookmarkStart w:id="346" w:name="_Refd17e57610"/>
      <w:bookmarkStart w:id="347" w:name="_Tocd17e57610"/>
      <w:bookmarkEnd w:id="345"/>
      <w:r>
        <w:t>Splunk prerequisites</w:t>
      </w:r>
      <w:bookmarkEnd w:id="346"/>
      <w:bookmarkEnd w:id="347"/>
    </w:p>
    <w:p w14:paraId="28FC6F79" w14:textId="263923B6" w:rsidR="000615E7" w:rsidRDefault="000615E7" w:rsidP="0058095B">
      <w:pPr>
        <w:pStyle w:val="BodyTextMetricHPELight10pt"/>
      </w:pPr>
      <w:r>
        <w:t xml:space="preserve">You should select the Splunk deployment type that you require by setting the variable </w:t>
      </w:r>
      <w:r>
        <w:rPr>
          <w:rStyle w:val="CodingLanguage"/>
        </w:rPr>
        <w:t>monitoring_stack</w:t>
      </w:r>
      <w:r>
        <w:t xml:space="preserve"> in the </w:t>
      </w:r>
      <w:r w:rsidR="00B0382D">
        <w:rPr>
          <w:rStyle w:val="CodingLanguage"/>
        </w:rPr>
        <w:t>groups_vars/all/vars</w:t>
      </w:r>
      <w:r>
        <w:t xml:space="preserve"> file to either </w:t>
      </w:r>
      <w:r>
        <w:rPr>
          <w:rStyle w:val="BoldEmpha"/>
        </w:rPr>
        <w:t>splunk</w:t>
      </w:r>
      <w:r>
        <w:t xml:space="preserve">, to use a standalone Splunk deployment, or </w:t>
      </w:r>
      <w:r>
        <w:rPr>
          <w:rStyle w:val="BoldEmpha"/>
        </w:rPr>
        <w:t>splunk_demo</w:t>
      </w:r>
      <w:r>
        <w:t xml:space="preserve"> for the built-in version. If you omit this variable, or if it has an invalid value, no Splunk deployment will be configured. </w:t>
      </w:r>
    </w:p>
    <w:p w14:paraId="774D3997" w14:textId="77777777" w:rsidR="000615E7" w:rsidRDefault="000615E7" w:rsidP="0058095B">
      <w:pPr>
        <w:pStyle w:val="BodyTextMetricHPELight10pt"/>
      </w:pPr>
      <w:r>
        <w:t xml:space="preserve">For both types of deployment, you need to download the Splunk universal forwarder images/packages from </w:t>
      </w:r>
      <w:hyperlink r:id="rId109">
        <w:r>
          <w:rPr>
            <w:rStyle w:val="Hyperlink"/>
          </w:rPr>
          <w:t>https://www.splunk.com/en_us/download/universal-forwarder.html</w:t>
        </w:r>
      </w:hyperlink>
      <w:r>
        <w:t xml:space="preserve">. Packages are available for 64-bit Linux and 64-bit Windows 8.1/Windows 10. Download the RPM package for Linux 64-bit (2.6+ kernel Linux distributions) to </w:t>
      </w:r>
      <w:r>
        <w:rPr>
          <w:rStyle w:val="CodingLanguage"/>
        </w:rPr>
        <w:t>./files/splunk/linux</w:t>
      </w:r>
      <w:r>
        <w:t xml:space="preserve">. If you are deploying Windows </w:t>
      </w:r>
      <w:r>
        <w:lastRenderedPageBreak/>
        <w:t xml:space="preserve">nodes, download the MSI package for Windows 64 bit to </w:t>
      </w:r>
      <w:r>
        <w:rPr>
          <w:rStyle w:val="CodingLanguage"/>
        </w:rPr>
        <w:t>./files/splunk/windows</w:t>
      </w:r>
      <w:r>
        <w:t xml:space="preserve">. For a dual Linux/Windows deployment, the images and packages must have same name and version, along with the appropriate extensions, for example: </w:t>
      </w:r>
    </w:p>
    <w:p w14:paraId="68A73E61" w14:textId="77777777" w:rsidR="000615E7" w:rsidRDefault="000615E7" w:rsidP="000615E7">
      <w:pPr>
        <w:pStyle w:val="BulletLevel1"/>
      </w:pPr>
      <w:r>
        <w:t>files/splunk/windows/splunkforwarder-7.1.2.msi</w:t>
      </w:r>
    </w:p>
    <w:p w14:paraId="7310F80F" w14:textId="77777777" w:rsidR="000615E7" w:rsidRDefault="000615E7" w:rsidP="000615E7">
      <w:pPr>
        <w:pStyle w:val="BulletLevel1LastBeforeBodycopy"/>
      </w:pPr>
      <w:r>
        <w:t>files/splunk/linux/splunkforwarder-7.1.2.rpm</w:t>
      </w:r>
    </w:p>
    <w:p w14:paraId="6D095C12" w14:textId="77777777" w:rsidR="000615E7" w:rsidRDefault="000615E7" w:rsidP="0058095B">
      <w:pPr>
        <w:pStyle w:val="BodyTextMetricHPELight10pt"/>
      </w:pPr>
      <w:r>
        <w:t xml:space="preserve">You need to set the variable </w:t>
      </w:r>
      <w:r>
        <w:rPr>
          <w:rStyle w:val="CodingLanguage"/>
        </w:rPr>
        <w:t>splunk_architecture_universal_forwarder_package</w:t>
      </w:r>
      <w:r>
        <w:t xml:space="preserve"> to the name you selected for the package(s), not including the file extension. Depending on the Splunk deployment you have chosen, edit the file </w:t>
      </w:r>
      <w:r>
        <w:rPr>
          <w:rStyle w:val="CodingLanguage"/>
        </w:rPr>
        <w:t>templates/monitoring/</w:t>
      </w:r>
      <w:r>
        <w:rPr>
          <w:rStyle w:val="BoldEmpha"/>
        </w:rPr>
        <w:t>splunk</w:t>
      </w:r>
      <w:r>
        <w:rPr>
          <w:rStyle w:val="CodingLanguage"/>
        </w:rPr>
        <w:t>/vars.yml</w:t>
      </w:r>
      <w:r>
        <w:t xml:space="preserve"> or the file </w:t>
      </w:r>
      <w:r>
        <w:rPr>
          <w:rStyle w:val="CodingLanguage"/>
        </w:rPr>
        <w:t>templates/monitoring/</w:t>
      </w:r>
      <w:r>
        <w:rPr>
          <w:rStyle w:val="BoldEmpha"/>
        </w:rPr>
        <w:t>splunk_demo</w:t>
      </w:r>
      <w:r>
        <w:rPr>
          <w:rStyle w:val="CodingLanguage"/>
        </w:rPr>
        <w:t>/vars.yml</w:t>
      </w:r>
      <w:r>
        <w:t xml:space="preserve"> and set the variable, for example: </w:t>
      </w:r>
    </w:p>
    <w:p w14:paraId="1B1E0BDD" w14:textId="77777777" w:rsidR="000615E7" w:rsidRDefault="000615E7" w:rsidP="0058095B">
      <w:pPr>
        <w:pStyle w:val="BodyTextMetricHPELight10pt"/>
        <w:rPr>
          <w:rStyle w:val="CodingLanguage"/>
        </w:rPr>
      </w:pPr>
      <w:r w:rsidRPr="003A664D">
        <w:rPr>
          <w:rStyle w:val="CodingLanguage"/>
        </w:rPr>
        <w:t>splunk_architecture_universal_forwarder_package: 'splunkforwarder-7.</w:t>
      </w:r>
      <w:r>
        <w:rPr>
          <w:rStyle w:val="CodingLanguage"/>
        </w:rPr>
        <w:t>1</w:t>
      </w:r>
      <w:r w:rsidRPr="003A664D">
        <w:rPr>
          <w:rStyle w:val="CodingLanguage"/>
        </w:rPr>
        <w:t>.2'</w:t>
      </w:r>
    </w:p>
    <w:p w14:paraId="6AB9D15C" w14:textId="6F0CB3C3" w:rsidR="000615E7" w:rsidRPr="009534F0" w:rsidRDefault="000615E7" w:rsidP="0058095B">
      <w:pPr>
        <w:pStyle w:val="BodyTextMetricHPELight10pt"/>
        <w:rPr>
          <w:rStyle w:val="CodingLanguage"/>
        </w:rPr>
      </w:pPr>
      <w:r w:rsidRPr="005967EA">
        <w:t xml:space="preserve">As of Splunk version 7.1, the Splunk universal forwarder must be deployed with a password. This password is specified using the variable </w:t>
      </w:r>
      <w:r w:rsidRPr="0052318A">
        <w:rPr>
          <w:rStyle w:val="CodingLanguage"/>
        </w:rPr>
        <w:t>splunk_uf_password</w:t>
      </w:r>
      <w:r w:rsidRPr="009534F0">
        <w:rPr>
          <w:rStyle w:val="CodingLanguage"/>
        </w:rPr>
        <w:t xml:space="preserve"> which is configured in </w:t>
      </w:r>
      <w:r w:rsidR="0083650F">
        <w:rPr>
          <w:rStyle w:val="CodingLanguage"/>
        </w:rPr>
        <w:t>groups_vars/all/vault</w:t>
      </w:r>
      <w:r w:rsidRPr="009534F0">
        <w:rPr>
          <w:rStyle w:val="CodingLanguage"/>
        </w:rPr>
        <w:t>.</w:t>
      </w:r>
    </w:p>
    <w:p w14:paraId="75A19979" w14:textId="36BCE41B" w:rsidR="000615E7" w:rsidRDefault="000615E7" w:rsidP="0058095B">
      <w:pPr>
        <w:pStyle w:val="BodyTextMetricHPELight10pt"/>
      </w:pPr>
      <w:r>
        <w:t xml:space="preserve">If you are using a standalone Splunk deployment, you must specify the list of indexers using the variable </w:t>
      </w:r>
      <w:r>
        <w:rPr>
          <w:rStyle w:val="CodingLanguage"/>
        </w:rPr>
        <w:t xml:space="preserve">splunk_architecture_forward_servers </w:t>
      </w:r>
      <w:r>
        <w:t xml:space="preserve">in </w:t>
      </w:r>
      <w:r w:rsidR="00B0382D">
        <w:rPr>
          <w:rStyle w:val="CodingLanguage"/>
        </w:rPr>
        <w:t>groups_vars/all/vars</w:t>
      </w:r>
      <w:r>
        <w:t xml:space="preserve">, for example: </w:t>
      </w:r>
    </w:p>
    <w:p w14:paraId="5389BC1B" w14:textId="77777777" w:rsidR="000615E7" w:rsidRPr="00DB6801" w:rsidRDefault="000615E7" w:rsidP="0058095B">
      <w:pPr>
        <w:pStyle w:val="BodyTextMetricHPELight10pt"/>
        <w:rPr>
          <w:rStyle w:val="CodingLanguage"/>
        </w:rPr>
      </w:pPr>
      <w:r w:rsidRPr="00DB6801">
        <w:rPr>
          <w:rStyle w:val="CodingLanguage"/>
        </w:rPr>
        <w:t>splunk_architecture_forward_servers:</w:t>
      </w:r>
      <w:r w:rsidRPr="00DB6801">
        <w:rPr>
          <w:rStyle w:val="CodingLanguage"/>
        </w:rPr>
        <w:br/>
        <w:t>- splunk-indexer1.cloudra.local:9997</w:t>
      </w:r>
      <w:r w:rsidRPr="00DB6801">
        <w:rPr>
          <w:rStyle w:val="CodingLanguage"/>
        </w:rPr>
        <w:br/>
        <w:t>- spl</w:t>
      </w:r>
      <w:r>
        <w:rPr>
          <w:rStyle w:val="CodingLanguage"/>
        </w:rPr>
        <w:t>unk-indexer2.cloudra.local:9997</w:t>
      </w:r>
    </w:p>
    <w:p w14:paraId="6602291B" w14:textId="77777777" w:rsidR="000615E7" w:rsidRDefault="000615E7" w:rsidP="0058095B">
      <w:pPr>
        <w:pStyle w:val="BodyTextMetricHPELight10pt"/>
      </w:pPr>
      <w:r>
        <w:t xml:space="preserve">By default, the indexers are configured in a single load balancing group. This can be changed by editing the file </w:t>
      </w:r>
      <w:r>
        <w:rPr>
          <w:rStyle w:val="CodingLanguage"/>
        </w:rPr>
        <w:t>outputs.conf.j2</w:t>
      </w:r>
      <w:r>
        <w:t xml:space="preserve"> in the folder </w:t>
      </w:r>
      <w:r>
        <w:rPr>
          <w:rStyle w:val="CodingLanguage"/>
        </w:rPr>
        <w:t>template/monitoring/splunk/</w:t>
      </w:r>
      <w:r>
        <w:t xml:space="preserve">. For more information on forwarding using Universal Forwarder, see the Splunk documentation at </w:t>
      </w:r>
      <w:hyperlink r:id="rId110">
        <w:r>
          <w:rPr>
            <w:rStyle w:val="Hyperlink"/>
          </w:rPr>
          <w:t>http://docs.splunk.com/Documentation/Forwarder/7.0.2/Forwarder/Configureforwardingwithoutputs.conf</w:t>
        </w:r>
      </w:hyperlink>
      <w:r>
        <w:t>.</w:t>
      </w:r>
    </w:p>
    <w:p w14:paraId="7BEFCDB7" w14:textId="77777777" w:rsidR="000615E7" w:rsidRDefault="000615E7" w:rsidP="0058095B">
      <w:pPr>
        <w:pStyle w:val="BodyTextMetricHPELight10pt"/>
      </w:pPr>
      <w:r>
        <w:t>On your standalone Splunk installation, you need to install the following add-ons and apps.</w:t>
      </w:r>
    </w:p>
    <w:p w14:paraId="39B3EEAD" w14:textId="77777777" w:rsidR="000615E7" w:rsidRDefault="000615E7" w:rsidP="0058095B">
      <w:pPr>
        <w:pStyle w:val="BodyTextMetricHPELight10pt"/>
      </w:pPr>
      <w:r>
        <w:t xml:space="preserve">To monitor </w:t>
      </w:r>
      <w:r>
        <w:rPr>
          <w:rStyle w:val="BoldEmpha"/>
        </w:rPr>
        <w:t>Linux worker nodes</w:t>
      </w:r>
      <w:r>
        <w:t xml:space="preserve">, the </w:t>
      </w:r>
      <w:r>
        <w:rPr>
          <w:rStyle w:val="BoldEmpha"/>
        </w:rPr>
        <w:t>Docker app</w:t>
      </w:r>
      <w:r>
        <w:t xml:space="preserve"> should be installed on central Splunk. More info on this Docker app can be found at </w:t>
      </w:r>
      <w:hyperlink r:id="rId111">
        <w:r>
          <w:rPr>
            <w:rStyle w:val="Hyperlink"/>
          </w:rPr>
          <w:t>https://github.com/splunk/docker-itmonitoring</w:t>
        </w:r>
      </w:hyperlink>
      <w:r>
        <w:t xml:space="preserve"> and at </w:t>
      </w:r>
      <w:hyperlink r:id="rId112">
        <w:r>
          <w:rPr>
            <w:rStyle w:val="Hyperlink"/>
          </w:rPr>
          <w:t>https://hub.docker.com/r/splunk/universalforwarder/</w:t>
        </w:r>
      </w:hyperlink>
      <w:r>
        <w:t xml:space="preserve">. </w:t>
      </w:r>
    </w:p>
    <w:p w14:paraId="46D82CCD" w14:textId="77777777" w:rsidR="000615E7" w:rsidRDefault="000615E7" w:rsidP="0058095B">
      <w:pPr>
        <w:pStyle w:val="BodyTextMetricHPELight10pt"/>
      </w:pPr>
      <w:r>
        <w:t xml:space="preserve">To monitor the </w:t>
      </w:r>
      <w:r>
        <w:rPr>
          <w:rStyle w:val="BoldEmpha"/>
        </w:rPr>
        <w:t>Windows worker nodes</w:t>
      </w:r>
      <w:r>
        <w:t xml:space="preserve">, install the </w:t>
      </w:r>
      <w:r>
        <w:rPr>
          <w:rStyle w:val="BoldEmpha"/>
        </w:rPr>
        <w:t>Splunk App for Windows Infrastructure</w:t>
      </w:r>
      <w:r>
        <w:t xml:space="preserve"> on central Splunk and its dependencies:</w:t>
      </w:r>
    </w:p>
    <w:p w14:paraId="6E3B9906" w14:textId="77777777" w:rsidR="000615E7" w:rsidRDefault="000615E7" w:rsidP="000615E7">
      <w:pPr>
        <w:pStyle w:val="BulletLevel1"/>
      </w:pPr>
      <w:r>
        <w:t>Splunk App for Windows Infrastructure.</w:t>
      </w:r>
      <w:r w:rsidRPr="001F6BEA">
        <w:t xml:space="preserve"> The Splunk App for Windows Infrastructure is not compatible with The Splunk Add-on for Windows 5.0 at this time. S</w:t>
      </w:r>
      <w:r>
        <w:t xml:space="preserve">ee </w:t>
      </w:r>
      <w:hyperlink r:id="rId113">
        <w:r>
          <w:rPr>
            <w:rStyle w:val="Hyperlink"/>
          </w:rPr>
          <w:t>https://splunkbase.splunk.com/app/1680/</w:t>
        </w:r>
      </w:hyperlink>
    </w:p>
    <w:p w14:paraId="7F6A723D" w14:textId="77777777" w:rsidR="000615E7" w:rsidRPr="009534F0" w:rsidRDefault="000615E7" w:rsidP="000615E7">
      <w:pPr>
        <w:pStyle w:val="BulletLevel1"/>
        <w:rPr>
          <w:rStyle w:val="Hyperlink"/>
          <w:color w:val="000000"/>
          <w:u w:val="none"/>
        </w:rPr>
      </w:pPr>
      <w:r>
        <w:t xml:space="preserve">Splunk Add-on for Microsoft Windows </w:t>
      </w:r>
      <w:r w:rsidRPr="00D73B87">
        <w:t>version 4.8.4</w:t>
      </w:r>
      <w:r>
        <w:t xml:space="preserve"> - see </w:t>
      </w:r>
      <w:hyperlink r:id="rId114" w:history="1">
        <w:r w:rsidRPr="005967EA">
          <w:rPr>
            <w:rStyle w:val="Hyperlink"/>
          </w:rPr>
          <w:t>https://splunkbase.splunk.com/app/742/</w:t>
        </w:r>
      </w:hyperlink>
    </w:p>
    <w:p w14:paraId="31AD8021" w14:textId="77777777" w:rsidR="000615E7" w:rsidRDefault="000615E7" w:rsidP="000615E7">
      <w:pPr>
        <w:pStyle w:val="BulletLevel1"/>
      </w:pPr>
      <w:r w:rsidRPr="00D73B87">
        <w:t xml:space="preserve">Splunk Add-On for Microsoft Active Directory version 1.0.0 - see </w:t>
      </w:r>
      <w:hyperlink r:id="rId115" w:history="1">
        <w:r w:rsidRPr="00D73B87">
          <w:rPr>
            <w:rStyle w:val="Hyperlink"/>
          </w:rPr>
          <w:t>https://splunkbase.splunk.com/app/3207/</w:t>
        </w:r>
      </w:hyperlink>
    </w:p>
    <w:p w14:paraId="6819301A" w14:textId="77777777" w:rsidR="000615E7" w:rsidRDefault="000615E7" w:rsidP="000615E7">
      <w:pPr>
        <w:pStyle w:val="BulletLevel1"/>
      </w:pPr>
      <w:r>
        <w:t xml:space="preserve">Splunk Add-on for Microsoft Windows DNS </w:t>
      </w:r>
      <w:r w:rsidRPr="00D73B87">
        <w:t xml:space="preserve">version 1.0.1 </w:t>
      </w:r>
      <w:r>
        <w:t xml:space="preserve">(if this is not installed on central Splunk, you will see yellow icons on some dashboards with the message </w:t>
      </w:r>
      <w:r>
        <w:rPr>
          <w:rStyle w:val="CodingLanguage"/>
        </w:rPr>
        <w:t>eventtype wineventlog-dns does not exist or is disabled</w:t>
      </w:r>
      <w:r>
        <w:t xml:space="preserve">) - see </w:t>
      </w:r>
      <w:hyperlink r:id="rId116">
        <w:r>
          <w:rPr>
            <w:rStyle w:val="Hyperlink"/>
          </w:rPr>
          <w:t>https://splunkbase.splunk.com/app/3208/</w:t>
        </w:r>
      </w:hyperlink>
    </w:p>
    <w:p w14:paraId="2957458A" w14:textId="77777777" w:rsidR="000615E7" w:rsidRDefault="000615E7" w:rsidP="000615E7">
      <w:pPr>
        <w:pStyle w:val="BulletLevel1LastBeforeBodycopy"/>
      </w:pPr>
      <w:r>
        <w:t xml:space="preserve">Splunk Supporting Add-on for Active Directory </w:t>
      </w:r>
      <w:r w:rsidRPr="00D73B87">
        <w:t xml:space="preserve">version 2.1.7 </w:t>
      </w:r>
      <w:r>
        <w:t xml:space="preserve">(if this is not installed on central Splunk, you will see yellow icons on some dashboards with the message </w:t>
      </w:r>
      <w:r>
        <w:rPr>
          <w:rStyle w:val="CodingLanguage"/>
        </w:rPr>
        <w:t>eventtype wineventlog-ds does not exist or is disabled</w:t>
      </w:r>
      <w:r>
        <w:t xml:space="preserve">) - see </w:t>
      </w:r>
      <w:hyperlink r:id="rId117">
        <w:r>
          <w:rPr>
            <w:rStyle w:val="Hyperlink"/>
          </w:rPr>
          <w:t>https://splunkbase.splunk.com/app/1151/</w:t>
        </w:r>
      </w:hyperlink>
    </w:p>
    <w:p w14:paraId="14138EC9" w14:textId="77777777" w:rsidR="000615E7" w:rsidRDefault="000615E7" w:rsidP="0058095B">
      <w:pPr>
        <w:pStyle w:val="BodyTextMetricHPELight10pt"/>
      </w:pPr>
      <w:r>
        <w:t xml:space="preserve">If you want to use your own certificates in your standalone Splunk deployment to secure the communications between the indexers and the universal forwarders, see Appendix D. </w:t>
      </w:r>
    </w:p>
    <w:p w14:paraId="4D596BB7" w14:textId="77777777" w:rsidR="000615E7" w:rsidRDefault="000615E7" w:rsidP="0058095B">
      <w:pPr>
        <w:pStyle w:val="BodyTextMetricHPELight10pt"/>
      </w:pPr>
      <w:r>
        <w:t xml:space="preserve">You can specify advanced Splunk configuration in the following files: </w:t>
      </w:r>
    </w:p>
    <w:p w14:paraId="7A863C3F" w14:textId="77777777" w:rsidR="000615E7" w:rsidRDefault="000615E7" w:rsidP="000615E7">
      <w:pPr>
        <w:pStyle w:val="BulletLevel1"/>
      </w:pPr>
      <w:r>
        <w:t>files/splunk/linux/SPLUNK_HOME</w:t>
      </w:r>
    </w:p>
    <w:p w14:paraId="0AC224E4" w14:textId="77777777" w:rsidR="000615E7" w:rsidRDefault="000615E7" w:rsidP="000615E7">
      <w:pPr>
        <w:pStyle w:val="BulletLevel1"/>
      </w:pPr>
      <w:r>
        <w:t>files/splunk/linux/DOCKER_TAS</w:t>
      </w:r>
    </w:p>
    <w:p w14:paraId="550DF6CC" w14:textId="77777777" w:rsidR="000615E7" w:rsidRDefault="000615E7" w:rsidP="000615E7">
      <w:pPr>
        <w:pStyle w:val="BulletLevel1LastBeforeBodycopy"/>
      </w:pPr>
      <w:r>
        <w:t>files/splunk/windows/SPLUNK_HOME</w:t>
      </w:r>
    </w:p>
    <w:p w14:paraId="13C1E440" w14:textId="77777777" w:rsidR="000615E7" w:rsidRDefault="000615E7" w:rsidP="0058095B">
      <w:pPr>
        <w:pStyle w:val="BodyTextMetricHPELight10pt"/>
      </w:pPr>
      <w:r>
        <w:lastRenderedPageBreak/>
        <w:t>These files will be copied as-is to the systems running the universal forwarder.</w:t>
      </w:r>
    </w:p>
    <w:p w14:paraId="105E338F" w14:textId="77777777" w:rsidR="000615E7" w:rsidRDefault="000615E7" w:rsidP="000615E7">
      <w:pPr>
        <w:pStyle w:val="Heading3"/>
      </w:pPr>
      <w:bookmarkStart w:id="348" w:name="_Refd17e57787"/>
      <w:bookmarkStart w:id="349" w:name="_Tocd17e57787"/>
      <w:r>
        <w:t>Configuring syslog in UCP</w:t>
      </w:r>
      <w:bookmarkEnd w:id="348"/>
      <w:bookmarkEnd w:id="349"/>
    </w:p>
    <w:p w14:paraId="08ECB34B" w14:textId="77777777" w:rsidR="000615E7" w:rsidRDefault="000615E7" w:rsidP="0058095B">
      <w:pPr>
        <w:pStyle w:val="BodyTextMetricHPELight10pt"/>
      </w:pPr>
      <w:r>
        <w:t xml:space="preserve">In order to see some data in the UCP operational dashboard, you need to have UCP send its logs to the VM configured in the [logger] group. For example, for the following </w:t>
      </w:r>
      <w:r>
        <w:rPr>
          <w:rStyle w:val="CodingLanguage"/>
        </w:rPr>
        <w:t>vm_host</w:t>
      </w:r>
      <w:r>
        <w:t xml:space="preserve"> file:</w:t>
      </w:r>
    </w:p>
    <w:p w14:paraId="7BA6FC84" w14:textId="77777777" w:rsidR="000615E7" w:rsidRPr="000B1BFC" w:rsidRDefault="000615E7" w:rsidP="0058095B">
      <w:pPr>
        <w:pStyle w:val="BodyTextMetricHPELight10pt"/>
        <w:rPr>
          <w:rStyle w:val="CodingLanguage"/>
        </w:rPr>
      </w:pPr>
      <w:r w:rsidRPr="000B1BFC">
        <w:rPr>
          <w:rStyle w:val="CodingLanguage"/>
        </w:rPr>
        <w:t>[logger]</w:t>
      </w:r>
      <w:r w:rsidRPr="000B1BFC">
        <w:rPr>
          <w:rStyle w:val="CodingLanguage"/>
        </w:rPr>
        <w:br/>
        <w:t>hpe-logger ip_addr='10.60.59.24/16' esxi_host='esxi-hpe-2.cloudra.local'</w:t>
      </w:r>
    </w:p>
    <w:p w14:paraId="50323D9A" w14:textId="77777777" w:rsidR="000615E7" w:rsidRDefault="000615E7" w:rsidP="0058095B">
      <w:pPr>
        <w:pStyle w:val="BodyTextMetricHPELight10pt"/>
      </w:pPr>
      <w:r>
        <w:t xml:space="preserve">This will configure UCP to send its logs to </w:t>
      </w:r>
      <w:r>
        <w:rPr>
          <w:rStyle w:val="CodingLanguage"/>
        </w:rPr>
        <w:t>hpe-logger.cloudra.local:1514</w:t>
      </w:r>
      <w:r>
        <w:t xml:space="preserve">. You need to select the TCP protocol as shown in </w:t>
      </w:r>
      <w:r w:rsidRPr="00781D35">
        <w:fldChar w:fldCharType="begin"/>
      </w:r>
      <w:r w:rsidRPr="00781D35">
        <w:instrText xml:space="preserve"> REF _Ref513468139 \h </w:instrText>
      </w:r>
      <w:r>
        <w:instrText xml:space="preserve"> \* MERGEFORMAT </w:instrText>
      </w:r>
      <w:r w:rsidRPr="00781D35">
        <w:fldChar w:fldCharType="separate"/>
      </w:r>
      <w:r w:rsidR="0099354B" w:rsidRPr="0099354B">
        <w:t>Figure</w:t>
      </w:r>
      <w:r w:rsidR="0099354B" w:rsidRPr="0099354B">
        <w:rPr>
          <w:rFonts w:ascii="Calibri" w:hAnsi="Calibri" w:cs="Calibri"/>
        </w:rPr>
        <w:t> </w:t>
      </w:r>
      <w:r w:rsidR="0099354B">
        <w:t>46</w:t>
      </w:r>
      <w:r w:rsidRPr="00781D35">
        <w:fldChar w:fldCharType="end"/>
      </w:r>
      <w:r w:rsidRPr="00781D35">
        <w:t>.</w:t>
      </w:r>
    </w:p>
    <w:p w14:paraId="32721B48" w14:textId="77777777" w:rsidR="000615E7" w:rsidRDefault="000615E7" w:rsidP="000615E7">
      <w:pPr>
        <w:pStyle w:val="FigureAfterspace"/>
      </w:pPr>
      <w:r>
        <w:rPr>
          <w:noProof/>
        </w:rPr>
        <w:drawing>
          <wp:inline distT="0" distB="0" distL="0" distR="0" wp14:anchorId="7995089A" wp14:editId="6577E9B7">
            <wp:extent cx="6746392" cy="3338624"/>
            <wp:effectExtent l="19050" t="19050" r="16510" b="14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ucp-config-syslog.png"/>
                    <pic:cNvPicPr/>
                  </pic:nvPicPr>
                  <pic:blipFill>
                    <a:blip r:embed="rId118">
                      <a:extLst>
                        <a:ext uri="{28A0092B-C50C-407E-A947-70E740481C1C}">
                          <a14:useLocalDpi xmlns:a14="http://schemas.microsoft.com/office/drawing/2010/main" val="0"/>
                        </a:ext>
                      </a:extLst>
                    </a:blip>
                    <a:stretch>
                      <a:fillRect/>
                    </a:stretch>
                  </pic:blipFill>
                  <pic:spPr>
                    <a:xfrm>
                      <a:off x="0" y="0"/>
                      <a:ext cx="6780799" cy="3355651"/>
                    </a:xfrm>
                    <a:prstGeom prst="rect">
                      <a:avLst/>
                    </a:prstGeom>
                    <a:ln>
                      <a:solidFill>
                        <a:schemeClr val="accent1"/>
                      </a:solidFill>
                    </a:ln>
                  </pic:spPr>
                </pic:pic>
              </a:graphicData>
            </a:graphic>
          </wp:inline>
        </w:drawing>
      </w:r>
      <w:r>
        <w:t xml:space="preserve"> </w:t>
      </w:r>
    </w:p>
    <w:p w14:paraId="5E8D66EE" w14:textId="77777777" w:rsidR="000615E7" w:rsidRDefault="000615E7" w:rsidP="000615E7">
      <w:pPr>
        <w:pStyle w:val="MISCFigureCaptionHeader8pt"/>
      </w:pPr>
      <w:bookmarkStart w:id="350" w:name="_Ref513468139"/>
      <w:bookmarkStart w:id="351" w:name="_Refd17e57809"/>
      <w:bookmarkStart w:id="352" w:name="_Tocd17e57809"/>
      <w:r>
        <w:rPr>
          <w:rStyle w:val="MISCFigureCaptionHeaderBold8pt"/>
        </w:rPr>
        <w:t>Figure </w:t>
      </w:r>
      <w:bookmarkStart w:id="353" w:name="_Numd17e57809"/>
      <w:r>
        <w:fldChar w:fldCharType="begin"/>
      </w:r>
      <w:r>
        <w:instrText xml:space="preserve"> SEQ Figure \* ARABIC </w:instrText>
      </w:r>
      <w:r>
        <w:fldChar w:fldCharType="separate"/>
      </w:r>
      <w:r w:rsidR="0099354B">
        <w:rPr>
          <w:noProof/>
        </w:rPr>
        <w:t>46</w:t>
      </w:r>
      <w:r>
        <w:rPr>
          <w:rStyle w:val="MISCFigureCaptionHeaderBold8pt"/>
          <w:noProof/>
        </w:rPr>
        <w:fldChar w:fldCharType="end"/>
      </w:r>
      <w:bookmarkEnd w:id="350"/>
      <w:bookmarkEnd w:id="353"/>
      <w:r>
        <w:rPr>
          <w:rStyle w:val="MISCFigureCaptionHeaderBold8pt"/>
          <w:noProof/>
        </w:rPr>
        <w:t xml:space="preserve">. </w:t>
      </w:r>
      <w:r>
        <w:t>Configure Remote Syslog Server in UCP</w:t>
      </w:r>
      <w:bookmarkEnd w:id="351"/>
      <w:bookmarkEnd w:id="352"/>
    </w:p>
    <w:p w14:paraId="71B2A721" w14:textId="77777777" w:rsidR="0086155E" w:rsidRDefault="0086155E">
      <w:pPr>
        <w:rPr>
          <w:rFonts w:ascii="MetricHPE" w:hAnsi="MetricHPE"/>
          <w:b/>
          <w:noProof/>
          <w:sz w:val="20"/>
          <w:szCs w:val="18"/>
        </w:rPr>
      </w:pPr>
      <w:bookmarkStart w:id="354" w:name="_Refd17e57821"/>
      <w:bookmarkStart w:id="355" w:name="_Tocd17e57821"/>
      <w:r>
        <w:br w:type="page"/>
      </w:r>
    </w:p>
    <w:p w14:paraId="6DC281B0" w14:textId="77777777" w:rsidR="000615E7" w:rsidRDefault="000615E7" w:rsidP="000615E7">
      <w:pPr>
        <w:pStyle w:val="Heading3"/>
      </w:pPr>
      <w:r>
        <w:lastRenderedPageBreak/>
        <w:t>Configuring syslog in ESX</w:t>
      </w:r>
      <w:bookmarkEnd w:id="354"/>
      <w:bookmarkEnd w:id="355"/>
    </w:p>
    <w:p w14:paraId="59F641EF" w14:textId="75D5EA60" w:rsidR="000615E7" w:rsidRDefault="000615E7" w:rsidP="0058095B">
      <w:pPr>
        <w:pStyle w:val="BodyTextMetricHPELight10pt"/>
      </w:pPr>
      <w:r>
        <w:t>This configuration must be done manually for each ESX server. The syslog server should be the server configured in the [</w:t>
      </w:r>
      <w:r w:rsidRPr="005967EA">
        <w:rPr>
          <w:rStyle w:val="CodingLanguage"/>
        </w:rPr>
        <w:t>logger</w:t>
      </w:r>
      <w:r>
        <w:t xml:space="preserve">] group in your </w:t>
      </w:r>
      <w:r w:rsidR="007230C9">
        <w:rPr>
          <w:rStyle w:val="CodingLanguage"/>
        </w:rPr>
        <w:t>hosts</w:t>
      </w:r>
      <w:r>
        <w:t xml:space="preserve"> inventory. The protocol should be </w:t>
      </w:r>
      <w:r>
        <w:rPr>
          <w:rStyle w:val="CodingLanguage"/>
        </w:rPr>
        <w:t>tcp</w:t>
      </w:r>
      <w:r>
        <w:t xml:space="preserve"> and the port </w:t>
      </w:r>
      <w:r>
        <w:rPr>
          <w:rStyle w:val="CodingLanguage"/>
        </w:rPr>
        <w:t>514</w:t>
      </w:r>
      <w:r>
        <w:t xml:space="preserve"> as shown in </w:t>
      </w:r>
      <w:r w:rsidRPr="00781D35">
        <w:fldChar w:fldCharType="begin"/>
      </w:r>
      <w:r w:rsidRPr="00781D35">
        <w:instrText xml:space="preserve"> REF _Ref513468160 \h </w:instrText>
      </w:r>
      <w:r>
        <w:instrText xml:space="preserve"> \* MERGEFORMAT </w:instrText>
      </w:r>
      <w:r w:rsidRPr="00781D35">
        <w:fldChar w:fldCharType="separate"/>
      </w:r>
      <w:r w:rsidR="0099354B" w:rsidRPr="0099354B">
        <w:t>Figure</w:t>
      </w:r>
      <w:r w:rsidR="0099354B" w:rsidRPr="0099354B">
        <w:rPr>
          <w:rFonts w:ascii="Calibri" w:hAnsi="Calibri" w:cs="Calibri"/>
        </w:rPr>
        <w:t> </w:t>
      </w:r>
      <w:r w:rsidR="0099354B">
        <w:t>47</w:t>
      </w:r>
      <w:r w:rsidRPr="00781D35">
        <w:fldChar w:fldCharType="end"/>
      </w:r>
      <w:r w:rsidRPr="00781D35">
        <w:t>.</w:t>
      </w:r>
    </w:p>
    <w:p w14:paraId="574C578C" w14:textId="77777777" w:rsidR="000615E7" w:rsidRDefault="000615E7" w:rsidP="000615E7">
      <w:pPr>
        <w:pStyle w:val="FigureAfterspace"/>
      </w:pPr>
      <w:r>
        <w:rPr>
          <w:noProof/>
        </w:rPr>
        <w:drawing>
          <wp:inline distT="0" distB="0" distL="0" distR="0" wp14:anchorId="444DEF5E" wp14:editId="7CE4B379">
            <wp:extent cx="5328775" cy="3934047"/>
            <wp:effectExtent l="19050" t="19050" r="2476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esx-config-syslog.png"/>
                    <pic:cNvPicPr/>
                  </pic:nvPicPr>
                  <pic:blipFill>
                    <a:blip r:embed="rId119">
                      <a:extLst>
                        <a:ext uri="{28A0092B-C50C-407E-A947-70E740481C1C}">
                          <a14:useLocalDpi xmlns:a14="http://schemas.microsoft.com/office/drawing/2010/main" val="0"/>
                        </a:ext>
                      </a:extLst>
                    </a:blip>
                    <a:stretch>
                      <a:fillRect/>
                    </a:stretch>
                  </pic:blipFill>
                  <pic:spPr>
                    <a:xfrm>
                      <a:off x="0" y="0"/>
                      <a:ext cx="5344090" cy="3945354"/>
                    </a:xfrm>
                    <a:prstGeom prst="rect">
                      <a:avLst/>
                    </a:prstGeom>
                    <a:ln>
                      <a:solidFill>
                        <a:schemeClr val="accent1"/>
                      </a:solidFill>
                    </a:ln>
                  </pic:spPr>
                </pic:pic>
              </a:graphicData>
            </a:graphic>
          </wp:inline>
        </w:drawing>
      </w:r>
      <w:r>
        <w:t xml:space="preserve"> </w:t>
      </w:r>
    </w:p>
    <w:p w14:paraId="26C77B04" w14:textId="77777777" w:rsidR="000615E7" w:rsidRDefault="000615E7" w:rsidP="000615E7">
      <w:pPr>
        <w:pStyle w:val="MISCFigureCaptionHeader8pt"/>
      </w:pPr>
      <w:bookmarkStart w:id="356" w:name="_Ref513468160"/>
      <w:bookmarkStart w:id="357" w:name="_Refd17e57842"/>
      <w:bookmarkStart w:id="358" w:name="_Tocd17e57842"/>
      <w:r>
        <w:rPr>
          <w:rStyle w:val="MISCFigureCaptionHeaderBold8pt"/>
        </w:rPr>
        <w:t>Figure </w:t>
      </w:r>
      <w:bookmarkStart w:id="359" w:name="_Numd17e57842"/>
      <w:r>
        <w:fldChar w:fldCharType="begin"/>
      </w:r>
      <w:r>
        <w:instrText xml:space="preserve"> SEQ Figure \* ARABIC </w:instrText>
      </w:r>
      <w:r>
        <w:fldChar w:fldCharType="separate"/>
      </w:r>
      <w:r w:rsidR="0099354B">
        <w:rPr>
          <w:noProof/>
        </w:rPr>
        <w:t>47</w:t>
      </w:r>
      <w:r>
        <w:rPr>
          <w:rStyle w:val="MISCFigureCaptionHeaderBold8pt"/>
          <w:noProof/>
        </w:rPr>
        <w:fldChar w:fldCharType="end"/>
      </w:r>
      <w:bookmarkEnd w:id="356"/>
      <w:bookmarkEnd w:id="359"/>
      <w:r>
        <w:rPr>
          <w:rStyle w:val="MISCFigureCaptionHeaderBold8pt"/>
          <w:noProof/>
        </w:rPr>
        <w:t xml:space="preserve">. </w:t>
      </w:r>
      <w:r>
        <w:t>Configure Syslog on ESXi Hosts</w:t>
      </w:r>
      <w:bookmarkEnd w:id="357"/>
      <w:bookmarkEnd w:id="358"/>
    </w:p>
    <w:p w14:paraId="4DC7042C" w14:textId="77777777" w:rsidR="000615E7" w:rsidRDefault="000615E7" w:rsidP="0058095B">
      <w:pPr>
        <w:pStyle w:val="BodyTextMetricHPELight10pt"/>
      </w:pPr>
      <w:r>
        <w:t xml:space="preserve">For more information, see the VMware documentation at </w:t>
      </w:r>
      <w:hyperlink r:id="rId120">
        <w:r>
          <w:rPr>
            <w:rStyle w:val="Hyperlink"/>
          </w:rPr>
          <w:t>https://docs.vmware.com/en/VMware-vSphere/6.5/com.vmware.vsphere.security.doc/GUID-9F67DB52-F469-451F-B6C8-DAE8D95976E7.html</w:t>
        </w:r>
      </w:hyperlink>
      <w:r>
        <w:t>.</w:t>
      </w:r>
    </w:p>
    <w:p w14:paraId="66F7DCE8" w14:textId="77777777" w:rsidR="000615E7" w:rsidRDefault="000615E7" w:rsidP="000615E7">
      <w:pPr>
        <w:pStyle w:val="Heading3"/>
      </w:pPr>
      <w:bookmarkStart w:id="360" w:name="_Refd17e57889"/>
      <w:bookmarkStart w:id="361" w:name="_Tocd17e57889"/>
      <w:r>
        <w:t>Limitations</w:t>
      </w:r>
      <w:bookmarkEnd w:id="360"/>
      <w:bookmarkEnd w:id="361"/>
    </w:p>
    <w:p w14:paraId="4DE290B7" w14:textId="77777777" w:rsidR="000615E7" w:rsidRDefault="000615E7" w:rsidP="000615E7">
      <w:pPr>
        <w:pStyle w:val="BulletLevel1"/>
      </w:pPr>
      <w:r>
        <w:t xml:space="preserve">The Dockerized Splunk App has a number of open issues </w:t>
      </w:r>
    </w:p>
    <w:p w14:paraId="07D68D8E" w14:textId="77777777" w:rsidR="000615E7" w:rsidRDefault="000615E7" w:rsidP="000615E7">
      <w:pPr>
        <w:pStyle w:val="BulletLevel2"/>
        <w:tabs>
          <w:tab w:val="num" w:pos="374"/>
        </w:tabs>
      </w:pPr>
      <w:r>
        <w:t>https://github.com/splunk/docker-itmonitoring/issues/19</w:t>
      </w:r>
    </w:p>
    <w:p w14:paraId="4D014897" w14:textId="77777777" w:rsidR="000615E7" w:rsidRDefault="000615E7" w:rsidP="000615E7">
      <w:pPr>
        <w:pStyle w:val="BulletLevel2"/>
        <w:tabs>
          <w:tab w:val="num" w:pos="374"/>
        </w:tabs>
      </w:pPr>
      <w:r>
        <w:t>https://github.com/splunk/docker-itmonitoring/issues/20</w:t>
      </w:r>
    </w:p>
    <w:p w14:paraId="454AB80D" w14:textId="77777777" w:rsidR="000615E7" w:rsidRDefault="000615E7" w:rsidP="000615E7">
      <w:pPr>
        <w:pStyle w:val="BulletLevel1LastBeforeBodycopy"/>
      </w:pPr>
      <w:r>
        <w:t>The Docker events tab is not working</w:t>
      </w:r>
    </w:p>
    <w:p w14:paraId="5E83937A" w14:textId="77777777" w:rsidR="000615E7" w:rsidRDefault="000615E7" w:rsidP="000615E7">
      <w:pPr>
        <w:pStyle w:val="Heading2"/>
      </w:pPr>
      <w:bookmarkStart w:id="362" w:name="_Toc531698836"/>
      <w:bookmarkStart w:id="363" w:name="_Toc6318967"/>
      <w:r w:rsidRPr="00D9040B">
        <w:t>Accessing Splunk UI</w:t>
      </w:r>
      <w:bookmarkEnd w:id="362"/>
      <w:bookmarkEnd w:id="363"/>
    </w:p>
    <w:p w14:paraId="78BD9778" w14:textId="77777777" w:rsidR="000615E7" w:rsidRDefault="000615E7" w:rsidP="0058095B">
      <w:pPr>
        <w:pStyle w:val="BodyTextMetricHPELight10pt"/>
      </w:pPr>
      <w:r w:rsidRPr="00D9040B">
        <w:t>After the installation is complete, the Splunk UI can be reached at http://&lt;fqdn&gt;:8000, where &lt;fqdn&gt; is the FQDN of one of your Linux Docker nodes. Mesh routing does not currently work on Windows so you must use a Linux node to access the UI. For example:</w:t>
      </w:r>
    </w:p>
    <w:p w14:paraId="1C68C2DE" w14:textId="77777777" w:rsidR="000615E7" w:rsidRPr="00F84B01" w:rsidRDefault="000615E7" w:rsidP="0058095B">
      <w:pPr>
        <w:pStyle w:val="BodyTextMetricHPELight10pt"/>
        <w:rPr>
          <w:rStyle w:val="CodingLanguage"/>
        </w:rPr>
      </w:pPr>
      <w:r w:rsidRPr="00F84B01">
        <w:rPr>
          <w:rStyle w:val="CodingLanguage"/>
        </w:rPr>
        <w:t>http://hpe-ucp01.am2.cloudra.local:8000/</w:t>
      </w:r>
    </w:p>
    <w:p w14:paraId="7A088441" w14:textId="77777777" w:rsidR="000615E7" w:rsidRDefault="000615E7" w:rsidP="0058095B">
      <w:pPr>
        <w:pStyle w:val="BodyTextMetricHPELight10pt"/>
      </w:pPr>
      <w:r w:rsidRPr="00F84B01">
        <w:t xml:space="preserve">The default username and password for Splunk is </w:t>
      </w:r>
      <w:r w:rsidRPr="00F84B01">
        <w:rPr>
          <w:rStyle w:val="CodingLanguage"/>
        </w:rPr>
        <w:t>admin</w:t>
      </w:r>
      <w:r w:rsidRPr="00F84B01">
        <w:t xml:space="preserve"> / </w:t>
      </w:r>
      <w:r w:rsidRPr="00F84B01">
        <w:rPr>
          <w:rStyle w:val="CodingLanguage"/>
        </w:rPr>
        <w:t>changeme</w:t>
      </w:r>
      <w:r w:rsidRPr="00F84B01">
        <w:t>.</w:t>
      </w:r>
    </w:p>
    <w:p w14:paraId="33C6A800" w14:textId="77777777" w:rsidR="0086155E" w:rsidRDefault="0086155E">
      <w:pPr>
        <w:rPr>
          <w:sz w:val="20"/>
          <w:szCs w:val="18"/>
        </w:rPr>
      </w:pPr>
      <w:r>
        <w:br w:type="page"/>
      </w:r>
    </w:p>
    <w:p w14:paraId="6727E18A" w14:textId="77777777" w:rsidR="000615E7" w:rsidRDefault="000615E7" w:rsidP="0058095B">
      <w:pPr>
        <w:pStyle w:val="BodyTextMetricHPELight10pt"/>
      </w:pPr>
      <w:r w:rsidRPr="00F84B01">
        <w:lastRenderedPageBreak/>
        <w:t xml:space="preserve">Use the </w:t>
      </w:r>
      <w:r w:rsidRPr="00F84B01">
        <w:rPr>
          <w:rStyle w:val="CodingLanguage"/>
        </w:rPr>
        <w:t>Docker App</w:t>
      </w:r>
      <w:r w:rsidRPr="00F84B01">
        <w:t xml:space="preserve"> to view the Docker overview as shown in</w:t>
      </w:r>
      <w:r>
        <w:t xml:space="preserve"> </w:t>
      </w:r>
      <w:r w:rsidRPr="0012532B">
        <w:fldChar w:fldCharType="begin"/>
      </w:r>
      <w:r w:rsidRPr="0012532B">
        <w:instrText xml:space="preserve"> REF _Ref531353533 \h  \* MERGEFORMAT </w:instrText>
      </w:r>
      <w:r w:rsidRPr="0012532B">
        <w:fldChar w:fldCharType="separate"/>
      </w:r>
      <w:r w:rsidR="0099354B" w:rsidRPr="0099354B">
        <w:t>Figure 48</w:t>
      </w:r>
      <w:r w:rsidRPr="0012532B">
        <w:fldChar w:fldCharType="end"/>
      </w:r>
      <w:r w:rsidRPr="0012532B">
        <w:t xml:space="preserve"> </w:t>
      </w:r>
      <w:r w:rsidRPr="00F84B01">
        <w:t>and the Docker stats as shown in</w:t>
      </w:r>
      <w:r w:rsidRPr="0012532B">
        <w:t xml:space="preserve"> </w:t>
      </w:r>
      <w:r w:rsidRPr="0012532B">
        <w:fldChar w:fldCharType="begin"/>
      </w:r>
      <w:r w:rsidRPr="0012532B">
        <w:instrText xml:space="preserve"> REF _Ref531353579 \h </w:instrText>
      </w:r>
      <w:r>
        <w:instrText xml:space="preserve"> \* MERGEFORMAT </w:instrText>
      </w:r>
      <w:r w:rsidRPr="0012532B">
        <w:fldChar w:fldCharType="separate"/>
      </w:r>
      <w:r w:rsidR="0099354B" w:rsidRPr="0099354B">
        <w:t>Figure 49</w:t>
      </w:r>
      <w:r w:rsidRPr="0012532B">
        <w:fldChar w:fldCharType="end"/>
      </w:r>
      <w:r w:rsidRPr="0012532B">
        <w:t>.</w:t>
      </w:r>
    </w:p>
    <w:p w14:paraId="0004474D" w14:textId="77777777" w:rsidR="000615E7" w:rsidRDefault="000615E7" w:rsidP="0086155E">
      <w:pPr>
        <w:pStyle w:val="FigureAfterspace"/>
        <w:spacing w:after="240"/>
      </w:pPr>
      <w:r>
        <w:rPr>
          <w:noProof/>
        </w:rPr>
        <w:drawing>
          <wp:inline distT="0" distB="0" distL="0" distR="0" wp14:anchorId="6CC6305A" wp14:editId="0A39CF3B">
            <wp:extent cx="6645349" cy="3424201"/>
            <wp:effectExtent l="19050" t="19050" r="22225" b="241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lunk-ui-docker.png"/>
                    <pic:cNvPicPr/>
                  </pic:nvPicPr>
                  <pic:blipFill>
                    <a:blip r:embed="rId121">
                      <a:extLst>
                        <a:ext uri="{28A0092B-C50C-407E-A947-70E740481C1C}">
                          <a14:useLocalDpi xmlns:a14="http://schemas.microsoft.com/office/drawing/2010/main" val="0"/>
                        </a:ext>
                      </a:extLst>
                    </a:blip>
                    <a:stretch>
                      <a:fillRect/>
                    </a:stretch>
                  </pic:blipFill>
                  <pic:spPr>
                    <a:xfrm>
                      <a:off x="0" y="0"/>
                      <a:ext cx="6649138" cy="3426153"/>
                    </a:xfrm>
                    <a:prstGeom prst="rect">
                      <a:avLst/>
                    </a:prstGeom>
                    <a:ln>
                      <a:solidFill>
                        <a:schemeClr val="accent1"/>
                      </a:solidFill>
                    </a:ln>
                  </pic:spPr>
                </pic:pic>
              </a:graphicData>
            </a:graphic>
          </wp:inline>
        </w:drawing>
      </w:r>
    </w:p>
    <w:p w14:paraId="3F2FF21F" w14:textId="77777777" w:rsidR="000615E7" w:rsidRDefault="000615E7" w:rsidP="000615E7">
      <w:pPr>
        <w:pStyle w:val="MISCFigureCaptionHeader8pt"/>
      </w:pPr>
      <w:bookmarkStart w:id="364" w:name="_Ref531353533"/>
      <w:r w:rsidRPr="00F84B01">
        <w:rPr>
          <w:rStyle w:val="MISCFigureCaptionHeaderBold8pt"/>
        </w:rPr>
        <w:t xml:space="preserve">Figure </w:t>
      </w:r>
      <w:r w:rsidRPr="00F84B01">
        <w:rPr>
          <w:rStyle w:val="MISCFigureCaptionHeaderBold8pt"/>
        </w:rPr>
        <w:fldChar w:fldCharType="begin"/>
      </w:r>
      <w:r w:rsidRPr="00F84B01">
        <w:rPr>
          <w:rStyle w:val="MISCFigureCaptionHeaderBold8pt"/>
        </w:rPr>
        <w:instrText xml:space="preserve"> SEQ Figure \* ARABIC </w:instrText>
      </w:r>
      <w:r w:rsidRPr="00F84B01">
        <w:rPr>
          <w:rStyle w:val="MISCFigureCaptionHeaderBold8pt"/>
        </w:rPr>
        <w:fldChar w:fldCharType="separate"/>
      </w:r>
      <w:r w:rsidR="0099354B">
        <w:rPr>
          <w:rStyle w:val="MISCFigureCaptionHeaderBold8pt"/>
          <w:noProof/>
        </w:rPr>
        <w:t>48</w:t>
      </w:r>
      <w:r w:rsidRPr="00F84B01">
        <w:rPr>
          <w:rStyle w:val="MISCFigureCaptionHeaderBold8pt"/>
        </w:rPr>
        <w:fldChar w:fldCharType="end"/>
      </w:r>
      <w:bookmarkEnd w:id="364"/>
      <w:r w:rsidRPr="00F84B01">
        <w:rPr>
          <w:rStyle w:val="MISCFigureCaptionHeaderBold8pt"/>
        </w:rPr>
        <w:t>.</w:t>
      </w:r>
      <w:r>
        <w:t xml:space="preserve"> </w:t>
      </w:r>
      <w:r w:rsidRPr="00F84B01">
        <w:t>Docker overview</w:t>
      </w:r>
    </w:p>
    <w:p w14:paraId="2D685BFE" w14:textId="77777777" w:rsidR="000615E7" w:rsidRDefault="000615E7" w:rsidP="000615E7">
      <w:pPr>
        <w:pStyle w:val="FigureAfterspace"/>
      </w:pPr>
      <w:r>
        <w:rPr>
          <w:noProof/>
        </w:rPr>
        <w:drawing>
          <wp:inline distT="0" distB="0" distL="0" distR="0" wp14:anchorId="66CFB883" wp14:editId="49E66EA1">
            <wp:extent cx="6176865" cy="3172892"/>
            <wp:effectExtent l="19050" t="19050" r="14605" b="279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plunk-ui-docker2.png"/>
                    <pic:cNvPicPr/>
                  </pic:nvPicPr>
                  <pic:blipFill>
                    <a:blip r:embed="rId122">
                      <a:extLst>
                        <a:ext uri="{28A0092B-C50C-407E-A947-70E740481C1C}">
                          <a14:useLocalDpi xmlns:a14="http://schemas.microsoft.com/office/drawing/2010/main" val="0"/>
                        </a:ext>
                      </a:extLst>
                    </a:blip>
                    <a:stretch>
                      <a:fillRect/>
                    </a:stretch>
                  </pic:blipFill>
                  <pic:spPr>
                    <a:xfrm>
                      <a:off x="0" y="0"/>
                      <a:ext cx="6199359" cy="3184447"/>
                    </a:xfrm>
                    <a:prstGeom prst="rect">
                      <a:avLst/>
                    </a:prstGeom>
                    <a:ln>
                      <a:solidFill>
                        <a:schemeClr val="accent1"/>
                      </a:solidFill>
                    </a:ln>
                  </pic:spPr>
                </pic:pic>
              </a:graphicData>
            </a:graphic>
          </wp:inline>
        </w:drawing>
      </w:r>
    </w:p>
    <w:p w14:paraId="179DE09D" w14:textId="77777777" w:rsidR="000615E7" w:rsidRDefault="000615E7" w:rsidP="000615E7">
      <w:pPr>
        <w:pStyle w:val="MISCFigureCaptionHeader8pt"/>
      </w:pPr>
      <w:bookmarkStart w:id="365" w:name="_Ref531353579"/>
      <w:r w:rsidRPr="00F84B01">
        <w:rPr>
          <w:rStyle w:val="MISCFigureCaptionHeaderBold8pt"/>
        </w:rPr>
        <w:t xml:space="preserve">Figure </w:t>
      </w:r>
      <w:r w:rsidRPr="00F84B01">
        <w:rPr>
          <w:rStyle w:val="MISCFigureCaptionHeaderBold8pt"/>
        </w:rPr>
        <w:fldChar w:fldCharType="begin"/>
      </w:r>
      <w:r w:rsidRPr="00F84B01">
        <w:rPr>
          <w:rStyle w:val="MISCFigureCaptionHeaderBold8pt"/>
        </w:rPr>
        <w:instrText xml:space="preserve"> SEQ Figure \* ARABIC </w:instrText>
      </w:r>
      <w:r w:rsidRPr="00F84B01">
        <w:rPr>
          <w:rStyle w:val="MISCFigureCaptionHeaderBold8pt"/>
        </w:rPr>
        <w:fldChar w:fldCharType="separate"/>
      </w:r>
      <w:r w:rsidR="0099354B">
        <w:rPr>
          <w:rStyle w:val="MISCFigureCaptionHeaderBold8pt"/>
          <w:noProof/>
        </w:rPr>
        <w:t>49</w:t>
      </w:r>
      <w:r w:rsidRPr="00F84B01">
        <w:rPr>
          <w:rStyle w:val="MISCFigureCaptionHeaderBold8pt"/>
        </w:rPr>
        <w:fldChar w:fldCharType="end"/>
      </w:r>
      <w:bookmarkEnd w:id="365"/>
      <w:r>
        <w:t>. Docker stats</w:t>
      </w:r>
    </w:p>
    <w:p w14:paraId="1EBEA980" w14:textId="77777777" w:rsidR="000615E7" w:rsidRDefault="000615E7" w:rsidP="0058095B">
      <w:pPr>
        <w:pStyle w:val="BodyTextMetricHPELight10pt"/>
      </w:pPr>
      <w:r w:rsidRPr="00FF7444">
        <w:lastRenderedPageBreak/>
        <w:t xml:space="preserve">Use the </w:t>
      </w:r>
      <w:r w:rsidRPr="00FF7444">
        <w:rPr>
          <w:rStyle w:val="CodingLanguage"/>
        </w:rPr>
        <w:t>k8s App</w:t>
      </w:r>
      <w:r w:rsidRPr="00FF7444">
        <w:t xml:space="preserve"> to see the </w:t>
      </w:r>
      <w:r>
        <w:t xml:space="preserve">Kubernetes overview as shown in </w:t>
      </w:r>
      <w:r w:rsidRPr="004B46A3">
        <w:fldChar w:fldCharType="begin"/>
      </w:r>
      <w:r w:rsidRPr="004B46A3">
        <w:instrText xml:space="preserve"> REF _Ref531353776 \h </w:instrText>
      </w:r>
      <w:r>
        <w:instrText xml:space="preserve"> \* MERGEFORMAT </w:instrText>
      </w:r>
      <w:r w:rsidRPr="004B46A3">
        <w:fldChar w:fldCharType="separate"/>
      </w:r>
      <w:r w:rsidR="0099354B" w:rsidRPr="0099354B">
        <w:t>Figure 50</w:t>
      </w:r>
      <w:r w:rsidRPr="004B46A3">
        <w:fldChar w:fldCharType="end"/>
      </w:r>
      <w:r w:rsidRPr="004B46A3">
        <w:t xml:space="preserve"> </w:t>
      </w:r>
      <w:r w:rsidRPr="00FF7444">
        <w:t>and then access the details for deployments, daemon sets, replica sets, services, etc.</w:t>
      </w:r>
    </w:p>
    <w:p w14:paraId="13794B66" w14:textId="77777777" w:rsidR="000615E7" w:rsidRDefault="000615E7" w:rsidP="000615E7">
      <w:pPr>
        <w:pStyle w:val="FigureAfterspace"/>
      </w:pPr>
      <w:r>
        <w:rPr>
          <w:noProof/>
        </w:rPr>
        <w:drawing>
          <wp:inline distT="0" distB="0" distL="0" distR="0" wp14:anchorId="282EE5B0" wp14:editId="2A2E6A8E">
            <wp:extent cx="6858000" cy="2787650"/>
            <wp:effectExtent l="19050" t="19050" r="19050" b="127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plunk-k8s-overview.png"/>
                    <pic:cNvPicPr/>
                  </pic:nvPicPr>
                  <pic:blipFill>
                    <a:blip r:embed="rId123">
                      <a:extLst>
                        <a:ext uri="{28A0092B-C50C-407E-A947-70E740481C1C}">
                          <a14:useLocalDpi xmlns:a14="http://schemas.microsoft.com/office/drawing/2010/main" val="0"/>
                        </a:ext>
                      </a:extLst>
                    </a:blip>
                    <a:stretch>
                      <a:fillRect/>
                    </a:stretch>
                  </pic:blipFill>
                  <pic:spPr>
                    <a:xfrm>
                      <a:off x="0" y="0"/>
                      <a:ext cx="6858000" cy="2787650"/>
                    </a:xfrm>
                    <a:prstGeom prst="rect">
                      <a:avLst/>
                    </a:prstGeom>
                    <a:ln>
                      <a:solidFill>
                        <a:schemeClr val="accent1"/>
                      </a:solidFill>
                    </a:ln>
                  </pic:spPr>
                </pic:pic>
              </a:graphicData>
            </a:graphic>
          </wp:inline>
        </w:drawing>
      </w:r>
    </w:p>
    <w:p w14:paraId="2F4E4EDD" w14:textId="77777777" w:rsidR="000615E7" w:rsidRPr="00D9040B" w:rsidRDefault="000615E7" w:rsidP="000615E7">
      <w:pPr>
        <w:pStyle w:val="MISCFigureCaptionHeader8pt"/>
      </w:pPr>
      <w:bookmarkStart w:id="366" w:name="_Ref531353776"/>
      <w:r w:rsidRPr="004B46A3">
        <w:rPr>
          <w:rStyle w:val="MISCFigureCaptionHeaderBold8pt"/>
        </w:rPr>
        <w:t xml:space="preserve">Figure </w:t>
      </w:r>
      <w:r w:rsidRPr="004B46A3">
        <w:rPr>
          <w:rStyle w:val="MISCFigureCaptionHeaderBold8pt"/>
        </w:rPr>
        <w:fldChar w:fldCharType="begin"/>
      </w:r>
      <w:r w:rsidRPr="004B46A3">
        <w:rPr>
          <w:rStyle w:val="MISCFigureCaptionHeaderBold8pt"/>
        </w:rPr>
        <w:instrText xml:space="preserve"> SEQ Figure \* ARABIC </w:instrText>
      </w:r>
      <w:r w:rsidRPr="004B46A3">
        <w:rPr>
          <w:rStyle w:val="MISCFigureCaptionHeaderBold8pt"/>
        </w:rPr>
        <w:fldChar w:fldCharType="separate"/>
      </w:r>
      <w:r w:rsidR="0099354B">
        <w:rPr>
          <w:rStyle w:val="MISCFigureCaptionHeaderBold8pt"/>
          <w:noProof/>
        </w:rPr>
        <w:t>50</w:t>
      </w:r>
      <w:r w:rsidRPr="004B46A3">
        <w:rPr>
          <w:rStyle w:val="MISCFigureCaptionHeaderBold8pt"/>
        </w:rPr>
        <w:fldChar w:fldCharType="end"/>
      </w:r>
      <w:bookmarkEnd w:id="366"/>
      <w:r w:rsidRPr="004B46A3">
        <w:rPr>
          <w:rStyle w:val="MISCFigureCaptionHeaderBold8pt"/>
        </w:rPr>
        <w:t xml:space="preserve">. </w:t>
      </w:r>
      <w:r>
        <w:t>Kubernetes overview</w:t>
      </w:r>
    </w:p>
    <w:p w14:paraId="6A3440B6" w14:textId="77777777" w:rsidR="000615E7" w:rsidRDefault="000615E7" w:rsidP="000615E7">
      <w:pPr>
        <w:pStyle w:val="Heading2"/>
      </w:pPr>
      <w:bookmarkStart w:id="367" w:name="_Toc531698837"/>
      <w:bookmarkStart w:id="368" w:name="_Toc6318968"/>
      <w:r w:rsidRPr="00F32CA6">
        <w:t>Redeploying Splunk demo</w:t>
      </w:r>
      <w:bookmarkEnd w:id="367"/>
      <w:bookmarkEnd w:id="368"/>
    </w:p>
    <w:p w14:paraId="71A36A72" w14:textId="4F2499FA" w:rsidR="000615E7" w:rsidRDefault="000615E7" w:rsidP="0058095B">
      <w:pPr>
        <w:pStyle w:val="BodyTextMetricHPELight10pt"/>
      </w:pPr>
      <w:r w:rsidRPr="00F32CA6">
        <w:t xml:space="preserve">The Splunk demo deployment, whilst fully featured, is </w:t>
      </w:r>
      <w:ins w:id="369" w:author="Author">
        <w:r w:rsidR="00BF113F" w:rsidRPr="00F32CA6">
          <w:t>severely</w:t>
        </w:r>
      </w:ins>
      <w:r w:rsidRPr="00F32CA6">
        <w:t xml:space="preserve"> restricted in the amount of data it can process. Once this limit has been reached, often after running for just one or </w:t>
      </w:r>
      <w:r>
        <w:t>two days, it is necessary to re</w:t>
      </w:r>
      <w:r w:rsidRPr="00F32CA6">
        <w:t>deploy the application if you want to continue experimenting with the demo.</w:t>
      </w:r>
    </w:p>
    <w:p w14:paraId="25377992" w14:textId="77777777" w:rsidR="000615E7" w:rsidRDefault="000615E7" w:rsidP="0058095B">
      <w:pPr>
        <w:pStyle w:val="BodyTextMetricHPELight10pt"/>
      </w:pPr>
      <w:r w:rsidRPr="00F32CA6">
        <w:t>Before you redeploy, it is necessary to remove the correspon</w:t>
      </w:r>
      <w:r>
        <w:t>d</w:t>
      </w:r>
      <w:r w:rsidRPr="00F32CA6">
        <w:t>ing Docker stack and delete the associated volumes.</w:t>
      </w:r>
    </w:p>
    <w:p w14:paraId="5C3FAE14" w14:textId="501F06B4" w:rsidR="000615E7" w:rsidRPr="00D93702" w:rsidRDefault="000615E7" w:rsidP="0058095B">
      <w:pPr>
        <w:pStyle w:val="BodyTextMetricHPELight10pt"/>
        <w:rPr>
          <w:rStyle w:val="CodingLanguage"/>
        </w:rPr>
      </w:pPr>
      <w:r>
        <w:rPr>
          <w:rStyle w:val="CodingLanguage"/>
        </w:rPr>
        <w:t># ssh hpe</w:t>
      </w:r>
      <w:r w:rsidRPr="00D93702">
        <w:rPr>
          <w:rStyle w:val="CodingLanguage"/>
        </w:rPr>
        <w:t>-uc</w:t>
      </w:r>
      <w:r>
        <w:rPr>
          <w:rStyle w:val="CodingLanguage"/>
        </w:rPr>
        <w:t>p</w:t>
      </w:r>
      <w:r w:rsidRPr="00D93702">
        <w:rPr>
          <w:rStyle w:val="CodingLanguage"/>
        </w:rPr>
        <w:t>02</w:t>
      </w:r>
      <w:r w:rsidRPr="00D93702">
        <w:rPr>
          <w:rStyle w:val="CodingLanguage"/>
        </w:rPr>
        <w:br/>
      </w:r>
      <w:r w:rsidRPr="00D93702">
        <w:rPr>
          <w:rStyle w:val="CodingLanguage"/>
        </w:rPr>
        <w:br/>
        <w:t># docker stack rm splunk_demo</w:t>
      </w:r>
      <w:r w:rsidRPr="00D93702">
        <w:rPr>
          <w:rStyle w:val="CodingLanguage"/>
        </w:rPr>
        <w:br/>
        <w:t>Removing service splunk_demo_splunkenterprise</w:t>
      </w:r>
      <w:r w:rsidRPr="00D93702">
        <w:rPr>
          <w:rStyle w:val="CodingLanguage"/>
        </w:rPr>
        <w:br/>
        <w:t>Removing network splunk_demo_default</w:t>
      </w:r>
      <w:r w:rsidRPr="00D93702">
        <w:rPr>
          <w:rStyle w:val="CodingLanguage"/>
        </w:rPr>
        <w:br/>
      </w:r>
      <w:r w:rsidRPr="00D93702">
        <w:rPr>
          <w:rStyle w:val="CodingLanguage"/>
        </w:rPr>
        <w:br/>
        <w:t># docker volume ls | grep splunk</w:t>
      </w:r>
      <w:r w:rsidRPr="00D93702">
        <w:rPr>
          <w:rStyle w:val="CodingLanguage"/>
        </w:rPr>
        <w:br/>
        <w:t>vsphere:latest      splunk_demo_v</w:t>
      </w:r>
      <w:r>
        <w:rPr>
          <w:rStyle w:val="CodingLanguage"/>
        </w:rPr>
        <w:t>splunk-opt-splunk-etc@Docker_HPE</w:t>
      </w:r>
      <w:r w:rsidRPr="00D93702">
        <w:rPr>
          <w:rStyle w:val="CodingLanguage"/>
        </w:rPr>
        <w:br/>
        <w:t>vsphere:latest      splunk_demo_v</w:t>
      </w:r>
      <w:r>
        <w:rPr>
          <w:rStyle w:val="CodingLanguage"/>
        </w:rPr>
        <w:t>splunk-opt-splunk-var@Docker_HPE</w:t>
      </w:r>
      <w:r w:rsidRPr="00D93702">
        <w:rPr>
          <w:rStyle w:val="CodingLanguage"/>
        </w:rPr>
        <w:br/>
      </w:r>
      <w:r w:rsidRPr="00D93702">
        <w:rPr>
          <w:rStyle w:val="CodingLanguage"/>
        </w:rPr>
        <w:br/>
        <w:t># docker volume rm splunk_demo_v</w:t>
      </w:r>
      <w:r>
        <w:rPr>
          <w:rStyle w:val="CodingLanguage"/>
        </w:rPr>
        <w:t>splunk-opt-splunk-etc@Docker_HPE</w:t>
      </w:r>
      <w:r w:rsidRPr="00D93702">
        <w:rPr>
          <w:rStyle w:val="CodingLanguage"/>
        </w:rPr>
        <w:br/>
        <w:t>splunk_demo_vsplunk-opt-splunk-etc@Doc</w:t>
      </w:r>
      <w:r>
        <w:rPr>
          <w:rStyle w:val="CodingLanguage"/>
        </w:rPr>
        <w:t>ker_HPE</w:t>
      </w:r>
      <w:r w:rsidRPr="00D93702">
        <w:rPr>
          <w:rStyle w:val="CodingLanguage"/>
        </w:rPr>
        <w:br/>
      </w:r>
      <w:r w:rsidRPr="00D93702">
        <w:rPr>
          <w:rStyle w:val="CodingLanguage"/>
        </w:rPr>
        <w:br/>
        <w:t># docker volume rm splunk_demo_v</w:t>
      </w:r>
      <w:r>
        <w:rPr>
          <w:rStyle w:val="CodingLanguage"/>
        </w:rPr>
        <w:t>splunk-opt-splunk-var@Docker_HPE</w:t>
      </w:r>
      <w:r w:rsidRPr="00D93702">
        <w:rPr>
          <w:rStyle w:val="CodingLanguage"/>
        </w:rPr>
        <w:br/>
        <w:t>splunk_demo_v</w:t>
      </w:r>
      <w:r>
        <w:rPr>
          <w:rStyle w:val="CodingLanguage"/>
        </w:rPr>
        <w:t>splunk-opt-splunk-var@Docker_HPE</w:t>
      </w:r>
    </w:p>
    <w:p w14:paraId="12061F84" w14:textId="75550F40" w:rsidR="000615E7" w:rsidRDefault="000615E7" w:rsidP="0058095B">
      <w:pPr>
        <w:pStyle w:val="BodyTextMetricHPELight10pt"/>
      </w:pPr>
      <w:r w:rsidRPr="00B555EC">
        <w:t>Th</w:t>
      </w:r>
      <w:r w:rsidR="00AD5D9D">
        <w:t>en re-run the playbook on your A</w:t>
      </w:r>
      <w:r w:rsidRPr="00B555EC">
        <w:t>nsible node.</w:t>
      </w:r>
    </w:p>
    <w:p w14:paraId="0FF3D429" w14:textId="0C2F503E" w:rsidR="000615E7" w:rsidRPr="00D93702" w:rsidRDefault="000615E7" w:rsidP="0058095B">
      <w:pPr>
        <w:pStyle w:val="BodyTextMetricHPELight10pt"/>
        <w:rPr>
          <w:rStyle w:val="CodingLanguage"/>
        </w:rPr>
      </w:pPr>
      <w:r w:rsidRPr="00D93702">
        <w:rPr>
          <w:rStyle w:val="CodingLanguage"/>
        </w:rPr>
        <w:t xml:space="preserve">ansible-playbook -i </w:t>
      </w:r>
      <w:r w:rsidR="007230C9">
        <w:rPr>
          <w:rStyle w:val="CodingLanguage"/>
        </w:rPr>
        <w:t>hosts</w:t>
      </w:r>
      <w:r w:rsidRPr="00D93702">
        <w:rPr>
          <w:rStyle w:val="CodingLanguage"/>
        </w:rPr>
        <w:t xml:space="preserve"> playbooks/splunk_demo.yml --vault-password-file .vault_pass</w:t>
      </w:r>
    </w:p>
    <w:p w14:paraId="181EEE22" w14:textId="77777777" w:rsidR="000615E7" w:rsidRPr="00D9040B" w:rsidRDefault="000615E7" w:rsidP="000615E7"/>
    <w:p w14:paraId="75A23B88" w14:textId="77777777" w:rsidR="000615E7" w:rsidRDefault="000615E7" w:rsidP="000615E7">
      <w:pPr>
        <w:rPr>
          <w:rFonts w:ascii="MetricHPE" w:hAnsi="MetricHPE"/>
          <w:b/>
          <w:color w:val="000000"/>
          <w:sz w:val="28"/>
          <w:szCs w:val="34"/>
        </w:rPr>
      </w:pPr>
      <w:r>
        <w:br w:type="page"/>
      </w:r>
    </w:p>
    <w:p w14:paraId="1D762585" w14:textId="3E10C819" w:rsidR="00CB6B78" w:rsidRDefault="00CB6B78" w:rsidP="000615E7">
      <w:pPr>
        <w:pStyle w:val="Heading1"/>
      </w:pPr>
      <w:bookmarkStart w:id="370" w:name="_Ref531683851"/>
      <w:bookmarkStart w:id="371" w:name="_Toc531698838"/>
      <w:bookmarkStart w:id="372" w:name="_Toc6318969"/>
      <w:r>
        <w:lastRenderedPageBreak/>
        <w:t>Deploying Prometheus and Grafana on Kubernetes</w:t>
      </w:r>
      <w:bookmarkEnd w:id="372"/>
    </w:p>
    <w:p w14:paraId="76D79A0F" w14:textId="5D282AF1" w:rsidR="00CB6B78" w:rsidRDefault="00CB6B78" w:rsidP="00CB6B78">
      <w:pPr>
        <w:pStyle w:val="Heading2"/>
      </w:pPr>
      <w:bookmarkStart w:id="373" w:name="_Ref4053963"/>
      <w:bookmarkStart w:id="374" w:name="_Toc6318970"/>
      <w:r w:rsidRPr="00CB6B78">
        <w:t>Monitoring Kubernetes with Prometheus and Grafana</w:t>
      </w:r>
      <w:bookmarkEnd w:id="373"/>
      <w:bookmarkEnd w:id="374"/>
    </w:p>
    <w:p w14:paraId="690459AF" w14:textId="3AFF81F2" w:rsidR="00CB6B78" w:rsidRDefault="00CB6B78" w:rsidP="00CB6B78">
      <w:pPr>
        <w:pStyle w:val="BodyTextMetricHPELight10pt"/>
      </w:pPr>
      <w:r w:rsidRPr="00CB6B78">
        <w:t>Monitoring a Kubernetes cluster with Prometheus is a natural choice as Kubernetes components themselves are instrumented with Prometheus metrics, therefore those components simply have to be discovered by Prometheus and most of the cluster is monitored.</w:t>
      </w:r>
    </w:p>
    <w:p w14:paraId="7728FD5F" w14:textId="0C9368F2" w:rsidR="00CB6B78" w:rsidRDefault="00CB6B78" w:rsidP="00CB6B78">
      <w:pPr>
        <w:pStyle w:val="BodyTextMetricHPELight10pt"/>
      </w:pPr>
      <w:r w:rsidRPr="00CB6B78">
        <w:t xml:space="preserve">The solution uses the Prometheus Operator to deploy Prometheus and Grafana. The playbooks install </w:t>
      </w:r>
      <w:r w:rsidRPr="00CB6B78">
        <w:rPr>
          <w:rStyle w:val="CodingLanguage"/>
        </w:rPr>
        <w:t>kube-state-metrics</w:t>
      </w:r>
      <w:r w:rsidRPr="00CB6B78">
        <w:t xml:space="preserve"> and </w:t>
      </w:r>
      <w:r w:rsidRPr="00CB6B78">
        <w:rPr>
          <w:rStyle w:val="CodingLanguage"/>
        </w:rPr>
        <w:t>node-exporter</w:t>
      </w:r>
      <w:r w:rsidRPr="00CB6B78">
        <w:t xml:space="preserve"> components, as well as supporting </w:t>
      </w:r>
      <w:r w:rsidRPr="00CB6B78">
        <w:rPr>
          <w:rStyle w:val="CodingLanguage"/>
        </w:rPr>
        <w:t>kubelet</w:t>
      </w:r>
      <w:r w:rsidRPr="00CB6B78">
        <w:t xml:space="preserve"> and </w:t>
      </w:r>
      <w:r w:rsidRPr="00CB6B78">
        <w:rPr>
          <w:rStyle w:val="CodingLanguage"/>
        </w:rPr>
        <w:t>apiserver</w:t>
      </w:r>
      <w:r w:rsidRPr="00CB6B78">
        <w:t xml:space="preserve"> metrics. Sample dashboards for Grafana are installed to help you monitor your Kubernetes infrastructure.</w:t>
      </w:r>
    </w:p>
    <w:p w14:paraId="0E2DB581" w14:textId="736CB5C9" w:rsidR="00CB6B78" w:rsidRDefault="00CB6B78" w:rsidP="00CB6B78">
      <w:pPr>
        <w:pStyle w:val="BodyTextMetricHPELight10pt"/>
      </w:pPr>
      <w:r w:rsidRPr="00CB6B78">
        <w:t>The Prometheus Operator</w:t>
      </w:r>
      <w:r w:rsidR="005C41B9">
        <w:t xml:space="preserve">, shown in </w:t>
      </w:r>
      <w:r w:rsidR="005C41B9" w:rsidRPr="005C41B9">
        <w:fldChar w:fldCharType="begin"/>
      </w:r>
      <w:r w:rsidR="005C41B9" w:rsidRPr="005C41B9">
        <w:instrText xml:space="preserve"> REF _Ref1827878 \h </w:instrText>
      </w:r>
      <w:r w:rsidR="005C41B9">
        <w:instrText xml:space="preserve"> \* MERGEFORMAT </w:instrText>
      </w:r>
      <w:r w:rsidR="005C41B9" w:rsidRPr="005C41B9">
        <w:fldChar w:fldCharType="separate"/>
      </w:r>
      <w:r w:rsidR="0099354B" w:rsidRPr="0099354B">
        <w:t>Figure 51</w:t>
      </w:r>
      <w:r w:rsidR="005C41B9" w:rsidRPr="005C41B9">
        <w:fldChar w:fldCharType="end"/>
      </w:r>
      <w:r w:rsidR="005C41B9" w:rsidRPr="005C41B9">
        <w:t>,</w:t>
      </w:r>
      <w:r w:rsidRPr="00CB6B78">
        <w:t xml:space="preserve"> makes running Prometheus on top of Kubernetes as easy as possible, while preserving Kubernetes-native configuration options. It introduces additional resources in Kubernetes to declare the desired state and configuration of Prometheus. The </w:t>
      </w:r>
      <w:r w:rsidRPr="00CB6B78">
        <w:rPr>
          <w:rStyle w:val="CodingLanguage"/>
        </w:rPr>
        <w:t>Prometheus</w:t>
      </w:r>
      <w:r w:rsidRPr="00CB6B78">
        <w:t xml:space="preserve"> resource declaratively describes the desired state of a Prometheus deployment, while a </w:t>
      </w:r>
      <w:r w:rsidRPr="00CB6B78">
        <w:rPr>
          <w:rStyle w:val="CodingLanguage"/>
        </w:rPr>
        <w:t>ServiceMonitor</w:t>
      </w:r>
      <w:r w:rsidRPr="00CB6B78">
        <w:t xml:space="preserve"> describes the set of targets to be monitored by Prometheus.</w:t>
      </w:r>
    </w:p>
    <w:p w14:paraId="2B54DC35" w14:textId="08BA7B19" w:rsidR="004C6745" w:rsidRDefault="004C6745" w:rsidP="005C41B9">
      <w:pPr>
        <w:pStyle w:val="FigureAfterspace"/>
      </w:pPr>
      <w:r>
        <w:rPr>
          <w:noProof/>
        </w:rPr>
        <w:drawing>
          <wp:inline distT="0" distB="0" distL="0" distR="0" wp14:anchorId="067145F1" wp14:editId="048988E1">
            <wp:extent cx="6858000" cy="4007470"/>
            <wp:effectExtent l="0" t="0" r="0" b="0"/>
            <wp:docPr id="8" name="Picture 8" descr="&quot;Prometheus Operato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ot;Prometheus Operator&quo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858000" cy="4007470"/>
                    </a:xfrm>
                    <a:prstGeom prst="rect">
                      <a:avLst/>
                    </a:prstGeom>
                    <a:noFill/>
                    <a:ln>
                      <a:noFill/>
                    </a:ln>
                  </pic:spPr>
                </pic:pic>
              </a:graphicData>
            </a:graphic>
          </wp:inline>
        </w:drawing>
      </w:r>
    </w:p>
    <w:p w14:paraId="751120CE" w14:textId="11B2825E" w:rsidR="005C41B9" w:rsidRDefault="005C41B9" w:rsidP="005C41B9">
      <w:pPr>
        <w:pStyle w:val="MISCFigureCaptionHeader8pt"/>
        <w:rPr>
          <w:rFonts w:ascii="Segoe UI" w:hAnsi="Segoe UI" w:cs="Segoe UI"/>
          <w:color w:val="2C3E50"/>
        </w:rPr>
      </w:pPr>
      <w:bookmarkStart w:id="375" w:name="_Ref1827878"/>
      <w:r w:rsidRPr="005C41B9">
        <w:rPr>
          <w:rStyle w:val="MISCFigureCaptionHeaderBold8pt"/>
        </w:rPr>
        <w:t xml:space="preserve">Figure </w:t>
      </w:r>
      <w:r w:rsidRPr="005C41B9">
        <w:rPr>
          <w:rStyle w:val="MISCFigureCaptionHeaderBold8pt"/>
        </w:rPr>
        <w:fldChar w:fldCharType="begin"/>
      </w:r>
      <w:r w:rsidRPr="005C41B9">
        <w:rPr>
          <w:rStyle w:val="MISCFigureCaptionHeaderBold8pt"/>
        </w:rPr>
        <w:instrText xml:space="preserve"> SEQ Figure \* ARABIC </w:instrText>
      </w:r>
      <w:r w:rsidRPr="005C41B9">
        <w:rPr>
          <w:rStyle w:val="MISCFigureCaptionHeaderBold8pt"/>
        </w:rPr>
        <w:fldChar w:fldCharType="separate"/>
      </w:r>
      <w:r w:rsidR="0099354B">
        <w:rPr>
          <w:rStyle w:val="MISCFigureCaptionHeaderBold8pt"/>
          <w:noProof/>
        </w:rPr>
        <w:t>51</w:t>
      </w:r>
      <w:r w:rsidRPr="005C41B9">
        <w:rPr>
          <w:rStyle w:val="MISCFigureCaptionHeaderBold8pt"/>
        </w:rPr>
        <w:fldChar w:fldCharType="end"/>
      </w:r>
      <w:bookmarkEnd w:id="375"/>
      <w:r w:rsidRPr="005C41B9">
        <w:rPr>
          <w:rStyle w:val="MISCFigureCaptionHeaderBold8pt"/>
        </w:rPr>
        <w:t>.</w:t>
      </w:r>
      <w:r>
        <w:t xml:space="preserve"> </w:t>
      </w:r>
      <w:r>
        <w:rPr>
          <w:rFonts w:ascii="Segoe UI" w:hAnsi="Segoe UI" w:cs="Segoe UI"/>
          <w:color w:val="2C3E50"/>
        </w:rPr>
        <w:t>Prometheus Operator</w:t>
      </w:r>
    </w:p>
    <w:p w14:paraId="2C86E312" w14:textId="7A91764E" w:rsidR="005C41B9" w:rsidRDefault="005C41B9" w:rsidP="005C41B9">
      <w:pPr>
        <w:pStyle w:val="Heading2"/>
      </w:pPr>
      <w:bookmarkStart w:id="376" w:name="_Toc6318971"/>
      <w:r w:rsidRPr="005C41B9">
        <w:t>Playbooks for installing Prometheus and Grafana on Kubernetes</w:t>
      </w:r>
      <w:bookmarkEnd w:id="376"/>
    </w:p>
    <w:p w14:paraId="39749475" w14:textId="08B272A9" w:rsidR="005C41B9" w:rsidRDefault="005C41B9" w:rsidP="005C41B9">
      <w:pPr>
        <w:pStyle w:val="Heading3"/>
      </w:pPr>
      <w:r w:rsidRPr="005C41B9">
        <w:t>Prerequisites</w:t>
      </w:r>
    </w:p>
    <w:p w14:paraId="40E56B67" w14:textId="22122349" w:rsidR="005C41B9" w:rsidRDefault="005C41B9" w:rsidP="005C41B9">
      <w:pPr>
        <w:pStyle w:val="BodyTextMetricHPELight10pt"/>
      </w:pPr>
      <w:r w:rsidRPr="005C41B9">
        <w:t>Before you run the playbook to install Prometheus and Grafana on Kubernetes, you need to ensure that you have already downloaded and installed kubectl and set up your client bundle. Two convenience playbooks have been provided to make this process easier.</w:t>
      </w:r>
    </w:p>
    <w:p w14:paraId="2CE072D3" w14:textId="7D00E5F0" w:rsidR="005C41B9" w:rsidRDefault="005C41B9" w:rsidP="005C41B9">
      <w:pPr>
        <w:pStyle w:val="BodyTextMetricHPELight10pt"/>
      </w:pPr>
      <w:r w:rsidRPr="005C41B9">
        <w:t xml:space="preserve">The playbook </w:t>
      </w:r>
      <w:r w:rsidRPr="005C41B9">
        <w:rPr>
          <w:rStyle w:val="CodingLanguage"/>
        </w:rPr>
        <w:t>playbooks/install-kubectl.yml</w:t>
      </w:r>
      <w:r w:rsidRPr="005C41B9">
        <w:t xml:space="preserve"> installs a specific version of </w:t>
      </w:r>
      <w:r w:rsidRPr="005C41B9">
        <w:rPr>
          <w:rStyle w:val="CodingLanguage"/>
        </w:rPr>
        <w:t>kubectl</w:t>
      </w:r>
      <w:r w:rsidRPr="005C41B9">
        <w:t xml:space="preserve"> based on the settings in your </w:t>
      </w:r>
      <w:r w:rsidR="00B0382D">
        <w:rPr>
          <w:rStyle w:val="CodingLanguage"/>
        </w:rPr>
        <w:t>groups_vars/all/vars</w:t>
      </w:r>
      <w:r w:rsidRPr="005C41B9">
        <w:t xml:space="preserve"> file.</w:t>
      </w:r>
    </w:p>
    <w:p w14:paraId="0B46B93A" w14:textId="586522DF" w:rsidR="005C41B9" w:rsidRDefault="005C41B9" w:rsidP="005C41B9">
      <w:pPr>
        <w:pStyle w:val="BodyTextMetricHPELight10pt"/>
      </w:pPr>
      <w:r w:rsidRPr="005C41B9">
        <w:lastRenderedPageBreak/>
        <w:t xml:space="preserve">The playbook </w:t>
      </w:r>
      <w:r w:rsidRPr="005C41B9">
        <w:rPr>
          <w:rStyle w:val="CodingLanguage"/>
        </w:rPr>
        <w:t>playbooks/kube-prometheus.yml</w:t>
      </w:r>
      <w:r w:rsidRPr="005C41B9">
        <w:t xml:space="preserve"> is used to deploy the Prometheus/Grafana stack on Kubernetes. It is a wrapper for a number of separate playbooks outlined below.</w:t>
      </w:r>
    </w:p>
    <w:p w14:paraId="07DF74F1" w14:textId="77777777" w:rsidR="005C41B9" w:rsidRPr="00E733B1" w:rsidRDefault="005C41B9" w:rsidP="005C41B9">
      <w:pPr>
        <w:pStyle w:val="BulletLevel1"/>
        <w:rPr>
          <w:rStyle w:val="CodingLanguage"/>
        </w:rPr>
      </w:pPr>
      <w:r w:rsidRPr="00E733B1">
        <w:rPr>
          <w:rStyle w:val="CodingLanguage"/>
        </w:rPr>
        <w:t>playbooks/kube-prometheus/operator.yml</w:t>
      </w:r>
    </w:p>
    <w:p w14:paraId="2295E4B2" w14:textId="77777777" w:rsidR="005C41B9" w:rsidRPr="00E733B1" w:rsidRDefault="005C41B9" w:rsidP="005C41B9">
      <w:pPr>
        <w:pStyle w:val="BulletLevel1"/>
        <w:rPr>
          <w:rStyle w:val="CodingLanguage"/>
        </w:rPr>
      </w:pPr>
      <w:r w:rsidRPr="00E733B1">
        <w:rPr>
          <w:rStyle w:val="CodingLanguage"/>
        </w:rPr>
        <w:t>playbooks/kube-prometheus/kube-state-metrics.yml</w:t>
      </w:r>
    </w:p>
    <w:p w14:paraId="6B733B68" w14:textId="77777777" w:rsidR="005C41B9" w:rsidRPr="00E733B1" w:rsidRDefault="005C41B9" w:rsidP="005C41B9">
      <w:pPr>
        <w:pStyle w:val="BulletLevel1"/>
        <w:rPr>
          <w:rStyle w:val="CodingLanguage"/>
        </w:rPr>
      </w:pPr>
      <w:r w:rsidRPr="00E733B1">
        <w:rPr>
          <w:rStyle w:val="CodingLanguage"/>
        </w:rPr>
        <w:t>playbooks/kube-prometheus/node-exporter.yml</w:t>
      </w:r>
    </w:p>
    <w:p w14:paraId="3EBAEE35" w14:textId="77777777" w:rsidR="005C41B9" w:rsidRPr="00E733B1" w:rsidRDefault="005C41B9" w:rsidP="005C41B9">
      <w:pPr>
        <w:pStyle w:val="BulletLevel1"/>
        <w:rPr>
          <w:rStyle w:val="CodingLanguage"/>
        </w:rPr>
      </w:pPr>
      <w:r w:rsidRPr="00E733B1">
        <w:rPr>
          <w:rStyle w:val="CodingLanguage"/>
        </w:rPr>
        <w:t>playbooks/kube-prometheus/monitors.yml</w:t>
      </w:r>
    </w:p>
    <w:p w14:paraId="2451309C" w14:textId="77777777" w:rsidR="005C41B9" w:rsidRPr="00E733B1" w:rsidRDefault="005C41B9" w:rsidP="005C41B9">
      <w:pPr>
        <w:pStyle w:val="BulletLevel1"/>
        <w:rPr>
          <w:rStyle w:val="CodingLanguage"/>
        </w:rPr>
      </w:pPr>
      <w:r w:rsidRPr="00E733B1">
        <w:rPr>
          <w:rStyle w:val="CodingLanguage"/>
        </w:rPr>
        <w:t>playbooks/kube-prometheus/prometheus.yml</w:t>
      </w:r>
    </w:p>
    <w:p w14:paraId="3AF79A81" w14:textId="59C2A3D7" w:rsidR="005C41B9" w:rsidRPr="00E733B1" w:rsidRDefault="005C41B9" w:rsidP="005C41B9">
      <w:pPr>
        <w:pStyle w:val="BulletLevel1LastBeforeBodycopy"/>
        <w:rPr>
          <w:rStyle w:val="CodingLanguage"/>
        </w:rPr>
      </w:pPr>
      <w:r w:rsidRPr="00E733B1">
        <w:rPr>
          <w:rStyle w:val="CodingLanguage"/>
        </w:rPr>
        <w:t>playbooks/kube-prometheus/grafana.yml</w:t>
      </w:r>
    </w:p>
    <w:p w14:paraId="387EBB2F" w14:textId="3CF8B6C2" w:rsidR="005C41B9" w:rsidRDefault="005C41B9" w:rsidP="00E733B1">
      <w:pPr>
        <w:pStyle w:val="BodyTextMetricHPELight10pt"/>
      </w:pPr>
      <w:r w:rsidRPr="005C41B9">
        <w:t>You can choose not to install certain components</w:t>
      </w:r>
      <w:r w:rsidR="00E733B1">
        <w:t xml:space="preserve">, </w:t>
      </w:r>
      <w:r w:rsidR="00850B81">
        <w:t>such as</w:t>
      </w:r>
      <w:r w:rsidR="00E733B1">
        <w:t xml:space="preserve"> </w:t>
      </w:r>
      <w:r w:rsidR="00E733B1" w:rsidRPr="00E733B1">
        <w:rPr>
          <w:rStyle w:val="CodingLanguage"/>
        </w:rPr>
        <w:t>node-exporter</w:t>
      </w:r>
      <w:r w:rsidR="00850B81">
        <w:rPr>
          <w:rStyle w:val="CodingLanguage"/>
        </w:rPr>
        <w:t xml:space="preserve"> </w:t>
      </w:r>
      <w:r w:rsidR="00850B81">
        <w:t xml:space="preserve">or </w:t>
      </w:r>
      <w:r w:rsidR="00850B81" w:rsidRPr="00850B81">
        <w:rPr>
          <w:rStyle w:val="CodingLanguage"/>
        </w:rPr>
        <w:t>kube-state-metrics</w:t>
      </w:r>
      <w:r w:rsidR="00E733B1">
        <w:t>,</w:t>
      </w:r>
      <w:r w:rsidRPr="005C41B9">
        <w:t xml:space="preserve"> by commenting out the appropriate line in the wrapper playbook</w:t>
      </w:r>
      <w:r>
        <w:t>.</w:t>
      </w:r>
    </w:p>
    <w:p w14:paraId="325B420C" w14:textId="1D162947" w:rsidR="005C41B9" w:rsidRDefault="005C41B9" w:rsidP="005C41B9">
      <w:pPr>
        <w:pStyle w:val="Heading3"/>
      </w:pPr>
      <w:r w:rsidRPr="005C41B9">
        <w:t>Prometheus Operator</w:t>
      </w:r>
    </w:p>
    <w:p w14:paraId="763A3945" w14:textId="2A9C7815" w:rsidR="005C41B9" w:rsidRDefault="005C41B9" w:rsidP="005C41B9">
      <w:pPr>
        <w:pStyle w:val="BodyTextMetricHPELight10pt"/>
      </w:pPr>
      <w:r w:rsidRPr="005C41B9">
        <w:t xml:space="preserve">The Prometheus Operator makes running Prometheus on top of Kubernetes as easy as possible, while preserving Kubernetes-native configuration options. For more information on Prometheus Operator, see </w:t>
      </w:r>
      <w:hyperlink r:id="rId125" w:history="1">
        <w:r w:rsidRPr="00EC01C9">
          <w:rPr>
            <w:rStyle w:val="Hyperlink"/>
          </w:rPr>
          <w:t>https://coreos.com/operators/prometheus/docs/latest/user-guides/getting-started.html</w:t>
        </w:r>
      </w:hyperlink>
      <w:r w:rsidRPr="005C41B9">
        <w:t>.</w:t>
      </w:r>
    </w:p>
    <w:p w14:paraId="63FA079A" w14:textId="47D288F5" w:rsidR="005C41B9" w:rsidRDefault="005C41B9" w:rsidP="005C41B9">
      <w:pPr>
        <w:pStyle w:val="BodyTextMetricHPELight10pt"/>
      </w:pPr>
      <w:r w:rsidRPr="005C41B9">
        <w:t xml:space="preserve">The playbook </w:t>
      </w:r>
      <w:r w:rsidRPr="00EC01C9">
        <w:rPr>
          <w:rStyle w:val="CodingLanguage"/>
        </w:rPr>
        <w:t>playbooks/kube-prometheus/operator.yml</w:t>
      </w:r>
      <w:r w:rsidRPr="005C41B9">
        <w:t xml:space="preserve"> installs the operator itself.</w:t>
      </w:r>
    </w:p>
    <w:p w14:paraId="72DD04AE" w14:textId="7A0857DA" w:rsidR="005C41B9" w:rsidRDefault="005C41B9" w:rsidP="005C41B9">
      <w:pPr>
        <w:pStyle w:val="Heading3"/>
      </w:pPr>
      <w:r w:rsidRPr="005C41B9">
        <w:t>Kube state metrics</w:t>
      </w:r>
    </w:p>
    <w:p w14:paraId="2D1F4B58" w14:textId="4A0248C6" w:rsidR="005C41B9" w:rsidRDefault="005C41B9" w:rsidP="005C41B9">
      <w:pPr>
        <w:pStyle w:val="BodyTextMetricHPELight10pt"/>
      </w:pPr>
      <w:r w:rsidRPr="00EC01C9">
        <w:rPr>
          <w:rStyle w:val="CodingLanguage"/>
        </w:rPr>
        <w:t>kube-state-metrics</w:t>
      </w:r>
      <w:r w:rsidRPr="005C41B9">
        <w:t xml:space="preserve"> is a simple service that listens to the Kubernetes API server and generates metrics about the state of the objects. It is not focused on the health of the individual Kubernetes components, but rather on the health of the various objects inside, such as deployments, nodes and pods. For more information on kube-state-metrics, see </w:t>
      </w:r>
      <w:hyperlink r:id="rId126" w:history="1">
        <w:r w:rsidRPr="00EC01C9">
          <w:rPr>
            <w:rStyle w:val="Hyperlink"/>
          </w:rPr>
          <w:t>https://github.com/kubernetes/kube-state-metrics</w:t>
        </w:r>
      </w:hyperlink>
      <w:r w:rsidRPr="005C41B9">
        <w:t>.</w:t>
      </w:r>
    </w:p>
    <w:p w14:paraId="0B5520A2" w14:textId="18950628" w:rsidR="005C41B9" w:rsidRDefault="005C41B9" w:rsidP="005C41B9">
      <w:pPr>
        <w:pStyle w:val="BodyTextMetricHPELight10pt"/>
      </w:pPr>
      <w:r w:rsidRPr="005C41B9">
        <w:t xml:space="preserve">The playbook </w:t>
      </w:r>
      <w:r w:rsidRPr="00EC01C9">
        <w:rPr>
          <w:rStyle w:val="CodingLanguage"/>
        </w:rPr>
        <w:t>playbooks/kube-prometheus/kube-state-metrics.yml</w:t>
      </w:r>
      <w:r w:rsidRPr="005C41B9">
        <w:t xml:space="preserve"> installs kube-state-metrics on all UCP, DTR and Kubernetes worker nodes.</w:t>
      </w:r>
    </w:p>
    <w:p w14:paraId="2819E1A8" w14:textId="57E51019" w:rsidR="005C41B9" w:rsidRDefault="005C41B9" w:rsidP="005C41B9">
      <w:pPr>
        <w:pStyle w:val="Heading3"/>
      </w:pPr>
      <w:r w:rsidRPr="005C41B9">
        <w:t>Node exporter</w:t>
      </w:r>
    </w:p>
    <w:p w14:paraId="09A78074" w14:textId="7CC0AE03" w:rsidR="005C41B9" w:rsidRDefault="005C41B9" w:rsidP="005C41B9">
      <w:pPr>
        <w:pStyle w:val="BodyTextMetricHPELight10pt"/>
      </w:pPr>
      <w:r w:rsidRPr="005C41B9">
        <w:t xml:space="preserve">The node-exporter provides an overview of cluster node resources including CPU, memory and disk utilization and more. For more information on node-exporter, see </w:t>
      </w:r>
      <w:hyperlink r:id="rId127" w:history="1">
        <w:r w:rsidRPr="00EC01C9">
          <w:rPr>
            <w:rStyle w:val="Hyperlink"/>
          </w:rPr>
          <w:t>https://github.com/prometheus/node_exporter</w:t>
        </w:r>
      </w:hyperlink>
      <w:r w:rsidRPr="005C41B9">
        <w:t>.</w:t>
      </w:r>
    </w:p>
    <w:p w14:paraId="3202F51B" w14:textId="27E78DFE" w:rsidR="005C41B9" w:rsidRDefault="005C41B9" w:rsidP="005C41B9">
      <w:pPr>
        <w:pStyle w:val="BodyTextMetricHPELight10pt"/>
      </w:pPr>
      <w:r w:rsidRPr="005C41B9">
        <w:t xml:space="preserve">The playbook </w:t>
      </w:r>
      <w:r w:rsidRPr="00EC01C9">
        <w:rPr>
          <w:rStyle w:val="CodingLanguage"/>
        </w:rPr>
        <w:t>playbooks/kube-prometheus/node-exporter.yml</w:t>
      </w:r>
      <w:r w:rsidRPr="005C41B9">
        <w:t xml:space="preserve"> installs </w:t>
      </w:r>
      <w:r w:rsidRPr="00EC01C9">
        <w:rPr>
          <w:rStyle w:val="CodingLanguage"/>
        </w:rPr>
        <w:t>node-exporter</w:t>
      </w:r>
      <w:r w:rsidRPr="005C41B9">
        <w:t xml:space="preserve"> as a set of Docker containers on all UCP, DTR and Kubernetes worker nodes. Port </w:t>
      </w:r>
      <w:r w:rsidRPr="00EC01C9">
        <w:rPr>
          <w:rStyle w:val="CodingLanguage"/>
        </w:rPr>
        <w:t>9100</w:t>
      </w:r>
      <w:r w:rsidRPr="005C41B9">
        <w:t xml:space="preserve"> is opened in the firewall on each node where it is installed.</w:t>
      </w:r>
    </w:p>
    <w:p w14:paraId="6F51CBD5" w14:textId="77777777" w:rsidR="005C41B9" w:rsidRDefault="005C41B9" w:rsidP="005C41B9">
      <w:pPr>
        <w:pStyle w:val="Heading3"/>
      </w:pPr>
      <w:r w:rsidRPr="005C41B9">
        <w:t>Monitors</w:t>
      </w:r>
    </w:p>
    <w:p w14:paraId="123FE730" w14:textId="3005A543" w:rsidR="005C41B9" w:rsidRPr="005C41B9" w:rsidRDefault="005C41B9" w:rsidP="005C41B9">
      <w:pPr>
        <w:pStyle w:val="BodyTextMetricHPELight10pt"/>
        <w:rPr>
          <w:rFonts w:ascii="MetricHPE" w:hAnsi="MetricHPE"/>
          <w:b/>
          <w:noProof/>
        </w:rPr>
      </w:pPr>
      <w:r w:rsidRPr="005C41B9">
        <w:t xml:space="preserve">While all the other Kubernetes components run on top of Kubernetes itself, </w:t>
      </w:r>
      <w:r w:rsidRPr="008E5562">
        <w:rPr>
          <w:rStyle w:val="CodingLanguage"/>
        </w:rPr>
        <w:t>kubelet</w:t>
      </w:r>
      <w:r w:rsidRPr="005C41B9">
        <w:t xml:space="preserve"> and </w:t>
      </w:r>
      <w:r w:rsidRPr="008E5562">
        <w:rPr>
          <w:rStyle w:val="CodingLanguage"/>
        </w:rPr>
        <w:t>apiserver</w:t>
      </w:r>
      <w:r w:rsidRPr="005C41B9">
        <w:t xml:space="preserve"> do not, and so they just need service monitors to access these metrics.</w:t>
      </w:r>
    </w:p>
    <w:p w14:paraId="21E3F512" w14:textId="26C2A770" w:rsidR="005C41B9" w:rsidRDefault="005C41B9" w:rsidP="005C41B9">
      <w:pPr>
        <w:pStyle w:val="BodyTextMetricHPELight10pt"/>
      </w:pPr>
      <w:r w:rsidRPr="005C41B9">
        <w:t xml:space="preserve">The playbook </w:t>
      </w:r>
      <w:r w:rsidRPr="008E5562">
        <w:rPr>
          <w:rStyle w:val="CodingLanguage"/>
        </w:rPr>
        <w:t>playbooks/kube-prometheus/monitors.yml</w:t>
      </w:r>
      <w:r w:rsidRPr="005C41B9">
        <w:t xml:space="preserve"> installs Service Monitors for </w:t>
      </w:r>
      <w:r w:rsidRPr="008E5562">
        <w:rPr>
          <w:rStyle w:val="CodingLanguage"/>
        </w:rPr>
        <w:t>kubelet</w:t>
      </w:r>
      <w:r w:rsidRPr="005C41B9">
        <w:t xml:space="preserve"> and </w:t>
      </w:r>
      <w:r w:rsidRPr="008E5562">
        <w:rPr>
          <w:rStyle w:val="CodingLanguage"/>
        </w:rPr>
        <w:t>apiserver</w:t>
      </w:r>
      <w:r w:rsidR="00110BCB" w:rsidRPr="005C41B9">
        <w:t>.</w:t>
      </w:r>
    </w:p>
    <w:p w14:paraId="5B1ACA24" w14:textId="60323116" w:rsidR="005C41B9" w:rsidRDefault="005C41B9" w:rsidP="005C41B9">
      <w:pPr>
        <w:pStyle w:val="Heading3"/>
      </w:pPr>
      <w:r w:rsidRPr="005C41B9">
        <w:t>cAdvisor</w:t>
      </w:r>
    </w:p>
    <w:p w14:paraId="0092087D" w14:textId="3972F7E6" w:rsidR="005C41B9" w:rsidRDefault="005C41B9" w:rsidP="005C41B9">
      <w:pPr>
        <w:pStyle w:val="BodyTextMetricHPELight10pt"/>
      </w:pPr>
      <w:r w:rsidRPr="005C41B9">
        <w:t>Support for cAdvisor is built-in to Kubernetes, so cAdvisor metrics will automatically be available within Prometheus, without any other configuration required.</w:t>
      </w:r>
    </w:p>
    <w:p w14:paraId="1F14CBDD" w14:textId="77777777" w:rsidR="005C41B9" w:rsidRDefault="005C41B9" w:rsidP="005C41B9">
      <w:pPr>
        <w:pStyle w:val="MISCNote-Ruleabove"/>
      </w:pPr>
      <w:r>
        <w:t>Note</w:t>
      </w:r>
    </w:p>
    <w:p w14:paraId="7BDD9421" w14:textId="1CE1222C" w:rsidR="005C41B9" w:rsidRDefault="005C41B9" w:rsidP="005C41B9">
      <w:pPr>
        <w:pStyle w:val="MISCNote-Rulebelow"/>
      </w:pPr>
      <w:r w:rsidRPr="005C41B9">
        <w:t xml:space="preserve">Because Docker EE provides a hosted version of Kubernetes, it is not possible to access metrics for </w:t>
      </w:r>
      <w:r w:rsidRPr="005C41B9">
        <w:rPr>
          <w:rStyle w:val="CodingLanguage"/>
        </w:rPr>
        <w:t>kube-scheduler</w:t>
      </w:r>
      <w:r w:rsidRPr="005C41B9">
        <w:t xml:space="preserve"> and </w:t>
      </w:r>
      <w:r w:rsidRPr="005C41B9">
        <w:rPr>
          <w:rStyle w:val="CodingLanguage"/>
        </w:rPr>
        <w:t>kube-controller-manager</w:t>
      </w:r>
      <w:r w:rsidRPr="00DC7790">
        <w:t>.</w:t>
      </w:r>
    </w:p>
    <w:p w14:paraId="0A9D0F52" w14:textId="336B5CA5" w:rsidR="005C41B9" w:rsidRDefault="00EC01C9" w:rsidP="00EC01C9">
      <w:pPr>
        <w:pStyle w:val="Heading3"/>
      </w:pPr>
      <w:r w:rsidRPr="00EC01C9">
        <w:t>Prometheus</w:t>
      </w:r>
    </w:p>
    <w:p w14:paraId="38CDF0DF" w14:textId="422AAA4C" w:rsidR="00EC01C9" w:rsidRDefault="00EC01C9" w:rsidP="00EC01C9">
      <w:pPr>
        <w:pStyle w:val="BodyTextMetricHPELight10pt"/>
      </w:pPr>
      <w:r w:rsidRPr="00EC01C9">
        <w:t xml:space="preserve">For convenience, the playbook sets up a NodePort so that the Prometheus UI can be accessed on port </w:t>
      </w:r>
      <w:r w:rsidRPr="00EC01C9">
        <w:rPr>
          <w:rStyle w:val="CodingLanguage"/>
        </w:rPr>
        <w:t>33090</w:t>
      </w:r>
      <w:r w:rsidR="00110BCB">
        <w:t xml:space="preserve">, </w:t>
      </w:r>
      <w:r w:rsidR="00110BCB" w:rsidRPr="00110BCB">
        <w:t>as shown in the following code extract:</w:t>
      </w:r>
    </w:p>
    <w:p w14:paraId="58642E8C" w14:textId="2795751E" w:rsidR="00EC01C9" w:rsidRDefault="00EC01C9" w:rsidP="00EC01C9">
      <w:pPr>
        <w:pStyle w:val="BodyTextMetricHPELight10pt"/>
        <w:rPr>
          <w:rStyle w:val="CodingLanguage"/>
        </w:rPr>
      </w:pPr>
      <w:r w:rsidRPr="00EC01C9">
        <w:rPr>
          <w:rStyle w:val="CodingLanguage"/>
        </w:rPr>
        <w:lastRenderedPageBreak/>
        <w:t># kubectl -n monitoring patch svc prometheus-k8s --type='json' -p '[{"op":"replace","path":"/spec/type","value":"NodePort"}]'</w:t>
      </w:r>
    </w:p>
    <w:p w14:paraId="2BBABF70" w14:textId="78142D1E" w:rsidR="00EC01C9" w:rsidRDefault="00EC01C9" w:rsidP="00EC01C9">
      <w:pPr>
        <w:pStyle w:val="BodyTextMetricHPELight10pt"/>
        <w:rPr>
          <w:rStyle w:val="CodingLanguage"/>
        </w:rPr>
      </w:pPr>
      <w:r w:rsidRPr="00EC01C9">
        <w:rPr>
          <w:rStyle w:val="CodingLanguage"/>
        </w:rPr>
        <w:t># kubectl -n monitoring patch svc prometheus-k8s --type='json' -p '[{"op": "add", "path":"/spec/ports/0/nodePort", "value":33090}]'</w:t>
      </w:r>
    </w:p>
    <w:p w14:paraId="3913D27B" w14:textId="1A825784" w:rsidR="00EC01C9" w:rsidRDefault="00EC01C9" w:rsidP="00EC01C9">
      <w:pPr>
        <w:pStyle w:val="BodyTextMetricHPELight10pt"/>
      </w:pPr>
      <w:r w:rsidRPr="00EC01C9">
        <w:t>On a production system, it is likely that you will want to remove this NodePort. The fol</w:t>
      </w:r>
      <w:r w:rsidR="00110BCB">
        <w:t>lowing code segment shows how you can</w:t>
      </w:r>
      <w:r w:rsidRPr="00EC01C9">
        <w:t xml:space="preserve"> use the </w:t>
      </w:r>
      <w:r w:rsidRPr="00EC01C9">
        <w:rPr>
          <w:rStyle w:val="CodingLanguage"/>
        </w:rPr>
        <w:t>patch</w:t>
      </w:r>
      <w:r w:rsidRPr="00EC01C9">
        <w:t xml:space="preserve"> command to remove the NodePort.</w:t>
      </w:r>
    </w:p>
    <w:p w14:paraId="782E6CC1" w14:textId="47804ACC" w:rsidR="00EC01C9" w:rsidRDefault="00EC01C9" w:rsidP="00EC01C9">
      <w:pPr>
        <w:pStyle w:val="BodyTextMetricHPELight10pt"/>
        <w:rPr>
          <w:rStyle w:val="CodingLanguage"/>
        </w:rPr>
      </w:pPr>
      <w:r w:rsidRPr="00EC01C9">
        <w:rPr>
          <w:rStyle w:val="CodingLanguage"/>
        </w:rPr>
        <w:t># kubectl -n monitoring patch svc prometheus-k8s --type='json' -p '[{"op": "remove", "path":"/spec/ports/0/nodePort"}]'</w:t>
      </w:r>
    </w:p>
    <w:p w14:paraId="1FC24F99" w14:textId="2DB67DE2" w:rsidR="00EC01C9" w:rsidRDefault="00EC01C9" w:rsidP="00EC01C9">
      <w:pPr>
        <w:pStyle w:val="BodyTextMetricHPELight10pt"/>
        <w:rPr>
          <w:rStyle w:val="CodingLanguage"/>
        </w:rPr>
      </w:pPr>
      <w:r w:rsidRPr="00EC01C9">
        <w:rPr>
          <w:rStyle w:val="CodingLanguage"/>
        </w:rPr>
        <w:t># kubectl -n monitoring patch svc prometheus-k8s --type='json' -p '[{"op": "remove", "path":"/spec/type"}]'</w:t>
      </w:r>
    </w:p>
    <w:p w14:paraId="4D081913" w14:textId="49684304" w:rsidR="00EC01C9" w:rsidRDefault="00EC01C9" w:rsidP="00EC01C9">
      <w:pPr>
        <w:pStyle w:val="Heading3"/>
      </w:pPr>
      <w:r w:rsidRPr="00EC01C9">
        <w:t>Grafana</w:t>
      </w:r>
    </w:p>
    <w:p w14:paraId="2B9E48B2" w14:textId="77777777" w:rsidR="00D949E9" w:rsidRDefault="00EC01C9" w:rsidP="00D949E9">
      <w:pPr>
        <w:pStyle w:val="BodyTextMetricHPELight10pt"/>
      </w:pPr>
      <w:r w:rsidRPr="00EC01C9">
        <w:t xml:space="preserve">For convenience, the playbook sets up a NodePort so that the Grafana UI can be access on the port </w:t>
      </w:r>
      <w:r w:rsidRPr="00EC01C9">
        <w:rPr>
          <w:rStyle w:val="CodingLanguage"/>
        </w:rPr>
        <w:t>33030</w:t>
      </w:r>
      <w:r w:rsidR="00D949E9">
        <w:t xml:space="preserve">, </w:t>
      </w:r>
      <w:r w:rsidR="00D949E9" w:rsidRPr="00110BCB">
        <w:t>as shown in the following code extract:</w:t>
      </w:r>
    </w:p>
    <w:p w14:paraId="27450930" w14:textId="080D54A8" w:rsidR="00EC01C9" w:rsidRDefault="00EC01C9" w:rsidP="00EC01C9">
      <w:pPr>
        <w:pStyle w:val="BodyTextMetricHPELight10pt"/>
        <w:rPr>
          <w:rStyle w:val="CodingLanguage"/>
        </w:rPr>
      </w:pPr>
      <w:r w:rsidRPr="00EC01C9">
        <w:rPr>
          <w:rStyle w:val="CodingLanguage"/>
        </w:rPr>
        <w:t># kubectl -n monitoring patch svc grafana --type='json' -p '[{"op":"replace","path":"/spec/type", "value":"NodePort"}]'</w:t>
      </w:r>
    </w:p>
    <w:p w14:paraId="02756C9A" w14:textId="6C55AF0A" w:rsidR="00EC01C9" w:rsidRDefault="00EC01C9" w:rsidP="00EC01C9">
      <w:pPr>
        <w:pStyle w:val="BodyTextMetricHPELight10pt"/>
        <w:rPr>
          <w:rStyle w:val="CodingLanguage"/>
        </w:rPr>
      </w:pPr>
      <w:r w:rsidRPr="00EC01C9">
        <w:rPr>
          <w:rStyle w:val="CodingLanguage"/>
        </w:rPr>
        <w:t># kubectl -n monitoring patch svc grafana --type='json' -p '[{"op": "add", "path":"/spec/ports/0/nodePort", "value":33030}]'</w:t>
      </w:r>
    </w:p>
    <w:p w14:paraId="2E28FF0E" w14:textId="24D7AA30" w:rsidR="00EC01C9" w:rsidRDefault="00EC01C9" w:rsidP="00EC01C9">
      <w:pPr>
        <w:pStyle w:val="BodyTextMetricHPELight10pt"/>
        <w:rPr>
          <w:rStyle w:val="CodingLanguage"/>
          <w:rFonts w:ascii="MetricHPE Light" w:hAnsi="MetricHPE Light"/>
        </w:rPr>
      </w:pPr>
      <w:r w:rsidRPr="00EC01C9">
        <w:rPr>
          <w:rStyle w:val="CodingLanguage"/>
          <w:rFonts w:ascii="MetricHPE Light" w:hAnsi="MetricHPE Light"/>
        </w:rPr>
        <w:t>On a production system, it is likely that you will want to remove this NodePort. The fol</w:t>
      </w:r>
      <w:r w:rsidR="00D949E9">
        <w:rPr>
          <w:rStyle w:val="CodingLanguage"/>
          <w:rFonts w:ascii="MetricHPE Light" w:hAnsi="MetricHPE Light"/>
        </w:rPr>
        <w:t>lowing code segment shows how you can</w:t>
      </w:r>
      <w:r w:rsidRPr="00EC01C9">
        <w:rPr>
          <w:rStyle w:val="CodingLanguage"/>
          <w:rFonts w:ascii="MetricHPE Light" w:hAnsi="MetricHPE Light"/>
        </w:rPr>
        <w:t xml:space="preserve"> use the patch command to remove the NodePort.</w:t>
      </w:r>
    </w:p>
    <w:p w14:paraId="59A4BFF0" w14:textId="214ADE28" w:rsidR="00EC01C9" w:rsidRDefault="00EC01C9" w:rsidP="00EC01C9">
      <w:pPr>
        <w:pStyle w:val="BodyTextMetricHPELight10pt"/>
        <w:rPr>
          <w:rStyle w:val="CodingLanguage"/>
        </w:rPr>
      </w:pPr>
      <w:r w:rsidRPr="00EC01C9">
        <w:rPr>
          <w:rStyle w:val="CodingLanguage"/>
        </w:rPr>
        <w:t># kubectl -n monitoring patch svc grafana --type='json' -p '[{"op": "remove", "path":"/spec/ports/0/nodePort"}]'</w:t>
      </w:r>
    </w:p>
    <w:p w14:paraId="319C8461" w14:textId="16DE5720" w:rsidR="00EC01C9" w:rsidRDefault="00EC01C9" w:rsidP="00EC01C9">
      <w:pPr>
        <w:pStyle w:val="BodyTextMetricHPELight10pt"/>
        <w:rPr>
          <w:rStyle w:val="CodingLanguage"/>
        </w:rPr>
      </w:pPr>
      <w:r w:rsidRPr="00EC01C9">
        <w:rPr>
          <w:rStyle w:val="CodingLanguage"/>
        </w:rPr>
        <w:t># kubectl -n monitoring patch svc grafana --type='json' -p '[{"op": "remove", "path":"/spec/type"}]'</w:t>
      </w:r>
    </w:p>
    <w:p w14:paraId="6AC12FE7" w14:textId="4384391D" w:rsidR="00EC01C9" w:rsidRDefault="00EC01C9" w:rsidP="00EC01C9">
      <w:pPr>
        <w:pStyle w:val="Heading3"/>
      </w:pPr>
      <w:r w:rsidRPr="00EC01C9">
        <w:t>Teardown</w:t>
      </w:r>
    </w:p>
    <w:p w14:paraId="428FE44D" w14:textId="3CA6E82A" w:rsidR="00EC01C9" w:rsidRDefault="00EC01C9" w:rsidP="00EC01C9">
      <w:pPr>
        <w:pStyle w:val="BodyTextLastMetricHPELight10pt"/>
      </w:pPr>
      <w:r w:rsidRPr="00EC01C9">
        <w:t xml:space="preserve">The playbook </w:t>
      </w:r>
      <w:r w:rsidRPr="00EC01C9">
        <w:rPr>
          <w:rStyle w:val="CodingLanguage"/>
        </w:rPr>
        <w:t>playbooks/kube-prometheus-teardown.yml</w:t>
      </w:r>
      <w:r w:rsidRPr="00EC01C9">
        <w:t xml:space="preserve"> removes the installed Prometheus\Grafana stack.</w:t>
      </w:r>
    </w:p>
    <w:p w14:paraId="1DBC1698" w14:textId="3FD72A53" w:rsidR="00CF6735" w:rsidRDefault="00CF6735" w:rsidP="00CF6735">
      <w:pPr>
        <w:pStyle w:val="Heading2"/>
      </w:pPr>
      <w:bookmarkStart w:id="377" w:name="_Toc6318972"/>
      <w:r w:rsidRPr="00CF6735">
        <w:t>Prometheus UI</w:t>
      </w:r>
      <w:bookmarkEnd w:id="377"/>
    </w:p>
    <w:p w14:paraId="3C7F767D" w14:textId="41D57D5E" w:rsidR="00CF6735" w:rsidRDefault="00CF6735" w:rsidP="00CF6735">
      <w:pPr>
        <w:pStyle w:val="BodyTextMetricHPELight10pt"/>
      </w:pPr>
      <w:r w:rsidRPr="00CF6735">
        <w:t xml:space="preserve">The Prometheus UI is available via your UCP, DTR or Kubernetes worker nodes, using HTTP on port </w:t>
      </w:r>
      <w:r w:rsidRPr="00CF6735">
        <w:rPr>
          <w:rStyle w:val="CodingLanguage"/>
        </w:rPr>
        <w:t>33090</w:t>
      </w:r>
      <w:r w:rsidRPr="00CF6735">
        <w:t>, for example,</w:t>
      </w:r>
    </w:p>
    <w:p w14:paraId="363763A1" w14:textId="2BA936A6" w:rsidR="00CF6735" w:rsidRPr="00CF6735" w:rsidRDefault="00CF6735" w:rsidP="00CF6735">
      <w:pPr>
        <w:pStyle w:val="BodyTextMetricHPELight10pt"/>
        <w:rPr>
          <w:rStyle w:val="CodingLanguage"/>
        </w:rPr>
      </w:pPr>
      <w:r w:rsidRPr="00CF6735">
        <w:rPr>
          <w:rStyle w:val="CodingLanguage"/>
        </w:rPr>
        <w:t>http://hpe-ucp01.am2.cloudra.local:33090</w:t>
      </w:r>
    </w:p>
    <w:p w14:paraId="05F5E139" w14:textId="0722783F" w:rsidR="00CF6735" w:rsidRDefault="00CF6735" w:rsidP="00CF6735">
      <w:pPr>
        <w:pStyle w:val="BodyTextMetricHPELight10pt"/>
      </w:pPr>
      <w:r w:rsidRPr="00CF6735">
        <w:t xml:space="preserve">To see what services are being monitored, access the service discovery page, via </w:t>
      </w:r>
      <w:r w:rsidRPr="00CF6735">
        <w:rPr>
          <w:rStyle w:val="CodingLanguage"/>
        </w:rPr>
        <w:t>Status -&gt; Service Discovery</w:t>
      </w:r>
      <w:r w:rsidRPr="00CF6735">
        <w:t>, or using the</w:t>
      </w:r>
      <w:r w:rsidRPr="00CF6735">
        <w:rPr>
          <w:rStyle w:val="CodingLanguage"/>
        </w:rPr>
        <w:t xml:space="preserve"> /service-discovery</w:t>
      </w:r>
      <w:r w:rsidRPr="00CF6735">
        <w:t xml:space="preserve"> endpoint:</w:t>
      </w:r>
    </w:p>
    <w:p w14:paraId="506BAAD4" w14:textId="662A7AFE" w:rsidR="00CF6735" w:rsidRDefault="00CF6735" w:rsidP="00CF6735">
      <w:pPr>
        <w:pStyle w:val="BodyTextMetricHPELight10pt"/>
        <w:rPr>
          <w:rStyle w:val="CodingLanguage"/>
        </w:rPr>
      </w:pPr>
      <w:r w:rsidRPr="00CF6735">
        <w:rPr>
          <w:rStyle w:val="CodingLanguage"/>
        </w:rPr>
        <w:t>http://hpe2-ucp01.am2.cloudra.local:33090/service-discovery</w:t>
      </w:r>
    </w:p>
    <w:p w14:paraId="06BD5930" w14:textId="5BED1FFB" w:rsidR="00CF6735" w:rsidRDefault="00CF6735" w:rsidP="00CF6735">
      <w:pPr>
        <w:pStyle w:val="BodyTextMetricHPELight10pt"/>
        <w:rPr>
          <w:rStyle w:val="CodingLanguage"/>
          <w:rFonts w:ascii="MetricHPE Light" w:hAnsi="MetricHPE Light"/>
        </w:rPr>
      </w:pPr>
      <w:r w:rsidRPr="00CF6735">
        <w:rPr>
          <w:rStyle w:val="CodingLanguage"/>
          <w:rFonts w:ascii="MetricHPE Light" w:hAnsi="MetricHPE Light"/>
        </w:rPr>
        <w:t>The monitored serv</w:t>
      </w:r>
      <w:r>
        <w:rPr>
          <w:rStyle w:val="CodingLanguage"/>
          <w:rFonts w:ascii="MetricHPE Light" w:hAnsi="MetricHPE Light"/>
        </w:rPr>
        <w:t xml:space="preserve">ices are listed as shown in </w:t>
      </w:r>
      <w:r w:rsidRPr="00CF6735">
        <w:fldChar w:fldCharType="begin"/>
      </w:r>
      <w:r w:rsidRPr="00CF6735">
        <w:instrText xml:space="preserve"> REF _Ref2065728 \h </w:instrText>
      </w:r>
      <w:r>
        <w:instrText xml:space="preserve"> \* MERGEFORMAT </w:instrText>
      </w:r>
      <w:r w:rsidRPr="00CF6735">
        <w:fldChar w:fldCharType="separate"/>
      </w:r>
      <w:r w:rsidR="0099354B" w:rsidRPr="0099354B">
        <w:t>Figure 52</w:t>
      </w:r>
      <w:r w:rsidRPr="00CF6735">
        <w:fldChar w:fldCharType="end"/>
      </w:r>
      <w:r w:rsidRPr="00CF6735">
        <w:rPr>
          <w:rStyle w:val="CodingLanguage"/>
          <w:rFonts w:ascii="MetricHPE Light" w:hAnsi="MetricHPE Light"/>
        </w:rPr>
        <w:t>.</w:t>
      </w:r>
    </w:p>
    <w:p w14:paraId="4A8319A4" w14:textId="66D3AE08" w:rsidR="00CF6735" w:rsidRDefault="00CF6735" w:rsidP="00CF6735">
      <w:pPr>
        <w:pStyle w:val="FigureAfterspace"/>
        <w:rPr>
          <w:rStyle w:val="CodingLanguage"/>
          <w:rFonts w:ascii="MetricHPE Light" w:hAnsi="MetricHPE Light"/>
        </w:rPr>
      </w:pPr>
      <w:r>
        <w:rPr>
          <w:noProof/>
        </w:rPr>
        <w:lastRenderedPageBreak/>
        <w:drawing>
          <wp:inline distT="0" distB="0" distL="0" distR="0" wp14:anchorId="1629ED96" wp14:editId="578ECA09">
            <wp:extent cx="6007309" cy="1962150"/>
            <wp:effectExtent l="0" t="0" r="0" b="0"/>
            <wp:docPr id="9" name="Picture 9" descr="&quot;Prometheus service discovery&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uot;Prometheus service discovery&quo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010358" cy="1963146"/>
                    </a:xfrm>
                    <a:prstGeom prst="rect">
                      <a:avLst/>
                    </a:prstGeom>
                    <a:noFill/>
                    <a:ln>
                      <a:noFill/>
                    </a:ln>
                  </pic:spPr>
                </pic:pic>
              </a:graphicData>
            </a:graphic>
          </wp:inline>
        </w:drawing>
      </w:r>
    </w:p>
    <w:p w14:paraId="25DF3873" w14:textId="48F0CD61" w:rsidR="00CF6735" w:rsidRPr="00CF6735" w:rsidRDefault="00CF6735" w:rsidP="00CF6735">
      <w:pPr>
        <w:pStyle w:val="MISCFigureCaptionHeader8pt"/>
        <w:rPr>
          <w:rStyle w:val="CodingLanguage"/>
          <w:rFonts w:ascii="MetricHPE Light" w:hAnsi="MetricHPE Light"/>
        </w:rPr>
      </w:pPr>
      <w:bookmarkStart w:id="378" w:name="_Ref2065728"/>
      <w:r w:rsidRPr="00CF6735">
        <w:rPr>
          <w:rStyle w:val="MISCFigureCaptionHeaderBold8pt"/>
        </w:rPr>
        <w:t xml:space="preserve">Figure </w:t>
      </w:r>
      <w:r w:rsidRPr="00CF6735">
        <w:rPr>
          <w:rStyle w:val="MISCFigureCaptionHeaderBold8pt"/>
        </w:rPr>
        <w:fldChar w:fldCharType="begin"/>
      </w:r>
      <w:r w:rsidRPr="00CF6735">
        <w:rPr>
          <w:rStyle w:val="MISCFigureCaptionHeaderBold8pt"/>
        </w:rPr>
        <w:instrText xml:space="preserve"> SEQ Figure \* ARABIC </w:instrText>
      </w:r>
      <w:r w:rsidRPr="00CF6735">
        <w:rPr>
          <w:rStyle w:val="MISCFigureCaptionHeaderBold8pt"/>
        </w:rPr>
        <w:fldChar w:fldCharType="separate"/>
      </w:r>
      <w:r w:rsidR="0099354B">
        <w:rPr>
          <w:rStyle w:val="MISCFigureCaptionHeaderBold8pt"/>
          <w:noProof/>
        </w:rPr>
        <w:t>52</w:t>
      </w:r>
      <w:r w:rsidRPr="00CF6735">
        <w:rPr>
          <w:rStyle w:val="MISCFigureCaptionHeaderBold8pt"/>
        </w:rPr>
        <w:fldChar w:fldCharType="end"/>
      </w:r>
      <w:bookmarkEnd w:id="378"/>
      <w:r w:rsidRPr="00CF6735">
        <w:rPr>
          <w:rStyle w:val="MISCFigureCaptionHeaderBold8pt"/>
        </w:rPr>
        <w:t xml:space="preserve">. </w:t>
      </w:r>
      <w:r w:rsidRPr="00CF6735">
        <w:t>Prometheus service discovery</w:t>
      </w:r>
    </w:p>
    <w:p w14:paraId="4D856BB8" w14:textId="70D34049" w:rsidR="00CF6735" w:rsidRDefault="00CF6735" w:rsidP="00CF6735">
      <w:pPr>
        <w:pStyle w:val="BodyTextMetricHPELight10pt"/>
      </w:pPr>
      <w:r w:rsidRPr="00CF6735">
        <w:t xml:space="preserve">To see the status for the monitored services, access the targets page via </w:t>
      </w:r>
      <w:r w:rsidRPr="00CF6735">
        <w:rPr>
          <w:rStyle w:val="CodingLanguage"/>
        </w:rPr>
        <w:t>Status -&gt; Targets</w:t>
      </w:r>
      <w:r w:rsidRPr="00CF6735">
        <w:t xml:space="preserve"> or using the endpoint </w:t>
      </w:r>
      <w:r w:rsidRPr="00CF6735">
        <w:rPr>
          <w:rStyle w:val="CodingLanguage"/>
        </w:rPr>
        <w:t>/targets</w:t>
      </w:r>
      <w:r w:rsidRPr="00CF6735">
        <w:t>.</w:t>
      </w:r>
    </w:p>
    <w:p w14:paraId="1282507B" w14:textId="6019C2B5" w:rsidR="00CF6735" w:rsidRPr="0078113B" w:rsidRDefault="0078113B" w:rsidP="00CF6735">
      <w:pPr>
        <w:pStyle w:val="BodyTextMetricHPELight10pt"/>
        <w:rPr>
          <w:rStyle w:val="CodingLanguage"/>
        </w:rPr>
      </w:pPr>
      <w:r w:rsidRPr="0078113B">
        <w:rPr>
          <w:rStyle w:val="CodingLanguage"/>
        </w:rPr>
        <w:t>http://hpe2-ucp01.am2.cloudra.local:33090/targets</w:t>
      </w:r>
    </w:p>
    <w:p w14:paraId="2DE8458D" w14:textId="3931B34C" w:rsidR="0078113B" w:rsidRDefault="0078113B" w:rsidP="00CF6735">
      <w:pPr>
        <w:pStyle w:val="BodyTextMetricHPELight10pt"/>
      </w:pPr>
      <w:r w:rsidRPr="0078113B">
        <w:t>The status of the various monitors</w:t>
      </w:r>
      <w:r>
        <w:t xml:space="preserve"> are displayed, as shown in </w:t>
      </w:r>
      <w:r w:rsidRPr="0078113B">
        <w:fldChar w:fldCharType="begin"/>
      </w:r>
      <w:r w:rsidRPr="0078113B">
        <w:instrText xml:space="preserve"> REF _Ref2067424 \h </w:instrText>
      </w:r>
      <w:r>
        <w:instrText xml:space="preserve"> \* MERGEFORMAT </w:instrText>
      </w:r>
      <w:r w:rsidRPr="0078113B">
        <w:fldChar w:fldCharType="separate"/>
      </w:r>
      <w:r w:rsidR="0099354B" w:rsidRPr="0099354B">
        <w:t>Figure 53</w:t>
      </w:r>
      <w:r w:rsidRPr="0078113B">
        <w:fldChar w:fldCharType="end"/>
      </w:r>
      <w:r w:rsidRPr="0078113B">
        <w:t>.</w:t>
      </w:r>
    </w:p>
    <w:p w14:paraId="22C908C3" w14:textId="3E088715" w:rsidR="0078113B" w:rsidRDefault="0078113B" w:rsidP="0078113B">
      <w:pPr>
        <w:pStyle w:val="FigureAfterspace"/>
      </w:pPr>
      <w:r>
        <w:rPr>
          <w:noProof/>
        </w:rPr>
        <w:drawing>
          <wp:inline distT="0" distB="0" distL="0" distR="0" wp14:anchorId="4B2A7478" wp14:editId="3A308A4D">
            <wp:extent cx="5972175" cy="4243539"/>
            <wp:effectExtent l="0" t="0" r="0" b="5080"/>
            <wp:docPr id="10" name="Picture 10" descr="&quot;Prometheus target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quot;Prometheus targets&quo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81595" cy="4250233"/>
                    </a:xfrm>
                    <a:prstGeom prst="rect">
                      <a:avLst/>
                    </a:prstGeom>
                    <a:noFill/>
                    <a:ln>
                      <a:noFill/>
                    </a:ln>
                  </pic:spPr>
                </pic:pic>
              </a:graphicData>
            </a:graphic>
          </wp:inline>
        </w:drawing>
      </w:r>
    </w:p>
    <w:p w14:paraId="32680D3E" w14:textId="295F6554" w:rsidR="0078113B" w:rsidRDefault="0078113B" w:rsidP="0078113B">
      <w:pPr>
        <w:pStyle w:val="MISCFigureCaptionHeader8pt"/>
      </w:pPr>
      <w:bookmarkStart w:id="379" w:name="_Ref2067424"/>
      <w:r w:rsidRPr="0078113B">
        <w:rPr>
          <w:rStyle w:val="MISCFigureCaptionHeaderBold8pt"/>
        </w:rPr>
        <w:t xml:space="preserve">Figure </w:t>
      </w:r>
      <w:r w:rsidRPr="0078113B">
        <w:rPr>
          <w:rStyle w:val="MISCFigureCaptionHeaderBold8pt"/>
        </w:rPr>
        <w:fldChar w:fldCharType="begin"/>
      </w:r>
      <w:r w:rsidRPr="0078113B">
        <w:rPr>
          <w:rStyle w:val="MISCFigureCaptionHeaderBold8pt"/>
        </w:rPr>
        <w:instrText xml:space="preserve"> SEQ Figure \* ARABIC </w:instrText>
      </w:r>
      <w:r w:rsidRPr="0078113B">
        <w:rPr>
          <w:rStyle w:val="MISCFigureCaptionHeaderBold8pt"/>
        </w:rPr>
        <w:fldChar w:fldCharType="separate"/>
      </w:r>
      <w:r w:rsidR="0099354B">
        <w:rPr>
          <w:rStyle w:val="MISCFigureCaptionHeaderBold8pt"/>
          <w:noProof/>
        </w:rPr>
        <w:t>53</w:t>
      </w:r>
      <w:r w:rsidRPr="0078113B">
        <w:rPr>
          <w:rStyle w:val="MISCFigureCaptionHeaderBold8pt"/>
        </w:rPr>
        <w:fldChar w:fldCharType="end"/>
      </w:r>
      <w:bookmarkEnd w:id="379"/>
      <w:r w:rsidRPr="0078113B">
        <w:rPr>
          <w:rStyle w:val="MISCFigureCaptionHeaderBold8pt"/>
        </w:rPr>
        <w:t xml:space="preserve">. </w:t>
      </w:r>
      <w:r w:rsidRPr="0078113B">
        <w:t>Prometheus targets</w:t>
      </w:r>
    </w:p>
    <w:p w14:paraId="67B09500" w14:textId="3E8CAA84" w:rsidR="0078113B" w:rsidRDefault="0078113B" w:rsidP="0078113B">
      <w:pPr>
        <w:pStyle w:val="BodyTextMetricHPELight10pt"/>
      </w:pPr>
      <w:r w:rsidRPr="0078113B">
        <w:lastRenderedPageBreak/>
        <w:t xml:space="preserve">To see all the metrics available, click on </w:t>
      </w:r>
      <w:r w:rsidRPr="0078113B">
        <w:rPr>
          <w:rStyle w:val="CodingLanguage"/>
        </w:rPr>
        <w:t>Graph</w:t>
      </w:r>
      <w:r w:rsidRPr="0078113B">
        <w:t xml:space="preserve"> or use the endpoint </w:t>
      </w:r>
      <w:r w:rsidRPr="0078113B">
        <w:rPr>
          <w:rStyle w:val="CodingLanguage"/>
        </w:rPr>
        <w:t>/graph</w:t>
      </w:r>
      <w:r w:rsidRPr="0078113B">
        <w:t>:</w:t>
      </w:r>
    </w:p>
    <w:p w14:paraId="35765D33" w14:textId="62CCB4FA" w:rsidR="0078113B" w:rsidRPr="0078113B" w:rsidRDefault="0078113B" w:rsidP="0078113B">
      <w:pPr>
        <w:pStyle w:val="BodyTextMetricHPELight10pt"/>
        <w:rPr>
          <w:rStyle w:val="CodingLanguage"/>
        </w:rPr>
      </w:pPr>
      <w:r w:rsidRPr="0078113B">
        <w:rPr>
          <w:rStyle w:val="CodingLanguage"/>
        </w:rPr>
        <w:t>http://hpe2-ucp01.am2.cloudra.local:33090/graph</w:t>
      </w:r>
    </w:p>
    <w:p w14:paraId="18E23FCD" w14:textId="0B768044" w:rsidR="0078113B" w:rsidRDefault="0078113B" w:rsidP="0078113B">
      <w:pPr>
        <w:pStyle w:val="BodyTextMetricHPELight10pt"/>
      </w:pPr>
      <w:r w:rsidRPr="0078113B">
        <w:t>Click on the drop-down titled</w:t>
      </w:r>
      <w:r>
        <w:t xml:space="preserve"> “</w:t>
      </w:r>
      <w:r w:rsidRPr="0078113B">
        <w:rPr>
          <w:rStyle w:val="CodingLanguage"/>
        </w:rPr>
        <w:t xml:space="preserve">- insert metric at cursor </w:t>
      </w:r>
      <w:r>
        <w:rPr>
          <w:rStyle w:val="CodingLanguage"/>
        </w:rPr>
        <w:t>–</w:t>
      </w:r>
      <w:r>
        <w:t xml:space="preserve">“ </w:t>
      </w:r>
      <w:r w:rsidRPr="0078113B">
        <w:t>to see all the metrics that are available to Prometheus</w:t>
      </w:r>
      <w:r>
        <w:t xml:space="preserve"> as shown in </w:t>
      </w:r>
      <w:r w:rsidRPr="0078113B">
        <w:fldChar w:fldCharType="begin"/>
      </w:r>
      <w:r w:rsidRPr="0078113B">
        <w:instrText xml:space="preserve"> REF _Ref2067690 \h </w:instrText>
      </w:r>
      <w:r>
        <w:instrText xml:space="preserve"> \* MERGEFORMAT </w:instrText>
      </w:r>
      <w:r w:rsidRPr="0078113B">
        <w:fldChar w:fldCharType="separate"/>
      </w:r>
      <w:r w:rsidR="0099354B" w:rsidRPr="0099354B">
        <w:t>Figure 54</w:t>
      </w:r>
      <w:r w:rsidRPr="0078113B">
        <w:fldChar w:fldCharType="end"/>
      </w:r>
      <w:r w:rsidRPr="0078113B">
        <w:t>.</w:t>
      </w:r>
    </w:p>
    <w:p w14:paraId="33AA0050" w14:textId="22E437BA" w:rsidR="0078113B" w:rsidRPr="0078113B" w:rsidRDefault="0078113B" w:rsidP="0078113B">
      <w:pPr>
        <w:pStyle w:val="FigureAfterspace"/>
        <w:rPr>
          <w:rStyle w:val="MISCFigureCaptionHeaderBold8pt"/>
        </w:rPr>
      </w:pPr>
      <w:r>
        <w:rPr>
          <w:noProof/>
        </w:rPr>
        <w:drawing>
          <wp:inline distT="0" distB="0" distL="0" distR="0" wp14:anchorId="5C208075" wp14:editId="11D13B7F">
            <wp:extent cx="6172200" cy="4476750"/>
            <wp:effectExtent l="0" t="0" r="0" b="0"/>
            <wp:docPr id="16" name="Picture 16" descr="&quot;Prometheus target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quot;Prometheus targets&quo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72200" cy="4476750"/>
                    </a:xfrm>
                    <a:prstGeom prst="rect">
                      <a:avLst/>
                    </a:prstGeom>
                    <a:noFill/>
                    <a:ln>
                      <a:noFill/>
                    </a:ln>
                  </pic:spPr>
                </pic:pic>
              </a:graphicData>
            </a:graphic>
          </wp:inline>
        </w:drawing>
      </w:r>
    </w:p>
    <w:p w14:paraId="17CA8C30" w14:textId="5C2361C8" w:rsidR="0078113B" w:rsidRDefault="0078113B" w:rsidP="0078113B">
      <w:pPr>
        <w:pStyle w:val="MISCFigureCaptionHeader8pt"/>
      </w:pPr>
      <w:bookmarkStart w:id="380" w:name="_Ref2067690"/>
      <w:r w:rsidRPr="0078113B">
        <w:rPr>
          <w:rStyle w:val="MISCFigureCaptionHeaderBold8pt"/>
        </w:rPr>
        <w:t xml:space="preserve">Figure </w:t>
      </w:r>
      <w:r w:rsidRPr="0078113B">
        <w:rPr>
          <w:rStyle w:val="MISCFigureCaptionHeaderBold8pt"/>
        </w:rPr>
        <w:fldChar w:fldCharType="begin"/>
      </w:r>
      <w:r w:rsidRPr="0078113B">
        <w:rPr>
          <w:rStyle w:val="MISCFigureCaptionHeaderBold8pt"/>
        </w:rPr>
        <w:instrText xml:space="preserve"> SEQ Figure \* ARABIC </w:instrText>
      </w:r>
      <w:r w:rsidRPr="0078113B">
        <w:rPr>
          <w:rStyle w:val="MISCFigureCaptionHeaderBold8pt"/>
        </w:rPr>
        <w:fldChar w:fldCharType="separate"/>
      </w:r>
      <w:r w:rsidR="0099354B">
        <w:rPr>
          <w:rStyle w:val="MISCFigureCaptionHeaderBold8pt"/>
          <w:noProof/>
        </w:rPr>
        <w:t>54</w:t>
      </w:r>
      <w:r w:rsidRPr="0078113B">
        <w:rPr>
          <w:rStyle w:val="MISCFigureCaptionHeaderBold8pt"/>
        </w:rPr>
        <w:fldChar w:fldCharType="end"/>
      </w:r>
      <w:bookmarkEnd w:id="380"/>
      <w:r w:rsidRPr="0078113B">
        <w:rPr>
          <w:rStyle w:val="MISCFigureCaptionHeaderBold8pt"/>
        </w:rPr>
        <w:t>.</w:t>
      </w:r>
      <w:r>
        <w:t xml:space="preserve"> Prometheus metrics</w:t>
      </w:r>
    </w:p>
    <w:p w14:paraId="3AB65FE2" w14:textId="19821A03" w:rsidR="0078113B" w:rsidRDefault="0078113B" w:rsidP="0078113B">
      <w:pPr>
        <w:pStyle w:val="Heading2"/>
      </w:pPr>
      <w:bookmarkStart w:id="381" w:name="_Toc6318973"/>
      <w:r w:rsidRPr="0078113B">
        <w:t>Node Exporter</w:t>
      </w:r>
      <w:bookmarkEnd w:id="381"/>
    </w:p>
    <w:p w14:paraId="2F2CAE72" w14:textId="62DA8629" w:rsidR="0078113B" w:rsidRPr="0078113B" w:rsidRDefault="0078113B" w:rsidP="0078113B">
      <w:pPr>
        <w:pStyle w:val="BodyTextMetricHPELight10pt"/>
      </w:pPr>
      <w:r w:rsidRPr="0078113B">
        <w:t xml:space="preserve">Metrics specific to the Node Exporter are prefixed with </w:t>
      </w:r>
      <w:r w:rsidRPr="0078113B">
        <w:rPr>
          <w:rStyle w:val="CodingLanguage"/>
        </w:rPr>
        <w:t>node_</w:t>
      </w:r>
      <w:r w:rsidRPr="0078113B">
        <w:t xml:space="preserve"> and include metrics like </w:t>
      </w:r>
      <w:r w:rsidRPr="0078113B">
        <w:rPr>
          <w:rStyle w:val="CodingLanguage"/>
        </w:rPr>
        <w:t>node_cpu_seconds_total</w:t>
      </w:r>
      <w:r w:rsidRPr="0078113B">
        <w:t xml:space="preserve"> and </w:t>
      </w:r>
      <w:r w:rsidRPr="0078113B">
        <w:rPr>
          <w:rStyle w:val="CodingLanguage"/>
        </w:rPr>
        <w:t>node_exporter_build_info</w:t>
      </w:r>
      <w:r w:rsidRPr="0078113B">
        <w:t xml:space="preserve">. </w:t>
      </w:r>
      <w:r w:rsidR="00E93A52" w:rsidRPr="00E93A52">
        <w:fldChar w:fldCharType="begin"/>
      </w:r>
      <w:r w:rsidR="00E93A52" w:rsidRPr="00E93A52">
        <w:instrText xml:space="preserve"> REF _Ref2068050 \h </w:instrText>
      </w:r>
      <w:r w:rsidR="00E93A52">
        <w:instrText xml:space="preserve"> \* MERGEFORMAT </w:instrText>
      </w:r>
      <w:r w:rsidR="00E93A52" w:rsidRPr="00E93A52">
        <w:fldChar w:fldCharType="separate"/>
      </w:r>
      <w:r w:rsidR="0099354B" w:rsidRPr="0099354B">
        <w:t>Table 25</w:t>
      </w:r>
      <w:r w:rsidR="00E93A52" w:rsidRPr="00E93A52">
        <w:fldChar w:fldCharType="end"/>
      </w:r>
      <w:r w:rsidR="00E93A52">
        <w:t xml:space="preserve"> </w:t>
      </w:r>
      <w:r w:rsidRPr="0078113B">
        <w:t>below lists some example expressions.</w:t>
      </w:r>
    </w:p>
    <w:p w14:paraId="018934BA" w14:textId="3FF6F0AA" w:rsidR="0078113B" w:rsidRPr="0078113B" w:rsidRDefault="00E93A52" w:rsidP="00E93A52">
      <w:pPr>
        <w:pStyle w:val="MISCTableCaptionHeader8pt"/>
      </w:pPr>
      <w:bookmarkStart w:id="382" w:name="_Ref2068050"/>
      <w:r w:rsidRPr="00E93A52">
        <w:rPr>
          <w:rStyle w:val="MISCTableCaptionHeaderBold8pt"/>
        </w:rPr>
        <w:t xml:space="preserve">Table </w:t>
      </w:r>
      <w:r w:rsidRPr="00E93A52">
        <w:rPr>
          <w:rStyle w:val="MISCTableCaptionHeaderBold8pt"/>
        </w:rPr>
        <w:fldChar w:fldCharType="begin"/>
      </w:r>
      <w:r w:rsidRPr="00E93A52">
        <w:rPr>
          <w:rStyle w:val="MISCTableCaptionHeaderBold8pt"/>
        </w:rPr>
        <w:instrText xml:space="preserve"> SEQ Table \* ARABIC </w:instrText>
      </w:r>
      <w:r w:rsidRPr="00E93A52">
        <w:rPr>
          <w:rStyle w:val="MISCTableCaptionHeaderBold8pt"/>
        </w:rPr>
        <w:fldChar w:fldCharType="separate"/>
      </w:r>
      <w:r w:rsidR="0099354B">
        <w:rPr>
          <w:rStyle w:val="MISCTableCaptionHeaderBold8pt"/>
          <w:noProof/>
        </w:rPr>
        <w:t>25</w:t>
      </w:r>
      <w:r w:rsidRPr="00E93A52">
        <w:rPr>
          <w:rStyle w:val="MISCTableCaptionHeaderBold8pt"/>
        </w:rPr>
        <w:fldChar w:fldCharType="end"/>
      </w:r>
      <w:bookmarkEnd w:id="382"/>
      <w:r w:rsidRPr="00E93A52">
        <w:rPr>
          <w:rStyle w:val="MISCTableCaptionHeaderBold8pt"/>
        </w:rPr>
        <w:t>.</w:t>
      </w:r>
      <w:r>
        <w:t xml:space="preserve"> Sample Node Exporter metrics</w:t>
      </w:r>
    </w:p>
    <w:tbl>
      <w:tblPr>
        <w:tblStyle w:val="TableGrid"/>
        <w:tblW w:w="8403"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3600"/>
        <w:gridCol w:w="4803"/>
      </w:tblGrid>
      <w:tr w:rsidR="0078113B" w14:paraId="496AA32F" w14:textId="77777777" w:rsidTr="0078113B">
        <w:trPr>
          <w:cantSplit/>
          <w:trHeight w:val="166"/>
          <w:tblHeader/>
        </w:trPr>
        <w:tc>
          <w:tcPr>
            <w:tcW w:w="3600" w:type="dxa"/>
            <w:tcBorders>
              <w:top w:val="nil"/>
              <w:bottom w:val="single" w:sz="36" w:space="0" w:color="00B388"/>
            </w:tcBorders>
          </w:tcPr>
          <w:p w14:paraId="206A8628" w14:textId="37B67E43" w:rsidR="0078113B" w:rsidRDefault="0078113B" w:rsidP="00F843F5">
            <w:pPr>
              <w:pStyle w:val="TableSubhead8pt"/>
            </w:pPr>
            <w:r w:rsidRPr="0078113B">
              <w:t>Metric</w:t>
            </w:r>
          </w:p>
        </w:tc>
        <w:tc>
          <w:tcPr>
            <w:tcW w:w="4803" w:type="dxa"/>
            <w:tcBorders>
              <w:top w:val="nil"/>
              <w:bottom w:val="single" w:sz="36" w:space="0" w:color="00B388"/>
            </w:tcBorders>
          </w:tcPr>
          <w:p w14:paraId="31A95D3C" w14:textId="73CE9CA2" w:rsidR="0078113B" w:rsidRDefault="0078113B" w:rsidP="00F843F5">
            <w:pPr>
              <w:pStyle w:val="TableSubhead8pt"/>
            </w:pPr>
            <w:r w:rsidRPr="0078113B">
              <w:t>Meaning</w:t>
            </w:r>
          </w:p>
        </w:tc>
      </w:tr>
      <w:tr w:rsidR="0078113B" w14:paraId="0D3D5DAE" w14:textId="77777777" w:rsidTr="0078113B">
        <w:trPr>
          <w:cantSplit/>
          <w:trHeight w:val="166"/>
        </w:trPr>
        <w:tc>
          <w:tcPr>
            <w:tcW w:w="3600" w:type="dxa"/>
          </w:tcPr>
          <w:p w14:paraId="1B031A7E" w14:textId="7F08B912" w:rsidR="0078113B" w:rsidRDefault="0078113B" w:rsidP="00F843F5">
            <w:pPr>
              <w:pStyle w:val="TableBody8pt"/>
            </w:pPr>
            <w:r w:rsidRPr="0078113B">
              <w:t>rate(node_cpu_seconds_total{mode="system"}[1m])</w:t>
            </w:r>
          </w:p>
        </w:tc>
        <w:tc>
          <w:tcPr>
            <w:tcW w:w="4803" w:type="dxa"/>
          </w:tcPr>
          <w:p w14:paraId="611C1423" w14:textId="7D4DAD6C" w:rsidR="0078113B" w:rsidRDefault="00E93A52" w:rsidP="00F843F5">
            <w:pPr>
              <w:pStyle w:val="TableBody8pt"/>
            </w:pPr>
            <w:r w:rsidRPr="00E93A52">
              <w:t>The average amount of CPU time spent in system mode, per second, over the last minute (in seconds)</w:t>
            </w:r>
          </w:p>
        </w:tc>
      </w:tr>
      <w:tr w:rsidR="0078113B" w14:paraId="2B31AD6B" w14:textId="77777777" w:rsidTr="0078113B">
        <w:trPr>
          <w:cantSplit/>
          <w:trHeight w:val="249"/>
        </w:trPr>
        <w:tc>
          <w:tcPr>
            <w:tcW w:w="3600" w:type="dxa"/>
          </w:tcPr>
          <w:p w14:paraId="063FA352" w14:textId="156C055D" w:rsidR="0078113B" w:rsidRDefault="00E93A52" w:rsidP="00F843F5">
            <w:pPr>
              <w:pStyle w:val="TableBody8pt"/>
            </w:pPr>
            <w:r w:rsidRPr="00E93A52">
              <w:t>node_filesystem_avail_bytes</w:t>
            </w:r>
          </w:p>
        </w:tc>
        <w:tc>
          <w:tcPr>
            <w:tcW w:w="4803" w:type="dxa"/>
          </w:tcPr>
          <w:p w14:paraId="526942BA" w14:textId="7E96496C" w:rsidR="0078113B" w:rsidRDefault="00E93A52" w:rsidP="00F843F5">
            <w:pPr>
              <w:pStyle w:val="TableBody8pt"/>
            </w:pPr>
            <w:r w:rsidRPr="00E93A52">
              <w:t>The filesystem space available to non-root users (in bytes)</w:t>
            </w:r>
          </w:p>
        </w:tc>
      </w:tr>
      <w:tr w:rsidR="0078113B" w14:paraId="387C60EA" w14:textId="77777777" w:rsidTr="0078113B">
        <w:trPr>
          <w:cantSplit/>
          <w:trHeight w:val="159"/>
        </w:trPr>
        <w:tc>
          <w:tcPr>
            <w:tcW w:w="3600" w:type="dxa"/>
          </w:tcPr>
          <w:p w14:paraId="4BFB422C" w14:textId="3D294180" w:rsidR="0078113B" w:rsidRDefault="00E93A52" w:rsidP="00F843F5">
            <w:pPr>
              <w:pStyle w:val="TableBody8pt"/>
            </w:pPr>
            <w:r w:rsidRPr="00E93A52">
              <w:t>rate(node_network_receive_bytes_total[1m])</w:t>
            </w:r>
          </w:p>
        </w:tc>
        <w:tc>
          <w:tcPr>
            <w:tcW w:w="4803" w:type="dxa"/>
          </w:tcPr>
          <w:p w14:paraId="012661A3" w14:textId="552917DD" w:rsidR="0078113B" w:rsidRDefault="00E93A52" w:rsidP="00F843F5">
            <w:pPr>
              <w:pStyle w:val="TableBody8pt"/>
            </w:pPr>
            <w:r w:rsidRPr="00E93A52">
              <w:t>The average network traffic received, per second, over the last minute (in bytes)</w:t>
            </w:r>
          </w:p>
        </w:tc>
      </w:tr>
    </w:tbl>
    <w:p w14:paraId="58E62A2D" w14:textId="77777777" w:rsidR="0078113B" w:rsidRDefault="0078113B" w:rsidP="00CF6735">
      <w:pPr>
        <w:pStyle w:val="BodyTextMetricHPELight10pt"/>
      </w:pPr>
    </w:p>
    <w:p w14:paraId="7459B68C" w14:textId="35DF8D69" w:rsidR="00E93A52" w:rsidRDefault="00E93A52" w:rsidP="00CF6735">
      <w:pPr>
        <w:pStyle w:val="BodyTextMetricHPELight10pt"/>
      </w:pPr>
      <w:r w:rsidRPr="00E93A52">
        <w:lastRenderedPageBreak/>
        <w:t xml:space="preserve">More information on the use of </w:t>
      </w:r>
      <w:r w:rsidRPr="00E93A52">
        <w:rPr>
          <w:rStyle w:val="CodingLanguage"/>
        </w:rPr>
        <w:t>node-exporter</w:t>
      </w:r>
      <w:r w:rsidRPr="00E93A52">
        <w:t xml:space="preserve"> metrics is available at </w:t>
      </w:r>
      <w:hyperlink r:id="rId131" w:history="1">
        <w:r w:rsidRPr="00E93A52">
          <w:rPr>
            <w:rStyle w:val="Hyperlink"/>
          </w:rPr>
          <w:t>https://github.com/prometheus/node_exporter</w:t>
        </w:r>
      </w:hyperlink>
      <w:r w:rsidRPr="00E93A52">
        <w:t>.</w:t>
      </w:r>
    </w:p>
    <w:p w14:paraId="42C104F2" w14:textId="3659707D" w:rsidR="0078113B" w:rsidRDefault="00E93A52" w:rsidP="00E93A52">
      <w:pPr>
        <w:pStyle w:val="Heading2"/>
      </w:pPr>
      <w:bookmarkStart w:id="383" w:name="_Toc6318974"/>
      <w:r w:rsidRPr="00E93A52">
        <w:t>cAdvisor</w:t>
      </w:r>
      <w:bookmarkEnd w:id="383"/>
    </w:p>
    <w:p w14:paraId="203D3D3C" w14:textId="1BFC9378" w:rsidR="00E93A52" w:rsidRDefault="00E93A52" w:rsidP="00E93A52">
      <w:pPr>
        <w:pStyle w:val="BodyTextMetricHPELight10pt"/>
      </w:pPr>
      <w:r w:rsidRPr="00E93A52">
        <w:t>cAdvisor is an open source container resource usage and performance analysis agent. It is purpose-built for containers and supports Docker containers natively. In Kubernetes, cAdvisor is integrated into the Kubelet binary. cAdvisor auto-discovers all containers in the machine and collects CPU, memory, filesystem, and network usage statistics. cAdvisor also provides the overall machine usage by analyzing the ‘root’ container on the machine.</w:t>
      </w:r>
    </w:p>
    <w:p w14:paraId="43B21A44" w14:textId="44428988" w:rsidR="00E93A52" w:rsidRPr="00E93A52" w:rsidRDefault="00E93A52" w:rsidP="00E93A52">
      <w:pPr>
        <w:pStyle w:val="BodyTextMetricHPELight10pt"/>
      </w:pPr>
      <w:r w:rsidRPr="00E93A52">
        <w:t xml:space="preserve">Kubelet exposes a simple cAdvisor UI for containers on a machine, via the default port </w:t>
      </w:r>
      <w:r w:rsidRPr="00FB4EDC">
        <w:rPr>
          <w:rStyle w:val="CodingLanguage"/>
        </w:rPr>
        <w:t>4194</w:t>
      </w:r>
      <w:r w:rsidRPr="00E93A52">
        <w:t xml:space="preserve">. However, this feature has been marked deprecated in v1.10 and completely removed in v1.12. For more inforation on how upcoming releases will reduce the set of metrics exposed by the </w:t>
      </w:r>
      <w:r w:rsidRPr="00E93A52">
        <w:rPr>
          <w:rStyle w:val="CodingLanguage"/>
        </w:rPr>
        <w:t>kubelet</w:t>
      </w:r>
      <w:r w:rsidRPr="00E93A52">
        <w:t xml:space="preserve">, see the relevant issue page at </w:t>
      </w:r>
      <w:hyperlink r:id="rId132" w:history="1">
        <w:r w:rsidRPr="00E93A52">
          <w:rPr>
            <w:rStyle w:val="Hyperlink"/>
          </w:rPr>
          <w:t>https://github.com/kubernetes/kubernetes/issues/68522</w:t>
        </w:r>
      </w:hyperlink>
      <w:r w:rsidRPr="00E93A52">
        <w:t>.</w:t>
      </w:r>
    </w:p>
    <w:p w14:paraId="68BF6482" w14:textId="5E328F0F" w:rsidR="007A53E0" w:rsidRDefault="00E93A52" w:rsidP="00CF6735">
      <w:pPr>
        <w:pStyle w:val="BodyTextMetricHPELight10pt"/>
      </w:pPr>
      <w:r w:rsidRPr="00E93A52">
        <w:t xml:space="preserve">The Kubelet also starts an internal HTTP server on port 10255 and exposes endpoints including </w:t>
      </w:r>
      <w:r w:rsidRPr="00E93A52">
        <w:rPr>
          <w:rStyle w:val="CodingLanguage"/>
        </w:rPr>
        <w:t>/metrics</w:t>
      </w:r>
      <w:r w:rsidRPr="00E93A52">
        <w:t xml:space="preserve"> and </w:t>
      </w:r>
      <w:r w:rsidRPr="00E93A52">
        <w:rPr>
          <w:rStyle w:val="CodingLanguage"/>
        </w:rPr>
        <w:t>/metrics/cadvisor</w:t>
      </w:r>
      <w:r w:rsidRPr="00E93A52">
        <w:t>. As this release of Express Containers uses Kubernetes 1.11, it is able to use this feature.</w:t>
      </w:r>
      <w:r w:rsidR="007A53E0">
        <w:t xml:space="preserve"> </w:t>
      </w:r>
      <w:r w:rsidRPr="00E93A52">
        <w:t>In future releases, it will be necessary to deploy cAdvisor as a DaemonSet for access to the cAdvisor UI.</w:t>
      </w:r>
    </w:p>
    <w:p w14:paraId="54A70DC9" w14:textId="2B958ADE" w:rsidR="007A53E0" w:rsidRDefault="007A53E0" w:rsidP="00CF6735">
      <w:pPr>
        <w:pStyle w:val="BodyTextMetricHPELight10pt"/>
      </w:pPr>
      <w:r w:rsidRPr="007A53E0">
        <w:fldChar w:fldCharType="begin"/>
      </w:r>
      <w:r w:rsidRPr="007A53E0">
        <w:instrText xml:space="preserve"> REF _Ref2068571 \h </w:instrText>
      </w:r>
      <w:r>
        <w:instrText xml:space="preserve"> \* MERGEFORMAT </w:instrText>
      </w:r>
      <w:r w:rsidRPr="007A53E0">
        <w:fldChar w:fldCharType="separate"/>
      </w:r>
      <w:r w:rsidR="0099354B" w:rsidRPr="0099354B">
        <w:t>Table 26</w:t>
      </w:r>
      <w:r w:rsidRPr="007A53E0">
        <w:fldChar w:fldCharType="end"/>
      </w:r>
      <w:r>
        <w:t xml:space="preserve"> lists some example </w:t>
      </w:r>
      <w:r w:rsidR="00F032AF">
        <w:t xml:space="preserve">cAdvisor </w:t>
      </w:r>
      <w:r>
        <w:t>expressions.</w:t>
      </w:r>
    </w:p>
    <w:p w14:paraId="6D160B4F" w14:textId="72959989" w:rsidR="00E93A52" w:rsidRDefault="00E93A52" w:rsidP="00E93A52">
      <w:pPr>
        <w:pStyle w:val="MISCTableCaptionHeader8pt"/>
      </w:pPr>
      <w:bookmarkStart w:id="384" w:name="_Ref2068571"/>
      <w:r w:rsidRPr="007A53E0">
        <w:rPr>
          <w:rStyle w:val="MISCTableCaptionHeaderBold8pt"/>
        </w:rPr>
        <w:t xml:space="preserve">Table </w:t>
      </w:r>
      <w:r w:rsidRPr="007A53E0">
        <w:rPr>
          <w:rStyle w:val="MISCTableCaptionHeaderBold8pt"/>
        </w:rPr>
        <w:fldChar w:fldCharType="begin"/>
      </w:r>
      <w:r w:rsidRPr="007A53E0">
        <w:rPr>
          <w:rStyle w:val="MISCTableCaptionHeaderBold8pt"/>
        </w:rPr>
        <w:instrText xml:space="preserve"> SEQ Table \* ARABIC </w:instrText>
      </w:r>
      <w:r w:rsidRPr="007A53E0">
        <w:rPr>
          <w:rStyle w:val="MISCTableCaptionHeaderBold8pt"/>
        </w:rPr>
        <w:fldChar w:fldCharType="separate"/>
      </w:r>
      <w:r w:rsidR="0099354B">
        <w:rPr>
          <w:rStyle w:val="MISCTableCaptionHeaderBold8pt"/>
          <w:noProof/>
        </w:rPr>
        <w:t>26</w:t>
      </w:r>
      <w:r w:rsidRPr="007A53E0">
        <w:rPr>
          <w:rStyle w:val="MISCTableCaptionHeaderBold8pt"/>
        </w:rPr>
        <w:fldChar w:fldCharType="end"/>
      </w:r>
      <w:bookmarkEnd w:id="384"/>
      <w:r w:rsidRPr="007A53E0">
        <w:rPr>
          <w:rStyle w:val="MISCTableCaptionHeaderBold8pt"/>
        </w:rPr>
        <w:t>.</w:t>
      </w:r>
      <w:r>
        <w:t xml:space="preserve"> Sample cAdvisor metrics</w:t>
      </w:r>
    </w:p>
    <w:tbl>
      <w:tblPr>
        <w:tblStyle w:val="TableGrid"/>
        <w:tblW w:w="8885"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3870"/>
        <w:gridCol w:w="3330"/>
        <w:gridCol w:w="1685"/>
      </w:tblGrid>
      <w:tr w:rsidR="00E93A52" w14:paraId="6A32365D" w14:textId="5B294EE0" w:rsidTr="00E93A52">
        <w:trPr>
          <w:cantSplit/>
          <w:trHeight w:val="166"/>
          <w:tblHeader/>
        </w:trPr>
        <w:tc>
          <w:tcPr>
            <w:tcW w:w="3870" w:type="dxa"/>
            <w:tcBorders>
              <w:top w:val="nil"/>
              <w:bottom w:val="single" w:sz="36" w:space="0" w:color="00B388"/>
            </w:tcBorders>
          </w:tcPr>
          <w:p w14:paraId="0EFBF3C9" w14:textId="727E0178" w:rsidR="00E93A52" w:rsidRDefault="00E93A52" w:rsidP="00E93A52">
            <w:pPr>
              <w:pStyle w:val="TableSubhead8pt"/>
            </w:pPr>
            <w:r w:rsidRPr="00E93A52">
              <w:t>Expression</w:t>
            </w:r>
          </w:p>
        </w:tc>
        <w:tc>
          <w:tcPr>
            <w:tcW w:w="3330" w:type="dxa"/>
            <w:tcBorders>
              <w:top w:val="nil"/>
              <w:bottom w:val="single" w:sz="36" w:space="0" w:color="00B388"/>
            </w:tcBorders>
          </w:tcPr>
          <w:p w14:paraId="72C427A7" w14:textId="4EBE1266" w:rsidR="00E93A52" w:rsidRDefault="00E93A52" w:rsidP="00E93A52">
            <w:pPr>
              <w:pStyle w:val="TableSubhead8pt"/>
            </w:pPr>
            <w:r w:rsidRPr="00E93A52">
              <w:t>Description</w:t>
            </w:r>
          </w:p>
        </w:tc>
        <w:tc>
          <w:tcPr>
            <w:tcW w:w="1685" w:type="dxa"/>
            <w:tcBorders>
              <w:top w:val="nil"/>
              <w:bottom w:val="single" w:sz="36" w:space="0" w:color="00B388"/>
            </w:tcBorders>
          </w:tcPr>
          <w:p w14:paraId="5AC3D9CA" w14:textId="34B2D7E1" w:rsidR="00E93A52" w:rsidRPr="0078113B" w:rsidRDefault="00E93A52" w:rsidP="00E93A52">
            <w:pPr>
              <w:pStyle w:val="TableSubhead8pt"/>
            </w:pPr>
            <w:r w:rsidRPr="00F22577">
              <w:t>For</w:t>
            </w:r>
          </w:p>
        </w:tc>
      </w:tr>
      <w:tr w:rsidR="00E93A52" w14:paraId="6314A303" w14:textId="2687023C" w:rsidTr="00E93A52">
        <w:trPr>
          <w:cantSplit/>
          <w:trHeight w:val="166"/>
        </w:trPr>
        <w:tc>
          <w:tcPr>
            <w:tcW w:w="3870" w:type="dxa"/>
          </w:tcPr>
          <w:p w14:paraId="235C8200" w14:textId="5A9447BB" w:rsidR="00E93A52" w:rsidRDefault="00E93A52" w:rsidP="00E93A52">
            <w:pPr>
              <w:pStyle w:val="TableBody8pt"/>
            </w:pPr>
            <w:r w:rsidRPr="00E93A52">
              <w:t>rate(container_cpu_usage_seconds_total{name="redis"}[1m])</w:t>
            </w:r>
          </w:p>
        </w:tc>
        <w:tc>
          <w:tcPr>
            <w:tcW w:w="3330" w:type="dxa"/>
          </w:tcPr>
          <w:p w14:paraId="2EF40947" w14:textId="46DBB5D2" w:rsidR="00E93A52" w:rsidRDefault="00E93A52" w:rsidP="00E93A52">
            <w:pPr>
              <w:pStyle w:val="TableBody8pt"/>
            </w:pPr>
            <w:r w:rsidRPr="00E93A52">
              <w:t>The cgroup's CPU usage in the last minute (split up by core)</w:t>
            </w:r>
          </w:p>
        </w:tc>
        <w:tc>
          <w:tcPr>
            <w:tcW w:w="1685" w:type="dxa"/>
          </w:tcPr>
          <w:p w14:paraId="246D8832" w14:textId="488467DE" w:rsidR="00E93A52" w:rsidRPr="00E93A52" w:rsidRDefault="00E93A52" w:rsidP="00E93A52">
            <w:pPr>
              <w:pStyle w:val="TableBody8pt"/>
            </w:pPr>
            <w:r w:rsidRPr="00E93A52">
              <w:t xml:space="preserve">The </w:t>
            </w:r>
            <w:r w:rsidRPr="00E93A52">
              <w:rPr>
                <w:rStyle w:val="CodingLanguage"/>
              </w:rPr>
              <w:t>redis</w:t>
            </w:r>
            <w:r w:rsidRPr="00E93A52">
              <w:t xml:space="preserve"> container</w:t>
            </w:r>
          </w:p>
        </w:tc>
      </w:tr>
      <w:tr w:rsidR="00E93A52" w14:paraId="115D6333" w14:textId="190EBC2F" w:rsidTr="00E93A52">
        <w:trPr>
          <w:cantSplit/>
          <w:trHeight w:val="249"/>
        </w:trPr>
        <w:tc>
          <w:tcPr>
            <w:tcW w:w="3870" w:type="dxa"/>
          </w:tcPr>
          <w:p w14:paraId="29BE891A" w14:textId="2F05D35C" w:rsidR="00E93A52" w:rsidRDefault="00E93A52" w:rsidP="00E93A52">
            <w:pPr>
              <w:pStyle w:val="TableBody8pt"/>
            </w:pPr>
            <w:r w:rsidRPr="00E93A52">
              <w:t>container_memory_usage_bytes{name="redis"}</w:t>
            </w:r>
          </w:p>
        </w:tc>
        <w:tc>
          <w:tcPr>
            <w:tcW w:w="3330" w:type="dxa"/>
          </w:tcPr>
          <w:p w14:paraId="0D9E6A36" w14:textId="6EC8DFC3" w:rsidR="00E93A52" w:rsidRDefault="00E93A52" w:rsidP="00E93A52">
            <w:pPr>
              <w:pStyle w:val="TableBody8pt"/>
            </w:pPr>
            <w:r w:rsidRPr="00E93A52">
              <w:t>The cgroup's total memory usage (in bytes)</w:t>
            </w:r>
          </w:p>
        </w:tc>
        <w:tc>
          <w:tcPr>
            <w:tcW w:w="1685" w:type="dxa"/>
          </w:tcPr>
          <w:p w14:paraId="65561EA1" w14:textId="44E7B824" w:rsidR="00E93A52" w:rsidRPr="00E93A52" w:rsidRDefault="00E93A52" w:rsidP="00E93A52">
            <w:pPr>
              <w:pStyle w:val="TableBody8pt"/>
            </w:pPr>
            <w:r w:rsidRPr="00E93A52">
              <w:t xml:space="preserve">The </w:t>
            </w:r>
            <w:r w:rsidRPr="00E93A52">
              <w:rPr>
                <w:rStyle w:val="CodingLanguage"/>
              </w:rPr>
              <w:t>redis</w:t>
            </w:r>
            <w:r w:rsidRPr="00E93A52">
              <w:t xml:space="preserve"> container</w:t>
            </w:r>
          </w:p>
        </w:tc>
      </w:tr>
      <w:tr w:rsidR="00E93A52" w14:paraId="40B6B936" w14:textId="77777777" w:rsidTr="00E93A52">
        <w:trPr>
          <w:cantSplit/>
          <w:trHeight w:val="249"/>
        </w:trPr>
        <w:tc>
          <w:tcPr>
            <w:tcW w:w="3870" w:type="dxa"/>
          </w:tcPr>
          <w:p w14:paraId="50566B76" w14:textId="7187DF60" w:rsidR="00E93A52" w:rsidRPr="00E93A52" w:rsidRDefault="00E93A52" w:rsidP="00E93A52">
            <w:pPr>
              <w:pStyle w:val="TableBody8pt"/>
            </w:pPr>
            <w:r w:rsidRPr="00E93A52">
              <w:t>rate(container_network_transmit_bytes_total[1m])</w:t>
            </w:r>
          </w:p>
        </w:tc>
        <w:tc>
          <w:tcPr>
            <w:tcW w:w="3330" w:type="dxa"/>
          </w:tcPr>
          <w:p w14:paraId="1E657126" w14:textId="6F13F156" w:rsidR="00E93A52" w:rsidRPr="00E93A52" w:rsidRDefault="00E93A52" w:rsidP="00E93A52">
            <w:pPr>
              <w:pStyle w:val="TableBody8pt"/>
            </w:pPr>
            <w:r w:rsidRPr="00E93A52">
              <w:t>Bytes transmitted over the network by the container per second in the last minute</w:t>
            </w:r>
          </w:p>
        </w:tc>
        <w:tc>
          <w:tcPr>
            <w:tcW w:w="1685" w:type="dxa"/>
          </w:tcPr>
          <w:p w14:paraId="34B28C22" w14:textId="01FDBE4C" w:rsidR="00E93A52" w:rsidRPr="00E93A52" w:rsidRDefault="00E93A52" w:rsidP="00E93A52">
            <w:pPr>
              <w:pStyle w:val="TableBody8pt"/>
            </w:pPr>
            <w:r w:rsidRPr="00E93A52">
              <w:t>All containers</w:t>
            </w:r>
          </w:p>
        </w:tc>
      </w:tr>
      <w:tr w:rsidR="00E93A52" w14:paraId="08F2E8E3" w14:textId="33E1F23C" w:rsidTr="00E93A52">
        <w:trPr>
          <w:cantSplit/>
          <w:trHeight w:val="159"/>
        </w:trPr>
        <w:tc>
          <w:tcPr>
            <w:tcW w:w="3870" w:type="dxa"/>
          </w:tcPr>
          <w:p w14:paraId="46B35D3D" w14:textId="28FDE1C4" w:rsidR="00E93A52" w:rsidRDefault="00E93A52" w:rsidP="00E93A52">
            <w:pPr>
              <w:pStyle w:val="TableBody8pt"/>
            </w:pPr>
            <w:r w:rsidRPr="00E93A52">
              <w:t>rate(container_network_receive_bytes_total[1m])</w:t>
            </w:r>
          </w:p>
        </w:tc>
        <w:tc>
          <w:tcPr>
            <w:tcW w:w="3330" w:type="dxa"/>
          </w:tcPr>
          <w:p w14:paraId="6A0CD276" w14:textId="0A024B5E" w:rsidR="00E93A52" w:rsidRDefault="00E93A52" w:rsidP="00E93A52">
            <w:pPr>
              <w:pStyle w:val="TableBody8pt"/>
            </w:pPr>
            <w:r w:rsidRPr="00E93A52">
              <w:t>Bytes received over the network by the container per second in the last minute</w:t>
            </w:r>
          </w:p>
        </w:tc>
        <w:tc>
          <w:tcPr>
            <w:tcW w:w="1685" w:type="dxa"/>
          </w:tcPr>
          <w:p w14:paraId="7E16C946" w14:textId="717BCE9F" w:rsidR="00E93A52" w:rsidRPr="00E93A52" w:rsidRDefault="00E93A52" w:rsidP="00E93A52">
            <w:pPr>
              <w:pStyle w:val="TableBody8pt"/>
            </w:pPr>
            <w:r w:rsidRPr="00E93A52">
              <w:t>All containers</w:t>
            </w:r>
          </w:p>
        </w:tc>
      </w:tr>
    </w:tbl>
    <w:p w14:paraId="3BDC56D5" w14:textId="77777777" w:rsidR="00E93A52" w:rsidRDefault="00E93A52" w:rsidP="00CF6735">
      <w:pPr>
        <w:pStyle w:val="BodyTextMetricHPELight10pt"/>
      </w:pPr>
    </w:p>
    <w:p w14:paraId="01BCBAEE" w14:textId="575582C6" w:rsidR="00E93A52" w:rsidRDefault="007A53E0" w:rsidP="00CF6735">
      <w:pPr>
        <w:pStyle w:val="BodyTextMetricHPELight10pt"/>
      </w:pPr>
      <w:r w:rsidRPr="007A53E0">
        <w:t xml:space="preserve">A full listing of cAdvisor-gathered container metrics exposed to Prometheus can be found in the cAdvisor documentation at </w:t>
      </w:r>
      <w:hyperlink r:id="rId133" w:history="1">
        <w:r w:rsidRPr="007A53E0">
          <w:rPr>
            <w:rStyle w:val="Hyperlink"/>
          </w:rPr>
          <w:t>https://github.com/google/cadvisor/blob/master/docs/storage/prometheus.md</w:t>
        </w:r>
      </w:hyperlink>
      <w:r w:rsidRPr="007A53E0">
        <w:t>.</w:t>
      </w:r>
    </w:p>
    <w:p w14:paraId="0686C95D" w14:textId="2E27FC7A" w:rsidR="007A53E0" w:rsidRDefault="007A53E0" w:rsidP="007A53E0">
      <w:pPr>
        <w:pStyle w:val="Heading2"/>
      </w:pPr>
      <w:bookmarkStart w:id="385" w:name="_Toc6318975"/>
      <w:r w:rsidRPr="007A53E0">
        <w:t>Grafana UI</w:t>
      </w:r>
      <w:bookmarkEnd w:id="385"/>
    </w:p>
    <w:p w14:paraId="4F0DB0A2" w14:textId="5DE6CA8D" w:rsidR="007A53E0" w:rsidRDefault="007A53E0" w:rsidP="007A53E0">
      <w:pPr>
        <w:pStyle w:val="BodyTextMetricHPELight10pt"/>
      </w:pPr>
      <w:r w:rsidRPr="007A53E0">
        <w:t xml:space="preserve">The Grafana UI is available via your UCP, DTR or Kubernetes worker nodes, using HTTP on port </w:t>
      </w:r>
      <w:r w:rsidRPr="007A53E0">
        <w:rPr>
          <w:rStyle w:val="CodingLanguage"/>
        </w:rPr>
        <w:t>33030</w:t>
      </w:r>
      <w:r w:rsidRPr="007A53E0">
        <w:t>, for example,</w:t>
      </w:r>
    </w:p>
    <w:p w14:paraId="79F55F9B" w14:textId="7E762001" w:rsidR="007A53E0" w:rsidRPr="007A53E0" w:rsidRDefault="007A53E0" w:rsidP="007A53E0">
      <w:pPr>
        <w:pStyle w:val="BodyTextMetricHPELight10pt"/>
        <w:rPr>
          <w:rStyle w:val="CodingLanguage"/>
        </w:rPr>
      </w:pPr>
      <w:r w:rsidRPr="007A53E0">
        <w:rPr>
          <w:rStyle w:val="CodingLanguage"/>
        </w:rPr>
        <w:t>http://hpe-ucp01.am2.cloudra.local:33030</w:t>
      </w:r>
    </w:p>
    <w:p w14:paraId="5561BC16" w14:textId="2CCA28EC" w:rsidR="007A53E0" w:rsidRDefault="007A53E0" w:rsidP="00F032AF">
      <w:pPr>
        <w:pStyle w:val="BodyTextLastMetricHPELight10pt"/>
      </w:pPr>
      <w:r w:rsidRPr="007A53E0">
        <w:t xml:space="preserve">The default username and password for Grafana is </w:t>
      </w:r>
      <w:r w:rsidRPr="007A53E0">
        <w:rPr>
          <w:rStyle w:val="CodingLanguage"/>
        </w:rPr>
        <w:t>admin</w:t>
      </w:r>
      <w:r w:rsidRPr="007A53E0">
        <w:t>/</w:t>
      </w:r>
      <w:r w:rsidRPr="007A53E0">
        <w:rPr>
          <w:rStyle w:val="CodingLanguage"/>
        </w:rPr>
        <w:t>admin</w:t>
      </w:r>
      <w:r w:rsidRPr="007A53E0">
        <w:t xml:space="preserve">. The first time you login, you will be asked to reset the default </w:t>
      </w:r>
      <w:r w:rsidRPr="007A53E0">
        <w:rPr>
          <w:rStyle w:val="CodingLanguage"/>
        </w:rPr>
        <w:t>admin</w:t>
      </w:r>
      <w:r w:rsidRPr="007A53E0">
        <w:t xml:space="preserve"> password.</w:t>
      </w:r>
    </w:p>
    <w:p w14:paraId="68BBE260" w14:textId="2156E278" w:rsidR="000E14EF" w:rsidRDefault="000E14EF" w:rsidP="00F032AF">
      <w:pPr>
        <w:pStyle w:val="BodyTextLastMetricHPELight10pt"/>
      </w:pPr>
      <w:r>
        <w:t>A number of dashboards are installed by default. The following figues illustrate some of the dashboard provided.</w:t>
      </w:r>
    </w:p>
    <w:p w14:paraId="4C9C3D08" w14:textId="0CE719E6" w:rsidR="000E14EF" w:rsidRDefault="000E14EF" w:rsidP="000E14EF">
      <w:pPr>
        <w:pStyle w:val="FigureAfterspace"/>
      </w:pPr>
      <w:r>
        <w:rPr>
          <w:noProof/>
        </w:rPr>
        <w:lastRenderedPageBreak/>
        <w:drawing>
          <wp:inline distT="0" distB="0" distL="0" distR="0" wp14:anchorId="18D95157" wp14:editId="0C486D13">
            <wp:extent cx="5876925" cy="3226867"/>
            <wp:effectExtent l="19050" t="19050" r="9525"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8s-compute-resources-cluster.png"/>
                    <pic:cNvPicPr/>
                  </pic:nvPicPr>
                  <pic:blipFill>
                    <a:blip r:embed="rId134">
                      <a:extLst>
                        <a:ext uri="{28A0092B-C50C-407E-A947-70E740481C1C}">
                          <a14:useLocalDpi xmlns:a14="http://schemas.microsoft.com/office/drawing/2010/main" val="0"/>
                        </a:ext>
                      </a:extLst>
                    </a:blip>
                    <a:stretch>
                      <a:fillRect/>
                    </a:stretch>
                  </pic:blipFill>
                  <pic:spPr>
                    <a:xfrm>
                      <a:off x="0" y="0"/>
                      <a:ext cx="5880883" cy="3229040"/>
                    </a:xfrm>
                    <a:prstGeom prst="rect">
                      <a:avLst/>
                    </a:prstGeom>
                    <a:ln>
                      <a:solidFill>
                        <a:schemeClr val="tx1"/>
                      </a:solidFill>
                    </a:ln>
                  </pic:spPr>
                </pic:pic>
              </a:graphicData>
            </a:graphic>
          </wp:inline>
        </w:drawing>
      </w:r>
    </w:p>
    <w:p w14:paraId="518D393C" w14:textId="7B03250B" w:rsidR="000E14EF" w:rsidRDefault="000E14EF" w:rsidP="000E14EF">
      <w:pPr>
        <w:pStyle w:val="MISCFigureCaptionHeader8pt"/>
      </w:pPr>
      <w:r w:rsidRPr="000E14EF">
        <w:rPr>
          <w:rStyle w:val="MISCFigureCaptionHeaderBold8pt"/>
        </w:rPr>
        <w:t xml:space="preserve">Figure </w:t>
      </w:r>
      <w:r w:rsidRPr="000E14EF">
        <w:rPr>
          <w:rStyle w:val="MISCFigureCaptionHeaderBold8pt"/>
        </w:rPr>
        <w:fldChar w:fldCharType="begin"/>
      </w:r>
      <w:r w:rsidRPr="000E14EF">
        <w:rPr>
          <w:rStyle w:val="MISCFigureCaptionHeaderBold8pt"/>
        </w:rPr>
        <w:instrText xml:space="preserve"> SEQ Figure \* ARABIC </w:instrText>
      </w:r>
      <w:r w:rsidRPr="000E14EF">
        <w:rPr>
          <w:rStyle w:val="MISCFigureCaptionHeaderBold8pt"/>
        </w:rPr>
        <w:fldChar w:fldCharType="separate"/>
      </w:r>
      <w:r w:rsidR="0099354B">
        <w:rPr>
          <w:rStyle w:val="MISCFigureCaptionHeaderBold8pt"/>
          <w:noProof/>
        </w:rPr>
        <w:t>55</w:t>
      </w:r>
      <w:r w:rsidRPr="000E14EF">
        <w:rPr>
          <w:rStyle w:val="MISCFigureCaptionHeaderBold8pt"/>
        </w:rPr>
        <w:fldChar w:fldCharType="end"/>
      </w:r>
      <w:r w:rsidRPr="000E14EF">
        <w:rPr>
          <w:rStyle w:val="MISCFigureCaptionHeaderBold8pt"/>
        </w:rPr>
        <w:t>.</w:t>
      </w:r>
      <w:r>
        <w:t xml:space="preserve"> Compute resources dashboard</w:t>
      </w:r>
    </w:p>
    <w:p w14:paraId="42B12416" w14:textId="565F6FFB" w:rsidR="000E14EF" w:rsidRDefault="000E14EF" w:rsidP="000E14EF">
      <w:pPr>
        <w:pStyle w:val="FigureAfterspace"/>
      </w:pPr>
      <w:r>
        <w:rPr>
          <w:noProof/>
        </w:rPr>
        <w:drawing>
          <wp:inline distT="0" distB="0" distL="0" distR="0" wp14:anchorId="2657D45D" wp14:editId="1F446454">
            <wp:extent cx="5875904" cy="26860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k8s-USE-method-cluster.png"/>
                    <pic:cNvPicPr/>
                  </pic:nvPicPr>
                  <pic:blipFill>
                    <a:blip r:embed="rId135">
                      <a:extLst>
                        <a:ext uri="{28A0092B-C50C-407E-A947-70E740481C1C}">
                          <a14:useLocalDpi xmlns:a14="http://schemas.microsoft.com/office/drawing/2010/main" val="0"/>
                        </a:ext>
                      </a:extLst>
                    </a:blip>
                    <a:stretch>
                      <a:fillRect/>
                    </a:stretch>
                  </pic:blipFill>
                  <pic:spPr>
                    <a:xfrm>
                      <a:off x="0" y="0"/>
                      <a:ext cx="5881206" cy="2688474"/>
                    </a:xfrm>
                    <a:prstGeom prst="rect">
                      <a:avLst/>
                    </a:prstGeom>
                  </pic:spPr>
                </pic:pic>
              </a:graphicData>
            </a:graphic>
          </wp:inline>
        </w:drawing>
      </w:r>
    </w:p>
    <w:p w14:paraId="1DC9BFA3" w14:textId="30A2985D" w:rsidR="000E14EF" w:rsidRDefault="000E14EF" w:rsidP="000E14EF">
      <w:pPr>
        <w:pStyle w:val="MISCFigureCaptionHeader8pt"/>
      </w:pPr>
      <w:r w:rsidRPr="000E14EF">
        <w:rPr>
          <w:rStyle w:val="MISCFigureCaptionHeaderBold8pt"/>
        </w:rPr>
        <w:t xml:space="preserve">Figure </w:t>
      </w:r>
      <w:r w:rsidRPr="000E14EF">
        <w:rPr>
          <w:rStyle w:val="MISCFigureCaptionHeaderBold8pt"/>
        </w:rPr>
        <w:fldChar w:fldCharType="begin"/>
      </w:r>
      <w:r w:rsidRPr="000E14EF">
        <w:rPr>
          <w:rStyle w:val="MISCFigureCaptionHeaderBold8pt"/>
        </w:rPr>
        <w:instrText xml:space="preserve"> SEQ Figure \* ARABIC </w:instrText>
      </w:r>
      <w:r w:rsidRPr="000E14EF">
        <w:rPr>
          <w:rStyle w:val="MISCFigureCaptionHeaderBold8pt"/>
        </w:rPr>
        <w:fldChar w:fldCharType="separate"/>
      </w:r>
      <w:r w:rsidR="0099354B">
        <w:rPr>
          <w:rStyle w:val="MISCFigureCaptionHeaderBold8pt"/>
          <w:noProof/>
        </w:rPr>
        <w:t>56</w:t>
      </w:r>
      <w:r w:rsidRPr="000E14EF">
        <w:rPr>
          <w:rStyle w:val="MISCFigureCaptionHeaderBold8pt"/>
        </w:rPr>
        <w:fldChar w:fldCharType="end"/>
      </w:r>
      <w:r w:rsidRPr="000E14EF">
        <w:rPr>
          <w:rStyle w:val="MISCFigureCaptionHeaderBold8pt"/>
        </w:rPr>
        <w:t>.</w:t>
      </w:r>
      <w:r>
        <w:t xml:space="preserve"> USE method cluster dashboard</w:t>
      </w:r>
    </w:p>
    <w:p w14:paraId="1D3AE240" w14:textId="4DBA2991" w:rsidR="000E14EF" w:rsidRDefault="000E14EF" w:rsidP="000E14EF">
      <w:pPr>
        <w:pStyle w:val="FigureAfterspace"/>
      </w:pPr>
      <w:r>
        <w:rPr>
          <w:noProof/>
        </w:rPr>
        <w:lastRenderedPageBreak/>
        <w:drawing>
          <wp:inline distT="0" distB="0" distL="0" distR="0" wp14:anchorId="79D97983" wp14:editId="4AEFD595">
            <wp:extent cx="5907559" cy="25812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k8s-USE-method-node.png"/>
                    <pic:cNvPicPr/>
                  </pic:nvPicPr>
                  <pic:blipFill>
                    <a:blip r:embed="rId136">
                      <a:extLst>
                        <a:ext uri="{28A0092B-C50C-407E-A947-70E740481C1C}">
                          <a14:useLocalDpi xmlns:a14="http://schemas.microsoft.com/office/drawing/2010/main" val="0"/>
                        </a:ext>
                      </a:extLst>
                    </a:blip>
                    <a:stretch>
                      <a:fillRect/>
                    </a:stretch>
                  </pic:blipFill>
                  <pic:spPr>
                    <a:xfrm>
                      <a:off x="0" y="0"/>
                      <a:ext cx="5910499" cy="2582560"/>
                    </a:xfrm>
                    <a:prstGeom prst="rect">
                      <a:avLst/>
                    </a:prstGeom>
                  </pic:spPr>
                </pic:pic>
              </a:graphicData>
            </a:graphic>
          </wp:inline>
        </w:drawing>
      </w:r>
    </w:p>
    <w:p w14:paraId="6DE1A332" w14:textId="3D6091E5" w:rsidR="000E14EF" w:rsidRDefault="000E14EF" w:rsidP="000E14EF">
      <w:pPr>
        <w:pStyle w:val="MISCFigureCaptionHeader8pt"/>
      </w:pPr>
      <w:r w:rsidRPr="000E14EF">
        <w:rPr>
          <w:rStyle w:val="MISCFigureCaptionHeaderBold8pt"/>
        </w:rPr>
        <w:t xml:space="preserve">Figure </w:t>
      </w:r>
      <w:r w:rsidRPr="000E14EF">
        <w:rPr>
          <w:rStyle w:val="MISCFigureCaptionHeaderBold8pt"/>
        </w:rPr>
        <w:fldChar w:fldCharType="begin"/>
      </w:r>
      <w:r w:rsidRPr="000E14EF">
        <w:rPr>
          <w:rStyle w:val="MISCFigureCaptionHeaderBold8pt"/>
        </w:rPr>
        <w:instrText xml:space="preserve"> SEQ Figure \* ARABIC </w:instrText>
      </w:r>
      <w:r w:rsidRPr="000E14EF">
        <w:rPr>
          <w:rStyle w:val="MISCFigureCaptionHeaderBold8pt"/>
        </w:rPr>
        <w:fldChar w:fldCharType="separate"/>
      </w:r>
      <w:r w:rsidR="0099354B">
        <w:rPr>
          <w:rStyle w:val="MISCFigureCaptionHeaderBold8pt"/>
          <w:noProof/>
        </w:rPr>
        <w:t>57</w:t>
      </w:r>
      <w:r w:rsidRPr="000E14EF">
        <w:rPr>
          <w:rStyle w:val="MISCFigureCaptionHeaderBold8pt"/>
        </w:rPr>
        <w:fldChar w:fldCharType="end"/>
      </w:r>
      <w:r w:rsidRPr="000E14EF">
        <w:rPr>
          <w:rStyle w:val="MISCFigureCaptionHeaderBold8pt"/>
        </w:rPr>
        <w:t>.</w:t>
      </w:r>
      <w:r>
        <w:t xml:space="preserve"> USE method node dashboard</w:t>
      </w:r>
    </w:p>
    <w:p w14:paraId="3CC9E48B" w14:textId="5AB426E5" w:rsidR="000E14EF" w:rsidRDefault="000E14EF" w:rsidP="000E14EF">
      <w:pPr>
        <w:pStyle w:val="FigureAfterspace"/>
      </w:pPr>
      <w:r>
        <w:rPr>
          <w:noProof/>
        </w:rPr>
        <w:drawing>
          <wp:inline distT="0" distB="0" distL="0" distR="0" wp14:anchorId="4C45059E" wp14:editId="3FD58666">
            <wp:extent cx="5907405" cy="3174136"/>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nodes.png"/>
                    <pic:cNvPicPr/>
                  </pic:nvPicPr>
                  <pic:blipFill>
                    <a:blip r:embed="rId137">
                      <a:extLst>
                        <a:ext uri="{28A0092B-C50C-407E-A947-70E740481C1C}">
                          <a14:useLocalDpi xmlns:a14="http://schemas.microsoft.com/office/drawing/2010/main" val="0"/>
                        </a:ext>
                      </a:extLst>
                    </a:blip>
                    <a:stretch>
                      <a:fillRect/>
                    </a:stretch>
                  </pic:blipFill>
                  <pic:spPr>
                    <a:xfrm>
                      <a:off x="0" y="0"/>
                      <a:ext cx="5912289" cy="3176760"/>
                    </a:xfrm>
                    <a:prstGeom prst="rect">
                      <a:avLst/>
                    </a:prstGeom>
                  </pic:spPr>
                </pic:pic>
              </a:graphicData>
            </a:graphic>
          </wp:inline>
        </w:drawing>
      </w:r>
    </w:p>
    <w:p w14:paraId="494A4DEB" w14:textId="650F1C4D" w:rsidR="000E14EF" w:rsidRDefault="000E14EF" w:rsidP="000E14EF">
      <w:pPr>
        <w:pStyle w:val="MISCFigureCaptionHeader8pt"/>
      </w:pPr>
      <w:r w:rsidRPr="000E14EF">
        <w:rPr>
          <w:rStyle w:val="MISCFigureCaptionHeaderBold8pt"/>
        </w:rPr>
        <w:t xml:space="preserve">Figure </w:t>
      </w:r>
      <w:r w:rsidRPr="000E14EF">
        <w:rPr>
          <w:rStyle w:val="MISCFigureCaptionHeaderBold8pt"/>
        </w:rPr>
        <w:fldChar w:fldCharType="begin"/>
      </w:r>
      <w:r w:rsidRPr="000E14EF">
        <w:rPr>
          <w:rStyle w:val="MISCFigureCaptionHeaderBold8pt"/>
        </w:rPr>
        <w:instrText xml:space="preserve"> SEQ Figure \* ARABIC </w:instrText>
      </w:r>
      <w:r w:rsidRPr="000E14EF">
        <w:rPr>
          <w:rStyle w:val="MISCFigureCaptionHeaderBold8pt"/>
        </w:rPr>
        <w:fldChar w:fldCharType="separate"/>
      </w:r>
      <w:r w:rsidR="0099354B">
        <w:rPr>
          <w:rStyle w:val="MISCFigureCaptionHeaderBold8pt"/>
          <w:noProof/>
        </w:rPr>
        <w:t>58</w:t>
      </w:r>
      <w:r w:rsidRPr="000E14EF">
        <w:rPr>
          <w:rStyle w:val="MISCFigureCaptionHeaderBold8pt"/>
        </w:rPr>
        <w:fldChar w:fldCharType="end"/>
      </w:r>
      <w:r w:rsidRPr="000E14EF">
        <w:rPr>
          <w:rStyle w:val="MISCFigureCaptionHeaderBold8pt"/>
        </w:rPr>
        <w:t>.</w:t>
      </w:r>
      <w:r>
        <w:t xml:space="preserve"> Nodes dashboard</w:t>
      </w:r>
    </w:p>
    <w:p w14:paraId="7D91D0BE" w14:textId="77777777" w:rsidR="000E14EF" w:rsidRDefault="000E14EF" w:rsidP="000E14EF">
      <w:pPr>
        <w:pStyle w:val="MISCFigureCaptionHeader8pt"/>
      </w:pPr>
    </w:p>
    <w:p w14:paraId="5741310A" w14:textId="77777777" w:rsidR="000E14EF" w:rsidRPr="000E14EF" w:rsidRDefault="000E14EF" w:rsidP="000E14EF"/>
    <w:p w14:paraId="6BD2BE8C" w14:textId="32F288C8" w:rsidR="000615E7" w:rsidRDefault="000615E7" w:rsidP="000615E7">
      <w:pPr>
        <w:pStyle w:val="Heading1"/>
      </w:pPr>
      <w:bookmarkStart w:id="386" w:name="_Ref4054001"/>
      <w:bookmarkStart w:id="387" w:name="_Toc6318976"/>
      <w:r>
        <w:lastRenderedPageBreak/>
        <w:t>Deploying Prometheus and Grafana</w:t>
      </w:r>
      <w:bookmarkEnd w:id="370"/>
      <w:bookmarkEnd w:id="371"/>
      <w:r w:rsidR="00CB6B78">
        <w:t xml:space="preserve"> on Docker swarm</w:t>
      </w:r>
      <w:bookmarkEnd w:id="386"/>
      <w:bookmarkEnd w:id="387"/>
    </w:p>
    <w:p w14:paraId="0EE501AA" w14:textId="77777777" w:rsidR="000615E7" w:rsidRDefault="000615E7" w:rsidP="000615E7">
      <w:pPr>
        <w:pStyle w:val="Heading2"/>
      </w:pPr>
      <w:bookmarkStart w:id="388" w:name="_Toc531698839"/>
      <w:bookmarkStart w:id="389" w:name="_Toc6318977"/>
      <w:r w:rsidRPr="00024BD1">
        <w:t>Monitoring with Prometheus and Grafana</w:t>
      </w:r>
      <w:bookmarkEnd w:id="388"/>
      <w:bookmarkEnd w:id="389"/>
    </w:p>
    <w:p w14:paraId="027D9387" w14:textId="77777777" w:rsidR="000615E7" w:rsidRPr="00024BD1" w:rsidRDefault="000615E7" w:rsidP="0058095B">
      <w:pPr>
        <w:pStyle w:val="BodyTextMetricHPELight10pt"/>
      </w:pPr>
      <w:r w:rsidRPr="0086155E">
        <w:t>The solution can be configured to enable the use of Prometheus and Grafana for monitoring. In this setup, there is no need for native installs and all the required monitoring software runs in containers, deployed as either services or stacks. The load among the three hosts will be shared as per</w:t>
      </w:r>
      <w:r w:rsidRPr="00024BD1">
        <w:t xml:space="preserve"> </w:t>
      </w:r>
      <w:r w:rsidRPr="00024BD1">
        <w:fldChar w:fldCharType="begin"/>
      </w:r>
      <w:r w:rsidRPr="00024BD1">
        <w:instrText xml:space="preserve"> REF _Ref513457243 \h </w:instrText>
      </w:r>
      <w:r>
        <w:instrText xml:space="preserve"> \* MERGEFORMAT </w:instrText>
      </w:r>
      <w:r w:rsidRPr="00024BD1">
        <w:fldChar w:fldCharType="separate"/>
      </w:r>
      <w:r w:rsidR="0099354B" w:rsidRPr="0099354B">
        <w:t>Figure</w:t>
      </w:r>
      <w:r w:rsidR="0099354B" w:rsidRPr="0099354B">
        <w:rPr>
          <w:rFonts w:ascii="Calibri" w:hAnsi="Calibri" w:cs="Calibri"/>
        </w:rPr>
        <w:t> </w:t>
      </w:r>
      <w:r w:rsidR="0099354B" w:rsidRPr="0099354B">
        <w:t>59</w:t>
      </w:r>
      <w:r w:rsidRPr="00024BD1">
        <w:fldChar w:fldCharType="end"/>
      </w:r>
      <w:r w:rsidRPr="00024BD1">
        <w:t>.</w:t>
      </w:r>
    </w:p>
    <w:p w14:paraId="2691616F" w14:textId="1EF74846" w:rsidR="000615E7" w:rsidRDefault="000615E7" w:rsidP="000615E7">
      <w:pPr>
        <w:pStyle w:val="FigureAfterspace"/>
      </w:pPr>
      <w:r>
        <w:t xml:space="preserve"> </w:t>
      </w:r>
      <w:r w:rsidR="004F1650">
        <w:rPr>
          <w:noProof/>
        </w:rPr>
        <w:drawing>
          <wp:inline distT="0" distB="0" distL="0" distR="0" wp14:anchorId="54F4C319" wp14:editId="56CF7D17">
            <wp:extent cx="6858000" cy="4688633"/>
            <wp:effectExtent l="0" t="0" r="0" b="0"/>
            <wp:docPr id="196" name="Picture 196" descr=" &quot;Solution architecture: Linux workers with Prometheus and Grafan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 &quot;Solution architecture: Linux workers with Prometheus and Grafana&quot;"/>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858000" cy="4688633"/>
                    </a:xfrm>
                    <a:prstGeom prst="rect">
                      <a:avLst/>
                    </a:prstGeom>
                    <a:noFill/>
                    <a:ln>
                      <a:noFill/>
                    </a:ln>
                  </pic:spPr>
                </pic:pic>
              </a:graphicData>
            </a:graphic>
          </wp:inline>
        </w:drawing>
      </w:r>
    </w:p>
    <w:p w14:paraId="3253AC6E" w14:textId="77777777" w:rsidR="000615E7" w:rsidRDefault="000615E7" w:rsidP="000615E7">
      <w:pPr>
        <w:pStyle w:val="MISCFigureCaptionHeader8pt"/>
      </w:pPr>
      <w:bookmarkStart w:id="390" w:name="_Ref513457243"/>
      <w:bookmarkStart w:id="391" w:name="_Refd17e55451"/>
      <w:bookmarkStart w:id="392" w:name="_Tocd17e55451"/>
      <w:r w:rsidRPr="00BF2F72">
        <w:rPr>
          <w:rStyle w:val="MISCFigureCaptionHeaderBold8pt"/>
        </w:rPr>
        <w:t>Figure</w:t>
      </w:r>
      <w:r w:rsidRPr="00BF2F72">
        <w:rPr>
          <w:rStyle w:val="MISCFigureCaptionHeaderBold8pt"/>
          <w:rFonts w:ascii="Calibri" w:hAnsi="Calibri" w:cs="Calibri"/>
        </w:rPr>
        <w:t> </w:t>
      </w:r>
      <w:bookmarkStart w:id="393" w:name="_Numd17e55451"/>
      <w:r w:rsidRPr="00BF2F72">
        <w:rPr>
          <w:rStyle w:val="MISCFigureCaptionHeaderBold8pt"/>
        </w:rPr>
        <w:fldChar w:fldCharType="begin"/>
      </w:r>
      <w:r w:rsidRPr="00BF2F72">
        <w:rPr>
          <w:rStyle w:val="MISCFigureCaptionHeaderBold8pt"/>
        </w:rPr>
        <w:instrText xml:space="preserve"> SEQ Figure \* ARABIC </w:instrText>
      </w:r>
      <w:r w:rsidRPr="00BF2F72">
        <w:rPr>
          <w:rStyle w:val="MISCFigureCaptionHeaderBold8pt"/>
        </w:rPr>
        <w:fldChar w:fldCharType="separate"/>
      </w:r>
      <w:r w:rsidR="0099354B">
        <w:rPr>
          <w:rStyle w:val="MISCFigureCaptionHeaderBold8pt"/>
          <w:noProof/>
        </w:rPr>
        <w:t>59</w:t>
      </w:r>
      <w:r w:rsidRPr="00BF2F72">
        <w:rPr>
          <w:rStyle w:val="MISCFigureCaptionHeaderBold8pt"/>
        </w:rPr>
        <w:fldChar w:fldCharType="end"/>
      </w:r>
      <w:bookmarkEnd w:id="390"/>
      <w:bookmarkEnd w:id="393"/>
      <w:r w:rsidRPr="00BF2F72">
        <w:rPr>
          <w:rStyle w:val="MISCFigureCaptionHeaderBold8pt"/>
        </w:rPr>
        <w:t xml:space="preserve">. </w:t>
      </w:r>
      <w:r>
        <w:t>Solution architecture: Linux workers with Prometheus and Grafana</w:t>
      </w:r>
      <w:bookmarkEnd w:id="391"/>
      <w:bookmarkEnd w:id="392"/>
    </w:p>
    <w:p w14:paraId="4F0ABEEB" w14:textId="77777777" w:rsidR="000615E7" w:rsidRDefault="000615E7" w:rsidP="0058095B">
      <w:pPr>
        <w:pStyle w:val="BodyTextMetricHPELight10pt"/>
      </w:pPr>
      <w:r>
        <w:t xml:space="preserve">The Prometheus and Grafana services are declared in a Docker stack as replicated services with one replica each, so that if they fail, Docker EE will ensure that they are restarted on one of the UCP VMs. </w:t>
      </w:r>
      <w:r w:rsidRPr="00303D4B">
        <w:rPr>
          <w:rStyle w:val="CodingLanguage"/>
        </w:rPr>
        <w:t>cAdvisor</w:t>
      </w:r>
      <w:r>
        <w:t xml:space="preserve"> and </w:t>
      </w:r>
      <w:r w:rsidRPr="00303D4B">
        <w:rPr>
          <w:rStyle w:val="CodingLanguage"/>
        </w:rPr>
        <w:t>node-exporter</w:t>
      </w:r>
      <w:r>
        <w:t xml:space="preserve"> are declared in the same stack as global services, so Docker EE will ensure that there is always one copy of each running on every machine in the cluster.</w:t>
      </w:r>
    </w:p>
    <w:p w14:paraId="6A4B17BB" w14:textId="77777777" w:rsidR="000615E7" w:rsidRDefault="000615E7" w:rsidP="000615E7">
      <w:pPr>
        <w:pStyle w:val="MISCNote-Ruleabove"/>
      </w:pPr>
      <w:r>
        <w:t>Note</w:t>
      </w:r>
    </w:p>
    <w:p w14:paraId="5DDA6362" w14:textId="15B616FF" w:rsidR="000615E7" w:rsidRDefault="000615E7" w:rsidP="000615E7">
      <w:pPr>
        <w:pStyle w:val="MISCNote-Rulebelow"/>
      </w:pPr>
      <w:r>
        <w:t xml:space="preserve">Prometheus and Grafana functionality is not turned on by default in this solution - see the section on </w:t>
      </w:r>
      <w:r w:rsidR="006E065C" w:rsidRPr="006E065C">
        <w:rPr>
          <w:u w:val="single"/>
        </w:rPr>
        <w:fldChar w:fldCharType="begin"/>
      </w:r>
      <w:r w:rsidR="006E065C" w:rsidRPr="006E065C">
        <w:rPr>
          <w:u w:val="single"/>
        </w:rPr>
        <w:instrText xml:space="preserve"> REF _Refd17e58055 \h  \* MERGEFORMAT </w:instrText>
      </w:r>
      <w:r w:rsidR="006E065C" w:rsidRPr="006E065C">
        <w:rPr>
          <w:u w:val="single"/>
        </w:rPr>
      </w:r>
      <w:r w:rsidR="006E065C" w:rsidRPr="006E065C">
        <w:rPr>
          <w:u w:val="single"/>
        </w:rPr>
        <w:fldChar w:fldCharType="separate"/>
      </w:r>
      <w:r w:rsidR="0099354B" w:rsidRPr="0099354B">
        <w:rPr>
          <w:u w:val="single"/>
        </w:rPr>
        <w:t>Prometheus and Grafana configuration</w:t>
      </w:r>
      <w:r w:rsidR="006E065C" w:rsidRPr="006E065C">
        <w:rPr>
          <w:u w:val="single"/>
        </w:rPr>
        <w:fldChar w:fldCharType="end"/>
      </w:r>
      <w:r w:rsidR="006E065C">
        <w:t xml:space="preserve"> </w:t>
      </w:r>
      <w:r>
        <w:t xml:space="preserve">for more information on how to enable these tools. </w:t>
      </w:r>
      <w:r w:rsidRPr="00DC7790">
        <w:t>A</w:t>
      </w:r>
      <w:r>
        <w:t>dditionally</w:t>
      </w:r>
      <w:r w:rsidRPr="00DC7790">
        <w:t xml:space="preserve">, this functionality </w:t>
      </w:r>
      <w:r>
        <w:t>will</w:t>
      </w:r>
      <w:r w:rsidRPr="00DC7790">
        <w:t xml:space="preserve"> not work for the Windows worker nodes in your environment</w:t>
      </w:r>
      <w:r>
        <w:t xml:space="preserve"> at present</w:t>
      </w:r>
      <w:r w:rsidRPr="00DC7790">
        <w:t>.</w:t>
      </w:r>
    </w:p>
    <w:p w14:paraId="1E238982" w14:textId="059CFC1F" w:rsidR="000615E7" w:rsidRDefault="000615E7" w:rsidP="000615E7">
      <w:pPr>
        <w:pStyle w:val="Heading2"/>
      </w:pPr>
      <w:bookmarkStart w:id="394" w:name="_Ref531619965"/>
      <w:bookmarkStart w:id="395" w:name="_Toc531698840"/>
      <w:bookmarkStart w:id="396" w:name="_Toc6318978"/>
      <w:r w:rsidRPr="005465BF">
        <w:lastRenderedPageBreak/>
        <w:t>Playbooks for installing Prometheus and Grafana</w:t>
      </w:r>
      <w:bookmarkEnd w:id="394"/>
      <w:bookmarkEnd w:id="395"/>
      <w:r w:rsidR="006E065C">
        <w:t xml:space="preserve"> on Docker swarm</w:t>
      </w:r>
      <w:bookmarkEnd w:id="396"/>
    </w:p>
    <w:p w14:paraId="545F1113" w14:textId="77777777" w:rsidR="000615E7" w:rsidRPr="005465BF" w:rsidRDefault="000615E7" w:rsidP="0058095B">
      <w:pPr>
        <w:pStyle w:val="BodyTextMetricHPELight10pt"/>
      </w:pPr>
      <w:r w:rsidRPr="005465BF">
        <w:t>The following playbooks are used to deploy Prometheus and Grafana on Docker RHEL nodes.</w:t>
      </w:r>
    </w:p>
    <w:p w14:paraId="5E1EDF5D" w14:textId="77777777" w:rsidR="000615E7" w:rsidRDefault="000615E7" w:rsidP="000615E7">
      <w:pPr>
        <w:pStyle w:val="BulletLevel1"/>
      </w:pPr>
      <w:r>
        <w:rPr>
          <w:rStyle w:val="CodingLanguage"/>
        </w:rPr>
        <w:t>playbooks/install_logspout.yml</w:t>
      </w:r>
      <w:r>
        <w:t xml:space="preserve"> installs and configures </w:t>
      </w:r>
      <w:r>
        <w:rPr>
          <w:rStyle w:val="BoldEmpha"/>
        </w:rPr>
        <w:t>Logspout</w:t>
      </w:r>
      <w:r>
        <w:t xml:space="preserve"> on all Docker nodes. Logspout is responsible for sending logs produced by containers running on the Docker nodes to the central logger VM. By default, this playbook is commented out in </w:t>
      </w:r>
      <w:r>
        <w:rPr>
          <w:rStyle w:val="CodingLanguage"/>
        </w:rPr>
        <w:t>site.yml</w:t>
      </w:r>
      <w:r>
        <w:t xml:space="preserve">. </w:t>
      </w:r>
    </w:p>
    <w:p w14:paraId="616BEE57" w14:textId="77777777" w:rsidR="000615E7" w:rsidRDefault="000615E7" w:rsidP="000615E7">
      <w:pPr>
        <w:pStyle w:val="BulletLevel1"/>
      </w:pPr>
      <w:r>
        <w:rPr>
          <w:rStyle w:val="CodingLanguage"/>
        </w:rPr>
        <w:t>playbooks/config_monitoring.yml</w:t>
      </w:r>
      <w:r>
        <w:t xml:space="preserve"> configures a monitoring system for the Docker environment based on Grafana, Prometheus, cAdvisor and node-exporter Docker containers. By default, this playbook is commented out in </w:t>
      </w:r>
      <w:r>
        <w:rPr>
          <w:rStyle w:val="CodingLanguage"/>
        </w:rPr>
        <w:t>site.yml</w:t>
      </w:r>
      <w:r>
        <w:t xml:space="preserve">, so if you want to use the solution to automatically deploy a Prometheus/Grafana monitoring system, you must explicitly uncomment both this and the </w:t>
      </w:r>
      <w:r>
        <w:rPr>
          <w:rStyle w:val="CodingLanguage"/>
        </w:rPr>
        <w:t>playbooks/install_logspout.yml</w:t>
      </w:r>
      <w:r>
        <w:t xml:space="preserve"> playbook. </w:t>
      </w:r>
    </w:p>
    <w:p w14:paraId="04A36D9B" w14:textId="77777777" w:rsidR="000615E7" w:rsidRDefault="000615E7" w:rsidP="000615E7"/>
    <w:p w14:paraId="0CB0794D" w14:textId="77777777" w:rsidR="000615E7" w:rsidRDefault="000615E7" w:rsidP="000615E7">
      <w:pPr>
        <w:pStyle w:val="Heading2"/>
      </w:pPr>
      <w:bookmarkStart w:id="397" w:name="_Refd17e58055"/>
      <w:bookmarkStart w:id="398" w:name="_Tocd17e58055"/>
      <w:bookmarkStart w:id="399" w:name="_Toc531698841"/>
      <w:bookmarkStart w:id="400" w:name="_Toc6318979"/>
      <w:r>
        <w:t>Prometheus and Grafana configuration</w:t>
      </w:r>
      <w:bookmarkEnd w:id="397"/>
      <w:bookmarkEnd w:id="398"/>
      <w:bookmarkEnd w:id="399"/>
      <w:bookmarkEnd w:id="400"/>
    </w:p>
    <w:p w14:paraId="692A35F8" w14:textId="77777777" w:rsidR="000615E7" w:rsidRDefault="000615E7" w:rsidP="0058095B">
      <w:pPr>
        <w:pStyle w:val="BodyTextMetricHPELight10pt"/>
      </w:pPr>
      <w:r>
        <w:t xml:space="preserve">All monitoring-related variables for Prometheus and Grafana are described in </w:t>
      </w:r>
      <w:r w:rsidRPr="00463F2E">
        <w:fldChar w:fldCharType="begin"/>
      </w:r>
      <w:r w:rsidRPr="00463F2E">
        <w:instrText xml:space="preserve"> REF _Refd17e58067 \h </w:instrText>
      </w:r>
      <w:r>
        <w:instrText xml:space="preserve"> \* MERGEFORMAT </w:instrText>
      </w:r>
      <w:r w:rsidRPr="00463F2E">
        <w:fldChar w:fldCharType="separate"/>
      </w:r>
      <w:r w:rsidR="0099354B" w:rsidRPr="0099354B">
        <w:t>Table</w:t>
      </w:r>
      <w:r w:rsidR="0099354B" w:rsidRPr="0099354B">
        <w:rPr>
          <w:rFonts w:ascii="Calibri" w:hAnsi="Calibri" w:cs="Calibri"/>
        </w:rPr>
        <w:t> </w:t>
      </w:r>
      <w:r w:rsidR="0099354B">
        <w:t>27</w:t>
      </w:r>
      <w:r w:rsidRPr="00463F2E">
        <w:fldChar w:fldCharType="end"/>
      </w:r>
      <w:r w:rsidRPr="00463F2E">
        <w:t>.</w:t>
      </w:r>
      <w:r>
        <w:t xml:space="preserve"> The variables determine the versions of various software tools that are used and it is recommended that the values given below are used.</w:t>
      </w:r>
    </w:p>
    <w:p w14:paraId="13655160" w14:textId="77777777" w:rsidR="000615E7" w:rsidRDefault="000615E7" w:rsidP="000615E7">
      <w:pPr>
        <w:pStyle w:val="MISCTableCaptionHeader8pt"/>
      </w:pPr>
      <w:bookmarkStart w:id="401" w:name="_Refd17e58067"/>
      <w:bookmarkStart w:id="402" w:name="_Tocd17e58067"/>
      <w:r>
        <w:rPr>
          <w:rStyle w:val="MISCTableCaptionHeaderBold8pt"/>
          <w:noProof/>
        </w:rPr>
        <w:t>Table </w:t>
      </w:r>
      <w:bookmarkStart w:id="403" w:name="_Numd17e58067"/>
      <w:r>
        <w:fldChar w:fldCharType="begin"/>
      </w:r>
      <w:r>
        <w:instrText xml:space="preserve"> SEQ Table \* ARABIC </w:instrText>
      </w:r>
      <w:r>
        <w:fldChar w:fldCharType="separate"/>
      </w:r>
      <w:r w:rsidR="0099354B">
        <w:rPr>
          <w:noProof/>
        </w:rPr>
        <w:t>27</w:t>
      </w:r>
      <w:r>
        <w:rPr>
          <w:rStyle w:val="MISCTableCaptionHeaderBold8pt"/>
          <w:noProof/>
        </w:rPr>
        <w:fldChar w:fldCharType="end"/>
      </w:r>
      <w:bookmarkEnd w:id="401"/>
      <w:bookmarkEnd w:id="402"/>
      <w:bookmarkEnd w:id="403"/>
      <w:r>
        <w:t>. Monitoring variables</w:t>
      </w:r>
    </w:p>
    <w:tbl>
      <w:tblPr>
        <w:tblStyle w:val="TableGrid"/>
        <w:tblW w:w="1068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070"/>
        <w:gridCol w:w="8610"/>
      </w:tblGrid>
      <w:tr w:rsidR="000615E7" w14:paraId="7D7B4DED" w14:textId="77777777" w:rsidTr="00CD4360">
        <w:trPr>
          <w:cantSplit/>
        </w:trPr>
        <w:tc>
          <w:tcPr>
            <w:tcW w:w="2070" w:type="dxa"/>
            <w:tcBorders>
              <w:top w:val="nil"/>
              <w:bottom w:val="single" w:sz="36" w:space="0" w:color="00B388"/>
            </w:tcBorders>
          </w:tcPr>
          <w:p w14:paraId="30EF8107" w14:textId="77777777" w:rsidR="000615E7" w:rsidRDefault="000615E7" w:rsidP="00CD4360">
            <w:pPr>
              <w:pStyle w:val="TableSubhead8pt"/>
            </w:pPr>
            <w:r>
              <w:t>Variable</w:t>
            </w:r>
          </w:p>
        </w:tc>
        <w:tc>
          <w:tcPr>
            <w:tcW w:w="8610" w:type="dxa"/>
            <w:tcBorders>
              <w:top w:val="nil"/>
              <w:bottom w:val="single" w:sz="36" w:space="0" w:color="00B388"/>
            </w:tcBorders>
          </w:tcPr>
          <w:p w14:paraId="6F35C960" w14:textId="77777777" w:rsidR="000615E7" w:rsidRDefault="000615E7" w:rsidP="00CD4360">
            <w:pPr>
              <w:pStyle w:val="TableSubhead8pt"/>
            </w:pPr>
            <w:r>
              <w:t>Description</w:t>
            </w:r>
          </w:p>
        </w:tc>
      </w:tr>
      <w:tr w:rsidR="000615E7" w14:paraId="48E840F4" w14:textId="77777777" w:rsidTr="00CD4360">
        <w:trPr>
          <w:cantSplit/>
        </w:trPr>
        <w:tc>
          <w:tcPr>
            <w:tcW w:w="2070" w:type="dxa"/>
          </w:tcPr>
          <w:p w14:paraId="7E696638" w14:textId="77777777" w:rsidR="000615E7" w:rsidRDefault="000615E7" w:rsidP="00CD4360">
            <w:pPr>
              <w:pStyle w:val="TableBody8pt"/>
            </w:pPr>
            <w:r>
              <w:t>cadvisor_version</w:t>
            </w:r>
          </w:p>
        </w:tc>
        <w:tc>
          <w:tcPr>
            <w:tcW w:w="8610" w:type="dxa"/>
          </w:tcPr>
          <w:p w14:paraId="2C836C8E" w14:textId="77777777" w:rsidR="000615E7" w:rsidRDefault="000615E7" w:rsidP="00CD4360">
            <w:pPr>
              <w:pStyle w:val="TableBody8pt"/>
            </w:pPr>
            <w:r>
              <w:rPr>
                <w:rStyle w:val="CodingLanguage"/>
              </w:rPr>
              <w:t>v0.28.3</w:t>
            </w:r>
          </w:p>
        </w:tc>
      </w:tr>
      <w:tr w:rsidR="000615E7" w14:paraId="034429AF" w14:textId="77777777" w:rsidTr="00CD4360">
        <w:trPr>
          <w:cantSplit/>
        </w:trPr>
        <w:tc>
          <w:tcPr>
            <w:tcW w:w="2070" w:type="dxa"/>
          </w:tcPr>
          <w:p w14:paraId="1110A16B" w14:textId="77777777" w:rsidR="000615E7" w:rsidRDefault="000615E7" w:rsidP="00CD4360">
            <w:pPr>
              <w:pStyle w:val="TableBody8pt"/>
            </w:pPr>
            <w:r>
              <w:t>node_exporter_version</w:t>
            </w:r>
          </w:p>
        </w:tc>
        <w:tc>
          <w:tcPr>
            <w:tcW w:w="8610" w:type="dxa"/>
          </w:tcPr>
          <w:p w14:paraId="460D3201" w14:textId="77777777" w:rsidR="000615E7" w:rsidRDefault="000615E7" w:rsidP="00CD4360">
            <w:pPr>
              <w:pStyle w:val="TableBody8pt"/>
            </w:pPr>
            <w:r>
              <w:rPr>
                <w:rStyle w:val="CodingLanguage"/>
              </w:rPr>
              <w:t>v1.15.0</w:t>
            </w:r>
            <w:r>
              <w:t xml:space="preserve"> </w:t>
            </w:r>
          </w:p>
        </w:tc>
      </w:tr>
      <w:tr w:rsidR="000615E7" w14:paraId="49409433" w14:textId="77777777" w:rsidTr="00CD4360">
        <w:trPr>
          <w:cantSplit/>
        </w:trPr>
        <w:tc>
          <w:tcPr>
            <w:tcW w:w="2070" w:type="dxa"/>
          </w:tcPr>
          <w:p w14:paraId="68FFBF77" w14:textId="77777777" w:rsidR="000615E7" w:rsidRDefault="000615E7" w:rsidP="00CD4360">
            <w:pPr>
              <w:pStyle w:val="TableBody8pt"/>
            </w:pPr>
            <w:r>
              <w:t>prometheus_version</w:t>
            </w:r>
          </w:p>
        </w:tc>
        <w:tc>
          <w:tcPr>
            <w:tcW w:w="8610" w:type="dxa"/>
          </w:tcPr>
          <w:p w14:paraId="36612E78" w14:textId="77777777" w:rsidR="000615E7" w:rsidRDefault="000615E7" w:rsidP="00CD4360">
            <w:pPr>
              <w:pStyle w:val="TableBody8pt"/>
            </w:pPr>
            <w:r>
              <w:rPr>
                <w:rStyle w:val="CodingLanguage"/>
              </w:rPr>
              <w:t>V2.3.2</w:t>
            </w:r>
            <w:r>
              <w:t xml:space="preserve"> </w:t>
            </w:r>
          </w:p>
        </w:tc>
      </w:tr>
      <w:tr w:rsidR="000615E7" w14:paraId="53BC547E" w14:textId="77777777" w:rsidTr="00CD4360">
        <w:trPr>
          <w:cantSplit/>
        </w:trPr>
        <w:tc>
          <w:tcPr>
            <w:tcW w:w="2070" w:type="dxa"/>
          </w:tcPr>
          <w:p w14:paraId="4D8243DD" w14:textId="77777777" w:rsidR="000615E7" w:rsidRDefault="000615E7" w:rsidP="00CD4360">
            <w:pPr>
              <w:pStyle w:val="TableBody8pt"/>
            </w:pPr>
            <w:r>
              <w:t>grafana_version</w:t>
            </w:r>
          </w:p>
        </w:tc>
        <w:tc>
          <w:tcPr>
            <w:tcW w:w="8610" w:type="dxa"/>
          </w:tcPr>
          <w:p w14:paraId="19725F3D" w14:textId="77777777" w:rsidR="000615E7" w:rsidRDefault="000615E7" w:rsidP="00CD4360">
            <w:pPr>
              <w:pStyle w:val="TableBody8pt"/>
            </w:pPr>
            <w:r>
              <w:rPr>
                <w:rStyle w:val="CodingLanguage"/>
              </w:rPr>
              <w:t>5.2.3</w:t>
            </w:r>
            <w:r>
              <w:t xml:space="preserve"> </w:t>
            </w:r>
          </w:p>
        </w:tc>
      </w:tr>
      <w:tr w:rsidR="006E065C" w14:paraId="6D71EBDF" w14:textId="77777777" w:rsidTr="00CD4360">
        <w:trPr>
          <w:cantSplit/>
        </w:trPr>
        <w:tc>
          <w:tcPr>
            <w:tcW w:w="2070" w:type="dxa"/>
          </w:tcPr>
          <w:p w14:paraId="2413124F" w14:textId="37212F50" w:rsidR="006E065C" w:rsidRDefault="006E065C" w:rsidP="00CD4360">
            <w:pPr>
              <w:pStyle w:val="TableBody8pt"/>
            </w:pPr>
            <w:r w:rsidRPr="006E065C">
              <w:t>logspout_version</w:t>
            </w:r>
          </w:p>
        </w:tc>
        <w:tc>
          <w:tcPr>
            <w:tcW w:w="8610" w:type="dxa"/>
          </w:tcPr>
          <w:p w14:paraId="0AB218E6" w14:textId="704B2791" w:rsidR="006E065C" w:rsidRDefault="006E065C" w:rsidP="00CD4360">
            <w:pPr>
              <w:pStyle w:val="TableBody8pt"/>
              <w:rPr>
                <w:rStyle w:val="CodingLanguage"/>
              </w:rPr>
            </w:pPr>
            <w:r w:rsidRPr="006E065C">
              <w:rPr>
                <w:rStyle w:val="CodingLanguage"/>
              </w:rPr>
              <w:t>v3.2.4</w:t>
            </w:r>
          </w:p>
        </w:tc>
      </w:tr>
      <w:tr w:rsidR="000615E7" w14:paraId="6991A83B" w14:textId="77777777" w:rsidTr="00CD4360">
        <w:trPr>
          <w:cantSplit/>
        </w:trPr>
        <w:tc>
          <w:tcPr>
            <w:tcW w:w="2070" w:type="dxa"/>
          </w:tcPr>
          <w:p w14:paraId="7B023B7D" w14:textId="77777777" w:rsidR="000615E7" w:rsidRDefault="000615E7" w:rsidP="00CD4360">
            <w:pPr>
              <w:pStyle w:val="TableBody8pt"/>
            </w:pPr>
            <w:r>
              <w:t>prom_persistent_vol_name</w:t>
            </w:r>
          </w:p>
        </w:tc>
        <w:tc>
          <w:tcPr>
            <w:tcW w:w="8610" w:type="dxa"/>
          </w:tcPr>
          <w:p w14:paraId="1FB122D2" w14:textId="77777777" w:rsidR="000615E7" w:rsidRDefault="000615E7" w:rsidP="00CD4360">
            <w:pPr>
              <w:pStyle w:val="TableBody8pt"/>
            </w:pPr>
            <w:r>
              <w:t>The name of the volume which will be used to store the monitoring data. The volume is created using the vSphere Docker Volume plugin.</w:t>
            </w:r>
          </w:p>
        </w:tc>
      </w:tr>
      <w:tr w:rsidR="000615E7" w14:paraId="743215B3" w14:textId="77777777" w:rsidTr="00CD4360">
        <w:trPr>
          <w:cantSplit/>
        </w:trPr>
        <w:tc>
          <w:tcPr>
            <w:tcW w:w="2070" w:type="dxa"/>
          </w:tcPr>
          <w:p w14:paraId="13EFC663" w14:textId="77777777" w:rsidR="000615E7" w:rsidRDefault="000615E7" w:rsidP="00CD4360">
            <w:pPr>
              <w:pStyle w:val="TableBody8pt"/>
            </w:pPr>
            <w:r>
              <w:t>prom_persistent_vol_size</w:t>
            </w:r>
          </w:p>
        </w:tc>
        <w:tc>
          <w:tcPr>
            <w:tcW w:w="8610" w:type="dxa"/>
          </w:tcPr>
          <w:p w14:paraId="709A8D78" w14:textId="77777777" w:rsidR="000615E7" w:rsidRDefault="000615E7" w:rsidP="00CD4360">
            <w:pPr>
              <w:pStyle w:val="TableBody8pt"/>
            </w:pPr>
            <w:r>
              <w:t>The size of the volume which will hold the monitoring data. The exact syntax is dictated by the vSphere Docker Volume plugin. The default value is 10GB.</w:t>
            </w:r>
          </w:p>
        </w:tc>
      </w:tr>
    </w:tbl>
    <w:p w14:paraId="40775D74" w14:textId="77777777" w:rsidR="000615E7" w:rsidRDefault="000615E7" w:rsidP="000615E7"/>
    <w:p w14:paraId="3E48F47F" w14:textId="77777777" w:rsidR="000615E7" w:rsidRDefault="000615E7" w:rsidP="000615E7"/>
    <w:p w14:paraId="0FD87F4F" w14:textId="77777777" w:rsidR="000615E7" w:rsidRDefault="000615E7" w:rsidP="000615E7">
      <w:pPr>
        <w:pStyle w:val="Heading2"/>
      </w:pPr>
      <w:bookmarkStart w:id="404" w:name="_Toc531698842"/>
      <w:bookmarkStart w:id="405" w:name="_Toc6318980"/>
      <w:r w:rsidRPr="005465BF">
        <w:t>Accessing Grafana UI</w:t>
      </w:r>
      <w:bookmarkEnd w:id="404"/>
      <w:bookmarkEnd w:id="405"/>
    </w:p>
    <w:p w14:paraId="7F98C500" w14:textId="77777777" w:rsidR="000615E7" w:rsidRDefault="000615E7" w:rsidP="0058095B">
      <w:pPr>
        <w:pStyle w:val="BodyTextMetricHPELight10pt"/>
      </w:pPr>
      <w:r w:rsidRPr="005465BF">
        <w:t>The Grafana UI is available at the UCP VIP, using HTTP on port 3000, for example,</w:t>
      </w:r>
    </w:p>
    <w:p w14:paraId="22CA7FE5" w14:textId="77777777" w:rsidR="000615E7" w:rsidRPr="005465BF" w:rsidRDefault="000615E7" w:rsidP="0058095B">
      <w:pPr>
        <w:pStyle w:val="BodyTextMetricHPELight10pt"/>
        <w:rPr>
          <w:rStyle w:val="CodingLanguage"/>
        </w:rPr>
      </w:pPr>
      <w:r w:rsidRPr="005465BF">
        <w:rPr>
          <w:rStyle w:val="CodingLanguage"/>
        </w:rPr>
        <w:t>http://hpe-ucpvip.am2.cloudra.local:3000</w:t>
      </w:r>
    </w:p>
    <w:p w14:paraId="4D994770" w14:textId="77777777" w:rsidR="0086155E" w:rsidRDefault="0086155E">
      <w:pPr>
        <w:rPr>
          <w:sz w:val="20"/>
          <w:szCs w:val="18"/>
        </w:rPr>
      </w:pPr>
      <w:r>
        <w:br w:type="page"/>
      </w:r>
    </w:p>
    <w:p w14:paraId="0C5665F6" w14:textId="77777777" w:rsidR="000615E7" w:rsidRDefault="000615E7" w:rsidP="0058095B">
      <w:pPr>
        <w:pStyle w:val="BodyTextMetricHPELight10pt"/>
      </w:pPr>
      <w:r w:rsidRPr="005465BF">
        <w:lastRenderedPageBreak/>
        <w:t xml:space="preserve">The default username and password for Grafana is </w:t>
      </w:r>
      <w:r w:rsidRPr="005465BF">
        <w:rPr>
          <w:rStyle w:val="CodingLanguage"/>
        </w:rPr>
        <w:t>admin</w:t>
      </w:r>
      <w:r w:rsidRPr="005465BF">
        <w:t>/</w:t>
      </w:r>
      <w:r w:rsidRPr="005465BF">
        <w:rPr>
          <w:rStyle w:val="CodingLanguage"/>
        </w:rPr>
        <w:t>admin</w:t>
      </w:r>
      <w:r w:rsidRPr="005465BF">
        <w:t xml:space="preserve">. The first time you login, you will be asked to reset the default </w:t>
      </w:r>
      <w:r w:rsidRPr="005465BF">
        <w:rPr>
          <w:rStyle w:val="CodingLanguage"/>
        </w:rPr>
        <w:t>admin</w:t>
      </w:r>
      <w:r w:rsidRPr="005465BF">
        <w:t xml:space="preserve"> password.</w:t>
      </w:r>
      <w:r>
        <w:t xml:space="preserve"> </w:t>
      </w:r>
      <w:r w:rsidRPr="005465BF">
        <w:t>Select the Docker Swarm Monitor dashboard that has already been loaded by the playbooks, as shown in</w:t>
      </w:r>
      <w:r>
        <w:t xml:space="preserve"> </w:t>
      </w:r>
      <w:r w:rsidRPr="005465BF">
        <w:fldChar w:fldCharType="begin"/>
      </w:r>
      <w:r w:rsidRPr="005465BF">
        <w:instrText xml:space="preserve"> REF _Ref531592983 \h </w:instrText>
      </w:r>
      <w:r>
        <w:instrText xml:space="preserve"> \* MERGEFORMAT </w:instrText>
      </w:r>
      <w:r w:rsidRPr="005465BF">
        <w:fldChar w:fldCharType="separate"/>
      </w:r>
      <w:r w:rsidR="0099354B" w:rsidRPr="0099354B">
        <w:t>Figure 60</w:t>
      </w:r>
      <w:r w:rsidRPr="005465BF">
        <w:fldChar w:fldCharType="end"/>
      </w:r>
      <w:r w:rsidRPr="005465BF">
        <w:t xml:space="preserve"> and </w:t>
      </w:r>
      <w:r w:rsidRPr="005465BF">
        <w:fldChar w:fldCharType="begin"/>
      </w:r>
      <w:r w:rsidRPr="005465BF">
        <w:instrText xml:space="preserve"> REF _Ref531593059 \h </w:instrText>
      </w:r>
      <w:r>
        <w:instrText xml:space="preserve"> \* MERGEFORMAT </w:instrText>
      </w:r>
      <w:r w:rsidRPr="005465BF">
        <w:fldChar w:fldCharType="separate"/>
      </w:r>
      <w:r w:rsidR="0099354B" w:rsidRPr="0099354B">
        <w:t>Figure 61</w:t>
      </w:r>
      <w:r w:rsidRPr="005465BF">
        <w:fldChar w:fldCharType="end"/>
      </w:r>
      <w:r w:rsidRPr="005465BF">
        <w:t>.</w:t>
      </w:r>
    </w:p>
    <w:p w14:paraId="699252C6" w14:textId="77777777" w:rsidR="000615E7" w:rsidRDefault="000615E7" w:rsidP="000615E7">
      <w:pPr>
        <w:pStyle w:val="FigureAfterspace"/>
      </w:pPr>
      <w:r>
        <w:rPr>
          <w:noProof/>
        </w:rPr>
        <w:drawing>
          <wp:inline distT="0" distB="0" distL="0" distR="0" wp14:anchorId="38A0D8E1" wp14:editId="0DAD0622">
            <wp:extent cx="6858000" cy="3056255"/>
            <wp:effectExtent l="19050" t="19050" r="19050" b="1079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ana-dashboard.png"/>
                    <pic:cNvPicPr/>
                  </pic:nvPicPr>
                  <pic:blipFill>
                    <a:blip r:embed="rId139">
                      <a:extLst>
                        <a:ext uri="{28A0092B-C50C-407E-A947-70E740481C1C}">
                          <a14:useLocalDpi xmlns:a14="http://schemas.microsoft.com/office/drawing/2010/main" val="0"/>
                        </a:ext>
                      </a:extLst>
                    </a:blip>
                    <a:stretch>
                      <a:fillRect/>
                    </a:stretch>
                  </pic:blipFill>
                  <pic:spPr>
                    <a:xfrm>
                      <a:off x="0" y="0"/>
                      <a:ext cx="6858000" cy="3056255"/>
                    </a:xfrm>
                    <a:prstGeom prst="rect">
                      <a:avLst/>
                    </a:prstGeom>
                    <a:ln>
                      <a:solidFill>
                        <a:schemeClr val="accent1"/>
                      </a:solidFill>
                    </a:ln>
                  </pic:spPr>
                </pic:pic>
              </a:graphicData>
            </a:graphic>
          </wp:inline>
        </w:drawing>
      </w:r>
    </w:p>
    <w:p w14:paraId="2D7E6FEA" w14:textId="77777777" w:rsidR="000615E7" w:rsidRDefault="000615E7" w:rsidP="000615E7">
      <w:pPr>
        <w:pStyle w:val="MISCFigureCaptionHeader8pt"/>
      </w:pPr>
      <w:bookmarkStart w:id="406" w:name="_Ref531592983"/>
      <w:r w:rsidRPr="005465BF">
        <w:rPr>
          <w:rStyle w:val="MISCFigureCaptionHeaderBold8pt"/>
        </w:rPr>
        <w:t xml:space="preserve">Figure </w:t>
      </w:r>
      <w:r w:rsidRPr="005465BF">
        <w:rPr>
          <w:rStyle w:val="MISCFigureCaptionHeaderBold8pt"/>
        </w:rPr>
        <w:fldChar w:fldCharType="begin"/>
      </w:r>
      <w:r w:rsidRPr="005465BF">
        <w:rPr>
          <w:rStyle w:val="MISCFigureCaptionHeaderBold8pt"/>
        </w:rPr>
        <w:instrText xml:space="preserve"> SEQ Figure \* ARABIC </w:instrText>
      </w:r>
      <w:r w:rsidRPr="005465BF">
        <w:rPr>
          <w:rStyle w:val="MISCFigureCaptionHeaderBold8pt"/>
        </w:rPr>
        <w:fldChar w:fldCharType="separate"/>
      </w:r>
      <w:r w:rsidR="0099354B">
        <w:rPr>
          <w:rStyle w:val="MISCFigureCaptionHeaderBold8pt"/>
          <w:noProof/>
        </w:rPr>
        <w:t>60</w:t>
      </w:r>
      <w:r w:rsidRPr="005465BF">
        <w:rPr>
          <w:rStyle w:val="MISCFigureCaptionHeaderBold8pt"/>
        </w:rPr>
        <w:fldChar w:fldCharType="end"/>
      </w:r>
      <w:bookmarkEnd w:id="406"/>
      <w:r w:rsidRPr="005465BF">
        <w:rPr>
          <w:rStyle w:val="MISCFigureCaptionHeaderBold8pt"/>
        </w:rPr>
        <w:t xml:space="preserve">. </w:t>
      </w:r>
      <w:r w:rsidRPr="005465BF">
        <w:t>Docker Swarm Monitor</w:t>
      </w:r>
      <w:r>
        <w:t xml:space="preserve"> dashboard</w:t>
      </w:r>
    </w:p>
    <w:p w14:paraId="669832C1" w14:textId="77777777" w:rsidR="000615E7" w:rsidRDefault="000615E7" w:rsidP="000615E7">
      <w:pPr>
        <w:pStyle w:val="FigureAfterspace"/>
      </w:pPr>
      <w:r>
        <w:rPr>
          <w:noProof/>
        </w:rPr>
        <w:drawing>
          <wp:inline distT="0" distB="0" distL="0" distR="0" wp14:anchorId="41D10A63" wp14:editId="0B884F1C">
            <wp:extent cx="6858000" cy="3423920"/>
            <wp:effectExtent l="19050" t="19050" r="19050" b="2413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rafana-dashboard2.png"/>
                    <pic:cNvPicPr/>
                  </pic:nvPicPr>
                  <pic:blipFill>
                    <a:blip r:embed="rId140">
                      <a:extLst>
                        <a:ext uri="{28A0092B-C50C-407E-A947-70E740481C1C}">
                          <a14:useLocalDpi xmlns:a14="http://schemas.microsoft.com/office/drawing/2010/main" val="0"/>
                        </a:ext>
                      </a:extLst>
                    </a:blip>
                    <a:stretch>
                      <a:fillRect/>
                    </a:stretch>
                  </pic:blipFill>
                  <pic:spPr>
                    <a:xfrm>
                      <a:off x="0" y="0"/>
                      <a:ext cx="6858000" cy="3423920"/>
                    </a:xfrm>
                    <a:prstGeom prst="rect">
                      <a:avLst/>
                    </a:prstGeom>
                    <a:ln>
                      <a:solidFill>
                        <a:schemeClr val="accent1"/>
                      </a:solidFill>
                    </a:ln>
                  </pic:spPr>
                </pic:pic>
              </a:graphicData>
            </a:graphic>
          </wp:inline>
        </w:drawing>
      </w:r>
    </w:p>
    <w:p w14:paraId="77E012A4" w14:textId="77777777" w:rsidR="000615E7" w:rsidRPr="005465BF" w:rsidRDefault="000615E7" w:rsidP="000615E7">
      <w:pPr>
        <w:pStyle w:val="MISCFigureCaptionHeader8pt"/>
      </w:pPr>
      <w:bookmarkStart w:id="407" w:name="_Ref531593059"/>
      <w:r w:rsidRPr="005465BF">
        <w:rPr>
          <w:rStyle w:val="MISCFigureCaptionHeaderBold8pt"/>
        </w:rPr>
        <w:t xml:space="preserve">Figure </w:t>
      </w:r>
      <w:r w:rsidRPr="005465BF">
        <w:rPr>
          <w:rStyle w:val="MISCFigureCaptionHeaderBold8pt"/>
        </w:rPr>
        <w:fldChar w:fldCharType="begin"/>
      </w:r>
      <w:r w:rsidRPr="005465BF">
        <w:rPr>
          <w:rStyle w:val="MISCFigureCaptionHeaderBold8pt"/>
        </w:rPr>
        <w:instrText xml:space="preserve"> SEQ Figure \* ARABIC </w:instrText>
      </w:r>
      <w:r w:rsidRPr="005465BF">
        <w:rPr>
          <w:rStyle w:val="MISCFigureCaptionHeaderBold8pt"/>
        </w:rPr>
        <w:fldChar w:fldCharType="separate"/>
      </w:r>
      <w:r w:rsidR="0099354B">
        <w:rPr>
          <w:rStyle w:val="MISCFigureCaptionHeaderBold8pt"/>
          <w:noProof/>
        </w:rPr>
        <w:t>61</w:t>
      </w:r>
      <w:r w:rsidRPr="005465BF">
        <w:rPr>
          <w:rStyle w:val="MISCFigureCaptionHeaderBold8pt"/>
        </w:rPr>
        <w:fldChar w:fldCharType="end"/>
      </w:r>
      <w:bookmarkEnd w:id="407"/>
      <w:r w:rsidRPr="005465BF">
        <w:rPr>
          <w:rStyle w:val="MISCFigureCaptionHeaderBold8pt"/>
        </w:rPr>
        <w:t xml:space="preserve">. </w:t>
      </w:r>
      <w:r w:rsidRPr="005465BF">
        <w:t>Docker Swarm Monitor</w:t>
      </w:r>
      <w:r>
        <w:t xml:space="preserve"> dashboard</w:t>
      </w:r>
    </w:p>
    <w:p w14:paraId="68E10865" w14:textId="77777777" w:rsidR="000615E7" w:rsidRDefault="000615E7" w:rsidP="000615E7">
      <w:pPr>
        <w:pStyle w:val="Heading1"/>
      </w:pPr>
      <w:bookmarkStart w:id="408" w:name="_Backup_and_restore_1"/>
      <w:bookmarkStart w:id="409" w:name="_Refd17e59263"/>
      <w:bookmarkStart w:id="410" w:name="_Tocd17e59263"/>
      <w:bookmarkStart w:id="411" w:name="_Toc531698847"/>
      <w:bookmarkStart w:id="412" w:name="_Toc6318981"/>
      <w:bookmarkEnd w:id="408"/>
      <w:r>
        <w:lastRenderedPageBreak/>
        <w:t>Backup and restore</w:t>
      </w:r>
      <w:bookmarkEnd w:id="409"/>
      <w:bookmarkEnd w:id="410"/>
      <w:bookmarkEnd w:id="411"/>
      <w:bookmarkEnd w:id="412"/>
    </w:p>
    <w:p w14:paraId="1C0BFC0F" w14:textId="77777777" w:rsidR="000615E7" w:rsidRDefault="000615E7" w:rsidP="0058095B">
      <w:pPr>
        <w:pStyle w:val="BodyTextMetricHPELight10pt"/>
      </w:pPr>
      <w:r>
        <w:t>This Reference Configuration provides playbooks and scripts to help you back up and restore:</w:t>
      </w:r>
    </w:p>
    <w:p w14:paraId="12D19E79" w14:textId="77777777" w:rsidR="000615E7" w:rsidRDefault="000615E7" w:rsidP="000615E7">
      <w:pPr>
        <w:pStyle w:val="BulletLevel1"/>
      </w:pPr>
      <w:r>
        <w:t>Docker UCP and DTR</w:t>
      </w:r>
    </w:p>
    <w:p w14:paraId="0EB94554" w14:textId="77777777" w:rsidR="000615E7" w:rsidRPr="000F43E4" w:rsidRDefault="000615E7" w:rsidP="000615E7">
      <w:pPr>
        <w:pStyle w:val="BulletLevel1LastBeforeBodycopy"/>
      </w:pPr>
      <w:r>
        <w:t>Docker volumes</w:t>
      </w:r>
    </w:p>
    <w:p w14:paraId="74A551EC" w14:textId="77777777" w:rsidR="000615E7" w:rsidRDefault="000615E7" w:rsidP="000615E7">
      <w:pPr>
        <w:pStyle w:val="Heading2"/>
      </w:pPr>
      <w:bookmarkStart w:id="413" w:name="_Refd17e59274"/>
      <w:bookmarkStart w:id="414" w:name="_Tocd17e59274"/>
      <w:bookmarkStart w:id="415" w:name="_Toc531698848"/>
      <w:bookmarkStart w:id="416" w:name="_Toc6318982"/>
      <w:r>
        <w:t>Backup and restore UCP and DTR</w:t>
      </w:r>
      <w:bookmarkEnd w:id="413"/>
      <w:bookmarkEnd w:id="414"/>
      <w:bookmarkEnd w:id="415"/>
      <w:bookmarkEnd w:id="416"/>
    </w:p>
    <w:p w14:paraId="0544C399" w14:textId="77777777" w:rsidR="000615E7" w:rsidRDefault="000615E7" w:rsidP="0058095B">
      <w:pPr>
        <w:pStyle w:val="BodyTextMetricHPELight10pt"/>
      </w:pPr>
      <w:r>
        <w:t xml:space="preserve">The playbooks provided in this solution implement the backup and restore procedures as they are described in the Docker documentation at </w:t>
      </w:r>
      <w:hyperlink r:id="rId141">
        <w:r>
          <w:rPr>
            <w:rStyle w:val="Hyperlink"/>
          </w:rPr>
          <w:t>https://docs.docker.com/enterprise/backup/</w:t>
        </w:r>
      </w:hyperlink>
      <w:r>
        <w:t xml:space="preserve">. The solution follows the recommendations in the Docker best practices document at </w:t>
      </w:r>
      <w:hyperlink r:id="rId142">
        <w:r>
          <w:rPr>
            <w:rStyle w:val="Hyperlink"/>
          </w:rPr>
          <w:t>https://success.docker.com/article/backup-restore-best-practices</w:t>
        </w:r>
      </w:hyperlink>
      <w:r>
        <w:t xml:space="preserve">. </w:t>
      </w:r>
    </w:p>
    <w:p w14:paraId="3A10779C" w14:textId="77777777" w:rsidR="000615E7" w:rsidRDefault="000615E7" w:rsidP="000615E7">
      <w:pPr>
        <w:pStyle w:val="MISCNote-Ruleabove"/>
      </w:pPr>
      <w:r>
        <w:t>Note</w:t>
      </w:r>
    </w:p>
    <w:p w14:paraId="24C969E6" w14:textId="57ADD796" w:rsidR="000615E7" w:rsidRDefault="000615E7" w:rsidP="000615E7">
      <w:pPr>
        <w:pStyle w:val="MISCNote-Rulebelow"/>
      </w:pPr>
      <w:r>
        <w:t xml:space="preserve">It is important that you make copies of the backed up data and that you store the copies in a separate physical location. You must also recognize that the backed up data contains sensitive information such as private keys and so it is important to restrict access to the generated files. However, the playbooks do not backup the sensitive information in your </w:t>
      </w:r>
      <w:r w:rsidR="0083650F">
        <w:rPr>
          <w:rStyle w:val="CodingLanguage"/>
        </w:rPr>
        <w:t>groups_vars/all/vault</w:t>
      </w:r>
      <w:r>
        <w:t xml:space="preserve"> file so you should make sure to keep track of the credentials for the UCP Administrator. </w:t>
      </w:r>
    </w:p>
    <w:p w14:paraId="5DF0684E" w14:textId="77777777" w:rsidR="000615E7" w:rsidRDefault="000615E7" w:rsidP="000615E7">
      <w:pPr>
        <w:pStyle w:val="MISCNote-Ruleabove"/>
      </w:pPr>
      <w:r>
        <w:t>Warning</w:t>
      </w:r>
    </w:p>
    <w:p w14:paraId="6ADE6AAD" w14:textId="77777777" w:rsidR="000615E7" w:rsidRDefault="000615E7" w:rsidP="000615E7">
      <w:pPr>
        <w:pStyle w:val="MISCNote-Rulebelow"/>
      </w:pPr>
      <w:r>
        <w:t xml:space="preserve">The restore procedures do not restore swarm data. You should follow infrastructure as code (IaC) guidelines and maintain your service, stack and network definitions using source code or configuration management tools. You must also ensure that you safely manage the credentials of your administration accounts, as existing UCP Client bundles will not work when you restore UCP on a new swarm. </w:t>
      </w:r>
    </w:p>
    <w:p w14:paraId="71AF4FBA" w14:textId="77777777" w:rsidR="0086155E" w:rsidRDefault="0086155E">
      <w:pPr>
        <w:rPr>
          <w:rFonts w:ascii="MetricHPE" w:hAnsi="MetricHPE"/>
          <w:b/>
          <w:noProof/>
          <w:sz w:val="20"/>
          <w:szCs w:val="18"/>
        </w:rPr>
      </w:pPr>
      <w:bookmarkStart w:id="417" w:name="_Refd17e59304"/>
      <w:bookmarkStart w:id="418" w:name="_Tocd17e59304"/>
      <w:r>
        <w:br w:type="page"/>
      </w:r>
    </w:p>
    <w:p w14:paraId="6D928D86" w14:textId="77777777" w:rsidR="000615E7" w:rsidRDefault="000615E7" w:rsidP="000615E7">
      <w:pPr>
        <w:pStyle w:val="Heading3"/>
      </w:pPr>
      <w:r>
        <w:lastRenderedPageBreak/>
        <w:t>Backup UCP and DTR</w:t>
      </w:r>
      <w:bookmarkEnd w:id="417"/>
      <w:bookmarkEnd w:id="418"/>
    </w:p>
    <w:p w14:paraId="2A4C50BB" w14:textId="77777777" w:rsidR="000615E7" w:rsidRPr="00C958BB" w:rsidRDefault="000615E7" w:rsidP="0058095B">
      <w:pPr>
        <w:pStyle w:val="BodyTextMetricHPELight10pt"/>
      </w:pPr>
      <w:r>
        <w:t>The playbooks support backing up the swarm, UCP, DTR metadata and DTR images.</w:t>
      </w:r>
    </w:p>
    <w:p w14:paraId="4CC1E3EF" w14:textId="77777777" w:rsidR="000615E7" w:rsidRDefault="000615E7" w:rsidP="000615E7">
      <w:pPr>
        <w:pStyle w:val="Heading4"/>
      </w:pPr>
      <w:bookmarkStart w:id="419" w:name="_Refd17e59315"/>
      <w:bookmarkStart w:id="420" w:name="_Tocd17e59315"/>
      <w:r>
        <w:t>Backup configuration variables</w:t>
      </w:r>
      <w:bookmarkEnd w:id="419"/>
      <w:bookmarkEnd w:id="420"/>
    </w:p>
    <w:p w14:paraId="45522509" w14:textId="61EC0935" w:rsidR="000615E7" w:rsidRDefault="000615E7" w:rsidP="0058095B">
      <w:pPr>
        <w:pStyle w:val="BodyTextMetricHPELight10pt"/>
      </w:pPr>
      <w:r w:rsidRPr="00882B7B">
        <w:fldChar w:fldCharType="begin"/>
      </w:r>
      <w:r w:rsidRPr="00882B7B">
        <w:instrText xml:space="preserve"> REF _Refd17e59329 \h </w:instrText>
      </w:r>
      <w:r>
        <w:instrText xml:space="preserve"> \* MERGEFORMAT </w:instrText>
      </w:r>
      <w:r w:rsidRPr="00882B7B">
        <w:fldChar w:fldCharType="separate"/>
      </w:r>
      <w:r w:rsidR="0099354B" w:rsidRPr="0099354B">
        <w:t>Table</w:t>
      </w:r>
      <w:r w:rsidR="0099354B" w:rsidRPr="0099354B">
        <w:rPr>
          <w:rFonts w:ascii="Calibri" w:hAnsi="Calibri" w:cs="Calibri"/>
        </w:rPr>
        <w:t> </w:t>
      </w:r>
      <w:r w:rsidR="0099354B">
        <w:t>28</w:t>
      </w:r>
      <w:r w:rsidRPr="00882B7B">
        <w:fldChar w:fldCharType="end"/>
      </w:r>
      <w:r>
        <w:t xml:space="preserve"> shows the variables related to backing up UCP and DTR. All these variables are defined in the file </w:t>
      </w:r>
      <w:r>
        <w:rPr>
          <w:rStyle w:val="BoldEmpha"/>
        </w:rPr>
        <w:t>group_vars/</w:t>
      </w:r>
      <w:r w:rsidR="0083650F">
        <w:rPr>
          <w:rStyle w:val="BoldEmpha"/>
        </w:rPr>
        <w:t>all/</w:t>
      </w:r>
      <w:r>
        <w:rPr>
          <w:rStyle w:val="BoldEmpha"/>
        </w:rPr>
        <w:t>backups</w:t>
      </w:r>
      <w:r>
        <w:t>. All the data that is backed up is streamed over an SSH connection to the backup server. Currently, the playbooks only support the use of the Ansible box as the backup server.</w:t>
      </w:r>
    </w:p>
    <w:p w14:paraId="7B63A29B" w14:textId="77777777" w:rsidR="000615E7" w:rsidRDefault="000615E7" w:rsidP="000615E7">
      <w:pPr>
        <w:pStyle w:val="MISCTableCaptionHeader8pt"/>
      </w:pPr>
      <w:bookmarkStart w:id="421" w:name="_Refd17e59329"/>
      <w:bookmarkStart w:id="422" w:name="_Tocd17e59329"/>
      <w:r>
        <w:rPr>
          <w:rStyle w:val="MISCTableCaptionHeaderBold8pt"/>
          <w:noProof/>
        </w:rPr>
        <w:t>Table </w:t>
      </w:r>
      <w:bookmarkStart w:id="423" w:name="_Numd17e59329"/>
      <w:r>
        <w:fldChar w:fldCharType="begin"/>
      </w:r>
      <w:r>
        <w:instrText xml:space="preserve"> SEQ Table \* ARABIC </w:instrText>
      </w:r>
      <w:r>
        <w:fldChar w:fldCharType="separate"/>
      </w:r>
      <w:r w:rsidR="0099354B">
        <w:rPr>
          <w:noProof/>
        </w:rPr>
        <w:t>28</w:t>
      </w:r>
      <w:r>
        <w:rPr>
          <w:rStyle w:val="MISCTableCaptionHeaderBold8pt"/>
          <w:noProof/>
        </w:rPr>
        <w:fldChar w:fldCharType="end"/>
      </w:r>
      <w:bookmarkEnd w:id="421"/>
      <w:bookmarkEnd w:id="422"/>
      <w:bookmarkEnd w:id="423"/>
      <w:r>
        <w:t>. Backup variables</w:t>
      </w:r>
    </w:p>
    <w:tbl>
      <w:tblPr>
        <w:tblStyle w:val="TableGrid"/>
        <w:tblW w:w="1068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040"/>
        <w:gridCol w:w="1964"/>
        <w:gridCol w:w="6676"/>
      </w:tblGrid>
      <w:tr w:rsidR="000615E7" w14:paraId="7D308DF5" w14:textId="77777777" w:rsidTr="00CD4360">
        <w:trPr>
          <w:cantSplit/>
          <w:trHeight w:val="199"/>
        </w:trPr>
        <w:tc>
          <w:tcPr>
            <w:tcW w:w="2040" w:type="dxa"/>
            <w:tcBorders>
              <w:top w:val="nil"/>
              <w:bottom w:val="single" w:sz="36" w:space="0" w:color="00B388"/>
            </w:tcBorders>
          </w:tcPr>
          <w:p w14:paraId="38621A6E" w14:textId="77777777" w:rsidR="000615E7" w:rsidRDefault="000615E7" w:rsidP="00CD4360">
            <w:pPr>
              <w:pStyle w:val="TableSubhead8pt"/>
            </w:pPr>
            <w:r>
              <w:t>Variable</w:t>
            </w:r>
          </w:p>
        </w:tc>
        <w:tc>
          <w:tcPr>
            <w:tcW w:w="1964" w:type="dxa"/>
            <w:tcBorders>
              <w:top w:val="nil"/>
              <w:bottom w:val="single" w:sz="36" w:space="0" w:color="00B388"/>
            </w:tcBorders>
          </w:tcPr>
          <w:p w14:paraId="269CCD32" w14:textId="77777777" w:rsidR="000615E7" w:rsidRDefault="000615E7" w:rsidP="00CD4360">
            <w:pPr>
              <w:pStyle w:val="TableSubhead8pt"/>
            </w:pPr>
            <w:r>
              <w:t>File</w:t>
            </w:r>
          </w:p>
        </w:tc>
        <w:tc>
          <w:tcPr>
            <w:tcW w:w="6676" w:type="dxa"/>
            <w:tcBorders>
              <w:top w:val="nil"/>
              <w:bottom w:val="single" w:sz="36" w:space="0" w:color="00B388"/>
            </w:tcBorders>
          </w:tcPr>
          <w:p w14:paraId="6878CBD5" w14:textId="77777777" w:rsidR="000615E7" w:rsidRDefault="000615E7" w:rsidP="00CD4360">
            <w:pPr>
              <w:pStyle w:val="TableSubhead8pt"/>
            </w:pPr>
            <w:r>
              <w:t>Description</w:t>
            </w:r>
          </w:p>
        </w:tc>
      </w:tr>
      <w:tr w:rsidR="000615E7" w14:paraId="1AD02663" w14:textId="77777777" w:rsidTr="00CD4360">
        <w:trPr>
          <w:cantSplit/>
          <w:trHeight w:val="307"/>
        </w:trPr>
        <w:tc>
          <w:tcPr>
            <w:tcW w:w="2040" w:type="dxa"/>
          </w:tcPr>
          <w:p w14:paraId="4AC2D934" w14:textId="77777777" w:rsidR="000615E7" w:rsidRDefault="000615E7" w:rsidP="00CD4360">
            <w:pPr>
              <w:pStyle w:val="TableBody8pt"/>
            </w:pPr>
            <w:r>
              <w:t>backup_server</w:t>
            </w:r>
          </w:p>
        </w:tc>
        <w:tc>
          <w:tcPr>
            <w:tcW w:w="1964" w:type="dxa"/>
          </w:tcPr>
          <w:p w14:paraId="30137AA1" w14:textId="372A1DBB" w:rsidR="000615E7" w:rsidRDefault="000615E7" w:rsidP="00CD4360">
            <w:pPr>
              <w:pStyle w:val="TableBody8pt"/>
            </w:pPr>
            <w:r>
              <w:rPr>
                <w:rStyle w:val="BoldEmpha"/>
              </w:rPr>
              <w:t>group_vars/</w:t>
            </w:r>
            <w:r w:rsidR="0083650F">
              <w:rPr>
                <w:rStyle w:val="BoldEmpha"/>
              </w:rPr>
              <w:t>all/</w:t>
            </w:r>
            <w:r>
              <w:rPr>
                <w:rStyle w:val="BoldEmpha"/>
              </w:rPr>
              <w:t>backups</w:t>
            </w:r>
          </w:p>
        </w:tc>
        <w:tc>
          <w:tcPr>
            <w:tcW w:w="6676" w:type="dxa"/>
          </w:tcPr>
          <w:p w14:paraId="76544B0D" w14:textId="77777777" w:rsidR="000615E7" w:rsidRDefault="000615E7" w:rsidP="00CD4360">
            <w:pPr>
              <w:pStyle w:val="TableBody8pt"/>
            </w:pPr>
            <w:r>
              <w:t xml:space="preserve">Currently, the playbooks only support the use of the Ansible box as the backup server. </w:t>
            </w:r>
          </w:p>
        </w:tc>
      </w:tr>
      <w:tr w:rsidR="000615E7" w14:paraId="3B0E2D90" w14:textId="77777777" w:rsidTr="00CD4360">
        <w:trPr>
          <w:cantSplit/>
          <w:trHeight w:val="448"/>
        </w:trPr>
        <w:tc>
          <w:tcPr>
            <w:tcW w:w="2040" w:type="dxa"/>
          </w:tcPr>
          <w:p w14:paraId="3E5D76C3" w14:textId="77777777" w:rsidR="000615E7" w:rsidRDefault="000615E7" w:rsidP="00CD4360">
            <w:pPr>
              <w:pStyle w:val="TableBody8pt"/>
            </w:pPr>
            <w:r>
              <w:t>backup_dest</w:t>
            </w:r>
          </w:p>
        </w:tc>
        <w:tc>
          <w:tcPr>
            <w:tcW w:w="1964" w:type="dxa"/>
          </w:tcPr>
          <w:p w14:paraId="22A1E5AB" w14:textId="65C362DA" w:rsidR="000615E7" w:rsidRDefault="000615E7" w:rsidP="00CD4360">
            <w:pPr>
              <w:pStyle w:val="TableBody8pt"/>
            </w:pPr>
            <w:r>
              <w:rPr>
                <w:rStyle w:val="BoldEmpha"/>
              </w:rPr>
              <w:t>group_vars/</w:t>
            </w:r>
            <w:r w:rsidR="0083650F">
              <w:rPr>
                <w:rStyle w:val="BoldEmpha"/>
              </w:rPr>
              <w:t>all/</w:t>
            </w:r>
            <w:r>
              <w:rPr>
                <w:rStyle w:val="BoldEmpha"/>
              </w:rPr>
              <w:t>backups</w:t>
            </w:r>
          </w:p>
        </w:tc>
        <w:tc>
          <w:tcPr>
            <w:tcW w:w="6676" w:type="dxa"/>
          </w:tcPr>
          <w:p w14:paraId="37F487E5" w14:textId="77777777" w:rsidR="000615E7" w:rsidRDefault="000615E7" w:rsidP="00CD4360">
            <w:pPr>
              <w:pStyle w:val="TableBody8pt"/>
            </w:pPr>
            <w:r>
              <w:t xml:space="preserve">This variable should point to an existing folder on your Ansible box where the </w:t>
            </w:r>
            <w:r>
              <w:rPr>
                <w:rStyle w:val="CodingLanguage"/>
              </w:rPr>
              <w:t>root</w:t>
            </w:r>
            <w:r>
              <w:t xml:space="preserve"> user has write access. All the backups will be stored in this folder. For example, </w:t>
            </w:r>
            <w:r>
              <w:rPr>
                <w:rStyle w:val="CodingLanguage"/>
              </w:rPr>
              <w:t>/root/backups</w:t>
            </w:r>
          </w:p>
        </w:tc>
      </w:tr>
      <w:tr w:rsidR="00D21B2F" w14:paraId="061DFC87" w14:textId="77777777" w:rsidTr="00CD4360">
        <w:trPr>
          <w:cantSplit/>
          <w:trHeight w:val="448"/>
        </w:trPr>
        <w:tc>
          <w:tcPr>
            <w:tcW w:w="2040" w:type="dxa"/>
          </w:tcPr>
          <w:p w14:paraId="6EB875D3" w14:textId="1BA3B776" w:rsidR="00D21B2F" w:rsidRDefault="00D21B2F" w:rsidP="00CD4360">
            <w:pPr>
              <w:pStyle w:val="TableBody8pt"/>
            </w:pPr>
            <w:r w:rsidRPr="00D21B2F">
              <w:t>backup_passphrase</w:t>
            </w:r>
          </w:p>
        </w:tc>
        <w:tc>
          <w:tcPr>
            <w:tcW w:w="1964" w:type="dxa"/>
          </w:tcPr>
          <w:p w14:paraId="358D17D7" w14:textId="4DA8812A" w:rsidR="00D21B2F" w:rsidRDefault="0083650F" w:rsidP="00CD4360">
            <w:pPr>
              <w:pStyle w:val="TableBody8pt"/>
              <w:rPr>
                <w:rStyle w:val="BoldEmpha"/>
              </w:rPr>
            </w:pPr>
            <w:r>
              <w:rPr>
                <w:rStyle w:val="BoldEmpha"/>
              </w:rPr>
              <w:t>groups_vars/all/vault</w:t>
            </w:r>
          </w:p>
        </w:tc>
        <w:tc>
          <w:tcPr>
            <w:tcW w:w="6676" w:type="dxa"/>
          </w:tcPr>
          <w:p w14:paraId="00D85413" w14:textId="38D686E8" w:rsidR="00D21B2F" w:rsidRDefault="00D21B2F" w:rsidP="00CD4360">
            <w:pPr>
              <w:pStyle w:val="TableBody8pt"/>
            </w:pPr>
            <w:r w:rsidRPr="00D21B2F">
              <w:t>This variable is used to encrypt the tar file with a passphrase that must be at least 12 characters long.</w:t>
            </w:r>
          </w:p>
        </w:tc>
      </w:tr>
      <w:tr w:rsidR="000615E7" w14:paraId="26AC929C" w14:textId="77777777" w:rsidTr="00CD4360">
        <w:trPr>
          <w:cantSplit/>
          <w:trHeight w:val="299"/>
        </w:trPr>
        <w:tc>
          <w:tcPr>
            <w:tcW w:w="2040" w:type="dxa"/>
          </w:tcPr>
          <w:p w14:paraId="29F6D132" w14:textId="3E384205" w:rsidR="000615E7" w:rsidRDefault="000615E7" w:rsidP="00CD4360">
            <w:pPr>
              <w:pStyle w:val="TableBody8pt"/>
            </w:pPr>
            <w:r>
              <w:t>swarm_offline_backup</w:t>
            </w:r>
          </w:p>
        </w:tc>
        <w:tc>
          <w:tcPr>
            <w:tcW w:w="1964" w:type="dxa"/>
          </w:tcPr>
          <w:p w14:paraId="7CC42382" w14:textId="13B42FD2" w:rsidR="000615E7" w:rsidRDefault="000615E7" w:rsidP="00CD4360">
            <w:pPr>
              <w:pStyle w:val="TableBody8pt"/>
            </w:pPr>
            <w:r>
              <w:rPr>
                <w:rStyle w:val="BoldEmpha"/>
              </w:rPr>
              <w:t>group_vars/</w:t>
            </w:r>
            <w:r w:rsidR="0083650F">
              <w:rPr>
                <w:rStyle w:val="BoldEmpha"/>
              </w:rPr>
              <w:t>all/</w:t>
            </w:r>
            <w:r>
              <w:rPr>
                <w:rStyle w:val="BoldEmpha"/>
              </w:rPr>
              <w:t>backups</w:t>
            </w:r>
          </w:p>
        </w:tc>
        <w:tc>
          <w:tcPr>
            <w:tcW w:w="6676" w:type="dxa"/>
          </w:tcPr>
          <w:p w14:paraId="0B9322D9" w14:textId="77777777" w:rsidR="000615E7" w:rsidRDefault="000615E7" w:rsidP="00CD4360">
            <w:pPr>
              <w:pStyle w:val="TableBody8pt"/>
            </w:pPr>
            <w:r>
              <w:t xml:space="preserve">This variable is commented out by default. More information on this variable is provided below. </w:t>
            </w:r>
          </w:p>
        </w:tc>
      </w:tr>
    </w:tbl>
    <w:p w14:paraId="458131DB" w14:textId="77777777" w:rsidR="000615E7" w:rsidRDefault="000615E7" w:rsidP="0058095B">
      <w:pPr>
        <w:pStyle w:val="BodyTextMetricHPELight10pt"/>
      </w:pPr>
      <w:bookmarkStart w:id="424" w:name="_Refd17e59423"/>
      <w:bookmarkStart w:id="425" w:name="_Tocd17e59423"/>
    </w:p>
    <w:p w14:paraId="08626778" w14:textId="77777777" w:rsidR="000615E7" w:rsidRDefault="000615E7" w:rsidP="000615E7">
      <w:pPr>
        <w:pStyle w:val="Heading4"/>
      </w:pPr>
      <w:r>
        <w:t>Backing up the swarm</w:t>
      </w:r>
      <w:bookmarkEnd w:id="424"/>
      <w:bookmarkEnd w:id="425"/>
    </w:p>
    <w:p w14:paraId="42280FF4" w14:textId="77777777" w:rsidR="000615E7" w:rsidRDefault="000615E7" w:rsidP="0058095B">
      <w:pPr>
        <w:pStyle w:val="BodyTextMetricHPELight10pt"/>
      </w:pPr>
      <w:r>
        <w:t xml:space="preserve">When you back up the swarm, your services and stack definitions are backed up together with the networks definitions. However, Docker volumes or their contents will not be backed up. (If Docker volumes are defined in stacks, they will be re-created when you restore the stacks, but their content will be lost). You can back up the swarm using the playbook named </w:t>
      </w:r>
      <w:r>
        <w:rPr>
          <w:rStyle w:val="CodingLanguage"/>
        </w:rPr>
        <w:t>backup_swarm.yml</w:t>
      </w:r>
      <w:r>
        <w:t xml:space="preserve"> which is located in the </w:t>
      </w:r>
      <w:r>
        <w:rPr>
          <w:rStyle w:val="CodingLanguage"/>
        </w:rPr>
        <w:t>playbooks</w:t>
      </w:r>
      <w:r>
        <w:t xml:space="preserve"> folder on your Ansible server. The playbook is invoked as follows: </w:t>
      </w:r>
    </w:p>
    <w:p w14:paraId="15F8E7AC" w14:textId="64DFC893" w:rsidR="000615E7" w:rsidRPr="00ED3BF0" w:rsidRDefault="000615E7" w:rsidP="0058095B">
      <w:pPr>
        <w:pStyle w:val="BodyTextMetricHPELight10pt"/>
        <w:rPr>
          <w:rStyle w:val="CodingLanguage"/>
        </w:rPr>
      </w:pPr>
      <w:r w:rsidRPr="00ED3BF0">
        <w:rPr>
          <w:rStyle w:val="CodingLanguage"/>
        </w:rPr>
        <w:t># ansible-playbook -i </w:t>
      </w:r>
      <w:r w:rsidR="007230C9">
        <w:rPr>
          <w:rStyle w:val="CodingLanguage"/>
        </w:rPr>
        <w:t>hosts</w:t>
      </w:r>
      <w:r w:rsidRPr="00ED3BF0">
        <w:rPr>
          <w:rStyle w:val="CodingLanguage"/>
        </w:rPr>
        <w:t> playbooks/backup_swarm.yml</w:t>
      </w:r>
    </w:p>
    <w:p w14:paraId="08DC77C5" w14:textId="029B50FA" w:rsidR="000615E7" w:rsidRDefault="000615E7" w:rsidP="0058095B">
      <w:pPr>
        <w:pStyle w:val="BodyTextMetricHPELight10pt"/>
      </w:pPr>
      <w:r>
        <w:t xml:space="preserve">This playbook creates two archives in the folder specified by the variable </w:t>
      </w:r>
      <w:r>
        <w:rPr>
          <w:rStyle w:val="CodingLanguage"/>
        </w:rPr>
        <w:t>backup_dest</w:t>
      </w:r>
      <w:r>
        <w:t xml:space="preserve"> in </w:t>
      </w:r>
      <w:r>
        <w:rPr>
          <w:rStyle w:val="CodingLanguage"/>
        </w:rPr>
        <w:t>group_vars/</w:t>
      </w:r>
      <w:r w:rsidR="0083650F">
        <w:rPr>
          <w:rStyle w:val="CodingLanguage"/>
        </w:rPr>
        <w:t>all/</w:t>
      </w:r>
      <w:r>
        <w:rPr>
          <w:rStyle w:val="CodingLanguage"/>
        </w:rPr>
        <w:t>backups</w:t>
      </w:r>
      <w:r>
        <w:t>. By default, the file is named using the following pattern:</w:t>
      </w:r>
    </w:p>
    <w:p w14:paraId="0CEB8295" w14:textId="77777777" w:rsidR="000615E7" w:rsidRPr="00ED3BF0" w:rsidRDefault="000615E7" w:rsidP="0058095B">
      <w:pPr>
        <w:pStyle w:val="BodyTextMetricHPELight10pt"/>
        <w:rPr>
          <w:rStyle w:val="CodingLanguage"/>
        </w:rPr>
      </w:pPr>
      <w:r w:rsidRPr="00ED3BF0">
        <w:rPr>
          <w:rStyle w:val="CodingLanguage"/>
        </w:rPr>
        <w:t>&lt;backup_dest&gt;/backup_swarm_&lt;vmname&gt;_&lt;timestamp&gt;.tgz</w:t>
      </w:r>
      <w:r w:rsidRPr="00ED3BF0">
        <w:rPr>
          <w:rStyle w:val="CodingLanguage"/>
        </w:rPr>
        <w:br/>
        <w:t>&lt;backup_dest&gt;/backup_swar</w:t>
      </w:r>
      <w:r>
        <w:rPr>
          <w:rStyle w:val="CodingLanguage"/>
        </w:rPr>
        <w:t>m_&lt;vmname&gt;_&lt;timestamp&gt;.vars.tgz</w:t>
      </w:r>
    </w:p>
    <w:p w14:paraId="41FD4294" w14:textId="77777777" w:rsidR="000615E7" w:rsidRDefault="000615E7" w:rsidP="0058095B">
      <w:pPr>
        <w:pStyle w:val="BodyTextMetricHPELight10pt"/>
      </w:pPr>
      <w:r>
        <w:rPr>
          <w:rStyle w:val="CodingLanguage"/>
        </w:rPr>
        <w:t>&lt;vmname&gt;</w:t>
      </w:r>
      <w:r>
        <w:t xml:space="preserve"> is the name of the host (in the inventory) that was used to take the backup, and </w:t>
      </w:r>
      <w:r>
        <w:rPr>
          <w:rStyle w:val="CodingLanguage"/>
        </w:rPr>
        <w:t>&lt;timestamp&gt;</w:t>
      </w:r>
      <w:r>
        <w:t xml:space="preserve"> is the time at which the backup was taken. The file with the extension </w:t>
      </w:r>
      <w:r>
        <w:rPr>
          <w:rStyle w:val="CodingLanguage"/>
        </w:rPr>
        <w:t>.vars.tgz</w:t>
      </w:r>
      <w:r>
        <w:t xml:space="preserve"> contains information regarding the system that was backed up.</w:t>
      </w:r>
    </w:p>
    <w:p w14:paraId="2BF0074D" w14:textId="77777777" w:rsidR="000615E7" w:rsidRDefault="000615E7" w:rsidP="0058095B">
      <w:pPr>
        <w:pStyle w:val="BodyTextMetricHPELight10pt"/>
      </w:pPr>
      <w:r>
        <w:t xml:space="preserve">You can override the generated file name by defining the variable </w:t>
      </w:r>
      <w:r>
        <w:rPr>
          <w:rStyle w:val="BoldEmpha"/>
        </w:rPr>
        <w:t>backup_name</w:t>
      </w:r>
      <w:r>
        <w:t xml:space="preserve"> on the command line when running the playbook. In the example below: </w:t>
      </w:r>
    </w:p>
    <w:p w14:paraId="3254DF27" w14:textId="4AC5502E" w:rsidR="000615E7" w:rsidRPr="00ED3BF0" w:rsidRDefault="000615E7" w:rsidP="0058095B">
      <w:pPr>
        <w:pStyle w:val="BodyTextMetricHPELight10pt"/>
        <w:rPr>
          <w:rStyle w:val="CodingLanguage"/>
        </w:rPr>
      </w:pPr>
      <w:r w:rsidRPr="00ED3BF0">
        <w:rPr>
          <w:rStyle w:val="CodingLanguage"/>
        </w:rPr>
        <w:t># ansible-playbook -i </w:t>
      </w:r>
      <w:r w:rsidR="007230C9">
        <w:rPr>
          <w:rStyle w:val="CodingLanguage"/>
        </w:rPr>
        <w:t>hosts</w:t>
      </w:r>
      <w:r w:rsidRPr="00ED3BF0">
        <w:rPr>
          <w:rStyle w:val="CodingLanguage"/>
        </w:rPr>
        <w:t> playbooks/backup_swarm.yml -e backup_name=my_swarm_backup</w:t>
      </w:r>
    </w:p>
    <w:p w14:paraId="7D01AE43" w14:textId="77777777" w:rsidR="000615E7" w:rsidRDefault="000615E7" w:rsidP="0058095B">
      <w:pPr>
        <w:pStyle w:val="BodyTextMetricHPELight10pt"/>
      </w:pPr>
      <w:r>
        <w:t xml:space="preserve">The generated files won't have </w:t>
      </w:r>
      <w:r>
        <w:rPr>
          <w:rStyle w:val="CodingLanguage"/>
        </w:rPr>
        <w:t>&lt;vmname&gt;</w:t>
      </w:r>
      <w:r>
        <w:t xml:space="preserve"> or </w:t>
      </w:r>
      <w:r>
        <w:rPr>
          <w:rStyle w:val="CodingLanguage"/>
        </w:rPr>
        <w:t>&lt;timestamp&gt;</w:t>
      </w:r>
      <w:r>
        <w:t xml:space="preserve"> appended:</w:t>
      </w:r>
    </w:p>
    <w:p w14:paraId="44872B0A" w14:textId="77777777" w:rsidR="000615E7" w:rsidRPr="00ED3BF0" w:rsidRDefault="000615E7" w:rsidP="0058095B">
      <w:pPr>
        <w:pStyle w:val="BodyTextMetricHPELight10pt"/>
        <w:rPr>
          <w:rStyle w:val="CodingLanguage"/>
        </w:rPr>
      </w:pPr>
      <w:r w:rsidRPr="00ED3BF0">
        <w:rPr>
          <w:rStyle w:val="CodingLanguage"/>
        </w:rPr>
        <w:t>&lt;backup_dest&gt;/my_swarm_backup.tgz</w:t>
      </w:r>
      <w:r w:rsidRPr="00ED3BF0">
        <w:rPr>
          <w:rStyle w:val="CodingLanguage"/>
        </w:rPr>
        <w:br/>
        <w:t>&lt;backup</w:t>
      </w:r>
      <w:r>
        <w:rPr>
          <w:rStyle w:val="CodingLanguage"/>
        </w:rPr>
        <w:t>_dest&gt;/my_swarm_backup.vars.tgz</w:t>
      </w:r>
    </w:p>
    <w:p w14:paraId="108AEB4A" w14:textId="77777777" w:rsidR="000615E7" w:rsidRDefault="000615E7" w:rsidP="000615E7">
      <w:pPr>
        <w:pStyle w:val="MISCNote-Ruleabove"/>
      </w:pPr>
      <w:r>
        <w:t>Warning</w:t>
      </w:r>
    </w:p>
    <w:p w14:paraId="3C712264" w14:textId="77777777" w:rsidR="000615E7" w:rsidRDefault="000615E7" w:rsidP="000615E7">
      <w:pPr>
        <w:pStyle w:val="MISCNote-Rulebelow"/>
      </w:pPr>
      <w:r>
        <w:rPr>
          <w:rStyle w:val="BoldEmpha"/>
        </w:rPr>
        <w:t>Online versus offline backups:</w:t>
      </w:r>
      <w:r>
        <w:t xml:space="preserve"> By default, the playbook performs online backups. You can take offline backups by setting the variable </w:t>
      </w:r>
      <w:r>
        <w:rPr>
          <w:rStyle w:val="CodingLanguage"/>
        </w:rPr>
        <w:t>swarm_backup_offline</w:t>
      </w:r>
      <w:r>
        <w:t xml:space="preserve"> to </w:t>
      </w:r>
      <w:r>
        <w:rPr>
          <w:rStyle w:val="CodingLanguage"/>
        </w:rPr>
        <w:t>"true"</w:t>
      </w:r>
      <w:r>
        <w:t xml:space="preserve">. The playbook will then stop the Docker daemon on the machine used to take the backup (a manager or UCP node). Before it does so, the playbook will verify that enough managers are running in the cluster to maintain the quorum. If this is not the case, the playbook will exit with an </w:t>
      </w:r>
      <w:bookmarkStart w:id="426" w:name="_GoBack"/>
      <w:r>
        <w:t>error</w:t>
      </w:r>
      <w:bookmarkEnd w:id="426"/>
      <w:r>
        <w:t xml:space="preserve">. For more information, see the Docker documentation at </w:t>
      </w:r>
      <w:hyperlink r:id="rId143" w:anchor="recover-from-disasterv">
        <w:r>
          <w:rPr>
            <w:rStyle w:val="Hyperlink"/>
          </w:rPr>
          <w:t>https://docs.docker.com/engine/swarm/admin_guide/#recover-from-disasterv</w:t>
        </w:r>
      </w:hyperlink>
    </w:p>
    <w:p w14:paraId="5B412C1F" w14:textId="77777777" w:rsidR="0086155E" w:rsidRDefault="0086155E">
      <w:pPr>
        <w:rPr>
          <w:rFonts w:ascii="MetricHPE Medium" w:hAnsi="MetricHPE Medium"/>
          <w:sz w:val="20"/>
          <w:szCs w:val="18"/>
        </w:rPr>
      </w:pPr>
      <w:bookmarkStart w:id="427" w:name="_Refd17e59498"/>
      <w:bookmarkStart w:id="428" w:name="_Tocd17e59498"/>
      <w:r>
        <w:br w:type="page"/>
      </w:r>
    </w:p>
    <w:p w14:paraId="6E467A46" w14:textId="77777777" w:rsidR="000615E7" w:rsidRDefault="000615E7" w:rsidP="000615E7">
      <w:pPr>
        <w:pStyle w:val="Heading4"/>
      </w:pPr>
      <w:r>
        <w:lastRenderedPageBreak/>
        <w:t>Backing up the Universal Control Plane (UCP)</w:t>
      </w:r>
      <w:bookmarkEnd w:id="427"/>
      <w:bookmarkEnd w:id="428"/>
    </w:p>
    <w:p w14:paraId="20CDC78B" w14:textId="77777777" w:rsidR="000615E7" w:rsidRDefault="000615E7" w:rsidP="0058095B">
      <w:pPr>
        <w:pStyle w:val="BodyTextMetricHPELight10pt"/>
      </w:pPr>
      <w:r>
        <w:t xml:space="preserve">When you backup UCP, you save the data/metadata outlined in </w:t>
      </w:r>
      <w:r w:rsidRPr="00954580">
        <w:fldChar w:fldCharType="begin"/>
      </w:r>
      <w:r w:rsidRPr="00954580">
        <w:instrText xml:space="preserve"> REF _Refd17e59506 \h </w:instrText>
      </w:r>
      <w:r>
        <w:instrText xml:space="preserve"> \* MERGEFORMAT </w:instrText>
      </w:r>
      <w:r w:rsidRPr="00954580">
        <w:fldChar w:fldCharType="separate"/>
      </w:r>
      <w:r w:rsidR="0099354B" w:rsidRPr="0099354B">
        <w:t>Table</w:t>
      </w:r>
      <w:r w:rsidR="0099354B" w:rsidRPr="0099354B">
        <w:rPr>
          <w:rFonts w:ascii="Calibri" w:hAnsi="Calibri" w:cs="Calibri"/>
        </w:rPr>
        <w:t> </w:t>
      </w:r>
      <w:r w:rsidR="0099354B">
        <w:t>29</w:t>
      </w:r>
      <w:r w:rsidRPr="00954580">
        <w:fldChar w:fldCharType="end"/>
      </w:r>
      <w:r w:rsidR="0086155E">
        <w:t>.</w:t>
      </w:r>
    </w:p>
    <w:p w14:paraId="116CD992" w14:textId="77777777" w:rsidR="000615E7" w:rsidRDefault="000615E7" w:rsidP="000615E7">
      <w:pPr>
        <w:pStyle w:val="MISCTableCaptionHeader8pt"/>
      </w:pPr>
      <w:bookmarkStart w:id="429" w:name="_Refd17e59506"/>
      <w:bookmarkStart w:id="430" w:name="_Tocd17e59506"/>
      <w:r>
        <w:rPr>
          <w:rStyle w:val="MISCTableCaptionHeaderBold8pt"/>
          <w:noProof/>
        </w:rPr>
        <w:t>Table </w:t>
      </w:r>
      <w:bookmarkStart w:id="431" w:name="_Numd17e59506"/>
      <w:r>
        <w:fldChar w:fldCharType="begin"/>
      </w:r>
      <w:r>
        <w:instrText xml:space="preserve"> SEQ Table \* ARABIC </w:instrText>
      </w:r>
      <w:r>
        <w:fldChar w:fldCharType="separate"/>
      </w:r>
      <w:r w:rsidR="0099354B">
        <w:rPr>
          <w:noProof/>
        </w:rPr>
        <w:t>29</w:t>
      </w:r>
      <w:r>
        <w:rPr>
          <w:rStyle w:val="MISCTableCaptionHeaderBold8pt"/>
          <w:noProof/>
        </w:rPr>
        <w:fldChar w:fldCharType="end"/>
      </w:r>
      <w:bookmarkEnd w:id="429"/>
      <w:bookmarkEnd w:id="430"/>
      <w:bookmarkEnd w:id="431"/>
      <w:r>
        <w:t>. UCP data backed up</w:t>
      </w:r>
    </w:p>
    <w:tbl>
      <w:tblPr>
        <w:tblStyle w:val="TableGrid"/>
        <w:tblW w:w="10294"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930"/>
        <w:gridCol w:w="8364"/>
      </w:tblGrid>
      <w:tr w:rsidR="000615E7" w14:paraId="6396744E" w14:textId="77777777" w:rsidTr="00CD4360">
        <w:trPr>
          <w:cantSplit/>
          <w:trHeight w:val="234"/>
        </w:trPr>
        <w:tc>
          <w:tcPr>
            <w:tcW w:w="1930" w:type="dxa"/>
            <w:tcBorders>
              <w:top w:val="nil"/>
              <w:bottom w:val="single" w:sz="36" w:space="0" w:color="00B388"/>
            </w:tcBorders>
          </w:tcPr>
          <w:p w14:paraId="17E360C0" w14:textId="77777777" w:rsidR="000615E7" w:rsidRDefault="000615E7" w:rsidP="00CD4360">
            <w:pPr>
              <w:pStyle w:val="TableSubhead8pt"/>
            </w:pPr>
            <w:r>
              <w:t>Data</w:t>
            </w:r>
          </w:p>
        </w:tc>
        <w:tc>
          <w:tcPr>
            <w:tcW w:w="8364" w:type="dxa"/>
            <w:tcBorders>
              <w:top w:val="nil"/>
              <w:bottom w:val="single" w:sz="36" w:space="0" w:color="00B388"/>
            </w:tcBorders>
          </w:tcPr>
          <w:p w14:paraId="09036DC3" w14:textId="77777777" w:rsidR="000615E7" w:rsidRDefault="000615E7" w:rsidP="00CD4360">
            <w:pPr>
              <w:pStyle w:val="TableSubhead8pt"/>
            </w:pPr>
            <w:r>
              <w:t>Description</w:t>
            </w:r>
          </w:p>
        </w:tc>
      </w:tr>
      <w:tr w:rsidR="000615E7" w14:paraId="215D0028" w14:textId="77777777" w:rsidTr="00CD4360">
        <w:trPr>
          <w:cantSplit/>
          <w:trHeight w:val="294"/>
        </w:trPr>
        <w:tc>
          <w:tcPr>
            <w:tcW w:w="1930" w:type="dxa"/>
          </w:tcPr>
          <w:p w14:paraId="1DF8C375" w14:textId="77777777" w:rsidR="000615E7" w:rsidRDefault="000615E7" w:rsidP="00CD4360">
            <w:pPr>
              <w:pStyle w:val="TableBody8pt"/>
            </w:pPr>
            <w:r>
              <w:t>Configurations</w:t>
            </w:r>
          </w:p>
        </w:tc>
        <w:tc>
          <w:tcPr>
            <w:tcW w:w="8364" w:type="dxa"/>
          </w:tcPr>
          <w:p w14:paraId="6B6F214A" w14:textId="77777777" w:rsidR="000615E7" w:rsidRDefault="000615E7" w:rsidP="00CD4360">
            <w:pPr>
              <w:pStyle w:val="TableBody8pt"/>
            </w:pPr>
            <w:r>
              <w:t xml:space="preserve">The UCP cluster configurations, as shown by </w:t>
            </w:r>
            <w:r>
              <w:rPr>
                <w:rStyle w:val="CodingLanguage"/>
              </w:rPr>
              <w:t>docker config ls</w:t>
            </w:r>
            <w:r>
              <w:t xml:space="preserve">, including Docker EE license and swarm and client CAs </w:t>
            </w:r>
          </w:p>
        </w:tc>
      </w:tr>
      <w:tr w:rsidR="000615E7" w14:paraId="4BCCE3FC" w14:textId="77777777" w:rsidTr="00CD4360">
        <w:trPr>
          <w:cantSplit/>
          <w:trHeight w:val="224"/>
        </w:trPr>
        <w:tc>
          <w:tcPr>
            <w:tcW w:w="1930" w:type="dxa"/>
          </w:tcPr>
          <w:p w14:paraId="07DBC425" w14:textId="77777777" w:rsidR="000615E7" w:rsidRDefault="000615E7" w:rsidP="00CD4360">
            <w:pPr>
              <w:pStyle w:val="TableBody8pt"/>
            </w:pPr>
            <w:r>
              <w:t>Access control</w:t>
            </w:r>
          </w:p>
        </w:tc>
        <w:tc>
          <w:tcPr>
            <w:tcW w:w="8364" w:type="dxa"/>
          </w:tcPr>
          <w:p w14:paraId="1500691B" w14:textId="77777777" w:rsidR="000615E7" w:rsidRDefault="000615E7" w:rsidP="00CD4360">
            <w:pPr>
              <w:pStyle w:val="TableBody8pt"/>
            </w:pPr>
            <w:r>
              <w:t>Permissions for team access to swarm resources, including collections, grants, and roles</w:t>
            </w:r>
          </w:p>
        </w:tc>
      </w:tr>
      <w:tr w:rsidR="000615E7" w14:paraId="6A807836" w14:textId="77777777" w:rsidTr="00CD4360">
        <w:trPr>
          <w:cantSplit/>
          <w:trHeight w:val="214"/>
        </w:trPr>
        <w:tc>
          <w:tcPr>
            <w:tcW w:w="1930" w:type="dxa"/>
          </w:tcPr>
          <w:p w14:paraId="0E5316B6" w14:textId="77777777" w:rsidR="000615E7" w:rsidRDefault="000615E7" w:rsidP="00CD4360">
            <w:pPr>
              <w:pStyle w:val="TableBody8pt"/>
            </w:pPr>
            <w:r>
              <w:t>Certificates and keys</w:t>
            </w:r>
          </w:p>
        </w:tc>
        <w:tc>
          <w:tcPr>
            <w:tcW w:w="8364" w:type="dxa"/>
          </w:tcPr>
          <w:p w14:paraId="249B07A1" w14:textId="77777777" w:rsidR="000615E7" w:rsidRDefault="000615E7" w:rsidP="00CD4360">
            <w:pPr>
              <w:pStyle w:val="TableBody8pt"/>
            </w:pPr>
            <w:r>
              <w:t>The certificates, public keys, and private keys that are used for authentication and mutual TLS communication</w:t>
            </w:r>
          </w:p>
        </w:tc>
      </w:tr>
      <w:tr w:rsidR="000615E7" w14:paraId="65EAA2C1" w14:textId="77777777" w:rsidTr="00CD4360">
        <w:trPr>
          <w:cantSplit/>
          <w:trHeight w:val="224"/>
        </w:trPr>
        <w:tc>
          <w:tcPr>
            <w:tcW w:w="1930" w:type="dxa"/>
          </w:tcPr>
          <w:p w14:paraId="5D90AFD1" w14:textId="77777777" w:rsidR="000615E7" w:rsidRDefault="000615E7" w:rsidP="00CD4360">
            <w:pPr>
              <w:pStyle w:val="TableBody8pt"/>
            </w:pPr>
            <w:r>
              <w:t>Metrics data</w:t>
            </w:r>
          </w:p>
        </w:tc>
        <w:tc>
          <w:tcPr>
            <w:tcW w:w="8364" w:type="dxa"/>
          </w:tcPr>
          <w:p w14:paraId="12B5DCF7" w14:textId="77777777" w:rsidR="000615E7" w:rsidRDefault="000615E7" w:rsidP="00CD4360">
            <w:pPr>
              <w:pStyle w:val="TableBody8pt"/>
            </w:pPr>
            <w:r>
              <w:t>Monitoring data gathered by UCP</w:t>
            </w:r>
          </w:p>
        </w:tc>
      </w:tr>
      <w:tr w:rsidR="000615E7" w14:paraId="1028F27F" w14:textId="77777777" w:rsidTr="00CD4360">
        <w:trPr>
          <w:cantSplit/>
          <w:trHeight w:val="224"/>
        </w:trPr>
        <w:tc>
          <w:tcPr>
            <w:tcW w:w="1930" w:type="dxa"/>
          </w:tcPr>
          <w:p w14:paraId="7572BAB3" w14:textId="77777777" w:rsidR="000615E7" w:rsidRDefault="000615E7" w:rsidP="00CD4360">
            <w:pPr>
              <w:pStyle w:val="TableBody8pt"/>
            </w:pPr>
            <w:r>
              <w:t>Organizations</w:t>
            </w:r>
          </w:p>
        </w:tc>
        <w:tc>
          <w:tcPr>
            <w:tcW w:w="8364" w:type="dxa"/>
          </w:tcPr>
          <w:p w14:paraId="4D715725" w14:textId="77777777" w:rsidR="000615E7" w:rsidRDefault="000615E7" w:rsidP="00CD4360">
            <w:pPr>
              <w:pStyle w:val="TableBody8pt"/>
            </w:pPr>
            <w:r>
              <w:t>Your users, teams, and orgs</w:t>
            </w:r>
          </w:p>
        </w:tc>
      </w:tr>
      <w:tr w:rsidR="000615E7" w14:paraId="6BB0D7B2" w14:textId="77777777" w:rsidTr="00CD4360">
        <w:trPr>
          <w:cantSplit/>
          <w:trHeight w:val="214"/>
        </w:trPr>
        <w:tc>
          <w:tcPr>
            <w:tcW w:w="1930" w:type="dxa"/>
          </w:tcPr>
          <w:p w14:paraId="0DEBB3A1" w14:textId="77777777" w:rsidR="000615E7" w:rsidRDefault="000615E7" w:rsidP="00CD4360">
            <w:pPr>
              <w:pStyle w:val="TableBody8pt"/>
            </w:pPr>
            <w:r>
              <w:t>Volumes</w:t>
            </w:r>
          </w:p>
        </w:tc>
        <w:tc>
          <w:tcPr>
            <w:tcW w:w="8364" w:type="dxa"/>
          </w:tcPr>
          <w:p w14:paraId="2656D186" w14:textId="77777777" w:rsidR="000615E7" w:rsidRDefault="000615E7" w:rsidP="00CD4360">
            <w:pPr>
              <w:pStyle w:val="TableBody8pt"/>
            </w:pPr>
            <w:r>
              <w:t xml:space="preserve">All </w:t>
            </w:r>
            <w:hyperlink r:id="rId144" w:anchor="volumes-used-by-ucp">
              <w:r>
                <w:rPr>
                  <w:rStyle w:val="Hyperlink"/>
                </w:rPr>
                <w:t>UCP named volumes</w:t>
              </w:r>
            </w:hyperlink>
            <w:r>
              <w:t>, which include all UCP component certs and data</w:t>
            </w:r>
          </w:p>
        </w:tc>
      </w:tr>
    </w:tbl>
    <w:p w14:paraId="7A4FB595" w14:textId="77777777" w:rsidR="000615E7" w:rsidRDefault="000615E7" w:rsidP="0058095B">
      <w:pPr>
        <w:pStyle w:val="BodyTextMetricHPELight10pt"/>
      </w:pPr>
    </w:p>
    <w:p w14:paraId="5EF600F3" w14:textId="77777777" w:rsidR="000615E7" w:rsidRDefault="000615E7" w:rsidP="0058095B">
      <w:pPr>
        <w:pStyle w:val="BodyTextMetricHPELight10pt"/>
      </w:pPr>
      <w:r>
        <w:t xml:space="preserve">To make a backup of UCP, use </w:t>
      </w:r>
      <w:r>
        <w:rPr>
          <w:rStyle w:val="CodingLanguage"/>
        </w:rPr>
        <w:t>playbook/backup_ucp.yml</w:t>
      </w:r>
      <w:r>
        <w:t xml:space="preserve"> as follows:</w:t>
      </w:r>
    </w:p>
    <w:p w14:paraId="1E8F52CE" w14:textId="77777777" w:rsidR="000615E7" w:rsidRPr="00ED3BF0" w:rsidRDefault="000615E7" w:rsidP="0058095B">
      <w:pPr>
        <w:pStyle w:val="BodyTextMetricHPELight10pt"/>
        <w:rPr>
          <w:rStyle w:val="CodingLanguage"/>
        </w:rPr>
      </w:pPr>
      <w:r w:rsidRPr="00ED3BF0">
        <w:rPr>
          <w:rStyle w:val="CodingLanguage"/>
        </w:rPr>
        <w:t># ansible-playbook -i vm_host playbooks/backup_ucp.yml</w:t>
      </w:r>
    </w:p>
    <w:p w14:paraId="7B686B38" w14:textId="1B7E3774" w:rsidR="000615E7" w:rsidRDefault="000615E7" w:rsidP="0058095B">
      <w:pPr>
        <w:pStyle w:val="BodyTextMetricHPELight10pt"/>
      </w:pPr>
      <w:r>
        <w:t xml:space="preserve">This playbook creates two archives in the folder specified by the variable </w:t>
      </w:r>
      <w:r>
        <w:rPr>
          <w:rStyle w:val="CodingLanguage"/>
        </w:rPr>
        <w:t>backup_dest</w:t>
      </w:r>
      <w:r>
        <w:t xml:space="preserve"> in </w:t>
      </w:r>
      <w:r>
        <w:rPr>
          <w:rStyle w:val="CodingLanguage"/>
        </w:rPr>
        <w:t>group_vars/</w:t>
      </w:r>
      <w:r w:rsidR="0083650F">
        <w:rPr>
          <w:rStyle w:val="CodingLanguage"/>
        </w:rPr>
        <w:t>all/</w:t>
      </w:r>
      <w:r>
        <w:rPr>
          <w:rStyle w:val="CodingLanguage"/>
        </w:rPr>
        <w:t>backups</w:t>
      </w:r>
      <w:r>
        <w:t>. By default, the files are named using the following pattern:</w:t>
      </w:r>
    </w:p>
    <w:p w14:paraId="6FE640FF" w14:textId="77777777" w:rsidR="000615E7" w:rsidRPr="00ED3BF0" w:rsidRDefault="000615E7" w:rsidP="0058095B">
      <w:pPr>
        <w:pStyle w:val="BodyTextMetricHPELight10pt"/>
        <w:rPr>
          <w:rStyle w:val="CodingLanguage"/>
        </w:rPr>
      </w:pPr>
      <w:r w:rsidRPr="00ED3BF0">
        <w:rPr>
          <w:rStyle w:val="CodingLanguage"/>
        </w:rPr>
        <w:t>&lt;backup_dest&gt;/backup_ucp_&lt;ucpid&gt;_&lt;vmname&gt;_&lt;timestamp&gt;.tgz</w:t>
      </w:r>
      <w:r w:rsidRPr="00ED3BF0">
        <w:rPr>
          <w:rStyle w:val="CodingLanguage"/>
        </w:rPr>
        <w:br/>
        <w:t>&lt;backup_dest&gt;/backup_ucp_&lt;ucpid</w:t>
      </w:r>
      <w:r>
        <w:rPr>
          <w:rStyle w:val="CodingLanguage"/>
        </w:rPr>
        <w:t>&gt;_&lt;vmname&gt;_&lt;timestamp&gt;.vars.tgz</w:t>
      </w:r>
    </w:p>
    <w:p w14:paraId="6F586800" w14:textId="77777777" w:rsidR="000615E7" w:rsidRDefault="000615E7" w:rsidP="0058095B">
      <w:pPr>
        <w:pStyle w:val="BodyTextMetricHPELight10pt"/>
      </w:pPr>
      <w:r>
        <w:rPr>
          <w:rStyle w:val="CodingLanguage"/>
        </w:rPr>
        <w:t>&lt;ucpid&gt;</w:t>
      </w:r>
      <w:r>
        <w:t xml:space="preserve"> is the ID of the UCP instance, </w:t>
      </w:r>
      <w:r>
        <w:rPr>
          <w:rStyle w:val="CodingLanguage"/>
        </w:rPr>
        <w:t>&lt;vmname&gt;</w:t>
      </w:r>
      <w:r>
        <w:t xml:space="preserve"> is the name of the host (in the inventory) that was used to take the backup, and </w:t>
      </w:r>
      <w:r>
        <w:rPr>
          <w:rStyle w:val="CodingLanguage"/>
        </w:rPr>
        <w:t>&lt;timestamp&gt;</w:t>
      </w:r>
      <w:r>
        <w:t xml:space="preserve"> is the time at which the backup was taken. The file with the extension </w:t>
      </w:r>
      <w:r>
        <w:rPr>
          <w:rStyle w:val="CodingLanguage"/>
        </w:rPr>
        <w:t>.vars.tgz</w:t>
      </w:r>
      <w:r>
        <w:t xml:space="preserve"> contains information regarding the system which was backed up.</w:t>
      </w:r>
    </w:p>
    <w:p w14:paraId="2D9AC176" w14:textId="77777777" w:rsidR="000615E7" w:rsidRDefault="000615E7" w:rsidP="0058095B">
      <w:pPr>
        <w:pStyle w:val="BodyTextMetricHPELight10pt"/>
      </w:pPr>
      <w:r>
        <w:t xml:space="preserve">You can override the generated file name by defining the variable </w:t>
      </w:r>
      <w:r>
        <w:rPr>
          <w:rStyle w:val="BoldEmpha"/>
        </w:rPr>
        <w:t>backup_name</w:t>
      </w:r>
      <w:r>
        <w:t xml:space="preserve"> on the command line when running the playbook. In the example below: </w:t>
      </w:r>
    </w:p>
    <w:p w14:paraId="24FC9047" w14:textId="7215F687" w:rsidR="000615E7" w:rsidRPr="00ED3BF0" w:rsidRDefault="000615E7" w:rsidP="0058095B">
      <w:pPr>
        <w:pStyle w:val="BodyTextMetricHPELight10pt"/>
        <w:rPr>
          <w:rStyle w:val="CodingLanguage"/>
        </w:rPr>
      </w:pPr>
      <w:r w:rsidRPr="00ED3BF0">
        <w:rPr>
          <w:rStyle w:val="CodingLanguage"/>
        </w:rPr>
        <w:t># ansible-playbook -i </w:t>
      </w:r>
      <w:r w:rsidR="007230C9">
        <w:rPr>
          <w:rStyle w:val="CodingLanguage"/>
        </w:rPr>
        <w:t>hosts</w:t>
      </w:r>
      <w:r w:rsidRPr="00ED3BF0">
        <w:rPr>
          <w:rStyle w:val="CodingLanguage"/>
        </w:rPr>
        <w:t> playbooks/backup_ucp.yml -e backup_name=my_ucp_backup</w:t>
      </w:r>
    </w:p>
    <w:p w14:paraId="0837C76B" w14:textId="77777777" w:rsidR="000615E7" w:rsidRDefault="000615E7" w:rsidP="0058095B">
      <w:pPr>
        <w:pStyle w:val="BodyTextMetricHPELight10pt"/>
      </w:pPr>
      <w:r>
        <w:t xml:space="preserve">The generated files won't have </w:t>
      </w:r>
      <w:r>
        <w:rPr>
          <w:rStyle w:val="CodingLanguage"/>
        </w:rPr>
        <w:t>&lt;vmname&gt;</w:t>
      </w:r>
      <w:r>
        <w:t xml:space="preserve"> or </w:t>
      </w:r>
      <w:r>
        <w:rPr>
          <w:rStyle w:val="CodingLanguage"/>
        </w:rPr>
        <w:t>&lt;timestamp&gt;</w:t>
      </w:r>
      <w:r>
        <w:t xml:space="preserve"> appended:</w:t>
      </w:r>
    </w:p>
    <w:p w14:paraId="5EE9FC42" w14:textId="77777777" w:rsidR="000615E7" w:rsidRPr="00ED3BF0" w:rsidRDefault="000615E7" w:rsidP="0058095B">
      <w:pPr>
        <w:pStyle w:val="BodyTextMetricHPELight10pt"/>
        <w:rPr>
          <w:rStyle w:val="CodingLanguage"/>
        </w:rPr>
      </w:pPr>
      <w:r w:rsidRPr="00ED3BF0">
        <w:rPr>
          <w:rStyle w:val="CodingLanguage"/>
        </w:rPr>
        <w:t>&lt;backup_dest&gt;/my_ucp_backup.tgz</w:t>
      </w:r>
      <w:r w:rsidRPr="00ED3BF0">
        <w:rPr>
          <w:rStyle w:val="CodingLanguage"/>
        </w:rPr>
        <w:br/>
        <w:t>&lt;back</w:t>
      </w:r>
      <w:r>
        <w:rPr>
          <w:rStyle w:val="CodingLanguage"/>
        </w:rPr>
        <w:t>up_dest&gt;/my_ucp_backup.vars.tgz</w:t>
      </w:r>
    </w:p>
    <w:p w14:paraId="517F4625" w14:textId="77777777" w:rsidR="000615E7" w:rsidRDefault="000615E7" w:rsidP="000615E7">
      <w:pPr>
        <w:pStyle w:val="MISCNote-Ruleabove"/>
      </w:pPr>
      <w:r>
        <w:t>Warning</w:t>
      </w:r>
    </w:p>
    <w:p w14:paraId="1AB2CEF0" w14:textId="77777777" w:rsidR="000615E7" w:rsidRDefault="000615E7" w:rsidP="000615E7">
      <w:pPr>
        <w:pStyle w:val="MISCNote-Rulebelow"/>
      </w:pPr>
      <w:r>
        <w:t xml:space="preserve">To create a consistent backup, the backup command </w:t>
      </w:r>
      <w:r>
        <w:rPr>
          <w:rStyle w:val="BoldEmpha"/>
        </w:rPr>
        <w:t>temporarily stops the UCP containers running on the node where the backup is being performed</w:t>
      </w:r>
      <w:r>
        <w:t xml:space="preserve">. User resources, such as services, containers, and stacks are not affected by this operation and will continue to operate as expected. Any long-lasting </w:t>
      </w:r>
      <w:r>
        <w:rPr>
          <w:rStyle w:val="CodingLanguage"/>
        </w:rPr>
        <w:t>docker exec</w:t>
      </w:r>
      <w:r>
        <w:t xml:space="preserve">, </w:t>
      </w:r>
      <w:r>
        <w:rPr>
          <w:rStyle w:val="CodingLanguage"/>
        </w:rPr>
        <w:t>docker logs</w:t>
      </w:r>
      <w:r>
        <w:t xml:space="preserve">, </w:t>
      </w:r>
      <w:r>
        <w:rPr>
          <w:rStyle w:val="CodingLanguage"/>
        </w:rPr>
        <w:t>docker events</w:t>
      </w:r>
      <w:r>
        <w:t xml:space="preserve">, or </w:t>
      </w:r>
      <w:r>
        <w:rPr>
          <w:rStyle w:val="CodingLanguage"/>
        </w:rPr>
        <w:t>docker attach</w:t>
      </w:r>
      <w:r>
        <w:t xml:space="preserve"> operations on the affected manager node will be disconnected.</w:t>
      </w:r>
    </w:p>
    <w:p w14:paraId="58B98A54" w14:textId="77777777" w:rsidR="000615E7" w:rsidRDefault="000615E7" w:rsidP="0058095B">
      <w:pPr>
        <w:pStyle w:val="BodyTextMetricHPELight10pt"/>
      </w:pPr>
      <w:r>
        <w:t xml:space="preserve">For more information on UCP backup, see the Docker documentation at </w:t>
      </w:r>
      <w:hyperlink r:id="rId145">
        <w:r>
          <w:rPr>
            <w:rStyle w:val="Hyperlink"/>
          </w:rPr>
          <w:t>https://docs.docker.com/datacenter/ucp/3.0/guides/admin/backups-and-disaster-recovery/</w:t>
        </w:r>
      </w:hyperlink>
    </w:p>
    <w:p w14:paraId="60FC9ABF" w14:textId="77777777" w:rsidR="00BF113F" w:rsidRDefault="00BF113F">
      <w:pPr>
        <w:rPr>
          <w:rFonts w:ascii="MetricHPE Medium" w:hAnsi="MetricHPE Medium"/>
          <w:sz w:val="20"/>
          <w:szCs w:val="18"/>
        </w:rPr>
      </w:pPr>
      <w:bookmarkStart w:id="432" w:name="_Refd17e59688"/>
      <w:bookmarkStart w:id="433" w:name="_Tocd17e59688"/>
      <w:r>
        <w:br w:type="page"/>
      </w:r>
    </w:p>
    <w:p w14:paraId="55C9703F" w14:textId="77777777" w:rsidR="000615E7" w:rsidRDefault="000615E7" w:rsidP="000615E7">
      <w:pPr>
        <w:pStyle w:val="Heading4"/>
      </w:pPr>
      <w:r>
        <w:lastRenderedPageBreak/>
        <w:t>Backing up the Docker Trusted Registry (DTR)</w:t>
      </w:r>
      <w:bookmarkEnd w:id="432"/>
      <w:bookmarkEnd w:id="433"/>
    </w:p>
    <w:p w14:paraId="2BE3F914" w14:textId="77777777" w:rsidR="000615E7" w:rsidRDefault="000615E7" w:rsidP="0058095B">
      <w:pPr>
        <w:pStyle w:val="BodyTextMetricHPELight10pt"/>
      </w:pPr>
      <w:r>
        <w:t>When you backup DTR, you save the data/metadata outlined in</w:t>
      </w:r>
      <w:r w:rsidRPr="00C00453">
        <w:t xml:space="preserve"> </w:t>
      </w:r>
      <w:r w:rsidRPr="00C00453">
        <w:fldChar w:fldCharType="begin"/>
      </w:r>
      <w:r w:rsidRPr="00C00453">
        <w:instrText xml:space="preserve"> REF _Refd17e59696 \h </w:instrText>
      </w:r>
      <w:r>
        <w:instrText xml:space="preserve"> \* MERGEFORMAT </w:instrText>
      </w:r>
      <w:r w:rsidRPr="00C00453">
        <w:fldChar w:fldCharType="separate"/>
      </w:r>
      <w:r w:rsidR="0099354B" w:rsidRPr="0099354B">
        <w:t>Table</w:t>
      </w:r>
      <w:r w:rsidR="0099354B" w:rsidRPr="0099354B">
        <w:rPr>
          <w:rFonts w:ascii="Calibri" w:hAnsi="Calibri" w:cs="Calibri"/>
        </w:rPr>
        <w:t> </w:t>
      </w:r>
      <w:r w:rsidR="0099354B">
        <w:t>30</w:t>
      </w:r>
      <w:r w:rsidRPr="00C00453">
        <w:fldChar w:fldCharType="end"/>
      </w:r>
      <w:r>
        <w:t>.</w:t>
      </w:r>
    </w:p>
    <w:p w14:paraId="63D74616" w14:textId="77777777" w:rsidR="000615E7" w:rsidRDefault="000615E7" w:rsidP="000615E7">
      <w:pPr>
        <w:pStyle w:val="MISCTableCaptionHeader8pt"/>
      </w:pPr>
      <w:bookmarkStart w:id="434" w:name="_Refd17e59696"/>
      <w:bookmarkStart w:id="435" w:name="_Tocd17e59696"/>
      <w:r>
        <w:rPr>
          <w:rStyle w:val="MISCTableCaptionHeaderBold8pt"/>
          <w:noProof/>
        </w:rPr>
        <w:t>Table </w:t>
      </w:r>
      <w:bookmarkStart w:id="436" w:name="_Numd17e59696"/>
      <w:r>
        <w:fldChar w:fldCharType="begin"/>
      </w:r>
      <w:r>
        <w:instrText xml:space="preserve"> SEQ Table \* ARABIC </w:instrText>
      </w:r>
      <w:r>
        <w:fldChar w:fldCharType="separate"/>
      </w:r>
      <w:r w:rsidR="0099354B">
        <w:rPr>
          <w:noProof/>
        </w:rPr>
        <w:t>30</w:t>
      </w:r>
      <w:r>
        <w:rPr>
          <w:rStyle w:val="MISCTableCaptionHeaderBold8pt"/>
          <w:noProof/>
        </w:rPr>
        <w:fldChar w:fldCharType="end"/>
      </w:r>
      <w:bookmarkEnd w:id="434"/>
      <w:bookmarkEnd w:id="435"/>
      <w:bookmarkEnd w:id="436"/>
      <w:r>
        <w:t>. DTR data backed up</w:t>
      </w:r>
    </w:p>
    <w:tbl>
      <w:tblPr>
        <w:tblStyle w:val="TableGrid"/>
        <w:tblW w:w="86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880"/>
        <w:gridCol w:w="1440"/>
        <w:gridCol w:w="4320"/>
      </w:tblGrid>
      <w:tr w:rsidR="000615E7" w14:paraId="572DEB42" w14:textId="77777777" w:rsidTr="00CD4360">
        <w:trPr>
          <w:cantSplit/>
        </w:trPr>
        <w:tc>
          <w:tcPr>
            <w:tcW w:w="2880" w:type="dxa"/>
            <w:tcBorders>
              <w:top w:val="nil"/>
              <w:bottom w:val="single" w:sz="36" w:space="0" w:color="00B388"/>
            </w:tcBorders>
          </w:tcPr>
          <w:p w14:paraId="54A8A151" w14:textId="77777777" w:rsidR="000615E7" w:rsidRDefault="000615E7" w:rsidP="00CD4360">
            <w:pPr>
              <w:pStyle w:val="TableSubhead8pt"/>
            </w:pPr>
            <w:r>
              <w:t>Data</w:t>
            </w:r>
          </w:p>
        </w:tc>
        <w:tc>
          <w:tcPr>
            <w:tcW w:w="1440" w:type="dxa"/>
            <w:tcBorders>
              <w:top w:val="nil"/>
              <w:bottom w:val="single" w:sz="36" w:space="0" w:color="00B388"/>
            </w:tcBorders>
          </w:tcPr>
          <w:p w14:paraId="64418CC5" w14:textId="77777777" w:rsidR="000615E7" w:rsidRDefault="000615E7" w:rsidP="00CD4360">
            <w:pPr>
              <w:pStyle w:val="TableSubhead8pt"/>
            </w:pPr>
            <w:r>
              <w:t>Backed up?</w:t>
            </w:r>
          </w:p>
        </w:tc>
        <w:tc>
          <w:tcPr>
            <w:tcW w:w="4320" w:type="dxa"/>
            <w:tcBorders>
              <w:top w:val="nil"/>
              <w:bottom w:val="single" w:sz="36" w:space="0" w:color="00B388"/>
            </w:tcBorders>
          </w:tcPr>
          <w:p w14:paraId="41C2546F" w14:textId="77777777" w:rsidR="000615E7" w:rsidRDefault="000615E7" w:rsidP="00CD4360">
            <w:pPr>
              <w:pStyle w:val="TableSubhead8pt"/>
            </w:pPr>
            <w:r>
              <w:t>Description</w:t>
            </w:r>
          </w:p>
        </w:tc>
      </w:tr>
      <w:tr w:rsidR="000615E7" w14:paraId="1FE89F0A" w14:textId="77777777" w:rsidTr="00CD4360">
        <w:trPr>
          <w:cantSplit/>
        </w:trPr>
        <w:tc>
          <w:tcPr>
            <w:tcW w:w="2880" w:type="dxa"/>
          </w:tcPr>
          <w:p w14:paraId="17A72104" w14:textId="77777777" w:rsidR="000615E7" w:rsidRDefault="000615E7" w:rsidP="00CD4360">
            <w:pPr>
              <w:pStyle w:val="TableBody8pt"/>
            </w:pPr>
            <w:r>
              <w:t>Configurations</w:t>
            </w:r>
          </w:p>
        </w:tc>
        <w:tc>
          <w:tcPr>
            <w:tcW w:w="1440" w:type="dxa"/>
          </w:tcPr>
          <w:p w14:paraId="01AA485C" w14:textId="77777777" w:rsidR="000615E7" w:rsidRDefault="000615E7" w:rsidP="00CD4360">
            <w:pPr>
              <w:pStyle w:val="TableBody8pt"/>
            </w:pPr>
            <w:r>
              <w:t>yes</w:t>
            </w:r>
          </w:p>
        </w:tc>
        <w:tc>
          <w:tcPr>
            <w:tcW w:w="4320" w:type="dxa"/>
          </w:tcPr>
          <w:p w14:paraId="7CA6A3D8" w14:textId="77777777" w:rsidR="000615E7" w:rsidRDefault="000615E7" w:rsidP="00CD4360">
            <w:pPr>
              <w:pStyle w:val="TableBody8pt"/>
            </w:pPr>
            <w:r>
              <w:t>DTR settings</w:t>
            </w:r>
          </w:p>
        </w:tc>
      </w:tr>
      <w:tr w:rsidR="000615E7" w14:paraId="25601C8C" w14:textId="77777777" w:rsidTr="00CD4360">
        <w:trPr>
          <w:cantSplit/>
        </w:trPr>
        <w:tc>
          <w:tcPr>
            <w:tcW w:w="2880" w:type="dxa"/>
          </w:tcPr>
          <w:p w14:paraId="3A2A1488" w14:textId="77777777" w:rsidR="000615E7" w:rsidRDefault="000615E7" w:rsidP="00CD4360">
            <w:pPr>
              <w:pStyle w:val="TableBody8pt"/>
            </w:pPr>
            <w:r>
              <w:t>Repository metadata</w:t>
            </w:r>
          </w:p>
        </w:tc>
        <w:tc>
          <w:tcPr>
            <w:tcW w:w="1440" w:type="dxa"/>
          </w:tcPr>
          <w:p w14:paraId="7B626D56" w14:textId="77777777" w:rsidR="000615E7" w:rsidRDefault="000615E7" w:rsidP="00CD4360">
            <w:pPr>
              <w:pStyle w:val="TableBody8pt"/>
            </w:pPr>
            <w:r>
              <w:t>yes</w:t>
            </w:r>
          </w:p>
        </w:tc>
        <w:tc>
          <w:tcPr>
            <w:tcW w:w="4320" w:type="dxa"/>
          </w:tcPr>
          <w:p w14:paraId="0A096479" w14:textId="77777777" w:rsidR="000615E7" w:rsidRDefault="000615E7" w:rsidP="00CD4360">
            <w:pPr>
              <w:pStyle w:val="TableBody8pt"/>
            </w:pPr>
            <w:r>
              <w:t>Metadata like image architecture and size</w:t>
            </w:r>
          </w:p>
        </w:tc>
      </w:tr>
      <w:tr w:rsidR="000615E7" w14:paraId="2DD3F7B9" w14:textId="77777777" w:rsidTr="00CD4360">
        <w:trPr>
          <w:cantSplit/>
        </w:trPr>
        <w:tc>
          <w:tcPr>
            <w:tcW w:w="2880" w:type="dxa"/>
          </w:tcPr>
          <w:p w14:paraId="7333EF3D" w14:textId="77777777" w:rsidR="000615E7" w:rsidRDefault="000615E7" w:rsidP="00CD4360">
            <w:pPr>
              <w:pStyle w:val="TableBody8pt"/>
            </w:pPr>
            <w:r>
              <w:t>Access control to repos and images</w:t>
            </w:r>
          </w:p>
        </w:tc>
        <w:tc>
          <w:tcPr>
            <w:tcW w:w="1440" w:type="dxa"/>
          </w:tcPr>
          <w:p w14:paraId="2A6DE2D5" w14:textId="77777777" w:rsidR="000615E7" w:rsidRDefault="000615E7" w:rsidP="00CD4360">
            <w:pPr>
              <w:pStyle w:val="TableBody8pt"/>
            </w:pPr>
            <w:r>
              <w:t>yes</w:t>
            </w:r>
          </w:p>
        </w:tc>
        <w:tc>
          <w:tcPr>
            <w:tcW w:w="4320" w:type="dxa"/>
          </w:tcPr>
          <w:p w14:paraId="54A3DFF7" w14:textId="77777777" w:rsidR="000615E7" w:rsidRDefault="000615E7" w:rsidP="00CD4360">
            <w:pPr>
              <w:pStyle w:val="TableBody8pt"/>
            </w:pPr>
            <w:r>
              <w:t>Data about who has access to which images</w:t>
            </w:r>
          </w:p>
        </w:tc>
      </w:tr>
      <w:tr w:rsidR="000615E7" w14:paraId="550D58E9" w14:textId="77777777" w:rsidTr="00CD4360">
        <w:trPr>
          <w:cantSplit/>
        </w:trPr>
        <w:tc>
          <w:tcPr>
            <w:tcW w:w="2880" w:type="dxa"/>
          </w:tcPr>
          <w:p w14:paraId="37D34AC0" w14:textId="77777777" w:rsidR="000615E7" w:rsidRDefault="000615E7" w:rsidP="00CD4360">
            <w:pPr>
              <w:pStyle w:val="TableBody8pt"/>
            </w:pPr>
            <w:r>
              <w:t>Notary data</w:t>
            </w:r>
          </w:p>
        </w:tc>
        <w:tc>
          <w:tcPr>
            <w:tcW w:w="1440" w:type="dxa"/>
          </w:tcPr>
          <w:p w14:paraId="3FE779B9" w14:textId="77777777" w:rsidR="000615E7" w:rsidRDefault="000615E7" w:rsidP="00CD4360">
            <w:pPr>
              <w:pStyle w:val="TableBody8pt"/>
            </w:pPr>
            <w:r>
              <w:t>yes</w:t>
            </w:r>
          </w:p>
        </w:tc>
        <w:tc>
          <w:tcPr>
            <w:tcW w:w="4320" w:type="dxa"/>
          </w:tcPr>
          <w:p w14:paraId="2E357D1C" w14:textId="77777777" w:rsidR="000615E7" w:rsidRDefault="000615E7" w:rsidP="00CD4360">
            <w:pPr>
              <w:pStyle w:val="TableBody8pt"/>
            </w:pPr>
            <w:r>
              <w:t>Signatures and digests for images that are signed</w:t>
            </w:r>
          </w:p>
        </w:tc>
      </w:tr>
      <w:tr w:rsidR="000615E7" w14:paraId="2EAF4F84" w14:textId="77777777" w:rsidTr="00CD4360">
        <w:trPr>
          <w:cantSplit/>
        </w:trPr>
        <w:tc>
          <w:tcPr>
            <w:tcW w:w="2880" w:type="dxa"/>
          </w:tcPr>
          <w:p w14:paraId="7C18D641" w14:textId="77777777" w:rsidR="000615E7" w:rsidRDefault="000615E7" w:rsidP="00CD4360">
            <w:pPr>
              <w:pStyle w:val="TableBody8pt"/>
            </w:pPr>
            <w:r>
              <w:t>Scan results</w:t>
            </w:r>
          </w:p>
        </w:tc>
        <w:tc>
          <w:tcPr>
            <w:tcW w:w="1440" w:type="dxa"/>
          </w:tcPr>
          <w:p w14:paraId="5FE0863B" w14:textId="77777777" w:rsidR="000615E7" w:rsidRDefault="000615E7" w:rsidP="00CD4360">
            <w:pPr>
              <w:pStyle w:val="TableBody8pt"/>
            </w:pPr>
            <w:r>
              <w:t>yes</w:t>
            </w:r>
          </w:p>
        </w:tc>
        <w:tc>
          <w:tcPr>
            <w:tcW w:w="4320" w:type="dxa"/>
          </w:tcPr>
          <w:p w14:paraId="438A60C5" w14:textId="77777777" w:rsidR="000615E7" w:rsidRDefault="000615E7" w:rsidP="00CD4360">
            <w:pPr>
              <w:pStyle w:val="TableBody8pt"/>
            </w:pPr>
            <w:r>
              <w:t>Information about vulnerabilities in your images</w:t>
            </w:r>
          </w:p>
        </w:tc>
      </w:tr>
      <w:tr w:rsidR="000615E7" w14:paraId="31FECAF0" w14:textId="77777777" w:rsidTr="00CD4360">
        <w:trPr>
          <w:cantSplit/>
        </w:trPr>
        <w:tc>
          <w:tcPr>
            <w:tcW w:w="2880" w:type="dxa"/>
          </w:tcPr>
          <w:p w14:paraId="168A4EA7" w14:textId="77777777" w:rsidR="000615E7" w:rsidRDefault="000615E7" w:rsidP="00CD4360">
            <w:pPr>
              <w:pStyle w:val="TableBody8pt"/>
            </w:pPr>
            <w:r>
              <w:t>Certificates and keys</w:t>
            </w:r>
          </w:p>
        </w:tc>
        <w:tc>
          <w:tcPr>
            <w:tcW w:w="1440" w:type="dxa"/>
          </w:tcPr>
          <w:p w14:paraId="52F80C06" w14:textId="77777777" w:rsidR="000615E7" w:rsidRDefault="000615E7" w:rsidP="00CD4360">
            <w:pPr>
              <w:pStyle w:val="TableBody8pt"/>
            </w:pPr>
            <w:r>
              <w:t>yes</w:t>
            </w:r>
          </w:p>
        </w:tc>
        <w:tc>
          <w:tcPr>
            <w:tcW w:w="4320" w:type="dxa"/>
          </w:tcPr>
          <w:p w14:paraId="10F2143B" w14:textId="77777777" w:rsidR="000615E7" w:rsidRDefault="000615E7" w:rsidP="00CD4360">
            <w:pPr>
              <w:pStyle w:val="TableBody8pt"/>
            </w:pPr>
            <w:r>
              <w:t>TLS certificates and keys used by DTR</w:t>
            </w:r>
          </w:p>
        </w:tc>
      </w:tr>
      <w:tr w:rsidR="000615E7" w14:paraId="40EE635D" w14:textId="77777777" w:rsidTr="00CD4360">
        <w:trPr>
          <w:cantSplit/>
        </w:trPr>
        <w:tc>
          <w:tcPr>
            <w:tcW w:w="2880" w:type="dxa"/>
          </w:tcPr>
          <w:p w14:paraId="16BC392C" w14:textId="77777777" w:rsidR="000615E7" w:rsidRDefault="000615E7" w:rsidP="00CD4360">
            <w:pPr>
              <w:pStyle w:val="TableBody8pt"/>
            </w:pPr>
            <w:r>
              <w:t>Image content</w:t>
            </w:r>
          </w:p>
        </w:tc>
        <w:tc>
          <w:tcPr>
            <w:tcW w:w="1440" w:type="dxa"/>
          </w:tcPr>
          <w:p w14:paraId="4DEA1A9C" w14:textId="77777777" w:rsidR="000615E7" w:rsidRDefault="000615E7" w:rsidP="00CD4360">
            <w:pPr>
              <w:pStyle w:val="TableBody8pt"/>
            </w:pPr>
            <w:r>
              <w:t>no</w:t>
            </w:r>
          </w:p>
        </w:tc>
        <w:tc>
          <w:tcPr>
            <w:tcW w:w="4320" w:type="dxa"/>
          </w:tcPr>
          <w:p w14:paraId="290BB368" w14:textId="77777777" w:rsidR="000615E7" w:rsidRDefault="000615E7" w:rsidP="00CD4360">
            <w:pPr>
              <w:pStyle w:val="TableBody8pt"/>
            </w:pPr>
            <w:r>
              <w:t>Needs to be backed up separately, depends on DTR configuration</w:t>
            </w:r>
          </w:p>
        </w:tc>
      </w:tr>
      <w:tr w:rsidR="000615E7" w14:paraId="78A4E9AC" w14:textId="77777777" w:rsidTr="00CD4360">
        <w:trPr>
          <w:cantSplit/>
        </w:trPr>
        <w:tc>
          <w:tcPr>
            <w:tcW w:w="2880" w:type="dxa"/>
          </w:tcPr>
          <w:p w14:paraId="1466C4AC" w14:textId="77777777" w:rsidR="000615E7" w:rsidRDefault="000615E7" w:rsidP="00CD4360">
            <w:pPr>
              <w:pStyle w:val="TableBody8pt"/>
            </w:pPr>
            <w:r>
              <w:t>Users, orgs, teams</w:t>
            </w:r>
          </w:p>
        </w:tc>
        <w:tc>
          <w:tcPr>
            <w:tcW w:w="1440" w:type="dxa"/>
          </w:tcPr>
          <w:p w14:paraId="4593C4D0" w14:textId="77777777" w:rsidR="000615E7" w:rsidRDefault="000615E7" w:rsidP="00CD4360">
            <w:pPr>
              <w:pStyle w:val="TableBody8pt"/>
            </w:pPr>
            <w:r>
              <w:t>no</w:t>
            </w:r>
          </w:p>
        </w:tc>
        <w:tc>
          <w:tcPr>
            <w:tcW w:w="4320" w:type="dxa"/>
          </w:tcPr>
          <w:p w14:paraId="50F24098" w14:textId="77777777" w:rsidR="000615E7" w:rsidRDefault="000615E7" w:rsidP="00CD4360">
            <w:pPr>
              <w:pStyle w:val="TableBody8pt"/>
            </w:pPr>
            <w:r>
              <w:t>Create a UCP backup to backup this data</w:t>
            </w:r>
          </w:p>
        </w:tc>
      </w:tr>
      <w:tr w:rsidR="000615E7" w14:paraId="6F643E44" w14:textId="77777777" w:rsidTr="00CD4360">
        <w:trPr>
          <w:cantSplit/>
        </w:trPr>
        <w:tc>
          <w:tcPr>
            <w:tcW w:w="2880" w:type="dxa"/>
          </w:tcPr>
          <w:p w14:paraId="69A55F3F" w14:textId="77777777" w:rsidR="000615E7" w:rsidRDefault="000615E7" w:rsidP="00CD4360">
            <w:pPr>
              <w:pStyle w:val="TableBody8pt"/>
            </w:pPr>
            <w:r>
              <w:t>Vulnerability database</w:t>
            </w:r>
          </w:p>
        </w:tc>
        <w:tc>
          <w:tcPr>
            <w:tcW w:w="1440" w:type="dxa"/>
          </w:tcPr>
          <w:p w14:paraId="0843E628" w14:textId="77777777" w:rsidR="000615E7" w:rsidRDefault="000615E7" w:rsidP="00CD4360">
            <w:pPr>
              <w:pStyle w:val="TableBody8pt"/>
            </w:pPr>
            <w:r>
              <w:t>no</w:t>
            </w:r>
          </w:p>
        </w:tc>
        <w:tc>
          <w:tcPr>
            <w:tcW w:w="4320" w:type="dxa"/>
          </w:tcPr>
          <w:p w14:paraId="2FE14015" w14:textId="77777777" w:rsidR="000615E7" w:rsidRDefault="000615E7" w:rsidP="00CD4360">
            <w:pPr>
              <w:pStyle w:val="TableBody8pt"/>
            </w:pPr>
            <w:r>
              <w:t>Can be re-downloaded after a restore</w:t>
            </w:r>
          </w:p>
        </w:tc>
      </w:tr>
    </w:tbl>
    <w:p w14:paraId="73B5B255" w14:textId="77777777" w:rsidR="000615E7" w:rsidRDefault="000615E7" w:rsidP="0058095B">
      <w:pPr>
        <w:pStyle w:val="BodyTextMetricHPELight10pt"/>
      </w:pPr>
    </w:p>
    <w:p w14:paraId="1C875BFF" w14:textId="77777777" w:rsidR="000615E7" w:rsidRDefault="000615E7" w:rsidP="0058095B">
      <w:pPr>
        <w:pStyle w:val="BodyTextMetricHPELight10pt"/>
      </w:pPr>
      <w:r>
        <w:t xml:space="preserve">To make a backup of DTR metadata, use </w:t>
      </w:r>
      <w:r>
        <w:rPr>
          <w:rStyle w:val="CodingLanguage"/>
        </w:rPr>
        <w:t>playbook/backup_dtr_metadata.yml</w:t>
      </w:r>
    </w:p>
    <w:p w14:paraId="0FE0F585" w14:textId="77777777" w:rsidR="000615E7" w:rsidRPr="00E86C86" w:rsidRDefault="000615E7" w:rsidP="0058095B">
      <w:pPr>
        <w:pStyle w:val="BodyTextMetricHPELight10pt"/>
        <w:rPr>
          <w:rStyle w:val="CodingLanguage"/>
        </w:rPr>
      </w:pPr>
      <w:r w:rsidRPr="00E86C86">
        <w:rPr>
          <w:rStyle w:val="CodingLanguage"/>
        </w:rPr>
        <w:t># ansible-playbook -i vm_host playbooks/backup_dtr_metadata.yml</w:t>
      </w:r>
    </w:p>
    <w:p w14:paraId="4437A56A" w14:textId="54220C32" w:rsidR="000615E7" w:rsidRDefault="000615E7" w:rsidP="0058095B">
      <w:pPr>
        <w:pStyle w:val="BodyTextMetricHPELight10pt"/>
      </w:pPr>
      <w:r>
        <w:t xml:space="preserve">This playbook creates two archives in the folder specified by the variable </w:t>
      </w:r>
      <w:r>
        <w:rPr>
          <w:rStyle w:val="CodingLanguage"/>
        </w:rPr>
        <w:t>backup_dest</w:t>
      </w:r>
      <w:r>
        <w:t xml:space="preserve"> in </w:t>
      </w:r>
      <w:r>
        <w:rPr>
          <w:rStyle w:val="CodingLanguage"/>
        </w:rPr>
        <w:t>group_vars/</w:t>
      </w:r>
      <w:r w:rsidR="0083650F">
        <w:rPr>
          <w:rStyle w:val="CodingLanguage"/>
        </w:rPr>
        <w:t>all/</w:t>
      </w:r>
      <w:r>
        <w:rPr>
          <w:rStyle w:val="CodingLanguage"/>
        </w:rPr>
        <w:t>backups</w:t>
      </w:r>
      <w:r>
        <w:t>. By default, the file is named using the following pattern:</w:t>
      </w:r>
    </w:p>
    <w:p w14:paraId="25D1B2E5" w14:textId="77777777" w:rsidR="000615E7" w:rsidRPr="00E86C86" w:rsidRDefault="000615E7" w:rsidP="0058095B">
      <w:pPr>
        <w:pStyle w:val="BodyTextMetricHPELight10pt"/>
        <w:rPr>
          <w:rStyle w:val="CodingLanguage"/>
        </w:rPr>
      </w:pPr>
      <w:r w:rsidRPr="00E86C86">
        <w:rPr>
          <w:rStyle w:val="CodingLanguage"/>
        </w:rPr>
        <w:t>&lt;backup_dest&gt;/backup_dtr_meta_&lt;replica_id&gt;_&lt;vmname&gt;_&lt;timestamp&gt;.tgz</w:t>
      </w:r>
      <w:r w:rsidRPr="00E86C86">
        <w:rPr>
          <w:rStyle w:val="CodingLanguage"/>
        </w:rPr>
        <w:br/>
        <w:t>&lt;backup_dest&gt;/backup_dtr_meta_&lt;replica_id</w:t>
      </w:r>
      <w:r>
        <w:rPr>
          <w:rStyle w:val="CodingLanguage"/>
        </w:rPr>
        <w:t>&gt;_&lt;vmname&gt;_&lt;timestamp&gt;.vars.tgz</w:t>
      </w:r>
    </w:p>
    <w:p w14:paraId="78C8B76E" w14:textId="77777777" w:rsidR="000615E7" w:rsidRDefault="000615E7" w:rsidP="0058095B">
      <w:pPr>
        <w:pStyle w:val="BodyTextMetricHPELight10pt"/>
      </w:pPr>
      <w:r>
        <w:rPr>
          <w:rStyle w:val="CodingLanguage"/>
        </w:rPr>
        <w:t>&lt;replica_id&gt;</w:t>
      </w:r>
      <w:r>
        <w:t xml:space="preserve"> is the ID of the DTR replica that was backed up, </w:t>
      </w:r>
      <w:r>
        <w:rPr>
          <w:rStyle w:val="CodingLanguage"/>
        </w:rPr>
        <w:t>&lt;vmname&gt;</w:t>
      </w:r>
      <w:r>
        <w:t xml:space="preserve"> is the name of the host (in the inventory) that was used to take the backup, and </w:t>
      </w:r>
      <w:r>
        <w:rPr>
          <w:rStyle w:val="CodingLanguage"/>
        </w:rPr>
        <w:t>&lt;timestamp&gt;</w:t>
      </w:r>
      <w:r>
        <w:t xml:space="preserve"> is the time at which the backup was taken. The file with the extension </w:t>
      </w:r>
      <w:r>
        <w:rPr>
          <w:rStyle w:val="CodingLanguage"/>
        </w:rPr>
        <w:t>.vars.tgz</w:t>
      </w:r>
      <w:r>
        <w:t xml:space="preserve"> contains information regarding the system that was backed up.</w:t>
      </w:r>
    </w:p>
    <w:p w14:paraId="4731F8A9" w14:textId="77777777" w:rsidR="000615E7" w:rsidRDefault="000615E7" w:rsidP="0058095B">
      <w:pPr>
        <w:pStyle w:val="BodyTextMetricHPELight10pt"/>
      </w:pPr>
      <w:r>
        <w:t xml:space="preserve">You can override the generated file name by defining the variable </w:t>
      </w:r>
      <w:r>
        <w:rPr>
          <w:rStyle w:val="BoldEmpha"/>
        </w:rPr>
        <w:t>backup_name</w:t>
      </w:r>
      <w:r>
        <w:t xml:space="preserve"> on the command line when running the playbook. In the example below: </w:t>
      </w:r>
    </w:p>
    <w:p w14:paraId="631D556B" w14:textId="373FE939" w:rsidR="000615E7" w:rsidRPr="00971AD5" w:rsidRDefault="000615E7" w:rsidP="0058095B">
      <w:pPr>
        <w:pStyle w:val="BodyTextMetricHPELight10pt"/>
        <w:rPr>
          <w:rStyle w:val="CodingLanguage"/>
        </w:rPr>
      </w:pPr>
      <w:r w:rsidRPr="00971AD5">
        <w:rPr>
          <w:rStyle w:val="CodingLanguage"/>
        </w:rPr>
        <w:t># ansible-playbook -i </w:t>
      </w:r>
      <w:r w:rsidR="007230C9">
        <w:rPr>
          <w:rStyle w:val="CodingLanguage"/>
        </w:rPr>
        <w:t>hosts</w:t>
      </w:r>
      <w:r w:rsidRPr="00971AD5">
        <w:rPr>
          <w:rStyle w:val="CodingLanguage"/>
        </w:rPr>
        <w:t> playbooks/backup_dtr_metadata.yml -e backup_name=my_dtr_metadata_backup</w:t>
      </w:r>
    </w:p>
    <w:p w14:paraId="7762C488" w14:textId="77777777" w:rsidR="000615E7" w:rsidRDefault="000615E7" w:rsidP="0058095B">
      <w:pPr>
        <w:pStyle w:val="BodyTextMetricHPELight10pt"/>
      </w:pPr>
      <w:r>
        <w:t xml:space="preserve">The generated files won't have </w:t>
      </w:r>
      <w:r>
        <w:rPr>
          <w:rStyle w:val="CodingLanguage"/>
        </w:rPr>
        <w:t>&lt;vmname&gt;</w:t>
      </w:r>
      <w:r>
        <w:t xml:space="preserve"> or </w:t>
      </w:r>
      <w:r>
        <w:rPr>
          <w:rStyle w:val="CodingLanguage"/>
        </w:rPr>
        <w:t>&lt;timestamp&gt;</w:t>
      </w:r>
      <w:r>
        <w:t xml:space="preserve"> appended:</w:t>
      </w:r>
    </w:p>
    <w:p w14:paraId="231A8D5E" w14:textId="77777777" w:rsidR="000615E7" w:rsidRPr="00841AC3" w:rsidRDefault="000615E7" w:rsidP="0058095B">
      <w:pPr>
        <w:pStyle w:val="BodyTextMetricHPELight10pt"/>
        <w:rPr>
          <w:rStyle w:val="CodingLanguage"/>
        </w:rPr>
      </w:pPr>
      <w:r w:rsidRPr="00841AC3">
        <w:rPr>
          <w:rStyle w:val="CodingLanguage"/>
        </w:rPr>
        <w:t>&lt;backup_dest&gt;/my_dtr_metadata_backup.tgz</w:t>
      </w:r>
      <w:r w:rsidRPr="00841AC3">
        <w:rPr>
          <w:rStyle w:val="CodingLanguage"/>
        </w:rPr>
        <w:br/>
        <w:t>&lt;backup_dest&gt;/m</w:t>
      </w:r>
      <w:r>
        <w:rPr>
          <w:rStyle w:val="CodingLanguage"/>
        </w:rPr>
        <w:t>y_dtr_metadata_backup.vars.tgz</w:t>
      </w:r>
    </w:p>
    <w:p w14:paraId="4CAE21A5" w14:textId="77777777" w:rsidR="000615E7" w:rsidRDefault="000615E7" w:rsidP="0058095B">
      <w:pPr>
        <w:pStyle w:val="BodyTextMetricHPELight10pt"/>
      </w:pPr>
      <w:r>
        <w:t xml:space="preserve">For more information on DTR backups, see the Docker documentation at </w:t>
      </w:r>
      <w:hyperlink r:id="rId146" w:history="1">
        <w:r w:rsidRPr="00B46107">
          <w:rPr>
            <w:rStyle w:val="Hyperlink"/>
          </w:rPr>
          <w:t>https://docs.docker.com/datacenter/dtr/2.5/guides/admin/backups-and-disaster-recovery/</w:t>
        </w:r>
      </w:hyperlink>
    </w:p>
    <w:p w14:paraId="4F4D9041" w14:textId="77777777" w:rsidR="000615E7" w:rsidRDefault="000615E7" w:rsidP="000615E7">
      <w:pPr>
        <w:pStyle w:val="Heading4"/>
      </w:pPr>
      <w:bookmarkStart w:id="437" w:name="_Refd17e59928"/>
      <w:bookmarkStart w:id="438" w:name="_Tocd17e59928"/>
      <w:r>
        <w:t>Backing up DTR data (images)</w:t>
      </w:r>
      <w:bookmarkEnd w:id="437"/>
      <w:bookmarkEnd w:id="438"/>
    </w:p>
    <w:p w14:paraId="6DA3FB3B" w14:textId="77777777" w:rsidR="000615E7" w:rsidRDefault="000615E7" w:rsidP="0058095B">
      <w:pPr>
        <w:pStyle w:val="BodyTextMetricHPELight10pt"/>
      </w:pPr>
      <w:r>
        <w:t xml:space="preserve">To make a backup of the images that are inventoried in DTR and stored on the NFS server, use </w:t>
      </w:r>
      <w:r>
        <w:rPr>
          <w:rStyle w:val="CodingLanguage"/>
        </w:rPr>
        <w:t>playbooks/backup_dtr_images.yml</w:t>
      </w:r>
      <w:r>
        <w:t xml:space="preserve"> </w:t>
      </w:r>
    </w:p>
    <w:p w14:paraId="46E9FCAC" w14:textId="77777777" w:rsidR="000615E7" w:rsidRPr="00841AC3" w:rsidRDefault="000615E7" w:rsidP="0058095B">
      <w:pPr>
        <w:pStyle w:val="BodyTextMetricHPELight10pt"/>
        <w:rPr>
          <w:rStyle w:val="CodingLanguage"/>
        </w:rPr>
      </w:pPr>
      <w:r w:rsidRPr="00841AC3">
        <w:rPr>
          <w:rStyle w:val="CodingLanguage"/>
        </w:rPr>
        <w:t># ansible-playbook -i vm_host playbooks/backup_dtr_images.yml</w:t>
      </w:r>
    </w:p>
    <w:p w14:paraId="198F1E3D" w14:textId="393ACDB4" w:rsidR="000615E7" w:rsidRDefault="000615E7" w:rsidP="0058095B">
      <w:pPr>
        <w:pStyle w:val="BodyTextMetricHPELight10pt"/>
      </w:pPr>
      <w:r>
        <w:t xml:space="preserve">This playbook creates two archives in the folder specified by the variable </w:t>
      </w:r>
      <w:r>
        <w:rPr>
          <w:rStyle w:val="CodingLanguage"/>
        </w:rPr>
        <w:t>backup_dest</w:t>
      </w:r>
      <w:r>
        <w:t xml:space="preserve"> in </w:t>
      </w:r>
      <w:r>
        <w:rPr>
          <w:rStyle w:val="CodingLanguage"/>
        </w:rPr>
        <w:t>group_vars/</w:t>
      </w:r>
      <w:r w:rsidR="0083650F">
        <w:rPr>
          <w:rStyle w:val="CodingLanguage"/>
        </w:rPr>
        <w:t>all/</w:t>
      </w:r>
      <w:r>
        <w:rPr>
          <w:rStyle w:val="CodingLanguage"/>
        </w:rPr>
        <w:t>backups</w:t>
      </w:r>
      <w:r>
        <w:t>. By default, the files are named using the following pattern:</w:t>
      </w:r>
    </w:p>
    <w:p w14:paraId="2287D624" w14:textId="77777777" w:rsidR="000615E7" w:rsidRPr="00841AC3" w:rsidRDefault="000615E7" w:rsidP="0058095B">
      <w:pPr>
        <w:pStyle w:val="BodyTextMetricHPELight10pt"/>
        <w:rPr>
          <w:rStyle w:val="CodingLanguage"/>
        </w:rPr>
      </w:pPr>
      <w:r w:rsidRPr="00841AC3">
        <w:rPr>
          <w:rStyle w:val="CodingLanguage"/>
        </w:rPr>
        <w:t>&lt;backup_dest&gt;/backup_dtr_data_&lt;replica_id&gt;_&lt;vmname&gt;_&lt;timestamp&gt;.tgz</w:t>
      </w:r>
      <w:r w:rsidRPr="00841AC3">
        <w:rPr>
          <w:rStyle w:val="CodingLanguage"/>
        </w:rPr>
        <w:br/>
        <w:t>&lt;backup_dest&gt;/backup_dtr_data_&lt;replica_id</w:t>
      </w:r>
      <w:r>
        <w:rPr>
          <w:rStyle w:val="CodingLanguage"/>
        </w:rPr>
        <w:t>&gt;_&lt;vmname&gt;_&lt;timestamp&gt;.vars.tgz</w:t>
      </w:r>
    </w:p>
    <w:p w14:paraId="502EDD99" w14:textId="77777777" w:rsidR="000615E7" w:rsidRDefault="000615E7" w:rsidP="0058095B">
      <w:pPr>
        <w:pStyle w:val="BodyTextMetricHPELight10pt"/>
      </w:pPr>
      <w:r>
        <w:rPr>
          <w:rStyle w:val="CodingLanguage"/>
        </w:rPr>
        <w:lastRenderedPageBreak/>
        <w:t>&lt;replica_id&gt;</w:t>
      </w:r>
      <w:r>
        <w:t xml:space="preserve"> is the ID of the DTR replica that was backed up, </w:t>
      </w:r>
      <w:r>
        <w:rPr>
          <w:rStyle w:val="CodingLanguage"/>
        </w:rPr>
        <w:t>&lt;vmname&gt;</w:t>
      </w:r>
      <w:r>
        <w:t xml:space="preserve"> is the name of the host (in the inventory) that was used to take the backup, and </w:t>
      </w:r>
      <w:r>
        <w:rPr>
          <w:rStyle w:val="CodingLanguage"/>
        </w:rPr>
        <w:t>&lt;timestamp&gt;</w:t>
      </w:r>
      <w:r>
        <w:t xml:space="preserve"> is the time at which the backup was taken.</w:t>
      </w:r>
    </w:p>
    <w:p w14:paraId="30F80B1A" w14:textId="77777777" w:rsidR="000615E7" w:rsidRDefault="000615E7" w:rsidP="0058095B">
      <w:pPr>
        <w:pStyle w:val="BodyTextMetricHPELight10pt"/>
      </w:pPr>
      <w:r>
        <w:t xml:space="preserve">You can override the generated file names by defining the variable </w:t>
      </w:r>
      <w:r>
        <w:rPr>
          <w:rStyle w:val="BoldEmpha"/>
        </w:rPr>
        <w:t>backup_name</w:t>
      </w:r>
      <w:r>
        <w:t xml:space="preserve"> on the command line when running the playbook, as shown in the example below: </w:t>
      </w:r>
    </w:p>
    <w:p w14:paraId="36CEBA17" w14:textId="04AD4026" w:rsidR="000615E7" w:rsidRPr="00841AC3" w:rsidRDefault="000615E7" w:rsidP="0058095B">
      <w:pPr>
        <w:pStyle w:val="BodyTextMetricHPELight10pt"/>
        <w:rPr>
          <w:rStyle w:val="CodingLanguage"/>
        </w:rPr>
      </w:pPr>
      <w:r w:rsidRPr="00841AC3">
        <w:rPr>
          <w:rStyle w:val="CodingLanguage"/>
        </w:rPr>
        <w:t># ansible-playbook -i </w:t>
      </w:r>
      <w:r w:rsidR="007230C9">
        <w:rPr>
          <w:rStyle w:val="CodingLanguage"/>
        </w:rPr>
        <w:t>hosts</w:t>
      </w:r>
      <w:r w:rsidRPr="00841AC3">
        <w:rPr>
          <w:rStyle w:val="CodingLanguage"/>
        </w:rPr>
        <w:t> playbooks/backup_dtr_images.yml -e backup_name=my_dtr_data_backup</w:t>
      </w:r>
    </w:p>
    <w:p w14:paraId="33C5CF6F" w14:textId="77777777" w:rsidR="000615E7" w:rsidRDefault="000615E7" w:rsidP="0058095B">
      <w:pPr>
        <w:pStyle w:val="BodyTextMetricHPELight10pt"/>
      </w:pPr>
      <w:r>
        <w:t xml:space="preserve">The generated files won't have </w:t>
      </w:r>
      <w:r>
        <w:rPr>
          <w:rStyle w:val="CodingLanguage"/>
        </w:rPr>
        <w:t>&lt;vmname&gt;</w:t>
      </w:r>
      <w:r>
        <w:t xml:space="preserve"> or </w:t>
      </w:r>
      <w:r>
        <w:rPr>
          <w:rStyle w:val="CodingLanguage"/>
        </w:rPr>
        <w:t>&lt;timestamp&gt;</w:t>
      </w:r>
      <w:r>
        <w:t xml:space="preserve"> appended:</w:t>
      </w:r>
    </w:p>
    <w:p w14:paraId="46B3AF50" w14:textId="77777777" w:rsidR="000615E7" w:rsidRPr="00ED3F8F" w:rsidRDefault="000615E7" w:rsidP="0058095B">
      <w:pPr>
        <w:pStyle w:val="BodyTextMetricHPELight10pt"/>
        <w:rPr>
          <w:rStyle w:val="CodingLanguage"/>
        </w:rPr>
      </w:pPr>
      <w:r w:rsidRPr="00ED3F8F">
        <w:rPr>
          <w:rStyle w:val="CodingLanguage"/>
        </w:rPr>
        <w:t>&lt;backup_dest&gt;/my_dtr_data_backup.tgz</w:t>
      </w:r>
      <w:r w:rsidRPr="00ED3F8F">
        <w:rPr>
          <w:rStyle w:val="CodingLanguage"/>
        </w:rPr>
        <w:br/>
        <w:t>&lt;backup_de</w:t>
      </w:r>
      <w:r>
        <w:rPr>
          <w:rStyle w:val="CodingLanguage"/>
        </w:rPr>
        <w:t>st&gt;/my_dtr_data_backup.vars.tgz</w:t>
      </w:r>
    </w:p>
    <w:p w14:paraId="76596FAB" w14:textId="77777777" w:rsidR="000615E7" w:rsidRDefault="000615E7" w:rsidP="0058095B">
      <w:pPr>
        <w:pStyle w:val="BodyTextMetricHPELight10pt"/>
      </w:pPr>
      <w:r>
        <w:t xml:space="preserve">For more information on DTR backups, see the Docker documentation at </w:t>
      </w:r>
      <w:hyperlink r:id="rId147" w:history="1">
        <w:r w:rsidRPr="00B46107">
          <w:rPr>
            <w:rStyle w:val="Hyperlink"/>
          </w:rPr>
          <w:t>https://docs.docker.com/datacenter/dtr/2.5/guides/admin/backups-and-disaster-recovery/</w:t>
        </w:r>
      </w:hyperlink>
    </w:p>
    <w:p w14:paraId="601DEAA1" w14:textId="77777777" w:rsidR="000615E7" w:rsidRDefault="000615E7" w:rsidP="000615E7">
      <w:pPr>
        <w:pStyle w:val="Heading4"/>
      </w:pPr>
      <w:bookmarkStart w:id="439" w:name="_Refd17e59991"/>
      <w:bookmarkStart w:id="440" w:name="_Tocd17e59991"/>
      <w:r>
        <w:t>Backing up other metadata, including passwords</w:t>
      </w:r>
      <w:bookmarkEnd w:id="439"/>
      <w:bookmarkEnd w:id="440"/>
    </w:p>
    <w:p w14:paraId="76BF17E6" w14:textId="6621C0DE" w:rsidR="000615E7" w:rsidRDefault="000615E7" w:rsidP="0058095B">
      <w:pPr>
        <w:pStyle w:val="BodyTextMetricHPELight10pt"/>
      </w:pPr>
      <w:r>
        <w:t xml:space="preserve">The backup playbooks do not backup the sensitive data in your </w:t>
      </w:r>
      <w:r w:rsidR="0083650F">
        <w:rPr>
          <w:rStyle w:val="CodingLanguage"/>
        </w:rPr>
        <w:t>groups_vars/all/vault</w:t>
      </w:r>
      <w:r>
        <w:t xml:space="preserve"> file. The information stored in the </w:t>
      </w:r>
      <w:r>
        <w:rPr>
          <w:rStyle w:val="CodingLanguage"/>
        </w:rPr>
        <w:t>.vars.tgz</w:t>
      </w:r>
      <w:r>
        <w:t xml:space="preserve"> files includes backups of the following files:</w:t>
      </w:r>
    </w:p>
    <w:p w14:paraId="1C04C499" w14:textId="7393132F" w:rsidR="000615E7" w:rsidRDefault="007230C9" w:rsidP="000615E7">
      <w:pPr>
        <w:pStyle w:val="BulletLevel1"/>
      </w:pPr>
      <w:r>
        <w:rPr>
          <w:rStyle w:val="BoldEmpha"/>
        </w:rPr>
        <w:t>hosts</w:t>
      </w:r>
      <w:r w:rsidR="000615E7">
        <w:t xml:space="preserve">, a copy of the </w:t>
      </w:r>
      <w:r>
        <w:rPr>
          <w:rStyle w:val="CodingLanguage"/>
        </w:rPr>
        <w:t>hosts</w:t>
      </w:r>
      <w:r w:rsidR="000615E7">
        <w:t xml:space="preserve"> file at the time the backup was taken</w:t>
      </w:r>
    </w:p>
    <w:p w14:paraId="7DF6E6BD" w14:textId="6B120D89" w:rsidR="000615E7" w:rsidRDefault="000615E7" w:rsidP="000615E7">
      <w:pPr>
        <w:pStyle w:val="BulletLevel1"/>
      </w:pPr>
      <w:r>
        <w:rPr>
          <w:rStyle w:val="BoldEmpha"/>
        </w:rPr>
        <w:t>vars</w:t>
      </w:r>
      <w:r>
        <w:t xml:space="preserve">, a copy of your </w:t>
      </w:r>
      <w:r w:rsidR="00B0382D">
        <w:rPr>
          <w:rStyle w:val="CodingLanguage"/>
        </w:rPr>
        <w:t>groups_vars/all/vars</w:t>
      </w:r>
      <w:r>
        <w:t xml:space="preserve"> file at the time the backup was taken</w:t>
      </w:r>
    </w:p>
    <w:p w14:paraId="03FED39B" w14:textId="77777777" w:rsidR="000615E7" w:rsidRDefault="000615E7" w:rsidP="000615E7">
      <w:pPr>
        <w:pStyle w:val="BulletLevel1LastBeforeBodycopy"/>
      </w:pPr>
      <w:r>
        <w:rPr>
          <w:rStyle w:val="BoldEmpha"/>
        </w:rPr>
        <w:t>meta.yml</w:t>
      </w:r>
      <w:r>
        <w:t>, a generated file containing information pertaining to the backup</w:t>
      </w:r>
    </w:p>
    <w:p w14:paraId="620886FF" w14:textId="77777777" w:rsidR="000615E7" w:rsidRDefault="000615E7" w:rsidP="0058095B">
      <w:pPr>
        <w:pStyle w:val="BodyTextMetricHPELight10pt"/>
      </w:pPr>
      <w:r>
        <w:t xml:space="preserve">The </w:t>
      </w:r>
      <w:r>
        <w:rPr>
          <w:rStyle w:val="BoldEmpha"/>
        </w:rPr>
        <w:t>meta.yml</w:t>
      </w:r>
      <w:r>
        <w:t xml:space="preserve"> file contains the following information:</w:t>
      </w:r>
    </w:p>
    <w:p w14:paraId="7C2FCC7C" w14:textId="77777777" w:rsidR="000615E7" w:rsidRPr="00ED3F8F" w:rsidRDefault="000615E7" w:rsidP="0058095B">
      <w:pPr>
        <w:pStyle w:val="BodyTextMetricHPELight10pt"/>
        <w:rPr>
          <w:rStyle w:val="CodingLanguage"/>
        </w:rPr>
      </w:pPr>
      <w:r w:rsidRPr="00ED3F8F">
        <w:rPr>
          <w:rStyle w:val="CodingLanguage"/>
        </w:rPr>
        <w:t>backup_node="&lt;node that took the backup&gt;"</w:t>
      </w:r>
      <w:r w:rsidRPr="00ED3F8F">
        <w:rPr>
          <w:rStyle w:val="CodingLanguage"/>
        </w:rPr>
        <w:br/>
        <w:t>replica_id="&lt;ID of DTR replica if DTR backup&gt;"</w:t>
      </w:r>
      <w:r w:rsidRPr="00ED3F8F">
        <w:rPr>
          <w:rStyle w:val="CodingLanguage"/>
        </w:rPr>
        <w:br/>
        <w:t>backup_source=""</w:t>
      </w:r>
      <w:r w:rsidRPr="00ED3F8F">
        <w:rPr>
          <w:rStyle w:val="CodingLanguage"/>
        </w:rPr>
        <w:br/>
        <w:t>ucp_version="&lt;UCP version if UCP backup&gt;"</w:t>
      </w:r>
      <w:r w:rsidRPr="00ED3F8F">
        <w:rPr>
          <w:rStyle w:val="CodingLanguage"/>
        </w:rPr>
        <w:br/>
        <w:t>dtr_version="&lt;DTR version of DTR backup&gt;"</w:t>
      </w:r>
    </w:p>
    <w:p w14:paraId="50C4A7CF" w14:textId="77777777" w:rsidR="000615E7" w:rsidRDefault="000615E7" w:rsidP="000615E7">
      <w:pPr>
        <w:pStyle w:val="Heading4"/>
      </w:pPr>
      <w:bookmarkStart w:id="441" w:name="_Refd17e60043"/>
      <w:bookmarkStart w:id="442" w:name="_Tocd17e60043"/>
      <w:r>
        <w:t>Backup Utility</w:t>
      </w:r>
      <w:bookmarkEnd w:id="441"/>
      <w:bookmarkEnd w:id="442"/>
    </w:p>
    <w:p w14:paraId="2366864B" w14:textId="77777777" w:rsidR="000615E7" w:rsidRDefault="000615E7" w:rsidP="0058095B">
      <w:pPr>
        <w:pStyle w:val="BodyTextMetricHPELight10pt"/>
      </w:pPr>
      <w:r>
        <w:t xml:space="preserve">The script </w:t>
      </w:r>
      <w:r>
        <w:rPr>
          <w:rStyle w:val="CodingLanguage"/>
        </w:rPr>
        <w:t>backup.sh</w:t>
      </w:r>
      <w:r>
        <w:t xml:space="preserve"> can be used to take a backup of the swarm, UCP, DTR metadata and the DTR images in one go. You can pass this script an argument (tag) that will be used to prefix the backup filenames, thereby overriding the default naming. </w:t>
      </w:r>
      <w:r w:rsidRPr="00456CDB">
        <w:fldChar w:fldCharType="begin"/>
      </w:r>
      <w:r w:rsidRPr="00456CDB">
        <w:instrText xml:space="preserve"> REF _Refd17e60057 \h </w:instrText>
      </w:r>
      <w:r>
        <w:instrText xml:space="preserve"> \* MERGEFORMAT </w:instrText>
      </w:r>
      <w:r w:rsidRPr="00456CDB">
        <w:fldChar w:fldCharType="separate"/>
      </w:r>
      <w:r w:rsidR="0099354B" w:rsidRPr="0099354B">
        <w:t>Table</w:t>
      </w:r>
      <w:r w:rsidR="0099354B" w:rsidRPr="0099354B">
        <w:rPr>
          <w:rFonts w:ascii="Calibri" w:hAnsi="Calibri" w:cs="Calibri"/>
        </w:rPr>
        <w:t> </w:t>
      </w:r>
      <w:r w:rsidR="0099354B">
        <w:t>31</w:t>
      </w:r>
      <w:r w:rsidRPr="00456CDB">
        <w:fldChar w:fldCharType="end"/>
      </w:r>
      <w:r>
        <w:t xml:space="preserve"> shows the file names produced by </w:t>
      </w:r>
      <w:r>
        <w:rPr>
          <w:rStyle w:val="CodingLanguage"/>
        </w:rPr>
        <w:t>backup.sh</w:t>
      </w:r>
      <w:r>
        <w:t xml:space="preserve"> based on the argument passed in the command line. </w:t>
      </w:r>
    </w:p>
    <w:p w14:paraId="2F3AB9C6" w14:textId="77777777" w:rsidR="000615E7" w:rsidRDefault="000615E7" w:rsidP="000615E7">
      <w:pPr>
        <w:pStyle w:val="MISCTableCaptionHeader8pt"/>
      </w:pPr>
      <w:bookmarkStart w:id="443" w:name="_Refd17e60057"/>
      <w:bookmarkStart w:id="444" w:name="_Tocd17e60057"/>
      <w:r>
        <w:rPr>
          <w:rStyle w:val="MISCTableCaptionHeaderBold8pt"/>
          <w:noProof/>
        </w:rPr>
        <w:t>Table </w:t>
      </w:r>
      <w:bookmarkStart w:id="445" w:name="_Numd17e60057"/>
      <w:r>
        <w:fldChar w:fldCharType="begin"/>
      </w:r>
      <w:r>
        <w:instrText xml:space="preserve"> SEQ Table \* ARABIC </w:instrText>
      </w:r>
      <w:r>
        <w:fldChar w:fldCharType="separate"/>
      </w:r>
      <w:r w:rsidR="0099354B">
        <w:rPr>
          <w:noProof/>
        </w:rPr>
        <w:t>31</w:t>
      </w:r>
      <w:r>
        <w:rPr>
          <w:rStyle w:val="MISCTableCaptionHeaderBold8pt"/>
          <w:noProof/>
        </w:rPr>
        <w:fldChar w:fldCharType="end"/>
      </w:r>
      <w:bookmarkEnd w:id="443"/>
      <w:bookmarkEnd w:id="444"/>
      <w:bookmarkEnd w:id="445"/>
      <w:r>
        <w:t>. Backup utility</w:t>
      </w:r>
    </w:p>
    <w:tbl>
      <w:tblPr>
        <w:tblStyle w:val="TableGrid"/>
        <w:tblW w:w="86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900"/>
        <w:gridCol w:w="3690"/>
        <w:gridCol w:w="4050"/>
      </w:tblGrid>
      <w:tr w:rsidR="000615E7" w14:paraId="2981C6AF" w14:textId="77777777" w:rsidTr="00CD4360">
        <w:trPr>
          <w:cantSplit/>
        </w:trPr>
        <w:tc>
          <w:tcPr>
            <w:tcW w:w="900" w:type="dxa"/>
            <w:tcBorders>
              <w:top w:val="nil"/>
              <w:bottom w:val="single" w:sz="36" w:space="0" w:color="00B388"/>
            </w:tcBorders>
          </w:tcPr>
          <w:p w14:paraId="7AF5A230" w14:textId="77777777" w:rsidR="000615E7" w:rsidRDefault="000615E7" w:rsidP="00CD4360">
            <w:pPr>
              <w:pStyle w:val="TableSubhead8pt"/>
            </w:pPr>
            <w:r>
              <w:t>Example</w:t>
            </w:r>
          </w:p>
        </w:tc>
        <w:tc>
          <w:tcPr>
            <w:tcW w:w="3690" w:type="dxa"/>
            <w:tcBorders>
              <w:top w:val="nil"/>
              <w:bottom w:val="single" w:sz="36" w:space="0" w:color="00B388"/>
            </w:tcBorders>
          </w:tcPr>
          <w:p w14:paraId="3C5C13A8" w14:textId="77777777" w:rsidR="000615E7" w:rsidRDefault="000615E7" w:rsidP="00CD4360">
            <w:pPr>
              <w:pStyle w:val="TableSubhead8pt"/>
            </w:pPr>
            <w:r>
              <w:t>Command line</w:t>
            </w:r>
          </w:p>
        </w:tc>
        <w:tc>
          <w:tcPr>
            <w:tcW w:w="4050" w:type="dxa"/>
            <w:tcBorders>
              <w:top w:val="nil"/>
              <w:bottom w:val="single" w:sz="36" w:space="0" w:color="00B388"/>
            </w:tcBorders>
          </w:tcPr>
          <w:p w14:paraId="336AF690" w14:textId="77777777" w:rsidR="000615E7" w:rsidRDefault="000615E7" w:rsidP="00CD4360">
            <w:pPr>
              <w:pStyle w:val="TableSubhead8pt"/>
            </w:pPr>
            <w:r>
              <w:t>Generated filenames</w:t>
            </w:r>
          </w:p>
        </w:tc>
      </w:tr>
      <w:tr w:rsidR="000615E7" w14:paraId="18F2419B" w14:textId="77777777" w:rsidTr="00CD4360">
        <w:trPr>
          <w:cantSplit/>
        </w:trPr>
        <w:tc>
          <w:tcPr>
            <w:tcW w:w="900" w:type="dxa"/>
          </w:tcPr>
          <w:p w14:paraId="72AFEF47" w14:textId="77777777" w:rsidR="000615E7" w:rsidRDefault="000615E7" w:rsidP="00CD4360">
            <w:pPr>
              <w:pStyle w:val="TableBody8pt"/>
            </w:pPr>
            <w:r>
              <w:t>Default</w:t>
            </w:r>
          </w:p>
        </w:tc>
        <w:tc>
          <w:tcPr>
            <w:tcW w:w="3690" w:type="dxa"/>
          </w:tcPr>
          <w:p w14:paraId="627B707A" w14:textId="77777777" w:rsidR="000615E7" w:rsidRDefault="000615E7" w:rsidP="00CD4360">
            <w:pPr>
              <w:pStyle w:val="TableBody8pt"/>
            </w:pPr>
            <w:r>
              <w:rPr>
                <w:rStyle w:val="CodingLanguage"/>
              </w:rPr>
              <w:t>./backup.sh</w:t>
            </w:r>
          </w:p>
        </w:tc>
        <w:tc>
          <w:tcPr>
            <w:tcW w:w="4050" w:type="dxa"/>
          </w:tcPr>
          <w:p w14:paraId="3496D190" w14:textId="77777777" w:rsidR="000615E7" w:rsidRDefault="000615E7" w:rsidP="00CD4360">
            <w:pPr>
              <w:pStyle w:val="TableBody8pt"/>
            </w:pPr>
            <w:r>
              <w:t xml:space="preserve">backup_swarm_&lt;vmname&gt;_&lt;timestamp&gt;.tgz, backup_ucp_&lt;ucpid&gt;_&lt;vmname&gt;_&lt;timestamp&gt;.tgz, backup_dtr_meta_&lt;replica_id&gt;_&lt;vmname&gt;_&lt;timestamp&gt;.tgz, backup_dtr_data_&lt;replica_id&gt;_&lt;vmname&gt;_&lt;timestamp&gt;.tgz and the corresponding </w:t>
            </w:r>
            <w:r>
              <w:rPr>
                <w:rStyle w:val="CodingLanguage"/>
              </w:rPr>
              <w:t>.vars.tgz</w:t>
            </w:r>
            <w:r>
              <w:t xml:space="preserve"> files</w:t>
            </w:r>
          </w:p>
        </w:tc>
      </w:tr>
      <w:tr w:rsidR="000615E7" w14:paraId="4CFE89B6" w14:textId="77777777" w:rsidTr="00CD4360">
        <w:trPr>
          <w:cantSplit/>
        </w:trPr>
        <w:tc>
          <w:tcPr>
            <w:tcW w:w="900" w:type="dxa"/>
          </w:tcPr>
          <w:p w14:paraId="20CB84F1" w14:textId="77777777" w:rsidR="000615E7" w:rsidRDefault="000615E7" w:rsidP="00CD4360">
            <w:pPr>
              <w:pStyle w:val="TableBody8pt"/>
            </w:pPr>
            <w:r>
              <w:t>Custom</w:t>
            </w:r>
          </w:p>
        </w:tc>
        <w:tc>
          <w:tcPr>
            <w:tcW w:w="3690" w:type="dxa"/>
          </w:tcPr>
          <w:p w14:paraId="3AB7DCC8" w14:textId="77777777" w:rsidR="000615E7" w:rsidRDefault="000615E7" w:rsidP="00CD4360">
            <w:pPr>
              <w:pStyle w:val="TableBody8pt"/>
            </w:pPr>
            <w:r>
              <w:rPr>
                <w:rStyle w:val="CodingLanguage"/>
              </w:rPr>
              <w:t>./backup.sh my_backup</w:t>
            </w:r>
          </w:p>
        </w:tc>
        <w:tc>
          <w:tcPr>
            <w:tcW w:w="4050" w:type="dxa"/>
          </w:tcPr>
          <w:p w14:paraId="3A9DA638" w14:textId="77777777" w:rsidR="000615E7" w:rsidRDefault="000615E7" w:rsidP="00CD4360">
            <w:pPr>
              <w:pStyle w:val="TableBody8pt"/>
            </w:pPr>
            <w:r>
              <w:t xml:space="preserve">my_backup_swarm.tgz, my_backup_ucp.tgz, my_backup_dtr_meta.tgz, my_backup_dtr_data.tgz, and the corresponding </w:t>
            </w:r>
            <w:r>
              <w:rPr>
                <w:rStyle w:val="CodingLanguage"/>
              </w:rPr>
              <w:t>.vars.tgz</w:t>
            </w:r>
            <w:r>
              <w:t xml:space="preserve"> files</w:t>
            </w:r>
          </w:p>
        </w:tc>
      </w:tr>
      <w:tr w:rsidR="000615E7" w14:paraId="112FE6E6" w14:textId="77777777" w:rsidTr="00CD4360">
        <w:trPr>
          <w:cantSplit/>
        </w:trPr>
        <w:tc>
          <w:tcPr>
            <w:tcW w:w="900" w:type="dxa"/>
          </w:tcPr>
          <w:p w14:paraId="5BF5DD03" w14:textId="77777777" w:rsidR="000615E7" w:rsidRDefault="000615E7" w:rsidP="00CD4360">
            <w:pPr>
              <w:pStyle w:val="TableBody8pt"/>
            </w:pPr>
            <w:r>
              <w:t>Date</w:t>
            </w:r>
          </w:p>
        </w:tc>
        <w:tc>
          <w:tcPr>
            <w:tcW w:w="3690" w:type="dxa"/>
          </w:tcPr>
          <w:p w14:paraId="022CAA63" w14:textId="77777777" w:rsidR="000615E7" w:rsidRDefault="000615E7" w:rsidP="00CD4360">
            <w:pPr>
              <w:pStyle w:val="TableBody8pt"/>
            </w:pPr>
            <w:r>
              <w:rPr>
                <w:rStyle w:val="CodingLanguage"/>
              </w:rPr>
              <w:t>./backup.sh $(date '+%Y_%m_%d_%H%M%S')</w:t>
            </w:r>
          </w:p>
        </w:tc>
        <w:tc>
          <w:tcPr>
            <w:tcW w:w="4050" w:type="dxa"/>
          </w:tcPr>
          <w:p w14:paraId="069159D5" w14:textId="77777777" w:rsidR="000615E7" w:rsidRDefault="000615E7" w:rsidP="00CD4360">
            <w:pPr>
              <w:pStyle w:val="TableBody8pt"/>
            </w:pPr>
            <w:r>
              <w:t xml:space="preserve">&lt;date&gt;_swarm.tgz, &lt;date&gt;_ucp.tgz, &lt;date&gt;_dtr_meta.tgz, &lt;date&gt;_dtr_data.tgz, and the corresponding </w:t>
            </w:r>
            <w:r>
              <w:rPr>
                <w:rStyle w:val="CodingLanguage"/>
              </w:rPr>
              <w:t>.vars.tgz</w:t>
            </w:r>
            <w:r>
              <w:t xml:space="preserve"> files</w:t>
            </w:r>
          </w:p>
        </w:tc>
      </w:tr>
    </w:tbl>
    <w:p w14:paraId="75B9B798" w14:textId="77777777" w:rsidR="000615E7" w:rsidRDefault="000615E7" w:rsidP="0058095B">
      <w:pPr>
        <w:pStyle w:val="BodyTextMetricHPELight10pt"/>
      </w:pPr>
    </w:p>
    <w:p w14:paraId="70C5400F" w14:textId="30A23B6B" w:rsidR="000615E7" w:rsidRDefault="000615E7" w:rsidP="0058095B">
      <w:pPr>
        <w:pStyle w:val="BodyTextMetricHPELight10pt"/>
      </w:pPr>
      <w:r>
        <w:t xml:space="preserve">In addition, the </w:t>
      </w:r>
      <w:r>
        <w:rPr>
          <w:rStyle w:val="CodingLanguage"/>
        </w:rPr>
        <w:t>backup.sh</w:t>
      </w:r>
      <w:r>
        <w:t xml:space="preserve"> script accepts an optional switch that will let you specify the location of the password file that will be passed to the </w:t>
      </w:r>
      <w:r>
        <w:rPr>
          <w:rStyle w:val="CodingLanguage"/>
        </w:rPr>
        <w:t>ansible-playbook</w:t>
      </w:r>
      <w:r>
        <w:t xml:space="preserve"> commands in the script. This is required if you have encrypted the </w:t>
      </w:r>
      <w:r w:rsidR="0083650F">
        <w:rPr>
          <w:rStyle w:val="CodingLanguage"/>
        </w:rPr>
        <w:t>groups_vars/all/vault</w:t>
      </w:r>
      <w:r>
        <w:t xml:space="preserve"> file. The general syntax for this script is as follows: </w:t>
      </w:r>
    </w:p>
    <w:p w14:paraId="5A376F04" w14:textId="77777777" w:rsidR="000615E7" w:rsidRPr="00ED3F8F" w:rsidRDefault="000615E7" w:rsidP="0058095B">
      <w:pPr>
        <w:pStyle w:val="BodyTextMetricHPELight10pt"/>
        <w:rPr>
          <w:rStyle w:val="CodingLanguage"/>
        </w:rPr>
      </w:pPr>
      <w:r w:rsidRPr="00ED3F8F">
        <w:rPr>
          <w:rStyle w:val="CodingLanguage"/>
        </w:rPr>
        <w:t>./backup.sh [ -v &lt;Vault Password File&gt; ] [ tag ]</w:t>
      </w:r>
    </w:p>
    <w:p w14:paraId="1BAAD821" w14:textId="77777777" w:rsidR="000615E7" w:rsidRDefault="000615E7" w:rsidP="000615E7">
      <w:pPr>
        <w:pStyle w:val="Heading4"/>
      </w:pPr>
      <w:bookmarkStart w:id="446" w:name="_Refd17e60168"/>
      <w:bookmarkStart w:id="447" w:name="_Tocd17e60168"/>
      <w:r>
        <w:lastRenderedPageBreak/>
        <w:t>Related playbooks</w:t>
      </w:r>
      <w:bookmarkEnd w:id="446"/>
      <w:bookmarkEnd w:id="447"/>
    </w:p>
    <w:p w14:paraId="04321E24" w14:textId="77777777" w:rsidR="000615E7" w:rsidRDefault="000615E7" w:rsidP="000615E7">
      <w:pPr>
        <w:pStyle w:val="BulletLevel1"/>
      </w:pPr>
      <w:r>
        <w:rPr>
          <w:rStyle w:val="CodingLanguage"/>
        </w:rPr>
        <w:t>playbooks/backup_swarm.yml</w:t>
      </w:r>
      <w:r>
        <w:t xml:space="preserve"> is used to back up the swarm data</w:t>
      </w:r>
    </w:p>
    <w:p w14:paraId="11BB0EBE" w14:textId="77777777" w:rsidR="000615E7" w:rsidRDefault="000615E7" w:rsidP="000615E7">
      <w:pPr>
        <w:pStyle w:val="BulletLevel1"/>
      </w:pPr>
      <w:r>
        <w:rPr>
          <w:rStyle w:val="CodingLanguage"/>
        </w:rPr>
        <w:t>playbooks/backup_ucp.yml</w:t>
      </w:r>
      <w:r>
        <w:t xml:space="preserve"> is used to back up UCP</w:t>
      </w:r>
    </w:p>
    <w:p w14:paraId="50314353" w14:textId="77777777" w:rsidR="000615E7" w:rsidRDefault="000615E7" w:rsidP="000615E7">
      <w:pPr>
        <w:pStyle w:val="BulletLevel1"/>
      </w:pPr>
      <w:r>
        <w:rPr>
          <w:rStyle w:val="CodingLanguage"/>
        </w:rPr>
        <w:t>playbooks/backup_dtr_meta.yml</w:t>
      </w:r>
      <w:r>
        <w:t xml:space="preserve"> is used to back up DTR metadata</w:t>
      </w:r>
    </w:p>
    <w:p w14:paraId="0CF098C1" w14:textId="77777777" w:rsidR="000615E7" w:rsidRDefault="000615E7" w:rsidP="000615E7">
      <w:pPr>
        <w:pStyle w:val="BulletLevel1LastBeforeBodycopy"/>
      </w:pPr>
      <w:r>
        <w:rPr>
          <w:rStyle w:val="CodingLanguage"/>
        </w:rPr>
        <w:t>playbooks/backup_dtr_images.yml</w:t>
      </w:r>
      <w:r>
        <w:t xml:space="preserve"> is used to back up DTR images</w:t>
      </w:r>
    </w:p>
    <w:p w14:paraId="0520D02D" w14:textId="77777777" w:rsidR="000615E7" w:rsidRDefault="000615E7" w:rsidP="000615E7">
      <w:pPr>
        <w:pStyle w:val="Heading3"/>
      </w:pPr>
      <w:bookmarkStart w:id="448" w:name="_Refd17e60206"/>
      <w:bookmarkStart w:id="449" w:name="_Tocd17e60206"/>
      <w:r>
        <w:t>Restoring your cluster after a disaster</w:t>
      </w:r>
      <w:bookmarkEnd w:id="448"/>
      <w:bookmarkEnd w:id="449"/>
    </w:p>
    <w:p w14:paraId="56DEFA54" w14:textId="77777777" w:rsidR="000615E7" w:rsidRDefault="000615E7" w:rsidP="0058095B">
      <w:pPr>
        <w:pStyle w:val="BodyTextMetricHPELight10pt"/>
      </w:pPr>
      <w:r>
        <w:t>The playbooks address a disaster recovery scenario where you have lost your entire cluster and all the VMs. Other scenarios and how to handle them are described in the Docker documentation including the following scenarios:</w:t>
      </w:r>
    </w:p>
    <w:p w14:paraId="43365A42" w14:textId="77777777" w:rsidR="000615E7" w:rsidRDefault="000615E7" w:rsidP="000615E7">
      <w:pPr>
        <w:pStyle w:val="BulletLevel1"/>
      </w:pPr>
      <w:r>
        <w:t>You have lost one UCP instance but your cluster still has the quorum. The easiest way is to recreate the missing UCP instance from scratch.</w:t>
      </w:r>
    </w:p>
    <w:p w14:paraId="1731657A" w14:textId="77777777" w:rsidR="000615E7" w:rsidRDefault="000615E7" w:rsidP="000615E7">
      <w:pPr>
        <w:pStyle w:val="BulletLevel1"/>
      </w:pPr>
      <w:r>
        <w:t>You have lost the quorum in your UCP cluster but there is still one UCP instance running.</w:t>
      </w:r>
    </w:p>
    <w:p w14:paraId="5D0EC871" w14:textId="77777777" w:rsidR="000615E7" w:rsidRDefault="000615E7" w:rsidP="000615E7">
      <w:pPr>
        <w:pStyle w:val="BulletLevel1"/>
      </w:pPr>
      <w:r>
        <w:t>You have lost one instance of DTR but still have a quorum of replicas. The easiest way is to recreate the missing DTR instance from scratch.</w:t>
      </w:r>
    </w:p>
    <w:p w14:paraId="1B2C9010" w14:textId="77777777" w:rsidR="000615E7" w:rsidRDefault="000615E7" w:rsidP="000615E7">
      <w:pPr>
        <w:pStyle w:val="BulletLevel1LastBeforeBodycopy"/>
      </w:pPr>
      <w:r>
        <w:t>You have lost the quorum of your DTR cluster but still have one DTR instance running.</w:t>
      </w:r>
    </w:p>
    <w:p w14:paraId="179F76B4" w14:textId="77777777" w:rsidR="000615E7" w:rsidRDefault="000615E7" w:rsidP="000615E7">
      <w:pPr>
        <w:pStyle w:val="Heading4"/>
      </w:pPr>
      <w:bookmarkStart w:id="450" w:name="_Before_you_restore"/>
      <w:bookmarkStart w:id="451" w:name="_Refd17e60249"/>
      <w:bookmarkStart w:id="452" w:name="_Tocd17e60249"/>
      <w:bookmarkEnd w:id="450"/>
      <w:r>
        <w:t>Before you restore</w:t>
      </w:r>
      <w:bookmarkEnd w:id="451"/>
      <w:bookmarkEnd w:id="452"/>
    </w:p>
    <w:p w14:paraId="5B999667" w14:textId="77777777" w:rsidR="000615E7" w:rsidRDefault="000615E7" w:rsidP="0058095B">
      <w:pPr>
        <w:pStyle w:val="BodyTextMetricHPELight10pt"/>
      </w:pPr>
      <w:r>
        <w:rPr>
          <w:rStyle w:val="BoldEmpha"/>
        </w:rPr>
        <w:t>Step 1.</w:t>
      </w:r>
      <w:r>
        <w:t xml:space="preserve"> Retrieve the backup files using your chosen backup solution and save them to a folder on your Ansible server. If you have used timestamps in the naming of your backup files, you can use them to determine the chronological order. If you used the </w:t>
      </w:r>
      <w:r>
        <w:rPr>
          <w:rStyle w:val="CodingLanguage"/>
        </w:rPr>
        <w:t>backup.sh</w:t>
      </w:r>
      <w:r>
        <w:t xml:space="preserve"> script specifying a date prefix, you can use that to identify the matching set of backup files. You should choose the files in the following reverse chronological order, from the most recent to the oldest file. Make sure you restore both the </w:t>
      </w:r>
      <w:r w:rsidRPr="00E025A0">
        <w:rPr>
          <w:rStyle w:val="CodingLanguage"/>
        </w:rPr>
        <w:t>*.tgz</w:t>
      </w:r>
      <w:r>
        <w:t xml:space="preserve"> and the </w:t>
      </w:r>
      <w:r w:rsidRPr="00E025A0">
        <w:rPr>
          <w:rStyle w:val="CodingLanguage"/>
        </w:rPr>
        <w:t>*.vars.tgz</w:t>
      </w:r>
      <w:r>
        <w:t xml:space="preserve"> files.</w:t>
      </w:r>
    </w:p>
    <w:p w14:paraId="2E2BE468" w14:textId="77777777" w:rsidR="000615E7" w:rsidRDefault="000615E7" w:rsidP="000001BE">
      <w:pPr>
        <w:pStyle w:val="NumberedList-Level1"/>
        <w:numPr>
          <w:ilvl w:val="0"/>
          <w:numId w:val="25"/>
        </w:numPr>
      </w:pPr>
      <w:r>
        <w:t>DTR images backup</w:t>
      </w:r>
    </w:p>
    <w:p w14:paraId="64E62E57" w14:textId="77777777" w:rsidR="000615E7" w:rsidRDefault="000615E7" w:rsidP="000615E7">
      <w:pPr>
        <w:pStyle w:val="NumberedList-Level1"/>
      </w:pPr>
      <w:r>
        <w:t>DTR metadata backup</w:t>
      </w:r>
    </w:p>
    <w:p w14:paraId="6D8CA129" w14:textId="77777777" w:rsidR="000615E7" w:rsidRDefault="000615E7" w:rsidP="000615E7">
      <w:pPr>
        <w:pStyle w:val="NumberedList-Level1"/>
      </w:pPr>
      <w:r>
        <w:t>UCP backup</w:t>
      </w:r>
    </w:p>
    <w:p w14:paraId="470F8EC4" w14:textId="77777777" w:rsidR="000615E7" w:rsidRDefault="000615E7" w:rsidP="000615E7">
      <w:pPr>
        <w:pStyle w:val="NumberedList-Level1LastBeforeBodycopy"/>
      </w:pPr>
      <w:r>
        <w:t>Swarm backup</w:t>
      </w:r>
    </w:p>
    <w:p w14:paraId="3AE4CC32" w14:textId="77777777" w:rsidR="000615E7" w:rsidRDefault="000615E7" w:rsidP="0058095B">
      <w:pPr>
        <w:pStyle w:val="BodyTextMetricHPELight10pt"/>
      </w:pPr>
      <w:r>
        <w:t xml:space="preserve">In this example, we will assume a set of backup files stored in </w:t>
      </w:r>
      <w:r>
        <w:rPr>
          <w:rStyle w:val="CodingLanguage"/>
        </w:rPr>
        <w:t>/root/restore</w:t>
      </w:r>
      <w:r>
        <w:t xml:space="preserve"> that were created specifying a date prefix. These will have names like </w:t>
      </w:r>
      <w:r>
        <w:rPr>
          <w:rStyle w:val="CodingLanguage"/>
        </w:rPr>
        <w:t>2018_04_17_151734_swarm.tgz</w:t>
      </w:r>
      <w:r>
        <w:t xml:space="preserve">, </w:t>
      </w:r>
      <w:r>
        <w:rPr>
          <w:rStyle w:val="CodingLanguage"/>
        </w:rPr>
        <w:t>2018_04_17_151734_ucp.tgz</w:t>
      </w:r>
      <w:r>
        <w:t xml:space="preserve">, etc and the corresponding </w:t>
      </w:r>
      <w:r>
        <w:rPr>
          <w:rStyle w:val="CodingLanguage"/>
        </w:rPr>
        <w:t>.vars.tgz</w:t>
      </w:r>
      <w:r>
        <w:t xml:space="preserve"> files.</w:t>
      </w:r>
    </w:p>
    <w:p w14:paraId="767A6F94" w14:textId="77777777" w:rsidR="000615E7" w:rsidRDefault="000615E7" w:rsidP="0058095B">
      <w:pPr>
        <w:pStyle w:val="BodyTextMetricHPELight10pt"/>
      </w:pPr>
      <w:r>
        <w:rPr>
          <w:rStyle w:val="BoldEmpha"/>
        </w:rPr>
        <w:t>Step 2:</w:t>
      </w:r>
      <w:r>
        <w:t xml:space="preserve"> Retrieve the DTR replica ID, the DTR version and the UCP version</w:t>
      </w:r>
    </w:p>
    <w:p w14:paraId="521783AA" w14:textId="77777777" w:rsidR="000615E7" w:rsidRDefault="000615E7" w:rsidP="0058095B">
      <w:pPr>
        <w:pStyle w:val="BodyTextMetricHPELight10pt"/>
      </w:pPr>
      <w:r>
        <w:t xml:space="preserve">To retrieve the ID of the replica that was backed up, as well as the version of DTR, you need to extract the data from the </w:t>
      </w:r>
      <w:r>
        <w:rPr>
          <w:rStyle w:val="CodingLanguage"/>
        </w:rPr>
        <w:t>.vars.tgz</w:t>
      </w:r>
      <w:r>
        <w:t xml:space="preserve"> file associated with the archive of the DTR metadata. You can retrieve this as follows: </w:t>
      </w:r>
    </w:p>
    <w:p w14:paraId="6B22F72F" w14:textId="77202929" w:rsidR="000615E7" w:rsidRPr="002E1C1E" w:rsidRDefault="000615E7" w:rsidP="0058095B">
      <w:pPr>
        <w:pStyle w:val="BodyTextMetricHPELight10pt"/>
        <w:rPr>
          <w:rStyle w:val="CodingLanguage"/>
        </w:rPr>
      </w:pPr>
      <w:r w:rsidRPr="002E1C1E">
        <w:rPr>
          <w:rStyle w:val="CodingLanguage"/>
        </w:rPr>
        <w:t># tar -Oxf /root/restore/2018_04_17_151734_dtr_meta.vars.tgz meta.yml</w:t>
      </w:r>
      <w:r w:rsidRPr="002E1C1E">
        <w:rPr>
          <w:rStyle w:val="CodingLanguage"/>
        </w:rPr>
        <w:br/>
        <w:t>backup_node="hpe-dtr01"</w:t>
      </w:r>
      <w:r w:rsidRPr="002E1C1E">
        <w:rPr>
          <w:rStyle w:val="CodingLanguage"/>
        </w:rPr>
        <w:br/>
        <w:t>replica_id="ad5204e8a4d0"</w:t>
      </w:r>
      <w:r w:rsidRPr="002E1C1E">
        <w:rPr>
          <w:rStyle w:val="CodingLanguage"/>
        </w:rPr>
        <w:br/>
        <w:t>backup_source=""</w:t>
      </w:r>
      <w:r w:rsidRPr="002E1C1E">
        <w:rPr>
          <w:rStyle w:val="CodingLanguage"/>
        </w:rPr>
        <w:br/>
        <w:t>ucp_version=""</w:t>
      </w:r>
      <w:r w:rsidRPr="002E1C1E">
        <w:rPr>
          <w:rStyle w:val="CodingLanguage"/>
        </w:rPr>
        <w:br/>
        <w:t>dtr_version="2.4.3"</w:t>
      </w:r>
      <w:r w:rsidRPr="002E1C1E">
        <w:rPr>
          <w:rStyle w:val="CodingLanguage"/>
        </w:rPr>
        <w:br/>
      </w:r>
    </w:p>
    <w:p w14:paraId="3771AB87" w14:textId="27D7FF4F" w:rsidR="000615E7" w:rsidRPr="002E1C1E" w:rsidRDefault="000615E7" w:rsidP="0058095B">
      <w:pPr>
        <w:pStyle w:val="BodyTextMetricHPELight10pt"/>
        <w:rPr>
          <w:rStyle w:val="CodingLanguage"/>
        </w:rPr>
      </w:pPr>
      <w:r w:rsidRPr="002E1C1E">
        <w:rPr>
          <w:rStyle w:val="CodingLanguage"/>
        </w:rPr>
        <w:t># tar -Oxf /root/restore/2018_04_17_151734_ucp.vars.tgz meta.yml</w:t>
      </w:r>
      <w:r w:rsidRPr="002E1C1E">
        <w:rPr>
          <w:rStyle w:val="CodingLanguage"/>
        </w:rPr>
        <w:br/>
        <w:t>backup_node="hpe-ucp01"</w:t>
      </w:r>
      <w:r w:rsidRPr="002E1C1E">
        <w:rPr>
          <w:rStyle w:val="CodingLanguage"/>
        </w:rPr>
        <w:br/>
        <w:t>replica_id=""</w:t>
      </w:r>
      <w:r w:rsidRPr="002E1C1E">
        <w:rPr>
          <w:rStyle w:val="CodingLanguage"/>
        </w:rPr>
        <w:br/>
        <w:t>backup_source=""</w:t>
      </w:r>
      <w:r w:rsidRPr="002E1C1E">
        <w:rPr>
          <w:rStyle w:val="CodingLanguage"/>
        </w:rPr>
        <w:br/>
        <w:t>ucp_version="</w:t>
      </w:r>
      <w:r>
        <w:rPr>
          <w:rStyle w:val="CodingLanguage"/>
        </w:rPr>
        <w:t>3</w:t>
      </w:r>
      <w:r w:rsidRPr="002E1C1E">
        <w:rPr>
          <w:rStyle w:val="CodingLanguage"/>
        </w:rPr>
        <w:t>.</w:t>
      </w:r>
      <w:r>
        <w:rPr>
          <w:rStyle w:val="CodingLanguage"/>
        </w:rPr>
        <w:t>0</w:t>
      </w:r>
      <w:r w:rsidRPr="002E1C1E">
        <w:rPr>
          <w:rStyle w:val="CodingLanguage"/>
        </w:rPr>
        <w:t>.</w:t>
      </w:r>
      <w:r>
        <w:rPr>
          <w:rStyle w:val="CodingLanguage"/>
        </w:rPr>
        <w:t>4</w:t>
      </w:r>
      <w:r w:rsidRPr="002E1C1E">
        <w:rPr>
          <w:rStyle w:val="CodingLanguage"/>
        </w:rPr>
        <w:t>"</w:t>
      </w:r>
      <w:r w:rsidRPr="002E1C1E">
        <w:rPr>
          <w:rStyle w:val="CodingLanguage"/>
        </w:rPr>
        <w:br/>
        <w:t>dtr_version=""</w:t>
      </w:r>
    </w:p>
    <w:p w14:paraId="1ECE31C9" w14:textId="77777777" w:rsidR="000615E7" w:rsidRDefault="000615E7" w:rsidP="0058095B">
      <w:pPr>
        <w:pStyle w:val="BodyTextMetricHPELight10pt"/>
      </w:pPr>
      <w:r>
        <w:t>Take note of the replica ID (</w:t>
      </w:r>
      <w:r w:rsidRPr="00966C74">
        <w:rPr>
          <w:rStyle w:val="CodingLanguage"/>
        </w:rPr>
        <w:t>ad5204e8a4d0</w:t>
      </w:r>
      <w:r>
        <w:t>), the version of DTR (</w:t>
      </w:r>
      <w:r w:rsidRPr="00966C74">
        <w:rPr>
          <w:rStyle w:val="CodingLanguage"/>
        </w:rPr>
        <w:t>2.</w:t>
      </w:r>
      <w:r>
        <w:rPr>
          <w:rStyle w:val="CodingLanguage"/>
        </w:rPr>
        <w:t>5</w:t>
      </w:r>
      <w:r w:rsidRPr="00966C74">
        <w:rPr>
          <w:rStyle w:val="CodingLanguage"/>
        </w:rPr>
        <w:t>.3</w:t>
      </w:r>
      <w:r>
        <w:t>) and the version of UCP (</w:t>
      </w:r>
      <w:r>
        <w:rPr>
          <w:rStyle w:val="CodingLanguage"/>
        </w:rPr>
        <w:t>3</w:t>
      </w:r>
      <w:r w:rsidRPr="00966C74">
        <w:rPr>
          <w:rStyle w:val="CodingLanguage"/>
        </w:rPr>
        <w:t>.</w:t>
      </w:r>
      <w:r>
        <w:rPr>
          <w:rStyle w:val="CodingLanguage"/>
        </w:rPr>
        <w:t>0</w:t>
      </w:r>
      <w:r w:rsidRPr="00966C74">
        <w:rPr>
          <w:rStyle w:val="CodingLanguage"/>
        </w:rPr>
        <w:t>.</w:t>
      </w:r>
      <w:r>
        <w:rPr>
          <w:rStyle w:val="CodingLanguage"/>
        </w:rPr>
        <w:t>4</w:t>
      </w:r>
      <w:r>
        <w:t>).</w:t>
      </w:r>
    </w:p>
    <w:p w14:paraId="6758BA64" w14:textId="1FF24FAE" w:rsidR="000615E7" w:rsidRDefault="000615E7" w:rsidP="0058095B">
      <w:pPr>
        <w:pStyle w:val="BodyTextMetricHPELight10pt"/>
      </w:pPr>
      <w:r>
        <w:rPr>
          <w:rStyle w:val="BoldEmpha"/>
        </w:rPr>
        <w:t>Step 3:</w:t>
      </w:r>
      <w:r>
        <w:t xml:space="preserve"> Populate the </w:t>
      </w:r>
      <w:r>
        <w:rPr>
          <w:rStyle w:val="CodingLanguage"/>
        </w:rPr>
        <w:t>group_vars/</w:t>
      </w:r>
      <w:r w:rsidR="0083650F">
        <w:rPr>
          <w:rStyle w:val="CodingLanguage"/>
        </w:rPr>
        <w:t>all/</w:t>
      </w:r>
      <w:r>
        <w:rPr>
          <w:rStyle w:val="CodingLanguage"/>
        </w:rPr>
        <w:t>backups</w:t>
      </w:r>
      <w:r>
        <w:t xml:space="preserve"> file</w:t>
      </w:r>
    </w:p>
    <w:p w14:paraId="51F38E61" w14:textId="77777777" w:rsidR="000615E7" w:rsidRPr="002E1C1E" w:rsidRDefault="000615E7" w:rsidP="0058095B">
      <w:pPr>
        <w:pStyle w:val="BodyTextMetricHPELight10pt"/>
        <w:rPr>
          <w:rStyle w:val="CodingLanguage"/>
        </w:rPr>
      </w:pPr>
      <w:r w:rsidRPr="002E1C1E">
        <w:rPr>
          <w:rStyle w:val="CodingLanguage"/>
        </w:rPr>
        <w:lastRenderedPageBreak/>
        <w:t>backup_swarm: "/root/restore/2018_04_17_151734_swarm.tgz"</w:t>
      </w:r>
      <w:r w:rsidRPr="002E1C1E">
        <w:rPr>
          <w:rStyle w:val="CodingLanguage"/>
        </w:rPr>
        <w:br/>
        <w:t>backup_ucp: "/root/restore/2018_04_17_151734_ucp.tgz"</w:t>
      </w:r>
      <w:r w:rsidRPr="002E1C1E">
        <w:rPr>
          <w:rStyle w:val="CodingLanguage"/>
        </w:rPr>
        <w:br/>
        <w:t>backup_dtr_meta: "/root/restore/2018_04_17_151734_dtr_meta.tgz"</w:t>
      </w:r>
      <w:r w:rsidRPr="002E1C1E">
        <w:rPr>
          <w:rStyle w:val="CodingLanguage"/>
        </w:rPr>
        <w:br/>
        <w:t>backup_dtr_data: "/root/restore/2018_04_17_151734_dtr_data.tgz"</w:t>
      </w:r>
      <w:r w:rsidRPr="002E1C1E">
        <w:rPr>
          <w:rStyle w:val="CodingLanguage"/>
        </w:rPr>
        <w:br/>
        <w:t>backup_dtr_id: "ad5204e8a4d0"</w:t>
      </w:r>
      <w:r w:rsidRPr="002E1C1E">
        <w:rPr>
          <w:rStyle w:val="CodingLanguage"/>
        </w:rPr>
        <w:br/>
        <w:t>backup_dest: "/root/backups"</w:t>
      </w:r>
      <w:r w:rsidRPr="002E1C1E">
        <w:rPr>
          <w:rStyle w:val="CodingLanguage"/>
        </w:rPr>
        <w:br/>
        <w:t>backup_server: &lt;IP of your ansible box&gt;</w:t>
      </w:r>
    </w:p>
    <w:p w14:paraId="07AA0957" w14:textId="2DE77F28" w:rsidR="000615E7" w:rsidRDefault="000615E7" w:rsidP="0058095B">
      <w:pPr>
        <w:pStyle w:val="BodyTextMetricHPELight10pt"/>
      </w:pPr>
      <w:r>
        <w:t xml:space="preserve">You should populate your </w:t>
      </w:r>
      <w:r>
        <w:rPr>
          <w:rStyle w:val="CodingLanguage"/>
        </w:rPr>
        <w:t>group_vars/</w:t>
      </w:r>
      <w:r w:rsidR="0083650F">
        <w:rPr>
          <w:rStyle w:val="CodingLanguage"/>
        </w:rPr>
        <w:t>all/</w:t>
      </w:r>
      <w:r>
        <w:rPr>
          <w:rStyle w:val="CodingLanguage"/>
        </w:rPr>
        <w:t>backups</w:t>
      </w:r>
      <w:r>
        <w:t xml:space="preserve"> file as above, with the </w:t>
      </w:r>
      <w:r>
        <w:rPr>
          <w:rStyle w:val="CodingLanguage"/>
        </w:rPr>
        <w:t>backup_dtr_id</w:t>
      </w:r>
      <w:r>
        <w:t xml:space="preserve"> variable containing the value you retrieved in the preceding step as </w:t>
      </w:r>
      <w:r>
        <w:rPr>
          <w:rStyle w:val="CodingLanguage"/>
        </w:rPr>
        <w:t>replica_id="</w:t>
      </w:r>
      <w:r>
        <w:rPr>
          <w:rStyle w:val="BoldEmpha"/>
        </w:rPr>
        <w:t>ad5204e8a4d0</w:t>
      </w:r>
      <w:r>
        <w:rPr>
          <w:rStyle w:val="CodingLanguage"/>
        </w:rPr>
        <w:t>"</w:t>
      </w:r>
      <w:r>
        <w:t>.</w:t>
      </w:r>
    </w:p>
    <w:p w14:paraId="213509E0" w14:textId="08A53CD5" w:rsidR="000615E7" w:rsidRDefault="000615E7" w:rsidP="0058095B">
      <w:pPr>
        <w:pStyle w:val="BodyTextMetricHPELight10pt"/>
      </w:pPr>
      <w:r>
        <w:rPr>
          <w:rStyle w:val="BoldEmpha"/>
        </w:rPr>
        <w:t>Step 4:</w:t>
      </w:r>
      <w:r>
        <w:t xml:space="preserve"> Verify that your </w:t>
      </w:r>
      <w:r w:rsidR="00B0382D">
        <w:rPr>
          <w:rStyle w:val="CodingLanguage"/>
        </w:rPr>
        <w:t>groups_vars/all/vars</w:t>
      </w:r>
      <w:r>
        <w:t xml:space="preserve"> file specifies the correct versions of DTR and UCP.</w:t>
      </w:r>
    </w:p>
    <w:p w14:paraId="0AC8A3DB" w14:textId="3833AEB0" w:rsidR="000615E7" w:rsidRDefault="000615E7" w:rsidP="0058095B">
      <w:pPr>
        <w:pStyle w:val="BodyTextMetricHPELight10pt"/>
      </w:pPr>
      <w:r>
        <w:t xml:space="preserve">The playbooks use the versions of UCP and DTR as specified in your </w:t>
      </w:r>
      <w:r w:rsidR="00B0382D">
        <w:rPr>
          <w:rStyle w:val="CodingLanguage"/>
        </w:rPr>
        <w:t>groups_vars/all/vars</w:t>
      </w:r>
      <w:r>
        <w:t xml:space="preserve"> file to restore your backups. You must ensure that the versions specified in your current </w:t>
      </w:r>
      <w:r w:rsidR="00B0382D">
        <w:rPr>
          <w:rStyle w:val="CodingLanguage"/>
        </w:rPr>
        <w:t>groups_vars/all/vars</w:t>
      </w:r>
      <w:r>
        <w:t xml:space="preserve"> file correspond to the versions in the backups as determined above. </w:t>
      </w:r>
    </w:p>
    <w:p w14:paraId="4E42B4FE" w14:textId="65FB0AAD" w:rsidR="000615E7" w:rsidRPr="002E1C1E" w:rsidRDefault="000615E7" w:rsidP="0058095B">
      <w:pPr>
        <w:pStyle w:val="BodyTextMetricHPELight10pt"/>
        <w:rPr>
          <w:rStyle w:val="CodingLanguage"/>
        </w:rPr>
      </w:pPr>
      <w:r w:rsidRPr="002E1C1E">
        <w:rPr>
          <w:rStyle w:val="CodingLanguage"/>
        </w:rPr>
        <w:t># cat </w:t>
      </w:r>
      <w:r w:rsidR="00B0382D">
        <w:rPr>
          <w:rStyle w:val="CodingLanguage"/>
        </w:rPr>
        <w:t>groups_vars/all/vars</w:t>
      </w:r>
      <w:r w:rsidRPr="002E1C1E">
        <w:rPr>
          <w:rStyle w:val="CodingLanguage"/>
        </w:rPr>
        <w:t> | grep d</w:t>
      </w:r>
      <w:r>
        <w:rPr>
          <w:rStyle w:val="CodingLanguage"/>
        </w:rPr>
        <w:t>tr_version</w:t>
      </w:r>
      <w:r>
        <w:rPr>
          <w:rStyle w:val="CodingLanguage"/>
        </w:rPr>
        <w:br/>
        <w:t>dtr_version: '2.5.3'</w:t>
      </w:r>
    </w:p>
    <w:p w14:paraId="70264318" w14:textId="1C9EA5C1" w:rsidR="000615E7" w:rsidRPr="002E1C1E" w:rsidRDefault="000615E7" w:rsidP="0058095B">
      <w:pPr>
        <w:pStyle w:val="BodyTextMetricHPELight10pt"/>
        <w:rPr>
          <w:rStyle w:val="CodingLanguage"/>
        </w:rPr>
      </w:pPr>
      <w:r>
        <w:br/>
      </w:r>
      <w:r w:rsidRPr="002E1C1E">
        <w:rPr>
          <w:rStyle w:val="CodingLanguage"/>
        </w:rPr>
        <w:t># cat </w:t>
      </w:r>
      <w:r w:rsidR="00B0382D">
        <w:rPr>
          <w:rStyle w:val="CodingLanguage"/>
        </w:rPr>
        <w:t>groups_vars/all/vars</w:t>
      </w:r>
      <w:r w:rsidRPr="002E1C1E">
        <w:rPr>
          <w:rStyle w:val="CodingLanguage"/>
        </w:rPr>
        <w:t> | grep u</w:t>
      </w:r>
      <w:r>
        <w:rPr>
          <w:rStyle w:val="CodingLanguage"/>
        </w:rPr>
        <w:t>cp_version</w:t>
      </w:r>
      <w:r>
        <w:rPr>
          <w:rStyle w:val="CodingLanguage"/>
        </w:rPr>
        <w:br/>
        <w:t>ucp_version: '3.0.4'</w:t>
      </w:r>
    </w:p>
    <w:p w14:paraId="06E8F339" w14:textId="77777777" w:rsidR="000615E7" w:rsidRDefault="000615E7" w:rsidP="0058095B">
      <w:pPr>
        <w:pStyle w:val="BodyTextMetricHPELight10pt"/>
      </w:pPr>
      <w:r>
        <w:rPr>
          <w:rStyle w:val="BoldEmpha"/>
        </w:rPr>
        <w:t>Step 5:</w:t>
      </w:r>
      <w:r>
        <w:t xml:space="preserve"> Restore UCP admin credentials if required</w:t>
      </w:r>
    </w:p>
    <w:p w14:paraId="31C77CCB" w14:textId="59BE4837" w:rsidR="000615E7" w:rsidRDefault="000615E7" w:rsidP="0058095B">
      <w:pPr>
        <w:pStyle w:val="BodyTextMetricHPELight10pt"/>
      </w:pPr>
      <w:r>
        <w:t xml:space="preserve">You must ensure that the UCP admin credentials in your current </w:t>
      </w:r>
      <w:r w:rsidR="00B0382D">
        <w:rPr>
          <w:rStyle w:val="CodingLanguage"/>
        </w:rPr>
        <w:t>groups_vars/all/vars</w:t>
      </w:r>
      <w:r>
        <w:t xml:space="preserve"> file are those that were in effect when you generated the backup files. If they have changed since then, you must restore the original credentials for the duration of the restore procedure.</w:t>
      </w:r>
    </w:p>
    <w:p w14:paraId="4D0B3C3B" w14:textId="6B4EA1DE" w:rsidR="000615E7" w:rsidRDefault="000615E7" w:rsidP="0058095B">
      <w:pPr>
        <w:pStyle w:val="BodyTextMetricHPELight10pt"/>
      </w:pPr>
      <w:r>
        <w:rPr>
          <w:rStyle w:val="BoldEmpha"/>
        </w:rPr>
        <w:t>Step 6:</w:t>
      </w:r>
      <w:r>
        <w:t xml:space="preserve"> Restore your inventory (</w:t>
      </w:r>
      <w:r w:rsidR="007230C9">
        <w:rPr>
          <w:rStyle w:val="CodingLanguage"/>
        </w:rPr>
        <w:t>hosts</w:t>
      </w:r>
      <w:r>
        <w:t>)</w:t>
      </w:r>
    </w:p>
    <w:p w14:paraId="43127E06" w14:textId="77777777" w:rsidR="000615E7" w:rsidRDefault="000615E7" w:rsidP="0058095B">
      <w:pPr>
        <w:pStyle w:val="BodyTextMetricHPELight10pt"/>
      </w:pPr>
      <w:r>
        <w:t xml:space="preserve">Your inventory must reflect the environment that was present when the backup files were created. You can find a copy of the inventory as it was when the backup was taken in the </w:t>
      </w:r>
      <w:r>
        <w:rPr>
          <w:rStyle w:val="CodingLanguage"/>
        </w:rPr>
        <w:t>*.vars.tgz</w:t>
      </w:r>
      <w:r>
        <w:t xml:space="preserve"> files. </w:t>
      </w:r>
    </w:p>
    <w:p w14:paraId="377976CF" w14:textId="77777777" w:rsidR="000615E7" w:rsidRDefault="000615E7" w:rsidP="000615E7">
      <w:pPr>
        <w:pStyle w:val="Heading4"/>
      </w:pPr>
      <w:bookmarkStart w:id="453" w:name="_Refd17e60386"/>
      <w:bookmarkStart w:id="454" w:name="_Tocd17e60386"/>
      <w:r>
        <w:t>Restore UCP and DTR</w:t>
      </w:r>
      <w:bookmarkEnd w:id="453"/>
      <w:bookmarkEnd w:id="454"/>
    </w:p>
    <w:p w14:paraId="49CFB9BE" w14:textId="77777777" w:rsidR="000615E7" w:rsidRDefault="000615E7" w:rsidP="000615E7">
      <w:pPr>
        <w:pStyle w:val="MISCNote-Ruleabove"/>
      </w:pPr>
      <w:r>
        <w:t>Warning</w:t>
      </w:r>
    </w:p>
    <w:p w14:paraId="41157FFF" w14:textId="77777777" w:rsidR="000615E7" w:rsidRDefault="000615E7" w:rsidP="000615E7">
      <w:pPr>
        <w:pStyle w:val="MISCNote-Rulebelow"/>
      </w:pPr>
      <w:r>
        <w:t xml:space="preserve">This procedure is aimed at restoring a cluster after a disaster. It assumes you have lost all the VMs in your cluster and want to redeploy using data that you backed up earlier. The solution follows Docker best practice, which means the swarm artifacts are not restored. You will need to restore your Docker volumes and your applications (stacks and services) when this procedure is complete. </w:t>
      </w:r>
    </w:p>
    <w:p w14:paraId="70DC2889" w14:textId="77777777" w:rsidR="000615E7" w:rsidRDefault="000615E7" w:rsidP="000001BE">
      <w:pPr>
        <w:pStyle w:val="NumberedList-Level1"/>
        <w:numPr>
          <w:ilvl w:val="0"/>
          <w:numId w:val="26"/>
        </w:numPr>
      </w:pPr>
      <w:r>
        <w:t xml:space="preserve">Ensure that you have completed all the preliminary steps as outlined in the section </w:t>
      </w:r>
      <w:hyperlink w:anchor="_Before_you_restore" w:history="1">
        <w:r w:rsidRPr="006064CA">
          <w:rPr>
            <w:rStyle w:val="Hyperlink"/>
          </w:rPr>
          <w:t>Before you restore</w:t>
        </w:r>
      </w:hyperlink>
      <w:r>
        <w:t>.</w:t>
      </w:r>
    </w:p>
    <w:p w14:paraId="490BF3E0" w14:textId="77777777" w:rsidR="000615E7" w:rsidRDefault="000615E7" w:rsidP="000615E7">
      <w:pPr>
        <w:pStyle w:val="NumberedList-Level1"/>
      </w:pPr>
      <w:r>
        <w:t xml:space="preserve">Run the restore playbook </w:t>
      </w:r>
    </w:p>
    <w:p w14:paraId="6D879E77" w14:textId="4089152C" w:rsidR="002D6F76" w:rsidRPr="00BB4923" w:rsidRDefault="000615E7" w:rsidP="002D6F76">
      <w:pPr>
        <w:pStyle w:val="NumberedList-Level1-2ndparagraph"/>
        <w:rPr>
          <w:rStyle w:val="CodingLanguage"/>
        </w:rPr>
      </w:pPr>
      <w:r w:rsidRPr="00BB4923">
        <w:rPr>
          <w:rStyle w:val="CodingLanguage"/>
        </w:rPr>
        <w:t>ansible-playbook -i </w:t>
      </w:r>
      <w:r w:rsidR="007230C9">
        <w:rPr>
          <w:rStyle w:val="CodingLanguage"/>
        </w:rPr>
        <w:t>hosts</w:t>
      </w:r>
      <w:r w:rsidRPr="00BB4923">
        <w:rPr>
          <w:rStyle w:val="CodingLanguage"/>
        </w:rPr>
        <w:t> restore.yml</w:t>
      </w:r>
    </w:p>
    <w:p w14:paraId="055B7930" w14:textId="1BECED52" w:rsidR="002D6F76" w:rsidRDefault="002D6F76" w:rsidP="002D6F76">
      <w:pPr>
        <w:pStyle w:val="NumberedList-Level1LastBeforeBodycopy"/>
      </w:pPr>
      <w:r w:rsidRPr="002D6F76">
        <w:t>Reload you</w:t>
      </w:r>
      <w:r>
        <w:t>r</w:t>
      </w:r>
      <w:r w:rsidRPr="002D6F76">
        <w:t xml:space="preserve"> Docker licence,</w:t>
      </w:r>
      <w:r>
        <w:t xml:space="preserve"> using the Docker UCP UI under </w:t>
      </w:r>
      <w:r w:rsidRPr="002D6F76">
        <w:rPr>
          <w:rStyle w:val="CodingLanguage"/>
        </w:rPr>
        <w:t>Admin Settings -&gt; Licence</w:t>
      </w:r>
      <w:r w:rsidRPr="002D6F76">
        <w:t xml:space="preserve">  </w:t>
      </w:r>
      <w:r>
        <w:t xml:space="preserve">or directly by using the route </w:t>
      </w:r>
      <w:r w:rsidRPr="002D6F76">
        <w:rPr>
          <w:rStyle w:val="CodingLanguage"/>
        </w:rPr>
        <w:t>/manage/settings/license</w:t>
      </w:r>
      <w:r w:rsidRPr="002D6F76">
        <w:t>.</w:t>
      </w:r>
    </w:p>
    <w:p w14:paraId="56B9CF61" w14:textId="77777777" w:rsidR="000615E7" w:rsidRDefault="000615E7" w:rsidP="000615E7">
      <w:pPr>
        <w:pStyle w:val="NumberedList-Level1LastBeforeBodycopy"/>
      </w:pPr>
      <w:r>
        <w:t xml:space="preserve">If you are using the image scanning functionality in DTR, you will need to re-download the vulnerability database. For more information, see the Docker documentation </w:t>
      </w:r>
      <w:hyperlink r:id="rId148" w:anchor="get-the-security-scanning-license">
        <w:r>
          <w:rPr>
            <w:rStyle w:val="Hyperlink"/>
          </w:rPr>
          <w:t>here</w:t>
        </w:r>
      </w:hyperlink>
      <w:r>
        <w:t>.</w:t>
      </w:r>
    </w:p>
    <w:p w14:paraId="3155976D" w14:textId="77777777" w:rsidR="000615E7" w:rsidRDefault="000615E7" w:rsidP="0058095B">
      <w:pPr>
        <w:pStyle w:val="BodyTextMetricHPELight10pt"/>
      </w:pPr>
      <w:r>
        <w:t>You are now ready to restore your Docker volumes and your applications.</w:t>
      </w:r>
    </w:p>
    <w:p w14:paraId="3B9F0C9C" w14:textId="77777777" w:rsidR="000615E7" w:rsidRDefault="000615E7" w:rsidP="000615E7">
      <w:pPr>
        <w:pStyle w:val="Heading4"/>
      </w:pPr>
      <w:bookmarkStart w:id="455" w:name="_Refd17e60426"/>
      <w:bookmarkStart w:id="456" w:name="_Tocd17e60426"/>
      <w:r>
        <w:lastRenderedPageBreak/>
        <w:t>Restore DTR metadata and DTR images</w:t>
      </w:r>
      <w:bookmarkEnd w:id="455"/>
      <w:bookmarkEnd w:id="456"/>
    </w:p>
    <w:p w14:paraId="5FB3989B" w14:textId="77777777" w:rsidR="000615E7" w:rsidRDefault="000615E7" w:rsidP="000615E7">
      <w:pPr>
        <w:pStyle w:val="MISCNote-Ruleabove"/>
      </w:pPr>
      <w:r>
        <w:t>Note</w:t>
      </w:r>
    </w:p>
    <w:p w14:paraId="07F26DA5" w14:textId="77777777" w:rsidR="000615E7" w:rsidRDefault="000615E7" w:rsidP="000615E7">
      <w:pPr>
        <w:pStyle w:val="MISCNote-Rulebelow"/>
      </w:pPr>
      <w:r>
        <w:t>This procedure restores DTR metadata and images and assumes you have lost all the DTR VMs in your cluster. It will redeploy using the DTR data that you backed up earlier and will also restore the images if the folder exported by the NFS VM is empty.</w:t>
      </w:r>
    </w:p>
    <w:p w14:paraId="7A6505AA" w14:textId="77777777" w:rsidR="000615E7" w:rsidRDefault="000615E7" w:rsidP="000001BE">
      <w:pPr>
        <w:pStyle w:val="NumberedList-Level1"/>
        <w:numPr>
          <w:ilvl w:val="0"/>
          <w:numId w:val="27"/>
        </w:numPr>
      </w:pPr>
      <w:r>
        <w:t xml:space="preserve">Ensure that you have completed all the preliminary steps as outlined in the section </w:t>
      </w:r>
      <w:hyperlink w:anchor="_Before_you_restore" w:history="1">
        <w:r w:rsidRPr="006064CA">
          <w:rPr>
            <w:rStyle w:val="Hyperlink"/>
          </w:rPr>
          <w:t>Before you restore</w:t>
        </w:r>
      </w:hyperlink>
      <w:r>
        <w:t xml:space="preserve">. In this scenario, you need the archives for the DTR metadata and the DTR images. </w:t>
      </w:r>
    </w:p>
    <w:p w14:paraId="109749D7" w14:textId="77777777" w:rsidR="00365954" w:rsidRDefault="000615E7" w:rsidP="000E242D">
      <w:pPr>
        <w:pStyle w:val="NumberedList-Level1"/>
      </w:pPr>
      <w:r>
        <w:t>Ensure that all the DTR VMs listed in your inventory are destroyed, using the vSphere Web Client to delete them if required. If you want to restore the DTR images you should also delete the NFS VM.</w:t>
      </w:r>
    </w:p>
    <w:p w14:paraId="16F872FB" w14:textId="77777777" w:rsidR="000615E7" w:rsidRDefault="000615E7" w:rsidP="000E242D">
      <w:pPr>
        <w:pStyle w:val="NumberedList-Level1"/>
      </w:pPr>
      <w:r>
        <w:t xml:space="preserve">Remove the DTR nodes from the swarm by running the </w:t>
      </w:r>
      <w:r>
        <w:rPr>
          <w:rStyle w:val="CodingLanguage"/>
        </w:rPr>
        <w:t>docker node rm &lt;DTR node&gt;</w:t>
      </w:r>
      <w:r>
        <w:t xml:space="preserve"> command on a UCP node for each DTR node in your cluster. The following example shows the sequence of commands to use to remove the DTR nodes: </w:t>
      </w:r>
    </w:p>
    <w:p w14:paraId="545FD1A9" w14:textId="773D42C7" w:rsidR="000615E7" w:rsidRDefault="000615E7" w:rsidP="0058095B">
      <w:pPr>
        <w:pStyle w:val="BodyTextMetricHPELight10pt"/>
      </w:pPr>
      <w:r w:rsidRPr="00DC2620">
        <w:rPr>
          <w:rStyle w:val="CodingLanguage"/>
        </w:rPr>
        <w:t># docker node ls</w:t>
      </w:r>
      <w:r>
        <w:br/>
      </w:r>
      <w:r w:rsidRPr="00DC2620">
        <w:rPr>
          <w:rStyle w:val="CodingLanguage"/>
        </w:rPr>
        <w:t xml:space="preserve">ID       HOSTNAME                     STATUS              AVAILABILITY         </w:t>
      </w:r>
      <w:r w:rsidRPr="00DC2620">
        <w:rPr>
          <w:rStyle w:val="CodingLanguage"/>
        </w:rPr>
        <w:br/>
        <w:t xml:space="preserve">aiz… *   hpe-ucp02.cloudra.local      Ready               Active </w:t>
      </w:r>
      <w:r w:rsidRPr="00DC2620">
        <w:rPr>
          <w:rStyle w:val="CodingLanguage"/>
        </w:rPr>
        <w:br/>
        <w:t>gvf…     hpe-dtr01.cloudra.local      Down                Active</w:t>
      </w:r>
      <w:r w:rsidRPr="00DC2620">
        <w:rPr>
          <w:rStyle w:val="CodingLanguage"/>
        </w:rPr>
        <w:br/>
        <w:t xml:space="preserve">ir4…     hpe-ucp03.cloudra.local      Ready               Active   </w:t>
      </w:r>
      <w:r w:rsidRPr="00DC2620">
        <w:rPr>
          <w:rStyle w:val="CodingLanguage"/>
        </w:rPr>
        <w:br/>
        <w:t>mwf…    </w:t>
      </w:r>
      <w:r>
        <w:rPr>
          <w:rStyle w:val="CodingLanguage"/>
        </w:rPr>
        <w:t xml:space="preserve"> </w:t>
      </w:r>
      <w:r w:rsidRPr="00DC2620">
        <w:rPr>
          <w:rStyle w:val="CodingLanguage"/>
        </w:rPr>
        <w:t>hpe-dtr02.cloudra.local      Down                Active</w:t>
      </w:r>
      <w:r w:rsidRPr="00DC2620">
        <w:rPr>
          <w:rStyle w:val="CodingLanguage"/>
        </w:rPr>
        <w:br/>
        <w:t xml:space="preserve">oqy…     hpe-ucp01.cloudra.local      Ready               Active  </w:t>
      </w:r>
      <w:r w:rsidRPr="00DC2620">
        <w:rPr>
          <w:rStyle w:val="CodingLanguage"/>
        </w:rPr>
        <w:br/>
        <w:t>xqe…     hpe-worker01.cloudra.local   Ready               Active</w:t>
      </w:r>
      <w:r w:rsidRPr="00DC2620">
        <w:rPr>
          <w:rStyle w:val="CodingLanguage"/>
        </w:rPr>
        <w:br/>
        <w:t>zdu…     hpe-dtr03.cloudra.local      Down                Active</w:t>
      </w:r>
      <w:r>
        <w:br/>
      </w:r>
    </w:p>
    <w:p w14:paraId="7AFB2F5C" w14:textId="198A33D6" w:rsidR="000615E7" w:rsidRPr="00DC2620" w:rsidRDefault="000615E7" w:rsidP="0058095B">
      <w:pPr>
        <w:pStyle w:val="BodyTextMetricHPELight10pt"/>
        <w:rPr>
          <w:rStyle w:val="CodingLanguage"/>
        </w:rPr>
      </w:pPr>
      <w:r w:rsidRPr="00DC2620">
        <w:rPr>
          <w:rStyle w:val="CodingLanguage"/>
        </w:rPr>
        <w:t># docker node rm hpe-dtr01.cloudra.local</w:t>
      </w:r>
      <w:r w:rsidRPr="00DC2620">
        <w:rPr>
          <w:rStyle w:val="CodingLanguage"/>
        </w:rPr>
        <w:br/>
        <w:t>hpe-dtr01.cloudra.local</w:t>
      </w:r>
      <w:r w:rsidRPr="00DC2620">
        <w:rPr>
          <w:rStyle w:val="CodingLanguage"/>
        </w:rPr>
        <w:br/>
        <w:t># docker node rm hpe-dtr02.cloudra.local</w:t>
      </w:r>
      <w:r w:rsidRPr="00DC2620">
        <w:rPr>
          <w:rStyle w:val="CodingLanguage"/>
        </w:rPr>
        <w:br/>
        <w:t>hpe-dtr02.cloudra.local</w:t>
      </w:r>
      <w:r w:rsidRPr="00DC2620">
        <w:rPr>
          <w:rStyle w:val="CodingLanguage"/>
        </w:rPr>
        <w:br/>
        <w:t># docker node rm hpe-dtr03.cloudra.local</w:t>
      </w:r>
      <w:r w:rsidRPr="00DC2620">
        <w:rPr>
          <w:rStyle w:val="CodingLanguage"/>
        </w:rPr>
        <w:br/>
        <w:t>hpe-dtr03.cloudra.local</w:t>
      </w:r>
    </w:p>
    <w:p w14:paraId="1154DD01" w14:textId="77777777" w:rsidR="000615E7" w:rsidRDefault="000615E7" w:rsidP="000615E7"/>
    <w:p w14:paraId="7FAF1726" w14:textId="4FD7815A" w:rsidR="000615E7" w:rsidRPr="00DC2620" w:rsidRDefault="000615E7" w:rsidP="0058095B">
      <w:pPr>
        <w:pStyle w:val="BodyTextMetricHPELight10pt"/>
        <w:rPr>
          <w:rStyle w:val="CodingLanguage"/>
        </w:rPr>
      </w:pPr>
      <w:r w:rsidRPr="00DC2620">
        <w:rPr>
          <w:rStyle w:val="CodingLanguage"/>
        </w:rPr>
        <w:t># docker node ls</w:t>
      </w:r>
      <w:r w:rsidRPr="00DC2620">
        <w:rPr>
          <w:rStyle w:val="CodingLanguage"/>
        </w:rPr>
        <w:br/>
        <w:t>ID       HOSTNAME                     STATUS              AVAILABILITY </w:t>
      </w:r>
      <w:r w:rsidRPr="00DC2620">
        <w:rPr>
          <w:rStyle w:val="CodingLanguage"/>
        </w:rPr>
        <w:br/>
        <w:t xml:space="preserve">aiz…     hpe-ucp02.cloudra.local      Ready               Active      </w:t>
      </w:r>
      <w:r w:rsidRPr="00DC2620">
        <w:rPr>
          <w:rStyle w:val="CodingLanguage"/>
        </w:rPr>
        <w:br/>
        <w:t xml:space="preserve">ir4…     hpe-ucp03.cloudra.local      Ready               Active    </w:t>
      </w:r>
      <w:r w:rsidRPr="00DC2620">
        <w:rPr>
          <w:rStyle w:val="CodingLanguage"/>
        </w:rPr>
        <w:br/>
        <w:t xml:space="preserve">oqy… *   hpe-ucp01.cloudra.local      Ready               Active </w:t>
      </w:r>
      <w:r w:rsidRPr="00DC2620">
        <w:rPr>
          <w:rStyle w:val="CodingLanguage"/>
        </w:rPr>
        <w:br/>
        <w:t>xqe…     hpe-worker01.cloudra.local   Ready               Active</w:t>
      </w:r>
      <w:r w:rsidRPr="00DC2620">
        <w:rPr>
          <w:rStyle w:val="CodingLanguage"/>
        </w:rPr>
        <w:br/>
      </w:r>
    </w:p>
    <w:p w14:paraId="7B17F7F3" w14:textId="77777777" w:rsidR="000615E7" w:rsidRDefault="000615E7" w:rsidP="000615E7">
      <w:pPr>
        <w:pStyle w:val="NumberedList-Level1"/>
      </w:pPr>
      <w:r>
        <w:t xml:space="preserve">Run the restore script: </w:t>
      </w:r>
    </w:p>
    <w:p w14:paraId="61901BE3" w14:textId="77777777" w:rsidR="000615E7" w:rsidRPr="00DC2620" w:rsidRDefault="000615E7" w:rsidP="0058095B">
      <w:pPr>
        <w:pStyle w:val="BodyTextMetricHPELight10pt"/>
        <w:rPr>
          <w:rStyle w:val="CodingLanguage"/>
        </w:rPr>
      </w:pPr>
      <w:r w:rsidRPr="00DC2620">
        <w:rPr>
          <w:rStyle w:val="CodingLanguage"/>
        </w:rPr>
        <w:t>./restore_dtr.sh</w:t>
      </w:r>
    </w:p>
    <w:p w14:paraId="708AC1FB" w14:textId="77777777" w:rsidR="000615E7" w:rsidRDefault="000615E7" w:rsidP="000615E7">
      <w:pPr>
        <w:pStyle w:val="NumberedList-Level1LastBeforeBodycopy"/>
      </w:pPr>
      <w:r>
        <w:t xml:space="preserve">If you are using the image scanning functionality in DTR, you will need to re-download the vulnerability database. For more information, see the Docker documentation </w:t>
      </w:r>
      <w:hyperlink r:id="rId149" w:anchor="get-the-security-scanning-license">
        <w:r>
          <w:rPr>
            <w:rStyle w:val="Hyperlink"/>
          </w:rPr>
          <w:t>here</w:t>
        </w:r>
      </w:hyperlink>
      <w:r>
        <w:t>.</w:t>
      </w:r>
    </w:p>
    <w:p w14:paraId="1640B751" w14:textId="77777777" w:rsidR="000615E7" w:rsidRDefault="000615E7" w:rsidP="000615E7">
      <w:pPr>
        <w:pStyle w:val="Heading4"/>
      </w:pPr>
      <w:bookmarkStart w:id="457" w:name="_Refd17e60482"/>
      <w:bookmarkStart w:id="458" w:name="_Tocd17e60482"/>
      <w:r>
        <w:t>Related playbooks</w:t>
      </w:r>
      <w:bookmarkEnd w:id="457"/>
      <w:bookmarkEnd w:id="458"/>
    </w:p>
    <w:p w14:paraId="4BC55F17" w14:textId="77777777" w:rsidR="000615E7" w:rsidRDefault="000615E7" w:rsidP="000615E7">
      <w:pPr>
        <w:pStyle w:val="BulletLevel1"/>
      </w:pPr>
      <w:r>
        <w:rPr>
          <w:rStyle w:val="CodingLanguage"/>
        </w:rPr>
        <w:t>playbooks/restore_swarm.yml</w:t>
      </w:r>
      <w:r>
        <w:t xml:space="preserve"> is used to restore the swarm data</w:t>
      </w:r>
    </w:p>
    <w:p w14:paraId="6DDDC5D3" w14:textId="77777777" w:rsidR="000615E7" w:rsidRDefault="000615E7" w:rsidP="000615E7">
      <w:pPr>
        <w:pStyle w:val="BulletLevel1"/>
      </w:pPr>
      <w:r>
        <w:rPr>
          <w:rStyle w:val="CodingLanguage"/>
        </w:rPr>
        <w:t>playbooks/restore_dtr_meta.yml</w:t>
      </w:r>
      <w:r>
        <w:t xml:space="preserve"> is used to restore DTR metadata</w:t>
      </w:r>
    </w:p>
    <w:p w14:paraId="6FFB3300" w14:textId="77777777" w:rsidR="000615E7" w:rsidRDefault="000615E7" w:rsidP="000615E7">
      <w:pPr>
        <w:pStyle w:val="BulletLevel1LastBeforeBodycopy"/>
      </w:pPr>
      <w:r>
        <w:rPr>
          <w:rStyle w:val="CodingLanguage"/>
        </w:rPr>
        <w:t>playbooks/restore_dtr_images.yml</w:t>
      </w:r>
      <w:r>
        <w:t xml:space="preserve"> is used to restore DTR images</w:t>
      </w:r>
    </w:p>
    <w:p w14:paraId="593221A5" w14:textId="77777777" w:rsidR="000375A8" w:rsidRDefault="000375A8" w:rsidP="000375A8">
      <w:pPr>
        <w:pStyle w:val="Heading2"/>
      </w:pPr>
      <w:bookmarkStart w:id="459" w:name="_Backup_and_restore"/>
      <w:bookmarkStart w:id="460" w:name="_Refd17e60514"/>
      <w:bookmarkStart w:id="461" w:name="_Tocd17e60514"/>
      <w:bookmarkStart w:id="462" w:name="_Toc514945887"/>
      <w:bookmarkStart w:id="463" w:name="_Refd17e58772"/>
      <w:bookmarkStart w:id="464" w:name="_Tocd17e58772"/>
      <w:bookmarkStart w:id="465" w:name="_Toc531698850"/>
      <w:bookmarkStart w:id="466" w:name="_Toc6318983"/>
      <w:bookmarkEnd w:id="459"/>
      <w:r>
        <w:lastRenderedPageBreak/>
        <w:t>Backup and restore Docker persistent volumes</w:t>
      </w:r>
      <w:bookmarkEnd w:id="460"/>
      <w:bookmarkEnd w:id="461"/>
      <w:bookmarkEnd w:id="462"/>
      <w:bookmarkEnd w:id="466"/>
    </w:p>
    <w:p w14:paraId="7341A695" w14:textId="77777777" w:rsidR="000375A8" w:rsidRPr="00E137C9" w:rsidRDefault="000375A8" w:rsidP="000375A8">
      <w:pPr>
        <w:pStyle w:val="BodyTextMetricHPELight10pt"/>
      </w:pPr>
      <w:r>
        <w:t>There are a number of prerequisites that must be fulfilled before you backup and restore your Docker persistent volumes.</w:t>
      </w:r>
    </w:p>
    <w:p w14:paraId="38A0A315" w14:textId="77777777" w:rsidR="000375A8" w:rsidRDefault="000375A8" w:rsidP="000375A8">
      <w:pPr>
        <w:pStyle w:val="BulletLevel1"/>
      </w:pPr>
      <w:r>
        <w:t xml:space="preserve">VSphere clusters should have access to a datastore specifically for backups. This is a separate Virtual Volume created on the HPE 3PAR StoreServ and presented to all the hosts in the vSphere cluster. </w:t>
      </w:r>
    </w:p>
    <w:p w14:paraId="059D2756" w14:textId="77777777" w:rsidR="000375A8" w:rsidRDefault="000375A8" w:rsidP="000375A8">
      <w:pPr>
        <w:pStyle w:val="BulletLevel1LastBeforeBodycopy"/>
      </w:pPr>
      <w:r>
        <w:t xml:space="preserve">Backup software must be available. HPE Recovery Manager Central and HPE 3PAR StoreServ is recommended but other customer backup and restore solutions are acceptable. </w:t>
      </w:r>
    </w:p>
    <w:p w14:paraId="78FAC563" w14:textId="77777777" w:rsidR="000375A8" w:rsidRDefault="000375A8" w:rsidP="000375A8">
      <w:pPr>
        <w:pStyle w:val="BodyTextMetricHPELight10pt"/>
      </w:pPr>
      <w:r>
        <w:t>A number of restrictions also apply:</w:t>
      </w:r>
    </w:p>
    <w:p w14:paraId="47735B2E" w14:textId="77777777" w:rsidR="000375A8" w:rsidRDefault="000375A8" w:rsidP="000375A8">
      <w:pPr>
        <w:pStyle w:val="BulletLevel1"/>
      </w:pPr>
      <w:r>
        <w:t>Volumes may not be in use when a volume is cloned. Any container that has the volume attached must be paused prior to creating the clone. The container can be resumed once the clone is complete.</w:t>
      </w:r>
    </w:p>
    <w:p w14:paraId="2F7DC310" w14:textId="77777777" w:rsidR="000375A8" w:rsidRDefault="000375A8" w:rsidP="000375A8">
      <w:pPr>
        <w:pStyle w:val="BulletLevel1LastBeforeBodycopy"/>
      </w:pPr>
      <w:r>
        <w:t>When Docker volumes need to be restored from backup, the backup datastore needs to be detached from all vSphere cluster servers prior to restoration.</w:t>
      </w:r>
    </w:p>
    <w:p w14:paraId="06B0FE01" w14:textId="77777777" w:rsidR="000375A8" w:rsidRDefault="000375A8" w:rsidP="000375A8">
      <w:pPr>
        <w:pStyle w:val="Heading3"/>
      </w:pPr>
      <w:bookmarkStart w:id="467" w:name="_Refd17e60547"/>
      <w:bookmarkStart w:id="468" w:name="_Tocd17e60547"/>
      <w:r>
        <w:t>Persistent storage backup solution</w:t>
      </w:r>
      <w:bookmarkEnd w:id="467"/>
      <w:bookmarkEnd w:id="468"/>
    </w:p>
    <w:p w14:paraId="4F0D20E3" w14:textId="77777777" w:rsidR="000375A8" w:rsidRDefault="000375A8" w:rsidP="000375A8">
      <w:pPr>
        <w:pStyle w:val="Heading4"/>
      </w:pPr>
      <w:r>
        <w:t>Creating the volume</w:t>
      </w:r>
    </w:p>
    <w:p w14:paraId="45B38AF7" w14:textId="77777777" w:rsidR="000375A8" w:rsidRDefault="000375A8" w:rsidP="000375A8">
      <w:pPr>
        <w:pStyle w:val="BodyTextMetricHPELight10pt"/>
      </w:pPr>
      <w:r>
        <w:t>Docker persistent volumes can be created from a worker node using the following command:</w:t>
      </w:r>
    </w:p>
    <w:p w14:paraId="13E71228" w14:textId="77777777" w:rsidR="000375A8" w:rsidRPr="00E137C9" w:rsidRDefault="000375A8" w:rsidP="000375A8">
      <w:pPr>
        <w:pStyle w:val="BodyTextMetricLight10pt"/>
        <w:rPr>
          <w:rStyle w:val="CodingLanguage"/>
        </w:rPr>
      </w:pPr>
      <w:r w:rsidRPr="00E137C9">
        <w:rPr>
          <w:rStyle w:val="CodingLanguage"/>
        </w:rPr>
        <w:t>docker volume create --driver=vsphere --name=MyVolume@MyDatastore -o size=10gb </w:t>
      </w:r>
    </w:p>
    <w:p w14:paraId="22B035A4" w14:textId="77777777" w:rsidR="000375A8" w:rsidRDefault="000375A8" w:rsidP="000375A8">
      <w:pPr>
        <w:pStyle w:val="Heading4"/>
      </w:pPr>
      <w:r>
        <w:t>Cloning the volume</w:t>
      </w:r>
    </w:p>
    <w:p w14:paraId="5D069564" w14:textId="77777777" w:rsidR="000375A8" w:rsidRDefault="000375A8" w:rsidP="000375A8">
      <w:pPr>
        <w:pStyle w:val="MISCNote-Ruleabove"/>
      </w:pPr>
      <w:r>
        <w:t>Note</w:t>
      </w:r>
    </w:p>
    <w:p w14:paraId="609DFBBC" w14:textId="77777777" w:rsidR="000375A8" w:rsidRDefault="000375A8" w:rsidP="000375A8">
      <w:pPr>
        <w:pStyle w:val="MISCNote-Rulebelow"/>
      </w:pPr>
      <w:r>
        <w:t>Prior to creating a clone of a volume, any containers accessing the volume should be paused or stopped.</w:t>
      </w:r>
    </w:p>
    <w:p w14:paraId="27CF5668" w14:textId="77777777" w:rsidR="000375A8" w:rsidRDefault="000375A8" w:rsidP="000375A8">
      <w:pPr>
        <w:pStyle w:val="BodyTextMetricHPELight10pt"/>
      </w:pPr>
      <w:r>
        <w:t>Docker volumes can be cloned to a new datastore:</w:t>
      </w:r>
    </w:p>
    <w:p w14:paraId="583297F7" w14:textId="77777777" w:rsidR="000375A8" w:rsidRPr="00E137C9" w:rsidRDefault="000375A8" w:rsidP="000375A8">
      <w:pPr>
        <w:pStyle w:val="BodyTextLastMetricLight10pt"/>
        <w:rPr>
          <w:rStyle w:val="CodingLanguage"/>
        </w:rPr>
      </w:pPr>
      <w:r w:rsidRPr="00E137C9">
        <w:rPr>
          <w:rStyle w:val="CodingLanguage"/>
        </w:rPr>
        <w:t>docker volume create --driver=vsphere --name=CloneVolumme@DockerBackup -o clone-from=MyVolume@MyDatastore -o access=read-only </w:t>
      </w:r>
    </w:p>
    <w:p w14:paraId="27FCC3CF" w14:textId="77777777" w:rsidR="000375A8" w:rsidRDefault="000375A8" w:rsidP="000375A8">
      <w:pPr>
        <w:pStyle w:val="Heading3"/>
      </w:pPr>
      <w:r>
        <w:t>Snapshot and back up HPE 3PAR Virtual Volumes with HPE Recovery Manager Central and HPE StoreOnce</w:t>
      </w:r>
    </w:p>
    <w:p w14:paraId="26F0B750" w14:textId="77777777" w:rsidR="000375A8" w:rsidRDefault="000375A8" w:rsidP="000375A8">
      <w:pPr>
        <w:pStyle w:val="BodyTextMetricHPELight10pt"/>
      </w:pPr>
      <w:r>
        <w:t xml:space="preserve">HPE Recovery Manager Central (RMC) software integrates HPE 3PAR StoreServ All-Flash arrays with HPE StoreOnce Systems to leverage the performance of snapshots with the protection of backups. RMC uses a direct backup model to orchestrate data protection between the array and the backup system without a backup application. When the first full backup is complete, each subsequent backup is incremental, making it significantly faster than traditional backup methods, particularly for higher volumes of data. Backups to HPE StoreOnce are block-level copies of volumes, de-duplicated to save space. Because RMC snapshots are self-contained, fully independent volumes, they can be restored to any HPE 3PAR array in the event of a disaster. See </w:t>
      </w:r>
      <w:r w:rsidRPr="00CC70BB">
        <w:fldChar w:fldCharType="begin"/>
      </w:r>
      <w:r w:rsidRPr="00CC70BB">
        <w:instrText xml:space="preserve"> REF _Ref513536572 \h </w:instrText>
      </w:r>
      <w:r>
        <w:instrText xml:space="preserve"> \* MERGEFORMAT </w:instrText>
      </w:r>
      <w:r w:rsidRPr="00CC70BB">
        <w:fldChar w:fldCharType="separate"/>
      </w:r>
      <w:r w:rsidR="0099354B" w:rsidRPr="0099354B">
        <w:t>Figure 62</w:t>
      </w:r>
      <w:r w:rsidRPr="00CC70BB">
        <w:fldChar w:fldCharType="end"/>
      </w:r>
      <w:r>
        <w:t xml:space="preserve"> for an overview of the architecture.</w:t>
      </w:r>
    </w:p>
    <w:p w14:paraId="7BB54D1A" w14:textId="77777777" w:rsidR="000375A8" w:rsidRDefault="000375A8" w:rsidP="000375A8">
      <w:pPr>
        <w:pStyle w:val="BodyTextMetricHPELight10pt"/>
      </w:pPr>
      <w:r>
        <w:t>HPE Recovery Manager Central enables you to replicate data from the source storage system (HPE 3PAR StoreServ) to the destination storage system (HPE StoreOnce). The replication is based on point-in-time snapshots.</w:t>
      </w:r>
    </w:p>
    <w:p w14:paraId="755BE4DD" w14:textId="77777777" w:rsidR="000375A8" w:rsidRDefault="000375A8" w:rsidP="000375A8">
      <w:pPr>
        <w:pStyle w:val="BodyTextMetricHPELight10pt"/>
      </w:pPr>
      <w:r>
        <w:t>HPE Recovery Manager Central is installed as a VM on VMware vSphere ESXi. It can be installed on the HPE Synergy platform on a separate (from the Docker Solution) vSphere cluster or external to the Synergy environment as long as the external server has connectivity to the HPE 3PAR StoreServ and HPE StoreOnce. HPE RMC can be installed directly on an ESXi host or can be deployed to a VMware vCenter managed environment. For this solution, the standalone "RMC only" is installed. If HPE RMC is installed in the HPE Synergy environment, iSCSI connection to the HPE 3PAR StoreServ is required.</w:t>
      </w:r>
    </w:p>
    <w:p w14:paraId="6167ED64" w14:textId="77777777" w:rsidR="000375A8" w:rsidRDefault="000375A8" w:rsidP="000375A8">
      <w:pPr>
        <w:pStyle w:val="FigureAfterspace"/>
      </w:pPr>
      <w:r w:rsidRPr="00E137C9">
        <w:rPr>
          <w:noProof/>
        </w:rPr>
        <w:lastRenderedPageBreak/>
        <w:drawing>
          <wp:inline distT="0" distB="0" distL="0" distR="0" wp14:anchorId="1303C140" wp14:editId="12197D02">
            <wp:extent cx="4147663" cy="2655612"/>
            <wp:effectExtent l="19050" t="19050" r="24765" b="1143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rmc-storeonce.png"/>
                    <pic:cNvPicPr/>
                  </pic:nvPicPr>
                  <pic:blipFill>
                    <a:blip r:embed="rId150">
                      <a:extLst>
                        <a:ext uri="{28A0092B-C50C-407E-A947-70E740481C1C}">
                          <a14:useLocalDpi xmlns:a14="http://schemas.microsoft.com/office/drawing/2010/main" val="0"/>
                        </a:ext>
                      </a:extLst>
                    </a:blip>
                    <a:stretch>
                      <a:fillRect/>
                    </a:stretch>
                  </pic:blipFill>
                  <pic:spPr>
                    <a:xfrm>
                      <a:off x="0" y="0"/>
                      <a:ext cx="6804971" cy="4356999"/>
                    </a:xfrm>
                    <a:prstGeom prst="rect">
                      <a:avLst/>
                    </a:prstGeom>
                    <a:ln>
                      <a:solidFill>
                        <a:schemeClr val="accent1"/>
                      </a:solidFill>
                    </a:ln>
                  </pic:spPr>
                </pic:pic>
              </a:graphicData>
            </a:graphic>
          </wp:inline>
        </w:drawing>
      </w:r>
      <w:r>
        <w:t xml:space="preserve"> </w:t>
      </w:r>
    </w:p>
    <w:p w14:paraId="6B0AFFF3" w14:textId="77777777" w:rsidR="000375A8" w:rsidRDefault="000375A8" w:rsidP="000375A8">
      <w:pPr>
        <w:pStyle w:val="MISCFigureCaptionHeader8pt"/>
      </w:pPr>
      <w:bookmarkStart w:id="469" w:name="_Ref513536572"/>
      <w:r w:rsidRPr="00CC70BB">
        <w:rPr>
          <w:rStyle w:val="MISCFigureCaptionHeaderBold8pt"/>
        </w:rPr>
        <w:t xml:space="preserve">Figure </w:t>
      </w:r>
      <w:r w:rsidRPr="00CC70BB">
        <w:rPr>
          <w:rStyle w:val="MISCFigureCaptionHeaderBold8pt"/>
        </w:rPr>
        <w:fldChar w:fldCharType="begin"/>
      </w:r>
      <w:r w:rsidRPr="00CC70BB">
        <w:rPr>
          <w:rStyle w:val="MISCFigureCaptionHeaderBold8pt"/>
        </w:rPr>
        <w:instrText xml:space="preserve"> SEQ Figure \* ARABIC </w:instrText>
      </w:r>
      <w:r w:rsidRPr="00CC70BB">
        <w:rPr>
          <w:rStyle w:val="MISCFigureCaptionHeaderBold8pt"/>
        </w:rPr>
        <w:fldChar w:fldCharType="separate"/>
      </w:r>
      <w:r w:rsidR="0099354B">
        <w:rPr>
          <w:rStyle w:val="MISCFigureCaptionHeaderBold8pt"/>
          <w:noProof/>
        </w:rPr>
        <w:t>62</w:t>
      </w:r>
      <w:r w:rsidRPr="00CC70BB">
        <w:rPr>
          <w:rStyle w:val="MISCFigureCaptionHeaderBold8pt"/>
        </w:rPr>
        <w:fldChar w:fldCharType="end"/>
      </w:r>
      <w:bookmarkEnd w:id="469"/>
      <w:r w:rsidRPr="00CC70BB">
        <w:rPr>
          <w:rStyle w:val="MISCFigureCaptionHeaderBold8pt"/>
        </w:rPr>
        <w:t>.</w:t>
      </w:r>
      <w:r>
        <w:t xml:space="preserve"> HPE Recovery Manger Central and HPE StoreOnce</w:t>
      </w:r>
    </w:p>
    <w:p w14:paraId="2009F954" w14:textId="77777777" w:rsidR="000375A8" w:rsidRDefault="000375A8" w:rsidP="000375A8">
      <w:pPr>
        <w:pStyle w:val="BulletLevel1"/>
      </w:pPr>
      <w:r>
        <w:t xml:space="preserve">The connectivity between HPE 3PAR StoreServ and HPE RMC for data traffic is over iSCSI. </w:t>
      </w:r>
    </w:p>
    <w:p w14:paraId="39AEBC4B" w14:textId="77777777" w:rsidR="000375A8" w:rsidRDefault="000375A8" w:rsidP="000375A8">
      <w:pPr>
        <w:pStyle w:val="BulletLevel1"/>
      </w:pPr>
      <w:r>
        <w:t>The connectivity between HPE StoreOnce and HPE RMC is over CoEthernet (Catalyst OverEthernet)</w:t>
      </w:r>
    </w:p>
    <w:p w14:paraId="7F7A6C99" w14:textId="77777777" w:rsidR="000375A8" w:rsidRDefault="000375A8" w:rsidP="000375A8">
      <w:pPr>
        <w:pStyle w:val="BulletLevel1LastBeforeBodycopy"/>
      </w:pPr>
      <w:r>
        <w:t xml:space="preserve">The connectivity between HPE RMC, HPE 3PAR StoreServ, and HPE StoreOnce for management traffic is over IP. </w:t>
      </w:r>
    </w:p>
    <w:p w14:paraId="16A5243E" w14:textId="3E5FF823" w:rsidR="000375A8" w:rsidRDefault="000375A8" w:rsidP="000375A8">
      <w:pPr>
        <w:pStyle w:val="BodyTextMetricLight10pt"/>
      </w:pPr>
      <w:r w:rsidRPr="00CC70BB">
        <w:fldChar w:fldCharType="begin"/>
      </w:r>
      <w:r w:rsidRPr="00CC70BB">
        <w:instrText xml:space="preserve"> REF _Ref513536729 \h </w:instrText>
      </w:r>
      <w:r>
        <w:instrText xml:space="preserve"> \* MERGEFORMAT </w:instrText>
      </w:r>
      <w:r w:rsidRPr="00CC70BB">
        <w:fldChar w:fldCharType="separate"/>
      </w:r>
      <w:r w:rsidR="0099354B" w:rsidRPr="0099354B">
        <w:t>Figure 63</w:t>
      </w:r>
      <w:r w:rsidRPr="00CC70BB">
        <w:fldChar w:fldCharType="end"/>
      </w:r>
      <w:r>
        <w:t xml:space="preserve"> illustrates the connectivity between various components.</w:t>
      </w:r>
    </w:p>
    <w:p w14:paraId="586C1F56" w14:textId="77777777" w:rsidR="000375A8" w:rsidRDefault="000375A8" w:rsidP="000375A8">
      <w:pPr>
        <w:pStyle w:val="FigureAfterspace"/>
      </w:pPr>
      <w:r>
        <w:rPr>
          <w:noProof/>
        </w:rPr>
        <w:drawing>
          <wp:inline distT="0" distB="0" distL="0" distR="0" wp14:anchorId="76DD7783" wp14:editId="293EC8DD">
            <wp:extent cx="4076641" cy="2229485"/>
            <wp:effectExtent l="19050" t="19050" r="19685" b="1841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3par-storeonce-networking.png"/>
                    <pic:cNvPicPr/>
                  </pic:nvPicPr>
                  <pic:blipFill>
                    <a:blip r:embed="rId151">
                      <a:extLst>
                        <a:ext uri="{28A0092B-C50C-407E-A947-70E740481C1C}">
                          <a14:useLocalDpi xmlns:a14="http://schemas.microsoft.com/office/drawing/2010/main" val="0"/>
                        </a:ext>
                      </a:extLst>
                    </a:blip>
                    <a:stretch>
                      <a:fillRect/>
                    </a:stretch>
                  </pic:blipFill>
                  <pic:spPr>
                    <a:xfrm>
                      <a:off x="0" y="0"/>
                      <a:ext cx="5636694" cy="3082667"/>
                    </a:xfrm>
                    <a:prstGeom prst="rect">
                      <a:avLst/>
                    </a:prstGeom>
                    <a:ln>
                      <a:solidFill>
                        <a:schemeClr val="accent1"/>
                      </a:solidFill>
                    </a:ln>
                  </pic:spPr>
                </pic:pic>
              </a:graphicData>
            </a:graphic>
          </wp:inline>
        </w:drawing>
      </w:r>
      <w:r>
        <w:t xml:space="preserve"> </w:t>
      </w:r>
    </w:p>
    <w:p w14:paraId="46FB04A7" w14:textId="77777777" w:rsidR="000375A8" w:rsidRPr="00CC70BB" w:rsidRDefault="000375A8" w:rsidP="000375A8">
      <w:pPr>
        <w:pStyle w:val="MISCFigureCaptionHeader8pt"/>
      </w:pPr>
      <w:bookmarkStart w:id="470" w:name="_Ref513536729"/>
      <w:r w:rsidRPr="00CC70BB">
        <w:rPr>
          <w:rStyle w:val="MISCFigureCaptionHeaderBold8pt"/>
        </w:rPr>
        <w:t xml:space="preserve">Figure </w:t>
      </w:r>
      <w:r w:rsidRPr="00CC70BB">
        <w:rPr>
          <w:rStyle w:val="MISCFigureCaptionHeaderBold8pt"/>
        </w:rPr>
        <w:fldChar w:fldCharType="begin"/>
      </w:r>
      <w:r w:rsidRPr="00CC70BB">
        <w:rPr>
          <w:rStyle w:val="MISCFigureCaptionHeaderBold8pt"/>
        </w:rPr>
        <w:instrText xml:space="preserve"> SEQ Figure \* ARABIC </w:instrText>
      </w:r>
      <w:r w:rsidRPr="00CC70BB">
        <w:rPr>
          <w:rStyle w:val="MISCFigureCaptionHeaderBold8pt"/>
        </w:rPr>
        <w:fldChar w:fldCharType="separate"/>
      </w:r>
      <w:r w:rsidR="0099354B">
        <w:rPr>
          <w:rStyle w:val="MISCFigureCaptionHeaderBold8pt"/>
          <w:noProof/>
        </w:rPr>
        <w:t>63</w:t>
      </w:r>
      <w:r w:rsidRPr="00CC70BB">
        <w:rPr>
          <w:rStyle w:val="MISCFigureCaptionHeaderBold8pt"/>
        </w:rPr>
        <w:fldChar w:fldCharType="end"/>
      </w:r>
      <w:bookmarkEnd w:id="470"/>
      <w:r w:rsidRPr="00CC70BB">
        <w:rPr>
          <w:rStyle w:val="MISCFigureCaptionHeaderBold8pt"/>
        </w:rPr>
        <w:t>.</w:t>
      </w:r>
      <w:r w:rsidRPr="00CC70BB">
        <w:t xml:space="preserve"> Connectivity</w:t>
      </w:r>
      <w:r w:rsidRPr="00CC70BB">
        <w:rPr>
          <w:rStyle w:val="MISCFigureCaptionHeaderBold8pt"/>
          <w:rFonts w:ascii="MetricHPE Light" w:hAnsi="MetricHPE Light"/>
        </w:rPr>
        <w:t xml:space="preserve"> </w:t>
      </w:r>
    </w:p>
    <w:p w14:paraId="26EE4F6A" w14:textId="77777777" w:rsidR="000375A8" w:rsidRDefault="000375A8" w:rsidP="000375A8">
      <w:pPr>
        <w:pStyle w:val="BodyTextMetricHPELight10pt"/>
      </w:pPr>
      <w:r>
        <w:t xml:space="preserve">Refer to </w:t>
      </w:r>
      <w:hyperlink r:id="rId152">
        <w:r>
          <w:rPr>
            <w:rStyle w:val="Hyperlink"/>
          </w:rPr>
          <w:t>HPE RMC User guide</w:t>
        </w:r>
      </w:hyperlink>
      <w:r>
        <w:t xml:space="preserve"> for detailed instructions on setup and configuration of HPE RMC and HPE StoreOnce. When RMC is installed, it can be configured with the Backup Appliance Persona. The Backup persona allows the RMC to manage snapshots and Express Protect Backups. During installation, RMC configuration should specify Data Protection of RMC Core. The initial configuration of backups can be set up using the Protection Wizard. The Protection Wizard assists with creation of a Recovery Set. </w:t>
      </w:r>
    </w:p>
    <w:p w14:paraId="1F6959B2" w14:textId="77777777" w:rsidR="000375A8" w:rsidRDefault="000375A8" w:rsidP="000375A8">
      <w:pPr>
        <w:pStyle w:val="BodyTextMetricHPELight10pt"/>
      </w:pPr>
      <w:r>
        <w:lastRenderedPageBreak/>
        <w:t xml:space="preserve">Create a Recovery Set as shown in </w:t>
      </w:r>
      <w:r w:rsidRPr="00CC70BB">
        <w:fldChar w:fldCharType="begin"/>
      </w:r>
      <w:r w:rsidRPr="00CC70BB">
        <w:instrText xml:space="preserve"> REF _Ref513536803 \h </w:instrText>
      </w:r>
      <w:r>
        <w:instrText xml:space="preserve"> \* MERGEFORMAT </w:instrText>
      </w:r>
      <w:r w:rsidRPr="00CC70BB">
        <w:fldChar w:fldCharType="separate"/>
      </w:r>
      <w:r w:rsidR="0099354B" w:rsidRPr="0099354B">
        <w:t>Figure 64</w:t>
      </w:r>
      <w:r w:rsidRPr="00CC70BB">
        <w:fldChar w:fldCharType="end"/>
      </w:r>
      <w:r>
        <w:t xml:space="preserve"> and select to protect your </w:t>
      </w:r>
      <w:r w:rsidRPr="00E025A0">
        <w:rPr>
          <w:rStyle w:val="CodingLanguage"/>
        </w:rPr>
        <w:t>DockerBackup</w:t>
      </w:r>
      <w:r>
        <w:t xml:space="preserve"> volume. Once you have created your Recovery Set, the next step is to create Protection Jobs. The Auto Protection Job simplifies the initial configuration of policies. The Auto Protection Job will automatically configure the storage, define default backup policies and protection policies and will schedule snapshots or express protect jobs with the created policies.</w:t>
      </w:r>
    </w:p>
    <w:p w14:paraId="27A2C061" w14:textId="77777777" w:rsidR="000375A8" w:rsidRDefault="000375A8" w:rsidP="000375A8">
      <w:pPr>
        <w:pStyle w:val="FigureAfterspace"/>
      </w:pPr>
      <w:r>
        <w:rPr>
          <w:noProof/>
        </w:rPr>
        <w:drawing>
          <wp:inline distT="0" distB="0" distL="0" distR="0" wp14:anchorId="68AC8BE4" wp14:editId="3E7FA037">
            <wp:extent cx="4722173" cy="1894205"/>
            <wp:effectExtent l="19050" t="19050" r="21590" b="1079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recovery-set-overview.png"/>
                    <pic:cNvPicPr/>
                  </pic:nvPicPr>
                  <pic:blipFill>
                    <a:blip r:embed="rId153">
                      <a:extLst>
                        <a:ext uri="{28A0092B-C50C-407E-A947-70E740481C1C}">
                          <a14:useLocalDpi xmlns:a14="http://schemas.microsoft.com/office/drawing/2010/main" val="0"/>
                        </a:ext>
                      </a:extLst>
                    </a:blip>
                    <a:stretch>
                      <a:fillRect/>
                    </a:stretch>
                  </pic:blipFill>
                  <pic:spPr>
                    <a:xfrm>
                      <a:off x="0" y="0"/>
                      <a:ext cx="9154870" cy="3672292"/>
                    </a:xfrm>
                    <a:prstGeom prst="rect">
                      <a:avLst/>
                    </a:prstGeom>
                    <a:ln>
                      <a:solidFill>
                        <a:schemeClr val="accent1"/>
                      </a:solidFill>
                    </a:ln>
                  </pic:spPr>
                </pic:pic>
              </a:graphicData>
            </a:graphic>
          </wp:inline>
        </w:drawing>
      </w:r>
      <w:r>
        <w:t xml:space="preserve"> </w:t>
      </w:r>
    </w:p>
    <w:p w14:paraId="29BB245A" w14:textId="77777777" w:rsidR="000375A8" w:rsidRDefault="000375A8" w:rsidP="000375A8">
      <w:pPr>
        <w:pStyle w:val="MISCFigureCaptionHeader8pt"/>
      </w:pPr>
      <w:bookmarkStart w:id="471" w:name="_Ref513536803"/>
      <w:r w:rsidRPr="00CC70BB">
        <w:rPr>
          <w:rStyle w:val="MISCFigureCaptionHeaderBold8pt"/>
        </w:rPr>
        <w:t xml:space="preserve">Figure </w:t>
      </w:r>
      <w:r w:rsidRPr="00CC70BB">
        <w:rPr>
          <w:rStyle w:val="MISCFigureCaptionHeaderBold8pt"/>
        </w:rPr>
        <w:fldChar w:fldCharType="begin"/>
      </w:r>
      <w:r w:rsidRPr="00CC70BB">
        <w:rPr>
          <w:rStyle w:val="MISCFigureCaptionHeaderBold8pt"/>
        </w:rPr>
        <w:instrText xml:space="preserve"> SEQ Figure \* ARABIC </w:instrText>
      </w:r>
      <w:r w:rsidRPr="00CC70BB">
        <w:rPr>
          <w:rStyle w:val="MISCFigureCaptionHeaderBold8pt"/>
        </w:rPr>
        <w:fldChar w:fldCharType="separate"/>
      </w:r>
      <w:r w:rsidR="0099354B">
        <w:rPr>
          <w:rStyle w:val="MISCFigureCaptionHeaderBold8pt"/>
          <w:noProof/>
        </w:rPr>
        <w:t>64</w:t>
      </w:r>
      <w:r w:rsidRPr="00CC70BB">
        <w:rPr>
          <w:rStyle w:val="MISCFigureCaptionHeaderBold8pt"/>
        </w:rPr>
        <w:fldChar w:fldCharType="end"/>
      </w:r>
      <w:bookmarkEnd w:id="471"/>
      <w:r w:rsidRPr="00CC70BB">
        <w:rPr>
          <w:rStyle w:val="MISCFigureCaptionHeaderBold8pt"/>
        </w:rPr>
        <w:t>.</w:t>
      </w:r>
      <w:r>
        <w:t xml:space="preserve"> Recovery Set Overview</w:t>
      </w:r>
    </w:p>
    <w:p w14:paraId="0B6E65BE" w14:textId="77777777" w:rsidR="000375A8" w:rsidRDefault="000375A8" w:rsidP="000375A8">
      <w:pPr>
        <w:pStyle w:val="BodyTextMetricHPELight10pt"/>
      </w:pPr>
      <w:r>
        <w:t>RMC uses the Express Protect feature, as shown in</w:t>
      </w:r>
      <w:r w:rsidRPr="00CC70BB">
        <w:t xml:space="preserve"> </w:t>
      </w:r>
      <w:r w:rsidRPr="00CC70BB">
        <w:fldChar w:fldCharType="begin"/>
      </w:r>
      <w:r w:rsidRPr="00CC70BB">
        <w:instrText xml:space="preserve"> REF _Ref513536893 \h </w:instrText>
      </w:r>
      <w:r>
        <w:instrText xml:space="preserve"> \* MERGEFORMAT </w:instrText>
      </w:r>
      <w:r w:rsidRPr="00CC70BB">
        <w:fldChar w:fldCharType="separate"/>
      </w:r>
      <w:r w:rsidR="0099354B" w:rsidRPr="0099354B">
        <w:t>Figure 65</w:t>
      </w:r>
      <w:r w:rsidRPr="00CC70BB">
        <w:fldChar w:fldCharType="end"/>
      </w:r>
      <w:r>
        <w:t xml:space="preserve">, to enable the backup of the snapshot data from the HPE 3PAR array to the HPE StoreOnce system for deduplication and long-term retention. </w:t>
      </w:r>
    </w:p>
    <w:p w14:paraId="2541E3B8" w14:textId="77777777" w:rsidR="000375A8" w:rsidRDefault="000375A8" w:rsidP="000375A8">
      <w:pPr>
        <w:pStyle w:val="BodyTextMetricLight10pt"/>
      </w:pPr>
      <w:r>
        <w:rPr>
          <w:noProof/>
        </w:rPr>
        <w:drawing>
          <wp:inline distT="0" distB="0" distL="0" distR="0" wp14:anchorId="41323785" wp14:editId="3E88C57B">
            <wp:extent cx="4686300" cy="2000356"/>
            <wp:effectExtent l="19050" t="19050" r="19050" b="190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express-protect.png"/>
                    <pic:cNvPicPr/>
                  </pic:nvPicPr>
                  <pic:blipFill>
                    <a:blip r:embed="rId154">
                      <a:extLst>
                        <a:ext uri="{28A0092B-C50C-407E-A947-70E740481C1C}">
                          <a14:useLocalDpi xmlns:a14="http://schemas.microsoft.com/office/drawing/2010/main" val="0"/>
                        </a:ext>
                      </a:extLst>
                    </a:blip>
                    <a:stretch>
                      <a:fillRect/>
                    </a:stretch>
                  </pic:blipFill>
                  <pic:spPr>
                    <a:xfrm>
                      <a:off x="0" y="0"/>
                      <a:ext cx="7916563" cy="3379200"/>
                    </a:xfrm>
                    <a:prstGeom prst="rect">
                      <a:avLst/>
                    </a:prstGeom>
                    <a:ln>
                      <a:solidFill>
                        <a:schemeClr val="accent1"/>
                      </a:solidFill>
                    </a:ln>
                  </pic:spPr>
                </pic:pic>
              </a:graphicData>
            </a:graphic>
          </wp:inline>
        </w:drawing>
      </w:r>
      <w:r>
        <w:t xml:space="preserve"> </w:t>
      </w:r>
    </w:p>
    <w:p w14:paraId="6BC9DE6F" w14:textId="77777777" w:rsidR="000375A8" w:rsidRDefault="000375A8" w:rsidP="000375A8">
      <w:pPr>
        <w:pStyle w:val="MISCFigureCaptionHeader8pt"/>
      </w:pPr>
      <w:bookmarkStart w:id="472" w:name="_Ref513536893"/>
      <w:r w:rsidRPr="00CC70BB">
        <w:rPr>
          <w:rStyle w:val="MISCFigureCaptionHeaderBold8pt"/>
        </w:rPr>
        <w:t xml:space="preserve">Figure </w:t>
      </w:r>
      <w:r w:rsidRPr="00CC70BB">
        <w:rPr>
          <w:rStyle w:val="MISCFigureCaptionHeaderBold8pt"/>
        </w:rPr>
        <w:fldChar w:fldCharType="begin"/>
      </w:r>
      <w:r w:rsidRPr="00CC70BB">
        <w:rPr>
          <w:rStyle w:val="MISCFigureCaptionHeaderBold8pt"/>
        </w:rPr>
        <w:instrText xml:space="preserve"> SEQ Figure \* ARABIC </w:instrText>
      </w:r>
      <w:r w:rsidRPr="00CC70BB">
        <w:rPr>
          <w:rStyle w:val="MISCFigureCaptionHeaderBold8pt"/>
        </w:rPr>
        <w:fldChar w:fldCharType="separate"/>
      </w:r>
      <w:r w:rsidR="0099354B">
        <w:rPr>
          <w:rStyle w:val="MISCFigureCaptionHeaderBold8pt"/>
          <w:noProof/>
        </w:rPr>
        <w:t>65</w:t>
      </w:r>
      <w:r w:rsidRPr="00CC70BB">
        <w:rPr>
          <w:rStyle w:val="MISCFigureCaptionHeaderBold8pt"/>
        </w:rPr>
        <w:fldChar w:fldCharType="end"/>
      </w:r>
      <w:bookmarkEnd w:id="472"/>
      <w:r w:rsidRPr="00CC70BB">
        <w:rPr>
          <w:rStyle w:val="MISCFigureCaptionHeaderBold8pt"/>
        </w:rPr>
        <w:t xml:space="preserve">. </w:t>
      </w:r>
      <w:r>
        <w:t>Express Protect</w:t>
      </w:r>
    </w:p>
    <w:p w14:paraId="3A674B4D" w14:textId="77777777" w:rsidR="000375A8" w:rsidRDefault="000375A8" w:rsidP="000375A8">
      <w:pPr>
        <w:pStyle w:val="BodyTextMetricHPELight10pt"/>
      </w:pPr>
      <w:r>
        <w:t>The Express Restore feature restores either snapshots or base volumes.</w:t>
      </w:r>
    </w:p>
    <w:p w14:paraId="27C08FEE" w14:textId="77777777" w:rsidR="000375A8" w:rsidRDefault="000375A8" w:rsidP="000375A8">
      <w:pPr>
        <w:pStyle w:val="BodyTextMetricHPELight10pt"/>
      </w:pPr>
      <w:r>
        <w:t xml:space="preserve">RMC leverages HPE 3PAR StoreServ SnapDiff technology to create an application-consistent snapshot. Only changed blocks are sent to the HPE StoreOnce system, which minimizes network traffic and saves disk space on the backup system. </w:t>
      </w:r>
    </w:p>
    <w:p w14:paraId="215E77D4" w14:textId="77777777" w:rsidR="000375A8" w:rsidRDefault="000375A8" w:rsidP="000375A8">
      <w:pPr>
        <w:pStyle w:val="Heading3"/>
      </w:pPr>
      <w:r>
        <w:t>Restoring the volume</w:t>
      </w:r>
    </w:p>
    <w:p w14:paraId="4027B5BD" w14:textId="77777777" w:rsidR="000375A8" w:rsidRDefault="000375A8" w:rsidP="000375A8">
      <w:pPr>
        <w:pStyle w:val="BodyTextMetricHPELight10pt"/>
      </w:pPr>
      <w:r>
        <w:t xml:space="preserve">If a Docker persistent storage volume needs to be restored from backup, the HPE 3PAR volume can be restored either from a snapshot saved on the HPE 3PAR or from a backup on HPE StoreOnce. Stop any applications using the Docker volume. Use the vSphere Web UI to unmount the datastore from the vSphere cluster. Use RMC to detach the HPE 3PAR virtual volumes prior to restoring the backup. The volume can be restored from a Recovery Set restore point as shown in </w:t>
      </w:r>
      <w:r w:rsidRPr="00144C20">
        <w:fldChar w:fldCharType="begin"/>
      </w:r>
      <w:r w:rsidRPr="00144C20">
        <w:instrText xml:space="preserve"> REF _Ref513537304 \h </w:instrText>
      </w:r>
      <w:r>
        <w:instrText xml:space="preserve"> \* MERGEFORMAT </w:instrText>
      </w:r>
      <w:r w:rsidRPr="00144C20">
        <w:fldChar w:fldCharType="separate"/>
      </w:r>
      <w:r w:rsidR="0099354B" w:rsidRPr="0099354B">
        <w:t>Figure 66</w:t>
      </w:r>
      <w:r w:rsidRPr="00144C20">
        <w:fldChar w:fldCharType="end"/>
      </w:r>
      <w:r>
        <w:t>. The Express Protect restore point will restore the volume from the HPE StoreOnce system. A Snapshot Set restore point will restore an HPE 3PAR StoreServ snapshot.</w:t>
      </w:r>
    </w:p>
    <w:p w14:paraId="4E73F691" w14:textId="77777777" w:rsidR="000375A8" w:rsidRDefault="000375A8" w:rsidP="000375A8">
      <w:pPr>
        <w:pStyle w:val="BodyTextMetricLight10pt"/>
      </w:pPr>
      <w:r>
        <w:rPr>
          <w:noProof/>
        </w:rPr>
        <w:lastRenderedPageBreak/>
        <w:drawing>
          <wp:inline distT="0" distB="0" distL="0" distR="0" wp14:anchorId="200CC332" wp14:editId="24A921E5">
            <wp:extent cx="4584035" cy="1314539"/>
            <wp:effectExtent l="19050" t="19050" r="26670" b="190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restore-points.png"/>
                    <pic:cNvPicPr/>
                  </pic:nvPicPr>
                  <pic:blipFill>
                    <a:blip r:embed="rId155">
                      <a:extLst>
                        <a:ext uri="{28A0092B-C50C-407E-A947-70E740481C1C}">
                          <a14:useLocalDpi xmlns:a14="http://schemas.microsoft.com/office/drawing/2010/main" val="0"/>
                        </a:ext>
                      </a:extLst>
                    </a:blip>
                    <a:stretch>
                      <a:fillRect/>
                    </a:stretch>
                  </pic:blipFill>
                  <pic:spPr>
                    <a:xfrm>
                      <a:off x="0" y="0"/>
                      <a:ext cx="8801385" cy="2523926"/>
                    </a:xfrm>
                    <a:prstGeom prst="rect">
                      <a:avLst/>
                    </a:prstGeom>
                    <a:ln>
                      <a:solidFill>
                        <a:schemeClr val="accent1"/>
                      </a:solidFill>
                    </a:ln>
                  </pic:spPr>
                </pic:pic>
              </a:graphicData>
            </a:graphic>
          </wp:inline>
        </w:drawing>
      </w:r>
      <w:r>
        <w:t xml:space="preserve"> </w:t>
      </w:r>
    </w:p>
    <w:p w14:paraId="51C6E986" w14:textId="77777777" w:rsidR="000375A8" w:rsidRDefault="000375A8" w:rsidP="000375A8">
      <w:pPr>
        <w:pStyle w:val="MISCFigureCaptionHeader8pt"/>
      </w:pPr>
      <w:bookmarkStart w:id="473" w:name="_Ref513537304"/>
      <w:r w:rsidRPr="00144C20">
        <w:rPr>
          <w:rStyle w:val="MISCFigureCaptionHeaderBold8pt"/>
        </w:rPr>
        <w:t xml:space="preserve">Figure </w:t>
      </w:r>
      <w:r w:rsidRPr="00144C20">
        <w:rPr>
          <w:rStyle w:val="MISCFigureCaptionHeaderBold8pt"/>
        </w:rPr>
        <w:fldChar w:fldCharType="begin"/>
      </w:r>
      <w:r w:rsidRPr="00144C20">
        <w:rPr>
          <w:rStyle w:val="MISCFigureCaptionHeaderBold8pt"/>
        </w:rPr>
        <w:instrText xml:space="preserve"> SEQ Figure \* ARABIC </w:instrText>
      </w:r>
      <w:r w:rsidRPr="00144C20">
        <w:rPr>
          <w:rStyle w:val="MISCFigureCaptionHeaderBold8pt"/>
        </w:rPr>
        <w:fldChar w:fldCharType="separate"/>
      </w:r>
      <w:r w:rsidR="0099354B">
        <w:rPr>
          <w:rStyle w:val="MISCFigureCaptionHeaderBold8pt"/>
          <w:noProof/>
        </w:rPr>
        <w:t>66</w:t>
      </w:r>
      <w:r w:rsidRPr="00144C20">
        <w:rPr>
          <w:rStyle w:val="MISCFigureCaptionHeaderBold8pt"/>
        </w:rPr>
        <w:fldChar w:fldCharType="end"/>
      </w:r>
      <w:bookmarkEnd w:id="473"/>
      <w:r w:rsidRPr="00144C20">
        <w:rPr>
          <w:rStyle w:val="MISCFigureCaptionHeaderBold8pt"/>
        </w:rPr>
        <w:t>.</w:t>
      </w:r>
      <w:r>
        <w:t xml:space="preserve"> Restore points</w:t>
      </w:r>
    </w:p>
    <w:p w14:paraId="56F99325" w14:textId="77777777" w:rsidR="000375A8" w:rsidRDefault="000375A8" w:rsidP="000375A8">
      <w:pPr>
        <w:pStyle w:val="BodyTextMetricHPELight10pt"/>
      </w:pPr>
      <w:r>
        <w:t>Once the HPE 3PAR virtual volume is restored, the volume must be reattached to the vSphere cluster from RMC. After the volume is reattached, the datastore must be mounted. Applications can then access the restored docker volume.</w:t>
      </w:r>
    </w:p>
    <w:p w14:paraId="3F8EC7A3" w14:textId="77777777" w:rsidR="000375A8" w:rsidRDefault="000375A8" w:rsidP="000375A8">
      <w:pPr>
        <w:pStyle w:val="Heading2"/>
      </w:pPr>
      <w:bookmarkStart w:id="474" w:name="_Refd17e60654"/>
      <w:bookmarkStart w:id="475" w:name="_Tocd17e60654"/>
      <w:bookmarkStart w:id="476" w:name="_Toc514945888"/>
      <w:bookmarkStart w:id="477" w:name="_Toc6318984"/>
      <w:r>
        <w:t>Integrate UCP and DTR backup with HPE RMC and HPE StoreOnce</w:t>
      </w:r>
      <w:bookmarkEnd w:id="474"/>
      <w:bookmarkEnd w:id="475"/>
      <w:bookmarkEnd w:id="476"/>
      <w:bookmarkEnd w:id="477"/>
    </w:p>
    <w:p w14:paraId="638D7FD8" w14:textId="77777777" w:rsidR="000375A8" w:rsidRDefault="000375A8" w:rsidP="000375A8">
      <w:pPr>
        <w:pStyle w:val="BodyTextMetricHPELight10pt"/>
      </w:pPr>
      <w:r>
        <w:t>You can take advantage of HPE Recovery Manager Central and HPE StoreOnce to provide scheduled snapshots and backup protection for the data generated by the backup procedure for Docker UCP and DTR.</w:t>
      </w:r>
    </w:p>
    <w:p w14:paraId="466E742F" w14:textId="77777777" w:rsidR="000375A8" w:rsidRDefault="000375A8" w:rsidP="00F3379B">
      <w:pPr>
        <w:pStyle w:val="NumberedList-Level1"/>
        <w:numPr>
          <w:ilvl w:val="0"/>
          <w:numId w:val="42"/>
        </w:numPr>
      </w:pPr>
      <w:r>
        <w:t>Create a datastore from the Backup virtual volume you created and present it to all hosts in the vSphere cluster. This backup datastore is used for storing copies of Docker persistent volumes as well as backups of DTR and UCP.</w:t>
      </w:r>
    </w:p>
    <w:p w14:paraId="166C0C70" w14:textId="77777777" w:rsidR="000375A8" w:rsidRDefault="000375A8" w:rsidP="000375A8">
      <w:pPr>
        <w:pStyle w:val="NumberedList-Level1"/>
      </w:pPr>
      <w:r>
        <w:t xml:space="preserve">The Ansible server is used to create backup and restore files for DTR and UCP on the local hard drive. The backup files should be copied to the </w:t>
      </w:r>
      <w:r>
        <w:rPr>
          <w:rStyle w:val="CodingLanguage"/>
        </w:rPr>
        <w:t>DockerBackup</w:t>
      </w:r>
      <w:r>
        <w:t xml:space="preserve"> datastore which can be automatically configured for snapshots and offsite backup.</w:t>
      </w:r>
    </w:p>
    <w:p w14:paraId="4A25E49A" w14:textId="77777777" w:rsidR="000375A8" w:rsidRDefault="000375A8" w:rsidP="000375A8">
      <w:pPr>
        <w:pStyle w:val="NumberedList-Level1"/>
      </w:pPr>
      <w:r>
        <w:t>Edit the Ansible server configuration from vCenter. Add a new hard disk and specify the location as the Docker Backup datastore</w:t>
      </w:r>
      <w:r w:rsidRPr="00DD4E9C">
        <w:t xml:space="preserve"> </w:t>
      </w:r>
      <w:r>
        <w:t xml:space="preserve">as shown in </w:t>
      </w:r>
      <w:r w:rsidRPr="00DD4E9C">
        <w:fldChar w:fldCharType="begin"/>
      </w:r>
      <w:r w:rsidRPr="00DD4E9C">
        <w:instrText xml:space="preserve"> REF _Ref513537632 \h </w:instrText>
      </w:r>
      <w:r>
        <w:instrText xml:space="preserve"> \* MERGEFORMAT </w:instrText>
      </w:r>
      <w:r w:rsidRPr="00DD4E9C">
        <w:fldChar w:fldCharType="separate"/>
      </w:r>
      <w:r w:rsidR="0099354B" w:rsidRPr="0099354B">
        <w:t>Figure 67</w:t>
      </w:r>
      <w:r w:rsidRPr="00DD4E9C">
        <w:fldChar w:fldCharType="end"/>
      </w:r>
      <w:r w:rsidRPr="00B528DA">
        <w:t>.</w:t>
      </w:r>
    </w:p>
    <w:p w14:paraId="2ABFBF77" w14:textId="77777777" w:rsidR="000375A8" w:rsidRDefault="000375A8" w:rsidP="000375A8">
      <w:pPr>
        <w:pStyle w:val="FigureAfterspace"/>
      </w:pPr>
      <w:r>
        <w:rPr>
          <w:noProof/>
        </w:rPr>
        <w:drawing>
          <wp:inline distT="0" distB="0" distL="0" distR="0" wp14:anchorId="078601AC" wp14:editId="3AFACECB">
            <wp:extent cx="3608101" cy="3555483"/>
            <wp:effectExtent l="19050" t="19050" r="11430" b="2603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add-new-disk.png"/>
                    <pic:cNvPicPr/>
                  </pic:nvPicPr>
                  <pic:blipFill>
                    <a:blip r:embed="rId156">
                      <a:extLst>
                        <a:ext uri="{28A0092B-C50C-407E-A947-70E740481C1C}">
                          <a14:useLocalDpi xmlns:a14="http://schemas.microsoft.com/office/drawing/2010/main" val="0"/>
                        </a:ext>
                      </a:extLst>
                    </a:blip>
                    <a:stretch>
                      <a:fillRect/>
                    </a:stretch>
                  </pic:blipFill>
                  <pic:spPr>
                    <a:xfrm>
                      <a:off x="0" y="0"/>
                      <a:ext cx="3619953" cy="3567162"/>
                    </a:xfrm>
                    <a:prstGeom prst="rect">
                      <a:avLst/>
                    </a:prstGeom>
                    <a:ln>
                      <a:solidFill>
                        <a:schemeClr val="accent1"/>
                      </a:solidFill>
                    </a:ln>
                  </pic:spPr>
                </pic:pic>
              </a:graphicData>
            </a:graphic>
          </wp:inline>
        </w:drawing>
      </w:r>
      <w:r>
        <w:t xml:space="preserve"> </w:t>
      </w:r>
    </w:p>
    <w:p w14:paraId="1920F1B4" w14:textId="77777777" w:rsidR="000375A8" w:rsidRDefault="000375A8" w:rsidP="000375A8">
      <w:pPr>
        <w:pStyle w:val="MISCFigureCaptionHeader8pt"/>
      </w:pPr>
      <w:bookmarkStart w:id="478" w:name="_Ref513537632"/>
      <w:r w:rsidRPr="00DD4E9C">
        <w:rPr>
          <w:rStyle w:val="MISCFigureCaptionHeaderBold8pt"/>
        </w:rPr>
        <w:t xml:space="preserve">Figure </w:t>
      </w:r>
      <w:r w:rsidRPr="00DD4E9C">
        <w:rPr>
          <w:rStyle w:val="MISCFigureCaptionHeaderBold8pt"/>
        </w:rPr>
        <w:fldChar w:fldCharType="begin"/>
      </w:r>
      <w:r w:rsidRPr="00DD4E9C">
        <w:rPr>
          <w:rStyle w:val="MISCFigureCaptionHeaderBold8pt"/>
        </w:rPr>
        <w:instrText xml:space="preserve"> SEQ Figure \* ARABIC </w:instrText>
      </w:r>
      <w:r w:rsidRPr="00DD4E9C">
        <w:rPr>
          <w:rStyle w:val="MISCFigureCaptionHeaderBold8pt"/>
        </w:rPr>
        <w:fldChar w:fldCharType="separate"/>
      </w:r>
      <w:r w:rsidR="0099354B">
        <w:rPr>
          <w:rStyle w:val="MISCFigureCaptionHeaderBold8pt"/>
          <w:noProof/>
        </w:rPr>
        <w:t>67</w:t>
      </w:r>
      <w:r w:rsidRPr="00DD4E9C">
        <w:rPr>
          <w:rStyle w:val="MISCFigureCaptionHeaderBold8pt"/>
        </w:rPr>
        <w:fldChar w:fldCharType="end"/>
      </w:r>
      <w:bookmarkEnd w:id="478"/>
      <w:r w:rsidRPr="00DD4E9C">
        <w:rPr>
          <w:rStyle w:val="MISCFigureCaptionHeaderBold8pt"/>
        </w:rPr>
        <w:t>.</w:t>
      </w:r>
      <w:r>
        <w:t xml:space="preserve"> Add new hard disk</w:t>
      </w:r>
    </w:p>
    <w:p w14:paraId="1FE54615" w14:textId="77777777" w:rsidR="000375A8" w:rsidRDefault="000375A8" w:rsidP="000375A8">
      <w:pPr>
        <w:pStyle w:val="NumberedList-Level1"/>
      </w:pPr>
      <w:r>
        <w:lastRenderedPageBreak/>
        <w:t>After the hard disk is added, it is visible from the Linux operating system. From the Ansible server:</w:t>
      </w:r>
    </w:p>
    <w:p w14:paraId="39BE563E" w14:textId="77777777" w:rsidR="000375A8" w:rsidRPr="00B528DA" w:rsidRDefault="000375A8" w:rsidP="000375A8">
      <w:pPr>
        <w:pStyle w:val="NumberedList-Level1-2ndparagraph"/>
        <w:rPr>
          <w:rStyle w:val="CodingLanguage"/>
        </w:rPr>
      </w:pPr>
      <w:r w:rsidRPr="00B528DA">
        <w:rPr>
          <w:rStyle w:val="CodingLanguage"/>
        </w:rPr>
        <w:t># ls /dev/sd*</w:t>
      </w:r>
    </w:p>
    <w:p w14:paraId="55FF4E5B" w14:textId="77777777" w:rsidR="000375A8" w:rsidRDefault="000375A8" w:rsidP="000375A8">
      <w:pPr>
        <w:pStyle w:val="NumberedList-Level1"/>
      </w:pPr>
      <w:r>
        <w:t xml:space="preserve">The newly added storage should appear as </w:t>
      </w:r>
      <w:r>
        <w:rPr>
          <w:rStyle w:val="CodingLanguage"/>
        </w:rPr>
        <w:t>/dev/sdb</w:t>
      </w:r>
      <w:r>
        <w:t>. Now, make a filesystem, ignoring any warnings:</w:t>
      </w:r>
    </w:p>
    <w:p w14:paraId="3E6DDDFD" w14:textId="77777777" w:rsidR="000375A8" w:rsidRPr="00B528DA" w:rsidRDefault="000375A8" w:rsidP="000375A8">
      <w:pPr>
        <w:pStyle w:val="NumberedList-Level1-2ndparagraph"/>
        <w:rPr>
          <w:rStyle w:val="CodingLanguage"/>
        </w:rPr>
      </w:pPr>
      <w:r w:rsidRPr="00B528DA">
        <w:rPr>
          <w:rStyle w:val="CodingLanguage"/>
        </w:rPr>
        <w:t># mkfs -t ext4 /dev/sdb </w:t>
      </w:r>
    </w:p>
    <w:p w14:paraId="17EA0017" w14:textId="77777777" w:rsidR="000375A8" w:rsidRDefault="000375A8" w:rsidP="000375A8">
      <w:pPr>
        <w:pStyle w:val="NumberedList-Level1"/>
      </w:pPr>
      <w:r>
        <w:t>Create a mount point for the new disk:</w:t>
      </w:r>
    </w:p>
    <w:p w14:paraId="07122948" w14:textId="77777777" w:rsidR="000375A8" w:rsidRPr="00B528DA" w:rsidRDefault="000375A8" w:rsidP="000375A8">
      <w:pPr>
        <w:pStyle w:val="NumberedList-Level1-2ndparagraph"/>
        <w:rPr>
          <w:rStyle w:val="CodingLanguage"/>
        </w:rPr>
      </w:pPr>
      <w:r w:rsidRPr="00B528DA">
        <w:rPr>
          <w:rStyle w:val="CodingLanguage"/>
        </w:rPr>
        <w:t># mkdir /dockerbackup</w:t>
      </w:r>
    </w:p>
    <w:p w14:paraId="5EC6681A" w14:textId="77777777" w:rsidR="000375A8" w:rsidRDefault="000375A8" w:rsidP="000375A8">
      <w:pPr>
        <w:pStyle w:val="NumberedList-Level1"/>
      </w:pPr>
      <w:r>
        <w:t xml:space="preserve">Edit the </w:t>
      </w:r>
      <w:r>
        <w:rPr>
          <w:rStyle w:val="CodingLanguage"/>
        </w:rPr>
        <w:t>/etc/fstab</w:t>
      </w:r>
      <w:r>
        <w:t xml:space="preserve"> file and add the following line:</w:t>
      </w:r>
    </w:p>
    <w:p w14:paraId="7C948914" w14:textId="77777777" w:rsidR="000375A8" w:rsidRPr="00B528DA" w:rsidRDefault="000375A8" w:rsidP="000375A8">
      <w:pPr>
        <w:pStyle w:val="NumberedList-Level1-2ndparagraph"/>
        <w:rPr>
          <w:rStyle w:val="CodingLanguage"/>
        </w:rPr>
      </w:pPr>
      <w:r w:rsidRPr="00B528DA">
        <w:rPr>
          <w:rStyle w:val="CodingLanguage"/>
        </w:rPr>
        <w:t>/dev/sdb /dockerbackup ext4 defaults 0  0</w:t>
      </w:r>
    </w:p>
    <w:p w14:paraId="695BCA16" w14:textId="77777777" w:rsidR="000375A8" w:rsidRDefault="000375A8" w:rsidP="000375A8">
      <w:pPr>
        <w:pStyle w:val="NumberedList-Level1"/>
      </w:pPr>
      <w:r>
        <w:t>After saving the change, mount the new volume using:</w:t>
      </w:r>
    </w:p>
    <w:p w14:paraId="016497B8" w14:textId="77777777" w:rsidR="000375A8" w:rsidRPr="00B528DA" w:rsidRDefault="000375A8" w:rsidP="000375A8">
      <w:pPr>
        <w:pStyle w:val="NumberedList-Level1-2ndparagraph"/>
        <w:rPr>
          <w:rStyle w:val="CodingLanguage"/>
        </w:rPr>
      </w:pPr>
      <w:r w:rsidRPr="00B528DA">
        <w:rPr>
          <w:rStyle w:val="CodingLanguage"/>
        </w:rPr>
        <w:t>#mount -a</w:t>
      </w:r>
    </w:p>
    <w:p w14:paraId="0B1D2CA3" w14:textId="77777777" w:rsidR="000375A8" w:rsidRDefault="000375A8" w:rsidP="000375A8">
      <w:pPr>
        <w:pStyle w:val="BodyTextMetricHPELight10pt"/>
      </w:pPr>
      <w:r>
        <w:t xml:space="preserve">Each time you backup Docker UCP and DTR using the </w:t>
      </w:r>
      <w:r>
        <w:rPr>
          <w:rStyle w:val="CodingLanguage"/>
        </w:rPr>
        <w:t>backup.sh</w:t>
      </w:r>
      <w:r>
        <w:t xml:space="preserve"> script, you should copy the generated files from the </w:t>
      </w:r>
      <w:r>
        <w:rPr>
          <w:rStyle w:val="CodingLanguage"/>
        </w:rPr>
        <w:t>/root/backups</w:t>
      </w:r>
      <w:r>
        <w:t xml:space="preserve"> folder to </w:t>
      </w:r>
      <w:r>
        <w:rPr>
          <w:rStyle w:val="CodingLanguage"/>
        </w:rPr>
        <w:t>/dockerbackup</w:t>
      </w:r>
      <w:r>
        <w:t>. You may wish to add a command to the backup script to automate this process.</w:t>
      </w:r>
    </w:p>
    <w:p w14:paraId="794624EE" w14:textId="77777777" w:rsidR="000375A8" w:rsidRDefault="000375A8" w:rsidP="000375A8">
      <w:pPr>
        <w:pStyle w:val="BodyTextMetricHPELight10pt"/>
      </w:pPr>
      <w:r>
        <w:t xml:space="preserve">The virtual volume used to host the </w:t>
      </w:r>
      <w:r>
        <w:rPr>
          <w:rStyle w:val="CodingLanguage"/>
        </w:rPr>
        <w:t>DockerBackup</w:t>
      </w:r>
      <w:r>
        <w:t xml:space="preserve"> datastore can be scheduled for snapshot and backup protection with HPE Recovery Manager Central and HPE StoreOnce as described in the section </w:t>
      </w:r>
      <w:hyperlink w:anchor="_Backup_and_restore" w:history="1">
        <w:r w:rsidRPr="00CF4676">
          <w:rPr>
            <w:rStyle w:val="Hyperlink"/>
          </w:rPr>
          <w:t>Backup and restore Docker persistent volumes</w:t>
        </w:r>
      </w:hyperlink>
      <w:r>
        <w:t xml:space="preserve">. Data backed up to HPE StoreOnce can be restored to the HPE 3PAR StoreServ and attached to the Ansible host for recovery. </w:t>
      </w:r>
    </w:p>
    <w:p w14:paraId="36D674AC" w14:textId="77777777" w:rsidR="000615E7" w:rsidRDefault="000615E7" w:rsidP="000615E7">
      <w:pPr>
        <w:pStyle w:val="Heading1"/>
      </w:pPr>
      <w:bookmarkStart w:id="479" w:name="_Toc6318985"/>
      <w:r>
        <w:t>Solution lifecycle management</w:t>
      </w:r>
      <w:bookmarkEnd w:id="463"/>
      <w:bookmarkEnd w:id="464"/>
      <w:bookmarkEnd w:id="465"/>
      <w:bookmarkEnd w:id="479"/>
    </w:p>
    <w:p w14:paraId="5C46B377" w14:textId="77777777" w:rsidR="000615E7" w:rsidRDefault="000615E7" w:rsidP="0058095B">
      <w:pPr>
        <w:pStyle w:val="BodyTextMetricHPELight10pt"/>
      </w:pPr>
      <w:r>
        <w:t>Lifecycle management with respect to this solution refers to the maintenance and management of software and hardware of various components that make up the solution stack. Lifecycle management is required to keep the solution up-to-date and ensure that the latest versions of the software are running to provide optimal performance, security and to fix any existing defects within the product.</w:t>
      </w:r>
    </w:p>
    <w:p w14:paraId="1F5FB2ED" w14:textId="77777777" w:rsidR="000615E7" w:rsidRDefault="000615E7" w:rsidP="0058095B">
      <w:pPr>
        <w:pStyle w:val="BodyTextMetricHPELight10pt"/>
      </w:pPr>
      <w:r>
        <w:t xml:space="preserve">In this section, we will cover life cycle management of the different components that are used in this solution. The lifecycle of the following stacks need to be maintained and managed: </w:t>
      </w:r>
    </w:p>
    <w:p w14:paraId="355FE7A5" w14:textId="77777777" w:rsidR="000615E7" w:rsidRDefault="000615E7" w:rsidP="000615E7">
      <w:pPr>
        <w:pStyle w:val="BulletLevel1"/>
      </w:pPr>
      <w:r>
        <w:t>Monitoring Tools (Splunk or Prometheus and Grafana)</w:t>
      </w:r>
    </w:p>
    <w:p w14:paraId="3B466B99" w14:textId="77777777" w:rsidR="000615E7" w:rsidRDefault="000615E7" w:rsidP="000615E7">
      <w:pPr>
        <w:pStyle w:val="BulletLevel1"/>
      </w:pPr>
      <w:r>
        <w:t>Docker Enterprise Edition Environment</w:t>
      </w:r>
    </w:p>
    <w:p w14:paraId="179AB170" w14:textId="77777777" w:rsidR="000615E7" w:rsidRDefault="000615E7" w:rsidP="000615E7">
      <w:pPr>
        <w:pStyle w:val="BulletLevel1"/>
      </w:pPr>
      <w:r>
        <w:t>Virtual Machine Operating systems</w:t>
      </w:r>
    </w:p>
    <w:p w14:paraId="2495DBE6" w14:textId="09779361" w:rsidR="000615E7" w:rsidRDefault="000615E7" w:rsidP="000615E7">
      <w:pPr>
        <w:pStyle w:val="BulletLevel1"/>
      </w:pPr>
      <w:r w:rsidRPr="00963838">
        <w:t xml:space="preserve">HPE </w:t>
      </w:r>
      <w:r w:rsidR="00B0382D">
        <w:t>Synergy</w:t>
      </w:r>
      <w:r w:rsidRPr="00963838">
        <w:t xml:space="preserve"> </w:t>
      </w:r>
      <w:r>
        <w:t>environment</w:t>
      </w:r>
    </w:p>
    <w:p w14:paraId="2421C19A" w14:textId="61FCB98C" w:rsidR="000615E7" w:rsidRDefault="000615E7" w:rsidP="0058095B">
      <w:pPr>
        <w:pStyle w:val="BodyTextMetricHPELight10pt"/>
      </w:pPr>
      <w:r>
        <w:t xml:space="preserve">The general practice and recommendation is to follow a bottom-up approach for updating all components of the environment and making sure the dependencies are met. In our solution, we would start with </w:t>
      </w:r>
      <w:r w:rsidRPr="00963838">
        <w:t xml:space="preserve">HPE </w:t>
      </w:r>
      <w:r w:rsidR="00B0382D">
        <w:t>Synergy</w:t>
      </w:r>
      <w:r w:rsidRPr="00963838">
        <w:t xml:space="preserve"> </w:t>
      </w:r>
      <w:r>
        <w:t>and end with the monitoring environment. If all components are not being updated at the same time, the same approach can be followed – updating only the components that require updates while adhering to the interdependencies of each component that is being updated.</w:t>
      </w:r>
    </w:p>
    <w:p w14:paraId="5F90BF5A" w14:textId="4979F341" w:rsidR="004D3CD7" w:rsidRDefault="004D3CD7" w:rsidP="004D3CD7">
      <w:pPr>
        <w:pStyle w:val="Heading2"/>
      </w:pPr>
      <w:bookmarkStart w:id="480" w:name="_Toc6318986"/>
      <w:r>
        <w:t>HPE Synergy</w:t>
      </w:r>
      <w:bookmarkEnd w:id="480"/>
      <w:r>
        <w:t xml:space="preserve"> </w:t>
      </w:r>
    </w:p>
    <w:p w14:paraId="57CD5DD4" w14:textId="77777777" w:rsidR="004D3CD7" w:rsidRDefault="004D3CD7" w:rsidP="004D3CD7">
      <w:pPr>
        <w:pStyle w:val="BodyTextMetricHPELight10pt"/>
      </w:pPr>
      <w:r>
        <w:t xml:space="preserve">HPE Synergy Composer powered by HPE OneView provides fast, reliable, and simplified firmware and driver management across many HPE Synergy components. HPE OneView manages firmware to reduce manual interactions and errors, in addition to minimizing downtime. Firmware updates of management appliances and shared infrastructure are non-disruptive to the production workload. </w:t>
      </w:r>
    </w:p>
    <w:p w14:paraId="05953E0C" w14:textId="6965059E" w:rsidR="004D3CD7" w:rsidRPr="004D3CD7" w:rsidRDefault="004D3CD7" w:rsidP="004D3CD7">
      <w:pPr>
        <w:pStyle w:val="BodyTextMetricHPELight10pt"/>
      </w:pPr>
      <w:r>
        <w:t xml:space="preserve">More information is available in the Best Practices for HPE Synergy Firmware and Driver Updates guide at </w:t>
      </w:r>
      <w:hyperlink r:id="rId157" w:history="1">
        <w:r w:rsidRPr="004D3CD7">
          <w:rPr>
            <w:rStyle w:val="Hyperlink"/>
          </w:rPr>
          <w:t>https://support.hpe.com/hpsc/doc/public/display?docId=c05212310</w:t>
        </w:r>
      </w:hyperlink>
      <w:r>
        <w:t>.</w:t>
      </w:r>
    </w:p>
    <w:p w14:paraId="75D52A8C" w14:textId="77777777" w:rsidR="000615E7" w:rsidRDefault="000615E7" w:rsidP="000615E7">
      <w:pPr>
        <w:pStyle w:val="Heading2"/>
      </w:pPr>
      <w:bookmarkStart w:id="481" w:name="_Toc531698852"/>
      <w:bookmarkStart w:id="482" w:name="_Toc6318987"/>
      <w:r>
        <w:t>vSphere Docker Volume Service Plug-in</w:t>
      </w:r>
      <w:bookmarkEnd w:id="481"/>
      <w:bookmarkEnd w:id="482"/>
    </w:p>
    <w:p w14:paraId="0DCE21DE" w14:textId="1EDD4FB7" w:rsidR="000615E7" w:rsidRDefault="000615E7" w:rsidP="0058095B">
      <w:pPr>
        <w:pStyle w:val="BodyTextMetricHPELight10pt"/>
      </w:pPr>
      <w:r>
        <w:t>vSphere Docker Volume service plug-in is part of an open source project by VMware that enables running stateful containers by providing persistent Docker volumes leveraging existing storage technology from VMware. There are two parts to the plug-in, namely, client software and server software (see</w:t>
      </w:r>
      <w:r w:rsidRPr="002D0518">
        <w:t xml:space="preserve"> </w:t>
      </w:r>
      <w:r w:rsidRPr="002D0518">
        <w:fldChar w:fldCharType="begin"/>
      </w:r>
      <w:r w:rsidRPr="002D0518">
        <w:instrText xml:space="preserve"> REF _Refd17e58837 \h </w:instrText>
      </w:r>
      <w:r>
        <w:instrText xml:space="preserve"> \* MERGEFORMAT </w:instrText>
      </w:r>
      <w:r w:rsidRPr="002D0518">
        <w:fldChar w:fldCharType="separate"/>
      </w:r>
      <w:r w:rsidR="0099354B" w:rsidRPr="0099354B">
        <w:t>Table</w:t>
      </w:r>
      <w:r w:rsidR="0099354B" w:rsidRPr="0099354B">
        <w:rPr>
          <w:rFonts w:ascii="Calibri" w:hAnsi="Calibri" w:cs="Calibri"/>
        </w:rPr>
        <w:t> </w:t>
      </w:r>
      <w:r w:rsidR="0099354B">
        <w:t>32</w:t>
      </w:r>
      <w:r w:rsidRPr="002D0518">
        <w:fldChar w:fldCharType="end"/>
      </w:r>
      <w:r>
        <w:t xml:space="preserve">). Every version of the plug-in that is released includes both pieces of software and it is imperative that the version number installed on the client side and server side are the same. </w:t>
      </w:r>
    </w:p>
    <w:p w14:paraId="37F5EF6E" w14:textId="77777777" w:rsidR="000615E7" w:rsidRDefault="000615E7" w:rsidP="0058095B">
      <w:pPr>
        <w:pStyle w:val="BodyTextMetricHPELight10pt"/>
      </w:pPr>
      <w:r>
        <w:lastRenderedPageBreak/>
        <w:t>When updating the Docker Volume service plug-in, ensure the ESXi version you are running is supported and that the client software is compatible with the operating system.</w:t>
      </w:r>
    </w:p>
    <w:p w14:paraId="70EF281F" w14:textId="77777777" w:rsidR="000615E7" w:rsidRDefault="000615E7" w:rsidP="000615E7">
      <w:pPr>
        <w:pStyle w:val="MISCTableCaptionHeader8pt"/>
      </w:pPr>
      <w:bookmarkStart w:id="483" w:name="_Refd17e58837"/>
      <w:bookmarkStart w:id="484" w:name="_Tocd17e58837"/>
      <w:r>
        <w:rPr>
          <w:rStyle w:val="MISCTableCaptionHeaderBold8pt"/>
          <w:noProof/>
        </w:rPr>
        <w:t>Table</w:t>
      </w:r>
      <w:r>
        <w:rPr>
          <w:rStyle w:val="MISCTableCaptionHeaderBold8pt"/>
          <w:rFonts w:ascii="Calibri" w:hAnsi="Calibri" w:cs="Calibri"/>
          <w:noProof/>
        </w:rPr>
        <w:t> </w:t>
      </w:r>
      <w:bookmarkStart w:id="485" w:name="_Numd17e58837"/>
      <w:r>
        <w:fldChar w:fldCharType="begin"/>
      </w:r>
      <w:r>
        <w:instrText xml:space="preserve"> SEQ Table \* ARABIC </w:instrText>
      </w:r>
      <w:r>
        <w:fldChar w:fldCharType="separate"/>
      </w:r>
      <w:r w:rsidR="0099354B">
        <w:rPr>
          <w:noProof/>
        </w:rPr>
        <w:t>32</w:t>
      </w:r>
      <w:r>
        <w:rPr>
          <w:rStyle w:val="MISCTableCaptionHeaderBold8pt"/>
          <w:noProof/>
        </w:rPr>
        <w:fldChar w:fldCharType="end"/>
      </w:r>
      <w:bookmarkEnd w:id="483"/>
      <w:bookmarkEnd w:id="484"/>
      <w:bookmarkEnd w:id="485"/>
      <w:r>
        <w:t>. vSphere Docker Volume service components</w:t>
      </w:r>
    </w:p>
    <w:tbl>
      <w:tblPr>
        <w:tblStyle w:val="TableGrid"/>
        <w:tblW w:w="10322"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840"/>
        <w:gridCol w:w="2160"/>
        <w:gridCol w:w="2400"/>
        <w:gridCol w:w="4922"/>
      </w:tblGrid>
      <w:tr w:rsidR="000615E7" w14:paraId="4CC53CD6" w14:textId="77777777" w:rsidTr="00CD4360">
        <w:trPr>
          <w:cantSplit/>
          <w:trHeight w:val="285"/>
          <w:tblHeader/>
        </w:trPr>
        <w:tc>
          <w:tcPr>
            <w:tcW w:w="840" w:type="dxa"/>
            <w:tcBorders>
              <w:top w:val="nil"/>
              <w:bottom w:val="single" w:sz="36" w:space="0" w:color="00B388"/>
            </w:tcBorders>
            <w:shd w:val="clear" w:color="auto" w:fill="auto"/>
          </w:tcPr>
          <w:p w14:paraId="21E33350" w14:textId="77777777" w:rsidR="000615E7" w:rsidRDefault="000615E7" w:rsidP="00CD4360">
            <w:pPr>
              <w:pStyle w:val="TableSubhead8pt"/>
            </w:pPr>
            <w:r>
              <w:t>Order</w:t>
            </w:r>
          </w:p>
        </w:tc>
        <w:tc>
          <w:tcPr>
            <w:tcW w:w="2160" w:type="dxa"/>
            <w:tcBorders>
              <w:top w:val="nil"/>
              <w:bottom w:val="single" w:sz="36" w:space="0" w:color="00B388"/>
            </w:tcBorders>
            <w:shd w:val="clear" w:color="auto" w:fill="auto"/>
          </w:tcPr>
          <w:p w14:paraId="243435E4" w14:textId="77777777" w:rsidR="000615E7" w:rsidRDefault="000615E7" w:rsidP="00CD4360">
            <w:pPr>
              <w:pStyle w:val="TableSubhead8pt"/>
            </w:pPr>
            <w:r>
              <w:t>Component</w:t>
            </w:r>
          </w:p>
        </w:tc>
        <w:tc>
          <w:tcPr>
            <w:tcW w:w="2400" w:type="dxa"/>
            <w:tcBorders>
              <w:top w:val="nil"/>
              <w:bottom w:val="single" w:sz="36" w:space="0" w:color="00B388"/>
            </w:tcBorders>
            <w:shd w:val="clear" w:color="auto" w:fill="auto"/>
          </w:tcPr>
          <w:p w14:paraId="02043DA7" w14:textId="77777777" w:rsidR="000615E7" w:rsidRDefault="000615E7" w:rsidP="00CD4360">
            <w:pPr>
              <w:pStyle w:val="TableSubhead8pt"/>
            </w:pPr>
            <w:r>
              <w:t>Dependency (compatibility)</w:t>
            </w:r>
          </w:p>
        </w:tc>
        <w:tc>
          <w:tcPr>
            <w:tcW w:w="4922" w:type="dxa"/>
            <w:tcBorders>
              <w:top w:val="nil"/>
              <w:bottom w:val="single" w:sz="36" w:space="0" w:color="00B388"/>
            </w:tcBorders>
            <w:shd w:val="clear" w:color="auto" w:fill="auto"/>
          </w:tcPr>
          <w:p w14:paraId="77BDF0A1" w14:textId="77777777" w:rsidR="000615E7" w:rsidRDefault="000615E7" w:rsidP="00CD4360">
            <w:pPr>
              <w:pStyle w:val="TableSubhead8pt"/>
            </w:pPr>
            <w:r>
              <w:t>Download/Documentation</w:t>
            </w:r>
          </w:p>
        </w:tc>
      </w:tr>
      <w:tr w:rsidR="000615E7" w14:paraId="272A4FC9" w14:textId="77777777" w:rsidTr="0090160E">
        <w:trPr>
          <w:cantSplit/>
          <w:trHeight w:val="366"/>
        </w:trPr>
        <w:tc>
          <w:tcPr>
            <w:tcW w:w="840" w:type="dxa"/>
            <w:tcBorders>
              <w:top w:val="single" w:sz="36" w:space="0" w:color="00B388"/>
            </w:tcBorders>
            <w:shd w:val="clear" w:color="auto" w:fill="auto"/>
          </w:tcPr>
          <w:p w14:paraId="45BBC152" w14:textId="77777777" w:rsidR="000615E7" w:rsidRDefault="000615E7" w:rsidP="00CD4360">
            <w:pPr>
              <w:pStyle w:val="TableBody8pt"/>
            </w:pPr>
            <w:r>
              <w:t>1.</w:t>
            </w:r>
          </w:p>
        </w:tc>
        <w:tc>
          <w:tcPr>
            <w:tcW w:w="2160" w:type="dxa"/>
            <w:tcBorders>
              <w:top w:val="single" w:sz="36" w:space="0" w:color="00B388"/>
            </w:tcBorders>
            <w:shd w:val="clear" w:color="auto" w:fill="auto"/>
          </w:tcPr>
          <w:p w14:paraId="4EF44FFD" w14:textId="77777777" w:rsidR="000615E7" w:rsidRDefault="000615E7" w:rsidP="00CD4360">
            <w:pPr>
              <w:pStyle w:val="TableBody8pt"/>
            </w:pPr>
            <w:r>
              <w:t>Server Software</w:t>
            </w:r>
          </w:p>
        </w:tc>
        <w:tc>
          <w:tcPr>
            <w:tcW w:w="2400" w:type="dxa"/>
            <w:tcBorders>
              <w:top w:val="single" w:sz="36" w:space="0" w:color="00B388"/>
            </w:tcBorders>
            <w:shd w:val="clear" w:color="auto" w:fill="auto"/>
          </w:tcPr>
          <w:p w14:paraId="0DAD77A7" w14:textId="77777777" w:rsidR="000615E7" w:rsidRDefault="000615E7" w:rsidP="00CD4360">
            <w:pPr>
              <w:pStyle w:val="TableBody8pt"/>
            </w:pPr>
            <w:r>
              <w:t>1. VMware ESXi</w:t>
            </w:r>
          </w:p>
          <w:p w14:paraId="52D3F3DE" w14:textId="77777777" w:rsidR="000615E7" w:rsidRDefault="000615E7" w:rsidP="00CD4360">
            <w:pPr>
              <w:pStyle w:val="TableBody8pt"/>
            </w:pPr>
            <w:r>
              <w:t>2. Docker EE</w:t>
            </w:r>
          </w:p>
        </w:tc>
        <w:tc>
          <w:tcPr>
            <w:tcW w:w="4922" w:type="dxa"/>
            <w:vMerge w:val="restart"/>
            <w:tcBorders>
              <w:top w:val="single" w:sz="36" w:space="0" w:color="00B388"/>
            </w:tcBorders>
            <w:shd w:val="clear" w:color="auto" w:fill="auto"/>
            <w:vAlign w:val="center"/>
          </w:tcPr>
          <w:p w14:paraId="283F8050" w14:textId="77777777" w:rsidR="000615E7" w:rsidRDefault="00C51E36" w:rsidP="00CD4360">
            <w:pPr>
              <w:pStyle w:val="TableBody8pt"/>
              <w:jc w:val="center"/>
            </w:pPr>
            <w:hyperlink r:id="rId158">
              <w:r w:rsidR="000615E7">
                <w:rPr>
                  <w:rStyle w:val="Hyperlink"/>
                </w:rPr>
                <w:t>vSphere Docker Volume Service on GitHub</w:t>
              </w:r>
            </w:hyperlink>
          </w:p>
        </w:tc>
      </w:tr>
      <w:tr w:rsidR="000615E7" w14:paraId="72E0E621" w14:textId="77777777" w:rsidTr="00CD4360">
        <w:trPr>
          <w:cantSplit/>
          <w:trHeight w:val="486"/>
        </w:trPr>
        <w:tc>
          <w:tcPr>
            <w:tcW w:w="840" w:type="dxa"/>
            <w:shd w:val="clear" w:color="auto" w:fill="auto"/>
          </w:tcPr>
          <w:p w14:paraId="1D4399E1" w14:textId="77777777" w:rsidR="000615E7" w:rsidRDefault="000615E7" w:rsidP="00CD4360">
            <w:pPr>
              <w:pStyle w:val="TableBody8pt"/>
            </w:pPr>
            <w:r>
              <w:t>2.</w:t>
            </w:r>
          </w:p>
        </w:tc>
        <w:tc>
          <w:tcPr>
            <w:tcW w:w="2160" w:type="dxa"/>
            <w:shd w:val="clear" w:color="auto" w:fill="auto"/>
          </w:tcPr>
          <w:p w14:paraId="457307A2" w14:textId="77777777" w:rsidR="000615E7" w:rsidRDefault="000615E7" w:rsidP="00CD4360">
            <w:pPr>
              <w:pStyle w:val="TableBody8pt"/>
            </w:pPr>
            <w:r>
              <w:t>Client Software</w:t>
            </w:r>
          </w:p>
        </w:tc>
        <w:tc>
          <w:tcPr>
            <w:tcW w:w="2400" w:type="dxa"/>
            <w:shd w:val="clear" w:color="auto" w:fill="auto"/>
          </w:tcPr>
          <w:p w14:paraId="68F8A2D9" w14:textId="77777777" w:rsidR="000615E7" w:rsidRDefault="000615E7" w:rsidP="00CD4360">
            <w:pPr>
              <w:pStyle w:val="TableBody8pt"/>
            </w:pPr>
            <w:r>
              <w:t>1. VM Operating System</w:t>
            </w:r>
          </w:p>
          <w:p w14:paraId="258C463C" w14:textId="77777777" w:rsidR="000615E7" w:rsidRDefault="000615E7" w:rsidP="00CD4360">
            <w:pPr>
              <w:pStyle w:val="TableBody8pt"/>
            </w:pPr>
            <w:r>
              <w:t>2. Docker EE</w:t>
            </w:r>
          </w:p>
        </w:tc>
        <w:tc>
          <w:tcPr>
            <w:tcW w:w="4922" w:type="dxa"/>
            <w:vMerge/>
            <w:shd w:val="clear" w:color="auto" w:fill="auto"/>
          </w:tcPr>
          <w:p w14:paraId="116F38C0" w14:textId="77777777" w:rsidR="000615E7" w:rsidRDefault="000615E7" w:rsidP="00CD4360">
            <w:pPr>
              <w:pStyle w:val="TableBody8pt"/>
            </w:pPr>
          </w:p>
        </w:tc>
      </w:tr>
    </w:tbl>
    <w:p w14:paraId="38E96BA9" w14:textId="77777777" w:rsidR="000615E7" w:rsidRDefault="000615E7" w:rsidP="0058095B">
      <w:pPr>
        <w:pStyle w:val="BodyTextMetricHPELight10pt"/>
      </w:pPr>
    </w:p>
    <w:p w14:paraId="6DD40CFB" w14:textId="77777777" w:rsidR="000615E7" w:rsidRPr="000933EB" w:rsidRDefault="000615E7" w:rsidP="000615E7">
      <w:pPr>
        <w:pStyle w:val="Heading2"/>
      </w:pPr>
      <w:bookmarkStart w:id="486" w:name="_Toc531698853"/>
      <w:bookmarkStart w:id="487" w:name="_Toc6318988"/>
      <w:r w:rsidRPr="000933EB">
        <w:t>Red Hat Enterprise Linux operating system</w:t>
      </w:r>
      <w:bookmarkEnd w:id="486"/>
      <w:bookmarkEnd w:id="487"/>
    </w:p>
    <w:p w14:paraId="7B02EA2C" w14:textId="77777777" w:rsidR="000615E7" w:rsidRDefault="000615E7" w:rsidP="0058095B">
      <w:pPr>
        <w:pStyle w:val="BodyTextMetricHPELight10pt"/>
      </w:pPr>
      <w:r>
        <w:t>This solution is built using Red Hat Enterprise Linux (see</w:t>
      </w:r>
      <w:r w:rsidRPr="002D0518">
        <w:t xml:space="preserve"> </w:t>
      </w:r>
      <w:r w:rsidRPr="002D0518">
        <w:fldChar w:fldCharType="begin"/>
      </w:r>
      <w:r w:rsidRPr="002D0518">
        <w:instrText xml:space="preserve"> REF _Refd17e58934 \h </w:instrText>
      </w:r>
      <w:r>
        <w:instrText xml:space="preserve"> \* MERGEFORMAT </w:instrText>
      </w:r>
      <w:r w:rsidRPr="002D0518">
        <w:fldChar w:fldCharType="separate"/>
      </w:r>
      <w:r w:rsidR="0099354B" w:rsidRPr="0099354B">
        <w:t>Table</w:t>
      </w:r>
      <w:r w:rsidR="0099354B" w:rsidRPr="0099354B">
        <w:rPr>
          <w:rFonts w:ascii="Calibri" w:hAnsi="Calibri" w:cs="Calibri"/>
        </w:rPr>
        <w:t> </w:t>
      </w:r>
      <w:r w:rsidR="0099354B">
        <w:t>33</w:t>
      </w:r>
      <w:r w:rsidRPr="002D0518">
        <w:fldChar w:fldCharType="end"/>
      </w:r>
      <w:r>
        <w:t>) as the base operating system. When upgrading the operating system on the VMs, first verify that the OS version is compatible with Docker EE by looking at the Docker OS compatibility matrix.</w:t>
      </w:r>
    </w:p>
    <w:p w14:paraId="39DE96E4" w14:textId="77777777" w:rsidR="000615E7" w:rsidRDefault="000615E7" w:rsidP="000615E7">
      <w:pPr>
        <w:pStyle w:val="MISCTableCaptionHeader8pt"/>
      </w:pPr>
      <w:bookmarkStart w:id="488" w:name="_Refd17e58934"/>
      <w:bookmarkStart w:id="489" w:name="_Tocd17e58934"/>
      <w:r>
        <w:rPr>
          <w:rStyle w:val="MISCTableCaptionHeaderBold8pt"/>
          <w:noProof/>
        </w:rPr>
        <w:t>Table</w:t>
      </w:r>
      <w:r>
        <w:rPr>
          <w:rStyle w:val="MISCTableCaptionHeaderBold8pt"/>
          <w:rFonts w:ascii="Calibri" w:hAnsi="Calibri" w:cs="Calibri"/>
          <w:noProof/>
        </w:rPr>
        <w:t> </w:t>
      </w:r>
      <w:bookmarkStart w:id="490" w:name="_Numd17e58934"/>
      <w:r>
        <w:fldChar w:fldCharType="begin"/>
      </w:r>
      <w:r>
        <w:instrText xml:space="preserve"> SEQ Table \* ARABIC </w:instrText>
      </w:r>
      <w:r>
        <w:fldChar w:fldCharType="separate"/>
      </w:r>
      <w:r w:rsidR="0099354B">
        <w:rPr>
          <w:noProof/>
        </w:rPr>
        <w:t>33</w:t>
      </w:r>
      <w:r>
        <w:rPr>
          <w:rStyle w:val="MISCTableCaptionHeaderBold8pt"/>
          <w:noProof/>
        </w:rPr>
        <w:fldChar w:fldCharType="end"/>
      </w:r>
      <w:bookmarkEnd w:id="488"/>
      <w:bookmarkEnd w:id="489"/>
      <w:bookmarkEnd w:id="490"/>
      <w:r>
        <w:t>. Operating system</w:t>
      </w:r>
    </w:p>
    <w:tbl>
      <w:tblPr>
        <w:tblStyle w:val="TableGrid"/>
        <w:tblW w:w="0" w:type="auto"/>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960"/>
        <w:gridCol w:w="2040"/>
        <w:gridCol w:w="2435"/>
        <w:gridCol w:w="4885"/>
      </w:tblGrid>
      <w:tr w:rsidR="000615E7" w14:paraId="7B594AED" w14:textId="77777777" w:rsidTr="00CD4360">
        <w:trPr>
          <w:cantSplit/>
          <w:tblHeader/>
        </w:trPr>
        <w:tc>
          <w:tcPr>
            <w:tcW w:w="960" w:type="dxa"/>
            <w:tcBorders>
              <w:top w:val="nil"/>
              <w:bottom w:val="single" w:sz="36" w:space="0" w:color="00B388"/>
            </w:tcBorders>
          </w:tcPr>
          <w:p w14:paraId="2B4F7AE0" w14:textId="77777777" w:rsidR="000615E7" w:rsidRDefault="000615E7" w:rsidP="00CD4360">
            <w:pPr>
              <w:pStyle w:val="TableSubhead8pt"/>
            </w:pPr>
            <w:r>
              <w:t>Order</w:t>
            </w:r>
          </w:p>
        </w:tc>
        <w:tc>
          <w:tcPr>
            <w:tcW w:w="2040" w:type="dxa"/>
            <w:tcBorders>
              <w:top w:val="nil"/>
              <w:bottom w:val="single" w:sz="36" w:space="0" w:color="00B388"/>
            </w:tcBorders>
          </w:tcPr>
          <w:p w14:paraId="2329B93F" w14:textId="77777777" w:rsidR="000615E7" w:rsidRDefault="000615E7" w:rsidP="00CD4360">
            <w:pPr>
              <w:pStyle w:val="TableSubhead8pt"/>
            </w:pPr>
            <w:r>
              <w:t>Component</w:t>
            </w:r>
          </w:p>
        </w:tc>
        <w:tc>
          <w:tcPr>
            <w:tcW w:w="2435" w:type="dxa"/>
            <w:tcBorders>
              <w:top w:val="nil"/>
              <w:bottom w:val="single" w:sz="36" w:space="0" w:color="00B388"/>
            </w:tcBorders>
          </w:tcPr>
          <w:p w14:paraId="12B45F82" w14:textId="77777777" w:rsidR="000615E7" w:rsidRDefault="000615E7" w:rsidP="00CD4360">
            <w:pPr>
              <w:pStyle w:val="TableSubhead8pt"/>
            </w:pPr>
            <w:r>
              <w:t>Dependency (compatibility)</w:t>
            </w:r>
          </w:p>
        </w:tc>
        <w:tc>
          <w:tcPr>
            <w:tcW w:w="4885" w:type="dxa"/>
            <w:tcBorders>
              <w:top w:val="nil"/>
              <w:bottom w:val="single" w:sz="36" w:space="0" w:color="00B388"/>
            </w:tcBorders>
          </w:tcPr>
          <w:p w14:paraId="2CC0CBDB" w14:textId="77777777" w:rsidR="000615E7" w:rsidRDefault="000615E7" w:rsidP="00CD4360">
            <w:pPr>
              <w:pStyle w:val="TableSubhead8pt"/>
            </w:pPr>
            <w:r>
              <w:t>Download/Documentation</w:t>
            </w:r>
          </w:p>
        </w:tc>
      </w:tr>
      <w:tr w:rsidR="000615E7" w14:paraId="0C35BA13" w14:textId="77777777" w:rsidTr="00CD4360">
        <w:trPr>
          <w:cantSplit/>
        </w:trPr>
        <w:tc>
          <w:tcPr>
            <w:tcW w:w="960" w:type="dxa"/>
          </w:tcPr>
          <w:p w14:paraId="2B9C530C" w14:textId="77777777" w:rsidR="000615E7" w:rsidRDefault="000615E7" w:rsidP="00CD4360">
            <w:pPr>
              <w:pStyle w:val="TableBody8pt"/>
            </w:pPr>
            <w:r>
              <w:t>1.</w:t>
            </w:r>
          </w:p>
        </w:tc>
        <w:tc>
          <w:tcPr>
            <w:tcW w:w="2040" w:type="dxa"/>
          </w:tcPr>
          <w:p w14:paraId="272AAB08" w14:textId="77777777" w:rsidR="000615E7" w:rsidRDefault="000615E7" w:rsidP="00CD4360">
            <w:pPr>
              <w:pStyle w:val="TableBody8pt"/>
            </w:pPr>
            <w:r>
              <w:t>Red Hat Enterprise Linux</w:t>
            </w:r>
          </w:p>
        </w:tc>
        <w:tc>
          <w:tcPr>
            <w:tcW w:w="2435" w:type="dxa"/>
          </w:tcPr>
          <w:p w14:paraId="2AF02A2C" w14:textId="77777777" w:rsidR="000615E7" w:rsidRDefault="000615E7" w:rsidP="00CD4360">
            <w:pPr>
              <w:pStyle w:val="TableBody8pt"/>
            </w:pPr>
            <w:r>
              <w:t>1. Docker EE</w:t>
            </w:r>
          </w:p>
          <w:p w14:paraId="5A8EB2C6" w14:textId="77777777" w:rsidR="000615E7" w:rsidRDefault="000615E7" w:rsidP="00CD4360">
            <w:pPr>
              <w:pStyle w:val="TableBody8pt"/>
            </w:pPr>
            <w:r>
              <w:t>2. vDVS client software plugin</w:t>
            </w:r>
          </w:p>
        </w:tc>
        <w:tc>
          <w:tcPr>
            <w:tcW w:w="4885" w:type="dxa"/>
            <w:vAlign w:val="center"/>
          </w:tcPr>
          <w:p w14:paraId="2F6D3923" w14:textId="77777777" w:rsidR="000615E7" w:rsidRDefault="00C51E36" w:rsidP="00CD4360">
            <w:pPr>
              <w:pStyle w:val="TableBody8pt"/>
              <w:jc w:val="center"/>
            </w:pPr>
            <w:hyperlink r:id="rId159">
              <w:r w:rsidR="000615E7">
                <w:rPr>
                  <w:rStyle w:val="Hyperlink"/>
                </w:rPr>
                <w:t>RHEL</w:t>
              </w:r>
            </w:hyperlink>
          </w:p>
        </w:tc>
      </w:tr>
    </w:tbl>
    <w:p w14:paraId="043033E3" w14:textId="77777777" w:rsidR="000615E7" w:rsidRDefault="000615E7" w:rsidP="000615E7">
      <w:pPr>
        <w:pStyle w:val="Subtitle"/>
      </w:pPr>
    </w:p>
    <w:p w14:paraId="2378C4B7" w14:textId="77777777" w:rsidR="00B03D6E" w:rsidRDefault="00B03D6E">
      <w:pPr>
        <w:rPr>
          <w:rFonts w:ascii="MetricHPE" w:hAnsi="MetricHPE"/>
          <w:b/>
          <w:sz w:val="24"/>
          <w:szCs w:val="20"/>
        </w:rPr>
      </w:pPr>
      <w:bookmarkStart w:id="491" w:name="_Toc531698854"/>
      <w:r>
        <w:br w:type="page"/>
      </w:r>
    </w:p>
    <w:p w14:paraId="48433BCB" w14:textId="6436C036" w:rsidR="000615E7" w:rsidRDefault="000615E7" w:rsidP="000615E7">
      <w:pPr>
        <w:pStyle w:val="Heading2"/>
      </w:pPr>
      <w:bookmarkStart w:id="492" w:name="_Toc6318989"/>
      <w:r>
        <w:lastRenderedPageBreak/>
        <w:t>Docker EE Environment</w:t>
      </w:r>
      <w:bookmarkEnd w:id="491"/>
      <w:bookmarkEnd w:id="492"/>
    </w:p>
    <w:p w14:paraId="5659BAA7" w14:textId="77777777" w:rsidR="000615E7" w:rsidRDefault="000615E7" w:rsidP="0058095B">
      <w:pPr>
        <w:pStyle w:val="BodyTextMetricHPELight10pt"/>
      </w:pPr>
      <w:r>
        <w:t xml:space="preserve">Each release of Docker Enterprise Edition contains three technology components – UCP, DTR and the Docker Daemon or Engine. It is imperative that the components belonging to the same version are deployed or upgraded together – see </w:t>
      </w:r>
      <w:r w:rsidRPr="00852763">
        <w:fldChar w:fldCharType="begin"/>
      </w:r>
      <w:r w:rsidRPr="00852763">
        <w:instrText xml:space="preserve"> REF _Ref513551098 \h </w:instrText>
      </w:r>
      <w:r>
        <w:instrText xml:space="preserve"> \* MERGEFORMAT </w:instrText>
      </w:r>
      <w:r w:rsidRPr="00852763">
        <w:fldChar w:fldCharType="separate"/>
      </w:r>
      <w:r w:rsidR="0099354B" w:rsidRPr="0099354B">
        <w:t>Table 34</w:t>
      </w:r>
      <w:r w:rsidRPr="00852763">
        <w:fldChar w:fldCharType="end"/>
      </w:r>
      <w:r w:rsidRPr="00852763">
        <w:t xml:space="preserve">. </w:t>
      </w:r>
    </w:p>
    <w:p w14:paraId="6AC795CA" w14:textId="77777777" w:rsidR="000615E7" w:rsidRDefault="000615E7" w:rsidP="0058095B">
      <w:pPr>
        <w:pStyle w:val="BodyTextMetricHPELight10pt"/>
      </w:pPr>
      <w:r>
        <w:t xml:space="preserve">A banner will be displayed on the UI, as shown in </w:t>
      </w:r>
      <w:r w:rsidRPr="002D0518">
        <w:fldChar w:fldCharType="begin"/>
      </w:r>
      <w:r w:rsidRPr="002D0518">
        <w:instrText xml:space="preserve"> REF _Ref513479216 \h </w:instrText>
      </w:r>
      <w:r>
        <w:instrText xml:space="preserve"> \* MERGEFORMAT </w:instrText>
      </w:r>
      <w:r w:rsidRPr="002D0518">
        <w:fldChar w:fldCharType="separate"/>
      </w:r>
      <w:r w:rsidR="0099354B" w:rsidRPr="0099354B">
        <w:t>Figure 68</w:t>
      </w:r>
      <w:r w:rsidRPr="002D0518">
        <w:fldChar w:fldCharType="end"/>
      </w:r>
      <w:r w:rsidRPr="002D0518">
        <w:t>,</w:t>
      </w:r>
      <w:r>
        <w:t xml:space="preserve"> when an update is available for UCP or DTR. You can start the upgrade process by clicking on the banner.</w:t>
      </w:r>
    </w:p>
    <w:p w14:paraId="05CA52F5" w14:textId="77777777" w:rsidR="000615E7" w:rsidRDefault="000615E7" w:rsidP="000615E7">
      <w:pPr>
        <w:pStyle w:val="FigureAfterspace"/>
      </w:pPr>
      <w:r>
        <w:rPr>
          <w:noProof/>
        </w:rPr>
        <w:drawing>
          <wp:inline distT="0" distB="0" distL="0" distR="0" wp14:anchorId="20BBE10E" wp14:editId="62B5A7AE">
            <wp:extent cx="5829300" cy="905699"/>
            <wp:effectExtent l="19050" t="19050" r="19050" b="279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dockerupdate.png"/>
                    <pic:cNvPicPr/>
                  </pic:nvPicPr>
                  <pic:blipFill>
                    <a:blip r:embed="rId160">
                      <a:extLst>
                        <a:ext uri="{28A0092B-C50C-407E-A947-70E740481C1C}">
                          <a14:useLocalDpi xmlns:a14="http://schemas.microsoft.com/office/drawing/2010/main" val="0"/>
                        </a:ext>
                      </a:extLst>
                    </a:blip>
                    <a:stretch>
                      <a:fillRect/>
                    </a:stretch>
                  </pic:blipFill>
                  <pic:spPr>
                    <a:xfrm>
                      <a:off x="0" y="0"/>
                      <a:ext cx="5934130" cy="921986"/>
                    </a:xfrm>
                    <a:prstGeom prst="rect">
                      <a:avLst/>
                    </a:prstGeom>
                    <a:ln>
                      <a:solidFill>
                        <a:schemeClr val="accent1"/>
                      </a:solidFill>
                    </a:ln>
                  </pic:spPr>
                </pic:pic>
              </a:graphicData>
            </a:graphic>
          </wp:inline>
        </w:drawing>
      </w:r>
      <w:r>
        <w:t xml:space="preserve"> </w:t>
      </w:r>
    </w:p>
    <w:p w14:paraId="3DDD3C1F" w14:textId="77777777" w:rsidR="000615E7" w:rsidRDefault="000615E7" w:rsidP="000615E7">
      <w:pPr>
        <w:pStyle w:val="MISCFigureCaptionHeader8pt"/>
      </w:pPr>
      <w:bookmarkStart w:id="493" w:name="_Ref513479216"/>
      <w:r w:rsidRPr="002D0518">
        <w:rPr>
          <w:rStyle w:val="MISCFigureCaptionHeaderBold8pt"/>
        </w:rPr>
        <w:t xml:space="preserve">Figure </w:t>
      </w:r>
      <w:r w:rsidRPr="002D0518">
        <w:rPr>
          <w:rStyle w:val="MISCFigureCaptionHeaderBold8pt"/>
        </w:rPr>
        <w:fldChar w:fldCharType="begin"/>
      </w:r>
      <w:r w:rsidRPr="002D0518">
        <w:rPr>
          <w:rStyle w:val="MISCFigureCaptionHeaderBold8pt"/>
        </w:rPr>
        <w:instrText xml:space="preserve"> SEQ Figure \* ARABIC </w:instrText>
      </w:r>
      <w:r w:rsidRPr="002D0518">
        <w:rPr>
          <w:rStyle w:val="MISCFigureCaptionHeaderBold8pt"/>
        </w:rPr>
        <w:fldChar w:fldCharType="separate"/>
      </w:r>
      <w:r w:rsidR="0099354B">
        <w:rPr>
          <w:rStyle w:val="MISCFigureCaptionHeaderBold8pt"/>
          <w:noProof/>
        </w:rPr>
        <w:t>68</w:t>
      </w:r>
      <w:r w:rsidRPr="002D0518">
        <w:rPr>
          <w:rStyle w:val="MISCFigureCaptionHeaderBold8pt"/>
        </w:rPr>
        <w:fldChar w:fldCharType="end"/>
      </w:r>
      <w:bookmarkEnd w:id="493"/>
      <w:r w:rsidRPr="002D0518">
        <w:rPr>
          <w:rStyle w:val="MISCFigureCaptionHeaderBold8pt"/>
        </w:rPr>
        <w:t>.</w:t>
      </w:r>
      <w:r>
        <w:t xml:space="preserve"> Docker update notification</w:t>
      </w:r>
    </w:p>
    <w:p w14:paraId="6B585729" w14:textId="77777777" w:rsidR="000615E7" w:rsidRDefault="000615E7" w:rsidP="000615E7">
      <w:pPr>
        <w:pStyle w:val="MISCTableCaptionHeader8pt"/>
      </w:pPr>
      <w:bookmarkStart w:id="494" w:name="_Ref513551098"/>
      <w:bookmarkStart w:id="495" w:name="_Ref513551059"/>
      <w:r w:rsidRPr="00852763">
        <w:rPr>
          <w:rStyle w:val="MISCFigureCaptionHeaderBold8pt"/>
        </w:rPr>
        <w:t xml:space="preserve">Table </w:t>
      </w:r>
      <w:r w:rsidRPr="00852763">
        <w:rPr>
          <w:rStyle w:val="MISCFigureCaptionHeaderBold8pt"/>
        </w:rPr>
        <w:fldChar w:fldCharType="begin"/>
      </w:r>
      <w:r w:rsidRPr="00852763">
        <w:rPr>
          <w:rStyle w:val="MISCFigureCaptionHeaderBold8pt"/>
        </w:rPr>
        <w:instrText xml:space="preserve"> SEQ Table \* ARABIC </w:instrText>
      </w:r>
      <w:r w:rsidRPr="00852763">
        <w:rPr>
          <w:rStyle w:val="MISCFigureCaptionHeaderBold8pt"/>
        </w:rPr>
        <w:fldChar w:fldCharType="separate"/>
      </w:r>
      <w:r w:rsidR="0099354B">
        <w:rPr>
          <w:rStyle w:val="MISCFigureCaptionHeaderBold8pt"/>
          <w:noProof/>
        </w:rPr>
        <w:t>34</w:t>
      </w:r>
      <w:r w:rsidRPr="00852763">
        <w:rPr>
          <w:rStyle w:val="MISCFigureCaptionHeaderBold8pt"/>
        </w:rPr>
        <w:fldChar w:fldCharType="end"/>
      </w:r>
      <w:bookmarkEnd w:id="494"/>
      <w:r w:rsidRPr="00852763">
        <w:rPr>
          <w:rStyle w:val="MISCFigureCaptionHeaderBold8pt"/>
        </w:rPr>
        <w:t>.</w:t>
      </w:r>
      <w:r>
        <w:t xml:space="preserve"> Docker EE components</w:t>
      </w:r>
      <w:bookmarkEnd w:id="495"/>
    </w:p>
    <w:tbl>
      <w:tblPr>
        <w:tblStyle w:val="TableGrid"/>
        <w:tblW w:w="873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990"/>
        <w:gridCol w:w="2340"/>
        <w:gridCol w:w="2700"/>
        <w:gridCol w:w="2700"/>
      </w:tblGrid>
      <w:tr w:rsidR="000615E7" w14:paraId="4688F837" w14:textId="77777777" w:rsidTr="00CD4360">
        <w:trPr>
          <w:cantSplit/>
          <w:tblHeader/>
        </w:trPr>
        <w:tc>
          <w:tcPr>
            <w:tcW w:w="990" w:type="dxa"/>
            <w:tcBorders>
              <w:top w:val="nil"/>
              <w:bottom w:val="single" w:sz="36" w:space="0" w:color="00B388"/>
            </w:tcBorders>
          </w:tcPr>
          <w:p w14:paraId="3714C14C" w14:textId="77777777" w:rsidR="000615E7" w:rsidRDefault="000615E7" w:rsidP="00CD4360">
            <w:pPr>
              <w:pStyle w:val="TableSubhead8pt"/>
            </w:pPr>
            <w:r>
              <w:t>Order</w:t>
            </w:r>
          </w:p>
        </w:tc>
        <w:tc>
          <w:tcPr>
            <w:tcW w:w="2340" w:type="dxa"/>
            <w:tcBorders>
              <w:top w:val="nil"/>
              <w:bottom w:val="single" w:sz="36" w:space="0" w:color="00B388"/>
            </w:tcBorders>
          </w:tcPr>
          <w:p w14:paraId="32484EC3" w14:textId="77777777" w:rsidR="000615E7" w:rsidRDefault="000615E7" w:rsidP="00CD4360">
            <w:pPr>
              <w:pStyle w:val="TableSubhead8pt"/>
            </w:pPr>
            <w:r>
              <w:t>Component</w:t>
            </w:r>
          </w:p>
        </w:tc>
        <w:tc>
          <w:tcPr>
            <w:tcW w:w="2700" w:type="dxa"/>
            <w:tcBorders>
              <w:top w:val="nil"/>
              <w:bottom w:val="single" w:sz="36" w:space="0" w:color="00B388"/>
            </w:tcBorders>
          </w:tcPr>
          <w:p w14:paraId="1B0253A0" w14:textId="77777777" w:rsidR="000615E7" w:rsidRDefault="000615E7" w:rsidP="00CD4360">
            <w:pPr>
              <w:pStyle w:val="TableSubhead8pt"/>
            </w:pPr>
            <w:r>
              <w:t>Dependency (compatibility)</w:t>
            </w:r>
          </w:p>
        </w:tc>
        <w:tc>
          <w:tcPr>
            <w:tcW w:w="2700" w:type="dxa"/>
            <w:tcBorders>
              <w:top w:val="nil"/>
              <w:bottom w:val="single" w:sz="36" w:space="0" w:color="00B388"/>
            </w:tcBorders>
          </w:tcPr>
          <w:p w14:paraId="434EF139" w14:textId="77777777" w:rsidR="000615E7" w:rsidRDefault="000615E7" w:rsidP="00CD4360">
            <w:pPr>
              <w:pStyle w:val="TableSubhead8pt"/>
            </w:pPr>
            <w:r>
              <w:t>Download/Documentation</w:t>
            </w:r>
          </w:p>
        </w:tc>
      </w:tr>
      <w:tr w:rsidR="000615E7" w14:paraId="3BF0B17A" w14:textId="77777777" w:rsidTr="00CD4360">
        <w:trPr>
          <w:cantSplit/>
        </w:trPr>
        <w:tc>
          <w:tcPr>
            <w:tcW w:w="990" w:type="dxa"/>
          </w:tcPr>
          <w:p w14:paraId="0FA72E06" w14:textId="77777777" w:rsidR="000615E7" w:rsidRDefault="000615E7" w:rsidP="00CD4360">
            <w:pPr>
              <w:pStyle w:val="TableBody8pt"/>
            </w:pPr>
            <w:r>
              <w:t>1.</w:t>
            </w:r>
          </w:p>
        </w:tc>
        <w:tc>
          <w:tcPr>
            <w:tcW w:w="2340" w:type="dxa"/>
          </w:tcPr>
          <w:p w14:paraId="1B9D6011" w14:textId="77777777" w:rsidR="000615E7" w:rsidRDefault="000615E7" w:rsidP="00CD4360">
            <w:pPr>
              <w:pStyle w:val="TableBody8pt"/>
            </w:pPr>
            <w:r>
              <w:t>Docker Daemon/Engine</w:t>
            </w:r>
          </w:p>
        </w:tc>
        <w:tc>
          <w:tcPr>
            <w:tcW w:w="2700" w:type="dxa"/>
            <w:vMerge w:val="restart"/>
            <w:vAlign w:val="center"/>
          </w:tcPr>
          <w:p w14:paraId="7F7B3561" w14:textId="77777777" w:rsidR="000615E7" w:rsidRDefault="000615E7" w:rsidP="00CD4360">
            <w:pPr>
              <w:pStyle w:val="TableBody8pt"/>
            </w:pPr>
            <w:r>
              <w:t>1. VM Operating System</w:t>
            </w:r>
          </w:p>
          <w:p w14:paraId="34BBB5D6" w14:textId="77777777" w:rsidR="000615E7" w:rsidRDefault="000615E7" w:rsidP="00CD4360">
            <w:pPr>
              <w:pStyle w:val="TableBody8pt"/>
            </w:pPr>
            <w:r>
              <w:t>2. vDVS plugin</w:t>
            </w:r>
          </w:p>
          <w:p w14:paraId="203BA64A" w14:textId="77777777" w:rsidR="000615E7" w:rsidRDefault="000615E7" w:rsidP="00CD4360">
            <w:pPr>
              <w:pStyle w:val="TableBody8pt"/>
            </w:pPr>
            <w:r>
              <w:t>3. Prometheus and Grafana</w:t>
            </w:r>
          </w:p>
        </w:tc>
        <w:tc>
          <w:tcPr>
            <w:tcW w:w="2700" w:type="dxa"/>
            <w:vMerge w:val="restart"/>
            <w:vAlign w:val="center"/>
          </w:tcPr>
          <w:p w14:paraId="2B672CAA" w14:textId="77777777" w:rsidR="000615E7" w:rsidRDefault="00C51E36" w:rsidP="00CD4360">
            <w:pPr>
              <w:pStyle w:val="TableBody8pt"/>
            </w:pPr>
            <w:hyperlink r:id="rId161">
              <w:r w:rsidR="000615E7">
                <w:rPr>
                  <w:rStyle w:val="Hyperlink"/>
                </w:rPr>
                <w:t>Docker Lifecycle Maintenance</w:t>
              </w:r>
            </w:hyperlink>
          </w:p>
          <w:p w14:paraId="3029500C" w14:textId="77777777" w:rsidR="000615E7" w:rsidRDefault="00C51E36" w:rsidP="00CD4360">
            <w:pPr>
              <w:pStyle w:val="TableBody8pt"/>
            </w:pPr>
            <w:hyperlink r:id="rId162">
              <w:r w:rsidR="000615E7">
                <w:rPr>
                  <w:rStyle w:val="Hyperlink"/>
                </w:rPr>
                <w:t>Docker Compatibility Matrix</w:t>
              </w:r>
            </w:hyperlink>
          </w:p>
        </w:tc>
      </w:tr>
      <w:tr w:rsidR="000615E7" w14:paraId="19819F1E" w14:textId="77777777" w:rsidTr="00CD4360">
        <w:trPr>
          <w:cantSplit/>
        </w:trPr>
        <w:tc>
          <w:tcPr>
            <w:tcW w:w="990" w:type="dxa"/>
          </w:tcPr>
          <w:p w14:paraId="1BD57C59" w14:textId="77777777" w:rsidR="000615E7" w:rsidRDefault="000615E7" w:rsidP="00CD4360">
            <w:pPr>
              <w:pStyle w:val="TableBody8pt"/>
            </w:pPr>
            <w:r>
              <w:t>2.</w:t>
            </w:r>
          </w:p>
        </w:tc>
        <w:tc>
          <w:tcPr>
            <w:tcW w:w="2340" w:type="dxa"/>
          </w:tcPr>
          <w:p w14:paraId="681032CE" w14:textId="77777777" w:rsidR="000615E7" w:rsidRDefault="000615E7" w:rsidP="00CD4360">
            <w:pPr>
              <w:pStyle w:val="TableBody8pt"/>
            </w:pPr>
            <w:r>
              <w:t>Universal Control Plane</w:t>
            </w:r>
          </w:p>
        </w:tc>
        <w:tc>
          <w:tcPr>
            <w:tcW w:w="2700" w:type="dxa"/>
            <w:vMerge/>
          </w:tcPr>
          <w:p w14:paraId="5079E5D2" w14:textId="77777777" w:rsidR="000615E7" w:rsidRDefault="000615E7" w:rsidP="00CD4360"/>
        </w:tc>
        <w:tc>
          <w:tcPr>
            <w:tcW w:w="2700" w:type="dxa"/>
            <w:vMerge/>
          </w:tcPr>
          <w:p w14:paraId="6F729316" w14:textId="77777777" w:rsidR="000615E7" w:rsidRDefault="000615E7" w:rsidP="00CD4360"/>
        </w:tc>
      </w:tr>
      <w:tr w:rsidR="000615E7" w14:paraId="73965EBC" w14:textId="77777777" w:rsidTr="00CD4360">
        <w:trPr>
          <w:cantSplit/>
        </w:trPr>
        <w:tc>
          <w:tcPr>
            <w:tcW w:w="990" w:type="dxa"/>
          </w:tcPr>
          <w:p w14:paraId="1CC1F993" w14:textId="77777777" w:rsidR="000615E7" w:rsidRDefault="000615E7" w:rsidP="00CD4360">
            <w:pPr>
              <w:pStyle w:val="TableBody8pt"/>
            </w:pPr>
            <w:r>
              <w:t>3.</w:t>
            </w:r>
          </w:p>
        </w:tc>
        <w:tc>
          <w:tcPr>
            <w:tcW w:w="2340" w:type="dxa"/>
          </w:tcPr>
          <w:p w14:paraId="58902E4E" w14:textId="77777777" w:rsidR="000615E7" w:rsidRDefault="000615E7" w:rsidP="00CD4360">
            <w:pPr>
              <w:pStyle w:val="TableBody8pt"/>
            </w:pPr>
            <w:r>
              <w:t>Docker Trusted Registry</w:t>
            </w:r>
          </w:p>
        </w:tc>
        <w:tc>
          <w:tcPr>
            <w:tcW w:w="2700" w:type="dxa"/>
            <w:vMerge/>
          </w:tcPr>
          <w:p w14:paraId="2E4D3F21" w14:textId="77777777" w:rsidR="000615E7" w:rsidRDefault="000615E7" w:rsidP="00CD4360"/>
        </w:tc>
        <w:tc>
          <w:tcPr>
            <w:tcW w:w="2700" w:type="dxa"/>
            <w:vMerge/>
          </w:tcPr>
          <w:p w14:paraId="647B91D4" w14:textId="77777777" w:rsidR="000615E7" w:rsidRDefault="000615E7" w:rsidP="00CD4360"/>
        </w:tc>
      </w:tr>
    </w:tbl>
    <w:p w14:paraId="6ABD41A3" w14:textId="77777777" w:rsidR="000615E7" w:rsidRDefault="000615E7" w:rsidP="000615E7">
      <w:pPr>
        <w:pStyle w:val="Subtitle"/>
      </w:pPr>
    </w:p>
    <w:p w14:paraId="798C076B" w14:textId="77777777" w:rsidR="000615E7" w:rsidRDefault="000615E7" w:rsidP="000615E7">
      <w:pPr>
        <w:pStyle w:val="Heading2"/>
      </w:pPr>
      <w:bookmarkStart w:id="496" w:name="_Toc531698855"/>
      <w:bookmarkStart w:id="497" w:name="_Toc6318990"/>
      <w:r>
        <w:t>Monitoring Tools</w:t>
      </w:r>
      <w:bookmarkEnd w:id="496"/>
      <w:bookmarkEnd w:id="497"/>
    </w:p>
    <w:p w14:paraId="0C0581B8" w14:textId="77777777" w:rsidR="000615E7" w:rsidRDefault="000615E7" w:rsidP="0058095B">
      <w:pPr>
        <w:pStyle w:val="BodyTextMetricHPELight10pt"/>
      </w:pPr>
      <w:r>
        <w:t xml:space="preserve">To learn more about upgrading Splunk, see the relevant documentation at </w:t>
      </w:r>
      <w:hyperlink r:id="rId163">
        <w:r>
          <w:rPr>
            <w:rStyle w:val="Hyperlink"/>
          </w:rPr>
          <w:t>How to upgrade Splunk Enterprise</w:t>
        </w:r>
      </w:hyperlink>
      <w:r>
        <w:t>.</w:t>
      </w:r>
    </w:p>
    <w:p w14:paraId="4A4E2E69" w14:textId="77777777" w:rsidR="000615E7" w:rsidRDefault="000615E7" w:rsidP="0058095B">
      <w:pPr>
        <w:pStyle w:val="BodyTextMetricHPELight10pt"/>
      </w:pPr>
      <w:r>
        <w:t xml:space="preserve">The Sysdig agent runs as a container and the latest version is pulled from the Docker hub on first installation. Re-run the </w:t>
      </w:r>
      <w:r>
        <w:rPr>
          <w:rStyle w:val="CodingLanguage"/>
        </w:rPr>
        <w:t>install_sysdig.yml</w:t>
      </w:r>
      <w:r>
        <w:t xml:space="preserve"> playbook to update to the newest version if required.</w:t>
      </w:r>
    </w:p>
    <w:p w14:paraId="34573F52" w14:textId="77777777" w:rsidR="000615E7" w:rsidRDefault="000615E7" w:rsidP="0058095B">
      <w:pPr>
        <w:pStyle w:val="BodyTextMetricHPELight10pt"/>
      </w:pPr>
      <w:r>
        <w:t xml:space="preserve">Prometheus and Grafana monitoring tools (see </w:t>
      </w:r>
      <w:r w:rsidRPr="002D0518">
        <w:fldChar w:fldCharType="begin"/>
      </w:r>
      <w:r w:rsidRPr="002D0518">
        <w:instrText xml:space="preserve"> REF _Refd17e59150 \h </w:instrText>
      </w:r>
      <w:r>
        <w:instrText xml:space="preserve"> \* MERGEFORMAT </w:instrText>
      </w:r>
      <w:r w:rsidRPr="002D0518">
        <w:fldChar w:fldCharType="separate"/>
      </w:r>
      <w:r w:rsidR="0099354B" w:rsidRPr="0099354B">
        <w:t>Table</w:t>
      </w:r>
      <w:r w:rsidR="0099354B" w:rsidRPr="0099354B">
        <w:rPr>
          <w:rFonts w:ascii="Calibri" w:hAnsi="Calibri" w:cs="Calibri"/>
        </w:rPr>
        <w:t> </w:t>
      </w:r>
      <w:r w:rsidR="0099354B">
        <w:t>35</w:t>
      </w:r>
      <w:r w:rsidRPr="002D0518">
        <w:fldChar w:fldCharType="end"/>
      </w:r>
      <w:r>
        <w:t>) run as containers within the Docker environment. Newer versions of these tools can be deployed by pulling the Docker images from Docker Hub. Verify that the version of Prometheus that is being used is compatible with the version of Docker EE.</w:t>
      </w:r>
    </w:p>
    <w:p w14:paraId="12250A14" w14:textId="77777777" w:rsidR="000615E7" w:rsidRDefault="000615E7" w:rsidP="000615E7">
      <w:pPr>
        <w:pStyle w:val="MISCTableCaptionHeader8pt"/>
      </w:pPr>
      <w:bookmarkStart w:id="498" w:name="_Refd17e59150"/>
      <w:bookmarkStart w:id="499" w:name="_Tocd17e59150"/>
      <w:r>
        <w:rPr>
          <w:rStyle w:val="MISCTableCaptionHeaderBold8pt"/>
          <w:noProof/>
        </w:rPr>
        <w:t>Table</w:t>
      </w:r>
      <w:r>
        <w:rPr>
          <w:rStyle w:val="MISCTableCaptionHeaderBold8pt"/>
          <w:rFonts w:ascii="Calibri" w:hAnsi="Calibri" w:cs="Calibri"/>
          <w:noProof/>
        </w:rPr>
        <w:t> </w:t>
      </w:r>
      <w:bookmarkStart w:id="500" w:name="_Numd17e59150"/>
      <w:r>
        <w:fldChar w:fldCharType="begin"/>
      </w:r>
      <w:r>
        <w:instrText xml:space="preserve"> SEQ Table \* ARABIC </w:instrText>
      </w:r>
      <w:r>
        <w:fldChar w:fldCharType="separate"/>
      </w:r>
      <w:r w:rsidR="0099354B">
        <w:rPr>
          <w:noProof/>
        </w:rPr>
        <w:t>35</w:t>
      </w:r>
      <w:r>
        <w:rPr>
          <w:rStyle w:val="MISCTableCaptionHeaderBold8pt"/>
          <w:noProof/>
        </w:rPr>
        <w:fldChar w:fldCharType="end"/>
      </w:r>
      <w:bookmarkEnd w:id="498"/>
      <w:bookmarkEnd w:id="499"/>
      <w:bookmarkEnd w:id="500"/>
      <w:r>
        <w:t>. Monitoring tools: Prometheus and Grafana</w:t>
      </w:r>
    </w:p>
    <w:tbl>
      <w:tblPr>
        <w:tblStyle w:val="TableGrid"/>
        <w:tblW w:w="86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990"/>
        <w:gridCol w:w="2430"/>
        <w:gridCol w:w="2610"/>
        <w:gridCol w:w="2610"/>
      </w:tblGrid>
      <w:tr w:rsidR="000615E7" w14:paraId="3F4F59C1" w14:textId="77777777" w:rsidTr="00CD4360">
        <w:trPr>
          <w:cantSplit/>
        </w:trPr>
        <w:tc>
          <w:tcPr>
            <w:tcW w:w="990" w:type="dxa"/>
            <w:tcBorders>
              <w:top w:val="nil"/>
              <w:bottom w:val="single" w:sz="36" w:space="0" w:color="00B388"/>
            </w:tcBorders>
          </w:tcPr>
          <w:p w14:paraId="32005A36" w14:textId="77777777" w:rsidR="000615E7" w:rsidRDefault="000615E7" w:rsidP="00CD4360">
            <w:pPr>
              <w:pStyle w:val="TableSubhead8pt"/>
            </w:pPr>
            <w:r>
              <w:t>Order</w:t>
            </w:r>
          </w:p>
        </w:tc>
        <w:tc>
          <w:tcPr>
            <w:tcW w:w="2430" w:type="dxa"/>
            <w:tcBorders>
              <w:top w:val="nil"/>
              <w:bottom w:val="single" w:sz="36" w:space="0" w:color="00B388"/>
            </w:tcBorders>
          </w:tcPr>
          <w:p w14:paraId="5291A541" w14:textId="77777777" w:rsidR="000615E7" w:rsidRDefault="000615E7" w:rsidP="00CD4360">
            <w:pPr>
              <w:pStyle w:val="TableSubhead8pt"/>
            </w:pPr>
            <w:r>
              <w:t>Component</w:t>
            </w:r>
          </w:p>
        </w:tc>
        <w:tc>
          <w:tcPr>
            <w:tcW w:w="2610" w:type="dxa"/>
            <w:tcBorders>
              <w:top w:val="nil"/>
              <w:bottom w:val="single" w:sz="36" w:space="0" w:color="00B388"/>
            </w:tcBorders>
          </w:tcPr>
          <w:p w14:paraId="387D8E13" w14:textId="77777777" w:rsidR="000615E7" w:rsidRDefault="000615E7" w:rsidP="00CD4360">
            <w:pPr>
              <w:pStyle w:val="TableSubhead8pt"/>
            </w:pPr>
            <w:r>
              <w:t>Dependency (compatibility)</w:t>
            </w:r>
          </w:p>
        </w:tc>
        <w:tc>
          <w:tcPr>
            <w:tcW w:w="2610" w:type="dxa"/>
            <w:tcBorders>
              <w:top w:val="nil"/>
              <w:bottom w:val="single" w:sz="36" w:space="0" w:color="00B388"/>
            </w:tcBorders>
          </w:tcPr>
          <w:p w14:paraId="43C0321D" w14:textId="77777777" w:rsidR="000615E7" w:rsidRDefault="000615E7" w:rsidP="00CD4360">
            <w:pPr>
              <w:pStyle w:val="TableSubhead8pt"/>
            </w:pPr>
            <w:r>
              <w:t>Download/Documentation</w:t>
            </w:r>
          </w:p>
        </w:tc>
      </w:tr>
      <w:tr w:rsidR="000615E7" w14:paraId="55CFBCF9" w14:textId="77777777" w:rsidTr="00CD4360">
        <w:trPr>
          <w:cantSplit/>
        </w:trPr>
        <w:tc>
          <w:tcPr>
            <w:tcW w:w="990" w:type="dxa"/>
          </w:tcPr>
          <w:p w14:paraId="62330512" w14:textId="77777777" w:rsidR="000615E7" w:rsidRDefault="000615E7" w:rsidP="00CD4360">
            <w:pPr>
              <w:pStyle w:val="TableBody8pt"/>
            </w:pPr>
            <w:r>
              <w:t>1.</w:t>
            </w:r>
          </w:p>
        </w:tc>
        <w:tc>
          <w:tcPr>
            <w:tcW w:w="2430" w:type="dxa"/>
          </w:tcPr>
          <w:p w14:paraId="5A567A13" w14:textId="77777777" w:rsidR="000615E7" w:rsidRDefault="000615E7" w:rsidP="00CD4360">
            <w:pPr>
              <w:pStyle w:val="TableBody8pt"/>
            </w:pPr>
            <w:r>
              <w:t>Prometheus</w:t>
            </w:r>
          </w:p>
        </w:tc>
        <w:tc>
          <w:tcPr>
            <w:tcW w:w="2610" w:type="dxa"/>
          </w:tcPr>
          <w:p w14:paraId="42961261" w14:textId="77777777" w:rsidR="000615E7" w:rsidRDefault="000615E7" w:rsidP="00CD4360">
            <w:pPr>
              <w:pStyle w:val="TableBody8pt"/>
            </w:pPr>
            <w:r>
              <w:t>1. Grafana</w:t>
            </w:r>
          </w:p>
          <w:p w14:paraId="124BE729" w14:textId="77777777" w:rsidR="000615E7" w:rsidRDefault="000615E7" w:rsidP="00CD4360">
            <w:pPr>
              <w:pStyle w:val="TableBody8pt"/>
            </w:pPr>
            <w:r>
              <w:t>2. Docker EE</w:t>
            </w:r>
          </w:p>
        </w:tc>
        <w:tc>
          <w:tcPr>
            <w:tcW w:w="2610" w:type="dxa"/>
            <w:vMerge w:val="restart"/>
            <w:vAlign w:val="center"/>
          </w:tcPr>
          <w:p w14:paraId="04EFD428" w14:textId="77777777" w:rsidR="000615E7" w:rsidRDefault="000615E7" w:rsidP="00CD4360">
            <w:pPr>
              <w:pStyle w:val="TableBody8pt"/>
            </w:pPr>
            <w:r>
              <w:t>1. Prometheus Images on Docker Hub</w:t>
            </w:r>
          </w:p>
          <w:p w14:paraId="7FAAC836" w14:textId="77777777" w:rsidR="000615E7" w:rsidRDefault="000615E7" w:rsidP="00CD4360">
            <w:pPr>
              <w:pStyle w:val="TableBody8pt"/>
            </w:pPr>
            <w:r>
              <w:t xml:space="preserve">2. </w:t>
            </w:r>
            <w:hyperlink r:id="rId164">
              <w:r>
                <w:rPr>
                  <w:rStyle w:val="Hyperlink"/>
                </w:rPr>
                <w:t>Upgrading Grafana</w:t>
              </w:r>
            </w:hyperlink>
          </w:p>
        </w:tc>
      </w:tr>
      <w:tr w:rsidR="000615E7" w14:paraId="4AA98AAE" w14:textId="77777777" w:rsidTr="00CD4360">
        <w:trPr>
          <w:cantSplit/>
        </w:trPr>
        <w:tc>
          <w:tcPr>
            <w:tcW w:w="990" w:type="dxa"/>
          </w:tcPr>
          <w:p w14:paraId="1D9171F4" w14:textId="77777777" w:rsidR="000615E7" w:rsidRDefault="000615E7" w:rsidP="00CD4360">
            <w:pPr>
              <w:pStyle w:val="TableBody8pt"/>
            </w:pPr>
            <w:r>
              <w:t>2.</w:t>
            </w:r>
          </w:p>
        </w:tc>
        <w:tc>
          <w:tcPr>
            <w:tcW w:w="2430" w:type="dxa"/>
          </w:tcPr>
          <w:p w14:paraId="6FCD5AC8" w14:textId="77777777" w:rsidR="000615E7" w:rsidRDefault="000615E7" w:rsidP="00CD4360">
            <w:pPr>
              <w:pStyle w:val="TableBody8pt"/>
            </w:pPr>
            <w:r>
              <w:t>Grafana</w:t>
            </w:r>
          </w:p>
        </w:tc>
        <w:tc>
          <w:tcPr>
            <w:tcW w:w="2610" w:type="dxa"/>
          </w:tcPr>
          <w:p w14:paraId="34208CE3" w14:textId="77777777" w:rsidR="000615E7" w:rsidRDefault="000615E7" w:rsidP="00CD4360">
            <w:pPr>
              <w:pStyle w:val="TableBody8pt"/>
            </w:pPr>
            <w:r>
              <w:t>1. Prometheus</w:t>
            </w:r>
          </w:p>
          <w:p w14:paraId="5FC9BF66" w14:textId="77777777" w:rsidR="000615E7" w:rsidRDefault="000615E7" w:rsidP="00CD4360">
            <w:pPr>
              <w:pStyle w:val="TableBody8pt"/>
            </w:pPr>
            <w:r>
              <w:t>2. Docker EE</w:t>
            </w:r>
          </w:p>
        </w:tc>
        <w:tc>
          <w:tcPr>
            <w:tcW w:w="2610" w:type="dxa"/>
            <w:vMerge/>
          </w:tcPr>
          <w:p w14:paraId="59C08B36" w14:textId="77777777" w:rsidR="000615E7" w:rsidRDefault="000615E7" w:rsidP="00CD4360"/>
        </w:tc>
      </w:tr>
    </w:tbl>
    <w:p w14:paraId="5A1C7CDA" w14:textId="2E9690A4" w:rsidR="000615E7" w:rsidRDefault="000615E7" w:rsidP="000615E7">
      <w:pPr>
        <w:rPr>
          <w:rFonts w:ascii="MetricHPE" w:hAnsi="MetricHPE"/>
          <w:b/>
          <w:color w:val="000000"/>
          <w:sz w:val="28"/>
          <w:szCs w:val="34"/>
        </w:rPr>
      </w:pPr>
    </w:p>
    <w:p w14:paraId="11EEA45F" w14:textId="77777777" w:rsidR="000615E7" w:rsidRDefault="000615E7" w:rsidP="000615E7">
      <w:pPr>
        <w:pStyle w:val="Heading1"/>
      </w:pPr>
      <w:bookmarkStart w:id="501" w:name="_Toc531698856"/>
      <w:bookmarkStart w:id="502" w:name="_Toc6318991"/>
      <w:r>
        <w:t>Summary</w:t>
      </w:r>
      <w:bookmarkEnd w:id="501"/>
      <w:bookmarkEnd w:id="502"/>
    </w:p>
    <w:p w14:paraId="0B24820B" w14:textId="1CE763F5" w:rsidR="000615E7" w:rsidRDefault="000615E7" w:rsidP="0058095B">
      <w:pPr>
        <w:pStyle w:val="BodyTextLastMetricHPELight10pt"/>
        <w:rPr>
          <w:b/>
        </w:rPr>
      </w:pPr>
      <w:r w:rsidRPr="00851EDD">
        <w:t>This document has described how to architect and deploy a</w:t>
      </w:r>
      <w:r w:rsidR="004D3CD7">
        <w:t>n</w:t>
      </w:r>
      <w:r w:rsidR="004D3CD7" w:rsidRPr="004D3CD7">
        <w:t xml:space="preserve"> HPE Enterprise Containers as a Service with Docker EE</w:t>
      </w:r>
      <w:r w:rsidR="004D3CD7">
        <w:t xml:space="preserve"> solution</w:t>
      </w:r>
      <w:r w:rsidRPr="00851EDD">
        <w:t xml:space="preserve">, using Ansible playbooks to quickly </w:t>
      </w:r>
      <w:r>
        <w:t>install and deploy a production-</w:t>
      </w:r>
      <w:r w:rsidRPr="00851EDD">
        <w:t xml:space="preserve">ready container environment. This deployment includes a highly available container cluster with backup services and persistent data support. This solution is ideal for customers looking to run containers on VMs to take advantage of the resource efficient usage of virtual machines for Docker containers, and having the ability to run legacy and new container applications side-by-side. Customers deploying Docker containers on </w:t>
      </w:r>
      <w:r>
        <w:t xml:space="preserve">a </w:t>
      </w:r>
      <w:r w:rsidRPr="00851EDD">
        <w:t>large scale</w:t>
      </w:r>
      <w:r>
        <w:t xml:space="preserve">, </w:t>
      </w:r>
      <w:r w:rsidRPr="00851EDD">
        <w:t>on Linux and Microsoft Windows</w:t>
      </w:r>
      <w:r>
        <w:t>,</w:t>
      </w:r>
      <w:r w:rsidRPr="00851EDD">
        <w:t xml:space="preserve"> should consider </w:t>
      </w:r>
      <w:r w:rsidRPr="00A43B4D">
        <w:t xml:space="preserve">HPE </w:t>
      </w:r>
      <w:r w:rsidR="00B0382D">
        <w:t>Synergy</w:t>
      </w:r>
      <w:r w:rsidRPr="00851EDD">
        <w:t xml:space="preserve"> as the deployment infrastructure. </w:t>
      </w:r>
    </w:p>
    <w:p w14:paraId="129D95F3" w14:textId="77777777" w:rsidR="000615E7" w:rsidRDefault="000615E7" w:rsidP="000615E7">
      <w:pPr>
        <w:pStyle w:val="Heading1"/>
      </w:pPr>
      <w:bookmarkStart w:id="503" w:name="_Toc531698857"/>
      <w:bookmarkStart w:id="504" w:name="_Toc6318992"/>
      <w:r w:rsidRPr="00C15ACC">
        <w:lastRenderedPageBreak/>
        <w:t xml:space="preserve">Appendix A: </w:t>
      </w:r>
      <w:bookmarkStart w:id="505" w:name="_Refd17e60745"/>
      <w:bookmarkStart w:id="506" w:name="_Tocd17e60745"/>
      <w:r>
        <w:t>Software Licenses</w:t>
      </w:r>
      <w:bookmarkEnd w:id="503"/>
      <w:bookmarkEnd w:id="504"/>
    </w:p>
    <w:p w14:paraId="428E365C" w14:textId="77777777" w:rsidR="000615E7" w:rsidRDefault="000615E7" w:rsidP="0058095B">
      <w:pPr>
        <w:pStyle w:val="BodyTextMetricHPELight10pt"/>
      </w:pPr>
      <w:r>
        <w:t>Licenses are required for the following software components:</w:t>
      </w:r>
    </w:p>
    <w:p w14:paraId="64C85245" w14:textId="77777777" w:rsidR="000615E7" w:rsidRDefault="000615E7" w:rsidP="000615E7">
      <w:pPr>
        <w:pStyle w:val="BulletLevel1"/>
      </w:pPr>
      <w:r>
        <w:t>VMware</w:t>
      </w:r>
    </w:p>
    <w:p w14:paraId="7408FBA7" w14:textId="77777777" w:rsidR="000615E7" w:rsidRDefault="000615E7" w:rsidP="000615E7">
      <w:pPr>
        <w:pStyle w:val="BulletLevel1"/>
      </w:pPr>
      <w:r>
        <w:t>Red Hat Linux</w:t>
      </w:r>
    </w:p>
    <w:p w14:paraId="03906D4B" w14:textId="56BD87FF" w:rsidR="00C74D5F" w:rsidRDefault="00C74D5F" w:rsidP="000615E7">
      <w:pPr>
        <w:pStyle w:val="BulletLevel1"/>
      </w:pPr>
      <w:r>
        <w:t>Microsoft Windows Server</w:t>
      </w:r>
    </w:p>
    <w:p w14:paraId="17AB26AA" w14:textId="77777777" w:rsidR="000615E7" w:rsidRDefault="000615E7" w:rsidP="000615E7">
      <w:pPr>
        <w:pStyle w:val="BulletLevel1"/>
      </w:pPr>
      <w:r>
        <w:t>Docker EE</w:t>
      </w:r>
    </w:p>
    <w:p w14:paraId="1BF6F7F0" w14:textId="77777777" w:rsidR="000615E7" w:rsidRDefault="000615E7" w:rsidP="000615E7">
      <w:pPr>
        <w:pStyle w:val="BulletLevel1"/>
      </w:pPr>
      <w:r>
        <w:t>Splunk (optional software)</w:t>
      </w:r>
    </w:p>
    <w:p w14:paraId="6C928428" w14:textId="77777777" w:rsidR="000615E7" w:rsidRPr="00573D94" w:rsidRDefault="000615E7" w:rsidP="000615E7">
      <w:pPr>
        <w:pStyle w:val="BulletLevel1LastBeforeMainhead"/>
      </w:pPr>
      <w:r>
        <w:t>Sysdig (optional software)</w:t>
      </w:r>
    </w:p>
    <w:p w14:paraId="4BE4E7CB" w14:textId="77777777" w:rsidR="000615E7" w:rsidRDefault="000615E7" w:rsidP="000615E7">
      <w:pPr>
        <w:pStyle w:val="Heading1"/>
      </w:pPr>
      <w:bookmarkStart w:id="507" w:name="_Toc531698858"/>
      <w:bookmarkStart w:id="508" w:name="_Toc6318993"/>
      <w:r>
        <w:t>Appendix B: Using customer supplied certificates for UCP and DTR</w:t>
      </w:r>
      <w:bookmarkEnd w:id="505"/>
      <w:bookmarkEnd w:id="506"/>
      <w:bookmarkEnd w:id="507"/>
      <w:bookmarkEnd w:id="508"/>
    </w:p>
    <w:p w14:paraId="279D3AED" w14:textId="77777777" w:rsidR="000615E7" w:rsidRDefault="000615E7" w:rsidP="0058095B">
      <w:pPr>
        <w:pStyle w:val="BodyTextMetricHPELight10pt"/>
      </w:pPr>
      <w:r w:rsidRPr="00FE7EE5">
        <w:fldChar w:fldCharType="begin"/>
      </w:r>
      <w:r w:rsidRPr="00FE7EE5">
        <w:instrText xml:space="preserve"> REF _Ref513540468 \h </w:instrText>
      </w:r>
      <w:r>
        <w:instrText xml:space="preserve"> \* MERGEFORMAT </w:instrText>
      </w:r>
      <w:r w:rsidRPr="00FE7EE5">
        <w:fldChar w:fldCharType="separate"/>
      </w:r>
      <w:r w:rsidR="0099354B" w:rsidRPr="0099354B">
        <w:t>Table 36</w:t>
      </w:r>
      <w:r w:rsidRPr="00FE7EE5">
        <w:fldChar w:fldCharType="end"/>
      </w:r>
      <w:r w:rsidRPr="00FE7EE5">
        <w:t xml:space="preserve"> </w:t>
      </w:r>
      <w:r>
        <w:t xml:space="preserve">lists the variables used when configuring customer supplied certificates for UCP and DTR. </w:t>
      </w:r>
    </w:p>
    <w:p w14:paraId="55EA6A51" w14:textId="77777777" w:rsidR="000615E7" w:rsidRDefault="000615E7" w:rsidP="000615E7">
      <w:pPr>
        <w:pStyle w:val="MISCTableCaptionHeader8pt"/>
      </w:pPr>
      <w:bookmarkStart w:id="509" w:name="_Ref513540468"/>
      <w:r w:rsidRPr="00FE7EE5">
        <w:rPr>
          <w:rStyle w:val="MISCTableCaptionHeaderBold8pt"/>
        </w:rPr>
        <w:t xml:space="preserve">Table </w:t>
      </w:r>
      <w:r w:rsidRPr="00FE7EE5">
        <w:rPr>
          <w:rStyle w:val="MISCTableCaptionHeaderBold8pt"/>
        </w:rPr>
        <w:fldChar w:fldCharType="begin"/>
      </w:r>
      <w:r w:rsidRPr="00FE7EE5">
        <w:rPr>
          <w:rStyle w:val="MISCTableCaptionHeaderBold8pt"/>
        </w:rPr>
        <w:instrText xml:space="preserve"> SEQ Table \* ARABIC </w:instrText>
      </w:r>
      <w:r w:rsidRPr="00FE7EE5">
        <w:rPr>
          <w:rStyle w:val="MISCTableCaptionHeaderBold8pt"/>
        </w:rPr>
        <w:fldChar w:fldCharType="separate"/>
      </w:r>
      <w:r w:rsidR="0099354B">
        <w:rPr>
          <w:rStyle w:val="MISCTableCaptionHeaderBold8pt"/>
          <w:noProof/>
        </w:rPr>
        <w:t>36</w:t>
      </w:r>
      <w:r w:rsidRPr="00FE7EE5">
        <w:rPr>
          <w:rStyle w:val="MISCTableCaptionHeaderBold8pt"/>
        </w:rPr>
        <w:fldChar w:fldCharType="end"/>
      </w:r>
      <w:bookmarkEnd w:id="509"/>
      <w:r w:rsidRPr="00FE7EE5">
        <w:rPr>
          <w:rStyle w:val="MISCTableCaptionHeaderBold8pt"/>
        </w:rPr>
        <w:t>.</w:t>
      </w:r>
      <w:r>
        <w:t xml:space="preserve"> Customer certs variables</w:t>
      </w:r>
    </w:p>
    <w:tbl>
      <w:tblPr>
        <w:tblStyle w:val="TableGrid"/>
        <w:tblW w:w="86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710"/>
        <w:gridCol w:w="1710"/>
        <w:gridCol w:w="5220"/>
      </w:tblGrid>
      <w:tr w:rsidR="000615E7" w14:paraId="1CA428F7" w14:textId="77777777" w:rsidTr="00CD4360">
        <w:trPr>
          <w:cantSplit/>
        </w:trPr>
        <w:tc>
          <w:tcPr>
            <w:tcW w:w="1710" w:type="dxa"/>
            <w:tcBorders>
              <w:top w:val="nil"/>
              <w:bottom w:val="single" w:sz="36" w:space="0" w:color="00B388"/>
            </w:tcBorders>
          </w:tcPr>
          <w:p w14:paraId="1CFD8590" w14:textId="77777777" w:rsidR="000615E7" w:rsidRDefault="000615E7" w:rsidP="00CD4360">
            <w:pPr>
              <w:pStyle w:val="TableSubhead8pt"/>
            </w:pPr>
            <w:r>
              <w:t>Variable</w:t>
            </w:r>
          </w:p>
        </w:tc>
        <w:tc>
          <w:tcPr>
            <w:tcW w:w="1710" w:type="dxa"/>
            <w:tcBorders>
              <w:top w:val="nil"/>
              <w:bottom w:val="single" w:sz="36" w:space="0" w:color="00B388"/>
            </w:tcBorders>
          </w:tcPr>
          <w:p w14:paraId="44F99A83" w14:textId="77777777" w:rsidR="000615E7" w:rsidRDefault="000615E7" w:rsidP="00CD4360">
            <w:pPr>
              <w:pStyle w:val="TableSubhead8pt"/>
            </w:pPr>
            <w:r>
              <w:t>File</w:t>
            </w:r>
          </w:p>
        </w:tc>
        <w:tc>
          <w:tcPr>
            <w:tcW w:w="5220" w:type="dxa"/>
            <w:tcBorders>
              <w:top w:val="nil"/>
              <w:bottom w:val="single" w:sz="36" w:space="0" w:color="00B388"/>
            </w:tcBorders>
          </w:tcPr>
          <w:p w14:paraId="36A96C15" w14:textId="77777777" w:rsidR="000615E7" w:rsidRDefault="000615E7" w:rsidP="00CD4360">
            <w:pPr>
              <w:pStyle w:val="TableSubhead8pt"/>
            </w:pPr>
            <w:r>
              <w:t>Description</w:t>
            </w:r>
          </w:p>
        </w:tc>
      </w:tr>
      <w:tr w:rsidR="000615E7" w14:paraId="3697B2D5" w14:textId="77777777" w:rsidTr="00CD4360">
        <w:trPr>
          <w:cantSplit/>
        </w:trPr>
        <w:tc>
          <w:tcPr>
            <w:tcW w:w="1710" w:type="dxa"/>
          </w:tcPr>
          <w:p w14:paraId="60C43C35" w14:textId="77777777" w:rsidR="000615E7" w:rsidRDefault="000615E7" w:rsidP="00CD4360">
            <w:pPr>
              <w:pStyle w:val="TableBody8pt"/>
            </w:pPr>
            <w:r>
              <w:t>ucp_certs_dir</w:t>
            </w:r>
          </w:p>
        </w:tc>
        <w:tc>
          <w:tcPr>
            <w:tcW w:w="1710" w:type="dxa"/>
          </w:tcPr>
          <w:p w14:paraId="6346AB19" w14:textId="15840A1B" w:rsidR="000615E7" w:rsidRDefault="00B0382D" w:rsidP="00CD4360">
            <w:pPr>
              <w:pStyle w:val="TableBody8pt"/>
            </w:pPr>
            <w:r>
              <w:t>groups_vars/all/vars</w:t>
            </w:r>
          </w:p>
        </w:tc>
        <w:tc>
          <w:tcPr>
            <w:tcW w:w="5220" w:type="dxa"/>
          </w:tcPr>
          <w:p w14:paraId="291EC2DD" w14:textId="77777777" w:rsidR="000615E7" w:rsidRDefault="000615E7" w:rsidP="00CD4360">
            <w:pPr>
              <w:pStyle w:val="TableBody8pt"/>
            </w:pPr>
            <w:r>
              <w:t xml:space="preserve">If </w:t>
            </w:r>
            <w:r>
              <w:rPr>
                <w:rStyle w:val="BoldEmpha"/>
              </w:rPr>
              <w:t>ucp_certs_dir</w:t>
            </w:r>
            <w:r>
              <w:t xml:space="preserve"> is not defined, UCP is installed with self-signed certificates and DTR is installed with the </w:t>
            </w:r>
            <w:r>
              <w:rPr>
                <w:rStyle w:val="CodingLanguage"/>
              </w:rPr>
              <w:t>--ucp-insecure-tls</w:t>
            </w:r>
            <w:r>
              <w:t xml:space="preserve"> switch</w:t>
            </w:r>
          </w:p>
          <w:p w14:paraId="1C265787" w14:textId="77777777" w:rsidR="000615E7" w:rsidRDefault="000615E7" w:rsidP="00CD4360">
            <w:pPr>
              <w:pStyle w:val="TableBody8pt"/>
            </w:pPr>
            <w:r>
              <w:t xml:space="preserve">If </w:t>
            </w:r>
            <w:r>
              <w:rPr>
                <w:rStyle w:val="BoldEmpha"/>
              </w:rPr>
              <w:t>ucp_certs_dir</w:t>
            </w:r>
            <w:r>
              <w:t xml:space="preserve"> is defined, this is a folder on the Ansible machine that must contain 3 files: </w:t>
            </w:r>
          </w:p>
          <w:p w14:paraId="05F89536" w14:textId="77777777" w:rsidR="000615E7" w:rsidRDefault="000615E7" w:rsidP="00CD4360">
            <w:pPr>
              <w:pStyle w:val="TableBody8pt"/>
            </w:pPr>
            <w:r>
              <w:rPr>
                <w:rStyle w:val="CodingLanguage"/>
              </w:rPr>
              <w:t>ca.pem</w:t>
            </w:r>
            <w:r>
              <w:t>, the root CA certificate in PEM format</w:t>
            </w:r>
          </w:p>
          <w:p w14:paraId="2C80F0D1" w14:textId="77777777" w:rsidR="000615E7" w:rsidRDefault="000615E7" w:rsidP="00CD4360">
            <w:pPr>
              <w:pStyle w:val="TableBody8pt"/>
            </w:pPr>
            <w:r>
              <w:rPr>
                <w:rStyle w:val="CodingLanguage"/>
              </w:rPr>
              <w:t>cert.pem</w:t>
            </w:r>
            <w:r>
              <w:t>, the server certificate optionally followed by intermediate CAs</w:t>
            </w:r>
          </w:p>
          <w:p w14:paraId="69A33E3E" w14:textId="77777777" w:rsidR="000615E7" w:rsidRDefault="000615E7" w:rsidP="00CD4360">
            <w:pPr>
              <w:pStyle w:val="TableBody8pt"/>
            </w:pPr>
            <w:r>
              <w:rPr>
                <w:rStyle w:val="CodingLanguage"/>
              </w:rPr>
              <w:t>key.pem</w:t>
            </w:r>
            <w:r>
              <w:t xml:space="preserve">, the private key that comes with the </w:t>
            </w:r>
            <w:r>
              <w:rPr>
                <w:rStyle w:val="CodingLanguage"/>
              </w:rPr>
              <w:t>cert.pem</w:t>
            </w:r>
            <w:r>
              <w:t xml:space="preserve"> certificates</w:t>
            </w:r>
          </w:p>
        </w:tc>
      </w:tr>
      <w:tr w:rsidR="000615E7" w14:paraId="0A4E6CE3" w14:textId="77777777" w:rsidTr="00CD4360">
        <w:trPr>
          <w:cantSplit/>
        </w:trPr>
        <w:tc>
          <w:tcPr>
            <w:tcW w:w="1710" w:type="dxa"/>
          </w:tcPr>
          <w:p w14:paraId="74B454D7" w14:textId="77777777" w:rsidR="000615E7" w:rsidRDefault="000615E7" w:rsidP="00CD4360">
            <w:pPr>
              <w:pStyle w:val="TableBody8pt"/>
            </w:pPr>
            <w:r>
              <w:t>dtr_certs_dir</w:t>
            </w:r>
          </w:p>
        </w:tc>
        <w:tc>
          <w:tcPr>
            <w:tcW w:w="1710" w:type="dxa"/>
          </w:tcPr>
          <w:p w14:paraId="4527B68A" w14:textId="448C088F" w:rsidR="000615E7" w:rsidRDefault="00B0382D" w:rsidP="00CD4360">
            <w:pPr>
              <w:pStyle w:val="TableBody8pt"/>
            </w:pPr>
            <w:r>
              <w:t>groups_vars/all/vars</w:t>
            </w:r>
          </w:p>
        </w:tc>
        <w:tc>
          <w:tcPr>
            <w:tcW w:w="5220" w:type="dxa"/>
          </w:tcPr>
          <w:p w14:paraId="1F929E7B" w14:textId="77777777" w:rsidR="000615E7" w:rsidRDefault="000615E7" w:rsidP="00CD4360">
            <w:pPr>
              <w:pStyle w:val="TableBody8pt"/>
            </w:pPr>
            <w:r>
              <w:t xml:space="preserve">If </w:t>
            </w:r>
            <w:r>
              <w:rPr>
                <w:rStyle w:val="BoldEmpha"/>
              </w:rPr>
              <w:t>dtr_certs_dir</w:t>
            </w:r>
            <w:r>
              <w:t xml:space="preserve"> is not defined, DTR is installed with self-signed certificates</w:t>
            </w:r>
          </w:p>
          <w:p w14:paraId="56D6A00F" w14:textId="77777777" w:rsidR="000615E7" w:rsidRDefault="000615E7" w:rsidP="00CD4360">
            <w:pPr>
              <w:pStyle w:val="TableBody8pt"/>
            </w:pPr>
            <w:r>
              <w:t xml:space="preserve">If </w:t>
            </w:r>
            <w:r>
              <w:rPr>
                <w:rStyle w:val="BoldEmpha"/>
              </w:rPr>
              <w:t>dtr_certs_dir</w:t>
            </w:r>
            <w:r>
              <w:t xml:space="preserve"> is defined, this is a folder on the Ansible machine that must contain 3 files: </w:t>
            </w:r>
          </w:p>
          <w:p w14:paraId="02C75551" w14:textId="77777777" w:rsidR="000615E7" w:rsidRDefault="000615E7" w:rsidP="00CD4360">
            <w:pPr>
              <w:pStyle w:val="TableBody8pt"/>
            </w:pPr>
            <w:r>
              <w:rPr>
                <w:rStyle w:val="CodingLanguage"/>
              </w:rPr>
              <w:t>ca.pem</w:t>
            </w:r>
            <w:r>
              <w:t>, the root CA certificate in PEM format</w:t>
            </w:r>
          </w:p>
          <w:p w14:paraId="3420AD30" w14:textId="77777777" w:rsidR="000615E7" w:rsidRDefault="000615E7" w:rsidP="00CD4360">
            <w:pPr>
              <w:pStyle w:val="TableBody8pt"/>
            </w:pPr>
            <w:r>
              <w:rPr>
                <w:rStyle w:val="CodingLanguage"/>
              </w:rPr>
              <w:t>cert.pem</w:t>
            </w:r>
            <w:r>
              <w:t>, the server certificate optionally followed by intermediate CAs</w:t>
            </w:r>
          </w:p>
          <w:p w14:paraId="64A0DD15" w14:textId="77777777" w:rsidR="000615E7" w:rsidRDefault="000615E7" w:rsidP="00CD4360">
            <w:pPr>
              <w:pStyle w:val="TableBody8pt"/>
            </w:pPr>
            <w:r>
              <w:rPr>
                <w:rStyle w:val="CodingLanguage"/>
              </w:rPr>
              <w:t>key.pem</w:t>
            </w:r>
            <w:r>
              <w:t xml:space="preserve">, the private key that comes with the </w:t>
            </w:r>
            <w:r>
              <w:rPr>
                <w:rStyle w:val="CodingLanguage"/>
              </w:rPr>
              <w:t>cert.pem</w:t>
            </w:r>
            <w:r>
              <w:t xml:space="preserve"> certificates</w:t>
            </w:r>
          </w:p>
        </w:tc>
      </w:tr>
    </w:tbl>
    <w:p w14:paraId="7DB3F669" w14:textId="77777777" w:rsidR="000615E7" w:rsidRDefault="000615E7" w:rsidP="000615E7">
      <w:pPr>
        <w:pStyle w:val="MISCNote-Ruleabove"/>
      </w:pPr>
      <w:r>
        <w:t>Note</w:t>
      </w:r>
    </w:p>
    <w:p w14:paraId="7C0111F4" w14:textId="77777777" w:rsidR="000615E7" w:rsidRDefault="000615E7" w:rsidP="0058095B">
      <w:pPr>
        <w:pStyle w:val="BodyTextMetricHPELight10pt"/>
      </w:pPr>
      <w:r>
        <w:t xml:space="preserve">The installation will fail if the </w:t>
      </w:r>
      <w:r>
        <w:rPr>
          <w:rStyle w:val="CodingLanguage"/>
        </w:rPr>
        <w:t>ca.pem</w:t>
      </w:r>
      <w:r>
        <w:t xml:space="preserve">, </w:t>
      </w:r>
      <w:r>
        <w:rPr>
          <w:rStyle w:val="CodingLanguage"/>
        </w:rPr>
        <w:t>cert.pem</w:t>
      </w:r>
      <w:r>
        <w:t xml:space="preserve"> and </w:t>
      </w:r>
      <w:r>
        <w:rPr>
          <w:rStyle w:val="CodingLanguage"/>
        </w:rPr>
        <w:t>key.pem</w:t>
      </w:r>
      <w:r>
        <w:t xml:space="preserve"> files cannot be found in the folders designated by </w:t>
      </w:r>
      <w:r>
        <w:rPr>
          <w:rStyle w:val="CodingLanguage"/>
        </w:rPr>
        <w:t>dtr_certs_dir</w:t>
      </w:r>
      <w:r>
        <w:t xml:space="preserve"> and </w:t>
      </w:r>
      <w:r>
        <w:rPr>
          <w:rStyle w:val="CodingLanguage"/>
        </w:rPr>
        <w:t>ucp_certs_dir</w:t>
      </w:r>
      <w:r>
        <w:t xml:space="preserve"> or if they don't constitute valid certificates.</w:t>
      </w:r>
    </w:p>
    <w:p w14:paraId="501AA890" w14:textId="77777777" w:rsidR="000615E7" w:rsidRDefault="000615E7" w:rsidP="000615E7">
      <w:pPr>
        <w:pStyle w:val="MISCNote-Rulebelow"/>
      </w:pPr>
      <w:r>
        <w:t>The certificates should specify the names of the FQDNs of the load balancer and the FQDNs of the VMs themselves. This applies to both the UCP server certificate and the DTR server certificate.</w:t>
      </w:r>
    </w:p>
    <w:p w14:paraId="29C17DF2" w14:textId="77777777" w:rsidR="000615E7" w:rsidRDefault="000615E7" w:rsidP="000615E7">
      <w:pPr>
        <w:pStyle w:val="Heading2"/>
      </w:pPr>
      <w:bookmarkStart w:id="510" w:name="_Refd17e60923"/>
      <w:bookmarkStart w:id="511" w:name="_Tocd17e60923"/>
      <w:bookmarkStart w:id="512" w:name="_Toc531698859"/>
      <w:bookmarkStart w:id="513" w:name="_Toc6318994"/>
      <w:r>
        <w:t>Generating and testing certificates</w:t>
      </w:r>
      <w:bookmarkEnd w:id="510"/>
      <w:bookmarkEnd w:id="511"/>
      <w:bookmarkEnd w:id="512"/>
      <w:bookmarkEnd w:id="513"/>
    </w:p>
    <w:p w14:paraId="7F097A63" w14:textId="77777777" w:rsidR="000615E7" w:rsidRDefault="000615E7" w:rsidP="0058095B">
      <w:pPr>
        <w:pStyle w:val="BodyTextMetricHPELight10pt"/>
      </w:pPr>
      <w:r>
        <w:t xml:space="preserve">In the example described here we have a root CA named </w:t>
      </w:r>
      <w:r>
        <w:rPr>
          <w:rStyle w:val="CodingLanguage"/>
        </w:rPr>
        <w:t>Example root CA</w:t>
      </w:r>
      <w:r>
        <w:t xml:space="preserve"> and an intermediate CA named </w:t>
      </w:r>
      <w:r>
        <w:rPr>
          <w:rStyle w:val="CodingLanguage"/>
        </w:rPr>
        <w:t>Intermediate CA valid 3 years</w:t>
      </w:r>
      <w:r>
        <w:t xml:space="preserve">. The intermediate CA signs the server certificates for UCP and DTR. </w:t>
      </w:r>
    </w:p>
    <w:p w14:paraId="29A92120" w14:textId="77777777" w:rsidR="000615E7" w:rsidRDefault="000615E7" w:rsidP="0058095B">
      <w:pPr>
        <w:pStyle w:val="BodyTextMetricHPELight10pt"/>
      </w:pPr>
      <w:r>
        <w:t xml:space="preserve">Below is the start of the output displayed by running the </w:t>
      </w:r>
      <w:r>
        <w:rPr>
          <w:rStyle w:val="CodingLanguage"/>
        </w:rPr>
        <w:t>openssl x509</w:t>
      </w:r>
      <w:r>
        <w:t xml:space="preserve"> utility against the </w:t>
      </w:r>
      <w:r>
        <w:rPr>
          <w:rStyle w:val="CodingLanguage"/>
        </w:rPr>
        <w:t>ca.pem</w:t>
      </w:r>
      <w:r>
        <w:t xml:space="preserve"> file (the root CA certificate).</w:t>
      </w:r>
    </w:p>
    <w:p w14:paraId="58689786" w14:textId="77777777" w:rsidR="000615E7" w:rsidRPr="00212845" w:rsidRDefault="000615E7" w:rsidP="0058095B">
      <w:pPr>
        <w:pStyle w:val="BodyTextMetricHPELight10pt"/>
        <w:rPr>
          <w:rStyle w:val="CodingLanguage"/>
        </w:rPr>
      </w:pPr>
      <w:r w:rsidRPr="00212845">
        <w:rPr>
          <w:rStyle w:val="CodingLanguage"/>
        </w:rPr>
        <w:t>[root@ansible ucp_certs]# openssl x509 -text -noout -in ca.pem|head -14</w:t>
      </w:r>
      <w:r w:rsidRPr="00212845">
        <w:rPr>
          <w:rStyle w:val="CodingLanguage"/>
        </w:rPr>
        <w:br/>
        <w:t>Certificate:</w:t>
      </w:r>
      <w:r w:rsidRPr="00212845">
        <w:rPr>
          <w:rStyle w:val="CodingLanguage"/>
        </w:rPr>
        <w:br/>
        <w:t>    Data:</w:t>
      </w:r>
      <w:r w:rsidRPr="00212845">
        <w:rPr>
          <w:rStyle w:val="CodingLanguage"/>
        </w:rPr>
        <w:br/>
        <w:t>        Version: 3 (0x2)</w:t>
      </w:r>
      <w:r w:rsidRPr="00212845">
        <w:rPr>
          <w:rStyle w:val="CodingLanguage"/>
        </w:rPr>
        <w:br/>
        <w:t>        Serial Number:</w:t>
      </w:r>
      <w:r w:rsidRPr="00212845">
        <w:rPr>
          <w:rStyle w:val="CodingLanguage"/>
        </w:rPr>
        <w:br/>
      </w:r>
      <w:r w:rsidRPr="00212845">
        <w:rPr>
          <w:rStyle w:val="CodingLanguage"/>
        </w:rPr>
        <w:lastRenderedPageBreak/>
        <w:t>            0d:07:ca:ea:00:37:77:6e:25:e0:18:3e:0e:db:80:0f:11:cb:1b:3f</w:t>
      </w:r>
      <w:r w:rsidRPr="00212845">
        <w:rPr>
          <w:rStyle w:val="CodingLanguage"/>
        </w:rPr>
        <w:br/>
        <w:t>    Signature Algorithm: sha256WithRSAEncryption</w:t>
      </w:r>
      <w:r w:rsidRPr="00212845">
        <w:rPr>
          <w:rStyle w:val="CodingLanguage"/>
        </w:rPr>
        <w:br/>
        <w:t>        Issuer: CN=Example Root CA</w:t>
      </w:r>
      <w:r w:rsidRPr="00212845">
        <w:rPr>
          <w:rStyle w:val="CodingLanguage"/>
        </w:rPr>
        <w:br/>
        <w:t>        Validity</w:t>
      </w:r>
      <w:r w:rsidRPr="00212845">
        <w:rPr>
          <w:rStyle w:val="CodingLanguage"/>
        </w:rPr>
        <w:br/>
        <w:t>            Not Before: Apr 24 20:12:01 2018 GMT</w:t>
      </w:r>
      <w:r w:rsidRPr="00212845">
        <w:rPr>
          <w:rStyle w:val="CodingLanguage"/>
        </w:rPr>
        <w:br/>
        <w:t>            Not After : Apr 21 20:12:30 2028 GMT</w:t>
      </w:r>
      <w:r w:rsidRPr="00212845">
        <w:rPr>
          <w:rStyle w:val="CodingLanguage"/>
        </w:rPr>
        <w:br/>
        <w:t>        Subject: CN=Example Root CA</w:t>
      </w:r>
      <w:r w:rsidRPr="00212845">
        <w:rPr>
          <w:rStyle w:val="CodingLanguage"/>
        </w:rPr>
        <w:br/>
        <w:t>        Subject Public Key Info:</w:t>
      </w:r>
      <w:r w:rsidRPr="00212845">
        <w:rPr>
          <w:rStyle w:val="CodingLanguage"/>
        </w:rPr>
        <w:br/>
        <w:t>            Public Key Algorithm: rsaEncryption</w:t>
      </w:r>
      <w:r w:rsidRPr="00212845">
        <w:rPr>
          <w:rStyle w:val="CodingLanguage"/>
        </w:rPr>
        <w:br/>
        <w:t>                Public-Key: (4096 bit)</w:t>
      </w:r>
    </w:p>
    <w:p w14:paraId="3F89D3C9" w14:textId="77777777" w:rsidR="000615E7" w:rsidRDefault="000615E7" w:rsidP="0058095B">
      <w:pPr>
        <w:pStyle w:val="BodyTextMetricHPELight10pt"/>
      </w:pPr>
      <w:r>
        <w:t xml:space="preserve">Here is an excerpt from the example </w:t>
      </w:r>
      <w:r>
        <w:rPr>
          <w:rStyle w:val="CodingLanguage"/>
        </w:rPr>
        <w:t>ca.pem</w:t>
      </w:r>
      <w:r>
        <w:t xml:space="preserve"> file:</w:t>
      </w:r>
    </w:p>
    <w:p w14:paraId="258E9346" w14:textId="77777777" w:rsidR="000615E7" w:rsidRPr="00212845" w:rsidRDefault="000615E7" w:rsidP="0058095B">
      <w:pPr>
        <w:pStyle w:val="BodyTextMetricHPELight10pt"/>
        <w:rPr>
          <w:rStyle w:val="CodingLanguage"/>
        </w:rPr>
      </w:pPr>
      <w:r w:rsidRPr="00212845">
        <w:rPr>
          <w:rStyle w:val="CodingLanguage"/>
        </w:rPr>
        <w:t>-----BEGIN CERTIFICATE-----</w:t>
      </w:r>
      <w:r w:rsidRPr="00212845">
        <w:rPr>
          <w:rStyle w:val="CodingLanguage"/>
        </w:rPr>
        <w:br/>
        <w:t>MIIFJTCCAw2gAwIBAgIUDQfK6gA3d24l4Bg+DtuADxHLGz8wDQYJKoZIhvcNAQEL</w:t>
      </w:r>
      <w:r w:rsidRPr="00212845">
        <w:rPr>
          <w:rStyle w:val="CodingLanguage"/>
        </w:rPr>
        <w:br/>
        <w:t>BQAwGjEYMBYGA1UEAxMPRXhhbXBsZSBSb290IENBMB4XDTE4MDQyNDIwMTIwMVoX</w:t>
      </w:r>
      <w:r w:rsidRPr="00212845">
        <w:rPr>
          <w:rStyle w:val="CodingLanguage"/>
        </w:rPr>
        <w:br/>
        <w:t>...</w:t>
      </w:r>
      <w:r w:rsidRPr="00212845">
        <w:rPr>
          <w:rStyle w:val="CodingLanguage"/>
        </w:rPr>
        <w:br/>
        <w:t>...</w:t>
      </w:r>
      <w:r w:rsidRPr="00212845">
        <w:rPr>
          <w:rStyle w:val="CodingLanguage"/>
        </w:rPr>
        <w:br/>
        <w:t>uXzYbCtU6Jt9B3fayAeWWswQv+jQSzuuA3re0M1x838iIZWDx93f4yLJWLJl7xsY</w:t>
      </w:r>
      <w:r w:rsidRPr="00212845">
        <w:rPr>
          <w:rStyle w:val="CodingLanguage"/>
        </w:rPr>
        <w:br/>
        <w:t>btvKBmqKDCsAqsQLFLnNj/JyYq4e9a6Xxcyn9FXNpzuEsfjfNGHn+csY+w3f987T</w:t>
      </w:r>
      <w:r w:rsidRPr="00212845">
        <w:rPr>
          <w:rStyle w:val="CodingLanguage"/>
        </w:rPr>
        <w:br/>
        <w:t>MNviy376xZbyAc1CV5kgmnZzjU5bDkgT8Q==</w:t>
      </w:r>
      <w:r w:rsidRPr="00212845">
        <w:rPr>
          <w:rStyle w:val="CodingLanguage"/>
        </w:rPr>
        <w:br/>
        <w:t>-----END CERTIFICATE-----</w:t>
      </w:r>
    </w:p>
    <w:p w14:paraId="69B4A251" w14:textId="77777777" w:rsidR="000615E7" w:rsidRDefault="000615E7" w:rsidP="0058095B">
      <w:pPr>
        <w:pStyle w:val="BodyTextMetricHPELight10pt"/>
      </w:pPr>
      <w:r>
        <w:t xml:space="preserve">The </w:t>
      </w:r>
      <w:r>
        <w:rPr>
          <w:rStyle w:val="CodingLanguage"/>
        </w:rPr>
        <w:t>cert.pem</w:t>
      </w:r>
      <w:r>
        <w:t xml:space="preserve"> file should contain the server certificate itself, followed by your intermediate CA's certificate. The following example shows how to extract the intermediate CA certificate from </w:t>
      </w:r>
      <w:r>
        <w:rPr>
          <w:rStyle w:val="CodingLanguage"/>
        </w:rPr>
        <w:t>cert.pem</w:t>
      </w:r>
      <w:r>
        <w:t xml:space="preserve"> and to save it to a file named </w:t>
      </w:r>
      <w:r>
        <w:rPr>
          <w:rStyle w:val="CodingLanguage"/>
        </w:rPr>
        <w:t>intca.pem</w:t>
      </w:r>
      <w:r>
        <w:t xml:space="preserve">. Using the </w:t>
      </w:r>
      <w:r>
        <w:rPr>
          <w:rStyle w:val="CodingLanguage"/>
        </w:rPr>
        <w:t>openssl x509</w:t>
      </w:r>
      <w:r>
        <w:t xml:space="preserve"> utility, you can display the content of the </w:t>
      </w:r>
      <w:r>
        <w:rPr>
          <w:rStyle w:val="CodingLanguage"/>
        </w:rPr>
        <w:t>intca.pem</w:t>
      </w:r>
      <w:r>
        <w:t xml:space="preserve"> file in human readable form. This certificate was signed by the example CA above (</w:t>
      </w:r>
      <w:r>
        <w:rPr>
          <w:rStyle w:val="CodingLanguage"/>
        </w:rPr>
        <w:t>Issuer = 'Example Root CA'</w:t>
      </w:r>
      <w:r>
        <w:t xml:space="preserve">). </w:t>
      </w:r>
    </w:p>
    <w:p w14:paraId="51C3FEFA" w14:textId="77777777" w:rsidR="000615E7" w:rsidRPr="00B528DA" w:rsidRDefault="000615E7" w:rsidP="0058095B">
      <w:pPr>
        <w:pStyle w:val="BodyTextMetricHPELight10pt"/>
        <w:rPr>
          <w:rStyle w:val="CodingLanguage"/>
        </w:rPr>
      </w:pPr>
      <w:r w:rsidRPr="00B528DA">
        <w:rPr>
          <w:rStyle w:val="CodingLanguage"/>
        </w:rPr>
        <w:t>[root@ansible ucp_certs]# openssl x509 -text -noout -in intca.pem|head -14</w:t>
      </w:r>
      <w:r w:rsidRPr="00B528DA">
        <w:rPr>
          <w:rStyle w:val="CodingLanguage"/>
        </w:rPr>
        <w:br/>
        <w:t>Certificate:</w:t>
      </w:r>
      <w:r w:rsidRPr="00B528DA">
        <w:rPr>
          <w:rStyle w:val="CodingLanguage"/>
        </w:rPr>
        <w:br/>
        <w:t>    Data:</w:t>
      </w:r>
      <w:r w:rsidRPr="00B528DA">
        <w:rPr>
          <w:rStyle w:val="CodingLanguage"/>
        </w:rPr>
        <w:br/>
        <w:t>        Version: 3 (0x2)</w:t>
      </w:r>
      <w:r w:rsidRPr="00B528DA">
        <w:rPr>
          <w:rStyle w:val="CodingLanguage"/>
        </w:rPr>
        <w:br/>
        <w:t>        Serial Number:</w:t>
      </w:r>
      <w:r w:rsidRPr="00B528DA">
        <w:rPr>
          <w:rStyle w:val="CodingLanguage"/>
        </w:rPr>
        <w:br/>
        <w:t>            6b:1e:0c:86:20:cf:f0:88:d2:52:0d:5d:b9:56:fa:91:87:a0:49:18</w:t>
      </w:r>
      <w:r w:rsidRPr="00B528DA">
        <w:rPr>
          <w:rStyle w:val="CodingLanguage"/>
        </w:rPr>
        <w:br/>
        <w:t>    Signature Algorithm: sha256WithRSAEncryption</w:t>
      </w:r>
      <w:r w:rsidRPr="00B528DA">
        <w:rPr>
          <w:rStyle w:val="CodingLanguage"/>
        </w:rPr>
        <w:br/>
        <w:t>        Issuer: CN=Example Root CA</w:t>
      </w:r>
      <w:r w:rsidRPr="00B528DA">
        <w:rPr>
          <w:rStyle w:val="CodingLanguage"/>
        </w:rPr>
        <w:br/>
        <w:t>        Validity</w:t>
      </w:r>
      <w:r w:rsidRPr="00B528DA">
        <w:rPr>
          <w:rStyle w:val="CodingLanguage"/>
        </w:rPr>
        <w:br/>
        <w:t>            Not Before: Apr 24 20:12:09 2018 GMT</w:t>
      </w:r>
      <w:r w:rsidRPr="00B528DA">
        <w:rPr>
          <w:rStyle w:val="CodingLanguage"/>
        </w:rPr>
        <w:br/>
        <w:t>            Not After : Apr 23 20:12:39 2021 GMT</w:t>
      </w:r>
      <w:r w:rsidRPr="00B528DA">
        <w:rPr>
          <w:rStyle w:val="CodingLanguage"/>
        </w:rPr>
        <w:br/>
        <w:t>        Subject: CN=Intermediate CA valid 3 years</w:t>
      </w:r>
      <w:r w:rsidRPr="00B528DA">
        <w:rPr>
          <w:rStyle w:val="CodingLanguage"/>
        </w:rPr>
        <w:br/>
        <w:t>        Subject Public Key Info:</w:t>
      </w:r>
      <w:r w:rsidRPr="00B528DA">
        <w:rPr>
          <w:rStyle w:val="CodingLanguage"/>
        </w:rPr>
        <w:br/>
        <w:t>            Public Key Algorithm: rsaEncryption</w:t>
      </w:r>
      <w:r w:rsidRPr="00B528DA">
        <w:rPr>
          <w:rStyle w:val="CodingLanguage"/>
        </w:rPr>
        <w:br/>
        <w:t>                Public-Key: (4096 bit)</w:t>
      </w:r>
    </w:p>
    <w:p w14:paraId="671998D5" w14:textId="77777777" w:rsidR="000615E7" w:rsidRDefault="000615E7" w:rsidP="0058095B">
      <w:pPr>
        <w:pStyle w:val="BodyTextMetricHPELight10pt"/>
      </w:pPr>
      <w:r>
        <w:t xml:space="preserve">Here is an excerpt from the </w:t>
      </w:r>
      <w:r>
        <w:rPr>
          <w:rStyle w:val="CodingLanguage"/>
        </w:rPr>
        <w:t>incta.pem</w:t>
      </w:r>
      <w:r>
        <w:t xml:space="preserve"> file showing the example Intermediate CA certificate:</w:t>
      </w:r>
    </w:p>
    <w:p w14:paraId="5C08FF51" w14:textId="77777777" w:rsidR="000615E7" w:rsidRPr="00B528DA" w:rsidRDefault="000615E7" w:rsidP="0058095B">
      <w:pPr>
        <w:pStyle w:val="BodyTextMetricHPELight10pt"/>
        <w:rPr>
          <w:rStyle w:val="CodingLanguage"/>
        </w:rPr>
      </w:pPr>
      <w:r w:rsidRPr="00B528DA">
        <w:rPr>
          <w:rStyle w:val="CodingLanguage"/>
        </w:rPr>
        <w:t>-----BEGIN CERTIFICATE-----</w:t>
      </w:r>
      <w:r w:rsidRPr="00B528DA">
        <w:rPr>
          <w:rStyle w:val="CodingLanguage"/>
        </w:rPr>
        <w:br/>
        <w:t>MIIFcjCCA1qgAwIBAgIUax4MhiDP8IjSUg1duVb6kYegSRgwDQYJKoZIhvcNAQEL</w:t>
      </w:r>
      <w:r w:rsidRPr="00B528DA">
        <w:rPr>
          <w:rStyle w:val="CodingLanguage"/>
        </w:rPr>
        <w:br/>
        <w:t>BQAwGjEYMBYGA1UEAxMPRXhhbXBsZSBSb290IENBMB4XDTE4MDQyNDIwMTIwOVoX</w:t>
      </w:r>
      <w:r w:rsidRPr="00B528DA">
        <w:rPr>
          <w:rStyle w:val="CodingLanguage"/>
        </w:rPr>
        <w:br/>
        <w:t>...</w:t>
      </w:r>
      <w:r w:rsidRPr="00B528DA">
        <w:rPr>
          <w:rStyle w:val="CodingLanguage"/>
        </w:rPr>
        <w:br/>
        <w:t>...</w:t>
      </w:r>
      <w:r w:rsidRPr="00B528DA">
        <w:rPr>
          <w:rStyle w:val="CodingLanguage"/>
        </w:rPr>
        <w:br/>
        <w:t>o2tL5nwR7ROiAr/kk9MIRzWrLNbc4cYth7jEjspU9dBqsXgsTozzWlwqI9ybZwvL</w:t>
      </w:r>
      <w:r w:rsidRPr="00B528DA">
        <w:rPr>
          <w:rStyle w:val="CodingLanguage"/>
        </w:rPr>
        <w:br/>
        <w:t>Ni1JnZandVlyQdoOaB2M/1DNFfKvwW3JeArKvDA9j95n/BWFTjoZ+YOz9pYit6T7</w:t>
      </w:r>
      <w:r w:rsidRPr="00B528DA">
        <w:rPr>
          <w:rStyle w:val="CodingLanguage"/>
        </w:rPr>
        <w:br/>
        <w:t>1GCGu3be</w:t>
      </w:r>
      <w:r w:rsidRPr="00B528DA">
        <w:rPr>
          <w:rStyle w:val="CodingLanguage"/>
        </w:rPr>
        <w:br/>
        <w:t>-----END CERTIFICATE-----</w:t>
      </w:r>
    </w:p>
    <w:p w14:paraId="60379B65" w14:textId="77777777" w:rsidR="000615E7" w:rsidRDefault="000615E7" w:rsidP="0058095B">
      <w:pPr>
        <w:pStyle w:val="BodyTextMetricHPELight10pt"/>
      </w:pPr>
      <w:r>
        <w:lastRenderedPageBreak/>
        <w:t xml:space="preserve">The </w:t>
      </w:r>
      <w:r>
        <w:rPr>
          <w:rStyle w:val="CodingLanguage"/>
        </w:rPr>
        <w:t>openssl x509</w:t>
      </w:r>
      <w:r>
        <w:t xml:space="preserve"> utility will only decrypt the first certificate found in </w:t>
      </w:r>
      <w:r>
        <w:rPr>
          <w:rStyle w:val="CodingLanguage"/>
        </w:rPr>
        <w:t>cert.pem</w:t>
      </w:r>
      <w:r>
        <w:t xml:space="preserve">, so you don't need to extract the server certificate from </w:t>
      </w:r>
      <w:r>
        <w:rPr>
          <w:rStyle w:val="CodingLanguage"/>
        </w:rPr>
        <w:t>cert.pem</w:t>
      </w:r>
      <w:r>
        <w:t xml:space="preserve">. In this example, the server certificate is signed by the intermediate CA above. Note the </w:t>
      </w:r>
      <w:r>
        <w:rPr>
          <w:rStyle w:val="CodingLanguage"/>
        </w:rPr>
        <w:t>Subject Alternate Names: hpe-ucp.cloudra.local</w:t>
      </w:r>
      <w:r>
        <w:t xml:space="preserve"> is the FQDN of the UCP load balancer, and the other names are those of the UCP instances (</w:t>
      </w:r>
      <w:r>
        <w:rPr>
          <w:rStyle w:val="CodingLanguage"/>
        </w:rPr>
        <w:t>hpe-ucp01.cloudra.local</w:t>
      </w:r>
      <w:r>
        <w:t xml:space="preserve">, </w:t>
      </w:r>
      <w:r>
        <w:rPr>
          <w:rStyle w:val="CodingLanguage"/>
        </w:rPr>
        <w:t>hpe-ucp02.clodura.local</w:t>
      </w:r>
      <w:r>
        <w:t xml:space="preserve">, </w:t>
      </w:r>
      <w:r>
        <w:rPr>
          <w:rStyle w:val="CodingLanguage"/>
        </w:rPr>
        <w:t>hpe-ucp03.cloudra.local</w:t>
      </w:r>
      <w:r>
        <w:t xml:space="preserve">). </w:t>
      </w:r>
    </w:p>
    <w:p w14:paraId="50514AC8" w14:textId="77777777" w:rsidR="000615E7" w:rsidRPr="00B528DA" w:rsidRDefault="000615E7" w:rsidP="0058095B">
      <w:pPr>
        <w:pStyle w:val="BodyTextMetricHPELight10pt"/>
        <w:rPr>
          <w:rStyle w:val="CodingLanguage"/>
        </w:rPr>
      </w:pPr>
      <w:r w:rsidRPr="00B528DA">
        <w:rPr>
          <w:rStyle w:val="CodingLanguage"/>
        </w:rPr>
        <w:t>[root@ansible ucp_certs]# openssl x509 -text -noout -in server.pem</w:t>
      </w:r>
      <w:r w:rsidRPr="00B528DA">
        <w:rPr>
          <w:rStyle w:val="CodingLanguage"/>
        </w:rPr>
        <w:br/>
        <w:t>Certificate:</w:t>
      </w:r>
      <w:r w:rsidRPr="00B528DA">
        <w:rPr>
          <w:rStyle w:val="CodingLanguage"/>
        </w:rPr>
        <w:br/>
        <w:t>    Data:</w:t>
      </w:r>
      <w:r w:rsidRPr="00B528DA">
        <w:rPr>
          <w:rStyle w:val="CodingLanguage"/>
        </w:rPr>
        <w:br/>
        <w:t>        Version: 3 (0x2)</w:t>
      </w:r>
      <w:r w:rsidRPr="00B528DA">
        <w:rPr>
          <w:rStyle w:val="CodingLanguage"/>
        </w:rPr>
        <w:br/>
        <w:t>        Serial Number:</w:t>
      </w:r>
      <w:r w:rsidRPr="00B528DA">
        <w:rPr>
          <w:rStyle w:val="CodingLanguage"/>
        </w:rPr>
        <w:br/>
        <w:t>            25:d9:f8:1d:9b:1d:23:f1:21:56:54:f2:43:cc:4f:0e:73:22:be:ec</w:t>
      </w:r>
      <w:r w:rsidRPr="00B528DA">
        <w:rPr>
          <w:rStyle w:val="CodingLanguage"/>
        </w:rPr>
        <w:br/>
        <w:t>    Signature Algorithm: sha256WithRSAEncryption</w:t>
      </w:r>
      <w:r w:rsidRPr="00B528DA">
        <w:rPr>
          <w:rStyle w:val="CodingLanguage"/>
        </w:rPr>
        <w:br/>
        <w:t>        Issuer: CN=Intermediate CA valid 3 years</w:t>
      </w:r>
      <w:r w:rsidRPr="00B528DA">
        <w:rPr>
          <w:rStyle w:val="CodingLanguage"/>
        </w:rPr>
        <w:br/>
        <w:t>        Validity</w:t>
      </w:r>
      <w:r w:rsidRPr="00B528DA">
        <w:rPr>
          <w:rStyle w:val="CodingLanguage"/>
        </w:rPr>
        <w:br/>
        <w:t>            Not Before: Apr 24 20:17:30 2018 GMT</w:t>
      </w:r>
      <w:r w:rsidRPr="00B528DA">
        <w:rPr>
          <w:rStyle w:val="CodingLanguage"/>
        </w:rPr>
        <w:br/>
        <w:t>            Not After : Apr 24 20:18:00 2019 GMT</w:t>
      </w:r>
      <w:r w:rsidRPr="00B528DA">
        <w:rPr>
          <w:rStyle w:val="CodingLanguage"/>
        </w:rPr>
        <w:br/>
        <w:t>        Subject: O=HPE, OU=CloudRA Team, CN=hpe-ucp.cloudra.local</w:t>
      </w:r>
      <w:r w:rsidRPr="00B528DA">
        <w:rPr>
          <w:rStyle w:val="CodingLanguage"/>
        </w:rPr>
        <w:br/>
        <w:t>        Subject Public Key Info:</w:t>
      </w:r>
      <w:r w:rsidRPr="00B528DA">
        <w:rPr>
          <w:rStyle w:val="CodingLanguage"/>
        </w:rPr>
        <w:br/>
        <w:t>            Public Key Algorithm: rsaEncryption</w:t>
      </w:r>
      <w:r w:rsidRPr="00B528DA">
        <w:rPr>
          <w:rStyle w:val="CodingLanguage"/>
        </w:rPr>
        <w:br/>
        <w:t>                Public-Key: (2048 bit)</w:t>
      </w:r>
      <w:r w:rsidRPr="00B528DA">
        <w:rPr>
          <w:rStyle w:val="CodingLanguage"/>
        </w:rPr>
        <w:br/>
        <w:t>                CA Issuers - URI:http://localhost:8200/v1/intca</w:t>
      </w:r>
      <w:r w:rsidRPr="00B528DA">
        <w:rPr>
          <w:rStyle w:val="CodingLanguage"/>
        </w:rPr>
        <w:br/>
        <w:t>      ( portions removed )</w:t>
      </w:r>
      <w:r w:rsidRPr="00B528DA">
        <w:rPr>
          <w:rStyle w:val="CodingLanguage"/>
        </w:rPr>
        <w:br/>
        <w:t> </w:t>
      </w:r>
      <w:r w:rsidRPr="00B528DA">
        <w:rPr>
          <w:rStyle w:val="CodingLanguage"/>
        </w:rPr>
        <w:br/>
        <w:t>            X509v3 Subject Alternative Name:</w:t>
      </w:r>
      <w:r w:rsidRPr="00B528DA">
        <w:rPr>
          <w:rStyle w:val="CodingLanguage"/>
        </w:rPr>
        <w:br/>
        <w:t>                DNS:hpe-ucp.cloudra.local, DNS:hpe-ucp01.cloudra.local, DNS:hpe-ucp02.cloudra.local, DNS:hpe-ucp03.cloudra.local</w:t>
      </w:r>
    </w:p>
    <w:p w14:paraId="59AEB35F" w14:textId="77777777" w:rsidR="000615E7" w:rsidRDefault="000615E7" w:rsidP="0058095B">
      <w:pPr>
        <w:pStyle w:val="BodyTextMetricHPELight10pt"/>
      </w:pPr>
      <w:r>
        <w:t xml:space="preserve"> The following excerpts from </w:t>
      </w:r>
      <w:r>
        <w:rPr>
          <w:rStyle w:val="CodingLanguage"/>
        </w:rPr>
        <w:t>cert.pem</w:t>
      </w:r>
      <w:r>
        <w:t xml:space="preserve"> show the first certificate which is the server certificate itself and the second certificate which is the intermediate CA's certificate. </w:t>
      </w:r>
    </w:p>
    <w:p w14:paraId="1E241FC0" w14:textId="77777777" w:rsidR="000615E7" w:rsidRPr="00B528DA" w:rsidRDefault="000615E7" w:rsidP="0058095B">
      <w:pPr>
        <w:pStyle w:val="BodyTextMetricHPELight10pt"/>
        <w:rPr>
          <w:rStyle w:val="CodingLanguage"/>
        </w:rPr>
      </w:pPr>
      <w:r w:rsidRPr="00B528DA">
        <w:rPr>
          <w:rStyle w:val="CodingLanguage"/>
        </w:rPr>
        <w:t>-----BEGIN CERTIFICATE-----</w:t>
      </w:r>
      <w:r w:rsidRPr="00B528DA">
        <w:rPr>
          <w:rStyle w:val="CodingLanguage"/>
        </w:rPr>
        <w:br/>
        <w:t>MIIFGTCCAwGgAwIBAgIUJdn4HZsdI/EhVlTyQ8xPDnMivuwwDQYJKoZIhvcNAQEL</w:t>
      </w:r>
      <w:r w:rsidRPr="00B528DA">
        <w:rPr>
          <w:rStyle w:val="CodingLanguage"/>
        </w:rPr>
        <w:br/>
        <w:t>BQAwKDEmMCQGA1UEAxMdSW50ZXJtZWRpYXRlIENBIHZhbGlkIDMgeWVhcnMwHhcN</w:t>
      </w:r>
      <w:r w:rsidRPr="00B528DA">
        <w:rPr>
          <w:rStyle w:val="CodingLanguage"/>
        </w:rPr>
        <w:br/>
        <w:t>...</w:t>
      </w:r>
      <w:r w:rsidRPr="00B528DA">
        <w:rPr>
          <w:rStyle w:val="CodingLanguage"/>
        </w:rPr>
        <w:br/>
        <w:t>...</w:t>
      </w:r>
      <w:r w:rsidRPr="00B528DA">
        <w:rPr>
          <w:rStyle w:val="CodingLanguage"/>
        </w:rPr>
        <w:br/>
        <w:t>s0R4I3Qnc50oNISng5l7wW1d4RMMwmXQhG1H5QKAUjHfJXH4bNtIzKxw/zGTVr4Z</w:t>
      </w:r>
      <w:r w:rsidRPr="00B528DA">
        <w:rPr>
          <w:rStyle w:val="CodingLanguage"/>
        </w:rPr>
        <w:br/>
        <w:t>llYKbEwJcgAvvfkn+w==</w:t>
      </w:r>
      <w:r w:rsidRPr="00B528DA">
        <w:rPr>
          <w:rStyle w:val="CodingLanguage"/>
        </w:rPr>
        <w:br/>
        <w:t>-----END CERTIFICATE-----</w:t>
      </w:r>
    </w:p>
    <w:p w14:paraId="6AE2D33A" w14:textId="77777777" w:rsidR="000615E7" w:rsidRPr="00B528DA" w:rsidRDefault="000615E7" w:rsidP="0058095B">
      <w:pPr>
        <w:pStyle w:val="BodyTextMetricHPELight10pt"/>
        <w:rPr>
          <w:rStyle w:val="CodingLanguage"/>
        </w:rPr>
      </w:pPr>
      <w:r w:rsidRPr="00B528DA">
        <w:rPr>
          <w:rStyle w:val="CodingLanguage"/>
        </w:rPr>
        <w:t>-----BEGIN CERTIFICATE-----</w:t>
      </w:r>
      <w:r w:rsidRPr="00B528DA">
        <w:rPr>
          <w:rStyle w:val="CodingLanguage"/>
        </w:rPr>
        <w:br/>
        <w:t>MIIFcjCCA1qgAwIBAgIUax4MhiDP8IjSUg1duVb6kYegSRgwDQYJKoZIhvcNAQEL</w:t>
      </w:r>
      <w:r w:rsidRPr="00B528DA">
        <w:rPr>
          <w:rStyle w:val="CodingLanguage"/>
        </w:rPr>
        <w:br/>
        <w:t>BQAwGjEYMBYGA1UEAxMPRXhhbXBsZSBSb290IENBMB4XDTE4MDQyNDIwMTIwOVoX</w:t>
      </w:r>
      <w:r w:rsidRPr="00B528DA">
        <w:rPr>
          <w:rStyle w:val="CodingLanguage"/>
        </w:rPr>
        <w:br/>
        <w:t>...</w:t>
      </w:r>
      <w:r w:rsidRPr="00B528DA">
        <w:rPr>
          <w:rStyle w:val="CodingLanguage"/>
        </w:rPr>
        <w:br/>
        <w:t>...</w:t>
      </w:r>
      <w:r w:rsidRPr="00B528DA">
        <w:rPr>
          <w:rStyle w:val="CodingLanguage"/>
        </w:rPr>
        <w:br/>
        <w:t>Ni1JnZandVlyQdoOaB2M/1DNFfKvwW3JeArKvDA9j95n/BWFTjoZ+YOz9pYit6T7</w:t>
      </w:r>
      <w:r w:rsidRPr="00B528DA">
        <w:rPr>
          <w:rStyle w:val="CodingLanguage"/>
        </w:rPr>
        <w:br/>
        <w:t>1GCGu3be</w:t>
      </w:r>
      <w:r w:rsidRPr="00B528DA">
        <w:rPr>
          <w:rStyle w:val="CodingLanguage"/>
        </w:rPr>
        <w:br/>
        <w:t>-----END CERTIFICATE-----</w:t>
      </w:r>
    </w:p>
    <w:p w14:paraId="1ACE470B" w14:textId="77777777" w:rsidR="000615E7" w:rsidRPr="006B6A28" w:rsidRDefault="000615E7" w:rsidP="0058095B">
      <w:pPr>
        <w:pStyle w:val="BodyTextMetricHPELight10pt"/>
        <w:rPr>
          <w:rStyle w:val="CodingLanguage"/>
        </w:rPr>
      </w:pPr>
      <w:r w:rsidRPr="006B6A28">
        <w:rPr>
          <w:rStyle w:val="CodingLanguage"/>
        </w:rPr>
        <w:t>Finally, here is an excerpt from key.pem, the private key that goes with the server certificate.</w:t>
      </w:r>
    </w:p>
    <w:p w14:paraId="768824EB" w14:textId="77777777" w:rsidR="000615E7" w:rsidRPr="00B528DA" w:rsidRDefault="000615E7" w:rsidP="0058095B">
      <w:pPr>
        <w:pStyle w:val="BodyTextMetricHPELight10pt"/>
        <w:rPr>
          <w:rStyle w:val="CodingLanguage"/>
        </w:rPr>
      </w:pPr>
      <w:r w:rsidRPr="00B528DA">
        <w:rPr>
          <w:rStyle w:val="CodingLanguage"/>
        </w:rPr>
        <w:t>-----BEGIN RSA PRIVATE KEY-----</w:t>
      </w:r>
      <w:r w:rsidRPr="00B528DA">
        <w:rPr>
          <w:rStyle w:val="CodingLanguage"/>
        </w:rPr>
        <w:br/>
        <w:t>MIIEpQIBAAKCAQEA5rmmb52ufE80a3cXhY2HSRZNazb7/fipXY1rZ+U5+rJv9BN5</w:t>
      </w:r>
      <w:r w:rsidRPr="00B528DA">
        <w:rPr>
          <w:rStyle w:val="CodingLanguage"/>
        </w:rPr>
        <w:br/>
        <w:t>d/X3NTroSE8/PvoS/maGkHCnURGNqbu/G2umKN/tm/eSpDY861YnGWxj+bc0gtiU</w:t>
      </w:r>
      <w:r w:rsidRPr="00B528DA">
        <w:rPr>
          <w:rStyle w:val="CodingLanguage"/>
        </w:rPr>
        <w:br/>
        <w:t>...</w:t>
      </w:r>
      <w:r w:rsidRPr="00B528DA">
        <w:rPr>
          <w:rStyle w:val="CodingLanguage"/>
        </w:rPr>
        <w:br/>
        <w:t>...</w:t>
      </w:r>
      <w:r w:rsidRPr="00B528DA">
        <w:rPr>
          <w:rStyle w:val="CodingLanguage"/>
        </w:rPr>
        <w:br/>
      </w:r>
      <w:r w:rsidRPr="00B528DA">
        <w:rPr>
          <w:rStyle w:val="CodingLanguage"/>
        </w:rPr>
        <w:lastRenderedPageBreak/>
        <w:t>A0SGidSMk3hFX1Iaftgx4EUGbrzZO7I8M5RO64U1aMFNFyj4XghJ2mZTdNelwNBw</w:t>
      </w:r>
      <w:r w:rsidRPr="00B528DA">
        <w:rPr>
          <w:rStyle w:val="CodingLanguage"/>
        </w:rPr>
        <w:br/>
        <w:t>pr/fYulyi5lYPalQHYH3OyvNqQQ3arEbTbZp8hEyY0gxtZRXmmaoqOY=</w:t>
      </w:r>
      <w:r w:rsidRPr="00B528DA">
        <w:rPr>
          <w:rStyle w:val="CodingLanguage"/>
        </w:rPr>
        <w:br/>
        <w:t>-----END RSA PRIVATE KEY-----</w:t>
      </w:r>
    </w:p>
    <w:p w14:paraId="5FFD46DA" w14:textId="77777777" w:rsidR="000615E7" w:rsidRDefault="000615E7" w:rsidP="000615E7">
      <w:pPr>
        <w:pStyle w:val="Heading2"/>
      </w:pPr>
      <w:bookmarkStart w:id="514" w:name="_Refd17e61033"/>
      <w:bookmarkStart w:id="515" w:name="_Tocd17e61033"/>
      <w:bookmarkStart w:id="516" w:name="_Toc531698860"/>
      <w:bookmarkStart w:id="517" w:name="_Toc6318995"/>
      <w:r>
        <w:t>Verify your certificates</w:t>
      </w:r>
      <w:bookmarkEnd w:id="514"/>
      <w:bookmarkEnd w:id="515"/>
      <w:bookmarkEnd w:id="516"/>
      <w:bookmarkEnd w:id="517"/>
    </w:p>
    <w:p w14:paraId="1294003A" w14:textId="77777777" w:rsidR="000615E7" w:rsidRDefault="000615E7" w:rsidP="0058095B">
      <w:pPr>
        <w:pStyle w:val="BodyTextMetricHPELight10pt"/>
      </w:pPr>
      <w:r>
        <w:t>The playbooks do not verify the validity of the certificate files you supply so you should verify them manually before you start your deployment.</w:t>
      </w:r>
    </w:p>
    <w:p w14:paraId="52D95B2E" w14:textId="77777777" w:rsidR="000615E7" w:rsidRDefault="000615E7" w:rsidP="000615E7">
      <w:pPr>
        <w:pStyle w:val="Heading3"/>
      </w:pPr>
      <w:r>
        <w:t>Verify that the private and the server cert match</w:t>
      </w:r>
    </w:p>
    <w:p w14:paraId="778BD0B2" w14:textId="77777777" w:rsidR="000615E7" w:rsidRDefault="000615E7" w:rsidP="0058095B">
      <w:pPr>
        <w:pStyle w:val="BodyTextMetricHPELight10pt"/>
      </w:pPr>
      <w:r>
        <w:t>On the Ansible box, run the following commands:</w:t>
      </w:r>
    </w:p>
    <w:p w14:paraId="49D22676" w14:textId="77777777" w:rsidR="000615E7" w:rsidRPr="00212845" w:rsidRDefault="000615E7" w:rsidP="0058095B">
      <w:pPr>
        <w:pStyle w:val="BodyTextMetricHPELight10pt"/>
        <w:rPr>
          <w:rStyle w:val="CodingLanguage"/>
        </w:rPr>
      </w:pPr>
      <w:r w:rsidRPr="00212845">
        <w:rPr>
          <w:rStyle w:val="CodingLanguage"/>
        </w:rPr>
        <w:t>ckcert=$(openssl x509 -noout -modulus -in cert.pem | openssl md5)</w:t>
      </w:r>
      <w:r w:rsidRPr="00212845">
        <w:rPr>
          <w:rStyle w:val="CodingLanguage"/>
        </w:rPr>
        <w:br/>
        <w:t>ckkey=$(openssl rsa -noout -modulus -in key.pem| openssl md5)</w:t>
      </w:r>
      <w:r w:rsidRPr="00212845">
        <w:rPr>
          <w:rStyle w:val="CodingLanguage"/>
        </w:rPr>
        <w:br/>
        <w:t>if [ "$ckkey" == "$ckcert" ] ; then echo "Private key and Certificate match" ; else echo "STOP! Private Key and Certificate don't match" ; fi</w:t>
      </w:r>
      <w:r w:rsidRPr="00212845">
        <w:rPr>
          <w:rStyle w:val="CodingLanguage"/>
        </w:rPr>
        <w:br/>
      </w:r>
    </w:p>
    <w:p w14:paraId="1E1A68FE" w14:textId="77777777" w:rsidR="000615E7" w:rsidRDefault="000615E7" w:rsidP="000615E7">
      <w:pPr>
        <w:pStyle w:val="Heading3"/>
      </w:pPr>
      <w:r>
        <w:t>Verify that the server certificate was signed by the CA</w:t>
      </w:r>
    </w:p>
    <w:p w14:paraId="763A8FDE" w14:textId="77777777" w:rsidR="000615E7" w:rsidRDefault="000615E7" w:rsidP="0058095B">
      <w:pPr>
        <w:pStyle w:val="BodyTextMetricHPELight10pt"/>
      </w:pPr>
      <w:r>
        <w:t xml:space="preserve">Extract all but the first certificate from </w:t>
      </w:r>
      <w:r>
        <w:rPr>
          <w:rStyle w:val="CodingLanguage"/>
        </w:rPr>
        <w:t>cert.pem</w:t>
      </w:r>
      <w:r>
        <w:t xml:space="preserve"> ( i.e. extract the certs for the intermediate CA authorities) into the file </w:t>
      </w:r>
      <w:r>
        <w:rPr>
          <w:rStyle w:val="CodingLanguage"/>
        </w:rPr>
        <w:t>int.pem</w:t>
      </w:r>
    </w:p>
    <w:p w14:paraId="3FAE2F4F" w14:textId="77777777" w:rsidR="000615E7" w:rsidRPr="00212845" w:rsidRDefault="000615E7" w:rsidP="0058095B">
      <w:pPr>
        <w:pStyle w:val="BodyTextMetricHPELight10pt"/>
        <w:rPr>
          <w:rStyle w:val="CodingLanguage"/>
        </w:rPr>
      </w:pPr>
      <w:r w:rsidRPr="00212845">
        <w:rPr>
          <w:rStyle w:val="CodingLanguage"/>
        </w:rPr>
        <w:t>sed -e '1,/-----END CERTIFICATE-----/d' cert.pem &gt;intca.pem</w:t>
      </w:r>
    </w:p>
    <w:p w14:paraId="1859C6B0" w14:textId="77777777" w:rsidR="000615E7" w:rsidRDefault="000615E7" w:rsidP="0058095B">
      <w:pPr>
        <w:pStyle w:val="BodyTextMetricHPELight10pt"/>
      </w:pPr>
      <w:r>
        <w:t xml:space="preserve">Combine </w:t>
      </w:r>
      <w:r>
        <w:rPr>
          <w:rStyle w:val="CodingLanguage"/>
        </w:rPr>
        <w:t>intca.pem</w:t>
      </w:r>
      <w:r>
        <w:t xml:space="preserve"> and </w:t>
      </w:r>
      <w:r>
        <w:rPr>
          <w:rStyle w:val="CodingLanguage"/>
        </w:rPr>
        <w:t>ca.pem</w:t>
      </w:r>
      <w:r>
        <w:t xml:space="preserve"> to form </w:t>
      </w:r>
      <w:r>
        <w:rPr>
          <w:rStyle w:val="CodingLanguage"/>
        </w:rPr>
        <w:t>cachain.pem</w:t>
      </w:r>
      <w:r>
        <w:t>:</w:t>
      </w:r>
    </w:p>
    <w:p w14:paraId="4728115F" w14:textId="77777777" w:rsidR="000615E7" w:rsidRPr="00212845" w:rsidRDefault="000615E7" w:rsidP="0058095B">
      <w:pPr>
        <w:pStyle w:val="BodyTextMetricHPELight10pt"/>
        <w:rPr>
          <w:rStyle w:val="CodingLanguage"/>
        </w:rPr>
      </w:pPr>
      <w:r w:rsidRPr="00212845">
        <w:rPr>
          <w:rStyle w:val="CodingLanguage"/>
        </w:rPr>
        <w:t>cat intca.pem ca.pem &gt; cachain.pem</w:t>
      </w:r>
    </w:p>
    <w:p w14:paraId="672F55A2" w14:textId="77777777" w:rsidR="000615E7" w:rsidRDefault="000615E7" w:rsidP="0058095B">
      <w:pPr>
        <w:pStyle w:val="BodyTextMetricHPELight10pt"/>
      </w:pPr>
      <w:r>
        <w:t xml:space="preserve">Finally, verify that </w:t>
      </w:r>
      <w:r>
        <w:rPr>
          <w:rStyle w:val="CodingLanguage"/>
        </w:rPr>
        <w:t>cert.pem</w:t>
      </w:r>
      <w:r>
        <w:t xml:space="preserve"> was signed by the CA or by an intermediate CA:</w:t>
      </w:r>
    </w:p>
    <w:p w14:paraId="1DF505D0" w14:textId="77777777" w:rsidR="000615E7" w:rsidRPr="00212845" w:rsidRDefault="000615E7" w:rsidP="0058095B">
      <w:pPr>
        <w:pStyle w:val="BodyTextMetricHPELight10pt"/>
        <w:rPr>
          <w:rStyle w:val="CodingLanguage"/>
        </w:rPr>
      </w:pPr>
      <w:r w:rsidRPr="00212845">
        <w:rPr>
          <w:rStyle w:val="CodingLanguage"/>
        </w:rPr>
        <w:t>openssl verify -verbose -CAfile cachain.pem  cert.pem</w:t>
      </w:r>
    </w:p>
    <w:p w14:paraId="5BECCDDC" w14:textId="77777777" w:rsidR="000615E7" w:rsidRDefault="000615E7" w:rsidP="0058095B">
      <w:pPr>
        <w:pStyle w:val="BodyTextMetricHPELight10pt"/>
      </w:pPr>
      <w:r>
        <w:t>A successful check will generate output similar to:</w:t>
      </w:r>
    </w:p>
    <w:p w14:paraId="26A24DD6" w14:textId="77777777" w:rsidR="000615E7" w:rsidRPr="00212845" w:rsidRDefault="000615E7" w:rsidP="0058095B">
      <w:pPr>
        <w:pStyle w:val="BodyTextMetricHPELight10pt"/>
        <w:rPr>
          <w:rStyle w:val="CodingLanguage"/>
        </w:rPr>
      </w:pPr>
      <w:r w:rsidRPr="00212845">
        <w:rPr>
          <w:rStyle w:val="CodingLanguage"/>
        </w:rPr>
        <w:t>[root@ansible ucp_certs]# cat intca.pem ca.pem &gt; cachain.pem</w:t>
      </w:r>
      <w:r w:rsidRPr="00212845">
        <w:rPr>
          <w:rStyle w:val="CodingLanguage"/>
        </w:rPr>
        <w:br/>
        <w:t>[root@ansible ucp_certs]# openssl verify -verbose -CAfile cachain.pem  cert.pem</w:t>
      </w:r>
      <w:r w:rsidRPr="00212845">
        <w:rPr>
          <w:rStyle w:val="CodingLanguage"/>
        </w:rPr>
        <w:br/>
        <w:t>cert.pem: OK</w:t>
      </w:r>
    </w:p>
    <w:p w14:paraId="3B90C736" w14:textId="77777777" w:rsidR="000615E7" w:rsidRDefault="000615E7" w:rsidP="0058095B">
      <w:pPr>
        <w:pStyle w:val="BodyTextMetricHPELight10pt"/>
      </w:pPr>
      <w:r>
        <w:t>An unsuccessful check will generate output similar to:</w:t>
      </w:r>
    </w:p>
    <w:p w14:paraId="3C372C7F" w14:textId="77777777" w:rsidR="000615E7" w:rsidRPr="00212845" w:rsidRDefault="000615E7" w:rsidP="0058095B">
      <w:pPr>
        <w:pStyle w:val="BodyTextMetricHPELight10pt"/>
        <w:rPr>
          <w:rStyle w:val="CodingLanguage"/>
        </w:rPr>
      </w:pPr>
      <w:r w:rsidRPr="00212845">
        <w:rPr>
          <w:rStyle w:val="CodingLanguage"/>
        </w:rPr>
        <w:t>[root@ansible ucp_certs]# openssl verify -verbose -CAfile cachain.pem  certsignedbyanotherca.pem</w:t>
      </w:r>
      <w:r w:rsidRPr="00212845">
        <w:rPr>
          <w:rStyle w:val="CodingLanguage"/>
        </w:rPr>
        <w:br/>
        <w:t>certsignedbyanotherca.pem: O = HPE, OU = CloudRA Team, CN = hpe-ucp.cloudra.local</w:t>
      </w:r>
      <w:r w:rsidRPr="00212845">
        <w:rPr>
          <w:rStyle w:val="CodingLanguage"/>
        </w:rPr>
        <w:br/>
        <w:t>error 20 at 0 depth lookup:unable to get local issuer certificate</w:t>
      </w:r>
    </w:p>
    <w:p w14:paraId="2BB2E1B9" w14:textId="77777777" w:rsidR="000615E7" w:rsidRDefault="000615E7" w:rsidP="000615E7">
      <w:pPr>
        <w:pStyle w:val="Heading1"/>
      </w:pPr>
      <w:bookmarkStart w:id="518" w:name="_Refd17e61089"/>
      <w:bookmarkStart w:id="519" w:name="_Tocd17e61089"/>
      <w:bookmarkStart w:id="520" w:name="_Toc531698861"/>
      <w:bookmarkStart w:id="521" w:name="_Toc6318996"/>
      <w:r>
        <w:t>Appendix C: Enabling SSL between the universal forwarders and the Splunk indexers using your certificates</w:t>
      </w:r>
      <w:bookmarkEnd w:id="518"/>
      <w:bookmarkEnd w:id="519"/>
      <w:bookmarkEnd w:id="520"/>
      <w:bookmarkEnd w:id="521"/>
    </w:p>
    <w:p w14:paraId="088A4B08" w14:textId="77777777" w:rsidR="000615E7" w:rsidRDefault="000615E7" w:rsidP="0058095B">
      <w:pPr>
        <w:pStyle w:val="BodyTextMetricHPELight10pt"/>
      </w:pPr>
      <w:r>
        <w:t>The procedure for enabling SSL between the universal forwarders and the Splunk indexers using your certificates is described below. In summary, the following steps are required:</w:t>
      </w:r>
    </w:p>
    <w:p w14:paraId="3C6D16B2" w14:textId="3A19FD83" w:rsidR="000615E7" w:rsidRDefault="000615E7" w:rsidP="000001BE">
      <w:pPr>
        <w:pStyle w:val="NumberedList-Level1"/>
        <w:numPr>
          <w:ilvl w:val="0"/>
          <w:numId w:val="28"/>
        </w:numPr>
      </w:pPr>
      <w:r>
        <w:t xml:space="preserve">Set the variable </w:t>
      </w:r>
      <w:r>
        <w:rPr>
          <w:rStyle w:val="CodingLanguage"/>
        </w:rPr>
        <w:t>splunk_ssl</w:t>
      </w:r>
      <w:r>
        <w:t xml:space="preserve"> to </w:t>
      </w:r>
      <w:r>
        <w:rPr>
          <w:rStyle w:val="CodingLanguage"/>
        </w:rPr>
        <w:t>yes</w:t>
      </w:r>
      <w:r>
        <w:t xml:space="preserve"> in </w:t>
      </w:r>
      <w:r w:rsidR="00B0382D">
        <w:rPr>
          <w:rStyle w:val="CodingLanguage"/>
        </w:rPr>
        <w:t>groups_vars/all/vars</w:t>
      </w:r>
    </w:p>
    <w:p w14:paraId="400C8B9F" w14:textId="0714069B" w:rsidR="000615E7" w:rsidRDefault="000615E7" w:rsidP="000615E7">
      <w:pPr>
        <w:pStyle w:val="NumberedList-Level1"/>
      </w:pPr>
      <w:r>
        <w:t xml:space="preserve">Put your root CA certificate and your server certificate files in </w:t>
      </w:r>
      <w:r>
        <w:rPr>
          <w:rStyle w:val="CodingLanguage"/>
        </w:rPr>
        <w:t>/root/Docker-</w:t>
      </w:r>
      <w:r w:rsidR="00B0382D">
        <w:rPr>
          <w:rStyle w:val="CodingLanguage"/>
        </w:rPr>
        <w:t>Synergy</w:t>
      </w:r>
      <w:r>
        <w:rPr>
          <w:rStyle w:val="CodingLanguage"/>
        </w:rPr>
        <w:t>/files/splunk/linux/SPLUNK_HOME/etc/mycerts</w:t>
      </w:r>
    </w:p>
    <w:p w14:paraId="3C552E40" w14:textId="77777777" w:rsidR="000615E7" w:rsidRDefault="000615E7" w:rsidP="000615E7">
      <w:pPr>
        <w:pStyle w:val="NumberedList-Level1LastBeforeBodycopy"/>
      </w:pPr>
      <w:r>
        <w:t xml:space="preserve">Uncomment the </w:t>
      </w:r>
      <w:r>
        <w:rPr>
          <w:rStyle w:val="CodingLanguage"/>
        </w:rPr>
        <w:t>[sslConfig]</w:t>
      </w:r>
      <w:r>
        <w:t xml:space="preserve"> stanza in the file </w:t>
      </w:r>
      <w:r>
        <w:rPr>
          <w:rStyle w:val="CodingLanguage"/>
        </w:rPr>
        <w:t>/files/splunk/linux/SPLUNK_HOME/etc/system/local/server.conf</w:t>
      </w:r>
      <w:r>
        <w:t xml:space="preserve"> </w:t>
      </w:r>
    </w:p>
    <w:p w14:paraId="2ADC1EC6" w14:textId="77777777" w:rsidR="000615E7" w:rsidRDefault="000615E7" w:rsidP="000615E7">
      <w:pPr>
        <w:pStyle w:val="Heading2"/>
      </w:pPr>
      <w:bookmarkStart w:id="522" w:name="_Toc531698862"/>
      <w:bookmarkStart w:id="523" w:name="_Toc6318997"/>
      <w:r>
        <w:t>Limitations</w:t>
      </w:r>
      <w:bookmarkEnd w:id="522"/>
      <w:bookmarkEnd w:id="523"/>
    </w:p>
    <w:p w14:paraId="59955D62" w14:textId="77777777" w:rsidR="000615E7" w:rsidRDefault="000615E7" w:rsidP="0058095B">
      <w:pPr>
        <w:pStyle w:val="BodyTextMetricHPELight10pt"/>
      </w:pPr>
      <w:r>
        <w:t xml:space="preserve">SSL only works with Linux worker nodes. The Universal Forwarders verify that the indexers they connect to have a certificate signed by the configured root CA and that the Common Name in the certificate presented by the indexer matches its FQDN as listed by the variable </w:t>
      </w:r>
      <w:r>
        <w:rPr>
          <w:rStyle w:val="CodingLanguage"/>
        </w:rPr>
        <w:t>splunk_architecture_forward_servers</w:t>
      </w:r>
      <w:r>
        <w:t xml:space="preserve">. </w:t>
      </w:r>
    </w:p>
    <w:p w14:paraId="522C4F11" w14:textId="77777777" w:rsidR="000615E7" w:rsidRDefault="000615E7" w:rsidP="000615E7">
      <w:pPr>
        <w:pStyle w:val="Heading2"/>
      </w:pPr>
      <w:bookmarkStart w:id="524" w:name="_Toc531698863"/>
      <w:bookmarkStart w:id="525" w:name="_Toc6318998"/>
      <w:r>
        <w:lastRenderedPageBreak/>
        <w:t>Prerequisites</w:t>
      </w:r>
      <w:bookmarkEnd w:id="524"/>
      <w:bookmarkEnd w:id="525"/>
    </w:p>
    <w:p w14:paraId="08E2308C" w14:textId="77777777" w:rsidR="000615E7" w:rsidRDefault="000615E7" w:rsidP="0058095B">
      <w:pPr>
        <w:pStyle w:val="BodyTextMetricHPELight10pt"/>
      </w:pPr>
      <w:r>
        <w:t xml:space="preserve">Configure your indexers to use SSL on port 9998. The following is an example </w:t>
      </w:r>
      <w:r>
        <w:rPr>
          <w:rStyle w:val="CodingLanguage"/>
        </w:rPr>
        <w:t>inputs.conf</w:t>
      </w:r>
      <w:r>
        <w:t xml:space="preserve"> file located in </w:t>
      </w:r>
      <w:r>
        <w:rPr>
          <w:rStyle w:val="CodingLanguage"/>
        </w:rPr>
        <w:t>$SPLUNK_HOME/etc/system/local</w:t>
      </w:r>
      <w:r>
        <w:t xml:space="preserve"> that enables SSL on port 9998 and configures the certificate file for use by the indexer itself, in this instance </w:t>
      </w:r>
      <w:r>
        <w:rPr>
          <w:rStyle w:val="CodingLanguage"/>
        </w:rPr>
        <w:t>/opt/splunk/etc/mycerts/indexer.pem</w:t>
      </w:r>
      <w:r>
        <w:t xml:space="preserve">. </w:t>
      </w:r>
    </w:p>
    <w:p w14:paraId="686D1784" w14:textId="77777777" w:rsidR="000615E7" w:rsidRPr="003A3714" w:rsidRDefault="000615E7" w:rsidP="0058095B">
      <w:pPr>
        <w:pStyle w:val="BodyTextMetricHPELight10pt"/>
        <w:rPr>
          <w:rStyle w:val="CodingLanguage"/>
        </w:rPr>
      </w:pPr>
      <w:r w:rsidRPr="003A3714">
        <w:rPr>
          <w:rStyle w:val="CodingLanguage"/>
        </w:rPr>
        <w:t>[splunktcp-ssl://9998]</w:t>
      </w:r>
      <w:r w:rsidRPr="003A3714">
        <w:rPr>
          <w:rStyle w:val="CodingLanguage"/>
        </w:rPr>
        <w:br/>
        <w:t>disabled=0</w:t>
      </w:r>
      <w:r w:rsidRPr="003A3714">
        <w:rPr>
          <w:rStyle w:val="CodingLanguage"/>
        </w:rPr>
        <w:br/>
        <w:t>connection_host = ip</w:t>
      </w:r>
      <w:r w:rsidRPr="003A3714">
        <w:rPr>
          <w:rStyle w:val="CodingLanguage"/>
        </w:rPr>
        <w:br/>
      </w:r>
      <w:r w:rsidRPr="003A3714">
        <w:rPr>
          <w:rStyle w:val="CodingLanguage"/>
        </w:rPr>
        <w:br/>
        <w:t>[SSL]</w:t>
      </w:r>
      <w:r w:rsidRPr="003A3714">
        <w:rPr>
          <w:rStyle w:val="CodingLanguage"/>
        </w:rPr>
        <w:br/>
        <w:t>serverCert=/opt/splunk/etc/mycerts/indexer.pem</w:t>
      </w:r>
      <w:r w:rsidRPr="003A3714">
        <w:rPr>
          <w:rStyle w:val="CodingLanguage"/>
        </w:rPr>
        <w:br/>
        <w:t>#requireClientCert = true</w:t>
      </w:r>
      <w:r w:rsidRPr="003A3714">
        <w:rPr>
          <w:rStyle w:val="CodingLanguage"/>
        </w:rPr>
        <w:br/>
        <w:t>#sslAltNameToCheck = forwarder,forwarder.cloudra.local</w:t>
      </w:r>
      <w:r w:rsidRPr="003A3714">
        <w:rPr>
          <w:rStyle w:val="CodingLanguage"/>
        </w:rPr>
        <w:br/>
      </w:r>
      <w:r w:rsidRPr="003A3714">
        <w:rPr>
          <w:rStyle w:val="CodingLanguage"/>
        </w:rPr>
        <w:br/>
        <w:t>[tcp://1514]</w:t>
      </w:r>
      <w:r w:rsidRPr="003A3714">
        <w:rPr>
          <w:rStyle w:val="CodingLanguage"/>
        </w:rPr>
        <w:br/>
        <w:t>connection_host = dns</w:t>
      </w:r>
      <w:r w:rsidRPr="003A3714">
        <w:rPr>
          <w:rStyle w:val="CodingLanguage"/>
        </w:rPr>
        <w:br/>
        <w:t>sourcetype = ucp</w:t>
      </w:r>
      <w:r w:rsidRPr="003A3714">
        <w:rPr>
          <w:rStyle w:val="CodingLanguage"/>
        </w:rPr>
        <w:br/>
      </w:r>
    </w:p>
    <w:p w14:paraId="3C2C06AF" w14:textId="77777777" w:rsidR="000615E7" w:rsidRDefault="000615E7" w:rsidP="0058095B">
      <w:pPr>
        <w:pStyle w:val="BodyTextMetricHPELight10pt"/>
      </w:pPr>
      <w:r>
        <w:t xml:space="preserve">For more information, see the documentation at </w:t>
      </w:r>
      <w:hyperlink r:id="rId165">
        <w:r>
          <w:rPr>
            <w:rStyle w:val="Hyperlink"/>
          </w:rPr>
          <w:t>https://docs.splunk.com/Documentation/Splunk/7.1.2/Security/ConfigureSplunkforwardingtousesignedcertificates</w:t>
        </w:r>
      </w:hyperlink>
      <w:r>
        <w:t xml:space="preserve">. In addition, you can see how to create your own certificates and the content of the file designated with </w:t>
      </w:r>
      <w:r>
        <w:rPr>
          <w:rStyle w:val="CodingLanguage"/>
        </w:rPr>
        <w:t>serverCert</w:t>
      </w:r>
      <w:r>
        <w:t xml:space="preserve"> at </w:t>
      </w:r>
      <w:hyperlink r:id="rId166">
        <w:r>
          <w:rPr>
            <w:rStyle w:val="Hyperlink"/>
          </w:rPr>
          <w:t>http://docs.splunk.com/Documentation/Splunk/7.1.2/Security/Howtoself-signcertificates</w:t>
        </w:r>
      </w:hyperlink>
      <w:r>
        <w:t xml:space="preserve">. </w:t>
      </w:r>
    </w:p>
    <w:p w14:paraId="0009385A" w14:textId="77777777" w:rsidR="000615E7" w:rsidRDefault="000615E7" w:rsidP="0058095B">
      <w:pPr>
        <w:pStyle w:val="BodyTextMetricHPELight10pt"/>
      </w:pPr>
      <w:r>
        <w:t xml:space="preserve">In this instance, the folder </w:t>
      </w:r>
      <w:r>
        <w:rPr>
          <w:rStyle w:val="CodingLanguage"/>
        </w:rPr>
        <w:t>mycerts</w:t>
      </w:r>
      <w:r>
        <w:t xml:space="preserve"> was created under </w:t>
      </w:r>
      <w:r>
        <w:rPr>
          <w:rStyle w:val="CodingLanguage"/>
        </w:rPr>
        <w:t>/opt/splunk/etc</w:t>
      </w:r>
      <w:r>
        <w:t xml:space="preserve"> and the file </w:t>
      </w:r>
      <w:r>
        <w:rPr>
          <w:rStyle w:val="CodingLanguage"/>
        </w:rPr>
        <w:t>indexer.pem</w:t>
      </w:r>
      <w:r>
        <w:t xml:space="preserve"> was copied to this folder.</w:t>
      </w:r>
    </w:p>
    <w:p w14:paraId="7CC380D3" w14:textId="77777777" w:rsidR="000615E7" w:rsidRDefault="000615E7" w:rsidP="0058095B">
      <w:pPr>
        <w:pStyle w:val="BodyTextMetricHPELight10pt"/>
      </w:pPr>
      <w:r>
        <w:t xml:space="preserve">Indexers are configured with the Root CA cert used to sign all certificates. This can be achieved by editing the file </w:t>
      </w:r>
      <w:r>
        <w:rPr>
          <w:rStyle w:val="CodingLanguage"/>
        </w:rPr>
        <w:t>server.conf</w:t>
      </w:r>
      <w:r>
        <w:t xml:space="preserve"> in </w:t>
      </w:r>
      <w:r>
        <w:rPr>
          <w:rStyle w:val="CodingLanguage"/>
        </w:rPr>
        <w:t>$SPLUNK_HOME/etc/system/local</w:t>
      </w:r>
      <w:r>
        <w:t xml:space="preserve"> on your indexer(s). The following code block shows the relevant portion of this file where </w:t>
      </w:r>
      <w:r>
        <w:rPr>
          <w:rStyle w:val="CodingLanguage"/>
        </w:rPr>
        <w:t>sssRootCaPath</w:t>
      </w:r>
      <w:r>
        <w:t xml:space="preserve"> is pointing to the root CA certificate. </w:t>
      </w:r>
    </w:p>
    <w:p w14:paraId="73321E54" w14:textId="77777777" w:rsidR="000615E7" w:rsidRPr="00A46C76" w:rsidRDefault="000615E7" w:rsidP="0058095B">
      <w:pPr>
        <w:pStyle w:val="BodyTextMetricHPELight10pt"/>
        <w:rPr>
          <w:rStyle w:val="CodingLanguage"/>
        </w:rPr>
      </w:pPr>
      <w:r w:rsidRPr="00A46C76">
        <w:rPr>
          <w:rStyle w:val="CodingLanguage"/>
        </w:rPr>
        <w:t>[sslConfig]</w:t>
      </w:r>
      <w:r w:rsidRPr="00A46C76">
        <w:rPr>
          <w:rStyle w:val="CodingLanguage"/>
        </w:rPr>
        <w:br/>
        <w:t>sslRootCAPath = /opt/splunk/etc/mycerts/ca.pem</w:t>
      </w:r>
    </w:p>
    <w:p w14:paraId="64C277EC" w14:textId="77777777" w:rsidR="000615E7" w:rsidRDefault="000615E7" w:rsidP="000615E7">
      <w:pPr>
        <w:pStyle w:val="MISCNote-Ruleabove"/>
      </w:pPr>
      <w:r>
        <w:t>Note</w:t>
      </w:r>
    </w:p>
    <w:p w14:paraId="137F78DF" w14:textId="77777777" w:rsidR="000615E7" w:rsidRDefault="000615E7" w:rsidP="000615E7">
      <w:pPr>
        <w:pStyle w:val="MISCNote-Rulebelow"/>
      </w:pPr>
      <w:r>
        <w:t xml:space="preserve">In order to be able to download and install additional applications, you may want to append the file </w:t>
      </w:r>
      <w:r>
        <w:rPr>
          <w:rStyle w:val="CodingLanguage"/>
        </w:rPr>
        <w:t>$SPLUNK_HOME/auth/appsCA.pem</w:t>
      </w:r>
      <w:r>
        <w:t xml:space="preserve"> to your </w:t>
      </w:r>
      <w:r>
        <w:rPr>
          <w:rStyle w:val="CodingLanguage"/>
        </w:rPr>
        <w:t>ca.pem</w:t>
      </w:r>
      <w:r>
        <w:t xml:space="preserve"> file. If you don't do this, the Splunk UI will make this suggestion when you attempt to </w:t>
      </w:r>
      <w:r>
        <w:rPr>
          <w:rStyle w:val="CodingLanguage"/>
        </w:rPr>
        <w:t>Find more apps</w:t>
      </w:r>
      <w:r>
        <w:t xml:space="preserve">. </w:t>
      </w:r>
    </w:p>
    <w:p w14:paraId="1C4CB837" w14:textId="77777777" w:rsidR="000615E7" w:rsidRDefault="000615E7" w:rsidP="0058095B">
      <w:pPr>
        <w:pStyle w:val="BodyTextMetricHPELight10pt"/>
      </w:pPr>
      <w:r>
        <w:t>Splunk should be restarted on the indexers if you had to make these changes (see the Splunk documentation for more information).</w:t>
      </w:r>
    </w:p>
    <w:p w14:paraId="4643C81C" w14:textId="77777777" w:rsidR="000615E7" w:rsidRDefault="000615E7" w:rsidP="000615E7">
      <w:pPr>
        <w:pStyle w:val="Heading2"/>
      </w:pPr>
      <w:bookmarkStart w:id="526" w:name="_Toc531698864"/>
      <w:bookmarkStart w:id="527" w:name="_Toc6318999"/>
      <w:r>
        <w:t>Before you deploy</w:t>
      </w:r>
      <w:bookmarkEnd w:id="526"/>
      <w:bookmarkEnd w:id="527"/>
    </w:p>
    <w:p w14:paraId="3160A181" w14:textId="77777777" w:rsidR="000615E7" w:rsidRDefault="000615E7" w:rsidP="0058095B">
      <w:pPr>
        <w:pStyle w:val="BodyTextMetricHPELight10pt"/>
      </w:pPr>
      <w:r>
        <w:t xml:space="preserve">Generate the forwarder certificate and name it </w:t>
      </w:r>
      <w:r>
        <w:rPr>
          <w:rStyle w:val="CodingLanguage"/>
        </w:rPr>
        <w:t>forwarder.pem</w:t>
      </w:r>
      <w:r>
        <w:t xml:space="preserve">. Make sure that you copy the root CA certificate to </w:t>
      </w:r>
      <w:r>
        <w:rPr>
          <w:rStyle w:val="CodingLanguage"/>
        </w:rPr>
        <w:t>ca.pem</w:t>
      </w:r>
    </w:p>
    <w:p w14:paraId="6320A8B4" w14:textId="77777777" w:rsidR="000615E7" w:rsidRDefault="000615E7" w:rsidP="000001BE">
      <w:pPr>
        <w:pStyle w:val="NumberedList-Level1"/>
        <w:numPr>
          <w:ilvl w:val="0"/>
          <w:numId w:val="29"/>
        </w:numPr>
      </w:pPr>
      <w:r>
        <w:t xml:space="preserve">Copy both the </w:t>
      </w:r>
      <w:r>
        <w:rPr>
          <w:rStyle w:val="CodingLanguage"/>
        </w:rPr>
        <w:t>ca.pem</w:t>
      </w:r>
      <w:r>
        <w:t xml:space="preserve"> and the </w:t>
      </w:r>
      <w:r>
        <w:rPr>
          <w:rStyle w:val="CodingLanguage"/>
        </w:rPr>
        <w:t>forwarder.pem</w:t>
      </w:r>
      <w:r>
        <w:t xml:space="preserve"> files to </w:t>
      </w:r>
      <w:r>
        <w:rPr>
          <w:rStyle w:val="CodingLanguage"/>
        </w:rPr>
        <w:t>files/splunk/linux/SPLUNK_HOME/etc/mycerts/</w:t>
      </w:r>
      <w:r>
        <w:t xml:space="preserve"> (overwriting any existing files).</w:t>
      </w:r>
    </w:p>
    <w:p w14:paraId="76F4EF3C" w14:textId="77777777" w:rsidR="000615E7" w:rsidRDefault="000615E7" w:rsidP="000615E7">
      <w:pPr>
        <w:pStyle w:val="NumberedList-Level1"/>
      </w:pPr>
      <w:r>
        <w:t xml:space="preserve">Edit the file </w:t>
      </w:r>
      <w:r>
        <w:rPr>
          <w:rStyle w:val="CodingLanguage"/>
        </w:rPr>
        <w:t>server.conf</w:t>
      </w:r>
      <w:r>
        <w:t xml:space="preserve"> in the folder </w:t>
      </w:r>
      <w:r>
        <w:rPr>
          <w:rStyle w:val="CodingLanguage"/>
        </w:rPr>
        <w:t>files/splunk/linux/SPLUNK_HOME/etc/system/local</w:t>
      </w:r>
      <w:r>
        <w:t xml:space="preserve"> and uncomment the last two lines as suggested in the file itself. Your file should look like this: </w:t>
      </w:r>
    </w:p>
    <w:p w14:paraId="2D8AB594" w14:textId="77777777" w:rsidR="000615E7" w:rsidRPr="00A46C76" w:rsidRDefault="000615E7" w:rsidP="000615E7">
      <w:pPr>
        <w:pStyle w:val="NumberedList-Level1-2ndparagraphLast"/>
        <w:rPr>
          <w:rStyle w:val="CodingLanguage"/>
        </w:rPr>
      </w:pPr>
      <w:r w:rsidRPr="00A46C76">
        <w:rPr>
          <w:rStyle w:val="CodingLanguage"/>
        </w:rPr>
        <w:t>#</w:t>
      </w:r>
      <w:r w:rsidRPr="00A46C76">
        <w:rPr>
          <w:rStyle w:val="CodingLanguage"/>
        </w:rPr>
        <w:br/>
        <w:t># uncomment the section below if you want to enable SSL</w:t>
      </w:r>
      <w:r w:rsidRPr="00A46C76">
        <w:rPr>
          <w:rStyle w:val="CodingLanguage"/>
        </w:rPr>
        <w:br/>
        <w:t>#</w:t>
      </w:r>
      <w:r w:rsidRPr="00A46C76">
        <w:rPr>
          <w:rStyle w:val="CodingLanguage"/>
        </w:rPr>
        <w:br/>
        <w:t>[sslConfig]</w:t>
      </w:r>
      <w:r w:rsidRPr="00A46C76">
        <w:rPr>
          <w:rStyle w:val="CodingLanguage"/>
        </w:rPr>
        <w:br/>
        <w:t>sslRootCAPath = /opt/splunkforwarder/etc/mycerts/ca.pem</w:t>
      </w:r>
    </w:p>
    <w:p w14:paraId="3D64AE15" w14:textId="56E15E36" w:rsidR="000615E7" w:rsidRPr="00344383" w:rsidRDefault="000615E7" w:rsidP="0090160E">
      <w:pPr>
        <w:pStyle w:val="NumberedList-Level1"/>
        <w:rPr>
          <w:rStyle w:val="CodingLanguage"/>
        </w:rPr>
      </w:pPr>
      <w:r w:rsidRPr="00344383">
        <w:rPr>
          <w:rStyle w:val="CodingLanguage"/>
        </w:rPr>
        <w:lastRenderedPageBreak/>
        <w:t xml:space="preserve">Set splunk_ssl to yes in the file </w:t>
      </w:r>
      <w:r w:rsidR="00B0382D">
        <w:rPr>
          <w:rStyle w:val="CodingLanguage"/>
        </w:rPr>
        <w:t>groups_vars/all/vars</w:t>
      </w:r>
      <w:r w:rsidRPr="00344383">
        <w:rPr>
          <w:rStyle w:val="CodingLanguage"/>
        </w:rPr>
        <w:t>, uncommenting the line if required. Make sure that the splunk_architecture_forward_servers list specifies all your indexers together with the port that was configured to accept SSL:</w:t>
      </w:r>
    </w:p>
    <w:p w14:paraId="5A7721C3" w14:textId="77777777" w:rsidR="000615E7" w:rsidRPr="00A46C76" w:rsidRDefault="000615E7" w:rsidP="000615E7">
      <w:pPr>
        <w:pStyle w:val="NumberedList-Level1-2ndparagraphLast"/>
        <w:rPr>
          <w:rStyle w:val="CodingLanguage"/>
        </w:rPr>
      </w:pPr>
      <w:r w:rsidRPr="00A46C76">
        <w:rPr>
          <w:rStyle w:val="CodingLanguage"/>
        </w:rPr>
        <w:t>monitoring_stack: splunk</w:t>
      </w:r>
      <w:r w:rsidRPr="00A46C76">
        <w:rPr>
          <w:rStyle w:val="CodingLanguage"/>
        </w:rPr>
        <w:br/>
        <w:t>splunk_ssl: yes</w:t>
      </w:r>
      <w:r w:rsidRPr="00A46C76">
        <w:rPr>
          <w:rStyle w:val="CodingLanguage"/>
        </w:rPr>
        <w:br/>
        <w:t>splunk_architecture_forward_servers:</w:t>
      </w:r>
      <w:r w:rsidRPr="00A46C76">
        <w:rPr>
          <w:rStyle w:val="CodingLanguage"/>
        </w:rPr>
        <w:br/>
        <w:t>- indexer1.cloudra.local:9998</w:t>
      </w:r>
      <w:r w:rsidRPr="00A46C76">
        <w:rPr>
          <w:rStyle w:val="CodingLanguage"/>
        </w:rPr>
        <w:br/>
        <w:t>- indexer2.cloudra.local:9998</w:t>
      </w:r>
    </w:p>
    <w:p w14:paraId="27571048" w14:textId="77777777" w:rsidR="000615E7" w:rsidRDefault="000615E7" w:rsidP="000615E7">
      <w:pPr>
        <w:pStyle w:val="Heading2"/>
      </w:pPr>
      <w:bookmarkStart w:id="528" w:name="_Toc531698865"/>
      <w:bookmarkStart w:id="529" w:name="_Toc6319000"/>
      <w:r>
        <w:t>Hybrid environment Linux / Windows</w:t>
      </w:r>
      <w:bookmarkEnd w:id="528"/>
      <w:bookmarkEnd w:id="529"/>
    </w:p>
    <w:p w14:paraId="521856D9" w14:textId="77777777" w:rsidR="000615E7" w:rsidRDefault="000615E7" w:rsidP="0058095B">
      <w:pPr>
        <w:pStyle w:val="BodyTextMetricHPELight10pt"/>
      </w:pPr>
      <w:r>
        <w:t>Currently, you cannot deploy your own certificates for use by the Universal Forwarders deployed on Windows machines. If you want to have your Linux machines in a hybrid deployment to use SSL, proceed as follows.</w:t>
      </w:r>
    </w:p>
    <w:p w14:paraId="0AC8A19F" w14:textId="4D08E4F0" w:rsidR="000615E7" w:rsidRDefault="000615E7" w:rsidP="000001BE">
      <w:pPr>
        <w:pStyle w:val="NumberedList-Level1"/>
        <w:numPr>
          <w:ilvl w:val="0"/>
          <w:numId w:val="30"/>
        </w:numPr>
      </w:pPr>
      <w:r>
        <w:t xml:space="preserve">Comment out the </w:t>
      </w:r>
      <w:r>
        <w:rPr>
          <w:rStyle w:val="CodingLanguage"/>
        </w:rPr>
        <w:t>splunk_architecture_forward_servers</w:t>
      </w:r>
      <w:r>
        <w:t xml:space="preserve"> variable (and its values) from </w:t>
      </w:r>
      <w:r w:rsidR="00B0382D">
        <w:rPr>
          <w:rStyle w:val="CodingLanguage"/>
        </w:rPr>
        <w:t>groups_vars/all/vars</w:t>
      </w:r>
    </w:p>
    <w:p w14:paraId="4DECFB9F" w14:textId="77777777" w:rsidR="000615E7" w:rsidRPr="00A46C76" w:rsidRDefault="000615E7" w:rsidP="000615E7">
      <w:pPr>
        <w:pStyle w:val="NumberedList-Level1-2ndparagraph"/>
        <w:rPr>
          <w:rStyle w:val="CodingLanguage"/>
        </w:rPr>
      </w:pPr>
      <w:r w:rsidRPr="00A46C76">
        <w:rPr>
          <w:rStyle w:val="CodingLanguage"/>
        </w:rPr>
        <w:t>monitoring_stack: splunk</w:t>
      </w:r>
      <w:r w:rsidRPr="00A46C76">
        <w:rPr>
          <w:rStyle w:val="CodingLanguage"/>
        </w:rPr>
        <w:br/>
        <w:t>splunk_ssl: yes</w:t>
      </w:r>
      <w:r w:rsidRPr="00A46C76">
        <w:rPr>
          <w:rStyle w:val="CodingLanguage"/>
        </w:rPr>
        <w:br/>
        <w:t>#splunk_architecture_forward_servers:</w:t>
      </w:r>
      <w:r w:rsidRPr="00A46C76">
        <w:rPr>
          <w:rStyle w:val="CodingLanguage"/>
        </w:rPr>
        <w:br/>
        <w:t>#  - hpe2-ansible.cloudra.local:9998</w:t>
      </w:r>
    </w:p>
    <w:p w14:paraId="177DD8B5" w14:textId="77777777" w:rsidR="000615E7" w:rsidRDefault="000615E7" w:rsidP="000615E7">
      <w:pPr>
        <w:pStyle w:val="NumberedList-Level1"/>
      </w:pPr>
      <w:r>
        <w:t xml:space="preserve">Create a file named </w:t>
      </w:r>
      <w:r>
        <w:rPr>
          <w:rStyle w:val="CodingLanguage"/>
        </w:rPr>
        <w:t>vms.yml</w:t>
      </w:r>
      <w:r>
        <w:t xml:space="preserve"> in the folder </w:t>
      </w:r>
      <w:r>
        <w:rPr>
          <w:rStyle w:val="CodingLanguage"/>
        </w:rPr>
        <w:t>group_vars</w:t>
      </w:r>
      <w:r>
        <w:t xml:space="preserve"> and specify the list of forward servers to use by the Linux servers. This list is typically the same as the one used for Windows servers but specifies a TCP port that enables SSL.</w:t>
      </w:r>
    </w:p>
    <w:p w14:paraId="51EF5857" w14:textId="77777777" w:rsidR="000615E7" w:rsidRPr="00A46C76" w:rsidRDefault="000615E7" w:rsidP="000615E7">
      <w:pPr>
        <w:pStyle w:val="NumberedList-Level1-2ndparagraph"/>
        <w:rPr>
          <w:rStyle w:val="CodingLanguage"/>
        </w:rPr>
      </w:pPr>
      <w:r w:rsidRPr="00A46C76">
        <w:rPr>
          <w:rStyle w:val="CodingLanguage"/>
        </w:rPr>
        <w:t>splunk_architecture_forward_servers:</w:t>
      </w:r>
      <w:r w:rsidRPr="00A46C76">
        <w:rPr>
          <w:rStyle w:val="CodingLanguage"/>
        </w:rPr>
        <w:br/>
        <w:t>- hpe2-ansible.cloudra.local:9998</w:t>
      </w:r>
    </w:p>
    <w:p w14:paraId="661CF179" w14:textId="77777777" w:rsidR="000615E7" w:rsidRDefault="000615E7" w:rsidP="000615E7">
      <w:pPr>
        <w:pStyle w:val="NumberedList-Level1"/>
      </w:pPr>
      <w:r>
        <w:t xml:space="preserve">Edit the </w:t>
      </w:r>
      <w:r>
        <w:rPr>
          <w:rStyle w:val="CodingLanguage"/>
        </w:rPr>
        <w:t>group_vars/win_worker.yml</w:t>
      </w:r>
      <w:r>
        <w:t xml:space="preserve"> file and specify the list of forward servers to be used by the Windows servers. This list is typically the same as the one used for Linux servers but specifies a TCP port that does not enable SSL. </w:t>
      </w:r>
    </w:p>
    <w:p w14:paraId="7F689010" w14:textId="77777777" w:rsidR="000615E7" w:rsidRPr="00A46C76" w:rsidRDefault="000615E7" w:rsidP="000615E7">
      <w:pPr>
        <w:pStyle w:val="NumberedList-Level1-2ndparagraph"/>
        <w:rPr>
          <w:rStyle w:val="CodingLanguage"/>
        </w:rPr>
      </w:pPr>
      <w:r w:rsidRPr="00A46C76">
        <w:rPr>
          <w:rStyle w:val="CodingLanguage"/>
        </w:rPr>
        <w:t>splunk_architecture_forward_servers:</w:t>
      </w:r>
      <w:r w:rsidRPr="00A46C76">
        <w:rPr>
          <w:rStyle w:val="CodingLanguage"/>
        </w:rPr>
        <w:br/>
        <w:t>- hpe2-ansible.cloudra.local:9997</w:t>
      </w:r>
    </w:p>
    <w:p w14:paraId="696B9F3C" w14:textId="77777777" w:rsidR="000615E7" w:rsidRDefault="000615E7" w:rsidP="0058095B">
      <w:pPr>
        <w:pStyle w:val="BodyTextMetricHPELight10pt"/>
      </w:pPr>
    </w:p>
    <w:p w14:paraId="2DE137CB" w14:textId="77777777" w:rsidR="00B03D6E" w:rsidRDefault="00B03D6E">
      <w:pPr>
        <w:rPr>
          <w:rFonts w:ascii="MetricHPE" w:hAnsi="MetricHPE"/>
          <w:b/>
          <w:color w:val="000000"/>
          <w:sz w:val="28"/>
          <w:szCs w:val="34"/>
        </w:rPr>
      </w:pPr>
      <w:bookmarkStart w:id="530" w:name="_Toc531698866"/>
      <w:r>
        <w:br w:type="page"/>
      </w:r>
    </w:p>
    <w:p w14:paraId="60C8B083" w14:textId="61379F25" w:rsidR="000615E7" w:rsidRDefault="000615E7" w:rsidP="000615E7">
      <w:pPr>
        <w:pStyle w:val="Heading1"/>
      </w:pPr>
      <w:bookmarkStart w:id="531" w:name="_Ref4057479"/>
      <w:bookmarkStart w:id="532" w:name="_Toc6319001"/>
      <w:r>
        <w:lastRenderedPageBreak/>
        <w:t>Appendix D: How to check that certs were deployed correctly</w:t>
      </w:r>
      <w:bookmarkEnd w:id="530"/>
      <w:bookmarkEnd w:id="531"/>
      <w:bookmarkEnd w:id="532"/>
    </w:p>
    <w:p w14:paraId="0E288B20" w14:textId="77777777" w:rsidR="000615E7" w:rsidRDefault="000615E7" w:rsidP="0058095B">
      <w:pPr>
        <w:pStyle w:val="BodyTextMetricHPELight10pt"/>
      </w:pPr>
      <w:r>
        <w:t xml:space="preserve">The following commands should return the CA certificates used by UCP / DTR. This certificates is the same as the one pointed to by the </w:t>
      </w:r>
      <w:r>
        <w:rPr>
          <w:rStyle w:val="CodingLanguage"/>
        </w:rPr>
        <w:t>--cacert</w:t>
      </w:r>
      <w:r>
        <w:t xml:space="preserve"> switch. </w:t>
      </w:r>
    </w:p>
    <w:p w14:paraId="446E15EE" w14:textId="77777777" w:rsidR="000615E7" w:rsidRPr="005B20EF" w:rsidRDefault="000615E7" w:rsidP="0058095B">
      <w:pPr>
        <w:pStyle w:val="BodyTextMetricHPELight10pt"/>
        <w:rPr>
          <w:rStyle w:val="CodingLanguage"/>
        </w:rPr>
      </w:pPr>
      <w:r w:rsidRPr="005B20EF">
        <w:rPr>
          <w:rStyle w:val="CodingLanguage"/>
        </w:rPr>
        <w:t># curl --cacert &lt;ucp_certs_dir&gt;/ca.pem https://&lt;your ucp fqdn&gt;/ca </w:t>
      </w:r>
      <w:r w:rsidRPr="005B20EF">
        <w:rPr>
          <w:rStyle w:val="CodingLanguage"/>
        </w:rPr>
        <w:br/>
        <w:t># curl --cacert &lt;dtr_certs_dir&gt;/ca.pem https://&lt;your dtr fqdn&gt;/ca</w:t>
      </w:r>
      <w:r w:rsidRPr="005B20EF">
        <w:rPr>
          <w:rStyle w:val="CodingLanguage"/>
        </w:rPr>
        <w:br/>
      </w:r>
    </w:p>
    <w:p w14:paraId="4E4C13FE" w14:textId="77777777" w:rsidR="000615E7" w:rsidRDefault="000615E7" w:rsidP="0058095B">
      <w:pPr>
        <w:pStyle w:val="BodyTextMetricHPELight10pt"/>
      </w:pPr>
      <w:r>
        <w:rPr>
          <w:rStyle w:val="BoldEmpha"/>
        </w:rPr>
        <w:t>Output 1</w:t>
      </w:r>
      <w:r>
        <w:t>: certificates successfully deployed (content will depend on your own CA certificate)</w:t>
      </w:r>
    </w:p>
    <w:p w14:paraId="57A7CA85" w14:textId="77777777" w:rsidR="000615E7" w:rsidRDefault="000615E7" w:rsidP="0058095B">
      <w:pPr>
        <w:pStyle w:val="BodyTextMetricHPELight10pt"/>
        <w:rPr>
          <w:rStyle w:val="CodingLanguage"/>
        </w:rPr>
      </w:pPr>
      <w:r w:rsidRPr="005B20EF">
        <w:rPr>
          <w:rStyle w:val="CodingLanguage"/>
        </w:rPr>
        <w:t>-----BEGIN CERTIFICATE-----</w:t>
      </w:r>
      <w:r w:rsidRPr="005B20EF">
        <w:rPr>
          <w:rStyle w:val="CodingLanguage"/>
        </w:rPr>
        <w:br/>
        <w:t>MIIDyTCCArGgAwIBAgIUUeo+H6xGSB7/9gqq9T2SUwJPLggwDQYJKoZIhvcNAQEL</w:t>
      </w:r>
      <w:r w:rsidRPr="005B20EF">
        <w:rPr>
          <w:rStyle w:val="CodingLanguage"/>
        </w:rPr>
        <w:br/>
        <w:t>BQAwbDELMAkGA1UEBhMCRlIxFTATBgNVBAcTDFRoZSBJbnRlcm5ldDETMBEGA1UE</w:t>
      </w:r>
      <w:r w:rsidRPr="005B20EF">
        <w:rPr>
          <w:rStyle w:val="CodingLanguage"/>
        </w:rPr>
        <w:br/>
        <w:t>ChMKQ2hyaXN0b3BoZTEUMBIGA1UECxMLQ0EgU2VydmljZXMxGzAZBgNVBAMTEkNo</w:t>
      </w:r>
      <w:r w:rsidRPr="005B20EF">
        <w:rPr>
          <w:rStyle w:val="CodingLanguage"/>
        </w:rPr>
        <w:br/>
      </w:r>
      <w:r w:rsidRPr="00B528DA">
        <w:rPr>
          <w:rStyle w:val="CodingLanguage"/>
        </w:rPr>
        <w:t>...</w:t>
      </w:r>
      <w:r>
        <w:rPr>
          <w:rStyle w:val="CodingLanguage"/>
        </w:rPr>
        <w:br/>
      </w:r>
      <w:r w:rsidRPr="005B20EF">
        <w:rPr>
          <w:rStyle w:val="CodingLanguage"/>
        </w:rPr>
        <w:t>XkJ8WcsHocJO8J9J3RaWsM2BQc7wRntJc0kA7ooTH13OtQTP1jFcQp5xNdI4J3Mz</w:t>
      </w:r>
      <w:r w:rsidRPr="005B20EF">
        <w:rPr>
          <w:rStyle w:val="CodingLanguage"/>
        </w:rPr>
        <w:br/>
        <w:t>j9BAYERjkGqu7v9tfOem99oVGUal20pu4r73eWUm1mL948xuw6PgiRSLZrXhn/RS</w:t>
      </w:r>
      <w:r w:rsidRPr="005B20EF">
        <w:rPr>
          <w:rStyle w:val="CodingLanguage"/>
        </w:rPr>
        <w:br/>
        <w:t>uvFVnS/vPYJozOXIZA==</w:t>
      </w:r>
      <w:r w:rsidRPr="005B20EF">
        <w:rPr>
          <w:rStyle w:val="CodingLanguage"/>
        </w:rPr>
        <w:br/>
        <w:t>-----END CERTIFICATE-----</w:t>
      </w:r>
    </w:p>
    <w:p w14:paraId="5B112296" w14:textId="77777777" w:rsidR="000615E7" w:rsidRPr="00D326BA" w:rsidRDefault="000615E7" w:rsidP="0058095B">
      <w:pPr>
        <w:pStyle w:val="BodyTextMetricHPELight10pt"/>
        <w:rPr>
          <w:rStyle w:val="CodingLanguage"/>
        </w:rPr>
      </w:pPr>
      <w:r>
        <w:t xml:space="preserve">If the deployment was not successful, </w:t>
      </w:r>
      <w:r>
        <w:rPr>
          <w:rStyle w:val="CodingLanguage"/>
        </w:rPr>
        <w:t>curl</w:t>
      </w:r>
      <w:r>
        <w:t xml:space="preserve"> will output something like </w:t>
      </w:r>
      <w:r>
        <w:rPr>
          <w:rStyle w:val="BoldEmpha"/>
        </w:rPr>
        <w:t>Output 2.</w:t>
      </w:r>
    </w:p>
    <w:p w14:paraId="3B68BF44" w14:textId="77777777" w:rsidR="000615E7" w:rsidRDefault="000615E7" w:rsidP="0058095B">
      <w:pPr>
        <w:pStyle w:val="BodyTextMetricHPELight10pt"/>
      </w:pPr>
      <w:r>
        <w:rPr>
          <w:rStyle w:val="BoldEmpha"/>
        </w:rPr>
        <w:t>Output 2</w:t>
      </w:r>
      <w:r>
        <w:t>: certificates were not successfully deployed</w:t>
      </w:r>
    </w:p>
    <w:p w14:paraId="3C7E6753" w14:textId="77777777" w:rsidR="000615E7" w:rsidRPr="00940BDD" w:rsidRDefault="000615E7" w:rsidP="0058095B">
      <w:pPr>
        <w:pStyle w:val="BodyTextMetricHPELight10pt"/>
        <w:rPr>
          <w:rStyle w:val="CodingLanguage"/>
        </w:rPr>
      </w:pPr>
      <w:r w:rsidRPr="005B20EF">
        <w:rPr>
          <w:rStyle w:val="CodingLanguage"/>
        </w:rPr>
        <w:t>curl:</w:t>
      </w:r>
      <w:r w:rsidR="00F01F81">
        <w:rPr>
          <w:rStyle w:val="CodingLanguage"/>
        </w:rPr>
        <w:t xml:space="preserve"> </w:t>
      </w:r>
      <w:r w:rsidRPr="005B20EF">
        <w:rPr>
          <w:rStyle w:val="CodingLanguage"/>
        </w:rPr>
        <w:t>(60)</w:t>
      </w:r>
      <w:r w:rsidR="00F01F81">
        <w:rPr>
          <w:rStyle w:val="CodingLanguage"/>
        </w:rPr>
        <w:t xml:space="preserve"> </w:t>
      </w:r>
      <w:r w:rsidRPr="005B20EF">
        <w:rPr>
          <w:rStyle w:val="CodingLanguage"/>
        </w:rPr>
        <w:t>Peer's</w:t>
      </w:r>
      <w:r w:rsidR="00F01F81">
        <w:rPr>
          <w:rStyle w:val="CodingLanguage"/>
        </w:rPr>
        <w:t xml:space="preserve"> </w:t>
      </w:r>
      <w:r w:rsidRPr="005B20EF">
        <w:rPr>
          <w:rStyle w:val="CodingLanguage"/>
        </w:rPr>
        <w:t>Certificate issuer is not recognized.</w:t>
      </w:r>
      <w:r w:rsidRPr="005B20EF">
        <w:rPr>
          <w:rStyle w:val="CodingLanguage"/>
        </w:rPr>
        <w:br/>
        <w:t>More details here: http://</w:t>
      </w:r>
      <w:r>
        <w:rPr>
          <w:rStyle w:val="CodingLanguage"/>
        </w:rPr>
        <w:t>curl.haxx.se/docs/sslcerts.html</w:t>
      </w:r>
      <w:r w:rsidRPr="005B20EF">
        <w:rPr>
          <w:rStyle w:val="CodingLanguage"/>
        </w:rPr>
        <w:t> </w:t>
      </w:r>
      <w:r w:rsidRPr="005B20EF">
        <w:rPr>
          <w:rStyle w:val="CodingLanguage"/>
        </w:rPr>
        <w:br/>
      </w:r>
      <w:r w:rsidRPr="00B528DA">
        <w:rPr>
          <w:rStyle w:val="CodingLanguage"/>
        </w:rPr>
        <w:t>...</w:t>
      </w:r>
      <w:r w:rsidRPr="005B20EF">
        <w:rPr>
          <w:rStyle w:val="CodingLanguage"/>
        </w:rPr>
        <w:br/>
      </w:r>
    </w:p>
    <w:p w14:paraId="584EA9E7" w14:textId="77777777" w:rsidR="000615E7" w:rsidRDefault="000615E7" w:rsidP="000615E7">
      <w:pPr>
        <w:pStyle w:val="Heading3"/>
      </w:pPr>
      <w:bookmarkStart w:id="533" w:name="_Refd17e58734"/>
      <w:bookmarkStart w:id="534" w:name="_Tocd17e58734"/>
      <w:r>
        <w:t>Enable certs for browser (Windows 2016 example)</w:t>
      </w:r>
      <w:bookmarkEnd w:id="533"/>
      <w:bookmarkEnd w:id="534"/>
    </w:p>
    <w:p w14:paraId="5CD8D916" w14:textId="77777777" w:rsidR="000615E7" w:rsidRDefault="000615E7" w:rsidP="0058095B">
      <w:pPr>
        <w:pStyle w:val="BodyTextMetricHPELight10pt"/>
      </w:pPr>
      <w:r>
        <w:t xml:space="preserve">Choose </w:t>
      </w:r>
      <w:r>
        <w:rPr>
          <w:rStyle w:val="CodingLanguage"/>
        </w:rPr>
        <w:t>Manage computer certificates</w:t>
      </w:r>
      <w:r>
        <w:t xml:space="preserve"> in the control panel as shown in </w:t>
      </w:r>
      <w:r w:rsidRPr="00DA7B7F">
        <w:fldChar w:fldCharType="begin"/>
      </w:r>
      <w:r w:rsidRPr="00DA7B7F">
        <w:instrText xml:space="preserve"> REF _Ref513541463 \h </w:instrText>
      </w:r>
      <w:r>
        <w:instrText xml:space="preserve"> \* MERGEFORMAT </w:instrText>
      </w:r>
      <w:r w:rsidRPr="00DA7B7F">
        <w:fldChar w:fldCharType="separate"/>
      </w:r>
      <w:r w:rsidR="0099354B" w:rsidRPr="0099354B">
        <w:t>Figure 69</w:t>
      </w:r>
      <w:r w:rsidRPr="00DA7B7F">
        <w:fldChar w:fldCharType="end"/>
      </w:r>
      <w:r w:rsidRPr="00DA7B7F">
        <w:t>.</w:t>
      </w:r>
    </w:p>
    <w:p w14:paraId="060CF67D" w14:textId="77777777" w:rsidR="000615E7" w:rsidRDefault="000615E7" w:rsidP="000615E7">
      <w:pPr>
        <w:pStyle w:val="FigureAfterspace"/>
      </w:pPr>
      <w:r>
        <w:rPr>
          <w:noProof/>
        </w:rPr>
        <w:drawing>
          <wp:inline distT="0" distB="0" distL="0" distR="0" wp14:anchorId="6DEEB6FE" wp14:editId="795B6B25">
            <wp:extent cx="5585780" cy="2303252"/>
            <wp:effectExtent l="19050" t="19050" r="15240" b="209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manage-computer-certificates.png"/>
                    <pic:cNvPicPr/>
                  </pic:nvPicPr>
                  <pic:blipFill>
                    <a:blip r:embed="rId167">
                      <a:extLst>
                        <a:ext uri="{28A0092B-C50C-407E-A947-70E740481C1C}">
                          <a14:useLocalDpi xmlns:a14="http://schemas.microsoft.com/office/drawing/2010/main" val="0"/>
                        </a:ext>
                      </a:extLst>
                    </a:blip>
                    <a:stretch>
                      <a:fillRect/>
                    </a:stretch>
                  </pic:blipFill>
                  <pic:spPr>
                    <a:xfrm>
                      <a:off x="0" y="0"/>
                      <a:ext cx="6507287" cy="2683228"/>
                    </a:xfrm>
                    <a:prstGeom prst="rect">
                      <a:avLst/>
                    </a:prstGeom>
                    <a:ln>
                      <a:solidFill>
                        <a:schemeClr val="accent1"/>
                      </a:solidFill>
                    </a:ln>
                  </pic:spPr>
                </pic:pic>
              </a:graphicData>
            </a:graphic>
          </wp:inline>
        </w:drawing>
      </w:r>
    </w:p>
    <w:p w14:paraId="3A58D68D" w14:textId="77777777" w:rsidR="000615E7" w:rsidRDefault="000615E7" w:rsidP="00F01F81">
      <w:pPr>
        <w:pStyle w:val="MISCFigureCaptionHeader8pt"/>
      </w:pPr>
      <w:bookmarkStart w:id="535" w:name="_Ref513541463"/>
      <w:r w:rsidRPr="00F01F81">
        <w:rPr>
          <w:rStyle w:val="MISCFigureCaptionHeaderBold8pt"/>
        </w:rPr>
        <w:t xml:space="preserve">Figure </w:t>
      </w:r>
      <w:r w:rsidRPr="00F01F81">
        <w:rPr>
          <w:rStyle w:val="MISCFigureCaptionHeaderBold8pt"/>
        </w:rPr>
        <w:fldChar w:fldCharType="begin"/>
      </w:r>
      <w:r w:rsidRPr="00F01F81">
        <w:rPr>
          <w:rStyle w:val="MISCFigureCaptionHeaderBold8pt"/>
        </w:rPr>
        <w:instrText xml:space="preserve"> SEQ Figure \* ARABIC </w:instrText>
      </w:r>
      <w:r w:rsidRPr="00F01F81">
        <w:rPr>
          <w:rStyle w:val="MISCFigureCaptionHeaderBold8pt"/>
        </w:rPr>
        <w:fldChar w:fldCharType="separate"/>
      </w:r>
      <w:r w:rsidR="0099354B">
        <w:rPr>
          <w:rStyle w:val="MISCFigureCaptionHeaderBold8pt"/>
          <w:noProof/>
        </w:rPr>
        <w:t>69</w:t>
      </w:r>
      <w:r w:rsidRPr="00F01F81">
        <w:rPr>
          <w:rStyle w:val="MISCFigureCaptionHeaderBold8pt"/>
        </w:rPr>
        <w:fldChar w:fldCharType="end"/>
      </w:r>
      <w:bookmarkEnd w:id="535"/>
      <w:r w:rsidRPr="00F01F81">
        <w:rPr>
          <w:rStyle w:val="MISCFigureCaptionHeaderBold8pt"/>
        </w:rPr>
        <w:t xml:space="preserve">. </w:t>
      </w:r>
      <w:r>
        <w:t>Manage computer certificates</w:t>
      </w:r>
    </w:p>
    <w:p w14:paraId="4E04E535" w14:textId="77777777" w:rsidR="00B03D6E" w:rsidRDefault="00B03D6E">
      <w:pPr>
        <w:rPr>
          <w:sz w:val="20"/>
          <w:szCs w:val="18"/>
        </w:rPr>
      </w:pPr>
      <w:r>
        <w:br w:type="page"/>
      </w:r>
    </w:p>
    <w:p w14:paraId="7D2BC173" w14:textId="432A6F84" w:rsidR="000615E7" w:rsidRDefault="000615E7" w:rsidP="0058095B">
      <w:pPr>
        <w:pStyle w:val="BodyTextMetricHPELight10pt"/>
      </w:pPr>
      <w:r>
        <w:lastRenderedPageBreak/>
        <w:t xml:space="preserve">Import the </w:t>
      </w:r>
      <w:r>
        <w:rPr>
          <w:rStyle w:val="CodingLanguage"/>
        </w:rPr>
        <w:t>ca.pem</w:t>
      </w:r>
      <w:r>
        <w:t xml:space="preserve"> for UCP into the Trusted Root Certification Authorities, as shown in</w:t>
      </w:r>
      <w:r w:rsidRPr="00DA7B7F">
        <w:t xml:space="preserve"> </w:t>
      </w:r>
      <w:r w:rsidRPr="00DA7B7F">
        <w:fldChar w:fldCharType="begin"/>
      </w:r>
      <w:r w:rsidRPr="00DA7B7F">
        <w:instrText xml:space="preserve"> REF _Ref513541527 \h </w:instrText>
      </w:r>
      <w:r>
        <w:instrText xml:space="preserve"> \* MERGEFORMAT </w:instrText>
      </w:r>
      <w:r w:rsidRPr="00DA7B7F">
        <w:fldChar w:fldCharType="separate"/>
      </w:r>
      <w:r w:rsidR="0099354B" w:rsidRPr="0099354B">
        <w:t>Figure 70</w:t>
      </w:r>
      <w:r w:rsidRPr="00DA7B7F">
        <w:fldChar w:fldCharType="end"/>
      </w:r>
      <w:r w:rsidRPr="00DA7B7F">
        <w:t>.</w:t>
      </w:r>
    </w:p>
    <w:p w14:paraId="12A95E01" w14:textId="77777777" w:rsidR="000615E7" w:rsidRDefault="000615E7" w:rsidP="000615E7">
      <w:pPr>
        <w:pStyle w:val="FigureAfterspace"/>
      </w:pPr>
      <w:r>
        <w:rPr>
          <w:noProof/>
        </w:rPr>
        <w:drawing>
          <wp:inline distT="0" distB="0" distL="0" distR="0" wp14:anchorId="66B75CFF" wp14:editId="23779F8B">
            <wp:extent cx="4432848" cy="2640255"/>
            <wp:effectExtent l="19050" t="19050" r="25400" b="273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import-ca-pem.png"/>
                    <pic:cNvPicPr/>
                  </pic:nvPicPr>
                  <pic:blipFill>
                    <a:blip r:embed="rId168">
                      <a:extLst>
                        <a:ext uri="{28A0092B-C50C-407E-A947-70E740481C1C}">
                          <a14:useLocalDpi xmlns:a14="http://schemas.microsoft.com/office/drawing/2010/main" val="0"/>
                        </a:ext>
                      </a:extLst>
                    </a:blip>
                    <a:stretch>
                      <a:fillRect/>
                    </a:stretch>
                  </pic:blipFill>
                  <pic:spPr>
                    <a:xfrm>
                      <a:off x="0" y="0"/>
                      <a:ext cx="4477528" cy="2666867"/>
                    </a:xfrm>
                    <a:prstGeom prst="rect">
                      <a:avLst/>
                    </a:prstGeom>
                    <a:ln>
                      <a:solidFill>
                        <a:schemeClr val="accent1"/>
                      </a:solidFill>
                    </a:ln>
                  </pic:spPr>
                </pic:pic>
              </a:graphicData>
            </a:graphic>
          </wp:inline>
        </w:drawing>
      </w:r>
    </w:p>
    <w:p w14:paraId="0687FE58" w14:textId="77777777" w:rsidR="000615E7" w:rsidRDefault="000615E7" w:rsidP="00F01F81">
      <w:pPr>
        <w:pStyle w:val="MISCFigureCaptionHeader8pt"/>
      </w:pPr>
      <w:bookmarkStart w:id="536" w:name="_Ref513541527"/>
      <w:r w:rsidRPr="00F01F81">
        <w:rPr>
          <w:rStyle w:val="MISCFigureCaptionHeaderBold8pt"/>
        </w:rPr>
        <w:t xml:space="preserve">Figure </w:t>
      </w:r>
      <w:r w:rsidRPr="00F01F81">
        <w:rPr>
          <w:rStyle w:val="MISCFigureCaptionHeaderBold8pt"/>
        </w:rPr>
        <w:fldChar w:fldCharType="begin"/>
      </w:r>
      <w:r w:rsidRPr="00F01F81">
        <w:rPr>
          <w:rStyle w:val="MISCFigureCaptionHeaderBold8pt"/>
        </w:rPr>
        <w:instrText xml:space="preserve"> SEQ Figure \* ARABIC </w:instrText>
      </w:r>
      <w:r w:rsidRPr="00F01F81">
        <w:rPr>
          <w:rStyle w:val="MISCFigureCaptionHeaderBold8pt"/>
        </w:rPr>
        <w:fldChar w:fldCharType="separate"/>
      </w:r>
      <w:r w:rsidR="0099354B">
        <w:rPr>
          <w:rStyle w:val="MISCFigureCaptionHeaderBold8pt"/>
          <w:noProof/>
        </w:rPr>
        <w:t>70</w:t>
      </w:r>
      <w:r w:rsidRPr="00F01F81">
        <w:rPr>
          <w:rStyle w:val="MISCFigureCaptionHeaderBold8pt"/>
        </w:rPr>
        <w:fldChar w:fldCharType="end"/>
      </w:r>
      <w:bookmarkEnd w:id="536"/>
      <w:r w:rsidRPr="00F01F81">
        <w:rPr>
          <w:rStyle w:val="MISCFigureCaptionHeaderBold8pt"/>
        </w:rPr>
        <w:t xml:space="preserve">. </w:t>
      </w:r>
      <w:r>
        <w:t>Import the ca.pem</w:t>
      </w:r>
    </w:p>
    <w:p w14:paraId="2A352F5E" w14:textId="77777777" w:rsidR="000615E7" w:rsidRDefault="000615E7" w:rsidP="0058095B">
      <w:pPr>
        <w:pStyle w:val="BodyTextMetricHPELight10pt"/>
      </w:pPr>
      <w:r>
        <w:t>It should now show up in the list of certificates. You may need to restart your browser to see the green, secure lock symbol as shown in</w:t>
      </w:r>
      <w:r w:rsidRPr="00DA7B7F">
        <w:t xml:space="preserve"> </w:t>
      </w:r>
      <w:r w:rsidRPr="00DA7B7F">
        <w:fldChar w:fldCharType="begin"/>
      </w:r>
      <w:r w:rsidRPr="00DA7B7F">
        <w:instrText xml:space="preserve"> REF _Ref513541686 \h </w:instrText>
      </w:r>
      <w:r>
        <w:instrText xml:space="preserve"> \* MERGEFORMAT </w:instrText>
      </w:r>
      <w:r w:rsidRPr="00DA7B7F">
        <w:fldChar w:fldCharType="separate"/>
      </w:r>
      <w:r w:rsidR="0099354B" w:rsidRPr="0099354B">
        <w:t>Figure 71</w:t>
      </w:r>
      <w:r w:rsidRPr="00DA7B7F">
        <w:fldChar w:fldCharType="end"/>
      </w:r>
      <w:r w:rsidR="0090160E">
        <w:t>.</w:t>
      </w:r>
    </w:p>
    <w:p w14:paraId="5566E1DE" w14:textId="77777777" w:rsidR="000615E7" w:rsidRDefault="000615E7" w:rsidP="000615E7">
      <w:pPr>
        <w:pStyle w:val="FigureAfterspace"/>
      </w:pPr>
      <w:r>
        <w:rPr>
          <w:noProof/>
        </w:rPr>
        <w:drawing>
          <wp:inline distT="0" distB="0" distL="0" distR="0" wp14:anchorId="3F306978" wp14:editId="3F4AEF7E">
            <wp:extent cx="3841012" cy="744279"/>
            <wp:effectExtent l="19050" t="19050" r="26670" b="177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green-https.png"/>
                    <pic:cNvPicPr/>
                  </pic:nvPicPr>
                  <pic:blipFill>
                    <a:blip r:embed="rId169">
                      <a:extLst>
                        <a:ext uri="{28A0092B-C50C-407E-A947-70E740481C1C}">
                          <a14:useLocalDpi xmlns:a14="http://schemas.microsoft.com/office/drawing/2010/main" val="0"/>
                        </a:ext>
                      </a:extLst>
                    </a:blip>
                    <a:stretch>
                      <a:fillRect/>
                    </a:stretch>
                  </pic:blipFill>
                  <pic:spPr>
                    <a:xfrm>
                      <a:off x="0" y="0"/>
                      <a:ext cx="4042401" cy="783302"/>
                    </a:xfrm>
                    <a:prstGeom prst="rect">
                      <a:avLst/>
                    </a:prstGeom>
                    <a:ln>
                      <a:solidFill>
                        <a:schemeClr val="accent1"/>
                      </a:solidFill>
                    </a:ln>
                  </pic:spPr>
                </pic:pic>
              </a:graphicData>
            </a:graphic>
          </wp:inline>
        </w:drawing>
      </w:r>
    </w:p>
    <w:p w14:paraId="66F3EEBE" w14:textId="77777777" w:rsidR="000615E7" w:rsidRDefault="000615E7" w:rsidP="000615E7">
      <w:pPr>
        <w:pStyle w:val="MISCFigureCaptionHeader8pt"/>
      </w:pPr>
      <w:bookmarkStart w:id="537" w:name="_Ref513541686"/>
      <w:r w:rsidRPr="00DA7B7F">
        <w:rPr>
          <w:rStyle w:val="MISCFigureCaptionHeaderBold8pt"/>
        </w:rPr>
        <w:t xml:space="preserve">Figure </w:t>
      </w:r>
      <w:r w:rsidRPr="00DA7B7F">
        <w:rPr>
          <w:rStyle w:val="MISCFigureCaptionHeaderBold8pt"/>
        </w:rPr>
        <w:fldChar w:fldCharType="begin"/>
      </w:r>
      <w:r w:rsidRPr="00DA7B7F">
        <w:rPr>
          <w:rStyle w:val="MISCFigureCaptionHeaderBold8pt"/>
        </w:rPr>
        <w:instrText xml:space="preserve"> SEQ Figure \* ARABIC </w:instrText>
      </w:r>
      <w:r w:rsidRPr="00DA7B7F">
        <w:rPr>
          <w:rStyle w:val="MISCFigureCaptionHeaderBold8pt"/>
        </w:rPr>
        <w:fldChar w:fldCharType="separate"/>
      </w:r>
      <w:r w:rsidR="0099354B">
        <w:rPr>
          <w:rStyle w:val="MISCFigureCaptionHeaderBold8pt"/>
          <w:noProof/>
        </w:rPr>
        <w:t>71</w:t>
      </w:r>
      <w:r w:rsidRPr="00DA7B7F">
        <w:rPr>
          <w:rStyle w:val="MISCFigureCaptionHeaderBold8pt"/>
        </w:rPr>
        <w:fldChar w:fldCharType="end"/>
      </w:r>
      <w:bookmarkEnd w:id="537"/>
      <w:r w:rsidRPr="00DA7B7F">
        <w:rPr>
          <w:rStyle w:val="MISCFigureCaptionHeaderBold8pt"/>
        </w:rPr>
        <w:t xml:space="preserve">. </w:t>
      </w:r>
      <w:r>
        <w:t>Secure HTTPS</w:t>
      </w:r>
    </w:p>
    <w:p w14:paraId="371ADAD9" w14:textId="77777777" w:rsidR="0043785A" w:rsidRPr="009023F8" w:rsidRDefault="0043785A" w:rsidP="009023F8">
      <w:pPr>
        <w:pStyle w:val="BodyTextMetricHPELight10pt"/>
      </w:pPr>
    </w:p>
    <w:p w14:paraId="1C4A78EC" w14:textId="77777777" w:rsidR="00244900" w:rsidRDefault="00244900" w:rsidP="0043785A">
      <w:pPr>
        <w:pStyle w:val="BodyTextMetricHPELight10pt"/>
      </w:pPr>
    </w:p>
    <w:p w14:paraId="700DB126" w14:textId="77777777" w:rsidR="009023F8" w:rsidRPr="0043785A" w:rsidRDefault="009023F8" w:rsidP="0043785A">
      <w:pPr>
        <w:pStyle w:val="BodyTextMetricHPELight10pt"/>
        <w:sectPr w:rsidR="009023F8" w:rsidRPr="0043785A" w:rsidSect="0058095B">
          <w:headerReference w:type="default" r:id="rId170"/>
          <w:footerReference w:type="even" r:id="rId171"/>
          <w:footerReference w:type="default" r:id="rId172"/>
          <w:headerReference w:type="first" r:id="rId173"/>
          <w:footerReference w:type="first" r:id="rId174"/>
          <w:pgSz w:w="12240" w:h="15840" w:code="1"/>
          <w:pgMar w:top="1800" w:right="720" w:bottom="720" w:left="720" w:header="576" w:footer="576" w:gutter="0"/>
          <w:pgNumType w:start="5"/>
          <w:cols w:space="720"/>
          <w:formProt w:val="0"/>
          <w:noEndnote/>
          <w:titlePg/>
          <w:docGrid w:linePitch="245"/>
        </w:sectPr>
      </w:pPr>
    </w:p>
    <w:p w14:paraId="58520094" w14:textId="77777777" w:rsidR="000615E7" w:rsidRPr="00C15ACC" w:rsidRDefault="000615E7" w:rsidP="000615E7">
      <w:pPr>
        <w:pStyle w:val="Heading1"/>
      </w:pPr>
      <w:bookmarkStart w:id="538" w:name="_Toc421625783"/>
      <w:bookmarkStart w:id="539" w:name="_Toc421627405"/>
      <w:bookmarkStart w:id="540" w:name="_Toc430087544"/>
      <w:bookmarkStart w:id="541" w:name="_Toc531698867"/>
      <w:bookmarkStart w:id="542" w:name="_Toc6319002"/>
      <w:bookmarkEnd w:id="3"/>
      <w:bookmarkEnd w:id="1"/>
      <w:r w:rsidRPr="00C15ACC">
        <w:lastRenderedPageBreak/>
        <w:t>Resources and additional links</w:t>
      </w:r>
      <w:bookmarkEnd w:id="538"/>
      <w:bookmarkEnd w:id="539"/>
      <w:bookmarkEnd w:id="540"/>
      <w:bookmarkEnd w:id="541"/>
      <w:bookmarkEnd w:id="542"/>
    </w:p>
    <w:p w14:paraId="5CED1EAE" w14:textId="77777777" w:rsidR="000615E7" w:rsidRDefault="000615E7" w:rsidP="0058095B">
      <w:pPr>
        <w:pStyle w:val="BodyTextMetricHPELight10pt"/>
        <w:rPr>
          <w:rStyle w:val="Hyperlink"/>
        </w:rPr>
      </w:pPr>
      <w:r>
        <w:t xml:space="preserve">HPE Reference Architectures, </w:t>
      </w:r>
      <w:hyperlink r:id="rId175" w:history="1">
        <w:r>
          <w:rPr>
            <w:rStyle w:val="Hyperlink"/>
          </w:rPr>
          <w:t>hpe.com/info/ra</w:t>
        </w:r>
      </w:hyperlink>
    </w:p>
    <w:p w14:paraId="0FBEEF27" w14:textId="65ED1BC8" w:rsidR="000615E7" w:rsidRDefault="000615E7" w:rsidP="0058095B">
      <w:pPr>
        <w:pStyle w:val="BodyTextMetricHPELight10pt"/>
        <w:rPr>
          <w:rStyle w:val="Hyperlink"/>
          <w:u w:val="none"/>
        </w:rPr>
      </w:pPr>
      <w:r>
        <w:rPr>
          <w:rStyle w:val="Hyperlink"/>
          <w:u w:val="none"/>
        </w:rPr>
        <w:t xml:space="preserve">HPE </w:t>
      </w:r>
      <w:r w:rsidR="005340A8">
        <w:rPr>
          <w:rStyle w:val="Hyperlink"/>
          <w:u w:val="none"/>
        </w:rPr>
        <w:t xml:space="preserve">Synergy, </w:t>
      </w:r>
      <w:hyperlink r:id="rId176" w:history="1">
        <w:r w:rsidR="00125982" w:rsidRPr="00125982">
          <w:rPr>
            <w:rStyle w:val="Hyperlink"/>
          </w:rPr>
          <w:t>hpe.com/synergy</w:t>
        </w:r>
      </w:hyperlink>
    </w:p>
    <w:p w14:paraId="2AE95AE6" w14:textId="77777777" w:rsidR="000615E7" w:rsidRPr="003C134D" w:rsidRDefault="000615E7" w:rsidP="0058095B">
      <w:pPr>
        <w:pStyle w:val="BodyTextMetricHPELight10pt"/>
      </w:pPr>
      <w:r>
        <w:rPr>
          <w:rStyle w:val="Hyperlink"/>
          <w:u w:val="none"/>
        </w:rPr>
        <w:t xml:space="preserve">HPE </w:t>
      </w:r>
      <w:r w:rsidRPr="00C15ACC">
        <w:rPr>
          <w:rStyle w:val="Hyperlink"/>
          <w:u w:val="none"/>
        </w:rPr>
        <w:t>Servers</w:t>
      </w:r>
      <w:r>
        <w:rPr>
          <w:rStyle w:val="Hyperlink"/>
          <w:u w:val="none"/>
        </w:rPr>
        <w:t xml:space="preserve">, </w:t>
      </w:r>
      <w:hyperlink r:id="rId177" w:history="1">
        <w:r>
          <w:rPr>
            <w:rStyle w:val="Hyperlink"/>
            <w:rFonts w:cstheme="minorBidi"/>
            <w:szCs w:val="20"/>
          </w:rPr>
          <w:t>hpe.com/servers</w:t>
        </w:r>
      </w:hyperlink>
    </w:p>
    <w:p w14:paraId="5550F814" w14:textId="77777777" w:rsidR="000615E7" w:rsidRDefault="000615E7" w:rsidP="0058095B">
      <w:pPr>
        <w:pStyle w:val="BodyTextMetricHPELight10pt"/>
        <w:rPr>
          <w:rStyle w:val="Hyperlink"/>
        </w:rPr>
      </w:pPr>
      <w:r>
        <w:t xml:space="preserve">HPE </w:t>
      </w:r>
      <w:r w:rsidRPr="00C15ACC">
        <w:t>Storage</w:t>
      </w:r>
      <w:r>
        <w:t xml:space="preserve">, </w:t>
      </w:r>
      <w:hyperlink r:id="rId178" w:history="1">
        <w:r>
          <w:rPr>
            <w:rStyle w:val="Hyperlink"/>
          </w:rPr>
          <w:t>hpe.com/storage</w:t>
        </w:r>
      </w:hyperlink>
    </w:p>
    <w:p w14:paraId="1E49FEE5" w14:textId="77777777" w:rsidR="000615E7" w:rsidRDefault="000615E7" w:rsidP="0058095B">
      <w:pPr>
        <w:pStyle w:val="BodyTextMetricHPELight10pt"/>
        <w:rPr>
          <w:rStyle w:val="Hyperlink"/>
        </w:rPr>
      </w:pPr>
      <w:r w:rsidRPr="00507357">
        <w:t>HPE Networking</w:t>
      </w:r>
      <w:r>
        <w:t xml:space="preserve">, </w:t>
      </w:r>
      <w:hyperlink r:id="rId179" w:history="1">
        <w:r w:rsidRPr="00507357">
          <w:rPr>
            <w:rStyle w:val="Hyperlink"/>
          </w:rPr>
          <w:t>hpe.com/networking</w:t>
        </w:r>
      </w:hyperlink>
    </w:p>
    <w:p w14:paraId="17C452B0" w14:textId="77777777" w:rsidR="000615E7" w:rsidRDefault="000615E7" w:rsidP="0058095B">
      <w:pPr>
        <w:pStyle w:val="BodyTextMetricHPELight10pt"/>
        <w:rPr>
          <w:rStyle w:val="Hyperlink"/>
        </w:rPr>
      </w:pPr>
      <w:r>
        <w:t xml:space="preserve">HPE </w:t>
      </w:r>
      <w:r w:rsidRPr="00C15ACC">
        <w:t>Technology Consulting Services</w:t>
      </w:r>
      <w:r>
        <w:t xml:space="preserve">, </w:t>
      </w:r>
      <w:hyperlink r:id="rId180" w:history="1">
        <w:r>
          <w:rPr>
            <w:rStyle w:val="Hyperlink"/>
          </w:rPr>
          <w:t>hpe.com/us/en/services/consulting.html</w:t>
        </w:r>
      </w:hyperlink>
    </w:p>
    <w:p w14:paraId="61A4E5F4" w14:textId="77777777" w:rsidR="000615E7" w:rsidRDefault="000615E7" w:rsidP="0058095B">
      <w:pPr>
        <w:pStyle w:val="BodyTextMetricHPELight10pt"/>
      </w:pPr>
      <w:r>
        <w:t xml:space="preserve">Docker Reference Architectures, </w:t>
      </w:r>
      <w:hyperlink r:id="rId181" w:history="1">
        <w:r w:rsidRPr="008565F0">
          <w:rPr>
            <w:rStyle w:val="Hyperlink"/>
          </w:rPr>
          <w:t>https://success.docker.com/architectures</w:t>
        </w:r>
      </w:hyperlink>
    </w:p>
    <w:p w14:paraId="0E16AE71" w14:textId="77777777" w:rsidR="000615E7" w:rsidRDefault="000615E7" w:rsidP="0058095B">
      <w:pPr>
        <w:pStyle w:val="BodyTextMetricHPELight10pt"/>
      </w:pPr>
      <w:r>
        <w:t xml:space="preserve">Splunk Validate Architectures, </w:t>
      </w:r>
      <w:hyperlink r:id="rId182" w:history="1">
        <w:r w:rsidRPr="008565F0">
          <w:rPr>
            <w:rStyle w:val="Hyperlink"/>
          </w:rPr>
          <w:t>https://www.splunk.com/pdfs/white-papers/splunk-validated-architectures.pdf</w:t>
        </w:r>
      </w:hyperlink>
    </w:p>
    <w:p w14:paraId="172ECEA4" w14:textId="77777777" w:rsidR="000615E7" w:rsidRDefault="000615E7" w:rsidP="0058095B">
      <w:pPr>
        <w:pStyle w:val="BodyTextMetricHPELight10pt"/>
      </w:pPr>
      <w:r>
        <w:t xml:space="preserve">Sysdig Resources, </w:t>
      </w:r>
      <w:hyperlink r:id="rId183" w:history="1">
        <w:r w:rsidRPr="00D65DDE">
          <w:rPr>
            <w:rStyle w:val="Hyperlink"/>
          </w:rPr>
          <w:t>https://sysdig.com/resources/</w:t>
        </w:r>
      </w:hyperlink>
    </w:p>
    <w:p w14:paraId="79BA15C8" w14:textId="77777777" w:rsidR="000615E7" w:rsidRDefault="000615E7" w:rsidP="0058095B">
      <w:pPr>
        <w:pStyle w:val="BodyTextMetricHPELight10pt"/>
      </w:pPr>
    </w:p>
    <w:p w14:paraId="72E2A04D" w14:textId="2B973C64" w:rsidR="00B345B8" w:rsidRPr="00F01F81" w:rsidRDefault="000615E7" w:rsidP="00F01F81">
      <w:pPr>
        <w:pStyle w:val="BodyTextMetricHPELight10pt"/>
        <w:rPr>
          <w:b/>
        </w:rPr>
      </w:pPr>
      <w:r w:rsidRPr="00C15ACC">
        <w:t xml:space="preserve">To help us improve our documents, please provide feedback at </w:t>
      </w:r>
      <w:hyperlink r:id="rId184" w:history="1">
        <w:r>
          <w:rPr>
            <w:rStyle w:val="Hyperlink"/>
          </w:rPr>
          <w:t>hpe.com/contact/feedback</w:t>
        </w:r>
      </w:hyperlink>
      <w:r w:rsidRPr="00C15ACC">
        <w:t>.</w:t>
      </w:r>
    </w:p>
    <w:sectPr w:rsidR="00B345B8" w:rsidRPr="00F01F81" w:rsidSect="00F160EE">
      <w:headerReference w:type="even" r:id="rId185"/>
      <w:headerReference w:type="default" r:id="rId186"/>
      <w:footerReference w:type="even" r:id="rId187"/>
      <w:footerReference w:type="default" r:id="rId188"/>
      <w:footerReference w:type="first" r:id="rId189"/>
      <w:pgSz w:w="12240" w:h="15840" w:code="1"/>
      <w:pgMar w:top="1800" w:right="720" w:bottom="720" w:left="720" w:header="576" w:footer="360" w:gutter="0"/>
      <w:cols w:space="720"/>
      <w:formProt w:val="0"/>
      <w:noEndnote/>
      <w:docGrid w:linePitch="2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386CAE" w14:textId="77777777" w:rsidR="007E051D" w:rsidRDefault="007E051D">
      <w:r>
        <w:separator/>
      </w:r>
    </w:p>
    <w:p w14:paraId="38AE1F76" w14:textId="77777777" w:rsidR="007E051D" w:rsidRDefault="007E051D"/>
    <w:p w14:paraId="0AF9B9F4" w14:textId="77777777" w:rsidR="007E051D" w:rsidRDefault="007E051D"/>
    <w:p w14:paraId="295F6F14" w14:textId="77777777" w:rsidR="007E051D" w:rsidRDefault="007E051D"/>
    <w:p w14:paraId="4D3516E6" w14:textId="77777777" w:rsidR="007E051D" w:rsidRDefault="007E051D"/>
    <w:p w14:paraId="08BC5E15" w14:textId="77777777" w:rsidR="007E051D" w:rsidRDefault="007E051D"/>
  </w:endnote>
  <w:endnote w:type="continuationSeparator" w:id="0">
    <w:p w14:paraId="5B9086BE" w14:textId="77777777" w:rsidR="007E051D" w:rsidRDefault="007E051D">
      <w:r>
        <w:continuationSeparator/>
      </w:r>
    </w:p>
    <w:p w14:paraId="528E1850" w14:textId="77777777" w:rsidR="007E051D" w:rsidRDefault="007E051D"/>
    <w:p w14:paraId="3047A77B" w14:textId="77777777" w:rsidR="007E051D" w:rsidRDefault="007E051D"/>
    <w:p w14:paraId="47F0DB2C" w14:textId="77777777" w:rsidR="007E051D" w:rsidRDefault="007E051D"/>
    <w:p w14:paraId="7E14F761" w14:textId="77777777" w:rsidR="007E051D" w:rsidRDefault="007E051D"/>
    <w:p w14:paraId="056340A0" w14:textId="77777777" w:rsidR="007E051D" w:rsidRDefault="007E051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etricHPE Light">
    <w:panose1 w:val="00000000000000000000"/>
    <w:charset w:val="00"/>
    <w:family w:val="swiss"/>
    <w:notTrueType/>
    <w:pitch w:val="variable"/>
    <w:sig w:usb0="00000007" w:usb1="00000000" w:usb2="00000000" w:usb3="00000000" w:csb0="0000009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P Simplified Light">
    <w:panose1 w:val="020B0404020204020204"/>
    <w:charset w:val="00"/>
    <w:family w:val="swiss"/>
    <w:pitch w:val="variable"/>
    <w:sig w:usb0="A00000AF" w:usb1="5000205B" w:usb2="00000000" w:usb3="00000000" w:csb0="00000093" w:csb1="00000000"/>
  </w:font>
  <w:font w:name="HP Simplified">
    <w:panose1 w:val="020B0604020204020204"/>
    <w:charset w:val="00"/>
    <w:family w:val="swiss"/>
    <w:pitch w:val="variable"/>
    <w:sig w:usb0="A00000AF" w:usb1="5000205B" w:usb2="00000000" w:usb3="00000000" w:csb0="00000093" w:csb1="00000000"/>
  </w:font>
  <w:font w:name="MetricHPE">
    <w:panose1 w:val="020B0503030202060203"/>
    <w:charset w:val="00"/>
    <w:family w:val="swiss"/>
    <w:notTrueType/>
    <w:pitch w:val="variable"/>
    <w:sig w:usb0="00000007" w:usb1="00000000" w:usb2="00000000" w:usb3="00000000" w:csb0="00000093" w:csb1="00000000"/>
  </w:font>
  <w:font w:name="MetricHPE Medium">
    <w:panose1 w:val="00000000000000000000"/>
    <w:charset w:val="00"/>
    <w:family w:val="swiss"/>
    <w:notTrueType/>
    <w:pitch w:val="variable"/>
    <w:sig w:usb0="00000007" w:usb1="00000000" w:usb2="00000000" w:usb3="00000000" w:csb0="00000093" w:csb1="00000000"/>
  </w:font>
  <w:font w:name="Metric Regular">
    <w:altName w:val="Arial"/>
    <w:panose1 w:val="00000000000000000000"/>
    <w:charset w:val="00"/>
    <w:family w:val="swiss"/>
    <w:notTrueType/>
    <w:pitch w:val="variable"/>
    <w:sig w:usb0="00000007" w:usb1="00000000" w:usb2="00000000" w:usb3="00000000" w:csb0="00000093"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Metric Semibold">
    <w:altName w:val="Trebuchet MS"/>
    <w:panose1 w:val="00000000000000000000"/>
    <w:charset w:val="00"/>
    <w:family w:val="swiss"/>
    <w:notTrueType/>
    <w:pitch w:val="variable"/>
    <w:sig w:usb0="00000007" w:usb1="00000000" w:usb2="00000000" w:usb3="00000000" w:csb0="00000093" w:csb1="00000000"/>
  </w:font>
  <w:font w:name="Metric Light">
    <w:altName w:val="Arial"/>
    <w:panose1 w:val="00000000000000000000"/>
    <w:charset w:val="00"/>
    <w:family w:val="swiss"/>
    <w:notTrueType/>
    <w:pitch w:val="variable"/>
    <w:sig w:usb0="00000007" w:usb1="00000000" w:usb2="00000000" w:usb3="00000000" w:csb0="00000093" w:csb1="00000000"/>
  </w:font>
  <w:font w:name="MetricHPE Semibold">
    <w:panose1 w:val="00000000000000000000"/>
    <w:charset w:val="00"/>
    <w:family w:val="swiss"/>
    <w:notTrueType/>
    <w:pitch w:val="variable"/>
    <w:sig w:usb0="00000007" w:usb1="00000000" w:usb2="00000000" w:usb3="00000000" w:csb0="00000093" w:csb1="00000000"/>
  </w:font>
  <w:font w:name="HPE Simple">
    <w:panose1 w:val="00000000000000000000"/>
    <w:charset w:val="00"/>
    <w:family w:val="modern"/>
    <w:notTrueType/>
    <w:pitch w:val="fixed"/>
    <w:sig w:usb0="A00000FF" w:usb1="5000204A" w:usb2="00000000" w:usb3="00000000" w:csb0="00000093" w:csb1="00000000"/>
  </w:font>
  <w:font w:name="Segoe UI">
    <w:panose1 w:val="020B0502040204020203"/>
    <w:charset w:val="00"/>
    <w:family w:val="swiss"/>
    <w:pitch w:val="variable"/>
    <w:sig w:usb0="E4002EFF" w:usb1="C000E47F" w:usb2="00000009" w:usb3="00000000" w:csb0="000001FF" w:csb1="00000000"/>
    <w:embedRegular r:id="rId1" w:subsetted="1" w:fontKey="{924118F1-7F5E-440A-95E2-7DB03121EDD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embedRegular r:id="rId2" w:subsetted="1" w:fontKey="{DC0F8F3E-AE53-4C8D-97C2-38558B81FDDC}"/>
  </w:font>
  <w:font w:name="MS Mincho">
    <w:altName w:val="MS Gothic"/>
    <w:panose1 w:val="02020609040205080304"/>
    <w:charset w:val="80"/>
    <w:family w:val="roman"/>
    <w:notTrueType/>
    <w:pitch w:val="fixed"/>
    <w:sig w:usb0="00000000" w:usb1="08070000" w:usb2="00000010" w:usb3="00000000" w:csb0="00020000" w:csb1="00000000"/>
  </w:font>
  <w:font w:name="Metric Bold">
    <w:altName w:val="Arial"/>
    <w:panose1 w:val="00000000000000000000"/>
    <w:charset w:val="00"/>
    <w:family w:val="swiss"/>
    <w:notTrueType/>
    <w:pitch w:val="variable"/>
    <w:sig w:usb0="00000007" w:usb1="00000000" w:usb2="00000000" w:usb3="00000000" w:csb0="00000093" w:csb1="00000000"/>
  </w:font>
  <w:font w:name="SimplePro">
    <w:altName w:val="Courier New"/>
    <w:panose1 w:val="00000000000000000000"/>
    <w:charset w:val="00"/>
    <w:family w:val="modern"/>
    <w:notTrueType/>
    <w:pitch w:val="fixed"/>
    <w:sig w:usb0="00000001" w:usb1="4000204A" w:usb2="00000000" w:usb3="00000000" w:csb0="00000093" w:csb1="00000000"/>
  </w:font>
  <w:font w:name="HPE Simple Light">
    <w:panose1 w:val="00000000000000000000"/>
    <w:charset w:val="00"/>
    <w:family w:val="modern"/>
    <w:notTrueType/>
    <w:pitch w:val="fixed"/>
    <w:sig w:usb0="A00000FF" w:usb1="5000204A" w:usb2="00000000" w:usb3="00000000" w:csb0="00000093" w:csb1="00000000"/>
  </w:font>
  <w:font w:name="SimpleRegular">
    <w:panose1 w:val="00000000000000000000"/>
    <w:charset w:val="00"/>
    <w:family w:val="modern"/>
    <w:notTrueType/>
    <w:pitch w:val="fixed"/>
    <w:sig w:usb0="800000AF" w:usb1="5000204A"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8104599"/>
      <w:docPartObj>
        <w:docPartGallery w:val="Page Numbers (Bottom of Page)"/>
        <w:docPartUnique/>
      </w:docPartObj>
    </w:sdtPr>
    <w:sdtEndPr>
      <w:rPr>
        <w:noProof/>
      </w:rPr>
    </w:sdtEndPr>
    <w:sdtContent>
      <w:p w14:paraId="4AF7B184" w14:textId="77777777" w:rsidR="007E051D" w:rsidRDefault="007E05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61E8BA" w14:textId="77777777" w:rsidR="007E051D" w:rsidRDefault="007E051D" w:rsidP="00AB6307">
    <w:pPr>
      <w:ind w:left="-180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32681E" w14:textId="77777777" w:rsidR="007E051D" w:rsidRPr="00214234" w:rsidRDefault="007E051D" w:rsidP="00214234">
    <w:pPr>
      <w:pStyle w:val="Footer"/>
    </w:pPr>
    <w:r w:rsidRPr="00214234">
      <w:rPr>
        <w:noProof/>
      </w:rPr>
      <w:drawing>
        <wp:inline distT="0" distB="0" distL="0" distR="0" wp14:anchorId="58F8FDEC" wp14:editId="63322810">
          <wp:extent cx="804672" cy="228600"/>
          <wp:effectExtent l="0" t="0" r="0" b="0"/>
          <wp:docPr id="272" name="Picture 272">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e_element_grn_pos_rgb.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804672" cy="228600"/>
                  </a:xfrm>
                  <a:prstGeom prst="rect">
                    <a:avLst/>
                  </a:prstGeom>
                </pic:spPr>
              </pic:pic>
            </a:graphicData>
          </a:graphic>
        </wp:inline>
      </w:drawing>
    </w:r>
  </w:p>
  <w:p w14:paraId="2BD11D24" w14:textId="77777777" w:rsidR="007E051D" w:rsidRPr="00AE7069" w:rsidRDefault="007E051D" w:rsidP="00344708">
    <w:pPr>
      <w:pStyle w:val="PageNumbers"/>
      <w:ind w:right="-172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0920221"/>
      <w:docPartObj>
        <w:docPartGallery w:val="Page Numbers (Bottom of Page)"/>
        <w:docPartUnique/>
      </w:docPartObj>
    </w:sdtPr>
    <w:sdtContent>
      <w:sdt>
        <w:sdtPr>
          <w:id w:val="1593591517"/>
          <w:docPartObj>
            <w:docPartGallery w:val="Page Numbers (Bottom of Page)"/>
            <w:docPartUnique/>
          </w:docPartObj>
        </w:sdtPr>
        <w:sdtEndPr>
          <w:rPr>
            <w:rFonts w:ascii="SimpleRegular" w:hAnsi="SimpleRegular"/>
            <w:sz w:val="14"/>
            <w:szCs w:val="14"/>
          </w:rPr>
        </w:sdtEndPr>
        <w:sdtContent>
          <w:p w14:paraId="7A33B249" w14:textId="77777777" w:rsidR="007E051D" w:rsidRPr="00DD7AFE" w:rsidRDefault="007E051D" w:rsidP="00983BAF">
            <w:pPr>
              <w:rPr>
                <w:rFonts w:ascii="SimpleRegular" w:hAnsi="SimpleRegular"/>
                <w:sz w:val="14"/>
                <w:szCs w:val="14"/>
              </w:rPr>
            </w:pPr>
          </w:p>
          <w:p w14:paraId="2C4B8478" w14:textId="77777777" w:rsidR="007E051D" w:rsidRPr="006375AE" w:rsidRDefault="007E051D" w:rsidP="0037305E">
            <w:pPr>
              <w:jc w:val="right"/>
              <w:rPr>
                <w:rFonts w:ascii="SimpleRegular" w:hAnsi="SimpleRegular"/>
                <w:sz w:val="14"/>
                <w:szCs w:val="14"/>
              </w:rPr>
            </w:pPr>
            <w:r>
              <w:rPr>
                <w:rFonts w:ascii="SimpleRegular" w:hAnsi="SimpleRegular"/>
                <w:sz w:val="14"/>
                <w:szCs w:val="14"/>
              </w:rPr>
              <w:t xml:space="preserve">Page </w:t>
            </w:r>
            <w:r w:rsidRPr="006375AE">
              <w:rPr>
                <w:rFonts w:ascii="SimpleRegular" w:hAnsi="SimpleRegular"/>
                <w:sz w:val="14"/>
                <w:szCs w:val="14"/>
              </w:rPr>
              <w:fldChar w:fldCharType="begin"/>
            </w:r>
            <w:r w:rsidRPr="006375AE">
              <w:rPr>
                <w:rFonts w:ascii="SimpleRegular" w:hAnsi="SimpleRegular"/>
                <w:sz w:val="14"/>
                <w:szCs w:val="14"/>
              </w:rPr>
              <w:instrText xml:space="preserve"> PAGE   \* MERGEFORMAT </w:instrText>
            </w:r>
            <w:r w:rsidRPr="006375AE">
              <w:rPr>
                <w:rFonts w:ascii="SimpleRegular" w:hAnsi="SimpleRegular"/>
                <w:sz w:val="14"/>
                <w:szCs w:val="14"/>
              </w:rPr>
              <w:fldChar w:fldCharType="separate"/>
            </w:r>
            <w:r>
              <w:rPr>
                <w:rFonts w:ascii="SimpleRegular" w:hAnsi="SimpleRegular"/>
                <w:noProof/>
                <w:sz w:val="14"/>
                <w:szCs w:val="14"/>
              </w:rPr>
              <w:t>4</w:t>
            </w:r>
            <w:r w:rsidRPr="006375AE">
              <w:rPr>
                <w:rFonts w:ascii="SimpleRegular" w:hAnsi="SimpleRegular"/>
                <w:noProof/>
                <w:sz w:val="14"/>
                <w:szCs w:val="14"/>
              </w:rPr>
              <w:fldChar w:fldCharType="end"/>
            </w:r>
          </w:p>
        </w:sdtContent>
      </w:sdt>
      <w:p w14:paraId="6825C370" w14:textId="77777777" w:rsidR="007E051D" w:rsidRDefault="007E051D" w:rsidP="00AB6307">
        <w:pPr>
          <w:ind w:left="-1800"/>
        </w:pP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0690C7" w14:textId="77777777" w:rsidR="007E051D" w:rsidRPr="005529F4" w:rsidRDefault="007E051D" w:rsidP="005529F4">
    <w:pPr>
      <w:pStyle w:val="Footer"/>
    </w:pPr>
    <w:r>
      <w:rPr>
        <w:noProof/>
      </w:rPr>
      <w:drawing>
        <wp:inline distT="0" distB="0" distL="0" distR="0" wp14:anchorId="1637EC25" wp14:editId="7A6B045B">
          <wp:extent cx="804672" cy="228600"/>
          <wp:effectExtent l="0" t="0" r="0" b="0"/>
          <wp:docPr id="273" name="Picture 27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e_element_grn_pos_rgb.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804672" cy="228600"/>
                  </a:xfrm>
                  <a:prstGeom prst="rect">
                    <a:avLst/>
                  </a:prstGeom>
                </pic:spPr>
              </pic:pic>
            </a:graphicData>
          </a:graphic>
        </wp:inline>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68B829" w14:textId="77777777" w:rsidR="007E051D" w:rsidRPr="005529F4" w:rsidRDefault="007E051D" w:rsidP="005529F4">
    <w:pPr>
      <w:pStyle w:val="Footer"/>
    </w:pPr>
    <w:r>
      <w:rPr>
        <w:noProof/>
      </w:rPr>
      <w:drawing>
        <wp:inline distT="0" distB="0" distL="0" distR="0" wp14:anchorId="76930ABF" wp14:editId="02102C9D">
          <wp:extent cx="804672" cy="228600"/>
          <wp:effectExtent l="0" t="0" r="0" b="0"/>
          <wp:docPr id="274" name="Picture 274">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e_element_grn_pos_rgb.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804672" cy="228600"/>
                  </a:xfrm>
                  <a:prstGeom prst="rect">
                    <a:avLst/>
                  </a:prstGeom>
                </pic:spPr>
              </pic:pic>
            </a:graphicData>
          </a:graphic>
        </wp:inline>
      </w:drawing>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1A74FC" w14:textId="77777777" w:rsidR="007E051D" w:rsidRPr="00745C9A" w:rsidRDefault="007E051D" w:rsidP="00745C9A">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10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600" w:firstRow="0" w:lastRow="0" w:firstColumn="0" w:lastColumn="0" w:noHBand="1" w:noVBand="1"/>
    </w:tblPr>
    <w:tblGrid>
      <w:gridCol w:w="2577"/>
      <w:gridCol w:w="959"/>
      <w:gridCol w:w="7264"/>
    </w:tblGrid>
    <w:tr w:rsidR="007E051D" w:rsidRPr="00917C6B" w14:paraId="00180248" w14:textId="77777777" w:rsidTr="003A378F">
      <w:trPr>
        <w:trHeight w:val="320"/>
      </w:trPr>
      <w:tc>
        <w:tcPr>
          <w:tcW w:w="2545" w:type="dxa"/>
          <w:tcMar>
            <w:left w:w="0" w:type="dxa"/>
          </w:tcMar>
          <w:vAlign w:val="center"/>
        </w:tcPr>
        <w:p w14:paraId="0A65C8F7" w14:textId="77777777" w:rsidR="007E051D" w:rsidRPr="00917C6B" w:rsidRDefault="007E051D" w:rsidP="004F76A4">
          <w:pPr>
            <w:pStyle w:val="BackPageSharewithcolleagues7pt"/>
            <w:spacing w:line="240" w:lineRule="auto"/>
            <w:rPr>
              <w:noProof/>
            </w:rPr>
          </w:pPr>
          <w:r>
            <w:rPr>
              <w:noProof/>
            </w:rPr>
            <w:drawing>
              <wp:inline distT="0" distB="0" distL="0" distR="0" wp14:anchorId="6B5A67ED" wp14:editId="0651E1AB">
                <wp:extent cx="1563624" cy="612648"/>
                <wp:effectExtent l="0" t="0" r="0" b="0"/>
                <wp:docPr id="199" name="Picture 199">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t Icon_1.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1563624" cy="612648"/>
                        </a:xfrm>
                        <a:prstGeom prst="rect">
                          <a:avLst/>
                        </a:prstGeom>
                      </pic:spPr>
                    </pic:pic>
                  </a:graphicData>
                </a:graphic>
              </wp:inline>
            </w:drawing>
          </w:r>
        </w:p>
      </w:tc>
      <w:tc>
        <w:tcPr>
          <w:tcW w:w="962" w:type="dxa"/>
        </w:tcPr>
        <w:p w14:paraId="7DDB73F5" w14:textId="77777777" w:rsidR="007E051D" w:rsidRPr="00917C6B" w:rsidRDefault="007E051D" w:rsidP="004F76A4">
          <w:pPr>
            <w:pStyle w:val="BackPageSharewithcolleagues7pt"/>
            <w:spacing w:line="240" w:lineRule="auto"/>
            <w:rPr>
              <w:sz w:val="20"/>
            </w:rPr>
          </w:pPr>
        </w:p>
      </w:tc>
      <w:tc>
        <w:tcPr>
          <w:tcW w:w="7293" w:type="dxa"/>
          <w:vMerge w:val="restart"/>
          <w:tcMar>
            <w:left w:w="0" w:type="dxa"/>
            <w:bottom w:w="0" w:type="dxa"/>
          </w:tcMar>
          <w:vAlign w:val="bottom"/>
        </w:tcPr>
        <w:p w14:paraId="66FC821A" w14:textId="77777777" w:rsidR="007E051D" w:rsidRPr="00917C6B" w:rsidRDefault="007E051D" w:rsidP="00F01F81">
          <w:pPr>
            <w:pStyle w:val="BackPageRatethisdocument10pt"/>
            <w:ind w:left="0"/>
          </w:pPr>
        </w:p>
      </w:tc>
    </w:tr>
    <w:tr w:rsidR="007E051D" w:rsidRPr="00917C6B" w14:paraId="4A7FCB1B" w14:textId="77777777" w:rsidTr="00F01F81">
      <w:trPr>
        <w:trHeight w:val="82"/>
      </w:trPr>
      <w:tc>
        <w:tcPr>
          <w:tcW w:w="2545" w:type="dxa"/>
          <w:vMerge w:val="restart"/>
          <w:tcMar>
            <w:left w:w="0" w:type="dxa"/>
          </w:tcMar>
          <w:vAlign w:val="bottom"/>
        </w:tcPr>
        <w:tbl>
          <w:tblPr>
            <w:tblpPr w:leftFromText="180" w:rightFromText="180" w:vertAnchor="page" w:horzAnchor="page" w:tblpX="41" w:tblpY="151"/>
            <w:tblW w:w="2430" w:type="dxa"/>
            <w:tblBorders>
              <w:insideH w:val="single" w:sz="2" w:space="0" w:color="auto"/>
            </w:tblBorders>
            <w:tblLook w:val="0000" w:firstRow="0" w:lastRow="0" w:firstColumn="0" w:lastColumn="0" w:noHBand="0" w:noVBand="0"/>
          </w:tblPr>
          <w:tblGrid>
            <w:gridCol w:w="270"/>
            <w:gridCol w:w="2160"/>
          </w:tblGrid>
          <w:tr w:rsidR="007E051D" w:rsidRPr="00917C6B" w14:paraId="372ACF12" w14:textId="77777777" w:rsidTr="003A378F">
            <w:trPr>
              <w:trHeight w:val="342"/>
            </w:trPr>
            <w:tc>
              <w:tcPr>
                <w:tcW w:w="2430" w:type="dxa"/>
                <w:gridSpan w:val="2"/>
                <w:tcMar>
                  <w:top w:w="288" w:type="dxa"/>
                  <w:left w:w="0" w:type="dxa"/>
                  <w:right w:w="115" w:type="dxa"/>
                </w:tcMar>
                <w:vAlign w:val="center"/>
              </w:tcPr>
              <w:p w14:paraId="341C27AC" w14:textId="77777777" w:rsidR="007E051D" w:rsidRPr="00917C6B" w:rsidRDefault="007E051D" w:rsidP="004F76A4">
                <w:pPr>
                  <w:pStyle w:val="BackPageSharewithcolleagues7pt"/>
                  <w:spacing w:line="240" w:lineRule="auto"/>
                  <w:rPr>
                    <w:sz w:val="20"/>
                  </w:rPr>
                </w:pPr>
              </w:p>
            </w:tc>
          </w:tr>
          <w:tr w:rsidR="007E051D" w:rsidRPr="00917C6B" w14:paraId="1C434F0A" w14:textId="77777777" w:rsidTr="003A378F">
            <w:trPr>
              <w:trHeight w:val="355"/>
            </w:trPr>
            <w:tc>
              <w:tcPr>
                <w:tcW w:w="2430" w:type="dxa"/>
                <w:gridSpan w:val="2"/>
                <w:tcMar>
                  <w:left w:w="0" w:type="dxa"/>
                  <w:right w:w="115" w:type="dxa"/>
                </w:tcMar>
              </w:tcPr>
              <w:p w14:paraId="0056C800" w14:textId="77777777" w:rsidR="007E051D" w:rsidRPr="00917C6B" w:rsidRDefault="007E051D" w:rsidP="004F76A4">
                <w:pPr>
                  <w:pStyle w:val="BackPageSignupforupdates9pt"/>
                </w:pPr>
                <w:hyperlink r:id="rId3" w:history="1">
                  <w:r w:rsidRPr="00917C6B">
                    <w:t>Sign up for updates</w:t>
                  </w:r>
                </w:hyperlink>
              </w:p>
            </w:tc>
          </w:tr>
          <w:tr w:rsidR="007E051D" w:rsidRPr="00917C6B" w14:paraId="7F2F3A7D" w14:textId="77777777" w:rsidTr="003A378F">
            <w:trPr>
              <w:trHeight w:val="445"/>
            </w:trPr>
            <w:tc>
              <w:tcPr>
                <w:tcW w:w="270" w:type="dxa"/>
                <w:tcMar>
                  <w:left w:w="0" w:type="dxa"/>
                  <w:right w:w="0" w:type="dxa"/>
                </w:tcMar>
                <w:vAlign w:val="center"/>
              </w:tcPr>
              <w:p w14:paraId="5D3BFE76" w14:textId="77777777" w:rsidR="007E051D" w:rsidRPr="00917C6B" w:rsidRDefault="007E051D" w:rsidP="004F76A4">
                <w:pPr>
                  <w:pStyle w:val="BackPageSharewithcolleagues7pt"/>
                  <w:spacing w:line="240" w:lineRule="auto"/>
                  <w:rPr>
                    <w:sz w:val="20"/>
                  </w:rPr>
                </w:pPr>
              </w:p>
            </w:tc>
            <w:tc>
              <w:tcPr>
                <w:tcW w:w="2160" w:type="dxa"/>
                <w:tcMar>
                  <w:left w:w="0" w:type="dxa"/>
                  <w:right w:w="0" w:type="dxa"/>
                </w:tcMar>
                <w:vAlign w:val="center"/>
              </w:tcPr>
              <w:p w14:paraId="619DD633" w14:textId="77777777" w:rsidR="007E051D" w:rsidRPr="00917C6B" w:rsidRDefault="007E051D" w:rsidP="004F76A4">
                <w:pPr>
                  <w:pStyle w:val="BackPageRatethisdocument10pt"/>
                  <w:ind w:left="0"/>
                </w:pPr>
              </w:p>
            </w:tc>
          </w:tr>
        </w:tbl>
        <w:p w14:paraId="51E3D70D" w14:textId="77777777" w:rsidR="007E051D" w:rsidRPr="00917C6B" w:rsidRDefault="007E051D" w:rsidP="004F76A4">
          <w:pPr>
            <w:pStyle w:val="BackPageSharewithcolleagues7pt"/>
            <w:spacing w:line="240" w:lineRule="auto"/>
            <w:rPr>
              <w:sz w:val="20"/>
            </w:rPr>
          </w:pPr>
          <w:r>
            <w:rPr>
              <w:noProof/>
              <w:sz w:val="20"/>
            </w:rPr>
            <w:drawing>
              <wp:inline distT="0" distB="0" distL="0" distR="0" wp14:anchorId="0E4B0643" wp14:editId="6F3BE119">
                <wp:extent cx="804545" cy="228600"/>
                <wp:effectExtent l="0" t="0" r="0" b="0"/>
                <wp:docPr id="200" name="Picture 200">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pe_element_grn_pos_rgb.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804545" cy="228600"/>
                        </a:xfrm>
                        <a:prstGeom prst="rect">
                          <a:avLst/>
                        </a:prstGeom>
                      </pic:spPr>
                    </pic:pic>
                  </a:graphicData>
                </a:graphic>
              </wp:inline>
            </w:drawing>
          </w:r>
        </w:p>
      </w:tc>
      <w:tc>
        <w:tcPr>
          <w:tcW w:w="962" w:type="dxa"/>
        </w:tcPr>
        <w:p w14:paraId="2CBE017D" w14:textId="77777777" w:rsidR="007E051D" w:rsidRPr="00917C6B" w:rsidRDefault="007E051D" w:rsidP="004F76A4">
          <w:pPr>
            <w:pStyle w:val="BackPageSharewithcolleagues7pt"/>
            <w:spacing w:line="240" w:lineRule="auto"/>
            <w:rPr>
              <w:sz w:val="20"/>
            </w:rPr>
          </w:pPr>
        </w:p>
      </w:tc>
      <w:tc>
        <w:tcPr>
          <w:tcW w:w="7293" w:type="dxa"/>
          <w:vMerge/>
          <w:tcMar>
            <w:left w:w="0" w:type="dxa"/>
            <w:bottom w:w="0" w:type="dxa"/>
          </w:tcMar>
          <w:vAlign w:val="bottom"/>
        </w:tcPr>
        <w:p w14:paraId="104BE43E" w14:textId="77777777" w:rsidR="007E051D" w:rsidRPr="00917C6B" w:rsidRDefault="007E051D" w:rsidP="004F76A4">
          <w:pPr>
            <w:pStyle w:val="BackPageRatethisdocument10pt"/>
          </w:pPr>
        </w:p>
      </w:tc>
    </w:tr>
    <w:tr w:rsidR="007E051D" w:rsidRPr="00917C6B" w14:paraId="3E5F5AC0" w14:textId="77777777" w:rsidTr="003A378F">
      <w:trPr>
        <w:trHeight w:val="320"/>
      </w:trPr>
      <w:tc>
        <w:tcPr>
          <w:tcW w:w="2545" w:type="dxa"/>
          <w:vMerge/>
          <w:tcMar>
            <w:top w:w="115" w:type="dxa"/>
            <w:left w:w="0" w:type="dxa"/>
            <w:right w:w="0" w:type="dxa"/>
          </w:tcMar>
          <w:vAlign w:val="center"/>
        </w:tcPr>
        <w:p w14:paraId="239FA792" w14:textId="77777777" w:rsidR="007E051D" w:rsidRPr="00917C6B" w:rsidRDefault="007E051D" w:rsidP="004F76A4">
          <w:pPr>
            <w:pStyle w:val="BackPageSignupforupdates9pt"/>
            <w:rPr>
              <w:rFonts w:ascii="Metric Light" w:hAnsi="Metric Light"/>
            </w:rPr>
          </w:pPr>
        </w:p>
      </w:tc>
      <w:tc>
        <w:tcPr>
          <w:tcW w:w="962" w:type="dxa"/>
          <w:tcMar>
            <w:top w:w="115" w:type="dxa"/>
            <w:right w:w="0" w:type="dxa"/>
          </w:tcMar>
        </w:tcPr>
        <w:p w14:paraId="3EEC60EF" w14:textId="77777777" w:rsidR="007E051D" w:rsidRPr="00917C6B" w:rsidRDefault="007E051D" w:rsidP="004F76A4"/>
      </w:tc>
      <w:tc>
        <w:tcPr>
          <w:tcW w:w="7293" w:type="dxa"/>
          <w:vMerge/>
          <w:tcMar>
            <w:top w:w="115" w:type="dxa"/>
            <w:left w:w="0" w:type="dxa"/>
            <w:bottom w:w="144" w:type="dxa"/>
            <w:right w:w="0" w:type="dxa"/>
          </w:tcMar>
          <w:vAlign w:val="bottom"/>
        </w:tcPr>
        <w:p w14:paraId="0D4F82F3" w14:textId="77777777" w:rsidR="007E051D" w:rsidRPr="00917C6B" w:rsidRDefault="007E051D" w:rsidP="004F76A4">
          <w:pPr>
            <w:pStyle w:val="BackPageSharewithcolleagues7pt"/>
            <w:spacing w:line="240" w:lineRule="auto"/>
            <w:rPr>
              <w:noProof/>
            </w:rPr>
          </w:pPr>
        </w:p>
      </w:tc>
    </w:tr>
    <w:tr w:rsidR="007E051D" w:rsidRPr="00917C6B" w14:paraId="623E20E5" w14:textId="77777777" w:rsidTr="003A378F">
      <w:trPr>
        <w:trHeight w:val="53"/>
      </w:trPr>
      <w:tc>
        <w:tcPr>
          <w:tcW w:w="2545" w:type="dxa"/>
          <w:vMerge/>
          <w:tcMar>
            <w:top w:w="115" w:type="dxa"/>
            <w:left w:w="0" w:type="dxa"/>
          </w:tcMar>
          <w:vAlign w:val="center"/>
        </w:tcPr>
        <w:p w14:paraId="6B29539C" w14:textId="77777777" w:rsidR="007E051D" w:rsidRPr="00917C6B" w:rsidRDefault="007E051D" w:rsidP="004F76A4">
          <w:pPr>
            <w:pStyle w:val="BackPageRatethisdocument10pt"/>
          </w:pPr>
        </w:p>
      </w:tc>
      <w:tc>
        <w:tcPr>
          <w:tcW w:w="962" w:type="dxa"/>
        </w:tcPr>
        <w:p w14:paraId="2B797C09" w14:textId="77777777" w:rsidR="007E051D" w:rsidRPr="00917C6B" w:rsidRDefault="007E051D" w:rsidP="004F76A4">
          <w:pPr>
            <w:pStyle w:val="BackPageRatethisdocument10pt"/>
          </w:pPr>
        </w:p>
      </w:tc>
      <w:tc>
        <w:tcPr>
          <w:tcW w:w="7293" w:type="dxa"/>
          <w:vMerge/>
          <w:tcBorders>
            <w:bottom w:val="single" w:sz="18" w:space="0" w:color="auto"/>
          </w:tcBorders>
          <w:tcMar>
            <w:left w:w="0" w:type="dxa"/>
            <w:bottom w:w="144" w:type="dxa"/>
          </w:tcMar>
          <w:vAlign w:val="bottom"/>
        </w:tcPr>
        <w:p w14:paraId="6E98428E" w14:textId="77777777" w:rsidR="007E051D" w:rsidRPr="00917C6B" w:rsidRDefault="007E051D" w:rsidP="004F76A4">
          <w:pPr>
            <w:pStyle w:val="BackPageSharewithcolleagues7pt"/>
            <w:spacing w:line="240" w:lineRule="auto"/>
            <w:rPr>
              <w:noProof/>
            </w:rPr>
          </w:pPr>
        </w:p>
      </w:tc>
    </w:tr>
    <w:tr w:rsidR="007E051D" w:rsidRPr="00917C6B" w14:paraId="6EB8112A" w14:textId="77777777" w:rsidTr="003A378F">
      <w:tc>
        <w:tcPr>
          <w:tcW w:w="2545" w:type="dxa"/>
          <w:vMerge/>
          <w:tcMar>
            <w:left w:w="0" w:type="dxa"/>
          </w:tcMar>
        </w:tcPr>
        <w:p w14:paraId="0480CCD5" w14:textId="77777777" w:rsidR="007E051D" w:rsidRPr="00917C6B" w:rsidRDefault="007E051D" w:rsidP="004F76A4">
          <w:pPr>
            <w:pStyle w:val="BackPageLegal7pt"/>
          </w:pPr>
        </w:p>
      </w:tc>
      <w:tc>
        <w:tcPr>
          <w:tcW w:w="962" w:type="dxa"/>
        </w:tcPr>
        <w:p w14:paraId="5C3EC079" w14:textId="77777777" w:rsidR="007E051D" w:rsidRPr="00917C6B" w:rsidRDefault="007E051D" w:rsidP="004F76A4">
          <w:pPr>
            <w:pStyle w:val="BackPageLegal7pt"/>
          </w:pPr>
        </w:p>
      </w:tc>
      <w:tc>
        <w:tcPr>
          <w:tcW w:w="7293" w:type="dxa"/>
          <w:tcBorders>
            <w:top w:val="single" w:sz="18" w:space="0" w:color="auto"/>
          </w:tcBorders>
          <w:tcMar>
            <w:top w:w="72" w:type="dxa"/>
            <w:left w:w="0" w:type="dxa"/>
          </w:tcMar>
        </w:tcPr>
        <w:p w14:paraId="6E6ACB87" w14:textId="742A90D1" w:rsidR="007E051D" w:rsidRPr="00917C6B" w:rsidRDefault="007E051D" w:rsidP="000615E7">
          <w:pPr>
            <w:pStyle w:val="BackPageLegal7pt"/>
          </w:pPr>
          <w:r w:rsidRPr="00AD1D13">
            <w:t>© Copyright 201</w:t>
          </w:r>
          <w:r w:rsidR="00882DE6">
            <w:t>9</w:t>
          </w:r>
          <w:r w:rsidRPr="00AD1D13">
            <w:t xml:space="preserve"> Hewlett Packard Enterprise Development LP. The information contained herein is subject to change without notice. The only warranties for Hewlett Packard Enterprise products and services are set forth in the express warranty statements accompanying such products and services. Nothing herein should be construed as constituting an additional warranty. Hewlett Packard Enterprise shall not be liable for technical or editorial errors or omissions contained herein.</w:t>
          </w:r>
        </w:p>
        <w:p w14:paraId="120EF7A0" w14:textId="77777777" w:rsidR="007E051D" w:rsidRDefault="007E051D" w:rsidP="00F01F81">
          <w:pPr>
            <w:pStyle w:val="BackPageLegal7pt"/>
            <w:spacing w:after="300"/>
          </w:pPr>
          <w:r w:rsidRPr="001B7C6E">
            <w:t xml:space="preserve">Microsoft, Windows, </w:t>
          </w:r>
          <w:r>
            <w:t xml:space="preserve">and </w:t>
          </w:r>
          <w:r w:rsidRPr="001B7C6E">
            <w:t xml:space="preserve">Windows Server are registered trademarks or trademarks of Microsoft Corporation in the United States and/or other countries. </w:t>
          </w:r>
          <w:r>
            <w:t>Linux</w:t>
          </w:r>
          <w:r w:rsidRPr="001B7C6E">
            <w:t xml:space="preserve"> is the registered trademark of Linus Torvalds in the U.S. and other countries.</w:t>
          </w:r>
          <w:r>
            <w:t xml:space="preserve"> </w:t>
          </w:r>
          <w:r w:rsidRPr="00985318">
            <w:t xml:space="preserve">VMware </w:t>
          </w:r>
          <w:r>
            <w:t xml:space="preserve">and vSphere are </w:t>
          </w:r>
          <w:r w:rsidRPr="00985318">
            <w:t>registered trademark</w:t>
          </w:r>
          <w:r>
            <w:t>s</w:t>
          </w:r>
          <w:r w:rsidRPr="00985318">
            <w:t xml:space="preserve"> of VMware, Inc. in the United States and/or other jurisdictions.</w:t>
          </w:r>
          <w:r>
            <w:t xml:space="preserve"> Red Hat and </w:t>
          </w:r>
          <w:r w:rsidRPr="00BC6ADA">
            <w:t xml:space="preserve">Red Hat Enterprise Linux </w:t>
          </w:r>
          <w:r>
            <w:t xml:space="preserve">are </w:t>
          </w:r>
          <w:r w:rsidRPr="00BC6ADA">
            <w:t>registered trademark</w:t>
          </w:r>
          <w:r>
            <w:t>s</w:t>
          </w:r>
          <w:r w:rsidRPr="00BC6ADA">
            <w:t xml:space="preserve"> of Red Hat, Inc. in the United States and other countries.</w:t>
          </w:r>
          <w:r w:rsidRPr="00497FB4">
            <w:rPr>
              <w:noProof/>
            </w:rPr>
            <w:drawing>
              <wp:anchor distT="0" distB="0" distL="114300" distR="114300" simplePos="0" relativeHeight="251679744" behindDoc="0" locked="0" layoutInCell="1" allowOverlap="1" wp14:anchorId="67377517" wp14:editId="5593DAAE">
                <wp:simplePos x="0" y="0"/>
                <wp:positionH relativeFrom="page">
                  <wp:posOffset>6750050</wp:posOffset>
                </wp:positionH>
                <wp:positionV relativeFrom="page">
                  <wp:posOffset>9025255</wp:posOffset>
                </wp:positionV>
                <wp:extent cx="579120" cy="579120"/>
                <wp:effectExtent l="0" t="0" r="0" b="0"/>
                <wp:wrapNone/>
                <wp:docPr id="20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 Logo Blue RGB.eps"/>
                        <pic:cNvPicPr/>
                      </pic:nvPicPr>
                      <pic:blipFill>
                        <a:blip r:embed="rId6">
                          <a:extLst>
                            <a:ext uri="{28A0092B-C50C-407E-A947-70E740481C1C}">
                              <a14:useLocalDpi xmlns:a14="http://schemas.microsoft.com/office/drawing/2010/main" val="0"/>
                            </a:ext>
                          </a:extLst>
                        </a:blip>
                        <a:stretch>
                          <a:fillRect/>
                        </a:stretch>
                      </pic:blipFill>
                      <pic:spPr>
                        <a:xfrm>
                          <a:off x="0" y="0"/>
                          <a:ext cx="579120" cy="579120"/>
                        </a:xfrm>
                        <a:prstGeom prst="rect">
                          <a:avLst/>
                        </a:prstGeom>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ve="http://schemas.openxmlformats.org/markup-compatibility/2006"/>
                          </a:ext>
                        </a:extLst>
                      </pic:spPr>
                    </pic:pic>
                  </a:graphicData>
                </a:graphic>
              </wp:anchor>
            </w:drawing>
          </w:r>
        </w:p>
        <w:p w14:paraId="633E7915" w14:textId="43FF1D37" w:rsidR="007E051D" w:rsidRPr="00425897" w:rsidRDefault="007E051D" w:rsidP="00882DE6">
          <w:pPr>
            <w:pStyle w:val="BackPageLegal7pt"/>
            <w:spacing w:after="300"/>
          </w:pPr>
          <w:r>
            <w:t xml:space="preserve">a000xxxxxenw, </w:t>
          </w:r>
          <w:r w:rsidR="00882DE6">
            <w:t>April 2019</w:t>
          </w:r>
        </w:p>
      </w:tc>
    </w:tr>
  </w:tbl>
  <w:p w14:paraId="26775FBC" w14:textId="77777777" w:rsidR="007E051D" w:rsidRPr="007D7BA2" w:rsidRDefault="007E051D" w:rsidP="004F76A4">
    <w:pPr>
      <w:pStyle w:val="Footer"/>
      <w:spacing w:before="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D99F79" w14:textId="77777777" w:rsidR="007E051D" w:rsidRPr="00745C9A" w:rsidRDefault="007E051D" w:rsidP="00745C9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329908" w14:textId="77777777" w:rsidR="007E051D" w:rsidRDefault="007E051D"/>
    <w:p w14:paraId="15257EAF" w14:textId="77777777" w:rsidR="007E051D" w:rsidRDefault="007E051D"/>
  </w:footnote>
  <w:footnote w:type="continuationSeparator" w:id="0">
    <w:p w14:paraId="0891FA03" w14:textId="77777777" w:rsidR="007E051D" w:rsidRDefault="007E051D">
      <w:r>
        <w:continuationSeparator/>
      </w:r>
    </w:p>
    <w:p w14:paraId="6330FD6F" w14:textId="77777777" w:rsidR="007E051D" w:rsidRDefault="007E051D"/>
    <w:p w14:paraId="69777BF0" w14:textId="77777777" w:rsidR="007E051D" w:rsidRDefault="007E051D"/>
    <w:p w14:paraId="27DAA69E" w14:textId="77777777" w:rsidR="007E051D" w:rsidRDefault="007E051D"/>
    <w:p w14:paraId="0A36BB9E" w14:textId="77777777" w:rsidR="007E051D" w:rsidRDefault="007E051D"/>
    <w:p w14:paraId="70C8430F" w14:textId="77777777" w:rsidR="007E051D" w:rsidRDefault="007E051D"/>
  </w:footnote>
  <w:footnote w:type="continuationNotice" w:id="1">
    <w:p w14:paraId="152AE886" w14:textId="77777777" w:rsidR="007E051D" w:rsidRDefault="007E051D"/>
    <w:p w14:paraId="2A27182D" w14:textId="77777777" w:rsidR="007E051D" w:rsidRDefault="007E051D"/>
    <w:p w14:paraId="38D7325E" w14:textId="77777777" w:rsidR="007E051D" w:rsidRDefault="007E051D"/>
    <w:p w14:paraId="32B40695" w14:textId="77777777" w:rsidR="007E051D" w:rsidRDefault="007E051D"/>
    <w:p w14:paraId="3F6D5214" w14:textId="77777777" w:rsidR="007E051D" w:rsidRDefault="007E051D"/>
    <w:p w14:paraId="5FF29BD6" w14:textId="77777777" w:rsidR="007E051D" w:rsidRDefault="007E051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31B77E" w14:textId="77777777" w:rsidR="007E051D" w:rsidRPr="009F2FD1" w:rsidRDefault="007E051D" w:rsidP="009F2FD1">
    <w:pPr>
      <w:pStyle w:val="MISCTitleDescriptorinheader10pt"/>
    </w:pPr>
    <w:r w:rsidRPr="009F2FD1">
      <w:t>Technical white paper</w:t>
    </w:r>
    <w:r>
      <w:t xml:space="preserve"> </w:t>
    </w:r>
    <w:r w:rsidRPr="009F2FD1">
      <w:t>Descriptor</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D265B2" w14:textId="77777777" w:rsidR="007E051D" w:rsidRPr="00A57997" w:rsidRDefault="007E051D" w:rsidP="00FD1D81">
    <w:pPr>
      <w:pStyle w:val="CoverSubtitle"/>
      <w:tabs>
        <w:tab w:val="right" w:pos="10710"/>
      </w:tabs>
      <w:spacing w:after="0" w:line="240" w:lineRule="auto"/>
      <w:ind w:right="54"/>
      <w:rPr>
        <w:rFonts w:ascii="SimplePro" w:hAnsi="SimplePro"/>
        <w:sz w:val="18"/>
      </w:rPr>
    </w:pPr>
    <w:r>
      <w:rPr>
        <w:rStyle w:val="CoverDocumentType10ptChar"/>
      </w:rPr>
      <w:t>Deployment Guide</w:t>
    </w:r>
    <w:r>
      <w:rPr>
        <w:rStyle w:val="CoverDocumentType10ptChar"/>
      </w:rP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01EF85" w14:textId="77777777" w:rsidR="007E051D" w:rsidRPr="00E11EF2" w:rsidRDefault="007E051D" w:rsidP="004F76A4">
    <w:pPr>
      <w:pStyle w:val="CoverSubtitle"/>
      <w:tabs>
        <w:tab w:val="right" w:pos="10710"/>
      </w:tabs>
      <w:spacing w:after="0" w:line="240" w:lineRule="auto"/>
      <w:ind w:right="54"/>
      <w:rPr>
        <w:rFonts w:ascii="HPE Simple" w:hAnsi="HPE Simple"/>
        <w:sz w:val="18"/>
      </w:rPr>
    </w:pPr>
    <w:r>
      <w:rPr>
        <w:rStyle w:val="CoverDocumentType10ptChar"/>
      </w:rPr>
      <w:t>Deployment Guide</w:t>
    </w:r>
    <w:r>
      <w:rPr>
        <w:rStyle w:val="CoverDocumentType10ptChar"/>
      </w:rPr>
      <w:tab/>
    </w:r>
    <w:r w:rsidRPr="00E11EF2">
      <w:rPr>
        <w:rFonts w:ascii="HPE Simple" w:hAnsi="HPE Simple"/>
        <w:sz w:val="18"/>
      </w:rPr>
      <w:t xml:space="preserve">Page </w:t>
    </w:r>
    <w:r w:rsidRPr="00E11EF2">
      <w:rPr>
        <w:rFonts w:ascii="HPE Simple" w:hAnsi="HPE Simple"/>
        <w:sz w:val="18"/>
      </w:rPr>
      <w:fldChar w:fldCharType="begin"/>
    </w:r>
    <w:r w:rsidRPr="00E11EF2">
      <w:rPr>
        <w:rFonts w:ascii="HPE Simple" w:hAnsi="HPE Simple"/>
        <w:sz w:val="18"/>
      </w:rPr>
      <w:instrText xml:space="preserve"> PAGE   \* MERGEFORMAT </w:instrText>
    </w:r>
    <w:r w:rsidRPr="00E11EF2">
      <w:rPr>
        <w:rFonts w:ascii="HPE Simple" w:hAnsi="HPE Simple"/>
        <w:sz w:val="18"/>
      </w:rPr>
      <w:fldChar w:fldCharType="separate"/>
    </w:r>
    <w:r w:rsidR="0099354B">
      <w:rPr>
        <w:rFonts w:ascii="HPE Simple" w:hAnsi="HPE Simple"/>
        <w:noProof/>
        <w:sz w:val="18"/>
      </w:rPr>
      <w:t>106</w:t>
    </w:r>
    <w:r w:rsidRPr="00E11EF2">
      <w:rPr>
        <w:rFonts w:ascii="HPE Simple" w:hAnsi="HPE Simple"/>
        <w:sz w:val="18"/>
      </w:rP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561DCE" w14:textId="77777777" w:rsidR="007E051D" w:rsidRPr="00E11EF2" w:rsidRDefault="007E051D" w:rsidP="00FD1D81">
    <w:pPr>
      <w:pStyle w:val="CoverSubtitle"/>
      <w:tabs>
        <w:tab w:val="right" w:pos="10710"/>
      </w:tabs>
      <w:spacing w:after="0" w:line="240" w:lineRule="auto"/>
      <w:ind w:right="54"/>
      <w:rPr>
        <w:rFonts w:ascii="HPE Simple" w:hAnsi="HPE Simple"/>
        <w:sz w:val="18"/>
      </w:rPr>
    </w:pPr>
    <w:r w:rsidRPr="004724C3">
      <w:rPr>
        <w:rStyle w:val="CoverDocumentType10ptChar"/>
      </w:rPr>
      <w:t>Technical White Paper</w:t>
    </w:r>
    <w:r>
      <w:rPr>
        <w:rStyle w:val="CoverDocumentType10ptChar"/>
      </w:rPr>
      <w:tab/>
    </w:r>
    <w:r w:rsidRPr="00E11EF2">
      <w:rPr>
        <w:rFonts w:ascii="HPE Simple" w:hAnsi="HPE Simple"/>
        <w:sz w:val="18"/>
      </w:rPr>
      <w:t xml:space="preserve">Page </w:t>
    </w:r>
    <w:r w:rsidRPr="00E11EF2">
      <w:rPr>
        <w:rFonts w:ascii="HPE Simple" w:hAnsi="HPE Simple"/>
        <w:sz w:val="18"/>
      </w:rPr>
      <w:fldChar w:fldCharType="begin"/>
    </w:r>
    <w:r w:rsidRPr="00E11EF2">
      <w:rPr>
        <w:rFonts w:ascii="HPE Simple" w:hAnsi="HPE Simple"/>
        <w:sz w:val="18"/>
      </w:rPr>
      <w:instrText xml:space="preserve"> PAGE   \* MERGEFORMAT </w:instrText>
    </w:r>
    <w:r w:rsidRPr="00E11EF2">
      <w:rPr>
        <w:rFonts w:ascii="HPE Simple" w:hAnsi="HPE Simple"/>
        <w:sz w:val="18"/>
      </w:rPr>
      <w:fldChar w:fldCharType="separate"/>
    </w:r>
    <w:r w:rsidR="0099354B">
      <w:rPr>
        <w:rFonts w:ascii="HPE Simple" w:hAnsi="HPE Simple"/>
        <w:noProof/>
        <w:sz w:val="18"/>
      </w:rPr>
      <w:t>5</w:t>
    </w:r>
    <w:r w:rsidRPr="00E11EF2">
      <w:rPr>
        <w:rFonts w:ascii="HPE Simple" w:hAnsi="HPE Simple"/>
        <w:sz w:val="18"/>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676FD8" w14:textId="77777777" w:rsidR="007E051D" w:rsidRDefault="007E051D" w:rsidP="008E412C">
    <w:pPr>
      <w:pStyle w:val="MISCTitleDescriptorinheader11ptLight"/>
    </w:pPr>
    <w:r w:rsidRPr="00793BF0">
      <w:t>Technical white paper</w:t>
    </w:r>
    <w:r w:rsidRPr="00F40566">
      <w:t xml:space="preserve"> Product, solution, or service</w:t>
    </w:r>
  </w:p>
  <w:p w14:paraId="2F3A8906" w14:textId="77777777" w:rsidR="007E051D" w:rsidRDefault="007E051D"/>
  <w:p w14:paraId="73A77B50" w14:textId="77777777" w:rsidR="007E051D" w:rsidRDefault="007E051D"/>
  <w:p w14:paraId="7B32A33C" w14:textId="77777777" w:rsidR="007E051D" w:rsidRDefault="007E051D"/>
  <w:p w14:paraId="60AD1E12" w14:textId="77777777" w:rsidR="007E051D" w:rsidRDefault="007E051D"/>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CC7733" w14:textId="77777777" w:rsidR="007E051D" w:rsidRPr="00A57997" w:rsidRDefault="007E051D" w:rsidP="00FD1D81">
    <w:pPr>
      <w:pStyle w:val="CoverSubtitle"/>
      <w:tabs>
        <w:tab w:val="right" w:pos="10710"/>
      </w:tabs>
      <w:spacing w:after="0" w:line="240" w:lineRule="auto"/>
      <w:ind w:right="54"/>
      <w:rPr>
        <w:rFonts w:ascii="SimplePro" w:hAnsi="SimplePro"/>
        <w:sz w:val="18"/>
      </w:rPr>
    </w:pPr>
    <w:r>
      <w:rPr>
        <w:rStyle w:val="CoverDocumentType10ptChar"/>
      </w:rPr>
      <w:t>Deployment Guide</w:t>
    </w:r>
    <w:r>
      <w:rPr>
        <w:rStyle w:val="CoverDocumentType10ptChar"/>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F3943B8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566104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58FC2D36"/>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9A40CD4"/>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97004C0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EF8545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9869F7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4D2787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9C08EC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A33CDC3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A2022D7"/>
    <w:multiLevelType w:val="hybridMultilevel"/>
    <w:tmpl w:val="D06C3994"/>
    <w:lvl w:ilvl="0" w:tplc="33F6BBC8">
      <w:start w:val="1"/>
      <w:numFmt w:val="bullet"/>
      <w:pStyle w:val="BulletLevel2"/>
      <w:lvlText w:val="–"/>
      <w:lvlJc w:val="left"/>
      <w:pPr>
        <w:tabs>
          <w:tab w:val="num" w:pos="374"/>
        </w:tabs>
        <w:ind w:left="374" w:hanging="187"/>
      </w:pPr>
      <w:rPr>
        <w:rFonts w:ascii="MetricHPE Light" w:hAnsi="MetricHPE Light" w:hint="default"/>
        <w:color w:val="auto"/>
        <w:sz w:val="20"/>
      </w:rPr>
    </w:lvl>
    <w:lvl w:ilvl="1" w:tplc="04090003" w:tentative="1">
      <w:start w:val="1"/>
      <w:numFmt w:val="bullet"/>
      <w:lvlText w:val="o"/>
      <w:lvlJc w:val="left"/>
      <w:pPr>
        <w:ind w:left="2188" w:hanging="360"/>
      </w:pPr>
      <w:rPr>
        <w:rFonts w:ascii="Courier New" w:hAnsi="Courier New" w:cs="Courier New" w:hint="default"/>
      </w:rPr>
    </w:lvl>
    <w:lvl w:ilvl="2" w:tplc="04090005" w:tentative="1">
      <w:start w:val="1"/>
      <w:numFmt w:val="bullet"/>
      <w:lvlText w:val=""/>
      <w:lvlJc w:val="left"/>
      <w:pPr>
        <w:ind w:left="2908" w:hanging="360"/>
      </w:pPr>
      <w:rPr>
        <w:rFonts w:ascii="Wingdings" w:hAnsi="Wingdings" w:hint="default"/>
      </w:rPr>
    </w:lvl>
    <w:lvl w:ilvl="3" w:tplc="04090001" w:tentative="1">
      <w:start w:val="1"/>
      <w:numFmt w:val="bullet"/>
      <w:lvlText w:val=""/>
      <w:lvlJc w:val="left"/>
      <w:pPr>
        <w:ind w:left="3628" w:hanging="360"/>
      </w:pPr>
      <w:rPr>
        <w:rFonts w:ascii="Symbol" w:hAnsi="Symbol" w:hint="default"/>
      </w:rPr>
    </w:lvl>
    <w:lvl w:ilvl="4" w:tplc="04090003" w:tentative="1">
      <w:start w:val="1"/>
      <w:numFmt w:val="bullet"/>
      <w:lvlText w:val="o"/>
      <w:lvlJc w:val="left"/>
      <w:pPr>
        <w:ind w:left="4348" w:hanging="360"/>
      </w:pPr>
      <w:rPr>
        <w:rFonts w:ascii="Courier New" w:hAnsi="Courier New" w:cs="Courier New" w:hint="default"/>
      </w:rPr>
    </w:lvl>
    <w:lvl w:ilvl="5" w:tplc="04090005" w:tentative="1">
      <w:start w:val="1"/>
      <w:numFmt w:val="bullet"/>
      <w:lvlText w:val=""/>
      <w:lvlJc w:val="left"/>
      <w:pPr>
        <w:ind w:left="5068" w:hanging="360"/>
      </w:pPr>
      <w:rPr>
        <w:rFonts w:ascii="Wingdings" w:hAnsi="Wingdings" w:hint="default"/>
      </w:rPr>
    </w:lvl>
    <w:lvl w:ilvl="6" w:tplc="04090001" w:tentative="1">
      <w:start w:val="1"/>
      <w:numFmt w:val="bullet"/>
      <w:lvlText w:val=""/>
      <w:lvlJc w:val="left"/>
      <w:pPr>
        <w:ind w:left="5788" w:hanging="360"/>
      </w:pPr>
      <w:rPr>
        <w:rFonts w:ascii="Symbol" w:hAnsi="Symbol" w:hint="default"/>
      </w:rPr>
    </w:lvl>
    <w:lvl w:ilvl="7" w:tplc="04090003" w:tentative="1">
      <w:start w:val="1"/>
      <w:numFmt w:val="bullet"/>
      <w:lvlText w:val="o"/>
      <w:lvlJc w:val="left"/>
      <w:pPr>
        <w:ind w:left="6508" w:hanging="360"/>
      </w:pPr>
      <w:rPr>
        <w:rFonts w:ascii="Courier New" w:hAnsi="Courier New" w:cs="Courier New" w:hint="default"/>
      </w:rPr>
    </w:lvl>
    <w:lvl w:ilvl="8" w:tplc="04090005" w:tentative="1">
      <w:start w:val="1"/>
      <w:numFmt w:val="bullet"/>
      <w:lvlText w:val=""/>
      <w:lvlJc w:val="left"/>
      <w:pPr>
        <w:ind w:left="7228" w:hanging="360"/>
      </w:pPr>
      <w:rPr>
        <w:rFonts w:ascii="Wingdings" w:hAnsi="Wingdings" w:hint="default"/>
      </w:rPr>
    </w:lvl>
  </w:abstractNum>
  <w:abstractNum w:abstractNumId="11" w15:restartNumberingAfterBreak="0">
    <w:nsid w:val="0E8A7DFB"/>
    <w:multiLevelType w:val="hybridMultilevel"/>
    <w:tmpl w:val="9EB29FDA"/>
    <w:lvl w:ilvl="0" w:tplc="0888AAB6">
      <w:numFmt w:val="bullet"/>
      <w:pStyle w:val="TableBullet8pt"/>
      <w:lvlText w:val="•"/>
      <w:lvlJc w:val="left"/>
      <w:pPr>
        <w:ind w:left="360" w:hanging="360"/>
      </w:pPr>
      <w:rPr>
        <w:rFonts w:ascii="MetricHPE Light" w:hAnsi="MetricHPE Light" w:cs="Times New Roman" w:hint="default"/>
        <w:b w:val="0"/>
        <w:i w:val="0"/>
        <w:color w:val="auto"/>
        <w:spacing w:val="0"/>
        <w:w w:val="100"/>
        <w:kern w:val="20"/>
        <w:position w:val="0"/>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BD32A7D"/>
    <w:multiLevelType w:val="hybridMultilevel"/>
    <w:tmpl w:val="D402FF54"/>
    <w:lvl w:ilvl="0" w:tplc="EF3A2C82">
      <w:start w:val="1"/>
      <w:numFmt w:val="upperRoman"/>
      <w:pStyle w:val="NumberedList-Level3"/>
      <w:lvlText w:val="%1."/>
      <w:lvlJc w:val="right"/>
      <w:pPr>
        <w:tabs>
          <w:tab w:val="num" w:pos="806"/>
        </w:tabs>
        <w:ind w:left="806" w:hanging="187"/>
      </w:pPr>
      <w:rPr>
        <w:rFonts w:hint="default"/>
      </w:r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13" w15:restartNumberingAfterBreak="0">
    <w:nsid w:val="3D73131B"/>
    <w:multiLevelType w:val="hybridMultilevel"/>
    <w:tmpl w:val="7690F386"/>
    <w:lvl w:ilvl="0" w:tplc="0809000F">
      <w:start w:val="1"/>
      <w:numFmt w:val="decimal"/>
      <w:lvlText w:val="%1."/>
      <w:lvlJc w:val="left"/>
    </w:lvl>
    <w:lvl w:ilvl="1" w:tplc="08090019">
      <w:start w:val="1"/>
      <w:numFmt w:val="lowerLetter"/>
      <w:lvlText w:val="%2."/>
      <w:lvlJc w:val="left"/>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FB71F60"/>
    <w:multiLevelType w:val="multilevel"/>
    <w:tmpl w:val="286AD15E"/>
    <w:lvl w:ilvl="0">
      <w:start w:val="1"/>
      <w:numFmt w:val="bullet"/>
      <w:pStyle w:val="BulletLevel1"/>
      <w:lvlText w:val="•"/>
      <w:lvlJc w:val="left"/>
      <w:pPr>
        <w:ind w:left="360" w:hanging="360"/>
      </w:pPr>
      <w:rPr>
        <w:rFonts w:ascii="MetricHPE Light" w:hAnsi="MetricHPE Light" w:hint="default"/>
        <w:b w:val="0"/>
        <w:i w:val="0"/>
        <w:color w:val="auto"/>
        <w:spacing w:val="0"/>
        <w:w w:val="100"/>
        <w:kern w:val="20"/>
        <w:position w:val="0"/>
        <w:sz w:val="20"/>
      </w:rPr>
    </w:lvl>
    <w:lvl w:ilvl="1">
      <w:start w:val="1"/>
      <w:numFmt w:val="bullet"/>
      <w:lvlText w:val="–"/>
      <w:lvlJc w:val="left"/>
      <w:pPr>
        <w:tabs>
          <w:tab w:val="num" w:pos="374"/>
        </w:tabs>
        <w:ind w:left="374" w:hanging="187"/>
      </w:pPr>
      <w:rPr>
        <w:rFonts w:ascii="HP Simplified Light" w:hAnsi="HP Simplified Light" w:hint="default"/>
      </w:rPr>
    </w:lvl>
    <w:lvl w:ilvl="2">
      <w:start w:val="1"/>
      <w:numFmt w:val="bullet"/>
      <w:lvlText w:val="•"/>
      <w:lvlJc w:val="left"/>
      <w:pPr>
        <w:tabs>
          <w:tab w:val="num" w:pos="562"/>
        </w:tabs>
        <w:ind w:left="562" w:hanging="188"/>
      </w:pPr>
      <w:rPr>
        <w:rFonts w:ascii="HP Simplified" w:hAnsi="HP Simplified" w:hint="default"/>
        <w:color w:val="auto"/>
        <w:sz w:val="16"/>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AEB696C"/>
    <w:multiLevelType w:val="hybridMultilevel"/>
    <w:tmpl w:val="1DB2AD78"/>
    <w:lvl w:ilvl="0" w:tplc="7388BF14">
      <w:start w:val="1"/>
      <w:numFmt w:val="lowerLetter"/>
      <w:pStyle w:val="NumberedList-Level2"/>
      <w:lvlText w:val="%1."/>
      <w:lvlJc w:val="left"/>
      <w:pPr>
        <w:tabs>
          <w:tab w:val="num" w:pos="547"/>
        </w:tabs>
        <w:ind w:left="547" w:hanging="288"/>
      </w:pPr>
      <w:rPr>
        <w:rFonts w:hint="default"/>
      </w:r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3A10FB5"/>
    <w:multiLevelType w:val="multilevel"/>
    <w:tmpl w:val="55389D10"/>
    <w:lvl w:ilvl="0">
      <w:start w:val="1"/>
      <w:numFmt w:val="decimal"/>
      <w:pStyle w:val="NumberedList-Level1"/>
      <w:lvlText w:val="%1."/>
      <w:lvlJc w:val="left"/>
      <w:pPr>
        <w:tabs>
          <w:tab w:val="num" w:pos="259"/>
        </w:tabs>
        <w:ind w:left="259" w:hanging="259"/>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upperLetter"/>
      <w:lvlText w:val="%2."/>
      <w:lvlJc w:val="left"/>
      <w:pPr>
        <w:tabs>
          <w:tab w:val="num" w:pos="2173"/>
        </w:tabs>
        <w:ind w:left="2533" w:hanging="360"/>
      </w:pPr>
      <w:rPr>
        <w:rFonts w:hint="default"/>
      </w:rPr>
    </w:lvl>
    <w:lvl w:ilvl="2">
      <w:start w:val="1"/>
      <w:numFmt w:val="lowerRoman"/>
      <w:lvlText w:val="%3."/>
      <w:lvlJc w:val="left"/>
      <w:pPr>
        <w:tabs>
          <w:tab w:val="num" w:pos="2893"/>
        </w:tabs>
        <w:ind w:left="2893" w:hanging="360"/>
      </w:pPr>
      <w:rPr>
        <w:rFonts w:hint="default"/>
      </w:rPr>
    </w:lvl>
    <w:lvl w:ilvl="3">
      <w:start w:val="1"/>
      <w:numFmt w:val="decimal"/>
      <w:lvlText w:val="%4."/>
      <w:lvlJc w:val="left"/>
      <w:pPr>
        <w:tabs>
          <w:tab w:val="num" w:pos="4693"/>
        </w:tabs>
        <w:ind w:left="4693" w:hanging="360"/>
      </w:pPr>
      <w:rPr>
        <w:rFonts w:hint="default"/>
      </w:rPr>
    </w:lvl>
    <w:lvl w:ilvl="4">
      <w:start w:val="1"/>
      <w:numFmt w:val="lowerLetter"/>
      <w:lvlText w:val="%5."/>
      <w:lvlJc w:val="left"/>
      <w:pPr>
        <w:tabs>
          <w:tab w:val="num" w:pos="5413"/>
        </w:tabs>
        <w:ind w:left="5413" w:hanging="360"/>
      </w:pPr>
      <w:rPr>
        <w:rFonts w:hint="default"/>
      </w:rPr>
    </w:lvl>
    <w:lvl w:ilvl="5">
      <w:start w:val="1"/>
      <w:numFmt w:val="lowerRoman"/>
      <w:lvlText w:val="%6."/>
      <w:lvlJc w:val="right"/>
      <w:pPr>
        <w:tabs>
          <w:tab w:val="num" w:pos="6133"/>
        </w:tabs>
        <w:ind w:left="6133" w:hanging="180"/>
      </w:pPr>
      <w:rPr>
        <w:rFonts w:hint="default"/>
      </w:rPr>
    </w:lvl>
    <w:lvl w:ilvl="6">
      <w:start w:val="1"/>
      <w:numFmt w:val="decimal"/>
      <w:lvlText w:val="%7."/>
      <w:lvlJc w:val="left"/>
      <w:pPr>
        <w:tabs>
          <w:tab w:val="num" w:pos="6853"/>
        </w:tabs>
        <w:ind w:left="6853" w:hanging="360"/>
      </w:pPr>
      <w:rPr>
        <w:rFonts w:hint="default"/>
      </w:rPr>
    </w:lvl>
    <w:lvl w:ilvl="7">
      <w:start w:val="1"/>
      <w:numFmt w:val="lowerLetter"/>
      <w:lvlText w:val="%8."/>
      <w:lvlJc w:val="left"/>
      <w:pPr>
        <w:tabs>
          <w:tab w:val="num" w:pos="7573"/>
        </w:tabs>
        <w:ind w:left="7573" w:hanging="360"/>
      </w:pPr>
      <w:rPr>
        <w:rFonts w:hint="default"/>
      </w:rPr>
    </w:lvl>
    <w:lvl w:ilvl="8">
      <w:start w:val="1"/>
      <w:numFmt w:val="lowerRoman"/>
      <w:lvlText w:val="%9."/>
      <w:lvlJc w:val="right"/>
      <w:pPr>
        <w:tabs>
          <w:tab w:val="num" w:pos="8293"/>
        </w:tabs>
        <w:ind w:left="8293" w:hanging="180"/>
      </w:pPr>
      <w:rPr>
        <w:rFonts w:hint="default"/>
      </w:rPr>
    </w:lvl>
  </w:abstractNum>
  <w:abstractNum w:abstractNumId="17" w15:restartNumberingAfterBreak="0">
    <w:nsid w:val="6A8A7281"/>
    <w:multiLevelType w:val="hybridMultilevel"/>
    <w:tmpl w:val="031CC106"/>
    <w:lvl w:ilvl="0" w:tplc="8AB4B592">
      <w:numFmt w:val="bullet"/>
      <w:pStyle w:val="TableEndash8pt"/>
      <w:lvlText w:val="–"/>
      <w:lvlJc w:val="left"/>
      <w:pPr>
        <w:ind w:left="562" w:hanging="360"/>
      </w:pPr>
      <w:rPr>
        <w:rFonts w:ascii="MetricHPE Light" w:hAnsi="MetricHPE Light" w:hint="default"/>
        <w:b w:val="0"/>
        <w:i w:val="0"/>
        <w:color w:val="auto"/>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9A33405"/>
    <w:multiLevelType w:val="hybridMultilevel"/>
    <w:tmpl w:val="E19CC408"/>
    <w:lvl w:ilvl="0" w:tplc="9760BF1A">
      <w:start w:val="1"/>
      <w:numFmt w:val="bullet"/>
      <w:pStyle w:val="BulletLevel3"/>
      <w:lvlText w:val=""/>
      <w:lvlJc w:val="left"/>
      <w:pPr>
        <w:ind w:left="1298" w:hanging="360"/>
      </w:pPr>
      <w:rPr>
        <w:rFonts w:ascii="Wingdings" w:hAnsi="Wingdings" w:hint="default"/>
        <w:sz w:val="20"/>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num w:numId="1">
    <w:abstractNumId w:val="16"/>
  </w:num>
  <w:num w:numId="2">
    <w:abstractNumId w:val="14"/>
  </w:num>
  <w:num w:numId="3">
    <w:abstractNumId w:val="11"/>
  </w:num>
  <w:num w:numId="4">
    <w:abstractNumId w:val="17"/>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15"/>
  </w:num>
  <w:num w:numId="16">
    <w:abstractNumId w:val="12"/>
  </w:num>
  <w:num w:numId="17">
    <w:abstractNumId w:val="18"/>
  </w:num>
  <w:num w:numId="18">
    <w:abstractNumId w:val="10"/>
  </w:num>
  <w:num w:numId="1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
  </w:num>
  <w:num w:numId="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displayBackgroundShape/>
  <w:embedTrueTypeFonts/>
  <w:saveSubsetFonts/>
  <w:hideSpellingErrors/>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stylePaneSortMethod w:val="0000"/>
  <w:defaultTabStop w:val="720"/>
  <w:drawingGridHorizontalSpacing w:val="90"/>
  <w:drawingGridVerticalSpacing w:val="1829"/>
  <w:displayHorizontalDrawingGridEvery w:val="2"/>
  <w:noPunctuationKerning/>
  <w:characterSpacingControl w:val="doNotCompress"/>
  <w:hdrShapeDefaults>
    <o:shapedefaults v:ext="edit" spidmax="4097" style="mso-position-horizontal-relative:page;mso-position-vertical-relative:page" fill="f" fillcolor="white">
      <v:fill color="white" on="f"/>
      <o:colormru v:ext="edit" colors="#c22a52,#bb0013,#ff6306,#ffb200,#74b800,#74b81b,#093678,#f05332"/>
    </o:shapedefaults>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1EF2"/>
    <w:rsid w:val="000001BE"/>
    <w:rsid w:val="000009A0"/>
    <w:rsid w:val="00000AA1"/>
    <w:rsid w:val="00000CD5"/>
    <w:rsid w:val="00001924"/>
    <w:rsid w:val="000019A8"/>
    <w:rsid w:val="00002B7B"/>
    <w:rsid w:val="00003C83"/>
    <w:rsid w:val="00003D6C"/>
    <w:rsid w:val="00006355"/>
    <w:rsid w:val="00006885"/>
    <w:rsid w:val="000101A8"/>
    <w:rsid w:val="0001026E"/>
    <w:rsid w:val="00010CB3"/>
    <w:rsid w:val="00012748"/>
    <w:rsid w:val="00012F28"/>
    <w:rsid w:val="0001368B"/>
    <w:rsid w:val="00014208"/>
    <w:rsid w:val="00015EF5"/>
    <w:rsid w:val="0001689B"/>
    <w:rsid w:val="00016FEB"/>
    <w:rsid w:val="000176E4"/>
    <w:rsid w:val="00017D27"/>
    <w:rsid w:val="00017E34"/>
    <w:rsid w:val="000204E4"/>
    <w:rsid w:val="00021114"/>
    <w:rsid w:val="00021399"/>
    <w:rsid w:val="0002155D"/>
    <w:rsid w:val="00021623"/>
    <w:rsid w:val="00021665"/>
    <w:rsid w:val="000220ED"/>
    <w:rsid w:val="00022B19"/>
    <w:rsid w:val="0002325F"/>
    <w:rsid w:val="000237CA"/>
    <w:rsid w:val="000246CF"/>
    <w:rsid w:val="00024F72"/>
    <w:rsid w:val="00025A25"/>
    <w:rsid w:val="00026590"/>
    <w:rsid w:val="00026767"/>
    <w:rsid w:val="00026B02"/>
    <w:rsid w:val="000273A2"/>
    <w:rsid w:val="000273E8"/>
    <w:rsid w:val="00027C79"/>
    <w:rsid w:val="00027F04"/>
    <w:rsid w:val="000301D9"/>
    <w:rsid w:val="00030F77"/>
    <w:rsid w:val="00033E37"/>
    <w:rsid w:val="00033F4A"/>
    <w:rsid w:val="000342C4"/>
    <w:rsid w:val="00034630"/>
    <w:rsid w:val="00035ECF"/>
    <w:rsid w:val="00036BFD"/>
    <w:rsid w:val="000373F0"/>
    <w:rsid w:val="000375A8"/>
    <w:rsid w:val="00037FC8"/>
    <w:rsid w:val="00040CA5"/>
    <w:rsid w:val="00041069"/>
    <w:rsid w:val="00041A1C"/>
    <w:rsid w:val="00041B38"/>
    <w:rsid w:val="00041DA4"/>
    <w:rsid w:val="000421A1"/>
    <w:rsid w:val="00042B07"/>
    <w:rsid w:val="00042EC5"/>
    <w:rsid w:val="0004331B"/>
    <w:rsid w:val="00043452"/>
    <w:rsid w:val="000437D2"/>
    <w:rsid w:val="0004466F"/>
    <w:rsid w:val="00044FA4"/>
    <w:rsid w:val="00045200"/>
    <w:rsid w:val="00045494"/>
    <w:rsid w:val="00046502"/>
    <w:rsid w:val="00046BE7"/>
    <w:rsid w:val="00047841"/>
    <w:rsid w:val="00047858"/>
    <w:rsid w:val="00047C01"/>
    <w:rsid w:val="00047D3E"/>
    <w:rsid w:val="0005022F"/>
    <w:rsid w:val="000504C8"/>
    <w:rsid w:val="00051DD2"/>
    <w:rsid w:val="000527B2"/>
    <w:rsid w:val="00052ED1"/>
    <w:rsid w:val="00053765"/>
    <w:rsid w:val="00053B10"/>
    <w:rsid w:val="00054FFF"/>
    <w:rsid w:val="00055B9E"/>
    <w:rsid w:val="000561A7"/>
    <w:rsid w:val="00056946"/>
    <w:rsid w:val="00056D05"/>
    <w:rsid w:val="0005706F"/>
    <w:rsid w:val="000570F2"/>
    <w:rsid w:val="000573B6"/>
    <w:rsid w:val="00057A1C"/>
    <w:rsid w:val="00057DF8"/>
    <w:rsid w:val="0006032E"/>
    <w:rsid w:val="00061502"/>
    <w:rsid w:val="000615E7"/>
    <w:rsid w:val="0006191D"/>
    <w:rsid w:val="00061C4E"/>
    <w:rsid w:val="00061DA3"/>
    <w:rsid w:val="00062DDD"/>
    <w:rsid w:val="000630D4"/>
    <w:rsid w:val="0006361C"/>
    <w:rsid w:val="000642C8"/>
    <w:rsid w:val="000651A6"/>
    <w:rsid w:val="000652E5"/>
    <w:rsid w:val="00065A88"/>
    <w:rsid w:val="00066FEA"/>
    <w:rsid w:val="00067000"/>
    <w:rsid w:val="000677A7"/>
    <w:rsid w:val="00070AB9"/>
    <w:rsid w:val="00070D91"/>
    <w:rsid w:val="00071C65"/>
    <w:rsid w:val="0007226F"/>
    <w:rsid w:val="00072908"/>
    <w:rsid w:val="000734E2"/>
    <w:rsid w:val="0007521A"/>
    <w:rsid w:val="0007531D"/>
    <w:rsid w:val="000757C4"/>
    <w:rsid w:val="00075847"/>
    <w:rsid w:val="00075D89"/>
    <w:rsid w:val="00076402"/>
    <w:rsid w:val="00076663"/>
    <w:rsid w:val="00077B5B"/>
    <w:rsid w:val="00080100"/>
    <w:rsid w:val="000804C6"/>
    <w:rsid w:val="00081580"/>
    <w:rsid w:val="0008233D"/>
    <w:rsid w:val="00082A6E"/>
    <w:rsid w:val="00083C14"/>
    <w:rsid w:val="00084647"/>
    <w:rsid w:val="000850F4"/>
    <w:rsid w:val="0008545A"/>
    <w:rsid w:val="0008580D"/>
    <w:rsid w:val="000866E0"/>
    <w:rsid w:val="00086FE4"/>
    <w:rsid w:val="00090822"/>
    <w:rsid w:val="00091085"/>
    <w:rsid w:val="000910EA"/>
    <w:rsid w:val="00091D63"/>
    <w:rsid w:val="000934B5"/>
    <w:rsid w:val="0009375A"/>
    <w:rsid w:val="00093A94"/>
    <w:rsid w:val="00093E60"/>
    <w:rsid w:val="00094769"/>
    <w:rsid w:val="000951AF"/>
    <w:rsid w:val="000952BD"/>
    <w:rsid w:val="00095D88"/>
    <w:rsid w:val="00096FC1"/>
    <w:rsid w:val="000970E4"/>
    <w:rsid w:val="000977CE"/>
    <w:rsid w:val="00097D9D"/>
    <w:rsid w:val="00097F69"/>
    <w:rsid w:val="000A034E"/>
    <w:rsid w:val="000A0A3E"/>
    <w:rsid w:val="000A1405"/>
    <w:rsid w:val="000A2632"/>
    <w:rsid w:val="000A2F3F"/>
    <w:rsid w:val="000A30AC"/>
    <w:rsid w:val="000A3A12"/>
    <w:rsid w:val="000A3B00"/>
    <w:rsid w:val="000A3C81"/>
    <w:rsid w:val="000A3D55"/>
    <w:rsid w:val="000A51CA"/>
    <w:rsid w:val="000A51F0"/>
    <w:rsid w:val="000A5567"/>
    <w:rsid w:val="000A5848"/>
    <w:rsid w:val="000A5FCC"/>
    <w:rsid w:val="000A62E2"/>
    <w:rsid w:val="000A64A3"/>
    <w:rsid w:val="000A6EC2"/>
    <w:rsid w:val="000A70A9"/>
    <w:rsid w:val="000A735D"/>
    <w:rsid w:val="000A7789"/>
    <w:rsid w:val="000B0B1B"/>
    <w:rsid w:val="000B19F2"/>
    <w:rsid w:val="000B1C42"/>
    <w:rsid w:val="000B21C5"/>
    <w:rsid w:val="000B24F7"/>
    <w:rsid w:val="000B36C8"/>
    <w:rsid w:val="000B3EB0"/>
    <w:rsid w:val="000B3ED4"/>
    <w:rsid w:val="000B3EFB"/>
    <w:rsid w:val="000B45E5"/>
    <w:rsid w:val="000B5CC1"/>
    <w:rsid w:val="000B5E6B"/>
    <w:rsid w:val="000B62BD"/>
    <w:rsid w:val="000B6BF2"/>
    <w:rsid w:val="000B79F6"/>
    <w:rsid w:val="000B7BE5"/>
    <w:rsid w:val="000B7E8C"/>
    <w:rsid w:val="000C002E"/>
    <w:rsid w:val="000C04E0"/>
    <w:rsid w:val="000C04E5"/>
    <w:rsid w:val="000C1054"/>
    <w:rsid w:val="000C15E2"/>
    <w:rsid w:val="000C1B34"/>
    <w:rsid w:val="000C22C4"/>
    <w:rsid w:val="000C33A1"/>
    <w:rsid w:val="000C3C35"/>
    <w:rsid w:val="000C443E"/>
    <w:rsid w:val="000C48ED"/>
    <w:rsid w:val="000C4C80"/>
    <w:rsid w:val="000C54B9"/>
    <w:rsid w:val="000C5A4A"/>
    <w:rsid w:val="000C5B77"/>
    <w:rsid w:val="000C66B3"/>
    <w:rsid w:val="000C698D"/>
    <w:rsid w:val="000C778A"/>
    <w:rsid w:val="000C7E95"/>
    <w:rsid w:val="000D043E"/>
    <w:rsid w:val="000D0DC4"/>
    <w:rsid w:val="000D2162"/>
    <w:rsid w:val="000D289F"/>
    <w:rsid w:val="000D296A"/>
    <w:rsid w:val="000D3424"/>
    <w:rsid w:val="000D3458"/>
    <w:rsid w:val="000D4200"/>
    <w:rsid w:val="000D4349"/>
    <w:rsid w:val="000D461A"/>
    <w:rsid w:val="000D4944"/>
    <w:rsid w:val="000D5CAE"/>
    <w:rsid w:val="000D6140"/>
    <w:rsid w:val="000D6650"/>
    <w:rsid w:val="000D74B7"/>
    <w:rsid w:val="000D7888"/>
    <w:rsid w:val="000E0CFA"/>
    <w:rsid w:val="000E0EE7"/>
    <w:rsid w:val="000E14EF"/>
    <w:rsid w:val="000E1B0A"/>
    <w:rsid w:val="000E242D"/>
    <w:rsid w:val="000E2BAC"/>
    <w:rsid w:val="000E3BFA"/>
    <w:rsid w:val="000E3DF2"/>
    <w:rsid w:val="000E442E"/>
    <w:rsid w:val="000E45F7"/>
    <w:rsid w:val="000E4EA9"/>
    <w:rsid w:val="000E5186"/>
    <w:rsid w:val="000E51A3"/>
    <w:rsid w:val="000E5251"/>
    <w:rsid w:val="000E5331"/>
    <w:rsid w:val="000E6A61"/>
    <w:rsid w:val="000F0B5D"/>
    <w:rsid w:val="000F0DD0"/>
    <w:rsid w:val="000F1379"/>
    <w:rsid w:val="000F178A"/>
    <w:rsid w:val="000F1A36"/>
    <w:rsid w:val="000F1D34"/>
    <w:rsid w:val="000F1DB9"/>
    <w:rsid w:val="000F20B2"/>
    <w:rsid w:val="000F2C7C"/>
    <w:rsid w:val="000F400F"/>
    <w:rsid w:val="000F483F"/>
    <w:rsid w:val="000F5D99"/>
    <w:rsid w:val="000F5FF7"/>
    <w:rsid w:val="000F67DA"/>
    <w:rsid w:val="000F6F83"/>
    <w:rsid w:val="000F7174"/>
    <w:rsid w:val="000F7FBF"/>
    <w:rsid w:val="001006EA"/>
    <w:rsid w:val="00100803"/>
    <w:rsid w:val="00101560"/>
    <w:rsid w:val="00101A25"/>
    <w:rsid w:val="00101B99"/>
    <w:rsid w:val="00102425"/>
    <w:rsid w:val="00103E16"/>
    <w:rsid w:val="001046F5"/>
    <w:rsid w:val="00104C26"/>
    <w:rsid w:val="00104E3D"/>
    <w:rsid w:val="00105591"/>
    <w:rsid w:val="0010655D"/>
    <w:rsid w:val="001066F2"/>
    <w:rsid w:val="00106891"/>
    <w:rsid w:val="0010778E"/>
    <w:rsid w:val="00110102"/>
    <w:rsid w:val="0011043F"/>
    <w:rsid w:val="00110968"/>
    <w:rsid w:val="00110BCB"/>
    <w:rsid w:val="0011206F"/>
    <w:rsid w:val="001125D1"/>
    <w:rsid w:val="00112732"/>
    <w:rsid w:val="00112EDA"/>
    <w:rsid w:val="001132C9"/>
    <w:rsid w:val="00113A57"/>
    <w:rsid w:val="00113AE5"/>
    <w:rsid w:val="00113DE9"/>
    <w:rsid w:val="001140BE"/>
    <w:rsid w:val="00114996"/>
    <w:rsid w:val="00114AA7"/>
    <w:rsid w:val="00114B9B"/>
    <w:rsid w:val="00115040"/>
    <w:rsid w:val="00115398"/>
    <w:rsid w:val="001153C7"/>
    <w:rsid w:val="00117107"/>
    <w:rsid w:val="0011738F"/>
    <w:rsid w:val="001173F9"/>
    <w:rsid w:val="0011796D"/>
    <w:rsid w:val="00120734"/>
    <w:rsid w:val="00120763"/>
    <w:rsid w:val="0012171C"/>
    <w:rsid w:val="00121C7B"/>
    <w:rsid w:val="00122006"/>
    <w:rsid w:val="00122120"/>
    <w:rsid w:val="0012247A"/>
    <w:rsid w:val="00122935"/>
    <w:rsid w:val="00122B6C"/>
    <w:rsid w:val="001231D1"/>
    <w:rsid w:val="00123A1C"/>
    <w:rsid w:val="00123D93"/>
    <w:rsid w:val="00123F31"/>
    <w:rsid w:val="0012432A"/>
    <w:rsid w:val="00124EBB"/>
    <w:rsid w:val="00125982"/>
    <w:rsid w:val="00126612"/>
    <w:rsid w:val="0012679A"/>
    <w:rsid w:val="00126DF8"/>
    <w:rsid w:val="00126E76"/>
    <w:rsid w:val="00127542"/>
    <w:rsid w:val="001275C7"/>
    <w:rsid w:val="001277DE"/>
    <w:rsid w:val="00130786"/>
    <w:rsid w:val="00130840"/>
    <w:rsid w:val="00130A8A"/>
    <w:rsid w:val="00131DFE"/>
    <w:rsid w:val="0013208E"/>
    <w:rsid w:val="00132EC4"/>
    <w:rsid w:val="00133C99"/>
    <w:rsid w:val="00134426"/>
    <w:rsid w:val="001354EE"/>
    <w:rsid w:val="00135517"/>
    <w:rsid w:val="00136505"/>
    <w:rsid w:val="00136EC8"/>
    <w:rsid w:val="00137772"/>
    <w:rsid w:val="00140843"/>
    <w:rsid w:val="0014084A"/>
    <w:rsid w:val="001408DA"/>
    <w:rsid w:val="00141E87"/>
    <w:rsid w:val="001425DA"/>
    <w:rsid w:val="001425E4"/>
    <w:rsid w:val="001439DF"/>
    <w:rsid w:val="00144223"/>
    <w:rsid w:val="00144630"/>
    <w:rsid w:val="0014488A"/>
    <w:rsid w:val="00145373"/>
    <w:rsid w:val="00145487"/>
    <w:rsid w:val="00145A93"/>
    <w:rsid w:val="001472D2"/>
    <w:rsid w:val="001506D3"/>
    <w:rsid w:val="00151A02"/>
    <w:rsid w:val="00151F9C"/>
    <w:rsid w:val="001523C2"/>
    <w:rsid w:val="0015242C"/>
    <w:rsid w:val="00153141"/>
    <w:rsid w:val="001534E1"/>
    <w:rsid w:val="00154417"/>
    <w:rsid w:val="0015492F"/>
    <w:rsid w:val="001552AA"/>
    <w:rsid w:val="00155D0B"/>
    <w:rsid w:val="00155FA8"/>
    <w:rsid w:val="00156179"/>
    <w:rsid w:val="00156B87"/>
    <w:rsid w:val="00160139"/>
    <w:rsid w:val="00160326"/>
    <w:rsid w:val="00161464"/>
    <w:rsid w:val="001614D5"/>
    <w:rsid w:val="00162FA7"/>
    <w:rsid w:val="00163AA6"/>
    <w:rsid w:val="00163C6D"/>
    <w:rsid w:val="00164541"/>
    <w:rsid w:val="00165E53"/>
    <w:rsid w:val="0016657A"/>
    <w:rsid w:val="00167CB7"/>
    <w:rsid w:val="00167EC2"/>
    <w:rsid w:val="00170CE8"/>
    <w:rsid w:val="00170F69"/>
    <w:rsid w:val="00170F8E"/>
    <w:rsid w:val="0017103F"/>
    <w:rsid w:val="0017139E"/>
    <w:rsid w:val="00171DBC"/>
    <w:rsid w:val="001722B1"/>
    <w:rsid w:val="001737E7"/>
    <w:rsid w:val="00173D6E"/>
    <w:rsid w:val="00174BD9"/>
    <w:rsid w:val="00174D0A"/>
    <w:rsid w:val="00175FE1"/>
    <w:rsid w:val="00176EB1"/>
    <w:rsid w:val="001774BC"/>
    <w:rsid w:val="001778A5"/>
    <w:rsid w:val="00180387"/>
    <w:rsid w:val="001803AB"/>
    <w:rsid w:val="00180574"/>
    <w:rsid w:val="001808BA"/>
    <w:rsid w:val="00180B3C"/>
    <w:rsid w:val="00180CC2"/>
    <w:rsid w:val="0018107B"/>
    <w:rsid w:val="00181297"/>
    <w:rsid w:val="00182402"/>
    <w:rsid w:val="0018256B"/>
    <w:rsid w:val="00182907"/>
    <w:rsid w:val="0018307A"/>
    <w:rsid w:val="00185A3D"/>
    <w:rsid w:val="00185B1C"/>
    <w:rsid w:val="00185E6F"/>
    <w:rsid w:val="00186BCA"/>
    <w:rsid w:val="00187A84"/>
    <w:rsid w:val="00187EFF"/>
    <w:rsid w:val="001902EB"/>
    <w:rsid w:val="0019088A"/>
    <w:rsid w:val="00190BCC"/>
    <w:rsid w:val="00190DD0"/>
    <w:rsid w:val="00191BEE"/>
    <w:rsid w:val="00192E55"/>
    <w:rsid w:val="00193432"/>
    <w:rsid w:val="00193ABB"/>
    <w:rsid w:val="00194042"/>
    <w:rsid w:val="00194A5F"/>
    <w:rsid w:val="00195A25"/>
    <w:rsid w:val="00195A69"/>
    <w:rsid w:val="00196813"/>
    <w:rsid w:val="0019722B"/>
    <w:rsid w:val="0019736E"/>
    <w:rsid w:val="001974F1"/>
    <w:rsid w:val="00197637"/>
    <w:rsid w:val="0019766C"/>
    <w:rsid w:val="00197DD8"/>
    <w:rsid w:val="001A059B"/>
    <w:rsid w:val="001A119B"/>
    <w:rsid w:val="001A12C3"/>
    <w:rsid w:val="001A1F89"/>
    <w:rsid w:val="001A2404"/>
    <w:rsid w:val="001A2F09"/>
    <w:rsid w:val="001A41AA"/>
    <w:rsid w:val="001A5299"/>
    <w:rsid w:val="001A531A"/>
    <w:rsid w:val="001A665D"/>
    <w:rsid w:val="001A679B"/>
    <w:rsid w:val="001A7686"/>
    <w:rsid w:val="001A7852"/>
    <w:rsid w:val="001A79D8"/>
    <w:rsid w:val="001A7E42"/>
    <w:rsid w:val="001A7E65"/>
    <w:rsid w:val="001B06C4"/>
    <w:rsid w:val="001B0757"/>
    <w:rsid w:val="001B0C51"/>
    <w:rsid w:val="001B0F78"/>
    <w:rsid w:val="001B1C5C"/>
    <w:rsid w:val="001B2153"/>
    <w:rsid w:val="001B2609"/>
    <w:rsid w:val="001B3C47"/>
    <w:rsid w:val="001B4A1E"/>
    <w:rsid w:val="001B4B29"/>
    <w:rsid w:val="001B552A"/>
    <w:rsid w:val="001B5E92"/>
    <w:rsid w:val="001B5FAF"/>
    <w:rsid w:val="001B6116"/>
    <w:rsid w:val="001B6213"/>
    <w:rsid w:val="001B63F0"/>
    <w:rsid w:val="001B726F"/>
    <w:rsid w:val="001B729F"/>
    <w:rsid w:val="001B7EAE"/>
    <w:rsid w:val="001C0224"/>
    <w:rsid w:val="001C03C5"/>
    <w:rsid w:val="001C0FCE"/>
    <w:rsid w:val="001C103C"/>
    <w:rsid w:val="001C11F4"/>
    <w:rsid w:val="001C1943"/>
    <w:rsid w:val="001C1C82"/>
    <w:rsid w:val="001C333D"/>
    <w:rsid w:val="001C3B75"/>
    <w:rsid w:val="001C419E"/>
    <w:rsid w:val="001C4B3A"/>
    <w:rsid w:val="001C4BE8"/>
    <w:rsid w:val="001D0079"/>
    <w:rsid w:val="001D03C4"/>
    <w:rsid w:val="001D0D5C"/>
    <w:rsid w:val="001D1B62"/>
    <w:rsid w:val="001D1EDA"/>
    <w:rsid w:val="001D25A4"/>
    <w:rsid w:val="001D25C0"/>
    <w:rsid w:val="001D3C6C"/>
    <w:rsid w:val="001D544B"/>
    <w:rsid w:val="001D5B84"/>
    <w:rsid w:val="001D6453"/>
    <w:rsid w:val="001D6675"/>
    <w:rsid w:val="001D74D0"/>
    <w:rsid w:val="001D7EAF"/>
    <w:rsid w:val="001E002D"/>
    <w:rsid w:val="001E04BF"/>
    <w:rsid w:val="001E0724"/>
    <w:rsid w:val="001E072A"/>
    <w:rsid w:val="001E0902"/>
    <w:rsid w:val="001E1FE2"/>
    <w:rsid w:val="001E24DC"/>
    <w:rsid w:val="001E2C1F"/>
    <w:rsid w:val="001E3707"/>
    <w:rsid w:val="001E3C4A"/>
    <w:rsid w:val="001E4709"/>
    <w:rsid w:val="001E49E1"/>
    <w:rsid w:val="001E6108"/>
    <w:rsid w:val="001E6203"/>
    <w:rsid w:val="001E70B9"/>
    <w:rsid w:val="001E792B"/>
    <w:rsid w:val="001F129C"/>
    <w:rsid w:val="001F1839"/>
    <w:rsid w:val="001F1E24"/>
    <w:rsid w:val="001F1ED8"/>
    <w:rsid w:val="001F23E5"/>
    <w:rsid w:val="001F328C"/>
    <w:rsid w:val="001F3628"/>
    <w:rsid w:val="001F3C57"/>
    <w:rsid w:val="001F42E2"/>
    <w:rsid w:val="001F48FE"/>
    <w:rsid w:val="001F4A28"/>
    <w:rsid w:val="001F6B4D"/>
    <w:rsid w:val="001F6FA4"/>
    <w:rsid w:val="001F7381"/>
    <w:rsid w:val="0020123C"/>
    <w:rsid w:val="00201522"/>
    <w:rsid w:val="002015DA"/>
    <w:rsid w:val="00201D66"/>
    <w:rsid w:val="00203CB7"/>
    <w:rsid w:val="00204668"/>
    <w:rsid w:val="00204DF4"/>
    <w:rsid w:val="00205318"/>
    <w:rsid w:val="00207D4B"/>
    <w:rsid w:val="002102CE"/>
    <w:rsid w:val="00211031"/>
    <w:rsid w:val="002113A1"/>
    <w:rsid w:val="00211FEB"/>
    <w:rsid w:val="0021251D"/>
    <w:rsid w:val="00212534"/>
    <w:rsid w:val="00213640"/>
    <w:rsid w:val="00214234"/>
    <w:rsid w:val="00214650"/>
    <w:rsid w:val="002148E4"/>
    <w:rsid w:val="00215732"/>
    <w:rsid w:val="00215F5A"/>
    <w:rsid w:val="00216182"/>
    <w:rsid w:val="002162CC"/>
    <w:rsid w:val="0021666E"/>
    <w:rsid w:val="002169C4"/>
    <w:rsid w:val="00216CB2"/>
    <w:rsid w:val="00216DA1"/>
    <w:rsid w:val="002203B1"/>
    <w:rsid w:val="002204B3"/>
    <w:rsid w:val="002233EC"/>
    <w:rsid w:val="00224225"/>
    <w:rsid w:val="002244D1"/>
    <w:rsid w:val="00224761"/>
    <w:rsid w:val="00225119"/>
    <w:rsid w:val="00225157"/>
    <w:rsid w:val="002259C3"/>
    <w:rsid w:val="002260E2"/>
    <w:rsid w:val="002272D8"/>
    <w:rsid w:val="002279BD"/>
    <w:rsid w:val="002279C4"/>
    <w:rsid w:val="00227D61"/>
    <w:rsid w:val="002302B1"/>
    <w:rsid w:val="002308C2"/>
    <w:rsid w:val="00230B6C"/>
    <w:rsid w:val="0023125A"/>
    <w:rsid w:val="0023217C"/>
    <w:rsid w:val="002324D5"/>
    <w:rsid w:val="002328A8"/>
    <w:rsid w:val="00232B1C"/>
    <w:rsid w:val="002337CE"/>
    <w:rsid w:val="00233EF3"/>
    <w:rsid w:val="00235D75"/>
    <w:rsid w:val="00235F29"/>
    <w:rsid w:val="002360B8"/>
    <w:rsid w:val="002372BF"/>
    <w:rsid w:val="0023774F"/>
    <w:rsid w:val="00240D02"/>
    <w:rsid w:val="002413E3"/>
    <w:rsid w:val="00241930"/>
    <w:rsid w:val="002423D5"/>
    <w:rsid w:val="00242563"/>
    <w:rsid w:val="00242632"/>
    <w:rsid w:val="00242B50"/>
    <w:rsid w:val="00244565"/>
    <w:rsid w:val="0024480C"/>
    <w:rsid w:val="00244900"/>
    <w:rsid w:val="00245062"/>
    <w:rsid w:val="002458EF"/>
    <w:rsid w:val="00245964"/>
    <w:rsid w:val="00246049"/>
    <w:rsid w:val="00246ADF"/>
    <w:rsid w:val="002470EA"/>
    <w:rsid w:val="0024772B"/>
    <w:rsid w:val="002478DC"/>
    <w:rsid w:val="00247DAF"/>
    <w:rsid w:val="00247DD1"/>
    <w:rsid w:val="00247F93"/>
    <w:rsid w:val="00250137"/>
    <w:rsid w:val="0025081F"/>
    <w:rsid w:val="002508BA"/>
    <w:rsid w:val="00251881"/>
    <w:rsid w:val="002522A4"/>
    <w:rsid w:val="002533B8"/>
    <w:rsid w:val="002536A6"/>
    <w:rsid w:val="00253A15"/>
    <w:rsid w:val="0025464B"/>
    <w:rsid w:val="002548CE"/>
    <w:rsid w:val="00254CC6"/>
    <w:rsid w:val="0025649F"/>
    <w:rsid w:val="00256677"/>
    <w:rsid w:val="002566A3"/>
    <w:rsid w:val="00256E3B"/>
    <w:rsid w:val="0025711E"/>
    <w:rsid w:val="00257C61"/>
    <w:rsid w:val="00260703"/>
    <w:rsid w:val="002611EC"/>
    <w:rsid w:val="00261F18"/>
    <w:rsid w:val="0026226E"/>
    <w:rsid w:val="00262896"/>
    <w:rsid w:val="00262DB4"/>
    <w:rsid w:val="00262F77"/>
    <w:rsid w:val="00263991"/>
    <w:rsid w:val="00264831"/>
    <w:rsid w:val="0026537E"/>
    <w:rsid w:val="00265710"/>
    <w:rsid w:val="002662A8"/>
    <w:rsid w:val="00266623"/>
    <w:rsid w:val="002669E2"/>
    <w:rsid w:val="00270966"/>
    <w:rsid w:val="00271126"/>
    <w:rsid w:val="00271B8D"/>
    <w:rsid w:val="00271D7A"/>
    <w:rsid w:val="00271F29"/>
    <w:rsid w:val="0027248B"/>
    <w:rsid w:val="00273000"/>
    <w:rsid w:val="0027335D"/>
    <w:rsid w:val="00273862"/>
    <w:rsid w:val="00273EB4"/>
    <w:rsid w:val="002748C6"/>
    <w:rsid w:val="00274C7B"/>
    <w:rsid w:val="00275511"/>
    <w:rsid w:val="002768BC"/>
    <w:rsid w:val="0027691C"/>
    <w:rsid w:val="00277637"/>
    <w:rsid w:val="00277B12"/>
    <w:rsid w:val="00280081"/>
    <w:rsid w:val="00280A53"/>
    <w:rsid w:val="00281747"/>
    <w:rsid w:val="00282394"/>
    <w:rsid w:val="00282546"/>
    <w:rsid w:val="00282D9E"/>
    <w:rsid w:val="00283533"/>
    <w:rsid w:val="002836D2"/>
    <w:rsid w:val="00283B6D"/>
    <w:rsid w:val="00283D5C"/>
    <w:rsid w:val="00283DBE"/>
    <w:rsid w:val="00284311"/>
    <w:rsid w:val="00285861"/>
    <w:rsid w:val="00285E02"/>
    <w:rsid w:val="00285EB9"/>
    <w:rsid w:val="00290B13"/>
    <w:rsid w:val="00292090"/>
    <w:rsid w:val="00292C5C"/>
    <w:rsid w:val="002935D4"/>
    <w:rsid w:val="00293DB5"/>
    <w:rsid w:val="00296202"/>
    <w:rsid w:val="002977DF"/>
    <w:rsid w:val="002979F0"/>
    <w:rsid w:val="00297B32"/>
    <w:rsid w:val="00297BB0"/>
    <w:rsid w:val="00297BFD"/>
    <w:rsid w:val="002A1495"/>
    <w:rsid w:val="002A15F3"/>
    <w:rsid w:val="002A29C1"/>
    <w:rsid w:val="002A2C43"/>
    <w:rsid w:val="002A3676"/>
    <w:rsid w:val="002A4F2F"/>
    <w:rsid w:val="002A56DA"/>
    <w:rsid w:val="002A72C6"/>
    <w:rsid w:val="002B119B"/>
    <w:rsid w:val="002B1587"/>
    <w:rsid w:val="002B1F88"/>
    <w:rsid w:val="002B2205"/>
    <w:rsid w:val="002B290E"/>
    <w:rsid w:val="002B30C8"/>
    <w:rsid w:val="002B3328"/>
    <w:rsid w:val="002B33CC"/>
    <w:rsid w:val="002B493D"/>
    <w:rsid w:val="002B54BA"/>
    <w:rsid w:val="002B620B"/>
    <w:rsid w:val="002B6CBE"/>
    <w:rsid w:val="002B7183"/>
    <w:rsid w:val="002B7B5F"/>
    <w:rsid w:val="002B7D54"/>
    <w:rsid w:val="002C04A3"/>
    <w:rsid w:val="002C0951"/>
    <w:rsid w:val="002C0B62"/>
    <w:rsid w:val="002C0C71"/>
    <w:rsid w:val="002C20E9"/>
    <w:rsid w:val="002C297B"/>
    <w:rsid w:val="002C29E8"/>
    <w:rsid w:val="002C2C3D"/>
    <w:rsid w:val="002C2C82"/>
    <w:rsid w:val="002C30D1"/>
    <w:rsid w:val="002C3343"/>
    <w:rsid w:val="002C43F1"/>
    <w:rsid w:val="002C4D3B"/>
    <w:rsid w:val="002C55BA"/>
    <w:rsid w:val="002C5D47"/>
    <w:rsid w:val="002C6C92"/>
    <w:rsid w:val="002C6EAC"/>
    <w:rsid w:val="002C7709"/>
    <w:rsid w:val="002C788B"/>
    <w:rsid w:val="002C7E51"/>
    <w:rsid w:val="002C7E8C"/>
    <w:rsid w:val="002D0DE5"/>
    <w:rsid w:val="002D25B3"/>
    <w:rsid w:val="002D2E20"/>
    <w:rsid w:val="002D34BD"/>
    <w:rsid w:val="002D359C"/>
    <w:rsid w:val="002D3656"/>
    <w:rsid w:val="002D3C73"/>
    <w:rsid w:val="002D404D"/>
    <w:rsid w:val="002D4672"/>
    <w:rsid w:val="002D4BFE"/>
    <w:rsid w:val="002D5A55"/>
    <w:rsid w:val="002D5FAC"/>
    <w:rsid w:val="002D5FF5"/>
    <w:rsid w:val="002D6E22"/>
    <w:rsid w:val="002D6F76"/>
    <w:rsid w:val="002D79CA"/>
    <w:rsid w:val="002D7CD6"/>
    <w:rsid w:val="002E0BA6"/>
    <w:rsid w:val="002E179B"/>
    <w:rsid w:val="002E2543"/>
    <w:rsid w:val="002E2B65"/>
    <w:rsid w:val="002E3B12"/>
    <w:rsid w:val="002E653F"/>
    <w:rsid w:val="002E6A4A"/>
    <w:rsid w:val="002E7374"/>
    <w:rsid w:val="002E762B"/>
    <w:rsid w:val="002E7A10"/>
    <w:rsid w:val="002F01F3"/>
    <w:rsid w:val="002F097D"/>
    <w:rsid w:val="002F0FD9"/>
    <w:rsid w:val="002F180C"/>
    <w:rsid w:val="002F3384"/>
    <w:rsid w:val="002F4A6A"/>
    <w:rsid w:val="002F4E22"/>
    <w:rsid w:val="002F5393"/>
    <w:rsid w:val="002F5AF5"/>
    <w:rsid w:val="002F616B"/>
    <w:rsid w:val="002F66B6"/>
    <w:rsid w:val="002F6EEB"/>
    <w:rsid w:val="002F7298"/>
    <w:rsid w:val="002F7B9D"/>
    <w:rsid w:val="002F7D05"/>
    <w:rsid w:val="002F7D6E"/>
    <w:rsid w:val="00300EB6"/>
    <w:rsid w:val="00300EDA"/>
    <w:rsid w:val="00301761"/>
    <w:rsid w:val="00303672"/>
    <w:rsid w:val="003038FA"/>
    <w:rsid w:val="00303F43"/>
    <w:rsid w:val="003048CB"/>
    <w:rsid w:val="00304D78"/>
    <w:rsid w:val="0030647C"/>
    <w:rsid w:val="003069D0"/>
    <w:rsid w:val="00307269"/>
    <w:rsid w:val="003075FA"/>
    <w:rsid w:val="00310F14"/>
    <w:rsid w:val="00311E7B"/>
    <w:rsid w:val="00313A17"/>
    <w:rsid w:val="00313D3B"/>
    <w:rsid w:val="0031426B"/>
    <w:rsid w:val="003143BF"/>
    <w:rsid w:val="0031540E"/>
    <w:rsid w:val="00315720"/>
    <w:rsid w:val="00315881"/>
    <w:rsid w:val="0031593B"/>
    <w:rsid w:val="00315EC8"/>
    <w:rsid w:val="003161E2"/>
    <w:rsid w:val="00316AE2"/>
    <w:rsid w:val="00316F57"/>
    <w:rsid w:val="00316FAA"/>
    <w:rsid w:val="0032049C"/>
    <w:rsid w:val="0032050C"/>
    <w:rsid w:val="00320C5B"/>
    <w:rsid w:val="00321F02"/>
    <w:rsid w:val="00321F12"/>
    <w:rsid w:val="0032240D"/>
    <w:rsid w:val="0032289B"/>
    <w:rsid w:val="00323A76"/>
    <w:rsid w:val="00324AEA"/>
    <w:rsid w:val="00325DE8"/>
    <w:rsid w:val="00326770"/>
    <w:rsid w:val="003272F8"/>
    <w:rsid w:val="00327879"/>
    <w:rsid w:val="003301E2"/>
    <w:rsid w:val="003305B2"/>
    <w:rsid w:val="003313E5"/>
    <w:rsid w:val="0033155C"/>
    <w:rsid w:val="0033174A"/>
    <w:rsid w:val="00332331"/>
    <w:rsid w:val="003325D8"/>
    <w:rsid w:val="00332A7F"/>
    <w:rsid w:val="00332C10"/>
    <w:rsid w:val="00333780"/>
    <w:rsid w:val="00333FBA"/>
    <w:rsid w:val="00335202"/>
    <w:rsid w:val="003358E8"/>
    <w:rsid w:val="00335DBD"/>
    <w:rsid w:val="00336530"/>
    <w:rsid w:val="00341E99"/>
    <w:rsid w:val="00342808"/>
    <w:rsid w:val="00342D01"/>
    <w:rsid w:val="00342D21"/>
    <w:rsid w:val="00343436"/>
    <w:rsid w:val="0034345B"/>
    <w:rsid w:val="003444C5"/>
    <w:rsid w:val="003446B6"/>
    <w:rsid w:val="00344708"/>
    <w:rsid w:val="003448D7"/>
    <w:rsid w:val="003451D9"/>
    <w:rsid w:val="00345420"/>
    <w:rsid w:val="00345470"/>
    <w:rsid w:val="00345CA7"/>
    <w:rsid w:val="00346146"/>
    <w:rsid w:val="00347171"/>
    <w:rsid w:val="00347838"/>
    <w:rsid w:val="003478D1"/>
    <w:rsid w:val="00347984"/>
    <w:rsid w:val="00350CBF"/>
    <w:rsid w:val="003513C9"/>
    <w:rsid w:val="00351448"/>
    <w:rsid w:val="00352A54"/>
    <w:rsid w:val="0035359F"/>
    <w:rsid w:val="0035362A"/>
    <w:rsid w:val="0035390B"/>
    <w:rsid w:val="0035425D"/>
    <w:rsid w:val="00354BDA"/>
    <w:rsid w:val="00354E45"/>
    <w:rsid w:val="00354FDE"/>
    <w:rsid w:val="00355028"/>
    <w:rsid w:val="003571C9"/>
    <w:rsid w:val="003578AC"/>
    <w:rsid w:val="003602F4"/>
    <w:rsid w:val="003605C6"/>
    <w:rsid w:val="003606FC"/>
    <w:rsid w:val="00361852"/>
    <w:rsid w:val="00361C27"/>
    <w:rsid w:val="00363D9C"/>
    <w:rsid w:val="0036403E"/>
    <w:rsid w:val="0036491C"/>
    <w:rsid w:val="003649F6"/>
    <w:rsid w:val="00365237"/>
    <w:rsid w:val="00365954"/>
    <w:rsid w:val="00365E41"/>
    <w:rsid w:val="00365F60"/>
    <w:rsid w:val="003660E7"/>
    <w:rsid w:val="00366735"/>
    <w:rsid w:val="00367018"/>
    <w:rsid w:val="003674F3"/>
    <w:rsid w:val="00367665"/>
    <w:rsid w:val="00372777"/>
    <w:rsid w:val="00372B3E"/>
    <w:rsid w:val="00372C15"/>
    <w:rsid w:val="0037305E"/>
    <w:rsid w:val="00373597"/>
    <w:rsid w:val="003737D6"/>
    <w:rsid w:val="003739A4"/>
    <w:rsid w:val="0037400B"/>
    <w:rsid w:val="00374A80"/>
    <w:rsid w:val="00374AFD"/>
    <w:rsid w:val="00374B63"/>
    <w:rsid w:val="00374D81"/>
    <w:rsid w:val="003750AF"/>
    <w:rsid w:val="00375A75"/>
    <w:rsid w:val="00377975"/>
    <w:rsid w:val="003779BE"/>
    <w:rsid w:val="0038037E"/>
    <w:rsid w:val="003808F3"/>
    <w:rsid w:val="00380BF6"/>
    <w:rsid w:val="00381721"/>
    <w:rsid w:val="00381A6D"/>
    <w:rsid w:val="00382B88"/>
    <w:rsid w:val="00382E1A"/>
    <w:rsid w:val="0038376D"/>
    <w:rsid w:val="003837F8"/>
    <w:rsid w:val="00383B1E"/>
    <w:rsid w:val="00383C75"/>
    <w:rsid w:val="00384113"/>
    <w:rsid w:val="00384225"/>
    <w:rsid w:val="003844BE"/>
    <w:rsid w:val="0038489E"/>
    <w:rsid w:val="00384B1C"/>
    <w:rsid w:val="00385B57"/>
    <w:rsid w:val="00385BE4"/>
    <w:rsid w:val="00385DC4"/>
    <w:rsid w:val="00385E8E"/>
    <w:rsid w:val="0038713B"/>
    <w:rsid w:val="003877DE"/>
    <w:rsid w:val="00387901"/>
    <w:rsid w:val="003879DA"/>
    <w:rsid w:val="00387B7A"/>
    <w:rsid w:val="00387CDE"/>
    <w:rsid w:val="003901F6"/>
    <w:rsid w:val="00390D61"/>
    <w:rsid w:val="0039127E"/>
    <w:rsid w:val="00391DCD"/>
    <w:rsid w:val="003921E0"/>
    <w:rsid w:val="003922A2"/>
    <w:rsid w:val="0039286A"/>
    <w:rsid w:val="00392925"/>
    <w:rsid w:val="00393A28"/>
    <w:rsid w:val="00393E2F"/>
    <w:rsid w:val="00394507"/>
    <w:rsid w:val="0039475C"/>
    <w:rsid w:val="00394876"/>
    <w:rsid w:val="00395203"/>
    <w:rsid w:val="00395864"/>
    <w:rsid w:val="00395B32"/>
    <w:rsid w:val="003961BA"/>
    <w:rsid w:val="003967C2"/>
    <w:rsid w:val="00396FE0"/>
    <w:rsid w:val="00397E58"/>
    <w:rsid w:val="003A06EF"/>
    <w:rsid w:val="003A0CEE"/>
    <w:rsid w:val="003A13AC"/>
    <w:rsid w:val="003A2A3E"/>
    <w:rsid w:val="003A2CBA"/>
    <w:rsid w:val="003A378F"/>
    <w:rsid w:val="003A396E"/>
    <w:rsid w:val="003A480C"/>
    <w:rsid w:val="003A5063"/>
    <w:rsid w:val="003A5455"/>
    <w:rsid w:val="003A5A49"/>
    <w:rsid w:val="003A6B75"/>
    <w:rsid w:val="003A707F"/>
    <w:rsid w:val="003B0938"/>
    <w:rsid w:val="003B188D"/>
    <w:rsid w:val="003B1A8A"/>
    <w:rsid w:val="003B2446"/>
    <w:rsid w:val="003B2B5F"/>
    <w:rsid w:val="003B2E99"/>
    <w:rsid w:val="003B407E"/>
    <w:rsid w:val="003B514A"/>
    <w:rsid w:val="003B647C"/>
    <w:rsid w:val="003B668C"/>
    <w:rsid w:val="003B7536"/>
    <w:rsid w:val="003C00E2"/>
    <w:rsid w:val="003C13C6"/>
    <w:rsid w:val="003C15C8"/>
    <w:rsid w:val="003C16B9"/>
    <w:rsid w:val="003C1AE2"/>
    <w:rsid w:val="003C26CF"/>
    <w:rsid w:val="003C2AF7"/>
    <w:rsid w:val="003C3653"/>
    <w:rsid w:val="003C49EC"/>
    <w:rsid w:val="003C4A37"/>
    <w:rsid w:val="003C4D6A"/>
    <w:rsid w:val="003C5509"/>
    <w:rsid w:val="003C5D86"/>
    <w:rsid w:val="003C7A0C"/>
    <w:rsid w:val="003D0344"/>
    <w:rsid w:val="003D0700"/>
    <w:rsid w:val="003D111A"/>
    <w:rsid w:val="003D2904"/>
    <w:rsid w:val="003D2C32"/>
    <w:rsid w:val="003D31A2"/>
    <w:rsid w:val="003D3520"/>
    <w:rsid w:val="003D4018"/>
    <w:rsid w:val="003D4391"/>
    <w:rsid w:val="003D58BC"/>
    <w:rsid w:val="003D6EAA"/>
    <w:rsid w:val="003D72D9"/>
    <w:rsid w:val="003D7BB0"/>
    <w:rsid w:val="003D7C1B"/>
    <w:rsid w:val="003E1DA6"/>
    <w:rsid w:val="003E26C0"/>
    <w:rsid w:val="003E2725"/>
    <w:rsid w:val="003E3399"/>
    <w:rsid w:val="003E4908"/>
    <w:rsid w:val="003E6041"/>
    <w:rsid w:val="003E6913"/>
    <w:rsid w:val="003E6938"/>
    <w:rsid w:val="003F0949"/>
    <w:rsid w:val="003F0C4B"/>
    <w:rsid w:val="003F0C9C"/>
    <w:rsid w:val="003F1627"/>
    <w:rsid w:val="003F2BCF"/>
    <w:rsid w:val="003F30FC"/>
    <w:rsid w:val="003F3C3A"/>
    <w:rsid w:val="003F3C9F"/>
    <w:rsid w:val="003F4D74"/>
    <w:rsid w:val="003F5320"/>
    <w:rsid w:val="003F57D1"/>
    <w:rsid w:val="003F5C3D"/>
    <w:rsid w:val="003F65C3"/>
    <w:rsid w:val="003F660E"/>
    <w:rsid w:val="003F696C"/>
    <w:rsid w:val="003F6A51"/>
    <w:rsid w:val="003F758B"/>
    <w:rsid w:val="0040017E"/>
    <w:rsid w:val="0040096E"/>
    <w:rsid w:val="0040139C"/>
    <w:rsid w:val="004018E7"/>
    <w:rsid w:val="00401E83"/>
    <w:rsid w:val="00402322"/>
    <w:rsid w:val="0040234F"/>
    <w:rsid w:val="004026E0"/>
    <w:rsid w:val="00402747"/>
    <w:rsid w:val="004027EB"/>
    <w:rsid w:val="004032ED"/>
    <w:rsid w:val="004036ED"/>
    <w:rsid w:val="00403E8F"/>
    <w:rsid w:val="00404AE8"/>
    <w:rsid w:val="00404F7B"/>
    <w:rsid w:val="004057B2"/>
    <w:rsid w:val="004057CF"/>
    <w:rsid w:val="00405ADA"/>
    <w:rsid w:val="00406534"/>
    <w:rsid w:val="004100B2"/>
    <w:rsid w:val="00410175"/>
    <w:rsid w:val="004107EE"/>
    <w:rsid w:val="0041124A"/>
    <w:rsid w:val="00411D27"/>
    <w:rsid w:val="00412689"/>
    <w:rsid w:val="0041289F"/>
    <w:rsid w:val="00412ED9"/>
    <w:rsid w:val="004130FE"/>
    <w:rsid w:val="00413117"/>
    <w:rsid w:val="00413730"/>
    <w:rsid w:val="00413A8F"/>
    <w:rsid w:val="004148DE"/>
    <w:rsid w:val="004158FE"/>
    <w:rsid w:val="00415933"/>
    <w:rsid w:val="00415F17"/>
    <w:rsid w:val="00416147"/>
    <w:rsid w:val="004162DE"/>
    <w:rsid w:val="00417059"/>
    <w:rsid w:val="00417CFE"/>
    <w:rsid w:val="00417D96"/>
    <w:rsid w:val="0042066A"/>
    <w:rsid w:val="00420B36"/>
    <w:rsid w:val="00420BB2"/>
    <w:rsid w:val="00420DE8"/>
    <w:rsid w:val="00420FCE"/>
    <w:rsid w:val="004212C8"/>
    <w:rsid w:val="004214A8"/>
    <w:rsid w:val="00421B73"/>
    <w:rsid w:val="00421FDE"/>
    <w:rsid w:val="0042257F"/>
    <w:rsid w:val="00422745"/>
    <w:rsid w:val="00423317"/>
    <w:rsid w:val="00423B44"/>
    <w:rsid w:val="00424359"/>
    <w:rsid w:val="00424D62"/>
    <w:rsid w:val="00424F3D"/>
    <w:rsid w:val="00427E49"/>
    <w:rsid w:val="00430153"/>
    <w:rsid w:val="004311D5"/>
    <w:rsid w:val="004324C1"/>
    <w:rsid w:val="004330CB"/>
    <w:rsid w:val="00433B3C"/>
    <w:rsid w:val="004348C4"/>
    <w:rsid w:val="00434B11"/>
    <w:rsid w:val="00436552"/>
    <w:rsid w:val="0043668C"/>
    <w:rsid w:val="004371F8"/>
    <w:rsid w:val="00437676"/>
    <w:rsid w:val="0043767A"/>
    <w:rsid w:val="0043785A"/>
    <w:rsid w:val="00440242"/>
    <w:rsid w:val="00440BE9"/>
    <w:rsid w:val="00441B18"/>
    <w:rsid w:val="00441C8E"/>
    <w:rsid w:val="00441CE0"/>
    <w:rsid w:val="00442774"/>
    <w:rsid w:val="00442D73"/>
    <w:rsid w:val="0044376A"/>
    <w:rsid w:val="0044402D"/>
    <w:rsid w:val="0044448F"/>
    <w:rsid w:val="0044517E"/>
    <w:rsid w:val="00445CAC"/>
    <w:rsid w:val="004463F8"/>
    <w:rsid w:val="00446A9C"/>
    <w:rsid w:val="004473E6"/>
    <w:rsid w:val="0045081F"/>
    <w:rsid w:val="00450959"/>
    <w:rsid w:val="00450D05"/>
    <w:rsid w:val="00450DD7"/>
    <w:rsid w:val="0045280F"/>
    <w:rsid w:val="00452D3D"/>
    <w:rsid w:val="00452F9A"/>
    <w:rsid w:val="004535EF"/>
    <w:rsid w:val="004541D2"/>
    <w:rsid w:val="0045436E"/>
    <w:rsid w:val="0045446B"/>
    <w:rsid w:val="00454617"/>
    <w:rsid w:val="004546E1"/>
    <w:rsid w:val="00454943"/>
    <w:rsid w:val="00455561"/>
    <w:rsid w:val="00455897"/>
    <w:rsid w:val="00456D0B"/>
    <w:rsid w:val="00456E0B"/>
    <w:rsid w:val="0045708B"/>
    <w:rsid w:val="00457165"/>
    <w:rsid w:val="00457E69"/>
    <w:rsid w:val="00460E65"/>
    <w:rsid w:val="0046175E"/>
    <w:rsid w:val="00461947"/>
    <w:rsid w:val="00462035"/>
    <w:rsid w:val="0046267D"/>
    <w:rsid w:val="00463283"/>
    <w:rsid w:val="0046352B"/>
    <w:rsid w:val="00463F8C"/>
    <w:rsid w:val="00463FEF"/>
    <w:rsid w:val="004646C7"/>
    <w:rsid w:val="004646F9"/>
    <w:rsid w:val="004648EF"/>
    <w:rsid w:val="004649E3"/>
    <w:rsid w:val="00465428"/>
    <w:rsid w:val="00465591"/>
    <w:rsid w:val="0046573D"/>
    <w:rsid w:val="00465A9A"/>
    <w:rsid w:val="00466341"/>
    <w:rsid w:val="00466C91"/>
    <w:rsid w:val="004676D2"/>
    <w:rsid w:val="004677BC"/>
    <w:rsid w:val="004702A0"/>
    <w:rsid w:val="00470380"/>
    <w:rsid w:val="00471629"/>
    <w:rsid w:val="00471711"/>
    <w:rsid w:val="00471C57"/>
    <w:rsid w:val="00471EDD"/>
    <w:rsid w:val="00472490"/>
    <w:rsid w:val="004724C3"/>
    <w:rsid w:val="00472884"/>
    <w:rsid w:val="0047450B"/>
    <w:rsid w:val="00475883"/>
    <w:rsid w:val="00476A80"/>
    <w:rsid w:val="00476B9D"/>
    <w:rsid w:val="00477F20"/>
    <w:rsid w:val="004804D2"/>
    <w:rsid w:val="0048141D"/>
    <w:rsid w:val="00482E73"/>
    <w:rsid w:val="00483536"/>
    <w:rsid w:val="00484093"/>
    <w:rsid w:val="004853E9"/>
    <w:rsid w:val="00485A43"/>
    <w:rsid w:val="00485EA5"/>
    <w:rsid w:val="00486452"/>
    <w:rsid w:val="0048690C"/>
    <w:rsid w:val="00487D64"/>
    <w:rsid w:val="0049037B"/>
    <w:rsid w:val="004905DC"/>
    <w:rsid w:val="004908D6"/>
    <w:rsid w:val="004909C1"/>
    <w:rsid w:val="00491E72"/>
    <w:rsid w:val="0049356F"/>
    <w:rsid w:val="00493B3F"/>
    <w:rsid w:val="00493E00"/>
    <w:rsid w:val="004942BB"/>
    <w:rsid w:val="004959F6"/>
    <w:rsid w:val="0049634B"/>
    <w:rsid w:val="00497191"/>
    <w:rsid w:val="004972BB"/>
    <w:rsid w:val="00497314"/>
    <w:rsid w:val="00497B5F"/>
    <w:rsid w:val="00497BFA"/>
    <w:rsid w:val="00497FB4"/>
    <w:rsid w:val="004A09B3"/>
    <w:rsid w:val="004A186E"/>
    <w:rsid w:val="004A2530"/>
    <w:rsid w:val="004A294A"/>
    <w:rsid w:val="004A4062"/>
    <w:rsid w:val="004A416E"/>
    <w:rsid w:val="004A42A1"/>
    <w:rsid w:val="004A4C30"/>
    <w:rsid w:val="004A51B2"/>
    <w:rsid w:val="004A56F4"/>
    <w:rsid w:val="004A6222"/>
    <w:rsid w:val="004A6613"/>
    <w:rsid w:val="004A71E7"/>
    <w:rsid w:val="004A79EF"/>
    <w:rsid w:val="004B0BB1"/>
    <w:rsid w:val="004B0EFD"/>
    <w:rsid w:val="004B109F"/>
    <w:rsid w:val="004B177B"/>
    <w:rsid w:val="004B280F"/>
    <w:rsid w:val="004B2C4E"/>
    <w:rsid w:val="004B356A"/>
    <w:rsid w:val="004B3BEB"/>
    <w:rsid w:val="004B5C6B"/>
    <w:rsid w:val="004B6508"/>
    <w:rsid w:val="004B6EA5"/>
    <w:rsid w:val="004B7058"/>
    <w:rsid w:val="004B7569"/>
    <w:rsid w:val="004B780E"/>
    <w:rsid w:val="004C012E"/>
    <w:rsid w:val="004C02FC"/>
    <w:rsid w:val="004C141E"/>
    <w:rsid w:val="004C14BF"/>
    <w:rsid w:val="004C3E5F"/>
    <w:rsid w:val="004C3E9E"/>
    <w:rsid w:val="004C4063"/>
    <w:rsid w:val="004C4126"/>
    <w:rsid w:val="004C55F9"/>
    <w:rsid w:val="004C5B90"/>
    <w:rsid w:val="004C611B"/>
    <w:rsid w:val="004C644B"/>
    <w:rsid w:val="004C6745"/>
    <w:rsid w:val="004C6E5B"/>
    <w:rsid w:val="004C7120"/>
    <w:rsid w:val="004C767E"/>
    <w:rsid w:val="004C7683"/>
    <w:rsid w:val="004C7F3A"/>
    <w:rsid w:val="004D1420"/>
    <w:rsid w:val="004D1654"/>
    <w:rsid w:val="004D1BB7"/>
    <w:rsid w:val="004D23DA"/>
    <w:rsid w:val="004D3CD7"/>
    <w:rsid w:val="004D3D76"/>
    <w:rsid w:val="004D4669"/>
    <w:rsid w:val="004D4868"/>
    <w:rsid w:val="004D499F"/>
    <w:rsid w:val="004D52D4"/>
    <w:rsid w:val="004D57B0"/>
    <w:rsid w:val="004D58DF"/>
    <w:rsid w:val="004D5FD6"/>
    <w:rsid w:val="004D6153"/>
    <w:rsid w:val="004D6492"/>
    <w:rsid w:val="004D667B"/>
    <w:rsid w:val="004D71DB"/>
    <w:rsid w:val="004D7253"/>
    <w:rsid w:val="004D73F0"/>
    <w:rsid w:val="004D7447"/>
    <w:rsid w:val="004D76E5"/>
    <w:rsid w:val="004D7D43"/>
    <w:rsid w:val="004E06AB"/>
    <w:rsid w:val="004E1163"/>
    <w:rsid w:val="004E1325"/>
    <w:rsid w:val="004E15FA"/>
    <w:rsid w:val="004E1F82"/>
    <w:rsid w:val="004E2E69"/>
    <w:rsid w:val="004E2EAF"/>
    <w:rsid w:val="004E3CFC"/>
    <w:rsid w:val="004E443D"/>
    <w:rsid w:val="004E44FB"/>
    <w:rsid w:val="004E4CD9"/>
    <w:rsid w:val="004E637C"/>
    <w:rsid w:val="004E6424"/>
    <w:rsid w:val="004E64A8"/>
    <w:rsid w:val="004E670E"/>
    <w:rsid w:val="004E7168"/>
    <w:rsid w:val="004F0083"/>
    <w:rsid w:val="004F02C5"/>
    <w:rsid w:val="004F0B3A"/>
    <w:rsid w:val="004F0C2D"/>
    <w:rsid w:val="004F0F54"/>
    <w:rsid w:val="004F1366"/>
    <w:rsid w:val="004F1650"/>
    <w:rsid w:val="004F2939"/>
    <w:rsid w:val="004F2E20"/>
    <w:rsid w:val="004F3044"/>
    <w:rsid w:val="004F3450"/>
    <w:rsid w:val="004F4241"/>
    <w:rsid w:val="004F4725"/>
    <w:rsid w:val="004F4979"/>
    <w:rsid w:val="004F4EBF"/>
    <w:rsid w:val="004F52AD"/>
    <w:rsid w:val="004F5930"/>
    <w:rsid w:val="004F5C2F"/>
    <w:rsid w:val="004F6AA9"/>
    <w:rsid w:val="004F74AE"/>
    <w:rsid w:val="004F76A4"/>
    <w:rsid w:val="00501F50"/>
    <w:rsid w:val="005024F7"/>
    <w:rsid w:val="005025A6"/>
    <w:rsid w:val="00502927"/>
    <w:rsid w:val="00502A86"/>
    <w:rsid w:val="0050391D"/>
    <w:rsid w:val="00503C6D"/>
    <w:rsid w:val="00503CA2"/>
    <w:rsid w:val="00504DEB"/>
    <w:rsid w:val="00505E35"/>
    <w:rsid w:val="00505F67"/>
    <w:rsid w:val="005060D4"/>
    <w:rsid w:val="005064AD"/>
    <w:rsid w:val="00506FBE"/>
    <w:rsid w:val="00510E2D"/>
    <w:rsid w:val="00510F20"/>
    <w:rsid w:val="00510FBA"/>
    <w:rsid w:val="0051136E"/>
    <w:rsid w:val="00512D59"/>
    <w:rsid w:val="005136BE"/>
    <w:rsid w:val="005139C3"/>
    <w:rsid w:val="00515857"/>
    <w:rsid w:val="00515BC2"/>
    <w:rsid w:val="00517468"/>
    <w:rsid w:val="00517BDB"/>
    <w:rsid w:val="00520376"/>
    <w:rsid w:val="0052094B"/>
    <w:rsid w:val="00520E37"/>
    <w:rsid w:val="005210CE"/>
    <w:rsid w:val="00521C6D"/>
    <w:rsid w:val="00523601"/>
    <w:rsid w:val="0052390C"/>
    <w:rsid w:val="00523E10"/>
    <w:rsid w:val="0052402F"/>
    <w:rsid w:val="00524169"/>
    <w:rsid w:val="00524C6B"/>
    <w:rsid w:val="005252E5"/>
    <w:rsid w:val="00525868"/>
    <w:rsid w:val="00525C12"/>
    <w:rsid w:val="00526626"/>
    <w:rsid w:val="00526884"/>
    <w:rsid w:val="00526FFF"/>
    <w:rsid w:val="00527019"/>
    <w:rsid w:val="0052731A"/>
    <w:rsid w:val="005273E5"/>
    <w:rsid w:val="00527F8D"/>
    <w:rsid w:val="00530A35"/>
    <w:rsid w:val="00531355"/>
    <w:rsid w:val="0053153F"/>
    <w:rsid w:val="005317E0"/>
    <w:rsid w:val="00532020"/>
    <w:rsid w:val="00532935"/>
    <w:rsid w:val="00533A46"/>
    <w:rsid w:val="00533BB8"/>
    <w:rsid w:val="005340A8"/>
    <w:rsid w:val="00534B41"/>
    <w:rsid w:val="005358AB"/>
    <w:rsid w:val="00535BDA"/>
    <w:rsid w:val="00536060"/>
    <w:rsid w:val="00536517"/>
    <w:rsid w:val="00536C03"/>
    <w:rsid w:val="00537522"/>
    <w:rsid w:val="00537684"/>
    <w:rsid w:val="00537B47"/>
    <w:rsid w:val="00540D83"/>
    <w:rsid w:val="005418EE"/>
    <w:rsid w:val="00542198"/>
    <w:rsid w:val="00542FD5"/>
    <w:rsid w:val="00543774"/>
    <w:rsid w:val="00544387"/>
    <w:rsid w:val="00544637"/>
    <w:rsid w:val="00544658"/>
    <w:rsid w:val="005446F4"/>
    <w:rsid w:val="00545EA2"/>
    <w:rsid w:val="00546740"/>
    <w:rsid w:val="005508EB"/>
    <w:rsid w:val="00550BBD"/>
    <w:rsid w:val="00550E24"/>
    <w:rsid w:val="005511D6"/>
    <w:rsid w:val="005515AC"/>
    <w:rsid w:val="0055236C"/>
    <w:rsid w:val="005527A2"/>
    <w:rsid w:val="005529F4"/>
    <w:rsid w:val="00552A43"/>
    <w:rsid w:val="00553994"/>
    <w:rsid w:val="00553AA7"/>
    <w:rsid w:val="00554817"/>
    <w:rsid w:val="00554C5A"/>
    <w:rsid w:val="00554E16"/>
    <w:rsid w:val="00556B62"/>
    <w:rsid w:val="00556BE6"/>
    <w:rsid w:val="0055725F"/>
    <w:rsid w:val="005602DA"/>
    <w:rsid w:val="00560AB5"/>
    <w:rsid w:val="0056102E"/>
    <w:rsid w:val="0056182A"/>
    <w:rsid w:val="00561960"/>
    <w:rsid w:val="005638AF"/>
    <w:rsid w:val="005645A5"/>
    <w:rsid w:val="005649A6"/>
    <w:rsid w:val="0056540F"/>
    <w:rsid w:val="005655C5"/>
    <w:rsid w:val="00565CB2"/>
    <w:rsid w:val="00566208"/>
    <w:rsid w:val="00566DA6"/>
    <w:rsid w:val="005677DE"/>
    <w:rsid w:val="005704A7"/>
    <w:rsid w:val="00570B8A"/>
    <w:rsid w:val="00571037"/>
    <w:rsid w:val="00571049"/>
    <w:rsid w:val="00571AE5"/>
    <w:rsid w:val="0057269A"/>
    <w:rsid w:val="00572717"/>
    <w:rsid w:val="00572C92"/>
    <w:rsid w:val="005747F0"/>
    <w:rsid w:val="00574C1C"/>
    <w:rsid w:val="00575564"/>
    <w:rsid w:val="005768AE"/>
    <w:rsid w:val="00577D4B"/>
    <w:rsid w:val="00580207"/>
    <w:rsid w:val="0058095B"/>
    <w:rsid w:val="00580966"/>
    <w:rsid w:val="00581AD8"/>
    <w:rsid w:val="00581E43"/>
    <w:rsid w:val="00582BE8"/>
    <w:rsid w:val="00582F68"/>
    <w:rsid w:val="00583759"/>
    <w:rsid w:val="0058381A"/>
    <w:rsid w:val="00583CB3"/>
    <w:rsid w:val="005850A9"/>
    <w:rsid w:val="00585498"/>
    <w:rsid w:val="005857BB"/>
    <w:rsid w:val="00585CFE"/>
    <w:rsid w:val="005867CA"/>
    <w:rsid w:val="005867E8"/>
    <w:rsid w:val="005871C0"/>
    <w:rsid w:val="0059020A"/>
    <w:rsid w:val="005913DE"/>
    <w:rsid w:val="005922F6"/>
    <w:rsid w:val="005937C8"/>
    <w:rsid w:val="00593F19"/>
    <w:rsid w:val="005941BC"/>
    <w:rsid w:val="005946BF"/>
    <w:rsid w:val="005949CE"/>
    <w:rsid w:val="00595FCC"/>
    <w:rsid w:val="0059664F"/>
    <w:rsid w:val="00596669"/>
    <w:rsid w:val="00596720"/>
    <w:rsid w:val="00596918"/>
    <w:rsid w:val="00596ED0"/>
    <w:rsid w:val="00597092"/>
    <w:rsid w:val="005A00E4"/>
    <w:rsid w:val="005A0F28"/>
    <w:rsid w:val="005A128C"/>
    <w:rsid w:val="005A13CB"/>
    <w:rsid w:val="005A13CE"/>
    <w:rsid w:val="005A1609"/>
    <w:rsid w:val="005A1A60"/>
    <w:rsid w:val="005A1FB4"/>
    <w:rsid w:val="005A21F1"/>
    <w:rsid w:val="005A2C6D"/>
    <w:rsid w:val="005A33ED"/>
    <w:rsid w:val="005A37E6"/>
    <w:rsid w:val="005A3C3A"/>
    <w:rsid w:val="005A3EF0"/>
    <w:rsid w:val="005A3FAB"/>
    <w:rsid w:val="005A440C"/>
    <w:rsid w:val="005A4482"/>
    <w:rsid w:val="005A4B18"/>
    <w:rsid w:val="005A4FBF"/>
    <w:rsid w:val="005A5430"/>
    <w:rsid w:val="005A57F8"/>
    <w:rsid w:val="005A5A46"/>
    <w:rsid w:val="005A5DFA"/>
    <w:rsid w:val="005A6D31"/>
    <w:rsid w:val="005A736A"/>
    <w:rsid w:val="005A7794"/>
    <w:rsid w:val="005A7B02"/>
    <w:rsid w:val="005A7B77"/>
    <w:rsid w:val="005A7FE9"/>
    <w:rsid w:val="005B050B"/>
    <w:rsid w:val="005B10B9"/>
    <w:rsid w:val="005B208A"/>
    <w:rsid w:val="005B3672"/>
    <w:rsid w:val="005B4356"/>
    <w:rsid w:val="005B44F5"/>
    <w:rsid w:val="005B4C83"/>
    <w:rsid w:val="005B52F4"/>
    <w:rsid w:val="005B5A08"/>
    <w:rsid w:val="005B7318"/>
    <w:rsid w:val="005B76FA"/>
    <w:rsid w:val="005C012F"/>
    <w:rsid w:val="005C02E3"/>
    <w:rsid w:val="005C04E9"/>
    <w:rsid w:val="005C05A3"/>
    <w:rsid w:val="005C0C74"/>
    <w:rsid w:val="005C1033"/>
    <w:rsid w:val="005C1DE6"/>
    <w:rsid w:val="005C1E77"/>
    <w:rsid w:val="005C1EE6"/>
    <w:rsid w:val="005C208A"/>
    <w:rsid w:val="005C30C2"/>
    <w:rsid w:val="005C346E"/>
    <w:rsid w:val="005C3BB6"/>
    <w:rsid w:val="005C3C89"/>
    <w:rsid w:val="005C41B9"/>
    <w:rsid w:val="005C53BA"/>
    <w:rsid w:val="005C59E5"/>
    <w:rsid w:val="005C5EA5"/>
    <w:rsid w:val="005C6254"/>
    <w:rsid w:val="005C6401"/>
    <w:rsid w:val="005C6811"/>
    <w:rsid w:val="005C6984"/>
    <w:rsid w:val="005C7865"/>
    <w:rsid w:val="005D02F8"/>
    <w:rsid w:val="005D084B"/>
    <w:rsid w:val="005D1359"/>
    <w:rsid w:val="005D1D2F"/>
    <w:rsid w:val="005D44B5"/>
    <w:rsid w:val="005D589B"/>
    <w:rsid w:val="005D726E"/>
    <w:rsid w:val="005D72B1"/>
    <w:rsid w:val="005D7406"/>
    <w:rsid w:val="005D7935"/>
    <w:rsid w:val="005E0C08"/>
    <w:rsid w:val="005E14A4"/>
    <w:rsid w:val="005E1D43"/>
    <w:rsid w:val="005E28C9"/>
    <w:rsid w:val="005E3D60"/>
    <w:rsid w:val="005E4A94"/>
    <w:rsid w:val="005E4B58"/>
    <w:rsid w:val="005E55F2"/>
    <w:rsid w:val="005E6993"/>
    <w:rsid w:val="005E71D8"/>
    <w:rsid w:val="005E7D96"/>
    <w:rsid w:val="005F0907"/>
    <w:rsid w:val="005F092A"/>
    <w:rsid w:val="005F0AE8"/>
    <w:rsid w:val="005F0FB5"/>
    <w:rsid w:val="005F17B1"/>
    <w:rsid w:val="005F26C8"/>
    <w:rsid w:val="005F285C"/>
    <w:rsid w:val="005F28EE"/>
    <w:rsid w:val="005F2950"/>
    <w:rsid w:val="005F2C25"/>
    <w:rsid w:val="005F3939"/>
    <w:rsid w:val="005F43A6"/>
    <w:rsid w:val="005F4570"/>
    <w:rsid w:val="005F4650"/>
    <w:rsid w:val="005F504E"/>
    <w:rsid w:val="005F5707"/>
    <w:rsid w:val="005F58C5"/>
    <w:rsid w:val="005F5995"/>
    <w:rsid w:val="005F5DDD"/>
    <w:rsid w:val="005F6122"/>
    <w:rsid w:val="005F648F"/>
    <w:rsid w:val="005F68D7"/>
    <w:rsid w:val="005F7101"/>
    <w:rsid w:val="005F7145"/>
    <w:rsid w:val="005F7A19"/>
    <w:rsid w:val="0060044E"/>
    <w:rsid w:val="00601678"/>
    <w:rsid w:val="00601E58"/>
    <w:rsid w:val="00605FFC"/>
    <w:rsid w:val="006064E3"/>
    <w:rsid w:val="0060663A"/>
    <w:rsid w:val="00606906"/>
    <w:rsid w:val="006074B6"/>
    <w:rsid w:val="006075D1"/>
    <w:rsid w:val="00607A36"/>
    <w:rsid w:val="00607F79"/>
    <w:rsid w:val="00610505"/>
    <w:rsid w:val="00610560"/>
    <w:rsid w:val="006118C5"/>
    <w:rsid w:val="0061245A"/>
    <w:rsid w:val="00612590"/>
    <w:rsid w:val="006128FF"/>
    <w:rsid w:val="00612C33"/>
    <w:rsid w:val="00612D27"/>
    <w:rsid w:val="00613029"/>
    <w:rsid w:val="00614D0A"/>
    <w:rsid w:val="00615068"/>
    <w:rsid w:val="006150DE"/>
    <w:rsid w:val="006174E3"/>
    <w:rsid w:val="00617669"/>
    <w:rsid w:val="00617F9D"/>
    <w:rsid w:val="00620155"/>
    <w:rsid w:val="0062114B"/>
    <w:rsid w:val="0062147E"/>
    <w:rsid w:val="00621B12"/>
    <w:rsid w:val="006221D0"/>
    <w:rsid w:val="00623014"/>
    <w:rsid w:val="00623AD8"/>
    <w:rsid w:val="00624119"/>
    <w:rsid w:val="00624558"/>
    <w:rsid w:val="0062568D"/>
    <w:rsid w:val="00625763"/>
    <w:rsid w:val="00625BF2"/>
    <w:rsid w:val="006274A7"/>
    <w:rsid w:val="006277F8"/>
    <w:rsid w:val="00627F15"/>
    <w:rsid w:val="00630F3D"/>
    <w:rsid w:val="00632672"/>
    <w:rsid w:val="0063336D"/>
    <w:rsid w:val="006337F7"/>
    <w:rsid w:val="00633987"/>
    <w:rsid w:val="0063412A"/>
    <w:rsid w:val="006342D2"/>
    <w:rsid w:val="00634690"/>
    <w:rsid w:val="00634D2A"/>
    <w:rsid w:val="00635928"/>
    <w:rsid w:val="006370D0"/>
    <w:rsid w:val="006375AE"/>
    <w:rsid w:val="00640081"/>
    <w:rsid w:val="006400DE"/>
    <w:rsid w:val="00640195"/>
    <w:rsid w:val="00640F22"/>
    <w:rsid w:val="006410A2"/>
    <w:rsid w:val="0064140B"/>
    <w:rsid w:val="00641A7D"/>
    <w:rsid w:val="00642EFF"/>
    <w:rsid w:val="00643D8A"/>
    <w:rsid w:val="00644328"/>
    <w:rsid w:val="0064480A"/>
    <w:rsid w:val="00644BA9"/>
    <w:rsid w:val="00644D6A"/>
    <w:rsid w:val="00645F18"/>
    <w:rsid w:val="00646213"/>
    <w:rsid w:val="00646A7A"/>
    <w:rsid w:val="00646E4F"/>
    <w:rsid w:val="00647317"/>
    <w:rsid w:val="00647F31"/>
    <w:rsid w:val="00647F54"/>
    <w:rsid w:val="00650F18"/>
    <w:rsid w:val="00651220"/>
    <w:rsid w:val="00651375"/>
    <w:rsid w:val="00651F95"/>
    <w:rsid w:val="0065256D"/>
    <w:rsid w:val="00652AF0"/>
    <w:rsid w:val="00652DAB"/>
    <w:rsid w:val="00653F4C"/>
    <w:rsid w:val="00653F63"/>
    <w:rsid w:val="00654F0C"/>
    <w:rsid w:val="00655034"/>
    <w:rsid w:val="00655538"/>
    <w:rsid w:val="00655685"/>
    <w:rsid w:val="00655F83"/>
    <w:rsid w:val="00656E14"/>
    <w:rsid w:val="00657938"/>
    <w:rsid w:val="00657DE3"/>
    <w:rsid w:val="00660591"/>
    <w:rsid w:val="00661340"/>
    <w:rsid w:val="00662CB1"/>
    <w:rsid w:val="00664646"/>
    <w:rsid w:val="00664A7F"/>
    <w:rsid w:val="00664DB5"/>
    <w:rsid w:val="00664FEA"/>
    <w:rsid w:val="00665491"/>
    <w:rsid w:val="00665573"/>
    <w:rsid w:val="0066727E"/>
    <w:rsid w:val="00667EBD"/>
    <w:rsid w:val="00667F51"/>
    <w:rsid w:val="00670A13"/>
    <w:rsid w:val="00670EC3"/>
    <w:rsid w:val="006710C7"/>
    <w:rsid w:val="00672133"/>
    <w:rsid w:val="0067286E"/>
    <w:rsid w:val="00672B02"/>
    <w:rsid w:val="00673769"/>
    <w:rsid w:val="00673F7C"/>
    <w:rsid w:val="0067440F"/>
    <w:rsid w:val="006747F3"/>
    <w:rsid w:val="00675C1F"/>
    <w:rsid w:val="00676260"/>
    <w:rsid w:val="00677075"/>
    <w:rsid w:val="00677332"/>
    <w:rsid w:val="0067751F"/>
    <w:rsid w:val="00680487"/>
    <w:rsid w:val="006811E3"/>
    <w:rsid w:val="00681814"/>
    <w:rsid w:val="00681B8A"/>
    <w:rsid w:val="006829DE"/>
    <w:rsid w:val="00683217"/>
    <w:rsid w:val="00683335"/>
    <w:rsid w:val="006841A6"/>
    <w:rsid w:val="00684444"/>
    <w:rsid w:val="00684B99"/>
    <w:rsid w:val="00685129"/>
    <w:rsid w:val="00686D37"/>
    <w:rsid w:val="00686D77"/>
    <w:rsid w:val="00686E2F"/>
    <w:rsid w:val="0068788C"/>
    <w:rsid w:val="0069034A"/>
    <w:rsid w:val="00690382"/>
    <w:rsid w:val="00691EB1"/>
    <w:rsid w:val="006927E5"/>
    <w:rsid w:val="00692EC8"/>
    <w:rsid w:val="00692FD5"/>
    <w:rsid w:val="00692FDC"/>
    <w:rsid w:val="006935D8"/>
    <w:rsid w:val="006942D3"/>
    <w:rsid w:val="006953AF"/>
    <w:rsid w:val="006962B8"/>
    <w:rsid w:val="006964CF"/>
    <w:rsid w:val="006966C5"/>
    <w:rsid w:val="00696936"/>
    <w:rsid w:val="00696D83"/>
    <w:rsid w:val="00696F72"/>
    <w:rsid w:val="006970AD"/>
    <w:rsid w:val="00697230"/>
    <w:rsid w:val="00697E38"/>
    <w:rsid w:val="006A0DA0"/>
    <w:rsid w:val="006A1A9F"/>
    <w:rsid w:val="006A1CB8"/>
    <w:rsid w:val="006A1E1D"/>
    <w:rsid w:val="006A1F2D"/>
    <w:rsid w:val="006A243E"/>
    <w:rsid w:val="006A2AA4"/>
    <w:rsid w:val="006A2D88"/>
    <w:rsid w:val="006A2EDB"/>
    <w:rsid w:val="006A3485"/>
    <w:rsid w:val="006A34A0"/>
    <w:rsid w:val="006A3980"/>
    <w:rsid w:val="006A39C3"/>
    <w:rsid w:val="006A3AD6"/>
    <w:rsid w:val="006A4844"/>
    <w:rsid w:val="006A506C"/>
    <w:rsid w:val="006A5E3B"/>
    <w:rsid w:val="006A5E52"/>
    <w:rsid w:val="006A60DD"/>
    <w:rsid w:val="006A6E45"/>
    <w:rsid w:val="006A7121"/>
    <w:rsid w:val="006B0680"/>
    <w:rsid w:val="006B1204"/>
    <w:rsid w:val="006B134A"/>
    <w:rsid w:val="006B15D3"/>
    <w:rsid w:val="006B160E"/>
    <w:rsid w:val="006B3138"/>
    <w:rsid w:val="006B3167"/>
    <w:rsid w:val="006B5759"/>
    <w:rsid w:val="006B57A5"/>
    <w:rsid w:val="006B5E3F"/>
    <w:rsid w:val="006B64F7"/>
    <w:rsid w:val="006B70FA"/>
    <w:rsid w:val="006C0013"/>
    <w:rsid w:val="006C0925"/>
    <w:rsid w:val="006C1912"/>
    <w:rsid w:val="006C262B"/>
    <w:rsid w:val="006C2881"/>
    <w:rsid w:val="006C2B95"/>
    <w:rsid w:val="006C2FCA"/>
    <w:rsid w:val="006C354E"/>
    <w:rsid w:val="006C3B02"/>
    <w:rsid w:val="006C3F89"/>
    <w:rsid w:val="006C4750"/>
    <w:rsid w:val="006C58C6"/>
    <w:rsid w:val="006C5AB1"/>
    <w:rsid w:val="006C5FAF"/>
    <w:rsid w:val="006C63B2"/>
    <w:rsid w:val="006C7579"/>
    <w:rsid w:val="006C7B25"/>
    <w:rsid w:val="006C7E3B"/>
    <w:rsid w:val="006D0C97"/>
    <w:rsid w:val="006D19F7"/>
    <w:rsid w:val="006D1A37"/>
    <w:rsid w:val="006D2BE4"/>
    <w:rsid w:val="006D46A1"/>
    <w:rsid w:val="006D5471"/>
    <w:rsid w:val="006D5506"/>
    <w:rsid w:val="006D63BE"/>
    <w:rsid w:val="006D6EA8"/>
    <w:rsid w:val="006D7141"/>
    <w:rsid w:val="006D7C5A"/>
    <w:rsid w:val="006E065C"/>
    <w:rsid w:val="006E0AA9"/>
    <w:rsid w:val="006E1015"/>
    <w:rsid w:val="006E1ED4"/>
    <w:rsid w:val="006E393E"/>
    <w:rsid w:val="006E3F8E"/>
    <w:rsid w:val="006E4938"/>
    <w:rsid w:val="006E4A66"/>
    <w:rsid w:val="006E5878"/>
    <w:rsid w:val="006E5930"/>
    <w:rsid w:val="006E59AF"/>
    <w:rsid w:val="006E5C48"/>
    <w:rsid w:val="006E634A"/>
    <w:rsid w:val="006E637E"/>
    <w:rsid w:val="006E7C33"/>
    <w:rsid w:val="006F0BC3"/>
    <w:rsid w:val="006F0E9D"/>
    <w:rsid w:val="006F1121"/>
    <w:rsid w:val="006F150D"/>
    <w:rsid w:val="006F19E5"/>
    <w:rsid w:val="006F1CAB"/>
    <w:rsid w:val="006F2102"/>
    <w:rsid w:val="006F29D9"/>
    <w:rsid w:val="006F2C12"/>
    <w:rsid w:val="006F31C0"/>
    <w:rsid w:val="006F33BB"/>
    <w:rsid w:val="006F3E7B"/>
    <w:rsid w:val="006F4038"/>
    <w:rsid w:val="006F657E"/>
    <w:rsid w:val="006F705D"/>
    <w:rsid w:val="006F7230"/>
    <w:rsid w:val="006F7929"/>
    <w:rsid w:val="006F7D31"/>
    <w:rsid w:val="007005BD"/>
    <w:rsid w:val="00700C5C"/>
    <w:rsid w:val="00702968"/>
    <w:rsid w:val="0070364D"/>
    <w:rsid w:val="00703DA4"/>
    <w:rsid w:val="007042DB"/>
    <w:rsid w:val="007045BF"/>
    <w:rsid w:val="00704629"/>
    <w:rsid w:val="007049F1"/>
    <w:rsid w:val="0070737E"/>
    <w:rsid w:val="00707621"/>
    <w:rsid w:val="00707F87"/>
    <w:rsid w:val="007100C4"/>
    <w:rsid w:val="00710334"/>
    <w:rsid w:val="00710CD6"/>
    <w:rsid w:val="007114AC"/>
    <w:rsid w:val="007118BC"/>
    <w:rsid w:val="00711F30"/>
    <w:rsid w:val="0071223F"/>
    <w:rsid w:val="00712BF4"/>
    <w:rsid w:val="00712EAC"/>
    <w:rsid w:val="0071309A"/>
    <w:rsid w:val="0071536F"/>
    <w:rsid w:val="00715473"/>
    <w:rsid w:val="00715740"/>
    <w:rsid w:val="007171F1"/>
    <w:rsid w:val="0072049F"/>
    <w:rsid w:val="007208E4"/>
    <w:rsid w:val="00720DA7"/>
    <w:rsid w:val="007219F9"/>
    <w:rsid w:val="00721C2D"/>
    <w:rsid w:val="00721EBB"/>
    <w:rsid w:val="00722363"/>
    <w:rsid w:val="007224E8"/>
    <w:rsid w:val="00722DBB"/>
    <w:rsid w:val="007230C9"/>
    <w:rsid w:val="00723A98"/>
    <w:rsid w:val="00723F74"/>
    <w:rsid w:val="007243D7"/>
    <w:rsid w:val="007246C1"/>
    <w:rsid w:val="00724F4E"/>
    <w:rsid w:val="007251E9"/>
    <w:rsid w:val="00725C00"/>
    <w:rsid w:val="007261A5"/>
    <w:rsid w:val="00726375"/>
    <w:rsid w:val="00726A37"/>
    <w:rsid w:val="007270D9"/>
    <w:rsid w:val="007271FA"/>
    <w:rsid w:val="0072774C"/>
    <w:rsid w:val="00727DBA"/>
    <w:rsid w:val="00730618"/>
    <w:rsid w:val="00731610"/>
    <w:rsid w:val="00732610"/>
    <w:rsid w:val="00732AEE"/>
    <w:rsid w:val="00732C36"/>
    <w:rsid w:val="00732F94"/>
    <w:rsid w:val="0073445E"/>
    <w:rsid w:val="0073491B"/>
    <w:rsid w:val="00734D48"/>
    <w:rsid w:val="00734E78"/>
    <w:rsid w:val="007357BA"/>
    <w:rsid w:val="00735A1D"/>
    <w:rsid w:val="00736263"/>
    <w:rsid w:val="00736A5D"/>
    <w:rsid w:val="00737C15"/>
    <w:rsid w:val="00737C8D"/>
    <w:rsid w:val="00737DD7"/>
    <w:rsid w:val="00740599"/>
    <w:rsid w:val="00740855"/>
    <w:rsid w:val="00740EBF"/>
    <w:rsid w:val="007413FA"/>
    <w:rsid w:val="007419F8"/>
    <w:rsid w:val="00741A1C"/>
    <w:rsid w:val="007428C0"/>
    <w:rsid w:val="00743341"/>
    <w:rsid w:val="0074368B"/>
    <w:rsid w:val="00743E79"/>
    <w:rsid w:val="0074412B"/>
    <w:rsid w:val="00744296"/>
    <w:rsid w:val="00744455"/>
    <w:rsid w:val="0074556F"/>
    <w:rsid w:val="00745C91"/>
    <w:rsid w:val="00745C9A"/>
    <w:rsid w:val="007469FB"/>
    <w:rsid w:val="00746A08"/>
    <w:rsid w:val="00747F69"/>
    <w:rsid w:val="0075093E"/>
    <w:rsid w:val="00750B6B"/>
    <w:rsid w:val="007514CF"/>
    <w:rsid w:val="00751A31"/>
    <w:rsid w:val="00751EEE"/>
    <w:rsid w:val="00752407"/>
    <w:rsid w:val="00752557"/>
    <w:rsid w:val="00753527"/>
    <w:rsid w:val="0075465B"/>
    <w:rsid w:val="0075554A"/>
    <w:rsid w:val="00755F24"/>
    <w:rsid w:val="00756168"/>
    <w:rsid w:val="00756B68"/>
    <w:rsid w:val="00757467"/>
    <w:rsid w:val="0076010D"/>
    <w:rsid w:val="00760C8E"/>
    <w:rsid w:val="00761D8C"/>
    <w:rsid w:val="00762ACD"/>
    <w:rsid w:val="007630CF"/>
    <w:rsid w:val="00763456"/>
    <w:rsid w:val="00763BD7"/>
    <w:rsid w:val="00763BF2"/>
    <w:rsid w:val="0076535A"/>
    <w:rsid w:val="007656B4"/>
    <w:rsid w:val="007656CE"/>
    <w:rsid w:val="00765A7B"/>
    <w:rsid w:val="00766F97"/>
    <w:rsid w:val="00767264"/>
    <w:rsid w:val="00767933"/>
    <w:rsid w:val="00767ABD"/>
    <w:rsid w:val="00771460"/>
    <w:rsid w:val="00771826"/>
    <w:rsid w:val="007724E5"/>
    <w:rsid w:val="00772ED7"/>
    <w:rsid w:val="007734E7"/>
    <w:rsid w:val="007737F1"/>
    <w:rsid w:val="0077401A"/>
    <w:rsid w:val="0077442F"/>
    <w:rsid w:val="00775057"/>
    <w:rsid w:val="007750DD"/>
    <w:rsid w:val="00775935"/>
    <w:rsid w:val="00775C4A"/>
    <w:rsid w:val="00776A01"/>
    <w:rsid w:val="00776C1C"/>
    <w:rsid w:val="00777420"/>
    <w:rsid w:val="00777C72"/>
    <w:rsid w:val="00777E5A"/>
    <w:rsid w:val="00780B15"/>
    <w:rsid w:val="0078113B"/>
    <w:rsid w:val="007813E9"/>
    <w:rsid w:val="00781B6B"/>
    <w:rsid w:val="00781CED"/>
    <w:rsid w:val="00781E9E"/>
    <w:rsid w:val="00782325"/>
    <w:rsid w:val="007831F4"/>
    <w:rsid w:val="00783AAB"/>
    <w:rsid w:val="007843DA"/>
    <w:rsid w:val="007847F2"/>
    <w:rsid w:val="007848EC"/>
    <w:rsid w:val="00784F20"/>
    <w:rsid w:val="00785FBF"/>
    <w:rsid w:val="007868A0"/>
    <w:rsid w:val="007876E6"/>
    <w:rsid w:val="00787EEA"/>
    <w:rsid w:val="00790297"/>
    <w:rsid w:val="00790433"/>
    <w:rsid w:val="00790F2F"/>
    <w:rsid w:val="00791348"/>
    <w:rsid w:val="00791E60"/>
    <w:rsid w:val="00791FD2"/>
    <w:rsid w:val="00792649"/>
    <w:rsid w:val="00793BE7"/>
    <w:rsid w:val="00793BF0"/>
    <w:rsid w:val="00793D5B"/>
    <w:rsid w:val="00794607"/>
    <w:rsid w:val="00794662"/>
    <w:rsid w:val="007949F4"/>
    <w:rsid w:val="00796CD2"/>
    <w:rsid w:val="00797C56"/>
    <w:rsid w:val="007A01B1"/>
    <w:rsid w:val="007A02C9"/>
    <w:rsid w:val="007A06E8"/>
    <w:rsid w:val="007A0795"/>
    <w:rsid w:val="007A1105"/>
    <w:rsid w:val="007A1435"/>
    <w:rsid w:val="007A191D"/>
    <w:rsid w:val="007A266F"/>
    <w:rsid w:val="007A3158"/>
    <w:rsid w:val="007A3A9B"/>
    <w:rsid w:val="007A3E71"/>
    <w:rsid w:val="007A408B"/>
    <w:rsid w:val="007A418F"/>
    <w:rsid w:val="007A4796"/>
    <w:rsid w:val="007A51C3"/>
    <w:rsid w:val="007A53E0"/>
    <w:rsid w:val="007A5BF4"/>
    <w:rsid w:val="007A62E7"/>
    <w:rsid w:val="007A640B"/>
    <w:rsid w:val="007A6FCC"/>
    <w:rsid w:val="007A700C"/>
    <w:rsid w:val="007B05AF"/>
    <w:rsid w:val="007B06F4"/>
    <w:rsid w:val="007B0AB8"/>
    <w:rsid w:val="007B0BAA"/>
    <w:rsid w:val="007B1527"/>
    <w:rsid w:val="007B1807"/>
    <w:rsid w:val="007B1873"/>
    <w:rsid w:val="007B2047"/>
    <w:rsid w:val="007B2ED8"/>
    <w:rsid w:val="007B2EF7"/>
    <w:rsid w:val="007B3682"/>
    <w:rsid w:val="007B3695"/>
    <w:rsid w:val="007B376D"/>
    <w:rsid w:val="007B3D30"/>
    <w:rsid w:val="007B4225"/>
    <w:rsid w:val="007B5815"/>
    <w:rsid w:val="007B62C8"/>
    <w:rsid w:val="007B6548"/>
    <w:rsid w:val="007B6655"/>
    <w:rsid w:val="007B6CEA"/>
    <w:rsid w:val="007B766E"/>
    <w:rsid w:val="007B7A0C"/>
    <w:rsid w:val="007C0610"/>
    <w:rsid w:val="007C0876"/>
    <w:rsid w:val="007C08EB"/>
    <w:rsid w:val="007C1B9B"/>
    <w:rsid w:val="007C332F"/>
    <w:rsid w:val="007C356D"/>
    <w:rsid w:val="007C373D"/>
    <w:rsid w:val="007C386A"/>
    <w:rsid w:val="007C3AE5"/>
    <w:rsid w:val="007C4939"/>
    <w:rsid w:val="007C58D3"/>
    <w:rsid w:val="007C6CA0"/>
    <w:rsid w:val="007C76F5"/>
    <w:rsid w:val="007D013E"/>
    <w:rsid w:val="007D0665"/>
    <w:rsid w:val="007D0698"/>
    <w:rsid w:val="007D095B"/>
    <w:rsid w:val="007D0C52"/>
    <w:rsid w:val="007D199C"/>
    <w:rsid w:val="007D20D2"/>
    <w:rsid w:val="007D2ADE"/>
    <w:rsid w:val="007D3667"/>
    <w:rsid w:val="007D3DE9"/>
    <w:rsid w:val="007D517A"/>
    <w:rsid w:val="007D5D4E"/>
    <w:rsid w:val="007D5E0D"/>
    <w:rsid w:val="007D6223"/>
    <w:rsid w:val="007D6CDD"/>
    <w:rsid w:val="007D6E7F"/>
    <w:rsid w:val="007D7871"/>
    <w:rsid w:val="007D7BA2"/>
    <w:rsid w:val="007E0366"/>
    <w:rsid w:val="007E051D"/>
    <w:rsid w:val="007E0DC6"/>
    <w:rsid w:val="007E16CA"/>
    <w:rsid w:val="007E1822"/>
    <w:rsid w:val="007E1954"/>
    <w:rsid w:val="007E1A17"/>
    <w:rsid w:val="007E2257"/>
    <w:rsid w:val="007E3494"/>
    <w:rsid w:val="007E34A2"/>
    <w:rsid w:val="007E3A54"/>
    <w:rsid w:val="007E3D85"/>
    <w:rsid w:val="007E3DC5"/>
    <w:rsid w:val="007E4223"/>
    <w:rsid w:val="007E4261"/>
    <w:rsid w:val="007E5EEA"/>
    <w:rsid w:val="007E7584"/>
    <w:rsid w:val="007F037A"/>
    <w:rsid w:val="007F0E5A"/>
    <w:rsid w:val="007F11B5"/>
    <w:rsid w:val="007F1F4B"/>
    <w:rsid w:val="007F3682"/>
    <w:rsid w:val="007F3AA4"/>
    <w:rsid w:val="007F4368"/>
    <w:rsid w:val="007F4695"/>
    <w:rsid w:val="007F4DFC"/>
    <w:rsid w:val="007F5029"/>
    <w:rsid w:val="007F514F"/>
    <w:rsid w:val="007F555D"/>
    <w:rsid w:val="007F571D"/>
    <w:rsid w:val="007F5DC3"/>
    <w:rsid w:val="007F626B"/>
    <w:rsid w:val="007F6B05"/>
    <w:rsid w:val="007F6DF5"/>
    <w:rsid w:val="007F7316"/>
    <w:rsid w:val="007F7ABC"/>
    <w:rsid w:val="008011EA"/>
    <w:rsid w:val="00801387"/>
    <w:rsid w:val="00801976"/>
    <w:rsid w:val="008023C0"/>
    <w:rsid w:val="00802589"/>
    <w:rsid w:val="00803328"/>
    <w:rsid w:val="00803984"/>
    <w:rsid w:val="00803D86"/>
    <w:rsid w:val="00804AFA"/>
    <w:rsid w:val="008050E2"/>
    <w:rsid w:val="00805D33"/>
    <w:rsid w:val="00811173"/>
    <w:rsid w:val="008117EC"/>
    <w:rsid w:val="00811C20"/>
    <w:rsid w:val="008123BE"/>
    <w:rsid w:val="008129D8"/>
    <w:rsid w:val="00812BB5"/>
    <w:rsid w:val="00813E6F"/>
    <w:rsid w:val="00814817"/>
    <w:rsid w:val="00814B76"/>
    <w:rsid w:val="00814F98"/>
    <w:rsid w:val="0081524F"/>
    <w:rsid w:val="00815BDC"/>
    <w:rsid w:val="00815DDC"/>
    <w:rsid w:val="00817C83"/>
    <w:rsid w:val="0082031A"/>
    <w:rsid w:val="008206D0"/>
    <w:rsid w:val="008207EF"/>
    <w:rsid w:val="008225ED"/>
    <w:rsid w:val="008236BC"/>
    <w:rsid w:val="00823873"/>
    <w:rsid w:val="00824491"/>
    <w:rsid w:val="00824508"/>
    <w:rsid w:val="008245ED"/>
    <w:rsid w:val="00825469"/>
    <w:rsid w:val="00826862"/>
    <w:rsid w:val="0082767B"/>
    <w:rsid w:val="00827E47"/>
    <w:rsid w:val="00827F66"/>
    <w:rsid w:val="008301C4"/>
    <w:rsid w:val="00830621"/>
    <w:rsid w:val="00830D02"/>
    <w:rsid w:val="00830E02"/>
    <w:rsid w:val="008311F8"/>
    <w:rsid w:val="0083153E"/>
    <w:rsid w:val="00831C40"/>
    <w:rsid w:val="00832450"/>
    <w:rsid w:val="0083275F"/>
    <w:rsid w:val="00832BB0"/>
    <w:rsid w:val="008339F0"/>
    <w:rsid w:val="008353C6"/>
    <w:rsid w:val="00835415"/>
    <w:rsid w:val="008358F9"/>
    <w:rsid w:val="008359FB"/>
    <w:rsid w:val="00836443"/>
    <w:rsid w:val="0083650F"/>
    <w:rsid w:val="00836875"/>
    <w:rsid w:val="00836F6F"/>
    <w:rsid w:val="0083724B"/>
    <w:rsid w:val="00837A4B"/>
    <w:rsid w:val="00837B3A"/>
    <w:rsid w:val="00837D9C"/>
    <w:rsid w:val="00840B00"/>
    <w:rsid w:val="00841231"/>
    <w:rsid w:val="00841511"/>
    <w:rsid w:val="00841AA6"/>
    <w:rsid w:val="00842253"/>
    <w:rsid w:val="0084251F"/>
    <w:rsid w:val="00842531"/>
    <w:rsid w:val="00842699"/>
    <w:rsid w:val="0084380A"/>
    <w:rsid w:val="00844590"/>
    <w:rsid w:val="008456CE"/>
    <w:rsid w:val="00845860"/>
    <w:rsid w:val="00846945"/>
    <w:rsid w:val="00846C97"/>
    <w:rsid w:val="00847897"/>
    <w:rsid w:val="00847E2D"/>
    <w:rsid w:val="00850B81"/>
    <w:rsid w:val="00850C8F"/>
    <w:rsid w:val="00850EBE"/>
    <w:rsid w:val="008513CF"/>
    <w:rsid w:val="0085193D"/>
    <w:rsid w:val="00852197"/>
    <w:rsid w:val="0085260B"/>
    <w:rsid w:val="00853256"/>
    <w:rsid w:val="00853748"/>
    <w:rsid w:val="00853FD6"/>
    <w:rsid w:val="00854579"/>
    <w:rsid w:val="008549B3"/>
    <w:rsid w:val="00854C84"/>
    <w:rsid w:val="008556A8"/>
    <w:rsid w:val="008561DE"/>
    <w:rsid w:val="00856FC2"/>
    <w:rsid w:val="00857792"/>
    <w:rsid w:val="008610D0"/>
    <w:rsid w:val="00861264"/>
    <w:rsid w:val="0086155E"/>
    <w:rsid w:val="0086161F"/>
    <w:rsid w:val="00861853"/>
    <w:rsid w:val="008620B6"/>
    <w:rsid w:val="008638DB"/>
    <w:rsid w:val="00863C76"/>
    <w:rsid w:val="00865D47"/>
    <w:rsid w:val="00866E22"/>
    <w:rsid w:val="00867382"/>
    <w:rsid w:val="00867F77"/>
    <w:rsid w:val="0087116A"/>
    <w:rsid w:val="00872079"/>
    <w:rsid w:val="00872551"/>
    <w:rsid w:val="008727F6"/>
    <w:rsid w:val="0087314D"/>
    <w:rsid w:val="00873400"/>
    <w:rsid w:val="00873406"/>
    <w:rsid w:val="008735C2"/>
    <w:rsid w:val="008735F3"/>
    <w:rsid w:val="008743AA"/>
    <w:rsid w:val="008743F9"/>
    <w:rsid w:val="00874817"/>
    <w:rsid w:val="0087485C"/>
    <w:rsid w:val="00875975"/>
    <w:rsid w:val="00875B2C"/>
    <w:rsid w:val="00875FD4"/>
    <w:rsid w:val="008766C4"/>
    <w:rsid w:val="00876C1F"/>
    <w:rsid w:val="008774AC"/>
    <w:rsid w:val="00877B13"/>
    <w:rsid w:val="00880289"/>
    <w:rsid w:val="00880490"/>
    <w:rsid w:val="00880EC5"/>
    <w:rsid w:val="0088135C"/>
    <w:rsid w:val="0088174F"/>
    <w:rsid w:val="008818AA"/>
    <w:rsid w:val="00882120"/>
    <w:rsid w:val="00882650"/>
    <w:rsid w:val="00882CBA"/>
    <w:rsid w:val="00882CCC"/>
    <w:rsid w:val="00882DE6"/>
    <w:rsid w:val="00882E7A"/>
    <w:rsid w:val="00882F29"/>
    <w:rsid w:val="008831D8"/>
    <w:rsid w:val="008831DF"/>
    <w:rsid w:val="00883441"/>
    <w:rsid w:val="00884635"/>
    <w:rsid w:val="00884742"/>
    <w:rsid w:val="00884FA5"/>
    <w:rsid w:val="00885D3F"/>
    <w:rsid w:val="00886083"/>
    <w:rsid w:val="0088669C"/>
    <w:rsid w:val="008868A7"/>
    <w:rsid w:val="008869BA"/>
    <w:rsid w:val="00886AC5"/>
    <w:rsid w:val="00887980"/>
    <w:rsid w:val="00887AB2"/>
    <w:rsid w:val="008901B5"/>
    <w:rsid w:val="0089024A"/>
    <w:rsid w:val="00891376"/>
    <w:rsid w:val="00891C03"/>
    <w:rsid w:val="00892CC7"/>
    <w:rsid w:val="00893853"/>
    <w:rsid w:val="00893BCD"/>
    <w:rsid w:val="00895357"/>
    <w:rsid w:val="008958C5"/>
    <w:rsid w:val="0089644B"/>
    <w:rsid w:val="008969DD"/>
    <w:rsid w:val="00896EEB"/>
    <w:rsid w:val="0089702A"/>
    <w:rsid w:val="008970F4"/>
    <w:rsid w:val="00897468"/>
    <w:rsid w:val="00897574"/>
    <w:rsid w:val="008A04A0"/>
    <w:rsid w:val="008A0A4A"/>
    <w:rsid w:val="008A1424"/>
    <w:rsid w:val="008A160E"/>
    <w:rsid w:val="008A1632"/>
    <w:rsid w:val="008A2EC1"/>
    <w:rsid w:val="008A3A28"/>
    <w:rsid w:val="008A3AF0"/>
    <w:rsid w:val="008A4607"/>
    <w:rsid w:val="008A4D06"/>
    <w:rsid w:val="008A596D"/>
    <w:rsid w:val="008A646A"/>
    <w:rsid w:val="008A6AFE"/>
    <w:rsid w:val="008A790F"/>
    <w:rsid w:val="008A7932"/>
    <w:rsid w:val="008A7BF5"/>
    <w:rsid w:val="008B1787"/>
    <w:rsid w:val="008B18B3"/>
    <w:rsid w:val="008B26C1"/>
    <w:rsid w:val="008B2B01"/>
    <w:rsid w:val="008B32CC"/>
    <w:rsid w:val="008B356F"/>
    <w:rsid w:val="008B4019"/>
    <w:rsid w:val="008B430E"/>
    <w:rsid w:val="008B4453"/>
    <w:rsid w:val="008B47F8"/>
    <w:rsid w:val="008B48AF"/>
    <w:rsid w:val="008B4C84"/>
    <w:rsid w:val="008B507F"/>
    <w:rsid w:val="008B57EC"/>
    <w:rsid w:val="008B5DAC"/>
    <w:rsid w:val="008B600E"/>
    <w:rsid w:val="008B7158"/>
    <w:rsid w:val="008C04CF"/>
    <w:rsid w:val="008C0754"/>
    <w:rsid w:val="008C1459"/>
    <w:rsid w:val="008C2802"/>
    <w:rsid w:val="008C408D"/>
    <w:rsid w:val="008C4510"/>
    <w:rsid w:val="008C48C4"/>
    <w:rsid w:val="008C4A4B"/>
    <w:rsid w:val="008C5526"/>
    <w:rsid w:val="008C5A44"/>
    <w:rsid w:val="008C5D8D"/>
    <w:rsid w:val="008C68C1"/>
    <w:rsid w:val="008C6D23"/>
    <w:rsid w:val="008C6EF7"/>
    <w:rsid w:val="008C71AC"/>
    <w:rsid w:val="008C71C3"/>
    <w:rsid w:val="008D01B3"/>
    <w:rsid w:val="008D0FE3"/>
    <w:rsid w:val="008D157F"/>
    <w:rsid w:val="008D1605"/>
    <w:rsid w:val="008D200F"/>
    <w:rsid w:val="008D2F48"/>
    <w:rsid w:val="008D3264"/>
    <w:rsid w:val="008D4C2C"/>
    <w:rsid w:val="008D4CCC"/>
    <w:rsid w:val="008D4E65"/>
    <w:rsid w:val="008D66AA"/>
    <w:rsid w:val="008D6E19"/>
    <w:rsid w:val="008D789C"/>
    <w:rsid w:val="008E0891"/>
    <w:rsid w:val="008E0EBA"/>
    <w:rsid w:val="008E1B65"/>
    <w:rsid w:val="008E2502"/>
    <w:rsid w:val="008E311C"/>
    <w:rsid w:val="008E39AB"/>
    <w:rsid w:val="008E3B38"/>
    <w:rsid w:val="008E412C"/>
    <w:rsid w:val="008E413C"/>
    <w:rsid w:val="008E44F1"/>
    <w:rsid w:val="008E552C"/>
    <w:rsid w:val="008E5562"/>
    <w:rsid w:val="008E6192"/>
    <w:rsid w:val="008E65BF"/>
    <w:rsid w:val="008E7FCD"/>
    <w:rsid w:val="008F0167"/>
    <w:rsid w:val="008F0658"/>
    <w:rsid w:val="008F1286"/>
    <w:rsid w:val="008F1298"/>
    <w:rsid w:val="008F152C"/>
    <w:rsid w:val="008F1EAD"/>
    <w:rsid w:val="008F22AD"/>
    <w:rsid w:val="008F23E0"/>
    <w:rsid w:val="008F267F"/>
    <w:rsid w:val="008F3317"/>
    <w:rsid w:val="008F4958"/>
    <w:rsid w:val="008F4D2F"/>
    <w:rsid w:val="008F5283"/>
    <w:rsid w:val="008F548F"/>
    <w:rsid w:val="008F56A1"/>
    <w:rsid w:val="008F5977"/>
    <w:rsid w:val="008F5F3E"/>
    <w:rsid w:val="008F6A3B"/>
    <w:rsid w:val="008F6A67"/>
    <w:rsid w:val="008F6EFC"/>
    <w:rsid w:val="008F713F"/>
    <w:rsid w:val="008F7831"/>
    <w:rsid w:val="008F7E86"/>
    <w:rsid w:val="00900CD6"/>
    <w:rsid w:val="0090160E"/>
    <w:rsid w:val="00901EC2"/>
    <w:rsid w:val="00901EF8"/>
    <w:rsid w:val="009021AD"/>
    <w:rsid w:val="009023F8"/>
    <w:rsid w:val="00902B0C"/>
    <w:rsid w:val="009031FA"/>
    <w:rsid w:val="009033E0"/>
    <w:rsid w:val="00903AFD"/>
    <w:rsid w:val="00903CC7"/>
    <w:rsid w:val="009043BD"/>
    <w:rsid w:val="009044AF"/>
    <w:rsid w:val="009044B4"/>
    <w:rsid w:val="0090527D"/>
    <w:rsid w:val="00905916"/>
    <w:rsid w:val="00905FDF"/>
    <w:rsid w:val="00906451"/>
    <w:rsid w:val="009064EC"/>
    <w:rsid w:val="009066CB"/>
    <w:rsid w:val="00906800"/>
    <w:rsid w:val="00906951"/>
    <w:rsid w:val="00906D9F"/>
    <w:rsid w:val="00906EC5"/>
    <w:rsid w:val="00907364"/>
    <w:rsid w:val="009109ED"/>
    <w:rsid w:val="00911579"/>
    <w:rsid w:val="00911778"/>
    <w:rsid w:val="00911F63"/>
    <w:rsid w:val="00912165"/>
    <w:rsid w:val="00912647"/>
    <w:rsid w:val="00912B75"/>
    <w:rsid w:val="00912E24"/>
    <w:rsid w:val="009137EB"/>
    <w:rsid w:val="00913AD0"/>
    <w:rsid w:val="00914B1B"/>
    <w:rsid w:val="00914BE2"/>
    <w:rsid w:val="009159F9"/>
    <w:rsid w:val="009160B9"/>
    <w:rsid w:val="009169D0"/>
    <w:rsid w:val="00916C84"/>
    <w:rsid w:val="00916F2A"/>
    <w:rsid w:val="00917C6B"/>
    <w:rsid w:val="00917E9C"/>
    <w:rsid w:val="009200DA"/>
    <w:rsid w:val="0092167E"/>
    <w:rsid w:val="00921790"/>
    <w:rsid w:val="009224FF"/>
    <w:rsid w:val="00923927"/>
    <w:rsid w:val="0092628F"/>
    <w:rsid w:val="009267DA"/>
    <w:rsid w:val="00926B31"/>
    <w:rsid w:val="00927630"/>
    <w:rsid w:val="00930036"/>
    <w:rsid w:val="0093024B"/>
    <w:rsid w:val="009309F1"/>
    <w:rsid w:val="00930B49"/>
    <w:rsid w:val="00930C4E"/>
    <w:rsid w:val="00930C8C"/>
    <w:rsid w:val="00931788"/>
    <w:rsid w:val="0093524A"/>
    <w:rsid w:val="0093601C"/>
    <w:rsid w:val="00936E57"/>
    <w:rsid w:val="00937838"/>
    <w:rsid w:val="00937868"/>
    <w:rsid w:val="0093788C"/>
    <w:rsid w:val="00937FD3"/>
    <w:rsid w:val="00940429"/>
    <w:rsid w:val="009404FD"/>
    <w:rsid w:val="009414F8"/>
    <w:rsid w:val="009418D6"/>
    <w:rsid w:val="00941A10"/>
    <w:rsid w:val="00942128"/>
    <w:rsid w:val="00943097"/>
    <w:rsid w:val="009434ED"/>
    <w:rsid w:val="009437B4"/>
    <w:rsid w:val="00943BC3"/>
    <w:rsid w:val="00944C29"/>
    <w:rsid w:val="009456B6"/>
    <w:rsid w:val="0094572F"/>
    <w:rsid w:val="00945C0D"/>
    <w:rsid w:val="00946B45"/>
    <w:rsid w:val="00946BCB"/>
    <w:rsid w:val="009472F0"/>
    <w:rsid w:val="0095048D"/>
    <w:rsid w:val="00950590"/>
    <w:rsid w:val="00950967"/>
    <w:rsid w:val="00950A49"/>
    <w:rsid w:val="00951125"/>
    <w:rsid w:val="00951A0A"/>
    <w:rsid w:val="0095256C"/>
    <w:rsid w:val="0095336F"/>
    <w:rsid w:val="00953CA2"/>
    <w:rsid w:val="00955AD8"/>
    <w:rsid w:val="00955FB1"/>
    <w:rsid w:val="00957447"/>
    <w:rsid w:val="00957EB4"/>
    <w:rsid w:val="009603D0"/>
    <w:rsid w:val="00960CA1"/>
    <w:rsid w:val="00962475"/>
    <w:rsid w:val="009653E5"/>
    <w:rsid w:val="009665F5"/>
    <w:rsid w:val="00966FA0"/>
    <w:rsid w:val="00967683"/>
    <w:rsid w:val="00967946"/>
    <w:rsid w:val="00970794"/>
    <w:rsid w:val="00970C04"/>
    <w:rsid w:val="00970F27"/>
    <w:rsid w:val="00971114"/>
    <w:rsid w:val="00971464"/>
    <w:rsid w:val="009714E7"/>
    <w:rsid w:val="009717C6"/>
    <w:rsid w:val="009717CF"/>
    <w:rsid w:val="00971BD5"/>
    <w:rsid w:val="0097322A"/>
    <w:rsid w:val="009742EF"/>
    <w:rsid w:val="00974AB5"/>
    <w:rsid w:val="00974B95"/>
    <w:rsid w:val="00974D70"/>
    <w:rsid w:val="00974F48"/>
    <w:rsid w:val="0097541F"/>
    <w:rsid w:val="0097556C"/>
    <w:rsid w:val="00975E6A"/>
    <w:rsid w:val="00977A38"/>
    <w:rsid w:val="00980755"/>
    <w:rsid w:val="00981516"/>
    <w:rsid w:val="00981C53"/>
    <w:rsid w:val="0098241E"/>
    <w:rsid w:val="009830BA"/>
    <w:rsid w:val="00983BAF"/>
    <w:rsid w:val="0098412E"/>
    <w:rsid w:val="00984596"/>
    <w:rsid w:val="00984FC5"/>
    <w:rsid w:val="009856F9"/>
    <w:rsid w:val="00986878"/>
    <w:rsid w:val="0098724B"/>
    <w:rsid w:val="009875A3"/>
    <w:rsid w:val="00987FC6"/>
    <w:rsid w:val="00987FFE"/>
    <w:rsid w:val="00990366"/>
    <w:rsid w:val="0099057D"/>
    <w:rsid w:val="00990C46"/>
    <w:rsid w:val="00991196"/>
    <w:rsid w:val="00991666"/>
    <w:rsid w:val="00992CFA"/>
    <w:rsid w:val="009934C6"/>
    <w:rsid w:val="0099354B"/>
    <w:rsid w:val="00993A00"/>
    <w:rsid w:val="00993A39"/>
    <w:rsid w:val="009940F2"/>
    <w:rsid w:val="0099570E"/>
    <w:rsid w:val="00995793"/>
    <w:rsid w:val="00995EA0"/>
    <w:rsid w:val="00997042"/>
    <w:rsid w:val="0099717C"/>
    <w:rsid w:val="00997C86"/>
    <w:rsid w:val="00997F38"/>
    <w:rsid w:val="009A25D1"/>
    <w:rsid w:val="009A2821"/>
    <w:rsid w:val="009A2864"/>
    <w:rsid w:val="009A41D0"/>
    <w:rsid w:val="009A4C8E"/>
    <w:rsid w:val="009A5359"/>
    <w:rsid w:val="009A6046"/>
    <w:rsid w:val="009A6B11"/>
    <w:rsid w:val="009A6B9F"/>
    <w:rsid w:val="009A6EF9"/>
    <w:rsid w:val="009A7141"/>
    <w:rsid w:val="009A79C8"/>
    <w:rsid w:val="009B06D9"/>
    <w:rsid w:val="009B0ECB"/>
    <w:rsid w:val="009B1142"/>
    <w:rsid w:val="009B14D9"/>
    <w:rsid w:val="009B1823"/>
    <w:rsid w:val="009B1C42"/>
    <w:rsid w:val="009B2635"/>
    <w:rsid w:val="009B2759"/>
    <w:rsid w:val="009B2D22"/>
    <w:rsid w:val="009B2FC5"/>
    <w:rsid w:val="009B3012"/>
    <w:rsid w:val="009B3287"/>
    <w:rsid w:val="009B37C0"/>
    <w:rsid w:val="009B60D5"/>
    <w:rsid w:val="009B747B"/>
    <w:rsid w:val="009B7761"/>
    <w:rsid w:val="009B79D9"/>
    <w:rsid w:val="009C021E"/>
    <w:rsid w:val="009C051B"/>
    <w:rsid w:val="009C07B1"/>
    <w:rsid w:val="009C23C3"/>
    <w:rsid w:val="009C2530"/>
    <w:rsid w:val="009C2941"/>
    <w:rsid w:val="009C316B"/>
    <w:rsid w:val="009C33B3"/>
    <w:rsid w:val="009C35B8"/>
    <w:rsid w:val="009C3BCA"/>
    <w:rsid w:val="009C3DCA"/>
    <w:rsid w:val="009C3E14"/>
    <w:rsid w:val="009C4339"/>
    <w:rsid w:val="009C4AA5"/>
    <w:rsid w:val="009C5FD9"/>
    <w:rsid w:val="009C691D"/>
    <w:rsid w:val="009C6BCF"/>
    <w:rsid w:val="009C7653"/>
    <w:rsid w:val="009D004C"/>
    <w:rsid w:val="009D07F6"/>
    <w:rsid w:val="009D0A89"/>
    <w:rsid w:val="009D0D45"/>
    <w:rsid w:val="009D217E"/>
    <w:rsid w:val="009D21D6"/>
    <w:rsid w:val="009D29B3"/>
    <w:rsid w:val="009D3BF2"/>
    <w:rsid w:val="009D3C2C"/>
    <w:rsid w:val="009D45EA"/>
    <w:rsid w:val="009D4851"/>
    <w:rsid w:val="009D490A"/>
    <w:rsid w:val="009D491C"/>
    <w:rsid w:val="009D4CF0"/>
    <w:rsid w:val="009D4E3D"/>
    <w:rsid w:val="009D555B"/>
    <w:rsid w:val="009D5938"/>
    <w:rsid w:val="009D5A92"/>
    <w:rsid w:val="009D5C6D"/>
    <w:rsid w:val="009D5D6F"/>
    <w:rsid w:val="009D684C"/>
    <w:rsid w:val="009D6A5F"/>
    <w:rsid w:val="009E0246"/>
    <w:rsid w:val="009E04C9"/>
    <w:rsid w:val="009E13CA"/>
    <w:rsid w:val="009E1520"/>
    <w:rsid w:val="009E15F9"/>
    <w:rsid w:val="009E1CBE"/>
    <w:rsid w:val="009E29C0"/>
    <w:rsid w:val="009E3049"/>
    <w:rsid w:val="009E358E"/>
    <w:rsid w:val="009E36B6"/>
    <w:rsid w:val="009E6326"/>
    <w:rsid w:val="009E640D"/>
    <w:rsid w:val="009E6D44"/>
    <w:rsid w:val="009E713C"/>
    <w:rsid w:val="009E759C"/>
    <w:rsid w:val="009E75DB"/>
    <w:rsid w:val="009F020A"/>
    <w:rsid w:val="009F0E92"/>
    <w:rsid w:val="009F1694"/>
    <w:rsid w:val="009F1A87"/>
    <w:rsid w:val="009F2303"/>
    <w:rsid w:val="009F2872"/>
    <w:rsid w:val="009F2FD1"/>
    <w:rsid w:val="009F310D"/>
    <w:rsid w:val="009F32A8"/>
    <w:rsid w:val="009F3507"/>
    <w:rsid w:val="009F384B"/>
    <w:rsid w:val="009F477B"/>
    <w:rsid w:val="009F585C"/>
    <w:rsid w:val="009F60A9"/>
    <w:rsid w:val="009F633E"/>
    <w:rsid w:val="009F65AE"/>
    <w:rsid w:val="009F72B1"/>
    <w:rsid w:val="009F7C34"/>
    <w:rsid w:val="00A00A50"/>
    <w:rsid w:val="00A01F0E"/>
    <w:rsid w:val="00A02AB9"/>
    <w:rsid w:val="00A0321F"/>
    <w:rsid w:val="00A0389E"/>
    <w:rsid w:val="00A040F0"/>
    <w:rsid w:val="00A0467E"/>
    <w:rsid w:val="00A0492D"/>
    <w:rsid w:val="00A04937"/>
    <w:rsid w:val="00A04C25"/>
    <w:rsid w:val="00A05F1A"/>
    <w:rsid w:val="00A068A8"/>
    <w:rsid w:val="00A06AD7"/>
    <w:rsid w:val="00A06BB4"/>
    <w:rsid w:val="00A06D75"/>
    <w:rsid w:val="00A07AD6"/>
    <w:rsid w:val="00A07D82"/>
    <w:rsid w:val="00A07F51"/>
    <w:rsid w:val="00A10139"/>
    <w:rsid w:val="00A101D1"/>
    <w:rsid w:val="00A11A99"/>
    <w:rsid w:val="00A11E61"/>
    <w:rsid w:val="00A13659"/>
    <w:rsid w:val="00A137E2"/>
    <w:rsid w:val="00A15D87"/>
    <w:rsid w:val="00A16539"/>
    <w:rsid w:val="00A1790F"/>
    <w:rsid w:val="00A17FAF"/>
    <w:rsid w:val="00A20086"/>
    <w:rsid w:val="00A207B0"/>
    <w:rsid w:val="00A20CCF"/>
    <w:rsid w:val="00A21CD9"/>
    <w:rsid w:val="00A21D4D"/>
    <w:rsid w:val="00A22864"/>
    <w:rsid w:val="00A22B9A"/>
    <w:rsid w:val="00A22FA6"/>
    <w:rsid w:val="00A240C9"/>
    <w:rsid w:val="00A24957"/>
    <w:rsid w:val="00A24C79"/>
    <w:rsid w:val="00A24D3E"/>
    <w:rsid w:val="00A26EB5"/>
    <w:rsid w:val="00A272A9"/>
    <w:rsid w:val="00A27718"/>
    <w:rsid w:val="00A27A10"/>
    <w:rsid w:val="00A30358"/>
    <w:rsid w:val="00A30385"/>
    <w:rsid w:val="00A30A04"/>
    <w:rsid w:val="00A3110D"/>
    <w:rsid w:val="00A3115B"/>
    <w:rsid w:val="00A312BF"/>
    <w:rsid w:val="00A31935"/>
    <w:rsid w:val="00A3202E"/>
    <w:rsid w:val="00A321A7"/>
    <w:rsid w:val="00A32D9D"/>
    <w:rsid w:val="00A33203"/>
    <w:rsid w:val="00A338C2"/>
    <w:rsid w:val="00A33CEC"/>
    <w:rsid w:val="00A33F48"/>
    <w:rsid w:val="00A34543"/>
    <w:rsid w:val="00A34BED"/>
    <w:rsid w:val="00A34EAB"/>
    <w:rsid w:val="00A351A5"/>
    <w:rsid w:val="00A3586A"/>
    <w:rsid w:val="00A3598C"/>
    <w:rsid w:val="00A36D12"/>
    <w:rsid w:val="00A37EDE"/>
    <w:rsid w:val="00A40349"/>
    <w:rsid w:val="00A41E93"/>
    <w:rsid w:val="00A41F35"/>
    <w:rsid w:val="00A42724"/>
    <w:rsid w:val="00A427DC"/>
    <w:rsid w:val="00A433F3"/>
    <w:rsid w:val="00A435C3"/>
    <w:rsid w:val="00A44292"/>
    <w:rsid w:val="00A4693D"/>
    <w:rsid w:val="00A470E1"/>
    <w:rsid w:val="00A4763D"/>
    <w:rsid w:val="00A479A9"/>
    <w:rsid w:val="00A47FD0"/>
    <w:rsid w:val="00A51105"/>
    <w:rsid w:val="00A511F5"/>
    <w:rsid w:val="00A51408"/>
    <w:rsid w:val="00A5192F"/>
    <w:rsid w:val="00A53E68"/>
    <w:rsid w:val="00A5429B"/>
    <w:rsid w:val="00A54AB4"/>
    <w:rsid w:val="00A54D4D"/>
    <w:rsid w:val="00A554E8"/>
    <w:rsid w:val="00A56A1D"/>
    <w:rsid w:val="00A56C55"/>
    <w:rsid w:val="00A57997"/>
    <w:rsid w:val="00A612E8"/>
    <w:rsid w:val="00A614F4"/>
    <w:rsid w:val="00A623FE"/>
    <w:rsid w:val="00A62460"/>
    <w:rsid w:val="00A6256C"/>
    <w:rsid w:val="00A6385E"/>
    <w:rsid w:val="00A63B75"/>
    <w:rsid w:val="00A63F5B"/>
    <w:rsid w:val="00A641A5"/>
    <w:rsid w:val="00A645BD"/>
    <w:rsid w:val="00A64736"/>
    <w:rsid w:val="00A649C2"/>
    <w:rsid w:val="00A65230"/>
    <w:rsid w:val="00A65711"/>
    <w:rsid w:val="00A659AA"/>
    <w:rsid w:val="00A661B9"/>
    <w:rsid w:val="00A66A07"/>
    <w:rsid w:val="00A66B6C"/>
    <w:rsid w:val="00A66E92"/>
    <w:rsid w:val="00A670F9"/>
    <w:rsid w:val="00A67527"/>
    <w:rsid w:val="00A678F6"/>
    <w:rsid w:val="00A67F32"/>
    <w:rsid w:val="00A71060"/>
    <w:rsid w:val="00A71BFC"/>
    <w:rsid w:val="00A73CEC"/>
    <w:rsid w:val="00A740F8"/>
    <w:rsid w:val="00A74C08"/>
    <w:rsid w:val="00A74E0A"/>
    <w:rsid w:val="00A75D93"/>
    <w:rsid w:val="00A76026"/>
    <w:rsid w:val="00A7655F"/>
    <w:rsid w:val="00A7699E"/>
    <w:rsid w:val="00A76AFE"/>
    <w:rsid w:val="00A779E0"/>
    <w:rsid w:val="00A77B59"/>
    <w:rsid w:val="00A77C42"/>
    <w:rsid w:val="00A8163D"/>
    <w:rsid w:val="00A81A75"/>
    <w:rsid w:val="00A82107"/>
    <w:rsid w:val="00A8279D"/>
    <w:rsid w:val="00A82D2C"/>
    <w:rsid w:val="00A8333B"/>
    <w:rsid w:val="00A833D8"/>
    <w:rsid w:val="00A83A97"/>
    <w:rsid w:val="00A8435C"/>
    <w:rsid w:val="00A8460C"/>
    <w:rsid w:val="00A84D53"/>
    <w:rsid w:val="00A852AD"/>
    <w:rsid w:val="00A85361"/>
    <w:rsid w:val="00A8574C"/>
    <w:rsid w:val="00A858BA"/>
    <w:rsid w:val="00A85A98"/>
    <w:rsid w:val="00A85DAD"/>
    <w:rsid w:val="00A86999"/>
    <w:rsid w:val="00A878A0"/>
    <w:rsid w:val="00A90545"/>
    <w:rsid w:val="00A90A36"/>
    <w:rsid w:val="00A91333"/>
    <w:rsid w:val="00A913B6"/>
    <w:rsid w:val="00A9155C"/>
    <w:rsid w:val="00A9320A"/>
    <w:rsid w:val="00A9320C"/>
    <w:rsid w:val="00A93702"/>
    <w:rsid w:val="00A94F7B"/>
    <w:rsid w:val="00A95882"/>
    <w:rsid w:val="00A9589F"/>
    <w:rsid w:val="00A95FAE"/>
    <w:rsid w:val="00A974F5"/>
    <w:rsid w:val="00A976D9"/>
    <w:rsid w:val="00AA0B0D"/>
    <w:rsid w:val="00AA11DC"/>
    <w:rsid w:val="00AA173B"/>
    <w:rsid w:val="00AA291C"/>
    <w:rsid w:val="00AA3C1A"/>
    <w:rsid w:val="00AA3E9A"/>
    <w:rsid w:val="00AA4BF1"/>
    <w:rsid w:val="00AA519C"/>
    <w:rsid w:val="00AA5209"/>
    <w:rsid w:val="00AA5A3F"/>
    <w:rsid w:val="00AA5CD8"/>
    <w:rsid w:val="00AA5F57"/>
    <w:rsid w:val="00AA645A"/>
    <w:rsid w:val="00AA6CC7"/>
    <w:rsid w:val="00AA6F1A"/>
    <w:rsid w:val="00AA7333"/>
    <w:rsid w:val="00AA73A8"/>
    <w:rsid w:val="00AA7714"/>
    <w:rsid w:val="00AA7A75"/>
    <w:rsid w:val="00AB1723"/>
    <w:rsid w:val="00AB17B5"/>
    <w:rsid w:val="00AB1A53"/>
    <w:rsid w:val="00AB24A5"/>
    <w:rsid w:val="00AB2A9C"/>
    <w:rsid w:val="00AB3154"/>
    <w:rsid w:val="00AB3164"/>
    <w:rsid w:val="00AB4582"/>
    <w:rsid w:val="00AB4773"/>
    <w:rsid w:val="00AB496F"/>
    <w:rsid w:val="00AB4E8C"/>
    <w:rsid w:val="00AB508A"/>
    <w:rsid w:val="00AB5AAA"/>
    <w:rsid w:val="00AB5BB2"/>
    <w:rsid w:val="00AB6307"/>
    <w:rsid w:val="00AB6851"/>
    <w:rsid w:val="00AB7AA7"/>
    <w:rsid w:val="00AB7C6B"/>
    <w:rsid w:val="00AC0427"/>
    <w:rsid w:val="00AC0785"/>
    <w:rsid w:val="00AC1288"/>
    <w:rsid w:val="00AC1D46"/>
    <w:rsid w:val="00AC2465"/>
    <w:rsid w:val="00AC2BB7"/>
    <w:rsid w:val="00AC300B"/>
    <w:rsid w:val="00AC31E0"/>
    <w:rsid w:val="00AC3663"/>
    <w:rsid w:val="00AC3B77"/>
    <w:rsid w:val="00AC3DC6"/>
    <w:rsid w:val="00AC3E5C"/>
    <w:rsid w:val="00AC42CC"/>
    <w:rsid w:val="00AC5328"/>
    <w:rsid w:val="00AC6331"/>
    <w:rsid w:val="00AC6504"/>
    <w:rsid w:val="00AC70BD"/>
    <w:rsid w:val="00AC7220"/>
    <w:rsid w:val="00AC75CC"/>
    <w:rsid w:val="00AC76AF"/>
    <w:rsid w:val="00AD01CF"/>
    <w:rsid w:val="00AD04B1"/>
    <w:rsid w:val="00AD0640"/>
    <w:rsid w:val="00AD07F9"/>
    <w:rsid w:val="00AD15E7"/>
    <w:rsid w:val="00AD1CB8"/>
    <w:rsid w:val="00AD1D13"/>
    <w:rsid w:val="00AD1E61"/>
    <w:rsid w:val="00AD2C13"/>
    <w:rsid w:val="00AD2FDB"/>
    <w:rsid w:val="00AD4455"/>
    <w:rsid w:val="00AD4EF0"/>
    <w:rsid w:val="00AD5D9D"/>
    <w:rsid w:val="00AD644C"/>
    <w:rsid w:val="00AD68AE"/>
    <w:rsid w:val="00AD69BC"/>
    <w:rsid w:val="00AD6E7D"/>
    <w:rsid w:val="00AD72A0"/>
    <w:rsid w:val="00AD76B1"/>
    <w:rsid w:val="00AD79F2"/>
    <w:rsid w:val="00AD7BD5"/>
    <w:rsid w:val="00AE0169"/>
    <w:rsid w:val="00AE1263"/>
    <w:rsid w:val="00AE1BD0"/>
    <w:rsid w:val="00AE2172"/>
    <w:rsid w:val="00AE267E"/>
    <w:rsid w:val="00AE4100"/>
    <w:rsid w:val="00AE4A74"/>
    <w:rsid w:val="00AE4F9A"/>
    <w:rsid w:val="00AE5551"/>
    <w:rsid w:val="00AE5C7F"/>
    <w:rsid w:val="00AE6C5C"/>
    <w:rsid w:val="00AE6CB8"/>
    <w:rsid w:val="00AE7069"/>
    <w:rsid w:val="00AE7226"/>
    <w:rsid w:val="00AF00A8"/>
    <w:rsid w:val="00AF0205"/>
    <w:rsid w:val="00AF0EF9"/>
    <w:rsid w:val="00AF0FCB"/>
    <w:rsid w:val="00AF139B"/>
    <w:rsid w:val="00AF1CD9"/>
    <w:rsid w:val="00AF1DC1"/>
    <w:rsid w:val="00AF25DD"/>
    <w:rsid w:val="00AF2764"/>
    <w:rsid w:val="00AF4EAF"/>
    <w:rsid w:val="00AF6261"/>
    <w:rsid w:val="00AF7097"/>
    <w:rsid w:val="00AF714E"/>
    <w:rsid w:val="00AF7905"/>
    <w:rsid w:val="00B00B96"/>
    <w:rsid w:val="00B01AA9"/>
    <w:rsid w:val="00B03672"/>
    <w:rsid w:val="00B0382D"/>
    <w:rsid w:val="00B03862"/>
    <w:rsid w:val="00B03D6E"/>
    <w:rsid w:val="00B049CE"/>
    <w:rsid w:val="00B04DBC"/>
    <w:rsid w:val="00B0543B"/>
    <w:rsid w:val="00B05B64"/>
    <w:rsid w:val="00B05EB7"/>
    <w:rsid w:val="00B06664"/>
    <w:rsid w:val="00B06F8E"/>
    <w:rsid w:val="00B10FED"/>
    <w:rsid w:val="00B11A07"/>
    <w:rsid w:val="00B12553"/>
    <w:rsid w:val="00B13256"/>
    <w:rsid w:val="00B1338D"/>
    <w:rsid w:val="00B138B7"/>
    <w:rsid w:val="00B13EAF"/>
    <w:rsid w:val="00B13FBA"/>
    <w:rsid w:val="00B14B9B"/>
    <w:rsid w:val="00B14C2D"/>
    <w:rsid w:val="00B15731"/>
    <w:rsid w:val="00B16AFB"/>
    <w:rsid w:val="00B1713E"/>
    <w:rsid w:val="00B20742"/>
    <w:rsid w:val="00B20D9F"/>
    <w:rsid w:val="00B21028"/>
    <w:rsid w:val="00B21A5A"/>
    <w:rsid w:val="00B220F7"/>
    <w:rsid w:val="00B22854"/>
    <w:rsid w:val="00B228E8"/>
    <w:rsid w:val="00B23772"/>
    <w:rsid w:val="00B23F8B"/>
    <w:rsid w:val="00B240E9"/>
    <w:rsid w:val="00B24121"/>
    <w:rsid w:val="00B2436E"/>
    <w:rsid w:val="00B24645"/>
    <w:rsid w:val="00B2472B"/>
    <w:rsid w:val="00B24B3A"/>
    <w:rsid w:val="00B24E1E"/>
    <w:rsid w:val="00B251A8"/>
    <w:rsid w:val="00B25201"/>
    <w:rsid w:val="00B26154"/>
    <w:rsid w:val="00B2622D"/>
    <w:rsid w:val="00B26E90"/>
    <w:rsid w:val="00B271F5"/>
    <w:rsid w:val="00B30A2E"/>
    <w:rsid w:val="00B30F7C"/>
    <w:rsid w:val="00B3104E"/>
    <w:rsid w:val="00B32E57"/>
    <w:rsid w:val="00B345B8"/>
    <w:rsid w:val="00B3681D"/>
    <w:rsid w:val="00B36A76"/>
    <w:rsid w:val="00B36DB5"/>
    <w:rsid w:val="00B37CA8"/>
    <w:rsid w:val="00B37EDA"/>
    <w:rsid w:val="00B40106"/>
    <w:rsid w:val="00B40A4B"/>
    <w:rsid w:val="00B41E32"/>
    <w:rsid w:val="00B43672"/>
    <w:rsid w:val="00B438F3"/>
    <w:rsid w:val="00B43AB4"/>
    <w:rsid w:val="00B44EA7"/>
    <w:rsid w:val="00B464C8"/>
    <w:rsid w:val="00B4679A"/>
    <w:rsid w:val="00B46A58"/>
    <w:rsid w:val="00B47394"/>
    <w:rsid w:val="00B505A1"/>
    <w:rsid w:val="00B51107"/>
    <w:rsid w:val="00B51222"/>
    <w:rsid w:val="00B51994"/>
    <w:rsid w:val="00B52042"/>
    <w:rsid w:val="00B525EF"/>
    <w:rsid w:val="00B52DDC"/>
    <w:rsid w:val="00B53443"/>
    <w:rsid w:val="00B53DF7"/>
    <w:rsid w:val="00B53F57"/>
    <w:rsid w:val="00B54129"/>
    <w:rsid w:val="00B54742"/>
    <w:rsid w:val="00B54940"/>
    <w:rsid w:val="00B55DDC"/>
    <w:rsid w:val="00B5678B"/>
    <w:rsid w:val="00B5692D"/>
    <w:rsid w:val="00B5713F"/>
    <w:rsid w:val="00B57348"/>
    <w:rsid w:val="00B5739D"/>
    <w:rsid w:val="00B57790"/>
    <w:rsid w:val="00B57954"/>
    <w:rsid w:val="00B60DD7"/>
    <w:rsid w:val="00B610B9"/>
    <w:rsid w:val="00B626A9"/>
    <w:rsid w:val="00B6277E"/>
    <w:rsid w:val="00B627E1"/>
    <w:rsid w:val="00B62869"/>
    <w:rsid w:val="00B62952"/>
    <w:rsid w:val="00B63749"/>
    <w:rsid w:val="00B63FF6"/>
    <w:rsid w:val="00B640FB"/>
    <w:rsid w:val="00B657CE"/>
    <w:rsid w:val="00B6596A"/>
    <w:rsid w:val="00B666EC"/>
    <w:rsid w:val="00B6692E"/>
    <w:rsid w:val="00B66A4A"/>
    <w:rsid w:val="00B66B90"/>
    <w:rsid w:val="00B678D2"/>
    <w:rsid w:val="00B67BE5"/>
    <w:rsid w:val="00B70712"/>
    <w:rsid w:val="00B712B0"/>
    <w:rsid w:val="00B7275D"/>
    <w:rsid w:val="00B73A07"/>
    <w:rsid w:val="00B73B02"/>
    <w:rsid w:val="00B742BF"/>
    <w:rsid w:val="00B74492"/>
    <w:rsid w:val="00B74C29"/>
    <w:rsid w:val="00B74F60"/>
    <w:rsid w:val="00B76A7B"/>
    <w:rsid w:val="00B76EAE"/>
    <w:rsid w:val="00B76F5D"/>
    <w:rsid w:val="00B77125"/>
    <w:rsid w:val="00B7757E"/>
    <w:rsid w:val="00B77A97"/>
    <w:rsid w:val="00B8046A"/>
    <w:rsid w:val="00B80736"/>
    <w:rsid w:val="00B81462"/>
    <w:rsid w:val="00B820BF"/>
    <w:rsid w:val="00B820CE"/>
    <w:rsid w:val="00B82324"/>
    <w:rsid w:val="00B831A3"/>
    <w:rsid w:val="00B83E1B"/>
    <w:rsid w:val="00B842D5"/>
    <w:rsid w:val="00B84A18"/>
    <w:rsid w:val="00B860E0"/>
    <w:rsid w:val="00B8660B"/>
    <w:rsid w:val="00B86B1D"/>
    <w:rsid w:val="00B86D69"/>
    <w:rsid w:val="00B87CAF"/>
    <w:rsid w:val="00B90045"/>
    <w:rsid w:val="00B9047A"/>
    <w:rsid w:val="00B916FC"/>
    <w:rsid w:val="00B91BE4"/>
    <w:rsid w:val="00B93C65"/>
    <w:rsid w:val="00B94167"/>
    <w:rsid w:val="00B94AA2"/>
    <w:rsid w:val="00B95379"/>
    <w:rsid w:val="00B95A12"/>
    <w:rsid w:val="00B96880"/>
    <w:rsid w:val="00B974BD"/>
    <w:rsid w:val="00BA0C54"/>
    <w:rsid w:val="00BA0F9D"/>
    <w:rsid w:val="00BA121C"/>
    <w:rsid w:val="00BA12D1"/>
    <w:rsid w:val="00BA1AB6"/>
    <w:rsid w:val="00BA2416"/>
    <w:rsid w:val="00BA297B"/>
    <w:rsid w:val="00BA2AC6"/>
    <w:rsid w:val="00BA3237"/>
    <w:rsid w:val="00BA36ED"/>
    <w:rsid w:val="00BA3A54"/>
    <w:rsid w:val="00BA3FB3"/>
    <w:rsid w:val="00BA48A8"/>
    <w:rsid w:val="00BA50C0"/>
    <w:rsid w:val="00BA5176"/>
    <w:rsid w:val="00BA59CB"/>
    <w:rsid w:val="00BA726C"/>
    <w:rsid w:val="00BA73F9"/>
    <w:rsid w:val="00BA797F"/>
    <w:rsid w:val="00BA7E91"/>
    <w:rsid w:val="00BB016B"/>
    <w:rsid w:val="00BB063E"/>
    <w:rsid w:val="00BB08AD"/>
    <w:rsid w:val="00BB1B23"/>
    <w:rsid w:val="00BB3262"/>
    <w:rsid w:val="00BB3801"/>
    <w:rsid w:val="00BB394D"/>
    <w:rsid w:val="00BB3A97"/>
    <w:rsid w:val="00BB3E86"/>
    <w:rsid w:val="00BB406B"/>
    <w:rsid w:val="00BB4AA7"/>
    <w:rsid w:val="00BB4FD2"/>
    <w:rsid w:val="00BB5143"/>
    <w:rsid w:val="00BB51A6"/>
    <w:rsid w:val="00BB5741"/>
    <w:rsid w:val="00BB626B"/>
    <w:rsid w:val="00BB720A"/>
    <w:rsid w:val="00BB7687"/>
    <w:rsid w:val="00BB7CD3"/>
    <w:rsid w:val="00BC003A"/>
    <w:rsid w:val="00BC0D03"/>
    <w:rsid w:val="00BC191C"/>
    <w:rsid w:val="00BC22B5"/>
    <w:rsid w:val="00BC23F9"/>
    <w:rsid w:val="00BC2537"/>
    <w:rsid w:val="00BC3A79"/>
    <w:rsid w:val="00BC4399"/>
    <w:rsid w:val="00BC4927"/>
    <w:rsid w:val="00BC5C1B"/>
    <w:rsid w:val="00BC685D"/>
    <w:rsid w:val="00BC6996"/>
    <w:rsid w:val="00BC6D36"/>
    <w:rsid w:val="00BC7232"/>
    <w:rsid w:val="00BD0D1B"/>
    <w:rsid w:val="00BD0E34"/>
    <w:rsid w:val="00BD13BF"/>
    <w:rsid w:val="00BD1D50"/>
    <w:rsid w:val="00BD2040"/>
    <w:rsid w:val="00BD2B16"/>
    <w:rsid w:val="00BD3405"/>
    <w:rsid w:val="00BD37C9"/>
    <w:rsid w:val="00BD4CBC"/>
    <w:rsid w:val="00BD4DC5"/>
    <w:rsid w:val="00BD4FAA"/>
    <w:rsid w:val="00BD5757"/>
    <w:rsid w:val="00BD6DD9"/>
    <w:rsid w:val="00BD6F94"/>
    <w:rsid w:val="00BD7F5A"/>
    <w:rsid w:val="00BE0781"/>
    <w:rsid w:val="00BE1ABC"/>
    <w:rsid w:val="00BE28AA"/>
    <w:rsid w:val="00BE2D52"/>
    <w:rsid w:val="00BE303F"/>
    <w:rsid w:val="00BE3353"/>
    <w:rsid w:val="00BE3494"/>
    <w:rsid w:val="00BE36F8"/>
    <w:rsid w:val="00BE3AEC"/>
    <w:rsid w:val="00BE4086"/>
    <w:rsid w:val="00BE4C25"/>
    <w:rsid w:val="00BE5012"/>
    <w:rsid w:val="00BE6139"/>
    <w:rsid w:val="00BE6442"/>
    <w:rsid w:val="00BE669B"/>
    <w:rsid w:val="00BE703A"/>
    <w:rsid w:val="00BF113F"/>
    <w:rsid w:val="00BF1171"/>
    <w:rsid w:val="00BF167B"/>
    <w:rsid w:val="00BF1FB8"/>
    <w:rsid w:val="00BF2269"/>
    <w:rsid w:val="00BF4725"/>
    <w:rsid w:val="00BF4B60"/>
    <w:rsid w:val="00BF55B6"/>
    <w:rsid w:val="00BF5946"/>
    <w:rsid w:val="00BF598B"/>
    <w:rsid w:val="00BF5FE5"/>
    <w:rsid w:val="00BF66E6"/>
    <w:rsid w:val="00BF6D3F"/>
    <w:rsid w:val="00BF71AC"/>
    <w:rsid w:val="00BF73FE"/>
    <w:rsid w:val="00BF771B"/>
    <w:rsid w:val="00C00321"/>
    <w:rsid w:val="00C0171E"/>
    <w:rsid w:val="00C02488"/>
    <w:rsid w:val="00C0286D"/>
    <w:rsid w:val="00C03715"/>
    <w:rsid w:val="00C039B2"/>
    <w:rsid w:val="00C046D5"/>
    <w:rsid w:val="00C04DD6"/>
    <w:rsid w:val="00C0548D"/>
    <w:rsid w:val="00C05B3E"/>
    <w:rsid w:val="00C05BEE"/>
    <w:rsid w:val="00C05D7F"/>
    <w:rsid w:val="00C061AF"/>
    <w:rsid w:val="00C06254"/>
    <w:rsid w:val="00C064BF"/>
    <w:rsid w:val="00C069B3"/>
    <w:rsid w:val="00C077FA"/>
    <w:rsid w:val="00C079E9"/>
    <w:rsid w:val="00C07A2B"/>
    <w:rsid w:val="00C102E2"/>
    <w:rsid w:val="00C105F8"/>
    <w:rsid w:val="00C10A88"/>
    <w:rsid w:val="00C10EB7"/>
    <w:rsid w:val="00C1121E"/>
    <w:rsid w:val="00C11327"/>
    <w:rsid w:val="00C11797"/>
    <w:rsid w:val="00C11EBE"/>
    <w:rsid w:val="00C1213D"/>
    <w:rsid w:val="00C12693"/>
    <w:rsid w:val="00C1367E"/>
    <w:rsid w:val="00C140B0"/>
    <w:rsid w:val="00C14F92"/>
    <w:rsid w:val="00C1592D"/>
    <w:rsid w:val="00C15ECC"/>
    <w:rsid w:val="00C1666E"/>
    <w:rsid w:val="00C17789"/>
    <w:rsid w:val="00C2013A"/>
    <w:rsid w:val="00C214CB"/>
    <w:rsid w:val="00C215EB"/>
    <w:rsid w:val="00C215F0"/>
    <w:rsid w:val="00C217F8"/>
    <w:rsid w:val="00C21AAF"/>
    <w:rsid w:val="00C22B35"/>
    <w:rsid w:val="00C233B9"/>
    <w:rsid w:val="00C23453"/>
    <w:rsid w:val="00C23BCA"/>
    <w:rsid w:val="00C23D0E"/>
    <w:rsid w:val="00C242B9"/>
    <w:rsid w:val="00C25165"/>
    <w:rsid w:val="00C25361"/>
    <w:rsid w:val="00C257E9"/>
    <w:rsid w:val="00C25D7C"/>
    <w:rsid w:val="00C2632C"/>
    <w:rsid w:val="00C27351"/>
    <w:rsid w:val="00C27FFC"/>
    <w:rsid w:val="00C30304"/>
    <w:rsid w:val="00C30426"/>
    <w:rsid w:val="00C30640"/>
    <w:rsid w:val="00C30749"/>
    <w:rsid w:val="00C3137E"/>
    <w:rsid w:val="00C31AC3"/>
    <w:rsid w:val="00C31BD7"/>
    <w:rsid w:val="00C31F6E"/>
    <w:rsid w:val="00C32F60"/>
    <w:rsid w:val="00C33414"/>
    <w:rsid w:val="00C34604"/>
    <w:rsid w:val="00C34690"/>
    <w:rsid w:val="00C3537F"/>
    <w:rsid w:val="00C35D39"/>
    <w:rsid w:val="00C374BF"/>
    <w:rsid w:val="00C37683"/>
    <w:rsid w:val="00C37A33"/>
    <w:rsid w:val="00C37FF4"/>
    <w:rsid w:val="00C4034A"/>
    <w:rsid w:val="00C40B4A"/>
    <w:rsid w:val="00C414D1"/>
    <w:rsid w:val="00C41B47"/>
    <w:rsid w:val="00C423B2"/>
    <w:rsid w:val="00C42821"/>
    <w:rsid w:val="00C43433"/>
    <w:rsid w:val="00C456FA"/>
    <w:rsid w:val="00C457EE"/>
    <w:rsid w:val="00C4644F"/>
    <w:rsid w:val="00C465C4"/>
    <w:rsid w:val="00C46A92"/>
    <w:rsid w:val="00C47049"/>
    <w:rsid w:val="00C50137"/>
    <w:rsid w:val="00C50423"/>
    <w:rsid w:val="00C50CCB"/>
    <w:rsid w:val="00C50D9C"/>
    <w:rsid w:val="00C51827"/>
    <w:rsid w:val="00C51D8B"/>
    <w:rsid w:val="00C51E36"/>
    <w:rsid w:val="00C51EDC"/>
    <w:rsid w:val="00C5239A"/>
    <w:rsid w:val="00C523E9"/>
    <w:rsid w:val="00C524D0"/>
    <w:rsid w:val="00C53B66"/>
    <w:rsid w:val="00C54031"/>
    <w:rsid w:val="00C54A1A"/>
    <w:rsid w:val="00C550B4"/>
    <w:rsid w:val="00C55D43"/>
    <w:rsid w:val="00C56D26"/>
    <w:rsid w:val="00C570CA"/>
    <w:rsid w:val="00C57764"/>
    <w:rsid w:val="00C57C37"/>
    <w:rsid w:val="00C60C8A"/>
    <w:rsid w:val="00C60FCB"/>
    <w:rsid w:val="00C621AF"/>
    <w:rsid w:val="00C62211"/>
    <w:rsid w:val="00C6259A"/>
    <w:rsid w:val="00C62B90"/>
    <w:rsid w:val="00C630E6"/>
    <w:rsid w:val="00C6493B"/>
    <w:rsid w:val="00C65B7A"/>
    <w:rsid w:val="00C65FFC"/>
    <w:rsid w:val="00C66946"/>
    <w:rsid w:val="00C66EDF"/>
    <w:rsid w:val="00C70439"/>
    <w:rsid w:val="00C71052"/>
    <w:rsid w:val="00C7169B"/>
    <w:rsid w:val="00C7172E"/>
    <w:rsid w:val="00C71B35"/>
    <w:rsid w:val="00C724E9"/>
    <w:rsid w:val="00C73583"/>
    <w:rsid w:val="00C73A51"/>
    <w:rsid w:val="00C73FF9"/>
    <w:rsid w:val="00C7405B"/>
    <w:rsid w:val="00C741FB"/>
    <w:rsid w:val="00C74D3F"/>
    <w:rsid w:val="00C74D5F"/>
    <w:rsid w:val="00C74DDA"/>
    <w:rsid w:val="00C74F34"/>
    <w:rsid w:val="00C75A0E"/>
    <w:rsid w:val="00C75B07"/>
    <w:rsid w:val="00C76010"/>
    <w:rsid w:val="00C76208"/>
    <w:rsid w:val="00C763EF"/>
    <w:rsid w:val="00C76BA2"/>
    <w:rsid w:val="00C76FB1"/>
    <w:rsid w:val="00C76FEE"/>
    <w:rsid w:val="00C7783C"/>
    <w:rsid w:val="00C80546"/>
    <w:rsid w:val="00C81131"/>
    <w:rsid w:val="00C8134B"/>
    <w:rsid w:val="00C817F1"/>
    <w:rsid w:val="00C81930"/>
    <w:rsid w:val="00C81EAB"/>
    <w:rsid w:val="00C82215"/>
    <w:rsid w:val="00C82CEE"/>
    <w:rsid w:val="00C83CEA"/>
    <w:rsid w:val="00C83ED8"/>
    <w:rsid w:val="00C8412C"/>
    <w:rsid w:val="00C84750"/>
    <w:rsid w:val="00C848B9"/>
    <w:rsid w:val="00C849E1"/>
    <w:rsid w:val="00C84A06"/>
    <w:rsid w:val="00C85551"/>
    <w:rsid w:val="00C85A25"/>
    <w:rsid w:val="00C86292"/>
    <w:rsid w:val="00C8674D"/>
    <w:rsid w:val="00C87415"/>
    <w:rsid w:val="00C9085B"/>
    <w:rsid w:val="00C90F98"/>
    <w:rsid w:val="00C9121E"/>
    <w:rsid w:val="00C9237B"/>
    <w:rsid w:val="00C92723"/>
    <w:rsid w:val="00C92FFA"/>
    <w:rsid w:val="00C93080"/>
    <w:rsid w:val="00C93840"/>
    <w:rsid w:val="00C946A5"/>
    <w:rsid w:val="00C94B3F"/>
    <w:rsid w:val="00C96D8D"/>
    <w:rsid w:val="00C96E49"/>
    <w:rsid w:val="00C974FD"/>
    <w:rsid w:val="00C97AEF"/>
    <w:rsid w:val="00C97E05"/>
    <w:rsid w:val="00CA03FF"/>
    <w:rsid w:val="00CA065E"/>
    <w:rsid w:val="00CA33F3"/>
    <w:rsid w:val="00CA3A1A"/>
    <w:rsid w:val="00CA6B78"/>
    <w:rsid w:val="00CA6F20"/>
    <w:rsid w:val="00CA73FF"/>
    <w:rsid w:val="00CB0327"/>
    <w:rsid w:val="00CB1333"/>
    <w:rsid w:val="00CB2110"/>
    <w:rsid w:val="00CB2366"/>
    <w:rsid w:val="00CB267D"/>
    <w:rsid w:val="00CB28B4"/>
    <w:rsid w:val="00CB2D1B"/>
    <w:rsid w:val="00CB3660"/>
    <w:rsid w:val="00CB36A5"/>
    <w:rsid w:val="00CB3D40"/>
    <w:rsid w:val="00CB3DA1"/>
    <w:rsid w:val="00CB40BF"/>
    <w:rsid w:val="00CB4393"/>
    <w:rsid w:val="00CB4591"/>
    <w:rsid w:val="00CB47ED"/>
    <w:rsid w:val="00CB52DB"/>
    <w:rsid w:val="00CB558B"/>
    <w:rsid w:val="00CB67FF"/>
    <w:rsid w:val="00CB6B78"/>
    <w:rsid w:val="00CB7F85"/>
    <w:rsid w:val="00CC0611"/>
    <w:rsid w:val="00CC1538"/>
    <w:rsid w:val="00CC1FAC"/>
    <w:rsid w:val="00CC275A"/>
    <w:rsid w:val="00CC3E4E"/>
    <w:rsid w:val="00CC58FD"/>
    <w:rsid w:val="00CC6384"/>
    <w:rsid w:val="00CC69BC"/>
    <w:rsid w:val="00CC709E"/>
    <w:rsid w:val="00CC796F"/>
    <w:rsid w:val="00CC7D3F"/>
    <w:rsid w:val="00CD00DE"/>
    <w:rsid w:val="00CD0864"/>
    <w:rsid w:val="00CD1208"/>
    <w:rsid w:val="00CD191F"/>
    <w:rsid w:val="00CD1D6A"/>
    <w:rsid w:val="00CD2626"/>
    <w:rsid w:val="00CD2A0F"/>
    <w:rsid w:val="00CD3E3B"/>
    <w:rsid w:val="00CD4045"/>
    <w:rsid w:val="00CD4360"/>
    <w:rsid w:val="00CD466F"/>
    <w:rsid w:val="00CD4B98"/>
    <w:rsid w:val="00CD4B9D"/>
    <w:rsid w:val="00CD4F36"/>
    <w:rsid w:val="00CD530B"/>
    <w:rsid w:val="00CD55AF"/>
    <w:rsid w:val="00CD5B44"/>
    <w:rsid w:val="00CD5B87"/>
    <w:rsid w:val="00CD6D5E"/>
    <w:rsid w:val="00CD7766"/>
    <w:rsid w:val="00CD78FF"/>
    <w:rsid w:val="00CD7A6B"/>
    <w:rsid w:val="00CE0026"/>
    <w:rsid w:val="00CE029A"/>
    <w:rsid w:val="00CE052E"/>
    <w:rsid w:val="00CE159A"/>
    <w:rsid w:val="00CE1D68"/>
    <w:rsid w:val="00CE238C"/>
    <w:rsid w:val="00CE2A06"/>
    <w:rsid w:val="00CE35AE"/>
    <w:rsid w:val="00CE36DC"/>
    <w:rsid w:val="00CE38A2"/>
    <w:rsid w:val="00CE4D7B"/>
    <w:rsid w:val="00CE725D"/>
    <w:rsid w:val="00CE78B8"/>
    <w:rsid w:val="00CE7AC3"/>
    <w:rsid w:val="00CF004A"/>
    <w:rsid w:val="00CF0B41"/>
    <w:rsid w:val="00CF0EC5"/>
    <w:rsid w:val="00CF1345"/>
    <w:rsid w:val="00CF14E2"/>
    <w:rsid w:val="00CF2833"/>
    <w:rsid w:val="00CF2A21"/>
    <w:rsid w:val="00CF46DE"/>
    <w:rsid w:val="00CF6735"/>
    <w:rsid w:val="00CF70D2"/>
    <w:rsid w:val="00CF70EF"/>
    <w:rsid w:val="00CF7A55"/>
    <w:rsid w:val="00D0024D"/>
    <w:rsid w:val="00D00287"/>
    <w:rsid w:val="00D0044B"/>
    <w:rsid w:val="00D01B75"/>
    <w:rsid w:val="00D02020"/>
    <w:rsid w:val="00D02397"/>
    <w:rsid w:val="00D0477E"/>
    <w:rsid w:val="00D0491D"/>
    <w:rsid w:val="00D0519A"/>
    <w:rsid w:val="00D059E1"/>
    <w:rsid w:val="00D05E5F"/>
    <w:rsid w:val="00D0622B"/>
    <w:rsid w:val="00D063F4"/>
    <w:rsid w:val="00D067C7"/>
    <w:rsid w:val="00D072BD"/>
    <w:rsid w:val="00D07D90"/>
    <w:rsid w:val="00D10444"/>
    <w:rsid w:val="00D1057D"/>
    <w:rsid w:val="00D10AC6"/>
    <w:rsid w:val="00D11833"/>
    <w:rsid w:val="00D11C13"/>
    <w:rsid w:val="00D11F56"/>
    <w:rsid w:val="00D1263C"/>
    <w:rsid w:val="00D12C93"/>
    <w:rsid w:val="00D1309D"/>
    <w:rsid w:val="00D13601"/>
    <w:rsid w:val="00D13B64"/>
    <w:rsid w:val="00D13E2F"/>
    <w:rsid w:val="00D14D33"/>
    <w:rsid w:val="00D14E8E"/>
    <w:rsid w:val="00D151A3"/>
    <w:rsid w:val="00D154A2"/>
    <w:rsid w:val="00D16111"/>
    <w:rsid w:val="00D1677B"/>
    <w:rsid w:val="00D16E3D"/>
    <w:rsid w:val="00D17427"/>
    <w:rsid w:val="00D1758B"/>
    <w:rsid w:val="00D17B6D"/>
    <w:rsid w:val="00D20064"/>
    <w:rsid w:val="00D21B2F"/>
    <w:rsid w:val="00D22A0C"/>
    <w:rsid w:val="00D22D69"/>
    <w:rsid w:val="00D23EA4"/>
    <w:rsid w:val="00D24E88"/>
    <w:rsid w:val="00D25F05"/>
    <w:rsid w:val="00D25F07"/>
    <w:rsid w:val="00D26245"/>
    <w:rsid w:val="00D26529"/>
    <w:rsid w:val="00D26F70"/>
    <w:rsid w:val="00D273C6"/>
    <w:rsid w:val="00D3042F"/>
    <w:rsid w:val="00D3057D"/>
    <w:rsid w:val="00D307CA"/>
    <w:rsid w:val="00D30A86"/>
    <w:rsid w:val="00D30EDE"/>
    <w:rsid w:val="00D31431"/>
    <w:rsid w:val="00D31B74"/>
    <w:rsid w:val="00D34AC2"/>
    <w:rsid w:val="00D35D26"/>
    <w:rsid w:val="00D36B36"/>
    <w:rsid w:val="00D36BE1"/>
    <w:rsid w:val="00D36C07"/>
    <w:rsid w:val="00D36EA1"/>
    <w:rsid w:val="00D37BE0"/>
    <w:rsid w:val="00D4000E"/>
    <w:rsid w:val="00D40B2A"/>
    <w:rsid w:val="00D414DE"/>
    <w:rsid w:val="00D41813"/>
    <w:rsid w:val="00D41BDA"/>
    <w:rsid w:val="00D4255E"/>
    <w:rsid w:val="00D42595"/>
    <w:rsid w:val="00D429DB"/>
    <w:rsid w:val="00D42DFA"/>
    <w:rsid w:val="00D43F44"/>
    <w:rsid w:val="00D44B1C"/>
    <w:rsid w:val="00D44D43"/>
    <w:rsid w:val="00D44E67"/>
    <w:rsid w:val="00D462D6"/>
    <w:rsid w:val="00D46BE9"/>
    <w:rsid w:val="00D46D69"/>
    <w:rsid w:val="00D4707B"/>
    <w:rsid w:val="00D473B2"/>
    <w:rsid w:val="00D47489"/>
    <w:rsid w:val="00D47A70"/>
    <w:rsid w:val="00D5207E"/>
    <w:rsid w:val="00D5354E"/>
    <w:rsid w:val="00D53667"/>
    <w:rsid w:val="00D53CB4"/>
    <w:rsid w:val="00D559A2"/>
    <w:rsid w:val="00D55D7B"/>
    <w:rsid w:val="00D561AB"/>
    <w:rsid w:val="00D56713"/>
    <w:rsid w:val="00D56B28"/>
    <w:rsid w:val="00D56B43"/>
    <w:rsid w:val="00D56C1A"/>
    <w:rsid w:val="00D56E7A"/>
    <w:rsid w:val="00D576EF"/>
    <w:rsid w:val="00D57898"/>
    <w:rsid w:val="00D60A2A"/>
    <w:rsid w:val="00D60B8D"/>
    <w:rsid w:val="00D6185C"/>
    <w:rsid w:val="00D623C9"/>
    <w:rsid w:val="00D6334C"/>
    <w:rsid w:val="00D63FA8"/>
    <w:rsid w:val="00D63FE0"/>
    <w:rsid w:val="00D640B9"/>
    <w:rsid w:val="00D65527"/>
    <w:rsid w:val="00D657B2"/>
    <w:rsid w:val="00D657D7"/>
    <w:rsid w:val="00D65825"/>
    <w:rsid w:val="00D65C5C"/>
    <w:rsid w:val="00D65F32"/>
    <w:rsid w:val="00D669F8"/>
    <w:rsid w:val="00D6711A"/>
    <w:rsid w:val="00D679DF"/>
    <w:rsid w:val="00D702F8"/>
    <w:rsid w:val="00D70443"/>
    <w:rsid w:val="00D70491"/>
    <w:rsid w:val="00D714C4"/>
    <w:rsid w:val="00D732C5"/>
    <w:rsid w:val="00D739F0"/>
    <w:rsid w:val="00D73C68"/>
    <w:rsid w:val="00D740D0"/>
    <w:rsid w:val="00D74563"/>
    <w:rsid w:val="00D74AAF"/>
    <w:rsid w:val="00D74C1F"/>
    <w:rsid w:val="00D74E95"/>
    <w:rsid w:val="00D75D01"/>
    <w:rsid w:val="00D75E75"/>
    <w:rsid w:val="00D76249"/>
    <w:rsid w:val="00D7633C"/>
    <w:rsid w:val="00D76A05"/>
    <w:rsid w:val="00D76F6F"/>
    <w:rsid w:val="00D77031"/>
    <w:rsid w:val="00D771E1"/>
    <w:rsid w:val="00D774EE"/>
    <w:rsid w:val="00D77BD0"/>
    <w:rsid w:val="00D80D92"/>
    <w:rsid w:val="00D81372"/>
    <w:rsid w:val="00D813D8"/>
    <w:rsid w:val="00D81E5A"/>
    <w:rsid w:val="00D81EAF"/>
    <w:rsid w:val="00D81F87"/>
    <w:rsid w:val="00D823E1"/>
    <w:rsid w:val="00D8258F"/>
    <w:rsid w:val="00D82F9E"/>
    <w:rsid w:val="00D83D8A"/>
    <w:rsid w:val="00D8451C"/>
    <w:rsid w:val="00D8462E"/>
    <w:rsid w:val="00D84944"/>
    <w:rsid w:val="00D85254"/>
    <w:rsid w:val="00D85691"/>
    <w:rsid w:val="00D864BD"/>
    <w:rsid w:val="00D87491"/>
    <w:rsid w:val="00D87791"/>
    <w:rsid w:val="00D87CC6"/>
    <w:rsid w:val="00D90EBB"/>
    <w:rsid w:val="00D91164"/>
    <w:rsid w:val="00D91513"/>
    <w:rsid w:val="00D91AB6"/>
    <w:rsid w:val="00D91E8B"/>
    <w:rsid w:val="00D923A2"/>
    <w:rsid w:val="00D923E3"/>
    <w:rsid w:val="00D933D0"/>
    <w:rsid w:val="00D9363B"/>
    <w:rsid w:val="00D949E9"/>
    <w:rsid w:val="00D94D41"/>
    <w:rsid w:val="00D94EB0"/>
    <w:rsid w:val="00D96068"/>
    <w:rsid w:val="00D96EB0"/>
    <w:rsid w:val="00D96FAD"/>
    <w:rsid w:val="00D97437"/>
    <w:rsid w:val="00D97806"/>
    <w:rsid w:val="00D979C8"/>
    <w:rsid w:val="00D97F40"/>
    <w:rsid w:val="00DA0A9A"/>
    <w:rsid w:val="00DA0DDC"/>
    <w:rsid w:val="00DA0E5D"/>
    <w:rsid w:val="00DA0E8C"/>
    <w:rsid w:val="00DA1C16"/>
    <w:rsid w:val="00DA1D41"/>
    <w:rsid w:val="00DA1EF0"/>
    <w:rsid w:val="00DA288E"/>
    <w:rsid w:val="00DA30C4"/>
    <w:rsid w:val="00DA3542"/>
    <w:rsid w:val="00DA3735"/>
    <w:rsid w:val="00DA37BC"/>
    <w:rsid w:val="00DA3A73"/>
    <w:rsid w:val="00DA3C65"/>
    <w:rsid w:val="00DA3F6C"/>
    <w:rsid w:val="00DA4070"/>
    <w:rsid w:val="00DA4273"/>
    <w:rsid w:val="00DA43EC"/>
    <w:rsid w:val="00DA4FA0"/>
    <w:rsid w:val="00DA50F7"/>
    <w:rsid w:val="00DA5700"/>
    <w:rsid w:val="00DA60C4"/>
    <w:rsid w:val="00DA78B7"/>
    <w:rsid w:val="00DA7A96"/>
    <w:rsid w:val="00DA7CB1"/>
    <w:rsid w:val="00DB0082"/>
    <w:rsid w:val="00DB1012"/>
    <w:rsid w:val="00DB179E"/>
    <w:rsid w:val="00DB2EBA"/>
    <w:rsid w:val="00DB2F2C"/>
    <w:rsid w:val="00DB3C3C"/>
    <w:rsid w:val="00DB4717"/>
    <w:rsid w:val="00DB4FBF"/>
    <w:rsid w:val="00DB70F5"/>
    <w:rsid w:val="00DB7533"/>
    <w:rsid w:val="00DB785A"/>
    <w:rsid w:val="00DB7877"/>
    <w:rsid w:val="00DB7F15"/>
    <w:rsid w:val="00DC092B"/>
    <w:rsid w:val="00DC0B65"/>
    <w:rsid w:val="00DC2714"/>
    <w:rsid w:val="00DC298E"/>
    <w:rsid w:val="00DC2F50"/>
    <w:rsid w:val="00DC3F1E"/>
    <w:rsid w:val="00DC46CC"/>
    <w:rsid w:val="00DC4A4B"/>
    <w:rsid w:val="00DC514B"/>
    <w:rsid w:val="00DC54EC"/>
    <w:rsid w:val="00DC611D"/>
    <w:rsid w:val="00DC69BB"/>
    <w:rsid w:val="00DC6FEA"/>
    <w:rsid w:val="00DC7A79"/>
    <w:rsid w:val="00DD0925"/>
    <w:rsid w:val="00DD1BB0"/>
    <w:rsid w:val="00DD296C"/>
    <w:rsid w:val="00DD2FCD"/>
    <w:rsid w:val="00DD31CB"/>
    <w:rsid w:val="00DD3314"/>
    <w:rsid w:val="00DD3DF1"/>
    <w:rsid w:val="00DD4B04"/>
    <w:rsid w:val="00DD4FAD"/>
    <w:rsid w:val="00DD530C"/>
    <w:rsid w:val="00DD539A"/>
    <w:rsid w:val="00DD5D2F"/>
    <w:rsid w:val="00DD607B"/>
    <w:rsid w:val="00DD6B52"/>
    <w:rsid w:val="00DD6E86"/>
    <w:rsid w:val="00DD78B3"/>
    <w:rsid w:val="00DD7AFE"/>
    <w:rsid w:val="00DE0FCE"/>
    <w:rsid w:val="00DE1380"/>
    <w:rsid w:val="00DE2622"/>
    <w:rsid w:val="00DE2C2F"/>
    <w:rsid w:val="00DE3651"/>
    <w:rsid w:val="00DE3936"/>
    <w:rsid w:val="00DE4478"/>
    <w:rsid w:val="00DE4517"/>
    <w:rsid w:val="00DE4901"/>
    <w:rsid w:val="00DE50B8"/>
    <w:rsid w:val="00DE51F3"/>
    <w:rsid w:val="00DE57E5"/>
    <w:rsid w:val="00DE5887"/>
    <w:rsid w:val="00DE5A98"/>
    <w:rsid w:val="00DE5BB5"/>
    <w:rsid w:val="00DE5E00"/>
    <w:rsid w:val="00DE5F0B"/>
    <w:rsid w:val="00DE6860"/>
    <w:rsid w:val="00DE72AE"/>
    <w:rsid w:val="00DE7BE4"/>
    <w:rsid w:val="00DE7DB7"/>
    <w:rsid w:val="00DF0684"/>
    <w:rsid w:val="00DF0FF4"/>
    <w:rsid w:val="00DF1186"/>
    <w:rsid w:val="00DF17D0"/>
    <w:rsid w:val="00DF198A"/>
    <w:rsid w:val="00DF1D7E"/>
    <w:rsid w:val="00DF2C5B"/>
    <w:rsid w:val="00DF3B98"/>
    <w:rsid w:val="00DF4037"/>
    <w:rsid w:val="00DF4D62"/>
    <w:rsid w:val="00DF595E"/>
    <w:rsid w:val="00DF5A8F"/>
    <w:rsid w:val="00DF5C87"/>
    <w:rsid w:val="00DF619F"/>
    <w:rsid w:val="00DF6DB6"/>
    <w:rsid w:val="00E004FE"/>
    <w:rsid w:val="00E012FC"/>
    <w:rsid w:val="00E01F2B"/>
    <w:rsid w:val="00E02025"/>
    <w:rsid w:val="00E02724"/>
    <w:rsid w:val="00E02BEB"/>
    <w:rsid w:val="00E02F47"/>
    <w:rsid w:val="00E0362C"/>
    <w:rsid w:val="00E03982"/>
    <w:rsid w:val="00E041F4"/>
    <w:rsid w:val="00E05371"/>
    <w:rsid w:val="00E064D7"/>
    <w:rsid w:val="00E067A2"/>
    <w:rsid w:val="00E068DF"/>
    <w:rsid w:val="00E1011A"/>
    <w:rsid w:val="00E1036D"/>
    <w:rsid w:val="00E10E77"/>
    <w:rsid w:val="00E10F48"/>
    <w:rsid w:val="00E113F6"/>
    <w:rsid w:val="00E11EF2"/>
    <w:rsid w:val="00E1208A"/>
    <w:rsid w:val="00E121CF"/>
    <w:rsid w:val="00E1228D"/>
    <w:rsid w:val="00E12599"/>
    <w:rsid w:val="00E128B3"/>
    <w:rsid w:val="00E1330F"/>
    <w:rsid w:val="00E144B8"/>
    <w:rsid w:val="00E14906"/>
    <w:rsid w:val="00E15232"/>
    <w:rsid w:val="00E155CD"/>
    <w:rsid w:val="00E15DF9"/>
    <w:rsid w:val="00E166F5"/>
    <w:rsid w:val="00E16C9B"/>
    <w:rsid w:val="00E16CE3"/>
    <w:rsid w:val="00E16F72"/>
    <w:rsid w:val="00E17B98"/>
    <w:rsid w:val="00E17D63"/>
    <w:rsid w:val="00E17E76"/>
    <w:rsid w:val="00E20669"/>
    <w:rsid w:val="00E218B9"/>
    <w:rsid w:val="00E21B1E"/>
    <w:rsid w:val="00E228FA"/>
    <w:rsid w:val="00E247D7"/>
    <w:rsid w:val="00E24DF5"/>
    <w:rsid w:val="00E25D89"/>
    <w:rsid w:val="00E26C15"/>
    <w:rsid w:val="00E270DD"/>
    <w:rsid w:val="00E30104"/>
    <w:rsid w:val="00E305DC"/>
    <w:rsid w:val="00E30DAA"/>
    <w:rsid w:val="00E311D1"/>
    <w:rsid w:val="00E31234"/>
    <w:rsid w:val="00E31318"/>
    <w:rsid w:val="00E316B4"/>
    <w:rsid w:val="00E32523"/>
    <w:rsid w:val="00E32AAB"/>
    <w:rsid w:val="00E32F26"/>
    <w:rsid w:val="00E33305"/>
    <w:rsid w:val="00E3353F"/>
    <w:rsid w:val="00E33D0F"/>
    <w:rsid w:val="00E34091"/>
    <w:rsid w:val="00E351B7"/>
    <w:rsid w:val="00E3694D"/>
    <w:rsid w:val="00E37165"/>
    <w:rsid w:val="00E37C64"/>
    <w:rsid w:val="00E37D0E"/>
    <w:rsid w:val="00E37EAA"/>
    <w:rsid w:val="00E4084B"/>
    <w:rsid w:val="00E40A51"/>
    <w:rsid w:val="00E40EA5"/>
    <w:rsid w:val="00E41F61"/>
    <w:rsid w:val="00E4293D"/>
    <w:rsid w:val="00E42A39"/>
    <w:rsid w:val="00E42A3F"/>
    <w:rsid w:val="00E447EB"/>
    <w:rsid w:val="00E45893"/>
    <w:rsid w:val="00E45F85"/>
    <w:rsid w:val="00E4668A"/>
    <w:rsid w:val="00E470A9"/>
    <w:rsid w:val="00E47349"/>
    <w:rsid w:val="00E47879"/>
    <w:rsid w:val="00E47A43"/>
    <w:rsid w:val="00E47C0E"/>
    <w:rsid w:val="00E47E3D"/>
    <w:rsid w:val="00E502B4"/>
    <w:rsid w:val="00E50723"/>
    <w:rsid w:val="00E50C26"/>
    <w:rsid w:val="00E51A22"/>
    <w:rsid w:val="00E51FB3"/>
    <w:rsid w:val="00E52334"/>
    <w:rsid w:val="00E52654"/>
    <w:rsid w:val="00E53A55"/>
    <w:rsid w:val="00E53BC8"/>
    <w:rsid w:val="00E5424A"/>
    <w:rsid w:val="00E542B1"/>
    <w:rsid w:val="00E54F3A"/>
    <w:rsid w:val="00E55A64"/>
    <w:rsid w:val="00E55EB5"/>
    <w:rsid w:val="00E57157"/>
    <w:rsid w:val="00E57DD1"/>
    <w:rsid w:val="00E60490"/>
    <w:rsid w:val="00E60D9F"/>
    <w:rsid w:val="00E61C1E"/>
    <w:rsid w:val="00E6247F"/>
    <w:rsid w:val="00E62E67"/>
    <w:rsid w:val="00E62F19"/>
    <w:rsid w:val="00E6318C"/>
    <w:rsid w:val="00E63680"/>
    <w:rsid w:val="00E6379A"/>
    <w:rsid w:val="00E63AEB"/>
    <w:rsid w:val="00E64909"/>
    <w:rsid w:val="00E64F67"/>
    <w:rsid w:val="00E654E9"/>
    <w:rsid w:val="00E6591B"/>
    <w:rsid w:val="00E6628E"/>
    <w:rsid w:val="00E672B2"/>
    <w:rsid w:val="00E70FC7"/>
    <w:rsid w:val="00E719CB"/>
    <w:rsid w:val="00E72982"/>
    <w:rsid w:val="00E733B1"/>
    <w:rsid w:val="00E73A63"/>
    <w:rsid w:val="00E7440C"/>
    <w:rsid w:val="00E74444"/>
    <w:rsid w:val="00E75A38"/>
    <w:rsid w:val="00E76350"/>
    <w:rsid w:val="00E76E3B"/>
    <w:rsid w:val="00E77261"/>
    <w:rsid w:val="00E77ECE"/>
    <w:rsid w:val="00E8054D"/>
    <w:rsid w:val="00E8061E"/>
    <w:rsid w:val="00E81DF8"/>
    <w:rsid w:val="00E826CB"/>
    <w:rsid w:val="00E82AA8"/>
    <w:rsid w:val="00E8347E"/>
    <w:rsid w:val="00E837E4"/>
    <w:rsid w:val="00E8383F"/>
    <w:rsid w:val="00E83982"/>
    <w:rsid w:val="00E8406F"/>
    <w:rsid w:val="00E84127"/>
    <w:rsid w:val="00E85261"/>
    <w:rsid w:val="00E85308"/>
    <w:rsid w:val="00E862E7"/>
    <w:rsid w:val="00E866D0"/>
    <w:rsid w:val="00E86A6B"/>
    <w:rsid w:val="00E902A7"/>
    <w:rsid w:val="00E90C3D"/>
    <w:rsid w:val="00E90DCB"/>
    <w:rsid w:val="00E91C3C"/>
    <w:rsid w:val="00E9266E"/>
    <w:rsid w:val="00E92916"/>
    <w:rsid w:val="00E93057"/>
    <w:rsid w:val="00E93A1D"/>
    <w:rsid w:val="00E93A52"/>
    <w:rsid w:val="00E93F6F"/>
    <w:rsid w:val="00E93FF0"/>
    <w:rsid w:val="00E947C8"/>
    <w:rsid w:val="00E94A88"/>
    <w:rsid w:val="00E94EA1"/>
    <w:rsid w:val="00E9524D"/>
    <w:rsid w:val="00E9588E"/>
    <w:rsid w:val="00E95925"/>
    <w:rsid w:val="00E9599B"/>
    <w:rsid w:val="00E97091"/>
    <w:rsid w:val="00E97429"/>
    <w:rsid w:val="00E97528"/>
    <w:rsid w:val="00E975E7"/>
    <w:rsid w:val="00E97D26"/>
    <w:rsid w:val="00EA048E"/>
    <w:rsid w:val="00EA07BA"/>
    <w:rsid w:val="00EA0992"/>
    <w:rsid w:val="00EA0E1E"/>
    <w:rsid w:val="00EA11F3"/>
    <w:rsid w:val="00EA120F"/>
    <w:rsid w:val="00EA127F"/>
    <w:rsid w:val="00EA1400"/>
    <w:rsid w:val="00EA1719"/>
    <w:rsid w:val="00EA17B7"/>
    <w:rsid w:val="00EA18BD"/>
    <w:rsid w:val="00EA2A7B"/>
    <w:rsid w:val="00EA2D5D"/>
    <w:rsid w:val="00EA2DE1"/>
    <w:rsid w:val="00EA326C"/>
    <w:rsid w:val="00EA3468"/>
    <w:rsid w:val="00EA3FC5"/>
    <w:rsid w:val="00EA432C"/>
    <w:rsid w:val="00EA4C99"/>
    <w:rsid w:val="00EA4E0E"/>
    <w:rsid w:val="00EA6255"/>
    <w:rsid w:val="00EA6984"/>
    <w:rsid w:val="00EA6A4C"/>
    <w:rsid w:val="00EA7107"/>
    <w:rsid w:val="00EA7311"/>
    <w:rsid w:val="00EB0E40"/>
    <w:rsid w:val="00EB0F86"/>
    <w:rsid w:val="00EB135B"/>
    <w:rsid w:val="00EB1705"/>
    <w:rsid w:val="00EB211A"/>
    <w:rsid w:val="00EB2E91"/>
    <w:rsid w:val="00EB30EF"/>
    <w:rsid w:val="00EB345D"/>
    <w:rsid w:val="00EB4603"/>
    <w:rsid w:val="00EB471E"/>
    <w:rsid w:val="00EB64CA"/>
    <w:rsid w:val="00EB6CDD"/>
    <w:rsid w:val="00EB7F51"/>
    <w:rsid w:val="00EC01C9"/>
    <w:rsid w:val="00EC0695"/>
    <w:rsid w:val="00EC0E92"/>
    <w:rsid w:val="00EC127D"/>
    <w:rsid w:val="00EC1405"/>
    <w:rsid w:val="00EC16B6"/>
    <w:rsid w:val="00EC257D"/>
    <w:rsid w:val="00EC35F4"/>
    <w:rsid w:val="00EC375B"/>
    <w:rsid w:val="00EC54E4"/>
    <w:rsid w:val="00EC6551"/>
    <w:rsid w:val="00EC65BE"/>
    <w:rsid w:val="00EC69E9"/>
    <w:rsid w:val="00EC72AD"/>
    <w:rsid w:val="00EC7771"/>
    <w:rsid w:val="00ED136E"/>
    <w:rsid w:val="00ED19A5"/>
    <w:rsid w:val="00ED1EA2"/>
    <w:rsid w:val="00ED22AE"/>
    <w:rsid w:val="00ED2691"/>
    <w:rsid w:val="00ED26B8"/>
    <w:rsid w:val="00ED2EF6"/>
    <w:rsid w:val="00ED32B7"/>
    <w:rsid w:val="00ED7FFD"/>
    <w:rsid w:val="00EE056D"/>
    <w:rsid w:val="00EE0E79"/>
    <w:rsid w:val="00EE2527"/>
    <w:rsid w:val="00EE392C"/>
    <w:rsid w:val="00EE5450"/>
    <w:rsid w:val="00EE5A40"/>
    <w:rsid w:val="00EE624D"/>
    <w:rsid w:val="00EE758F"/>
    <w:rsid w:val="00EF025D"/>
    <w:rsid w:val="00EF1E24"/>
    <w:rsid w:val="00EF22AD"/>
    <w:rsid w:val="00EF22DF"/>
    <w:rsid w:val="00EF238B"/>
    <w:rsid w:val="00EF2B38"/>
    <w:rsid w:val="00EF4489"/>
    <w:rsid w:val="00EF4734"/>
    <w:rsid w:val="00EF5D15"/>
    <w:rsid w:val="00EF6A68"/>
    <w:rsid w:val="00EF7038"/>
    <w:rsid w:val="00EF7567"/>
    <w:rsid w:val="00EF7C6B"/>
    <w:rsid w:val="00F0006F"/>
    <w:rsid w:val="00F00199"/>
    <w:rsid w:val="00F00D7A"/>
    <w:rsid w:val="00F00DE9"/>
    <w:rsid w:val="00F00E91"/>
    <w:rsid w:val="00F010D5"/>
    <w:rsid w:val="00F01B92"/>
    <w:rsid w:val="00F01F81"/>
    <w:rsid w:val="00F02517"/>
    <w:rsid w:val="00F02542"/>
    <w:rsid w:val="00F026DB"/>
    <w:rsid w:val="00F032AF"/>
    <w:rsid w:val="00F03587"/>
    <w:rsid w:val="00F0428F"/>
    <w:rsid w:val="00F04961"/>
    <w:rsid w:val="00F058A5"/>
    <w:rsid w:val="00F05F1B"/>
    <w:rsid w:val="00F0730D"/>
    <w:rsid w:val="00F07A47"/>
    <w:rsid w:val="00F07EC7"/>
    <w:rsid w:val="00F1090E"/>
    <w:rsid w:val="00F11210"/>
    <w:rsid w:val="00F11500"/>
    <w:rsid w:val="00F11786"/>
    <w:rsid w:val="00F129B7"/>
    <w:rsid w:val="00F12A3D"/>
    <w:rsid w:val="00F12FA7"/>
    <w:rsid w:val="00F13997"/>
    <w:rsid w:val="00F150A3"/>
    <w:rsid w:val="00F15FF5"/>
    <w:rsid w:val="00F160EE"/>
    <w:rsid w:val="00F16A64"/>
    <w:rsid w:val="00F1721C"/>
    <w:rsid w:val="00F17479"/>
    <w:rsid w:val="00F20183"/>
    <w:rsid w:val="00F2083B"/>
    <w:rsid w:val="00F2155D"/>
    <w:rsid w:val="00F21800"/>
    <w:rsid w:val="00F21C16"/>
    <w:rsid w:val="00F21D2F"/>
    <w:rsid w:val="00F22689"/>
    <w:rsid w:val="00F2300C"/>
    <w:rsid w:val="00F2352C"/>
    <w:rsid w:val="00F23BB3"/>
    <w:rsid w:val="00F24BA6"/>
    <w:rsid w:val="00F2530C"/>
    <w:rsid w:val="00F2538E"/>
    <w:rsid w:val="00F2643F"/>
    <w:rsid w:val="00F2678D"/>
    <w:rsid w:val="00F27B9F"/>
    <w:rsid w:val="00F302AC"/>
    <w:rsid w:val="00F31077"/>
    <w:rsid w:val="00F31473"/>
    <w:rsid w:val="00F31599"/>
    <w:rsid w:val="00F31B29"/>
    <w:rsid w:val="00F3278D"/>
    <w:rsid w:val="00F32BD8"/>
    <w:rsid w:val="00F3308F"/>
    <w:rsid w:val="00F3379B"/>
    <w:rsid w:val="00F33D91"/>
    <w:rsid w:val="00F3527D"/>
    <w:rsid w:val="00F35894"/>
    <w:rsid w:val="00F359C9"/>
    <w:rsid w:val="00F36340"/>
    <w:rsid w:val="00F3637D"/>
    <w:rsid w:val="00F36B33"/>
    <w:rsid w:val="00F36F1C"/>
    <w:rsid w:val="00F37213"/>
    <w:rsid w:val="00F37705"/>
    <w:rsid w:val="00F37EF6"/>
    <w:rsid w:val="00F37FF6"/>
    <w:rsid w:val="00F40221"/>
    <w:rsid w:val="00F40495"/>
    <w:rsid w:val="00F40566"/>
    <w:rsid w:val="00F40A21"/>
    <w:rsid w:val="00F40A3F"/>
    <w:rsid w:val="00F41F25"/>
    <w:rsid w:val="00F42D05"/>
    <w:rsid w:val="00F42FFB"/>
    <w:rsid w:val="00F4358C"/>
    <w:rsid w:val="00F4488A"/>
    <w:rsid w:val="00F448C3"/>
    <w:rsid w:val="00F44B5D"/>
    <w:rsid w:val="00F44FEA"/>
    <w:rsid w:val="00F4512D"/>
    <w:rsid w:val="00F45725"/>
    <w:rsid w:val="00F459D8"/>
    <w:rsid w:val="00F459DB"/>
    <w:rsid w:val="00F45B1F"/>
    <w:rsid w:val="00F465FE"/>
    <w:rsid w:val="00F46F80"/>
    <w:rsid w:val="00F474C8"/>
    <w:rsid w:val="00F4799B"/>
    <w:rsid w:val="00F51016"/>
    <w:rsid w:val="00F51050"/>
    <w:rsid w:val="00F51F86"/>
    <w:rsid w:val="00F52132"/>
    <w:rsid w:val="00F52365"/>
    <w:rsid w:val="00F537D3"/>
    <w:rsid w:val="00F53C8D"/>
    <w:rsid w:val="00F53CF7"/>
    <w:rsid w:val="00F53FA2"/>
    <w:rsid w:val="00F54821"/>
    <w:rsid w:val="00F54843"/>
    <w:rsid w:val="00F550BF"/>
    <w:rsid w:val="00F5564B"/>
    <w:rsid w:val="00F5564C"/>
    <w:rsid w:val="00F56D87"/>
    <w:rsid w:val="00F56F0D"/>
    <w:rsid w:val="00F578CE"/>
    <w:rsid w:val="00F57AE2"/>
    <w:rsid w:val="00F57E01"/>
    <w:rsid w:val="00F60546"/>
    <w:rsid w:val="00F60FDB"/>
    <w:rsid w:val="00F61563"/>
    <w:rsid w:val="00F62859"/>
    <w:rsid w:val="00F62AD7"/>
    <w:rsid w:val="00F645F7"/>
    <w:rsid w:val="00F6471A"/>
    <w:rsid w:val="00F64F70"/>
    <w:rsid w:val="00F65FB1"/>
    <w:rsid w:val="00F6770F"/>
    <w:rsid w:val="00F704E5"/>
    <w:rsid w:val="00F70FAF"/>
    <w:rsid w:val="00F71149"/>
    <w:rsid w:val="00F71DFD"/>
    <w:rsid w:val="00F73779"/>
    <w:rsid w:val="00F7405F"/>
    <w:rsid w:val="00F743B4"/>
    <w:rsid w:val="00F7440C"/>
    <w:rsid w:val="00F75113"/>
    <w:rsid w:val="00F75356"/>
    <w:rsid w:val="00F75386"/>
    <w:rsid w:val="00F75D20"/>
    <w:rsid w:val="00F764A8"/>
    <w:rsid w:val="00F769F8"/>
    <w:rsid w:val="00F76A14"/>
    <w:rsid w:val="00F77CAB"/>
    <w:rsid w:val="00F80987"/>
    <w:rsid w:val="00F80C52"/>
    <w:rsid w:val="00F80DDE"/>
    <w:rsid w:val="00F816C9"/>
    <w:rsid w:val="00F81C62"/>
    <w:rsid w:val="00F823F5"/>
    <w:rsid w:val="00F825D0"/>
    <w:rsid w:val="00F827E3"/>
    <w:rsid w:val="00F832FF"/>
    <w:rsid w:val="00F843F5"/>
    <w:rsid w:val="00F84AFE"/>
    <w:rsid w:val="00F871C1"/>
    <w:rsid w:val="00F87470"/>
    <w:rsid w:val="00F876C4"/>
    <w:rsid w:val="00F878B1"/>
    <w:rsid w:val="00F87971"/>
    <w:rsid w:val="00F902C8"/>
    <w:rsid w:val="00F920B7"/>
    <w:rsid w:val="00F9232A"/>
    <w:rsid w:val="00F92E46"/>
    <w:rsid w:val="00F932EB"/>
    <w:rsid w:val="00F9566E"/>
    <w:rsid w:val="00F95DFC"/>
    <w:rsid w:val="00F972FC"/>
    <w:rsid w:val="00F97BB0"/>
    <w:rsid w:val="00FA0065"/>
    <w:rsid w:val="00FA067D"/>
    <w:rsid w:val="00FA0775"/>
    <w:rsid w:val="00FA10A3"/>
    <w:rsid w:val="00FA17C8"/>
    <w:rsid w:val="00FA1C13"/>
    <w:rsid w:val="00FA1D3C"/>
    <w:rsid w:val="00FA1E4A"/>
    <w:rsid w:val="00FA3F58"/>
    <w:rsid w:val="00FA4A6E"/>
    <w:rsid w:val="00FA4F1D"/>
    <w:rsid w:val="00FA5A8B"/>
    <w:rsid w:val="00FA5F19"/>
    <w:rsid w:val="00FA5F7F"/>
    <w:rsid w:val="00FA621E"/>
    <w:rsid w:val="00FA69B6"/>
    <w:rsid w:val="00FA7366"/>
    <w:rsid w:val="00FA7994"/>
    <w:rsid w:val="00FA7A6C"/>
    <w:rsid w:val="00FA7AE1"/>
    <w:rsid w:val="00FB0423"/>
    <w:rsid w:val="00FB07D2"/>
    <w:rsid w:val="00FB09C9"/>
    <w:rsid w:val="00FB0FE9"/>
    <w:rsid w:val="00FB1505"/>
    <w:rsid w:val="00FB1A2A"/>
    <w:rsid w:val="00FB1B98"/>
    <w:rsid w:val="00FB3296"/>
    <w:rsid w:val="00FB32F4"/>
    <w:rsid w:val="00FB39E0"/>
    <w:rsid w:val="00FB3A1C"/>
    <w:rsid w:val="00FB4EDC"/>
    <w:rsid w:val="00FB503E"/>
    <w:rsid w:val="00FB5083"/>
    <w:rsid w:val="00FB54E3"/>
    <w:rsid w:val="00FB5A2F"/>
    <w:rsid w:val="00FB60DA"/>
    <w:rsid w:val="00FB67E3"/>
    <w:rsid w:val="00FB6D0B"/>
    <w:rsid w:val="00FB74C8"/>
    <w:rsid w:val="00FB7F28"/>
    <w:rsid w:val="00FB7F8F"/>
    <w:rsid w:val="00FC067C"/>
    <w:rsid w:val="00FC0E35"/>
    <w:rsid w:val="00FC28DB"/>
    <w:rsid w:val="00FC3EF7"/>
    <w:rsid w:val="00FC4046"/>
    <w:rsid w:val="00FC42C2"/>
    <w:rsid w:val="00FC4B14"/>
    <w:rsid w:val="00FC5737"/>
    <w:rsid w:val="00FC5970"/>
    <w:rsid w:val="00FC59B9"/>
    <w:rsid w:val="00FC5C16"/>
    <w:rsid w:val="00FC6205"/>
    <w:rsid w:val="00FC6385"/>
    <w:rsid w:val="00FC6FC8"/>
    <w:rsid w:val="00FC751B"/>
    <w:rsid w:val="00FC7DEC"/>
    <w:rsid w:val="00FD0561"/>
    <w:rsid w:val="00FD0AC7"/>
    <w:rsid w:val="00FD0B71"/>
    <w:rsid w:val="00FD1D81"/>
    <w:rsid w:val="00FD2D48"/>
    <w:rsid w:val="00FD3382"/>
    <w:rsid w:val="00FD373F"/>
    <w:rsid w:val="00FD40CE"/>
    <w:rsid w:val="00FD562C"/>
    <w:rsid w:val="00FD5CDA"/>
    <w:rsid w:val="00FD6AD3"/>
    <w:rsid w:val="00FD6DF5"/>
    <w:rsid w:val="00FD77B9"/>
    <w:rsid w:val="00FD792A"/>
    <w:rsid w:val="00FD7DED"/>
    <w:rsid w:val="00FE08ED"/>
    <w:rsid w:val="00FE14F5"/>
    <w:rsid w:val="00FE1EBF"/>
    <w:rsid w:val="00FE367D"/>
    <w:rsid w:val="00FE3B9D"/>
    <w:rsid w:val="00FE486C"/>
    <w:rsid w:val="00FE4919"/>
    <w:rsid w:val="00FE5AF8"/>
    <w:rsid w:val="00FE5D75"/>
    <w:rsid w:val="00FE642F"/>
    <w:rsid w:val="00FE67DD"/>
    <w:rsid w:val="00FE73B7"/>
    <w:rsid w:val="00FF08AE"/>
    <w:rsid w:val="00FF0BE1"/>
    <w:rsid w:val="00FF13E7"/>
    <w:rsid w:val="00FF1C51"/>
    <w:rsid w:val="00FF2173"/>
    <w:rsid w:val="00FF2540"/>
    <w:rsid w:val="00FF295F"/>
    <w:rsid w:val="00FF2B9A"/>
    <w:rsid w:val="00FF2E18"/>
    <w:rsid w:val="00FF3CCE"/>
    <w:rsid w:val="00FF3D85"/>
    <w:rsid w:val="00FF4426"/>
    <w:rsid w:val="00FF4B47"/>
    <w:rsid w:val="00FF4D1A"/>
    <w:rsid w:val="00FF5242"/>
    <w:rsid w:val="00FF5BD2"/>
    <w:rsid w:val="00FF5E39"/>
    <w:rsid w:val="00FF5E83"/>
    <w:rsid w:val="00FF5FA3"/>
    <w:rsid w:val="00FF63F1"/>
    <w:rsid w:val="00FF663B"/>
    <w:rsid w:val="00FF667D"/>
    <w:rsid w:val="00FF7BE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style="mso-position-horizontal-relative:page;mso-position-vertical-relative:page" fill="f" fillcolor="white">
      <v:fill color="white" on="f"/>
      <o:colormru v:ext="edit" colors="#c22a52,#bb0013,#ff6306,#ffb200,#74b800,#74b81b,#093678,#f05332"/>
    </o:shapedefaults>
    <o:shapelayout v:ext="edit">
      <o:idmap v:ext="edit" data="1"/>
    </o:shapelayout>
  </w:shapeDefaults>
  <w:decimalSymbol w:val="."/>
  <w:listSeparator w:val=","/>
  <w14:docId w14:val="376E37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HP Simplified" w:eastAsia="Times New Roman" w:hAnsi="HP Simplified" w:cs="Times New Roman"/>
        <w:sz w:val="18"/>
        <w:szCs w:val="18"/>
        <w:lang w:val="en-US" w:eastAsia="en-US" w:bidi="ar-SA"/>
      </w:rPr>
    </w:rPrDefault>
    <w:pPrDefault/>
  </w:docDefaults>
  <w:latentStyles w:defLockedState="0" w:defUIPriority="0" w:defSemiHidden="0" w:defUnhideWhenUsed="0" w:defQFormat="0" w:count="371">
    <w:lsdException w:name="Normal" w:uiPriority="99"/>
    <w:lsdException w:name="heading 1" w:uiPriority="2" w:qFormat="1"/>
    <w:lsdException w:name="heading 2" w:uiPriority="3" w:qFormat="1"/>
    <w:lsdException w:name="heading 3" w:uiPriority="4" w:qFormat="1"/>
    <w:lsdException w:name="heading 4" w:uiPriority="5"/>
    <w:lsdException w:name="heading 5" w:uiPriority="6"/>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8"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semiHidden="1" w:qFormat="1"/>
    <w:lsdException w:name="Emphasis" w:semiHidden="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99"/>
    <w:rsid w:val="006D2BE4"/>
    <w:rPr>
      <w:rFonts w:ascii="MetricHPE Light" w:hAnsi="MetricHPE Light"/>
      <w:szCs w:val="24"/>
    </w:rPr>
  </w:style>
  <w:style w:type="paragraph" w:styleId="Heading1">
    <w:name w:val="heading 1"/>
    <w:next w:val="BodyTextMetricHPELight10pt"/>
    <w:uiPriority w:val="2"/>
    <w:qFormat/>
    <w:rsid w:val="00AC0427"/>
    <w:pPr>
      <w:keepNext/>
      <w:spacing w:after="72" w:line="240" w:lineRule="atLeast"/>
      <w:outlineLvl w:val="0"/>
    </w:pPr>
    <w:rPr>
      <w:rFonts w:ascii="MetricHPE" w:hAnsi="MetricHPE"/>
      <w:b/>
      <w:color w:val="000000"/>
      <w:sz w:val="28"/>
      <w:szCs w:val="34"/>
    </w:rPr>
  </w:style>
  <w:style w:type="paragraph" w:styleId="Heading2">
    <w:name w:val="heading 2"/>
    <w:next w:val="BodyTextMetricHPELight10pt"/>
    <w:uiPriority w:val="3"/>
    <w:qFormat/>
    <w:rsid w:val="00264831"/>
    <w:pPr>
      <w:keepNext/>
      <w:autoSpaceDE w:val="0"/>
      <w:autoSpaceDN w:val="0"/>
      <w:adjustRightInd w:val="0"/>
      <w:outlineLvl w:val="1"/>
    </w:pPr>
    <w:rPr>
      <w:rFonts w:ascii="MetricHPE" w:hAnsi="MetricHPE"/>
      <w:b/>
      <w:sz w:val="24"/>
      <w:szCs w:val="20"/>
    </w:rPr>
  </w:style>
  <w:style w:type="paragraph" w:styleId="Heading3">
    <w:name w:val="heading 3"/>
    <w:next w:val="BodyTextMetricHPELight10pt"/>
    <w:uiPriority w:val="4"/>
    <w:qFormat/>
    <w:rsid w:val="00264831"/>
    <w:pPr>
      <w:keepNext/>
      <w:spacing w:line="240" w:lineRule="exact"/>
      <w:outlineLvl w:val="2"/>
    </w:pPr>
    <w:rPr>
      <w:rFonts w:ascii="MetricHPE" w:hAnsi="MetricHPE"/>
      <w:b/>
      <w:noProof/>
      <w:sz w:val="20"/>
    </w:rPr>
  </w:style>
  <w:style w:type="paragraph" w:styleId="Heading4">
    <w:name w:val="heading 4"/>
    <w:next w:val="BodyTextMetricHPELight10pt"/>
    <w:uiPriority w:val="5"/>
    <w:rsid w:val="00264831"/>
    <w:pPr>
      <w:keepNext/>
      <w:spacing w:line="240" w:lineRule="exact"/>
      <w:outlineLvl w:val="3"/>
    </w:pPr>
    <w:rPr>
      <w:rFonts w:ascii="MetricHPE Medium" w:hAnsi="MetricHPE Medium"/>
      <w:sz w:val="20"/>
    </w:rPr>
  </w:style>
  <w:style w:type="paragraph" w:styleId="Heading5">
    <w:name w:val="heading 5"/>
    <w:next w:val="BodyTextMetricHPELight10pt"/>
    <w:uiPriority w:val="6"/>
    <w:semiHidden/>
    <w:unhideWhenUsed/>
    <w:rsid w:val="00264831"/>
    <w:pPr>
      <w:keepNext/>
      <w:outlineLvl w:val="4"/>
    </w:pPr>
    <w:rPr>
      <w:rFonts w:ascii="Metric Regular" w:hAnsi="Metric Regular"/>
      <w:sz w:val="20"/>
      <w:szCs w:val="24"/>
    </w:rPr>
  </w:style>
  <w:style w:type="paragraph" w:styleId="Heading6">
    <w:name w:val="heading 6"/>
    <w:basedOn w:val="Normal"/>
    <w:next w:val="Normal"/>
    <w:semiHidden/>
    <w:qFormat/>
    <w:rsid w:val="00F2538E"/>
    <w:pPr>
      <w:spacing w:before="240" w:after="60"/>
      <w:outlineLvl w:val="5"/>
    </w:pPr>
    <w:rPr>
      <w:bCs/>
      <w:szCs w:val="22"/>
    </w:rPr>
  </w:style>
  <w:style w:type="paragraph" w:styleId="Heading7">
    <w:name w:val="heading 7"/>
    <w:basedOn w:val="Normal"/>
    <w:next w:val="Normal"/>
    <w:semiHidden/>
    <w:qFormat/>
    <w:rsid w:val="00F2538E"/>
    <w:pPr>
      <w:spacing w:before="240" w:after="60"/>
      <w:outlineLvl w:val="6"/>
    </w:pPr>
  </w:style>
  <w:style w:type="paragraph" w:styleId="Heading8">
    <w:name w:val="heading 8"/>
    <w:basedOn w:val="Normal"/>
    <w:next w:val="Normal"/>
    <w:semiHidden/>
    <w:qFormat/>
    <w:rsid w:val="00F2538E"/>
    <w:pPr>
      <w:spacing w:before="240" w:after="60"/>
      <w:outlineLvl w:val="7"/>
    </w:pPr>
    <w:rPr>
      <w:i/>
      <w:iCs/>
    </w:rPr>
  </w:style>
  <w:style w:type="paragraph" w:styleId="Heading9">
    <w:name w:val="heading 9"/>
    <w:basedOn w:val="Normal"/>
    <w:next w:val="Normal"/>
    <w:semiHidden/>
    <w:qFormat/>
    <w:rsid w:val="00F2538E"/>
    <w:p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TextLastMetricHPELight10pt">
    <w:name w:val="Body Text_Last MetricHPE Light 10pt"/>
    <w:uiPriority w:val="99"/>
    <w:rsid w:val="0045081F"/>
    <w:pPr>
      <w:spacing w:after="220" w:line="240" w:lineRule="atLeast"/>
    </w:pPr>
    <w:rPr>
      <w:rFonts w:ascii="MetricHPE Light" w:hAnsi="MetricHPE Light"/>
      <w:sz w:val="20"/>
    </w:rPr>
  </w:style>
  <w:style w:type="paragraph" w:customStyle="1" w:styleId="BulletLevel1">
    <w:name w:val="Bullet Level 1"/>
    <w:uiPriority w:val="11"/>
    <w:qFormat/>
    <w:rsid w:val="00F871C1"/>
    <w:pPr>
      <w:numPr>
        <w:numId w:val="2"/>
      </w:numPr>
      <w:tabs>
        <w:tab w:val="left" w:pos="187"/>
      </w:tabs>
      <w:spacing w:after="115" w:line="240" w:lineRule="atLeast"/>
      <w:ind w:left="187" w:hanging="187"/>
    </w:pPr>
    <w:rPr>
      <w:rFonts w:ascii="MetricHPE Light" w:hAnsi="MetricHPE Light"/>
      <w:color w:val="000000"/>
      <w:sz w:val="20"/>
    </w:rPr>
  </w:style>
  <w:style w:type="paragraph" w:styleId="BalloonText">
    <w:name w:val="Balloon Text"/>
    <w:basedOn w:val="Normal"/>
    <w:link w:val="BalloonTextChar"/>
    <w:semiHidden/>
    <w:rsid w:val="00B13FBA"/>
    <w:rPr>
      <w:rFonts w:ascii="Tahoma" w:hAnsi="Tahoma" w:cs="Tahoma"/>
      <w:sz w:val="16"/>
      <w:szCs w:val="16"/>
    </w:rPr>
  </w:style>
  <w:style w:type="paragraph" w:customStyle="1" w:styleId="CoverHeadline28ptfor4lines">
    <w:name w:val="Cover: Headline 28 pt for 4 lines"/>
    <w:uiPriority w:val="71"/>
    <w:rsid w:val="003F0949"/>
    <w:pPr>
      <w:spacing w:before="2000" w:after="200" w:line="600" w:lineRule="exact"/>
      <w:ind w:right="720"/>
    </w:pPr>
    <w:rPr>
      <w:rFonts w:ascii="MetricHPE" w:eastAsia="Times" w:hAnsi="MetricHPE"/>
      <w:b/>
      <w:sz w:val="56"/>
      <w:szCs w:val="64"/>
    </w:rPr>
  </w:style>
  <w:style w:type="paragraph" w:styleId="Footer">
    <w:name w:val="footer"/>
    <w:basedOn w:val="Normal"/>
    <w:link w:val="FooterChar"/>
    <w:uiPriority w:val="99"/>
    <w:unhideWhenUsed/>
    <w:rsid w:val="00214234"/>
    <w:pPr>
      <w:tabs>
        <w:tab w:val="center" w:pos="4680"/>
        <w:tab w:val="right" w:pos="9360"/>
      </w:tabs>
      <w:spacing w:before="200"/>
    </w:pPr>
  </w:style>
  <w:style w:type="paragraph" w:customStyle="1" w:styleId="BulletLevel2">
    <w:name w:val="Bullet Level 2"/>
    <w:basedOn w:val="Normal"/>
    <w:uiPriority w:val="15"/>
    <w:rsid w:val="00F871C1"/>
    <w:pPr>
      <w:numPr>
        <w:numId w:val="18"/>
      </w:numPr>
      <w:tabs>
        <w:tab w:val="left" w:pos="374"/>
      </w:tabs>
      <w:spacing w:after="115" w:line="240" w:lineRule="atLeast"/>
    </w:pPr>
    <w:rPr>
      <w:sz w:val="20"/>
    </w:rPr>
  </w:style>
  <w:style w:type="paragraph" w:customStyle="1" w:styleId="TableBody8pt">
    <w:name w:val="Table Body 8pt"/>
    <w:basedOn w:val="Normal"/>
    <w:uiPriority w:val="39"/>
    <w:qFormat/>
    <w:rsid w:val="006F2102"/>
    <w:pPr>
      <w:spacing w:before="60" w:after="60" w:line="200" w:lineRule="atLeast"/>
    </w:pPr>
    <w:rPr>
      <w:sz w:val="16"/>
      <w:szCs w:val="20"/>
    </w:rPr>
  </w:style>
  <w:style w:type="paragraph" w:styleId="FootnoteText">
    <w:name w:val="footnote text"/>
    <w:link w:val="FootnoteTextChar"/>
    <w:uiPriority w:val="98"/>
    <w:rsid w:val="0032289B"/>
    <w:pPr>
      <w:tabs>
        <w:tab w:val="left" w:pos="115"/>
      </w:tabs>
      <w:adjustRightInd w:val="0"/>
      <w:spacing w:before="40" w:line="180" w:lineRule="exact"/>
      <w:ind w:left="115" w:hanging="115"/>
      <w:contextualSpacing/>
    </w:pPr>
    <w:rPr>
      <w:rFonts w:ascii="MetricHPE Light" w:hAnsi="MetricHPE Light"/>
      <w:sz w:val="16"/>
      <w:szCs w:val="20"/>
    </w:rPr>
  </w:style>
  <w:style w:type="paragraph" w:customStyle="1" w:styleId="TableSubcategory10ptbold">
    <w:name w:val="Table Subcategory 10pt (bold)"/>
    <w:next w:val="TableBody8pt"/>
    <w:uiPriority w:val="42"/>
    <w:rsid w:val="006F2102"/>
    <w:pPr>
      <w:spacing w:before="60" w:after="60" w:line="240" w:lineRule="atLeast"/>
    </w:pPr>
    <w:rPr>
      <w:rFonts w:ascii="Metric Semibold" w:hAnsi="Metric Semibold"/>
      <w:b/>
      <w:sz w:val="20"/>
      <w:szCs w:val="20"/>
    </w:rPr>
  </w:style>
  <w:style w:type="character" w:styleId="Hyperlink">
    <w:name w:val="Hyperlink"/>
    <w:basedOn w:val="DefaultParagraphFont"/>
    <w:uiPriority w:val="99"/>
    <w:rsid w:val="003F3C9F"/>
    <w:rPr>
      <w:rFonts w:ascii="MetricHPE Light" w:hAnsi="MetricHPE Light"/>
      <w:dstrike w:val="0"/>
      <w:color w:val="auto"/>
      <w:u w:val="single"/>
      <w:vertAlign w:val="baseline"/>
    </w:rPr>
  </w:style>
  <w:style w:type="character" w:customStyle="1" w:styleId="BalloonTextChar">
    <w:name w:val="Balloon Text Char"/>
    <w:basedOn w:val="DefaultParagraphFont"/>
    <w:link w:val="BalloonText"/>
    <w:semiHidden/>
    <w:rsid w:val="00B13FBA"/>
    <w:rPr>
      <w:rFonts w:ascii="Tahoma" w:hAnsi="Tahoma" w:cs="Tahoma"/>
      <w:sz w:val="16"/>
      <w:szCs w:val="16"/>
    </w:rPr>
  </w:style>
  <w:style w:type="character" w:customStyle="1" w:styleId="FooterChar">
    <w:name w:val="Footer Char"/>
    <w:basedOn w:val="DefaultParagraphFont"/>
    <w:link w:val="Footer"/>
    <w:uiPriority w:val="99"/>
    <w:rsid w:val="00214234"/>
    <w:rPr>
      <w:rFonts w:ascii="MetricHPE Light" w:hAnsi="MetricHPE Light"/>
      <w:szCs w:val="24"/>
    </w:rPr>
  </w:style>
  <w:style w:type="paragraph" w:styleId="TOC4">
    <w:name w:val="toc 4"/>
    <w:basedOn w:val="Normal"/>
    <w:next w:val="Normal"/>
    <w:uiPriority w:val="39"/>
    <w:rsid w:val="00554E16"/>
    <w:pPr>
      <w:tabs>
        <w:tab w:val="right" w:leader="dot" w:pos="8640"/>
      </w:tabs>
      <w:ind w:left="605" w:right="720"/>
    </w:pPr>
  </w:style>
  <w:style w:type="paragraph" w:customStyle="1" w:styleId="NumberedList-Level1">
    <w:name w:val="Numbered List - Level 1"/>
    <w:basedOn w:val="Normal"/>
    <w:uiPriority w:val="29"/>
    <w:rsid w:val="00F871C1"/>
    <w:pPr>
      <w:numPr>
        <w:numId w:val="1"/>
      </w:numPr>
      <w:spacing w:after="115" w:line="240" w:lineRule="atLeast"/>
    </w:pPr>
    <w:rPr>
      <w:color w:val="000000"/>
      <w:sz w:val="20"/>
    </w:rPr>
  </w:style>
  <w:style w:type="paragraph" w:styleId="TOC5">
    <w:name w:val="toc 5"/>
    <w:basedOn w:val="Normal"/>
    <w:next w:val="Normal"/>
    <w:autoRedefine/>
    <w:uiPriority w:val="39"/>
    <w:rsid w:val="00554E16"/>
    <w:pPr>
      <w:ind w:left="634" w:right="720"/>
    </w:pPr>
  </w:style>
  <w:style w:type="paragraph" w:styleId="TOC6">
    <w:name w:val="toc 6"/>
    <w:basedOn w:val="Normal"/>
    <w:next w:val="Normal"/>
    <w:autoRedefine/>
    <w:uiPriority w:val="39"/>
    <w:rsid w:val="00794662"/>
    <w:pPr>
      <w:ind w:left="800"/>
    </w:pPr>
  </w:style>
  <w:style w:type="paragraph" w:styleId="TOC7">
    <w:name w:val="toc 7"/>
    <w:basedOn w:val="Normal"/>
    <w:next w:val="Normal"/>
    <w:autoRedefine/>
    <w:uiPriority w:val="39"/>
    <w:rsid w:val="00794662"/>
    <w:pPr>
      <w:ind w:left="960"/>
    </w:pPr>
  </w:style>
  <w:style w:type="paragraph" w:styleId="TOC8">
    <w:name w:val="toc 8"/>
    <w:basedOn w:val="Normal"/>
    <w:next w:val="Normal"/>
    <w:autoRedefine/>
    <w:uiPriority w:val="39"/>
    <w:rsid w:val="00794662"/>
    <w:pPr>
      <w:ind w:left="1120"/>
    </w:pPr>
  </w:style>
  <w:style w:type="paragraph" w:styleId="TOC9">
    <w:name w:val="toc 9"/>
    <w:basedOn w:val="Normal"/>
    <w:next w:val="Normal"/>
    <w:autoRedefine/>
    <w:uiPriority w:val="39"/>
    <w:rsid w:val="00794662"/>
    <w:pPr>
      <w:ind w:left="1280"/>
    </w:pPr>
  </w:style>
  <w:style w:type="paragraph" w:customStyle="1" w:styleId="CoverSubtitle">
    <w:name w:val="Cover: Subtitle"/>
    <w:uiPriority w:val="74"/>
    <w:rsid w:val="00CF2833"/>
    <w:pPr>
      <w:spacing w:after="360" w:line="400" w:lineRule="exact"/>
      <w:ind w:right="720"/>
    </w:pPr>
    <w:rPr>
      <w:rFonts w:ascii="MetricHPE" w:hAnsi="MetricHPE"/>
      <w:color w:val="000000"/>
      <w:sz w:val="40"/>
    </w:rPr>
  </w:style>
  <w:style w:type="paragraph" w:customStyle="1" w:styleId="BackPageRatethisdocument10pt">
    <w:name w:val="Back Page: Rate this document 10pt"/>
    <w:uiPriority w:val="70"/>
    <w:rsid w:val="003F3C9F"/>
    <w:pPr>
      <w:spacing w:after="40" w:line="180" w:lineRule="atLeast"/>
      <w:ind w:left="14"/>
    </w:pPr>
    <w:rPr>
      <w:rFonts w:ascii="MetricHPE Light" w:hAnsi="MetricHPE Light"/>
      <w:color w:val="000000"/>
      <w:sz w:val="20"/>
    </w:rPr>
  </w:style>
  <w:style w:type="paragraph" w:customStyle="1" w:styleId="NumberedList-Level1-2ndparagraph">
    <w:name w:val="Numbered List - Level 1 - 2nd paragraph"/>
    <w:uiPriority w:val="31"/>
    <w:rsid w:val="00F871C1"/>
    <w:pPr>
      <w:spacing w:after="115" w:line="240" w:lineRule="atLeast"/>
      <w:ind w:left="259"/>
    </w:pPr>
    <w:rPr>
      <w:rFonts w:ascii="MetricHPE Light" w:hAnsi="MetricHPE Light"/>
      <w:sz w:val="20"/>
    </w:rPr>
  </w:style>
  <w:style w:type="paragraph" w:customStyle="1" w:styleId="NumberedList-Level1-2ndparagraphLast">
    <w:name w:val="Numbered List - Level 1 - 2nd paragraph_Last"/>
    <w:basedOn w:val="NumberedList-Level1-2ndparagraph"/>
    <w:next w:val="Normal"/>
    <w:uiPriority w:val="32"/>
    <w:rsid w:val="00F871C1"/>
    <w:pPr>
      <w:spacing w:after="220"/>
    </w:pPr>
  </w:style>
  <w:style w:type="paragraph" w:customStyle="1" w:styleId="BulletLevel2-2ndparagraph">
    <w:name w:val="Bullet Level 2 - 2nd paragraph"/>
    <w:uiPriority w:val="17"/>
    <w:rsid w:val="00F871C1"/>
    <w:pPr>
      <w:spacing w:after="115" w:line="240" w:lineRule="atLeast"/>
      <w:ind w:left="374"/>
    </w:pPr>
    <w:rPr>
      <w:rFonts w:ascii="MetricHPE Light" w:hAnsi="MetricHPE Light"/>
      <w:sz w:val="20"/>
    </w:rPr>
  </w:style>
  <w:style w:type="paragraph" w:customStyle="1" w:styleId="BulletLevel2-2ndparagraphLast">
    <w:name w:val="Bullet Level 2 - 2nd paragraph_Last"/>
    <w:basedOn w:val="BulletLevel2-2ndparagraph"/>
    <w:uiPriority w:val="18"/>
    <w:rsid w:val="00F6471A"/>
    <w:pPr>
      <w:spacing w:after="220"/>
    </w:pPr>
  </w:style>
  <w:style w:type="paragraph" w:customStyle="1" w:styleId="BulletLevel1-2ndparagraph">
    <w:name w:val="Bullet Level 1 - 2nd paragraph"/>
    <w:uiPriority w:val="13"/>
    <w:rsid w:val="00F871C1"/>
    <w:pPr>
      <w:spacing w:after="115" w:line="240" w:lineRule="atLeast"/>
      <w:ind w:left="187"/>
    </w:pPr>
    <w:rPr>
      <w:rFonts w:ascii="MetricHPE Light" w:hAnsi="MetricHPE Light"/>
      <w:sz w:val="20"/>
    </w:rPr>
  </w:style>
  <w:style w:type="paragraph" w:customStyle="1" w:styleId="BulletLevel1-2ndparagraphLastBeforeBodycopy">
    <w:name w:val="Bullet Level 1 - 2nd paragraph_Last Before Bodycopy"/>
    <w:basedOn w:val="BulletLevel1-2ndparagraph"/>
    <w:uiPriority w:val="14"/>
    <w:rsid w:val="005F3939"/>
    <w:pPr>
      <w:spacing w:after="215"/>
    </w:pPr>
  </w:style>
  <w:style w:type="paragraph" w:customStyle="1" w:styleId="TableBullet8pt">
    <w:name w:val="Table Bullet 8pt"/>
    <w:basedOn w:val="TableBody8pt"/>
    <w:uiPriority w:val="40"/>
    <w:qFormat/>
    <w:rsid w:val="008C2802"/>
    <w:pPr>
      <w:numPr>
        <w:numId w:val="3"/>
      </w:numPr>
      <w:tabs>
        <w:tab w:val="left" w:pos="158"/>
      </w:tabs>
      <w:ind w:left="158" w:hanging="158"/>
    </w:pPr>
  </w:style>
  <w:style w:type="paragraph" w:styleId="MacroText">
    <w:name w:val="macro"/>
    <w:semiHidden/>
    <w:rsid w:val="0079466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customStyle="1" w:styleId="TableEndash8pt">
    <w:name w:val="Table Endash 8pt"/>
    <w:uiPriority w:val="41"/>
    <w:rsid w:val="006F2102"/>
    <w:pPr>
      <w:numPr>
        <w:numId w:val="4"/>
      </w:numPr>
      <w:tabs>
        <w:tab w:val="left" w:pos="288"/>
      </w:tabs>
      <w:spacing w:before="60" w:after="60" w:line="200" w:lineRule="atLeast"/>
      <w:ind w:left="288" w:hanging="144"/>
    </w:pPr>
    <w:rPr>
      <w:rFonts w:ascii="MetricHPE Light" w:hAnsi="MetricHPE Light"/>
      <w:sz w:val="16"/>
    </w:rPr>
  </w:style>
  <w:style w:type="paragraph" w:styleId="BlockText">
    <w:name w:val="Block Text"/>
    <w:basedOn w:val="Normal"/>
    <w:semiHidden/>
    <w:rsid w:val="00794662"/>
    <w:pPr>
      <w:spacing w:after="120"/>
      <w:ind w:left="1440" w:right="1440"/>
    </w:pPr>
  </w:style>
  <w:style w:type="paragraph" w:styleId="BodyText">
    <w:name w:val="Body Text"/>
    <w:basedOn w:val="Normal"/>
    <w:semiHidden/>
    <w:rsid w:val="00794662"/>
    <w:pPr>
      <w:spacing w:after="120"/>
    </w:pPr>
  </w:style>
  <w:style w:type="paragraph" w:styleId="BodyText2">
    <w:name w:val="Body Text 2"/>
    <w:basedOn w:val="Normal"/>
    <w:semiHidden/>
    <w:rsid w:val="00794662"/>
    <w:pPr>
      <w:spacing w:after="120" w:line="480" w:lineRule="auto"/>
    </w:pPr>
  </w:style>
  <w:style w:type="paragraph" w:styleId="BodyText3">
    <w:name w:val="Body Text 3"/>
    <w:basedOn w:val="Normal"/>
    <w:semiHidden/>
    <w:rsid w:val="00794662"/>
    <w:pPr>
      <w:spacing w:after="120"/>
    </w:pPr>
    <w:rPr>
      <w:sz w:val="16"/>
      <w:szCs w:val="16"/>
    </w:rPr>
  </w:style>
  <w:style w:type="paragraph" w:styleId="BodyTextFirstIndent">
    <w:name w:val="Body Text First Indent"/>
    <w:basedOn w:val="BodyText"/>
    <w:semiHidden/>
    <w:rsid w:val="00794662"/>
    <w:pPr>
      <w:ind w:firstLine="210"/>
    </w:pPr>
  </w:style>
  <w:style w:type="paragraph" w:styleId="BodyTextIndent">
    <w:name w:val="Body Text Indent"/>
    <w:basedOn w:val="Normal"/>
    <w:semiHidden/>
    <w:rsid w:val="00794662"/>
    <w:pPr>
      <w:spacing w:after="120"/>
      <w:ind w:left="360"/>
    </w:pPr>
  </w:style>
  <w:style w:type="paragraph" w:styleId="BodyTextFirstIndent2">
    <w:name w:val="Body Text First Indent 2"/>
    <w:basedOn w:val="BodyTextIndent"/>
    <w:semiHidden/>
    <w:rsid w:val="00794662"/>
    <w:pPr>
      <w:ind w:firstLine="210"/>
    </w:pPr>
  </w:style>
  <w:style w:type="paragraph" w:styleId="BodyTextIndent2">
    <w:name w:val="Body Text Indent 2"/>
    <w:basedOn w:val="Normal"/>
    <w:semiHidden/>
    <w:rsid w:val="00794662"/>
    <w:pPr>
      <w:spacing w:after="120" w:line="480" w:lineRule="auto"/>
      <w:ind w:left="360"/>
    </w:pPr>
  </w:style>
  <w:style w:type="paragraph" w:styleId="BodyTextIndent3">
    <w:name w:val="Body Text Indent 3"/>
    <w:basedOn w:val="Normal"/>
    <w:semiHidden/>
    <w:rsid w:val="00794662"/>
    <w:pPr>
      <w:spacing w:after="120"/>
      <w:ind w:left="360"/>
    </w:pPr>
    <w:rPr>
      <w:sz w:val="16"/>
      <w:szCs w:val="16"/>
    </w:rPr>
  </w:style>
  <w:style w:type="paragraph" w:styleId="Closing">
    <w:name w:val="Closing"/>
    <w:basedOn w:val="Normal"/>
    <w:semiHidden/>
    <w:rsid w:val="00794662"/>
    <w:pPr>
      <w:ind w:left="4320"/>
    </w:pPr>
  </w:style>
  <w:style w:type="paragraph" w:styleId="Date">
    <w:name w:val="Date"/>
    <w:basedOn w:val="Normal"/>
    <w:next w:val="Normal"/>
    <w:semiHidden/>
    <w:rsid w:val="00794662"/>
  </w:style>
  <w:style w:type="paragraph" w:styleId="E-mailSignature">
    <w:name w:val="E-mail Signature"/>
    <w:basedOn w:val="Normal"/>
    <w:semiHidden/>
    <w:rsid w:val="00794662"/>
  </w:style>
  <w:style w:type="paragraph" w:styleId="EnvelopeAddress">
    <w:name w:val="envelope address"/>
    <w:basedOn w:val="Normal"/>
    <w:semiHidden/>
    <w:rsid w:val="00794662"/>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semiHidden/>
    <w:rsid w:val="00794662"/>
    <w:rPr>
      <w:rFonts w:ascii="Arial" w:hAnsi="Arial" w:cs="Arial"/>
      <w:szCs w:val="20"/>
    </w:rPr>
  </w:style>
  <w:style w:type="character" w:styleId="FollowedHyperlink">
    <w:name w:val="FollowedHyperlink"/>
    <w:basedOn w:val="DefaultParagraphFont"/>
    <w:semiHidden/>
    <w:rsid w:val="00794662"/>
    <w:rPr>
      <w:color w:val="800080"/>
      <w:u w:val="single"/>
    </w:rPr>
  </w:style>
  <w:style w:type="character" w:styleId="HTMLAcronym">
    <w:name w:val="HTML Acronym"/>
    <w:basedOn w:val="DefaultParagraphFont"/>
    <w:semiHidden/>
    <w:rsid w:val="00794662"/>
  </w:style>
  <w:style w:type="paragraph" w:styleId="HTMLAddress">
    <w:name w:val="HTML Address"/>
    <w:basedOn w:val="Normal"/>
    <w:semiHidden/>
    <w:rsid w:val="00794662"/>
    <w:rPr>
      <w:i/>
      <w:iCs/>
    </w:rPr>
  </w:style>
  <w:style w:type="character" w:styleId="HTMLCite">
    <w:name w:val="HTML Cite"/>
    <w:basedOn w:val="DefaultParagraphFont"/>
    <w:semiHidden/>
    <w:rsid w:val="00794662"/>
    <w:rPr>
      <w:i/>
      <w:iCs/>
    </w:rPr>
  </w:style>
  <w:style w:type="character" w:styleId="HTMLCode">
    <w:name w:val="HTML Code"/>
    <w:basedOn w:val="DefaultParagraphFont"/>
    <w:uiPriority w:val="99"/>
    <w:semiHidden/>
    <w:rsid w:val="00794662"/>
    <w:rPr>
      <w:rFonts w:ascii="Courier New" w:hAnsi="Courier New" w:cs="Courier New"/>
      <w:sz w:val="20"/>
      <w:szCs w:val="20"/>
    </w:rPr>
  </w:style>
  <w:style w:type="character" w:styleId="HTMLDefinition">
    <w:name w:val="HTML Definition"/>
    <w:basedOn w:val="DefaultParagraphFont"/>
    <w:semiHidden/>
    <w:rsid w:val="00794662"/>
    <w:rPr>
      <w:i/>
      <w:iCs/>
    </w:rPr>
  </w:style>
  <w:style w:type="character" w:styleId="HTMLKeyboard">
    <w:name w:val="HTML Keyboard"/>
    <w:basedOn w:val="DefaultParagraphFont"/>
    <w:semiHidden/>
    <w:rsid w:val="00794662"/>
    <w:rPr>
      <w:rFonts w:ascii="Courier New" w:hAnsi="Courier New" w:cs="Courier New"/>
      <w:sz w:val="20"/>
      <w:szCs w:val="20"/>
    </w:rPr>
  </w:style>
  <w:style w:type="paragraph" w:styleId="HTMLPreformatted">
    <w:name w:val="HTML Preformatted"/>
    <w:basedOn w:val="Normal"/>
    <w:semiHidden/>
    <w:rsid w:val="00794662"/>
    <w:rPr>
      <w:rFonts w:ascii="Courier New" w:hAnsi="Courier New" w:cs="Courier New"/>
      <w:szCs w:val="20"/>
    </w:rPr>
  </w:style>
  <w:style w:type="character" w:styleId="HTMLSample">
    <w:name w:val="HTML Sample"/>
    <w:basedOn w:val="DefaultParagraphFont"/>
    <w:semiHidden/>
    <w:rsid w:val="00794662"/>
    <w:rPr>
      <w:rFonts w:ascii="Courier New" w:hAnsi="Courier New" w:cs="Courier New"/>
    </w:rPr>
  </w:style>
  <w:style w:type="character" w:styleId="HTMLTypewriter">
    <w:name w:val="HTML Typewriter"/>
    <w:basedOn w:val="DefaultParagraphFont"/>
    <w:semiHidden/>
    <w:rsid w:val="00794662"/>
    <w:rPr>
      <w:rFonts w:ascii="Courier New" w:hAnsi="Courier New" w:cs="Courier New"/>
      <w:sz w:val="20"/>
      <w:szCs w:val="20"/>
    </w:rPr>
  </w:style>
  <w:style w:type="character" w:styleId="HTMLVariable">
    <w:name w:val="HTML Variable"/>
    <w:basedOn w:val="DefaultParagraphFont"/>
    <w:semiHidden/>
    <w:rsid w:val="00794662"/>
    <w:rPr>
      <w:i/>
      <w:iCs/>
    </w:rPr>
  </w:style>
  <w:style w:type="character" w:styleId="LineNumber">
    <w:name w:val="line number"/>
    <w:basedOn w:val="DefaultParagraphFont"/>
    <w:semiHidden/>
    <w:rsid w:val="00794662"/>
  </w:style>
  <w:style w:type="paragraph" w:styleId="List">
    <w:name w:val="List"/>
    <w:basedOn w:val="Normal"/>
    <w:semiHidden/>
    <w:rsid w:val="00794662"/>
    <w:pPr>
      <w:ind w:left="360" w:hanging="360"/>
    </w:pPr>
  </w:style>
  <w:style w:type="paragraph" w:styleId="List2">
    <w:name w:val="List 2"/>
    <w:basedOn w:val="Normal"/>
    <w:semiHidden/>
    <w:rsid w:val="00794662"/>
    <w:pPr>
      <w:ind w:left="720" w:hanging="360"/>
    </w:pPr>
  </w:style>
  <w:style w:type="paragraph" w:styleId="List3">
    <w:name w:val="List 3"/>
    <w:basedOn w:val="Normal"/>
    <w:semiHidden/>
    <w:rsid w:val="00794662"/>
    <w:pPr>
      <w:ind w:left="1080" w:hanging="360"/>
    </w:pPr>
  </w:style>
  <w:style w:type="paragraph" w:styleId="List4">
    <w:name w:val="List 4"/>
    <w:basedOn w:val="Normal"/>
    <w:semiHidden/>
    <w:rsid w:val="00794662"/>
    <w:pPr>
      <w:ind w:left="1440" w:hanging="360"/>
    </w:pPr>
  </w:style>
  <w:style w:type="paragraph" w:styleId="List5">
    <w:name w:val="List 5"/>
    <w:basedOn w:val="Normal"/>
    <w:semiHidden/>
    <w:rsid w:val="00794662"/>
    <w:pPr>
      <w:ind w:left="1800" w:hanging="360"/>
    </w:pPr>
  </w:style>
  <w:style w:type="paragraph" w:styleId="ListBullet">
    <w:name w:val="List Bullet"/>
    <w:basedOn w:val="Normal"/>
    <w:semiHidden/>
    <w:rsid w:val="00794662"/>
    <w:pPr>
      <w:numPr>
        <w:numId w:val="5"/>
      </w:numPr>
    </w:pPr>
  </w:style>
  <w:style w:type="paragraph" w:styleId="ListBullet2">
    <w:name w:val="List Bullet 2"/>
    <w:basedOn w:val="Normal"/>
    <w:semiHidden/>
    <w:rsid w:val="00794662"/>
    <w:pPr>
      <w:numPr>
        <w:numId w:val="6"/>
      </w:numPr>
    </w:pPr>
  </w:style>
  <w:style w:type="paragraph" w:styleId="ListBullet3">
    <w:name w:val="List Bullet 3"/>
    <w:basedOn w:val="Normal"/>
    <w:semiHidden/>
    <w:rsid w:val="00794662"/>
    <w:pPr>
      <w:numPr>
        <w:numId w:val="7"/>
      </w:numPr>
    </w:pPr>
  </w:style>
  <w:style w:type="paragraph" w:styleId="ListBullet4">
    <w:name w:val="List Bullet 4"/>
    <w:basedOn w:val="Normal"/>
    <w:semiHidden/>
    <w:rsid w:val="00794662"/>
    <w:pPr>
      <w:numPr>
        <w:numId w:val="8"/>
      </w:numPr>
    </w:pPr>
  </w:style>
  <w:style w:type="paragraph" w:styleId="ListBullet5">
    <w:name w:val="List Bullet 5"/>
    <w:basedOn w:val="Normal"/>
    <w:semiHidden/>
    <w:rsid w:val="00794662"/>
    <w:pPr>
      <w:numPr>
        <w:numId w:val="9"/>
      </w:numPr>
    </w:pPr>
  </w:style>
  <w:style w:type="paragraph" w:styleId="ListContinue">
    <w:name w:val="List Continue"/>
    <w:basedOn w:val="Normal"/>
    <w:semiHidden/>
    <w:rsid w:val="00794662"/>
    <w:pPr>
      <w:spacing w:after="120"/>
      <w:ind w:left="360"/>
    </w:pPr>
  </w:style>
  <w:style w:type="paragraph" w:styleId="ListContinue2">
    <w:name w:val="List Continue 2"/>
    <w:basedOn w:val="Normal"/>
    <w:semiHidden/>
    <w:rsid w:val="00794662"/>
    <w:pPr>
      <w:spacing w:after="120"/>
      <w:ind w:left="720"/>
    </w:pPr>
  </w:style>
  <w:style w:type="paragraph" w:styleId="ListContinue3">
    <w:name w:val="List Continue 3"/>
    <w:basedOn w:val="Normal"/>
    <w:semiHidden/>
    <w:rsid w:val="00794662"/>
    <w:pPr>
      <w:spacing w:after="120"/>
      <w:ind w:left="1080"/>
    </w:pPr>
  </w:style>
  <w:style w:type="paragraph" w:styleId="ListContinue4">
    <w:name w:val="List Continue 4"/>
    <w:basedOn w:val="Normal"/>
    <w:semiHidden/>
    <w:rsid w:val="00794662"/>
    <w:pPr>
      <w:spacing w:after="120"/>
      <w:ind w:left="1440"/>
    </w:pPr>
  </w:style>
  <w:style w:type="paragraph" w:styleId="ListContinue5">
    <w:name w:val="List Continue 5"/>
    <w:basedOn w:val="Normal"/>
    <w:semiHidden/>
    <w:rsid w:val="00794662"/>
    <w:pPr>
      <w:spacing w:after="120"/>
      <w:ind w:left="1800"/>
    </w:pPr>
  </w:style>
  <w:style w:type="paragraph" w:styleId="ListNumber">
    <w:name w:val="List Number"/>
    <w:basedOn w:val="Normal"/>
    <w:semiHidden/>
    <w:rsid w:val="00794662"/>
    <w:pPr>
      <w:numPr>
        <w:numId w:val="10"/>
      </w:numPr>
    </w:pPr>
  </w:style>
  <w:style w:type="paragraph" w:styleId="ListNumber2">
    <w:name w:val="List Number 2"/>
    <w:basedOn w:val="Normal"/>
    <w:semiHidden/>
    <w:rsid w:val="00794662"/>
    <w:pPr>
      <w:numPr>
        <w:numId w:val="11"/>
      </w:numPr>
    </w:pPr>
  </w:style>
  <w:style w:type="paragraph" w:styleId="ListNumber3">
    <w:name w:val="List Number 3"/>
    <w:basedOn w:val="Normal"/>
    <w:semiHidden/>
    <w:rsid w:val="00794662"/>
    <w:pPr>
      <w:numPr>
        <w:numId w:val="12"/>
      </w:numPr>
    </w:pPr>
  </w:style>
  <w:style w:type="paragraph" w:styleId="ListNumber4">
    <w:name w:val="List Number 4"/>
    <w:basedOn w:val="Normal"/>
    <w:semiHidden/>
    <w:rsid w:val="00794662"/>
    <w:pPr>
      <w:numPr>
        <w:numId w:val="13"/>
      </w:numPr>
    </w:pPr>
  </w:style>
  <w:style w:type="paragraph" w:styleId="ListNumber5">
    <w:name w:val="List Number 5"/>
    <w:basedOn w:val="Normal"/>
    <w:semiHidden/>
    <w:rsid w:val="00794662"/>
    <w:pPr>
      <w:numPr>
        <w:numId w:val="14"/>
      </w:numPr>
    </w:pPr>
  </w:style>
  <w:style w:type="paragraph" w:styleId="MessageHeader">
    <w:name w:val="Message Header"/>
    <w:basedOn w:val="Normal"/>
    <w:semiHidden/>
    <w:rsid w:val="0079466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semiHidden/>
    <w:rsid w:val="00794662"/>
    <w:rPr>
      <w:rFonts w:ascii="Times New Roman" w:hAnsi="Times New Roman"/>
      <w:sz w:val="24"/>
    </w:rPr>
  </w:style>
  <w:style w:type="paragraph" w:styleId="NormalIndent">
    <w:name w:val="Normal Indent"/>
    <w:basedOn w:val="Normal"/>
    <w:semiHidden/>
    <w:rsid w:val="00794662"/>
    <w:pPr>
      <w:ind w:left="720"/>
    </w:pPr>
  </w:style>
  <w:style w:type="paragraph" w:styleId="NoteHeading">
    <w:name w:val="Note Heading"/>
    <w:basedOn w:val="Normal"/>
    <w:next w:val="Normal"/>
    <w:semiHidden/>
    <w:rsid w:val="00794662"/>
  </w:style>
  <w:style w:type="paragraph" w:styleId="PlainText">
    <w:name w:val="Plain Text"/>
    <w:basedOn w:val="Normal"/>
    <w:semiHidden/>
    <w:rsid w:val="00794662"/>
    <w:rPr>
      <w:rFonts w:ascii="Courier New" w:hAnsi="Courier New" w:cs="Courier New"/>
      <w:szCs w:val="20"/>
    </w:rPr>
  </w:style>
  <w:style w:type="paragraph" w:styleId="Salutation">
    <w:name w:val="Salutation"/>
    <w:basedOn w:val="Normal"/>
    <w:next w:val="Normal"/>
    <w:semiHidden/>
    <w:rsid w:val="00794662"/>
  </w:style>
  <w:style w:type="paragraph" w:styleId="Signature">
    <w:name w:val="Signature"/>
    <w:basedOn w:val="Normal"/>
    <w:semiHidden/>
    <w:rsid w:val="00794662"/>
    <w:pPr>
      <w:ind w:left="4320"/>
    </w:pPr>
  </w:style>
  <w:style w:type="table" w:styleId="TableGrid">
    <w:name w:val="Table Grid"/>
    <w:basedOn w:val="TableNormal"/>
    <w:uiPriority w:val="39"/>
    <w:rsid w:val="005C1E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ckPageLegal7pt">
    <w:name w:val="Back Page: Legal 7pt"/>
    <w:uiPriority w:val="70"/>
    <w:rsid w:val="003F3C9F"/>
    <w:pPr>
      <w:spacing w:after="120" w:line="180" w:lineRule="atLeast"/>
    </w:pPr>
    <w:rPr>
      <w:rFonts w:ascii="MetricHPE Light" w:hAnsi="MetricHPE Light"/>
      <w:color w:val="000000"/>
      <w:sz w:val="14"/>
    </w:rPr>
  </w:style>
  <w:style w:type="paragraph" w:customStyle="1" w:styleId="CoverDocumentType10pt">
    <w:name w:val="Cover: Document Type 10pt"/>
    <w:link w:val="CoverDocumentType10ptChar"/>
    <w:uiPriority w:val="70"/>
    <w:rsid w:val="00D22A0C"/>
    <w:pPr>
      <w:spacing w:after="200"/>
    </w:pPr>
    <w:rPr>
      <w:rFonts w:ascii="MetricHPE" w:hAnsi="MetricHPE"/>
      <w:b/>
      <w:sz w:val="20"/>
    </w:rPr>
  </w:style>
  <w:style w:type="paragraph" w:customStyle="1" w:styleId="NumberedList-Level1LastBeforeBodycopy">
    <w:name w:val="Numbered List - Level 1_Last Before Bodycopy"/>
    <w:basedOn w:val="NumberedList-Level1"/>
    <w:uiPriority w:val="30"/>
    <w:rsid w:val="00EA4C99"/>
    <w:pPr>
      <w:spacing w:after="216"/>
    </w:pPr>
  </w:style>
  <w:style w:type="paragraph" w:customStyle="1" w:styleId="CoverForinternaluseonly">
    <w:name w:val="Cover: For internal use only"/>
    <w:basedOn w:val="Normal"/>
    <w:uiPriority w:val="70"/>
    <w:rsid w:val="00B76A7B"/>
    <w:pPr>
      <w:spacing w:after="40" w:line="240" w:lineRule="atLeast"/>
      <w:jc w:val="right"/>
    </w:pPr>
    <w:rPr>
      <w:rFonts w:ascii="Metric Semibold" w:hAnsi="Metric Semibold"/>
      <w:b/>
    </w:rPr>
  </w:style>
  <w:style w:type="paragraph" w:customStyle="1" w:styleId="IntroText16pt">
    <w:name w:val="Intro Text 16pt"/>
    <w:uiPriority w:val="25"/>
    <w:rsid w:val="00C73FF9"/>
    <w:pPr>
      <w:spacing w:after="240" w:line="360" w:lineRule="exact"/>
    </w:pPr>
    <w:rPr>
      <w:rFonts w:ascii="Metric Light" w:hAnsi="Metric Light"/>
      <w:sz w:val="32"/>
      <w:szCs w:val="24"/>
    </w:rPr>
  </w:style>
  <w:style w:type="table" w:customStyle="1" w:styleId="HPDataSheetTable">
    <w:name w:val="HP Data Sheet Table"/>
    <w:basedOn w:val="TableNormal"/>
    <w:uiPriority w:val="99"/>
    <w:qFormat/>
    <w:rsid w:val="00D94D41"/>
    <w:tblPr>
      <w:tblInd w:w="29" w:type="dxa"/>
      <w:tblBorders>
        <w:bottom w:val="single" w:sz="2" w:space="0" w:color="auto"/>
        <w:insideH w:val="single" w:sz="2" w:space="0" w:color="auto"/>
      </w:tblBorders>
      <w:tblCellMar>
        <w:left w:w="115" w:type="dxa"/>
        <w:right w:w="115" w:type="dxa"/>
      </w:tblCellMar>
    </w:tblPr>
    <w:tcPr>
      <w:tcMar>
        <w:top w:w="43" w:type="dxa"/>
        <w:left w:w="43" w:type="dxa"/>
        <w:bottom w:w="43" w:type="dxa"/>
        <w:right w:w="360" w:type="dxa"/>
      </w:tcMar>
    </w:tcPr>
    <w:tblStylePr w:type="firstRow">
      <w:rPr>
        <w:rFonts w:ascii="Metric Regular" w:hAnsi="Metric Regular"/>
        <w:b w:val="0"/>
        <w:sz w:val="18"/>
      </w:rPr>
      <w:tblPr/>
      <w:tcPr>
        <w:tcBorders>
          <w:bottom w:val="nil"/>
          <w:insideH w:val="nil"/>
        </w:tcBorders>
      </w:tcPr>
    </w:tblStylePr>
    <w:tblStylePr w:type="firstCol">
      <w:rPr>
        <w:rFonts w:ascii="Metric Regular" w:hAnsi="Metric Regular"/>
        <w:b/>
        <w:sz w:val="16"/>
      </w:rPr>
    </w:tblStylePr>
    <w:tblStylePr w:type="lastCol">
      <w:tblPr/>
      <w:tcPr>
        <w:tcMar>
          <w:top w:w="43" w:type="dxa"/>
          <w:left w:w="0" w:type="dxa"/>
          <w:bottom w:w="43" w:type="dxa"/>
          <w:right w:w="115" w:type="dxa"/>
        </w:tcMar>
      </w:tcPr>
    </w:tblStylePr>
  </w:style>
  <w:style w:type="paragraph" w:customStyle="1" w:styleId="BulletLevel3">
    <w:name w:val="Bullet Level 3"/>
    <w:uiPriority w:val="19"/>
    <w:rsid w:val="00F871C1"/>
    <w:pPr>
      <w:numPr>
        <w:numId w:val="17"/>
      </w:numPr>
      <w:tabs>
        <w:tab w:val="left" w:pos="562"/>
      </w:tabs>
      <w:spacing w:after="115" w:line="240" w:lineRule="atLeast"/>
      <w:ind w:left="561" w:hanging="187"/>
    </w:pPr>
    <w:rPr>
      <w:rFonts w:ascii="MetricHPE Light" w:hAnsi="MetricHPE Light"/>
      <w:color w:val="000000"/>
      <w:sz w:val="20"/>
    </w:rPr>
  </w:style>
  <w:style w:type="paragraph" w:customStyle="1" w:styleId="CoverHeadline50ptbold">
    <w:name w:val="Cover: Headline 50pt (bold)"/>
    <w:basedOn w:val="CoverHeadline28ptfor4lines"/>
    <w:uiPriority w:val="72"/>
    <w:semiHidden/>
    <w:rsid w:val="00524169"/>
    <w:pPr>
      <w:spacing w:line="1040" w:lineRule="exact"/>
    </w:pPr>
    <w:rPr>
      <w:sz w:val="100"/>
    </w:rPr>
  </w:style>
  <w:style w:type="paragraph" w:customStyle="1" w:styleId="MISCFigureCaptionHeader8pt">
    <w:name w:val="MISC: Figure Caption Header 8pt"/>
    <w:uiPriority w:val="90"/>
    <w:rsid w:val="005A3EF0"/>
    <w:pPr>
      <w:spacing w:after="400"/>
    </w:pPr>
    <w:rPr>
      <w:rFonts w:ascii="MetricHPE Light" w:hAnsi="MetricHPE Light"/>
      <w:sz w:val="16"/>
      <w:szCs w:val="20"/>
    </w:rPr>
  </w:style>
  <w:style w:type="paragraph" w:customStyle="1" w:styleId="MISCTitleDescriptorinheader10pt">
    <w:name w:val="MISC: Title Descriptor (in header) 10pt"/>
    <w:uiPriority w:val="91"/>
    <w:rsid w:val="009F2FD1"/>
    <w:pPr>
      <w:spacing w:before="180" w:after="240"/>
    </w:pPr>
    <w:rPr>
      <w:rFonts w:ascii="Metric Light" w:hAnsi="Metric Light"/>
      <w:sz w:val="20"/>
      <w:szCs w:val="24"/>
    </w:rPr>
  </w:style>
  <w:style w:type="paragraph" w:customStyle="1" w:styleId="QuoteText16pt">
    <w:name w:val="Quote Text 16pt"/>
    <w:uiPriority w:val="27"/>
    <w:rsid w:val="0032289B"/>
    <w:pPr>
      <w:pBdr>
        <w:top w:val="single" w:sz="36" w:space="4" w:color="00B388"/>
      </w:pBdr>
      <w:spacing w:before="480" w:after="180" w:line="320" w:lineRule="atLeast"/>
      <w:ind w:left="101" w:hanging="101"/>
    </w:pPr>
    <w:rPr>
      <w:rFonts w:ascii="MetricHPE Light" w:hAnsi="MetricHPE Light"/>
      <w:sz w:val="32"/>
    </w:rPr>
  </w:style>
  <w:style w:type="paragraph" w:customStyle="1" w:styleId="QuoteTextAttribution10pt">
    <w:name w:val="Quote Text Attribution 10 pt"/>
    <w:basedOn w:val="Normal"/>
    <w:uiPriority w:val="28"/>
    <w:rsid w:val="0008545A"/>
    <w:pPr>
      <w:spacing w:after="360" w:line="240" w:lineRule="atLeast"/>
    </w:pPr>
    <w:rPr>
      <w:sz w:val="20"/>
      <w:szCs w:val="18"/>
    </w:rPr>
  </w:style>
  <w:style w:type="paragraph" w:customStyle="1" w:styleId="BodyTextMetricHPELight10pt">
    <w:name w:val="Body Text MetricHPE Light 10pt"/>
    <w:uiPriority w:val="99"/>
    <w:qFormat/>
    <w:rsid w:val="0045081F"/>
    <w:pPr>
      <w:spacing w:after="160" w:line="240" w:lineRule="atLeast"/>
    </w:pPr>
    <w:rPr>
      <w:rFonts w:ascii="MetricHPE Light" w:hAnsi="MetricHPE Light"/>
      <w:sz w:val="20"/>
    </w:rPr>
  </w:style>
  <w:style w:type="paragraph" w:customStyle="1" w:styleId="BackPageSharewithcolleagues7pt">
    <w:name w:val="Back Page: Share with colleagues 7pt"/>
    <w:basedOn w:val="BackPageLegal7pt"/>
    <w:uiPriority w:val="70"/>
    <w:rsid w:val="00CC1FAC"/>
    <w:pPr>
      <w:spacing w:after="40"/>
    </w:pPr>
  </w:style>
  <w:style w:type="paragraph" w:customStyle="1" w:styleId="BackPageLearnmoreat16pt">
    <w:name w:val="Back Page: Learn more at 16 pt"/>
    <w:basedOn w:val="Heading2"/>
    <w:uiPriority w:val="59"/>
    <w:rsid w:val="003F3C9F"/>
    <w:pPr>
      <w:spacing w:line="320" w:lineRule="exact"/>
    </w:pPr>
    <w:rPr>
      <w:rFonts w:ascii="MetricHPE Light" w:hAnsi="MetricHPE Light"/>
      <w:sz w:val="32"/>
    </w:rPr>
  </w:style>
  <w:style w:type="paragraph" w:styleId="Header">
    <w:name w:val="header"/>
    <w:basedOn w:val="Normal"/>
    <w:link w:val="HeaderChar"/>
    <w:uiPriority w:val="99"/>
    <w:semiHidden/>
    <w:rsid w:val="005F0FB5"/>
    <w:pPr>
      <w:tabs>
        <w:tab w:val="center" w:pos="4680"/>
        <w:tab w:val="right" w:pos="9360"/>
      </w:tabs>
    </w:pPr>
  </w:style>
  <w:style w:type="character" w:customStyle="1" w:styleId="HeaderChar">
    <w:name w:val="Header Char"/>
    <w:basedOn w:val="DefaultParagraphFont"/>
    <w:link w:val="Header"/>
    <w:uiPriority w:val="99"/>
    <w:semiHidden/>
    <w:rsid w:val="00AB1A53"/>
    <w:rPr>
      <w:rFonts w:ascii="HP Simplified Light" w:hAnsi="HP Simplified Light"/>
      <w:szCs w:val="24"/>
    </w:rPr>
  </w:style>
  <w:style w:type="paragraph" w:customStyle="1" w:styleId="CoverTableofcontentstitle30pt">
    <w:name w:val="Cover: Table of contents title 30pt"/>
    <w:next w:val="Normal"/>
    <w:uiPriority w:val="84"/>
    <w:rsid w:val="00FD792A"/>
    <w:pPr>
      <w:spacing w:after="360"/>
    </w:pPr>
    <w:rPr>
      <w:rFonts w:ascii="MetricHPE" w:hAnsi="MetricHPE"/>
      <w:b/>
      <w:sz w:val="60"/>
    </w:rPr>
  </w:style>
  <w:style w:type="character" w:styleId="FootnoteReference">
    <w:name w:val="footnote reference"/>
    <w:basedOn w:val="DefaultParagraphFont"/>
    <w:rsid w:val="002E2B65"/>
    <w:rPr>
      <w:vertAlign w:val="superscript"/>
    </w:rPr>
  </w:style>
  <w:style w:type="paragraph" w:customStyle="1" w:styleId="BulletLevel3-2ndparagraph">
    <w:name w:val="Bullet Level 3 - 2nd paragraph"/>
    <w:basedOn w:val="BulletLevel3"/>
    <w:uiPriority w:val="20"/>
    <w:rsid w:val="007F037A"/>
    <w:pPr>
      <w:numPr>
        <w:numId w:val="0"/>
      </w:numPr>
      <w:ind w:left="562"/>
    </w:pPr>
  </w:style>
  <w:style w:type="paragraph" w:customStyle="1" w:styleId="BulletLevel3-2ndparagraphLast">
    <w:name w:val="Bullet Level 3 - 2nd paragraph_Last"/>
    <w:basedOn w:val="BulletLevel3-2ndparagraph"/>
    <w:uiPriority w:val="21"/>
    <w:rsid w:val="006128FF"/>
    <w:pPr>
      <w:spacing w:after="220"/>
    </w:pPr>
  </w:style>
  <w:style w:type="paragraph" w:customStyle="1" w:styleId="NumberedList-Level2">
    <w:name w:val="Numbered List - Level 2"/>
    <w:basedOn w:val="NumberedList-Level1"/>
    <w:uiPriority w:val="34"/>
    <w:rsid w:val="00DB70F5"/>
    <w:pPr>
      <w:numPr>
        <w:numId w:val="15"/>
      </w:numPr>
    </w:pPr>
  </w:style>
  <w:style w:type="paragraph" w:customStyle="1" w:styleId="NumberedList-Level3">
    <w:name w:val="Numbered List - Level 3"/>
    <w:basedOn w:val="NumberedList-Level2"/>
    <w:uiPriority w:val="35"/>
    <w:rsid w:val="00D63FE0"/>
    <w:pPr>
      <w:numPr>
        <w:numId w:val="16"/>
      </w:numPr>
    </w:pPr>
  </w:style>
  <w:style w:type="character" w:customStyle="1" w:styleId="BoldCharacter">
    <w:name w:val="Bold Character"/>
    <w:basedOn w:val="DefaultParagraphFont"/>
    <w:uiPriority w:val="1"/>
    <w:semiHidden/>
    <w:rsid w:val="00047D3E"/>
    <w:rPr>
      <w:rFonts w:ascii="HP Simplified" w:hAnsi="HP Simplified"/>
      <w:b/>
    </w:rPr>
  </w:style>
  <w:style w:type="paragraph" w:customStyle="1" w:styleId="NoParagraphStyle">
    <w:name w:val="[No Paragraph Style]"/>
    <w:semiHidden/>
    <w:rsid w:val="00316AE2"/>
    <w:pPr>
      <w:autoSpaceDE w:val="0"/>
      <w:autoSpaceDN w:val="0"/>
      <w:adjustRightInd w:val="0"/>
      <w:spacing w:line="288" w:lineRule="auto"/>
      <w:textAlignment w:val="center"/>
    </w:pPr>
    <w:rPr>
      <w:color w:val="000000"/>
      <w:sz w:val="24"/>
      <w:szCs w:val="24"/>
    </w:rPr>
  </w:style>
  <w:style w:type="paragraph" w:customStyle="1" w:styleId="TablebulletTables">
    <w:name w:val="Table_bullet (Tables)"/>
    <w:basedOn w:val="Normal"/>
    <w:uiPriority w:val="99"/>
    <w:semiHidden/>
    <w:rsid w:val="00EC69E9"/>
    <w:pPr>
      <w:spacing w:after="40"/>
      <w:ind w:left="90" w:hanging="90"/>
    </w:pPr>
  </w:style>
  <w:style w:type="paragraph" w:customStyle="1" w:styleId="MISCNote-Ruleabove">
    <w:name w:val="MISC: Note-Rule above"/>
    <w:basedOn w:val="Normal"/>
    <w:uiPriority w:val="91"/>
    <w:rsid w:val="00F871C1"/>
    <w:pPr>
      <w:keepNext/>
      <w:pBdr>
        <w:top w:val="single" w:sz="2" w:space="4" w:color="auto"/>
      </w:pBdr>
      <w:spacing w:before="360" w:line="240" w:lineRule="exact"/>
    </w:pPr>
    <w:rPr>
      <w:rFonts w:ascii="MetricHPE" w:hAnsi="MetricHPE"/>
      <w:b/>
      <w:sz w:val="22"/>
      <w:szCs w:val="18"/>
    </w:rPr>
  </w:style>
  <w:style w:type="paragraph" w:customStyle="1" w:styleId="MISCNote-Rulebelow">
    <w:name w:val="MISC: Note-Rule below"/>
    <w:uiPriority w:val="91"/>
    <w:rsid w:val="0008545A"/>
    <w:pPr>
      <w:pBdr>
        <w:bottom w:val="single" w:sz="2" w:space="5" w:color="auto"/>
      </w:pBdr>
      <w:spacing w:after="360" w:line="240" w:lineRule="atLeast"/>
    </w:pPr>
    <w:rPr>
      <w:rFonts w:ascii="MetricHPE Light" w:hAnsi="MetricHPE Light"/>
      <w:color w:val="000000"/>
      <w:sz w:val="20"/>
    </w:rPr>
  </w:style>
  <w:style w:type="paragraph" w:styleId="TOC1">
    <w:name w:val="toc 1"/>
    <w:basedOn w:val="Normal"/>
    <w:next w:val="Normal"/>
    <w:autoRedefine/>
    <w:uiPriority w:val="39"/>
    <w:unhideWhenUsed/>
    <w:rsid w:val="00FD792A"/>
    <w:pPr>
      <w:tabs>
        <w:tab w:val="right" w:leader="dot" w:pos="10800"/>
      </w:tabs>
      <w:spacing w:after="100"/>
      <w:ind w:right="1152"/>
    </w:pPr>
    <w:rPr>
      <w:noProof/>
      <w:sz w:val="20"/>
    </w:rPr>
  </w:style>
  <w:style w:type="paragraph" w:styleId="TOC2">
    <w:name w:val="toc 2"/>
    <w:basedOn w:val="Normal"/>
    <w:next w:val="Normal"/>
    <w:autoRedefine/>
    <w:uiPriority w:val="39"/>
    <w:unhideWhenUsed/>
    <w:rsid w:val="00FD792A"/>
    <w:pPr>
      <w:tabs>
        <w:tab w:val="right" w:leader="dot" w:pos="10800"/>
      </w:tabs>
      <w:spacing w:after="100"/>
      <w:ind w:left="187" w:right="1152"/>
    </w:pPr>
    <w:rPr>
      <w:noProof/>
      <w:sz w:val="20"/>
    </w:rPr>
  </w:style>
  <w:style w:type="paragraph" w:customStyle="1" w:styleId="TableRowhead8pt">
    <w:name w:val="Table Rowhead 8 pt"/>
    <w:uiPriority w:val="99"/>
    <w:rsid w:val="008735C2"/>
    <w:pPr>
      <w:spacing w:before="60" w:after="60" w:line="200" w:lineRule="atLeast"/>
    </w:pPr>
    <w:rPr>
      <w:rFonts w:ascii="MetricHPE Semibold" w:hAnsi="MetricHPE Semibold"/>
      <w:sz w:val="16"/>
      <w:szCs w:val="20"/>
    </w:rPr>
  </w:style>
  <w:style w:type="character" w:customStyle="1" w:styleId="FootnoteTextChar">
    <w:name w:val="Footnote Text Char"/>
    <w:basedOn w:val="DefaultParagraphFont"/>
    <w:link w:val="FootnoteText"/>
    <w:uiPriority w:val="98"/>
    <w:rsid w:val="0032289B"/>
    <w:rPr>
      <w:rFonts w:ascii="MetricHPE Light" w:hAnsi="MetricHPE Light"/>
      <w:sz w:val="16"/>
      <w:szCs w:val="20"/>
    </w:rPr>
  </w:style>
  <w:style w:type="paragraph" w:customStyle="1" w:styleId="BackPageSignupforupdates9pt">
    <w:name w:val="Back Page: Sign up for updates 9pt"/>
    <w:uiPriority w:val="62"/>
    <w:rsid w:val="003F3C9F"/>
    <w:pPr>
      <w:spacing w:before="60" w:line="240" w:lineRule="exact"/>
    </w:pPr>
    <w:rPr>
      <w:rFonts w:ascii="MetricHPE" w:hAnsi="MetricHPE"/>
      <w:b/>
      <w:szCs w:val="20"/>
    </w:rPr>
  </w:style>
  <w:style w:type="character" w:customStyle="1" w:styleId="CodingLanguage">
    <w:name w:val="Coding Language"/>
    <w:basedOn w:val="DefaultParagraphFont"/>
    <w:uiPriority w:val="98"/>
    <w:rsid w:val="00970C04"/>
    <w:rPr>
      <w:rFonts w:ascii="HPE Simple" w:hAnsi="HPE Simple"/>
      <w:b w:val="0"/>
      <w:i w:val="0"/>
    </w:rPr>
  </w:style>
  <w:style w:type="paragraph" w:customStyle="1" w:styleId="MISCTitleDescriptorinheader11ptLight">
    <w:name w:val="MISC: Title Descriptor (in header) 11pt Light"/>
    <w:basedOn w:val="MISCTitleDescriptorinheader10pt"/>
    <w:uiPriority w:val="99"/>
    <w:rsid w:val="00A44292"/>
  </w:style>
  <w:style w:type="paragraph" w:customStyle="1" w:styleId="CoverIntroMetricHPELight16">
    <w:name w:val="Cover: Intro MetricHPE Light 16"/>
    <w:basedOn w:val="CoverSubtitle"/>
    <w:uiPriority w:val="99"/>
    <w:rsid w:val="00230B6C"/>
    <w:rPr>
      <w:rFonts w:ascii="MetricHPE Light" w:hAnsi="MetricHPE Light"/>
    </w:rPr>
  </w:style>
  <w:style w:type="paragraph" w:customStyle="1" w:styleId="MISCTableCaptionHeader8pt">
    <w:name w:val="MISC: Table Caption Header 8pt"/>
    <w:uiPriority w:val="99"/>
    <w:rsid w:val="00D41BDA"/>
    <w:pPr>
      <w:keepNext/>
      <w:spacing w:after="60"/>
    </w:pPr>
    <w:rPr>
      <w:rFonts w:ascii="MetricHPE Light" w:hAnsi="MetricHPE Light"/>
      <w:sz w:val="16"/>
      <w:szCs w:val="20"/>
    </w:rPr>
  </w:style>
  <w:style w:type="paragraph" w:customStyle="1" w:styleId="PageNumbers">
    <w:name w:val="Page Numbers"/>
    <w:basedOn w:val="Normal"/>
    <w:uiPriority w:val="99"/>
    <w:rsid w:val="00E11EF2"/>
    <w:pPr>
      <w:tabs>
        <w:tab w:val="center" w:pos="1980"/>
        <w:tab w:val="left" w:pos="2610"/>
      </w:tabs>
      <w:jc w:val="right"/>
    </w:pPr>
    <w:rPr>
      <w:rFonts w:ascii="HPE Simple" w:hAnsi="HPE Simple"/>
    </w:rPr>
  </w:style>
  <w:style w:type="paragraph" w:styleId="TOC3">
    <w:name w:val="toc 3"/>
    <w:basedOn w:val="Normal"/>
    <w:next w:val="Normal"/>
    <w:autoRedefine/>
    <w:uiPriority w:val="39"/>
    <w:unhideWhenUsed/>
    <w:rsid w:val="00DB0082"/>
    <w:pPr>
      <w:spacing w:after="100"/>
      <w:ind w:left="749"/>
    </w:pPr>
  </w:style>
  <w:style w:type="character" w:customStyle="1" w:styleId="CoverDocumentType10ptChar">
    <w:name w:val="Cover: Document Type 10pt Char"/>
    <w:basedOn w:val="DefaultParagraphFont"/>
    <w:link w:val="CoverDocumentType10pt"/>
    <w:uiPriority w:val="70"/>
    <w:rsid w:val="00D22A0C"/>
    <w:rPr>
      <w:rFonts w:ascii="MetricHPE" w:hAnsi="MetricHPE"/>
      <w:b/>
      <w:sz w:val="20"/>
    </w:rPr>
  </w:style>
  <w:style w:type="character" w:customStyle="1" w:styleId="BoldEmpha">
    <w:name w:val="Bold Empha"/>
    <w:uiPriority w:val="1"/>
    <w:qFormat/>
    <w:rsid w:val="003F3C9F"/>
    <w:rPr>
      <w:rFonts w:ascii="MetricHPE Semibold" w:hAnsi="MetricHPE Semibold"/>
      <w:color w:val="auto"/>
    </w:rPr>
  </w:style>
  <w:style w:type="paragraph" w:customStyle="1" w:styleId="TableSubhead8pt">
    <w:name w:val="Table Subhead 8 pt"/>
    <w:uiPriority w:val="99"/>
    <w:rsid w:val="006F2102"/>
    <w:pPr>
      <w:spacing w:before="60" w:after="60" w:line="200" w:lineRule="atLeast"/>
    </w:pPr>
    <w:rPr>
      <w:rFonts w:ascii="MetricHPE Semibold" w:hAnsi="MetricHPE Semibold"/>
      <w:sz w:val="16"/>
      <w:szCs w:val="20"/>
    </w:rPr>
  </w:style>
  <w:style w:type="paragraph" w:styleId="Bibliography">
    <w:name w:val="Bibliography"/>
    <w:basedOn w:val="Normal"/>
    <w:next w:val="Normal"/>
    <w:uiPriority w:val="37"/>
    <w:semiHidden/>
    <w:unhideWhenUsed/>
    <w:rsid w:val="00801976"/>
  </w:style>
  <w:style w:type="paragraph" w:styleId="Caption">
    <w:name w:val="caption"/>
    <w:basedOn w:val="Normal"/>
    <w:next w:val="Normal"/>
    <w:unhideWhenUsed/>
    <w:qFormat/>
    <w:rsid w:val="00801976"/>
    <w:pPr>
      <w:spacing w:after="200"/>
    </w:pPr>
    <w:rPr>
      <w:i/>
      <w:iCs/>
      <w:color w:val="1F497D" w:themeColor="text2"/>
      <w:szCs w:val="18"/>
    </w:rPr>
  </w:style>
  <w:style w:type="paragraph" w:styleId="CommentText">
    <w:name w:val="annotation text"/>
    <w:basedOn w:val="Normal"/>
    <w:link w:val="CommentTextChar"/>
    <w:unhideWhenUsed/>
    <w:rsid w:val="00801976"/>
    <w:rPr>
      <w:sz w:val="20"/>
      <w:szCs w:val="20"/>
    </w:rPr>
  </w:style>
  <w:style w:type="character" w:customStyle="1" w:styleId="CommentTextChar">
    <w:name w:val="Comment Text Char"/>
    <w:basedOn w:val="DefaultParagraphFont"/>
    <w:link w:val="CommentText"/>
    <w:rsid w:val="00801976"/>
    <w:rPr>
      <w:rFonts w:ascii="HP Simplified Light" w:hAnsi="HP Simplified Light"/>
      <w:sz w:val="20"/>
      <w:szCs w:val="20"/>
    </w:rPr>
  </w:style>
  <w:style w:type="paragraph" w:styleId="CommentSubject">
    <w:name w:val="annotation subject"/>
    <w:basedOn w:val="CommentText"/>
    <w:next w:val="CommentText"/>
    <w:link w:val="CommentSubjectChar"/>
    <w:semiHidden/>
    <w:unhideWhenUsed/>
    <w:rsid w:val="00801976"/>
    <w:rPr>
      <w:b/>
      <w:bCs/>
    </w:rPr>
  </w:style>
  <w:style w:type="character" w:customStyle="1" w:styleId="CommentSubjectChar">
    <w:name w:val="Comment Subject Char"/>
    <w:basedOn w:val="CommentTextChar"/>
    <w:link w:val="CommentSubject"/>
    <w:semiHidden/>
    <w:rsid w:val="00801976"/>
    <w:rPr>
      <w:rFonts w:ascii="HP Simplified Light" w:hAnsi="HP Simplified Light"/>
      <w:b/>
      <w:bCs/>
      <w:sz w:val="20"/>
      <w:szCs w:val="20"/>
    </w:rPr>
  </w:style>
  <w:style w:type="paragraph" w:styleId="DocumentMap">
    <w:name w:val="Document Map"/>
    <w:basedOn w:val="Normal"/>
    <w:link w:val="DocumentMapChar"/>
    <w:semiHidden/>
    <w:unhideWhenUsed/>
    <w:rsid w:val="00801976"/>
    <w:rPr>
      <w:rFonts w:ascii="Segoe UI" w:hAnsi="Segoe UI" w:cs="Segoe UI"/>
      <w:sz w:val="16"/>
      <w:szCs w:val="16"/>
    </w:rPr>
  </w:style>
  <w:style w:type="character" w:customStyle="1" w:styleId="DocumentMapChar">
    <w:name w:val="Document Map Char"/>
    <w:basedOn w:val="DefaultParagraphFont"/>
    <w:link w:val="DocumentMap"/>
    <w:semiHidden/>
    <w:rsid w:val="00801976"/>
    <w:rPr>
      <w:rFonts w:ascii="Segoe UI" w:hAnsi="Segoe UI" w:cs="Segoe UI"/>
      <w:sz w:val="16"/>
      <w:szCs w:val="16"/>
    </w:rPr>
  </w:style>
  <w:style w:type="paragraph" w:styleId="EndnoteText">
    <w:name w:val="endnote text"/>
    <w:basedOn w:val="Normal"/>
    <w:link w:val="EndnoteTextChar"/>
    <w:semiHidden/>
    <w:unhideWhenUsed/>
    <w:rsid w:val="00801976"/>
    <w:rPr>
      <w:sz w:val="20"/>
      <w:szCs w:val="20"/>
    </w:rPr>
  </w:style>
  <w:style w:type="character" w:customStyle="1" w:styleId="EndnoteTextChar">
    <w:name w:val="Endnote Text Char"/>
    <w:basedOn w:val="DefaultParagraphFont"/>
    <w:link w:val="EndnoteText"/>
    <w:semiHidden/>
    <w:rsid w:val="00801976"/>
    <w:rPr>
      <w:rFonts w:ascii="HP Simplified Light" w:hAnsi="HP Simplified Light"/>
      <w:sz w:val="20"/>
      <w:szCs w:val="20"/>
    </w:rPr>
  </w:style>
  <w:style w:type="paragraph" w:styleId="Index1">
    <w:name w:val="index 1"/>
    <w:basedOn w:val="Normal"/>
    <w:next w:val="Normal"/>
    <w:autoRedefine/>
    <w:semiHidden/>
    <w:unhideWhenUsed/>
    <w:rsid w:val="00801976"/>
    <w:pPr>
      <w:ind w:left="180" w:hanging="180"/>
    </w:pPr>
  </w:style>
  <w:style w:type="paragraph" w:styleId="Index2">
    <w:name w:val="index 2"/>
    <w:basedOn w:val="Normal"/>
    <w:next w:val="Normal"/>
    <w:autoRedefine/>
    <w:semiHidden/>
    <w:unhideWhenUsed/>
    <w:rsid w:val="00801976"/>
    <w:pPr>
      <w:ind w:left="360" w:hanging="180"/>
    </w:pPr>
  </w:style>
  <w:style w:type="paragraph" w:styleId="Index3">
    <w:name w:val="index 3"/>
    <w:basedOn w:val="Normal"/>
    <w:next w:val="Normal"/>
    <w:autoRedefine/>
    <w:semiHidden/>
    <w:unhideWhenUsed/>
    <w:rsid w:val="00801976"/>
    <w:pPr>
      <w:ind w:left="540" w:hanging="180"/>
    </w:pPr>
  </w:style>
  <w:style w:type="paragraph" w:styleId="Index4">
    <w:name w:val="index 4"/>
    <w:basedOn w:val="Normal"/>
    <w:next w:val="Normal"/>
    <w:autoRedefine/>
    <w:semiHidden/>
    <w:unhideWhenUsed/>
    <w:rsid w:val="00801976"/>
    <w:pPr>
      <w:ind w:left="720" w:hanging="180"/>
    </w:pPr>
  </w:style>
  <w:style w:type="paragraph" w:styleId="Index5">
    <w:name w:val="index 5"/>
    <w:basedOn w:val="Normal"/>
    <w:next w:val="Normal"/>
    <w:autoRedefine/>
    <w:semiHidden/>
    <w:unhideWhenUsed/>
    <w:rsid w:val="00801976"/>
    <w:pPr>
      <w:ind w:left="900" w:hanging="180"/>
    </w:pPr>
  </w:style>
  <w:style w:type="paragraph" w:styleId="Index6">
    <w:name w:val="index 6"/>
    <w:basedOn w:val="Normal"/>
    <w:next w:val="Normal"/>
    <w:autoRedefine/>
    <w:semiHidden/>
    <w:unhideWhenUsed/>
    <w:rsid w:val="00801976"/>
    <w:pPr>
      <w:ind w:left="1080" w:hanging="180"/>
    </w:pPr>
  </w:style>
  <w:style w:type="paragraph" w:styleId="Index7">
    <w:name w:val="index 7"/>
    <w:basedOn w:val="Normal"/>
    <w:next w:val="Normal"/>
    <w:autoRedefine/>
    <w:semiHidden/>
    <w:unhideWhenUsed/>
    <w:rsid w:val="00801976"/>
    <w:pPr>
      <w:ind w:left="1260" w:hanging="180"/>
    </w:pPr>
  </w:style>
  <w:style w:type="paragraph" w:styleId="Index8">
    <w:name w:val="index 8"/>
    <w:basedOn w:val="Normal"/>
    <w:next w:val="Normal"/>
    <w:autoRedefine/>
    <w:semiHidden/>
    <w:unhideWhenUsed/>
    <w:rsid w:val="00801976"/>
    <w:pPr>
      <w:ind w:left="1440" w:hanging="180"/>
    </w:pPr>
  </w:style>
  <w:style w:type="paragraph" w:styleId="Index9">
    <w:name w:val="index 9"/>
    <w:basedOn w:val="Normal"/>
    <w:next w:val="Normal"/>
    <w:autoRedefine/>
    <w:semiHidden/>
    <w:unhideWhenUsed/>
    <w:rsid w:val="00801976"/>
    <w:pPr>
      <w:ind w:left="1620" w:hanging="180"/>
    </w:pPr>
  </w:style>
  <w:style w:type="paragraph" w:styleId="IndexHeading">
    <w:name w:val="index heading"/>
    <w:basedOn w:val="Normal"/>
    <w:next w:val="Index1"/>
    <w:semiHidden/>
    <w:unhideWhenUsed/>
    <w:rsid w:val="00801976"/>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rsid w:val="00801976"/>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semiHidden/>
    <w:rsid w:val="00801976"/>
    <w:rPr>
      <w:rFonts w:ascii="HP Simplified Light" w:hAnsi="HP Simplified Light"/>
      <w:i/>
      <w:iCs/>
      <w:color w:val="4F81BD" w:themeColor="accent1"/>
      <w:szCs w:val="24"/>
    </w:rPr>
  </w:style>
  <w:style w:type="paragraph" w:styleId="ListParagraph">
    <w:name w:val="List Paragraph"/>
    <w:basedOn w:val="Normal"/>
    <w:uiPriority w:val="34"/>
    <w:semiHidden/>
    <w:rsid w:val="00801976"/>
    <w:pPr>
      <w:ind w:left="720"/>
      <w:contextualSpacing/>
    </w:pPr>
  </w:style>
  <w:style w:type="paragraph" w:styleId="NoSpacing">
    <w:name w:val="No Spacing"/>
    <w:uiPriority w:val="1"/>
    <w:semiHidden/>
    <w:rsid w:val="00801976"/>
    <w:rPr>
      <w:rFonts w:ascii="HP Simplified Light" w:hAnsi="HP Simplified Light"/>
      <w:szCs w:val="24"/>
    </w:rPr>
  </w:style>
  <w:style w:type="paragraph" w:styleId="Quote">
    <w:name w:val="Quote"/>
    <w:basedOn w:val="Normal"/>
    <w:next w:val="Normal"/>
    <w:link w:val="QuoteChar"/>
    <w:uiPriority w:val="29"/>
    <w:semiHidden/>
    <w:rsid w:val="00801976"/>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801976"/>
    <w:rPr>
      <w:rFonts w:ascii="HP Simplified Light" w:hAnsi="HP Simplified Light"/>
      <w:i/>
      <w:iCs/>
      <w:color w:val="404040" w:themeColor="text1" w:themeTint="BF"/>
      <w:szCs w:val="24"/>
    </w:rPr>
  </w:style>
  <w:style w:type="paragraph" w:styleId="Subtitle">
    <w:name w:val="Subtitle"/>
    <w:basedOn w:val="Normal"/>
    <w:next w:val="Normal"/>
    <w:link w:val="SubtitleChar"/>
    <w:semiHidden/>
    <w:rsid w:val="00801976"/>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semiHidden/>
    <w:rsid w:val="00801976"/>
    <w:rPr>
      <w:rFonts w:asciiTheme="minorHAnsi" w:eastAsiaTheme="minorEastAsia" w:hAnsiTheme="minorHAnsi" w:cstheme="minorBidi"/>
      <w:color w:val="5A5A5A" w:themeColor="text1" w:themeTint="A5"/>
      <w:spacing w:val="15"/>
      <w:sz w:val="22"/>
      <w:szCs w:val="22"/>
    </w:rPr>
  </w:style>
  <w:style w:type="paragraph" w:styleId="TableofAuthorities">
    <w:name w:val="table of authorities"/>
    <w:basedOn w:val="Normal"/>
    <w:next w:val="Normal"/>
    <w:semiHidden/>
    <w:unhideWhenUsed/>
    <w:rsid w:val="00801976"/>
    <w:pPr>
      <w:ind w:left="180" w:hanging="180"/>
    </w:pPr>
  </w:style>
  <w:style w:type="paragraph" w:styleId="TableofFigures">
    <w:name w:val="table of figures"/>
    <w:basedOn w:val="Normal"/>
    <w:next w:val="Normal"/>
    <w:semiHidden/>
    <w:unhideWhenUsed/>
    <w:rsid w:val="00801976"/>
  </w:style>
  <w:style w:type="paragraph" w:styleId="TOAHeading">
    <w:name w:val="toa heading"/>
    <w:basedOn w:val="Normal"/>
    <w:next w:val="Normal"/>
    <w:semiHidden/>
    <w:unhideWhenUsed/>
    <w:rsid w:val="00801976"/>
    <w:pPr>
      <w:spacing w:before="120"/>
    </w:pPr>
    <w:rPr>
      <w:rFonts w:asciiTheme="majorHAnsi" w:eastAsiaTheme="majorEastAsia" w:hAnsiTheme="majorHAnsi" w:cstheme="majorBidi"/>
      <w:b/>
      <w:bCs/>
      <w:sz w:val="24"/>
    </w:rPr>
  </w:style>
  <w:style w:type="paragraph" w:styleId="TOCHeading">
    <w:name w:val="TOC Heading"/>
    <w:basedOn w:val="Heading1"/>
    <w:next w:val="Normal"/>
    <w:uiPriority w:val="39"/>
    <w:semiHidden/>
    <w:unhideWhenUsed/>
    <w:qFormat/>
    <w:rsid w:val="00801976"/>
    <w:pPr>
      <w:keepLines/>
      <w:spacing w:before="240" w:after="0" w:line="240" w:lineRule="auto"/>
      <w:outlineLvl w:val="9"/>
    </w:pPr>
    <w:rPr>
      <w:rFonts w:asciiTheme="majorHAnsi" w:eastAsiaTheme="majorEastAsia" w:hAnsiTheme="majorHAnsi" w:cstheme="majorBidi"/>
      <w:b w:val="0"/>
      <w:color w:val="365F91" w:themeColor="accent1" w:themeShade="BF"/>
      <w:szCs w:val="32"/>
    </w:rPr>
  </w:style>
  <w:style w:type="paragraph" w:customStyle="1" w:styleId="BackPageLearnmoreatURL12pt">
    <w:name w:val="Back Page: Learn more at URL 12 pt"/>
    <w:basedOn w:val="BackPageLearnmoreat16pt"/>
    <w:uiPriority w:val="99"/>
    <w:rsid w:val="005A3C3A"/>
    <w:rPr>
      <w:sz w:val="24"/>
      <w:u w:val="single"/>
    </w:rPr>
  </w:style>
  <w:style w:type="character" w:customStyle="1" w:styleId="MISCFigureCaptionHeaderBold8pt">
    <w:name w:val="MISC: Figure Caption Header Bold 8pt"/>
    <w:uiPriority w:val="1"/>
    <w:rsid w:val="005D1359"/>
    <w:rPr>
      <w:rFonts w:ascii="MetricHPE Semibold" w:hAnsi="MetricHPE Semibold" w:cs="HP Simplified"/>
      <w:b w:val="0"/>
      <w:bCs/>
      <w:sz w:val="16"/>
    </w:rPr>
  </w:style>
  <w:style w:type="character" w:customStyle="1" w:styleId="MISCTableCaptionHeaderBold8pt">
    <w:name w:val="MISC: Table Caption Header Bold 8pt"/>
    <w:uiPriority w:val="1"/>
    <w:rsid w:val="005D1359"/>
    <w:rPr>
      <w:rFonts w:ascii="MetricHPE Semibold" w:hAnsi="MetricHPE Semibold"/>
      <w:color w:val="auto"/>
      <w:sz w:val="16"/>
    </w:rPr>
  </w:style>
  <w:style w:type="paragraph" w:customStyle="1" w:styleId="BulletLevel2LastBeforeBodycopy">
    <w:name w:val="Bullet Level 2_Last Before Bodycopy"/>
    <w:basedOn w:val="BulletLevel2"/>
    <w:uiPriority w:val="99"/>
    <w:rsid w:val="00EC7771"/>
    <w:pPr>
      <w:spacing w:after="216"/>
    </w:pPr>
  </w:style>
  <w:style w:type="paragraph" w:customStyle="1" w:styleId="BulletLevel3LastBeforBodycopy">
    <w:name w:val="Bullet Level 3_Last Befor Bodycopy"/>
    <w:basedOn w:val="BulletLevel3"/>
    <w:uiPriority w:val="99"/>
    <w:rsid w:val="00FF0BE1"/>
    <w:pPr>
      <w:spacing w:after="216"/>
    </w:pPr>
  </w:style>
  <w:style w:type="paragraph" w:customStyle="1" w:styleId="BulletLevel1LastBeforeBodycopy">
    <w:name w:val="Bullet Level 1_Last Before Bodycopy"/>
    <w:basedOn w:val="BulletLevel1"/>
    <w:uiPriority w:val="99"/>
    <w:rsid w:val="00FF0BE1"/>
    <w:pPr>
      <w:spacing w:after="216"/>
    </w:pPr>
  </w:style>
  <w:style w:type="paragraph" w:customStyle="1" w:styleId="BulletLevel1LastBeforeMainhead">
    <w:name w:val="Bullet Level 1_Last Before Mainhead"/>
    <w:basedOn w:val="BulletLevel1"/>
    <w:uiPriority w:val="99"/>
    <w:rsid w:val="00FF0BE1"/>
    <w:pPr>
      <w:spacing w:after="360"/>
    </w:pPr>
  </w:style>
  <w:style w:type="paragraph" w:customStyle="1" w:styleId="BulletLevel2LastBeforeMainhead">
    <w:name w:val="Bullet Level 2_Last Before Mainhead"/>
    <w:basedOn w:val="BulletLevel2"/>
    <w:uiPriority w:val="99"/>
    <w:rsid w:val="00FF0BE1"/>
    <w:pPr>
      <w:spacing w:after="360"/>
    </w:pPr>
  </w:style>
  <w:style w:type="paragraph" w:customStyle="1" w:styleId="BulletLevel3LastBeforeMainhead">
    <w:name w:val="Bullet Level 3_Last Before Mainhead"/>
    <w:basedOn w:val="BulletLevel3LastBeforBodycopy"/>
    <w:uiPriority w:val="99"/>
    <w:rsid w:val="00D56E7A"/>
    <w:pPr>
      <w:spacing w:after="360"/>
    </w:pPr>
  </w:style>
  <w:style w:type="paragraph" w:customStyle="1" w:styleId="NumberedList-Level2LastBeforesubhead">
    <w:name w:val="Numbered List - Level 2 Last Before subhead"/>
    <w:basedOn w:val="NumberedList-Level2"/>
    <w:uiPriority w:val="99"/>
    <w:rsid w:val="00FD5CDA"/>
    <w:pPr>
      <w:spacing w:after="216"/>
    </w:pPr>
  </w:style>
  <w:style w:type="paragraph" w:customStyle="1" w:styleId="NumberedList-Level3LastBeforesubhead">
    <w:name w:val="Numbered List - Level 3 Last Before subhead"/>
    <w:basedOn w:val="NumberedList-Level3"/>
    <w:uiPriority w:val="99"/>
    <w:rsid w:val="00A74E0A"/>
    <w:pPr>
      <w:spacing w:after="216"/>
    </w:pPr>
  </w:style>
  <w:style w:type="paragraph" w:customStyle="1" w:styleId="NumberedList-Level2-2ndparagraph">
    <w:name w:val="Numbered List - Level 2 - 2nd paragraph"/>
    <w:basedOn w:val="NumberedList-Level2"/>
    <w:uiPriority w:val="99"/>
    <w:rsid w:val="006F7D31"/>
    <w:pPr>
      <w:numPr>
        <w:numId w:val="0"/>
      </w:numPr>
      <w:ind w:left="540"/>
    </w:pPr>
  </w:style>
  <w:style w:type="paragraph" w:customStyle="1" w:styleId="NumberedList-Level1LastBeforeMainhead">
    <w:name w:val="Numbered List - Level 1_Last Before Mainhead"/>
    <w:basedOn w:val="NumberedList-Level1LastBeforeBodycopy"/>
    <w:uiPriority w:val="99"/>
    <w:rsid w:val="00472884"/>
    <w:pPr>
      <w:spacing w:after="360"/>
    </w:pPr>
  </w:style>
  <w:style w:type="paragraph" w:customStyle="1" w:styleId="HPEConfidentialBody">
    <w:name w:val="HPE Confidential (Body)"/>
    <w:basedOn w:val="NoParagraphStyle"/>
    <w:uiPriority w:val="99"/>
    <w:rsid w:val="00540D83"/>
    <w:pPr>
      <w:spacing w:line="180" w:lineRule="atLeast"/>
      <w:jc w:val="right"/>
    </w:pPr>
    <w:rPr>
      <w:rFonts w:ascii="Metric Light" w:hAnsi="Metric Light" w:cs="Metric Light"/>
      <w:sz w:val="14"/>
      <w:szCs w:val="14"/>
    </w:rPr>
  </w:style>
  <w:style w:type="paragraph" w:customStyle="1" w:styleId="CoverHeadline32ptfor3lines">
    <w:name w:val="Cover: Headline 32 pt for 3 lines"/>
    <w:basedOn w:val="CoverHeadline28ptfor4lines"/>
    <w:uiPriority w:val="99"/>
    <w:rsid w:val="003F0949"/>
    <w:pPr>
      <w:spacing w:line="640" w:lineRule="exact"/>
    </w:pPr>
    <w:rPr>
      <w:sz w:val="64"/>
    </w:rPr>
  </w:style>
  <w:style w:type="paragraph" w:customStyle="1" w:styleId="FigureAfterspace">
    <w:name w:val="Figure After space"/>
    <w:basedOn w:val="BodyTextLastMetricHPELight10pt"/>
    <w:uiPriority w:val="99"/>
    <w:rsid w:val="005A3EF0"/>
    <w:pPr>
      <w:keepNext/>
      <w:spacing w:after="400"/>
    </w:pPr>
  </w:style>
  <w:style w:type="paragraph" w:customStyle="1" w:styleId="MISCFootnote8pt">
    <w:name w:val="MISC: Footnote 8pt"/>
    <w:uiPriority w:val="89"/>
    <w:rsid w:val="0043785A"/>
    <w:pPr>
      <w:tabs>
        <w:tab w:val="left" w:pos="115"/>
      </w:tabs>
      <w:ind w:left="115" w:hanging="115"/>
    </w:pPr>
    <w:rPr>
      <w:rFonts w:ascii="MetricHPE Light" w:hAnsi="MetricHPE Light"/>
      <w:color w:val="000000"/>
      <w:sz w:val="16"/>
    </w:rPr>
  </w:style>
  <w:style w:type="character" w:styleId="CommentReference">
    <w:name w:val="annotation reference"/>
    <w:basedOn w:val="DefaultParagraphFont"/>
    <w:semiHidden/>
    <w:unhideWhenUsed/>
    <w:rsid w:val="0043785A"/>
    <w:rPr>
      <w:sz w:val="16"/>
      <w:szCs w:val="16"/>
    </w:rPr>
  </w:style>
  <w:style w:type="paragraph" w:customStyle="1" w:styleId="CoverTableofcontentstitle26pt">
    <w:name w:val="Cover: Table of contents title 26pt"/>
    <w:next w:val="Normal"/>
    <w:uiPriority w:val="84"/>
    <w:rsid w:val="000615E7"/>
    <w:pPr>
      <w:spacing w:after="360"/>
      <w:ind w:left="374"/>
    </w:pPr>
    <w:rPr>
      <w:rFonts w:ascii="MetricHPE" w:hAnsi="MetricHPE"/>
      <w:b/>
      <w:sz w:val="60"/>
    </w:rPr>
  </w:style>
  <w:style w:type="paragraph" w:customStyle="1" w:styleId="CoverIntroMetricLight16">
    <w:name w:val="Cover: Intro Metric Light 16"/>
    <w:basedOn w:val="CoverSubtitle"/>
    <w:uiPriority w:val="99"/>
    <w:rsid w:val="000615E7"/>
    <w:pPr>
      <w:ind w:left="374" w:right="2160"/>
    </w:pPr>
    <w:rPr>
      <w:rFonts w:ascii="MetricHPE Light" w:hAnsi="MetricHPE Light"/>
    </w:rPr>
  </w:style>
  <w:style w:type="table" w:customStyle="1" w:styleId="TableGrid1">
    <w:name w:val="Table Grid1"/>
    <w:basedOn w:val="TableNormal"/>
    <w:next w:val="TableGrid"/>
    <w:uiPriority w:val="39"/>
    <w:rsid w:val="000615E7"/>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0615E7"/>
    <w:rPr>
      <w:rFonts w:ascii="MetricHPE Light" w:hAnsi="MetricHPE Light"/>
      <w:szCs w:val="24"/>
    </w:rPr>
  </w:style>
  <w:style w:type="paragraph" w:styleId="Title">
    <w:name w:val="Title"/>
    <w:basedOn w:val="Normal"/>
    <w:next w:val="Normal"/>
    <w:link w:val="TitleChar"/>
    <w:rsid w:val="000615E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0615E7"/>
    <w:rPr>
      <w:rFonts w:asciiTheme="majorHAnsi" w:eastAsiaTheme="majorEastAsia" w:hAnsiTheme="majorHAnsi" w:cstheme="majorBidi"/>
      <w:spacing w:val="-10"/>
      <w:kern w:val="28"/>
      <w:sz w:val="56"/>
      <w:szCs w:val="56"/>
    </w:rPr>
  </w:style>
  <w:style w:type="paragraph" w:customStyle="1" w:styleId="BodyTextMetricLight10pt">
    <w:name w:val="Body Text Metric Light 10pt"/>
    <w:uiPriority w:val="99"/>
    <w:qFormat/>
    <w:rsid w:val="005C208A"/>
    <w:pPr>
      <w:spacing w:after="160" w:line="240" w:lineRule="atLeast"/>
    </w:pPr>
    <w:rPr>
      <w:rFonts w:ascii="MetricHPE Light" w:hAnsi="MetricHPE Light"/>
      <w:sz w:val="20"/>
    </w:rPr>
  </w:style>
  <w:style w:type="paragraph" w:customStyle="1" w:styleId="BodyTextLastMetricLight10pt">
    <w:name w:val="Body Text_Last Metric Light 10pt"/>
    <w:uiPriority w:val="99"/>
    <w:rsid w:val="000375A8"/>
    <w:pPr>
      <w:spacing w:after="220" w:line="240" w:lineRule="atLeast"/>
    </w:pPr>
    <w:rPr>
      <w:rFonts w:ascii="MetricHPE Light" w:hAnsi="MetricHPE Light"/>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665495">
      <w:bodyDiv w:val="1"/>
      <w:marLeft w:val="0"/>
      <w:marRight w:val="0"/>
      <w:marTop w:val="0"/>
      <w:marBottom w:val="0"/>
      <w:divBdr>
        <w:top w:val="none" w:sz="0" w:space="0" w:color="auto"/>
        <w:left w:val="none" w:sz="0" w:space="0" w:color="auto"/>
        <w:bottom w:val="none" w:sz="0" w:space="0" w:color="auto"/>
        <w:right w:val="none" w:sz="0" w:space="0" w:color="auto"/>
      </w:divBdr>
    </w:div>
    <w:div w:id="147137572">
      <w:bodyDiv w:val="1"/>
      <w:marLeft w:val="0"/>
      <w:marRight w:val="0"/>
      <w:marTop w:val="0"/>
      <w:marBottom w:val="0"/>
      <w:divBdr>
        <w:top w:val="none" w:sz="0" w:space="0" w:color="auto"/>
        <w:left w:val="none" w:sz="0" w:space="0" w:color="auto"/>
        <w:bottom w:val="none" w:sz="0" w:space="0" w:color="auto"/>
        <w:right w:val="none" w:sz="0" w:space="0" w:color="auto"/>
      </w:divBdr>
    </w:div>
    <w:div w:id="152531748">
      <w:bodyDiv w:val="1"/>
      <w:marLeft w:val="0"/>
      <w:marRight w:val="0"/>
      <w:marTop w:val="0"/>
      <w:marBottom w:val="0"/>
      <w:divBdr>
        <w:top w:val="none" w:sz="0" w:space="0" w:color="auto"/>
        <w:left w:val="none" w:sz="0" w:space="0" w:color="auto"/>
        <w:bottom w:val="none" w:sz="0" w:space="0" w:color="auto"/>
        <w:right w:val="none" w:sz="0" w:space="0" w:color="auto"/>
      </w:divBdr>
    </w:div>
    <w:div w:id="277493133">
      <w:bodyDiv w:val="1"/>
      <w:marLeft w:val="0"/>
      <w:marRight w:val="0"/>
      <w:marTop w:val="0"/>
      <w:marBottom w:val="0"/>
      <w:divBdr>
        <w:top w:val="none" w:sz="0" w:space="0" w:color="auto"/>
        <w:left w:val="none" w:sz="0" w:space="0" w:color="auto"/>
        <w:bottom w:val="none" w:sz="0" w:space="0" w:color="auto"/>
        <w:right w:val="none" w:sz="0" w:space="0" w:color="auto"/>
      </w:divBdr>
    </w:div>
    <w:div w:id="371273901">
      <w:bodyDiv w:val="1"/>
      <w:marLeft w:val="0"/>
      <w:marRight w:val="0"/>
      <w:marTop w:val="0"/>
      <w:marBottom w:val="0"/>
      <w:divBdr>
        <w:top w:val="none" w:sz="0" w:space="0" w:color="auto"/>
        <w:left w:val="none" w:sz="0" w:space="0" w:color="auto"/>
        <w:bottom w:val="none" w:sz="0" w:space="0" w:color="auto"/>
        <w:right w:val="none" w:sz="0" w:space="0" w:color="auto"/>
      </w:divBdr>
    </w:div>
    <w:div w:id="485896142">
      <w:bodyDiv w:val="1"/>
      <w:marLeft w:val="0"/>
      <w:marRight w:val="0"/>
      <w:marTop w:val="0"/>
      <w:marBottom w:val="0"/>
      <w:divBdr>
        <w:top w:val="none" w:sz="0" w:space="0" w:color="auto"/>
        <w:left w:val="none" w:sz="0" w:space="0" w:color="auto"/>
        <w:bottom w:val="none" w:sz="0" w:space="0" w:color="auto"/>
        <w:right w:val="none" w:sz="0" w:space="0" w:color="auto"/>
      </w:divBdr>
    </w:div>
    <w:div w:id="514270800">
      <w:bodyDiv w:val="1"/>
      <w:marLeft w:val="0"/>
      <w:marRight w:val="0"/>
      <w:marTop w:val="0"/>
      <w:marBottom w:val="0"/>
      <w:divBdr>
        <w:top w:val="none" w:sz="0" w:space="0" w:color="auto"/>
        <w:left w:val="none" w:sz="0" w:space="0" w:color="auto"/>
        <w:bottom w:val="none" w:sz="0" w:space="0" w:color="auto"/>
        <w:right w:val="none" w:sz="0" w:space="0" w:color="auto"/>
      </w:divBdr>
    </w:div>
    <w:div w:id="539516928">
      <w:bodyDiv w:val="1"/>
      <w:marLeft w:val="0"/>
      <w:marRight w:val="0"/>
      <w:marTop w:val="0"/>
      <w:marBottom w:val="0"/>
      <w:divBdr>
        <w:top w:val="none" w:sz="0" w:space="0" w:color="auto"/>
        <w:left w:val="none" w:sz="0" w:space="0" w:color="auto"/>
        <w:bottom w:val="none" w:sz="0" w:space="0" w:color="auto"/>
        <w:right w:val="none" w:sz="0" w:space="0" w:color="auto"/>
      </w:divBdr>
    </w:div>
    <w:div w:id="672026601">
      <w:bodyDiv w:val="1"/>
      <w:marLeft w:val="0"/>
      <w:marRight w:val="0"/>
      <w:marTop w:val="0"/>
      <w:marBottom w:val="0"/>
      <w:divBdr>
        <w:top w:val="none" w:sz="0" w:space="0" w:color="auto"/>
        <w:left w:val="none" w:sz="0" w:space="0" w:color="auto"/>
        <w:bottom w:val="none" w:sz="0" w:space="0" w:color="auto"/>
        <w:right w:val="none" w:sz="0" w:space="0" w:color="auto"/>
      </w:divBdr>
    </w:div>
    <w:div w:id="866141186">
      <w:bodyDiv w:val="1"/>
      <w:marLeft w:val="0"/>
      <w:marRight w:val="0"/>
      <w:marTop w:val="0"/>
      <w:marBottom w:val="0"/>
      <w:divBdr>
        <w:top w:val="none" w:sz="0" w:space="0" w:color="auto"/>
        <w:left w:val="none" w:sz="0" w:space="0" w:color="auto"/>
        <w:bottom w:val="none" w:sz="0" w:space="0" w:color="auto"/>
        <w:right w:val="none" w:sz="0" w:space="0" w:color="auto"/>
      </w:divBdr>
    </w:div>
    <w:div w:id="950938440">
      <w:bodyDiv w:val="1"/>
      <w:marLeft w:val="0"/>
      <w:marRight w:val="0"/>
      <w:marTop w:val="0"/>
      <w:marBottom w:val="0"/>
      <w:divBdr>
        <w:top w:val="none" w:sz="0" w:space="0" w:color="auto"/>
        <w:left w:val="none" w:sz="0" w:space="0" w:color="auto"/>
        <w:bottom w:val="none" w:sz="0" w:space="0" w:color="auto"/>
        <w:right w:val="none" w:sz="0" w:space="0" w:color="auto"/>
      </w:divBdr>
    </w:div>
    <w:div w:id="1303657350">
      <w:bodyDiv w:val="1"/>
      <w:marLeft w:val="0"/>
      <w:marRight w:val="0"/>
      <w:marTop w:val="0"/>
      <w:marBottom w:val="0"/>
      <w:divBdr>
        <w:top w:val="none" w:sz="0" w:space="0" w:color="auto"/>
        <w:left w:val="none" w:sz="0" w:space="0" w:color="auto"/>
        <w:bottom w:val="none" w:sz="0" w:space="0" w:color="auto"/>
        <w:right w:val="none" w:sz="0" w:space="0" w:color="auto"/>
      </w:divBdr>
      <w:divsChild>
        <w:div w:id="459998320">
          <w:marLeft w:val="0"/>
          <w:marRight w:val="0"/>
          <w:marTop w:val="0"/>
          <w:marBottom w:val="0"/>
          <w:divBdr>
            <w:top w:val="none" w:sz="0" w:space="0" w:color="auto"/>
            <w:left w:val="none" w:sz="0" w:space="0" w:color="auto"/>
            <w:bottom w:val="none" w:sz="0" w:space="0" w:color="auto"/>
            <w:right w:val="none" w:sz="0" w:space="0" w:color="auto"/>
          </w:divBdr>
          <w:divsChild>
            <w:div w:id="61185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316553">
      <w:bodyDiv w:val="1"/>
      <w:marLeft w:val="0"/>
      <w:marRight w:val="0"/>
      <w:marTop w:val="0"/>
      <w:marBottom w:val="0"/>
      <w:divBdr>
        <w:top w:val="none" w:sz="0" w:space="0" w:color="auto"/>
        <w:left w:val="none" w:sz="0" w:space="0" w:color="auto"/>
        <w:bottom w:val="none" w:sz="0" w:space="0" w:color="auto"/>
        <w:right w:val="none" w:sz="0" w:space="0" w:color="auto"/>
      </w:divBdr>
    </w:div>
    <w:div w:id="1412042235">
      <w:bodyDiv w:val="1"/>
      <w:marLeft w:val="0"/>
      <w:marRight w:val="0"/>
      <w:marTop w:val="0"/>
      <w:marBottom w:val="0"/>
      <w:divBdr>
        <w:top w:val="none" w:sz="0" w:space="0" w:color="auto"/>
        <w:left w:val="none" w:sz="0" w:space="0" w:color="auto"/>
        <w:bottom w:val="none" w:sz="0" w:space="0" w:color="auto"/>
        <w:right w:val="none" w:sz="0" w:space="0" w:color="auto"/>
      </w:divBdr>
    </w:div>
    <w:div w:id="1783644094">
      <w:bodyDiv w:val="1"/>
      <w:marLeft w:val="0"/>
      <w:marRight w:val="0"/>
      <w:marTop w:val="0"/>
      <w:marBottom w:val="0"/>
      <w:divBdr>
        <w:top w:val="none" w:sz="0" w:space="0" w:color="auto"/>
        <w:left w:val="none" w:sz="0" w:space="0" w:color="auto"/>
        <w:bottom w:val="none" w:sz="0" w:space="0" w:color="auto"/>
        <w:right w:val="none" w:sz="0" w:space="0" w:color="auto"/>
      </w:divBdr>
    </w:div>
    <w:div w:id="1810592283">
      <w:bodyDiv w:val="1"/>
      <w:marLeft w:val="0"/>
      <w:marRight w:val="0"/>
      <w:marTop w:val="0"/>
      <w:marBottom w:val="0"/>
      <w:divBdr>
        <w:top w:val="none" w:sz="0" w:space="0" w:color="auto"/>
        <w:left w:val="none" w:sz="0" w:space="0" w:color="auto"/>
        <w:bottom w:val="none" w:sz="0" w:space="0" w:color="auto"/>
        <w:right w:val="none" w:sz="0" w:space="0" w:color="auto"/>
      </w:divBdr>
    </w:div>
    <w:div w:id="1820224064">
      <w:bodyDiv w:val="1"/>
      <w:marLeft w:val="0"/>
      <w:marRight w:val="0"/>
      <w:marTop w:val="0"/>
      <w:marBottom w:val="0"/>
      <w:divBdr>
        <w:top w:val="none" w:sz="0" w:space="0" w:color="auto"/>
        <w:left w:val="none" w:sz="0" w:space="0" w:color="auto"/>
        <w:bottom w:val="none" w:sz="0" w:space="0" w:color="auto"/>
        <w:right w:val="none" w:sz="0" w:space="0" w:color="auto"/>
      </w:divBdr>
    </w:div>
    <w:div w:id="1874267276">
      <w:bodyDiv w:val="1"/>
      <w:marLeft w:val="0"/>
      <w:marRight w:val="0"/>
      <w:marTop w:val="0"/>
      <w:marBottom w:val="0"/>
      <w:divBdr>
        <w:top w:val="none" w:sz="0" w:space="0" w:color="auto"/>
        <w:left w:val="none" w:sz="0" w:space="0" w:color="auto"/>
        <w:bottom w:val="none" w:sz="0" w:space="0" w:color="auto"/>
        <w:right w:val="none" w:sz="0" w:space="0" w:color="auto"/>
      </w:divBdr>
    </w:div>
    <w:div w:id="1946427186">
      <w:bodyDiv w:val="1"/>
      <w:marLeft w:val="0"/>
      <w:marRight w:val="0"/>
      <w:marTop w:val="0"/>
      <w:marBottom w:val="0"/>
      <w:divBdr>
        <w:top w:val="none" w:sz="0" w:space="0" w:color="auto"/>
        <w:left w:val="none" w:sz="0" w:space="0" w:color="auto"/>
        <w:bottom w:val="none" w:sz="0" w:space="0" w:color="auto"/>
        <w:right w:val="none" w:sz="0" w:space="0" w:color="auto"/>
      </w:divBdr>
    </w:div>
    <w:div w:id="1970431055">
      <w:bodyDiv w:val="1"/>
      <w:marLeft w:val="0"/>
      <w:marRight w:val="0"/>
      <w:marTop w:val="0"/>
      <w:marBottom w:val="0"/>
      <w:divBdr>
        <w:top w:val="none" w:sz="0" w:space="0" w:color="auto"/>
        <w:left w:val="none" w:sz="0" w:space="0" w:color="auto"/>
        <w:bottom w:val="none" w:sz="0" w:space="0" w:color="auto"/>
        <w:right w:val="none" w:sz="0" w:space="0" w:color="auto"/>
      </w:divBdr>
    </w:div>
    <w:div w:id="2029986198">
      <w:bodyDiv w:val="1"/>
      <w:marLeft w:val="0"/>
      <w:marRight w:val="0"/>
      <w:marTop w:val="0"/>
      <w:marBottom w:val="0"/>
      <w:divBdr>
        <w:top w:val="none" w:sz="0" w:space="0" w:color="auto"/>
        <w:left w:val="none" w:sz="0" w:space="0" w:color="auto"/>
        <w:bottom w:val="none" w:sz="0" w:space="0" w:color="auto"/>
        <w:right w:val="none" w:sz="0" w:space="0" w:color="auto"/>
      </w:divBdr>
      <w:divsChild>
        <w:div w:id="1898012865">
          <w:marLeft w:val="0"/>
          <w:marRight w:val="0"/>
          <w:marTop w:val="0"/>
          <w:marBottom w:val="0"/>
          <w:divBdr>
            <w:top w:val="none" w:sz="0" w:space="0" w:color="auto"/>
            <w:left w:val="none" w:sz="0" w:space="0" w:color="auto"/>
            <w:bottom w:val="none" w:sz="0" w:space="0" w:color="auto"/>
            <w:right w:val="none" w:sz="0" w:space="0" w:color="auto"/>
          </w:divBdr>
          <w:divsChild>
            <w:div w:id="69238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65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vmware.github.io/vsphere-storage-for-docker/documentation/install.html" TargetMode="External"/><Relationship Id="rId117" Type="http://schemas.openxmlformats.org/officeDocument/2006/relationships/hyperlink" Target="https://splunkbase.splunk.com/app/1151/" TargetMode="External"/><Relationship Id="rId21" Type="http://schemas.openxmlformats.org/officeDocument/2006/relationships/hyperlink" Target="https://success.docker.com/article/Docker_Reference_Architecture-_Securing_Docker_EE_and_Security_Best_Practices" TargetMode="External"/><Relationship Id="rId42" Type="http://schemas.openxmlformats.org/officeDocument/2006/relationships/hyperlink" Target="https://kubernetes.io/docs/tutorials/stateless-application/guestbook/" TargetMode="External"/><Relationship Id="rId47" Type="http://schemas.openxmlformats.org/officeDocument/2006/relationships/hyperlink" Target="https://grafana.com/dashboards/9309" TargetMode="External"/><Relationship Id="rId63" Type="http://schemas.openxmlformats.org/officeDocument/2006/relationships/image" Target="media/image23.png"/><Relationship Id="rId68" Type="http://schemas.openxmlformats.org/officeDocument/2006/relationships/image" Target="media/image28.png"/><Relationship Id="rId84" Type="http://schemas.openxmlformats.org/officeDocument/2006/relationships/image" Target="media/image34.png"/><Relationship Id="rId89" Type="http://schemas.openxmlformats.org/officeDocument/2006/relationships/image" Target="media/image37.png"/><Relationship Id="rId112" Type="http://schemas.openxmlformats.org/officeDocument/2006/relationships/hyperlink" Target="https://hub.docker.com/r/splunk/universalforwarder/" TargetMode="External"/><Relationship Id="rId133" Type="http://schemas.openxmlformats.org/officeDocument/2006/relationships/hyperlink" Target="https://github.com/google/cadvisor/blob/master/docs/storage/prometheus.md" TargetMode="External"/><Relationship Id="rId138" Type="http://schemas.openxmlformats.org/officeDocument/2006/relationships/image" Target="media/image60.png"/><Relationship Id="rId154" Type="http://schemas.openxmlformats.org/officeDocument/2006/relationships/image" Target="media/image66.png"/><Relationship Id="rId159" Type="http://schemas.openxmlformats.org/officeDocument/2006/relationships/hyperlink" Target="https://access.redhat.com/articles/11258" TargetMode="External"/><Relationship Id="rId175" Type="http://schemas.openxmlformats.org/officeDocument/2006/relationships/hyperlink" Target="http://www.hpe.com/info/ra" TargetMode="External"/><Relationship Id="rId170" Type="http://schemas.openxmlformats.org/officeDocument/2006/relationships/header" Target="header3.xml"/><Relationship Id="rId191" Type="http://schemas.openxmlformats.org/officeDocument/2006/relationships/theme" Target="theme/theme1.xml"/><Relationship Id="rId16" Type="http://schemas.openxmlformats.org/officeDocument/2006/relationships/hyperlink" Target="https://github.com/HewlettPackard/Docker-Synergy" TargetMode="External"/><Relationship Id="rId107" Type="http://schemas.openxmlformats.org/officeDocument/2006/relationships/image" Target="media/image45.png"/><Relationship Id="rId11" Type="http://schemas.openxmlformats.org/officeDocument/2006/relationships/header" Target="header2.xml"/><Relationship Id="rId32" Type="http://schemas.openxmlformats.org/officeDocument/2006/relationships/hyperlink" Target="https://docs.docker.com/ee/ucp/admin/configure/set-orchestrator-type/" TargetMode="External"/><Relationship Id="rId37" Type="http://schemas.openxmlformats.org/officeDocument/2006/relationships/hyperlink" Target="https://kubernetes.io/docs/tasks/tools/install-kubectl/" TargetMode="External"/><Relationship Id="rId53" Type="http://schemas.openxmlformats.org/officeDocument/2006/relationships/image" Target="media/image13.png"/><Relationship Id="rId58" Type="http://schemas.openxmlformats.org/officeDocument/2006/relationships/image" Target="media/image18.png"/><Relationship Id="rId74" Type="http://schemas.openxmlformats.org/officeDocument/2006/relationships/hyperlink" Target="https://msdn.microsoft.com/en-us/library/ms912391.aspx" TargetMode="External"/><Relationship Id="rId79" Type="http://schemas.openxmlformats.org/officeDocument/2006/relationships/image" Target="media/image32.png"/><Relationship Id="rId102" Type="http://schemas.openxmlformats.org/officeDocument/2006/relationships/hyperlink" Target="https://app.sysdigcloud.com" TargetMode="External"/><Relationship Id="rId123" Type="http://schemas.openxmlformats.org/officeDocument/2006/relationships/image" Target="media/image51.png"/><Relationship Id="rId128" Type="http://schemas.openxmlformats.org/officeDocument/2006/relationships/image" Target="media/image53.png"/><Relationship Id="rId144" Type="http://schemas.openxmlformats.org/officeDocument/2006/relationships/hyperlink" Target="https://docs.docker.com/datacenter/ucp/2.2/guides/architecture/" TargetMode="External"/><Relationship Id="rId149" Type="http://schemas.openxmlformats.org/officeDocument/2006/relationships/hyperlink" Target="https://docs.docker.com/datacenter/dtr/2.4/guides/admin/configure/set-up-vulnerability-scans/" TargetMode="External"/><Relationship Id="rId5" Type="http://schemas.openxmlformats.org/officeDocument/2006/relationships/webSettings" Target="webSettings.xml"/><Relationship Id="rId90" Type="http://schemas.openxmlformats.org/officeDocument/2006/relationships/image" Target="media/image38.png"/><Relationship Id="rId95" Type="http://schemas.openxmlformats.org/officeDocument/2006/relationships/hyperlink" Target="https://www.youtube.com/watch?v=e_kdjHjK7mY" TargetMode="External"/><Relationship Id="rId160" Type="http://schemas.openxmlformats.org/officeDocument/2006/relationships/image" Target="media/image69.png"/><Relationship Id="rId165" Type="http://schemas.openxmlformats.org/officeDocument/2006/relationships/hyperlink" Target="https://docs.splunk.com/Documentation/Splunk/7.1.2/Security/ConfigureSplunkforwardingtousesignedcertificates" TargetMode="External"/><Relationship Id="rId181" Type="http://schemas.openxmlformats.org/officeDocument/2006/relationships/hyperlink" Target="https://success.docker.com/architectures" TargetMode="External"/><Relationship Id="rId186" Type="http://schemas.openxmlformats.org/officeDocument/2006/relationships/header" Target="header6.xml"/><Relationship Id="rId22" Type="http://schemas.openxmlformats.org/officeDocument/2006/relationships/hyperlink" Target="http://h20195.www2.hpe.com/V2/GetDocument.aspx?docname=a00020437enw" TargetMode="External"/><Relationship Id="rId27" Type="http://schemas.openxmlformats.org/officeDocument/2006/relationships/hyperlink" Target="https://github.com/HewlettPackard/oneview-ansible" TargetMode="External"/><Relationship Id="rId43" Type="http://schemas.openxmlformats.org/officeDocument/2006/relationships/hyperlink" Target="https://github.com/kubernetes/examples" TargetMode="External"/><Relationship Id="rId48" Type="http://schemas.openxmlformats.org/officeDocument/2006/relationships/image" Target="media/image8.png"/><Relationship Id="rId64" Type="http://schemas.openxmlformats.org/officeDocument/2006/relationships/image" Target="media/image24.png"/><Relationship Id="rId69" Type="http://schemas.openxmlformats.org/officeDocument/2006/relationships/image" Target="media/image29.png"/><Relationship Id="rId113" Type="http://schemas.openxmlformats.org/officeDocument/2006/relationships/hyperlink" Target="https://splunkbase.splunk.com/app/1680/" TargetMode="External"/><Relationship Id="rId118" Type="http://schemas.openxmlformats.org/officeDocument/2006/relationships/image" Target="media/image47.png"/><Relationship Id="rId134" Type="http://schemas.openxmlformats.org/officeDocument/2006/relationships/image" Target="media/image56.png"/><Relationship Id="rId139" Type="http://schemas.openxmlformats.org/officeDocument/2006/relationships/image" Target="media/image61.png"/><Relationship Id="rId80" Type="http://schemas.openxmlformats.org/officeDocument/2006/relationships/image" Target="media/image33.png"/><Relationship Id="rId85" Type="http://schemas.openxmlformats.org/officeDocument/2006/relationships/image" Target="media/image35.png"/><Relationship Id="rId150" Type="http://schemas.openxmlformats.org/officeDocument/2006/relationships/image" Target="media/image63.png"/><Relationship Id="rId155" Type="http://schemas.openxmlformats.org/officeDocument/2006/relationships/image" Target="media/image67.png"/><Relationship Id="rId171" Type="http://schemas.openxmlformats.org/officeDocument/2006/relationships/footer" Target="footer3.xml"/><Relationship Id="rId176" Type="http://schemas.openxmlformats.org/officeDocument/2006/relationships/hyperlink" Target="http://hpe.com/synergy" TargetMode="External"/><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hyperlink" Target="https://access.redhat.com/articles/1378093" TargetMode="External"/><Relationship Id="rId38" Type="http://schemas.openxmlformats.org/officeDocument/2006/relationships/hyperlink" Target="https://kubernetes.io/docs/tasks/tools/install-kubectl/" TargetMode="External"/><Relationship Id="rId59" Type="http://schemas.openxmlformats.org/officeDocument/2006/relationships/image" Target="media/image19.png"/><Relationship Id="rId103" Type="http://schemas.openxmlformats.org/officeDocument/2006/relationships/image" Target="media/image44.png"/><Relationship Id="rId108" Type="http://schemas.openxmlformats.org/officeDocument/2006/relationships/image" Target="media/image46.png"/><Relationship Id="rId124" Type="http://schemas.openxmlformats.org/officeDocument/2006/relationships/image" Target="media/image52.jpeg"/><Relationship Id="rId129" Type="http://schemas.openxmlformats.org/officeDocument/2006/relationships/image" Target="media/image54.png"/><Relationship Id="rId54" Type="http://schemas.openxmlformats.org/officeDocument/2006/relationships/image" Target="media/image14.png"/><Relationship Id="rId70" Type="http://schemas.openxmlformats.org/officeDocument/2006/relationships/hyperlink" Target="https://msdn.microsoft.com/en-us/library/ms912391.aspx" TargetMode="External"/><Relationship Id="rId75" Type="http://schemas.openxmlformats.org/officeDocument/2006/relationships/hyperlink" Target="https://docs.docker.com/install/windows/docker-ee/" TargetMode="External"/><Relationship Id="rId91" Type="http://schemas.openxmlformats.org/officeDocument/2006/relationships/image" Target="media/image39.png"/><Relationship Id="rId96" Type="http://schemas.openxmlformats.org/officeDocument/2006/relationships/hyperlink" Target="https://sysdig.teachable.com/p/sysdig-secure-101" TargetMode="External"/><Relationship Id="rId140" Type="http://schemas.openxmlformats.org/officeDocument/2006/relationships/image" Target="media/image62.png"/><Relationship Id="rId145" Type="http://schemas.openxmlformats.org/officeDocument/2006/relationships/hyperlink" Target="https://docs.docker.com/datacenter/ucp/3.0/guides/admin/backups-and-disaster-recovery/" TargetMode="External"/><Relationship Id="rId161" Type="http://schemas.openxmlformats.org/officeDocument/2006/relationships/hyperlink" Target="https://success.docker.com/Policies/Maintenance_Lifecycle" TargetMode="External"/><Relationship Id="rId166" Type="http://schemas.openxmlformats.org/officeDocument/2006/relationships/hyperlink" Target="http://docs.splunk.com/Documentation/Splunk/7.1.2/Security/Howtoself-signcertificates" TargetMode="External"/><Relationship Id="rId182" Type="http://schemas.openxmlformats.org/officeDocument/2006/relationships/hyperlink" Target="https://www.splunk.com/pdfs/white-papers/splunk-validated-architectures.pdf" TargetMode="External"/><Relationship Id="rId187"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docs.ansible.com/" TargetMode="External"/><Relationship Id="rId28" Type="http://schemas.openxmlformats.org/officeDocument/2006/relationships/hyperlink" Target="https://www.cyberciti.biz/faq/how-to-use-dnf-command-with-a-proxy-server-on-fedora/" TargetMode="External"/><Relationship Id="rId49" Type="http://schemas.openxmlformats.org/officeDocument/2006/relationships/image" Target="media/image9.png"/><Relationship Id="rId114" Type="http://schemas.openxmlformats.org/officeDocument/2006/relationships/hyperlink" Target="https://splunkbase.splunk.com/app/742/" TargetMode="External"/><Relationship Id="rId119" Type="http://schemas.openxmlformats.org/officeDocument/2006/relationships/image" Target="media/image48.png"/><Relationship Id="rId44" Type="http://schemas.openxmlformats.org/officeDocument/2006/relationships/image" Target="media/image6.png"/><Relationship Id="rId60" Type="http://schemas.openxmlformats.org/officeDocument/2006/relationships/image" Target="media/image20.png"/><Relationship Id="rId65" Type="http://schemas.openxmlformats.org/officeDocument/2006/relationships/image" Target="media/image25.png"/><Relationship Id="rId81" Type="http://schemas.openxmlformats.org/officeDocument/2006/relationships/hyperlink" Target="https://support.hpe.com/hpsc/doc/public/display?docId=emr_na-a00039930en_us&amp;docLocale=en_US" TargetMode="External"/><Relationship Id="rId86" Type="http://schemas.openxmlformats.org/officeDocument/2006/relationships/image" Target="media/image36.png"/><Relationship Id="rId130" Type="http://schemas.openxmlformats.org/officeDocument/2006/relationships/image" Target="media/image55.png"/><Relationship Id="rId135" Type="http://schemas.openxmlformats.org/officeDocument/2006/relationships/image" Target="media/image57.png"/><Relationship Id="rId151" Type="http://schemas.openxmlformats.org/officeDocument/2006/relationships/image" Target="media/image64.png"/><Relationship Id="rId156" Type="http://schemas.openxmlformats.org/officeDocument/2006/relationships/image" Target="media/image68.png"/><Relationship Id="rId177" Type="http://schemas.openxmlformats.org/officeDocument/2006/relationships/hyperlink" Target="http://www.hpe.com/servers" TargetMode="External"/><Relationship Id="rId172" Type="http://schemas.openxmlformats.org/officeDocument/2006/relationships/footer" Target="footer4.xml"/><Relationship Id="rId13" Type="http://schemas.openxmlformats.org/officeDocument/2006/relationships/footer" Target="footer2.xml"/><Relationship Id="rId18" Type="http://schemas.openxmlformats.org/officeDocument/2006/relationships/hyperlink" Target="http://www.haproxy.com/solutions/high-availability/" TargetMode="External"/><Relationship Id="rId39" Type="http://schemas.openxmlformats.org/officeDocument/2006/relationships/hyperlink" Target="https://docs.docker.com/ee/ucp/user-access/cli/" TargetMode="External"/><Relationship Id="rId109" Type="http://schemas.openxmlformats.org/officeDocument/2006/relationships/hyperlink" Target="https://www.splunk.com/en_us/download/universal-forwarder.html" TargetMode="External"/><Relationship Id="rId34" Type="http://schemas.openxmlformats.org/officeDocument/2006/relationships/hyperlink" Target="https://github.com/HewlettPackard/Docker-SimpliVity" TargetMode="External"/><Relationship Id="rId50" Type="http://schemas.openxmlformats.org/officeDocument/2006/relationships/image" Target="media/image10.png"/><Relationship Id="rId55" Type="http://schemas.openxmlformats.org/officeDocument/2006/relationships/image" Target="media/image15.png"/><Relationship Id="rId76" Type="http://schemas.openxmlformats.org/officeDocument/2006/relationships/hyperlink" Target="https://docs.docker.com/install/windows/docker-ee/" TargetMode="External"/><Relationship Id="rId97" Type="http://schemas.openxmlformats.org/officeDocument/2006/relationships/hyperlink" Target="https://hewlettpackard.github.io/Docker-SimpliVity/sysdig/sysdig-trial.html" TargetMode="External"/><Relationship Id="rId104" Type="http://schemas.openxmlformats.org/officeDocument/2006/relationships/hyperlink" Target="https://app.sysdigcloud.com" TargetMode="External"/><Relationship Id="rId120" Type="http://schemas.openxmlformats.org/officeDocument/2006/relationships/hyperlink" Target="https://docs.vmware.com/en/VMware-vSphere/6.5/com.vmware.vsphere.security.doc/GUID-9F67DB52-F469-451F-B6C8-DAE8D95976E7.html" TargetMode="External"/><Relationship Id="rId125" Type="http://schemas.openxmlformats.org/officeDocument/2006/relationships/hyperlink" Target="https://coreos.com/operators/prometheus/docs/latest/user-guides/getting-started.html" TargetMode="External"/><Relationship Id="rId141" Type="http://schemas.openxmlformats.org/officeDocument/2006/relationships/hyperlink" Target="https://docs.docker.com/enterprise/backup/" TargetMode="External"/><Relationship Id="rId146" Type="http://schemas.openxmlformats.org/officeDocument/2006/relationships/hyperlink" Target="https://docs.docker.com/datacenter/dtr/2.5/guides/admin/backups-and-disaster-recovery/" TargetMode="External"/><Relationship Id="rId167" Type="http://schemas.openxmlformats.org/officeDocument/2006/relationships/image" Target="media/image70.png"/><Relationship Id="rId188" Type="http://schemas.openxmlformats.org/officeDocument/2006/relationships/footer" Target="footer7.xml"/><Relationship Id="rId7" Type="http://schemas.openxmlformats.org/officeDocument/2006/relationships/endnotes" Target="endnotes.xml"/><Relationship Id="rId71" Type="http://schemas.openxmlformats.org/officeDocument/2006/relationships/hyperlink" Target="https://raw.githubusercontent.com/ansible/ansible/devel/examples/scripts/ConfigureRemotingForAnsible.ps1" TargetMode="External"/><Relationship Id="rId92" Type="http://schemas.openxmlformats.org/officeDocument/2006/relationships/image" Target="media/image40.png"/><Relationship Id="rId162" Type="http://schemas.openxmlformats.org/officeDocument/2006/relationships/hyperlink" Target="https://success.docker.com/Policies/Compatibility_Matrix" TargetMode="External"/><Relationship Id="rId183" Type="http://schemas.openxmlformats.org/officeDocument/2006/relationships/hyperlink" Target="https://sysdig.com/resources/" TargetMode="External"/><Relationship Id="rId2" Type="http://schemas.openxmlformats.org/officeDocument/2006/relationships/numbering" Target="numbering.xml"/><Relationship Id="rId29" Type="http://schemas.openxmlformats.org/officeDocument/2006/relationships/hyperlink" Target="http://0.us.pool.net.org/" TargetMode="External"/><Relationship Id="rId24" Type="http://schemas.openxmlformats.org/officeDocument/2006/relationships/hyperlink" Target="https://www.docker.com/enterprise-edition" TargetMode="External"/><Relationship Id="rId40" Type="http://schemas.openxmlformats.org/officeDocument/2006/relationships/hyperlink" Target="https://github.com/helm/helm/releases" TargetMode="External"/><Relationship Id="rId45" Type="http://schemas.openxmlformats.org/officeDocument/2006/relationships/hyperlink" Target="https://docs.docker.com/ee/ucp/admin/configure/collect-cluster-metrics/" TargetMode="External"/><Relationship Id="rId66" Type="http://schemas.openxmlformats.org/officeDocument/2006/relationships/image" Target="media/image26.png"/><Relationship Id="rId87" Type="http://schemas.openxmlformats.org/officeDocument/2006/relationships/hyperlink" Target="https://github.com/HewlettPackard/image-streamer-windows" TargetMode="External"/><Relationship Id="rId110" Type="http://schemas.openxmlformats.org/officeDocument/2006/relationships/hyperlink" Target="http://docs.splunk.com/Documentation/Forwarder/7.0.2/Forwarder/Configureforwardingwithoutputs.conf" TargetMode="External"/><Relationship Id="rId115" Type="http://schemas.openxmlformats.org/officeDocument/2006/relationships/hyperlink" Target="https://splunkbase.splunk.com/app/3207/" TargetMode="External"/><Relationship Id="rId131" Type="http://schemas.openxmlformats.org/officeDocument/2006/relationships/hyperlink" Target="https://github.com/prometheus/node_exporter" TargetMode="External"/><Relationship Id="rId136" Type="http://schemas.openxmlformats.org/officeDocument/2006/relationships/image" Target="media/image58.png"/><Relationship Id="rId157" Type="http://schemas.openxmlformats.org/officeDocument/2006/relationships/hyperlink" Target="https://support.hpe.com/hpsc/doc/public/display?docId=c05212310" TargetMode="External"/><Relationship Id="rId178" Type="http://schemas.openxmlformats.org/officeDocument/2006/relationships/hyperlink" Target="http://www.hpe.com/storage" TargetMode="External"/><Relationship Id="rId61" Type="http://schemas.openxmlformats.org/officeDocument/2006/relationships/image" Target="media/image21.png"/><Relationship Id="rId82" Type="http://schemas.openxmlformats.org/officeDocument/2006/relationships/hyperlink" Target="https://github.com/HewlettPackard/image-streamerrhel/tree/V4.1/artifact-bundles/" TargetMode="External"/><Relationship Id="rId152" Type="http://schemas.openxmlformats.org/officeDocument/2006/relationships/hyperlink" Target="https://support.hpe.com/hpsc/doc/public/display?docId=emr_na-a00042435en_us" TargetMode="External"/><Relationship Id="rId173" Type="http://schemas.openxmlformats.org/officeDocument/2006/relationships/header" Target="header4.xml"/><Relationship Id="rId19" Type="http://schemas.openxmlformats.org/officeDocument/2006/relationships/image" Target="media/image5.png"/><Relationship Id="rId14" Type="http://schemas.openxmlformats.org/officeDocument/2006/relationships/image" Target="media/image3.png"/><Relationship Id="rId30" Type="http://schemas.openxmlformats.org/officeDocument/2006/relationships/hyperlink" Target="https://docs.docker.com/engine/installation/linux/docker-ee/rhel/" TargetMode="External"/><Relationship Id="rId35" Type="http://schemas.openxmlformats.org/officeDocument/2006/relationships/hyperlink" Target="https://github.com/kubernetes/kubernetes/blob/master/CHANGELOG-1.11.md" TargetMode="External"/><Relationship Id="rId56" Type="http://schemas.openxmlformats.org/officeDocument/2006/relationships/image" Target="media/image16.png"/><Relationship Id="rId77" Type="http://schemas.openxmlformats.org/officeDocument/2006/relationships/image" Target="media/image30.png"/><Relationship Id="rId100" Type="http://schemas.openxmlformats.org/officeDocument/2006/relationships/image" Target="media/image42.png"/><Relationship Id="rId105" Type="http://schemas.openxmlformats.org/officeDocument/2006/relationships/hyperlink" Target="https://app.sysdigcloud.com" TargetMode="External"/><Relationship Id="rId126" Type="http://schemas.openxmlformats.org/officeDocument/2006/relationships/hyperlink" Target="https://github.com/kubernetes/kube-state-metrics" TargetMode="External"/><Relationship Id="rId147" Type="http://schemas.openxmlformats.org/officeDocument/2006/relationships/hyperlink" Target="https://docs.docker.com/datacenter/dtr/2.5/guides/admin/backups-and-disaster-recovery/" TargetMode="External"/><Relationship Id="rId168" Type="http://schemas.openxmlformats.org/officeDocument/2006/relationships/image" Target="media/image71.png"/><Relationship Id="rId8" Type="http://schemas.openxmlformats.org/officeDocument/2006/relationships/hyperlink" Target="http://www.hpe.com" TargetMode="External"/><Relationship Id="rId51" Type="http://schemas.openxmlformats.org/officeDocument/2006/relationships/image" Target="media/image11.png"/><Relationship Id="rId72" Type="http://schemas.openxmlformats.org/officeDocument/2006/relationships/hyperlink" Target="https://raw.githubusercontent.com/vmware/vsphere-storage-for-docker/master/install-vdvs.ps1" TargetMode="External"/><Relationship Id="rId93" Type="http://schemas.openxmlformats.org/officeDocument/2006/relationships/hyperlink" Target="https://www.youtube.com/watch?v=NR9XLZw0ndo&amp;t=5s" TargetMode="External"/><Relationship Id="rId98" Type="http://schemas.openxmlformats.org/officeDocument/2006/relationships/hyperlink" Target="https://github.com/HewlettPackard/Docker-SimpliVity" TargetMode="External"/><Relationship Id="rId121" Type="http://schemas.openxmlformats.org/officeDocument/2006/relationships/image" Target="media/image49.png"/><Relationship Id="rId142" Type="http://schemas.openxmlformats.org/officeDocument/2006/relationships/hyperlink" Target="https://success.docker.com/article/backup-restore-best-practices" TargetMode="External"/><Relationship Id="rId163" Type="http://schemas.openxmlformats.org/officeDocument/2006/relationships/hyperlink" Target="http://docs.splunk.com/Documentation/Splunk/7.0.3/Installation/HowtoupgradeSplunk" TargetMode="External"/><Relationship Id="rId184" Type="http://schemas.openxmlformats.org/officeDocument/2006/relationships/hyperlink" Target="http://www.hpe.com/contact/feedback" TargetMode="External"/><Relationship Id="rId189" Type="http://schemas.openxmlformats.org/officeDocument/2006/relationships/footer" Target="footer8.xml"/><Relationship Id="rId3" Type="http://schemas.openxmlformats.org/officeDocument/2006/relationships/styles" Target="styles.xml"/><Relationship Id="rId25" Type="http://schemas.openxmlformats.org/officeDocument/2006/relationships/hyperlink" Target="https://docs.docker.com/engine/installation/linux/docker-ee/rhel/" TargetMode="External"/><Relationship Id="rId46" Type="http://schemas.openxmlformats.org/officeDocument/2006/relationships/image" Target="media/image7.png"/><Relationship Id="rId67" Type="http://schemas.openxmlformats.org/officeDocument/2006/relationships/image" Target="media/image27.png"/><Relationship Id="rId116" Type="http://schemas.openxmlformats.org/officeDocument/2006/relationships/hyperlink" Target="https://splunkbase.splunk.com/app/3208/" TargetMode="External"/><Relationship Id="rId137" Type="http://schemas.openxmlformats.org/officeDocument/2006/relationships/image" Target="media/image59.png"/><Relationship Id="rId158" Type="http://schemas.openxmlformats.org/officeDocument/2006/relationships/hyperlink" Target="http://vmware.github.io/vsphere-storage-for-docker/documentation/index.html" TargetMode="External"/><Relationship Id="rId20" Type="http://schemas.openxmlformats.org/officeDocument/2006/relationships/hyperlink" Target="https://docs.docker.com/ee/ucp/admin/install/system-requirements/" TargetMode="External"/><Relationship Id="rId41" Type="http://schemas.openxmlformats.org/officeDocument/2006/relationships/hyperlink" Target="https://kubernetes.io/docs/tutorials/" TargetMode="External"/><Relationship Id="rId62" Type="http://schemas.openxmlformats.org/officeDocument/2006/relationships/image" Target="media/image22.png"/><Relationship Id="rId83" Type="http://schemas.openxmlformats.org/officeDocument/2006/relationships/hyperlink" Target="https://github.com/HewlettPackard/imagestreamer-tools/tree/v4.0/foundation/artifact-bundles" TargetMode="External"/><Relationship Id="rId88" Type="http://schemas.openxmlformats.org/officeDocument/2006/relationships/hyperlink" Target="https://github.com/HewlettPackard/image-streamer-windows" TargetMode="External"/><Relationship Id="rId111" Type="http://schemas.openxmlformats.org/officeDocument/2006/relationships/hyperlink" Target="https://github.com/splunk/docker-itmonitoring" TargetMode="External"/><Relationship Id="rId132" Type="http://schemas.openxmlformats.org/officeDocument/2006/relationships/hyperlink" Target="https://github.com/kubernetes/kubernetes/issues/68522" TargetMode="External"/><Relationship Id="rId153" Type="http://schemas.openxmlformats.org/officeDocument/2006/relationships/image" Target="media/image65.png"/><Relationship Id="rId174" Type="http://schemas.openxmlformats.org/officeDocument/2006/relationships/footer" Target="footer5.xml"/><Relationship Id="rId179" Type="http://schemas.openxmlformats.org/officeDocument/2006/relationships/hyperlink" Target="http://www.hpe.com/networking" TargetMode="External"/><Relationship Id="rId190" Type="http://schemas.openxmlformats.org/officeDocument/2006/relationships/fontTable" Target="fontTable.xml"/><Relationship Id="rId15" Type="http://schemas.openxmlformats.org/officeDocument/2006/relationships/hyperlink" Target="https://hewlettpackard.github.io/Docker-Synergy/rel-notes/new-features-syn.html" TargetMode="External"/><Relationship Id="rId36" Type="http://schemas.openxmlformats.org/officeDocument/2006/relationships/hyperlink" Target="https://github.com/kubernetes/kubernetes/blob/master/CHANGELOG-1.11.md" TargetMode="External"/><Relationship Id="rId57" Type="http://schemas.openxmlformats.org/officeDocument/2006/relationships/image" Target="media/image17.png"/><Relationship Id="rId106" Type="http://schemas.openxmlformats.org/officeDocument/2006/relationships/hyperlink" Target="https://app.sysdigcloud.com" TargetMode="External"/><Relationship Id="rId127" Type="http://schemas.openxmlformats.org/officeDocument/2006/relationships/hyperlink" Target="https://github.com/prometheus/node_exporter" TargetMode="External"/><Relationship Id="rId10" Type="http://schemas.openxmlformats.org/officeDocument/2006/relationships/header" Target="header1.xml"/><Relationship Id="rId31" Type="http://schemas.openxmlformats.org/officeDocument/2006/relationships/hyperlink" Target="https://docs.docker.com/ee/ucp/admin/configure/set-orchestrator-type/" TargetMode="External"/><Relationship Id="rId52" Type="http://schemas.openxmlformats.org/officeDocument/2006/relationships/image" Target="media/image12.png"/><Relationship Id="rId73" Type="http://schemas.openxmlformats.org/officeDocument/2006/relationships/hyperlink" Target="https://msdn.microsoft.com/en-us/library/ms912391.aspx" TargetMode="External"/><Relationship Id="rId78" Type="http://schemas.openxmlformats.org/officeDocument/2006/relationships/image" Target="media/image31.png"/><Relationship Id="rId94" Type="http://schemas.openxmlformats.org/officeDocument/2006/relationships/hyperlink" Target="https://sysdig.teachable.com/p/sysdig-101" TargetMode="External"/><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50.png"/><Relationship Id="rId143" Type="http://schemas.openxmlformats.org/officeDocument/2006/relationships/hyperlink" Target="https://docs.docker.com/engine/swarm/admin_guide/" TargetMode="External"/><Relationship Id="rId148" Type="http://schemas.openxmlformats.org/officeDocument/2006/relationships/hyperlink" Target="https://docs.docker.com/datacenter/dtr/2.4/guides/admin/configure/set-up-vulnerability-scans/" TargetMode="External"/><Relationship Id="rId164" Type="http://schemas.openxmlformats.org/officeDocument/2006/relationships/hyperlink" Target="http://docs.grafana.org/installation/upgrading/" TargetMode="External"/><Relationship Id="rId169" Type="http://schemas.openxmlformats.org/officeDocument/2006/relationships/image" Target="media/image72.png"/><Relationship Id="rId185"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1.jpeg"/><Relationship Id="rId180" Type="http://schemas.openxmlformats.org/officeDocument/2006/relationships/hyperlink" Target="http://www.hpe.com/us/en/services/consulting.html" TargetMode="Externa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_rels/foot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hyperlink" Target="http://www.hpe.com" TargetMode="External"/></Relationships>
</file>

<file path=word/_rels/footer4.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hyperlink" Target="http://www.hpe.com" TargetMode="External"/></Relationships>
</file>

<file path=word/_rels/footer5.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hyperlink" Target="http://www.hpe.com" TargetMode="External"/></Relationships>
</file>

<file path=word/_rels/footer7.xml.rels><?xml version="1.0" encoding="UTF-8" standalone="yes"?>
<Relationships xmlns="http://schemas.openxmlformats.org/package/2006/relationships"><Relationship Id="rId3" Type="http://schemas.openxmlformats.org/officeDocument/2006/relationships/hyperlink" Target="http://www.hpe.com/info/getupdated" TargetMode="External"/><Relationship Id="rId2" Type="http://schemas.openxmlformats.org/officeDocument/2006/relationships/image" Target="media/image73.jpeg"/><Relationship Id="rId1" Type="http://schemas.openxmlformats.org/officeDocument/2006/relationships/hyperlink" Target="https://www.hpe.com/global/hpechat/index.html?jumpid=Collaterals_a00047301enw" TargetMode="External"/><Relationship Id="rId6" Type="http://schemas.openxmlformats.org/officeDocument/2006/relationships/image" Target="media/image74.emf"/><Relationship Id="rId5" Type="http://schemas.openxmlformats.org/officeDocument/2006/relationships/image" Target="media/image2.jpeg"/><Relationship Id="rId4" Type="http://schemas.openxmlformats.org/officeDocument/2006/relationships/hyperlink" Target="http://www.hp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65053E-AFEB-4136-BCB5-8379917E1E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127</Pages>
  <Words>36995</Words>
  <Characters>210872</Characters>
  <Application>Microsoft Office Word</Application>
  <DocSecurity>0</DocSecurity>
  <Lines>1757</Lines>
  <Paragraphs>494</Paragraphs>
  <ScaleCrop>false</ScaleCrop>
  <HeadingPairs>
    <vt:vector size="2" baseType="variant">
      <vt:variant>
        <vt:lpstr>Title</vt:lpstr>
      </vt:variant>
      <vt:variant>
        <vt:i4>1</vt:i4>
      </vt:variant>
    </vt:vector>
  </HeadingPairs>
  <TitlesOfParts>
    <vt:vector size="1" baseType="lpstr">
      <vt:lpstr>HPE Enterprise Containers as a Service with Docker Enterprise Edition on HPE Synergy</vt:lpstr>
    </vt:vector>
  </TitlesOfParts>
  <Company/>
  <LinksUpToDate>false</LinksUpToDate>
  <CharactersWithSpaces>247373</CharactersWithSpaces>
  <SharedDoc>false</SharedDoc>
  <HLinks>
    <vt:vector size="66" baseType="variant">
      <vt:variant>
        <vt:i4>5636127</vt:i4>
      </vt:variant>
      <vt:variant>
        <vt:i4>57</vt:i4>
      </vt:variant>
      <vt:variant>
        <vt:i4>0</vt:i4>
      </vt:variant>
      <vt:variant>
        <vt:i4>5</vt:i4>
      </vt:variant>
      <vt:variant>
        <vt:lpwstr>http://www.hp.com/go/getconnected</vt:lpwstr>
      </vt:variant>
      <vt:variant>
        <vt:lpwstr/>
      </vt:variant>
      <vt:variant>
        <vt:i4>6029331</vt:i4>
      </vt:variant>
      <vt:variant>
        <vt:i4>54</vt:i4>
      </vt:variant>
      <vt:variant>
        <vt:i4>0</vt:i4>
      </vt:variant>
      <vt:variant>
        <vt:i4>5</vt:i4>
      </vt:variant>
      <vt:variant>
        <vt:lpwstr>http://www.hp.com/go/product</vt:lpwstr>
      </vt:variant>
      <vt:variant>
        <vt:lpwstr/>
      </vt:variant>
      <vt:variant>
        <vt:i4>5767236</vt:i4>
      </vt:variant>
      <vt:variant>
        <vt:i4>51</vt:i4>
      </vt:variant>
      <vt:variant>
        <vt:i4>0</vt:i4>
      </vt:variant>
      <vt:variant>
        <vt:i4>5</vt:i4>
      </vt:variant>
      <vt:variant>
        <vt:lpwstr>http://www.hp.com/product</vt:lpwstr>
      </vt:variant>
      <vt:variant>
        <vt:lpwstr/>
      </vt:variant>
      <vt:variant>
        <vt:i4>1966134</vt:i4>
      </vt:variant>
      <vt:variant>
        <vt:i4>44</vt:i4>
      </vt:variant>
      <vt:variant>
        <vt:i4>0</vt:i4>
      </vt:variant>
      <vt:variant>
        <vt:i4>5</vt:i4>
      </vt:variant>
      <vt:variant>
        <vt:lpwstr/>
      </vt:variant>
      <vt:variant>
        <vt:lpwstr>_Toc252977128</vt:lpwstr>
      </vt:variant>
      <vt:variant>
        <vt:i4>1966134</vt:i4>
      </vt:variant>
      <vt:variant>
        <vt:i4>38</vt:i4>
      </vt:variant>
      <vt:variant>
        <vt:i4>0</vt:i4>
      </vt:variant>
      <vt:variant>
        <vt:i4>5</vt:i4>
      </vt:variant>
      <vt:variant>
        <vt:lpwstr/>
      </vt:variant>
      <vt:variant>
        <vt:lpwstr>_Toc252977127</vt:lpwstr>
      </vt:variant>
      <vt:variant>
        <vt:i4>1966134</vt:i4>
      </vt:variant>
      <vt:variant>
        <vt:i4>32</vt:i4>
      </vt:variant>
      <vt:variant>
        <vt:i4>0</vt:i4>
      </vt:variant>
      <vt:variant>
        <vt:i4>5</vt:i4>
      </vt:variant>
      <vt:variant>
        <vt:lpwstr/>
      </vt:variant>
      <vt:variant>
        <vt:lpwstr>_Toc252977126</vt:lpwstr>
      </vt:variant>
      <vt:variant>
        <vt:i4>1966134</vt:i4>
      </vt:variant>
      <vt:variant>
        <vt:i4>26</vt:i4>
      </vt:variant>
      <vt:variant>
        <vt:i4>0</vt:i4>
      </vt:variant>
      <vt:variant>
        <vt:i4>5</vt:i4>
      </vt:variant>
      <vt:variant>
        <vt:lpwstr/>
      </vt:variant>
      <vt:variant>
        <vt:lpwstr>_Toc252977125</vt:lpwstr>
      </vt:variant>
      <vt:variant>
        <vt:i4>1966134</vt:i4>
      </vt:variant>
      <vt:variant>
        <vt:i4>20</vt:i4>
      </vt:variant>
      <vt:variant>
        <vt:i4>0</vt:i4>
      </vt:variant>
      <vt:variant>
        <vt:i4>5</vt:i4>
      </vt:variant>
      <vt:variant>
        <vt:lpwstr/>
      </vt:variant>
      <vt:variant>
        <vt:lpwstr>_Toc252977124</vt:lpwstr>
      </vt:variant>
      <vt:variant>
        <vt:i4>1966134</vt:i4>
      </vt:variant>
      <vt:variant>
        <vt:i4>14</vt:i4>
      </vt:variant>
      <vt:variant>
        <vt:i4>0</vt:i4>
      </vt:variant>
      <vt:variant>
        <vt:i4>5</vt:i4>
      </vt:variant>
      <vt:variant>
        <vt:lpwstr/>
      </vt:variant>
      <vt:variant>
        <vt:lpwstr>_Toc252977123</vt:lpwstr>
      </vt:variant>
      <vt:variant>
        <vt:i4>1966134</vt:i4>
      </vt:variant>
      <vt:variant>
        <vt:i4>8</vt:i4>
      </vt:variant>
      <vt:variant>
        <vt:i4>0</vt:i4>
      </vt:variant>
      <vt:variant>
        <vt:i4>5</vt:i4>
      </vt:variant>
      <vt:variant>
        <vt:lpwstr/>
      </vt:variant>
      <vt:variant>
        <vt:lpwstr>_Toc252977122</vt:lpwstr>
      </vt:variant>
      <vt:variant>
        <vt:i4>1966134</vt:i4>
      </vt:variant>
      <vt:variant>
        <vt:i4>2</vt:i4>
      </vt:variant>
      <vt:variant>
        <vt:i4>0</vt:i4>
      </vt:variant>
      <vt:variant>
        <vt:i4>5</vt:i4>
      </vt:variant>
      <vt:variant>
        <vt:lpwstr/>
      </vt:variant>
      <vt:variant>
        <vt:lpwstr>_Toc252977121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HPE Enterprise Containers as a Service with Docker Enterprise Edition on HPE Synergy</dc:title>
  <dc:subject/>
  <dc:creator/>
  <cp:keywords/>
  <dc:description/>
  <cp:lastModifiedBy/>
  <cp:revision>1</cp:revision>
  <dcterms:created xsi:type="dcterms:W3CDTF">2019-04-09T11:08:00Z</dcterms:created>
  <dcterms:modified xsi:type="dcterms:W3CDTF">2019-04-16T13:54:00Z</dcterms:modified>
</cp:coreProperties>
</file>